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1935AA" w14:textId="381ECEBC" w:rsidR="00A931EA" w:rsidRPr="00EE3251" w:rsidRDefault="00A931EA" w:rsidP="00E21B1A">
      <w:pPr>
        <w:tabs>
          <w:tab w:val="right" w:pos="7920"/>
        </w:tabs>
        <w:kinsoku w:val="0"/>
        <w:autoSpaceDE w:val="0"/>
        <w:autoSpaceDN w:val="0"/>
        <w:jc w:val="center"/>
        <w:rPr>
          <w:sz w:val="22"/>
        </w:rPr>
      </w:pPr>
      <w:r w:rsidRPr="00EE3251">
        <w:rPr>
          <w:b/>
          <w:noProof/>
          <w:sz w:val="26"/>
        </w:rPr>
        <mc:AlternateContent>
          <mc:Choice Requires="wps">
            <w:drawing>
              <wp:anchor distT="0" distB="0" distL="114300" distR="114300" simplePos="0" relativeHeight="251139584" behindDoc="0" locked="0" layoutInCell="1" allowOverlap="1" wp14:anchorId="4901FECC" wp14:editId="0EFBADF2">
                <wp:simplePos x="0" y="0"/>
                <wp:positionH relativeFrom="column">
                  <wp:posOffset>4667250</wp:posOffset>
                </wp:positionH>
                <wp:positionV relativeFrom="paragraph">
                  <wp:posOffset>-159385</wp:posOffset>
                </wp:positionV>
                <wp:extent cx="1296035" cy="338455"/>
                <wp:effectExtent l="0" t="0" r="18415" b="23495"/>
                <wp:wrapNone/>
                <wp:docPr id="15"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338455"/>
                        </a:xfrm>
                        <a:prstGeom prst="rect">
                          <a:avLst/>
                        </a:prstGeom>
                        <a:solidFill>
                          <a:srgbClr val="FFFFFF"/>
                        </a:solidFill>
                        <a:ln w="19050">
                          <a:solidFill>
                            <a:srgbClr val="000000"/>
                          </a:solidFill>
                          <a:miter lim="800000"/>
                          <a:headEnd/>
                          <a:tailEnd/>
                        </a:ln>
                      </wps:spPr>
                      <wps:txbx>
                        <w:txbxContent>
                          <w:p w14:paraId="42567840" w14:textId="77777777" w:rsidR="00074DD8" w:rsidRPr="004F4637" w:rsidRDefault="00074DD8" w:rsidP="00A931EA">
                            <w:pPr>
                              <w:jc w:val="center"/>
                              <w:rPr>
                                <w:rFonts w:ascii="標楷體" w:hAnsi="標楷體"/>
                                <w:b/>
                                <w:sz w:val="40"/>
                                <w:szCs w:val="40"/>
                              </w:rPr>
                            </w:pPr>
                            <w:r w:rsidRPr="004F4637">
                              <w:rPr>
                                <w:rFonts w:ascii="標楷體" w:hAnsi="標楷體" w:hint="eastAsia"/>
                                <w:b/>
                                <w:sz w:val="40"/>
                                <w:szCs w:val="40"/>
                              </w:rPr>
                              <w:t>限閱文件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01FECC" id="_x0000_t202" coordsize="21600,21600" o:spt="202" path="m,l,21600r21600,l21600,xe">
                <v:stroke joinstyle="miter"/>
                <v:path gradientshapeok="t" o:connecttype="rect"/>
              </v:shapetype>
              <v:shape id="Text Box 204" o:spid="_x0000_s1026" type="#_x0000_t202" style="position:absolute;left:0;text-align:left;margin-left:367.5pt;margin-top:-12.55pt;width:102.05pt;height:26.65pt;z-index:25113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" strokeweight="1.5pt">
                <v:textbox inset="0,0,0,0">
                  <w:txbxContent>
                    <w:p w14:paraId="42567840" w14:textId="77777777" w:rsidR="00074DD8" w:rsidRPr="004F4637" w:rsidRDefault="00074DD8" w:rsidP="00A931EA">
                      <w:pPr>
                        <w:jc w:val="center"/>
                        <w:rPr>
                          <w:rFonts w:ascii="標楷體" w:hAnsi="標楷體"/>
                          <w:b/>
                          <w:sz w:val="40"/>
                          <w:szCs w:val="40"/>
                        </w:rPr>
                      </w:pPr>
                      <w:r w:rsidRPr="004F4637">
                        <w:rPr>
                          <w:rFonts w:ascii="標楷體" w:hAnsi="標楷體" w:hint="eastAsia"/>
                          <w:b/>
                          <w:sz w:val="40"/>
                          <w:szCs w:val="40"/>
                        </w:rPr>
                        <w:t>限閱文件</w:t>
                      </w:r>
                    </w:p>
                  </w:txbxContent>
                </v:textbox>
              </v:shape>
            </w:pict>
          </mc:Fallback>
        </mc:AlternateContent>
      </w:r>
    </w:p>
    <w:p w14:paraId="152C9C9E" w14:textId="77777777" w:rsidR="00A931EA" w:rsidRPr="00EE3251" w:rsidRDefault="00A931EA" w:rsidP="00E21B1A">
      <w:pPr>
        <w:tabs>
          <w:tab w:val="right" w:pos="7920"/>
        </w:tabs>
        <w:kinsoku w:val="0"/>
        <w:autoSpaceDE w:val="0"/>
        <w:autoSpaceDN w:val="0"/>
        <w:jc w:val="center"/>
        <w:rPr>
          <w:b/>
          <w:sz w:val="26"/>
        </w:rPr>
      </w:pPr>
    </w:p>
    <w:p w14:paraId="6B81156A" w14:textId="2716F478" w:rsidR="00A931EA" w:rsidRPr="00EE3251" w:rsidRDefault="00A931EA" w:rsidP="00C34A69">
      <w:pPr>
        <w:rPr>
          <w:b/>
          <w:sz w:val="26"/>
        </w:rPr>
      </w:pPr>
    </w:p>
    <w:p w14:paraId="521F704E" w14:textId="77777777" w:rsidR="00A931EA" w:rsidRPr="00EE3251" w:rsidRDefault="00A931EA" w:rsidP="00C34A69">
      <w:pPr>
        <w:rPr>
          <w:b/>
          <w:sz w:val="28"/>
        </w:rPr>
      </w:pPr>
    </w:p>
    <w:p w14:paraId="1B243049" w14:textId="5C2A8F7F" w:rsidR="00A931EA" w:rsidRPr="00EE3251" w:rsidRDefault="00A931EA" w:rsidP="00C34A69">
      <w:pPr>
        <w:jc w:val="center"/>
        <w:rPr>
          <w:b/>
          <w:sz w:val="28"/>
        </w:rPr>
      </w:pPr>
    </w:p>
    <w:p w14:paraId="565D3317" w14:textId="77777777" w:rsidR="00A931EA" w:rsidRPr="00EE3251" w:rsidRDefault="00A931EA" w:rsidP="00C34A69">
      <w:pPr>
        <w:jc w:val="center"/>
        <w:rPr>
          <w:b/>
          <w:sz w:val="48"/>
        </w:rPr>
      </w:pPr>
      <w:r w:rsidRPr="00EE3251">
        <w:rPr>
          <w:b/>
          <w:sz w:val="48"/>
        </w:rPr>
        <w:t>經濟部科技研究發展專案</w:t>
      </w:r>
    </w:p>
    <w:p w14:paraId="507DD9A3" w14:textId="77777777" w:rsidR="00A931EA" w:rsidRPr="00EE3251" w:rsidRDefault="00A931EA" w:rsidP="00C34A69">
      <w:pPr>
        <w:jc w:val="center"/>
      </w:pPr>
    </w:p>
    <w:p w14:paraId="07132BB8" w14:textId="14CD6584" w:rsidR="00A931EA" w:rsidRPr="00EE3251" w:rsidRDefault="00A931EA" w:rsidP="00C34A69">
      <w:pPr>
        <w:jc w:val="center"/>
        <w:rPr>
          <w:b/>
          <w:sz w:val="48"/>
        </w:rPr>
      </w:pPr>
      <w:r w:rsidRPr="00EE3251">
        <w:rPr>
          <w:b/>
          <w:sz w:val="48"/>
        </w:rPr>
        <w:t>AI</w:t>
      </w:r>
      <w:r w:rsidR="00ED77FC" w:rsidRPr="00EE3251">
        <w:rPr>
          <w:b/>
          <w:sz w:val="48"/>
        </w:rPr>
        <w:t>-</w:t>
      </w:r>
      <w:ins w:id="0" w:author="Joyce" w:date="2020-05-14T12:12:00Z">
        <w:r w:rsidR="00074DD8">
          <w:rPr>
            <w:b/>
            <w:sz w:val="48"/>
          </w:rPr>
          <w:t>o</w:t>
        </w:r>
      </w:ins>
      <w:del w:id="1" w:author="Joyce" w:date="2020-05-14T12:12:00Z">
        <w:r w:rsidR="00ED77FC" w:rsidRPr="00EE3251" w:rsidDel="00074DD8">
          <w:rPr>
            <w:b/>
            <w:sz w:val="48"/>
          </w:rPr>
          <w:tab/>
          <w:delText>O</w:delText>
        </w:r>
      </w:del>
      <w:r w:rsidRPr="00EE3251">
        <w:rPr>
          <w:b/>
          <w:sz w:val="48"/>
        </w:rPr>
        <w:t>n</w:t>
      </w:r>
      <w:r w:rsidR="00ED77FC" w:rsidRPr="00EE3251">
        <w:rPr>
          <w:b/>
          <w:sz w:val="48"/>
        </w:rPr>
        <w:t>-C</w:t>
      </w:r>
      <w:r w:rsidRPr="00EE3251">
        <w:rPr>
          <w:b/>
          <w:sz w:val="48"/>
        </w:rPr>
        <w:t>hip</w:t>
      </w:r>
      <w:r w:rsidR="00ED77FC" w:rsidRPr="00EE3251">
        <w:rPr>
          <w:b/>
          <w:sz w:val="48"/>
        </w:rPr>
        <w:t xml:space="preserve"> </w:t>
      </w:r>
      <w:r w:rsidRPr="00EE3251">
        <w:rPr>
          <w:b/>
          <w:sz w:val="48"/>
        </w:rPr>
        <w:t>研發補助計畫書</w:t>
      </w:r>
    </w:p>
    <w:p w14:paraId="0580DBBC" w14:textId="77777777" w:rsidR="00A931EA" w:rsidRPr="00EE3251" w:rsidRDefault="00A931EA" w:rsidP="00C34A69">
      <w:pPr>
        <w:jc w:val="center"/>
        <w:rPr>
          <w:b/>
          <w:sz w:val="56"/>
        </w:rPr>
      </w:pPr>
    </w:p>
    <w:p w14:paraId="3B7A5D04" w14:textId="77777777" w:rsidR="00A931EA" w:rsidRPr="00EE3251" w:rsidRDefault="00A931EA" w:rsidP="00C34A69">
      <w:pPr>
        <w:jc w:val="center"/>
        <w:rPr>
          <w:sz w:val="28"/>
        </w:rPr>
      </w:pPr>
    </w:p>
    <w:p w14:paraId="604F3240" w14:textId="77777777" w:rsidR="00A931EA" w:rsidRPr="00EE3251" w:rsidRDefault="00A931EA" w:rsidP="00C34A69">
      <w:pPr>
        <w:jc w:val="center"/>
        <w:rPr>
          <w:sz w:val="28"/>
        </w:rPr>
      </w:pPr>
    </w:p>
    <w:p w14:paraId="5947AC3F" w14:textId="7D142CD4" w:rsidR="00A931EA" w:rsidRPr="00EE3251" w:rsidRDefault="00A931EA" w:rsidP="00C34A69">
      <w:pPr>
        <w:jc w:val="center"/>
        <w:rPr>
          <w:b/>
          <w:sz w:val="48"/>
        </w:rPr>
      </w:pPr>
      <w:r w:rsidRPr="00EE3251">
        <w:rPr>
          <w:b/>
          <w:sz w:val="48"/>
        </w:rPr>
        <w:t>AI-Compute-In-DRAM</w:t>
      </w:r>
      <w:r w:rsidR="00ED77FC" w:rsidRPr="00EE3251">
        <w:rPr>
          <w:b/>
          <w:sz w:val="48"/>
        </w:rPr>
        <w:t xml:space="preserve"> </w:t>
      </w:r>
      <w:r w:rsidRPr="00EE3251">
        <w:rPr>
          <w:b/>
          <w:sz w:val="48"/>
        </w:rPr>
        <w:t>(AIM)</w:t>
      </w:r>
    </w:p>
    <w:p w14:paraId="2DA7D56A" w14:textId="77777777" w:rsidR="00A931EA" w:rsidRPr="00EE3251" w:rsidRDefault="00A931EA" w:rsidP="00C34A69">
      <w:pPr>
        <w:jc w:val="center"/>
        <w:rPr>
          <w:sz w:val="72"/>
        </w:rPr>
      </w:pPr>
      <w:r w:rsidRPr="00EE3251">
        <w:rPr>
          <w:b/>
          <w:sz w:val="48"/>
        </w:rPr>
        <w:t>晶圓製造創新服務平台研發計畫</w:t>
      </w:r>
    </w:p>
    <w:p w14:paraId="1AB305E6" w14:textId="77777777" w:rsidR="00A931EA" w:rsidRPr="00EE3251" w:rsidRDefault="00A931EA" w:rsidP="00C34A69">
      <w:pPr>
        <w:jc w:val="center"/>
        <w:rPr>
          <w:b/>
          <w:sz w:val="28"/>
        </w:rPr>
      </w:pPr>
    </w:p>
    <w:p w14:paraId="60F5F97B" w14:textId="77777777" w:rsidR="00A931EA" w:rsidRPr="00EE3251" w:rsidRDefault="00A931EA" w:rsidP="00C34A69">
      <w:pPr>
        <w:jc w:val="center"/>
        <w:rPr>
          <w:b/>
          <w:sz w:val="28"/>
        </w:rPr>
      </w:pPr>
    </w:p>
    <w:p w14:paraId="5770D4F9" w14:textId="77777777" w:rsidR="00A931EA" w:rsidRPr="00EE3251" w:rsidRDefault="00A931EA" w:rsidP="00C34A69">
      <w:pPr>
        <w:jc w:val="center"/>
        <w:rPr>
          <w:sz w:val="28"/>
        </w:rPr>
      </w:pPr>
    </w:p>
    <w:p w14:paraId="1EA746E0" w14:textId="77777777" w:rsidR="00A931EA" w:rsidRPr="00EE3251" w:rsidRDefault="00A931EA" w:rsidP="00C34A69">
      <w:pPr>
        <w:jc w:val="center"/>
        <w:rPr>
          <w:sz w:val="28"/>
        </w:rPr>
      </w:pPr>
    </w:p>
    <w:p w14:paraId="1256C0DE" w14:textId="77777777" w:rsidR="00A931EA" w:rsidRPr="00EE3251" w:rsidRDefault="00A931EA" w:rsidP="00C34A69">
      <w:pPr>
        <w:jc w:val="center"/>
        <w:rPr>
          <w:sz w:val="28"/>
        </w:rPr>
      </w:pPr>
    </w:p>
    <w:p w14:paraId="2531AEAF" w14:textId="77777777" w:rsidR="00A931EA" w:rsidRPr="00EE3251" w:rsidRDefault="00A931EA" w:rsidP="00C34A69">
      <w:pPr>
        <w:jc w:val="center"/>
        <w:rPr>
          <w:sz w:val="28"/>
        </w:rPr>
      </w:pPr>
    </w:p>
    <w:p w14:paraId="7E074597" w14:textId="77777777" w:rsidR="00A931EA" w:rsidRPr="00EE3251" w:rsidRDefault="00A931EA" w:rsidP="00C34A69">
      <w:pPr>
        <w:jc w:val="center"/>
        <w:rPr>
          <w:sz w:val="28"/>
        </w:rPr>
      </w:pPr>
    </w:p>
    <w:p w14:paraId="78059FC6" w14:textId="77777777" w:rsidR="00A931EA" w:rsidRPr="00EE3251" w:rsidRDefault="00A931EA" w:rsidP="00C34A69">
      <w:pPr>
        <w:jc w:val="center"/>
        <w:rPr>
          <w:sz w:val="28"/>
        </w:rPr>
      </w:pPr>
    </w:p>
    <w:p w14:paraId="0ACF5AC1" w14:textId="77777777" w:rsidR="00A931EA" w:rsidRPr="00EE3251" w:rsidRDefault="00A931EA" w:rsidP="00C34A69">
      <w:pPr>
        <w:jc w:val="center"/>
        <w:rPr>
          <w:sz w:val="28"/>
        </w:rPr>
      </w:pPr>
    </w:p>
    <w:p w14:paraId="4FD96046" w14:textId="77777777" w:rsidR="00A931EA" w:rsidRPr="00EE3251" w:rsidRDefault="00A931EA" w:rsidP="00C34A69">
      <w:pPr>
        <w:jc w:val="center"/>
        <w:rPr>
          <w:b/>
          <w:sz w:val="36"/>
        </w:rPr>
      </w:pPr>
      <w:r w:rsidRPr="00EE3251">
        <w:rPr>
          <w:b/>
          <w:sz w:val="36"/>
        </w:rPr>
        <w:t>計畫期間：自</w:t>
      </w:r>
      <w:r w:rsidRPr="00EE3251">
        <w:rPr>
          <w:b/>
          <w:sz w:val="36"/>
        </w:rPr>
        <w:t>108</w:t>
      </w:r>
      <w:r w:rsidRPr="00EE3251">
        <w:rPr>
          <w:b/>
          <w:sz w:val="36"/>
        </w:rPr>
        <w:t>年</w:t>
      </w:r>
      <w:r w:rsidRPr="00EE3251">
        <w:rPr>
          <w:b/>
          <w:sz w:val="36"/>
        </w:rPr>
        <w:t>12</w:t>
      </w:r>
      <w:r w:rsidRPr="00EE3251">
        <w:rPr>
          <w:b/>
          <w:sz w:val="36"/>
        </w:rPr>
        <w:t>月</w:t>
      </w:r>
      <w:r w:rsidRPr="00EE3251">
        <w:rPr>
          <w:b/>
          <w:sz w:val="36"/>
        </w:rPr>
        <w:t>01</w:t>
      </w:r>
      <w:r w:rsidRPr="00EE3251">
        <w:rPr>
          <w:b/>
          <w:sz w:val="36"/>
        </w:rPr>
        <w:t>日至</w:t>
      </w:r>
      <w:r w:rsidRPr="00EE3251">
        <w:rPr>
          <w:b/>
          <w:sz w:val="36"/>
        </w:rPr>
        <w:t>110</w:t>
      </w:r>
      <w:r w:rsidRPr="00EE3251">
        <w:rPr>
          <w:b/>
          <w:sz w:val="36"/>
        </w:rPr>
        <w:t>年</w:t>
      </w:r>
      <w:r w:rsidRPr="00EE3251">
        <w:rPr>
          <w:b/>
          <w:sz w:val="36"/>
        </w:rPr>
        <w:t>11</w:t>
      </w:r>
      <w:r w:rsidRPr="00EE3251">
        <w:rPr>
          <w:b/>
          <w:sz w:val="36"/>
        </w:rPr>
        <w:t>月</w:t>
      </w:r>
      <w:r w:rsidRPr="00EE3251">
        <w:rPr>
          <w:b/>
          <w:sz w:val="36"/>
        </w:rPr>
        <w:t>30</w:t>
      </w:r>
      <w:r w:rsidRPr="00EE3251">
        <w:rPr>
          <w:b/>
          <w:sz w:val="36"/>
        </w:rPr>
        <w:t>日止</w:t>
      </w:r>
    </w:p>
    <w:p w14:paraId="614F462D" w14:textId="77777777" w:rsidR="00A931EA" w:rsidRPr="00EE3251" w:rsidRDefault="00A931EA" w:rsidP="00C34A69">
      <w:pPr>
        <w:jc w:val="center"/>
        <w:rPr>
          <w:sz w:val="28"/>
        </w:rPr>
      </w:pPr>
    </w:p>
    <w:p w14:paraId="39442A01" w14:textId="77777777" w:rsidR="00A931EA" w:rsidRPr="00EE3251" w:rsidRDefault="00A931EA" w:rsidP="00C34A69">
      <w:pPr>
        <w:jc w:val="center"/>
        <w:rPr>
          <w:sz w:val="40"/>
        </w:rPr>
      </w:pPr>
      <w:r w:rsidRPr="00EE3251">
        <w:rPr>
          <w:sz w:val="40"/>
        </w:rPr>
        <w:t>公司名稱：力晶積成電子製造股份有限公司</w:t>
      </w:r>
    </w:p>
    <w:p w14:paraId="070C334C" w14:textId="3B0475B9" w:rsidR="00A931EA" w:rsidRDefault="000B03E4" w:rsidP="00C34A69">
      <w:pPr>
        <w:jc w:val="center"/>
        <w:rPr>
          <w:sz w:val="40"/>
        </w:rPr>
      </w:pPr>
      <w:r>
        <w:rPr>
          <w:rFonts w:hint="eastAsia"/>
          <w:sz w:val="40"/>
        </w:rPr>
        <w:t xml:space="preserve">  </w:t>
      </w:r>
      <w:r>
        <w:rPr>
          <w:sz w:val="40"/>
        </w:rPr>
        <w:t xml:space="preserve">  </w:t>
      </w:r>
      <w:r w:rsidR="00A931EA" w:rsidRPr="00EE3251">
        <w:rPr>
          <w:sz w:val="40"/>
        </w:rPr>
        <w:t>先進車系統股份有限公司</w:t>
      </w:r>
    </w:p>
    <w:p w14:paraId="66456FA1" w14:textId="0BD15E64" w:rsidR="000B03E4" w:rsidRPr="00EE3251" w:rsidRDefault="000B03E4" w:rsidP="00C34A69">
      <w:pPr>
        <w:jc w:val="center"/>
        <w:rPr>
          <w:sz w:val="40"/>
        </w:rPr>
      </w:pPr>
      <w:r>
        <w:rPr>
          <w:sz w:val="40"/>
        </w:rPr>
        <w:t xml:space="preserve">      </w:t>
      </w:r>
      <w:r>
        <w:rPr>
          <w:rFonts w:hint="eastAsia"/>
          <w:sz w:val="40"/>
        </w:rPr>
        <w:t>博遠智能科技股份有限公司</w:t>
      </w:r>
    </w:p>
    <w:p w14:paraId="7A18904C" w14:textId="77777777" w:rsidR="00A931EA" w:rsidRPr="00EE3251" w:rsidRDefault="00A931EA" w:rsidP="00C34A69">
      <w:pPr>
        <w:jc w:val="center"/>
        <w:rPr>
          <w:sz w:val="40"/>
        </w:rPr>
      </w:pPr>
    </w:p>
    <w:p w14:paraId="1B649B76" w14:textId="77777777" w:rsidR="00A931EA" w:rsidRPr="00EE3251" w:rsidRDefault="00A931EA" w:rsidP="00C34A69">
      <w:pPr>
        <w:jc w:val="center"/>
        <w:rPr>
          <w:sz w:val="40"/>
        </w:rPr>
      </w:pPr>
      <w:r w:rsidRPr="00EE3251">
        <w:rPr>
          <w:sz w:val="40"/>
        </w:rPr>
        <w:t>計畫管理單位：財團法人資訊工業策進會</w:t>
      </w:r>
    </w:p>
    <w:p w14:paraId="7DACCE43" w14:textId="77777777" w:rsidR="00A931EA" w:rsidRPr="00EE3251" w:rsidRDefault="00A931EA" w:rsidP="00C34A69">
      <w:pPr>
        <w:jc w:val="center"/>
        <w:rPr>
          <w:sz w:val="28"/>
        </w:rPr>
      </w:pPr>
    </w:p>
    <w:p w14:paraId="6971DCB8" w14:textId="77777777" w:rsidR="00A931EA" w:rsidRPr="00EE3251" w:rsidRDefault="00A931EA" w:rsidP="00C34A69">
      <w:pPr>
        <w:jc w:val="center"/>
        <w:rPr>
          <w:sz w:val="28"/>
        </w:rPr>
      </w:pPr>
    </w:p>
    <w:p w14:paraId="502D6CC3" w14:textId="1F0212BA" w:rsidR="00A931EA" w:rsidRDefault="00A931EA" w:rsidP="00C34A69">
      <w:pPr>
        <w:jc w:val="center"/>
        <w:rPr>
          <w:b/>
          <w:sz w:val="40"/>
        </w:rPr>
      </w:pPr>
      <w:r w:rsidRPr="00EE3251">
        <w:rPr>
          <w:b/>
          <w:sz w:val="40"/>
        </w:rPr>
        <w:t>中華民國</w:t>
      </w:r>
      <w:r w:rsidRPr="00EE3251">
        <w:rPr>
          <w:b/>
          <w:sz w:val="40"/>
        </w:rPr>
        <w:t>109</w:t>
      </w:r>
      <w:r w:rsidRPr="00EE3251">
        <w:rPr>
          <w:b/>
          <w:sz w:val="40"/>
        </w:rPr>
        <w:t>年</w:t>
      </w:r>
      <w:r w:rsidRPr="00EE3251">
        <w:rPr>
          <w:b/>
          <w:sz w:val="40"/>
        </w:rPr>
        <w:t>02</w:t>
      </w:r>
      <w:r w:rsidRPr="00EE3251">
        <w:rPr>
          <w:b/>
          <w:sz w:val="40"/>
        </w:rPr>
        <w:t>月</w:t>
      </w:r>
    </w:p>
    <w:p w14:paraId="2B1D41F8" w14:textId="09EB6105" w:rsidR="00E21B1A" w:rsidRDefault="00E21B1A" w:rsidP="00C34A69"/>
    <w:p w14:paraId="25F5AA4D" w14:textId="77777777" w:rsidR="00493014" w:rsidRPr="00132DA9" w:rsidRDefault="00493014" w:rsidP="00C34A69">
      <w:pPr>
        <w:sectPr w:rsidR="00493014" w:rsidRPr="00132DA9" w:rsidSect="004F3EFB">
          <w:footerReference w:type="default" r:id="rId8"/>
          <w:pgSz w:w="11907" w:h="16840" w:code="9"/>
          <w:pgMar w:top="1191" w:right="1276" w:bottom="1191" w:left="1276" w:header="720" w:footer="720" w:gutter="0"/>
          <w:pgNumType w:start="1"/>
          <w:cols w:space="425"/>
          <w:docGrid w:linePitch="326"/>
        </w:sectPr>
      </w:pPr>
    </w:p>
    <w:p w14:paraId="3BEE77D1" w14:textId="77777777" w:rsidR="00A931EA" w:rsidRPr="00EE3251" w:rsidRDefault="00A931EA" w:rsidP="00D60487">
      <w:pPr>
        <w:pStyle w:val="10"/>
        <w:spacing w:after="120"/>
        <w:rPr>
          <w:b w:val="0"/>
          <w:sz w:val="32"/>
        </w:rPr>
      </w:pPr>
      <w:bookmarkStart w:id="2" w:name="_Toc40189907"/>
      <w:r w:rsidRPr="00EE3251">
        <w:rPr>
          <w:b w:val="0"/>
          <w:sz w:val="32"/>
        </w:rPr>
        <w:lastRenderedPageBreak/>
        <w:t>計畫書自檢表</w:t>
      </w:r>
      <w:bookmarkEnd w:id="2"/>
    </w:p>
    <w:tbl>
      <w:tblPr>
        <w:tblW w:w="525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479"/>
        <w:gridCol w:w="565"/>
        <w:gridCol w:w="565"/>
        <w:gridCol w:w="4193"/>
      </w:tblGrid>
      <w:tr w:rsidR="00A931EA" w:rsidRPr="00EE3251" w14:paraId="1F948F57" w14:textId="77777777" w:rsidTr="004F3EFB">
        <w:trPr>
          <w:cantSplit/>
          <w:trHeight w:val="300"/>
          <w:jc w:val="center"/>
        </w:trPr>
        <w:tc>
          <w:tcPr>
            <w:tcW w:w="4509" w:type="dxa"/>
            <w:vAlign w:val="center"/>
          </w:tcPr>
          <w:p w14:paraId="46777347" w14:textId="77777777" w:rsidR="00A931EA" w:rsidRPr="00EE3251" w:rsidRDefault="00A931EA" w:rsidP="00C34A69">
            <w:r w:rsidRPr="00EE3251">
              <w:rPr>
                <w:b/>
              </w:rPr>
              <w:t>檢查項目</w:t>
            </w:r>
          </w:p>
        </w:tc>
        <w:tc>
          <w:tcPr>
            <w:tcW w:w="567" w:type="dxa"/>
            <w:vAlign w:val="center"/>
          </w:tcPr>
          <w:p w14:paraId="6F8E4946" w14:textId="77777777" w:rsidR="00A931EA" w:rsidRPr="00EE3251" w:rsidRDefault="00A931EA" w:rsidP="00C34A69">
            <w:pPr>
              <w:rPr>
                <w:b/>
              </w:rPr>
            </w:pPr>
            <w:r w:rsidRPr="00EE3251">
              <w:rPr>
                <w:b/>
              </w:rPr>
              <w:t>是</w:t>
            </w:r>
          </w:p>
        </w:tc>
        <w:tc>
          <w:tcPr>
            <w:tcW w:w="567" w:type="dxa"/>
            <w:vAlign w:val="center"/>
          </w:tcPr>
          <w:p w14:paraId="409E0481" w14:textId="77777777" w:rsidR="00A931EA" w:rsidRPr="00EE3251" w:rsidRDefault="00A931EA" w:rsidP="00C34A69">
            <w:pPr>
              <w:rPr>
                <w:b/>
              </w:rPr>
            </w:pPr>
            <w:r w:rsidRPr="00EE3251">
              <w:rPr>
                <w:b/>
              </w:rPr>
              <w:t>否</w:t>
            </w:r>
          </w:p>
        </w:tc>
        <w:tc>
          <w:tcPr>
            <w:tcW w:w="4223" w:type="dxa"/>
            <w:vAlign w:val="center"/>
          </w:tcPr>
          <w:p w14:paraId="091FAF4B" w14:textId="77777777" w:rsidR="00A931EA" w:rsidRPr="00EE3251" w:rsidRDefault="00A931EA" w:rsidP="00C34A69">
            <w:r w:rsidRPr="00EE3251">
              <w:rPr>
                <w:b/>
              </w:rPr>
              <w:t>備註</w:t>
            </w:r>
          </w:p>
        </w:tc>
      </w:tr>
      <w:tr w:rsidR="00A931EA" w:rsidRPr="00EE3251" w14:paraId="014125A6" w14:textId="77777777" w:rsidTr="004F3EFB">
        <w:trPr>
          <w:cantSplit/>
          <w:trHeight w:val="300"/>
          <w:jc w:val="center"/>
        </w:trPr>
        <w:tc>
          <w:tcPr>
            <w:tcW w:w="4509" w:type="dxa"/>
            <w:vAlign w:val="center"/>
          </w:tcPr>
          <w:p w14:paraId="214BADD6" w14:textId="77777777" w:rsidR="00A931EA" w:rsidRPr="00EE3251" w:rsidRDefault="00A931EA" w:rsidP="00C34A69">
            <w:r w:rsidRPr="00EE3251">
              <w:t>1.</w:t>
            </w:r>
            <w:r w:rsidRPr="00EE3251">
              <w:t>計畫書內容是否已詳列專利分析</w:t>
            </w:r>
            <w:r w:rsidRPr="00EE3251">
              <w:t>?</w:t>
            </w:r>
          </w:p>
        </w:tc>
        <w:tc>
          <w:tcPr>
            <w:tcW w:w="567" w:type="dxa"/>
            <w:vAlign w:val="center"/>
          </w:tcPr>
          <w:p w14:paraId="6F58AB2E" w14:textId="1B9D4703" w:rsidR="00A931EA" w:rsidRPr="00EE3251" w:rsidRDefault="00ED77FC" w:rsidP="00C34A69">
            <w:r w:rsidRPr="00EE3251">
              <w:sym w:font="Wingdings" w:char="F0FE"/>
            </w:r>
          </w:p>
        </w:tc>
        <w:tc>
          <w:tcPr>
            <w:tcW w:w="567" w:type="dxa"/>
            <w:vAlign w:val="center"/>
          </w:tcPr>
          <w:p w14:paraId="37ABE5A5" w14:textId="77777777" w:rsidR="00A931EA" w:rsidRPr="00EE3251" w:rsidRDefault="00A931EA" w:rsidP="00C34A69">
            <w:r w:rsidRPr="00EE3251">
              <w:sym w:font="Wingdings" w:char="F06F"/>
            </w:r>
          </w:p>
        </w:tc>
        <w:tc>
          <w:tcPr>
            <w:tcW w:w="4223" w:type="dxa"/>
            <w:vAlign w:val="center"/>
          </w:tcPr>
          <w:p w14:paraId="5895AE00" w14:textId="77777777" w:rsidR="00A931EA" w:rsidRPr="00EE3251" w:rsidRDefault="00A931EA" w:rsidP="00C34A69"/>
        </w:tc>
      </w:tr>
      <w:tr w:rsidR="00A931EA" w:rsidRPr="00EE3251" w14:paraId="5DAEDA18" w14:textId="77777777" w:rsidTr="004F3EFB">
        <w:trPr>
          <w:cantSplit/>
          <w:trHeight w:val="300"/>
          <w:jc w:val="center"/>
        </w:trPr>
        <w:tc>
          <w:tcPr>
            <w:tcW w:w="4509" w:type="dxa"/>
            <w:vAlign w:val="center"/>
          </w:tcPr>
          <w:p w14:paraId="3B4DF725" w14:textId="77777777" w:rsidR="00A931EA" w:rsidRPr="00EE3251" w:rsidRDefault="00A931EA" w:rsidP="00C34A69">
            <w:r w:rsidRPr="00EE3251">
              <w:t>2.</w:t>
            </w:r>
            <w:r w:rsidRPr="00EE3251">
              <w:t>計畫書內容是否有與國內外先進技術或產品之比較</w:t>
            </w:r>
            <w:r w:rsidRPr="00EE3251">
              <w:t>?</w:t>
            </w:r>
          </w:p>
        </w:tc>
        <w:tc>
          <w:tcPr>
            <w:tcW w:w="567" w:type="dxa"/>
            <w:vAlign w:val="center"/>
          </w:tcPr>
          <w:p w14:paraId="390F15DE" w14:textId="2AF03142" w:rsidR="00A931EA" w:rsidRPr="00EE3251" w:rsidRDefault="00ED77FC" w:rsidP="00C34A69">
            <w:r w:rsidRPr="00EE3251">
              <w:sym w:font="Wingdings" w:char="F0FE"/>
            </w:r>
          </w:p>
        </w:tc>
        <w:tc>
          <w:tcPr>
            <w:tcW w:w="567" w:type="dxa"/>
            <w:vAlign w:val="center"/>
          </w:tcPr>
          <w:p w14:paraId="12C6B946" w14:textId="77777777" w:rsidR="00A931EA" w:rsidRPr="00EE3251" w:rsidRDefault="00A931EA" w:rsidP="00C34A69">
            <w:r w:rsidRPr="00EE3251">
              <w:sym w:font="Wingdings" w:char="F06F"/>
            </w:r>
          </w:p>
        </w:tc>
        <w:tc>
          <w:tcPr>
            <w:tcW w:w="4223" w:type="dxa"/>
            <w:vAlign w:val="center"/>
          </w:tcPr>
          <w:p w14:paraId="6CBE5AD0" w14:textId="77777777" w:rsidR="00A931EA" w:rsidRPr="00EE3251" w:rsidRDefault="00A931EA" w:rsidP="00C34A69"/>
        </w:tc>
      </w:tr>
      <w:tr w:rsidR="00A931EA" w:rsidRPr="00EE3251" w14:paraId="26C0650B" w14:textId="77777777" w:rsidTr="004F3EFB">
        <w:trPr>
          <w:cantSplit/>
          <w:trHeight w:val="300"/>
          <w:jc w:val="center"/>
        </w:trPr>
        <w:tc>
          <w:tcPr>
            <w:tcW w:w="4509" w:type="dxa"/>
            <w:vAlign w:val="center"/>
          </w:tcPr>
          <w:p w14:paraId="17F1A037" w14:textId="77777777" w:rsidR="00A931EA" w:rsidRPr="00EE3251" w:rsidRDefault="00A931EA" w:rsidP="00C34A69">
            <w:r w:rsidRPr="00EE3251">
              <w:t>3.</w:t>
            </w:r>
            <w:r w:rsidRPr="00EE3251">
              <w:t>計畫書內容是否已詳述計畫主要的創新性？</w:t>
            </w:r>
          </w:p>
        </w:tc>
        <w:tc>
          <w:tcPr>
            <w:tcW w:w="567" w:type="dxa"/>
            <w:vAlign w:val="center"/>
          </w:tcPr>
          <w:p w14:paraId="2B9C1B20" w14:textId="234A193E" w:rsidR="00A931EA" w:rsidRPr="00EE3251" w:rsidRDefault="00ED77FC" w:rsidP="00C34A69">
            <w:r w:rsidRPr="00EE3251">
              <w:sym w:font="Wingdings" w:char="F0FE"/>
            </w:r>
          </w:p>
        </w:tc>
        <w:tc>
          <w:tcPr>
            <w:tcW w:w="567" w:type="dxa"/>
            <w:vAlign w:val="center"/>
          </w:tcPr>
          <w:p w14:paraId="1EC9567F" w14:textId="77777777" w:rsidR="00A931EA" w:rsidRPr="00EE3251" w:rsidRDefault="00A931EA" w:rsidP="00C34A69">
            <w:r w:rsidRPr="00EE3251">
              <w:sym w:font="Wingdings" w:char="F06F"/>
            </w:r>
          </w:p>
        </w:tc>
        <w:tc>
          <w:tcPr>
            <w:tcW w:w="4223" w:type="dxa"/>
            <w:vAlign w:val="center"/>
          </w:tcPr>
          <w:p w14:paraId="2D07FEA2" w14:textId="77777777" w:rsidR="00A931EA" w:rsidRPr="00EE3251" w:rsidRDefault="00A931EA" w:rsidP="00C34A69"/>
        </w:tc>
      </w:tr>
      <w:tr w:rsidR="00A931EA" w:rsidRPr="00EE3251" w14:paraId="0D6942EE" w14:textId="77777777" w:rsidTr="004F3EFB">
        <w:trPr>
          <w:cantSplit/>
          <w:trHeight w:val="300"/>
          <w:jc w:val="center"/>
        </w:trPr>
        <w:tc>
          <w:tcPr>
            <w:tcW w:w="4509" w:type="dxa"/>
            <w:vAlign w:val="center"/>
          </w:tcPr>
          <w:p w14:paraId="3DF128D1" w14:textId="77777777" w:rsidR="00A931EA" w:rsidRPr="00EE3251" w:rsidRDefault="00A931EA" w:rsidP="00C34A69">
            <w:r w:rsidRPr="00EE3251">
              <w:t>4.</w:t>
            </w:r>
            <w:r w:rsidRPr="00EE3251">
              <w:t>查核點是否有可查核的量化技術指標</w:t>
            </w:r>
            <w:r w:rsidRPr="00EE3251">
              <w:t>?</w:t>
            </w:r>
          </w:p>
        </w:tc>
        <w:tc>
          <w:tcPr>
            <w:tcW w:w="567" w:type="dxa"/>
            <w:vAlign w:val="center"/>
          </w:tcPr>
          <w:p w14:paraId="67B7C140" w14:textId="48382376" w:rsidR="00A931EA" w:rsidRPr="00EE3251" w:rsidRDefault="00ED77FC" w:rsidP="00C34A69">
            <w:r w:rsidRPr="00EE3251">
              <w:sym w:font="Wingdings" w:char="F0FE"/>
            </w:r>
          </w:p>
        </w:tc>
        <w:tc>
          <w:tcPr>
            <w:tcW w:w="567" w:type="dxa"/>
            <w:vAlign w:val="center"/>
          </w:tcPr>
          <w:p w14:paraId="0F7DA099" w14:textId="77777777" w:rsidR="00A931EA" w:rsidRPr="00EE3251" w:rsidRDefault="00A931EA" w:rsidP="00C34A69">
            <w:r w:rsidRPr="00EE3251">
              <w:sym w:font="Wingdings" w:char="F06F"/>
            </w:r>
          </w:p>
        </w:tc>
        <w:tc>
          <w:tcPr>
            <w:tcW w:w="4223" w:type="dxa"/>
            <w:vAlign w:val="center"/>
          </w:tcPr>
          <w:p w14:paraId="6186DA15" w14:textId="77777777" w:rsidR="00A931EA" w:rsidRPr="00EE3251" w:rsidRDefault="00A931EA" w:rsidP="00C34A69"/>
        </w:tc>
      </w:tr>
      <w:tr w:rsidR="00A931EA" w:rsidRPr="00EE3251" w14:paraId="04B5C64E" w14:textId="77777777" w:rsidTr="004F3EFB">
        <w:trPr>
          <w:cantSplit/>
          <w:trHeight w:val="300"/>
          <w:jc w:val="center"/>
        </w:trPr>
        <w:tc>
          <w:tcPr>
            <w:tcW w:w="4509" w:type="dxa"/>
            <w:vAlign w:val="center"/>
          </w:tcPr>
          <w:p w14:paraId="1A395C23" w14:textId="77777777" w:rsidR="00A931EA" w:rsidRPr="00EE3251" w:rsidRDefault="00A931EA" w:rsidP="00C34A69">
            <w:r w:rsidRPr="00EE3251">
              <w:t>5.</w:t>
            </w:r>
            <w:r w:rsidRPr="00EE3251">
              <w:t>查核點是否有請第三公正單位提出驗證報告</w:t>
            </w:r>
            <w:r w:rsidRPr="00EE3251">
              <w:t>?</w:t>
            </w:r>
          </w:p>
        </w:tc>
        <w:tc>
          <w:tcPr>
            <w:tcW w:w="567" w:type="dxa"/>
            <w:vAlign w:val="center"/>
          </w:tcPr>
          <w:p w14:paraId="25905C9E" w14:textId="77777777" w:rsidR="00A931EA" w:rsidRPr="00EE3251" w:rsidRDefault="00A931EA" w:rsidP="00C34A69">
            <w:r w:rsidRPr="00EE3251">
              <w:sym w:font="Wingdings" w:char="F06F"/>
            </w:r>
          </w:p>
        </w:tc>
        <w:tc>
          <w:tcPr>
            <w:tcW w:w="567" w:type="dxa"/>
            <w:vAlign w:val="center"/>
          </w:tcPr>
          <w:p w14:paraId="2E3DF231" w14:textId="427BFBDB" w:rsidR="00A931EA" w:rsidRPr="00EE3251" w:rsidRDefault="00ED77FC" w:rsidP="00C34A69">
            <w:r w:rsidRPr="00EE3251">
              <w:sym w:font="Wingdings" w:char="F0FE"/>
            </w:r>
          </w:p>
        </w:tc>
        <w:tc>
          <w:tcPr>
            <w:tcW w:w="4223" w:type="dxa"/>
            <w:vAlign w:val="center"/>
          </w:tcPr>
          <w:p w14:paraId="1980FEA5" w14:textId="77777777" w:rsidR="00A931EA" w:rsidRPr="00EE3251" w:rsidRDefault="00A931EA" w:rsidP="00C34A69"/>
        </w:tc>
      </w:tr>
      <w:tr w:rsidR="00A931EA" w:rsidRPr="00EE3251" w14:paraId="0BB97F7D" w14:textId="77777777" w:rsidTr="004F3EFB">
        <w:trPr>
          <w:cantSplit/>
          <w:trHeight w:val="300"/>
          <w:jc w:val="center"/>
        </w:trPr>
        <w:tc>
          <w:tcPr>
            <w:tcW w:w="4509" w:type="dxa"/>
            <w:vAlign w:val="center"/>
          </w:tcPr>
          <w:p w14:paraId="4C8540F4" w14:textId="77777777" w:rsidR="00A931EA" w:rsidRPr="00EE3251" w:rsidRDefault="00A931EA" w:rsidP="00C34A69">
            <w:r w:rsidRPr="00EE3251">
              <w:t>6.</w:t>
            </w:r>
            <w:r w:rsidRPr="00EE3251">
              <w:t>是否已詳列近六年參與政府補助計畫之績效，例如增加產值、專利申請、就業人數及促進投資額？</w:t>
            </w:r>
          </w:p>
        </w:tc>
        <w:tc>
          <w:tcPr>
            <w:tcW w:w="567" w:type="dxa"/>
            <w:vAlign w:val="center"/>
          </w:tcPr>
          <w:p w14:paraId="2F19A756" w14:textId="77777777" w:rsidR="00A931EA" w:rsidRPr="00EE3251" w:rsidRDefault="00A931EA" w:rsidP="00C34A69">
            <w:r w:rsidRPr="00EE3251">
              <w:sym w:font="Wingdings" w:char="F06F"/>
            </w:r>
          </w:p>
        </w:tc>
        <w:tc>
          <w:tcPr>
            <w:tcW w:w="567" w:type="dxa"/>
            <w:vAlign w:val="center"/>
          </w:tcPr>
          <w:p w14:paraId="063547CA" w14:textId="404F68A9" w:rsidR="00A931EA" w:rsidRPr="00EE3251" w:rsidRDefault="00ED77FC" w:rsidP="00C34A69">
            <w:r w:rsidRPr="00EE3251">
              <w:sym w:font="Wingdings" w:char="F0FE"/>
            </w:r>
          </w:p>
        </w:tc>
        <w:tc>
          <w:tcPr>
            <w:tcW w:w="4223" w:type="dxa"/>
            <w:vAlign w:val="center"/>
          </w:tcPr>
          <w:p w14:paraId="450FD70A" w14:textId="77777777" w:rsidR="00A931EA" w:rsidRPr="00EE3251" w:rsidRDefault="00A931EA" w:rsidP="00C34A69"/>
        </w:tc>
      </w:tr>
    </w:tbl>
    <w:p w14:paraId="665CA49E" w14:textId="77777777" w:rsidR="00A931EA" w:rsidRPr="00EE3251" w:rsidRDefault="00A931EA" w:rsidP="00C34A69">
      <w:r w:rsidRPr="00EE3251">
        <w:t>註：本自檢表為配合科技部審查意見辦理。</w:t>
      </w:r>
    </w:p>
    <w:p w14:paraId="0B2422CF" w14:textId="77777777" w:rsidR="00A931EA" w:rsidRPr="00EE3251" w:rsidRDefault="00A931EA" w:rsidP="00D60487">
      <w:pPr>
        <w:pStyle w:val="10"/>
        <w:spacing w:after="120"/>
        <w:jc w:val="center"/>
        <w:rPr>
          <w:sz w:val="20"/>
        </w:rPr>
      </w:pPr>
      <w:r w:rsidRPr="00EE3251">
        <w:rPr>
          <w:b w:val="0"/>
          <w:sz w:val="32"/>
        </w:rPr>
        <w:br w:type="page"/>
      </w:r>
      <w:bookmarkStart w:id="3" w:name="_Toc40189908"/>
      <w:r w:rsidRPr="00EE3251">
        <w:rPr>
          <w:b w:val="0"/>
          <w:sz w:val="32"/>
        </w:rPr>
        <w:lastRenderedPageBreak/>
        <w:t>計畫審查意見及回復說明</w:t>
      </w:r>
      <w:bookmarkEnd w:id="3"/>
    </w:p>
    <w:p w14:paraId="045817C6" w14:textId="77777777" w:rsidR="00A931EA" w:rsidRPr="00EE3251" w:rsidRDefault="00A931EA" w:rsidP="001B0180">
      <w:pPr>
        <w:jc w:val="center"/>
        <w:rPr>
          <w:sz w:val="32"/>
        </w:rPr>
      </w:pPr>
      <w:r w:rsidRPr="00EE3251">
        <w:rPr>
          <w:rFonts w:ascii="新細明體" w:eastAsia="新細明體" w:hAnsi="新細明體" w:cs="新細明體" w:hint="eastAsia"/>
          <w:sz w:val="28"/>
        </w:rPr>
        <w:t>※</w:t>
      </w:r>
      <w:r w:rsidRPr="00EE3251">
        <w:rPr>
          <w:sz w:val="28"/>
        </w:rPr>
        <w:t>若申請計畫未曾進行審查，免填本表</w:t>
      </w:r>
      <w:r w:rsidRPr="00EE3251">
        <w:rPr>
          <w:rFonts w:ascii="新細明體" w:eastAsia="新細明體" w:hAnsi="新細明體" w:cs="新細明體" w:hint="eastAsia"/>
          <w:sz w:val="28"/>
        </w:rPr>
        <w:t>※</w:t>
      </w:r>
    </w:p>
    <w:p w14:paraId="4294BFBA" w14:textId="283BAA5A" w:rsidR="00A931EA" w:rsidRPr="00EE3251" w:rsidRDefault="00A931EA" w:rsidP="00C34A69">
      <w:pPr>
        <w:rPr>
          <w:b/>
          <w:sz w:val="32"/>
        </w:rPr>
      </w:pPr>
      <w:r w:rsidRPr="00EE3251">
        <w:t>計畫名稱：</w:t>
      </w:r>
      <w:r w:rsidRPr="00EE3251">
        <w:rPr>
          <w:sz w:val="28"/>
          <w:u w:val="single"/>
        </w:rPr>
        <w:t>AI-Compute-In-DRAM</w:t>
      </w:r>
      <w:r w:rsidR="008508D3" w:rsidRPr="00EE3251">
        <w:rPr>
          <w:sz w:val="28"/>
          <w:u w:val="single"/>
        </w:rPr>
        <w:t xml:space="preserve"> </w:t>
      </w:r>
      <w:r w:rsidRPr="00EE3251">
        <w:rPr>
          <w:sz w:val="28"/>
          <w:u w:val="single"/>
        </w:rPr>
        <w:t>(AIM)</w:t>
      </w:r>
      <w:r w:rsidRPr="00EE3251">
        <w:rPr>
          <w:sz w:val="28"/>
          <w:u w:val="single"/>
        </w:rPr>
        <w:t>晶圓製造創新服務平台研發計畫</w:t>
      </w:r>
    </w:p>
    <w:p w14:paraId="74293EC3" w14:textId="2D9BA50D" w:rsidR="008508D3" w:rsidRPr="00EE3251" w:rsidRDefault="00A931EA" w:rsidP="00C34A69">
      <w:pPr>
        <w:rPr>
          <w:sz w:val="28"/>
          <w:u w:val="single"/>
        </w:rPr>
      </w:pPr>
      <w:r w:rsidRPr="00EE3251">
        <w:t>申請單位名稱：</w:t>
      </w:r>
      <w:r w:rsidRPr="00EE3251">
        <w:rPr>
          <w:sz w:val="28"/>
          <w:u w:val="single"/>
        </w:rPr>
        <w:t>力晶積成電子製造股份有限公司</w:t>
      </w:r>
    </w:p>
    <w:p w14:paraId="1B590EC5" w14:textId="0040FCC4" w:rsidR="00A931EA" w:rsidRDefault="008508D3" w:rsidP="000B03E4">
      <w:pPr>
        <w:ind w:firstLineChars="600" w:firstLine="1680"/>
        <w:rPr>
          <w:sz w:val="28"/>
          <w:u w:val="single"/>
        </w:rPr>
      </w:pPr>
      <w:r w:rsidRPr="00EE3251">
        <w:rPr>
          <w:sz w:val="28"/>
          <w:u w:val="single"/>
        </w:rPr>
        <w:t>先進車系統股份有限公司</w:t>
      </w:r>
    </w:p>
    <w:p w14:paraId="0B7F9327" w14:textId="4BFD635F" w:rsidR="003B59F4" w:rsidRDefault="000B03E4" w:rsidP="003B59F4">
      <w:pPr>
        <w:ind w:firstLineChars="600" w:firstLine="1680"/>
        <w:rPr>
          <w:sz w:val="28"/>
          <w:u w:val="single"/>
        </w:rPr>
      </w:pPr>
      <w:r>
        <w:rPr>
          <w:rFonts w:hint="eastAsia"/>
          <w:sz w:val="28"/>
          <w:u w:val="single"/>
        </w:rPr>
        <w:t>博遠智能科技股份有限公司</w:t>
      </w:r>
    </w:p>
    <w:tbl>
      <w:tblPr>
        <w:tblpPr w:leftFromText="180" w:rightFromText="180" w:vertAnchor="text" w:horzAnchor="margin" w:tblpY="159"/>
        <w:tblW w:w="936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542"/>
        <w:gridCol w:w="8100"/>
        <w:gridCol w:w="720"/>
      </w:tblGrid>
      <w:tr w:rsidR="003B59F4" w:rsidRPr="00EE3251" w14:paraId="15CDABC6" w14:textId="77777777" w:rsidTr="00E64227">
        <w:tc>
          <w:tcPr>
            <w:tcW w:w="542" w:type="dxa"/>
            <w:vAlign w:val="center"/>
          </w:tcPr>
          <w:p w14:paraId="1EFBF5AE" w14:textId="77777777" w:rsidR="003B59F4" w:rsidRPr="00EE3251" w:rsidRDefault="003B59F4" w:rsidP="00E64227">
            <w:bookmarkStart w:id="4" w:name="_Toc373402050"/>
            <w:r w:rsidRPr="00EE3251">
              <w:t>編號</w:t>
            </w:r>
            <w:bookmarkEnd w:id="4"/>
          </w:p>
        </w:tc>
        <w:tc>
          <w:tcPr>
            <w:tcW w:w="8100" w:type="dxa"/>
            <w:tcBorders>
              <w:bottom w:val="single" w:sz="4" w:space="0" w:color="auto"/>
            </w:tcBorders>
            <w:vAlign w:val="center"/>
          </w:tcPr>
          <w:p w14:paraId="430CCB49" w14:textId="77777777" w:rsidR="003B59F4" w:rsidRPr="00EE3251" w:rsidRDefault="003B59F4" w:rsidP="00E64227">
            <w:bookmarkStart w:id="5" w:name="_Toc373402051"/>
            <w:r w:rsidRPr="00EE3251">
              <w:t>計畫審查綜合意見</w:t>
            </w:r>
            <w:bookmarkStart w:id="6" w:name="_Toc373402052"/>
            <w:bookmarkEnd w:id="5"/>
            <w:r>
              <w:rPr>
                <w:rFonts w:hint="eastAsia"/>
              </w:rPr>
              <w:t>與</w:t>
            </w:r>
            <w:r w:rsidRPr="00EE3251">
              <w:t>修正回復說明</w:t>
            </w:r>
            <w:bookmarkEnd w:id="6"/>
          </w:p>
        </w:tc>
        <w:tc>
          <w:tcPr>
            <w:tcW w:w="720" w:type="dxa"/>
            <w:tcBorders>
              <w:bottom w:val="single" w:sz="4" w:space="0" w:color="auto"/>
            </w:tcBorders>
            <w:vAlign w:val="center"/>
          </w:tcPr>
          <w:p w14:paraId="5CDF7666" w14:textId="77777777" w:rsidR="003B59F4" w:rsidRPr="00EE3251" w:rsidRDefault="003B59F4" w:rsidP="00E64227">
            <w:bookmarkStart w:id="7" w:name="_Toc373402053"/>
            <w:r w:rsidRPr="00EE3251">
              <w:t>修正</w:t>
            </w:r>
            <w:bookmarkEnd w:id="7"/>
          </w:p>
          <w:p w14:paraId="03CE20D1" w14:textId="77777777" w:rsidR="003B59F4" w:rsidRPr="00EE3251" w:rsidRDefault="003B59F4" w:rsidP="00E64227">
            <w:bookmarkStart w:id="8" w:name="_Toc373402054"/>
            <w:r w:rsidRPr="00EE3251">
              <w:t>頁碼</w:t>
            </w:r>
            <w:bookmarkEnd w:id="8"/>
          </w:p>
        </w:tc>
      </w:tr>
      <w:tr w:rsidR="003B59F4" w:rsidRPr="00EE3251" w14:paraId="2F2BF069" w14:textId="77777777" w:rsidTr="00E64227">
        <w:trPr>
          <w:trHeight w:val="463"/>
        </w:trPr>
        <w:tc>
          <w:tcPr>
            <w:tcW w:w="542" w:type="dxa"/>
            <w:vMerge w:val="restart"/>
          </w:tcPr>
          <w:p w14:paraId="0E43871A" w14:textId="77777777" w:rsidR="003B59F4" w:rsidRPr="00EE3251" w:rsidRDefault="003B59F4" w:rsidP="00E64227">
            <w:pPr>
              <w:rPr>
                <w:b/>
              </w:rPr>
            </w:pPr>
            <w:r w:rsidRPr="00EE3251">
              <w:rPr>
                <w:b/>
              </w:rPr>
              <w:t>1</w:t>
            </w:r>
          </w:p>
        </w:tc>
        <w:tc>
          <w:tcPr>
            <w:tcW w:w="8100" w:type="dxa"/>
            <w:tcBorders>
              <w:top w:val="single" w:sz="4" w:space="0" w:color="auto"/>
              <w:bottom w:val="single" w:sz="4" w:space="0" w:color="auto"/>
            </w:tcBorders>
          </w:tcPr>
          <w:p w14:paraId="4FA29E73" w14:textId="77777777" w:rsidR="003B59F4" w:rsidRPr="003B766F" w:rsidRDefault="003B59F4" w:rsidP="00E64227">
            <w:pPr>
              <w:rPr>
                <w:rFonts w:ascii="標楷體" w:hAnsi="標楷體"/>
                <w:b/>
                <w:bCs/>
                <w:color w:val="000000" w:themeColor="text1"/>
              </w:rPr>
            </w:pPr>
            <w:r w:rsidRPr="003B766F">
              <w:rPr>
                <w:b/>
              </w:rPr>
              <w:t>計畫審查意見</w:t>
            </w:r>
            <w:r w:rsidRPr="003B766F">
              <w:rPr>
                <w:rFonts w:hint="eastAsia"/>
                <w:b/>
              </w:rPr>
              <w:t>：</w:t>
            </w:r>
          </w:p>
          <w:p w14:paraId="2CA58FD9" w14:textId="77777777" w:rsidR="003B59F4" w:rsidRPr="003B6EA8" w:rsidRDefault="003B59F4" w:rsidP="00E64227">
            <w:pPr>
              <w:rPr>
                <w:rFonts w:ascii="標楷體" w:hAnsi="標楷體"/>
                <w:color w:val="000000" w:themeColor="text1"/>
              </w:rPr>
            </w:pPr>
            <w:r>
              <w:rPr>
                <w:rFonts w:ascii="標楷體" w:hAnsi="標楷體" w:hint="eastAsia"/>
                <w:bCs/>
                <w:color w:val="000000" w:themeColor="text1"/>
              </w:rPr>
              <w:t xml:space="preserve">    </w:t>
            </w:r>
            <w:r w:rsidRPr="003B6EA8">
              <w:rPr>
                <w:rFonts w:ascii="標楷體" w:hAnsi="標楷體" w:hint="eastAsia"/>
                <w:bCs/>
                <w:color w:val="000000" w:themeColor="text1"/>
              </w:rPr>
              <w:t>計畫著眼於將邏輯電路整合至DRAM記憶體，成為單一製程平台。但DRAM製程線路的速度到何種程度要有確定的規格，另外如DRAM週邊電路大小、負載效應大小等等規格皆需定義清楚，要有一元件之設計規格表(Electrical Device Design Rule)，請補充說明。</w:t>
            </w:r>
          </w:p>
        </w:tc>
        <w:tc>
          <w:tcPr>
            <w:tcW w:w="720" w:type="dxa"/>
            <w:vMerge w:val="restart"/>
            <w:tcBorders>
              <w:top w:val="single" w:sz="4" w:space="0" w:color="auto"/>
            </w:tcBorders>
          </w:tcPr>
          <w:p w14:paraId="668C4B26" w14:textId="77777777" w:rsidR="003B59F4" w:rsidRPr="00EE3251" w:rsidRDefault="003B59F4" w:rsidP="00E64227">
            <w:pPr>
              <w:rPr>
                <w:b/>
              </w:rPr>
            </w:pPr>
          </w:p>
        </w:tc>
      </w:tr>
      <w:tr w:rsidR="003B59F4" w:rsidRPr="00EE3251" w14:paraId="64844A51" w14:textId="77777777" w:rsidTr="00E64227">
        <w:trPr>
          <w:trHeight w:val="1628"/>
        </w:trPr>
        <w:tc>
          <w:tcPr>
            <w:tcW w:w="542" w:type="dxa"/>
            <w:vMerge/>
          </w:tcPr>
          <w:p w14:paraId="43B2AC6F" w14:textId="77777777" w:rsidR="003B59F4" w:rsidRPr="00EE3251" w:rsidRDefault="003B59F4" w:rsidP="00E64227">
            <w:pPr>
              <w:rPr>
                <w:b/>
              </w:rPr>
            </w:pPr>
          </w:p>
        </w:tc>
        <w:tc>
          <w:tcPr>
            <w:tcW w:w="8100" w:type="dxa"/>
            <w:tcBorders>
              <w:top w:val="single" w:sz="4" w:space="0" w:color="auto"/>
              <w:bottom w:val="single" w:sz="4" w:space="0" w:color="auto"/>
            </w:tcBorders>
          </w:tcPr>
          <w:p w14:paraId="388DF252" w14:textId="77777777" w:rsidR="003B59F4" w:rsidRPr="003B766F" w:rsidRDefault="003B59F4" w:rsidP="00E64227">
            <w:pPr>
              <w:rPr>
                <w:rFonts w:ascii="標楷體" w:hAnsi="標楷體"/>
                <w:b/>
                <w:color w:val="000000" w:themeColor="text1"/>
              </w:rPr>
            </w:pPr>
            <w:r w:rsidRPr="003B766F">
              <w:rPr>
                <w:b/>
              </w:rPr>
              <w:t>修正回復說明</w:t>
            </w:r>
            <w:r w:rsidRPr="003B766F">
              <w:rPr>
                <w:rFonts w:hint="eastAsia"/>
                <w:b/>
              </w:rPr>
              <w:t>：</w:t>
            </w:r>
          </w:p>
          <w:p w14:paraId="3895FF05" w14:textId="77777777" w:rsidR="003B59F4" w:rsidRPr="003074EF" w:rsidRDefault="003B59F4" w:rsidP="002D5ED4">
            <w:pPr>
              <w:numPr>
                <w:ilvl w:val="0"/>
                <w:numId w:val="64"/>
              </w:numPr>
              <w:spacing w:line="240" w:lineRule="auto"/>
              <w:rPr>
                <w:rFonts w:ascii="標楷體" w:hAnsi="標楷體"/>
                <w:color w:val="000000" w:themeColor="text1"/>
              </w:rPr>
            </w:pPr>
            <w:r w:rsidRPr="003074EF">
              <w:rPr>
                <w:rFonts w:ascii="標楷體" w:hAnsi="標楷體" w:hint="eastAsia"/>
                <w:bCs/>
                <w:color w:val="000000" w:themeColor="text1"/>
              </w:rPr>
              <w:t>依據矽晶圓用 Ring OSC 實際測量，每一個 Inverter 的 propagation delay (Tpd, worst case) 約為 31 picosecond。依下圖推估，製程線路速度能力可至達  800MHz。然因金屬層數目相對較少，所需實際佈局繞線較長，是以邏輯線路設計以500MHz為基準。</w:t>
            </w:r>
          </w:p>
          <w:p w14:paraId="6D652460" w14:textId="77777777" w:rsidR="003B59F4" w:rsidRPr="003074EF" w:rsidRDefault="003B59F4" w:rsidP="00E64227">
            <w:pPr>
              <w:jc w:val="center"/>
              <w:rPr>
                <w:rFonts w:ascii="標楷體" w:hAnsi="標楷體"/>
                <w:bCs/>
                <w:color w:val="000000" w:themeColor="text1"/>
              </w:rPr>
            </w:pPr>
            <w:r>
              <w:rPr>
                <w:rFonts w:ascii="標楷體" w:hAnsi="標楷體"/>
                <w:bCs/>
                <w:noProof/>
                <w:color w:val="000000" w:themeColor="text1"/>
              </w:rPr>
              <w:drawing>
                <wp:inline distT="0" distB="0" distL="0" distR="0" wp14:anchorId="4E1E4E9B" wp14:editId="7BBA7E3A">
                  <wp:extent cx="3864334" cy="2039068"/>
                  <wp:effectExtent l="0" t="0" r="317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7662" cy="2051377"/>
                          </a:xfrm>
                          <a:prstGeom prst="rect">
                            <a:avLst/>
                          </a:prstGeom>
                          <a:noFill/>
                        </pic:spPr>
                      </pic:pic>
                    </a:graphicData>
                  </a:graphic>
                </wp:inline>
              </w:drawing>
            </w:r>
          </w:p>
          <w:p w14:paraId="5C31749A" w14:textId="77777777" w:rsidR="003B59F4" w:rsidRPr="003074EF" w:rsidRDefault="003B59F4" w:rsidP="002D5ED4">
            <w:pPr>
              <w:numPr>
                <w:ilvl w:val="0"/>
                <w:numId w:val="65"/>
              </w:numPr>
              <w:rPr>
                <w:rFonts w:ascii="標楷體" w:hAnsi="標楷體"/>
                <w:bCs/>
                <w:color w:val="000000" w:themeColor="text1"/>
              </w:rPr>
            </w:pPr>
            <w:r w:rsidRPr="003074EF">
              <w:rPr>
                <w:rFonts w:ascii="標楷體" w:hAnsi="標楷體" w:hint="eastAsia"/>
                <w:bCs/>
                <w:color w:val="000000" w:themeColor="text1"/>
              </w:rPr>
              <w:t>周邊電路元件比例明確定義於AIM Design service design rules，並提供 drc command files 做為準則</w:t>
            </w:r>
          </w:p>
          <w:p w14:paraId="7053305A" w14:textId="77777777" w:rsidR="003B59F4" w:rsidRPr="003074EF" w:rsidRDefault="003B59F4" w:rsidP="00E64227">
            <w:pPr>
              <w:jc w:val="center"/>
              <w:rPr>
                <w:rFonts w:ascii="標楷體" w:hAnsi="標楷體"/>
                <w:bCs/>
                <w:color w:val="000000" w:themeColor="text1"/>
              </w:rPr>
            </w:pPr>
            <w:r w:rsidRPr="003074EF">
              <w:rPr>
                <w:rFonts w:ascii="標楷體" w:hAnsi="標楷體"/>
                <w:bCs/>
                <w:noProof/>
                <w:color w:val="000000" w:themeColor="text1"/>
              </w:rPr>
              <w:drawing>
                <wp:inline distT="0" distB="0" distL="0" distR="0" wp14:anchorId="3C8962D1" wp14:editId="7DA0CD8E">
                  <wp:extent cx="3988305" cy="1502797"/>
                  <wp:effectExtent l="0" t="0" r="0" b="25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7256" cy="1521242"/>
                          </a:xfrm>
                          <a:prstGeom prst="rect">
                            <a:avLst/>
                          </a:prstGeom>
                          <a:noFill/>
                        </pic:spPr>
                      </pic:pic>
                    </a:graphicData>
                  </a:graphic>
                </wp:inline>
              </w:drawing>
            </w:r>
          </w:p>
          <w:p w14:paraId="4272E8ED" w14:textId="6B71E74B" w:rsidR="003B59F4" w:rsidRDefault="003B59F4" w:rsidP="00E64227">
            <w:pPr>
              <w:rPr>
                <w:rFonts w:ascii="標楷體" w:hAnsi="標楷體"/>
                <w:bCs/>
                <w:color w:val="000000" w:themeColor="text1"/>
              </w:rPr>
            </w:pPr>
          </w:p>
          <w:p w14:paraId="0BC305FC" w14:textId="0240ED09" w:rsidR="003B59F4" w:rsidRDefault="003B59F4" w:rsidP="00E64227">
            <w:pPr>
              <w:rPr>
                <w:rFonts w:ascii="標楷體" w:hAnsi="標楷體"/>
                <w:bCs/>
                <w:color w:val="000000" w:themeColor="text1"/>
              </w:rPr>
            </w:pPr>
          </w:p>
          <w:p w14:paraId="0FD231F6" w14:textId="7F123239" w:rsidR="003B59F4" w:rsidRDefault="003B59F4" w:rsidP="00E64227">
            <w:pPr>
              <w:rPr>
                <w:rFonts w:ascii="標楷體" w:hAnsi="標楷體"/>
                <w:bCs/>
                <w:color w:val="000000" w:themeColor="text1"/>
              </w:rPr>
            </w:pPr>
          </w:p>
          <w:p w14:paraId="781DA8C5" w14:textId="77777777" w:rsidR="003B59F4" w:rsidRPr="003074EF" w:rsidRDefault="003B59F4" w:rsidP="00E64227">
            <w:pPr>
              <w:rPr>
                <w:rFonts w:ascii="標楷體" w:hAnsi="標楷體"/>
                <w:bCs/>
                <w:color w:val="000000" w:themeColor="text1"/>
              </w:rPr>
            </w:pPr>
          </w:p>
          <w:p w14:paraId="4D5EAC3B" w14:textId="77777777" w:rsidR="003B59F4" w:rsidRPr="003074EF" w:rsidRDefault="003B59F4" w:rsidP="002D5ED4">
            <w:pPr>
              <w:numPr>
                <w:ilvl w:val="0"/>
                <w:numId w:val="66"/>
              </w:numPr>
              <w:rPr>
                <w:rFonts w:ascii="標楷體" w:hAnsi="標楷體"/>
                <w:bCs/>
                <w:color w:val="000000" w:themeColor="text1"/>
              </w:rPr>
            </w:pPr>
            <w:r w:rsidRPr="003074EF">
              <w:rPr>
                <w:rFonts w:ascii="標楷體" w:hAnsi="標楷體" w:hint="eastAsia"/>
                <w:bCs/>
                <w:color w:val="000000" w:themeColor="text1"/>
              </w:rPr>
              <w:lastRenderedPageBreak/>
              <w:t xml:space="preserve">元件之設計規格表 (Electrical Device Design Rule) 提供於 AIM Design Service Design Rules - [6] Process and Device parameters (transistor table, resistance, capacitance, ion implantation table). </w:t>
            </w:r>
          </w:p>
          <w:p w14:paraId="44022EFF" w14:textId="77777777" w:rsidR="003B59F4" w:rsidRPr="003B766F" w:rsidRDefault="003B59F4" w:rsidP="00E64227">
            <w:pPr>
              <w:jc w:val="center"/>
              <w:rPr>
                <w:rFonts w:ascii="標楷體" w:hAnsi="標楷體"/>
                <w:bCs/>
                <w:color w:val="000000" w:themeColor="text1"/>
              </w:rPr>
            </w:pPr>
            <w:r w:rsidRPr="003074EF">
              <w:rPr>
                <w:rFonts w:ascii="標楷體" w:hAnsi="標楷體"/>
                <w:bCs/>
                <w:noProof/>
                <w:color w:val="000000" w:themeColor="text1"/>
              </w:rPr>
              <w:drawing>
                <wp:inline distT="0" distB="0" distL="0" distR="0" wp14:anchorId="1CFAB46D" wp14:editId="58E88C8B">
                  <wp:extent cx="4100696" cy="64777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3039" cy="670263"/>
                          </a:xfrm>
                          <a:prstGeom prst="rect">
                            <a:avLst/>
                          </a:prstGeom>
                          <a:noFill/>
                        </pic:spPr>
                      </pic:pic>
                    </a:graphicData>
                  </a:graphic>
                </wp:inline>
              </w:drawing>
            </w:r>
          </w:p>
        </w:tc>
        <w:tc>
          <w:tcPr>
            <w:tcW w:w="720" w:type="dxa"/>
            <w:vMerge/>
          </w:tcPr>
          <w:p w14:paraId="22D1C521" w14:textId="77777777" w:rsidR="003B59F4" w:rsidRPr="00EE3251" w:rsidRDefault="003B59F4" w:rsidP="00E64227">
            <w:pPr>
              <w:rPr>
                <w:b/>
              </w:rPr>
            </w:pPr>
          </w:p>
        </w:tc>
      </w:tr>
      <w:tr w:rsidR="003B59F4" w:rsidRPr="00EE3251" w14:paraId="3181E754" w14:textId="77777777" w:rsidTr="00E64227">
        <w:trPr>
          <w:trHeight w:val="776"/>
        </w:trPr>
        <w:tc>
          <w:tcPr>
            <w:tcW w:w="542" w:type="dxa"/>
            <w:vMerge w:val="restart"/>
          </w:tcPr>
          <w:p w14:paraId="422402A2" w14:textId="77777777" w:rsidR="003B59F4" w:rsidRPr="00EE3251" w:rsidRDefault="003B59F4" w:rsidP="00E64227">
            <w:pPr>
              <w:rPr>
                <w:b/>
              </w:rPr>
            </w:pPr>
            <w:r w:rsidRPr="00EE3251">
              <w:rPr>
                <w:b/>
              </w:rPr>
              <w:lastRenderedPageBreak/>
              <w:t>2</w:t>
            </w:r>
          </w:p>
        </w:tc>
        <w:tc>
          <w:tcPr>
            <w:tcW w:w="8100" w:type="dxa"/>
            <w:tcBorders>
              <w:top w:val="single" w:sz="4" w:space="0" w:color="auto"/>
              <w:bottom w:val="single" w:sz="4" w:space="0" w:color="auto"/>
            </w:tcBorders>
          </w:tcPr>
          <w:p w14:paraId="7A85C854" w14:textId="77777777" w:rsidR="003B59F4" w:rsidRPr="003B766F" w:rsidRDefault="003B59F4" w:rsidP="00E64227">
            <w:pPr>
              <w:rPr>
                <w:b/>
              </w:rPr>
            </w:pPr>
            <w:r w:rsidRPr="003B766F">
              <w:rPr>
                <w:b/>
              </w:rPr>
              <w:t>計畫審查意見</w:t>
            </w:r>
            <w:r w:rsidRPr="003B766F">
              <w:rPr>
                <w:rFonts w:hint="eastAsia"/>
                <w:b/>
              </w:rPr>
              <w:t>：</w:t>
            </w:r>
          </w:p>
          <w:p w14:paraId="796349A7" w14:textId="77777777" w:rsidR="003B59F4" w:rsidRPr="00095C2A" w:rsidRDefault="003B59F4" w:rsidP="00E64227">
            <w:pPr>
              <w:rPr>
                <w:rFonts w:ascii="標楷體" w:hAnsi="標楷體"/>
                <w:color w:val="000000" w:themeColor="text1"/>
              </w:rPr>
            </w:pPr>
            <w:r>
              <w:rPr>
                <w:rFonts w:ascii="標楷體" w:hAnsi="標楷體" w:hint="eastAsia"/>
                <w:bCs/>
                <w:color w:val="000000" w:themeColor="text1"/>
              </w:rPr>
              <w:t xml:space="preserve">    </w:t>
            </w:r>
            <w:r w:rsidRPr="00095C2A">
              <w:rPr>
                <w:rFonts w:ascii="標楷體" w:hAnsi="標楷體" w:hint="eastAsia"/>
                <w:bCs/>
                <w:color w:val="000000" w:themeColor="text1"/>
              </w:rPr>
              <w:t>計畫以AIM晶圓製造創新服務平台為主，需以服務為導向，提供相關製程(Process flow)、Mask Tooling Table、PDK以及後續可靠性分析，請補充說明。</w:t>
            </w:r>
          </w:p>
        </w:tc>
        <w:tc>
          <w:tcPr>
            <w:tcW w:w="720" w:type="dxa"/>
            <w:vMerge w:val="restart"/>
          </w:tcPr>
          <w:p w14:paraId="710D97B5" w14:textId="77777777" w:rsidR="003B59F4" w:rsidRPr="00EE3251" w:rsidRDefault="003B59F4" w:rsidP="00E64227">
            <w:pPr>
              <w:rPr>
                <w:b/>
              </w:rPr>
            </w:pPr>
          </w:p>
        </w:tc>
      </w:tr>
      <w:tr w:rsidR="003B59F4" w:rsidRPr="00EE3251" w14:paraId="763CA0AA" w14:textId="77777777" w:rsidTr="00E64227">
        <w:trPr>
          <w:trHeight w:val="1315"/>
        </w:trPr>
        <w:tc>
          <w:tcPr>
            <w:tcW w:w="542" w:type="dxa"/>
            <w:vMerge/>
          </w:tcPr>
          <w:p w14:paraId="5F943CA2" w14:textId="77777777" w:rsidR="003B59F4" w:rsidRPr="00EE3251" w:rsidRDefault="003B59F4" w:rsidP="00E64227">
            <w:pPr>
              <w:rPr>
                <w:b/>
              </w:rPr>
            </w:pPr>
          </w:p>
        </w:tc>
        <w:tc>
          <w:tcPr>
            <w:tcW w:w="8100" w:type="dxa"/>
            <w:tcBorders>
              <w:top w:val="single" w:sz="4" w:space="0" w:color="auto"/>
              <w:bottom w:val="single" w:sz="4" w:space="0" w:color="auto"/>
            </w:tcBorders>
          </w:tcPr>
          <w:p w14:paraId="54E6F8C1" w14:textId="77777777" w:rsidR="003B59F4" w:rsidRPr="003B766F" w:rsidRDefault="003B59F4" w:rsidP="00E64227">
            <w:pPr>
              <w:rPr>
                <w:b/>
              </w:rPr>
            </w:pPr>
            <w:r w:rsidRPr="003B766F">
              <w:rPr>
                <w:b/>
              </w:rPr>
              <w:t>修正回復說明</w:t>
            </w:r>
            <w:r w:rsidRPr="003B766F">
              <w:rPr>
                <w:rFonts w:hint="eastAsia"/>
                <w:b/>
              </w:rPr>
              <w:t>：</w:t>
            </w:r>
          </w:p>
          <w:p w14:paraId="3BE1DF27" w14:textId="77777777" w:rsidR="003B59F4" w:rsidRPr="00095C2A" w:rsidRDefault="003B59F4" w:rsidP="002D5ED4">
            <w:pPr>
              <w:numPr>
                <w:ilvl w:val="0"/>
                <w:numId w:val="67"/>
              </w:numPr>
              <w:rPr>
                <w:rFonts w:ascii="標楷體" w:hAnsi="標楷體"/>
                <w:bCs/>
                <w:color w:val="000000" w:themeColor="text1"/>
              </w:rPr>
            </w:pPr>
            <w:r w:rsidRPr="00095C2A">
              <w:rPr>
                <w:rFonts w:ascii="標楷體" w:hAnsi="標楷體" w:hint="eastAsia"/>
                <w:bCs/>
                <w:color w:val="000000" w:themeColor="text1"/>
              </w:rPr>
              <w:t>AIM 製程流程 (Process Flow)</w:t>
            </w:r>
          </w:p>
          <w:p w14:paraId="633AA93E" w14:textId="77777777" w:rsidR="003B59F4" w:rsidRPr="00095C2A" w:rsidRDefault="003B59F4" w:rsidP="00E64227">
            <w:pPr>
              <w:jc w:val="center"/>
              <w:rPr>
                <w:rFonts w:ascii="標楷體" w:hAnsi="標楷體" w:cstheme="minorBidi"/>
                <w:bCs/>
                <w:color w:val="000000" w:themeColor="text1"/>
                <w:kern w:val="24"/>
                <w:sz w:val="28"/>
                <w:szCs w:val="28"/>
              </w:rPr>
            </w:pPr>
            <w:r w:rsidRPr="00095C2A">
              <w:rPr>
                <w:rFonts w:ascii="標楷體" w:hAnsi="標楷體"/>
                <w:bCs/>
                <w:noProof/>
                <w:color w:val="000000" w:themeColor="text1"/>
              </w:rPr>
              <w:drawing>
                <wp:inline distT="0" distB="0" distL="0" distR="0" wp14:anchorId="6C648D41" wp14:editId="688BF1DE">
                  <wp:extent cx="4305079" cy="963405"/>
                  <wp:effectExtent l="0" t="0" r="63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4481" cy="969985"/>
                          </a:xfrm>
                          <a:prstGeom prst="rect">
                            <a:avLst/>
                          </a:prstGeom>
                          <a:noFill/>
                        </pic:spPr>
                      </pic:pic>
                    </a:graphicData>
                  </a:graphic>
                </wp:inline>
              </w:drawing>
            </w:r>
          </w:p>
          <w:p w14:paraId="5C7B93B3" w14:textId="77777777" w:rsidR="003B59F4" w:rsidRPr="00095C2A" w:rsidRDefault="003B59F4" w:rsidP="002D5ED4">
            <w:pPr>
              <w:numPr>
                <w:ilvl w:val="0"/>
                <w:numId w:val="67"/>
              </w:numPr>
              <w:spacing w:line="240" w:lineRule="auto"/>
              <w:rPr>
                <w:rFonts w:ascii="標楷體" w:hAnsi="標楷體"/>
                <w:bCs/>
                <w:color w:val="000000" w:themeColor="text1"/>
              </w:rPr>
            </w:pPr>
            <w:r w:rsidRPr="00095C2A">
              <w:rPr>
                <w:rFonts w:ascii="標楷體" w:hAnsi="標楷體" w:hint="eastAsia"/>
                <w:bCs/>
                <w:color w:val="000000" w:themeColor="text1"/>
              </w:rPr>
              <w:t>Mask tooling table：提供各層光罩使用規格和AG運算式給光罩廠，其中包括處理GDS (含frame, main die) 所需相關資訊，如下例</w:t>
            </w:r>
            <w:r>
              <w:rPr>
                <w:rFonts w:ascii="標楷體" w:hAnsi="標楷體" w:hint="eastAsia"/>
                <w:bCs/>
                <w:color w:val="000000" w:themeColor="text1"/>
              </w:rPr>
              <w:t>：</w:t>
            </w:r>
          </w:p>
          <w:p w14:paraId="0BDE349D" w14:textId="77777777" w:rsidR="003B59F4" w:rsidRPr="00095C2A" w:rsidRDefault="003B59F4" w:rsidP="00E64227">
            <w:pPr>
              <w:jc w:val="center"/>
              <w:rPr>
                <w:rFonts w:ascii="標楷體" w:hAnsi="標楷體"/>
                <w:bCs/>
                <w:color w:val="000000" w:themeColor="text1"/>
              </w:rPr>
            </w:pPr>
            <w:r w:rsidRPr="00095C2A">
              <w:rPr>
                <w:rFonts w:ascii="標楷體" w:hAnsi="標楷體"/>
                <w:bCs/>
                <w:noProof/>
                <w:color w:val="000000" w:themeColor="text1"/>
              </w:rPr>
              <w:drawing>
                <wp:inline distT="0" distB="0" distL="0" distR="0" wp14:anchorId="5BCACA35" wp14:editId="0DBC3710">
                  <wp:extent cx="4700352" cy="1237753"/>
                  <wp:effectExtent l="0" t="0" r="5080" b="63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4264" cy="1244050"/>
                          </a:xfrm>
                          <a:prstGeom prst="rect">
                            <a:avLst/>
                          </a:prstGeom>
                          <a:noFill/>
                        </pic:spPr>
                      </pic:pic>
                    </a:graphicData>
                  </a:graphic>
                </wp:inline>
              </w:drawing>
            </w:r>
          </w:p>
          <w:p w14:paraId="669524CE" w14:textId="77777777" w:rsidR="003B59F4" w:rsidRPr="00095C2A" w:rsidRDefault="003B59F4" w:rsidP="002D5ED4">
            <w:pPr>
              <w:numPr>
                <w:ilvl w:val="0"/>
                <w:numId w:val="68"/>
              </w:numPr>
              <w:rPr>
                <w:rFonts w:ascii="標楷體" w:hAnsi="標楷體"/>
                <w:bCs/>
                <w:color w:val="000000" w:themeColor="text1"/>
              </w:rPr>
            </w:pPr>
            <w:r w:rsidRPr="00095C2A">
              <w:rPr>
                <w:rFonts w:ascii="標楷體" w:hAnsi="標楷體" w:hint="eastAsia"/>
                <w:bCs/>
                <w:color w:val="000000" w:themeColor="text1"/>
              </w:rPr>
              <w:t>AIM與標準DRAM光罩比較</w:t>
            </w:r>
          </w:p>
          <w:p w14:paraId="02B1CE67" w14:textId="77777777" w:rsidR="003B59F4" w:rsidRPr="00095C2A" w:rsidRDefault="003B59F4" w:rsidP="00E64227">
            <w:pPr>
              <w:jc w:val="center"/>
              <w:rPr>
                <w:rFonts w:ascii="標楷體" w:hAnsi="標楷體"/>
                <w:bCs/>
                <w:color w:val="000000" w:themeColor="text1"/>
              </w:rPr>
            </w:pPr>
            <w:r w:rsidRPr="00095C2A">
              <w:rPr>
                <w:rFonts w:ascii="標楷體" w:hAnsi="標楷體"/>
                <w:bCs/>
                <w:noProof/>
                <w:color w:val="000000" w:themeColor="text1"/>
              </w:rPr>
              <w:drawing>
                <wp:inline distT="0" distB="0" distL="0" distR="0" wp14:anchorId="08991232" wp14:editId="735BB02C">
                  <wp:extent cx="4998389" cy="261926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7913" cy="2624256"/>
                          </a:xfrm>
                          <a:prstGeom prst="rect">
                            <a:avLst/>
                          </a:prstGeom>
                          <a:noFill/>
                        </pic:spPr>
                      </pic:pic>
                    </a:graphicData>
                  </a:graphic>
                </wp:inline>
              </w:drawing>
            </w:r>
          </w:p>
          <w:p w14:paraId="7A47F78B" w14:textId="77777777" w:rsidR="003B59F4" w:rsidRDefault="003B59F4" w:rsidP="00E64227">
            <w:pPr>
              <w:rPr>
                <w:rFonts w:ascii="標楷體" w:hAnsi="標楷體"/>
                <w:bCs/>
                <w:color w:val="000000" w:themeColor="text1"/>
              </w:rPr>
            </w:pPr>
          </w:p>
          <w:p w14:paraId="35F07D32" w14:textId="77777777" w:rsidR="003B59F4" w:rsidRDefault="003B59F4" w:rsidP="00E64227">
            <w:pPr>
              <w:rPr>
                <w:rFonts w:ascii="標楷體" w:hAnsi="標楷體"/>
                <w:bCs/>
                <w:color w:val="000000" w:themeColor="text1"/>
              </w:rPr>
            </w:pPr>
          </w:p>
          <w:p w14:paraId="65FFAEB8" w14:textId="77777777" w:rsidR="003B59F4" w:rsidRDefault="003B59F4" w:rsidP="00E64227">
            <w:pPr>
              <w:rPr>
                <w:rFonts w:ascii="標楷體" w:hAnsi="標楷體"/>
                <w:bCs/>
                <w:color w:val="000000" w:themeColor="text1"/>
              </w:rPr>
            </w:pPr>
          </w:p>
          <w:p w14:paraId="341B017B" w14:textId="77777777" w:rsidR="003B59F4" w:rsidRPr="00095C2A" w:rsidRDefault="003B59F4" w:rsidP="002D5ED4">
            <w:pPr>
              <w:numPr>
                <w:ilvl w:val="0"/>
                <w:numId w:val="69"/>
              </w:numPr>
              <w:rPr>
                <w:rFonts w:ascii="標楷體" w:hAnsi="標楷體"/>
                <w:bCs/>
                <w:color w:val="000000" w:themeColor="text1"/>
              </w:rPr>
            </w:pPr>
            <w:r w:rsidRPr="00095C2A">
              <w:rPr>
                <w:rFonts w:ascii="標楷體" w:hAnsi="標楷體" w:hint="eastAsia"/>
                <w:bCs/>
                <w:color w:val="000000" w:themeColor="text1"/>
              </w:rPr>
              <w:lastRenderedPageBreak/>
              <w:t>Process Design kit (PDK) 等相關 AIM 晶圓服務平台資訊均於力積電 ePSMC 系統中，提供給產品設計公司線上閱讀或下載。</w:t>
            </w:r>
          </w:p>
          <w:p w14:paraId="0B1499C3" w14:textId="77777777" w:rsidR="003B59F4" w:rsidRPr="00095C2A" w:rsidRDefault="003B59F4" w:rsidP="00E64227">
            <w:pPr>
              <w:rPr>
                <w:rFonts w:ascii="標楷體" w:hAnsi="標楷體"/>
                <w:bCs/>
                <w:color w:val="000000" w:themeColor="text1"/>
              </w:rPr>
            </w:pPr>
            <w:r w:rsidRPr="00095C2A">
              <w:rPr>
                <w:rFonts w:ascii="標楷體" w:hAnsi="標楷體"/>
                <w:bCs/>
                <w:noProof/>
                <w:color w:val="000000" w:themeColor="text1"/>
              </w:rPr>
              <w:drawing>
                <wp:anchor distT="0" distB="0" distL="114300" distR="114300" simplePos="0" relativeHeight="251755008" behindDoc="0" locked="0" layoutInCell="1" allowOverlap="1" wp14:anchorId="1F82880A" wp14:editId="6DA9AB71">
                  <wp:simplePos x="0" y="0"/>
                  <wp:positionH relativeFrom="column">
                    <wp:posOffset>3052750</wp:posOffset>
                  </wp:positionH>
                  <wp:positionV relativeFrom="paragraph">
                    <wp:posOffset>23081</wp:posOffset>
                  </wp:positionV>
                  <wp:extent cx="1363784" cy="1391478"/>
                  <wp:effectExtent l="0" t="0" r="8255" b="0"/>
                  <wp:wrapNone/>
                  <wp:docPr id="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3460" cy="1401351"/>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Pr="00095C2A">
              <w:rPr>
                <w:rFonts w:ascii="標楷體" w:hAnsi="標楷體"/>
                <w:bCs/>
                <w:noProof/>
                <w:color w:val="000000" w:themeColor="text1"/>
              </w:rPr>
              <w:drawing>
                <wp:anchor distT="0" distB="0" distL="114300" distR="114300" simplePos="0" relativeHeight="251756032" behindDoc="0" locked="0" layoutInCell="1" allowOverlap="1" wp14:anchorId="2122F6A7" wp14:editId="555D2E06">
                  <wp:simplePos x="0" y="0"/>
                  <wp:positionH relativeFrom="column">
                    <wp:posOffset>595795</wp:posOffset>
                  </wp:positionH>
                  <wp:positionV relativeFrom="paragraph">
                    <wp:posOffset>70788</wp:posOffset>
                  </wp:positionV>
                  <wp:extent cx="2403491" cy="1311965"/>
                  <wp:effectExtent l="0" t="0" r="0" b="0"/>
                  <wp:wrapNone/>
                  <wp:docPr id="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042" cy="131499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p w14:paraId="305B8BA8" w14:textId="77777777" w:rsidR="003B59F4" w:rsidRPr="00095C2A" w:rsidRDefault="003B59F4" w:rsidP="00E64227">
            <w:pPr>
              <w:rPr>
                <w:rFonts w:ascii="標楷體" w:hAnsi="標楷體"/>
                <w:bCs/>
                <w:color w:val="000000" w:themeColor="text1"/>
              </w:rPr>
            </w:pPr>
          </w:p>
          <w:p w14:paraId="43098040" w14:textId="77777777" w:rsidR="003B59F4" w:rsidRPr="00095C2A" w:rsidRDefault="003B59F4" w:rsidP="00E64227">
            <w:pPr>
              <w:rPr>
                <w:rFonts w:ascii="標楷體" w:hAnsi="標楷體"/>
                <w:bCs/>
                <w:color w:val="000000" w:themeColor="text1"/>
              </w:rPr>
            </w:pPr>
          </w:p>
          <w:p w14:paraId="5E89F762" w14:textId="77777777" w:rsidR="003B59F4" w:rsidRPr="00095C2A" w:rsidRDefault="003B59F4" w:rsidP="00E64227">
            <w:pPr>
              <w:rPr>
                <w:rFonts w:ascii="標楷體" w:hAnsi="標楷體"/>
                <w:bCs/>
                <w:color w:val="000000" w:themeColor="text1"/>
              </w:rPr>
            </w:pPr>
          </w:p>
          <w:p w14:paraId="6DE44629" w14:textId="77777777" w:rsidR="003B59F4" w:rsidRPr="00095C2A" w:rsidRDefault="003B59F4" w:rsidP="00E64227">
            <w:pPr>
              <w:rPr>
                <w:rFonts w:ascii="標楷體" w:hAnsi="標楷體"/>
                <w:bCs/>
                <w:color w:val="000000" w:themeColor="text1"/>
              </w:rPr>
            </w:pPr>
          </w:p>
          <w:p w14:paraId="696491BF" w14:textId="77777777" w:rsidR="003B59F4" w:rsidRPr="00095C2A" w:rsidRDefault="003B59F4" w:rsidP="00E64227">
            <w:pPr>
              <w:rPr>
                <w:rFonts w:ascii="標楷體" w:hAnsi="標楷體"/>
                <w:bCs/>
                <w:color w:val="000000" w:themeColor="text1"/>
              </w:rPr>
            </w:pPr>
          </w:p>
          <w:p w14:paraId="521BEE57" w14:textId="141A2CCB" w:rsidR="003B59F4" w:rsidRPr="003B59F4" w:rsidRDefault="003B59F4" w:rsidP="002D5ED4">
            <w:pPr>
              <w:numPr>
                <w:ilvl w:val="0"/>
                <w:numId w:val="70"/>
              </w:numPr>
              <w:rPr>
                <w:rFonts w:ascii="標楷體" w:hAnsi="標楷體"/>
                <w:bCs/>
                <w:color w:val="000000" w:themeColor="text1"/>
              </w:rPr>
            </w:pPr>
            <w:r w:rsidRPr="00095C2A">
              <w:rPr>
                <w:rFonts w:ascii="標楷體" w:hAnsi="標楷體" w:hint="eastAsia"/>
                <w:bCs/>
                <w:color w:val="000000" w:themeColor="text1"/>
              </w:rPr>
              <w:t>可靠性分析資訊亦提供於力積電 ePSMC 系統中，包括 TDDB、BTI、HCI、EM、SM 等元件特性製程可靠度分析報告，做為產品設計依據。</w:t>
            </w:r>
          </w:p>
        </w:tc>
        <w:tc>
          <w:tcPr>
            <w:tcW w:w="720" w:type="dxa"/>
            <w:vMerge/>
          </w:tcPr>
          <w:p w14:paraId="14936955" w14:textId="77777777" w:rsidR="003B59F4" w:rsidRPr="00EE3251" w:rsidRDefault="003B59F4" w:rsidP="00E64227">
            <w:pPr>
              <w:rPr>
                <w:b/>
              </w:rPr>
            </w:pPr>
          </w:p>
        </w:tc>
      </w:tr>
      <w:tr w:rsidR="003B59F4" w:rsidRPr="00EE3251" w14:paraId="2798D554" w14:textId="77777777" w:rsidTr="00E64227">
        <w:trPr>
          <w:trHeight w:val="801"/>
        </w:trPr>
        <w:tc>
          <w:tcPr>
            <w:tcW w:w="542" w:type="dxa"/>
            <w:vMerge w:val="restart"/>
          </w:tcPr>
          <w:p w14:paraId="0EECA235" w14:textId="77777777" w:rsidR="003B59F4" w:rsidRPr="00EE3251" w:rsidRDefault="003B59F4" w:rsidP="00E64227">
            <w:pPr>
              <w:rPr>
                <w:b/>
              </w:rPr>
            </w:pPr>
            <w:r w:rsidRPr="00EE3251">
              <w:rPr>
                <w:b/>
              </w:rPr>
              <w:lastRenderedPageBreak/>
              <w:t>3</w:t>
            </w:r>
          </w:p>
        </w:tc>
        <w:tc>
          <w:tcPr>
            <w:tcW w:w="8100" w:type="dxa"/>
            <w:tcBorders>
              <w:top w:val="single" w:sz="4" w:space="0" w:color="auto"/>
              <w:bottom w:val="single" w:sz="4" w:space="0" w:color="auto"/>
            </w:tcBorders>
          </w:tcPr>
          <w:p w14:paraId="271775E4" w14:textId="77777777" w:rsidR="003B59F4" w:rsidRPr="003B766F" w:rsidRDefault="003B59F4" w:rsidP="00E64227">
            <w:pPr>
              <w:rPr>
                <w:b/>
              </w:rPr>
            </w:pPr>
            <w:r w:rsidRPr="003B766F">
              <w:rPr>
                <w:b/>
              </w:rPr>
              <w:t>計畫審查意見</w:t>
            </w:r>
            <w:r w:rsidRPr="003B766F">
              <w:rPr>
                <w:rFonts w:hint="eastAsia"/>
                <w:b/>
              </w:rPr>
              <w:t>：</w:t>
            </w:r>
          </w:p>
          <w:p w14:paraId="4A126CDE" w14:textId="77777777" w:rsidR="003B59F4" w:rsidRPr="00433B8E" w:rsidRDefault="003B59F4" w:rsidP="00E64227">
            <w:pPr>
              <w:rPr>
                <w:color w:val="000000" w:themeColor="text1"/>
              </w:rPr>
            </w:pPr>
            <w:r>
              <w:rPr>
                <w:rFonts w:hint="eastAsia"/>
                <w:b/>
                <w:bCs/>
                <w:color w:val="000000" w:themeColor="text1"/>
              </w:rPr>
              <w:t xml:space="preserve">    </w:t>
            </w:r>
            <w:r w:rsidRPr="00433B8E">
              <w:rPr>
                <w:rFonts w:hint="eastAsia"/>
                <w:bCs/>
                <w:color w:val="000000" w:themeColor="text1"/>
              </w:rPr>
              <w:t>計畫以車用輔助載具為驗證，利用</w:t>
            </w:r>
            <w:r w:rsidRPr="00433B8E">
              <w:rPr>
                <w:rFonts w:hint="eastAsia"/>
                <w:bCs/>
                <w:color w:val="000000" w:themeColor="text1"/>
              </w:rPr>
              <w:t xml:space="preserve"> ADAS </w:t>
            </w:r>
            <w:r w:rsidRPr="00433B8E">
              <w:rPr>
                <w:rFonts w:hint="eastAsia"/>
                <w:bCs/>
                <w:color w:val="000000" w:themeColor="text1"/>
              </w:rPr>
              <w:t>進行最後的載具驗證，但是缺乏驗證車用載具的產品規格以及車用市場的評估與通路策略，請補充說明。</w:t>
            </w:r>
          </w:p>
        </w:tc>
        <w:tc>
          <w:tcPr>
            <w:tcW w:w="720" w:type="dxa"/>
            <w:vMerge w:val="restart"/>
          </w:tcPr>
          <w:p w14:paraId="3FE74D9A" w14:textId="77777777" w:rsidR="003B59F4" w:rsidRPr="001B0180" w:rsidRDefault="003B59F4" w:rsidP="00E64227">
            <w:pPr>
              <w:rPr>
                <w:rFonts w:asciiTheme="minorEastAsia" w:eastAsiaTheme="minorEastAsia" w:hAnsiTheme="minorEastAsia"/>
                <w:color w:val="000000" w:themeColor="text1"/>
              </w:rPr>
            </w:pPr>
          </w:p>
        </w:tc>
      </w:tr>
      <w:tr w:rsidR="003B59F4" w:rsidRPr="00EE3251" w14:paraId="6EFAAC92" w14:textId="77777777" w:rsidTr="00E64227">
        <w:trPr>
          <w:trHeight w:val="1290"/>
        </w:trPr>
        <w:tc>
          <w:tcPr>
            <w:tcW w:w="542" w:type="dxa"/>
            <w:vMerge/>
            <w:tcBorders>
              <w:bottom w:val="single" w:sz="4" w:space="0" w:color="auto"/>
            </w:tcBorders>
          </w:tcPr>
          <w:p w14:paraId="2D3CBCD3" w14:textId="77777777" w:rsidR="003B59F4" w:rsidRPr="00EE3251" w:rsidRDefault="003B59F4" w:rsidP="00E64227">
            <w:pPr>
              <w:rPr>
                <w:b/>
              </w:rPr>
            </w:pPr>
          </w:p>
        </w:tc>
        <w:tc>
          <w:tcPr>
            <w:tcW w:w="8100" w:type="dxa"/>
            <w:tcBorders>
              <w:top w:val="single" w:sz="4" w:space="0" w:color="auto"/>
              <w:bottom w:val="single" w:sz="4" w:space="0" w:color="auto"/>
            </w:tcBorders>
          </w:tcPr>
          <w:p w14:paraId="0E24C52B" w14:textId="77777777" w:rsidR="003B59F4" w:rsidRPr="003B766F" w:rsidRDefault="003B59F4" w:rsidP="00E64227">
            <w:pPr>
              <w:rPr>
                <w:b/>
              </w:rPr>
            </w:pPr>
            <w:r w:rsidRPr="003B766F">
              <w:rPr>
                <w:b/>
              </w:rPr>
              <w:t>修正回復說明</w:t>
            </w:r>
            <w:r w:rsidRPr="003B766F">
              <w:rPr>
                <w:rFonts w:hint="eastAsia"/>
                <w:b/>
              </w:rPr>
              <w:t>：</w:t>
            </w:r>
          </w:p>
          <w:p w14:paraId="33ACC648" w14:textId="77777777" w:rsidR="003B59F4" w:rsidRPr="00433B8E" w:rsidRDefault="003B59F4" w:rsidP="002D5ED4">
            <w:pPr>
              <w:numPr>
                <w:ilvl w:val="0"/>
                <w:numId w:val="71"/>
              </w:numPr>
              <w:spacing w:line="240" w:lineRule="auto"/>
              <w:rPr>
                <w:rFonts w:ascii="標楷體" w:hAnsi="標楷體"/>
                <w:bCs/>
                <w:color w:val="000000" w:themeColor="text1"/>
              </w:rPr>
            </w:pPr>
            <w:r w:rsidRPr="00433B8E">
              <w:rPr>
                <w:rFonts w:ascii="標楷體" w:hAnsi="標楷體" w:hint="eastAsia"/>
                <w:bCs/>
                <w:color w:val="000000" w:themeColor="text1"/>
              </w:rPr>
              <w:t>ADAS市場規格及本計畫產品規格如下。</w:t>
            </w:r>
          </w:p>
          <w:p w14:paraId="063F92D3" w14:textId="77777777" w:rsidR="003B59F4" w:rsidRDefault="003B59F4" w:rsidP="002D5ED4">
            <w:pPr>
              <w:pStyle w:val="affc"/>
              <w:numPr>
                <w:ilvl w:val="0"/>
                <w:numId w:val="72"/>
              </w:numPr>
              <w:ind w:leftChars="0"/>
              <w:rPr>
                <w:rFonts w:hAnsi="標楷體"/>
                <w:bCs/>
                <w:color w:val="000000" w:themeColor="text1"/>
                <w:sz w:val="24"/>
              </w:rPr>
            </w:pPr>
            <w:r w:rsidRPr="00433B8E">
              <w:rPr>
                <w:rFonts w:hAnsi="標楷體" w:hint="eastAsia"/>
                <w:bCs/>
                <w:color w:val="000000" w:themeColor="text1"/>
                <w:sz w:val="24"/>
              </w:rPr>
              <w:t>LKA本計畫採ISO11270規格：</w:t>
            </w:r>
            <w:r w:rsidRPr="00433B8E">
              <w:rPr>
                <w:rFonts w:hAnsi="標楷體" w:hint="eastAsia"/>
                <w:bCs/>
                <w:color w:val="000000" w:themeColor="text1"/>
                <w:sz w:val="24"/>
              </w:rPr>
              <w:br/>
              <w:t>測試車輛以速度72~79.2 km/h 直行於車道中心線上，進入彎道持續時間至少5 秒，系統控制車輛使輪胎最外側不超過車道邊線即測試成功，此程序以左彎道與右彎道各執行1次。其中彎道曲率半徑依公式R=V</w:t>
            </w:r>
            <w:r w:rsidRPr="00433B8E">
              <w:rPr>
                <w:rFonts w:hAnsi="標楷體" w:hint="eastAsia"/>
                <w:bCs/>
                <w:color w:val="000000" w:themeColor="text1"/>
                <w:sz w:val="24"/>
                <w:vertAlign w:val="superscript"/>
              </w:rPr>
              <w:t>2</w:t>
            </w:r>
            <w:r w:rsidRPr="00433B8E">
              <w:rPr>
                <w:rFonts w:hAnsi="標楷體" w:hint="eastAsia"/>
                <w:bCs/>
                <w:color w:val="000000" w:themeColor="text1"/>
                <w:sz w:val="24"/>
              </w:rPr>
              <w:t>/ay（V：車速，ay：側向加速度）計算，ay 範圍0.5m/s</w:t>
            </w:r>
            <w:r w:rsidRPr="00433B8E">
              <w:rPr>
                <w:rFonts w:hAnsi="標楷體" w:hint="eastAsia"/>
                <w:bCs/>
                <w:color w:val="000000" w:themeColor="text1"/>
                <w:sz w:val="24"/>
                <w:vertAlign w:val="superscript"/>
              </w:rPr>
              <w:t>2</w:t>
            </w:r>
            <w:r w:rsidRPr="00433B8E">
              <w:rPr>
                <w:rFonts w:hAnsi="標楷體" w:hint="eastAsia"/>
                <w:bCs/>
                <w:color w:val="000000" w:themeColor="text1"/>
                <w:sz w:val="24"/>
              </w:rPr>
              <w:t xml:space="preserve"> ~ 1.0 m/s</w:t>
            </w:r>
            <w:r w:rsidRPr="00433B8E">
              <w:rPr>
                <w:rFonts w:hAnsi="標楷體" w:hint="eastAsia"/>
                <w:bCs/>
                <w:color w:val="000000" w:themeColor="text1"/>
                <w:sz w:val="24"/>
                <w:vertAlign w:val="superscript"/>
              </w:rPr>
              <w:t>2</w:t>
            </w:r>
            <w:r w:rsidRPr="00433B8E">
              <w:rPr>
                <w:rFonts w:hAnsi="標楷體" w:hint="eastAsia"/>
                <w:bCs/>
                <w:color w:val="000000" w:themeColor="text1"/>
                <w:sz w:val="24"/>
              </w:rPr>
              <w:t>。</w:t>
            </w:r>
          </w:p>
          <w:p w14:paraId="4FF053E3" w14:textId="77777777" w:rsidR="003B59F4" w:rsidRDefault="003B59F4" w:rsidP="002D5ED4">
            <w:pPr>
              <w:pStyle w:val="affc"/>
              <w:numPr>
                <w:ilvl w:val="0"/>
                <w:numId w:val="72"/>
              </w:numPr>
              <w:ind w:leftChars="0"/>
              <w:rPr>
                <w:rFonts w:hAnsi="標楷體"/>
                <w:bCs/>
                <w:color w:val="000000" w:themeColor="text1"/>
                <w:sz w:val="24"/>
              </w:rPr>
            </w:pPr>
            <w:r w:rsidRPr="00433B8E">
              <w:rPr>
                <w:rFonts w:hAnsi="標楷體"/>
                <w:bCs/>
                <w:noProof/>
                <w:color w:val="000000" w:themeColor="text1"/>
                <w:sz w:val="24"/>
              </w:rPr>
              <w:drawing>
                <wp:anchor distT="0" distB="0" distL="114300" distR="114300" simplePos="0" relativeHeight="251757056" behindDoc="0" locked="0" layoutInCell="1" allowOverlap="1" wp14:anchorId="72BB6F59" wp14:editId="2C725B25">
                  <wp:simplePos x="0" y="0"/>
                  <wp:positionH relativeFrom="column">
                    <wp:posOffset>2947752</wp:posOffset>
                  </wp:positionH>
                  <wp:positionV relativeFrom="paragraph">
                    <wp:posOffset>37658</wp:posOffset>
                  </wp:positionV>
                  <wp:extent cx="1856740" cy="1899920"/>
                  <wp:effectExtent l="0" t="0" r="0" b="5080"/>
                  <wp:wrapThrough wrapText="bothSides">
                    <wp:wrapPolygon edited="0">
                      <wp:start x="0" y="0"/>
                      <wp:lineTo x="0" y="21441"/>
                      <wp:lineTo x="21275" y="21441"/>
                      <wp:lineTo x="21275" y="0"/>
                      <wp:lineTo x="0" y="0"/>
                    </wp:wrapPolygon>
                  </wp:wrapThrough>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6740" cy="189992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433B8E">
              <w:rPr>
                <w:rFonts w:hAnsi="標楷體" w:hint="eastAsia"/>
                <w:bCs/>
                <w:color w:val="000000" w:themeColor="text1"/>
                <w:sz w:val="24"/>
              </w:rPr>
              <w:t>AEB (Euro-NCAP測試方式)：</w:t>
            </w:r>
            <w:r w:rsidRPr="00433B8E">
              <w:rPr>
                <w:rFonts w:hAnsi="標楷體" w:hint="eastAsia"/>
                <w:bCs/>
                <w:color w:val="000000" w:themeColor="text1"/>
                <w:sz w:val="24"/>
              </w:rPr>
              <w:br/>
              <w:t>測試方式如右表。</w:t>
            </w:r>
          </w:p>
          <w:p w14:paraId="51CEFDE3" w14:textId="77777777" w:rsidR="003B59F4" w:rsidRDefault="003B59F4" w:rsidP="00E64227">
            <w:pPr>
              <w:pStyle w:val="affc"/>
              <w:ind w:leftChars="0" w:left="1200"/>
              <w:rPr>
                <w:rFonts w:hAnsi="標楷體"/>
                <w:bCs/>
                <w:color w:val="000000" w:themeColor="text1"/>
                <w:sz w:val="24"/>
              </w:rPr>
            </w:pPr>
          </w:p>
          <w:p w14:paraId="0CEEBFD1" w14:textId="77777777" w:rsidR="003B59F4" w:rsidRDefault="003B59F4" w:rsidP="00E64227">
            <w:pPr>
              <w:pStyle w:val="affc"/>
              <w:ind w:leftChars="0" w:left="1200"/>
              <w:rPr>
                <w:rFonts w:hAnsi="標楷體"/>
                <w:bCs/>
                <w:color w:val="000000" w:themeColor="text1"/>
                <w:sz w:val="24"/>
              </w:rPr>
            </w:pPr>
          </w:p>
          <w:p w14:paraId="3E4159F1" w14:textId="77777777" w:rsidR="003B59F4" w:rsidRDefault="003B59F4" w:rsidP="00E64227">
            <w:pPr>
              <w:pStyle w:val="affc"/>
              <w:ind w:leftChars="0" w:left="1200"/>
              <w:rPr>
                <w:rFonts w:hAnsi="標楷體"/>
                <w:bCs/>
                <w:color w:val="000000" w:themeColor="text1"/>
                <w:sz w:val="24"/>
              </w:rPr>
            </w:pPr>
          </w:p>
          <w:p w14:paraId="6C24420C" w14:textId="77777777" w:rsidR="003B59F4" w:rsidRDefault="003B59F4" w:rsidP="00E64227">
            <w:pPr>
              <w:pStyle w:val="affc"/>
              <w:ind w:leftChars="0" w:left="1200"/>
              <w:rPr>
                <w:rFonts w:hAnsi="標楷體"/>
                <w:bCs/>
                <w:color w:val="000000" w:themeColor="text1"/>
                <w:sz w:val="24"/>
              </w:rPr>
            </w:pPr>
          </w:p>
          <w:p w14:paraId="4606BBD9" w14:textId="77777777" w:rsidR="003B59F4" w:rsidRDefault="003B59F4" w:rsidP="00E64227">
            <w:pPr>
              <w:pStyle w:val="affc"/>
              <w:ind w:leftChars="0" w:left="1200"/>
              <w:rPr>
                <w:rFonts w:hAnsi="標楷體"/>
                <w:bCs/>
                <w:color w:val="000000" w:themeColor="text1"/>
                <w:sz w:val="24"/>
              </w:rPr>
            </w:pPr>
          </w:p>
          <w:p w14:paraId="0B61467B" w14:textId="77777777" w:rsidR="003B59F4" w:rsidRDefault="003B59F4" w:rsidP="00E64227">
            <w:pPr>
              <w:pStyle w:val="affc"/>
              <w:ind w:leftChars="0" w:left="1200"/>
              <w:rPr>
                <w:rFonts w:hAnsi="標楷體"/>
                <w:bCs/>
                <w:color w:val="000000" w:themeColor="text1"/>
                <w:sz w:val="24"/>
              </w:rPr>
            </w:pPr>
          </w:p>
          <w:p w14:paraId="2DD99D93" w14:textId="77777777" w:rsidR="003B59F4" w:rsidRDefault="003B59F4" w:rsidP="00E64227">
            <w:pPr>
              <w:pStyle w:val="affc"/>
              <w:ind w:leftChars="0" w:left="1200"/>
              <w:rPr>
                <w:rFonts w:hAnsi="標楷體"/>
                <w:bCs/>
                <w:color w:val="000000" w:themeColor="text1"/>
                <w:sz w:val="24"/>
              </w:rPr>
            </w:pPr>
          </w:p>
          <w:p w14:paraId="107ECF6C" w14:textId="77777777" w:rsidR="003B59F4" w:rsidRDefault="003B59F4" w:rsidP="00E64227">
            <w:pPr>
              <w:pStyle w:val="affc"/>
              <w:ind w:leftChars="0" w:left="1200"/>
              <w:rPr>
                <w:rFonts w:hAnsi="標楷體"/>
                <w:bCs/>
                <w:color w:val="000000" w:themeColor="text1"/>
                <w:sz w:val="24"/>
              </w:rPr>
            </w:pPr>
          </w:p>
          <w:p w14:paraId="6BE80C7E" w14:textId="77777777" w:rsidR="003B59F4" w:rsidRPr="00433B8E" w:rsidRDefault="003B59F4" w:rsidP="002D5ED4">
            <w:pPr>
              <w:pStyle w:val="affc"/>
              <w:numPr>
                <w:ilvl w:val="0"/>
                <w:numId w:val="72"/>
              </w:numPr>
              <w:ind w:leftChars="0"/>
              <w:rPr>
                <w:rFonts w:hAnsi="標楷體"/>
                <w:bCs/>
                <w:color w:val="000000" w:themeColor="text1"/>
                <w:sz w:val="24"/>
              </w:rPr>
            </w:pPr>
            <w:r w:rsidRPr="00433B8E">
              <w:rPr>
                <w:rFonts w:hAnsi="標楷體" w:hint="eastAsia"/>
                <w:bCs/>
                <w:color w:val="000000" w:themeColor="text1"/>
                <w:sz w:val="24"/>
              </w:rPr>
              <w:t>DMS未統一，採合作廠商車廠之RFQ，再提高規格括(弧內為RFQ規格)。如下：</w:t>
            </w:r>
          </w:p>
          <w:p w14:paraId="403428B2" w14:textId="77777777" w:rsidR="003B59F4" w:rsidRPr="00433B8E" w:rsidRDefault="003B59F4" w:rsidP="002D5ED4">
            <w:pPr>
              <w:pStyle w:val="affc"/>
              <w:numPr>
                <w:ilvl w:val="0"/>
                <w:numId w:val="73"/>
              </w:numPr>
              <w:ind w:leftChars="0"/>
              <w:rPr>
                <w:rFonts w:hAnsi="標楷體"/>
                <w:bCs/>
                <w:color w:val="000000" w:themeColor="text1"/>
                <w:sz w:val="24"/>
              </w:rPr>
            </w:pPr>
            <w:r w:rsidRPr="00433B8E">
              <w:rPr>
                <w:rFonts w:hAnsi="標楷體" w:hint="eastAsia"/>
                <w:bCs/>
                <w:color w:val="000000" w:themeColor="text1"/>
                <w:sz w:val="24"/>
              </w:rPr>
              <w:t xml:space="preserve">偵測速度 = 4FPS </w:t>
            </w:r>
            <w:r w:rsidRPr="00433B8E">
              <w:rPr>
                <w:rFonts w:hAnsi="標楷體" w:hint="eastAsia"/>
                <w:bCs/>
                <w:color w:val="000000" w:themeColor="text1"/>
                <w:sz w:val="24"/>
              </w:rPr>
              <w:tab/>
              <w:t>(2fps)</w:t>
            </w:r>
          </w:p>
          <w:p w14:paraId="2C0A164C" w14:textId="77777777" w:rsidR="003B59F4" w:rsidRPr="00433B8E" w:rsidRDefault="003B59F4" w:rsidP="002D5ED4">
            <w:pPr>
              <w:pStyle w:val="affc"/>
              <w:numPr>
                <w:ilvl w:val="0"/>
                <w:numId w:val="73"/>
              </w:numPr>
              <w:ind w:leftChars="0"/>
              <w:rPr>
                <w:rFonts w:hAnsi="標楷體"/>
                <w:bCs/>
                <w:color w:val="000000" w:themeColor="text1"/>
                <w:sz w:val="24"/>
              </w:rPr>
            </w:pPr>
            <w:r w:rsidRPr="00433B8E">
              <w:rPr>
                <w:rFonts w:hAnsi="標楷體" w:hint="eastAsia"/>
                <w:bCs/>
                <w:color w:val="000000" w:themeColor="text1"/>
                <w:sz w:val="24"/>
              </w:rPr>
              <w:t>偵測正確率 &gt; 98%</w:t>
            </w:r>
            <w:r w:rsidRPr="00433B8E">
              <w:rPr>
                <w:rFonts w:hAnsi="標楷體" w:hint="eastAsia"/>
                <w:bCs/>
                <w:color w:val="000000" w:themeColor="text1"/>
                <w:sz w:val="24"/>
              </w:rPr>
              <w:tab/>
              <w:t>(&gt;95%)</w:t>
            </w:r>
          </w:p>
          <w:p w14:paraId="1A062F16" w14:textId="77777777" w:rsidR="003B59F4" w:rsidRPr="003B766F" w:rsidRDefault="003B59F4" w:rsidP="002D5ED4">
            <w:pPr>
              <w:pStyle w:val="affc"/>
              <w:numPr>
                <w:ilvl w:val="0"/>
                <w:numId w:val="73"/>
              </w:numPr>
              <w:ind w:leftChars="0"/>
              <w:rPr>
                <w:rFonts w:hAnsi="標楷體"/>
                <w:bCs/>
                <w:color w:val="000000" w:themeColor="text1"/>
                <w:sz w:val="24"/>
              </w:rPr>
            </w:pPr>
            <w:r w:rsidRPr="00433B8E">
              <w:rPr>
                <w:rFonts w:ascii="Calibri" w:hAnsi="標楷體" w:hint="eastAsia"/>
                <w:bCs/>
                <w:color w:val="000000" w:themeColor="text1"/>
                <w:sz w:val="24"/>
              </w:rPr>
              <w:t>偵測誤判率</w:t>
            </w:r>
            <w:r w:rsidRPr="00433B8E">
              <w:rPr>
                <w:rFonts w:ascii="Calibri" w:hAnsi="標楷體" w:hint="eastAsia"/>
                <w:bCs/>
                <w:color w:val="000000" w:themeColor="text1"/>
                <w:sz w:val="24"/>
              </w:rPr>
              <w:t xml:space="preserve"> &lt; 1%</w:t>
            </w:r>
          </w:p>
          <w:p w14:paraId="7A4931C9" w14:textId="77777777" w:rsidR="003B59F4" w:rsidRDefault="003B59F4" w:rsidP="00E64227">
            <w:pPr>
              <w:pStyle w:val="affc"/>
              <w:ind w:leftChars="0" w:left="1680"/>
              <w:rPr>
                <w:rFonts w:ascii="Calibri" w:hAnsi="標楷體"/>
                <w:bCs/>
                <w:color w:val="000000" w:themeColor="text1"/>
                <w:sz w:val="24"/>
              </w:rPr>
            </w:pPr>
          </w:p>
          <w:p w14:paraId="6507E135" w14:textId="77777777" w:rsidR="003B59F4" w:rsidRPr="00433B8E" w:rsidRDefault="003B59F4" w:rsidP="002D5ED4">
            <w:pPr>
              <w:pStyle w:val="affc"/>
              <w:numPr>
                <w:ilvl w:val="0"/>
                <w:numId w:val="71"/>
              </w:numPr>
              <w:ind w:leftChars="0"/>
              <w:rPr>
                <w:rFonts w:ascii="Calibri"/>
                <w:bCs/>
                <w:color w:val="000000" w:themeColor="text1"/>
                <w:sz w:val="24"/>
              </w:rPr>
            </w:pPr>
            <w:r w:rsidRPr="00433B8E">
              <w:rPr>
                <w:rFonts w:ascii="Calibri" w:hint="eastAsia"/>
                <w:bCs/>
                <w:color w:val="000000" w:themeColor="text1"/>
                <w:sz w:val="24"/>
              </w:rPr>
              <w:t>車用市場評估。</w:t>
            </w:r>
          </w:p>
          <w:p w14:paraId="7A578B63" w14:textId="77777777" w:rsidR="003B59F4" w:rsidRPr="00433B8E" w:rsidRDefault="003B59F4" w:rsidP="002D5ED4">
            <w:pPr>
              <w:pStyle w:val="affc"/>
              <w:numPr>
                <w:ilvl w:val="0"/>
                <w:numId w:val="74"/>
              </w:numPr>
              <w:ind w:leftChars="0"/>
              <w:rPr>
                <w:bCs/>
                <w:color w:val="000000" w:themeColor="text1"/>
                <w:sz w:val="24"/>
              </w:rPr>
            </w:pPr>
            <w:r w:rsidRPr="00433B8E">
              <w:rPr>
                <w:rFonts w:hint="eastAsia"/>
                <w:bCs/>
                <w:color w:val="000000" w:themeColor="text1"/>
                <w:sz w:val="24"/>
              </w:rPr>
              <w:t>LKA：車道保持距離輔助系統 (Lane Keeping Assist；LKA) 在歐美國家的市場滲透率於 2017 年為20%，預計至 2025 年將成長至 37%，數量可觀。</w:t>
            </w:r>
          </w:p>
          <w:p w14:paraId="0B8B4CB4" w14:textId="77777777" w:rsidR="003B59F4" w:rsidRPr="00433B8E" w:rsidRDefault="003B59F4" w:rsidP="002D5ED4">
            <w:pPr>
              <w:pStyle w:val="affc"/>
              <w:numPr>
                <w:ilvl w:val="0"/>
                <w:numId w:val="74"/>
              </w:numPr>
              <w:ind w:leftChars="0"/>
              <w:rPr>
                <w:bCs/>
                <w:color w:val="000000" w:themeColor="text1"/>
                <w:sz w:val="24"/>
              </w:rPr>
            </w:pPr>
            <w:r w:rsidRPr="00433B8E">
              <w:rPr>
                <w:rFonts w:hint="eastAsia"/>
                <w:bCs/>
                <w:color w:val="000000" w:themeColor="text1"/>
                <w:sz w:val="24"/>
              </w:rPr>
              <w:t>AEB：AEB 2020 歐盟與日本強制安裝：歐盟約 1560 萬輛、日本約 400 萬輛。</w:t>
            </w:r>
          </w:p>
          <w:p w14:paraId="7A0A530E" w14:textId="77777777" w:rsidR="003B59F4" w:rsidRPr="00433B8E" w:rsidRDefault="003B59F4" w:rsidP="002D5ED4">
            <w:pPr>
              <w:pStyle w:val="affc"/>
              <w:numPr>
                <w:ilvl w:val="0"/>
                <w:numId w:val="74"/>
              </w:numPr>
              <w:ind w:leftChars="0"/>
              <w:rPr>
                <w:bCs/>
                <w:color w:val="000000" w:themeColor="text1"/>
                <w:sz w:val="24"/>
              </w:rPr>
            </w:pPr>
            <w:r w:rsidRPr="00433B8E">
              <w:rPr>
                <w:rFonts w:hint="eastAsia"/>
                <w:bCs/>
                <w:color w:val="000000" w:themeColor="text1"/>
                <w:sz w:val="24"/>
              </w:rPr>
              <w:t>DMS：歐洲議會在 2019 年初發布的新聞稿中宣布，所有車輛（轎</w:t>
            </w:r>
            <w:r w:rsidRPr="00433B8E">
              <w:rPr>
                <w:rFonts w:hint="eastAsia"/>
                <w:bCs/>
                <w:color w:val="000000" w:themeColor="text1"/>
                <w:sz w:val="24"/>
              </w:rPr>
              <w:lastRenderedPageBreak/>
              <w:t>車、貨車、卡車和公共汽車）都將強制使用「駕駛員睏倦和注意力警告」和「高級駕駛員分心警告」。這一聲明進一步加強了歐洲NCAP 路線圖，即從 2020 年起將駕駛員監控引入碰撞評估協議中的基礎安全等級中，想要獲得 5 星評級的車型必須裝配 DM（Driver Monitoring）系統。歐盟 2020 新車數量預估為 1560 萬輛（資料來源：德國汽車工業協會（VDA））。日本在 2019 年已經有標準在新上市之商用車必須加裝DMS。主要功能為注意力偵測(面部轉向、睡眠偵測)，其他附加功能包括抽菸、打電話、雙手離開方向盤…等。主流使用紅外線攝影機為感應器。日本 JADA 統計約 90 萬輛商用車，總共約520萬輛。</w:t>
            </w:r>
          </w:p>
          <w:p w14:paraId="79212CBB" w14:textId="77777777" w:rsidR="003B59F4" w:rsidRPr="003B766F" w:rsidRDefault="003B59F4" w:rsidP="002D5ED4">
            <w:pPr>
              <w:numPr>
                <w:ilvl w:val="0"/>
                <w:numId w:val="71"/>
              </w:numPr>
              <w:spacing w:line="240" w:lineRule="auto"/>
              <w:rPr>
                <w:bCs/>
                <w:color w:val="000000" w:themeColor="text1"/>
              </w:rPr>
            </w:pPr>
            <w:r w:rsidRPr="003B766F">
              <w:rPr>
                <w:rFonts w:hint="eastAsia"/>
                <w:bCs/>
                <w:color w:val="000000" w:themeColor="text1"/>
              </w:rPr>
              <w:t>通路策略：</w:t>
            </w:r>
          </w:p>
          <w:p w14:paraId="08BDEA76" w14:textId="77777777" w:rsidR="003B59F4" w:rsidRPr="00433B8E" w:rsidRDefault="003B59F4" w:rsidP="00E64227">
            <w:pPr>
              <w:ind w:left="720"/>
              <w:rPr>
                <w:bCs/>
                <w:color w:val="000000" w:themeColor="text1"/>
              </w:rPr>
            </w:pPr>
            <w:r w:rsidRPr="00433B8E">
              <w:rPr>
                <w:rFonts w:hint="eastAsia"/>
                <w:bCs/>
                <w:color w:val="000000" w:themeColor="text1"/>
              </w:rPr>
              <w:t>本計畫產出預估以乘用車正前裝子系統及商用車準前裝子系統等兩個管道推廣產品，分述如下。</w:t>
            </w:r>
          </w:p>
          <w:p w14:paraId="78D87353" w14:textId="77777777" w:rsidR="003B59F4" w:rsidRPr="00433B8E" w:rsidRDefault="003B59F4" w:rsidP="002D5ED4">
            <w:pPr>
              <w:pStyle w:val="affc"/>
              <w:numPr>
                <w:ilvl w:val="0"/>
                <w:numId w:val="75"/>
              </w:numPr>
              <w:ind w:leftChars="0"/>
              <w:rPr>
                <w:bCs/>
                <w:color w:val="000000" w:themeColor="text1"/>
                <w:sz w:val="24"/>
              </w:rPr>
            </w:pPr>
            <w:r w:rsidRPr="00433B8E">
              <w:rPr>
                <w:rFonts w:hint="eastAsia"/>
                <w:bCs/>
                <w:color w:val="000000" w:themeColor="text1"/>
                <w:sz w:val="24"/>
              </w:rPr>
              <w:t>乘用車正前裝子系統產品：依汽車安全產品導入程序通常需經過實車技術展示、技術評價、產品報價、量產車試裝、量產品修改、極端氣候道路實測試…等。本計畫將可滿足獲得量產前之前三項目標，進入量產車試裝前之準備。目標市場，改組後之華創車電通路，市場聚焦在歐洲平民用車品牌，如飛雅特、標緻、雪鐵龍。東南亞日系品牌，如豐田、本田。</w:t>
            </w:r>
          </w:p>
          <w:p w14:paraId="22CD3BC7" w14:textId="77777777" w:rsidR="003B59F4" w:rsidRPr="00433B8E" w:rsidRDefault="003B59F4" w:rsidP="002D5ED4">
            <w:pPr>
              <w:pStyle w:val="affc"/>
              <w:numPr>
                <w:ilvl w:val="0"/>
                <w:numId w:val="75"/>
              </w:numPr>
              <w:ind w:leftChars="0"/>
              <w:rPr>
                <w:bCs/>
                <w:color w:val="000000" w:themeColor="text1"/>
                <w:sz w:val="24"/>
              </w:rPr>
            </w:pPr>
            <w:r w:rsidRPr="00433B8E">
              <w:rPr>
                <w:rFonts w:hint="eastAsia"/>
                <w:bCs/>
                <w:color w:val="000000" w:themeColor="text1"/>
                <w:sz w:val="24"/>
              </w:rPr>
              <w:t>商用車準前裝子系統產品：準前裝商用車導入程序大致與正前裝乘用車相同，但是程序可以同步進行，因此走的較快。本計畫成果也可滿足商用車之量產前技術要求。目標市場：台灣貨櫃車，大型巴士為第一波。日本商用車、北美商用車為第二波市場。</w:t>
            </w:r>
          </w:p>
          <w:p w14:paraId="03B32F10" w14:textId="1F645A92" w:rsidR="003B59F4" w:rsidRPr="003B59F4" w:rsidRDefault="003B59F4" w:rsidP="002D5ED4">
            <w:pPr>
              <w:pStyle w:val="affc"/>
              <w:numPr>
                <w:ilvl w:val="0"/>
                <w:numId w:val="75"/>
              </w:numPr>
              <w:ind w:leftChars="0"/>
              <w:rPr>
                <w:bCs/>
                <w:color w:val="000000" w:themeColor="text1"/>
                <w:sz w:val="24"/>
              </w:rPr>
            </w:pPr>
            <w:r w:rsidRPr="00433B8E">
              <w:rPr>
                <w:rFonts w:hint="eastAsia"/>
                <w:bCs/>
                <w:color w:val="000000" w:themeColor="text1"/>
                <w:sz w:val="24"/>
              </w:rPr>
              <w:t>潛在推廣管道：接續先進車系統公司現有導入量產之 Level 1 產品管道，由既有合作廠商及母公司（大聯大控股）行銷管道全球 81 個銷售據點之業務人員推廣。</w:t>
            </w:r>
          </w:p>
        </w:tc>
        <w:tc>
          <w:tcPr>
            <w:tcW w:w="720" w:type="dxa"/>
            <w:vMerge/>
            <w:tcBorders>
              <w:bottom w:val="single" w:sz="4" w:space="0" w:color="auto"/>
            </w:tcBorders>
          </w:tcPr>
          <w:p w14:paraId="0C2127A5" w14:textId="77777777" w:rsidR="003B59F4" w:rsidRPr="001B0180" w:rsidRDefault="003B59F4" w:rsidP="00E64227">
            <w:pPr>
              <w:rPr>
                <w:rFonts w:asciiTheme="minorEastAsia" w:eastAsiaTheme="minorEastAsia" w:hAnsiTheme="minorEastAsia"/>
                <w:color w:val="000000" w:themeColor="text1"/>
              </w:rPr>
            </w:pPr>
          </w:p>
        </w:tc>
      </w:tr>
      <w:tr w:rsidR="003B59F4" w:rsidRPr="00EE3251" w14:paraId="7DC44218" w14:textId="77777777" w:rsidTr="00E64227">
        <w:trPr>
          <w:trHeight w:val="1427"/>
        </w:trPr>
        <w:tc>
          <w:tcPr>
            <w:tcW w:w="542" w:type="dxa"/>
            <w:vMerge w:val="restart"/>
            <w:tcBorders>
              <w:top w:val="single" w:sz="4" w:space="0" w:color="auto"/>
            </w:tcBorders>
          </w:tcPr>
          <w:p w14:paraId="21BB4FC2" w14:textId="77777777" w:rsidR="003B59F4" w:rsidRPr="00EE3251" w:rsidRDefault="003B59F4" w:rsidP="00E64227">
            <w:pPr>
              <w:rPr>
                <w:b/>
              </w:rPr>
            </w:pPr>
            <w:r w:rsidRPr="00EE3251">
              <w:rPr>
                <w:b/>
              </w:rPr>
              <w:lastRenderedPageBreak/>
              <w:t>4</w:t>
            </w:r>
          </w:p>
        </w:tc>
        <w:tc>
          <w:tcPr>
            <w:tcW w:w="8100" w:type="dxa"/>
            <w:tcBorders>
              <w:top w:val="single" w:sz="4" w:space="0" w:color="auto"/>
              <w:bottom w:val="single" w:sz="4" w:space="0" w:color="auto"/>
            </w:tcBorders>
          </w:tcPr>
          <w:p w14:paraId="29EF7C8D" w14:textId="77777777" w:rsidR="003B59F4" w:rsidRPr="003B766F" w:rsidRDefault="003B59F4" w:rsidP="00E64227">
            <w:pPr>
              <w:rPr>
                <w:b/>
              </w:rPr>
            </w:pPr>
            <w:r w:rsidRPr="003B766F">
              <w:rPr>
                <w:b/>
              </w:rPr>
              <w:t>計畫審查意見</w:t>
            </w:r>
            <w:r w:rsidRPr="003B766F">
              <w:rPr>
                <w:rFonts w:hint="eastAsia"/>
                <w:b/>
              </w:rPr>
              <w:t>：</w:t>
            </w:r>
          </w:p>
          <w:p w14:paraId="2710E243" w14:textId="77777777" w:rsidR="003B59F4" w:rsidRDefault="003B59F4" w:rsidP="00E64227">
            <w:pPr>
              <w:rPr>
                <w:rFonts w:ascii="標楷體" w:hAnsi="標楷體"/>
                <w:bCs/>
                <w:color w:val="000000" w:themeColor="text1"/>
              </w:rPr>
            </w:pPr>
            <w:r w:rsidRPr="00BC37C0">
              <w:rPr>
                <w:rFonts w:ascii="標楷體" w:hAnsi="標楷體" w:hint="eastAsia"/>
                <w:bCs/>
                <w:color w:val="000000" w:themeColor="text1"/>
              </w:rPr>
              <w:t xml:space="preserve">    建議一年內先以另一潛在產品(如降噪耳機TWS或smart Camera)做為AIM之查核項目，第二年再加以車用輔助載具為驗證做為結案查核項目，請明確說明可否完成。</w:t>
            </w:r>
          </w:p>
          <w:p w14:paraId="113D411D" w14:textId="77777777" w:rsidR="005F0157" w:rsidRDefault="005F0157" w:rsidP="00E64227">
            <w:pPr>
              <w:rPr>
                <w:rFonts w:ascii="標楷體" w:hAnsi="標楷體"/>
                <w:bCs/>
                <w:color w:val="000000" w:themeColor="text1"/>
              </w:rPr>
            </w:pPr>
          </w:p>
          <w:p w14:paraId="6389F41A" w14:textId="75C492B6" w:rsidR="005F0157" w:rsidRPr="005F0157" w:rsidRDefault="005F0157" w:rsidP="00E64227">
            <w:pPr>
              <w:rPr>
                <w:rFonts w:ascii="標楷體" w:hAnsi="標楷體"/>
                <w:bCs/>
                <w:color w:val="000000" w:themeColor="text1"/>
              </w:rPr>
            </w:pPr>
          </w:p>
        </w:tc>
        <w:tc>
          <w:tcPr>
            <w:tcW w:w="720" w:type="dxa"/>
            <w:vMerge w:val="restart"/>
            <w:tcBorders>
              <w:top w:val="single" w:sz="4" w:space="0" w:color="auto"/>
            </w:tcBorders>
          </w:tcPr>
          <w:p w14:paraId="3E668334" w14:textId="77777777" w:rsidR="003B59F4" w:rsidRPr="00EE3251" w:rsidRDefault="003B59F4" w:rsidP="00E64227">
            <w:pPr>
              <w:rPr>
                <w:b/>
              </w:rPr>
            </w:pPr>
          </w:p>
        </w:tc>
      </w:tr>
      <w:tr w:rsidR="003B59F4" w:rsidRPr="00EE3251" w14:paraId="0B2236E4" w14:textId="77777777" w:rsidTr="00E64227">
        <w:trPr>
          <w:trHeight w:val="720"/>
        </w:trPr>
        <w:tc>
          <w:tcPr>
            <w:tcW w:w="542" w:type="dxa"/>
            <w:vMerge/>
            <w:tcBorders>
              <w:bottom w:val="single" w:sz="4" w:space="0" w:color="auto"/>
            </w:tcBorders>
          </w:tcPr>
          <w:p w14:paraId="6D289B9C" w14:textId="77777777" w:rsidR="003B59F4" w:rsidRPr="00EE3251" w:rsidRDefault="003B59F4" w:rsidP="00E64227">
            <w:pPr>
              <w:rPr>
                <w:b/>
              </w:rPr>
            </w:pPr>
          </w:p>
        </w:tc>
        <w:tc>
          <w:tcPr>
            <w:tcW w:w="8100" w:type="dxa"/>
            <w:tcBorders>
              <w:top w:val="single" w:sz="4" w:space="0" w:color="auto"/>
              <w:bottom w:val="single" w:sz="4" w:space="0" w:color="auto"/>
            </w:tcBorders>
          </w:tcPr>
          <w:p w14:paraId="49E6AA7B" w14:textId="77777777" w:rsidR="003B59F4" w:rsidRPr="003B766F" w:rsidRDefault="003B59F4" w:rsidP="00E64227">
            <w:pPr>
              <w:rPr>
                <w:b/>
              </w:rPr>
            </w:pPr>
            <w:r w:rsidRPr="003B766F">
              <w:rPr>
                <w:b/>
              </w:rPr>
              <w:t>修正回復說明</w:t>
            </w:r>
            <w:r w:rsidRPr="003B766F">
              <w:rPr>
                <w:rFonts w:hint="eastAsia"/>
                <w:b/>
              </w:rPr>
              <w:t>：</w:t>
            </w:r>
          </w:p>
          <w:p w14:paraId="6521AC7F" w14:textId="38C64EE1" w:rsidR="00624D44" w:rsidRPr="00624D44" w:rsidRDefault="00624D44" w:rsidP="00624D44">
            <w:pPr>
              <w:spacing w:line="240" w:lineRule="auto"/>
            </w:pPr>
            <w:r>
              <w:rPr>
                <w:rFonts w:hint="eastAsia"/>
              </w:rPr>
              <w:t xml:space="preserve">    </w:t>
            </w:r>
            <w:r w:rsidRPr="00624D44">
              <w:rPr>
                <w:rFonts w:hint="eastAsia"/>
              </w:rPr>
              <w:t>經由委員建議，我方與合作夥伴認為可行，將於原車用載具外新增一「警用</w:t>
            </w:r>
            <w:r w:rsidRPr="00624D44">
              <w:rPr>
                <w:rFonts w:hint="eastAsia"/>
              </w:rPr>
              <w:t>SmartCam</w:t>
            </w:r>
            <w:r w:rsidRPr="00624D44">
              <w:rPr>
                <w:rFonts w:hint="eastAsia"/>
              </w:rPr>
              <w:t>」，說明如下：</w:t>
            </w:r>
          </w:p>
          <w:p w14:paraId="57E37E92" w14:textId="77777777" w:rsidR="00624D44" w:rsidRPr="00624D44" w:rsidRDefault="00624D44" w:rsidP="00624D44">
            <w:pPr>
              <w:numPr>
                <w:ilvl w:val="0"/>
                <w:numId w:val="70"/>
              </w:numPr>
            </w:pPr>
            <w:r w:rsidRPr="00624D44">
              <w:rPr>
                <w:rFonts w:hint="eastAsia"/>
              </w:rPr>
              <w:t>本案邀請「博遠智能科技股份有限公司」擔任共同計畫主持人，博遠智能專精於警用行動智能影像執法系統技術研發，將參與本計畫，協助「警用</w:t>
            </w:r>
            <w:r w:rsidRPr="00624D44">
              <w:rPr>
                <w:rFonts w:hint="eastAsia"/>
              </w:rPr>
              <w:t>SmartCam</w:t>
            </w:r>
            <w:r w:rsidRPr="00624D44">
              <w:rPr>
                <w:rFonts w:hint="eastAsia"/>
              </w:rPr>
              <w:t>」載具規格定義、開發驗證及後續商品規劃。</w:t>
            </w:r>
          </w:p>
          <w:p w14:paraId="350E7205" w14:textId="4D7B793C" w:rsidR="005F0157" w:rsidRPr="00BC37C0" w:rsidRDefault="00624D44" w:rsidP="00624D44">
            <w:pPr>
              <w:numPr>
                <w:ilvl w:val="0"/>
                <w:numId w:val="70"/>
              </w:numPr>
            </w:pPr>
            <w:r w:rsidRPr="00624D44">
              <w:rPr>
                <w:rFonts w:hint="eastAsia"/>
              </w:rPr>
              <w:t>因應「警用</w:t>
            </w:r>
            <w:r w:rsidRPr="00624D44">
              <w:rPr>
                <w:rFonts w:hint="eastAsia"/>
              </w:rPr>
              <w:t>SmartCam</w:t>
            </w:r>
            <w:r w:rsidRPr="00624D44">
              <w:rPr>
                <w:rFonts w:hint="eastAsia"/>
              </w:rPr>
              <w:t>」、「</w:t>
            </w:r>
            <w:r w:rsidRPr="00624D44">
              <w:rPr>
                <w:rFonts w:hint="eastAsia"/>
              </w:rPr>
              <w:t>Driver Monitor System (DMS)</w:t>
            </w:r>
            <w:r w:rsidRPr="00624D44">
              <w:rPr>
                <w:rFonts w:hint="eastAsia"/>
              </w:rPr>
              <w:t>」以及「</w:t>
            </w:r>
            <w:r w:rsidRPr="00624D44">
              <w:rPr>
                <w:rFonts w:hint="eastAsia"/>
              </w:rPr>
              <w:t>AEB (</w:t>
            </w:r>
            <w:r w:rsidRPr="00624D44">
              <w:rPr>
                <w:rFonts w:hint="eastAsia"/>
              </w:rPr>
              <w:t>自動緊急煞車</w:t>
            </w:r>
            <w:r w:rsidRPr="00624D44">
              <w:rPr>
                <w:rFonts w:hint="eastAsia"/>
              </w:rPr>
              <w:t>)/LKA (</w:t>
            </w:r>
            <w:r w:rsidRPr="00624D44">
              <w:rPr>
                <w:rFonts w:hint="eastAsia"/>
              </w:rPr>
              <w:t>車道保持距離</w:t>
            </w:r>
            <w:r w:rsidRPr="00624D44">
              <w:rPr>
                <w:rFonts w:hint="eastAsia"/>
              </w:rPr>
              <w:t>)</w:t>
            </w:r>
            <w:r w:rsidRPr="00624D44">
              <w:rPr>
                <w:rFonts w:hint="eastAsia"/>
              </w:rPr>
              <w:t>」等載具需求規格不同，將原提案之單顆</w:t>
            </w:r>
            <w:r w:rsidRPr="00624D44">
              <w:rPr>
                <w:rFonts w:hint="eastAsia"/>
              </w:rPr>
              <w:t>AIM SoC</w:t>
            </w:r>
            <w:r w:rsidRPr="00624D44">
              <w:rPr>
                <w:rFonts w:hint="eastAsia"/>
              </w:rPr>
              <w:t>分拆為兩顆，其中原本做為</w:t>
            </w:r>
            <w:r w:rsidRPr="00624D44">
              <w:rPr>
                <w:rFonts w:hint="eastAsia"/>
              </w:rPr>
              <w:t>DMS</w:t>
            </w:r>
            <w:r w:rsidRPr="00624D44">
              <w:rPr>
                <w:rFonts w:hint="eastAsia"/>
              </w:rPr>
              <w:t>部分的</w:t>
            </w:r>
            <w:r w:rsidRPr="00624D44">
              <w:rPr>
                <w:rFonts w:hint="eastAsia"/>
              </w:rPr>
              <w:t>IC</w:t>
            </w:r>
            <w:r w:rsidRPr="00624D44">
              <w:rPr>
                <w:rFonts w:hint="eastAsia"/>
              </w:rPr>
              <w:t>可應用於</w:t>
            </w:r>
            <w:r w:rsidRPr="00624D44">
              <w:rPr>
                <w:rFonts w:hint="eastAsia"/>
              </w:rPr>
              <w:t>Smart Camera</w:t>
            </w:r>
            <w:r w:rsidRPr="00624D44">
              <w:rPr>
                <w:rFonts w:hint="eastAsia"/>
              </w:rPr>
              <w:t>，分拆後的另一顆</w:t>
            </w:r>
            <w:r w:rsidRPr="00624D44">
              <w:rPr>
                <w:rFonts w:hint="eastAsia"/>
              </w:rPr>
              <w:t>ADAS IC</w:t>
            </w:r>
            <w:r w:rsidRPr="00624D44">
              <w:rPr>
                <w:rFonts w:hint="eastAsia"/>
              </w:rPr>
              <w:t>仍維持原提案的時程及載具驗證方式。先進車仍將使用前述之</w:t>
            </w:r>
            <w:r w:rsidRPr="00624D44">
              <w:rPr>
                <w:rFonts w:hint="eastAsia"/>
              </w:rPr>
              <w:t>Smart Camera IC</w:t>
            </w:r>
            <w:r w:rsidRPr="00624D44">
              <w:rPr>
                <w:rFonts w:hint="eastAsia"/>
              </w:rPr>
              <w:t>做為駕駛監控</w:t>
            </w:r>
            <w:r w:rsidRPr="00624D44">
              <w:rPr>
                <w:rFonts w:hint="eastAsia"/>
              </w:rPr>
              <w:t xml:space="preserve">DMS </w:t>
            </w:r>
            <w:r w:rsidRPr="00624D44">
              <w:rPr>
                <w:rFonts w:hint="eastAsia"/>
              </w:rPr>
              <w:lastRenderedPageBreak/>
              <w:t>(Driver Monitor System)</w:t>
            </w:r>
            <w:r w:rsidRPr="00624D44">
              <w:rPr>
                <w:rFonts w:hint="eastAsia"/>
              </w:rPr>
              <w:t>使用，</w:t>
            </w:r>
            <w:r w:rsidRPr="00624D44">
              <w:rPr>
                <w:rFonts w:hint="eastAsia"/>
              </w:rPr>
              <w:t>ADAS</w:t>
            </w:r>
            <w:r w:rsidRPr="00624D44">
              <w:rPr>
                <w:rFonts w:hint="eastAsia"/>
              </w:rPr>
              <w:t>及</w:t>
            </w:r>
            <w:r w:rsidRPr="00624D44">
              <w:rPr>
                <w:rFonts w:hint="eastAsia"/>
              </w:rPr>
              <w:t>DMS</w:t>
            </w:r>
            <w:r w:rsidRPr="00624D44">
              <w:rPr>
                <w:rFonts w:hint="eastAsia"/>
              </w:rPr>
              <w:t>的開發時程及驗證規格仍維持原提案進行。</w:t>
            </w:r>
          </w:p>
          <w:p w14:paraId="77858643" w14:textId="77777777" w:rsidR="003B59F4" w:rsidRDefault="003B59F4" w:rsidP="00E64227">
            <w:pPr>
              <w:jc w:val="center"/>
              <w:rPr>
                <w:b/>
                <w:bCs/>
              </w:rPr>
            </w:pPr>
            <w:r>
              <w:rPr>
                <w:b/>
                <w:bCs/>
                <w:noProof/>
              </w:rPr>
              <w:drawing>
                <wp:inline distT="0" distB="0" distL="0" distR="0" wp14:anchorId="2166179C" wp14:editId="64A46F85">
                  <wp:extent cx="4805873" cy="1367065"/>
                  <wp:effectExtent l="0" t="0" r="0" b="5080"/>
                  <wp:docPr id="930" name="圖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336" cy="1373170"/>
                          </a:xfrm>
                          <a:prstGeom prst="rect">
                            <a:avLst/>
                          </a:prstGeom>
                          <a:noFill/>
                        </pic:spPr>
                      </pic:pic>
                    </a:graphicData>
                  </a:graphic>
                </wp:inline>
              </w:drawing>
            </w:r>
          </w:p>
          <w:p w14:paraId="5F84886A" w14:textId="77777777" w:rsidR="003B59F4" w:rsidRPr="00BC37C0" w:rsidRDefault="003B59F4" w:rsidP="00E64227"/>
        </w:tc>
        <w:tc>
          <w:tcPr>
            <w:tcW w:w="720" w:type="dxa"/>
            <w:vMerge/>
            <w:tcBorders>
              <w:bottom w:val="single" w:sz="4" w:space="0" w:color="auto"/>
            </w:tcBorders>
          </w:tcPr>
          <w:p w14:paraId="7A7239D9" w14:textId="77777777" w:rsidR="003B59F4" w:rsidRPr="00EE3251" w:rsidRDefault="003B59F4" w:rsidP="00E64227">
            <w:pPr>
              <w:rPr>
                <w:b/>
              </w:rPr>
            </w:pPr>
          </w:p>
        </w:tc>
      </w:tr>
      <w:tr w:rsidR="003B59F4" w:rsidRPr="00EE3251" w14:paraId="2FA228C9" w14:textId="77777777" w:rsidTr="00E64227">
        <w:trPr>
          <w:trHeight w:val="1164"/>
        </w:trPr>
        <w:tc>
          <w:tcPr>
            <w:tcW w:w="542" w:type="dxa"/>
            <w:vMerge w:val="restart"/>
            <w:tcBorders>
              <w:top w:val="single" w:sz="4" w:space="0" w:color="auto"/>
            </w:tcBorders>
          </w:tcPr>
          <w:p w14:paraId="3AA08273" w14:textId="77777777" w:rsidR="003B59F4" w:rsidRPr="00EE3251" w:rsidRDefault="003B59F4" w:rsidP="00E64227">
            <w:pPr>
              <w:rPr>
                <w:b/>
              </w:rPr>
            </w:pPr>
            <w:r w:rsidRPr="00EE3251">
              <w:rPr>
                <w:b/>
              </w:rPr>
              <w:lastRenderedPageBreak/>
              <w:t>5</w:t>
            </w:r>
          </w:p>
        </w:tc>
        <w:tc>
          <w:tcPr>
            <w:tcW w:w="8100" w:type="dxa"/>
            <w:tcBorders>
              <w:top w:val="single" w:sz="4" w:space="0" w:color="auto"/>
              <w:bottom w:val="single" w:sz="4" w:space="0" w:color="auto"/>
            </w:tcBorders>
          </w:tcPr>
          <w:p w14:paraId="3AB94367" w14:textId="77777777" w:rsidR="003B59F4" w:rsidRPr="003B766F" w:rsidRDefault="003B59F4" w:rsidP="00E64227">
            <w:pPr>
              <w:rPr>
                <w:b/>
              </w:rPr>
            </w:pPr>
            <w:r w:rsidRPr="003B766F">
              <w:rPr>
                <w:b/>
              </w:rPr>
              <w:t>計畫審查意見</w:t>
            </w:r>
            <w:r w:rsidRPr="003B766F">
              <w:rPr>
                <w:rFonts w:hint="eastAsia"/>
                <w:b/>
              </w:rPr>
              <w:t>：</w:t>
            </w:r>
          </w:p>
          <w:p w14:paraId="323FB2B5" w14:textId="77777777" w:rsidR="003B59F4" w:rsidRDefault="003B59F4" w:rsidP="00E64227">
            <w:pPr>
              <w:rPr>
                <w:rFonts w:ascii="標楷體" w:hAnsi="標楷體"/>
              </w:rPr>
            </w:pPr>
            <w:r>
              <w:rPr>
                <w:rFonts w:ascii="標楷體" w:hAnsi="標楷體" w:hint="eastAsia"/>
              </w:rPr>
              <w:t xml:space="preserve">    </w:t>
            </w:r>
            <w:r w:rsidRPr="00BC37C0">
              <w:rPr>
                <w:rFonts w:ascii="標楷體" w:hAnsi="標楷體" w:hint="eastAsia"/>
              </w:rPr>
              <w:t>對於車用載具對應的CPU速度規格，相關的功耗，以及DRAM的周邊電路在新的架構底下的特性表現需提供與其他市面產品之特性比較表。</w:t>
            </w:r>
          </w:p>
          <w:p w14:paraId="705BA726" w14:textId="2B608E4C" w:rsidR="0052195D" w:rsidRPr="001B0180" w:rsidRDefault="0052195D" w:rsidP="00E64227">
            <w:pPr>
              <w:rPr>
                <w:rFonts w:asciiTheme="minorEastAsia" w:eastAsiaTheme="minorEastAsia" w:hAnsiTheme="minorEastAsia"/>
                <w:color w:val="000000" w:themeColor="text1"/>
              </w:rPr>
            </w:pPr>
          </w:p>
        </w:tc>
        <w:tc>
          <w:tcPr>
            <w:tcW w:w="720" w:type="dxa"/>
            <w:vMerge w:val="restart"/>
            <w:tcBorders>
              <w:top w:val="single" w:sz="4" w:space="0" w:color="auto"/>
            </w:tcBorders>
          </w:tcPr>
          <w:p w14:paraId="072849C1" w14:textId="77777777" w:rsidR="003B59F4" w:rsidRPr="00EE3251" w:rsidRDefault="003B59F4" w:rsidP="00E64227">
            <w:pPr>
              <w:rPr>
                <w:b/>
              </w:rPr>
            </w:pPr>
          </w:p>
        </w:tc>
      </w:tr>
      <w:tr w:rsidR="003B59F4" w:rsidRPr="00EE3251" w14:paraId="039DC574" w14:textId="77777777" w:rsidTr="00E64227">
        <w:trPr>
          <w:trHeight w:val="927"/>
        </w:trPr>
        <w:tc>
          <w:tcPr>
            <w:tcW w:w="542" w:type="dxa"/>
            <w:vMerge/>
            <w:tcBorders>
              <w:bottom w:val="single" w:sz="4" w:space="0" w:color="auto"/>
            </w:tcBorders>
          </w:tcPr>
          <w:p w14:paraId="7B037F48" w14:textId="77777777" w:rsidR="003B59F4" w:rsidRPr="00EE3251" w:rsidRDefault="003B59F4" w:rsidP="00E64227">
            <w:pPr>
              <w:rPr>
                <w:b/>
              </w:rPr>
            </w:pPr>
          </w:p>
        </w:tc>
        <w:tc>
          <w:tcPr>
            <w:tcW w:w="8100" w:type="dxa"/>
            <w:tcBorders>
              <w:top w:val="single" w:sz="4" w:space="0" w:color="auto"/>
              <w:bottom w:val="single" w:sz="4" w:space="0" w:color="auto"/>
            </w:tcBorders>
          </w:tcPr>
          <w:p w14:paraId="5036EC4F" w14:textId="68F4407A" w:rsidR="003B59F4" w:rsidRDefault="003B59F4" w:rsidP="00E64227">
            <w:pPr>
              <w:rPr>
                <w:b/>
              </w:rPr>
            </w:pPr>
            <w:r w:rsidRPr="003B766F">
              <w:rPr>
                <w:b/>
              </w:rPr>
              <w:t>修正回復說明</w:t>
            </w:r>
            <w:r w:rsidRPr="003B766F">
              <w:rPr>
                <w:rFonts w:hint="eastAsia"/>
                <w:b/>
              </w:rPr>
              <w:t>：</w:t>
            </w:r>
          </w:p>
          <w:p w14:paraId="7D5A6A79" w14:textId="5056E447" w:rsidR="00624D44" w:rsidRPr="00624D44" w:rsidRDefault="00624D44" w:rsidP="00624D44">
            <w:pPr>
              <w:numPr>
                <w:ilvl w:val="0"/>
                <w:numId w:val="70"/>
              </w:numPr>
            </w:pPr>
            <w:r w:rsidRPr="00624D44">
              <w:rPr>
                <w:rFonts w:hint="eastAsia"/>
                <w:bCs/>
              </w:rPr>
              <w:t>請參考下表：</w:t>
            </w:r>
          </w:p>
          <w:p w14:paraId="661475FA" w14:textId="29916032" w:rsidR="003B59F4" w:rsidRPr="003B766F" w:rsidRDefault="00624D44" w:rsidP="00E64227">
            <w:pPr>
              <w:jc w:val="center"/>
              <w:rPr>
                <w:b/>
              </w:rPr>
            </w:pPr>
            <w:r>
              <w:rPr>
                <w:b/>
                <w:noProof/>
              </w:rPr>
              <w:drawing>
                <wp:inline distT="0" distB="0" distL="0" distR="0" wp14:anchorId="4E938214" wp14:editId="2BB14E10">
                  <wp:extent cx="4963182" cy="2545308"/>
                  <wp:effectExtent l="0" t="0" r="8890" b="7620"/>
                  <wp:docPr id="7171" name="圖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1244" cy="2569956"/>
                          </a:xfrm>
                          <a:prstGeom prst="rect">
                            <a:avLst/>
                          </a:prstGeom>
                          <a:noFill/>
                        </pic:spPr>
                      </pic:pic>
                    </a:graphicData>
                  </a:graphic>
                </wp:inline>
              </w:drawing>
            </w:r>
          </w:p>
        </w:tc>
        <w:tc>
          <w:tcPr>
            <w:tcW w:w="720" w:type="dxa"/>
            <w:vMerge/>
            <w:tcBorders>
              <w:bottom w:val="single" w:sz="4" w:space="0" w:color="auto"/>
            </w:tcBorders>
          </w:tcPr>
          <w:p w14:paraId="39FEEB83" w14:textId="77777777" w:rsidR="003B59F4" w:rsidRPr="00EE3251" w:rsidRDefault="003B59F4" w:rsidP="00E64227">
            <w:pPr>
              <w:rPr>
                <w:b/>
              </w:rPr>
            </w:pPr>
          </w:p>
        </w:tc>
      </w:tr>
      <w:tr w:rsidR="003B59F4" w:rsidRPr="00EE3251" w14:paraId="57D2C709" w14:textId="77777777" w:rsidTr="00E64227">
        <w:trPr>
          <w:trHeight w:val="747"/>
        </w:trPr>
        <w:tc>
          <w:tcPr>
            <w:tcW w:w="542" w:type="dxa"/>
            <w:vMerge w:val="restart"/>
            <w:tcBorders>
              <w:top w:val="single" w:sz="4" w:space="0" w:color="auto"/>
            </w:tcBorders>
          </w:tcPr>
          <w:p w14:paraId="56ACA3D8" w14:textId="77777777" w:rsidR="003B59F4" w:rsidRPr="00EE3251" w:rsidRDefault="003B59F4" w:rsidP="00E64227">
            <w:pPr>
              <w:rPr>
                <w:b/>
              </w:rPr>
            </w:pPr>
            <w:r w:rsidRPr="00EE3251">
              <w:rPr>
                <w:b/>
              </w:rPr>
              <w:t>6</w:t>
            </w:r>
          </w:p>
        </w:tc>
        <w:tc>
          <w:tcPr>
            <w:tcW w:w="8100" w:type="dxa"/>
            <w:tcBorders>
              <w:top w:val="single" w:sz="4" w:space="0" w:color="auto"/>
              <w:bottom w:val="single" w:sz="4" w:space="0" w:color="auto"/>
            </w:tcBorders>
          </w:tcPr>
          <w:p w14:paraId="381671DB" w14:textId="77777777" w:rsidR="003B59F4" w:rsidRPr="003B766F" w:rsidRDefault="003B59F4" w:rsidP="00E64227">
            <w:pPr>
              <w:rPr>
                <w:b/>
              </w:rPr>
            </w:pPr>
            <w:r w:rsidRPr="003B766F">
              <w:rPr>
                <w:b/>
              </w:rPr>
              <w:t>計畫審查意見</w:t>
            </w:r>
            <w:r w:rsidRPr="003B766F">
              <w:rPr>
                <w:rFonts w:hint="eastAsia"/>
                <w:b/>
              </w:rPr>
              <w:t>：</w:t>
            </w:r>
          </w:p>
          <w:p w14:paraId="2E32EED8" w14:textId="77777777" w:rsidR="003B59F4" w:rsidRDefault="003B59F4" w:rsidP="00E64227">
            <w:pPr>
              <w:rPr>
                <w:rFonts w:ascii="標楷體" w:hAnsi="標楷體"/>
                <w:bCs/>
                <w:color w:val="000000" w:themeColor="text1"/>
              </w:rPr>
            </w:pPr>
            <w:r>
              <w:rPr>
                <w:rFonts w:asciiTheme="minorEastAsia" w:eastAsiaTheme="minorEastAsia" w:hAnsiTheme="minorEastAsia" w:hint="eastAsia"/>
                <w:b/>
                <w:bCs/>
                <w:color w:val="000000" w:themeColor="text1"/>
              </w:rPr>
              <w:t xml:space="preserve">    </w:t>
            </w:r>
            <w:r w:rsidRPr="00BC37C0">
              <w:rPr>
                <w:rFonts w:ascii="標楷體" w:hAnsi="標楷體" w:hint="eastAsia"/>
                <w:bCs/>
                <w:color w:val="000000" w:themeColor="text1"/>
              </w:rPr>
              <w:t>計畫規劃進行兩次實體矽晶圓驗證，相關工作需確實放在查核點。另外，四個分項的進度需確實放在查核點。特別需強化整合規劃進度(如結合AIM加速器，SOC規劃)，在各分項之間的進度要有先後關係的對應，申請單位現有研究發展人力及其技術能力雖然足夠，但是缺乏系統整合與驗證的能力。計劃執行進度的整合管理需有專責人員負責。</w:t>
            </w:r>
          </w:p>
          <w:p w14:paraId="10460677" w14:textId="4C5094D2" w:rsidR="003B59F4" w:rsidRDefault="003B59F4" w:rsidP="00E64227">
            <w:pPr>
              <w:rPr>
                <w:rFonts w:ascii="標楷體" w:hAnsi="標楷體"/>
                <w:bCs/>
                <w:color w:val="000000" w:themeColor="text1"/>
              </w:rPr>
            </w:pPr>
          </w:p>
          <w:p w14:paraId="4A6A24D0" w14:textId="77777777" w:rsidR="0052195D" w:rsidRDefault="0052195D" w:rsidP="00E64227">
            <w:pPr>
              <w:rPr>
                <w:rFonts w:ascii="標楷體" w:hAnsi="標楷體"/>
                <w:bCs/>
                <w:color w:val="000000" w:themeColor="text1"/>
              </w:rPr>
            </w:pPr>
          </w:p>
          <w:p w14:paraId="0B970CA5" w14:textId="77777777" w:rsidR="003B59F4" w:rsidRDefault="003B59F4" w:rsidP="00E64227">
            <w:pPr>
              <w:rPr>
                <w:rFonts w:ascii="標楷體" w:hAnsi="標楷體"/>
                <w:bCs/>
                <w:color w:val="000000" w:themeColor="text1"/>
              </w:rPr>
            </w:pPr>
          </w:p>
          <w:p w14:paraId="76B1A2A4" w14:textId="77777777" w:rsidR="003B59F4" w:rsidRDefault="003B59F4" w:rsidP="00E64227">
            <w:pPr>
              <w:rPr>
                <w:rFonts w:ascii="標楷體" w:hAnsi="標楷體"/>
                <w:bCs/>
                <w:color w:val="000000" w:themeColor="text1"/>
              </w:rPr>
            </w:pPr>
          </w:p>
          <w:p w14:paraId="09BA921C" w14:textId="77777777" w:rsidR="003B59F4" w:rsidRDefault="003B59F4" w:rsidP="00E64227">
            <w:pPr>
              <w:rPr>
                <w:rFonts w:ascii="標楷體" w:hAnsi="標楷體"/>
                <w:bCs/>
                <w:color w:val="000000" w:themeColor="text1"/>
              </w:rPr>
            </w:pPr>
          </w:p>
          <w:p w14:paraId="501AB6F9" w14:textId="3572A1EB" w:rsidR="003B59F4" w:rsidRPr="00BC37C0" w:rsidRDefault="003B59F4" w:rsidP="00E64227">
            <w:pPr>
              <w:rPr>
                <w:rFonts w:ascii="標楷體" w:hAnsi="標楷體"/>
                <w:color w:val="000000" w:themeColor="text1"/>
              </w:rPr>
            </w:pPr>
          </w:p>
        </w:tc>
        <w:tc>
          <w:tcPr>
            <w:tcW w:w="720" w:type="dxa"/>
            <w:vMerge w:val="restart"/>
            <w:tcBorders>
              <w:top w:val="single" w:sz="4" w:space="0" w:color="auto"/>
            </w:tcBorders>
          </w:tcPr>
          <w:p w14:paraId="2BEA552F" w14:textId="77777777" w:rsidR="003B59F4" w:rsidRPr="00EE3251" w:rsidRDefault="003B59F4" w:rsidP="00E64227">
            <w:pPr>
              <w:rPr>
                <w:b/>
              </w:rPr>
            </w:pPr>
          </w:p>
        </w:tc>
      </w:tr>
      <w:tr w:rsidR="003B59F4" w:rsidRPr="00EE3251" w14:paraId="21DEF23D" w14:textId="77777777" w:rsidTr="00E64227">
        <w:trPr>
          <w:trHeight w:val="1340"/>
        </w:trPr>
        <w:tc>
          <w:tcPr>
            <w:tcW w:w="542" w:type="dxa"/>
            <w:vMerge/>
          </w:tcPr>
          <w:p w14:paraId="4C2A91BD" w14:textId="77777777" w:rsidR="003B59F4" w:rsidRPr="00EE3251" w:rsidRDefault="003B59F4" w:rsidP="00E64227">
            <w:pPr>
              <w:rPr>
                <w:b/>
              </w:rPr>
            </w:pPr>
          </w:p>
        </w:tc>
        <w:tc>
          <w:tcPr>
            <w:tcW w:w="8100" w:type="dxa"/>
            <w:tcBorders>
              <w:top w:val="single" w:sz="4" w:space="0" w:color="auto"/>
              <w:bottom w:val="single" w:sz="4" w:space="0" w:color="auto"/>
            </w:tcBorders>
          </w:tcPr>
          <w:p w14:paraId="1825E7F7" w14:textId="77777777" w:rsidR="003B59F4" w:rsidRPr="003B766F" w:rsidRDefault="003B59F4" w:rsidP="00E64227">
            <w:pPr>
              <w:rPr>
                <w:b/>
              </w:rPr>
            </w:pPr>
            <w:r w:rsidRPr="003B766F">
              <w:rPr>
                <w:b/>
              </w:rPr>
              <w:t>修正回復說明</w:t>
            </w:r>
            <w:r w:rsidRPr="003B766F">
              <w:rPr>
                <w:rFonts w:hint="eastAsia"/>
                <w:b/>
              </w:rPr>
              <w:t>：</w:t>
            </w:r>
          </w:p>
          <w:p w14:paraId="01409C37" w14:textId="6CA376B2" w:rsidR="003B59F4" w:rsidRPr="00BC37C0" w:rsidRDefault="005F0157" w:rsidP="00E64227">
            <w:pPr>
              <w:jc w:val="center"/>
              <w:rPr>
                <w:rFonts w:ascii="標楷體" w:hAnsi="標楷體"/>
              </w:rPr>
            </w:pPr>
            <w:r>
              <w:rPr>
                <w:rFonts w:ascii="標楷體" w:hAnsi="標楷體"/>
                <w:noProof/>
              </w:rPr>
              <w:drawing>
                <wp:inline distT="0" distB="0" distL="0" distR="0" wp14:anchorId="0D059E93" wp14:editId="7E138522">
                  <wp:extent cx="4742211" cy="2731325"/>
                  <wp:effectExtent l="0" t="0" r="1270" b="0"/>
                  <wp:docPr id="951" name="圖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4457" cy="2738378"/>
                          </a:xfrm>
                          <a:prstGeom prst="rect">
                            <a:avLst/>
                          </a:prstGeom>
                          <a:noFill/>
                        </pic:spPr>
                      </pic:pic>
                    </a:graphicData>
                  </a:graphic>
                </wp:inline>
              </w:drawing>
            </w:r>
          </w:p>
        </w:tc>
        <w:tc>
          <w:tcPr>
            <w:tcW w:w="720" w:type="dxa"/>
            <w:vMerge/>
            <w:tcBorders>
              <w:bottom w:val="single" w:sz="4" w:space="0" w:color="auto"/>
            </w:tcBorders>
          </w:tcPr>
          <w:p w14:paraId="26B5A746" w14:textId="77777777" w:rsidR="003B59F4" w:rsidRPr="00EE3251" w:rsidRDefault="003B59F4" w:rsidP="00E64227">
            <w:pPr>
              <w:rPr>
                <w:b/>
              </w:rPr>
            </w:pPr>
          </w:p>
        </w:tc>
      </w:tr>
      <w:tr w:rsidR="003B59F4" w:rsidRPr="00EE3251" w14:paraId="04130C12" w14:textId="77777777" w:rsidTr="00E64227">
        <w:trPr>
          <w:trHeight w:val="951"/>
        </w:trPr>
        <w:tc>
          <w:tcPr>
            <w:tcW w:w="542" w:type="dxa"/>
            <w:vMerge w:val="restart"/>
          </w:tcPr>
          <w:p w14:paraId="00FFC9EB" w14:textId="77777777" w:rsidR="003B59F4" w:rsidRPr="00EE3251" w:rsidRDefault="003B59F4" w:rsidP="00E64227">
            <w:pPr>
              <w:rPr>
                <w:b/>
                <w:color w:val="000000" w:themeColor="text1"/>
              </w:rPr>
            </w:pPr>
            <w:r w:rsidRPr="00EE3251">
              <w:rPr>
                <w:b/>
                <w:color w:val="000000" w:themeColor="text1"/>
              </w:rPr>
              <w:lastRenderedPageBreak/>
              <w:t>7</w:t>
            </w:r>
          </w:p>
        </w:tc>
        <w:tc>
          <w:tcPr>
            <w:tcW w:w="8100" w:type="dxa"/>
            <w:tcBorders>
              <w:top w:val="single" w:sz="4" w:space="0" w:color="auto"/>
              <w:bottom w:val="single" w:sz="4" w:space="0" w:color="auto"/>
            </w:tcBorders>
          </w:tcPr>
          <w:p w14:paraId="6FF1FD98" w14:textId="77777777" w:rsidR="003B59F4" w:rsidRPr="003B766F" w:rsidRDefault="003B59F4" w:rsidP="00E64227">
            <w:pPr>
              <w:rPr>
                <w:b/>
              </w:rPr>
            </w:pPr>
            <w:r w:rsidRPr="003B766F">
              <w:rPr>
                <w:b/>
              </w:rPr>
              <w:t>計畫審查意見</w:t>
            </w:r>
            <w:r w:rsidRPr="003B766F">
              <w:rPr>
                <w:rFonts w:hint="eastAsia"/>
                <w:b/>
              </w:rPr>
              <w:t>：</w:t>
            </w:r>
          </w:p>
          <w:p w14:paraId="319AA1C6" w14:textId="77777777" w:rsidR="003B59F4" w:rsidRPr="00E35D81" w:rsidRDefault="003B59F4" w:rsidP="00E64227">
            <w:pPr>
              <w:rPr>
                <w:rFonts w:ascii="標楷體" w:hAnsi="標楷體"/>
                <w:color w:val="000000" w:themeColor="text1"/>
              </w:rPr>
            </w:pPr>
            <w:r w:rsidRPr="00E35D81">
              <w:rPr>
                <w:rFonts w:ascii="標楷體" w:hAnsi="標楷體" w:hint="eastAsia"/>
                <w:color w:val="000000" w:themeColor="text1"/>
              </w:rPr>
              <w:t xml:space="preserve">    關鍵技術相當多都是委外與技術引進，編列的預算總共 114,800 千元，佔總預算的 30%。建議成立相關部門聘請相應之人才來管理計畫控管、計畫整合、產品驗證、以及承接各種不同專業領域之技術。</w:t>
            </w:r>
          </w:p>
        </w:tc>
        <w:tc>
          <w:tcPr>
            <w:tcW w:w="720" w:type="dxa"/>
            <w:vMerge w:val="restart"/>
            <w:tcBorders>
              <w:top w:val="single" w:sz="4" w:space="0" w:color="auto"/>
            </w:tcBorders>
          </w:tcPr>
          <w:p w14:paraId="143D05C5" w14:textId="77777777" w:rsidR="003B59F4" w:rsidRPr="00EE3251" w:rsidRDefault="003B59F4" w:rsidP="00E64227">
            <w:pPr>
              <w:ind w:leftChars="100" w:left="240"/>
              <w:rPr>
                <w:b/>
              </w:rPr>
            </w:pPr>
          </w:p>
        </w:tc>
      </w:tr>
      <w:tr w:rsidR="003B59F4" w:rsidRPr="00EE3251" w14:paraId="592EC815" w14:textId="77777777" w:rsidTr="00E64227">
        <w:trPr>
          <w:trHeight w:val="1139"/>
        </w:trPr>
        <w:tc>
          <w:tcPr>
            <w:tcW w:w="542" w:type="dxa"/>
            <w:vMerge/>
            <w:tcBorders>
              <w:bottom w:val="single" w:sz="4" w:space="0" w:color="auto"/>
            </w:tcBorders>
          </w:tcPr>
          <w:p w14:paraId="69C2B62D" w14:textId="77777777" w:rsidR="003B59F4" w:rsidRPr="00EE3251" w:rsidRDefault="003B59F4" w:rsidP="00E64227">
            <w:pPr>
              <w:rPr>
                <w:b/>
                <w:color w:val="000000" w:themeColor="text1"/>
              </w:rPr>
            </w:pPr>
          </w:p>
        </w:tc>
        <w:tc>
          <w:tcPr>
            <w:tcW w:w="8100" w:type="dxa"/>
            <w:tcBorders>
              <w:top w:val="single" w:sz="4" w:space="0" w:color="auto"/>
              <w:bottom w:val="single" w:sz="4" w:space="0" w:color="auto"/>
            </w:tcBorders>
          </w:tcPr>
          <w:p w14:paraId="6DD3B98E" w14:textId="77777777" w:rsidR="003B59F4" w:rsidRPr="003B766F" w:rsidRDefault="003B59F4" w:rsidP="00E64227">
            <w:pPr>
              <w:rPr>
                <w:b/>
              </w:rPr>
            </w:pPr>
            <w:r w:rsidRPr="003B766F">
              <w:rPr>
                <w:b/>
              </w:rPr>
              <w:t>修正回復說明</w:t>
            </w:r>
            <w:r w:rsidRPr="003B766F">
              <w:rPr>
                <w:rFonts w:hint="eastAsia"/>
                <w:b/>
              </w:rPr>
              <w:t>：</w:t>
            </w:r>
          </w:p>
          <w:p w14:paraId="6E827B4A" w14:textId="77777777" w:rsidR="003B59F4" w:rsidRPr="00E35D81" w:rsidRDefault="003B59F4" w:rsidP="002D5ED4">
            <w:pPr>
              <w:numPr>
                <w:ilvl w:val="0"/>
                <w:numId w:val="77"/>
              </w:numPr>
              <w:spacing w:line="240" w:lineRule="auto"/>
              <w:rPr>
                <w:rFonts w:ascii="標楷體" w:hAnsi="標楷體"/>
                <w:color w:val="000000" w:themeColor="text1"/>
              </w:rPr>
            </w:pPr>
            <w:r w:rsidRPr="00E35D81">
              <w:rPr>
                <w:rFonts w:ascii="標楷體" w:hAnsi="標楷體" w:hint="eastAsia"/>
                <w:bCs/>
                <w:color w:val="000000" w:themeColor="text1"/>
              </w:rPr>
              <w:t>AIM 開發平台需整合多項 IP 方能提供全方位的設計服務，管理力積電既有的IP提供商 (例如愛普、Maxram) 已納入原本的管理規範，為進一步整合其他新增 IP及技術提供者，力積電於108年既成立AIM專案辦公室，並進一步擴充為“人工智慧技術處”，並成立獨立的關係企業“智慧記憶科技”以進行客戶產品服務及管理工作，分別如下:</w:t>
            </w:r>
          </w:p>
          <w:p w14:paraId="1EC0A5B8" w14:textId="77777777" w:rsidR="003B59F4" w:rsidRPr="00E35D81" w:rsidRDefault="003B59F4" w:rsidP="002D5ED4">
            <w:pPr>
              <w:numPr>
                <w:ilvl w:val="0"/>
                <w:numId w:val="77"/>
              </w:numPr>
              <w:spacing w:line="240" w:lineRule="auto"/>
              <w:rPr>
                <w:rFonts w:ascii="標楷體" w:hAnsi="標楷體"/>
                <w:color w:val="000000" w:themeColor="text1"/>
              </w:rPr>
            </w:pPr>
            <w:r w:rsidRPr="00E35D81">
              <w:rPr>
                <w:rFonts w:ascii="標楷體" w:hAnsi="標楷體" w:hint="eastAsia"/>
                <w:bCs/>
                <w:color w:val="000000" w:themeColor="text1"/>
              </w:rPr>
              <w:t>本提案由力積電之”AIM專案副總(既本計畫主持人)”及其下屬單位”人工智慧技術處”負責本案之整合、管理以及各相關IP之統籌整合，也負責客戶使用 AIM 平台開發IC時各相關IP之引介及取得。</w:t>
            </w:r>
            <w:r w:rsidRPr="00E35D81">
              <w:rPr>
                <w:rFonts w:ascii="標楷體" w:hAnsi="標楷體" w:hint="eastAsia"/>
                <w:bCs/>
                <w:color w:val="000000" w:themeColor="text1"/>
              </w:rPr>
              <w:br/>
              <w:t>力積電人工智慧技術處主要人員如下：</w:t>
            </w:r>
          </w:p>
          <w:p w14:paraId="5FA2439B" w14:textId="77777777" w:rsidR="003B59F4" w:rsidRPr="00E35D81" w:rsidRDefault="003B59F4" w:rsidP="00E64227">
            <w:pPr>
              <w:rPr>
                <w:rFonts w:ascii="標楷體" w:hAnsi="標楷體"/>
                <w:color w:val="000000" w:themeColor="text1"/>
              </w:rPr>
            </w:pPr>
            <w:r>
              <w:rPr>
                <w:rFonts w:ascii="標楷體" w:hAnsi="標楷體" w:hint="eastAsia"/>
                <w:bCs/>
                <w:color w:val="000000" w:themeColor="text1"/>
              </w:rPr>
              <w:t xml:space="preserve">        </w:t>
            </w:r>
            <w:r w:rsidRPr="00E35D81">
              <w:rPr>
                <w:rFonts w:ascii="標楷體" w:hAnsi="標楷體" w:hint="eastAsia"/>
                <w:bCs/>
                <w:color w:val="000000" w:themeColor="text1"/>
              </w:rPr>
              <w:t>處長: 葛永年</w:t>
            </w:r>
          </w:p>
          <w:p w14:paraId="6F088140" w14:textId="77777777" w:rsidR="003B59F4" w:rsidRPr="00E35D81" w:rsidRDefault="003B59F4" w:rsidP="002D5ED4">
            <w:pPr>
              <w:pStyle w:val="affc"/>
              <w:numPr>
                <w:ilvl w:val="0"/>
                <w:numId w:val="79"/>
              </w:numPr>
              <w:ind w:leftChars="0"/>
              <w:rPr>
                <w:rFonts w:hAnsi="標楷體"/>
                <w:color w:val="000000" w:themeColor="text1"/>
                <w:sz w:val="24"/>
              </w:rPr>
            </w:pPr>
            <w:r w:rsidRPr="00E35D81">
              <w:rPr>
                <w:rFonts w:hAnsi="標楷體" w:hint="eastAsia"/>
                <w:bCs/>
                <w:color w:val="000000" w:themeColor="text1"/>
                <w:sz w:val="24"/>
              </w:rPr>
              <w:t>計劃管理</w:t>
            </w:r>
            <w:r>
              <w:rPr>
                <w:rFonts w:hAnsi="標楷體" w:hint="eastAsia"/>
                <w:bCs/>
                <w:color w:val="000000" w:themeColor="text1"/>
                <w:sz w:val="24"/>
              </w:rPr>
              <w:t>：</w:t>
            </w:r>
            <w:r w:rsidRPr="00E35D81">
              <w:rPr>
                <w:rFonts w:hAnsi="標楷體" w:hint="eastAsia"/>
                <w:bCs/>
                <w:color w:val="000000" w:themeColor="text1"/>
                <w:sz w:val="24"/>
              </w:rPr>
              <w:t>廖偉廷</w:t>
            </w:r>
          </w:p>
          <w:p w14:paraId="34535C54" w14:textId="77777777" w:rsidR="003B59F4" w:rsidRPr="00E35D81" w:rsidRDefault="003B59F4" w:rsidP="002D5ED4">
            <w:pPr>
              <w:pStyle w:val="affc"/>
              <w:numPr>
                <w:ilvl w:val="0"/>
                <w:numId w:val="79"/>
              </w:numPr>
              <w:ind w:leftChars="0"/>
              <w:rPr>
                <w:rFonts w:hAnsi="標楷體"/>
                <w:color w:val="000000" w:themeColor="text1"/>
                <w:sz w:val="24"/>
              </w:rPr>
            </w:pPr>
            <w:r w:rsidRPr="00E35D81">
              <w:rPr>
                <w:rFonts w:hAnsi="標楷體" w:hint="eastAsia"/>
                <w:bCs/>
                <w:color w:val="000000" w:themeColor="text1"/>
                <w:sz w:val="24"/>
              </w:rPr>
              <w:t>計畫整合</w:t>
            </w:r>
            <w:r>
              <w:rPr>
                <w:rFonts w:hAnsi="標楷體" w:hint="eastAsia"/>
                <w:bCs/>
                <w:color w:val="000000" w:themeColor="text1"/>
                <w:sz w:val="24"/>
              </w:rPr>
              <w:t>：</w:t>
            </w:r>
            <w:r w:rsidRPr="00E35D81">
              <w:rPr>
                <w:rFonts w:hAnsi="標楷體" w:hint="eastAsia"/>
                <w:bCs/>
                <w:color w:val="000000" w:themeColor="text1"/>
                <w:sz w:val="24"/>
              </w:rPr>
              <w:t xml:space="preserve">黃國忠 </w:t>
            </w:r>
          </w:p>
          <w:p w14:paraId="7D09C187" w14:textId="77777777" w:rsidR="003B59F4" w:rsidRPr="00E35D81" w:rsidRDefault="003B59F4" w:rsidP="002D5ED4">
            <w:pPr>
              <w:pStyle w:val="affc"/>
              <w:numPr>
                <w:ilvl w:val="0"/>
                <w:numId w:val="79"/>
              </w:numPr>
              <w:ind w:leftChars="0"/>
              <w:rPr>
                <w:rFonts w:hAnsi="標楷體"/>
                <w:color w:val="000000" w:themeColor="text1"/>
                <w:sz w:val="24"/>
              </w:rPr>
            </w:pPr>
            <w:r>
              <w:rPr>
                <w:rFonts w:hAnsi="標楷體" w:hint="eastAsia"/>
                <w:bCs/>
                <w:color w:val="000000" w:themeColor="text1"/>
                <w:sz w:val="24"/>
              </w:rPr>
              <w:t>產品驗證：</w:t>
            </w:r>
            <w:r w:rsidRPr="00E35D81">
              <w:rPr>
                <w:rFonts w:hAnsi="標楷體" w:hint="eastAsia"/>
                <w:bCs/>
                <w:color w:val="000000" w:themeColor="text1"/>
                <w:sz w:val="24"/>
              </w:rPr>
              <w:t xml:space="preserve">蕭啟維 </w:t>
            </w:r>
          </w:p>
          <w:p w14:paraId="7A524F07" w14:textId="77777777" w:rsidR="003B59F4" w:rsidRPr="00E35D81" w:rsidRDefault="003B59F4" w:rsidP="002D5ED4">
            <w:pPr>
              <w:pStyle w:val="affc"/>
              <w:numPr>
                <w:ilvl w:val="0"/>
                <w:numId w:val="79"/>
              </w:numPr>
              <w:ind w:leftChars="0"/>
              <w:rPr>
                <w:rFonts w:hAnsi="標楷體"/>
                <w:color w:val="000000" w:themeColor="text1"/>
                <w:sz w:val="24"/>
              </w:rPr>
            </w:pPr>
            <w:r w:rsidRPr="00E35D81">
              <w:rPr>
                <w:rFonts w:hAnsi="標楷體" w:hint="eastAsia"/>
                <w:bCs/>
                <w:color w:val="000000" w:themeColor="text1"/>
                <w:sz w:val="24"/>
              </w:rPr>
              <w:t>AIM平台行銷：游世仰</w:t>
            </w:r>
          </w:p>
          <w:p w14:paraId="42AEAA77" w14:textId="77777777" w:rsidR="003B59F4" w:rsidRPr="00E35D81" w:rsidRDefault="003B59F4" w:rsidP="002D5ED4">
            <w:pPr>
              <w:numPr>
                <w:ilvl w:val="0"/>
                <w:numId w:val="78"/>
              </w:numPr>
              <w:spacing w:line="240" w:lineRule="auto"/>
              <w:rPr>
                <w:rFonts w:ascii="標楷體" w:hAnsi="標楷體"/>
                <w:color w:val="000000" w:themeColor="text1"/>
              </w:rPr>
            </w:pPr>
            <w:r w:rsidRPr="00E35D81">
              <w:rPr>
                <w:rFonts w:ascii="標楷體" w:hAnsi="標楷體" w:hint="eastAsia"/>
                <w:bCs/>
                <w:color w:val="000000" w:themeColor="text1"/>
              </w:rPr>
              <w:t>IC部分則由新設的關係企業”智慧記憶科技”(108.03成立)負責承接商業運轉及維護工作，“智慧記憶”將逐步擴充為IC Design Service及應用開發的公司，也同時承擔部分計畫的商業化管理工作。</w:t>
            </w:r>
          </w:p>
          <w:p w14:paraId="2DAC5564" w14:textId="2D426DAA" w:rsidR="003B59F4" w:rsidRDefault="003B59F4" w:rsidP="00E64227">
            <w:pPr>
              <w:rPr>
                <w:rFonts w:asciiTheme="minorEastAsia" w:eastAsiaTheme="minorEastAsia" w:hAnsiTheme="minorEastAsia"/>
                <w:color w:val="000000" w:themeColor="text1"/>
              </w:rPr>
            </w:pPr>
          </w:p>
          <w:p w14:paraId="6875D60B" w14:textId="20C6EB31" w:rsidR="003B59F4" w:rsidRDefault="003B59F4" w:rsidP="00E64227">
            <w:pPr>
              <w:rPr>
                <w:rFonts w:asciiTheme="minorEastAsia" w:eastAsiaTheme="minorEastAsia" w:hAnsiTheme="minorEastAsia"/>
                <w:color w:val="000000" w:themeColor="text1"/>
              </w:rPr>
            </w:pPr>
          </w:p>
          <w:p w14:paraId="0A397F1C" w14:textId="364BD09D" w:rsidR="003B59F4" w:rsidRDefault="003B59F4" w:rsidP="00E64227">
            <w:pPr>
              <w:rPr>
                <w:rFonts w:asciiTheme="minorEastAsia" w:eastAsiaTheme="minorEastAsia" w:hAnsiTheme="minorEastAsia"/>
                <w:color w:val="000000" w:themeColor="text1"/>
              </w:rPr>
            </w:pPr>
          </w:p>
          <w:p w14:paraId="158EE45D" w14:textId="7E7ECFAB" w:rsidR="003B59F4" w:rsidRDefault="003B59F4" w:rsidP="00E64227">
            <w:pPr>
              <w:rPr>
                <w:rFonts w:asciiTheme="minorEastAsia" w:eastAsiaTheme="minorEastAsia" w:hAnsiTheme="minorEastAsia"/>
                <w:color w:val="000000" w:themeColor="text1"/>
              </w:rPr>
            </w:pPr>
          </w:p>
          <w:p w14:paraId="61F1D4F8" w14:textId="77777777" w:rsidR="003B59F4" w:rsidRDefault="003B59F4" w:rsidP="00E64227">
            <w:pPr>
              <w:rPr>
                <w:rFonts w:asciiTheme="minorEastAsia" w:eastAsiaTheme="minorEastAsia" w:hAnsiTheme="minorEastAsia"/>
                <w:color w:val="000000" w:themeColor="text1"/>
              </w:rPr>
            </w:pPr>
          </w:p>
          <w:p w14:paraId="7F719EA3" w14:textId="77777777" w:rsidR="003B59F4" w:rsidRPr="00E35D81" w:rsidRDefault="003B59F4" w:rsidP="00E64227">
            <w:pPr>
              <w:rPr>
                <w:rFonts w:asciiTheme="minorEastAsia" w:eastAsiaTheme="minorEastAsia" w:hAnsiTheme="minorEastAsia"/>
                <w:color w:val="000000" w:themeColor="text1"/>
              </w:rPr>
            </w:pPr>
          </w:p>
        </w:tc>
        <w:tc>
          <w:tcPr>
            <w:tcW w:w="720" w:type="dxa"/>
            <w:vMerge/>
            <w:tcBorders>
              <w:bottom w:val="single" w:sz="4" w:space="0" w:color="auto"/>
            </w:tcBorders>
          </w:tcPr>
          <w:p w14:paraId="44DFCFAC" w14:textId="77777777" w:rsidR="003B59F4" w:rsidRPr="00EE3251" w:rsidRDefault="003B59F4" w:rsidP="00E64227">
            <w:pPr>
              <w:rPr>
                <w:b/>
              </w:rPr>
            </w:pPr>
          </w:p>
        </w:tc>
      </w:tr>
      <w:tr w:rsidR="003B59F4" w:rsidRPr="00EE3251" w14:paraId="08ABC2C6" w14:textId="77777777" w:rsidTr="00E64227">
        <w:trPr>
          <w:trHeight w:val="1527"/>
        </w:trPr>
        <w:tc>
          <w:tcPr>
            <w:tcW w:w="542" w:type="dxa"/>
            <w:vMerge w:val="restart"/>
            <w:tcBorders>
              <w:top w:val="single" w:sz="4" w:space="0" w:color="auto"/>
            </w:tcBorders>
          </w:tcPr>
          <w:p w14:paraId="72BEBC38" w14:textId="77777777" w:rsidR="003B59F4" w:rsidRPr="00EE3251" w:rsidRDefault="003B59F4" w:rsidP="00E64227">
            <w:pPr>
              <w:rPr>
                <w:b/>
              </w:rPr>
            </w:pPr>
            <w:r w:rsidRPr="00EE3251">
              <w:rPr>
                <w:b/>
              </w:rPr>
              <w:lastRenderedPageBreak/>
              <w:t>8</w:t>
            </w:r>
          </w:p>
        </w:tc>
        <w:tc>
          <w:tcPr>
            <w:tcW w:w="8100" w:type="dxa"/>
            <w:tcBorders>
              <w:top w:val="single" w:sz="4" w:space="0" w:color="auto"/>
              <w:bottom w:val="single" w:sz="4" w:space="0" w:color="auto"/>
            </w:tcBorders>
          </w:tcPr>
          <w:p w14:paraId="1A47B472" w14:textId="77777777" w:rsidR="003B59F4" w:rsidRPr="003B766F" w:rsidRDefault="003B59F4" w:rsidP="00E64227">
            <w:pPr>
              <w:rPr>
                <w:b/>
              </w:rPr>
            </w:pPr>
            <w:r w:rsidRPr="003B766F">
              <w:rPr>
                <w:b/>
              </w:rPr>
              <w:t>計畫審查意見</w:t>
            </w:r>
            <w:r w:rsidRPr="003B766F">
              <w:rPr>
                <w:rFonts w:hint="eastAsia"/>
                <w:b/>
              </w:rPr>
              <w:t>：</w:t>
            </w:r>
          </w:p>
          <w:p w14:paraId="4BE235E1" w14:textId="77777777" w:rsidR="003B59F4" w:rsidRPr="00464019" w:rsidRDefault="003B59F4" w:rsidP="00E64227">
            <w:pPr>
              <w:rPr>
                <w:rFonts w:ascii="標楷體" w:hAnsi="標楷體"/>
                <w:color w:val="000000" w:themeColor="text1"/>
              </w:rPr>
            </w:pPr>
            <w:r w:rsidRPr="00464019">
              <w:rPr>
                <w:rFonts w:ascii="標楷體" w:hAnsi="標楷體" w:hint="eastAsia"/>
                <w:bCs/>
                <w:color w:val="000000" w:themeColor="text1"/>
              </w:rPr>
              <w:t xml:space="preserve">    請確實說明委外與技術引進的單位的技術支援可行性、專業度、與資產引進費用計價方式。對於license 別人的IP，未來如何掌握與權益分配，將來如何主導商品化與市場開發？請補充說明。</w:t>
            </w:r>
          </w:p>
        </w:tc>
        <w:tc>
          <w:tcPr>
            <w:tcW w:w="720" w:type="dxa"/>
            <w:vMerge w:val="restart"/>
            <w:tcBorders>
              <w:top w:val="single" w:sz="4" w:space="0" w:color="auto"/>
            </w:tcBorders>
          </w:tcPr>
          <w:p w14:paraId="4039E8FB" w14:textId="77777777" w:rsidR="003B59F4" w:rsidRPr="00EE3251" w:rsidRDefault="003B59F4" w:rsidP="00E64227">
            <w:pPr>
              <w:rPr>
                <w:b/>
              </w:rPr>
            </w:pPr>
          </w:p>
        </w:tc>
      </w:tr>
      <w:tr w:rsidR="003B59F4" w:rsidRPr="00EE3251" w14:paraId="606CDC81" w14:textId="77777777" w:rsidTr="00E64227">
        <w:trPr>
          <w:trHeight w:val="563"/>
        </w:trPr>
        <w:tc>
          <w:tcPr>
            <w:tcW w:w="542" w:type="dxa"/>
            <w:vMerge/>
          </w:tcPr>
          <w:p w14:paraId="405BD463" w14:textId="77777777" w:rsidR="003B59F4" w:rsidRPr="00EE3251" w:rsidRDefault="003B59F4" w:rsidP="00E64227">
            <w:pPr>
              <w:rPr>
                <w:b/>
              </w:rPr>
            </w:pPr>
          </w:p>
        </w:tc>
        <w:tc>
          <w:tcPr>
            <w:tcW w:w="8100" w:type="dxa"/>
            <w:tcBorders>
              <w:top w:val="single" w:sz="4" w:space="0" w:color="auto"/>
              <w:bottom w:val="single" w:sz="4" w:space="0" w:color="auto"/>
            </w:tcBorders>
          </w:tcPr>
          <w:p w14:paraId="1DEFA51F" w14:textId="77777777" w:rsidR="003B59F4" w:rsidRPr="003B766F" w:rsidRDefault="003B59F4" w:rsidP="00E64227">
            <w:pPr>
              <w:rPr>
                <w:b/>
              </w:rPr>
            </w:pPr>
            <w:r w:rsidRPr="003B766F">
              <w:rPr>
                <w:b/>
              </w:rPr>
              <w:t>修正回復說明</w:t>
            </w:r>
            <w:r w:rsidRPr="003B766F">
              <w:rPr>
                <w:rFonts w:hint="eastAsia"/>
                <w:b/>
              </w:rPr>
              <w:t>：</w:t>
            </w:r>
          </w:p>
          <w:p w14:paraId="0D9E50DC" w14:textId="77777777" w:rsidR="003B59F4" w:rsidRPr="00464019" w:rsidRDefault="003B59F4" w:rsidP="002D5ED4">
            <w:pPr>
              <w:numPr>
                <w:ilvl w:val="0"/>
                <w:numId w:val="80"/>
              </w:numPr>
              <w:spacing w:line="240" w:lineRule="auto"/>
              <w:rPr>
                <w:rFonts w:ascii="標楷體" w:hAnsi="標楷體"/>
              </w:rPr>
            </w:pPr>
            <w:r w:rsidRPr="00464019">
              <w:rPr>
                <w:rFonts w:ascii="標楷體" w:hAnsi="標楷體" w:hint="eastAsia"/>
                <w:bCs/>
              </w:rPr>
              <w:t>有關於委外及技轉的必要性、內容及費用權益部分，以表列方式說明:</w:t>
            </w:r>
          </w:p>
          <w:p w14:paraId="0D90BD0D" w14:textId="21173FFC" w:rsidR="003B59F4" w:rsidRPr="00464019" w:rsidRDefault="00624D44" w:rsidP="00E64227">
            <w:pPr>
              <w:jc w:val="center"/>
              <w:rPr>
                <w:rFonts w:ascii="標楷體" w:hAnsi="標楷體"/>
              </w:rPr>
            </w:pPr>
            <w:r>
              <w:rPr>
                <w:rFonts w:ascii="標楷體" w:hAnsi="標楷體"/>
                <w:noProof/>
              </w:rPr>
              <w:drawing>
                <wp:inline distT="0" distB="0" distL="0" distR="0" wp14:anchorId="7D49133E" wp14:editId="0FA99A8D">
                  <wp:extent cx="4803860" cy="2593075"/>
                  <wp:effectExtent l="0" t="0" r="0" b="0"/>
                  <wp:docPr id="7173" name="圖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6031" cy="2605043"/>
                          </a:xfrm>
                          <a:prstGeom prst="rect">
                            <a:avLst/>
                          </a:prstGeom>
                          <a:noFill/>
                        </pic:spPr>
                      </pic:pic>
                    </a:graphicData>
                  </a:graphic>
                </wp:inline>
              </w:drawing>
            </w:r>
          </w:p>
          <w:p w14:paraId="04B146E3" w14:textId="77777777" w:rsidR="003B59F4" w:rsidRPr="00464019" w:rsidRDefault="003B59F4" w:rsidP="00E64227">
            <w:pPr>
              <w:rPr>
                <w:rFonts w:ascii="標楷體" w:hAnsi="標楷體"/>
              </w:rPr>
            </w:pPr>
          </w:p>
          <w:p w14:paraId="1FF9178E" w14:textId="77777777" w:rsidR="003B59F4" w:rsidRPr="00464019" w:rsidRDefault="003B59F4" w:rsidP="002D5ED4">
            <w:pPr>
              <w:numPr>
                <w:ilvl w:val="0"/>
                <w:numId w:val="81"/>
              </w:numPr>
              <w:spacing w:line="240" w:lineRule="auto"/>
              <w:rPr>
                <w:rFonts w:ascii="標楷體" w:hAnsi="標楷體"/>
              </w:rPr>
            </w:pPr>
            <w:r w:rsidRPr="00464019">
              <w:rPr>
                <w:rFonts w:ascii="標楷體" w:hAnsi="標楷體" w:hint="eastAsia"/>
                <w:bCs/>
              </w:rPr>
              <w:t>有關於委外及技轉的必要性、內容及費用權益部分，以表列方式說明:</w:t>
            </w:r>
          </w:p>
          <w:p w14:paraId="3209790E" w14:textId="3EE609F6" w:rsidR="003B59F4" w:rsidRPr="00464019" w:rsidRDefault="00F45A5B" w:rsidP="00E64227">
            <w:pPr>
              <w:jc w:val="center"/>
              <w:rPr>
                <w:rFonts w:ascii="標楷體" w:hAnsi="標楷體"/>
              </w:rPr>
            </w:pPr>
            <w:r>
              <w:rPr>
                <w:rFonts w:ascii="標楷體" w:hAnsi="標楷體"/>
                <w:noProof/>
              </w:rPr>
              <w:drawing>
                <wp:inline distT="0" distB="0" distL="0" distR="0" wp14:anchorId="4B05554D" wp14:editId="4C152831">
                  <wp:extent cx="4851524" cy="2097996"/>
                  <wp:effectExtent l="0" t="0" r="6350" b="0"/>
                  <wp:docPr id="942" name="圖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0535" cy="2106217"/>
                          </a:xfrm>
                          <a:prstGeom prst="rect">
                            <a:avLst/>
                          </a:prstGeom>
                          <a:noFill/>
                        </pic:spPr>
                      </pic:pic>
                    </a:graphicData>
                  </a:graphic>
                </wp:inline>
              </w:drawing>
            </w:r>
          </w:p>
          <w:p w14:paraId="34161A61" w14:textId="74F70667" w:rsidR="003B59F4" w:rsidRPr="00247290" w:rsidRDefault="00247290" w:rsidP="00247290">
            <w:pPr>
              <w:pStyle w:val="affc"/>
              <w:numPr>
                <w:ilvl w:val="0"/>
                <w:numId w:val="82"/>
              </w:numPr>
              <w:ind w:leftChars="0"/>
              <w:rPr>
                <w:rFonts w:hAnsi="標楷體"/>
              </w:rPr>
            </w:pPr>
            <w:r w:rsidRPr="00247290">
              <w:rPr>
                <w:rFonts w:hAnsi="標楷體" w:hint="eastAsia"/>
                <w:bCs/>
                <w:sz w:val="24"/>
              </w:rPr>
              <w:t>為能持續研發成果及開拓不同的應用市場，力晶集團於108.09成立”智慧記憶科技股份有限公司”專注於AIM平台的應用及客戶開發，同時將承接本專案兩顆IC的後續服務、維護、衍生發展等業務，除將繼續服務先進車及博遠，協助其產品銷售外，也會扮演推廣至其他應用及客戶的角色。</w:t>
            </w:r>
          </w:p>
          <w:p w14:paraId="4EFEB89B" w14:textId="77777777" w:rsidR="003B59F4" w:rsidRPr="00464019" w:rsidRDefault="003B59F4" w:rsidP="00E64227">
            <w:pPr>
              <w:rPr>
                <w:rFonts w:ascii="標楷體" w:hAnsi="標楷體"/>
              </w:rPr>
            </w:pPr>
          </w:p>
          <w:p w14:paraId="1CFCE315" w14:textId="77777777" w:rsidR="003B59F4" w:rsidRPr="00464019" w:rsidRDefault="003B59F4" w:rsidP="00E64227">
            <w:pPr>
              <w:rPr>
                <w:rFonts w:ascii="標楷體" w:hAnsi="標楷體"/>
              </w:rPr>
            </w:pPr>
          </w:p>
          <w:p w14:paraId="2CA06F20" w14:textId="77777777" w:rsidR="003B59F4" w:rsidRDefault="003B59F4" w:rsidP="00E64227">
            <w:pPr>
              <w:rPr>
                <w:rFonts w:ascii="標楷體" w:hAnsi="標楷體"/>
              </w:rPr>
            </w:pPr>
          </w:p>
          <w:p w14:paraId="21D3F7F1" w14:textId="77777777" w:rsidR="003B59F4" w:rsidRDefault="003B59F4" w:rsidP="00E64227">
            <w:pPr>
              <w:rPr>
                <w:rFonts w:ascii="標楷體" w:hAnsi="標楷體"/>
              </w:rPr>
            </w:pPr>
          </w:p>
          <w:p w14:paraId="5BDB9FCE" w14:textId="77777777" w:rsidR="003B59F4" w:rsidRPr="00464019" w:rsidRDefault="003B59F4" w:rsidP="00E64227">
            <w:pPr>
              <w:rPr>
                <w:rFonts w:ascii="標楷體" w:hAnsi="標楷體"/>
              </w:rPr>
            </w:pPr>
          </w:p>
        </w:tc>
        <w:tc>
          <w:tcPr>
            <w:tcW w:w="720" w:type="dxa"/>
            <w:vMerge/>
            <w:tcBorders>
              <w:bottom w:val="single" w:sz="4" w:space="0" w:color="auto"/>
            </w:tcBorders>
          </w:tcPr>
          <w:p w14:paraId="138E9813" w14:textId="77777777" w:rsidR="003B59F4" w:rsidRPr="00EE3251" w:rsidRDefault="003B59F4" w:rsidP="00E64227">
            <w:pPr>
              <w:rPr>
                <w:b/>
              </w:rPr>
            </w:pPr>
          </w:p>
        </w:tc>
      </w:tr>
      <w:tr w:rsidR="003B59F4" w:rsidRPr="00EE3251" w14:paraId="2DD8E66C" w14:textId="77777777" w:rsidTr="00E64227">
        <w:trPr>
          <w:trHeight w:val="1665"/>
        </w:trPr>
        <w:tc>
          <w:tcPr>
            <w:tcW w:w="542" w:type="dxa"/>
            <w:vMerge w:val="restart"/>
          </w:tcPr>
          <w:p w14:paraId="4B542544" w14:textId="77777777" w:rsidR="003B59F4" w:rsidRPr="00EE3251" w:rsidRDefault="003B59F4" w:rsidP="00E64227">
            <w:pPr>
              <w:rPr>
                <w:b/>
              </w:rPr>
            </w:pPr>
            <w:r w:rsidRPr="00EE3251">
              <w:rPr>
                <w:b/>
              </w:rPr>
              <w:lastRenderedPageBreak/>
              <w:t>9</w:t>
            </w:r>
          </w:p>
        </w:tc>
        <w:tc>
          <w:tcPr>
            <w:tcW w:w="8100" w:type="dxa"/>
            <w:tcBorders>
              <w:top w:val="single" w:sz="4" w:space="0" w:color="auto"/>
              <w:bottom w:val="single" w:sz="4" w:space="0" w:color="auto"/>
            </w:tcBorders>
          </w:tcPr>
          <w:p w14:paraId="76268AD3" w14:textId="77777777" w:rsidR="003B59F4" w:rsidRPr="003B766F" w:rsidRDefault="003B59F4" w:rsidP="00E64227">
            <w:pPr>
              <w:rPr>
                <w:b/>
              </w:rPr>
            </w:pPr>
            <w:r w:rsidRPr="003B766F">
              <w:rPr>
                <w:b/>
              </w:rPr>
              <w:t>計畫審查意見</w:t>
            </w:r>
            <w:r w:rsidRPr="003B766F">
              <w:rPr>
                <w:rFonts w:hint="eastAsia"/>
                <w:b/>
              </w:rPr>
              <w:t>：</w:t>
            </w:r>
          </w:p>
          <w:p w14:paraId="3FA8BAC9" w14:textId="77777777" w:rsidR="003B59F4" w:rsidRPr="00464019" w:rsidRDefault="003B59F4" w:rsidP="00E64227">
            <w:pPr>
              <w:rPr>
                <w:rFonts w:ascii="標楷體" w:hAnsi="標楷體"/>
                <w:bCs/>
                <w:color w:val="000000" w:themeColor="text1"/>
              </w:rPr>
            </w:pPr>
            <w:r>
              <w:rPr>
                <w:rFonts w:hint="eastAsia"/>
                <w:b/>
                <w:bCs/>
                <w:color w:val="000000" w:themeColor="text1"/>
              </w:rPr>
              <w:t xml:space="preserve">    </w:t>
            </w:r>
            <w:r w:rsidRPr="00464019">
              <w:rPr>
                <w:rFonts w:ascii="標楷體" w:hAnsi="標楷體" w:hint="eastAsia"/>
                <w:bCs/>
                <w:color w:val="000000" w:themeColor="text1"/>
              </w:rPr>
              <w:t>國內研發此計畫之關鍵性技術及零組件（或原料）自主性程度高。但是技術的整合能力堪慮，缺乏橫向的驗證機制，例如使用現有的 AI 架構，與 AIM 架構下的表現進行特性比較，落差如何進行問題分析？</w:t>
            </w:r>
          </w:p>
        </w:tc>
        <w:tc>
          <w:tcPr>
            <w:tcW w:w="720" w:type="dxa"/>
            <w:vMerge w:val="restart"/>
            <w:tcBorders>
              <w:top w:val="single" w:sz="4" w:space="0" w:color="auto"/>
            </w:tcBorders>
          </w:tcPr>
          <w:p w14:paraId="47128DDB" w14:textId="77777777" w:rsidR="003B59F4" w:rsidRPr="00EE3251" w:rsidRDefault="003B59F4" w:rsidP="00E64227">
            <w:pPr>
              <w:rPr>
                <w:b/>
              </w:rPr>
            </w:pPr>
          </w:p>
        </w:tc>
      </w:tr>
      <w:tr w:rsidR="003B59F4" w:rsidRPr="00EE3251" w14:paraId="5064FD3C" w14:textId="77777777" w:rsidTr="00E64227">
        <w:trPr>
          <w:trHeight w:val="3731"/>
        </w:trPr>
        <w:tc>
          <w:tcPr>
            <w:tcW w:w="542" w:type="dxa"/>
            <w:vMerge/>
            <w:tcBorders>
              <w:bottom w:val="single" w:sz="4" w:space="0" w:color="auto"/>
            </w:tcBorders>
          </w:tcPr>
          <w:p w14:paraId="750C8B3B" w14:textId="77777777" w:rsidR="003B59F4" w:rsidRPr="00EE3251" w:rsidRDefault="003B59F4" w:rsidP="00E64227">
            <w:pPr>
              <w:rPr>
                <w:b/>
              </w:rPr>
            </w:pPr>
          </w:p>
        </w:tc>
        <w:tc>
          <w:tcPr>
            <w:tcW w:w="8100" w:type="dxa"/>
            <w:tcBorders>
              <w:top w:val="single" w:sz="4" w:space="0" w:color="auto"/>
              <w:bottom w:val="single" w:sz="4" w:space="0" w:color="auto"/>
            </w:tcBorders>
          </w:tcPr>
          <w:p w14:paraId="7D465A01" w14:textId="77777777" w:rsidR="003B59F4" w:rsidRPr="003B766F" w:rsidRDefault="003B59F4" w:rsidP="00E64227">
            <w:pPr>
              <w:rPr>
                <w:b/>
              </w:rPr>
            </w:pPr>
            <w:r w:rsidRPr="003B766F">
              <w:rPr>
                <w:b/>
              </w:rPr>
              <w:t>修正回復說明</w:t>
            </w:r>
            <w:r w:rsidRPr="003B766F">
              <w:rPr>
                <w:rFonts w:hint="eastAsia"/>
                <w:b/>
              </w:rPr>
              <w:t>：</w:t>
            </w:r>
          </w:p>
          <w:p w14:paraId="0EF7D712" w14:textId="77777777" w:rsidR="003B59F4" w:rsidRPr="00464019" w:rsidRDefault="003B59F4" w:rsidP="002D5ED4">
            <w:pPr>
              <w:numPr>
                <w:ilvl w:val="0"/>
                <w:numId w:val="83"/>
              </w:numPr>
              <w:spacing w:line="240" w:lineRule="auto"/>
              <w:rPr>
                <w:rFonts w:ascii="標楷體" w:hAnsi="標楷體"/>
                <w:bCs/>
                <w:color w:val="000000" w:themeColor="text1"/>
              </w:rPr>
            </w:pPr>
            <w:r w:rsidRPr="00464019">
              <w:rPr>
                <w:rFonts w:ascii="標楷體" w:hAnsi="標楷體" w:hint="eastAsia"/>
                <w:bCs/>
                <w:color w:val="000000" w:themeColor="text1"/>
              </w:rPr>
              <w:t>AIM平台的設計特色是:</w:t>
            </w:r>
          </w:p>
          <w:p w14:paraId="55028702" w14:textId="77777777" w:rsidR="003B59F4" w:rsidRPr="00464019" w:rsidRDefault="003B59F4" w:rsidP="002D5ED4">
            <w:pPr>
              <w:numPr>
                <w:ilvl w:val="1"/>
                <w:numId w:val="83"/>
              </w:numPr>
              <w:spacing w:line="240" w:lineRule="auto"/>
              <w:rPr>
                <w:rFonts w:ascii="標楷體" w:hAnsi="標楷體"/>
                <w:bCs/>
                <w:color w:val="000000" w:themeColor="text1"/>
              </w:rPr>
            </w:pPr>
            <w:r w:rsidRPr="00464019">
              <w:rPr>
                <w:rFonts w:ascii="標楷體" w:hAnsi="標楷體" w:hint="eastAsia"/>
                <w:bCs/>
                <w:color w:val="000000" w:themeColor="text1"/>
              </w:rPr>
              <w:t>相近頻寬下，最低耗能與最低成本</w:t>
            </w:r>
          </w:p>
          <w:p w14:paraId="5D023DC7" w14:textId="77777777" w:rsidR="003B59F4" w:rsidRPr="00464019" w:rsidRDefault="003B59F4" w:rsidP="002D5ED4">
            <w:pPr>
              <w:numPr>
                <w:ilvl w:val="1"/>
                <w:numId w:val="83"/>
              </w:numPr>
              <w:spacing w:line="240" w:lineRule="auto"/>
              <w:rPr>
                <w:rFonts w:ascii="標楷體" w:hAnsi="標楷體"/>
                <w:bCs/>
                <w:color w:val="000000" w:themeColor="text1"/>
              </w:rPr>
            </w:pPr>
            <w:r w:rsidRPr="00464019">
              <w:rPr>
                <w:rFonts w:ascii="標楷體" w:hAnsi="標楷體" w:hint="eastAsia"/>
                <w:bCs/>
                <w:color w:val="000000" w:themeColor="text1"/>
              </w:rPr>
              <w:t>相近成本下，最高速度與最低耗能</w:t>
            </w:r>
          </w:p>
          <w:p w14:paraId="3A08E445" w14:textId="77777777" w:rsidR="003B59F4" w:rsidRPr="00464019" w:rsidRDefault="003B59F4" w:rsidP="002D5ED4">
            <w:pPr>
              <w:numPr>
                <w:ilvl w:val="1"/>
                <w:numId w:val="83"/>
              </w:numPr>
              <w:spacing w:line="240" w:lineRule="auto"/>
              <w:rPr>
                <w:rFonts w:ascii="標楷體" w:hAnsi="標楷體"/>
                <w:bCs/>
                <w:color w:val="000000" w:themeColor="text1"/>
              </w:rPr>
            </w:pPr>
            <w:r w:rsidRPr="00464019">
              <w:rPr>
                <w:rFonts w:ascii="標楷體" w:hAnsi="標楷體" w:hint="eastAsia"/>
                <w:bCs/>
                <w:color w:val="000000" w:themeColor="text1"/>
              </w:rPr>
              <w:t>相近耗能下，最高速度與最低成本</w:t>
            </w:r>
          </w:p>
          <w:p w14:paraId="0229F0E7" w14:textId="77777777" w:rsidR="003B59F4" w:rsidRPr="00464019" w:rsidRDefault="003B59F4" w:rsidP="002D5ED4">
            <w:pPr>
              <w:numPr>
                <w:ilvl w:val="0"/>
                <w:numId w:val="83"/>
              </w:numPr>
              <w:spacing w:line="240" w:lineRule="auto"/>
              <w:rPr>
                <w:rFonts w:ascii="標楷體" w:hAnsi="標楷體"/>
                <w:bCs/>
                <w:color w:val="000000" w:themeColor="text1"/>
              </w:rPr>
            </w:pPr>
            <w:r w:rsidRPr="00464019">
              <w:rPr>
                <w:rFonts w:ascii="標楷體" w:hAnsi="標楷體" w:hint="eastAsia"/>
                <w:bCs/>
                <w:color w:val="000000" w:themeColor="text1"/>
              </w:rPr>
              <w:t>跟純粹邏輯製程相比，AIM 並不追求極致的速度，而是在多方面取得平衡及最佳化的結果，要達到這個目的，資料流量的安排至為重要，本提案中的 Semantic Segmentation Engine  採用清大精研的 HarDNet model 客制化為硬體線路，其中資料流的安排至為重要，方能充分展現 AIM的效能。這與一般通用型的AI架構不同，因此本提案是以能達到 30fps@FHD 為設計條件，功耗預估為 7W，晶片成本可控制在 US10 以下。</w:t>
            </w:r>
          </w:p>
          <w:p w14:paraId="1E0B8C7C" w14:textId="77777777" w:rsidR="003B59F4" w:rsidRPr="00464019" w:rsidRDefault="003B59F4" w:rsidP="002D5ED4">
            <w:pPr>
              <w:numPr>
                <w:ilvl w:val="0"/>
                <w:numId w:val="83"/>
              </w:numPr>
              <w:spacing w:line="240" w:lineRule="auto"/>
              <w:rPr>
                <w:rFonts w:ascii="標楷體" w:hAnsi="標楷體"/>
                <w:bCs/>
                <w:color w:val="000000" w:themeColor="text1"/>
              </w:rPr>
            </w:pPr>
            <w:r w:rsidRPr="00464019">
              <w:rPr>
                <w:rFonts w:ascii="標楷體" w:hAnsi="標楷體" w:hint="eastAsia"/>
                <w:bCs/>
                <w:color w:val="000000" w:themeColor="text1"/>
              </w:rPr>
              <w:t>由於各廠商提供的AI運算各有其特長，在此我們以 HarDNet 在不同架構下的執行效率來比較AIM的優勢:</w:t>
            </w:r>
          </w:p>
          <w:p w14:paraId="3C193E3A" w14:textId="77777777" w:rsidR="003B59F4" w:rsidRPr="00464019" w:rsidRDefault="003B59F4" w:rsidP="00E64227">
            <w:pPr>
              <w:jc w:val="center"/>
              <w:rPr>
                <w:rFonts w:ascii="標楷體" w:hAnsi="標楷體"/>
                <w:bCs/>
                <w:color w:val="000000" w:themeColor="text1"/>
              </w:rPr>
            </w:pPr>
            <w:r w:rsidRPr="00464019">
              <w:rPr>
                <w:rFonts w:ascii="標楷體" w:hAnsi="標楷體"/>
                <w:bCs/>
                <w:noProof/>
                <w:color w:val="000000" w:themeColor="text1"/>
              </w:rPr>
              <w:drawing>
                <wp:inline distT="0" distB="0" distL="0" distR="0" wp14:anchorId="40D4289C" wp14:editId="2626B075">
                  <wp:extent cx="4973748" cy="1018954"/>
                  <wp:effectExtent l="0" t="0" r="0" b="0"/>
                  <wp:docPr id="937" name="圖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00127" cy="1024358"/>
                          </a:xfrm>
                          <a:prstGeom prst="rect">
                            <a:avLst/>
                          </a:prstGeom>
                          <a:noFill/>
                        </pic:spPr>
                      </pic:pic>
                    </a:graphicData>
                  </a:graphic>
                </wp:inline>
              </w:drawing>
            </w:r>
          </w:p>
          <w:p w14:paraId="2F7504FF" w14:textId="77777777" w:rsidR="003B59F4" w:rsidRPr="00464019" w:rsidRDefault="003B59F4" w:rsidP="002D5ED4">
            <w:pPr>
              <w:numPr>
                <w:ilvl w:val="0"/>
                <w:numId w:val="84"/>
              </w:numPr>
              <w:spacing w:line="240" w:lineRule="auto"/>
              <w:rPr>
                <w:rFonts w:ascii="標楷體" w:hAnsi="標楷體"/>
                <w:bCs/>
                <w:color w:val="000000" w:themeColor="text1"/>
              </w:rPr>
            </w:pPr>
            <w:r w:rsidRPr="00464019">
              <w:rPr>
                <w:rFonts w:ascii="標楷體" w:hAnsi="標楷體" w:hint="eastAsia"/>
                <w:bCs/>
                <w:color w:val="000000" w:themeColor="text1"/>
              </w:rPr>
              <w:t>以上的比較可以展現 AIM 的輕與巧，但要能充分利用 AIM 的特性，須有一定的資料流安排，我們將提供足夠的工具協助晶片設計者達到最佳的效果。</w:t>
            </w:r>
          </w:p>
          <w:p w14:paraId="374D80E1" w14:textId="77777777" w:rsidR="003B59F4" w:rsidRPr="00464019" w:rsidRDefault="003B59F4" w:rsidP="00E64227">
            <w:pPr>
              <w:rPr>
                <w:b/>
                <w:bCs/>
                <w:color w:val="000000" w:themeColor="text1"/>
              </w:rPr>
            </w:pPr>
          </w:p>
          <w:p w14:paraId="33561433" w14:textId="77777777" w:rsidR="003B59F4" w:rsidRDefault="003B59F4" w:rsidP="00E64227">
            <w:pPr>
              <w:rPr>
                <w:b/>
                <w:bCs/>
                <w:color w:val="000000" w:themeColor="text1"/>
              </w:rPr>
            </w:pPr>
          </w:p>
          <w:p w14:paraId="034304ED" w14:textId="77777777" w:rsidR="003B59F4" w:rsidRDefault="003B59F4" w:rsidP="00E64227">
            <w:pPr>
              <w:rPr>
                <w:b/>
                <w:bCs/>
                <w:color w:val="000000" w:themeColor="text1"/>
              </w:rPr>
            </w:pPr>
          </w:p>
          <w:p w14:paraId="3D20A282" w14:textId="77777777" w:rsidR="003B59F4" w:rsidRDefault="003B59F4" w:rsidP="00E64227">
            <w:pPr>
              <w:rPr>
                <w:b/>
                <w:bCs/>
                <w:color w:val="000000" w:themeColor="text1"/>
              </w:rPr>
            </w:pPr>
          </w:p>
          <w:p w14:paraId="280727BA" w14:textId="77777777" w:rsidR="003B59F4" w:rsidRPr="00464019" w:rsidRDefault="003B59F4" w:rsidP="00E64227">
            <w:pPr>
              <w:rPr>
                <w:rFonts w:ascii="標楷體" w:hAnsi="標楷體"/>
              </w:rPr>
            </w:pPr>
          </w:p>
        </w:tc>
        <w:tc>
          <w:tcPr>
            <w:tcW w:w="720" w:type="dxa"/>
            <w:vMerge/>
          </w:tcPr>
          <w:p w14:paraId="358BD487" w14:textId="77777777" w:rsidR="003B59F4" w:rsidRPr="00EE3251" w:rsidRDefault="003B59F4" w:rsidP="00E64227">
            <w:pPr>
              <w:rPr>
                <w:b/>
              </w:rPr>
            </w:pPr>
          </w:p>
        </w:tc>
      </w:tr>
      <w:tr w:rsidR="003B59F4" w:rsidRPr="00EE3251" w14:paraId="796F85C0" w14:textId="77777777" w:rsidTr="00E64227">
        <w:trPr>
          <w:trHeight w:val="760"/>
        </w:trPr>
        <w:tc>
          <w:tcPr>
            <w:tcW w:w="542" w:type="dxa"/>
            <w:vMerge w:val="restart"/>
            <w:tcBorders>
              <w:top w:val="single" w:sz="4" w:space="0" w:color="auto"/>
            </w:tcBorders>
          </w:tcPr>
          <w:p w14:paraId="4D53B77F" w14:textId="77777777" w:rsidR="003B59F4" w:rsidRPr="00EE3251" w:rsidRDefault="003B59F4" w:rsidP="00E64227">
            <w:pPr>
              <w:rPr>
                <w:b/>
              </w:rPr>
            </w:pPr>
            <w:r w:rsidRPr="00EE3251">
              <w:rPr>
                <w:b/>
              </w:rPr>
              <w:t>10</w:t>
            </w:r>
          </w:p>
        </w:tc>
        <w:tc>
          <w:tcPr>
            <w:tcW w:w="8100" w:type="dxa"/>
            <w:tcBorders>
              <w:top w:val="single" w:sz="4" w:space="0" w:color="auto"/>
              <w:bottom w:val="single" w:sz="4" w:space="0" w:color="auto"/>
            </w:tcBorders>
          </w:tcPr>
          <w:p w14:paraId="1FB34EAB" w14:textId="77777777" w:rsidR="003B59F4" w:rsidRPr="003B766F" w:rsidRDefault="003B59F4" w:rsidP="00E64227">
            <w:pPr>
              <w:rPr>
                <w:b/>
              </w:rPr>
            </w:pPr>
            <w:r w:rsidRPr="003B766F">
              <w:rPr>
                <w:b/>
              </w:rPr>
              <w:t>計畫審查意見</w:t>
            </w:r>
            <w:r w:rsidRPr="003B766F">
              <w:rPr>
                <w:rFonts w:hint="eastAsia"/>
                <w:b/>
              </w:rPr>
              <w:t>：</w:t>
            </w:r>
          </w:p>
          <w:p w14:paraId="3CDDAD32" w14:textId="77777777" w:rsidR="003B59F4" w:rsidRPr="001B0180" w:rsidRDefault="003B59F4" w:rsidP="00E64227">
            <w:pPr>
              <w:rPr>
                <w:color w:val="000000" w:themeColor="text1"/>
              </w:rPr>
            </w:pPr>
            <w:r>
              <w:rPr>
                <w:rFonts w:hint="eastAsia"/>
                <w:color w:val="000000" w:themeColor="text1"/>
              </w:rPr>
              <w:t xml:space="preserve">    </w:t>
            </w:r>
            <w:r w:rsidRPr="00464019">
              <w:rPr>
                <w:rFonts w:hint="eastAsia"/>
                <w:color w:val="000000" w:themeColor="text1"/>
              </w:rPr>
              <w:t>主導公司希望成為</w:t>
            </w:r>
            <w:r w:rsidRPr="00464019">
              <w:rPr>
                <w:rFonts w:hint="eastAsia"/>
                <w:color w:val="000000" w:themeColor="text1"/>
              </w:rPr>
              <w:t>AIM SOC</w:t>
            </w:r>
            <w:r w:rsidRPr="00464019">
              <w:rPr>
                <w:rFonts w:hint="eastAsia"/>
                <w:color w:val="000000" w:themeColor="text1"/>
              </w:rPr>
              <w:t>記憶體的代工廠，但是本案的</w:t>
            </w:r>
            <w:r w:rsidRPr="00464019">
              <w:rPr>
                <w:rFonts w:hint="eastAsia"/>
                <w:color w:val="000000" w:themeColor="text1"/>
              </w:rPr>
              <w:t>AI</w:t>
            </w:r>
            <w:r w:rsidRPr="00464019">
              <w:rPr>
                <w:rFonts w:hint="eastAsia"/>
                <w:color w:val="000000" w:themeColor="text1"/>
              </w:rPr>
              <w:t>演算法、</w:t>
            </w:r>
            <w:r w:rsidRPr="00464019">
              <w:rPr>
                <w:rFonts w:hint="eastAsia"/>
                <w:color w:val="000000" w:themeColor="text1"/>
              </w:rPr>
              <w:t>SOC</w:t>
            </w:r>
            <w:r w:rsidRPr="00464019">
              <w:rPr>
                <w:rFonts w:hint="eastAsia"/>
                <w:color w:val="000000" w:themeColor="text1"/>
              </w:rPr>
              <w:t>設計架構與測試是成敗關鍵，且測試平台是以車用載具進行測試，因車用電子的安規與可靠度測試難度高，建議先以另一商用產品</w:t>
            </w:r>
            <w:r w:rsidRPr="00464019">
              <w:rPr>
                <w:rFonts w:hint="eastAsia"/>
                <w:color w:val="000000" w:themeColor="text1"/>
              </w:rPr>
              <w:t>(</w:t>
            </w:r>
            <w:r w:rsidRPr="00464019">
              <w:rPr>
                <w:rFonts w:hint="eastAsia"/>
                <w:color w:val="000000" w:themeColor="text1"/>
              </w:rPr>
              <w:t>如降噪耳機</w:t>
            </w:r>
            <w:r w:rsidRPr="00464019">
              <w:rPr>
                <w:rFonts w:hint="eastAsia"/>
                <w:color w:val="000000" w:themeColor="text1"/>
              </w:rPr>
              <w:t>TWS</w:t>
            </w:r>
            <w:r w:rsidRPr="00464019">
              <w:rPr>
                <w:rFonts w:hint="eastAsia"/>
                <w:color w:val="000000" w:themeColor="text1"/>
              </w:rPr>
              <w:t>或</w:t>
            </w:r>
            <w:r w:rsidRPr="00464019">
              <w:rPr>
                <w:rFonts w:hint="eastAsia"/>
                <w:color w:val="000000" w:themeColor="text1"/>
              </w:rPr>
              <w:t>smart Camera)</w:t>
            </w:r>
            <w:r w:rsidRPr="00464019">
              <w:rPr>
                <w:rFonts w:hint="eastAsia"/>
                <w:color w:val="000000" w:themeColor="text1"/>
              </w:rPr>
              <w:t>來做為</w:t>
            </w:r>
            <w:r w:rsidRPr="00464019">
              <w:rPr>
                <w:rFonts w:hint="eastAsia"/>
                <w:color w:val="000000" w:themeColor="text1"/>
              </w:rPr>
              <w:t>AIMSOC</w:t>
            </w:r>
            <w:r w:rsidRPr="00464019">
              <w:rPr>
                <w:rFonts w:hint="eastAsia"/>
                <w:color w:val="000000" w:themeColor="text1"/>
              </w:rPr>
              <w:t>之驗證目標，最後再以車用輔助載具為驗證做為結案項目。</w:t>
            </w:r>
          </w:p>
        </w:tc>
        <w:tc>
          <w:tcPr>
            <w:tcW w:w="720" w:type="dxa"/>
            <w:vMerge w:val="restart"/>
          </w:tcPr>
          <w:p w14:paraId="1F4A1E0C" w14:textId="77777777" w:rsidR="003B59F4" w:rsidRPr="00EE3251" w:rsidRDefault="003B59F4" w:rsidP="00E64227">
            <w:pPr>
              <w:rPr>
                <w:b/>
              </w:rPr>
            </w:pPr>
          </w:p>
        </w:tc>
      </w:tr>
      <w:tr w:rsidR="00624D44" w:rsidRPr="00EE3251" w14:paraId="2702C5E3" w14:textId="77777777" w:rsidTr="00E64227">
        <w:trPr>
          <w:trHeight w:val="1327"/>
        </w:trPr>
        <w:tc>
          <w:tcPr>
            <w:tcW w:w="542" w:type="dxa"/>
            <w:vMerge/>
          </w:tcPr>
          <w:p w14:paraId="466B1D52" w14:textId="77777777" w:rsidR="00624D44" w:rsidRPr="00EE3251" w:rsidRDefault="00624D44" w:rsidP="00624D44">
            <w:pPr>
              <w:rPr>
                <w:b/>
              </w:rPr>
            </w:pPr>
          </w:p>
        </w:tc>
        <w:tc>
          <w:tcPr>
            <w:tcW w:w="8100" w:type="dxa"/>
            <w:tcBorders>
              <w:top w:val="single" w:sz="4" w:space="0" w:color="auto"/>
              <w:bottom w:val="single" w:sz="4" w:space="0" w:color="auto"/>
            </w:tcBorders>
          </w:tcPr>
          <w:p w14:paraId="31336D97" w14:textId="77777777" w:rsidR="00624D44" w:rsidRPr="003B766F" w:rsidRDefault="00624D44" w:rsidP="00624D44">
            <w:pPr>
              <w:rPr>
                <w:b/>
              </w:rPr>
            </w:pPr>
            <w:r w:rsidRPr="003B766F">
              <w:rPr>
                <w:b/>
              </w:rPr>
              <w:t>修正回復說明</w:t>
            </w:r>
            <w:r w:rsidRPr="003B766F">
              <w:rPr>
                <w:rFonts w:hint="eastAsia"/>
                <w:b/>
              </w:rPr>
              <w:t>：</w:t>
            </w:r>
          </w:p>
          <w:p w14:paraId="1D0013B2" w14:textId="77777777" w:rsidR="00624D44" w:rsidRPr="00624D44" w:rsidRDefault="00624D44" w:rsidP="00624D44">
            <w:pPr>
              <w:spacing w:line="240" w:lineRule="auto"/>
            </w:pPr>
            <w:r>
              <w:rPr>
                <w:rFonts w:hint="eastAsia"/>
              </w:rPr>
              <w:t xml:space="preserve">    </w:t>
            </w:r>
            <w:r w:rsidRPr="00624D44">
              <w:rPr>
                <w:rFonts w:hint="eastAsia"/>
              </w:rPr>
              <w:t>經由委員建議，我方與合作夥伴認為可行，將於原車用載具外新增一「警用</w:t>
            </w:r>
            <w:r w:rsidRPr="00624D44">
              <w:rPr>
                <w:rFonts w:hint="eastAsia"/>
              </w:rPr>
              <w:t>SmartCam</w:t>
            </w:r>
            <w:r w:rsidRPr="00624D44">
              <w:rPr>
                <w:rFonts w:hint="eastAsia"/>
              </w:rPr>
              <w:t>」，說明如下：</w:t>
            </w:r>
          </w:p>
          <w:p w14:paraId="27006556" w14:textId="77777777" w:rsidR="00624D44" w:rsidRPr="00624D44" w:rsidRDefault="00624D44" w:rsidP="00624D44">
            <w:pPr>
              <w:numPr>
                <w:ilvl w:val="0"/>
                <w:numId w:val="70"/>
              </w:numPr>
            </w:pPr>
            <w:r w:rsidRPr="00624D44">
              <w:rPr>
                <w:rFonts w:hint="eastAsia"/>
              </w:rPr>
              <w:t>本案邀請「博遠智能科技股份有限公司」擔任共同計畫主持人，博遠智能專精於警用行動智能影像執法系統技術研發，將參與本計畫，協</w:t>
            </w:r>
            <w:r w:rsidRPr="00624D44">
              <w:rPr>
                <w:rFonts w:hint="eastAsia"/>
              </w:rPr>
              <w:lastRenderedPageBreak/>
              <w:t>助「警用</w:t>
            </w:r>
            <w:r w:rsidRPr="00624D44">
              <w:rPr>
                <w:rFonts w:hint="eastAsia"/>
              </w:rPr>
              <w:t>SmartCam</w:t>
            </w:r>
            <w:r w:rsidRPr="00624D44">
              <w:rPr>
                <w:rFonts w:hint="eastAsia"/>
              </w:rPr>
              <w:t>」載具規格定義、開發驗證及後續商品規劃。</w:t>
            </w:r>
          </w:p>
          <w:p w14:paraId="553C6DA1" w14:textId="77777777" w:rsidR="00624D44" w:rsidRPr="00BC37C0" w:rsidRDefault="00624D44" w:rsidP="00624D44">
            <w:pPr>
              <w:numPr>
                <w:ilvl w:val="0"/>
                <w:numId w:val="70"/>
              </w:numPr>
            </w:pPr>
            <w:r w:rsidRPr="00624D44">
              <w:rPr>
                <w:rFonts w:hint="eastAsia"/>
              </w:rPr>
              <w:t>因應「警用</w:t>
            </w:r>
            <w:r w:rsidRPr="00624D44">
              <w:rPr>
                <w:rFonts w:hint="eastAsia"/>
              </w:rPr>
              <w:t>SmartCam</w:t>
            </w:r>
            <w:r w:rsidRPr="00624D44">
              <w:rPr>
                <w:rFonts w:hint="eastAsia"/>
              </w:rPr>
              <w:t>」、「</w:t>
            </w:r>
            <w:r w:rsidRPr="00624D44">
              <w:rPr>
                <w:rFonts w:hint="eastAsia"/>
              </w:rPr>
              <w:t>Driver Monitor System (DMS)</w:t>
            </w:r>
            <w:r w:rsidRPr="00624D44">
              <w:rPr>
                <w:rFonts w:hint="eastAsia"/>
              </w:rPr>
              <w:t>」以及「</w:t>
            </w:r>
            <w:r w:rsidRPr="00624D44">
              <w:rPr>
                <w:rFonts w:hint="eastAsia"/>
              </w:rPr>
              <w:t>AEB (</w:t>
            </w:r>
            <w:r w:rsidRPr="00624D44">
              <w:rPr>
                <w:rFonts w:hint="eastAsia"/>
              </w:rPr>
              <w:t>自動緊急煞車</w:t>
            </w:r>
            <w:r w:rsidRPr="00624D44">
              <w:rPr>
                <w:rFonts w:hint="eastAsia"/>
              </w:rPr>
              <w:t>)/LKA (</w:t>
            </w:r>
            <w:r w:rsidRPr="00624D44">
              <w:rPr>
                <w:rFonts w:hint="eastAsia"/>
              </w:rPr>
              <w:t>車道保持距離</w:t>
            </w:r>
            <w:r w:rsidRPr="00624D44">
              <w:rPr>
                <w:rFonts w:hint="eastAsia"/>
              </w:rPr>
              <w:t>)</w:t>
            </w:r>
            <w:r w:rsidRPr="00624D44">
              <w:rPr>
                <w:rFonts w:hint="eastAsia"/>
              </w:rPr>
              <w:t>」等載具需求規格不同，將原提案之單顆</w:t>
            </w:r>
            <w:r w:rsidRPr="00624D44">
              <w:rPr>
                <w:rFonts w:hint="eastAsia"/>
              </w:rPr>
              <w:t>AIM SoC</w:t>
            </w:r>
            <w:r w:rsidRPr="00624D44">
              <w:rPr>
                <w:rFonts w:hint="eastAsia"/>
              </w:rPr>
              <w:t>分拆為兩顆，其中原本做為</w:t>
            </w:r>
            <w:r w:rsidRPr="00624D44">
              <w:rPr>
                <w:rFonts w:hint="eastAsia"/>
              </w:rPr>
              <w:t>DMS</w:t>
            </w:r>
            <w:r w:rsidRPr="00624D44">
              <w:rPr>
                <w:rFonts w:hint="eastAsia"/>
              </w:rPr>
              <w:t>部分的</w:t>
            </w:r>
            <w:r w:rsidRPr="00624D44">
              <w:rPr>
                <w:rFonts w:hint="eastAsia"/>
              </w:rPr>
              <w:t>IC</w:t>
            </w:r>
            <w:r w:rsidRPr="00624D44">
              <w:rPr>
                <w:rFonts w:hint="eastAsia"/>
              </w:rPr>
              <w:t>可應用於</w:t>
            </w:r>
            <w:r w:rsidRPr="00624D44">
              <w:rPr>
                <w:rFonts w:hint="eastAsia"/>
              </w:rPr>
              <w:t>Smart Camera</w:t>
            </w:r>
            <w:r w:rsidRPr="00624D44">
              <w:rPr>
                <w:rFonts w:hint="eastAsia"/>
              </w:rPr>
              <w:t>，分拆後的另一顆</w:t>
            </w:r>
            <w:r w:rsidRPr="00624D44">
              <w:rPr>
                <w:rFonts w:hint="eastAsia"/>
              </w:rPr>
              <w:t>ADAS IC</w:t>
            </w:r>
            <w:r w:rsidRPr="00624D44">
              <w:rPr>
                <w:rFonts w:hint="eastAsia"/>
              </w:rPr>
              <w:t>仍維持原提案的時程及載具驗證方式。先進車仍將使用前述之</w:t>
            </w:r>
            <w:r w:rsidRPr="00624D44">
              <w:rPr>
                <w:rFonts w:hint="eastAsia"/>
              </w:rPr>
              <w:t>Smart Camera IC</w:t>
            </w:r>
            <w:r w:rsidRPr="00624D44">
              <w:rPr>
                <w:rFonts w:hint="eastAsia"/>
              </w:rPr>
              <w:t>做為駕駛監控</w:t>
            </w:r>
            <w:r w:rsidRPr="00624D44">
              <w:rPr>
                <w:rFonts w:hint="eastAsia"/>
              </w:rPr>
              <w:t>DMS (Driver Monitor System)</w:t>
            </w:r>
            <w:r w:rsidRPr="00624D44">
              <w:rPr>
                <w:rFonts w:hint="eastAsia"/>
              </w:rPr>
              <w:t>使用，</w:t>
            </w:r>
            <w:r w:rsidRPr="00624D44">
              <w:rPr>
                <w:rFonts w:hint="eastAsia"/>
              </w:rPr>
              <w:t>ADAS</w:t>
            </w:r>
            <w:r w:rsidRPr="00624D44">
              <w:rPr>
                <w:rFonts w:hint="eastAsia"/>
              </w:rPr>
              <w:t>及</w:t>
            </w:r>
            <w:r w:rsidRPr="00624D44">
              <w:rPr>
                <w:rFonts w:hint="eastAsia"/>
              </w:rPr>
              <w:t>DMS</w:t>
            </w:r>
            <w:r w:rsidRPr="00624D44">
              <w:rPr>
                <w:rFonts w:hint="eastAsia"/>
              </w:rPr>
              <w:t>的開發時程及驗證規格仍維持原提案進行。</w:t>
            </w:r>
          </w:p>
          <w:p w14:paraId="0A46AE15" w14:textId="77777777" w:rsidR="00624D44" w:rsidRDefault="00624D44" w:rsidP="00624D44">
            <w:pPr>
              <w:jc w:val="center"/>
              <w:rPr>
                <w:b/>
                <w:bCs/>
              </w:rPr>
            </w:pPr>
            <w:r>
              <w:rPr>
                <w:b/>
                <w:bCs/>
                <w:noProof/>
              </w:rPr>
              <w:drawing>
                <wp:inline distT="0" distB="0" distL="0" distR="0" wp14:anchorId="54910104" wp14:editId="59E0E8CB">
                  <wp:extent cx="4805873" cy="1367065"/>
                  <wp:effectExtent l="0" t="0" r="0" b="5080"/>
                  <wp:docPr id="7183" name="圖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336" cy="1373170"/>
                          </a:xfrm>
                          <a:prstGeom prst="rect">
                            <a:avLst/>
                          </a:prstGeom>
                          <a:noFill/>
                        </pic:spPr>
                      </pic:pic>
                    </a:graphicData>
                  </a:graphic>
                </wp:inline>
              </w:drawing>
            </w:r>
          </w:p>
          <w:p w14:paraId="4B279BF1" w14:textId="77777777" w:rsidR="00624D44" w:rsidRPr="001B0180" w:rsidRDefault="00624D44" w:rsidP="00624D44">
            <w:pPr>
              <w:rPr>
                <w:color w:val="000000" w:themeColor="text1"/>
              </w:rPr>
            </w:pPr>
          </w:p>
        </w:tc>
        <w:tc>
          <w:tcPr>
            <w:tcW w:w="720" w:type="dxa"/>
            <w:vMerge/>
          </w:tcPr>
          <w:p w14:paraId="49965334" w14:textId="77777777" w:rsidR="00624D44" w:rsidRPr="00EE3251" w:rsidRDefault="00624D44" w:rsidP="00624D44">
            <w:pPr>
              <w:rPr>
                <w:b/>
              </w:rPr>
            </w:pPr>
          </w:p>
        </w:tc>
      </w:tr>
      <w:tr w:rsidR="005F0157" w:rsidRPr="00EE3251" w14:paraId="6D81827F" w14:textId="77777777" w:rsidTr="00E64227">
        <w:trPr>
          <w:trHeight w:val="1126"/>
        </w:trPr>
        <w:tc>
          <w:tcPr>
            <w:tcW w:w="542" w:type="dxa"/>
            <w:vMerge w:val="restart"/>
          </w:tcPr>
          <w:p w14:paraId="306E60B2" w14:textId="77777777" w:rsidR="005F0157" w:rsidRPr="00EE3251" w:rsidRDefault="005F0157" w:rsidP="005F0157">
            <w:pPr>
              <w:rPr>
                <w:b/>
                <w:color w:val="000000" w:themeColor="text1"/>
              </w:rPr>
            </w:pPr>
            <w:r w:rsidRPr="00EE3251">
              <w:rPr>
                <w:b/>
                <w:color w:val="000000" w:themeColor="text1"/>
              </w:rPr>
              <w:lastRenderedPageBreak/>
              <w:t>11</w:t>
            </w:r>
          </w:p>
        </w:tc>
        <w:tc>
          <w:tcPr>
            <w:tcW w:w="8100" w:type="dxa"/>
            <w:tcBorders>
              <w:top w:val="single" w:sz="4" w:space="0" w:color="auto"/>
              <w:bottom w:val="single" w:sz="4" w:space="0" w:color="auto"/>
            </w:tcBorders>
          </w:tcPr>
          <w:p w14:paraId="15804E3B" w14:textId="77777777" w:rsidR="005F0157" w:rsidRPr="003B766F" w:rsidRDefault="005F0157" w:rsidP="005F0157">
            <w:pPr>
              <w:rPr>
                <w:b/>
              </w:rPr>
            </w:pPr>
            <w:r w:rsidRPr="003B766F">
              <w:rPr>
                <w:b/>
              </w:rPr>
              <w:t>計畫審查意見</w:t>
            </w:r>
            <w:r w:rsidRPr="003B766F">
              <w:rPr>
                <w:rFonts w:hint="eastAsia"/>
                <w:b/>
              </w:rPr>
              <w:t>：</w:t>
            </w:r>
          </w:p>
          <w:p w14:paraId="7645DE6F" w14:textId="77777777" w:rsidR="005F0157" w:rsidRPr="003B766F" w:rsidRDefault="005F0157" w:rsidP="005F0157">
            <w:pPr>
              <w:rPr>
                <w:color w:val="000000" w:themeColor="text1"/>
              </w:rPr>
            </w:pPr>
            <w:r>
              <w:rPr>
                <w:rFonts w:hint="eastAsia"/>
                <w:b/>
                <w:bCs/>
                <w:color w:val="000000" w:themeColor="text1"/>
              </w:rPr>
              <w:t xml:space="preserve">    </w:t>
            </w:r>
            <w:r w:rsidRPr="003B766F">
              <w:rPr>
                <w:rFonts w:hint="eastAsia"/>
                <w:bCs/>
                <w:color w:val="000000" w:themeColor="text1"/>
              </w:rPr>
              <w:t>計畫書中建議增加提升研發人員薪資水準以及企業社會責任執行之相關規劃。</w:t>
            </w:r>
          </w:p>
        </w:tc>
        <w:tc>
          <w:tcPr>
            <w:tcW w:w="720" w:type="dxa"/>
            <w:vMerge w:val="restart"/>
          </w:tcPr>
          <w:p w14:paraId="71734095" w14:textId="77777777" w:rsidR="005F0157" w:rsidRPr="00EE3251" w:rsidRDefault="005F0157" w:rsidP="005F0157">
            <w:pPr>
              <w:rPr>
                <w:b/>
              </w:rPr>
            </w:pPr>
          </w:p>
        </w:tc>
      </w:tr>
      <w:tr w:rsidR="005F0157" w:rsidRPr="00EE3251" w14:paraId="6689C382" w14:textId="77777777" w:rsidTr="00E64227">
        <w:trPr>
          <w:trHeight w:val="676"/>
        </w:trPr>
        <w:tc>
          <w:tcPr>
            <w:tcW w:w="542" w:type="dxa"/>
            <w:vMerge/>
            <w:tcBorders>
              <w:bottom w:val="single" w:sz="4" w:space="0" w:color="auto"/>
            </w:tcBorders>
          </w:tcPr>
          <w:p w14:paraId="1C783168" w14:textId="77777777" w:rsidR="005F0157" w:rsidRPr="00EE3251" w:rsidRDefault="005F0157" w:rsidP="005F0157">
            <w:pPr>
              <w:rPr>
                <w:b/>
                <w:color w:val="000000" w:themeColor="text1"/>
              </w:rPr>
            </w:pPr>
          </w:p>
        </w:tc>
        <w:tc>
          <w:tcPr>
            <w:tcW w:w="8100" w:type="dxa"/>
            <w:tcBorders>
              <w:top w:val="single" w:sz="4" w:space="0" w:color="auto"/>
              <w:bottom w:val="single" w:sz="4" w:space="0" w:color="auto"/>
            </w:tcBorders>
          </w:tcPr>
          <w:p w14:paraId="4A0C3294" w14:textId="77777777" w:rsidR="005F0157" w:rsidRPr="003B766F" w:rsidRDefault="005F0157" w:rsidP="005F0157">
            <w:pPr>
              <w:rPr>
                <w:b/>
              </w:rPr>
            </w:pPr>
            <w:r w:rsidRPr="003B766F">
              <w:rPr>
                <w:b/>
              </w:rPr>
              <w:t>修正回復說明</w:t>
            </w:r>
            <w:r w:rsidRPr="003B766F">
              <w:rPr>
                <w:rFonts w:hint="eastAsia"/>
                <w:b/>
              </w:rPr>
              <w:t>：</w:t>
            </w:r>
          </w:p>
          <w:p w14:paraId="50FD42C3" w14:textId="3180A540" w:rsidR="005F0157" w:rsidRPr="003B766F" w:rsidRDefault="005F0157" w:rsidP="005F0157">
            <w:pPr>
              <w:numPr>
                <w:ilvl w:val="0"/>
                <w:numId w:val="85"/>
              </w:numPr>
              <w:spacing w:line="240" w:lineRule="auto"/>
              <w:rPr>
                <w:rFonts w:ascii="標楷體" w:hAnsi="標楷體"/>
              </w:rPr>
            </w:pPr>
            <w:r w:rsidRPr="003B766F">
              <w:rPr>
                <w:rFonts w:ascii="標楷體" w:hAnsi="標楷體" w:hint="eastAsia"/>
                <w:bCs/>
              </w:rPr>
              <w:t xml:space="preserve">力積電身為國內重要的半導體製造公司，對自身的社會責任有嚴謹的規範及執行考核，每年均提報更新社會責任報告書，詳細內容均公告於力積電官網 </w:t>
            </w:r>
            <w:hyperlink r:id="rId24" w:history="1">
              <w:r w:rsidRPr="003B766F">
                <w:rPr>
                  <w:rStyle w:val="ac"/>
                  <w:rFonts w:ascii="標楷體" w:hAnsi="標楷體" w:hint="eastAsia"/>
                  <w:bCs/>
                </w:rPr>
                <w:t>https</w:t>
              </w:r>
            </w:hyperlink>
            <w:hyperlink r:id="rId25" w:history="1">
              <w:r w:rsidRPr="003B766F">
                <w:rPr>
                  <w:rStyle w:val="ac"/>
                  <w:rFonts w:ascii="標楷體" w:hAnsi="標楷體" w:hint="eastAsia"/>
                  <w:bCs/>
                </w:rPr>
                <w:t>://</w:t>
              </w:r>
            </w:hyperlink>
            <w:hyperlink r:id="rId26" w:history="1">
              <w:r w:rsidRPr="003B766F">
                <w:rPr>
                  <w:rStyle w:val="ac"/>
                  <w:rFonts w:ascii="標楷體" w:hAnsi="標楷體" w:hint="eastAsia"/>
                  <w:bCs/>
                </w:rPr>
                <w:t>www.powerchip.com/csr.html?getId=60&amp;getId1=148</w:t>
              </w:r>
            </w:hyperlink>
          </w:p>
          <w:p w14:paraId="1EF71B5E" w14:textId="77777777" w:rsidR="005F0157" w:rsidRPr="003B766F" w:rsidRDefault="005F0157" w:rsidP="005F0157">
            <w:pPr>
              <w:jc w:val="center"/>
              <w:rPr>
                <w:rFonts w:ascii="標楷體" w:hAnsi="標楷體"/>
              </w:rPr>
            </w:pPr>
            <w:r w:rsidRPr="003B766F">
              <w:rPr>
                <w:rFonts w:ascii="標楷體" w:hAnsi="標楷體"/>
                <w:noProof/>
              </w:rPr>
              <w:drawing>
                <wp:inline distT="0" distB="0" distL="0" distR="0" wp14:anchorId="354C2C6E" wp14:editId="46514D14">
                  <wp:extent cx="4603735" cy="2575671"/>
                  <wp:effectExtent l="0" t="0" r="6985" b="0"/>
                  <wp:docPr id="938" name="圖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9666" cy="2578989"/>
                          </a:xfrm>
                          <a:prstGeom prst="rect">
                            <a:avLst/>
                          </a:prstGeom>
                          <a:noFill/>
                        </pic:spPr>
                      </pic:pic>
                    </a:graphicData>
                  </a:graphic>
                </wp:inline>
              </w:drawing>
            </w:r>
          </w:p>
          <w:p w14:paraId="1E048F14" w14:textId="30E8F20E" w:rsidR="005F0157" w:rsidRPr="0082588F" w:rsidRDefault="00F12687" w:rsidP="00F12687">
            <w:pPr>
              <w:numPr>
                <w:ilvl w:val="0"/>
                <w:numId w:val="86"/>
              </w:numPr>
              <w:spacing w:line="240" w:lineRule="auto"/>
              <w:rPr>
                <w:rFonts w:ascii="標楷體" w:hAnsi="標楷體"/>
              </w:rPr>
            </w:pPr>
            <w:r w:rsidRPr="00F12687">
              <w:rPr>
                <w:rFonts w:ascii="標楷體" w:hAnsi="標楷體" w:hint="eastAsia"/>
                <w:bCs/>
              </w:rPr>
              <w:t>由於台灣半導體產業居世界領先地位，為能持續增進人力資源，以維持公司競爭力，薪資水準定會與時俱進。力積電每年視公司營運狀況辦理員工薪資調整作業，並以員工個別績效表現為調整依據，以鼓勵表現傑出人員，促進整體研發水準。</w:t>
            </w:r>
          </w:p>
        </w:tc>
        <w:tc>
          <w:tcPr>
            <w:tcW w:w="720" w:type="dxa"/>
            <w:vMerge/>
            <w:tcBorders>
              <w:bottom w:val="single" w:sz="4" w:space="0" w:color="auto"/>
            </w:tcBorders>
          </w:tcPr>
          <w:p w14:paraId="2FF1B3C1" w14:textId="77777777" w:rsidR="005F0157" w:rsidRPr="00EE3251" w:rsidRDefault="005F0157" w:rsidP="005F0157">
            <w:pPr>
              <w:rPr>
                <w:b/>
              </w:rPr>
            </w:pPr>
          </w:p>
        </w:tc>
      </w:tr>
    </w:tbl>
    <w:p w14:paraId="3424071D" w14:textId="77777777" w:rsidR="00A931EA" w:rsidRPr="00EE3251" w:rsidRDefault="00A931EA" w:rsidP="00C34A69">
      <w:pPr>
        <w:rPr>
          <w:sz w:val="20"/>
        </w:rPr>
      </w:pPr>
      <w:r w:rsidRPr="00EE3251">
        <w:rPr>
          <w:sz w:val="20"/>
        </w:rPr>
        <w:t>註</w:t>
      </w:r>
      <w:r w:rsidRPr="00EE3251">
        <w:rPr>
          <w:sz w:val="20"/>
        </w:rPr>
        <w:t>1</w:t>
      </w:r>
      <w:r w:rsidRPr="00EE3251">
        <w:rPr>
          <w:sz w:val="20"/>
        </w:rPr>
        <w:t>：請將本表按審查時間先後順序，附加於計畫書目錄前。</w:t>
      </w:r>
    </w:p>
    <w:p w14:paraId="6531A5B7" w14:textId="77777777" w:rsidR="00A931EA" w:rsidRPr="00EE3251" w:rsidRDefault="00A931EA" w:rsidP="00C34A69">
      <w:pPr>
        <w:rPr>
          <w:sz w:val="20"/>
        </w:rPr>
      </w:pPr>
      <w:r w:rsidRPr="00EE3251">
        <w:rPr>
          <w:sz w:val="20"/>
        </w:rPr>
        <w:t>註</w:t>
      </w:r>
      <w:r w:rsidRPr="00EE3251">
        <w:rPr>
          <w:sz w:val="20"/>
        </w:rPr>
        <w:t>2</w:t>
      </w:r>
      <w:r w:rsidRPr="00EE3251">
        <w:rPr>
          <w:sz w:val="20"/>
        </w:rPr>
        <w:t>：計畫書內容有修正處，請將已修正文字以粗體</w:t>
      </w:r>
      <w:r w:rsidRPr="00EE3251">
        <w:rPr>
          <w:sz w:val="20"/>
        </w:rPr>
        <w:t>+</w:t>
      </w:r>
      <w:r w:rsidRPr="00EE3251">
        <w:rPr>
          <w:sz w:val="20"/>
        </w:rPr>
        <w:t>底線表示。</w:t>
      </w:r>
    </w:p>
    <w:p w14:paraId="3CAF3E67" w14:textId="77777777" w:rsidR="00A931EA" w:rsidRPr="00EE3251" w:rsidRDefault="00A931EA" w:rsidP="00D60487">
      <w:pPr>
        <w:pStyle w:val="10"/>
        <w:spacing w:after="120"/>
        <w:rPr>
          <w:sz w:val="34"/>
        </w:rPr>
      </w:pPr>
      <w:r w:rsidRPr="00EE3251">
        <w:rPr>
          <w:b w:val="0"/>
          <w:sz w:val="32"/>
          <w:szCs w:val="32"/>
        </w:rPr>
        <w:br w:type="page"/>
      </w:r>
      <w:bookmarkStart w:id="9" w:name="_Toc40189909"/>
      <w:r w:rsidRPr="00EE3251">
        <w:rPr>
          <w:sz w:val="34"/>
        </w:rPr>
        <w:lastRenderedPageBreak/>
        <w:t>計畫書摘要表</w:t>
      </w:r>
      <w:bookmarkEnd w:id="9"/>
    </w:p>
    <w:p w14:paraId="29F9BA47" w14:textId="511DF477" w:rsidR="00A931EA" w:rsidRPr="00EE3251" w:rsidRDefault="00A931EA" w:rsidP="00C34A69">
      <w:pPr>
        <w:rPr>
          <w:sz w:val="20"/>
        </w:rPr>
      </w:pPr>
      <w:bookmarkStart w:id="10" w:name="_Toc383670581"/>
      <w:r w:rsidRPr="00EE3251">
        <w:t>綜合資料</w:t>
      </w:r>
      <w:r w:rsidRPr="00EE3251">
        <w:rPr>
          <w:sz w:val="20"/>
        </w:rPr>
        <w:tab/>
      </w:r>
      <w:r w:rsidR="00C92831">
        <w:rPr>
          <w:sz w:val="20"/>
        </w:rPr>
        <w:t xml:space="preserve">                                                                     </w:t>
      </w:r>
      <w:r w:rsidRPr="00EE3251">
        <w:rPr>
          <w:sz w:val="20"/>
        </w:rPr>
        <w:t>金額單位：千元</w:t>
      </w:r>
      <w:bookmarkEnd w:id="10"/>
    </w:p>
    <w:tbl>
      <w:tblPr>
        <w:tblW w:w="5004"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902"/>
        <w:gridCol w:w="941"/>
        <w:gridCol w:w="915"/>
        <w:gridCol w:w="632"/>
        <w:gridCol w:w="636"/>
        <w:gridCol w:w="629"/>
        <w:gridCol w:w="467"/>
        <w:gridCol w:w="939"/>
        <w:gridCol w:w="413"/>
        <w:gridCol w:w="398"/>
        <w:gridCol w:w="1470"/>
      </w:tblGrid>
      <w:tr w:rsidR="00A931EA" w:rsidRPr="00EE3251" w14:paraId="21E81F31" w14:textId="77777777" w:rsidTr="004F3EFB">
        <w:trPr>
          <w:trHeight w:val="1029"/>
          <w:jc w:val="center"/>
        </w:trPr>
        <w:tc>
          <w:tcPr>
            <w:tcW w:w="1918" w:type="dxa"/>
            <w:tcBorders>
              <w:top w:val="single" w:sz="8" w:space="0" w:color="auto"/>
              <w:left w:val="single" w:sz="8" w:space="0" w:color="auto"/>
              <w:bottom w:val="single" w:sz="8" w:space="0" w:color="auto"/>
              <w:right w:val="single" w:sz="8" w:space="0" w:color="auto"/>
            </w:tcBorders>
            <w:vAlign w:val="center"/>
          </w:tcPr>
          <w:p w14:paraId="6C6C0CDB" w14:textId="77777777" w:rsidR="00A931EA" w:rsidRPr="00EE3251" w:rsidRDefault="00A931EA" w:rsidP="00C34A69">
            <w:pPr>
              <w:rPr>
                <w:position w:val="-36"/>
              </w:rPr>
            </w:pPr>
            <w:r w:rsidRPr="00EE3251">
              <w:rPr>
                <w:position w:val="-36"/>
              </w:rPr>
              <w:t>計畫名稱</w:t>
            </w:r>
          </w:p>
        </w:tc>
        <w:tc>
          <w:tcPr>
            <w:tcW w:w="7501" w:type="dxa"/>
            <w:gridSpan w:val="10"/>
            <w:tcBorders>
              <w:top w:val="single" w:sz="8" w:space="0" w:color="auto"/>
              <w:left w:val="single" w:sz="8" w:space="0" w:color="auto"/>
              <w:bottom w:val="single" w:sz="8" w:space="0" w:color="auto"/>
              <w:right w:val="single" w:sz="8" w:space="0" w:color="auto"/>
            </w:tcBorders>
            <w:vAlign w:val="center"/>
          </w:tcPr>
          <w:p w14:paraId="08363050" w14:textId="77777777" w:rsidR="00A931EA" w:rsidRPr="00EE3251" w:rsidRDefault="00A931EA" w:rsidP="00C34A69">
            <w:pPr>
              <w:rPr>
                <w:position w:val="-36"/>
              </w:rPr>
            </w:pPr>
            <w:r w:rsidRPr="00EE3251">
              <w:rPr>
                <w:position w:val="-36"/>
              </w:rPr>
              <w:t xml:space="preserve">AI-Compute-In-DRAM (AIM) </w:t>
            </w:r>
            <w:r w:rsidRPr="00EE3251">
              <w:rPr>
                <w:position w:val="-36"/>
              </w:rPr>
              <w:t>晶圓製造創新服務平台研發計畫</w:t>
            </w:r>
          </w:p>
        </w:tc>
      </w:tr>
      <w:tr w:rsidR="00A931EA" w:rsidRPr="00EE3251" w14:paraId="49C2B872" w14:textId="77777777" w:rsidTr="004F3EFB">
        <w:trPr>
          <w:trHeight w:val="1114"/>
          <w:jc w:val="center"/>
        </w:trPr>
        <w:tc>
          <w:tcPr>
            <w:tcW w:w="1918" w:type="dxa"/>
            <w:tcBorders>
              <w:top w:val="single" w:sz="8" w:space="0" w:color="auto"/>
              <w:left w:val="single" w:sz="8" w:space="0" w:color="auto"/>
              <w:bottom w:val="single" w:sz="8" w:space="0" w:color="auto"/>
              <w:right w:val="single" w:sz="8" w:space="0" w:color="auto"/>
            </w:tcBorders>
            <w:vAlign w:val="center"/>
          </w:tcPr>
          <w:p w14:paraId="61016221" w14:textId="77777777" w:rsidR="00A931EA" w:rsidRPr="00EE3251" w:rsidRDefault="00A931EA" w:rsidP="00C34A69">
            <w:pPr>
              <w:rPr>
                <w:position w:val="-36"/>
              </w:rPr>
            </w:pPr>
            <w:r w:rsidRPr="00EE3251">
              <w:rPr>
                <w:position w:val="-36"/>
              </w:rPr>
              <w:t>申請單位名稱</w:t>
            </w:r>
          </w:p>
        </w:tc>
        <w:tc>
          <w:tcPr>
            <w:tcW w:w="3150" w:type="dxa"/>
            <w:gridSpan w:val="4"/>
            <w:tcBorders>
              <w:top w:val="single" w:sz="8" w:space="0" w:color="auto"/>
              <w:left w:val="single" w:sz="8" w:space="0" w:color="auto"/>
              <w:bottom w:val="single" w:sz="8" w:space="0" w:color="auto"/>
              <w:right w:val="single" w:sz="8" w:space="0" w:color="auto"/>
            </w:tcBorders>
            <w:vAlign w:val="center"/>
          </w:tcPr>
          <w:p w14:paraId="0D1E8932" w14:textId="77777777" w:rsidR="00A931EA" w:rsidRPr="00EE3251" w:rsidRDefault="00A931EA" w:rsidP="00C34A69">
            <w:pPr>
              <w:rPr>
                <w:position w:val="-36"/>
              </w:rPr>
            </w:pPr>
            <w:r w:rsidRPr="00EE3251">
              <w:rPr>
                <w:position w:val="-36"/>
              </w:rPr>
              <w:t>力晶積成電子製造股份有限公司</w:t>
            </w:r>
          </w:p>
        </w:tc>
        <w:tc>
          <w:tcPr>
            <w:tcW w:w="1105" w:type="dxa"/>
            <w:gridSpan w:val="2"/>
            <w:tcBorders>
              <w:top w:val="single" w:sz="8" w:space="0" w:color="auto"/>
              <w:left w:val="single" w:sz="8" w:space="0" w:color="auto"/>
              <w:bottom w:val="single" w:sz="8" w:space="0" w:color="auto"/>
              <w:right w:val="single" w:sz="8" w:space="0" w:color="auto"/>
            </w:tcBorders>
            <w:vAlign w:val="center"/>
          </w:tcPr>
          <w:p w14:paraId="67820AA5" w14:textId="77777777" w:rsidR="00A931EA" w:rsidRPr="00EE3251" w:rsidRDefault="00A931EA" w:rsidP="00C34A69">
            <w:pPr>
              <w:rPr>
                <w:position w:val="-36"/>
              </w:rPr>
            </w:pPr>
            <w:r w:rsidRPr="00EE3251">
              <w:rPr>
                <w:position w:val="-36"/>
              </w:rPr>
              <w:t>通訊地址</w:t>
            </w:r>
          </w:p>
        </w:tc>
        <w:tc>
          <w:tcPr>
            <w:tcW w:w="3246" w:type="dxa"/>
            <w:gridSpan w:val="4"/>
            <w:tcBorders>
              <w:top w:val="single" w:sz="8" w:space="0" w:color="auto"/>
              <w:left w:val="single" w:sz="8" w:space="0" w:color="auto"/>
              <w:bottom w:val="single" w:sz="8" w:space="0" w:color="auto"/>
              <w:right w:val="single" w:sz="8" w:space="0" w:color="auto"/>
            </w:tcBorders>
            <w:vAlign w:val="center"/>
          </w:tcPr>
          <w:p w14:paraId="02DF40B9" w14:textId="77777777" w:rsidR="00A931EA" w:rsidRPr="00EE3251" w:rsidRDefault="00A931EA" w:rsidP="00C34A69">
            <w:pPr>
              <w:rPr>
                <w:position w:val="-36"/>
              </w:rPr>
            </w:pPr>
            <w:r w:rsidRPr="00EE3251">
              <w:rPr>
                <w:position w:val="-36"/>
              </w:rPr>
              <w:t>300</w:t>
            </w:r>
            <w:r w:rsidRPr="00EE3251">
              <w:rPr>
                <w:position w:val="-36"/>
              </w:rPr>
              <w:t>新竹市科學園區力行一路</w:t>
            </w:r>
            <w:r w:rsidRPr="00EE3251">
              <w:rPr>
                <w:position w:val="-36"/>
              </w:rPr>
              <w:t>18</w:t>
            </w:r>
            <w:r w:rsidRPr="00EE3251">
              <w:rPr>
                <w:position w:val="-36"/>
              </w:rPr>
              <w:t>號</w:t>
            </w:r>
          </w:p>
        </w:tc>
      </w:tr>
      <w:tr w:rsidR="00A931EA" w:rsidRPr="00EE3251" w14:paraId="6F5FFB26" w14:textId="77777777" w:rsidTr="004F3EFB">
        <w:trPr>
          <w:trHeight w:val="691"/>
          <w:jc w:val="center"/>
        </w:trPr>
        <w:tc>
          <w:tcPr>
            <w:tcW w:w="1918" w:type="dxa"/>
            <w:tcBorders>
              <w:top w:val="single" w:sz="8" w:space="0" w:color="auto"/>
              <w:left w:val="single" w:sz="8" w:space="0" w:color="auto"/>
              <w:bottom w:val="single" w:sz="8" w:space="0" w:color="auto"/>
              <w:right w:val="single" w:sz="8" w:space="0" w:color="auto"/>
            </w:tcBorders>
            <w:vAlign w:val="center"/>
          </w:tcPr>
          <w:p w14:paraId="4E2AD2F2" w14:textId="77777777" w:rsidR="00A931EA" w:rsidRPr="00EE3251" w:rsidRDefault="00A931EA" w:rsidP="00C34A69">
            <w:pPr>
              <w:rPr>
                <w:position w:val="-36"/>
              </w:rPr>
            </w:pPr>
            <w:r w:rsidRPr="00EE3251">
              <w:rPr>
                <w:position w:val="-36"/>
              </w:rPr>
              <w:t>計畫別</w:t>
            </w:r>
          </w:p>
        </w:tc>
        <w:tc>
          <w:tcPr>
            <w:tcW w:w="7501" w:type="dxa"/>
            <w:gridSpan w:val="10"/>
            <w:tcBorders>
              <w:top w:val="single" w:sz="8" w:space="0" w:color="auto"/>
              <w:left w:val="single" w:sz="8" w:space="0" w:color="auto"/>
              <w:bottom w:val="single" w:sz="8" w:space="0" w:color="auto"/>
              <w:right w:val="single" w:sz="8" w:space="0" w:color="auto"/>
            </w:tcBorders>
            <w:vAlign w:val="center"/>
          </w:tcPr>
          <w:p w14:paraId="5BEB5D1D" w14:textId="77777777" w:rsidR="00A931EA" w:rsidRPr="00EE3251" w:rsidRDefault="00A931EA" w:rsidP="00C34A69">
            <w:r w:rsidRPr="00EE3251">
              <w:rPr>
                <w:color w:val="000000" w:themeColor="text1"/>
              </w:rPr>
              <w:t>AI on Chip</w:t>
            </w:r>
            <w:r w:rsidRPr="00EE3251">
              <w:rPr>
                <w:color w:val="000000" w:themeColor="text1"/>
              </w:rPr>
              <w:t>研發補助計畫</w:t>
            </w:r>
          </w:p>
        </w:tc>
      </w:tr>
      <w:tr w:rsidR="00A931EA" w:rsidRPr="00EE3251" w14:paraId="25AE13BD" w14:textId="77777777" w:rsidTr="004F3EFB">
        <w:trPr>
          <w:cantSplit/>
          <w:trHeight w:val="668"/>
          <w:jc w:val="center"/>
        </w:trPr>
        <w:tc>
          <w:tcPr>
            <w:tcW w:w="1918" w:type="dxa"/>
            <w:tcBorders>
              <w:top w:val="single" w:sz="8" w:space="0" w:color="auto"/>
              <w:left w:val="single" w:sz="8" w:space="0" w:color="auto"/>
              <w:bottom w:val="single" w:sz="8" w:space="0" w:color="auto"/>
              <w:right w:val="single" w:sz="8" w:space="0" w:color="auto"/>
            </w:tcBorders>
            <w:vAlign w:val="center"/>
          </w:tcPr>
          <w:p w14:paraId="5032C3EF" w14:textId="77777777" w:rsidR="00A931EA" w:rsidRPr="00EE3251" w:rsidRDefault="00A931EA" w:rsidP="00C34A69">
            <w:pPr>
              <w:rPr>
                <w:position w:val="-36"/>
              </w:rPr>
            </w:pPr>
            <w:r w:rsidRPr="00EE3251">
              <w:rPr>
                <w:position w:val="-36"/>
              </w:rPr>
              <w:t>計畫起～訖時間</w:t>
            </w:r>
          </w:p>
        </w:tc>
        <w:tc>
          <w:tcPr>
            <w:tcW w:w="7501" w:type="dxa"/>
            <w:gridSpan w:val="10"/>
            <w:tcBorders>
              <w:top w:val="single" w:sz="8" w:space="0" w:color="auto"/>
              <w:left w:val="single" w:sz="8" w:space="0" w:color="auto"/>
              <w:bottom w:val="single" w:sz="8" w:space="0" w:color="auto"/>
              <w:right w:val="single" w:sz="8" w:space="0" w:color="auto"/>
            </w:tcBorders>
            <w:vAlign w:val="center"/>
          </w:tcPr>
          <w:p w14:paraId="46938DA7" w14:textId="14968B19" w:rsidR="00A931EA" w:rsidRPr="00EE3251" w:rsidRDefault="00A931EA" w:rsidP="00C34A69">
            <w:pPr>
              <w:rPr>
                <w:position w:val="-36"/>
              </w:rPr>
            </w:pPr>
            <w:r w:rsidRPr="00EE3251">
              <w:rPr>
                <w:position w:val="-36"/>
              </w:rPr>
              <w:t>1</w:t>
            </w:r>
            <w:r w:rsidR="00E83D7F">
              <w:rPr>
                <w:rFonts w:hint="eastAsia"/>
                <w:position w:val="-36"/>
              </w:rPr>
              <w:t>08</w:t>
            </w:r>
            <w:r w:rsidRPr="00EE3251">
              <w:rPr>
                <w:position w:val="-36"/>
              </w:rPr>
              <w:t>年</w:t>
            </w:r>
            <w:r w:rsidR="00E83D7F">
              <w:rPr>
                <w:rFonts w:hint="eastAsia"/>
                <w:position w:val="-36"/>
              </w:rPr>
              <w:t>12</w:t>
            </w:r>
            <w:r w:rsidRPr="00EE3251">
              <w:rPr>
                <w:position w:val="-36"/>
              </w:rPr>
              <w:t>月</w:t>
            </w:r>
            <w:r w:rsidRPr="00EE3251">
              <w:rPr>
                <w:position w:val="-36"/>
              </w:rPr>
              <w:t>01</w:t>
            </w:r>
            <w:r w:rsidRPr="00EE3251">
              <w:rPr>
                <w:position w:val="-36"/>
              </w:rPr>
              <w:t>日～</w:t>
            </w:r>
            <w:r w:rsidRPr="00EE3251">
              <w:rPr>
                <w:position w:val="-36"/>
              </w:rPr>
              <w:t>11</w:t>
            </w:r>
            <w:r w:rsidR="00E83D7F">
              <w:rPr>
                <w:rFonts w:hint="eastAsia"/>
                <w:position w:val="-36"/>
              </w:rPr>
              <w:t>0</w:t>
            </w:r>
            <w:r w:rsidRPr="00EE3251">
              <w:rPr>
                <w:position w:val="-36"/>
              </w:rPr>
              <w:t>年</w:t>
            </w:r>
            <w:r w:rsidR="00E83D7F">
              <w:rPr>
                <w:rFonts w:hint="eastAsia"/>
                <w:position w:val="-36"/>
              </w:rPr>
              <w:t>11</w:t>
            </w:r>
            <w:r w:rsidRPr="00EE3251">
              <w:rPr>
                <w:position w:val="-36"/>
              </w:rPr>
              <w:t>月</w:t>
            </w:r>
            <w:r w:rsidR="00E83D7F">
              <w:rPr>
                <w:rFonts w:hint="eastAsia"/>
                <w:position w:val="-36"/>
              </w:rPr>
              <w:t>30</w:t>
            </w:r>
            <w:r w:rsidRPr="00EE3251">
              <w:rPr>
                <w:position w:val="-36"/>
              </w:rPr>
              <w:t>日</w:t>
            </w:r>
            <w:r w:rsidRPr="00EE3251">
              <w:rPr>
                <w:position w:val="-36"/>
              </w:rPr>
              <w:t>(</w:t>
            </w:r>
            <w:r w:rsidRPr="00EE3251">
              <w:rPr>
                <w:position w:val="-36"/>
              </w:rPr>
              <w:t>共</w:t>
            </w:r>
            <w:r w:rsidRPr="00EE3251">
              <w:rPr>
                <w:position w:val="-36"/>
              </w:rPr>
              <w:t>24</w:t>
            </w:r>
            <w:r w:rsidRPr="00EE3251">
              <w:rPr>
                <w:position w:val="-36"/>
              </w:rPr>
              <w:t>個月</w:t>
            </w:r>
            <w:r w:rsidRPr="00EE3251">
              <w:rPr>
                <w:position w:val="-36"/>
              </w:rPr>
              <w:t>)</w:t>
            </w:r>
          </w:p>
        </w:tc>
      </w:tr>
      <w:tr w:rsidR="00A931EA" w:rsidRPr="00EE3251" w14:paraId="4E4F60C0" w14:textId="77777777" w:rsidTr="004F3EFB">
        <w:trPr>
          <w:cantSplit/>
          <w:trHeight w:val="774"/>
          <w:jc w:val="center"/>
        </w:trPr>
        <w:tc>
          <w:tcPr>
            <w:tcW w:w="1918" w:type="dxa"/>
            <w:vMerge w:val="restart"/>
            <w:tcBorders>
              <w:top w:val="single" w:sz="8" w:space="0" w:color="auto"/>
              <w:left w:val="single" w:sz="8" w:space="0" w:color="auto"/>
              <w:bottom w:val="single" w:sz="8" w:space="0" w:color="auto"/>
              <w:right w:val="single" w:sz="8" w:space="0" w:color="auto"/>
            </w:tcBorders>
            <w:vAlign w:val="center"/>
          </w:tcPr>
          <w:p w14:paraId="22380BDC" w14:textId="77777777" w:rsidR="00A931EA" w:rsidRPr="00EE3251" w:rsidRDefault="00A931EA" w:rsidP="00C34A69">
            <w:pPr>
              <w:rPr>
                <w:position w:val="-36"/>
              </w:rPr>
            </w:pPr>
            <w:r w:rsidRPr="00EE3251">
              <w:rPr>
                <w:position w:val="-36"/>
              </w:rPr>
              <w:t>計畫主持人</w:t>
            </w:r>
          </w:p>
        </w:tc>
        <w:tc>
          <w:tcPr>
            <w:tcW w:w="949" w:type="dxa"/>
            <w:tcBorders>
              <w:top w:val="single" w:sz="8" w:space="0" w:color="auto"/>
              <w:left w:val="single" w:sz="8" w:space="0" w:color="auto"/>
              <w:bottom w:val="single" w:sz="8" w:space="0" w:color="auto"/>
              <w:right w:val="single" w:sz="8" w:space="0" w:color="auto"/>
            </w:tcBorders>
            <w:vAlign w:val="center"/>
          </w:tcPr>
          <w:p w14:paraId="5B2BB45D" w14:textId="77777777" w:rsidR="00A931EA" w:rsidRPr="00EE3251" w:rsidRDefault="00A931EA" w:rsidP="00C34A69">
            <w:pPr>
              <w:rPr>
                <w:position w:val="-36"/>
              </w:rPr>
            </w:pPr>
            <w:r w:rsidRPr="00EE3251">
              <w:rPr>
                <w:position w:val="-36"/>
              </w:rPr>
              <w:t>姓名</w:t>
            </w:r>
          </w:p>
        </w:tc>
        <w:tc>
          <w:tcPr>
            <w:tcW w:w="1560" w:type="dxa"/>
            <w:gridSpan w:val="2"/>
            <w:tcBorders>
              <w:top w:val="single" w:sz="8" w:space="0" w:color="auto"/>
              <w:left w:val="single" w:sz="8" w:space="0" w:color="auto"/>
              <w:bottom w:val="single" w:sz="8" w:space="0" w:color="auto"/>
              <w:right w:val="single" w:sz="8" w:space="0" w:color="auto"/>
            </w:tcBorders>
            <w:vAlign w:val="center"/>
          </w:tcPr>
          <w:p w14:paraId="36B32B87" w14:textId="77777777" w:rsidR="00A931EA" w:rsidRPr="00EE3251" w:rsidRDefault="00A931EA" w:rsidP="00C34A69">
            <w:pPr>
              <w:rPr>
                <w:position w:val="-36"/>
              </w:rPr>
            </w:pPr>
            <w:r w:rsidRPr="00EE3251">
              <w:rPr>
                <w:position w:val="-36"/>
              </w:rPr>
              <w:t>陳冠州</w:t>
            </w:r>
          </w:p>
        </w:tc>
        <w:tc>
          <w:tcPr>
            <w:tcW w:w="1275" w:type="dxa"/>
            <w:gridSpan w:val="2"/>
            <w:tcBorders>
              <w:top w:val="single" w:sz="8" w:space="0" w:color="auto"/>
              <w:left w:val="single" w:sz="8" w:space="0" w:color="auto"/>
              <w:bottom w:val="single" w:sz="8" w:space="0" w:color="auto"/>
              <w:right w:val="single" w:sz="8" w:space="0" w:color="auto"/>
            </w:tcBorders>
            <w:vAlign w:val="center"/>
          </w:tcPr>
          <w:p w14:paraId="1299A86C" w14:textId="77777777" w:rsidR="00A931EA" w:rsidRPr="00EE3251" w:rsidRDefault="00A931EA" w:rsidP="00C34A69">
            <w:pPr>
              <w:rPr>
                <w:position w:val="-36"/>
              </w:rPr>
            </w:pPr>
            <w:r w:rsidRPr="00EE3251">
              <w:rPr>
                <w:position w:val="-36"/>
              </w:rPr>
              <w:t>電話</w:t>
            </w:r>
          </w:p>
        </w:tc>
        <w:tc>
          <w:tcPr>
            <w:tcW w:w="1418" w:type="dxa"/>
            <w:gridSpan w:val="2"/>
            <w:tcBorders>
              <w:top w:val="single" w:sz="8" w:space="0" w:color="auto"/>
              <w:left w:val="single" w:sz="8" w:space="0" w:color="auto"/>
              <w:bottom w:val="single" w:sz="8" w:space="0" w:color="auto"/>
              <w:right w:val="single" w:sz="8" w:space="0" w:color="auto"/>
            </w:tcBorders>
            <w:vAlign w:val="center"/>
          </w:tcPr>
          <w:p w14:paraId="2BDEEA90" w14:textId="77777777" w:rsidR="00A931EA" w:rsidRPr="00EE3251" w:rsidRDefault="00A931EA" w:rsidP="00C34A69">
            <w:pPr>
              <w:rPr>
                <w:position w:val="-36"/>
              </w:rPr>
            </w:pPr>
            <w:r w:rsidRPr="00EE3251">
              <w:rPr>
                <w:position w:val="-36"/>
              </w:rPr>
              <w:t>(03)5795000</w:t>
            </w:r>
          </w:p>
        </w:tc>
        <w:tc>
          <w:tcPr>
            <w:tcW w:w="817" w:type="dxa"/>
            <w:gridSpan w:val="2"/>
            <w:tcBorders>
              <w:top w:val="single" w:sz="8" w:space="0" w:color="auto"/>
              <w:left w:val="single" w:sz="8" w:space="0" w:color="auto"/>
              <w:bottom w:val="single" w:sz="8" w:space="0" w:color="auto"/>
              <w:right w:val="single" w:sz="8" w:space="0" w:color="auto"/>
            </w:tcBorders>
            <w:vAlign w:val="center"/>
          </w:tcPr>
          <w:p w14:paraId="21D95A0D" w14:textId="77777777" w:rsidR="00A931EA" w:rsidRPr="00EE3251" w:rsidRDefault="00A931EA" w:rsidP="00C34A69">
            <w:pPr>
              <w:rPr>
                <w:position w:val="-36"/>
              </w:rPr>
            </w:pPr>
            <w:r w:rsidRPr="00EE3251">
              <w:rPr>
                <w:position w:val="-36"/>
              </w:rPr>
              <w:t>傳真</w:t>
            </w:r>
          </w:p>
        </w:tc>
        <w:tc>
          <w:tcPr>
            <w:tcW w:w="1482" w:type="dxa"/>
            <w:tcBorders>
              <w:top w:val="single" w:sz="8" w:space="0" w:color="auto"/>
              <w:left w:val="single" w:sz="8" w:space="0" w:color="auto"/>
              <w:bottom w:val="single" w:sz="8" w:space="0" w:color="auto"/>
              <w:right w:val="single" w:sz="8" w:space="0" w:color="auto"/>
            </w:tcBorders>
            <w:vAlign w:val="center"/>
          </w:tcPr>
          <w:p w14:paraId="2A605FFE" w14:textId="77777777" w:rsidR="00A931EA" w:rsidRPr="00EE3251" w:rsidRDefault="00A931EA" w:rsidP="00C34A69">
            <w:pPr>
              <w:rPr>
                <w:position w:val="-36"/>
              </w:rPr>
            </w:pPr>
            <w:r w:rsidRPr="00EE3251">
              <w:rPr>
                <w:position w:val="-36"/>
              </w:rPr>
              <w:t>(03)5792014</w:t>
            </w:r>
          </w:p>
        </w:tc>
      </w:tr>
      <w:tr w:rsidR="00A931EA" w:rsidRPr="00EE3251" w14:paraId="51ED6697" w14:textId="77777777" w:rsidTr="004F3EFB">
        <w:trPr>
          <w:cantSplit/>
          <w:trHeight w:val="991"/>
          <w:jc w:val="center"/>
        </w:trPr>
        <w:tc>
          <w:tcPr>
            <w:tcW w:w="1918" w:type="dxa"/>
            <w:vMerge/>
            <w:tcBorders>
              <w:top w:val="single" w:sz="8" w:space="0" w:color="auto"/>
              <w:left w:val="single" w:sz="8" w:space="0" w:color="auto"/>
              <w:bottom w:val="single" w:sz="8" w:space="0" w:color="auto"/>
              <w:right w:val="single" w:sz="8" w:space="0" w:color="auto"/>
            </w:tcBorders>
            <w:vAlign w:val="center"/>
          </w:tcPr>
          <w:p w14:paraId="563F788B" w14:textId="77777777" w:rsidR="00A931EA" w:rsidRPr="00EE3251" w:rsidRDefault="00A931EA" w:rsidP="00C34A69">
            <w:pPr>
              <w:rPr>
                <w:position w:val="-36"/>
              </w:rPr>
            </w:pPr>
          </w:p>
        </w:tc>
        <w:tc>
          <w:tcPr>
            <w:tcW w:w="949" w:type="dxa"/>
            <w:tcBorders>
              <w:top w:val="single" w:sz="8" w:space="0" w:color="auto"/>
              <w:left w:val="single" w:sz="8" w:space="0" w:color="auto"/>
              <w:bottom w:val="single" w:sz="8" w:space="0" w:color="auto"/>
              <w:right w:val="single" w:sz="8" w:space="0" w:color="auto"/>
            </w:tcBorders>
            <w:vAlign w:val="center"/>
          </w:tcPr>
          <w:p w14:paraId="5C0061AF" w14:textId="77777777" w:rsidR="00A931EA" w:rsidRPr="00EE3251" w:rsidRDefault="00A931EA" w:rsidP="00C34A69">
            <w:pPr>
              <w:rPr>
                <w:position w:val="-36"/>
              </w:rPr>
            </w:pPr>
            <w:r w:rsidRPr="00EE3251">
              <w:rPr>
                <w:position w:val="-36"/>
              </w:rPr>
              <w:t>職稱</w:t>
            </w:r>
          </w:p>
        </w:tc>
        <w:tc>
          <w:tcPr>
            <w:tcW w:w="1560" w:type="dxa"/>
            <w:gridSpan w:val="2"/>
            <w:tcBorders>
              <w:top w:val="single" w:sz="8" w:space="0" w:color="auto"/>
              <w:left w:val="single" w:sz="8" w:space="0" w:color="auto"/>
              <w:bottom w:val="single" w:sz="8" w:space="0" w:color="auto"/>
              <w:right w:val="single" w:sz="8" w:space="0" w:color="auto"/>
            </w:tcBorders>
            <w:vAlign w:val="center"/>
          </w:tcPr>
          <w:p w14:paraId="15B053B7" w14:textId="77777777" w:rsidR="00A931EA" w:rsidRPr="00EE3251" w:rsidRDefault="00A931EA" w:rsidP="00C34A69">
            <w:pPr>
              <w:rPr>
                <w:position w:val="-36"/>
              </w:rPr>
            </w:pPr>
            <w:r w:rsidRPr="00EE3251">
              <w:rPr>
                <w:position w:val="-36"/>
              </w:rPr>
              <w:t>副總經理</w:t>
            </w:r>
          </w:p>
        </w:tc>
        <w:tc>
          <w:tcPr>
            <w:tcW w:w="1275" w:type="dxa"/>
            <w:gridSpan w:val="2"/>
            <w:tcBorders>
              <w:top w:val="single" w:sz="8" w:space="0" w:color="auto"/>
              <w:left w:val="single" w:sz="8" w:space="0" w:color="auto"/>
              <w:bottom w:val="single" w:sz="8" w:space="0" w:color="auto"/>
              <w:right w:val="single" w:sz="8" w:space="0" w:color="auto"/>
            </w:tcBorders>
            <w:vAlign w:val="center"/>
          </w:tcPr>
          <w:p w14:paraId="28883E7E" w14:textId="77777777" w:rsidR="00A931EA" w:rsidRPr="00EE3251" w:rsidRDefault="00A931EA" w:rsidP="00C34A69">
            <w:pPr>
              <w:rPr>
                <w:position w:val="-36"/>
              </w:rPr>
            </w:pPr>
            <w:r w:rsidRPr="00EE3251">
              <w:rPr>
                <w:position w:val="-36"/>
              </w:rPr>
              <w:t>電子信箱</w:t>
            </w:r>
          </w:p>
        </w:tc>
        <w:tc>
          <w:tcPr>
            <w:tcW w:w="3717" w:type="dxa"/>
            <w:gridSpan w:val="5"/>
            <w:tcBorders>
              <w:top w:val="single" w:sz="8" w:space="0" w:color="auto"/>
              <w:left w:val="single" w:sz="8" w:space="0" w:color="auto"/>
              <w:bottom w:val="single" w:sz="8" w:space="0" w:color="auto"/>
              <w:right w:val="single" w:sz="8" w:space="0" w:color="auto"/>
            </w:tcBorders>
            <w:vAlign w:val="center"/>
          </w:tcPr>
          <w:p w14:paraId="0DD2254B" w14:textId="77777777" w:rsidR="00A931EA" w:rsidRPr="00EE3251" w:rsidRDefault="00A931EA" w:rsidP="00C34A69">
            <w:pPr>
              <w:rPr>
                <w:position w:val="-36"/>
              </w:rPr>
            </w:pPr>
            <w:r w:rsidRPr="00EE3251">
              <w:rPr>
                <w:position w:val="-36"/>
              </w:rPr>
              <w:t>joekchen@powerchip.com</w:t>
            </w:r>
          </w:p>
        </w:tc>
      </w:tr>
      <w:tr w:rsidR="00A931EA" w:rsidRPr="00EE3251" w14:paraId="2543C0FE" w14:textId="77777777" w:rsidTr="004F3EFB">
        <w:trPr>
          <w:cantSplit/>
          <w:trHeight w:val="735"/>
          <w:jc w:val="center"/>
        </w:trPr>
        <w:tc>
          <w:tcPr>
            <w:tcW w:w="1918" w:type="dxa"/>
            <w:tcBorders>
              <w:top w:val="single" w:sz="8" w:space="0" w:color="auto"/>
              <w:left w:val="single" w:sz="8" w:space="0" w:color="auto"/>
              <w:bottom w:val="single" w:sz="8" w:space="0" w:color="auto"/>
              <w:right w:val="single" w:sz="8" w:space="0" w:color="auto"/>
              <w:tl2br w:val="single" w:sz="6" w:space="0" w:color="auto"/>
            </w:tcBorders>
            <w:vAlign w:val="center"/>
          </w:tcPr>
          <w:p w14:paraId="1B859F7A" w14:textId="77777777" w:rsidR="00A931EA" w:rsidRPr="00EE3251" w:rsidRDefault="00A931EA" w:rsidP="00C34A69">
            <w:pPr>
              <w:rPr>
                <w:position w:val="-36"/>
              </w:rPr>
            </w:pPr>
          </w:p>
          <w:p w14:paraId="7043BF05" w14:textId="77777777" w:rsidR="00A931EA" w:rsidRPr="00EE3251" w:rsidRDefault="00A931EA" w:rsidP="00C34A69">
            <w:pPr>
              <w:rPr>
                <w:position w:val="-36"/>
              </w:rPr>
            </w:pPr>
            <w:r w:rsidRPr="00EE3251">
              <w:rPr>
                <w:position w:val="-36"/>
              </w:rPr>
              <w:t>年度經費</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72040964" w14:textId="77777777" w:rsidR="00A931EA" w:rsidRPr="00EE3251" w:rsidRDefault="00A931EA" w:rsidP="00C34A69">
            <w:pPr>
              <w:rPr>
                <w:position w:val="-36"/>
              </w:rPr>
            </w:pPr>
            <w:r w:rsidRPr="00EE3251">
              <w:rPr>
                <w:position w:val="-36"/>
              </w:rPr>
              <w:t>政府</w:t>
            </w:r>
          </w:p>
          <w:p w14:paraId="1FE934CB" w14:textId="77777777" w:rsidR="00A931EA" w:rsidRPr="00EE3251" w:rsidRDefault="00A931EA" w:rsidP="00C34A69">
            <w:pPr>
              <w:rPr>
                <w:position w:val="-36"/>
              </w:rPr>
            </w:pPr>
            <w:r w:rsidRPr="00EE3251">
              <w:rPr>
                <w:position w:val="-36"/>
              </w:rPr>
              <w:t>補助款</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509B2623" w14:textId="77777777" w:rsidR="00A931EA" w:rsidRPr="00EE3251" w:rsidRDefault="00A931EA" w:rsidP="00C34A69">
            <w:pPr>
              <w:rPr>
                <w:position w:val="-36"/>
              </w:rPr>
            </w:pPr>
            <w:r w:rsidRPr="00EE3251">
              <w:rPr>
                <w:position w:val="-36"/>
              </w:rPr>
              <w:t>申請單位</w:t>
            </w:r>
          </w:p>
          <w:p w14:paraId="6B12F71C" w14:textId="77777777" w:rsidR="00A931EA" w:rsidRPr="00EE3251" w:rsidRDefault="00A931EA" w:rsidP="00C34A69">
            <w:pPr>
              <w:rPr>
                <w:position w:val="-36"/>
              </w:rPr>
            </w:pPr>
            <w:r w:rsidRPr="00EE3251">
              <w:rPr>
                <w:position w:val="-36"/>
              </w:rPr>
              <w:t>自籌款</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519EEAAD" w14:textId="77777777" w:rsidR="00A931EA" w:rsidRPr="00EE3251" w:rsidRDefault="00A931EA" w:rsidP="00C34A69">
            <w:pPr>
              <w:rPr>
                <w:position w:val="-36"/>
              </w:rPr>
            </w:pPr>
            <w:r w:rsidRPr="00EE3251">
              <w:rPr>
                <w:position w:val="-36"/>
              </w:rPr>
              <w:t>計畫</w:t>
            </w:r>
          </w:p>
          <w:p w14:paraId="589DD247" w14:textId="77777777" w:rsidR="00A931EA" w:rsidRPr="00EE3251" w:rsidRDefault="00A931EA" w:rsidP="00C34A69">
            <w:pPr>
              <w:rPr>
                <w:position w:val="-36"/>
              </w:rPr>
            </w:pPr>
            <w:r w:rsidRPr="00EE3251">
              <w:rPr>
                <w:position w:val="-36"/>
              </w:rPr>
              <w:t>總經費</w:t>
            </w:r>
          </w:p>
        </w:tc>
        <w:tc>
          <w:tcPr>
            <w:tcW w:w="1883" w:type="dxa"/>
            <w:gridSpan w:val="2"/>
            <w:tcBorders>
              <w:top w:val="single" w:sz="8" w:space="0" w:color="auto"/>
              <w:left w:val="single" w:sz="8" w:space="0" w:color="auto"/>
              <w:bottom w:val="single" w:sz="8" w:space="0" w:color="auto"/>
              <w:right w:val="single" w:sz="8" w:space="0" w:color="auto"/>
            </w:tcBorders>
            <w:vAlign w:val="center"/>
          </w:tcPr>
          <w:p w14:paraId="3998C90E" w14:textId="77777777" w:rsidR="00A931EA" w:rsidRPr="00EE3251" w:rsidRDefault="00A931EA" w:rsidP="00C34A69">
            <w:pPr>
              <w:rPr>
                <w:position w:val="-36"/>
              </w:rPr>
            </w:pPr>
            <w:r w:rsidRPr="00EE3251">
              <w:rPr>
                <w:position w:val="-36"/>
              </w:rPr>
              <w:t>計畫</w:t>
            </w:r>
          </w:p>
          <w:p w14:paraId="35660111" w14:textId="77777777" w:rsidR="00A931EA" w:rsidRPr="00EE3251" w:rsidRDefault="00A931EA" w:rsidP="00C34A69">
            <w:pPr>
              <w:rPr>
                <w:position w:val="-36"/>
              </w:rPr>
            </w:pPr>
            <w:r w:rsidRPr="00EE3251">
              <w:rPr>
                <w:position w:val="-36"/>
              </w:rPr>
              <w:t>人月數</w:t>
            </w:r>
          </w:p>
        </w:tc>
      </w:tr>
      <w:tr w:rsidR="00A931EA" w:rsidRPr="00EE3251" w14:paraId="63C80F77" w14:textId="77777777" w:rsidTr="004F3EFB">
        <w:trPr>
          <w:cantSplit/>
          <w:trHeight w:val="840"/>
          <w:jc w:val="center"/>
        </w:trPr>
        <w:tc>
          <w:tcPr>
            <w:tcW w:w="1918" w:type="dxa"/>
            <w:tcBorders>
              <w:top w:val="single" w:sz="8" w:space="0" w:color="auto"/>
              <w:left w:val="single" w:sz="8" w:space="0" w:color="auto"/>
              <w:bottom w:val="single" w:sz="8" w:space="0" w:color="auto"/>
              <w:right w:val="single" w:sz="8" w:space="0" w:color="auto"/>
            </w:tcBorders>
            <w:vAlign w:val="center"/>
          </w:tcPr>
          <w:p w14:paraId="334FA59E" w14:textId="77777777" w:rsidR="00A931EA" w:rsidRPr="00EE3251" w:rsidRDefault="00A931EA" w:rsidP="00C34A69">
            <w:r w:rsidRPr="00EE3251">
              <w:t>108</w:t>
            </w:r>
            <w:r w:rsidRPr="00EE3251">
              <w:t>年度</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119173F8" w14:textId="77777777" w:rsidR="00A931EA" w:rsidRPr="00EE3251" w:rsidRDefault="00A931EA" w:rsidP="00C34A69">
            <w:pPr>
              <w:rPr>
                <w:position w:val="-36"/>
              </w:rPr>
            </w:pPr>
            <w:r w:rsidRPr="00EE3251">
              <w:rPr>
                <w:color w:val="000000"/>
              </w:rPr>
              <w:t xml:space="preserve">1,617 </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141AB535" w14:textId="77777777" w:rsidR="00A931EA" w:rsidRPr="00EE3251" w:rsidRDefault="00A931EA" w:rsidP="00C34A69">
            <w:pPr>
              <w:rPr>
                <w:position w:val="-36"/>
              </w:rPr>
            </w:pPr>
            <w:r w:rsidRPr="00EE3251">
              <w:rPr>
                <w:color w:val="000000"/>
              </w:rPr>
              <w:t xml:space="preserve">1,869 </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5FA66A00" w14:textId="77777777" w:rsidR="00A931EA" w:rsidRPr="00EE3251" w:rsidRDefault="00A931EA" w:rsidP="00C34A69">
            <w:pPr>
              <w:rPr>
                <w:position w:val="-36"/>
              </w:rPr>
            </w:pPr>
            <w:r w:rsidRPr="00EE3251">
              <w:rPr>
                <w:color w:val="000000"/>
              </w:rPr>
              <w:t xml:space="preserve">3,486 </w:t>
            </w:r>
          </w:p>
        </w:tc>
        <w:tc>
          <w:tcPr>
            <w:tcW w:w="1883" w:type="dxa"/>
            <w:gridSpan w:val="2"/>
            <w:tcBorders>
              <w:top w:val="single" w:sz="8" w:space="0" w:color="auto"/>
              <w:left w:val="single" w:sz="8" w:space="0" w:color="auto"/>
              <w:bottom w:val="single" w:sz="8" w:space="0" w:color="auto"/>
              <w:right w:val="single" w:sz="8" w:space="0" w:color="auto"/>
            </w:tcBorders>
            <w:vAlign w:val="center"/>
          </w:tcPr>
          <w:p w14:paraId="0E3D613D" w14:textId="77777777" w:rsidR="00A931EA" w:rsidRPr="00EE3251" w:rsidRDefault="00A931EA" w:rsidP="00C34A69">
            <w:pPr>
              <w:rPr>
                <w:position w:val="-36"/>
              </w:rPr>
            </w:pPr>
            <w:r w:rsidRPr="00EE3251">
              <w:rPr>
                <w:color w:val="000000"/>
              </w:rPr>
              <w:t>38</w:t>
            </w:r>
          </w:p>
        </w:tc>
      </w:tr>
      <w:tr w:rsidR="00A931EA" w:rsidRPr="00EE3251" w14:paraId="6B38B194" w14:textId="77777777" w:rsidTr="004F3EFB">
        <w:trPr>
          <w:cantSplit/>
          <w:trHeight w:val="840"/>
          <w:jc w:val="center"/>
        </w:trPr>
        <w:tc>
          <w:tcPr>
            <w:tcW w:w="1918" w:type="dxa"/>
            <w:tcBorders>
              <w:top w:val="single" w:sz="8" w:space="0" w:color="auto"/>
              <w:left w:val="single" w:sz="8" w:space="0" w:color="auto"/>
              <w:bottom w:val="single" w:sz="8" w:space="0" w:color="auto"/>
              <w:right w:val="single" w:sz="8" w:space="0" w:color="auto"/>
            </w:tcBorders>
            <w:vAlign w:val="center"/>
          </w:tcPr>
          <w:p w14:paraId="0D062BD0" w14:textId="77777777" w:rsidR="00A931EA" w:rsidRPr="00EE3251" w:rsidRDefault="00A931EA" w:rsidP="00C34A69">
            <w:r w:rsidRPr="00EE3251">
              <w:t>109</w:t>
            </w:r>
            <w:r w:rsidRPr="00EE3251">
              <w:t>年度</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40CB8D66" w14:textId="396A5238" w:rsidR="00A931EA" w:rsidRPr="00EE3251" w:rsidRDefault="00C9429E" w:rsidP="00C9429E">
            <w:pPr>
              <w:rPr>
                <w:position w:val="-36"/>
              </w:rPr>
            </w:pPr>
            <w:r>
              <w:rPr>
                <w:color w:val="000000"/>
              </w:rPr>
              <w:t>114,936</w:t>
            </w:r>
            <w:r w:rsidR="00A931EA" w:rsidRPr="00EE3251">
              <w:rPr>
                <w:color w:val="000000"/>
              </w:rPr>
              <w:t xml:space="preserve"> </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5BFC5CCB" w14:textId="3EE0EDCF" w:rsidR="00A931EA" w:rsidRPr="00EE3251" w:rsidRDefault="00C9429E" w:rsidP="00C34A69">
            <w:pPr>
              <w:rPr>
                <w:position w:val="-36"/>
              </w:rPr>
            </w:pPr>
            <w:r>
              <w:rPr>
                <w:color w:val="000000"/>
              </w:rPr>
              <w:t>120,110</w:t>
            </w:r>
            <w:r w:rsidR="00A931EA" w:rsidRPr="00EE3251">
              <w:rPr>
                <w:color w:val="000000"/>
              </w:rPr>
              <w:t xml:space="preserve"> </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7B80B04F" w14:textId="560FF245" w:rsidR="00A931EA" w:rsidRPr="00EE3251" w:rsidRDefault="00C9429E" w:rsidP="00C34A69">
            <w:pPr>
              <w:rPr>
                <w:position w:val="-36"/>
              </w:rPr>
            </w:pPr>
            <w:r>
              <w:rPr>
                <w:color w:val="000000"/>
              </w:rPr>
              <w:t>235,073</w:t>
            </w:r>
            <w:r w:rsidR="00A931EA" w:rsidRPr="00EE3251">
              <w:rPr>
                <w:color w:val="000000"/>
              </w:rPr>
              <w:t xml:space="preserve"> </w:t>
            </w:r>
          </w:p>
        </w:tc>
        <w:tc>
          <w:tcPr>
            <w:tcW w:w="1883" w:type="dxa"/>
            <w:gridSpan w:val="2"/>
            <w:tcBorders>
              <w:top w:val="single" w:sz="8" w:space="0" w:color="auto"/>
              <w:left w:val="single" w:sz="8" w:space="0" w:color="auto"/>
              <w:bottom w:val="single" w:sz="8" w:space="0" w:color="auto"/>
              <w:right w:val="single" w:sz="8" w:space="0" w:color="auto"/>
            </w:tcBorders>
            <w:vAlign w:val="center"/>
          </w:tcPr>
          <w:p w14:paraId="12F8BB5E" w14:textId="77777777" w:rsidR="00A931EA" w:rsidRPr="00EE3251" w:rsidRDefault="00A931EA" w:rsidP="00C34A69">
            <w:pPr>
              <w:rPr>
                <w:position w:val="-36"/>
              </w:rPr>
            </w:pPr>
            <w:r w:rsidRPr="00EE3251">
              <w:rPr>
                <w:color w:val="000000"/>
              </w:rPr>
              <w:t>582</w:t>
            </w:r>
          </w:p>
        </w:tc>
      </w:tr>
      <w:tr w:rsidR="00A931EA" w:rsidRPr="00EE3251" w14:paraId="772CD1A0" w14:textId="77777777" w:rsidTr="004F3EFB">
        <w:trPr>
          <w:cantSplit/>
          <w:trHeight w:val="840"/>
          <w:jc w:val="center"/>
        </w:trPr>
        <w:tc>
          <w:tcPr>
            <w:tcW w:w="1918" w:type="dxa"/>
            <w:tcBorders>
              <w:top w:val="single" w:sz="8" w:space="0" w:color="auto"/>
              <w:left w:val="single" w:sz="8" w:space="0" w:color="auto"/>
              <w:bottom w:val="single" w:sz="8" w:space="0" w:color="auto"/>
              <w:right w:val="single" w:sz="8" w:space="0" w:color="auto"/>
            </w:tcBorders>
            <w:vAlign w:val="center"/>
          </w:tcPr>
          <w:p w14:paraId="79016FF3" w14:textId="77777777" w:rsidR="00A931EA" w:rsidRPr="00EE3251" w:rsidRDefault="00A931EA" w:rsidP="00C34A69">
            <w:r w:rsidRPr="00EE3251">
              <w:t>110</w:t>
            </w:r>
            <w:r w:rsidRPr="00EE3251">
              <w:t>年度</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4730C0C7" w14:textId="3CCE1343" w:rsidR="00A931EA" w:rsidRPr="00EE3251" w:rsidRDefault="00C9429E" w:rsidP="00C9429E">
            <w:pPr>
              <w:rPr>
                <w:position w:val="-36"/>
              </w:rPr>
            </w:pPr>
            <w:r>
              <w:rPr>
                <w:color w:val="000000"/>
              </w:rPr>
              <w:t>117,675</w:t>
            </w:r>
            <w:r w:rsidR="00A931EA" w:rsidRPr="00EE3251">
              <w:rPr>
                <w:color w:val="000000"/>
              </w:rPr>
              <w:t xml:space="preserve"> </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346063BE" w14:textId="48C5D525" w:rsidR="00A931EA" w:rsidRPr="00EE3251" w:rsidRDefault="00C9429E" w:rsidP="00C34A69">
            <w:pPr>
              <w:rPr>
                <w:position w:val="-36"/>
              </w:rPr>
            </w:pPr>
            <w:r>
              <w:rPr>
                <w:color w:val="000000"/>
              </w:rPr>
              <w:t>120,125</w:t>
            </w:r>
            <w:r w:rsidR="00A931EA" w:rsidRPr="00EE3251">
              <w:rPr>
                <w:color w:val="000000"/>
              </w:rPr>
              <w:t xml:space="preserve"> </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70DF3481" w14:textId="688EC42E" w:rsidR="00A931EA" w:rsidRPr="00EE3251" w:rsidRDefault="00C9429E" w:rsidP="00C34A69">
            <w:pPr>
              <w:rPr>
                <w:position w:val="-36"/>
              </w:rPr>
            </w:pPr>
            <w:r>
              <w:rPr>
                <w:color w:val="000000"/>
              </w:rPr>
              <w:t>237,800</w:t>
            </w:r>
            <w:r w:rsidR="00A931EA" w:rsidRPr="00EE3251">
              <w:rPr>
                <w:color w:val="000000"/>
              </w:rPr>
              <w:t xml:space="preserve"> </w:t>
            </w:r>
          </w:p>
        </w:tc>
        <w:tc>
          <w:tcPr>
            <w:tcW w:w="1883" w:type="dxa"/>
            <w:gridSpan w:val="2"/>
            <w:tcBorders>
              <w:top w:val="single" w:sz="8" w:space="0" w:color="auto"/>
              <w:left w:val="single" w:sz="8" w:space="0" w:color="auto"/>
              <w:bottom w:val="single" w:sz="8" w:space="0" w:color="auto"/>
              <w:right w:val="single" w:sz="8" w:space="0" w:color="auto"/>
            </w:tcBorders>
            <w:vAlign w:val="center"/>
          </w:tcPr>
          <w:p w14:paraId="3DEE39D1" w14:textId="77777777" w:rsidR="00A931EA" w:rsidRPr="00EE3251" w:rsidRDefault="00A931EA" w:rsidP="00C34A69">
            <w:pPr>
              <w:rPr>
                <w:position w:val="-36"/>
              </w:rPr>
            </w:pPr>
            <w:r w:rsidRPr="00EE3251">
              <w:rPr>
                <w:color w:val="000000"/>
              </w:rPr>
              <w:t>582</w:t>
            </w:r>
          </w:p>
        </w:tc>
      </w:tr>
      <w:tr w:rsidR="00A931EA" w:rsidRPr="00EE3251" w14:paraId="1D489C30" w14:textId="77777777" w:rsidTr="004F3EFB">
        <w:trPr>
          <w:cantSplit/>
          <w:trHeight w:val="840"/>
          <w:jc w:val="center"/>
        </w:trPr>
        <w:tc>
          <w:tcPr>
            <w:tcW w:w="1918" w:type="dxa"/>
            <w:tcBorders>
              <w:top w:val="single" w:sz="8" w:space="0" w:color="auto"/>
              <w:left w:val="single" w:sz="8" w:space="0" w:color="auto"/>
              <w:bottom w:val="single" w:sz="8" w:space="0" w:color="auto"/>
              <w:right w:val="single" w:sz="8" w:space="0" w:color="auto"/>
            </w:tcBorders>
            <w:vAlign w:val="center"/>
          </w:tcPr>
          <w:p w14:paraId="0D72EB01" w14:textId="77777777" w:rsidR="00A931EA" w:rsidRPr="00EE3251" w:rsidRDefault="00A931EA" w:rsidP="00C34A69">
            <w:r w:rsidRPr="00EE3251">
              <w:t>合計</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0CAE2CDB" w14:textId="48090D73" w:rsidR="00A931EA" w:rsidRPr="00EE3251" w:rsidRDefault="00C9429E" w:rsidP="00C34A69">
            <w:pPr>
              <w:rPr>
                <w:position w:val="-36"/>
              </w:rPr>
            </w:pPr>
            <w:r>
              <w:rPr>
                <w:color w:val="000000"/>
              </w:rPr>
              <w:t>234,255</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10FB7679" w14:textId="1E55CE78" w:rsidR="00A931EA" w:rsidRPr="00EE3251" w:rsidRDefault="00C9429E" w:rsidP="00C34A69">
            <w:pPr>
              <w:rPr>
                <w:position w:val="-36"/>
              </w:rPr>
            </w:pPr>
            <w:r>
              <w:rPr>
                <w:color w:val="000000"/>
              </w:rPr>
              <w:t>242,105</w:t>
            </w:r>
            <w:r w:rsidR="00A931EA" w:rsidRPr="00EE3251">
              <w:rPr>
                <w:color w:val="000000"/>
              </w:rPr>
              <w:t xml:space="preserve"> </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19FCBA2E" w14:textId="5CDE9554" w:rsidR="00A931EA" w:rsidRPr="00EE3251" w:rsidRDefault="00C9429E" w:rsidP="00C34A69">
            <w:pPr>
              <w:rPr>
                <w:position w:val="-36"/>
              </w:rPr>
            </w:pPr>
            <w:r>
              <w:rPr>
                <w:color w:val="000000"/>
              </w:rPr>
              <w:t>476,360</w:t>
            </w:r>
            <w:r w:rsidR="00A931EA" w:rsidRPr="00EE3251">
              <w:rPr>
                <w:color w:val="000000"/>
              </w:rPr>
              <w:t xml:space="preserve"> </w:t>
            </w:r>
          </w:p>
        </w:tc>
        <w:tc>
          <w:tcPr>
            <w:tcW w:w="1883" w:type="dxa"/>
            <w:gridSpan w:val="2"/>
            <w:tcBorders>
              <w:top w:val="single" w:sz="8" w:space="0" w:color="auto"/>
              <w:left w:val="single" w:sz="8" w:space="0" w:color="auto"/>
              <w:bottom w:val="single" w:sz="8" w:space="0" w:color="auto"/>
              <w:right w:val="single" w:sz="8" w:space="0" w:color="auto"/>
            </w:tcBorders>
            <w:vAlign w:val="center"/>
          </w:tcPr>
          <w:p w14:paraId="0F7F2F5C" w14:textId="77777777" w:rsidR="00A931EA" w:rsidRPr="00EE3251" w:rsidRDefault="00A931EA" w:rsidP="00C34A69">
            <w:pPr>
              <w:rPr>
                <w:position w:val="-36"/>
              </w:rPr>
            </w:pPr>
            <w:r w:rsidRPr="00EE3251">
              <w:rPr>
                <w:color w:val="000000"/>
              </w:rPr>
              <w:t>1202</w:t>
            </w:r>
          </w:p>
        </w:tc>
      </w:tr>
      <w:tr w:rsidR="00A931EA" w:rsidRPr="00EE3251" w14:paraId="0456BCAA" w14:textId="77777777" w:rsidTr="004F3EFB">
        <w:trPr>
          <w:cantSplit/>
          <w:trHeight w:val="840"/>
          <w:jc w:val="center"/>
        </w:trPr>
        <w:tc>
          <w:tcPr>
            <w:tcW w:w="1918" w:type="dxa"/>
            <w:tcBorders>
              <w:top w:val="single" w:sz="8" w:space="0" w:color="auto"/>
              <w:left w:val="single" w:sz="8" w:space="0" w:color="auto"/>
              <w:bottom w:val="single" w:sz="8" w:space="0" w:color="auto"/>
              <w:right w:val="single" w:sz="8" w:space="0" w:color="auto"/>
            </w:tcBorders>
            <w:vAlign w:val="center"/>
          </w:tcPr>
          <w:p w14:paraId="059CA705" w14:textId="77777777" w:rsidR="00A931EA" w:rsidRPr="00EE3251" w:rsidRDefault="00A931EA" w:rsidP="00C34A69">
            <w:r w:rsidRPr="00EE3251">
              <w:t>占總經</w:t>
            </w:r>
          </w:p>
          <w:p w14:paraId="65C02C87" w14:textId="77777777" w:rsidR="00A931EA" w:rsidRPr="00EE3251" w:rsidRDefault="00A931EA" w:rsidP="00C34A69">
            <w:r w:rsidRPr="00EE3251">
              <w:t>費比例</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18791C59" w14:textId="77777777" w:rsidR="00A931EA" w:rsidRPr="00EE3251" w:rsidRDefault="00A931EA" w:rsidP="00C34A69">
            <w:pPr>
              <w:rPr>
                <w:position w:val="-36"/>
              </w:rPr>
            </w:pPr>
            <w:r w:rsidRPr="00EE3251">
              <w:rPr>
                <w:color w:val="000000"/>
              </w:rPr>
              <w:t>49.1%</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79414BFC" w14:textId="77777777" w:rsidR="00A931EA" w:rsidRPr="00EE3251" w:rsidRDefault="00A931EA" w:rsidP="00C34A69">
            <w:pPr>
              <w:rPr>
                <w:position w:val="-36"/>
              </w:rPr>
            </w:pPr>
            <w:r w:rsidRPr="00EE3251">
              <w:rPr>
                <w:color w:val="000000"/>
              </w:rPr>
              <w:t>50.9%</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590CF197" w14:textId="77777777" w:rsidR="00A931EA" w:rsidRPr="00EE3251" w:rsidRDefault="00A931EA" w:rsidP="00C34A69">
            <w:pPr>
              <w:rPr>
                <w:position w:val="-36"/>
              </w:rPr>
            </w:pPr>
            <w:r w:rsidRPr="00EE3251">
              <w:rPr>
                <w:color w:val="000000"/>
              </w:rPr>
              <w:t>100.0%</w:t>
            </w:r>
          </w:p>
        </w:tc>
        <w:tc>
          <w:tcPr>
            <w:tcW w:w="1883" w:type="dxa"/>
            <w:gridSpan w:val="2"/>
            <w:tcBorders>
              <w:top w:val="single" w:sz="8" w:space="0" w:color="auto"/>
              <w:left w:val="single" w:sz="8" w:space="0" w:color="auto"/>
              <w:bottom w:val="single" w:sz="8" w:space="0" w:color="auto"/>
              <w:right w:val="single" w:sz="8" w:space="0" w:color="auto"/>
              <w:tl2br w:val="single" w:sz="6" w:space="0" w:color="auto"/>
            </w:tcBorders>
            <w:vAlign w:val="center"/>
          </w:tcPr>
          <w:p w14:paraId="609D0F09" w14:textId="77777777" w:rsidR="00A931EA" w:rsidRPr="00EE3251" w:rsidRDefault="00A931EA" w:rsidP="00C34A69">
            <w:pPr>
              <w:rPr>
                <w:position w:val="-36"/>
              </w:rPr>
            </w:pPr>
          </w:p>
        </w:tc>
      </w:tr>
      <w:tr w:rsidR="00A931EA" w:rsidRPr="00EE3251" w14:paraId="0DA70D2F" w14:textId="77777777" w:rsidTr="004F3EFB">
        <w:trPr>
          <w:cantSplit/>
          <w:trHeight w:val="600"/>
          <w:jc w:val="center"/>
        </w:trPr>
        <w:tc>
          <w:tcPr>
            <w:tcW w:w="1918" w:type="dxa"/>
            <w:vMerge w:val="restart"/>
            <w:tcBorders>
              <w:top w:val="single" w:sz="8" w:space="0" w:color="auto"/>
              <w:left w:val="single" w:sz="8" w:space="0" w:color="auto"/>
              <w:bottom w:val="single" w:sz="8" w:space="0" w:color="auto"/>
              <w:right w:val="single" w:sz="8" w:space="0" w:color="auto"/>
            </w:tcBorders>
            <w:vAlign w:val="center"/>
          </w:tcPr>
          <w:p w14:paraId="0E908AEC" w14:textId="77777777" w:rsidR="00A931EA" w:rsidRPr="00EE3251" w:rsidRDefault="00A931EA" w:rsidP="00C34A69">
            <w:pPr>
              <w:rPr>
                <w:position w:val="-36"/>
              </w:rPr>
            </w:pPr>
            <w:r w:rsidRPr="00EE3251">
              <w:rPr>
                <w:position w:val="-36"/>
              </w:rPr>
              <w:t>計畫聯絡人</w:t>
            </w:r>
          </w:p>
        </w:tc>
        <w:tc>
          <w:tcPr>
            <w:tcW w:w="949" w:type="dxa"/>
            <w:tcBorders>
              <w:top w:val="single" w:sz="8" w:space="0" w:color="auto"/>
              <w:left w:val="single" w:sz="8" w:space="0" w:color="auto"/>
              <w:bottom w:val="single" w:sz="8" w:space="0" w:color="auto"/>
              <w:right w:val="single" w:sz="8" w:space="0" w:color="auto"/>
            </w:tcBorders>
            <w:vAlign w:val="center"/>
          </w:tcPr>
          <w:p w14:paraId="5A2E25F2" w14:textId="77777777" w:rsidR="00A931EA" w:rsidRPr="00EE3251" w:rsidRDefault="00A931EA" w:rsidP="00C34A69">
            <w:pPr>
              <w:rPr>
                <w:position w:val="-36"/>
              </w:rPr>
            </w:pPr>
            <w:r w:rsidRPr="00EE3251">
              <w:rPr>
                <w:position w:val="-36"/>
              </w:rPr>
              <w:t>姓名</w:t>
            </w:r>
          </w:p>
        </w:tc>
        <w:tc>
          <w:tcPr>
            <w:tcW w:w="1560" w:type="dxa"/>
            <w:gridSpan w:val="2"/>
            <w:tcBorders>
              <w:top w:val="single" w:sz="8" w:space="0" w:color="auto"/>
              <w:left w:val="single" w:sz="8" w:space="0" w:color="auto"/>
              <w:bottom w:val="single" w:sz="8" w:space="0" w:color="auto"/>
              <w:right w:val="single" w:sz="8" w:space="0" w:color="auto"/>
            </w:tcBorders>
            <w:vAlign w:val="center"/>
          </w:tcPr>
          <w:p w14:paraId="3772A72E" w14:textId="77777777" w:rsidR="00A931EA" w:rsidRPr="00EE3251" w:rsidRDefault="00A931EA" w:rsidP="00C34A69">
            <w:pPr>
              <w:rPr>
                <w:position w:val="-36"/>
              </w:rPr>
            </w:pPr>
            <w:r w:rsidRPr="00EE3251">
              <w:rPr>
                <w:position w:val="-36"/>
              </w:rPr>
              <w:t>葛永年</w:t>
            </w:r>
          </w:p>
        </w:tc>
        <w:tc>
          <w:tcPr>
            <w:tcW w:w="1275" w:type="dxa"/>
            <w:gridSpan w:val="2"/>
            <w:tcBorders>
              <w:top w:val="single" w:sz="8" w:space="0" w:color="auto"/>
              <w:left w:val="single" w:sz="8" w:space="0" w:color="auto"/>
              <w:bottom w:val="single" w:sz="8" w:space="0" w:color="auto"/>
              <w:right w:val="single" w:sz="8" w:space="0" w:color="auto"/>
            </w:tcBorders>
            <w:vAlign w:val="center"/>
          </w:tcPr>
          <w:p w14:paraId="448469A0" w14:textId="77777777" w:rsidR="00A931EA" w:rsidRPr="00EE3251" w:rsidRDefault="00A931EA" w:rsidP="00C34A69">
            <w:pPr>
              <w:rPr>
                <w:position w:val="-36"/>
              </w:rPr>
            </w:pPr>
            <w:r w:rsidRPr="00EE3251">
              <w:rPr>
                <w:position w:val="-36"/>
              </w:rPr>
              <w:t>電話</w:t>
            </w:r>
          </w:p>
        </w:tc>
        <w:tc>
          <w:tcPr>
            <w:tcW w:w="1418" w:type="dxa"/>
            <w:gridSpan w:val="2"/>
            <w:tcBorders>
              <w:top w:val="single" w:sz="8" w:space="0" w:color="auto"/>
              <w:left w:val="single" w:sz="8" w:space="0" w:color="auto"/>
              <w:bottom w:val="single" w:sz="8" w:space="0" w:color="auto"/>
              <w:right w:val="single" w:sz="8" w:space="0" w:color="auto"/>
            </w:tcBorders>
            <w:vAlign w:val="center"/>
          </w:tcPr>
          <w:p w14:paraId="26D4F7C4" w14:textId="77777777" w:rsidR="00A931EA" w:rsidRPr="00EE3251" w:rsidRDefault="00A931EA" w:rsidP="00C34A69">
            <w:pPr>
              <w:rPr>
                <w:position w:val="-36"/>
              </w:rPr>
            </w:pPr>
            <w:r w:rsidRPr="00EE3251">
              <w:rPr>
                <w:position w:val="-36"/>
              </w:rPr>
              <w:t>(03)5792074</w:t>
            </w:r>
          </w:p>
        </w:tc>
        <w:tc>
          <w:tcPr>
            <w:tcW w:w="817" w:type="dxa"/>
            <w:gridSpan w:val="2"/>
            <w:tcBorders>
              <w:top w:val="single" w:sz="8" w:space="0" w:color="auto"/>
              <w:left w:val="single" w:sz="8" w:space="0" w:color="auto"/>
              <w:bottom w:val="single" w:sz="8" w:space="0" w:color="auto"/>
              <w:right w:val="single" w:sz="8" w:space="0" w:color="auto"/>
            </w:tcBorders>
            <w:vAlign w:val="center"/>
          </w:tcPr>
          <w:p w14:paraId="5331EF78" w14:textId="77777777" w:rsidR="00A931EA" w:rsidRPr="00EE3251" w:rsidRDefault="00A931EA" w:rsidP="00C34A69">
            <w:pPr>
              <w:rPr>
                <w:position w:val="-36"/>
              </w:rPr>
            </w:pPr>
            <w:r w:rsidRPr="00EE3251">
              <w:rPr>
                <w:position w:val="-36"/>
              </w:rPr>
              <w:t>傳真</w:t>
            </w:r>
          </w:p>
        </w:tc>
        <w:tc>
          <w:tcPr>
            <w:tcW w:w="1482" w:type="dxa"/>
            <w:tcBorders>
              <w:top w:val="single" w:sz="8" w:space="0" w:color="auto"/>
              <w:left w:val="single" w:sz="8" w:space="0" w:color="auto"/>
              <w:bottom w:val="single" w:sz="8" w:space="0" w:color="auto"/>
              <w:right w:val="single" w:sz="8" w:space="0" w:color="auto"/>
            </w:tcBorders>
            <w:vAlign w:val="center"/>
          </w:tcPr>
          <w:p w14:paraId="3DBCC38F" w14:textId="77777777" w:rsidR="00A931EA" w:rsidRPr="00EE3251" w:rsidRDefault="00A931EA" w:rsidP="00C34A69">
            <w:pPr>
              <w:rPr>
                <w:position w:val="-36"/>
              </w:rPr>
            </w:pPr>
            <w:r w:rsidRPr="00EE3251">
              <w:rPr>
                <w:position w:val="-36"/>
              </w:rPr>
              <w:t>(03)5792014</w:t>
            </w:r>
          </w:p>
        </w:tc>
      </w:tr>
      <w:tr w:rsidR="00A931EA" w:rsidRPr="00EE3251" w14:paraId="450EC5AD" w14:textId="77777777" w:rsidTr="004F3EFB">
        <w:trPr>
          <w:cantSplit/>
          <w:trHeight w:val="600"/>
          <w:jc w:val="center"/>
        </w:trPr>
        <w:tc>
          <w:tcPr>
            <w:tcW w:w="1918" w:type="dxa"/>
            <w:vMerge/>
            <w:tcBorders>
              <w:top w:val="single" w:sz="8" w:space="0" w:color="auto"/>
              <w:left w:val="single" w:sz="8" w:space="0" w:color="auto"/>
              <w:bottom w:val="single" w:sz="8" w:space="0" w:color="auto"/>
              <w:right w:val="single" w:sz="8" w:space="0" w:color="auto"/>
            </w:tcBorders>
            <w:vAlign w:val="center"/>
          </w:tcPr>
          <w:p w14:paraId="5CB17B72" w14:textId="77777777" w:rsidR="00A931EA" w:rsidRPr="00EE3251" w:rsidRDefault="00A931EA" w:rsidP="00C34A69">
            <w:pPr>
              <w:rPr>
                <w:position w:val="-36"/>
              </w:rPr>
            </w:pPr>
          </w:p>
        </w:tc>
        <w:tc>
          <w:tcPr>
            <w:tcW w:w="949" w:type="dxa"/>
            <w:tcBorders>
              <w:top w:val="single" w:sz="8" w:space="0" w:color="auto"/>
              <w:left w:val="single" w:sz="8" w:space="0" w:color="auto"/>
              <w:bottom w:val="single" w:sz="8" w:space="0" w:color="auto"/>
              <w:right w:val="single" w:sz="8" w:space="0" w:color="auto"/>
            </w:tcBorders>
            <w:vAlign w:val="center"/>
          </w:tcPr>
          <w:p w14:paraId="1FD9A72C" w14:textId="77777777" w:rsidR="00A931EA" w:rsidRPr="00EE3251" w:rsidRDefault="00A931EA" w:rsidP="00C34A69">
            <w:pPr>
              <w:rPr>
                <w:position w:val="-36"/>
              </w:rPr>
            </w:pPr>
            <w:r w:rsidRPr="00EE3251">
              <w:rPr>
                <w:position w:val="-36"/>
              </w:rPr>
              <w:t>職稱</w:t>
            </w:r>
          </w:p>
        </w:tc>
        <w:tc>
          <w:tcPr>
            <w:tcW w:w="1560" w:type="dxa"/>
            <w:gridSpan w:val="2"/>
            <w:tcBorders>
              <w:top w:val="single" w:sz="8" w:space="0" w:color="auto"/>
              <w:left w:val="single" w:sz="8" w:space="0" w:color="auto"/>
              <w:bottom w:val="single" w:sz="8" w:space="0" w:color="auto"/>
              <w:right w:val="single" w:sz="8" w:space="0" w:color="auto"/>
            </w:tcBorders>
            <w:vAlign w:val="center"/>
          </w:tcPr>
          <w:p w14:paraId="7BEF05E4" w14:textId="77777777" w:rsidR="00A931EA" w:rsidRPr="00EE3251" w:rsidRDefault="00A931EA" w:rsidP="00C34A69">
            <w:pPr>
              <w:rPr>
                <w:position w:val="-36"/>
              </w:rPr>
            </w:pPr>
            <w:r w:rsidRPr="00EE3251">
              <w:rPr>
                <w:position w:val="-36"/>
              </w:rPr>
              <w:t>技術處長</w:t>
            </w:r>
          </w:p>
        </w:tc>
        <w:tc>
          <w:tcPr>
            <w:tcW w:w="1275" w:type="dxa"/>
            <w:gridSpan w:val="2"/>
            <w:tcBorders>
              <w:top w:val="single" w:sz="8" w:space="0" w:color="auto"/>
              <w:left w:val="single" w:sz="8" w:space="0" w:color="auto"/>
              <w:bottom w:val="single" w:sz="8" w:space="0" w:color="auto"/>
              <w:right w:val="single" w:sz="8" w:space="0" w:color="auto"/>
            </w:tcBorders>
            <w:vAlign w:val="center"/>
          </w:tcPr>
          <w:p w14:paraId="1BC203E7" w14:textId="77777777" w:rsidR="00A931EA" w:rsidRPr="00EE3251" w:rsidRDefault="00A931EA" w:rsidP="00C34A69">
            <w:pPr>
              <w:rPr>
                <w:position w:val="-36"/>
              </w:rPr>
            </w:pPr>
            <w:r w:rsidRPr="00EE3251">
              <w:rPr>
                <w:position w:val="-36"/>
              </w:rPr>
              <w:t>電子信箱</w:t>
            </w:r>
          </w:p>
        </w:tc>
        <w:tc>
          <w:tcPr>
            <w:tcW w:w="3717" w:type="dxa"/>
            <w:gridSpan w:val="5"/>
            <w:tcBorders>
              <w:top w:val="single" w:sz="8" w:space="0" w:color="auto"/>
              <w:left w:val="single" w:sz="8" w:space="0" w:color="auto"/>
              <w:bottom w:val="single" w:sz="8" w:space="0" w:color="auto"/>
              <w:right w:val="single" w:sz="8" w:space="0" w:color="auto"/>
            </w:tcBorders>
            <w:vAlign w:val="center"/>
          </w:tcPr>
          <w:p w14:paraId="7D1C62FF" w14:textId="77777777" w:rsidR="00A931EA" w:rsidRPr="00EE3251" w:rsidRDefault="00A931EA" w:rsidP="00C34A69">
            <w:pPr>
              <w:rPr>
                <w:position w:val="-36"/>
              </w:rPr>
            </w:pPr>
            <w:r w:rsidRPr="00EE3251">
              <w:rPr>
                <w:position w:val="-36"/>
              </w:rPr>
              <w:t>len@powerchip.com</w:t>
            </w:r>
          </w:p>
        </w:tc>
      </w:tr>
    </w:tbl>
    <w:p w14:paraId="62C24D0C" w14:textId="77777777" w:rsidR="00A931EA" w:rsidRPr="00EE3251" w:rsidRDefault="00A931EA" w:rsidP="00C34A69">
      <w:r w:rsidRPr="00EE3251">
        <w:t>填表說明：</w:t>
      </w:r>
    </w:p>
    <w:p w14:paraId="53129EF9" w14:textId="77777777" w:rsidR="00A931EA" w:rsidRPr="00EE3251" w:rsidRDefault="00A931EA" w:rsidP="00C34A69">
      <w:r w:rsidRPr="00EE3251">
        <w:t>1.</w:t>
      </w:r>
      <w:r w:rsidRPr="00EE3251">
        <w:t>「申請單位名稱」欄，如為多家公司聯合申請，應全部列明。</w:t>
      </w:r>
    </w:p>
    <w:p w14:paraId="0C699997" w14:textId="77777777" w:rsidR="00A931EA" w:rsidRPr="00EE3251" w:rsidRDefault="00A931EA" w:rsidP="00C34A69">
      <w:r w:rsidRPr="00EE3251">
        <w:t>2.</w:t>
      </w:r>
      <w:r w:rsidRPr="00EE3251">
        <w:t>請使用</w:t>
      </w:r>
      <w:r w:rsidRPr="00EE3251">
        <w:t>12</w:t>
      </w:r>
      <w:r w:rsidRPr="00EE3251">
        <w:t>點字撰寫本表。</w:t>
      </w:r>
    </w:p>
    <w:p w14:paraId="4A35F53F" w14:textId="77777777" w:rsidR="00A931EA" w:rsidRPr="00EE3251" w:rsidRDefault="00A931EA" w:rsidP="00D60487">
      <w:pPr>
        <w:rPr>
          <w:sz w:val="34"/>
        </w:rPr>
      </w:pPr>
      <w:r w:rsidRPr="00EE3251">
        <w:br w:type="page"/>
      </w:r>
      <w:r w:rsidRPr="00EE3251">
        <w:rPr>
          <w:sz w:val="34"/>
        </w:rPr>
        <w:lastRenderedPageBreak/>
        <w:t>計畫書摘要表</w:t>
      </w:r>
    </w:p>
    <w:p w14:paraId="130E3EFE" w14:textId="77777777" w:rsidR="00A931EA" w:rsidRPr="00EE3251" w:rsidRDefault="00A931EA" w:rsidP="00C34A69">
      <w:r w:rsidRPr="00EE3251">
        <w:tab/>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9335"/>
      </w:tblGrid>
      <w:tr w:rsidR="00A931EA" w:rsidRPr="00EE3251" w14:paraId="59F802EB" w14:textId="77777777" w:rsidTr="004F3EFB">
        <w:trPr>
          <w:trHeight w:val="11235"/>
          <w:jc w:val="center"/>
        </w:trPr>
        <w:tc>
          <w:tcPr>
            <w:tcW w:w="9036" w:type="dxa"/>
            <w:shd w:val="clear" w:color="auto" w:fill="auto"/>
          </w:tcPr>
          <w:p w14:paraId="2493463B" w14:textId="77777777" w:rsidR="00A931EA" w:rsidRDefault="00A931EA" w:rsidP="00C34A69">
            <w:r w:rsidRPr="00EE3251">
              <w:t>計畫摘要</w:t>
            </w:r>
          </w:p>
          <w:p w14:paraId="5DF0A2DE" w14:textId="77777777" w:rsidR="008F6BB7" w:rsidRPr="00EE3251" w:rsidRDefault="008F6BB7" w:rsidP="00C34A69"/>
          <w:p w14:paraId="40FA0280" w14:textId="77777777" w:rsidR="00A931EA" w:rsidRDefault="00A931EA" w:rsidP="002D5ED4">
            <w:pPr>
              <w:pStyle w:val="affc"/>
              <w:numPr>
                <w:ilvl w:val="0"/>
                <w:numId w:val="59"/>
              </w:numPr>
              <w:ind w:leftChars="0"/>
            </w:pPr>
            <w:r w:rsidRPr="00EE3251">
              <w:t>申請單位簡介</w:t>
            </w:r>
          </w:p>
          <w:p w14:paraId="6D6C5726" w14:textId="77777777" w:rsidR="008F6BB7" w:rsidRPr="00EE3251" w:rsidRDefault="008F6BB7" w:rsidP="008F6BB7">
            <w:pPr>
              <w:pStyle w:val="affc"/>
              <w:ind w:leftChars="0"/>
            </w:pPr>
          </w:p>
          <w:tbl>
            <w:tblPr>
              <w:tblpPr w:leftFromText="180" w:rightFromText="180" w:vertAnchor="page" w:horzAnchor="margin" w:tblpY="1201"/>
              <w:tblOverlap w:val="never"/>
              <w:tblW w:w="9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2"/>
              <w:gridCol w:w="1535"/>
              <w:gridCol w:w="1017"/>
              <w:gridCol w:w="4369"/>
            </w:tblGrid>
            <w:tr w:rsidR="008F6BB7" w:rsidRPr="00EE3251" w14:paraId="1819D47B" w14:textId="77777777" w:rsidTr="008F6BB7">
              <w:trPr>
                <w:trHeight w:val="332"/>
              </w:trPr>
              <w:tc>
                <w:tcPr>
                  <w:tcW w:w="2362" w:type="dxa"/>
                </w:tcPr>
                <w:p w14:paraId="78CCA8BA" w14:textId="77777777" w:rsidR="008F6BB7" w:rsidRPr="00EE3251" w:rsidRDefault="008F6BB7" w:rsidP="008F6BB7">
                  <w:r w:rsidRPr="00EE3251">
                    <w:t>申請單位名稱</w:t>
                  </w:r>
                </w:p>
              </w:tc>
              <w:tc>
                <w:tcPr>
                  <w:tcW w:w="1535" w:type="dxa"/>
                </w:tcPr>
                <w:p w14:paraId="5E71E29A" w14:textId="77777777" w:rsidR="008F6BB7" w:rsidRPr="00EE3251" w:rsidRDefault="008F6BB7" w:rsidP="008F6BB7">
                  <w:r w:rsidRPr="00EE3251">
                    <w:t>創立日期</w:t>
                  </w:r>
                </w:p>
              </w:tc>
              <w:tc>
                <w:tcPr>
                  <w:tcW w:w="1017" w:type="dxa"/>
                </w:tcPr>
                <w:p w14:paraId="520F1186" w14:textId="77777777" w:rsidR="008F6BB7" w:rsidRPr="00EE3251" w:rsidRDefault="008F6BB7" w:rsidP="008F6BB7">
                  <w:r w:rsidRPr="00EE3251">
                    <w:t>負責人</w:t>
                  </w:r>
                </w:p>
              </w:tc>
              <w:tc>
                <w:tcPr>
                  <w:tcW w:w="4369" w:type="dxa"/>
                </w:tcPr>
                <w:p w14:paraId="27202AE1" w14:textId="77777777" w:rsidR="008F6BB7" w:rsidRPr="00EE3251" w:rsidRDefault="008F6BB7" w:rsidP="008F6BB7">
                  <w:r w:rsidRPr="00EE3251">
                    <w:t>主要營業項目</w:t>
                  </w:r>
                </w:p>
              </w:tc>
            </w:tr>
            <w:tr w:rsidR="008F6BB7" w:rsidRPr="00EE3251" w14:paraId="6C08A7F8" w14:textId="77777777" w:rsidTr="008F6BB7">
              <w:trPr>
                <w:trHeight w:val="674"/>
              </w:trPr>
              <w:tc>
                <w:tcPr>
                  <w:tcW w:w="2362" w:type="dxa"/>
                </w:tcPr>
                <w:p w14:paraId="31F924E3" w14:textId="77777777" w:rsidR="008F6BB7" w:rsidRPr="00EE3251" w:rsidRDefault="008F6BB7" w:rsidP="008F6BB7">
                  <w:r w:rsidRPr="00EE3251">
                    <w:t>力晶積成電子製造股份有限公司</w:t>
                  </w:r>
                </w:p>
              </w:tc>
              <w:tc>
                <w:tcPr>
                  <w:tcW w:w="1535" w:type="dxa"/>
                </w:tcPr>
                <w:p w14:paraId="3E08E6C4" w14:textId="77777777" w:rsidR="008F6BB7" w:rsidRPr="00EE3251" w:rsidRDefault="008F6BB7" w:rsidP="008F6BB7">
                  <w:r w:rsidRPr="00EE3251">
                    <w:t>97</w:t>
                  </w:r>
                  <w:r w:rsidRPr="00EE3251">
                    <w:t>年</w:t>
                  </w:r>
                  <w:r w:rsidRPr="00EE3251">
                    <w:t>4</w:t>
                  </w:r>
                  <w:r w:rsidRPr="00EE3251">
                    <w:t>月</w:t>
                  </w:r>
                </w:p>
              </w:tc>
              <w:tc>
                <w:tcPr>
                  <w:tcW w:w="1017" w:type="dxa"/>
                </w:tcPr>
                <w:p w14:paraId="7689BFEC" w14:textId="77777777" w:rsidR="008F6BB7" w:rsidRPr="00EE3251" w:rsidRDefault="008F6BB7" w:rsidP="008F6BB7">
                  <w:r w:rsidRPr="00EE3251">
                    <w:t>黃崇仁</w:t>
                  </w:r>
                </w:p>
              </w:tc>
              <w:tc>
                <w:tcPr>
                  <w:tcW w:w="4369" w:type="dxa"/>
                </w:tcPr>
                <w:p w14:paraId="1D94AEF5" w14:textId="77777777" w:rsidR="008F6BB7" w:rsidRPr="00EE3251" w:rsidRDefault="008F6BB7" w:rsidP="008F6BB7">
                  <w:r w:rsidRPr="00EE3251">
                    <w:t>半導體晶圓代工（</w:t>
                  </w:r>
                  <w:r w:rsidRPr="00EE3251">
                    <w:t>DRAM</w:t>
                  </w:r>
                  <w:r w:rsidRPr="00EE3251">
                    <w:t>、</w:t>
                  </w:r>
                  <w:r w:rsidRPr="00EE3251">
                    <w:t>NANDFlash</w:t>
                  </w:r>
                  <w:r w:rsidRPr="00EE3251">
                    <w:t>、</w:t>
                  </w:r>
                  <w:r w:rsidRPr="00EE3251">
                    <w:t>NORFlash</w:t>
                  </w:r>
                  <w:r w:rsidRPr="00EE3251">
                    <w:t>、</w:t>
                  </w:r>
                  <w:r w:rsidRPr="00EE3251">
                    <w:t>Logic</w:t>
                  </w:r>
                  <w:r w:rsidRPr="00EE3251">
                    <w:t>、</w:t>
                  </w:r>
                  <w:r w:rsidRPr="00EE3251">
                    <w:t>PMIC</w:t>
                  </w:r>
                  <w:r w:rsidRPr="00EE3251">
                    <w:t>）</w:t>
                  </w:r>
                </w:p>
              </w:tc>
            </w:tr>
            <w:tr w:rsidR="008F6BB7" w:rsidRPr="00EE3251" w14:paraId="4DBEFD86" w14:textId="77777777" w:rsidTr="008F6BB7">
              <w:trPr>
                <w:trHeight w:val="674"/>
              </w:trPr>
              <w:tc>
                <w:tcPr>
                  <w:tcW w:w="2362" w:type="dxa"/>
                </w:tcPr>
                <w:p w14:paraId="2320D36D" w14:textId="77777777" w:rsidR="008F6BB7" w:rsidRPr="00EE3251" w:rsidRDefault="008F6BB7" w:rsidP="008F6BB7">
                  <w:r w:rsidRPr="00EE3251">
                    <w:t>先進車系統股份有限公司</w:t>
                  </w:r>
                </w:p>
              </w:tc>
              <w:tc>
                <w:tcPr>
                  <w:tcW w:w="1535" w:type="dxa"/>
                </w:tcPr>
                <w:p w14:paraId="3D5BB984" w14:textId="77777777" w:rsidR="008F6BB7" w:rsidRPr="00EE3251" w:rsidRDefault="008F6BB7" w:rsidP="008F6BB7">
                  <w:r w:rsidRPr="00EE3251">
                    <w:t>107</w:t>
                  </w:r>
                  <w:r w:rsidRPr="00EE3251">
                    <w:t>年</w:t>
                  </w:r>
                  <w:r>
                    <w:rPr>
                      <w:rFonts w:hint="eastAsia"/>
                    </w:rPr>
                    <w:t>3</w:t>
                  </w:r>
                  <w:r w:rsidRPr="00EE3251">
                    <w:t>月</w:t>
                  </w:r>
                </w:p>
              </w:tc>
              <w:tc>
                <w:tcPr>
                  <w:tcW w:w="1017" w:type="dxa"/>
                </w:tcPr>
                <w:p w14:paraId="02E8CA48" w14:textId="77777777" w:rsidR="008F6BB7" w:rsidRPr="00EE3251" w:rsidRDefault="008F6BB7" w:rsidP="008F6BB7">
                  <w:r w:rsidRPr="00EE3251">
                    <w:t>許長豐</w:t>
                  </w:r>
                </w:p>
              </w:tc>
              <w:tc>
                <w:tcPr>
                  <w:tcW w:w="4369" w:type="dxa"/>
                </w:tcPr>
                <w:p w14:paraId="37A4F104" w14:textId="77777777" w:rsidR="008F6BB7" w:rsidRPr="00EE3251" w:rsidRDefault="008F6BB7" w:rsidP="008F6BB7">
                  <w:r w:rsidRPr="00EE3251">
                    <w:t>自駕車及</w:t>
                  </w:r>
                  <w:r w:rsidRPr="00EE3251">
                    <w:t>ADAS</w:t>
                  </w:r>
                  <w:r w:rsidRPr="00EE3251">
                    <w:t>核心系統開發</w:t>
                  </w:r>
                </w:p>
              </w:tc>
            </w:tr>
            <w:tr w:rsidR="008F6BB7" w:rsidRPr="00EE3251" w14:paraId="557AE92E" w14:textId="77777777" w:rsidTr="008F6BB7">
              <w:trPr>
                <w:trHeight w:val="674"/>
              </w:trPr>
              <w:tc>
                <w:tcPr>
                  <w:tcW w:w="2362" w:type="dxa"/>
                </w:tcPr>
                <w:p w14:paraId="3310CAB5" w14:textId="77777777" w:rsidR="008F6BB7" w:rsidRPr="00EE3251" w:rsidRDefault="008F6BB7" w:rsidP="008F6BB7">
                  <w:r w:rsidRPr="008F1990">
                    <w:rPr>
                      <w:rFonts w:hint="eastAsia"/>
                    </w:rPr>
                    <w:t>博遠智能科技股份有限公司</w:t>
                  </w:r>
                </w:p>
              </w:tc>
              <w:tc>
                <w:tcPr>
                  <w:tcW w:w="1535" w:type="dxa"/>
                </w:tcPr>
                <w:p w14:paraId="263D511B" w14:textId="77777777" w:rsidR="008F6BB7" w:rsidRPr="00EE3251" w:rsidRDefault="008F6BB7" w:rsidP="008F6BB7">
                  <w:r w:rsidRPr="008F1990">
                    <w:t>105</w:t>
                  </w:r>
                  <w:r w:rsidRPr="008F1990">
                    <w:rPr>
                      <w:rFonts w:hint="eastAsia"/>
                    </w:rPr>
                    <w:t>年</w:t>
                  </w:r>
                  <w:r w:rsidRPr="008F1990">
                    <w:t>9</w:t>
                  </w:r>
                  <w:r w:rsidRPr="008F1990">
                    <w:rPr>
                      <w:rFonts w:hint="eastAsia"/>
                    </w:rPr>
                    <w:t>月</w:t>
                  </w:r>
                </w:p>
              </w:tc>
              <w:tc>
                <w:tcPr>
                  <w:tcW w:w="1017" w:type="dxa"/>
                </w:tcPr>
                <w:p w14:paraId="195D3A00" w14:textId="77777777" w:rsidR="008F6BB7" w:rsidRPr="00EE3251" w:rsidRDefault="008F6BB7" w:rsidP="008F6BB7">
                  <w:r w:rsidRPr="008F1990">
                    <w:rPr>
                      <w:rFonts w:hint="eastAsia"/>
                    </w:rPr>
                    <w:t>游人諭</w:t>
                  </w:r>
                </w:p>
              </w:tc>
              <w:tc>
                <w:tcPr>
                  <w:tcW w:w="4369" w:type="dxa"/>
                </w:tcPr>
                <w:p w14:paraId="2886C687" w14:textId="77777777" w:rsidR="008F6BB7" w:rsidRPr="00EE3251" w:rsidRDefault="008F6BB7" w:rsidP="008F6BB7">
                  <w:r w:rsidRPr="008F1990">
                    <w:rPr>
                      <w:rFonts w:hint="eastAsia"/>
                    </w:rPr>
                    <w:t>行動影音軟硬體平台及雲端系統</w:t>
                  </w:r>
                </w:p>
              </w:tc>
            </w:tr>
          </w:tbl>
          <w:p w14:paraId="6866760A" w14:textId="77777777" w:rsidR="00EE3251" w:rsidRPr="00B36C00" w:rsidRDefault="00EE3251" w:rsidP="002D5ED4">
            <w:pPr>
              <w:pStyle w:val="affc"/>
              <w:numPr>
                <w:ilvl w:val="0"/>
                <w:numId w:val="59"/>
              </w:numPr>
              <w:ind w:leftChars="0"/>
            </w:pPr>
            <w:r w:rsidRPr="00EE3251">
              <w:t>產</w:t>
            </w:r>
            <w:r w:rsidRPr="00B36C00">
              <w:t>業問題及對策</w:t>
            </w:r>
          </w:p>
          <w:p w14:paraId="63F5A609" w14:textId="77777777" w:rsidR="00AF4418" w:rsidRPr="00B36C00" w:rsidRDefault="000A22E8" w:rsidP="00AF4418">
            <w:pPr>
              <w:adjustRightInd/>
              <w:snapToGrid w:val="0"/>
              <w:ind w:firstLineChars="219" w:firstLine="526"/>
              <w:jc w:val="both"/>
              <w:textAlignment w:val="auto"/>
            </w:pPr>
            <w:r w:rsidRPr="000A22E8">
              <w:rPr>
                <w:rFonts w:ascii="Times New Roman" w:hAnsi="Times New Roman"/>
              </w:rPr>
              <w:t>現今之人工智慧</w:t>
            </w:r>
            <w:r w:rsidRPr="000A22E8">
              <w:rPr>
                <w:rFonts w:ascii="Times New Roman" w:hAnsi="Times New Roman"/>
              </w:rPr>
              <w:t xml:space="preserve"> AI </w:t>
            </w:r>
            <w:r w:rsidRPr="000A22E8">
              <w:rPr>
                <w:rFonts w:ascii="Times New Roman" w:hAnsi="Times New Roman"/>
              </w:rPr>
              <w:t>發展需應付日益增加的運算能力需求及因而產生的大量能源消耗問題，起因於</w:t>
            </w:r>
            <w:r w:rsidRPr="000A22E8">
              <w:rPr>
                <w:rFonts w:ascii="Times New Roman" w:hAnsi="Times New Roman"/>
              </w:rPr>
              <w:t>AI</w:t>
            </w:r>
            <w:r w:rsidRPr="000A22E8">
              <w:rPr>
                <w:rFonts w:ascii="Times New Roman" w:hAnsi="Times New Roman"/>
              </w:rPr>
              <w:t>運算所採用的神經網路模型</w:t>
            </w:r>
            <w:r w:rsidRPr="000A22E8">
              <w:rPr>
                <w:rFonts w:ascii="Times New Roman" w:hAnsi="Times New Roman"/>
              </w:rPr>
              <w:t xml:space="preserve"> (Neuro Network Model)</w:t>
            </w:r>
            <w:r w:rsidRPr="000A22E8">
              <w:rPr>
                <w:rFonts w:ascii="Times New Roman" w:hAnsi="Times New Roman" w:hint="eastAsia"/>
              </w:rPr>
              <w:t xml:space="preserve"> </w:t>
            </w:r>
            <w:r w:rsidRPr="000A22E8">
              <w:rPr>
                <w:rFonts w:ascii="Times New Roman" w:hAnsi="Times New Roman"/>
              </w:rPr>
              <w:t>需要高算力及記憶體的快速存取，期間超過</w:t>
            </w:r>
            <w:r w:rsidRPr="000A22E8">
              <w:rPr>
                <w:rFonts w:ascii="Times New Roman" w:hAnsi="Times New Roman"/>
              </w:rPr>
              <w:t>80%</w:t>
            </w:r>
            <w:r w:rsidRPr="000A22E8">
              <w:rPr>
                <w:rFonts w:ascii="Times New Roman" w:hAnsi="Times New Roman"/>
              </w:rPr>
              <w:t>的能耗及時間是花在記憶體的存取上，使得</w:t>
            </w:r>
            <w:r w:rsidRPr="000A22E8">
              <w:rPr>
                <w:rFonts w:ascii="Times New Roman" w:hAnsi="Times New Roman"/>
              </w:rPr>
              <w:t>AI</w:t>
            </w:r>
            <w:r w:rsidRPr="000A22E8">
              <w:rPr>
                <w:rFonts w:ascii="Times New Roman" w:hAnsi="Times New Roman"/>
              </w:rPr>
              <w:t>雖然帶來產業革命</w:t>
            </w:r>
            <w:r w:rsidRPr="000A22E8">
              <w:rPr>
                <w:rFonts w:ascii="Times New Roman" w:hAnsi="Times New Roman"/>
              </w:rPr>
              <w:t xml:space="preserve">, </w:t>
            </w:r>
            <w:r w:rsidRPr="000A22E8">
              <w:rPr>
                <w:rFonts w:ascii="Times New Roman" w:hAnsi="Times New Roman"/>
              </w:rPr>
              <w:t>卻也成為高能耗的產業，阻卻產業的發展，力積電提出整合邏輯與記憶體為單一晶圓製程開發平台的構想，提供處理器與記憶體間高頻寬的快速通道，縮短資料傳輸距離，大幅提升</w:t>
            </w:r>
            <w:r w:rsidRPr="000A22E8">
              <w:rPr>
                <w:rFonts w:ascii="Times New Roman" w:hAnsi="Times New Roman"/>
              </w:rPr>
              <w:t xml:space="preserve"> AI </w:t>
            </w:r>
            <w:r w:rsidRPr="000A22E8">
              <w:rPr>
                <w:rFonts w:ascii="Times New Roman" w:hAnsi="Times New Roman"/>
              </w:rPr>
              <w:t>運算效能，同時大幅降低能耗，提供</w:t>
            </w:r>
            <w:r w:rsidRPr="000A22E8">
              <w:rPr>
                <w:rFonts w:ascii="Times New Roman" w:hAnsi="Times New Roman"/>
              </w:rPr>
              <w:t>IC</w:t>
            </w:r>
            <w:r w:rsidRPr="000A22E8">
              <w:rPr>
                <w:rFonts w:ascii="Times New Roman" w:hAnsi="Times New Roman"/>
              </w:rPr>
              <w:t>設計者一個有效方便的開發方案，加速</w:t>
            </w:r>
            <w:r w:rsidRPr="000A22E8">
              <w:rPr>
                <w:rFonts w:ascii="Times New Roman" w:hAnsi="Times New Roman"/>
              </w:rPr>
              <w:t>AI</w:t>
            </w:r>
            <w:r w:rsidRPr="000A22E8">
              <w:rPr>
                <w:rFonts w:ascii="Times New Roman" w:hAnsi="Times New Roman"/>
              </w:rPr>
              <w:t>從伺服器端進入到終端產品。</w:t>
            </w:r>
          </w:p>
          <w:p w14:paraId="1C5F862C" w14:textId="5C05C223" w:rsidR="000A22E8" w:rsidRPr="000A22E8" w:rsidRDefault="000A22E8" w:rsidP="00C34A69"/>
          <w:p w14:paraId="3600AFD7" w14:textId="77777777" w:rsidR="00EE3251" w:rsidRPr="00B36C00" w:rsidRDefault="00EE3251" w:rsidP="002D5ED4">
            <w:pPr>
              <w:pStyle w:val="affc"/>
              <w:numPr>
                <w:ilvl w:val="0"/>
                <w:numId w:val="59"/>
              </w:numPr>
              <w:ind w:leftChars="0"/>
            </w:pPr>
            <w:r w:rsidRPr="00B36C00">
              <w:t>計畫目標及研究範疇</w:t>
            </w:r>
          </w:p>
          <w:p w14:paraId="3C4CFFF0" w14:textId="71037D17" w:rsidR="00AF4418" w:rsidRPr="00B36C00" w:rsidRDefault="000A22E8" w:rsidP="00AF4418">
            <w:pPr>
              <w:adjustRightInd/>
              <w:snapToGrid w:val="0"/>
              <w:ind w:firstLineChars="219" w:firstLine="526"/>
              <w:jc w:val="both"/>
              <w:textAlignment w:val="auto"/>
            </w:pPr>
            <w:r w:rsidRPr="00B36C00">
              <w:t>本</w:t>
            </w:r>
            <w:r>
              <w:rPr>
                <w:rFonts w:hint="eastAsia"/>
              </w:rPr>
              <w:t>計畫</w:t>
            </w:r>
            <w:r w:rsidRPr="00B36C00">
              <w:t>旨在建立完整的</w:t>
            </w:r>
            <w:r w:rsidRPr="00B36C00">
              <w:t xml:space="preserve">AIM (AI-Compute-in-DRAM) </w:t>
            </w:r>
            <w:r w:rsidRPr="00B36C00">
              <w:t>晶片整合製造平台所需的各式基礎技術、元件、智財、軟體支援，利用</w:t>
            </w:r>
            <w:r w:rsidRPr="00B36C00">
              <w:t>DRAM</w:t>
            </w:r>
            <w:r w:rsidRPr="00B36C00">
              <w:t>的製程整合邏輯的設計及製程於單一晶圓，同時完成</w:t>
            </w:r>
            <w:r>
              <w:rPr>
                <w:rFonts w:hint="eastAsia"/>
              </w:rPr>
              <w:t>兩顆中高階</w:t>
            </w:r>
            <w:r w:rsidRPr="00B36C00">
              <w:t>影像</w:t>
            </w:r>
            <w:r w:rsidRPr="00B36C00">
              <w:t>AI</w:t>
            </w:r>
            <w:r w:rsidRPr="00B36C00">
              <w:t>晶片開發及</w:t>
            </w:r>
            <w:r>
              <w:rPr>
                <w:rFonts w:hint="eastAsia"/>
              </w:rPr>
              <w:t>應用於</w:t>
            </w:r>
            <w:r>
              <w:rPr>
                <w:rFonts w:hint="eastAsia"/>
              </w:rPr>
              <w:t>S</w:t>
            </w:r>
            <w:r>
              <w:t>mart Camera</w:t>
            </w:r>
            <w:r>
              <w:rPr>
                <w:rFonts w:hint="eastAsia"/>
              </w:rPr>
              <w:t>和</w:t>
            </w:r>
            <w:r w:rsidRPr="00B36C00">
              <w:t>車用</w:t>
            </w:r>
            <w:r w:rsidRPr="00B36C00">
              <w:t xml:space="preserve">ADAS </w:t>
            </w:r>
            <w:r w:rsidRPr="00B36C00">
              <w:t>的載具驗證，為一完整上下游整合及產學研共同合作的開發提案。</w:t>
            </w:r>
            <w:r>
              <w:t>計畫</w:t>
            </w:r>
            <w:r w:rsidRPr="00B36C00">
              <w:t>涵蓋四大範圍</w:t>
            </w:r>
            <w:r w:rsidRPr="00B36C00">
              <w:t>:</w:t>
            </w:r>
            <w:r w:rsidR="00AF4418" w:rsidRPr="00B36C00">
              <w:t xml:space="preserve"> </w:t>
            </w:r>
          </w:p>
          <w:p w14:paraId="1ECDC5D5" w14:textId="61EF81A2" w:rsidR="000A22E8" w:rsidRPr="00B36C00" w:rsidRDefault="000A22E8" w:rsidP="002D5ED4">
            <w:pPr>
              <w:pStyle w:val="affc"/>
              <w:numPr>
                <w:ilvl w:val="0"/>
                <w:numId w:val="62"/>
              </w:numPr>
              <w:snapToGrid w:val="0"/>
              <w:spacing w:line="360" w:lineRule="atLeast"/>
              <w:ind w:leftChars="219" w:left="526" w:firstLine="1"/>
              <w:rPr>
                <w:rFonts w:ascii="Times New Roman"/>
                <w:sz w:val="24"/>
              </w:rPr>
            </w:pPr>
            <w:r>
              <w:rPr>
                <w:rFonts w:ascii="Times New Roman" w:hint="eastAsia"/>
                <w:sz w:val="24"/>
              </w:rPr>
              <w:t xml:space="preserve"> </w:t>
            </w:r>
            <w:r w:rsidRPr="00B36C00">
              <w:rPr>
                <w:rFonts w:ascii="Times New Roman"/>
                <w:sz w:val="24"/>
              </w:rPr>
              <w:t xml:space="preserve">AIM </w:t>
            </w:r>
            <w:r w:rsidRPr="00B36C00">
              <w:rPr>
                <w:rFonts w:ascii="Times New Roman"/>
                <w:sz w:val="24"/>
              </w:rPr>
              <w:t>製程平台開發</w:t>
            </w:r>
            <w:r w:rsidRPr="00B36C00">
              <w:rPr>
                <w:rFonts w:ascii="Times New Roman"/>
                <w:sz w:val="24"/>
              </w:rPr>
              <w:t xml:space="preserve">: </w:t>
            </w:r>
            <w:r w:rsidRPr="00B36C00">
              <w:rPr>
                <w:rFonts w:ascii="Times New Roman"/>
                <w:sz w:val="24"/>
              </w:rPr>
              <w:t>由力積電主導</w:t>
            </w:r>
          </w:p>
          <w:p w14:paraId="572B3CE4" w14:textId="77777777" w:rsidR="000A22E8" w:rsidRPr="00B36C00" w:rsidRDefault="000A22E8" w:rsidP="002D5ED4">
            <w:pPr>
              <w:pStyle w:val="affc"/>
              <w:numPr>
                <w:ilvl w:val="0"/>
                <w:numId w:val="62"/>
              </w:numPr>
              <w:snapToGrid w:val="0"/>
              <w:spacing w:line="360" w:lineRule="atLeast"/>
              <w:ind w:leftChars="219" w:left="526" w:firstLine="1"/>
              <w:rPr>
                <w:rFonts w:ascii="Times New Roman"/>
                <w:sz w:val="24"/>
              </w:rPr>
            </w:pPr>
            <w:r>
              <w:rPr>
                <w:rFonts w:ascii="Times New Roman" w:hint="eastAsia"/>
                <w:sz w:val="24"/>
              </w:rPr>
              <w:t xml:space="preserve"> </w:t>
            </w:r>
            <w:r w:rsidRPr="00B36C00">
              <w:rPr>
                <w:rFonts w:ascii="Times New Roman"/>
                <w:sz w:val="24"/>
              </w:rPr>
              <w:t xml:space="preserve">AIM </w:t>
            </w:r>
            <w:r w:rsidRPr="00B36C00">
              <w:rPr>
                <w:rFonts w:ascii="Times New Roman"/>
                <w:sz w:val="24"/>
              </w:rPr>
              <w:t>基礎矽智財開發</w:t>
            </w:r>
            <w:r w:rsidRPr="00B36C00">
              <w:rPr>
                <w:rFonts w:ascii="Times New Roman"/>
                <w:sz w:val="24"/>
              </w:rPr>
              <w:t xml:space="preserve">: </w:t>
            </w:r>
            <w:r w:rsidRPr="00B36C00">
              <w:rPr>
                <w:rFonts w:ascii="Times New Roman"/>
                <w:sz w:val="24"/>
              </w:rPr>
              <w:t>由力積電與配合廠商合作開發</w:t>
            </w:r>
          </w:p>
          <w:p w14:paraId="30CBDFBB" w14:textId="77777777" w:rsidR="000A22E8" w:rsidRPr="00B36C00" w:rsidRDefault="000A22E8" w:rsidP="002D5ED4">
            <w:pPr>
              <w:pStyle w:val="affc"/>
              <w:numPr>
                <w:ilvl w:val="0"/>
                <w:numId w:val="62"/>
              </w:numPr>
              <w:snapToGrid w:val="0"/>
              <w:spacing w:line="360" w:lineRule="atLeast"/>
              <w:ind w:leftChars="219" w:left="526" w:firstLine="1"/>
              <w:rPr>
                <w:rFonts w:ascii="Times New Roman"/>
                <w:sz w:val="24"/>
              </w:rPr>
            </w:pPr>
            <w:r>
              <w:rPr>
                <w:rFonts w:ascii="Times New Roman" w:hint="eastAsia"/>
                <w:sz w:val="24"/>
              </w:rPr>
              <w:t xml:space="preserve"> </w:t>
            </w:r>
            <w:r w:rsidRPr="00B36C00">
              <w:rPr>
                <w:rFonts w:ascii="Times New Roman"/>
                <w:sz w:val="24"/>
              </w:rPr>
              <w:t xml:space="preserve">AIM </w:t>
            </w:r>
            <w:r w:rsidRPr="00B36C00">
              <w:rPr>
                <w:rFonts w:ascii="Times New Roman"/>
                <w:sz w:val="24"/>
              </w:rPr>
              <w:t>設計平台開發</w:t>
            </w:r>
            <w:r w:rsidRPr="00B36C00">
              <w:rPr>
                <w:rFonts w:ascii="Times New Roman"/>
                <w:sz w:val="24"/>
              </w:rPr>
              <w:t xml:space="preserve">: </w:t>
            </w:r>
            <w:r w:rsidRPr="00B36C00">
              <w:rPr>
                <w:rFonts w:ascii="Times New Roman"/>
                <w:sz w:val="24"/>
              </w:rPr>
              <w:t>由力積電與清大、工研院合作開發</w:t>
            </w:r>
          </w:p>
          <w:p w14:paraId="1852C7CD" w14:textId="77777777" w:rsidR="000A22E8" w:rsidRPr="00B36C00" w:rsidRDefault="000A22E8" w:rsidP="002D5ED4">
            <w:pPr>
              <w:pStyle w:val="affc"/>
              <w:numPr>
                <w:ilvl w:val="0"/>
                <w:numId w:val="62"/>
              </w:numPr>
              <w:snapToGrid w:val="0"/>
              <w:spacing w:line="360" w:lineRule="atLeast"/>
              <w:ind w:leftChars="219" w:left="526" w:firstLine="1"/>
              <w:rPr>
                <w:rFonts w:ascii="Times New Roman"/>
                <w:sz w:val="24"/>
              </w:rPr>
            </w:pPr>
            <w:r>
              <w:rPr>
                <w:rFonts w:ascii="Times New Roman" w:hint="eastAsia"/>
                <w:sz w:val="24"/>
              </w:rPr>
              <w:t xml:space="preserve"> </w:t>
            </w:r>
            <w:r w:rsidRPr="00B36C00">
              <w:rPr>
                <w:rFonts w:ascii="Times New Roman"/>
                <w:sz w:val="24"/>
              </w:rPr>
              <w:t xml:space="preserve">AIM </w:t>
            </w:r>
            <w:r w:rsidRPr="00B36C00">
              <w:rPr>
                <w:rFonts w:ascii="Times New Roman"/>
                <w:sz w:val="24"/>
              </w:rPr>
              <w:t>載具驗證</w:t>
            </w:r>
            <w:r w:rsidRPr="00B36C00">
              <w:rPr>
                <w:rFonts w:ascii="Times New Roman"/>
                <w:sz w:val="24"/>
              </w:rPr>
              <w:t xml:space="preserve">: </w:t>
            </w:r>
            <w:r w:rsidRPr="00B36C00">
              <w:rPr>
                <w:rFonts w:ascii="Times New Roman"/>
                <w:sz w:val="24"/>
              </w:rPr>
              <w:t>由先進車</w:t>
            </w:r>
            <w:r>
              <w:rPr>
                <w:rFonts w:ascii="Times New Roman" w:hint="eastAsia"/>
                <w:sz w:val="24"/>
              </w:rPr>
              <w:t>及博遠智能</w:t>
            </w:r>
            <w:r w:rsidRPr="00B36C00">
              <w:rPr>
                <w:rFonts w:ascii="Times New Roman"/>
                <w:sz w:val="24"/>
              </w:rPr>
              <w:t>與雲科大、工研院合作開發</w:t>
            </w:r>
          </w:p>
          <w:p w14:paraId="3AC7C629" w14:textId="77777777" w:rsidR="000A22E8" w:rsidRPr="00B36C00" w:rsidRDefault="000A22E8" w:rsidP="000A22E8">
            <w:pPr>
              <w:adjustRightInd/>
              <w:snapToGrid w:val="0"/>
              <w:ind w:firstLineChars="219" w:firstLine="526"/>
              <w:jc w:val="both"/>
              <w:textAlignment w:val="auto"/>
            </w:pPr>
            <w:r w:rsidRPr="00B36C00">
              <w:t>研究範圍涵蓋甚廣，從基礎元件材料一直到終端系統的設計驗證，充分發揮國人科技自主的能力。</w:t>
            </w:r>
          </w:p>
          <w:p w14:paraId="0DE60D34" w14:textId="77777777" w:rsidR="00EE3251" w:rsidRPr="00B36C00" w:rsidRDefault="00EE3251" w:rsidP="00C34A69"/>
          <w:p w14:paraId="4D95447A" w14:textId="77777777" w:rsidR="00EE3251" w:rsidRPr="00B36C00" w:rsidRDefault="00EE3251" w:rsidP="002D5ED4">
            <w:pPr>
              <w:pStyle w:val="affc"/>
              <w:numPr>
                <w:ilvl w:val="0"/>
                <w:numId w:val="59"/>
              </w:numPr>
              <w:ind w:leftChars="0"/>
            </w:pPr>
            <w:r w:rsidRPr="00B36C00">
              <w:t>預期效益與價值創造</w:t>
            </w:r>
          </w:p>
          <w:p w14:paraId="71B4DE36" w14:textId="77777777" w:rsidR="00AF4418" w:rsidRPr="00B36C00" w:rsidRDefault="000A22E8" w:rsidP="00AF4418">
            <w:pPr>
              <w:adjustRightInd/>
              <w:snapToGrid w:val="0"/>
              <w:ind w:firstLineChars="219" w:firstLine="526"/>
              <w:jc w:val="both"/>
              <w:textAlignment w:val="auto"/>
            </w:pPr>
            <w:r>
              <w:rPr>
                <w:rFonts w:hint="eastAsia"/>
              </w:rPr>
              <w:t>本</w:t>
            </w:r>
            <w:r>
              <w:t>計畫</w:t>
            </w:r>
            <w:r w:rsidRPr="00B36C00">
              <w:t>之晶片設計開發製造部分為力積電自主開發的技術平台，可提升單一</w:t>
            </w:r>
            <w:r>
              <w:t>12</w:t>
            </w:r>
            <w:r>
              <w:rPr>
                <w:rFonts w:hint="eastAsia"/>
              </w:rPr>
              <w:t>吋</w:t>
            </w:r>
            <w:r w:rsidRPr="00B36C00">
              <w:t>晶圓</w:t>
            </w:r>
            <w:r w:rsidRPr="00B36C00">
              <w:t>50%</w:t>
            </w:r>
            <w:r w:rsidRPr="00B36C00">
              <w:t>以上的附加價值，同時引用了國內四家公司的</w:t>
            </w:r>
            <w:r w:rsidRPr="00B36C00">
              <w:t>IP</w:t>
            </w:r>
            <w:r w:rsidRPr="00B36C00">
              <w:t>，並與清大、雲科大及工研院進行技術合作，完全掌握上下游自主能力</w:t>
            </w:r>
            <w:r>
              <w:rPr>
                <w:rFonts w:ascii="標楷體" w:hAnsi="標楷體" w:hint="eastAsia"/>
              </w:rPr>
              <w:t>，</w:t>
            </w:r>
            <w:r w:rsidRPr="00B36C00">
              <w:t>此</w:t>
            </w:r>
            <w:r w:rsidRPr="00B36C00">
              <w:t>AIM</w:t>
            </w:r>
            <w:r w:rsidRPr="00B36C00">
              <w:t>平台可提供國內外</w:t>
            </w:r>
            <w:r w:rsidRPr="00B36C00">
              <w:t>IC</w:t>
            </w:r>
            <w:r w:rsidRPr="00B36C00">
              <w:t>設計者使用，預估依此設計的</w:t>
            </w:r>
            <w:r w:rsidRPr="00B36C00">
              <w:t>AI</w:t>
            </w:r>
            <w:r w:rsidRPr="00B36C00">
              <w:t>系統將可提升</w:t>
            </w:r>
            <w:r w:rsidRPr="00B36C00">
              <w:t>10</w:t>
            </w:r>
            <w:r w:rsidRPr="00B36C00">
              <w:t>倍的運算容量，同時節省</w:t>
            </w:r>
            <w:r w:rsidRPr="00B36C00">
              <w:t>90%</w:t>
            </w:r>
            <w:r w:rsidRPr="00B36C00">
              <w:t>的能量消耗。</w:t>
            </w:r>
          </w:p>
          <w:p w14:paraId="061AC6C4" w14:textId="2DE2D291" w:rsidR="000A22E8" w:rsidRPr="00B36C00" w:rsidRDefault="000A22E8" w:rsidP="002D5ED4">
            <w:pPr>
              <w:pStyle w:val="affc"/>
              <w:numPr>
                <w:ilvl w:val="0"/>
                <w:numId w:val="63"/>
              </w:numPr>
              <w:snapToGrid w:val="0"/>
              <w:spacing w:line="360" w:lineRule="atLeast"/>
              <w:ind w:leftChars="0"/>
              <w:jc w:val="both"/>
              <w:rPr>
                <w:rFonts w:ascii="Times New Roman"/>
                <w:sz w:val="24"/>
              </w:rPr>
            </w:pPr>
            <w:r w:rsidRPr="00B36C00">
              <w:rPr>
                <w:rFonts w:ascii="Times New Roman"/>
                <w:sz w:val="24"/>
              </w:rPr>
              <w:lastRenderedPageBreak/>
              <w:t>內部效益</w:t>
            </w:r>
            <w:r w:rsidRPr="00B36C00">
              <w:rPr>
                <w:rFonts w:ascii="Times New Roman"/>
                <w:sz w:val="24"/>
              </w:rPr>
              <w:t xml:space="preserve">: </w:t>
            </w:r>
            <w:r w:rsidRPr="00B36C00">
              <w:rPr>
                <w:rFonts w:ascii="Times New Roman"/>
                <w:sz w:val="24"/>
              </w:rPr>
              <w:t>提高單位晶圓代工附加價</w:t>
            </w:r>
            <w:r w:rsidRPr="00B36C00">
              <w:rPr>
                <w:rFonts w:ascii="Times New Roman"/>
                <w:sz w:val="24"/>
              </w:rPr>
              <w:t>50%</w:t>
            </w:r>
            <w:r w:rsidRPr="00B36C00">
              <w:rPr>
                <w:rFonts w:ascii="Times New Roman"/>
                <w:sz w:val="24"/>
              </w:rPr>
              <w:t>以上、提供多家廠商</w:t>
            </w:r>
            <w:r w:rsidRPr="00B36C00">
              <w:rPr>
                <w:rFonts w:ascii="Times New Roman"/>
                <w:sz w:val="24"/>
              </w:rPr>
              <w:t>IP</w:t>
            </w:r>
            <w:r w:rsidRPr="00B36C00">
              <w:rPr>
                <w:rFonts w:ascii="Times New Roman"/>
                <w:sz w:val="24"/>
              </w:rPr>
              <w:t>利益、</w:t>
            </w:r>
            <w:r w:rsidRPr="00373847">
              <w:rPr>
                <w:rFonts w:ascii="Times New Roman" w:hint="eastAsia"/>
                <w:sz w:val="24"/>
              </w:rPr>
              <w:t>平台開發完成經</w:t>
            </w:r>
            <w:r w:rsidRPr="00373847">
              <w:rPr>
                <w:rFonts w:ascii="Times New Roman" w:hint="eastAsia"/>
                <w:sz w:val="24"/>
              </w:rPr>
              <w:t>IC</w:t>
            </w:r>
            <w:r w:rsidRPr="00373847">
              <w:rPr>
                <w:rFonts w:ascii="Times New Roman" w:hint="eastAsia"/>
                <w:sz w:val="24"/>
              </w:rPr>
              <w:t>設計產業使用後，預估</w:t>
            </w:r>
            <w:r w:rsidRPr="00B36C00">
              <w:rPr>
                <w:rFonts w:ascii="Times New Roman"/>
                <w:sz w:val="24"/>
              </w:rPr>
              <w:t>AIM</w:t>
            </w:r>
            <w:r>
              <w:rPr>
                <w:rFonts w:ascii="Times New Roman" w:hint="eastAsia"/>
                <w:sz w:val="24"/>
              </w:rPr>
              <w:t>相關</w:t>
            </w:r>
            <w:r w:rsidRPr="00B36C00">
              <w:rPr>
                <w:rFonts w:ascii="Times New Roman"/>
                <w:sz w:val="24"/>
              </w:rPr>
              <w:t>晶片銷售</w:t>
            </w:r>
            <w:r>
              <w:rPr>
                <w:rFonts w:ascii="Times New Roman" w:hint="eastAsia"/>
                <w:sz w:val="24"/>
              </w:rPr>
              <w:t>金額可</w:t>
            </w:r>
            <w:r w:rsidRPr="00B36C00">
              <w:rPr>
                <w:rFonts w:ascii="Times New Roman"/>
                <w:sz w:val="24"/>
              </w:rPr>
              <w:t>達</w:t>
            </w:r>
            <w:r>
              <w:rPr>
                <w:rFonts w:ascii="Times New Roman"/>
                <w:sz w:val="24"/>
              </w:rPr>
              <w:t xml:space="preserve"> US$500M/</w:t>
            </w:r>
            <w:r>
              <w:rPr>
                <w:rFonts w:ascii="Times New Roman" w:hint="eastAsia"/>
                <w:sz w:val="24"/>
              </w:rPr>
              <w:t>年</w:t>
            </w:r>
          </w:p>
          <w:p w14:paraId="5BDAB255" w14:textId="5001E0F4" w:rsidR="000A22E8" w:rsidRDefault="000A22E8" w:rsidP="002D5ED4">
            <w:pPr>
              <w:pStyle w:val="affc"/>
              <w:numPr>
                <w:ilvl w:val="0"/>
                <w:numId w:val="63"/>
              </w:numPr>
              <w:snapToGrid w:val="0"/>
              <w:spacing w:line="360" w:lineRule="atLeast"/>
              <w:ind w:leftChars="0"/>
              <w:jc w:val="both"/>
              <w:rPr>
                <w:rFonts w:ascii="Times New Roman"/>
                <w:sz w:val="24"/>
              </w:rPr>
            </w:pPr>
            <w:r w:rsidRPr="00B36C00">
              <w:rPr>
                <w:rFonts w:ascii="Times New Roman"/>
                <w:sz w:val="24"/>
              </w:rPr>
              <w:t>外部效益</w:t>
            </w:r>
            <w:r w:rsidRPr="00B36C00">
              <w:rPr>
                <w:rFonts w:ascii="Times New Roman"/>
                <w:sz w:val="24"/>
              </w:rPr>
              <w:t xml:space="preserve">: </w:t>
            </w:r>
            <w:r w:rsidR="00BE3F04">
              <w:rPr>
                <w:rFonts w:ascii="Times New Roman" w:eastAsiaTheme="majorEastAsia" w:hAnsi="Times New Roman" w:hint="eastAsia"/>
                <w:sz w:val="24"/>
              </w:rPr>
              <w:t>在未來先進產品的設計上，更需要客戶與晶圓代工廠的緊密結合，本計畫預計建構開放創新平台，可以打造完整的生態系統，</w:t>
            </w:r>
            <w:r w:rsidRPr="00B36C00">
              <w:rPr>
                <w:rFonts w:ascii="Times New Roman"/>
                <w:sz w:val="24"/>
              </w:rPr>
              <w:t>提供</w:t>
            </w:r>
            <w:r w:rsidR="00BE3F04">
              <w:rPr>
                <w:rFonts w:ascii="Times New Roman" w:hint="eastAsia"/>
                <w:sz w:val="24"/>
              </w:rPr>
              <w:t>客戶</w:t>
            </w:r>
            <w:r w:rsidRPr="00B36C00">
              <w:rPr>
                <w:rFonts w:ascii="Times New Roman"/>
                <w:sz w:val="24"/>
              </w:rPr>
              <w:t>AI</w:t>
            </w:r>
            <w:r w:rsidR="00BE3F04">
              <w:rPr>
                <w:rFonts w:ascii="Times New Roman" w:hint="eastAsia"/>
                <w:sz w:val="24"/>
              </w:rPr>
              <w:t>晶片</w:t>
            </w:r>
            <w:r w:rsidRPr="00B36C00">
              <w:rPr>
                <w:rFonts w:ascii="Times New Roman"/>
                <w:sz w:val="24"/>
              </w:rPr>
              <w:t>設計平台、影像</w:t>
            </w:r>
            <w:r w:rsidRPr="00B36C00">
              <w:rPr>
                <w:rFonts w:ascii="Times New Roman"/>
                <w:sz w:val="24"/>
              </w:rPr>
              <w:t>AI</w:t>
            </w:r>
            <w:r w:rsidRPr="00B36C00">
              <w:rPr>
                <w:rFonts w:ascii="Times New Roman"/>
                <w:sz w:val="24"/>
              </w:rPr>
              <w:t>應用系統設計及其相關軟硬</w:t>
            </w:r>
            <w:r w:rsidR="00BE3F04">
              <w:rPr>
                <w:rFonts w:ascii="Times New Roman" w:hint="eastAsia"/>
                <w:sz w:val="24"/>
              </w:rPr>
              <w:t>體</w:t>
            </w:r>
            <w:r w:rsidRPr="00B36C00">
              <w:rPr>
                <w:rFonts w:ascii="Times New Roman"/>
                <w:sz w:val="24"/>
              </w:rPr>
              <w:t>銷售</w:t>
            </w:r>
            <w:r w:rsidRPr="00B36C00">
              <w:rPr>
                <w:rFonts w:ascii="Times New Roman"/>
                <w:sz w:val="24"/>
              </w:rPr>
              <w:t xml:space="preserve">, </w:t>
            </w:r>
            <w:r w:rsidRPr="00B36C00">
              <w:rPr>
                <w:rFonts w:ascii="Times New Roman"/>
                <w:sz w:val="24"/>
              </w:rPr>
              <w:t>預期產生</w:t>
            </w:r>
            <w:r w:rsidRPr="00B36C00">
              <w:rPr>
                <w:rFonts w:ascii="Times New Roman"/>
                <w:sz w:val="24"/>
              </w:rPr>
              <w:t>10</w:t>
            </w:r>
            <w:r w:rsidRPr="00B36C00">
              <w:rPr>
                <w:rFonts w:ascii="Times New Roman"/>
                <w:sz w:val="24"/>
              </w:rPr>
              <w:t>倍於晶片的價值提升</w:t>
            </w:r>
          </w:p>
          <w:p w14:paraId="0FAAB3ED" w14:textId="731FBF76" w:rsidR="000A22E8" w:rsidRPr="000A22E8" w:rsidRDefault="000A22E8" w:rsidP="002D5ED4">
            <w:pPr>
              <w:pStyle w:val="affc"/>
              <w:numPr>
                <w:ilvl w:val="0"/>
                <w:numId w:val="63"/>
              </w:numPr>
              <w:snapToGrid w:val="0"/>
              <w:spacing w:line="360" w:lineRule="atLeast"/>
              <w:ind w:leftChars="0"/>
              <w:jc w:val="both"/>
              <w:rPr>
                <w:rFonts w:ascii="Times New Roman"/>
                <w:sz w:val="24"/>
              </w:rPr>
            </w:pPr>
            <w:r w:rsidRPr="000A22E8">
              <w:rPr>
                <w:rFonts w:ascii="Times New Roman"/>
                <w:sz w:val="24"/>
              </w:rPr>
              <w:t>價值</w:t>
            </w:r>
            <w:r w:rsidR="00BE3F04">
              <w:rPr>
                <w:rFonts w:ascii="Times New Roman" w:hint="eastAsia"/>
                <w:sz w:val="24"/>
              </w:rPr>
              <w:t>創造</w:t>
            </w:r>
            <w:r w:rsidRPr="000A22E8">
              <w:rPr>
                <w:rFonts w:ascii="Times New Roman"/>
                <w:sz w:val="24"/>
              </w:rPr>
              <w:t xml:space="preserve">: </w:t>
            </w:r>
            <w:r w:rsidRPr="000A22E8">
              <w:rPr>
                <w:rFonts w:ascii="Times New Roman"/>
                <w:sz w:val="24"/>
              </w:rPr>
              <w:t>經由產業上下游整合及產學研合作，提升國人技術自主能力，建立我國在</w:t>
            </w:r>
            <w:r w:rsidRPr="000A22E8">
              <w:rPr>
                <w:rFonts w:ascii="Times New Roman"/>
                <w:sz w:val="24"/>
              </w:rPr>
              <w:t>AI</w:t>
            </w:r>
            <w:r w:rsidRPr="000A22E8">
              <w:rPr>
                <w:rFonts w:ascii="Times New Roman"/>
                <w:sz w:val="24"/>
              </w:rPr>
              <w:t>及</w:t>
            </w:r>
            <w:r w:rsidRPr="000A22E8">
              <w:rPr>
                <w:rFonts w:ascii="Times New Roman"/>
                <w:sz w:val="24"/>
              </w:rPr>
              <w:t>5G/IoT</w:t>
            </w:r>
            <w:r w:rsidRPr="000A22E8">
              <w:rPr>
                <w:rFonts w:ascii="Times New Roman"/>
                <w:sz w:val="24"/>
              </w:rPr>
              <w:t>的產業地位</w:t>
            </w:r>
          </w:p>
          <w:p w14:paraId="42F7DB87" w14:textId="77777777" w:rsidR="00EE3251" w:rsidRPr="00B36C00" w:rsidRDefault="00EE3251" w:rsidP="00C34A69"/>
          <w:p w14:paraId="39AD9559" w14:textId="77777777" w:rsidR="00EE3251" w:rsidRPr="00B36C00" w:rsidRDefault="00EE3251" w:rsidP="002D5ED4">
            <w:pPr>
              <w:pStyle w:val="affc"/>
              <w:numPr>
                <w:ilvl w:val="0"/>
                <w:numId w:val="59"/>
              </w:numPr>
              <w:ind w:leftChars="0"/>
            </w:pPr>
            <w:r w:rsidRPr="00B36C00">
              <w:t>申請政府補助原因</w:t>
            </w:r>
          </w:p>
          <w:p w14:paraId="161473A7" w14:textId="2401155E" w:rsidR="00AF4418" w:rsidRPr="00B36C00" w:rsidRDefault="00AF4418" w:rsidP="00AF4418">
            <w:pPr>
              <w:adjustRightInd/>
              <w:snapToGrid w:val="0"/>
              <w:ind w:firstLineChars="219" w:firstLine="526"/>
              <w:jc w:val="both"/>
              <w:textAlignment w:val="auto"/>
            </w:pPr>
            <w:r w:rsidRPr="00B36C00">
              <w:t>力積電為全球少數同時擁有</w:t>
            </w:r>
            <w:r w:rsidRPr="00B36C00">
              <w:t>DRAM</w:t>
            </w:r>
            <w:r w:rsidRPr="00B36C00">
              <w:t>與邏輯代工能力的晶圓製造公司，率先提出</w:t>
            </w:r>
            <w:r w:rsidRPr="00B36C00">
              <w:t>Computing-in-Memory</w:t>
            </w:r>
            <w:r w:rsidRPr="00B36C00">
              <w:t>的整合方案，在開發的過程中遇到原本在</w:t>
            </w:r>
            <w:r w:rsidRPr="00B36C00">
              <w:t>DRAM</w:t>
            </w:r>
            <w:r w:rsidRPr="00B36C00">
              <w:t>製程與邏輯製程的限制與瓶頸，而要進一步突破需投入更多人力及資源，從事於基礎製程的提升、新元件的建立、矽智財的開發等，這些基礎能力的建立將有助於我國在</w:t>
            </w:r>
            <w:r w:rsidRPr="00B36C00">
              <w:t>AI</w:t>
            </w:r>
            <w:r w:rsidRPr="00B36C00">
              <w:t>及</w:t>
            </w:r>
            <w:r w:rsidRPr="00B36C00">
              <w:t>5G</w:t>
            </w:r>
            <w:r w:rsidRPr="00B36C00">
              <w:t>等需要大量資料運算的應用提供獨特的設計平台，符合政府推展</w:t>
            </w:r>
            <w:r>
              <w:t>AI-</w:t>
            </w:r>
            <w:r w:rsidR="00BE3F04">
              <w:t>o</w:t>
            </w:r>
            <w:r>
              <w:t>n-Chip</w:t>
            </w:r>
            <w:r w:rsidRPr="00B36C00">
              <w:t>的宗旨。</w:t>
            </w:r>
          </w:p>
          <w:p w14:paraId="29A58FE8" w14:textId="6F60AFA7" w:rsidR="00AF4418" w:rsidRPr="00B36C00" w:rsidRDefault="00AF4418" w:rsidP="00AF4418">
            <w:pPr>
              <w:adjustRightInd/>
              <w:snapToGrid w:val="0"/>
              <w:ind w:firstLineChars="219" w:firstLine="526"/>
              <w:jc w:val="both"/>
              <w:textAlignment w:val="auto"/>
            </w:pPr>
            <w:r>
              <w:t>本</w:t>
            </w:r>
            <w:r>
              <w:rPr>
                <w:rFonts w:hint="eastAsia"/>
              </w:rPr>
              <w:t>計畫</w:t>
            </w:r>
            <w:r w:rsidRPr="00B36C00">
              <w:t>更進一步的提出影像</w:t>
            </w:r>
            <w:r>
              <w:t>AI</w:t>
            </w:r>
            <w:r w:rsidRPr="00B36C00">
              <w:t>加速器</w:t>
            </w:r>
            <w:r w:rsidRPr="00B36C00">
              <w:t>IC</w:t>
            </w:r>
            <w:r w:rsidRPr="00B36C00">
              <w:t>設計及應用於</w:t>
            </w:r>
            <w:r>
              <w:rPr>
                <w:rFonts w:hint="eastAsia"/>
              </w:rPr>
              <w:t>S</w:t>
            </w:r>
            <w:r>
              <w:t>mart Came</w:t>
            </w:r>
            <w:r>
              <w:rPr>
                <w:rFonts w:hint="eastAsia"/>
              </w:rPr>
              <w:t>與</w:t>
            </w:r>
            <w:r w:rsidRPr="00B36C00">
              <w:t>車用</w:t>
            </w:r>
            <w:r w:rsidRPr="00B36C00">
              <w:t>ADAS</w:t>
            </w:r>
            <w:r w:rsidRPr="00B36C00">
              <w:t>系統設計做為</w:t>
            </w:r>
            <w:r w:rsidRPr="00B36C00">
              <w:t>AIM</w:t>
            </w:r>
            <w:r w:rsidRPr="00B36C00">
              <w:t>驗證平台，期間</w:t>
            </w:r>
            <w:r w:rsidRPr="00B36C00">
              <w:t>IC</w:t>
            </w:r>
            <w:r w:rsidRPr="00B36C00">
              <w:t>的設計及試量產亟需要人</w:t>
            </w:r>
            <w:r w:rsidR="00BE3F04">
              <w:rPr>
                <w:rFonts w:hint="eastAsia"/>
              </w:rPr>
              <w:t>力與</w:t>
            </w:r>
            <w:r w:rsidRPr="00B36C00">
              <w:t>物力投入，</w:t>
            </w:r>
            <w:r>
              <w:rPr>
                <w:rFonts w:hint="eastAsia"/>
              </w:rPr>
              <w:t>成品</w:t>
            </w:r>
            <w:r w:rsidRPr="00B36C00">
              <w:t>於</w:t>
            </w:r>
            <w:r>
              <w:rPr>
                <w:rFonts w:hint="eastAsia"/>
              </w:rPr>
              <w:t>警務系統及</w:t>
            </w:r>
            <w:r w:rsidRPr="00B36C00">
              <w:t>實車驗證時也須步步為營</w:t>
            </w:r>
            <w:r>
              <w:rPr>
                <w:rFonts w:ascii="標楷體" w:hAnsi="標楷體" w:hint="eastAsia"/>
              </w:rPr>
              <w:t>，</w:t>
            </w:r>
            <w:r>
              <w:t>在開發期間</w:t>
            </w:r>
            <w:r w:rsidR="00BE3F04">
              <w:rPr>
                <w:rFonts w:hint="eastAsia"/>
              </w:rPr>
              <w:t>需</w:t>
            </w:r>
            <w:r>
              <w:t>集合</w:t>
            </w:r>
            <w:r w:rsidR="00BE3F04">
              <w:rPr>
                <w:rFonts w:ascii="Times New Roman" w:eastAsiaTheme="majorEastAsia" w:hAnsi="Times New Roman" w:hint="eastAsia"/>
              </w:rPr>
              <w:t>產學研之技術能量</w:t>
            </w:r>
            <w:r>
              <w:t>，緊密整合各個環節，</w:t>
            </w:r>
            <w:r w:rsidR="00BE3F04">
              <w:rPr>
                <w:rFonts w:ascii="Times New Roman" w:eastAsiaTheme="majorEastAsia" w:hAnsi="Times New Roman" w:hint="eastAsia"/>
              </w:rPr>
              <w:t>開發關鍵核心技術，</w:t>
            </w:r>
            <w:r>
              <w:rPr>
                <w:rFonts w:hint="eastAsia"/>
              </w:rPr>
              <w:t>促使</w:t>
            </w:r>
            <w:r>
              <w:t>本</w:t>
            </w:r>
            <w:r>
              <w:rPr>
                <w:rFonts w:hint="eastAsia"/>
              </w:rPr>
              <w:t>計畫能</w:t>
            </w:r>
            <w:r w:rsidR="00BE3F04">
              <w:rPr>
                <w:rFonts w:ascii="Times New Roman" w:eastAsiaTheme="majorEastAsia" w:hAnsi="Times New Roman" w:hint="eastAsia"/>
              </w:rPr>
              <w:t>建構完成的設計生態系統，幫助客戶解決設計上的問題，促成半導體上下游的協同合作</w:t>
            </w:r>
            <w:r>
              <w:rPr>
                <w:rFonts w:ascii="標楷體" w:hAnsi="標楷體" w:hint="eastAsia"/>
              </w:rPr>
              <w:t>，</w:t>
            </w:r>
            <w:r w:rsidR="00BE3F04">
              <w:rPr>
                <w:rFonts w:ascii="標楷體" w:hAnsi="標楷體" w:hint="eastAsia"/>
              </w:rPr>
              <w:t>並</w:t>
            </w:r>
            <w:r>
              <w:rPr>
                <w:rFonts w:hint="eastAsia"/>
              </w:rPr>
              <w:t>達到矽智財共享之目的</w:t>
            </w:r>
            <w:r w:rsidRPr="00B36C00">
              <w:t>。</w:t>
            </w:r>
          </w:p>
          <w:p w14:paraId="1B92634B" w14:textId="3989C55D" w:rsidR="00A931EA" w:rsidRPr="00EE3251" w:rsidRDefault="00AF4418" w:rsidP="00BE3F04">
            <w:r>
              <w:rPr>
                <w:rFonts w:hint="eastAsia"/>
              </w:rPr>
              <w:t>本計畫規劃</w:t>
            </w:r>
            <w:r w:rsidRPr="00B36C00">
              <w:t>以兩年的時程完成從基礎技術到系統驗證的所有工作，整合力積電、先進車、</w:t>
            </w:r>
            <w:r>
              <w:rPr>
                <w:rFonts w:hint="eastAsia"/>
              </w:rPr>
              <w:t>博遠智能、</w:t>
            </w:r>
            <w:r w:rsidRPr="00B36C00">
              <w:t>清華大學、雲林科技大學及工研院</w:t>
            </w:r>
            <w:r w:rsidR="00BE3F04">
              <w:rPr>
                <w:rFonts w:ascii="Times New Roman" w:eastAsiaTheme="majorEastAsia" w:hAnsi="Times New Roman" w:hint="eastAsia"/>
              </w:rPr>
              <w:t>資通所</w:t>
            </w:r>
            <w:r w:rsidRPr="00B36C00">
              <w:t>之</w:t>
            </w:r>
            <w:r w:rsidR="00BE3F04">
              <w:rPr>
                <w:rFonts w:ascii="Times New Roman" w:eastAsiaTheme="majorEastAsia" w:hAnsi="Times New Roman" w:hint="eastAsia"/>
              </w:rPr>
              <w:t>技術研發能量</w:t>
            </w:r>
            <w:r>
              <w:t>，經費預估需求約新台幣</w:t>
            </w:r>
            <w:r>
              <w:rPr>
                <w:rFonts w:hint="eastAsia"/>
              </w:rPr>
              <w:t>4</w:t>
            </w:r>
            <w:r>
              <w:t>.5</w:t>
            </w:r>
            <w:r>
              <w:t>億元，希</w:t>
            </w:r>
            <w:r>
              <w:rPr>
                <w:rFonts w:hint="eastAsia"/>
              </w:rPr>
              <w:t>冀</w:t>
            </w:r>
            <w:r>
              <w:t>藉由政府</w:t>
            </w:r>
            <w:r>
              <w:rPr>
                <w:rFonts w:hint="eastAsia"/>
              </w:rPr>
              <w:t>經費挹注</w:t>
            </w:r>
            <w:r w:rsidRPr="00B36C00">
              <w:t>，</w:t>
            </w:r>
            <w:r w:rsidR="00BE3F04">
              <w:rPr>
                <w:rFonts w:ascii="Times New Roman" w:eastAsiaTheme="majorEastAsia" w:hAnsi="Times New Roman" w:hint="eastAsia"/>
              </w:rPr>
              <w:t>必可在預定的計畫期程內，開發出</w:t>
            </w:r>
            <w:r w:rsidR="00BE3F04">
              <w:rPr>
                <w:rFonts w:ascii="Times New Roman" w:eastAsiaTheme="majorEastAsia" w:hAnsi="Times New Roman" w:hint="eastAsia"/>
              </w:rPr>
              <w:t>A</w:t>
            </w:r>
            <w:r w:rsidR="00BE3F04">
              <w:rPr>
                <w:rFonts w:ascii="Times New Roman" w:eastAsiaTheme="majorEastAsia" w:hAnsi="Times New Roman"/>
              </w:rPr>
              <w:t>I-Compute-In-DRAM(AIM)</w:t>
            </w:r>
            <w:r w:rsidR="00BE3F04">
              <w:rPr>
                <w:rFonts w:ascii="Times New Roman" w:eastAsiaTheme="majorEastAsia" w:hAnsi="Times New Roman" w:hint="eastAsia"/>
              </w:rPr>
              <w:t>晶圓製造創新服務平台，加速客戶產品開發及量產，除了呼應政府</w:t>
            </w:r>
            <w:r w:rsidR="00BE3F04">
              <w:rPr>
                <w:rFonts w:ascii="Times New Roman" w:eastAsiaTheme="majorEastAsia" w:hAnsi="Times New Roman" w:hint="eastAsia"/>
              </w:rPr>
              <w:t>AI</w:t>
            </w:r>
            <w:r w:rsidR="00BE3F04">
              <w:rPr>
                <w:rFonts w:ascii="Times New Roman" w:eastAsiaTheme="majorEastAsia" w:hAnsi="Times New Roman" w:hint="eastAsia"/>
              </w:rPr>
              <w:t>產業化政策，</w:t>
            </w:r>
            <w:r w:rsidR="00BE3F04">
              <w:rPr>
                <w:rFonts w:ascii="標楷體" w:hAnsi="標楷體" w:hint="eastAsia"/>
              </w:rPr>
              <w:t>並提升</w:t>
            </w:r>
            <w:r w:rsidR="00BE3F04">
              <w:rPr>
                <w:rFonts w:hint="eastAsia"/>
              </w:rPr>
              <w:t>我</w:t>
            </w:r>
            <w:r>
              <w:rPr>
                <w:rFonts w:hint="eastAsia"/>
              </w:rPr>
              <w:t>國半導體相關產業</w:t>
            </w:r>
            <w:r w:rsidR="00BE3F04">
              <w:rPr>
                <w:rFonts w:ascii="Times New Roman" w:eastAsiaTheme="majorEastAsia" w:hAnsi="Times New Roman" w:hint="eastAsia"/>
              </w:rPr>
              <w:t>之國際競爭力</w:t>
            </w:r>
            <w:r w:rsidRPr="00B36C00">
              <w:t>。</w:t>
            </w:r>
          </w:p>
        </w:tc>
      </w:tr>
    </w:tbl>
    <w:p w14:paraId="1A94E6F0" w14:textId="77777777" w:rsidR="00A931EA" w:rsidRPr="00EE3251" w:rsidRDefault="00A931EA" w:rsidP="00C34A69">
      <w:r w:rsidRPr="00EE3251">
        <w:lastRenderedPageBreak/>
        <w:t>填表說明：</w:t>
      </w:r>
    </w:p>
    <w:p w14:paraId="5D6C3870" w14:textId="77777777" w:rsidR="00A931EA" w:rsidRPr="00EE3251" w:rsidRDefault="00A931EA" w:rsidP="00C34A69">
      <w:r w:rsidRPr="00EE3251">
        <w:t>1.</w:t>
      </w:r>
      <w:r w:rsidRPr="00EE3251">
        <w:t>本摘要得於政府相關網站上公開發布。</w:t>
      </w:r>
    </w:p>
    <w:p w14:paraId="1BBE03D2" w14:textId="77777777" w:rsidR="00A931EA" w:rsidRPr="00EE3251" w:rsidRDefault="00A931EA" w:rsidP="00C34A69">
      <w:r w:rsidRPr="00EE3251">
        <w:t>2.</w:t>
      </w:r>
      <w:r w:rsidRPr="00EE3251">
        <w:t>請重點條列說明，並以</w:t>
      </w:r>
      <w:r w:rsidRPr="00EE3251">
        <w:t>1</w:t>
      </w:r>
      <w:r w:rsidRPr="00EE3251">
        <w:t>頁為原則。</w:t>
      </w:r>
    </w:p>
    <w:p w14:paraId="63A54EAD" w14:textId="4CB2B5C4" w:rsidR="00A931EA" w:rsidRDefault="00A931EA" w:rsidP="00C34A69">
      <w:r w:rsidRPr="00EE3251">
        <w:t>3.</w:t>
      </w:r>
      <w:r w:rsidRPr="00EE3251">
        <w:t>請使用</w:t>
      </w:r>
      <w:r w:rsidRPr="00EE3251">
        <w:t>12</w:t>
      </w:r>
      <w:r w:rsidRPr="00EE3251">
        <w:t>點字撰寫本表。</w:t>
      </w:r>
    </w:p>
    <w:p w14:paraId="214626FD" w14:textId="3356C684" w:rsidR="00393077" w:rsidRDefault="00393077" w:rsidP="00C34A69"/>
    <w:p w14:paraId="230A7438" w14:textId="3CAA23EC" w:rsidR="00393077" w:rsidRDefault="00393077" w:rsidP="00C34A69"/>
    <w:p w14:paraId="6630E3C8" w14:textId="5AACD626" w:rsidR="00393077" w:rsidRDefault="00393077" w:rsidP="00C34A69"/>
    <w:p w14:paraId="33A04A2B" w14:textId="77777777" w:rsidR="00393077" w:rsidRDefault="00393077" w:rsidP="00C34A69">
      <w:pPr>
        <w:sectPr w:rsidR="00393077" w:rsidSect="00E64227">
          <w:footerReference w:type="default" r:id="rId28"/>
          <w:pgSz w:w="11907" w:h="16840" w:code="9"/>
          <w:pgMar w:top="1191" w:right="1276" w:bottom="1191" w:left="1276" w:header="720" w:footer="720" w:gutter="0"/>
          <w:pgNumType w:fmt="upperRoman" w:start="1"/>
          <w:cols w:space="425"/>
          <w:docGrid w:linePitch="326"/>
        </w:sectPr>
      </w:pPr>
    </w:p>
    <w:sdt>
      <w:sdtPr>
        <w:rPr>
          <w:lang w:val="zh-TW"/>
        </w:rPr>
        <w:id w:val="-2107953538"/>
        <w:docPartObj>
          <w:docPartGallery w:val="Table of Contents"/>
          <w:docPartUnique/>
        </w:docPartObj>
      </w:sdtPr>
      <w:sdtEndPr>
        <w:rPr>
          <w:b/>
          <w:bCs/>
        </w:rPr>
      </w:sdtEndPr>
      <w:sdtContent>
        <w:p w14:paraId="0DF4341C" w14:textId="0401B577" w:rsidR="00C34A69" w:rsidRPr="00610082" w:rsidRDefault="00D07402" w:rsidP="00B6729F">
          <w:pPr>
            <w:rPr>
              <w:rFonts w:ascii="標楷體" w:hAnsi="標楷體"/>
              <w:b/>
              <w:sz w:val="28"/>
            </w:rPr>
          </w:pPr>
          <w:r w:rsidRPr="00610082">
            <w:rPr>
              <w:rFonts w:ascii="標楷體" w:hAnsi="標楷體" w:hint="eastAsia"/>
              <w:b/>
              <w:sz w:val="28"/>
              <w:lang w:val="zh-TW"/>
            </w:rPr>
            <w:t>計畫書目錄</w:t>
          </w:r>
        </w:p>
        <w:p w14:paraId="22CAE165" w14:textId="54A7BDFA" w:rsidR="00247290" w:rsidRDefault="00C34A69">
          <w:pPr>
            <w:pStyle w:val="12"/>
            <w:rPr>
              <w:rFonts w:asciiTheme="minorHAnsi" w:eastAsiaTheme="minorEastAsia" w:hAnsiTheme="minorHAnsi" w:cstheme="minorBidi"/>
              <w:caps w:val="0"/>
              <w:color w:val="auto"/>
              <w:kern w:val="2"/>
              <w:szCs w:val="22"/>
            </w:rPr>
          </w:pPr>
          <w:r w:rsidRPr="00B6729F">
            <w:rPr>
              <w:rFonts w:ascii="標楷體" w:hAnsi="標楷體"/>
            </w:rPr>
            <w:fldChar w:fldCharType="begin"/>
          </w:r>
          <w:r w:rsidRPr="00B6729F">
            <w:rPr>
              <w:rFonts w:ascii="標楷體" w:hAnsi="標楷體"/>
            </w:rPr>
            <w:instrText xml:space="preserve"> TOC \o "1-3" \h \z \u </w:instrText>
          </w:r>
          <w:r w:rsidRPr="00B6729F">
            <w:rPr>
              <w:rFonts w:ascii="標楷體" w:hAnsi="標楷體"/>
            </w:rPr>
            <w:fldChar w:fldCharType="separate"/>
          </w:r>
          <w:hyperlink w:anchor="_Toc40189907" w:history="1">
            <w:r w:rsidR="00247290" w:rsidRPr="002303F8">
              <w:rPr>
                <w:rStyle w:val="ac"/>
                <w:rFonts w:hint="eastAsia"/>
              </w:rPr>
              <w:t>計畫書自檢表</w:t>
            </w:r>
            <w:r w:rsidR="00247290">
              <w:rPr>
                <w:webHidden/>
              </w:rPr>
              <w:tab/>
            </w:r>
            <w:r w:rsidR="00247290">
              <w:rPr>
                <w:webHidden/>
              </w:rPr>
              <w:fldChar w:fldCharType="begin"/>
            </w:r>
            <w:r w:rsidR="00247290">
              <w:rPr>
                <w:webHidden/>
              </w:rPr>
              <w:instrText xml:space="preserve"> PAGEREF _Toc40189907 \h </w:instrText>
            </w:r>
            <w:r w:rsidR="00247290">
              <w:rPr>
                <w:webHidden/>
              </w:rPr>
            </w:r>
            <w:r w:rsidR="00247290">
              <w:rPr>
                <w:webHidden/>
              </w:rPr>
              <w:fldChar w:fldCharType="separate"/>
            </w:r>
            <w:r w:rsidR="00733F00">
              <w:rPr>
                <w:webHidden/>
              </w:rPr>
              <w:t>I</w:t>
            </w:r>
            <w:r w:rsidR="00247290">
              <w:rPr>
                <w:webHidden/>
              </w:rPr>
              <w:fldChar w:fldCharType="end"/>
            </w:r>
          </w:hyperlink>
        </w:p>
        <w:p w14:paraId="5C35B256" w14:textId="5ADA26B7" w:rsidR="00247290" w:rsidRDefault="00074DD8">
          <w:pPr>
            <w:pStyle w:val="12"/>
            <w:rPr>
              <w:rFonts w:asciiTheme="minorHAnsi" w:eastAsiaTheme="minorEastAsia" w:hAnsiTheme="minorHAnsi" w:cstheme="minorBidi"/>
              <w:caps w:val="0"/>
              <w:color w:val="auto"/>
              <w:kern w:val="2"/>
              <w:szCs w:val="22"/>
            </w:rPr>
          </w:pPr>
          <w:hyperlink w:anchor="_Toc40189908" w:history="1">
            <w:r w:rsidR="00247290" w:rsidRPr="002303F8">
              <w:rPr>
                <w:rStyle w:val="ac"/>
                <w:rFonts w:hint="eastAsia"/>
              </w:rPr>
              <w:t>計畫審查意見及回復說明</w:t>
            </w:r>
            <w:r w:rsidR="00247290">
              <w:rPr>
                <w:webHidden/>
              </w:rPr>
              <w:tab/>
            </w:r>
            <w:r w:rsidR="00247290">
              <w:rPr>
                <w:webHidden/>
              </w:rPr>
              <w:fldChar w:fldCharType="begin"/>
            </w:r>
            <w:r w:rsidR="00247290">
              <w:rPr>
                <w:webHidden/>
              </w:rPr>
              <w:instrText xml:space="preserve"> PAGEREF _Toc40189908 \h </w:instrText>
            </w:r>
            <w:r w:rsidR="00247290">
              <w:rPr>
                <w:webHidden/>
              </w:rPr>
            </w:r>
            <w:r w:rsidR="00247290">
              <w:rPr>
                <w:webHidden/>
              </w:rPr>
              <w:fldChar w:fldCharType="separate"/>
            </w:r>
            <w:r w:rsidR="00733F00">
              <w:rPr>
                <w:webHidden/>
              </w:rPr>
              <w:t>II</w:t>
            </w:r>
            <w:r w:rsidR="00247290">
              <w:rPr>
                <w:webHidden/>
              </w:rPr>
              <w:fldChar w:fldCharType="end"/>
            </w:r>
          </w:hyperlink>
        </w:p>
        <w:p w14:paraId="1307747F" w14:textId="203D8A15" w:rsidR="00247290" w:rsidRDefault="00074DD8">
          <w:pPr>
            <w:pStyle w:val="12"/>
            <w:rPr>
              <w:rFonts w:asciiTheme="minorHAnsi" w:eastAsiaTheme="minorEastAsia" w:hAnsiTheme="minorHAnsi" w:cstheme="minorBidi"/>
              <w:caps w:val="0"/>
              <w:color w:val="auto"/>
              <w:kern w:val="2"/>
              <w:szCs w:val="22"/>
            </w:rPr>
          </w:pPr>
          <w:hyperlink w:anchor="_Toc40189909" w:history="1">
            <w:r w:rsidR="00247290" w:rsidRPr="002303F8">
              <w:rPr>
                <w:rStyle w:val="ac"/>
                <w:rFonts w:hint="eastAsia"/>
              </w:rPr>
              <w:t>計畫書摘要表</w:t>
            </w:r>
            <w:r w:rsidR="00247290">
              <w:rPr>
                <w:webHidden/>
              </w:rPr>
              <w:tab/>
            </w:r>
            <w:r w:rsidR="00247290">
              <w:rPr>
                <w:webHidden/>
              </w:rPr>
              <w:fldChar w:fldCharType="begin"/>
            </w:r>
            <w:r w:rsidR="00247290">
              <w:rPr>
                <w:webHidden/>
              </w:rPr>
              <w:instrText xml:space="preserve"> PAGEREF _Toc40189909 \h </w:instrText>
            </w:r>
            <w:r w:rsidR="00247290">
              <w:rPr>
                <w:webHidden/>
              </w:rPr>
            </w:r>
            <w:r w:rsidR="00247290">
              <w:rPr>
                <w:webHidden/>
              </w:rPr>
              <w:fldChar w:fldCharType="separate"/>
            </w:r>
            <w:r w:rsidR="00733F00">
              <w:rPr>
                <w:webHidden/>
              </w:rPr>
              <w:t>XI</w:t>
            </w:r>
            <w:r w:rsidR="00247290">
              <w:rPr>
                <w:webHidden/>
              </w:rPr>
              <w:fldChar w:fldCharType="end"/>
            </w:r>
          </w:hyperlink>
        </w:p>
        <w:p w14:paraId="200CEB27" w14:textId="19E7209C" w:rsidR="00247290" w:rsidRDefault="00074DD8">
          <w:pPr>
            <w:pStyle w:val="12"/>
            <w:rPr>
              <w:rFonts w:asciiTheme="minorHAnsi" w:eastAsiaTheme="minorEastAsia" w:hAnsiTheme="minorHAnsi" w:cstheme="minorBidi"/>
              <w:caps w:val="0"/>
              <w:color w:val="auto"/>
              <w:kern w:val="2"/>
              <w:szCs w:val="22"/>
            </w:rPr>
          </w:pPr>
          <w:hyperlink w:anchor="_Toc40189910" w:history="1">
            <w:r w:rsidR="00247290" w:rsidRPr="002303F8">
              <w:rPr>
                <w:rStyle w:val="ac"/>
                <w:rFonts w:hint="eastAsia"/>
              </w:rPr>
              <w:t>壹、申請單位概況</w:t>
            </w:r>
            <w:r w:rsidR="00247290">
              <w:rPr>
                <w:webHidden/>
              </w:rPr>
              <w:tab/>
            </w:r>
            <w:r w:rsidR="00247290">
              <w:rPr>
                <w:webHidden/>
              </w:rPr>
              <w:fldChar w:fldCharType="begin"/>
            </w:r>
            <w:r w:rsidR="00247290">
              <w:rPr>
                <w:webHidden/>
              </w:rPr>
              <w:instrText xml:space="preserve"> PAGEREF _Toc40189910 \h </w:instrText>
            </w:r>
            <w:r w:rsidR="00247290">
              <w:rPr>
                <w:webHidden/>
              </w:rPr>
            </w:r>
            <w:r w:rsidR="00247290">
              <w:rPr>
                <w:webHidden/>
              </w:rPr>
              <w:fldChar w:fldCharType="separate"/>
            </w:r>
            <w:r w:rsidR="00733F00">
              <w:rPr>
                <w:webHidden/>
              </w:rPr>
              <w:t>7</w:t>
            </w:r>
            <w:r w:rsidR="00247290">
              <w:rPr>
                <w:webHidden/>
              </w:rPr>
              <w:fldChar w:fldCharType="end"/>
            </w:r>
          </w:hyperlink>
        </w:p>
        <w:p w14:paraId="2AA607CB" w14:textId="0DAB49F6"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11" w:history="1">
            <w:r w:rsidR="00247290" w:rsidRPr="002303F8">
              <w:rPr>
                <w:rStyle w:val="ac"/>
                <w:rFonts w:hint="eastAsia"/>
                <w:noProof/>
              </w:rPr>
              <w:t>一、基本資料：</w:t>
            </w:r>
            <w:r w:rsidR="00247290">
              <w:rPr>
                <w:noProof/>
                <w:webHidden/>
              </w:rPr>
              <w:tab/>
            </w:r>
            <w:r w:rsidR="00247290">
              <w:rPr>
                <w:noProof/>
                <w:webHidden/>
              </w:rPr>
              <w:fldChar w:fldCharType="begin"/>
            </w:r>
            <w:r w:rsidR="00247290">
              <w:rPr>
                <w:noProof/>
                <w:webHidden/>
              </w:rPr>
              <w:instrText xml:space="preserve"> PAGEREF _Toc40189911 \h </w:instrText>
            </w:r>
            <w:r w:rsidR="00247290">
              <w:rPr>
                <w:noProof/>
                <w:webHidden/>
              </w:rPr>
            </w:r>
            <w:r w:rsidR="00247290">
              <w:rPr>
                <w:noProof/>
                <w:webHidden/>
              </w:rPr>
              <w:fldChar w:fldCharType="separate"/>
            </w:r>
            <w:r w:rsidR="00733F00">
              <w:rPr>
                <w:noProof/>
                <w:webHidden/>
              </w:rPr>
              <w:t>7</w:t>
            </w:r>
            <w:r w:rsidR="00247290">
              <w:rPr>
                <w:noProof/>
                <w:webHidden/>
              </w:rPr>
              <w:fldChar w:fldCharType="end"/>
            </w:r>
          </w:hyperlink>
        </w:p>
        <w:p w14:paraId="3E85BB4E" w14:textId="3D395A20"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12" w:history="1">
            <w:r w:rsidR="00247290" w:rsidRPr="002303F8">
              <w:rPr>
                <w:rStyle w:val="ac"/>
                <w:rFonts w:hint="eastAsia"/>
                <w:noProof/>
              </w:rPr>
              <w:t>二、營運及財務狀況</w:t>
            </w:r>
            <w:r w:rsidR="00247290">
              <w:rPr>
                <w:noProof/>
                <w:webHidden/>
              </w:rPr>
              <w:tab/>
            </w:r>
            <w:r w:rsidR="00247290">
              <w:rPr>
                <w:noProof/>
                <w:webHidden/>
              </w:rPr>
              <w:fldChar w:fldCharType="begin"/>
            </w:r>
            <w:r w:rsidR="00247290">
              <w:rPr>
                <w:noProof/>
                <w:webHidden/>
              </w:rPr>
              <w:instrText xml:space="preserve"> PAGEREF _Toc40189912 \h </w:instrText>
            </w:r>
            <w:r w:rsidR="00247290">
              <w:rPr>
                <w:noProof/>
                <w:webHidden/>
              </w:rPr>
            </w:r>
            <w:r w:rsidR="00247290">
              <w:rPr>
                <w:noProof/>
                <w:webHidden/>
              </w:rPr>
              <w:fldChar w:fldCharType="separate"/>
            </w:r>
            <w:r w:rsidR="00733F00">
              <w:rPr>
                <w:noProof/>
                <w:webHidden/>
              </w:rPr>
              <w:t>14</w:t>
            </w:r>
            <w:r w:rsidR="00247290">
              <w:rPr>
                <w:noProof/>
                <w:webHidden/>
              </w:rPr>
              <w:fldChar w:fldCharType="end"/>
            </w:r>
          </w:hyperlink>
        </w:p>
        <w:p w14:paraId="2B6F80E5" w14:textId="71B20B9F"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13" w:history="1">
            <w:r w:rsidR="00247290" w:rsidRPr="002303F8">
              <w:rPr>
                <w:rStyle w:val="ac"/>
                <w:rFonts w:hint="eastAsia"/>
                <w:noProof/>
              </w:rPr>
              <w:t>三、經營團隊及執行能力</w:t>
            </w:r>
            <w:r w:rsidR="00247290">
              <w:rPr>
                <w:noProof/>
                <w:webHidden/>
              </w:rPr>
              <w:tab/>
            </w:r>
            <w:r w:rsidR="00247290">
              <w:rPr>
                <w:noProof/>
                <w:webHidden/>
              </w:rPr>
              <w:fldChar w:fldCharType="begin"/>
            </w:r>
            <w:r w:rsidR="00247290">
              <w:rPr>
                <w:noProof/>
                <w:webHidden/>
              </w:rPr>
              <w:instrText xml:space="preserve"> PAGEREF _Toc40189913 \h </w:instrText>
            </w:r>
            <w:r w:rsidR="00247290">
              <w:rPr>
                <w:noProof/>
                <w:webHidden/>
              </w:rPr>
            </w:r>
            <w:r w:rsidR="00247290">
              <w:rPr>
                <w:noProof/>
                <w:webHidden/>
              </w:rPr>
              <w:fldChar w:fldCharType="separate"/>
            </w:r>
            <w:r w:rsidR="00733F00">
              <w:rPr>
                <w:noProof/>
                <w:webHidden/>
              </w:rPr>
              <w:t>23</w:t>
            </w:r>
            <w:r w:rsidR="00247290">
              <w:rPr>
                <w:noProof/>
                <w:webHidden/>
              </w:rPr>
              <w:fldChar w:fldCharType="end"/>
            </w:r>
          </w:hyperlink>
        </w:p>
        <w:p w14:paraId="6FB097B2" w14:textId="46D998B0"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14" w:history="1">
            <w:r w:rsidR="00247290" w:rsidRPr="002303F8">
              <w:rPr>
                <w:rStyle w:val="ac"/>
                <w:rFonts w:hint="eastAsia"/>
                <w:noProof/>
              </w:rPr>
              <w:t>四、申請單位經營理念、策略及其他</w:t>
            </w:r>
            <w:r w:rsidR="00247290">
              <w:rPr>
                <w:noProof/>
                <w:webHidden/>
              </w:rPr>
              <w:tab/>
            </w:r>
            <w:r w:rsidR="00247290">
              <w:rPr>
                <w:noProof/>
                <w:webHidden/>
              </w:rPr>
              <w:fldChar w:fldCharType="begin"/>
            </w:r>
            <w:r w:rsidR="00247290">
              <w:rPr>
                <w:noProof/>
                <w:webHidden/>
              </w:rPr>
              <w:instrText xml:space="preserve"> PAGEREF _Toc40189914 \h </w:instrText>
            </w:r>
            <w:r w:rsidR="00247290">
              <w:rPr>
                <w:noProof/>
                <w:webHidden/>
              </w:rPr>
            </w:r>
            <w:r w:rsidR="00247290">
              <w:rPr>
                <w:noProof/>
                <w:webHidden/>
              </w:rPr>
              <w:fldChar w:fldCharType="separate"/>
            </w:r>
            <w:r w:rsidR="00733F00">
              <w:rPr>
                <w:noProof/>
                <w:webHidden/>
              </w:rPr>
              <w:t>31</w:t>
            </w:r>
            <w:r w:rsidR="00247290">
              <w:rPr>
                <w:noProof/>
                <w:webHidden/>
              </w:rPr>
              <w:fldChar w:fldCharType="end"/>
            </w:r>
          </w:hyperlink>
        </w:p>
        <w:p w14:paraId="64B884F1" w14:textId="15E54885" w:rsidR="00247290" w:rsidRDefault="00074DD8">
          <w:pPr>
            <w:pStyle w:val="12"/>
            <w:rPr>
              <w:rFonts w:asciiTheme="minorHAnsi" w:eastAsiaTheme="minorEastAsia" w:hAnsiTheme="minorHAnsi" w:cstheme="minorBidi"/>
              <w:caps w:val="0"/>
              <w:color w:val="auto"/>
              <w:kern w:val="2"/>
              <w:szCs w:val="22"/>
            </w:rPr>
          </w:pPr>
          <w:hyperlink w:anchor="_Toc40189915" w:history="1">
            <w:r w:rsidR="00247290" w:rsidRPr="002303F8">
              <w:rPr>
                <w:rStyle w:val="ac"/>
                <w:rFonts w:hint="eastAsia"/>
              </w:rPr>
              <w:t>貳、計畫內容與實施方法</w:t>
            </w:r>
            <w:r w:rsidR="00247290">
              <w:rPr>
                <w:webHidden/>
              </w:rPr>
              <w:tab/>
            </w:r>
            <w:r w:rsidR="00247290">
              <w:rPr>
                <w:webHidden/>
              </w:rPr>
              <w:fldChar w:fldCharType="begin"/>
            </w:r>
            <w:r w:rsidR="00247290">
              <w:rPr>
                <w:webHidden/>
              </w:rPr>
              <w:instrText xml:space="preserve"> PAGEREF _Toc40189915 \h </w:instrText>
            </w:r>
            <w:r w:rsidR="00247290">
              <w:rPr>
                <w:webHidden/>
              </w:rPr>
            </w:r>
            <w:r w:rsidR="00247290">
              <w:rPr>
                <w:webHidden/>
              </w:rPr>
              <w:fldChar w:fldCharType="separate"/>
            </w:r>
            <w:r w:rsidR="00733F00">
              <w:rPr>
                <w:webHidden/>
              </w:rPr>
              <w:t>36</w:t>
            </w:r>
            <w:r w:rsidR="00247290">
              <w:rPr>
                <w:webHidden/>
              </w:rPr>
              <w:fldChar w:fldCharType="end"/>
            </w:r>
          </w:hyperlink>
        </w:p>
        <w:p w14:paraId="15D1065E" w14:textId="32E6EA26"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16" w:history="1">
            <w:r w:rsidR="00247290" w:rsidRPr="002303F8">
              <w:rPr>
                <w:rStyle w:val="ac"/>
                <w:rFonts w:hint="eastAsia"/>
                <w:noProof/>
              </w:rPr>
              <w:t>一、國內外產業現況、發展趨勢與未來挑戰</w:t>
            </w:r>
            <w:r w:rsidR="00247290">
              <w:rPr>
                <w:noProof/>
                <w:webHidden/>
              </w:rPr>
              <w:tab/>
            </w:r>
            <w:r w:rsidR="00247290">
              <w:rPr>
                <w:noProof/>
                <w:webHidden/>
              </w:rPr>
              <w:fldChar w:fldCharType="begin"/>
            </w:r>
            <w:r w:rsidR="00247290">
              <w:rPr>
                <w:noProof/>
                <w:webHidden/>
              </w:rPr>
              <w:instrText xml:space="preserve"> PAGEREF _Toc40189916 \h </w:instrText>
            </w:r>
            <w:r w:rsidR="00247290">
              <w:rPr>
                <w:noProof/>
                <w:webHidden/>
              </w:rPr>
            </w:r>
            <w:r w:rsidR="00247290">
              <w:rPr>
                <w:noProof/>
                <w:webHidden/>
              </w:rPr>
              <w:fldChar w:fldCharType="separate"/>
            </w:r>
            <w:r w:rsidR="00733F00">
              <w:rPr>
                <w:noProof/>
                <w:webHidden/>
              </w:rPr>
              <w:t>36</w:t>
            </w:r>
            <w:r w:rsidR="00247290">
              <w:rPr>
                <w:noProof/>
                <w:webHidden/>
              </w:rPr>
              <w:fldChar w:fldCharType="end"/>
            </w:r>
          </w:hyperlink>
        </w:p>
        <w:p w14:paraId="0EEDFE72" w14:textId="089BA0F0"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17" w:history="1">
            <w:r w:rsidR="00247290" w:rsidRPr="002303F8">
              <w:rPr>
                <w:rStyle w:val="ac"/>
                <w:rFonts w:hint="eastAsia"/>
                <w:noProof/>
              </w:rPr>
              <w:t>二、計畫內容</w:t>
            </w:r>
            <w:r w:rsidR="00247290">
              <w:rPr>
                <w:noProof/>
                <w:webHidden/>
              </w:rPr>
              <w:tab/>
            </w:r>
            <w:r w:rsidR="00247290">
              <w:rPr>
                <w:noProof/>
                <w:webHidden/>
              </w:rPr>
              <w:fldChar w:fldCharType="begin"/>
            </w:r>
            <w:r w:rsidR="00247290">
              <w:rPr>
                <w:noProof/>
                <w:webHidden/>
              </w:rPr>
              <w:instrText xml:space="preserve"> PAGEREF _Toc40189917 \h </w:instrText>
            </w:r>
            <w:r w:rsidR="00247290">
              <w:rPr>
                <w:noProof/>
                <w:webHidden/>
              </w:rPr>
            </w:r>
            <w:r w:rsidR="00247290">
              <w:rPr>
                <w:noProof/>
                <w:webHidden/>
              </w:rPr>
              <w:fldChar w:fldCharType="separate"/>
            </w:r>
            <w:r w:rsidR="00733F00">
              <w:rPr>
                <w:noProof/>
                <w:webHidden/>
              </w:rPr>
              <w:t>40</w:t>
            </w:r>
            <w:r w:rsidR="00247290">
              <w:rPr>
                <w:noProof/>
                <w:webHidden/>
              </w:rPr>
              <w:fldChar w:fldCharType="end"/>
            </w:r>
          </w:hyperlink>
        </w:p>
        <w:p w14:paraId="5B471B07" w14:textId="32AA5142"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18" w:history="1">
            <w:r w:rsidR="00247290" w:rsidRPr="002303F8">
              <w:rPr>
                <w:rStyle w:val="ac"/>
                <w:rFonts w:hint="eastAsia"/>
                <w:noProof/>
              </w:rPr>
              <w:t>三、實施方式</w:t>
            </w:r>
            <w:r w:rsidR="00247290">
              <w:rPr>
                <w:noProof/>
                <w:webHidden/>
              </w:rPr>
              <w:tab/>
            </w:r>
            <w:r w:rsidR="00247290">
              <w:rPr>
                <w:noProof/>
                <w:webHidden/>
              </w:rPr>
              <w:fldChar w:fldCharType="begin"/>
            </w:r>
            <w:r w:rsidR="00247290">
              <w:rPr>
                <w:noProof/>
                <w:webHidden/>
              </w:rPr>
              <w:instrText xml:space="preserve"> PAGEREF _Toc40189918 \h </w:instrText>
            </w:r>
            <w:r w:rsidR="00247290">
              <w:rPr>
                <w:noProof/>
                <w:webHidden/>
              </w:rPr>
            </w:r>
            <w:r w:rsidR="00247290">
              <w:rPr>
                <w:noProof/>
                <w:webHidden/>
              </w:rPr>
              <w:fldChar w:fldCharType="separate"/>
            </w:r>
            <w:r w:rsidR="00733F00">
              <w:rPr>
                <w:noProof/>
                <w:webHidden/>
              </w:rPr>
              <w:t>49</w:t>
            </w:r>
            <w:r w:rsidR="00247290">
              <w:rPr>
                <w:noProof/>
                <w:webHidden/>
              </w:rPr>
              <w:fldChar w:fldCharType="end"/>
            </w:r>
          </w:hyperlink>
        </w:p>
        <w:p w14:paraId="51E4BD8C" w14:textId="2D7C0974"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19" w:history="1">
            <w:r w:rsidR="00247290" w:rsidRPr="002303F8">
              <w:rPr>
                <w:rStyle w:val="ac"/>
                <w:rFonts w:hint="eastAsia"/>
                <w:noProof/>
              </w:rPr>
              <w:t>四、計畫執行時程及查核</w:t>
            </w:r>
            <w:r w:rsidR="00247290">
              <w:rPr>
                <w:noProof/>
                <w:webHidden/>
              </w:rPr>
              <w:tab/>
            </w:r>
            <w:r w:rsidR="00247290">
              <w:rPr>
                <w:noProof/>
                <w:webHidden/>
              </w:rPr>
              <w:fldChar w:fldCharType="begin"/>
            </w:r>
            <w:r w:rsidR="00247290">
              <w:rPr>
                <w:noProof/>
                <w:webHidden/>
              </w:rPr>
              <w:instrText xml:space="preserve"> PAGEREF _Toc40189919 \h </w:instrText>
            </w:r>
            <w:r w:rsidR="00247290">
              <w:rPr>
                <w:noProof/>
                <w:webHidden/>
              </w:rPr>
            </w:r>
            <w:r w:rsidR="00247290">
              <w:rPr>
                <w:noProof/>
                <w:webHidden/>
              </w:rPr>
              <w:fldChar w:fldCharType="separate"/>
            </w:r>
            <w:r w:rsidR="00733F00">
              <w:rPr>
                <w:noProof/>
                <w:webHidden/>
              </w:rPr>
              <w:t>87</w:t>
            </w:r>
            <w:r w:rsidR="00247290">
              <w:rPr>
                <w:noProof/>
                <w:webHidden/>
              </w:rPr>
              <w:fldChar w:fldCharType="end"/>
            </w:r>
          </w:hyperlink>
        </w:p>
        <w:p w14:paraId="4F48942D" w14:textId="715DA350"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20" w:history="1">
            <w:r w:rsidR="00247290" w:rsidRPr="002303F8">
              <w:rPr>
                <w:rStyle w:val="ac"/>
                <w:rFonts w:hint="eastAsia"/>
                <w:noProof/>
              </w:rPr>
              <w:t>五、競爭分析</w:t>
            </w:r>
            <w:r w:rsidR="00247290">
              <w:rPr>
                <w:noProof/>
                <w:webHidden/>
              </w:rPr>
              <w:tab/>
            </w:r>
            <w:r w:rsidR="00247290">
              <w:rPr>
                <w:noProof/>
                <w:webHidden/>
              </w:rPr>
              <w:fldChar w:fldCharType="begin"/>
            </w:r>
            <w:r w:rsidR="00247290">
              <w:rPr>
                <w:noProof/>
                <w:webHidden/>
              </w:rPr>
              <w:instrText xml:space="preserve"> PAGEREF _Toc40189920 \h </w:instrText>
            </w:r>
            <w:r w:rsidR="00247290">
              <w:rPr>
                <w:noProof/>
                <w:webHidden/>
              </w:rPr>
            </w:r>
            <w:r w:rsidR="00247290">
              <w:rPr>
                <w:noProof/>
                <w:webHidden/>
              </w:rPr>
              <w:fldChar w:fldCharType="separate"/>
            </w:r>
            <w:r w:rsidR="00733F00">
              <w:rPr>
                <w:noProof/>
                <w:webHidden/>
              </w:rPr>
              <w:t>92</w:t>
            </w:r>
            <w:r w:rsidR="00247290">
              <w:rPr>
                <w:noProof/>
                <w:webHidden/>
              </w:rPr>
              <w:fldChar w:fldCharType="end"/>
            </w:r>
          </w:hyperlink>
        </w:p>
        <w:p w14:paraId="2E6966E7" w14:textId="7C9A12DA"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21" w:history="1">
            <w:r w:rsidR="00247290" w:rsidRPr="002303F8">
              <w:rPr>
                <w:rStyle w:val="ac"/>
                <w:rFonts w:hint="eastAsia"/>
                <w:noProof/>
              </w:rPr>
              <w:t>六、預期效益與價值創造</w:t>
            </w:r>
            <w:r w:rsidR="00247290">
              <w:rPr>
                <w:noProof/>
                <w:webHidden/>
              </w:rPr>
              <w:tab/>
            </w:r>
            <w:r w:rsidR="00247290">
              <w:rPr>
                <w:noProof/>
                <w:webHidden/>
              </w:rPr>
              <w:fldChar w:fldCharType="begin"/>
            </w:r>
            <w:r w:rsidR="00247290">
              <w:rPr>
                <w:noProof/>
                <w:webHidden/>
              </w:rPr>
              <w:instrText xml:space="preserve"> PAGEREF _Toc40189921 \h </w:instrText>
            </w:r>
            <w:r w:rsidR="00247290">
              <w:rPr>
                <w:noProof/>
                <w:webHidden/>
              </w:rPr>
            </w:r>
            <w:r w:rsidR="00247290">
              <w:rPr>
                <w:noProof/>
                <w:webHidden/>
              </w:rPr>
              <w:fldChar w:fldCharType="separate"/>
            </w:r>
            <w:r w:rsidR="00733F00">
              <w:rPr>
                <w:noProof/>
                <w:webHidden/>
              </w:rPr>
              <w:t>94</w:t>
            </w:r>
            <w:r w:rsidR="00247290">
              <w:rPr>
                <w:noProof/>
                <w:webHidden/>
              </w:rPr>
              <w:fldChar w:fldCharType="end"/>
            </w:r>
          </w:hyperlink>
        </w:p>
        <w:p w14:paraId="1C9D7C9E" w14:textId="0DE8D665"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22" w:history="1">
            <w:r w:rsidR="00247290" w:rsidRPr="002303F8">
              <w:rPr>
                <w:rStyle w:val="ac"/>
                <w:rFonts w:hint="eastAsia"/>
                <w:noProof/>
              </w:rPr>
              <w:t>七、風險評估與因應對策</w:t>
            </w:r>
            <w:r w:rsidR="00247290">
              <w:rPr>
                <w:noProof/>
                <w:webHidden/>
              </w:rPr>
              <w:tab/>
            </w:r>
            <w:r w:rsidR="00247290">
              <w:rPr>
                <w:noProof/>
                <w:webHidden/>
              </w:rPr>
              <w:fldChar w:fldCharType="begin"/>
            </w:r>
            <w:r w:rsidR="00247290">
              <w:rPr>
                <w:noProof/>
                <w:webHidden/>
              </w:rPr>
              <w:instrText xml:space="preserve"> PAGEREF _Toc40189922 \h </w:instrText>
            </w:r>
            <w:r w:rsidR="00247290">
              <w:rPr>
                <w:noProof/>
                <w:webHidden/>
              </w:rPr>
            </w:r>
            <w:r w:rsidR="00247290">
              <w:rPr>
                <w:noProof/>
                <w:webHidden/>
              </w:rPr>
              <w:fldChar w:fldCharType="separate"/>
            </w:r>
            <w:r w:rsidR="00733F00">
              <w:rPr>
                <w:noProof/>
                <w:webHidden/>
              </w:rPr>
              <w:t>97</w:t>
            </w:r>
            <w:r w:rsidR="00247290">
              <w:rPr>
                <w:noProof/>
                <w:webHidden/>
              </w:rPr>
              <w:fldChar w:fldCharType="end"/>
            </w:r>
          </w:hyperlink>
        </w:p>
        <w:p w14:paraId="60C284ED" w14:textId="382B756B"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23" w:history="1">
            <w:r w:rsidR="00247290" w:rsidRPr="002303F8">
              <w:rPr>
                <w:rStyle w:val="ac"/>
                <w:rFonts w:hint="eastAsia"/>
                <w:noProof/>
              </w:rPr>
              <w:t>八、智慧財產權說明</w:t>
            </w:r>
            <w:r w:rsidR="00247290">
              <w:rPr>
                <w:noProof/>
                <w:webHidden/>
              </w:rPr>
              <w:tab/>
            </w:r>
            <w:r w:rsidR="00247290">
              <w:rPr>
                <w:noProof/>
                <w:webHidden/>
              </w:rPr>
              <w:fldChar w:fldCharType="begin"/>
            </w:r>
            <w:r w:rsidR="00247290">
              <w:rPr>
                <w:noProof/>
                <w:webHidden/>
              </w:rPr>
              <w:instrText xml:space="preserve"> PAGEREF _Toc40189923 \h </w:instrText>
            </w:r>
            <w:r w:rsidR="00247290">
              <w:rPr>
                <w:noProof/>
                <w:webHidden/>
              </w:rPr>
            </w:r>
            <w:r w:rsidR="00247290">
              <w:rPr>
                <w:noProof/>
                <w:webHidden/>
              </w:rPr>
              <w:fldChar w:fldCharType="separate"/>
            </w:r>
            <w:r w:rsidR="00733F00">
              <w:rPr>
                <w:noProof/>
                <w:webHidden/>
              </w:rPr>
              <w:t>99</w:t>
            </w:r>
            <w:r w:rsidR="00247290">
              <w:rPr>
                <w:noProof/>
                <w:webHidden/>
              </w:rPr>
              <w:fldChar w:fldCharType="end"/>
            </w:r>
          </w:hyperlink>
        </w:p>
        <w:p w14:paraId="21725589" w14:textId="2C0C3AB4" w:rsidR="00247290" w:rsidRDefault="00074DD8">
          <w:pPr>
            <w:pStyle w:val="12"/>
            <w:rPr>
              <w:rFonts w:asciiTheme="minorHAnsi" w:eastAsiaTheme="minorEastAsia" w:hAnsiTheme="minorHAnsi" w:cstheme="minorBidi"/>
              <w:caps w:val="0"/>
              <w:color w:val="auto"/>
              <w:kern w:val="2"/>
              <w:szCs w:val="22"/>
            </w:rPr>
          </w:pPr>
          <w:hyperlink w:anchor="_Toc40189924" w:history="1">
            <w:r w:rsidR="00247290" w:rsidRPr="002303F8">
              <w:rPr>
                <w:rStyle w:val="ac"/>
                <w:rFonts w:hint="eastAsia"/>
              </w:rPr>
              <w:t>參、研發團隊說明</w:t>
            </w:r>
            <w:r w:rsidR="00247290">
              <w:rPr>
                <w:webHidden/>
              </w:rPr>
              <w:tab/>
            </w:r>
            <w:r w:rsidR="00247290">
              <w:rPr>
                <w:webHidden/>
              </w:rPr>
              <w:fldChar w:fldCharType="begin"/>
            </w:r>
            <w:r w:rsidR="00247290">
              <w:rPr>
                <w:webHidden/>
              </w:rPr>
              <w:instrText xml:space="preserve"> PAGEREF _Toc40189924 \h </w:instrText>
            </w:r>
            <w:r w:rsidR="00247290">
              <w:rPr>
                <w:webHidden/>
              </w:rPr>
            </w:r>
            <w:r w:rsidR="00247290">
              <w:rPr>
                <w:webHidden/>
              </w:rPr>
              <w:fldChar w:fldCharType="separate"/>
            </w:r>
            <w:r w:rsidR="00733F00">
              <w:rPr>
                <w:webHidden/>
              </w:rPr>
              <w:t>101</w:t>
            </w:r>
            <w:r w:rsidR="00247290">
              <w:rPr>
                <w:webHidden/>
              </w:rPr>
              <w:fldChar w:fldCharType="end"/>
            </w:r>
          </w:hyperlink>
        </w:p>
        <w:p w14:paraId="3A482FA7" w14:textId="10FA5758"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25" w:history="1">
            <w:r w:rsidR="00247290" w:rsidRPr="002303F8">
              <w:rPr>
                <w:rStyle w:val="ac"/>
                <w:rFonts w:hint="eastAsia"/>
                <w:noProof/>
              </w:rPr>
              <w:t>一、計畫主持人資歷說明</w:t>
            </w:r>
            <w:r w:rsidR="00247290">
              <w:rPr>
                <w:noProof/>
                <w:webHidden/>
              </w:rPr>
              <w:tab/>
            </w:r>
            <w:r w:rsidR="00247290">
              <w:rPr>
                <w:noProof/>
                <w:webHidden/>
              </w:rPr>
              <w:fldChar w:fldCharType="begin"/>
            </w:r>
            <w:r w:rsidR="00247290">
              <w:rPr>
                <w:noProof/>
                <w:webHidden/>
              </w:rPr>
              <w:instrText xml:space="preserve"> PAGEREF _Toc40189925 \h </w:instrText>
            </w:r>
            <w:r w:rsidR="00247290">
              <w:rPr>
                <w:noProof/>
                <w:webHidden/>
              </w:rPr>
            </w:r>
            <w:r w:rsidR="00247290">
              <w:rPr>
                <w:noProof/>
                <w:webHidden/>
              </w:rPr>
              <w:fldChar w:fldCharType="separate"/>
            </w:r>
            <w:r w:rsidR="00733F00">
              <w:rPr>
                <w:noProof/>
                <w:webHidden/>
              </w:rPr>
              <w:t>101</w:t>
            </w:r>
            <w:r w:rsidR="00247290">
              <w:rPr>
                <w:noProof/>
                <w:webHidden/>
              </w:rPr>
              <w:fldChar w:fldCharType="end"/>
            </w:r>
          </w:hyperlink>
        </w:p>
        <w:p w14:paraId="7E58ED0F" w14:textId="6937F1A1"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26" w:history="1">
            <w:r w:rsidR="00247290" w:rsidRPr="002303F8">
              <w:rPr>
                <w:rStyle w:val="ac"/>
                <w:rFonts w:hint="eastAsia"/>
                <w:noProof/>
              </w:rPr>
              <w:t>二、參與計畫人力統計</w:t>
            </w:r>
            <w:r w:rsidR="00247290">
              <w:rPr>
                <w:noProof/>
                <w:webHidden/>
              </w:rPr>
              <w:tab/>
            </w:r>
            <w:r w:rsidR="00247290">
              <w:rPr>
                <w:noProof/>
                <w:webHidden/>
              </w:rPr>
              <w:fldChar w:fldCharType="begin"/>
            </w:r>
            <w:r w:rsidR="00247290">
              <w:rPr>
                <w:noProof/>
                <w:webHidden/>
              </w:rPr>
              <w:instrText xml:space="preserve"> PAGEREF _Toc40189926 \h </w:instrText>
            </w:r>
            <w:r w:rsidR="00247290">
              <w:rPr>
                <w:noProof/>
                <w:webHidden/>
              </w:rPr>
            </w:r>
            <w:r w:rsidR="00247290">
              <w:rPr>
                <w:noProof/>
                <w:webHidden/>
              </w:rPr>
              <w:fldChar w:fldCharType="separate"/>
            </w:r>
            <w:r w:rsidR="00733F00">
              <w:rPr>
                <w:noProof/>
                <w:webHidden/>
              </w:rPr>
              <w:t>104</w:t>
            </w:r>
            <w:r w:rsidR="00247290">
              <w:rPr>
                <w:noProof/>
                <w:webHidden/>
              </w:rPr>
              <w:fldChar w:fldCharType="end"/>
            </w:r>
          </w:hyperlink>
        </w:p>
        <w:p w14:paraId="348B5F05" w14:textId="45D1EC7C"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27" w:history="1">
            <w:r w:rsidR="00247290" w:rsidRPr="002303F8">
              <w:rPr>
                <w:rStyle w:val="ac"/>
                <w:rFonts w:hint="eastAsia"/>
                <w:noProof/>
              </w:rPr>
              <w:t>三、關鍵人員能力分析表</w:t>
            </w:r>
            <w:r w:rsidR="00247290">
              <w:rPr>
                <w:noProof/>
                <w:webHidden/>
              </w:rPr>
              <w:tab/>
            </w:r>
            <w:r w:rsidR="00247290">
              <w:rPr>
                <w:noProof/>
                <w:webHidden/>
              </w:rPr>
              <w:fldChar w:fldCharType="begin"/>
            </w:r>
            <w:r w:rsidR="00247290">
              <w:rPr>
                <w:noProof/>
                <w:webHidden/>
              </w:rPr>
              <w:instrText xml:space="preserve"> PAGEREF _Toc40189927 \h </w:instrText>
            </w:r>
            <w:r w:rsidR="00247290">
              <w:rPr>
                <w:noProof/>
                <w:webHidden/>
              </w:rPr>
            </w:r>
            <w:r w:rsidR="00247290">
              <w:rPr>
                <w:noProof/>
                <w:webHidden/>
              </w:rPr>
              <w:fldChar w:fldCharType="separate"/>
            </w:r>
            <w:r w:rsidR="00733F00">
              <w:rPr>
                <w:noProof/>
                <w:webHidden/>
              </w:rPr>
              <w:t>104</w:t>
            </w:r>
            <w:r w:rsidR="00247290">
              <w:rPr>
                <w:noProof/>
                <w:webHidden/>
              </w:rPr>
              <w:fldChar w:fldCharType="end"/>
            </w:r>
          </w:hyperlink>
        </w:p>
        <w:p w14:paraId="61C92558" w14:textId="03C31843"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28" w:history="1">
            <w:r w:rsidR="00247290" w:rsidRPr="002303F8">
              <w:rPr>
                <w:rStyle w:val="ac"/>
                <w:rFonts w:hint="eastAsia"/>
                <w:noProof/>
              </w:rPr>
              <w:t>四、國際研發人員簡歷表</w:t>
            </w:r>
            <w:r w:rsidR="00247290">
              <w:rPr>
                <w:noProof/>
                <w:webHidden/>
              </w:rPr>
              <w:tab/>
            </w:r>
            <w:r w:rsidR="00247290">
              <w:rPr>
                <w:noProof/>
                <w:webHidden/>
              </w:rPr>
              <w:fldChar w:fldCharType="begin"/>
            </w:r>
            <w:r w:rsidR="00247290">
              <w:rPr>
                <w:noProof/>
                <w:webHidden/>
              </w:rPr>
              <w:instrText xml:space="preserve"> PAGEREF _Toc40189928 \h </w:instrText>
            </w:r>
            <w:r w:rsidR="00247290">
              <w:rPr>
                <w:noProof/>
                <w:webHidden/>
              </w:rPr>
            </w:r>
            <w:r w:rsidR="00247290">
              <w:rPr>
                <w:noProof/>
                <w:webHidden/>
              </w:rPr>
              <w:fldChar w:fldCharType="separate"/>
            </w:r>
            <w:r w:rsidR="00733F00">
              <w:rPr>
                <w:noProof/>
                <w:webHidden/>
              </w:rPr>
              <w:t>105</w:t>
            </w:r>
            <w:r w:rsidR="00247290">
              <w:rPr>
                <w:noProof/>
                <w:webHidden/>
              </w:rPr>
              <w:fldChar w:fldCharType="end"/>
            </w:r>
          </w:hyperlink>
        </w:p>
        <w:p w14:paraId="7CAA9BB3" w14:textId="4FF97CF7"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29" w:history="1">
            <w:r w:rsidR="00247290" w:rsidRPr="002303F8">
              <w:rPr>
                <w:rStyle w:val="ac"/>
                <w:rFonts w:hint="eastAsia"/>
                <w:noProof/>
              </w:rPr>
              <w:t>五、參與計畫人員簡歷表</w:t>
            </w:r>
            <w:r w:rsidR="00247290">
              <w:rPr>
                <w:noProof/>
                <w:webHidden/>
              </w:rPr>
              <w:tab/>
            </w:r>
            <w:r w:rsidR="00247290">
              <w:rPr>
                <w:noProof/>
                <w:webHidden/>
              </w:rPr>
              <w:fldChar w:fldCharType="begin"/>
            </w:r>
            <w:r w:rsidR="00247290">
              <w:rPr>
                <w:noProof/>
                <w:webHidden/>
              </w:rPr>
              <w:instrText xml:space="preserve"> PAGEREF _Toc40189929 \h </w:instrText>
            </w:r>
            <w:r w:rsidR="00247290">
              <w:rPr>
                <w:noProof/>
                <w:webHidden/>
              </w:rPr>
            </w:r>
            <w:r w:rsidR="00247290">
              <w:rPr>
                <w:noProof/>
                <w:webHidden/>
              </w:rPr>
              <w:fldChar w:fldCharType="separate"/>
            </w:r>
            <w:r w:rsidR="00733F00">
              <w:rPr>
                <w:noProof/>
                <w:webHidden/>
              </w:rPr>
              <w:t>105</w:t>
            </w:r>
            <w:r w:rsidR="00247290">
              <w:rPr>
                <w:noProof/>
                <w:webHidden/>
              </w:rPr>
              <w:fldChar w:fldCharType="end"/>
            </w:r>
          </w:hyperlink>
        </w:p>
        <w:p w14:paraId="38241019" w14:textId="237B67D1" w:rsidR="00247290" w:rsidRDefault="00074DD8">
          <w:pPr>
            <w:pStyle w:val="12"/>
            <w:rPr>
              <w:rFonts w:asciiTheme="minorHAnsi" w:eastAsiaTheme="minorEastAsia" w:hAnsiTheme="minorHAnsi" w:cstheme="minorBidi"/>
              <w:caps w:val="0"/>
              <w:color w:val="auto"/>
              <w:kern w:val="2"/>
              <w:szCs w:val="22"/>
            </w:rPr>
          </w:pPr>
          <w:hyperlink w:anchor="_Toc40189930" w:history="1">
            <w:r w:rsidR="00247290" w:rsidRPr="002303F8">
              <w:rPr>
                <w:rStyle w:val="ac"/>
                <w:rFonts w:asciiTheme="majorEastAsia" w:eastAsiaTheme="majorEastAsia" w:hAnsiTheme="majorEastAsia" w:hint="eastAsia"/>
              </w:rPr>
              <w:t>肆、計畫經費需求</w:t>
            </w:r>
            <w:r w:rsidR="00247290">
              <w:rPr>
                <w:webHidden/>
              </w:rPr>
              <w:tab/>
            </w:r>
            <w:r w:rsidR="00247290">
              <w:rPr>
                <w:webHidden/>
              </w:rPr>
              <w:fldChar w:fldCharType="begin"/>
            </w:r>
            <w:r w:rsidR="00247290">
              <w:rPr>
                <w:webHidden/>
              </w:rPr>
              <w:instrText xml:space="preserve"> PAGEREF _Toc40189930 \h </w:instrText>
            </w:r>
            <w:r w:rsidR="00247290">
              <w:rPr>
                <w:webHidden/>
              </w:rPr>
            </w:r>
            <w:r w:rsidR="00247290">
              <w:rPr>
                <w:webHidden/>
              </w:rPr>
              <w:fldChar w:fldCharType="separate"/>
            </w:r>
            <w:r w:rsidR="00733F00">
              <w:rPr>
                <w:webHidden/>
              </w:rPr>
              <w:t>121</w:t>
            </w:r>
            <w:r w:rsidR="00247290">
              <w:rPr>
                <w:webHidden/>
              </w:rPr>
              <w:fldChar w:fldCharType="end"/>
            </w:r>
          </w:hyperlink>
        </w:p>
        <w:p w14:paraId="5A8A627A" w14:textId="54068E32"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31" w:history="1">
            <w:r w:rsidR="00247290" w:rsidRPr="002303F8">
              <w:rPr>
                <w:rStyle w:val="ac"/>
                <w:rFonts w:hint="eastAsia"/>
                <w:noProof/>
              </w:rPr>
              <w:t>一、開發總經費預算表</w:t>
            </w:r>
            <w:r w:rsidR="00247290">
              <w:rPr>
                <w:noProof/>
                <w:webHidden/>
              </w:rPr>
              <w:tab/>
            </w:r>
            <w:r w:rsidR="00247290">
              <w:rPr>
                <w:noProof/>
                <w:webHidden/>
              </w:rPr>
              <w:fldChar w:fldCharType="begin"/>
            </w:r>
            <w:r w:rsidR="00247290">
              <w:rPr>
                <w:noProof/>
                <w:webHidden/>
              </w:rPr>
              <w:instrText xml:space="preserve"> PAGEREF _Toc40189931 \h </w:instrText>
            </w:r>
            <w:r w:rsidR="00247290">
              <w:rPr>
                <w:noProof/>
                <w:webHidden/>
              </w:rPr>
            </w:r>
            <w:r w:rsidR="00247290">
              <w:rPr>
                <w:noProof/>
                <w:webHidden/>
              </w:rPr>
              <w:fldChar w:fldCharType="separate"/>
            </w:r>
            <w:r w:rsidR="00733F00">
              <w:rPr>
                <w:noProof/>
                <w:webHidden/>
              </w:rPr>
              <w:t>121</w:t>
            </w:r>
            <w:r w:rsidR="00247290">
              <w:rPr>
                <w:noProof/>
                <w:webHidden/>
              </w:rPr>
              <w:fldChar w:fldCharType="end"/>
            </w:r>
          </w:hyperlink>
        </w:p>
        <w:p w14:paraId="09F0C288" w14:textId="480E3ECC"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32" w:history="1">
            <w:r w:rsidR="00247290" w:rsidRPr="002303F8">
              <w:rPr>
                <w:rStyle w:val="ac"/>
                <w:rFonts w:hint="eastAsia"/>
                <w:noProof/>
              </w:rPr>
              <w:t>二、各科目預算編列表</w:t>
            </w:r>
            <w:r w:rsidR="00247290">
              <w:rPr>
                <w:noProof/>
                <w:webHidden/>
              </w:rPr>
              <w:tab/>
            </w:r>
            <w:r w:rsidR="00247290">
              <w:rPr>
                <w:noProof/>
                <w:webHidden/>
              </w:rPr>
              <w:fldChar w:fldCharType="begin"/>
            </w:r>
            <w:r w:rsidR="00247290">
              <w:rPr>
                <w:noProof/>
                <w:webHidden/>
              </w:rPr>
              <w:instrText xml:space="preserve"> PAGEREF _Toc40189932 \h </w:instrText>
            </w:r>
            <w:r w:rsidR="00247290">
              <w:rPr>
                <w:noProof/>
                <w:webHidden/>
              </w:rPr>
            </w:r>
            <w:r w:rsidR="00247290">
              <w:rPr>
                <w:noProof/>
                <w:webHidden/>
              </w:rPr>
              <w:fldChar w:fldCharType="separate"/>
            </w:r>
            <w:r w:rsidR="00733F00">
              <w:rPr>
                <w:noProof/>
                <w:webHidden/>
              </w:rPr>
              <w:t>125</w:t>
            </w:r>
            <w:r w:rsidR="00247290">
              <w:rPr>
                <w:noProof/>
                <w:webHidden/>
              </w:rPr>
              <w:fldChar w:fldCharType="end"/>
            </w:r>
          </w:hyperlink>
        </w:p>
        <w:p w14:paraId="74639792" w14:textId="5B2D0550"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33" w:history="1">
            <w:r w:rsidR="00247290" w:rsidRPr="002303F8">
              <w:rPr>
                <w:rStyle w:val="ac"/>
                <w:rFonts w:hint="eastAsia"/>
                <w:noProof/>
              </w:rPr>
              <w:t>三、歲出預算分配表</w:t>
            </w:r>
            <w:r w:rsidR="00247290">
              <w:rPr>
                <w:noProof/>
                <w:webHidden/>
              </w:rPr>
              <w:tab/>
            </w:r>
            <w:r w:rsidR="00247290">
              <w:rPr>
                <w:noProof/>
                <w:webHidden/>
              </w:rPr>
              <w:fldChar w:fldCharType="begin"/>
            </w:r>
            <w:r w:rsidR="00247290">
              <w:rPr>
                <w:noProof/>
                <w:webHidden/>
              </w:rPr>
              <w:instrText xml:space="preserve"> PAGEREF _Toc40189933 \h </w:instrText>
            </w:r>
            <w:r w:rsidR="00247290">
              <w:rPr>
                <w:noProof/>
                <w:webHidden/>
              </w:rPr>
            </w:r>
            <w:r w:rsidR="00247290">
              <w:rPr>
                <w:noProof/>
                <w:webHidden/>
              </w:rPr>
              <w:fldChar w:fldCharType="separate"/>
            </w:r>
            <w:r w:rsidR="00733F00">
              <w:rPr>
                <w:noProof/>
                <w:webHidden/>
              </w:rPr>
              <w:t>156</w:t>
            </w:r>
            <w:r w:rsidR="00247290">
              <w:rPr>
                <w:noProof/>
                <w:webHidden/>
              </w:rPr>
              <w:fldChar w:fldCharType="end"/>
            </w:r>
          </w:hyperlink>
        </w:p>
        <w:p w14:paraId="2BBAB6C6" w14:textId="4CABA77E" w:rsidR="00247290" w:rsidRDefault="00074DD8">
          <w:pPr>
            <w:pStyle w:val="12"/>
            <w:rPr>
              <w:rFonts w:asciiTheme="minorHAnsi" w:eastAsiaTheme="minorEastAsia" w:hAnsiTheme="minorHAnsi" w:cstheme="minorBidi"/>
              <w:caps w:val="0"/>
              <w:color w:val="auto"/>
              <w:kern w:val="2"/>
              <w:szCs w:val="22"/>
            </w:rPr>
          </w:pPr>
          <w:hyperlink w:anchor="_Toc40189934" w:history="1">
            <w:r w:rsidR="00247290" w:rsidRPr="002303F8">
              <w:rPr>
                <w:rStyle w:val="ac"/>
                <w:rFonts w:hint="eastAsia"/>
                <w:b/>
                <w:bCs/>
                <w:kern w:val="52"/>
              </w:rPr>
              <w:t>伍、附件</w:t>
            </w:r>
            <w:r w:rsidR="00247290">
              <w:rPr>
                <w:webHidden/>
              </w:rPr>
              <w:tab/>
            </w:r>
            <w:r w:rsidR="00247290">
              <w:rPr>
                <w:webHidden/>
              </w:rPr>
              <w:fldChar w:fldCharType="begin"/>
            </w:r>
            <w:r w:rsidR="00247290">
              <w:rPr>
                <w:webHidden/>
              </w:rPr>
              <w:instrText xml:space="preserve"> PAGEREF _Toc40189934 \h </w:instrText>
            </w:r>
            <w:r w:rsidR="00247290">
              <w:rPr>
                <w:webHidden/>
              </w:rPr>
            </w:r>
            <w:r w:rsidR="00247290">
              <w:rPr>
                <w:webHidden/>
              </w:rPr>
              <w:fldChar w:fldCharType="separate"/>
            </w:r>
            <w:r w:rsidR="00733F00">
              <w:rPr>
                <w:webHidden/>
              </w:rPr>
              <w:t>160</w:t>
            </w:r>
            <w:r w:rsidR="00247290">
              <w:rPr>
                <w:webHidden/>
              </w:rPr>
              <w:fldChar w:fldCharType="end"/>
            </w:r>
          </w:hyperlink>
        </w:p>
        <w:p w14:paraId="350291C9" w14:textId="11D43A6E"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35" w:history="1">
            <w:r w:rsidR="00247290" w:rsidRPr="002303F8">
              <w:rPr>
                <w:rStyle w:val="ac"/>
                <w:rFonts w:hint="eastAsia"/>
                <w:noProof/>
              </w:rPr>
              <w:t>附件一、委託研究合作意願書</w:t>
            </w:r>
            <w:r w:rsidR="00247290">
              <w:rPr>
                <w:noProof/>
                <w:webHidden/>
              </w:rPr>
              <w:tab/>
            </w:r>
            <w:r w:rsidR="00247290">
              <w:rPr>
                <w:noProof/>
                <w:webHidden/>
              </w:rPr>
              <w:fldChar w:fldCharType="begin"/>
            </w:r>
            <w:r w:rsidR="00247290">
              <w:rPr>
                <w:noProof/>
                <w:webHidden/>
              </w:rPr>
              <w:instrText xml:space="preserve"> PAGEREF _Toc40189935 \h </w:instrText>
            </w:r>
            <w:r w:rsidR="00247290">
              <w:rPr>
                <w:noProof/>
                <w:webHidden/>
              </w:rPr>
            </w:r>
            <w:r w:rsidR="00247290">
              <w:rPr>
                <w:noProof/>
                <w:webHidden/>
              </w:rPr>
              <w:fldChar w:fldCharType="separate"/>
            </w:r>
            <w:r w:rsidR="00733F00">
              <w:rPr>
                <w:noProof/>
                <w:webHidden/>
              </w:rPr>
              <w:t>160</w:t>
            </w:r>
            <w:r w:rsidR="00247290">
              <w:rPr>
                <w:noProof/>
                <w:webHidden/>
              </w:rPr>
              <w:fldChar w:fldCharType="end"/>
            </w:r>
          </w:hyperlink>
        </w:p>
        <w:p w14:paraId="3E9FAD47" w14:textId="10BAE010"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36" w:history="1">
            <w:r w:rsidR="00247290" w:rsidRPr="002303F8">
              <w:rPr>
                <w:rStyle w:val="ac"/>
                <w:rFonts w:hint="eastAsia"/>
                <w:noProof/>
              </w:rPr>
              <w:t>附件二、委託研究或無形資產引進執行計畫書</w:t>
            </w:r>
            <w:r w:rsidR="00247290">
              <w:rPr>
                <w:noProof/>
                <w:webHidden/>
              </w:rPr>
              <w:tab/>
            </w:r>
            <w:r w:rsidR="00247290">
              <w:rPr>
                <w:noProof/>
                <w:webHidden/>
              </w:rPr>
              <w:fldChar w:fldCharType="begin"/>
            </w:r>
            <w:r w:rsidR="00247290">
              <w:rPr>
                <w:noProof/>
                <w:webHidden/>
              </w:rPr>
              <w:instrText xml:space="preserve"> PAGEREF _Toc40189936 \h </w:instrText>
            </w:r>
            <w:r w:rsidR="00247290">
              <w:rPr>
                <w:noProof/>
                <w:webHidden/>
              </w:rPr>
            </w:r>
            <w:r w:rsidR="00247290">
              <w:rPr>
                <w:noProof/>
                <w:webHidden/>
              </w:rPr>
              <w:fldChar w:fldCharType="separate"/>
            </w:r>
            <w:r w:rsidR="00733F00">
              <w:rPr>
                <w:noProof/>
                <w:webHidden/>
              </w:rPr>
              <w:t>160</w:t>
            </w:r>
            <w:r w:rsidR="00247290">
              <w:rPr>
                <w:noProof/>
                <w:webHidden/>
              </w:rPr>
              <w:fldChar w:fldCharType="end"/>
            </w:r>
          </w:hyperlink>
        </w:p>
        <w:p w14:paraId="0EC74DCB" w14:textId="5DD0403F" w:rsidR="00247290" w:rsidRDefault="00074DD8">
          <w:pPr>
            <w:pStyle w:val="25"/>
            <w:tabs>
              <w:tab w:val="right" w:leader="dot" w:pos="9345"/>
            </w:tabs>
            <w:rPr>
              <w:rFonts w:asciiTheme="minorHAnsi" w:eastAsiaTheme="minorEastAsia" w:hAnsiTheme="minorHAnsi" w:cstheme="minorBidi"/>
              <w:noProof/>
              <w:kern w:val="2"/>
              <w:szCs w:val="22"/>
            </w:rPr>
          </w:pPr>
          <w:hyperlink w:anchor="_Toc40189937" w:history="1">
            <w:r w:rsidR="00247290" w:rsidRPr="002303F8">
              <w:rPr>
                <w:rStyle w:val="ac"/>
                <w:rFonts w:hint="eastAsia"/>
                <w:noProof/>
              </w:rPr>
              <w:t>附件三、清潔生產指標評</w:t>
            </w:r>
            <w:r w:rsidR="00247290">
              <w:rPr>
                <w:noProof/>
                <w:webHidden/>
              </w:rPr>
              <w:tab/>
            </w:r>
            <w:r w:rsidR="00247290">
              <w:rPr>
                <w:noProof/>
                <w:webHidden/>
              </w:rPr>
              <w:fldChar w:fldCharType="begin"/>
            </w:r>
            <w:r w:rsidR="00247290">
              <w:rPr>
                <w:noProof/>
                <w:webHidden/>
              </w:rPr>
              <w:instrText xml:space="preserve"> PAGEREF _Toc40189937 \h </w:instrText>
            </w:r>
            <w:r w:rsidR="00247290">
              <w:rPr>
                <w:noProof/>
                <w:webHidden/>
              </w:rPr>
            </w:r>
            <w:r w:rsidR="00247290">
              <w:rPr>
                <w:noProof/>
                <w:webHidden/>
              </w:rPr>
              <w:fldChar w:fldCharType="separate"/>
            </w:r>
            <w:r w:rsidR="00733F00">
              <w:rPr>
                <w:noProof/>
                <w:webHidden/>
              </w:rPr>
              <w:t>169</w:t>
            </w:r>
            <w:r w:rsidR="00247290">
              <w:rPr>
                <w:noProof/>
                <w:webHidden/>
              </w:rPr>
              <w:fldChar w:fldCharType="end"/>
            </w:r>
          </w:hyperlink>
        </w:p>
        <w:p w14:paraId="6C7FC2AD" w14:textId="6C520D08" w:rsidR="00C34A69" w:rsidRDefault="00C34A69">
          <w:r w:rsidRPr="00B6729F">
            <w:rPr>
              <w:rFonts w:ascii="標楷體" w:hAnsi="標楷體"/>
              <w:b/>
              <w:bCs/>
              <w:lang w:val="zh-TW"/>
            </w:rPr>
            <w:fldChar w:fldCharType="end"/>
          </w:r>
        </w:p>
      </w:sdtContent>
    </w:sdt>
    <w:p w14:paraId="50399F51" w14:textId="77777777" w:rsidR="00C34A69" w:rsidRDefault="00C34A69" w:rsidP="00C34A69"/>
    <w:p w14:paraId="09653487" w14:textId="34B43473" w:rsidR="00B6729F" w:rsidRDefault="00B6729F" w:rsidP="00610082">
      <w:bookmarkStart w:id="11" w:name="_Toc451940144"/>
    </w:p>
    <w:p w14:paraId="004D00BD" w14:textId="4457E584" w:rsidR="00E263CB" w:rsidRDefault="00E263CB" w:rsidP="00610082"/>
    <w:p w14:paraId="7B0CC959" w14:textId="145425E6" w:rsidR="00E263CB" w:rsidRDefault="00E263CB" w:rsidP="00610082"/>
    <w:p w14:paraId="056BAC69" w14:textId="07A341D7" w:rsidR="00780EB4" w:rsidRPr="00610082" w:rsidRDefault="002B2DBB" w:rsidP="00780EB4">
      <w:pPr>
        <w:rPr>
          <w:b/>
          <w:sz w:val="28"/>
        </w:rPr>
      </w:pPr>
      <w:r w:rsidRPr="00610082">
        <w:rPr>
          <w:rFonts w:hint="eastAsia"/>
          <w:b/>
          <w:sz w:val="28"/>
        </w:rPr>
        <w:t>表</w:t>
      </w:r>
      <w:r w:rsidR="00780EB4" w:rsidRPr="00610082">
        <w:rPr>
          <w:rFonts w:hint="eastAsia"/>
          <w:b/>
          <w:sz w:val="28"/>
        </w:rPr>
        <w:t>目錄</w:t>
      </w:r>
    </w:p>
    <w:p w14:paraId="1D218271" w14:textId="612A4B7C" w:rsidR="00D37C72" w:rsidRPr="00610082" w:rsidRDefault="00D37C72" w:rsidP="00780EB4">
      <w:pPr>
        <w:rPr>
          <w:b/>
        </w:rPr>
      </w:pPr>
      <w:r w:rsidRPr="00610082">
        <w:rPr>
          <w:rFonts w:hint="eastAsia"/>
          <w:b/>
        </w:rPr>
        <w:t>壹、申請單位概況</w:t>
      </w:r>
    </w:p>
    <w:p w14:paraId="042EA97D" w14:textId="3A43F0C1" w:rsidR="002009EC" w:rsidRDefault="002B2DBB">
      <w:pPr>
        <w:pStyle w:val="affff"/>
        <w:tabs>
          <w:tab w:val="right" w:leader="dot" w:pos="9345"/>
        </w:tabs>
        <w:rPr>
          <w:rFonts w:eastAsiaTheme="minorEastAsia" w:cstheme="minorBidi"/>
          <w:smallCaps w:val="0"/>
          <w:noProof/>
          <w:kern w:val="2"/>
          <w:sz w:val="24"/>
          <w:szCs w:val="22"/>
        </w:rPr>
      </w:pPr>
      <w:r>
        <w:fldChar w:fldCharType="begin"/>
      </w:r>
      <w:r>
        <w:instrText xml:space="preserve"> TOC \h \z \c "</w:instrText>
      </w:r>
      <w:r>
        <w:instrText>表</w:instrText>
      </w:r>
      <w:r>
        <w:instrText xml:space="preserve">1." </w:instrText>
      </w:r>
      <w:r>
        <w:fldChar w:fldCharType="separate"/>
      </w:r>
      <w:hyperlink w:anchor="_Toc38882173" w:history="1">
        <w:r w:rsidR="002009EC" w:rsidRPr="00A967B5">
          <w:rPr>
            <w:rStyle w:val="ac"/>
            <w:rFonts w:ascii="標楷體" w:hAnsi="標楷體" w:hint="eastAsia"/>
            <w:noProof/>
          </w:rPr>
          <w:t>表</w:t>
        </w:r>
        <w:r w:rsidR="002009EC" w:rsidRPr="00A967B5">
          <w:rPr>
            <w:rStyle w:val="ac"/>
            <w:noProof/>
          </w:rPr>
          <w:t>1.1</w:t>
        </w:r>
        <w:r w:rsidR="002009EC" w:rsidRPr="00A967B5">
          <w:rPr>
            <w:rStyle w:val="ac"/>
            <w:rFonts w:ascii="標楷體" w:hAnsi="標楷體" w:hint="eastAsia"/>
            <w:noProof/>
          </w:rPr>
          <w:t>力積電主要股東</w:t>
        </w:r>
        <w:r w:rsidR="002009EC">
          <w:rPr>
            <w:noProof/>
            <w:webHidden/>
          </w:rPr>
          <w:tab/>
        </w:r>
        <w:r w:rsidR="002009EC">
          <w:rPr>
            <w:noProof/>
            <w:webHidden/>
          </w:rPr>
          <w:fldChar w:fldCharType="begin"/>
        </w:r>
        <w:r w:rsidR="002009EC">
          <w:rPr>
            <w:noProof/>
            <w:webHidden/>
          </w:rPr>
          <w:instrText xml:space="preserve"> PAGEREF _Toc38882173 \h </w:instrText>
        </w:r>
        <w:r w:rsidR="002009EC">
          <w:rPr>
            <w:noProof/>
            <w:webHidden/>
          </w:rPr>
        </w:r>
        <w:r w:rsidR="002009EC">
          <w:rPr>
            <w:noProof/>
            <w:webHidden/>
          </w:rPr>
          <w:fldChar w:fldCharType="separate"/>
        </w:r>
        <w:r w:rsidR="00733F00">
          <w:rPr>
            <w:noProof/>
            <w:webHidden/>
          </w:rPr>
          <w:t>10</w:t>
        </w:r>
        <w:r w:rsidR="002009EC">
          <w:rPr>
            <w:noProof/>
            <w:webHidden/>
          </w:rPr>
          <w:fldChar w:fldCharType="end"/>
        </w:r>
      </w:hyperlink>
    </w:p>
    <w:p w14:paraId="0D28DFE1" w14:textId="7CE407AA" w:rsidR="002009EC" w:rsidRDefault="00074DD8">
      <w:pPr>
        <w:pStyle w:val="affff"/>
        <w:tabs>
          <w:tab w:val="right" w:leader="dot" w:pos="9345"/>
        </w:tabs>
        <w:rPr>
          <w:rFonts w:eastAsiaTheme="minorEastAsia" w:cstheme="minorBidi"/>
          <w:smallCaps w:val="0"/>
          <w:noProof/>
          <w:kern w:val="2"/>
          <w:sz w:val="24"/>
          <w:szCs w:val="22"/>
        </w:rPr>
      </w:pPr>
      <w:hyperlink w:anchor="_Toc38882174" w:history="1">
        <w:r w:rsidR="002009EC" w:rsidRPr="00A967B5">
          <w:rPr>
            <w:rStyle w:val="ac"/>
            <w:rFonts w:ascii="標楷體" w:hAnsi="標楷體" w:hint="eastAsia"/>
            <w:noProof/>
          </w:rPr>
          <w:t>表</w:t>
        </w:r>
        <w:r w:rsidR="002009EC" w:rsidRPr="00A967B5">
          <w:rPr>
            <w:rStyle w:val="ac"/>
            <w:noProof/>
          </w:rPr>
          <w:t>1.2</w:t>
        </w:r>
        <w:r w:rsidR="002009EC" w:rsidRPr="00A967B5">
          <w:rPr>
            <w:rStyle w:val="ac"/>
            <w:rFonts w:ascii="標楷體" w:hAnsi="標楷體" w:hint="eastAsia"/>
            <w:noProof/>
          </w:rPr>
          <w:t>先進車主要股東</w:t>
        </w:r>
        <w:r w:rsidR="002009EC">
          <w:rPr>
            <w:noProof/>
            <w:webHidden/>
          </w:rPr>
          <w:tab/>
        </w:r>
        <w:r w:rsidR="002009EC">
          <w:rPr>
            <w:noProof/>
            <w:webHidden/>
          </w:rPr>
          <w:fldChar w:fldCharType="begin"/>
        </w:r>
        <w:r w:rsidR="002009EC">
          <w:rPr>
            <w:noProof/>
            <w:webHidden/>
          </w:rPr>
          <w:instrText xml:space="preserve"> PAGEREF _Toc38882174 \h </w:instrText>
        </w:r>
        <w:r w:rsidR="002009EC">
          <w:rPr>
            <w:noProof/>
            <w:webHidden/>
          </w:rPr>
        </w:r>
        <w:r w:rsidR="002009EC">
          <w:rPr>
            <w:noProof/>
            <w:webHidden/>
          </w:rPr>
          <w:fldChar w:fldCharType="separate"/>
        </w:r>
        <w:r w:rsidR="00733F00">
          <w:rPr>
            <w:noProof/>
            <w:webHidden/>
          </w:rPr>
          <w:t>10</w:t>
        </w:r>
        <w:r w:rsidR="002009EC">
          <w:rPr>
            <w:noProof/>
            <w:webHidden/>
          </w:rPr>
          <w:fldChar w:fldCharType="end"/>
        </w:r>
      </w:hyperlink>
    </w:p>
    <w:p w14:paraId="74216871" w14:textId="7FF99DCC" w:rsidR="002009EC" w:rsidRDefault="00074DD8">
      <w:pPr>
        <w:pStyle w:val="affff"/>
        <w:tabs>
          <w:tab w:val="right" w:leader="dot" w:pos="9345"/>
        </w:tabs>
        <w:rPr>
          <w:rFonts w:eastAsiaTheme="minorEastAsia" w:cstheme="minorBidi"/>
          <w:smallCaps w:val="0"/>
          <w:noProof/>
          <w:kern w:val="2"/>
          <w:sz w:val="24"/>
          <w:szCs w:val="22"/>
        </w:rPr>
      </w:pPr>
      <w:hyperlink w:anchor="_Toc38882175" w:history="1">
        <w:r w:rsidR="002009EC" w:rsidRPr="00A967B5">
          <w:rPr>
            <w:rStyle w:val="ac"/>
            <w:rFonts w:hint="eastAsia"/>
            <w:noProof/>
          </w:rPr>
          <w:t>表</w:t>
        </w:r>
        <w:r w:rsidR="002009EC" w:rsidRPr="00A967B5">
          <w:rPr>
            <w:rStyle w:val="ac"/>
            <w:noProof/>
          </w:rPr>
          <w:t>1.3</w:t>
        </w:r>
        <w:r w:rsidR="002009EC" w:rsidRPr="00A967B5">
          <w:rPr>
            <w:rStyle w:val="ac"/>
            <w:rFonts w:ascii="Times New Roman" w:hAnsi="Times New Roman" w:hint="eastAsia"/>
            <w:noProof/>
          </w:rPr>
          <w:t>博遠智能主要股東</w:t>
        </w:r>
        <w:r w:rsidR="002009EC">
          <w:rPr>
            <w:noProof/>
            <w:webHidden/>
          </w:rPr>
          <w:tab/>
        </w:r>
        <w:r w:rsidR="002009EC">
          <w:rPr>
            <w:noProof/>
            <w:webHidden/>
          </w:rPr>
          <w:fldChar w:fldCharType="begin"/>
        </w:r>
        <w:r w:rsidR="002009EC">
          <w:rPr>
            <w:noProof/>
            <w:webHidden/>
          </w:rPr>
          <w:instrText xml:space="preserve"> PAGEREF _Toc38882175 \h </w:instrText>
        </w:r>
        <w:r w:rsidR="002009EC">
          <w:rPr>
            <w:noProof/>
            <w:webHidden/>
          </w:rPr>
        </w:r>
        <w:r w:rsidR="002009EC">
          <w:rPr>
            <w:noProof/>
            <w:webHidden/>
          </w:rPr>
          <w:fldChar w:fldCharType="separate"/>
        </w:r>
        <w:r w:rsidR="00733F00">
          <w:rPr>
            <w:noProof/>
            <w:webHidden/>
          </w:rPr>
          <w:t>10</w:t>
        </w:r>
        <w:r w:rsidR="002009EC">
          <w:rPr>
            <w:noProof/>
            <w:webHidden/>
          </w:rPr>
          <w:fldChar w:fldCharType="end"/>
        </w:r>
      </w:hyperlink>
    </w:p>
    <w:p w14:paraId="40B0AF9C" w14:textId="67EE2FC4" w:rsidR="002009EC" w:rsidRDefault="00074DD8">
      <w:pPr>
        <w:pStyle w:val="affff"/>
        <w:tabs>
          <w:tab w:val="right" w:leader="dot" w:pos="9345"/>
        </w:tabs>
        <w:rPr>
          <w:rFonts w:eastAsiaTheme="minorEastAsia" w:cstheme="minorBidi"/>
          <w:smallCaps w:val="0"/>
          <w:noProof/>
          <w:kern w:val="2"/>
          <w:sz w:val="24"/>
          <w:szCs w:val="22"/>
        </w:rPr>
      </w:pPr>
      <w:hyperlink w:anchor="_Toc38882176" w:history="1">
        <w:r w:rsidR="002009EC" w:rsidRPr="00A967B5">
          <w:rPr>
            <w:rStyle w:val="ac"/>
            <w:rFonts w:ascii="標楷體" w:hAnsi="標楷體" w:hint="eastAsia"/>
            <w:noProof/>
          </w:rPr>
          <w:t>表</w:t>
        </w:r>
        <w:r w:rsidR="002009EC" w:rsidRPr="00A967B5">
          <w:rPr>
            <w:rStyle w:val="ac"/>
            <w:noProof/>
          </w:rPr>
          <w:t>1.4</w:t>
        </w:r>
        <w:r w:rsidR="002009EC" w:rsidRPr="00A967B5">
          <w:rPr>
            <w:rStyle w:val="ac"/>
            <w:rFonts w:ascii="標楷體" w:hAnsi="標楷體" w:hint="eastAsia"/>
            <w:noProof/>
          </w:rPr>
          <w:t>力積電之主要沿革</w:t>
        </w:r>
        <w:r w:rsidR="002009EC">
          <w:rPr>
            <w:noProof/>
            <w:webHidden/>
          </w:rPr>
          <w:tab/>
        </w:r>
        <w:r w:rsidR="002009EC">
          <w:rPr>
            <w:noProof/>
            <w:webHidden/>
          </w:rPr>
          <w:fldChar w:fldCharType="begin"/>
        </w:r>
        <w:r w:rsidR="002009EC">
          <w:rPr>
            <w:noProof/>
            <w:webHidden/>
          </w:rPr>
          <w:instrText xml:space="preserve"> PAGEREF _Toc38882176 \h </w:instrText>
        </w:r>
        <w:r w:rsidR="002009EC">
          <w:rPr>
            <w:noProof/>
            <w:webHidden/>
          </w:rPr>
        </w:r>
        <w:r w:rsidR="002009EC">
          <w:rPr>
            <w:noProof/>
            <w:webHidden/>
          </w:rPr>
          <w:fldChar w:fldCharType="separate"/>
        </w:r>
        <w:r w:rsidR="00733F00">
          <w:rPr>
            <w:noProof/>
            <w:webHidden/>
          </w:rPr>
          <w:t>10</w:t>
        </w:r>
        <w:r w:rsidR="002009EC">
          <w:rPr>
            <w:noProof/>
            <w:webHidden/>
          </w:rPr>
          <w:fldChar w:fldCharType="end"/>
        </w:r>
      </w:hyperlink>
    </w:p>
    <w:p w14:paraId="554DD78D" w14:textId="4F97A196" w:rsidR="002009EC" w:rsidRDefault="00074DD8">
      <w:pPr>
        <w:pStyle w:val="affff"/>
        <w:tabs>
          <w:tab w:val="right" w:leader="dot" w:pos="9345"/>
        </w:tabs>
        <w:rPr>
          <w:rFonts w:eastAsiaTheme="minorEastAsia" w:cstheme="minorBidi"/>
          <w:smallCaps w:val="0"/>
          <w:noProof/>
          <w:kern w:val="2"/>
          <w:sz w:val="24"/>
          <w:szCs w:val="22"/>
        </w:rPr>
      </w:pPr>
      <w:hyperlink w:anchor="_Toc38882177" w:history="1">
        <w:r w:rsidR="002009EC" w:rsidRPr="00A967B5">
          <w:rPr>
            <w:rStyle w:val="ac"/>
            <w:rFonts w:asciiTheme="minorEastAsia" w:hAnsiTheme="minorEastAsia" w:hint="eastAsia"/>
            <w:noProof/>
          </w:rPr>
          <w:t>表</w:t>
        </w:r>
        <w:r w:rsidR="002009EC" w:rsidRPr="00A967B5">
          <w:rPr>
            <w:rStyle w:val="ac"/>
            <w:noProof/>
          </w:rPr>
          <w:t>1.5</w:t>
        </w:r>
        <w:r w:rsidR="002009EC" w:rsidRPr="00A967B5">
          <w:rPr>
            <w:rStyle w:val="ac"/>
            <w:rFonts w:asciiTheme="minorEastAsia" w:hAnsiTheme="minorEastAsia" w:hint="eastAsia"/>
            <w:noProof/>
          </w:rPr>
          <w:t>力積電近三年營業額</w:t>
        </w:r>
        <w:r w:rsidR="002009EC">
          <w:rPr>
            <w:noProof/>
            <w:webHidden/>
          </w:rPr>
          <w:tab/>
        </w:r>
        <w:r w:rsidR="002009EC">
          <w:rPr>
            <w:noProof/>
            <w:webHidden/>
          </w:rPr>
          <w:fldChar w:fldCharType="begin"/>
        </w:r>
        <w:r w:rsidR="002009EC">
          <w:rPr>
            <w:noProof/>
            <w:webHidden/>
          </w:rPr>
          <w:instrText xml:space="preserve"> PAGEREF _Toc38882177 \h </w:instrText>
        </w:r>
        <w:r w:rsidR="002009EC">
          <w:rPr>
            <w:noProof/>
            <w:webHidden/>
          </w:rPr>
        </w:r>
        <w:r w:rsidR="002009EC">
          <w:rPr>
            <w:noProof/>
            <w:webHidden/>
          </w:rPr>
          <w:fldChar w:fldCharType="separate"/>
        </w:r>
        <w:r w:rsidR="00733F00">
          <w:rPr>
            <w:noProof/>
            <w:webHidden/>
          </w:rPr>
          <w:t>14</w:t>
        </w:r>
        <w:r w:rsidR="002009EC">
          <w:rPr>
            <w:noProof/>
            <w:webHidden/>
          </w:rPr>
          <w:fldChar w:fldCharType="end"/>
        </w:r>
      </w:hyperlink>
    </w:p>
    <w:p w14:paraId="26531AEF" w14:textId="5B7879E1" w:rsidR="002009EC" w:rsidRDefault="00074DD8">
      <w:pPr>
        <w:pStyle w:val="affff"/>
        <w:tabs>
          <w:tab w:val="right" w:leader="dot" w:pos="9345"/>
        </w:tabs>
        <w:rPr>
          <w:rFonts w:eastAsiaTheme="minorEastAsia" w:cstheme="minorBidi"/>
          <w:smallCaps w:val="0"/>
          <w:noProof/>
          <w:kern w:val="2"/>
          <w:sz w:val="24"/>
          <w:szCs w:val="22"/>
        </w:rPr>
      </w:pPr>
      <w:hyperlink w:anchor="_Toc38882178" w:history="1">
        <w:r w:rsidR="002009EC" w:rsidRPr="00A967B5">
          <w:rPr>
            <w:rStyle w:val="ac"/>
            <w:rFonts w:asciiTheme="minorEastAsia" w:hAnsiTheme="minorEastAsia" w:hint="eastAsia"/>
            <w:noProof/>
          </w:rPr>
          <w:t>表</w:t>
        </w:r>
        <w:r w:rsidR="002009EC" w:rsidRPr="00A967B5">
          <w:rPr>
            <w:rStyle w:val="ac"/>
            <w:noProof/>
          </w:rPr>
          <w:t>1.6</w:t>
        </w:r>
        <w:r w:rsidR="002009EC" w:rsidRPr="00A967B5">
          <w:rPr>
            <w:rStyle w:val="ac"/>
            <w:rFonts w:asciiTheme="minorEastAsia" w:hAnsiTheme="minorEastAsia" w:hint="eastAsia"/>
            <w:noProof/>
          </w:rPr>
          <w:t>先進車近三年營業額</w:t>
        </w:r>
        <w:r w:rsidR="002009EC">
          <w:rPr>
            <w:noProof/>
            <w:webHidden/>
          </w:rPr>
          <w:tab/>
        </w:r>
        <w:r w:rsidR="002009EC">
          <w:rPr>
            <w:noProof/>
            <w:webHidden/>
          </w:rPr>
          <w:fldChar w:fldCharType="begin"/>
        </w:r>
        <w:r w:rsidR="002009EC">
          <w:rPr>
            <w:noProof/>
            <w:webHidden/>
          </w:rPr>
          <w:instrText xml:space="preserve"> PAGEREF _Toc38882178 \h </w:instrText>
        </w:r>
        <w:r w:rsidR="002009EC">
          <w:rPr>
            <w:noProof/>
            <w:webHidden/>
          </w:rPr>
        </w:r>
        <w:r w:rsidR="002009EC">
          <w:rPr>
            <w:noProof/>
            <w:webHidden/>
          </w:rPr>
          <w:fldChar w:fldCharType="separate"/>
        </w:r>
        <w:r w:rsidR="00733F00">
          <w:rPr>
            <w:noProof/>
            <w:webHidden/>
          </w:rPr>
          <w:t>14</w:t>
        </w:r>
        <w:r w:rsidR="002009EC">
          <w:rPr>
            <w:noProof/>
            <w:webHidden/>
          </w:rPr>
          <w:fldChar w:fldCharType="end"/>
        </w:r>
      </w:hyperlink>
    </w:p>
    <w:p w14:paraId="5D3D0D14" w14:textId="1EF16F5F" w:rsidR="002009EC" w:rsidRDefault="00074DD8">
      <w:pPr>
        <w:pStyle w:val="affff"/>
        <w:tabs>
          <w:tab w:val="right" w:leader="dot" w:pos="9345"/>
        </w:tabs>
        <w:rPr>
          <w:rFonts w:eastAsiaTheme="minorEastAsia" w:cstheme="minorBidi"/>
          <w:smallCaps w:val="0"/>
          <w:noProof/>
          <w:kern w:val="2"/>
          <w:sz w:val="24"/>
          <w:szCs w:val="22"/>
        </w:rPr>
      </w:pPr>
      <w:hyperlink w:anchor="_Toc38882179" w:history="1">
        <w:r w:rsidR="002009EC" w:rsidRPr="00A967B5">
          <w:rPr>
            <w:rStyle w:val="ac"/>
            <w:rFonts w:hint="eastAsia"/>
            <w:noProof/>
          </w:rPr>
          <w:t>表</w:t>
        </w:r>
        <w:r w:rsidR="002009EC" w:rsidRPr="00A967B5">
          <w:rPr>
            <w:rStyle w:val="ac"/>
            <w:noProof/>
          </w:rPr>
          <w:t>1.7</w:t>
        </w:r>
        <w:r w:rsidR="002009EC" w:rsidRPr="00A967B5">
          <w:rPr>
            <w:rStyle w:val="ac"/>
            <w:rFonts w:hint="eastAsia"/>
            <w:noProof/>
          </w:rPr>
          <w:t>博遠智能近三年營業額</w:t>
        </w:r>
        <w:r w:rsidR="002009EC">
          <w:rPr>
            <w:noProof/>
            <w:webHidden/>
          </w:rPr>
          <w:tab/>
        </w:r>
        <w:r w:rsidR="002009EC">
          <w:rPr>
            <w:noProof/>
            <w:webHidden/>
          </w:rPr>
          <w:fldChar w:fldCharType="begin"/>
        </w:r>
        <w:r w:rsidR="002009EC">
          <w:rPr>
            <w:noProof/>
            <w:webHidden/>
          </w:rPr>
          <w:instrText xml:space="preserve"> PAGEREF _Toc38882179 \h </w:instrText>
        </w:r>
        <w:r w:rsidR="002009EC">
          <w:rPr>
            <w:noProof/>
            <w:webHidden/>
          </w:rPr>
        </w:r>
        <w:r w:rsidR="002009EC">
          <w:rPr>
            <w:noProof/>
            <w:webHidden/>
          </w:rPr>
          <w:fldChar w:fldCharType="separate"/>
        </w:r>
        <w:r w:rsidR="00733F00">
          <w:rPr>
            <w:noProof/>
            <w:webHidden/>
          </w:rPr>
          <w:t>15</w:t>
        </w:r>
        <w:r w:rsidR="002009EC">
          <w:rPr>
            <w:noProof/>
            <w:webHidden/>
          </w:rPr>
          <w:fldChar w:fldCharType="end"/>
        </w:r>
      </w:hyperlink>
    </w:p>
    <w:p w14:paraId="0A2B9255" w14:textId="612B70C7" w:rsidR="002009EC" w:rsidRDefault="00074DD8">
      <w:pPr>
        <w:pStyle w:val="affff"/>
        <w:tabs>
          <w:tab w:val="right" w:leader="dot" w:pos="9345"/>
        </w:tabs>
        <w:rPr>
          <w:rFonts w:eastAsiaTheme="minorEastAsia" w:cstheme="minorBidi"/>
          <w:smallCaps w:val="0"/>
          <w:noProof/>
          <w:kern w:val="2"/>
          <w:sz w:val="24"/>
          <w:szCs w:val="22"/>
        </w:rPr>
      </w:pPr>
      <w:hyperlink w:anchor="_Toc38882180" w:history="1">
        <w:r w:rsidR="002009EC" w:rsidRPr="00A967B5">
          <w:rPr>
            <w:rStyle w:val="ac"/>
            <w:rFonts w:hint="eastAsia"/>
            <w:noProof/>
          </w:rPr>
          <w:t>表</w:t>
        </w:r>
        <w:r w:rsidR="002009EC" w:rsidRPr="00A967B5">
          <w:rPr>
            <w:rStyle w:val="ac"/>
            <w:noProof/>
          </w:rPr>
          <w:t>1.8</w:t>
        </w:r>
        <w:r w:rsidR="002009EC" w:rsidRPr="00A967B5">
          <w:rPr>
            <w:rStyle w:val="ac"/>
            <w:rFonts w:hint="eastAsia"/>
            <w:noProof/>
          </w:rPr>
          <w:t>力積電廠區分布</w:t>
        </w:r>
        <w:r w:rsidR="002009EC">
          <w:rPr>
            <w:noProof/>
            <w:webHidden/>
          </w:rPr>
          <w:tab/>
        </w:r>
        <w:r w:rsidR="002009EC">
          <w:rPr>
            <w:noProof/>
            <w:webHidden/>
          </w:rPr>
          <w:fldChar w:fldCharType="begin"/>
        </w:r>
        <w:r w:rsidR="002009EC">
          <w:rPr>
            <w:noProof/>
            <w:webHidden/>
          </w:rPr>
          <w:instrText xml:space="preserve"> PAGEREF _Toc38882180 \h </w:instrText>
        </w:r>
        <w:r w:rsidR="002009EC">
          <w:rPr>
            <w:noProof/>
            <w:webHidden/>
          </w:rPr>
        </w:r>
        <w:r w:rsidR="002009EC">
          <w:rPr>
            <w:noProof/>
            <w:webHidden/>
          </w:rPr>
          <w:fldChar w:fldCharType="separate"/>
        </w:r>
        <w:r w:rsidR="00733F00">
          <w:rPr>
            <w:noProof/>
            <w:webHidden/>
          </w:rPr>
          <w:t>15</w:t>
        </w:r>
        <w:r w:rsidR="002009EC">
          <w:rPr>
            <w:noProof/>
            <w:webHidden/>
          </w:rPr>
          <w:fldChar w:fldCharType="end"/>
        </w:r>
      </w:hyperlink>
    </w:p>
    <w:p w14:paraId="44998718" w14:textId="5FEADBC7" w:rsidR="002009EC" w:rsidRDefault="00074DD8">
      <w:pPr>
        <w:pStyle w:val="affff"/>
        <w:tabs>
          <w:tab w:val="right" w:leader="dot" w:pos="9345"/>
        </w:tabs>
        <w:rPr>
          <w:rFonts w:eastAsiaTheme="minorEastAsia" w:cstheme="minorBidi"/>
          <w:smallCaps w:val="0"/>
          <w:noProof/>
          <w:kern w:val="2"/>
          <w:sz w:val="24"/>
          <w:szCs w:val="22"/>
        </w:rPr>
      </w:pPr>
      <w:hyperlink w:anchor="_Toc38882181" w:history="1">
        <w:r w:rsidR="002009EC" w:rsidRPr="00A967B5">
          <w:rPr>
            <w:rStyle w:val="ac"/>
            <w:rFonts w:asciiTheme="majorEastAsia" w:eastAsiaTheme="majorEastAsia" w:hAnsiTheme="majorEastAsia" w:hint="eastAsia"/>
            <w:noProof/>
          </w:rPr>
          <w:t>表</w:t>
        </w:r>
        <w:r w:rsidR="002009EC" w:rsidRPr="00A967B5">
          <w:rPr>
            <w:rStyle w:val="ac"/>
            <w:rFonts w:eastAsiaTheme="majorEastAsia"/>
            <w:noProof/>
          </w:rPr>
          <w:t>1.9</w:t>
        </w:r>
        <w:r w:rsidR="002009EC" w:rsidRPr="00A967B5">
          <w:rPr>
            <w:rStyle w:val="ac"/>
            <w:rFonts w:asciiTheme="majorEastAsia" w:eastAsiaTheme="majorEastAsia" w:hAnsiTheme="majorEastAsia" w:hint="eastAsia"/>
            <w:noProof/>
          </w:rPr>
          <w:t>力積電近三年銷售統計</w:t>
        </w:r>
        <w:r w:rsidR="002009EC">
          <w:rPr>
            <w:noProof/>
            <w:webHidden/>
          </w:rPr>
          <w:tab/>
        </w:r>
        <w:r w:rsidR="002009EC">
          <w:rPr>
            <w:noProof/>
            <w:webHidden/>
          </w:rPr>
          <w:fldChar w:fldCharType="begin"/>
        </w:r>
        <w:r w:rsidR="002009EC">
          <w:rPr>
            <w:noProof/>
            <w:webHidden/>
          </w:rPr>
          <w:instrText xml:space="preserve"> PAGEREF _Toc38882181 \h </w:instrText>
        </w:r>
        <w:r w:rsidR="002009EC">
          <w:rPr>
            <w:noProof/>
            <w:webHidden/>
          </w:rPr>
        </w:r>
        <w:r w:rsidR="002009EC">
          <w:rPr>
            <w:noProof/>
            <w:webHidden/>
          </w:rPr>
          <w:fldChar w:fldCharType="separate"/>
        </w:r>
        <w:r w:rsidR="00733F00">
          <w:rPr>
            <w:noProof/>
            <w:webHidden/>
          </w:rPr>
          <w:t>16</w:t>
        </w:r>
        <w:r w:rsidR="002009EC">
          <w:rPr>
            <w:noProof/>
            <w:webHidden/>
          </w:rPr>
          <w:fldChar w:fldCharType="end"/>
        </w:r>
      </w:hyperlink>
    </w:p>
    <w:p w14:paraId="50E070BF" w14:textId="23ED868D" w:rsidR="002009EC" w:rsidRDefault="00074DD8">
      <w:pPr>
        <w:pStyle w:val="affff"/>
        <w:tabs>
          <w:tab w:val="right" w:leader="dot" w:pos="9345"/>
        </w:tabs>
        <w:rPr>
          <w:rFonts w:eastAsiaTheme="minorEastAsia" w:cstheme="minorBidi"/>
          <w:smallCaps w:val="0"/>
          <w:noProof/>
          <w:kern w:val="2"/>
          <w:sz w:val="24"/>
          <w:szCs w:val="22"/>
        </w:rPr>
      </w:pPr>
      <w:hyperlink w:anchor="_Toc38882182" w:history="1">
        <w:r w:rsidR="002009EC" w:rsidRPr="00A967B5">
          <w:rPr>
            <w:rStyle w:val="ac"/>
            <w:rFonts w:asciiTheme="minorEastAsia" w:hAnsiTheme="minorEastAsia" w:hint="eastAsia"/>
            <w:noProof/>
          </w:rPr>
          <w:t>表</w:t>
        </w:r>
        <w:r w:rsidR="002009EC" w:rsidRPr="00A967B5">
          <w:rPr>
            <w:rStyle w:val="ac"/>
            <w:noProof/>
          </w:rPr>
          <w:t>1.10</w:t>
        </w:r>
        <w:r w:rsidR="002009EC" w:rsidRPr="00A967B5">
          <w:rPr>
            <w:rStyle w:val="ac"/>
            <w:rFonts w:asciiTheme="minorEastAsia" w:hAnsiTheme="minorEastAsia" w:hint="eastAsia"/>
            <w:noProof/>
          </w:rPr>
          <w:t>力積電主要客戶佔比</w:t>
        </w:r>
        <w:r w:rsidR="002009EC">
          <w:rPr>
            <w:noProof/>
            <w:webHidden/>
          </w:rPr>
          <w:tab/>
        </w:r>
        <w:r w:rsidR="002009EC">
          <w:rPr>
            <w:noProof/>
            <w:webHidden/>
          </w:rPr>
          <w:fldChar w:fldCharType="begin"/>
        </w:r>
        <w:r w:rsidR="002009EC">
          <w:rPr>
            <w:noProof/>
            <w:webHidden/>
          </w:rPr>
          <w:instrText xml:space="preserve"> PAGEREF _Toc38882182 \h </w:instrText>
        </w:r>
        <w:r w:rsidR="002009EC">
          <w:rPr>
            <w:noProof/>
            <w:webHidden/>
          </w:rPr>
        </w:r>
        <w:r w:rsidR="002009EC">
          <w:rPr>
            <w:noProof/>
            <w:webHidden/>
          </w:rPr>
          <w:fldChar w:fldCharType="separate"/>
        </w:r>
        <w:r w:rsidR="00733F00">
          <w:rPr>
            <w:noProof/>
            <w:webHidden/>
          </w:rPr>
          <w:t>17</w:t>
        </w:r>
        <w:r w:rsidR="002009EC">
          <w:rPr>
            <w:noProof/>
            <w:webHidden/>
          </w:rPr>
          <w:fldChar w:fldCharType="end"/>
        </w:r>
      </w:hyperlink>
    </w:p>
    <w:p w14:paraId="4D521EBC" w14:textId="4153DF37" w:rsidR="002009EC" w:rsidRDefault="00074DD8">
      <w:pPr>
        <w:pStyle w:val="affff"/>
        <w:tabs>
          <w:tab w:val="right" w:leader="dot" w:pos="9345"/>
        </w:tabs>
        <w:rPr>
          <w:rFonts w:eastAsiaTheme="minorEastAsia" w:cstheme="minorBidi"/>
          <w:smallCaps w:val="0"/>
          <w:noProof/>
          <w:kern w:val="2"/>
          <w:sz w:val="24"/>
          <w:szCs w:val="22"/>
        </w:rPr>
      </w:pPr>
      <w:hyperlink w:anchor="_Toc38882183" w:history="1">
        <w:r w:rsidR="002009EC" w:rsidRPr="00A967B5">
          <w:rPr>
            <w:rStyle w:val="ac"/>
            <w:rFonts w:asciiTheme="minorEastAsia" w:hAnsiTheme="minorEastAsia" w:hint="eastAsia"/>
            <w:noProof/>
          </w:rPr>
          <w:t>表</w:t>
        </w:r>
        <w:r w:rsidR="002009EC" w:rsidRPr="00A967B5">
          <w:rPr>
            <w:rStyle w:val="ac"/>
            <w:noProof/>
          </w:rPr>
          <w:t>1.11</w:t>
        </w:r>
        <w:r w:rsidR="002009EC" w:rsidRPr="00A967B5">
          <w:rPr>
            <w:rStyle w:val="ac"/>
            <w:rFonts w:asciiTheme="minorEastAsia" w:hAnsiTheme="minorEastAsia" w:hint="eastAsia"/>
            <w:noProof/>
          </w:rPr>
          <w:t>力積電簡明資產負債表</w:t>
        </w:r>
        <w:r w:rsidR="002009EC">
          <w:rPr>
            <w:noProof/>
            <w:webHidden/>
          </w:rPr>
          <w:tab/>
        </w:r>
        <w:r w:rsidR="002009EC">
          <w:rPr>
            <w:noProof/>
            <w:webHidden/>
          </w:rPr>
          <w:fldChar w:fldCharType="begin"/>
        </w:r>
        <w:r w:rsidR="002009EC">
          <w:rPr>
            <w:noProof/>
            <w:webHidden/>
          </w:rPr>
          <w:instrText xml:space="preserve"> PAGEREF _Toc38882183 \h </w:instrText>
        </w:r>
        <w:r w:rsidR="002009EC">
          <w:rPr>
            <w:noProof/>
            <w:webHidden/>
          </w:rPr>
        </w:r>
        <w:r w:rsidR="002009EC">
          <w:rPr>
            <w:noProof/>
            <w:webHidden/>
          </w:rPr>
          <w:fldChar w:fldCharType="separate"/>
        </w:r>
        <w:r w:rsidR="00733F00">
          <w:rPr>
            <w:noProof/>
            <w:webHidden/>
          </w:rPr>
          <w:t>18</w:t>
        </w:r>
        <w:r w:rsidR="002009EC">
          <w:rPr>
            <w:noProof/>
            <w:webHidden/>
          </w:rPr>
          <w:fldChar w:fldCharType="end"/>
        </w:r>
      </w:hyperlink>
    </w:p>
    <w:p w14:paraId="6271F9D9" w14:textId="120248B2" w:rsidR="002009EC" w:rsidRDefault="00074DD8">
      <w:pPr>
        <w:pStyle w:val="affff"/>
        <w:tabs>
          <w:tab w:val="right" w:leader="dot" w:pos="9345"/>
        </w:tabs>
        <w:rPr>
          <w:rFonts w:eastAsiaTheme="minorEastAsia" w:cstheme="minorBidi"/>
          <w:smallCaps w:val="0"/>
          <w:noProof/>
          <w:kern w:val="2"/>
          <w:sz w:val="24"/>
          <w:szCs w:val="22"/>
        </w:rPr>
      </w:pPr>
      <w:hyperlink w:anchor="_Toc38882184" w:history="1">
        <w:r w:rsidR="002009EC" w:rsidRPr="00A967B5">
          <w:rPr>
            <w:rStyle w:val="ac"/>
            <w:rFonts w:asciiTheme="minorEastAsia" w:hAnsiTheme="minorEastAsia" w:hint="eastAsia"/>
            <w:noProof/>
          </w:rPr>
          <w:t>表</w:t>
        </w:r>
        <w:r w:rsidR="002009EC" w:rsidRPr="00A967B5">
          <w:rPr>
            <w:rStyle w:val="ac"/>
            <w:noProof/>
          </w:rPr>
          <w:t>1.12</w:t>
        </w:r>
        <w:r w:rsidR="002009EC" w:rsidRPr="00A967B5">
          <w:rPr>
            <w:rStyle w:val="ac"/>
            <w:rFonts w:asciiTheme="minorEastAsia" w:hAnsiTheme="minorEastAsia" w:hint="eastAsia"/>
            <w:noProof/>
          </w:rPr>
          <w:t>力積電簡明損益表</w:t>
        </w:r>
        <w:r w:rsidR="002009EC">
          <w:rPr>
            <w:noProof/>
            <w:webHidden/>
          </w:rPr>
          <w:tab/>
        </w:r>
        <w:r w:rsidR="002009EC">
          <w:rPr>
            <w:noProof/>
            <w:webHidden/>
          </w:rPr>
          <w:fldChar w:fldCharType="begin"/>
        </w:r>
        <w:r w:rsidR="002009EC">
          <w:rPr>
            <w:noProof/>
            <w:webHidden/>
          </w:rPr>
          <w:instrText xml:space="preserve"> PAGEREF _Toc38882184 \h </w:instrText>
        </w:r>
        <w:r w:rsidR="002009EC">
          <w:rPr>
            <w:noProof/>
            <w:webHidden/>
          </w:rPr>
        </w:r>
        <w:r w:rsidR="002009EC">
          <w:rPr>
            <w:noProof/>
            <w:webHidden/>
          </w:rPr>
          <w:fldChar w:fldCharType="separate"/>
        </w:r>
        <w:r w:rsidR="00733F00">
          <w:rPr>
            <w:noProof/>
            <w:webHidden/>
          </w:rPr>
          <w:t>18</w:t>
        </w:r>
        <w:r w:rsidR="002009EC">
          <w:rPr>
            <w:noProof/>
            <w:webHidden/>
          </w:rPr>
          <w:fldChar w:fldCharType="end"/>
        </w:r>
      </w:hyperlink>
    </w:p>
    <w:p w14:paraId="498AD4B8" w14:textId="098BDEDA" w:rsidR="002009EC" w:rsidRDefault="00074DD8">
      <w:pPr>
        <w:pStyle w:val="affff"/>
        <w:tabs>
          <w:tab w:val="right" w:leader="dot" w:pos="9345"/>
        </w:tabs>
        <w:rPr>
          <w:rFonts w:eastAsiaTheme="minorEastAsia" w:cstheme="minorBidi"/>
          <w:smallCaps w:val="0"/>
          <w:noProof/>
          <w:kern w:val="2"/>
          <w:sz w:val="24"/>
          <w:szCs w:val="22"/>
        </w:rPr>
      </w:pPr>
      <w:hyperlink w:anchor="_Toc38882185" w:history="1">
        <w:r w:rsidR="002009EC" w:rsidRPr="00A967B5">
          <w:rPr>
            <w:rStyle w:val="ac"/>
            <w:rFonts w:asciiTheme="minorEastAsia" w:hAnsiTheme="minorEastAsia" w:hint="eastAsia"/>
            <w:noProof/>
          </w:rPr>
          <w:t>表</w:t>
        </w:r>
        <w:r w:rsidR="002009EC" w:rsidRPr="00A967B5">
          <w:rPr>
            <w:rStyle w:val="ac"/>
            <w:noProof/>
          </w:rPr>
          <w:t>1.13</w:t>
        </w:r>
        <w:r w:rsidR="002009EC" w:rsidRPr="00A967B5">
          <w:rPr>
            <w:rStyle w:val="ac"/>
            <w:rFonts w:asciiTheme="minorEastAsia" w:hAnsiTheme="minorEastAsia" w:hint="eastAsia"/>
            <w:noProof/>
          </w:rPr>
          <w:t>進車簡明資產負債表</w:t>
        </w:r>
        <w:r w:rsidR="002009EC">
          <w:rPr>
            <w:noProof/>
            <w:webHidden/>
          </w:rPr>
          <w:tab/>
        </w:r>
        <w:r w:rsidR="002009EC">
          <w:rPr>
            <w:noProof/>
            <w:webHidden/>
          </w:rPr>
          <w:fldChar w:fldCharType="begin"/>
        </w:r>
        <w:r w:rsidR="002009EC">
          <w:rPr>
            <w:noProof/>
            <w:webHidden/>
          </w:rPr>
          <w:instrText xml:space="preserve"> PAGEREF _Toc38882185 \h </w:instrText>
        </w:r>
        <w:r w:rsidR="002009EC">
          <w:rPr>
            <w:noProof/>
            <w:webHidden/>
          </w:rPr>
        </w:r>
        <w:r w:rsidR="002009EC">
          <w:rPr>
            <w:noProof/>
            <w:webHidden/>
          </w:rPr>
          <w:fldChar w:fldCharType="separate"/>
        </w:r>
        <w:r w:rsidR="00733F00">
          <w:rPr>
            <w:noProof/>
            <w:webHidden/>
          </w:rPr>
          <w:t>19</w:t>
        </w:r>
        <w:r w:rsidR="002009EC">
          <w:rPr>
            <w:noProof/>
            <w:webHidden/>
          </w:rPr>
          <w:fldChar w:fldCharType="end"/>
        </w:r>
      </w:hyperlink>
    </w:p>
    <w:p w14:paraId="6E0F7D58" w14:textId="7EC85EE9" w:rsidR="002009EC" w:rsidRDefault="00074DD8">
      <w:pPr>
        <w:pStyle w:val="affff"/>
        <w:tabs>
          <w:tab w:val="right" w:leader="dot" w:pos="9345"/>
        </w:tabs>
        <w:rPr>
          <w:rFonts w:eastAsiaTheme="minorEastAsia" w:cstheme="minorBidi"/>
          <w:smallCaps w:val="0"/>
          <w:noProof/>
          <w:kern w:val="2"/>
          <w:sz w:val="24"/>
          <w:szCs w:val="22"/>
        </w:rPr>
      </w:pPr>
      <w:hyperlink w:anchor="_Toc38882186" w:history="1">
        <w:r w:rsidR="002009EC" w:rsidRPr="00A967B5">
          <w:rPr>
            <w:rStyle w:val="ac"/>
            <w:rFonts w:asciiTheme="minorEastAsia" w:hAnsiTheme="minorEastAsia" w:hint="eastAsia"/>
            <w:noProof/>
          </w:rPr>
          <w:t>表</w:t>
        </w:r>
        <w:r w:rsidR="002009EC" w:rsidRPr="00A967B5">
          <w:rPr>
            <w:rStyle w:val="ac"/>
            <w:noProof/>
          </w:rPr>
          <w:t>1.14</w:t>
        </w:r>
        <w:r w:rsidR="002009EC" w:rsidRPr="00A967B5">
          <w:rPr>
            <w:rStyle w:val="ac"/>
            <w:rFonts w:asciiTheme="minorEastAsia" w:hAnsiTheme="minorEastAsia" w:hint="eastAsia"/>
            <w:noProof/>
          </w:rPr>
          <w:t>先進車簡明損益表</w:t>
        </w:r>
        <w:r w:rsidR="002009EC">
          <w:rPr>
            <w:noProof/>
            <w:webHidden/>
          </w:rPr>
          <w:tab/>
        </w:r>
        <w:r w:rsidR="002009EC">
          <w:rPr>
            <w:noProof/>
            <w:webHidden/>
          </w:rPr>
          <w:fldChar w:fldCharType="begin"/>
        </w:r>
        <w:r w:rsidR="002009EC">
          <w:rPr>
            <w:noProof/>
            <w:webHidden/>
          </w:rPr>
          <w:instrText xml:space="preserve"> PAGEREF _Toc38882186 \h </w:instrText>
        </w:r>
        <w:r w:rsidR="002009EC">
          <w:rPr>
            <w:noProof/>
            <w:webHidden/>
          </w:rPr>
        </w:r>
        <w:r w:rsidR="002009EC">
          <w:rPr>
            <w:noProof/>
            <w:webHidden/>
          </w:rPr>
          <w:fldChar w:fldCharType="separate"/>
        </w:r>
        <w:r w:rsidR="00733F00">
          <w:rPr>
            <w:noProof/>
            <w:webHidden/>
          </w:rPr>
          <w:t>20</w:t>
        </w:r>
        <w:r w:rsidR="002009EC">
          <w:rPr>
            <w:noProof/>
            <w:webHidden/>
          </w:rPr>
          <w:fldChar w:fldCharType="end"/>
        </w:r>
      </w:hyperlink>
    </w:p>
    <w:p w14:paraId="63488563" w14:textId="20810601" w:rsidR="002009EC" w:rsidRDefault="00074DD8">
      <w:pPr>
        <w:pStyle w:val="affff"/>
        <w:tabs>
          <w:tab w:val="right" w:leader="dot" w:pos="9345"/>
        </w:tabs>
        <w:rPr>
          <w:rFonts w:eastAsiaTheme="minorEastAsia" w:cstheme="minorBidi"/>
          <w:smallCaps w:val="0"/>
          <w:noProof/>
          <w:kern w:val="2"/>
          <w:sz w:val="24"/>
          <w:szCs w:val="22"/>
        </w:rPr>
      </w:pPr>
      <w:hyperlink w:anchor="_Toc38882187" w:history="1">
        <w:r w:rsidR="002009EC" w:rsidRPr="00A967B5">
          <w:rPr>
            <w:rStyle w:val="ac"/>
            <w:rFonts w:hint="eastAsia"/>
            <w:noProof/>
          </w:rPr>
          <w:t>表</w:t>
        </w:r>
        <w:r w:rsidR="002009EC" w:rsidRPr="00A967B5">
          <w:rPr>
            <w:rStyle w:val="ac"/>
            <w:noProof/>
          </w:rPr>
          <w:t>1.15</w:t>
        </w:r>
        <w:r w:rsidR="002009EC" w:rsidRPr="00A967B5">
          <w:rPr>
            <w:rStyle w:val="ac"/>
            <w:rFonts w:ascii="Times New Roman" w:hint="eastAsia"/>
            <w:noProof/>
          </w:rPr>
          <w:t>博遠智能簡明資產負債表</w:t>
        </w:r>
        <w:r w:rsidR="002009EC">
          <w:rPr>
            <w:noProof/>
            <w:webHidden/>
          </w:rPr>
          <w:tab/>
        </w:r>
        <w:r w:rsidR="002009EC">
          <w:rPr>
            <w:noProof/>
            <w:webHidden/>
          </w:rPr>
          <w:fldChar w:fldCharType="begin"/>
        </w:r>
        <w:r w:rsidR="002009EC">
          <w:rPr>
            <w:noProof/>
            <w:webHidden/>
          </w:rPr>
          <w:instrText xml:space="preserve"> PAGEREF _Toc38882187 \h </w:instrText>
        </w:r>
        <w:r w:rsidR="002009EC">
          <w:rPr>
            <w:noProof/>
            <w:webHidden/>
          </w:rPr>
        </w:r>
        <w:r w:rsidR="002009EC">
          <w:rPr>
            <w:noProof/>
            <w:webHidden/>
          </w:rPr>
          <w:fldChar w:fldCharType="separate"/>
        </w:r>
        <w:r w:rsidR="00733F00">
          <w:rPr>
            <w:noProof/>
            <w:webHidden/>
          </w:rPr>
          <w:t>21</w:t>
        </w:r>
        <w:r w:rsidR="002009EC">
          <w:rPr>
            <w:noProof/>
            <w:webHidden/>
          </w:rPr>
          <w:fldChar w:fldCharType="end"/>
        </w:r>
      </w:hyperlink>
    </w:p>
    <w:p w14:paraId="703220DF" w14:textId="529E6407" w:rsidR="002009EC" w:rsidRDefault="00074DD8">
      <w:pPr>
        <w:pStyle w:val="affff"/>
        <w:tabs>
          <w:tab w:val="right" w:leader="dot" w:pos="9345"/>
        </w:tabs>
        <w:rPr>
          <w:rFonts w:eastAsiaTheme="minorEastAsia" w:cstheme="minorBidi"/>
          <w:smallCaps w:val="0"/>
          <w:noProof/>
          <w:kern w:val="2"/>
          <w:sz w:val="24"/>
          <w:szCs w:val="22"/>
        </w:rPr>
      </w:pPr>
      <w:hyperlink w:anchor="_Toc38882188" w:history="1">
        <w:r w:rsidR="002009EC" w:rsidRPr="00A967B5">
          <w:rPr>
            <w:rStyle w:val="ac"/>
            <w:rFonts w:hint="eastAsia"/>
            <w:noProof/>
          </w:rPr>
          <w:t>表</w:t>
        </w:r>
        <w:r w:rsidR="002009EC" w:rsidRPr="00A967B5">
          <w:rPr>
            <w:rStyle w:val="ac"/>
            <w:noProof/>
          </w:rPr>
          <w:t>1.16</w:t>
        </w:r>
        <w:r w:rsidR="002009EC" w:rsidRPr="00A967B5">
          <w:rPr>
            <w:rStyle w:val="ac"/>
            <w:rFonts w:ascii="Times New Roman" w:hint="eastAsia"/>
            <w:noProof/>
          </w:rPr>
          <w:t>博遠智能簡明損益表</w:t>
        </w:r>
        <w:r w:rsidR="002009EC">
          <w:rPr>
            <w:noProof/>
            <w:webHidden/>
          </w:rPr>
          <w:tab/>
        </w:r>
        <w:r w:rsidR="002009EC">
          <w:rPr>
            <w:noProof/>
            <w:webHidden/>
          </w:rPr>
          <w:fldChar w:fldCharType="begin"/>
        </w:r>
        <w:r w:rsidR="002009EC">
          <w:rPr>
            <w:noProof/>
            <w:webHidden/>
          </w:rPr>
          <w:instrText xml:space="preserve"> PAGEREF _Toc38882188 \h </w:instrText>
        </w:r>
        <w:r w:rsidR="002009EC">
          <w:rPr>
            <w:noProof/>
            <w:webHidden/>
          </w:rPr>
        </w:r>
        <w:r w:rsidR="002009EC">
          <w:rPr>
            <w:noProof/>
            <w:webHidden/>
          </w:rPr>
          <w:fldChar w:fldCharType="separate"/>
        </w:r>
        <w:r w:rsidR="00733F00">
          <w:rPr>
            <w:noProof/>
            <w:webHidden/>
          </w:rPr>
          <w:t>22</w:t>
        </w:r>
        <w:r w:rsidR="002009EC">
          <w:rPr>
            <w:noProof/>
            <w:webHidden/>
          </w:rPr>
          <w:fldChar w:fldCharType="end"/>
        </w:r>
      </w:hyperlink>
    </w:p>
    <w:p w14:paraId="4E23F928" w14:textId="6ACD667F" w:rsidR="002009EC" w:rsidRDefault="00074DD8">
      <w:pPr>
        <w:pStyle w:val="affff"/>
        <w:tabs>
          <w:tab w:val="right" w:leader="dot" w:pos="9345"/>
        </w:tabs>
        <w:rPr>
          <w:rFonts w:eastAsiaTheme="minorEastAsia" w:cstheme="minorBidi"/>
          <w:smallCaps w:val="0"/>
          <w:noProof/>
          <w:kern w:val="2"/>
          <w:sz w:val="24"/>
          <w:szCs w:val="22"/>
        </w:rPr>
      </w:pPr>
      <w:hyperlink w:anchor="_Toc38882189" w:history="1">
        <w:r w:rsidR="002009EC" w:rsidRPr="00A967B5">
          <w:rPr>
            <w:rStyle w:val="ac"/>
            <w:rFonts w:asciiTheme="minorEastAsia" w:hAnsiTheme="minorEastAsia" w:hint="eastAsia"/>
            <w:noProof/>
          </w:rPr>
          <w:t>表</w:t>
        </w:r>
        <w:r w:rsidR="002009EC" w:rsidRPr="00A967B5">
          <w:rPr>
            <w:rStyle w:val="ac"/>
            <w:noProof/>
          </w:rPr>
          <w:t>1.17</w:t>
        </w:r>
        <w:r w:rsidR="002009EC" w:rsidRPr="00A967B5">
          <w:rPr>
            <w:rStyle w:val="ac"/>
            <w:rFonts w:asciiTheme="minorEastAsia" w:hAnsiTheme="minorEastAsia" w:hint="eastAsia"/>
            <w:noProof/>
          </w:rPr>
          <w:t>力積電各主要單位之職能與職掌</w:t>
        </w:r>
        <w:r w:rsidR="002009EC">
          <w:rPr>
            <w:noProof/>
            <w:webHidden/>
          </w:rPr>
          <w:tab/>
        </w:r>
        <w:r w:rsidR="002009EC">
          <w:rPr>
            <w:noProof/>
            <w:webHidden/>
          </w:rPr>
          <w:fldChar w:fldCharType="begin"/>
        </w:r>
        <w:r w:rsidR="002009EC">
          <w:rPr>
            <w:noProof/>
            <w:webHidden/>
          </w:rPr>
          <w:instrText xml:space="preserve"> PAGEREF _Toc38882189 \h </w:instrText>
        </w:r>
        <w:r w:rsidR="002009EC">
          <w:rPr>
            <w:noProof/>
            <w:webHidden/>
          </w:rPr>
        </w:r>
        <w:r w:rsidR="002009EC">
          <w:rPr>
            <w:noProof/>
            <w:webHidden/>
          </w:rPr>
          <w:fldChar w:fldCharType="separate"/>
        </w:r>
        <w:r w:rsidR="00733F00">
          <w:rPr>
            <w:noProof/>
            <w:webHidden/>
          </w:rPr>
          <w:t>23</w:t>
        </w:r>
        <w:r w:rsidR="002009EC">
          <w:rPr>
            <w:noProof/>
            <w:webHidden/>
          </w:rPr>
          <w:fldChar w:fldCharType="end"/>
        </w:r>
      </w:hyperlink>
    </w:p>
    <w:p w14:paraId="551A4DF8" w14:textId="73A5D05B" w:rsidR="002009EC" w:rsidRDefault="00074DD8">
      <w:pPr>
        <w:pStyle w:val="affff"/>
        <w:tabs>
          <w:tab w:val="right" w:leader="dot" w:pos="9345"/>
        </w:tabs>
        <w:rPr>
          <w:rFonts w:eastAsiaTheme="minorEastAsia" w:cstheme="minorBidi"/>
          <w:smallCaps w:val="0"/>
          <w:noProof/>
          <w:kern w:val="2"/>
          <w:sz w:val="24"/>
          <w:szCs w:val="22"/>
        </w:rPr>
      </w:pPr>
      <w:hyperlink w:anchor="_Toc38882190" w:history="1">
        <w:r w:rsidR="002009EC" w:rsidRPr="00A967B5">
          <w:rPr>
            <w:rStyle w:val="ac"/>
            <w:rFonts w:asciiTheme="minorEastAsia" w:hAnsiTheme="minorEastAsia" w:hint="eastAsia"/>
            <w:noProof/>
          </w:rPr>
          <w:t>表</w:t>
        </w:r>
        <w:r w:rsidR="002009EC" w:rsidRPr="00A967B5">
          <w:rPr>
            <w:rStyle w:val="ac"/>
            <w:noProof/>
          </w:rPr>
          <w:t>1.18</w:t>
        </w:r>
        <w:r w:rsidR="002009EC" w:rsidRPr="00A967B5">
          <w:rPr>
            <w:rStyle w:val="ac"/>
            <w:rFonts w:asciiTheme="minorEastAsia" w:hAnsiTheme="minorEastAsia" w:hint="eastAsia"/>
            <w:noProof/>
          </w:rPr>
          <w:t>力積電全單位人力分析</w:t>
        </w:r>
        <w:r w:rsidR="002009EC">
          <w:rPr>
            <w:noProof/>
            <w:webHidden/>
          </w:rPr>
          <w:tab/>
        </w:r>
        <w:r w:rsidR="002009EC">
          <w:rPr>
            <w:noProof/>
            <w:webHidden/>
          </w:rPr>
          <w:fldChar w:fldCharType="begin"/>
        </w:r>
        <w:r w:rsidR="002009EC">
          <w:rPr>
            <w:noProof/>
            <w:webHidden/>
          </w:rPr>
          <w:instrText xml:space="preserve"> PAGEREF _Toc38882190 \h </w:instrText>
        </w:r>
        <w:r w:rsidR="002009EC">
          <w:rPr>
            <w:noProof/>
            <w:webHidden/>
          </w:rPr>
        </w:r>
        <w:r w:rsidR="002009EC">
          <w:rPr>
            <w:noProof/>
            <w:webHidden/>
          </w:rPr>
          <w:fldChar w:fldCharType="separate"/>
        </w:r>
        <w:r w:rsidR="00733F00">
          <w:rPr>
            <w:noProof/>
            <w:webHidden/>
          </w:rPr>
          <w:t>27</w:t>
        </w:r>
        <w:r w:rsidR="002009EC">
          <w:rPr>
            <w:noProof/>
            <w:webHidden/>
          </w:rPr>
          <w:fldChar w:fldCharType="end"/>
        </w:r>
      </w:hyperlink>
    </w:p>
    <w:p w14:paraId="6D2E0626" w14:textId="665AEDDF" w:rsidR="002009EC" w:rsidRDefault="00074DD8">
      <w:pPr>
        <w:pStyle w:val="affff"/>
        <w:tabs>
          <w:tab w:val="right" w:leader="dot" w:pos="9345"/>
        </w:tabs>
        <w:rPr>
          <w:rFonts w:eastAsiaTheme="minorEastAsia" w:cstheme="minorBidi"/>
          <w:smallCaps w:val="0"/>
          <w:noProof/>
          <w:kern w:val="2"/>
          <w:sz w:val="24"/>
          <w:szCs w:val="22"/>
        </w:rPr>
      </w:pPr>
      <w:hyperlink w:anchor="_Toc38882191" w:history="1">
        <w:r w:rsidR="002009EC" w:rsidRPr="00A967B5">
          <w:rPr>
            <w:rStyle w:val="ac"/>
            <w:rFonts w:asciiTheme="minorEastAsia" w:hAnsiTheme="minorEastAsia" w:hint="eastAsia"/>
            <w:noProof/>
          </w:rPr>
          <w:t>表</w:t>
        </w:r>
        <w:r w:rsidR="002009EC" w:rsidRPr="00A967B5">
          <w:rPr>
            <w:rStyle w:val="ac"/>
            <w:noProof/>
          </w:rPr>
          <w:t>1.19</w:t>
        </w:r>
        <w:r w:rsidR="002009EC" w:rsidRPr="00A967B5">
          <w:rPr>
            <w:rStyle w:val="ac"/>
            <w:rFonts w:asciiTheme="minorEastAsia" w:hAnsiTheme="minorEastAsia" w:hint="eastAsia"/>
            <w:noProof/>
          </w:rPr>
          <w:t>先進車全單位人力分析</w:t>
        </w:r>
        <w:r w:rsidR="002009EC">
          <w:rPr>
            <w:noProof/>
            <w:webHidden/>
          </w:rPr>
          <w:tab/>
        </w:r>
        <w:r w:rsidR="002009EC">
          <w:rPr>
            <w:noProof/>
            <w:webHidden/>
          </w:rPr>
          <w:fldChar w:fldCharType="begin"/>
        </w:r>
        <w:r w:rsidR="002009EC">
          <w:rPr>
            <w:noProof/>
            <w:webHidden/>
          </w:rPr>
          <w:instrText xml:space="preserve"> PAGEREF _Toc38882191 \h </w:instrText>
        </w:r>
        <w:r w:rsidR="002009EC">
          <w:rPr>
            <w:noProof/>
            <w:webHidden/>
          </w:rPr>
        </w:r>
        <w:r w:rsidR="002009EC">
          <w:rPr>
            <w:noProof/>
            <w:webHidden/>
          </w:rPr>
          <w:fldChar w:fldCharType="separate"/>
        </w:r>
        <w:r w:rsidR="00733F00">
          <w:rPr>
            <w:noProof/>
            <w:webHidden/>
          </w:rPr>
          <w:t>27</w:t>
        </w:r>
        <w:r w:rsidR="002009EC">
          <w:rPr>
            <w:noProof/>
            <w:webHidden/>
          </w:rPr>
          <w:fldChar w:fldCharType="end"/>
        </w:r>
      </w:hyperlink>
    </w:p>
    <w:p w14:paraId="19AEBE97" w14:textId="57FC9EAC" w:rsidR="002009EC" w:rsidRDefault="00074DD8">
      <w:pPr>
        <w:pStyle w:val="affff"/>
        <w:tabs>
          <w:tab w:val="right" w:leader="dot" w:pos="9345"/>
        </w:tabs>
        <w:rPr>
          <w:rFonts w:eastAsiaTheme="minorEastAsia" w:cstheme="minorBidi"/>
          <w:smallCaps w:val="0"/>
          <w:noProof/>
          <w:kern w:val="2"/>
          <w:sz w:val="24"/>
          <w:szCs w:val="22"/>
        </w:rPr>
      </w:pPr>
      <w:hyperlink w:anchor="_Toc38882192" w:history="1">
        <w:r w:rsidR="002009EC" w:rsidRPr="00A967B5">
          <w:rPr>
            <w:rStyle w:val="ac"/>
            <w:rFonts w:hint="eastAsia"/>
            <w:noProof/>
          </w:rPr>
          <w:t>表</w:t>
        </w:r>
        <w:r w:rsidR="002009EC" w:rsidRPr="00A967B5">
          <w:rPr>
            <w:rStyle w:val="ac"/>
            <w:noProof/>
          </w:rPr>
          <w:t>1.20</w:t>
        </w:r>
        <w:r w:rsidR="002009EC" w:rsidRPr="00A967B5">
          <w:rPr>
            <w:rStyle w:val="ac"/>
            <w:rFonts w:hint="eastAsia"/>
            <w:noProof/>
          </w:rPr>
          <w:t>博遠智能全單位人力分析</w:t>
        </w:r>
        <w:r w:rsidR="002009EC">
          <w:rPr>
            <w:noProof/>
            <w:webHidden/>
          </w:rPr>
          <w:tab/>
        </w:r>
        <w:r w:rsidR="002009EC">
          <w:rPr>
            <w:noProof/>
            <w:webHidden/>
          </w:rPr>
          <w:fldChar w:fldCharType="begin"/>
        </w:r>
        <w:r w:rsidR="002009EC">
          <w:rPr>
            <w:noProof/>
            <w:webHidden/>
          </w:rPr>
          <w:instrText xml:space="preserve"> PAGEREF _Toc38882192 \h </w:instrText>
        </w:r>
        <w:r w:rsidR="002009EC">
          <w:rPr>
            <w:noProof/>
            <w:webHidden/>
          </w:rPr>
        </w:r>
        <w:r w:rsidR="002009EC">
          <w:rPr>
            <w:noProof/>
            <w:webHidden/>
          </w:rPr>
          <w:fldChar w:fldCharType="separate"/>
        </w:r>
        <w:r w:rsidR="00733F00">
          <w:rPr>
            <w:noProof/>
            <w:webHidden/>
          </w:rPr>
          <w:t>27</w:t>
        </w:r>
        <w:r w:rsidR="002009EC">
          <w:rPr>
            <w:noProof/>
            <w:webHidden/>
          </w:rPr>
          <w:fldChar w:fldCharType="end"/>
        </w:r>
      </w:hyperlink>
    </w:p>
    <w:p w14:paraId="5FD27827" w14:textId="5E9C4C21" w:rsidR="002009EC" w:rsidRDefault="00074DD8">
      <w:pPr>
        <w:pStyle w:val="affff"/>
        <w:tabs>
          <w:tab w:val="right" w:leader="dot" w:pos="9345"/>
        </w:tabs>
        <w:rPr>
          <w:rFonts w:eastAsiaTheme="minorEastAsia" w:cstheme="minorBidi"/>
          <w:smallCaps w:val="0"/>
          <w:noProof/>
          <w:kern w:val="2"/>
          <w:sz w:val="24"/>
          <w:szCs w:val="22"/>
        </w:rPr>
      </w:pPr>
      <w:hyperlink w:anchor="_Toc38882193" w:history="1">
        <w:r w:rsidR="002009EC" w:rsidRPr="00A967B5">
          <w:rPr>
            <w:rStyle w:val="ac"/>
            <w:rFonts w:asciiTheme="minorEastAsia" w:hAnsiTheme="minorEastAsia" w:hint="eastAsia"/>
            <w:noProof/>
          </w:rPr>
          <w:t>表</w:t>
        </w:r>
        <w:r w:rsidR="002009EC" w:rsidRPr="00A967B5">
          <w:rPr>
            <w:rStyle w:val="ac"/>
            <w:noProof/>
          </w:rPr>
          <w:t>1.21</w:t>
        </w:r>
        <w:r w:rsidR="002009EC" w:rsidRPr="00A967B5">
          <w:rPr>
            <w:rStyle w:val="ac"/>
            <w:rFonts w:asciiTheme="minorEastAsia" w:hAnsiTheme="minorEastAsia" w:hint="eastAsia"/>
            <w:noProof/>
          </w:rPr>
          <w:t>力積電研發人員學歷與資歷分析</w:t>
        </w:r>
        <w:r w:rsidR="002009EC">
          <w:rPr>
            <w:noProof/>
            <w:webHidden/>
          </w:rPr>
          <w:tab/>
        </w:r>
        <w:r w:rsidR="002009EC">
          <w:rPr>
            <w:noProof/>
            <w:webHidden/>
          </w:rPr>
          <w:fldChar w:fldCharType="begin"/>
        </w:r>
        <w:r w:rsidR="002009EC">
          <w:rPr>
            <w:noProof/>
            <w:webHidden/>
          </w:rPr>
          <w:instrText xml:space="preserve"> PAGEREF _Toc38882193 \h </w:instrText>
        </w:r>
        <w:r w:rsidR="002009EC">
          <w:rPr>
            <w:noProof/>
            <w:webHidden/>
          </w:rPr>
        </w:r>
        <w:r w:rsidR="002009EC">
          <w:rPr>
            <w:noProof/>
            <w:webHidden/>
          </w:rPr>
          <w:fldChar w:fldCharType="separate"/>
        </w:r>
        <w:r w:rsidR="00733F00">
          <w:rPr>
            <w:noProof/>
            <w:webHidden/>
          </w:rPr>
          <w:t>28</w:t>
        </w:r>
        <w:r w:rsidR="002009EC">
          <w:rPr>
            <w:noProof/>
            <w:webHidden/>
          </w:rPr>
          <w:fldChar w:fldCharType="end"/>
        </w:r>
      </w:hyperlink>
    </w:p>
    <w:p w14:paraId="28584D15" w14:textId="778D6EAE" w:rsidR="002009EC" w:rsidRDefault="00074DD8" w:rsidP="002009EC">
      <w:pPr>
        <w:pStyle w:val="affff"/>
        <w:tabs>
          <w:tab w:val="right" w:leader="dot" w:pos="9345"/>
        </w:tabs>
        <w:rPr>
          <w:rFonts w:eastAsiaTheme="minorEastAsia" w:cstheme="minorBidi"/>
          <w:smallCaps w:val="0"/>
          <w:noProof/>
          <w:kern w:val="2"/>
          <w:sz w:val="24"/>
          <w:szCs w:val="22"/>
        </w:rPr>
      </w:pPr>
      <w:hyperlink w:anchor="_Toc38882194" w:history="1">
        <w:r w:rsidR="002009EC" w:rsidRPr="00A967B5">
          <w:rPr>
            <w:rStyle w:val="ac"/>
            <w:rFonts w:asciiTheme="minorEastAsia" w:hAnsiTheme="minorEastAsia" w:hint="eastAsia"/>
            <w:noProof/>
          </w:rPr>
          <w:t>表</w:t>
        </w:r>
        <w:r w:rsidR="002009EC" w:rsidRPr="00A967B5">
          <w:rPr>
            <w:rStyle w:val="ac"/>
            <w:noProof/>
          </w:rPr>
          <w:t>1.22</w:t>
        </w:r>
        <w:r w:rsidR="002009EC" w:rsidRPr="00A967B5">
          <w:rPr>
            <w:rStyle w:val="ac"/>
            <w:rFonts w:asciiTheme="minorEastAsia" w:hAnsiTheme="minorEastAsia" w:hint="eastAsia"/>
            <w:noProof/>
          </w:rPr>
          <w:t>先進車研發人員學歷與資歷分析</w:t>
        </w:r>
        <w:r w:rsidR="002009EC">
          <w:rPr>
            <w:noProof/>
            <w:webHidden/>
          </w:rPr>
          <w:tab/>
        </w:r>
        <w:r w:rsidR="002009EC">
          <w:rPr>
            <w:noProof/>
            <w:webHidden/>
          </w:rPr>
          <w:fldChar w:fldCharType="begin"/>
        </w:r>
        <w:r w:rsidR="002009EC">
          <w:rPr>
            <w:noProof/>
            <w:webHidden/>
          </w:rPr>
          <w:instrText xml:space="preserve"> PAGEREF _Toc38882194 \h </w:instrText>
        </w:r>
        <w:r w:rsidR="002009EC">
          <w:rPr>
            <w:noProof/>
            <w:webHidden/>
          </w:rPr>
        </w:r>
        <w:r w:rsidR="002009EC">
          <w:rPr>
            <w:noProof/>
            <w:webHidden/>
          </w:rPr>
          <w:fldChar w:fldCharType="separate"/>
        </w:r>
        <w:r w:rsidR="00733F00">
          <w:rPr>
            <w:noProof/>
            <w:webHidden/>
          </w:rPr>
          <w:t>28</w:t>
        </w:r>
        <w:r w:rsidR="002009EC">
          <w:rPr>
            <w:noProof/>
            <w:webHidden/>
          </w:rPr>
          <w:fldChar w:fldCharType="end"/>
        </w:r>
      </w:hyperlink>
    </w:p>
    <w:p w14:paraId="5E91DB18" w14:textId="34234188" w:rsidR="002009EC" w:rsidRDefault="00074DD8">
      <w:pPr>
        <w:pStyle w:val="affff"/>
        <w:tabs>
          <w:tab w:val="left" w:pos="960"/>
          <w:tab w:val="right" w:leader="dot" w:pos="9345"/>
        </w:tabs>
        <w:rPr>
          <w:rFonts w:eastAsiaTheme="minorEastAsia" w:cstheme="minorBidi"/>
          <w:smallCaps w:val="0"/>
          <w:noProof/>
          <w:kern w:val="2"/>
          <w:sz w:val="24"/>
          <w:szCs w:val="22"/>
        </w:rPr>
      </w:pPr>
      <w:hyperlink w:anchor="_Toc38882195" w:history="1">
        <w:r w:rsidR="002009EC" w:rsidRPr="00A967B5">
          <w:rPr>
            <w:rStyle w:val="ac"/>
            <w:rFonts w:hint="eastAsia"/>
            <w:noProof/>
          </w:rPr>
          <w:t>表</w:t>
        </w:r>
        <w:r w:rsidR="002009EC" w:rsidRPr="00A967B5">
          <w:rPr>
            <w:rStyle w:val="ac"/>
            <w:noProof/>
          </w:rPr>
          <w:t>1.23</w:t>
        </w:r>
        <w:r w:rsidR="002009EC" w:rsidRPr="00A967B5">
          <w:rPr>
            <w:rStyle w:val="ac"/>
            <w:rFonts w:hint="eastAsia"/>
            <w:noProof/>
          </w:rPr>
          <w:t>博遠智能研發人員學歷與資歷分析</w:t>
        </w:r>
        <w:r w:rsidR="002009EC">
          <w:rPr>
            <w:noProof/>
            <w:webHidden/>
          </w:rPr>
          <w:tab/>
        </w:r>
        <w:r w:rsidR="002009EC">
          <w:rPr>
            <w:noProof/>
            <w:webHidden/>
          </w:rPr>
          <w:fldChar w:fldCharType="begin"/>
        </w:r>
        <w:r w:rsidR="002009EC">
          <w:rPr>
            <w:noProof/>
            <w:webHidden/>
          </w:rPr>
          <w:instrText xml:space="preserve"> PAGEREF _Toc38882195 \h </w:instrText>
        </w:r>
        <w:r w:rsidR="002009EC">
          <w:rPr>
            <w:noProof/>
            <w:webHidden/>
          </w:rPr>
        </w:r>
        <w:r w:rsidR="002009EC">
          <w:rPr>
            <w:noProof/>
            <w:webHidden/>
          </w:rPr>
          <w:fldChar w:fldCharType="separate"/>
        </w:r>
        <w:r w:rsidR="00733F00">
          <w:rPr>
            <w:noProof/>
            <w:webHidden/>
          </w:rPr>
          <w:t>28</w:t>
        </w:r>
        <w:r w:rsidR="002009EC">
          <w:rPr>
            <w:noProof/>
            <w:webHidden/>
          </w:rPr>
          <w:fldChar w:fldCharType="end"/>
        </w:r>
      </w:hyperlink>
    </w:p>
    <w:p w14:paraId="1C8F17F7" w14:textId="19AFAD1F" w:rsidR="002009EC" w:rsidRDefault="00074DD8">
      <w:pPr>
        <w:pStyle w:val="affff"/>
        <w:tabs>
          <w:tab w:val="right" w:leader="dot" w:pos="9345"/>
        </w:tabs>
        <w:rPr>
          <w:rFonts w:eastAsiaTheme="minorEastAsia" w:cstheme="minorBidi"/>
          <w:smallCaps w:val="0"/>
          <w:noProof/>
          <w:kern w:val="2"/>
          <w:sz w:val="24"/>
          <w:szCs w:val="22"/>
        </w:rPr>
      </w:pPr>
      <w:hyperlink w:anchor="_Toc38882196" w:history="1">
        <w:r w:rsidR="002009EC" w:rsidRPr="00A967B5">
          <w:rPr>
            <w:rStyle w:val="ac"/>
            <w:rFonts w:asciiTheme="majorEastAsia" w:eastAsiaTheme="majorEastAsia" w:hAnsiTheme="majorEastAsia" w:hint="eastAsia"/>
            <w:noProof/>
          </w:rPr>
          <w:t>表</w:t>
        </w:r>
        <w:r w:rsidR="002009EC" w:rsidRPr="00A967B5">
          <w:rPr>
            <w:rStyle w:val="ac"/>
            <w:rFonts w:eastAsiaTheme="majorEastAsia"/>
            <w:noProof/>
          </w:rPr>
          <w:t>1.24</w:t>
        </w:r>
        <w:r w:rsidR="002009EC" w:rsidRPr="00A967B5">
          <w:rPr>
            <w:rStyle w:val="ac"/>
            <w:rFonts w:asciiTheme="majorEastAsia" w:eastAsiaTheme="majorEastAsia" w:hAnsiTheme="majorEastAsia" w:hint="eastAsia"/>
            <w:noProof/>
          </w:rPr>
          <w:t>力積電歷年技術開發項目</w:t>
        </w:r>
        <w:r w:rsidR="002009EC" w:rsidRPr="00A967B5">
          <w:rPr>
            <w:rStyle w:val="ac"/>
            <w:rFonts w:asciiTheme="majorEastAsia" w:eastAsiaTheme="majorEastAsia" w:hAnsiTheme="majorEastAsia"/>
            <w:noProof/>
          </w:rPr>
          <w:t>:</w:t>
        </w:r>
        <w:r w:rsidR="002009EC">
          <w:rPr>
            <w:noProof/>
            <w:webHidden/>
          </w:rPr>
          <w:tab/>
        </w:r>
        <w:r w:rsidR="002009EC">
          <w:rPr>
            <w:noProof/>
            <w:webHidden/>
          </w:rPr>
          <w:fldChar w:fldCharType="begin"/>
        </w:r>
        <w:r w:rsidR="002009EC">
          <w:rPr>
            <w:noProof/>
            <w:webHidden/>
          </w:rPr>
          <w:instrText xml:space="preserve"> PAGEREF _Toc38882196 \h </w:instrText>
        </w:r>
        <w:r w:rsidR="002009EC">
          <w:rPr>
            <w:noProof/>
            <w:webHidden/>
          </w:rPr>
        </w:r>
        <w:r w:rsidR="002009EC">
          <w:rPr>
            <w:noProof/>
            <w:webHidden/>
          </w:rPr>
          <w:fldChar w:fldCharType="separate"/>
        </w:r>
        <w:r w:rsidR="00733F00">
          <w:rPr>
            <w:noProof/>
            <w:webHidden/>
          </w:rPr>
          <w:t>29</w:t>
        </w:r>
        <w:r w:rsidR="002009EC">
          <w:rPr>
            <w:noProof/>
            <w:webHidden/>
          </w:rPr>
          <w:fldChar w:fldCharType="end"/>
        </w:r>
      </w:hyperlink>
    </w:p>
    <w:p w14:paraId="34B5E43A" w14:textId="3FB45506" w:rsidR="0031290A" w:rsidRPr="00610082" w:rsidRDefault="002B2DBB" w:rsidP="00780EB4">
      <w:pPr>
        <w:rPr>
          <w:b/>
          <w:noProof/>
        </w:rPr>
      </w:pPr>
      <w:r>
        <w:fldChar w:fldCharType="end"/>
      </w:r>
      <w:r w:rsidR="00D37C72" w:rsidRPr="00610082">
        <w:rPr>
          <w:rFonts w:hint="eastAsia"/>
          <w:b/>
        </w:rPr>
        <w:t>貳、計畫內容與實施方法</w:t>
      </w:r>
      <w:r w:rsidR="004227A0">
        <w:rPr>
          <w:b/>
        </w:rPr>
        <w:fldChar w:fldCharType="begin"/>
      </w:r>
      <w:r w:rsidR="004227A0" w:rsidRPr="00610082">
        <w:rPr>
          <w:b/>
        </w:rPr>
        <w:instrText xml:space="preserve"> TOC \h \z \c "</w:instrText>
      </w:r>
      <w:r w:rsidR="004227A0" w:rsidRPr="00610082">
        <w:rPr>
          <w:b/>
        </w:rPr>
        <w:instrText>表</w:instrText>
      </w:r>
      <w:r w:rsidR="004227A0" w:rsidRPr="00610082">
        <w:rPr>
          <w:b/>
        </w:rPr>
        <w:instrText xml:space="preserve">2." </w:instrText>
      </w:r>
      <w:r w:rsidR="004227A0">
        <w:rPr>
          <w:b/>
        </w:rPr>
        <w:fldChar w:fldCharType="separate"/>
      </w:r>
    </w:p>
    <w:p w14:paraId="41014D87" w14:textId="7D1A2ADE" w:rsidR="0031290A" w:rsidRDefault="00074DD8">
      <w:pPr>
        <w:pStyle w:val="affff"/>
        <w:tabs>
          <w:tab w:val="right" w:leader="dot" w:pos="9345"/>
        </w:tabs>
        <w:rPr>
          <w:rFonts w:eastAsiaTheme="minorEastAsia" w:cstheme="minorBidi"/>
          <w:smallCaps w:val="0"/>
          <w:noProof/>
          <w:kern w:val="2"/>
          <w:sz w:val="24"/>
          <w:szCs w:val="22"/>
        </w:rPr>
      </w:pPr>
      <w:hyperlink w:anchor="_Toc38355104" w:history="1">
        <w:r w:rsidR="0031290A" w:rsidRPr="00210925">
          <w:rPr>
            <w:rStyle w:val="ac"/>
            <w:rFonts w:hint="eastAsia"/>
            <w:noProof/>
          </w:rPr>
          <w:t>表</w:t>
        </w:r>
        <w:r w:rsidR="0031290A" w:rsidRPr="00210925">
          <w:rPr>
            <w:rStyle w:val="ac"/>
            <w:noProof/>
          </w:rPr>
          <w:t>2.1</w:t>
        </w:r>
        <w:r w:rsidR="0031290A" w:rsidRPr="00210925">
          <w:rPr>
            <w:rStyle w:val="ac"/>
            <w:rFonts w:ascii="Times New Roman" w:hAnsi="Times New Roman"/>
            <w:noProof/>
            <w:shd w:val="clear" w:color="auto" w:fill="FFFFFF"/>
          </w:rPr>
          <w:t xml:space="preserve"> AIM </w:t>
        </w:r>
        <w:r w:rsidR="0031290A" w:rsidRPr="00210925">
          <w:rPr>
            <w:rStyle w:val="ac"/>
            <w:rFonts w:ascii="Times New Roman" w:hAnsi="Times New Roman" w:hint="eastAsia"/>
            <w:noProof/>
            <w:shd w:val="clear" w:color="auto" w:fill="FFFFFF"/>
          </w:rPr>
          <w:t>晶片與各式人工智慧晶片性能之比較</w:t>
        </w:r>
        <w:r w:rsidR="0031290A">
          <w:rPr>
            <w:noProof/>
            <w:webHidden/>
          </w:rPr>
          <w:tab/>
        </w:r>
        <w:r w:rsidR="0031290A">
          <w:rPr>
            <w:noProof/>
            <w:webHidden/>
          </w:rPr>
          <w:fldChar w:fldCharType="begin"/>
        </w:r>
        <w:r w:rsidR="0031290A">
          <w:rPr>
            <w:noProof/>
            <w:webHidden/>
          </w:rPr>
          <w:instrText xml:space="preserve"> PAGEREF _Toc38355104 \h </w:instrText>
        </w:r>
        <w:r w:rsidR="0031290A">
          <w:rPr>
            <w:noProof/>
            <w:webHidden/>
          </w:rPr>
        </w:r>
        <w:r w:rsidR="0031290A">
          <w:rPr>
            <w:noProof/>
            <w:webHidden/>
          </w:rPr>
          <w:fldChar w:fldCharType="separate"/>
        </w:r>
        <w:r w:rsidR="00733F00">
          <w:rPr>
            <w:noProof/>
            <w:webHidden/>
          </w:rPr>
          <w:t>38</w:t>
        </w:r>
        <w:r w:rsidR="0031290A">
          <w:rPr>
            <w:noProof/>
            <w:webHidden/>
          </w:rPr>
          <w:fldChar w:fldCharType="end"/>
        </w:r>
      </w:hyperlink>
    </w:p>
    <w:p w14:paraId="6A080051" w14:textId="7F1144AA" w:rsidR="0031290A" w:rsidRDefault="00074DD8">
      <w:pPr>
        <w:pStyle w:val="affff"/>
        <w:tabs>
          <w:tab w:val="right" w:leader="dot" w:pos="9345"/>
        </w:tabs>
        <w:rPr>
          <w:rFonts w:eastAsiaTheme="minorEastAsia" w:cstheme="minorBidi"/>
          <w:smallCaps w:val="0"/>
          <w:noProof/>
          <w:kern w:val="2"/>
          <w:sz w:val="24"/>
          <w:szCs w:val="22"/>
        </w:rPr>
      </w:pPr>
      <w:hyperlink w:anchor="_Toc38355105" w:history="1">
        <w:r w:rsidR="0031290A" w:rsidRPr="00210925">
          <w:rPr>
            <w:rStyle w:val="ac"/>
            <w:rFonts w:hint="eastAsia"/>
            <w:noProof/>
          </w:rPr>
          <w:t>表</w:t>
        </w:r>
        <w:r w:rsidR="0031290A" w:rsidRPr="00210925">
          <w:rPr>
            <w:rStyle w:val="ac"/>
            <w:noProof/>
          </w:rPr>
          <w:t>2.2</w:t>
        </w:r>
        <w:r w:rsidR="0031290A" w:rsidRPr="00210925">
          <w:rPr>
            <w:rStyle w:val="ac"/>
            <w:rFonts w:ascii="Times New Roman" w:hAnsi="Times New Roman" w:hint="eastAsia"/>
            <w:noProof/>
          </w:rPr>
          <w:t>計畫全程產出</w:t>
        </w:r>
        <w:r w:rsidR="0031290A">
          <w:rPr>
            <w:noProof/>
            <w:webHidden/>
          </w:rPr>
          <w:tab/>
        </w:r>
        <w:r w:rsidR="0031290A">
          <w:rPr>
            <w:noProof/>
            <w:webHidden/>
          </w:rPr>
          <w:fldChar w:fldCharType="begin"/>
        </w:r>
        <w:r w:rsidR="0031290A">
          <w:rPr>
            <w:noProof/>
            <w:webHidden/>
          </w:rPr>
          <w:instrText xml:space="preserve"> PAGEREF _Toc38355105 \h </w:instrText>
        </w:r>
        <w:r w:rsidR="0031290A">
          <w:rPr>
            <w:noProof/>
            <w:webHidden/>
          </w:rPr>
        </w:r>
        <w:r w:rsidR="0031290A">
          <w:rPr>
            <w:noProof/>
            <w:webHidden/>
          </w:rPr>
          <w:fldChar w:fldCharType="separate"/>
        </w:r>
        <w:r w:rsidR="00733F00">
          <w:rPr>
            <w:noProof/>
            <w:webHidden/>
          </w:rPr>
          <w:t>43</w:t>
        </w:r>
        <w:r w:rsidR="0031290A">
          <w:rPr>
            <w:noProof/>
            <w:webHidden/>
          </w:rPr>
          <w:fldChar w:fldCharType="end"/>
        </w:r>
      </w:hyperlink>
    </w:p>
    <w:p w14:paraId="5001202E" w14:textId="2F387AFE" w:rsidR="0031290A" w:rsidRDefault="00074DD8">
      <w:pPr>
        <w:pStyle w:val="affff"/>
        <w:tabs>
          <w:tab w:val="right" w:leader="dot" w:pos="9345"/>
        </w:tabs>
        <w:rPr>
          <w:rFonts w:eastAsiaTheme="minorEastAsia" w:cstheme="minorBidi"/>
          <w:smallCaps w:val="0"/>
          <w:noProof/>
          <w:kern w:val="2"/>
          <w:sz w:val="24"/>
          <w:szCs w:val="22"/>
        </w:rPr>
      </w:pPr>
      <w:hyperlink w:anchor="_Toc38355106"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2.3</w:t>
        </w:r>
        <w:r w:rsidR="0031290A" w:rsidRPr="00210925">
          <w:rPr>
            <w:rStyle w:val="ac"/>
            <w:rFonts w:ascii="Times New Roman" w:hAnsi="Times New Roman" w:hint="eastAsia"/>
            <w:noProof/>
          </w:rPr>
          <w:t>技術規格</w:t>
        </w:r>
        <w:r w:rsidR="0031290A">
          <w:rPr>
            <w:noProof/>
            <w:webHidden/>
          </w:rPr>
          <w:tab/>
        </w:r>
        <w:r w:rsidR="0031290A">
          <w:rPr>
            <w:noProof/>
            <w:webHidden/>
          </w:rPr>
          <w:fldChar w:fldCharType="begin"/>
        </w:r>
        <w:r w:rsidR="0031290A">
          <w:rPr>
            <w:noProof/>
            <w:webHidden/>
          </w:rPr>
          <w:instrText xml:space="preserve"> PAGEREF _Toc38355106 \h </w:instrText>
        </w:r>
        <w:r w:rsidR="0031290A">
          <w:rPr>
            <w:noProof/>
            <w:webHidden/>
          </w:rPr>
        </w:r>
        <w:r w:rsidR="0031290A">
          <w:rPr>
            <w:noProof/>
            <w:webHidden/>
          </w:rPr>
          <w:fldChar w:fldCharType="separate"/>
        </w:r>
        <w:r w:rsidR="00733F00">
          <w:rPr>
            <w:noProof/>
            <w:webHidden/>
          </w:rPr>
          <w:t>44</w:t>
        </w:r>
        <w:r w:rsidR="0031290A">
          <w:rPr>
            <w:noProof/>
            <w:webHidden/>
          </w:rPr>
          <w:fldChar w:fldCharType="end"/>
        </w:r>
      </w:hyperlink>
    </w:p>
    <w:p w14:paraId="563C6F1C" w14:textId="78975292" w:rsidR="0031290A" w:rsidRDefault="00074DD8">
      <w:pPr>
        <w:pStyle w:val="affff"/>
        <w:tabs>
          <w:tab w:val="right" w:leader="dot" w:pos="9345"/>
        </w:tabs>
        <w:rPr>
          <w:rFonts w:eastAsiaTheme="minorEastAsia" w:cstheme="minorBidi"/>
          <w:smallCaps w:val="0"/>
          <w:noProof/>
          <w:kern w:val="2"/>
          <w:sz w:val="24"/>
          <w:szCs w:val="22"/>
        </w:rPr>
      </w:pPr>
      <w:hyperlink w:anchor="_Toc38355107"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2.4</w:t>
        </w:r>
        <w:r w:rsidR="0031290A" w:rsidRPr="00210925">
          <w:rPr>
            <w:rStyle w:val="ac"/>
            <w:rFonts w:ascii="Times New Roman" w:hAnsi="Times New Roman" w:hint="eastAsia"/>
            <w:noProof/>
          </w:rPr>
          <w:t>國內外技術領先指標</w:t>
        </w:r>
        <w:r w:rsidR="0031290A">
          <w:rPr>
            <w:noProof/>
            <w:webHidden/>
          </w:rPr>
          <w:tab/>
        </w:r>
        <w:r w:rsidR="0031290A">
          <w:rPr>
            <w:noProof/>
            <w:webHidden/>
          </w:rPr>
          <w:fldChar w:fldCharType="begin"/>
        </w:r>
        <w:r w:rsidR="0031290A">
          <w:rPr>
            <w:noProof/>
            <w:webHidden/>
          </w:rPr>
          <w:instrText xml:space="preserve"> PAGEREF _Toc38355107 \h </w:instrText>
        </w:r>
        <w:r w:rsidR="0031290A">
          <w:rPr>
            <w:noProof/>
            <w:webHidden/>
          </w:rPr>
        </w:r>
        <w:r w:rsidR="0031290A">
          <w:rPr>
            <w:noProof/>
            <w:webHidden/>
          </w:rPr>
          <w:fldChar w:fldCharType="separate"/>
        </w:r>
        <w:r w:rsidR="00733F00">
          <w:rPr>
            <w:noProof/>
            <w:webHidden/>
          </w:rPr>
          <w:t>46</w:t>
        </w:r>
        <w:r w:rsidR="0031290A">
          <w:rPr>
            <w:noProof/>
            <w:webHidden/>
          </w:rPr>
          <w:fldChar w:fldCharType="end"/>
        </w:r>
      </w:hyperlink>
    </w:p>
    <w:p w14:paraId="677F5C50" w14:textId="6C430B32" w:rsidR="0031290A" w:rsidRDefault="00074DD8">
      <w:pPr>
        <w:pStyle w:val="affff"/>
        <w:tabs>
          <w:tab w:val="right" w:leader="dot" w:pos="9345"/>
        </w:tabs>
        <w:rPr>
          <w:rFonts w:eastAsiaTheme="minorEastAsia" w:cstheme="minorBidi"/>
          <w:smallCaps w:val="0"/>
          <w:noProof/>
          <w:kern w:val="2"/>
          <w:sz w:val="24"/>
          <w:szCs w:val="22"/>
        </w:rPr>
      </w:pPr>
      <w:hyperlink w:anchor="_Toc38355108"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2.5 AIM</w:t>
        </w:r>
        <w:r w:rsidR="0031290A" w:rsidRPr="00210925">
          <w:rPr>
            <w:rStyle w:val="ac"/>
            <w:rFonts w:ascii="Times New Roman" w:hAnsi="Times New Roman" w:hint="eastAsia"/>
            <w:noProof/>
          </w:rPr>
          <w:t>製程平台開發之挑戰與解決方案</w:t>
        </w:r>
        <w:r w:rsidR="0031290A">
          <w:rPr>
            <w:noProof/>
            <w:webHidden/>
          </w:rPr>
          <w:tab/>
        </w:r>
        <w:r w:rsidR="0031290A">
          <w:rPr>
            <w:noProof/>
            <w:webHidden/>
          </w:rPr>
          <w:fldChar w:fldCharType="begin"/>
        </w:r>
        <w:r w:rsidR="0031290A">
          <w:rPr>
            <w:noProof/>
            <w:webHidden/>
          </w:rPr>
          <w:instrText xml:space="preserve"> PAGEREF _Toc38355108 \h </w:instrText>
        </w:r>
        <w:r w:rsidR="0031290A">
          <w:rPr>
            <w:noProof/>
            <w:webHidden/>
          </w:rPr>
        </w:r>
        <w:r w:rsidR="0031290A">
          <w:rPr>
            <w:noProof/>
            <w:webHidden/>
          </w:rPr>
          <w:fldChar w:fldCharType="separate"/>
        </w:r>
        <w:r w:rsidR="00733F00">
          <w:rPr>
            <w:noProof/>
            <w:webHidden/>
          </w:rPr>
          <w:t>52</w:t>
        </w:r>
        <w:r w:rsidR="0031290A">
          <w:rPr>
            <w:noProof/>
            <w:webHidden/>
          </w:rPr>
          <w:fldChar w:fldCharType="end"/>
        </w:r>
      </w:hyperlink>
    </w:p>
    <w:p w14:paraId="1C054C6C" w14:textId="1F30B3B1" w:rsidR="0031290A" w:rsidRDefault="00074DD8">
      <w:pPr>
        <w:pStyle w:val="affff"/>
        <w:tabs>
          <w:tab w:val="right" w:leader="dot" w:pos="9345"/>
        </w:tabs>
        <w:rPr>
          <w:rFonts w:eastAsiaTheme="minorEastAsia" w:cstheme="minorBidi"/>
          <w:smallCaps w:val="0"/>
          <w:noProof/>
          <w:kern w:val="2"/>
          <w:sz w:val="24"/>
          <w:szCs w:val="22"/>
        </w:rPr>
      </w:pPr>
      <w:hyperlink w:anchor="_Toc38355109"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2.6 AIM</w:t>
        </w:r>
        <w:r w:rsidR="0031290A" w:rsidRPr="00210925">
          <w:rPr>
            <w:rStyle w:val="ac"/>
            <w:rFonts w:ascii="Times New Roman" w:hAnsi="Times New Roman" w:hint="eastAsia"/>
            <w:noProof/>
          </w:rPr>
          <w:t>與</w:t>
        </w:r>
        <w:r w:rsidR="0031290A" w:rsidRPr="00210925">
          <w:rPr>
            <w:rStyle w:val="ac"/>
            <w:rFonts w:ascii="Times New Roman" w:hAnsi="Times New Roman"/>
            <w:noProof/>
          </w:rPr>
          <w:t>DRAM</w:t>
        </w:r>
        <w:r w:rsidR="0031290A" w:rsidRPr="00210925">
          <w:rPr>
            <w:rStyle w:val="ac"/>
            <w:rFonts w:ascii="Times New Roman" w:hAnsi="Times New Roman" w:hint="eastAsia"/>
            <w:noProof/>
          </w:rPr>
          <w:t>光罩比較</w:t>
        </w:r>
        <w:r w:rsidR="0031290A">
          <w:rPr>
            <w:noProof/>
            <w:webHidden/>
          </w:rPr>
          <w:tab/>
        </w:r>
        <w:r w:rsidR="0031290A">
          <w:rPr>
            <w:noProof/>
            <w:webHidden/>
          </w:rPr>
          <w:fldChar w:fldCharType="begin"/>
        </w:r>
        <w:r w:rsidR="0031290A">
          <w:rPr>
            <w:noProof/>
            <w:webHidden/>
          </w:rPr>
          <w:instrText xml:space="preserve"> PAGEREF _Toc38355109 \h </w:instrText>
        </w:r>
        <w:r w:rsidR="0031290A">
          <w:rPr>
            <w:noProof/>
            <w:webHidden/>
          </w:rPr>
        </w:r>
        <w:r w:rsidR="0031290A">
          <w:rPr>
            <w:noProof/>
            <w:webHidden/>
          </w:rPr>
          <w:fldChar w:fldCharType="separate"/>
        </w:r>
        <w:r w:rsidR="00733F00">
          <w:rPr>
            <w:noProof/>
            <w:webHidden/>
          </w:rPr>
          <w:t>56</w:t>
        </w:r>
        <w:r w:rsidR="0031290A">
          <w:rPr>
            <w:noProof/>
            <w:webHidden/>
          </w:rPr>
          <w:fldChar w:fldCharType="end"/>
        </w:r>
      </w:hyperlink>
    </w:p>
    <w:p w14:paraId="1251792B" w14:textId="2E9099E1" w:rsidR="0031290A" w:rsidRDefault="00074DD8">
      <w:pPr>
        <w:pStyle w:val="affff"/>
        <w:tabs>
          <w:tab w:val="right" w:leader="dot" w:pos="9345"/>
        </w:tabs>
        <w:rPr>
          <w:rFonts w:eastAsiaTheme="minorEastAsia" w:cstheme="minorBidi"/>
          <w:smallCaps w:val="0"/>
          <w:noProof/>
          <w:kern w:val="2"/>
          <w:sz w:val="24"/>
          <w:szCs w:val="22"/>
        </w:rPr>
      </w:pPr>
      <w:hyperlink w:anchor="_Toc38355110"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2.7 AIM</w:t>
        </w:r>
        <w:r w:rsidR="0031290A" w:rsidRPr="00210925">
          <w:rPr>
            <w:rStyle w:val="ac"/>
            <w:rFonts w:ascii="Times New Roman" w:hAnsi="Times New Roman" w:hint="eastAsia"/>
            <w:noProof/>
          </w:rPr>
          <w:t>製程平台開發之挑戰與解決方案</w:t>
        </w:r>
        <w:r w:rsidR="0031290A">
          <w:rPr>
            <w:noProof/>
            <w:webHidden/>
          </w:rPr>
          <w:tab/>
        </w:r>
        <w:r w:rsidR="0031290A">
          <w:rPr>
            <w:noProof/>
            <w:webHidden/>
          </w:rPr>
          <w:fldChar w:fldCharType="begin"/>
        </w:r>
        <w:r w:rsidR="0031290A">
          <w:rPr>
            <w:noProof/>
            <w:webHidden/>
          </w:rPr>
          <w:instrText xml:space="preserve"> PAGEREF _Toc38355110 \h </w:instrText>
        </w:r>
        <w:r w:rsidR="0031290A">
          <w:rPr>
            <w:noProof/>
            <w:webHidden/>
          </w:rPr>
        </w:r>
        <w:r w:rsidR="0031290A">
          <w:rPr>
            <w:noProof/>
            <w:webHidden/>
          </w:rPr>
          <w:fldChar w:fldCharType="separate"/>
        </w:r>
        <w:r w:rsidR="00733F00">
          <w:rPr>
            <w:noProof/>
            <w:webHidden/>
          </w:rPr>
          <w:t>57</w:t>
        </w:r>
        <w:r w:rsidR="0031290A">
          <w:rPr>
            <w:noProof/>
            <w:webHidden/>
          </w:rPr>
          <w:fldChar w:fldCharType="end"/>
        </w:r>
      </w:hyperlink>
    </w:p>
    <w:p w14:paraId="5AA2275C" w14:textId="176CCADC" w:rsidR="0031290A" w:rsidRDefault="00074DD8">
      <w:pPr>
        <w:pStyle w:val="affff"/>
        <w:tabs>
          <w:tab w:val="right" w:leader="dot" w:pos="9345"/>
        </w:tabs>
        <w:rPr>
          <w:rFonts w:eastAsiaTheme="minorEastAsia" w:cstheme="minorBidi"/>
          <w:smallCaps w:val="0"/>
          <w:noProof/>
          <w:kern w:val="2"/>
          <w:sz w:val="24"/>
          <w:szCs w:val="22"/>
        </w:rPr>
      </w:pPr>
      <w:hyperlink w:anchor="_Toc38355111"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 8 AIM</w:t>
        </w:r>
        <w:r w:rsidR="0031290A" w:rsidRPr="00210925">
          <w:rPr>
            <w:rStyle w:val="ac"/>
            <w:rFonts w:ascii="Times New Roman" w:hAnsi="Times New Roman" w:hint="eastAsia"/>
            <w:noProof/>
          </w:rPr>
          <w:t>設計平台開發之挑戰與解決方案</w:t>
        </w:r>
        <w:r w:rsidR="0031290A">
          <w:rPr>
            <w:noProof/>
            <w:webHidden/>
          </w:rPr>
          <w:tab/>
        </w:r>
        <w:r w:rsidR="0031290A">
          <w:rPr>
            <w:noProof/>
            <w:webHidden/>
          </w:rPr>
          <w:fldChar w:fldCharType="begin"/>
        </w:r>
        <w:r w:rsidR="0031290A">
          <w:rPr>
            <w:noProof/>
            <w:webHidden/>
          </w:rPr>
          <w:instrText xml:space="preserve"> PAGEREF _Toc38355111 \h </w:instrText>
        </w:r>
        <w:r w:rsidR="0031290A">
          <w:rPr>
            <w:noProof/>
            <w:webHidden/>
          </w:rPr>
        </w:r>
        <w:r w:rsidR="0031290A">
          <w:rPr>
            <w:noProof/>
            <w:webHidden/>
          </w:rPr>
          <w:fldChar w:fldCharType="separate"/>
        </w:r>
        <w:r w:rsidR="00733F00">
          <w:rPr>
            <w:noProof/>
            <w:webHidden/>
          </w:rPr>
          <w:t>63</w:t>
        </w:r>
        <w:r w:rsidR="0031290A">
          <w:rPr>
            <w:noProof/>
            <w:webHidden/>
          </w:rPr>
          <w:fldChar w:fldCharType="end"/>
        </w:r>
      </w:hyperlink>
    </w:p>
    <w:p w14:paraId="19CCCBDE" w14:textId="3A182942" w:rsidR="0031290A" w:rsidRDefault="00074DD8">
      <w:pPr>
        <w:pStyle w:val="affff"/>
        <w:tabs>
          <w:tab w:val="right" w:leader="dot" w:pos="9345"/>
        </w:tabs>
        <w:rPr>
          <w:rFonts w:eastAsiaTheme="minorEastAsia" w:cstheme="minorBidi"/>
          <w:smallCaps w:val="0"/>
          <w:noProof/>
          <w:kern w:val="2"/>
          <w:sz w:val="24"/>
          <w:szCs w:val="22"/>
        </w:rPr>
      </w:pPr>
      <w:hyperlink w:anchor="_Toc38355112"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2.9 AMI</w:t>
        </w:r>
        <w:r w:rsidR="0031290A" w:rsidRPr="00210925">
          <w:rPr>
            <w:rStyle w:val="ac"/>
            <w:rFonts w:ascii="Times New Roman" w:hAnsi="Times New Roman" w:hint="eastAsia"/>
            <w:noProof/>
          </w:rPr>
          <w:t>成果展現項目</w:t>
        </w:r>
        <w:r w:rsidR="0031290A">
          <w:rPr>
            <w:noProof/>
            <w:webHidden/>
          </w:rPr>
          <w:tab/>
        </w:r>
        <w:r w:rsidR="0031290A">
          <w:rPr>
            <w:noProof/>
            <w:webHidden/>
          </w:rPr>
          <w:fldChar w:fldCharType="begin"/>
        </w:r>
        <w:r w:rsidR="0031290A">
          <w:rPr>
            <w:noProof/>
            <w:webHidden/>
          </w:rPr>
          <w:instrText xml:space="preserve"> PAGEREF _Toc38355112 \h </w:instrText>
        </w:r>
        <w:r w:rsidR="0031290A">
          <w:rPr>
            <w:noProof/>
            <w:webHidden/>
          </w:rPr>
        </w:r>
        <w:r w:rsidR="0031290A">
          <w:rPr>
            <w:noProof/>
            <w:webHidden/>
          </w:rPr>
          <w:fldChar w:fldCharType="separate"/>
        </w:r>
        <w:r w:rsidR="00733F00">
          <w:rPr>
            <w:noProof/>
            <w:webHidden/>
          </w:rPr>
          <w:t>70</w:t>
        </w:r>
        <w:r w:rsidR="0031290A">
          <w:rPr>
            <w:noProof/>
            <w:webHidden/>
          </w:rPr>
          <w:fldChar w:fldCharType="end"/>
        </w:r>
      </w:hyperlink>
    </w:p>
    <w:p w14:paraId="60B5B626" w14:textId="3EC38169" w:rsidR="0031290A" w:rsidRDefault="00074DD8">
      <w:pPr>
        <w:pStyle w:val="affff"/>
        <w:tabs>
          <w:tab w:val="right" w:leader="dot" w:pos="9345"/>
        </w:tabs>
        <w:rPr>
          <w:rFonts w:eastAsiaTheme="minorEastAsia" w:cstheme="minorBidi"/>
          <w:smallCaps w:val="0"/>
          <w:noProof/>
          <w:kern w:val="2"/>
          <w:sz w:val="24"/>
          <w:szCs w:val="22"/>
        </w:rPr>
      </w:pPr>
      <w:hyperlink w:anchor="_Toc38355113"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2.10 AIM</w:t>
        </w:r>
        <w:r w:rsidR="0031290A" w:rsidRPr="00210925">
          <w:rPr>
            <w:rStyle w:val="ac"/>
            <w:rFonts w:ascii="Times New Roman" w:hAnsi="Times New Roman" w:hint="eastAsia"/>
            <w:noProof/>
          </w:rPr>
          <w:t>載具驗證之挑戰與解決方案</w:t>
        </w:r>
        <w:r w:rsidR="0031290A">
          <w:rPr>
            <w:noProof/>
            <w:webHidden/>
          </w:rPr>
          <w:tab/>
        </w:r>
        <w:r w:rsidR="0031290A">
          <w:rPr>
            <w:noProof/>
            <w:webHidden/>
          </w:rPr>
          <w:fldChar w:fldCharType="begin"/>
        </w:r>
        <w:r w:rsidR="0031290A">
          <w:rPr>
            <w:noProof/>
            <w:webHidden/>
          </w:rPr>
          <w:instrText xml:space="preserve"> PAGEREF _Toc38355113 \h </w:instrText>
        </w:r>
        <w:r w:rsidR="0031290A">
          <w:rPr>
            <w:noProof/>
            <w:webHidden/>
          </w:rPr>
        </w:r>
        <w:r w:rsidR="0031290A">
          <w:rPr>
            <w:noProof/>
            <w:webHidden/>
          </w:rPr>
          <w:fldChar w:fldCharType="separate"/>
        </w:r>
        <w:r w:rsidR="00733F00">
          <w:rPr>
            <w:noProof/>
            <w:webHidden/>
          </w:rPr>
          <w:t>71</w:t>
        </w:r>
        <w:r w:rsidR="0031290A">
          <w:rPr>
            <w:noProof/>
            <w:webHidden/>
          </w:rPr>
          <w:fldChar w:fldCharType="end"/>
        </w:r>
      </w:hyperlink>
    </w:p>
    <w:p w14:paraId="3619B9FB" w14:textId="4C80DAF4" w:rsidR="0031290A" w:rsidRDefault="00074DD8">
      <w:pPr>
        <w:pStyle w:val="affff"/>
        <w:tabs>
          <w:tab w:val="right" w:leader="dot" w:pos="9345"/>
        </w:tabs>
        <w:rPr>
          <w:rFonts w:eastAsiaTheme="minorEastAsia" w:cstheme="minorBidi"/>
          <w:smallCaps w:val="0"/>
          <w:noProof/>
          <w:kern w:val="2"/>
          <w:sz w:val="24"/>
          <w:szCs w:val="22"/>
        </w:rPr>
      </w:pPr>
      <w:hyperlink w:anchor="_Toc38355114"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2.11</w:t>
        </w:r>
        <w:r w:rsidR="0031290A" w:rsidRPr="00210925">
          <w:rPr>
            <w:rStyle w:val="ac"/>
            <w:rFonts w:ascii="Times New Roman" w:hAnsi="Times New Roman" w:hint="eastAsia"/>
            <w:bCs/>
            <w:noProof/>
          </w:rPr>
          <w:t>技術</w:t>
        </w:r>
        <w:r w:rsidR="0031290A" w:rsidRPr="00210925">
          <w:rPr>
            <w:rStyle w:val="ac"/>
            <w:rFonts w:ascii="Times New Roman" w:hAnsi="Times New Roman" w:hint="eastAsia"/>
            <w:bCs/>
            <w:noProof/>
            <w:snapToGrid w:val="0"/>
          </w:rPr>
          <w:t>引進</w:t>
        </w:r>
        <w:r w:rsidR="0031290A">
          <w:rPr>
            <w:noProof/>
            <w:webHidden/>
          </w:rPr>
          <w:tab/>
        </w:r>
        <w:r w:rsidR="0031290A">
          <w:rPr>
            <w:noProof/>
            <w:webHidden/>
          </w:rPr>
          <w:fldChar w:fldCharType="begin"/>
        </w:r>
        <w:r w:rsidR="0031290A">
          <w:rPr>
            <w:noProof/>
            <w:webHidden/>
          </w:rPr>
          <w:instrText xml:space="preserve"> PAGEREF _Toc38355114 \h </w:instrText>
        </w:r>
        <w:r w:rsidR="0031290A">
          <w:rPr>
            <w:noProof/>
            <w:webHidden/>
          </w:rPr>
        </w:r>
        <w:r w:rsidR="0031290A">
          <w:rPr>
            <w:noProof/>
            <w:webHidden/>
          </w:rPr>
          <w:fldChar w:fldCharType="separate"/>
        </w:r>
        <w:r w:rsidR="00733F00">
          <w:rPr>
            <w:noProof/>
            <w:webHidden/>
          </w:rPr>
          <w:t>81</w:t>
        </w:r>
        <w:r w:rsidR="0031290A">
          <w:rPr>
            <w:noProof/>
            <w:webHidden/>
          </w:rPr>
          <w:fldChar w:fldCharType="end"/>
        </w:r>
      </w:hyperlink>
    </w:p>
    <w:p w14:paraId="1400946C" w14:textId="665FADF0" w:rsidR="0031290A" w:rsidRDefault="00074DD8">
      <w:pPr>
        <w:pStyle w:val="affff"/>
        <w:tabs>
          <w:tab w:val="right" w:leader="dot" w:pos="9345"/>
        </w:tabs>
        <w:rPr>
          <w:rFonts w:eastAsiaTheme="minorEastAsia" w:cstheme="minorBidi"/>
          <w:smallCaps w:val="0"/>
          <w:noProof/>
          <w:kern w:val="2"/>
          <w:sz w:val="24"/>
          <w:szCs w:val="22"/>
        </w:rPr>
      </w:pPr>
      <w:hyperlink w:anchor="_Toc38355115"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2.12</w:t>
        </w:r>
        <w:r w:rsidR="0031290A" w:rsidRPr="00210925">
          <w:rPr>
            <w:rStyle w:val="ac"/>
            <w:rFonts w:ascii="Times New Roman" w:hAnsi="Times New Roman" w:hint="eastAsia"/>
            <w:noProof/>
            <w:snapToGrid w:val="0"/>
          </w:rPr>
          <w:t>委託研究</w:t>
        </w:r>
        <w:r w:rsidR="0031290A">
          <w:rPr>
            <w:noProof/>
            <w:webHidden/>
          </w:rPr>
          <w:tab/>
        </w:r>
        <w:r w:rsidR="0031290A">
          <w:rPr>
            <w:noProof/>
            <w:webHidden/>
          </w:rPr>
          <w:fldChar w:fldCharType="begin"/>
        </w:r>
        <w:r w:rsidR="0031290A">
          <w:rPr>
            <w:noProof/>
            <w:webHidden/>
          </w:rPr>
          <w:instrText xml:space="preserve"> PAGEREF _Toc38355115 \h </w:instrText>
        </w:r>
        <w:r w:rsidR="0031290A">
          <w:rPr>
            <w:noProof/>
            <w:webHidden/>
          </w:rPr>
        </w:r>
        <w:r w:rsidR="0031290A">
          <w:rPr>
            <w:noProof/>
            <w:webHidden/>
          </w:rPr>
          <w:fldChar w:fldCharType="separate"/>
        </w:r>
        <w:r w:rsidR="00733F00">
          <w:rPr>
            <w:noProof/>
            <w:webHidden/>
          </w:rPr>
          <w:t>83</w:t>
        </w:r>
        <w:r w:rsidR="0031290A">
          <w:rPr>
            <w:noProof/>
            <w:webHidden/>
          </w:rPr>
          <w:fldChar w:fldCharType="end"/>
        </w:r>
      </w:hyperlink>
    </w:p>
    <w:p w14:paraId="754ABC96" w14:textId="0EEE9DE7" w:rsidR="0031290A" w:rsidRDefault="00074DD8">
      <w:pPr>
        <w:pStyle w:val="affff"/>
        <w:tabs>
          <w:tab w:val="right" w:leader="dot" w:pos="9345"/>
        </w:tabs>
        <w:rPr>
          <w:rFonts w:eastAsiaTheme="minorEastAsia" w:cstheme="minorBidi"/>
          <w:smallCaps w:val="0"/>
          <w:noProof/>
          <w:kern w:val="2"/>
          <w:sz w:val="24"/>
          <w:szCs w:val="22"/>
        </w:rPr>
      </w:pPr>
      <w:hyperlink w:anchor="_Toc38355116"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2.13</w:t>
        </w:r>
        <w:r w:rsidR="0031290A" w:rsidRPr="00210925">
          <w:rPr>
            <w:rStyle w:val="ac"/>
            <w:rFonts w:ascii="Times New Roman" w:hAnsi="Times New Roman" w:hint="eastAsia"/>
            <w:noProof/>
            <w:snapToGrid w:val="0"/>
          </w:rPr>
          <w:t>委託研究</w:t>
        </w:r>
        <w:r w:rsidR="0031290A" w:rsidRPr="00210925">
          <w:rPr>
            <w:rStyle w:val="ac"/>
            <w:rFonts w:ascii="Times New Roman" w:hAnsi="Times New Roman"/>
            <w:noProof/>
            <w:snapToGrid w:val="0"/>
          </w:rPr>
          <w:t xml:space="preserve"> – </w:t>
        </w:r>
        <w:r w:rsidR="0031290A" w:rsidRPr="00210925">
          <w:rPr>
            <w:rStyle w:val="ac"/>
            <w:rFonts w:ascii="Times New Roman" w:hAnsi="Times New Roman" w:hint="eastAsia"/>
            <w:noProof/>
            <w:snapToGrid w:val="0"/>
          </w:rPr>
          <w:t>工研院基本資料一覽表</w:t>
        </w:r>
        <w:r w:rsidR="0031290A">
          <w:rPr>
            <w:noProof/>
            <w:webHidden/>
          </w:rPr>
          <w:tab/>
        </w:r>
        <w:r w:rsidR="0031290A">
          <w:rPr>
            <w:noProof/>
            <w:webHidden/>
          </w:rPr>
          <w:fldChar w:fldCharType="begin"/>
        </w:r>
        <w:r w:rsidR="0031290A">
          <w:rPr>
            <w:noProof/>
            <w:webHidden/>
          </w:rPr>
          <w:instrText xml:space="preserve"> PAGEREF _Toc38355116 \h </w:instrText>
        </w:r>
        <w:r w:rsidR="0031290A">
          <w:rPr>
            <w:noProof/>
            <w:webHidden/>
          </w:rPr>
        </w:r>
        <w:r w:rsidR="0031290A">
          <w:rPr>
            <w:noProof/>
            <w:webHidden/>
          </w:rPr>
          <w:fldChar w:fldCharType="separate"/>
        </w:r>
        <w:r w:rsidR="00733F00">
          <w:rPr>
            <w:noProof/>
            <w:webHidden/>
          </w:rPr>
          <w:t>84</w:t>
        </w:r>
        <w:r w:rsidR="0031290A">
          <w:rPr>
            <w:noProof/>
            <w:webHidden/>
          </w:rPr>
          <w:fldChar w:fldCharType="end"/>
        </w:r>
      </w:hyperlink>
    </w:p>
    <w:p w14:paraId="4F31C006" w14:textId="437821BC" w:rsidR="0031290A" w:rsidRDefault="00074DD8">
      <w:pPr>
        <w:pStyle w:val="affff"/>
        <w:tabs>
          <w:tab w:val="right" w:leader="dot" w:pos="9345"/>
        </w:tabs>
        <w:rPr>
          <w:rFonts w:eastAsiaTheme="minorEastAsia" w:cstheme="minorBidi"/>
          <w:smallCaps w:val="0"/>
          <w:noProof/>
          <w:kern w:val="2"/>
          <w:sz w:val="24"/>
          <w:szCs w:val="22"/>
        </w:rPr>
      </w:pPr>
      <w:hyperlink w:anchor="_Toc38355117"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2.14</w:t>
        </w:r>
        <w:r w:rsidR="0031290A" w:rsidRPr="00210925">
          <w:rPr>
            <w:rStyle w:val="ac"/>
            <w:rFonts w:ascii="Times New Roman" w:hAnsi="Times New Roman" w:hint="eastAsia"/>
            <w:noProof/>
            <w:snapToGrid w:val="0"/>
          </w:rPr>
          <w:t>委託研究</w:t>
        </w:r>
        <w:r w:rsidR="0031290A" w:rsidRPr="00210925">
          <w:rPr>
            <w:rStyle w:val="ac"/>
            <w:rFonts w:ascii="Times New Roman" w:hAnsi="Times New Roman"/>
            <w:noProof/>
            <w:snapToGrid w:val="0"/>
          </w:rPr>
          <w:t xml:space="preserve"> – </w:t>
        </w:r>
        <w:r w:rsidR="0031290A" w:rsidRPr="00210925">
          <w:rPr>
            <w:rStyle w:val="ac"/>
            <w:rFonts w:ascii="Times New Roman" w:hAnsi="Times New Roman" w:hint="eastAsia"/>
            <w:noProof/>
            <w:snapToGrid w:val="0"/>
          </w:rPr>
          <w:t>清華大學基本資料一覽表</w:t>
        </w:r>
        <w:r w:rsidR="0031290A">
          <w:rPr>
            <w:noProof/>
            <w:webHidden/>
          </w:rPr>
          <w:tab/>
        </w:r>
        <w:r w:rsidR="0031290A">
          <w:rPr>
            <w:noProof/>
            <w:webHidden/>
          </w:rPr>
          <w:fldChar w:fldCharType="begin"/>
        </w:r>
        <w:r w:rsidR="0031290A">
          <w:rPr>
            <w:noProof/>
            <w:webHidden/>
          </w:rPr>
          <w:instrText xml:space="preserve"> PAGEREF _Toc38355117 \h </w:instrText>
        </w:r>
        <w:r w:rsidR="0031290A">
          <w:rPr>
            <w:noProof/>
            <w:webHidden/>
          </w:rPr>
        </w:r>
        <w:r w:rsidR="0031290A">
          <w:rPr>
            <w:noProof/>
            <w:webHidden/>
          </w:rPr>
          <w:fldChar w:fldCharType="separate"/>
        </w:r>
        <w:r w:rsidR="00733F00">
          <w:rPr>
            <w:noProof/>
            <w:webHidden/>
          </w:rPr>
          <w:t>85</w:t>
        </w:r>
        <w:r w:rsidR="0031290A">
          <w:rPr>
            <w:noProof/>
            <w:webHidden/>
          </w:rPr>
          <w:fldChar w:fldCharType="end"/>
        </w:r>
      </w:hyperlink>
    </w:p>
    <w:p w14:paraId="42A097FF" w14:textId="105F69A0" w:rsidR="0031290A" w:rsidRDefault="00074DD8">
      <w:pPr>
        <w:pStyle w:val="affff"/>
        <w:tabs>
          <w:tab w:val="right" w:leader="dot" w:pos="9345"/>
        </w:tabs>
        <w:rPr>
          <w:rFonts w:eastAsiaTheme="minorEastAsia" w:cstheme="minorBidi"/>
          <w:smallCaps w:val="0"/>
          <w:noProof/>
          <w:kern w:val="2"/>
          <w:sz w:val="24"/>
          <w:szCs w:val="22"/>
        </w:rPr>
      </w:pPr>
      <w:hyperlink w:anchor="_Toc38355118"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2.15</w:t>
        </w:r>
        <w:r w:rsidR="0031290A" w:rsidRPr="00210925">
          <w:rPr>
            <w:rStyle w:val="ac"/>
            <w:rFonts w:ascii="Times New Roman" w:hAnsi="Times New Roman" w:hint="eastAsia"/>
            <w:noProof/>
            <w:snapToGrid w:val="0"/>
          </w:rPr>
          <w:t>委託研究</w:t>
        </w:r>
        <w:r w:rsidR="0031290A" w:rsidRPr="00210925">
          <w:rPr>
            <w:rStyle w:val="ac"/>
            <w:rFonts w:ascii="Times New Roman" w:hAnsi="Times New Roman"/>
            <w:noProof/>
            <w:snapToGrid w:val="0"/>
          </w:rPr>
          <w:t xml:space="preserve"> – </w:t>
        </w:r>
        <w:r w:rsidR="0031290A" w:rsidRPr="00210925">
          <w:rPr>
            <w:rStyle w:val="ac"/>
            <w:rFonts w:ascii="Times New Roman" w:hAnsi="Times New Roman" w:hint="eastAsia"/>
            <w:noProof/>
            <w:snapToGrid w:val="0"/>
          </w:rPr>
          <w:t>雲林科技大學基本資料一覽表</w:t>
        </w:r>
        <w:r w:rsidR="0031290A">
          <w:rPr>
            <w:noProof/>
            <w:webHidden/>
          </w:rPr>
          <w:tab/>
        </w:r>
        <w:r w:rsidR="0031290A">
          <w:rPr>
            <w:noProof/>
            <w:webHidden/>
          </w:rPr>
          <w:fldChar w:fldCharType="begin"/>
        </w:r>
        <w:r w:rsidR="0031290A">
          <w:rPr>
            <w:noProof/>
            <w:webHidden/>
          </w:rPr>
          <w:instrText xml:space="preserve"> PAGEREF _Toc38355118 \h </w:instrText>
        </w:r>
        <w:r w:rsidR="0031290A">
          <w:rPr>
            <w:noProof/>
            <w:webHidden/>
          </w:rPr>
        </w:r>
        <w:r w:rsidR="0031290A">
          <w:rPr>
            <w:noProof/>
            <w:webHidden/>
          </w:rPr>
          <w:fldChar w:fldCharType="separate"/>
        </w:r>
        <w:r w:rsidR="00733F00">
          <w:rPr>
            <w:noProof/>
            <w:webHidden/>
          </w:rPr>
          <w:t>85</w:t>
        </w:r>
        <w:r w:rsidR="0031290A">
          <w:rPr>
            <w:noProof/>
            <w:webHidden/>
          </w:rPr>
          <w:fldChar w:fldCharType="end"/>
        </w:r>
      </w:hyperlink>
    </w:p>
    <w:p w14:paraId="25F3E81B" w14:textId="08D21898" w:rsidR="0031290A" w:rsidRDefault="00074DD8">
      <w:pPr>
        <w:pStyle w:val="affff"/>
        <w:tabs>
          <w:tab w:val="right" w:leader="dot" w:pos="9345"/>
        </w:tabs>
        <w:rPr>
          <w:rFonts w:eastAsiaTheme="minorEastAsia" w:cstheme="minorBidi"/>
          <w:smallCaps w:val="0"/>
          <w:noProof/>
          <w:kern w:val="2"/>
          <w:sz w:val="24"/>
          <w:szCs w:val="22"/>
        </w:rPr>
      </w:pPr>
      <w:hyperlink w:anchor="_Toc38355119"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2.16</w:t>
        </w:r>
        <w:r w:rsidR="0031290A" w:rsidRPr="00210925">
          <w:rPr>
            <w:rStyle w:val="ac"/>
            <w:rFonts w:ascii="Times New Roman" w:hAnsi="Times New Roman" w:hint="eastAsia"/>
            <w:noProof/>
          </w:rPr>
          <w:t>預定</w:t>
        </w:r>
        <w:r w:rsidR="0031290A" w:rsidRPr="00210925">
          <w:rPr>
            <w:rStyle w:val="ac"/>
            <w:rFonts w:ascii="Times New Roman" w:hAnsi="Times New Roman" w:hint="eastAsia"/>
            <w:noProof/>
            <w:snapToGrid w:val="0"/>
          </w:rPr>
          <w:t>進度表</w:t>
        </w:r>
        <w:r w:rsidR="0031290A">
          <w:rPr>
            <w:noProof/>
            <w:webHidden/>
          </w:rPr>
          <w:tab/>
        </w:r>
        <w:r w:rsidR="0031290A">
          <w:rPr>
            <w:noProof/>
            <w:webHidden/>
          </w:rPr>
          <w:fldChar w:fldCharType="begin"/>
        </w:r>
        <w:r w:rsidR="0031290A">
          <w:rPr>
            <w:noProof/>
            <w:webHidden/>
          </w:rPr>
          <w:instrText xml:space="preserve"> PAGEREF _Toc38355119 \h </w:instrText>
        </w:r>
        <w:r w:rsidR="0031290A">
          <w:rPr>
            <w:noProof/>
            <w:webHidden/>
          </w:rPr>
        </w:r>
        <w:r w:rsidR="0031290A">
          <w:rPr>
            <w:noProof/>
            <w:webHidden/>
          </w:rPr>
          <w:fldChar w:fldCharType="separate"/>
        </w:r>
        <w:r w:rsidR="00733F00">
          <w:rPr>
            <w:noProof/>
            <w:webHidden/>
          </w:rPr>
          <w:t>87</w:t>
        </w:r>
        <w:r w:rsidR="0031290A">
          <w:rPr>
            <w:noProof/>
            <w:webHidden/>
          </w:rPr>
          <w:fldChar w:fldCharType="end"/>
        </w:r>
      </w:hyperlink>
    </w:p>
    <w:p w14:paraId="191C1ED1" w14:textId="01A159B9" w:rsidR="0031290A" w:rsidRDefault="00074DD8">
      <w:pPr>
        <w:pStyle w:val="affff"/>
        <w:tabs>
          <w:tab w:val="right" w:leader="dot" w:pos="9345"/>
        </w:tabs>
        <w:rPr>
          <w:rFonts w:eastAsiaTheme="minorEastAsia" w:cstheme="minorBidi"/>
          <w:smallCaps w:val="0"/>
          <w:noProof/>
          <w:kern w:val="2"/>
          <w:sz w:val="24"/>
          <w:szCs w:val="22"/>
        </w:rPr>
      </w:pPr>
      <w:hyperlink w:anchor="_Toc38355120"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2.17</w:t>
        </w:r>
        <w:r w:rsidR="0031290A" w:rsidRPr="00210925">
          <w:rPr>
            <w:rStyle w:val="ac"/>
            <w:rFonts w:ascii="Times New Roman" w:hAnsi="Times New Roman" w:hint="eastAsia"/>
            <w:noProof/>
          </w:rPr>
          <w:t>預定查核點說明</w:t>
        </w:r>
        <w:r w:rsidR="0031290A">
          <w:rPr>
            <w:noProof/>
            <w:webHidden/>
          </w:rPr>
          <w:tab/>
        </w:r>
        <w:r w:rsidR="0031290A">
          <w:rPr>
            <w:noProof/>
            <w:webHidden/>
          </w:rPr>
          <w:fldChar w:fldCharType="begin"/>
        </w:r>
        <w:r w:rsidR="0031290A">
          <w:rPr>
            <w:noProof/>
            <w:webHidden/>
          </w:rPr>
          <w:instrText xml:space="preserve"> PAGEREF _Toc38355120 \h </w:instrText>
        </w:r>
        <w:r w:rsidR="0031290A">
          <w:rPr>
            <w:noProof/>
            <w:webHidden/>
          </w:rPr>
        </w:r>
        <w:r w:rsidR="0031290A">
          <w:rPr>
            <w:noProof/>
            <w:webHidden/>
          </w:rPr>
          <w:fldChar w:fldCharType="separate"/>
        </w:r>
        <w:r w:rsidR="00733F00">
          <w:rPr>
            <w:noProof/>
            <w:webHidden/>
          </w:rPr>
          <w:t>89</w:t>
        </w:r>
        <w:r w:rsidR="0031290A">
          <w:rPr>
            <w:noProof/>
            <w:webHidden/>
          </w:rPr>
          <w:fldChar w:fldCharType="end"/>
        </w:r>
      </w:hyperlink>
    </w:p>
    <w:p w14:paraId="66D6E495" w14:textId="1C179915" w:rsidR="0031290A" w:rsidRDefault="00074DD8">
      <w:pPr>
        <w:pStyle w:val="affff"/>
        <w:tabs>
          <w:tab w:val="right" w:leader="dot" w:pos="9345"/>
        </w:tabs>
        <w:rPr>
          <w:rFonts w:eastAsiaTheme="minorEastAsia" w:cstheme="minorBidi"/>
          <w:smallCaps w:val="0"/>
          <w:noProof/>
          <w:kern w:val="2"/>
          <w:sz w:val="24"/>
          <w:szCs w:val="22"/>
        </w:rPr>
      </w:pPr>
      <w:hyperlink w:anchor="_Toc38355121" w:history="1">
        <w:r w:rsidR="0031290A" w:rsidRPr="00210925">
          <w:rPr>
            <w:rStyle w:val="ac"/>
            <w:rFonts w:ascii="Times New Roman" w:hAnsi="Times New Roman" w:hint="eastAsia"/>
            <w:noProof/>
          </w:rPr>
          <w:t>表</w:t>
        </w:r>
        <w:r w:rsidR="0031290A" w:rsidRPr="00210925">
          <w:rPr>
            <w:rStyle w:val="ac"/>
            <w:rFonts w:ascii="Times New Roman" w:hAnsi="Times New Roman"/>
            <w:noProof/>
          </w:rPr>
          <w:t>2.18</w:t>
        </w:r>
        <w:r w:rsidR="0031290A" w:rsidRPr="00210925">
          <w:rPr>
            <w:rStyle w:val="ac"/>
            <w:rFonts w:ascii="Times New Roman" w:hAnsi="Times New Roman" w:hint="eastAsia"/>
            <w:noProof/>
            <w:snapToGrid w:val="0"/>
          </w:rPr>
          <w:t>計畫預期之量化效益</w:t>
        </w:r>
        <w:r w:rsidR="0031290A">
          <w:rPr>
            <w:noProof/>
            <w:webHidden/>
          </w:rPr>
          <w:tab/>
        </w:r>
        <w:r w:rsidR="0031290A">
          <w:rPr>
            <w:noProof/>
            <w:webHidden/>
          </w:rPr>
          <w:fldChar w:fldCharType="begin"/>
        </w:r>
        <w:r w:rsidR="0031290A">
          <w:rPr>
            <w:noProof/>
            <w:webHidden/>
          </w:rPr>
          <w:instrText xml:space="preserve"> PAGEREF _Toc38355121 \h </w:instrText>
        </w:r>
        <w:r w:rsidR="0031290A">
          <w:rPr>
            <w:noProof/>
            <w:webHidden/>
          </w:rPr>
        </w:r>
        <w:r w:rsidR="0031290A">
          <w:rPr>
            <w:noProof/>
            <w:webHidden/>
          </w:rPr>
          <w:fldChar w:fldCharType="separate"/>
        </w:r>
        <w:r w:rsidR="00733F00">
          <w:rPr>
            <w:noProof/>
            <w:webHidden/>
          </w:rPr>
          <w:t>94</w:t>
        </w:r>
        <w:r w:rsidR="0031290A">
          <w:rPr>
            <w:noProof/>
            <w:webHidden/>
          </w:rPr>
          <w:fldChar w:fldCharType="end"/>
        </w:r>
      </w:hyperlink>
    </w:p>
    <w:p w14:paraId="7656A415" w14:textId="275D8975" w:rsidR="002B2DBB" w:rsidRPr="00D60487" w:rsidRDefault="004227A0" w:rsidP="00780EB4">
      <w:pPr>
        <w:rPr>
          <w:b/>
        </w:rPr>
      </w:pPr>
      <w:r>
        <w:fldChar w:fldCharType="end"/>
      </w:r>
      <w:r w:rsidR="00D60487" w:rsidRPr="00D60487">
        <w:rPr>
          <w:rFonts w:hint="eastAsia"/>
          <w:b/>
        </w:rPr>
        <w:t>參、研發團隊說明</w:t>
      </w:r>
    </w:p>
    <w:p w14:paraId="65F4976E" w14:textId="6E3B35C1" w:rsidR="00D60487" w:rsidRDefault="00486527">
      <w:pPr>
        <w:pStyle w:val="affff"/>
        <w:tabs>
          <w:tab w:val="right" w:leader="dot" w:pos="9345"/>
        </w:tabs>
        <w:rPr>
          <w:rFonts w:eastAsiaTheme="minorEastAsia" w:cstheme="minorBidi"/>
          <w:smallCaps w:val="0"/>
          <w:noProof/>
          <w:kern w:val="2"/>
          <w:sz w:val="24"/>
          <w:szCs w:val="22"/>
        </w:rPr>
      </w:pPr>
      <w:r>
        <w:fldChar w:fldCharType="begin"/>
      </w:r>
      <w:r>
        <w:instrText xml:space="preserve"> TOC \h \z \c "</w:instrText>
      </w:r>
      <w:r>
        <w:instrText>表</w:instrText>
      </w:r>
      <w:r>
        <w:instrText xml:space="preserve">3." </w:instrText>
      </w:r>
      <w:r>
        <w:fldChar w:fldCharType="separate"/>
      </w:r>
      <w:hyperlink w:anchor="_Toc39829716" w:history="1">
        <w:r w:rsidR="00D60487" w:rsidRPr="00A749B7">
          <w:rPr>
            <w:rStyle w:val="ac"/>
            <w:rFonts w:hint="eastAsia"/>
            <w:noProof/>
          </w:rPr>
          <w:t>表</w:t>
        </w:r>
        <w:r w:rsidR="00D60487" w:rsidRPr="00A749B7">
          <w:rPr>
            <w:rStyle w:val="ac"/>
            <w:noProof/>
          </w:rPr>
          <w:t xml:space="preserve">3.1 </w:t>
        </w:r>
        <w:r w:rsidR="00D60487" w:rsidRPr="00A749B7">
          <w:rPr>
            <w:rStyle w:val="ac"/>
            <w:rFonts w:hint="eastAsia"/>
            <w:noProof/>
          </w:rPr>
          <w:t>計畫主持人資歷</w:t>
        </w:r>
        <w:r w:rsidR="00D60487" w:rsidRPr="00A749B7">
          <w:rPr>
            <w:rStyle w:val="ac"/>
            <w:noProof/>
          </w:rPr>
          <w:t>(</w:t>
        </w:r>
        <w:r w:rsidR="00D60487" w:rsidRPr="00A749B7">
          <w:rPr>
            <w:rStyle w:val="ac"/>
            <w:rFonts w:hint="eastAsia"/>
            <w:noProof/>
          </w:rPr>
          <w:t>力積電</w:t>
        </w:r>
        <w:r w:rsidR="00D60487" w:rsidRPr="00A749B7">
          <w:rPr>
            <w:rStyle w:val="ac"/>
            <w:noProof/>
          </w:rPr>
          <w:t>)</w:t>
        </w:r>
        <w:r w:rsidR="00D60487">
          <w:rPr>
            <w:noProof/>
            <w:webHidden/>
          </w:rPr>
          <w:tab/>
        </w:r>
        <w:r w:rsidR="00D60487">
          <w:rPr>
            <w:noProof/>
            <w:webHidden/>
          </w:rPr>
          <w:fldChar w:fldCharType="begin"/>
        </w:r>
        <w:r w:rsidR="00D60487">
          <w:rPr>
            <w:noProof/>
            <w:webHidden/>
          </w:rPr>
          <w:instrText xml:space="preserve"> PAGEREF _Toc39829716 \h </w:instrText>
        </w:r>
        <w:r w:rsidR="00D60487">
          <w:rPr>
            <w:noProof/>
            <w:webHidden/>
          </w:rPr>
        </w:r>
        <w:r w:rsidR="00D60487">
          <w:rPr>
            <w:noProof/>
            <w:webHidden/>
          </w:rPr>
          <w:fldChar w:fldCharType="separate"/>
        </w:r>
        <w:r w:rsidR="00733F00">
          <w:rPr>
            <w:noProof/>
            <w:webHidden/>
          </w:rPr>
          <w:t>101</w:t>
        </w:r>
        <w:r w:rsidR="00D60487">
          <w:rPr>
            <w:noProof/>
            <w:webHidden/>
          </w:rPr>
          <w:fldChar w:fldCharType="end"/>
        </w:r>
      </w:hyperlink>
    </w:p>
    <w:p w14:paraId="736240AF" w14:textId="362CA79E" w:rsidR="00D60487" w:rsidRDefault="00074DD8">
      <w:pPr>
        <w:pStyle w:val="affff"/>
        <w:tabs>
          <w:tab w:val="right" w:leader="dot" w:pos="9345"/>
        </w:tabs>
        <w:rPr>
          <w:rFonts w:eastAsiaTheme="minorEastAsia" w:cstheme="minorBidi"/>
          <w:smallCaps w:val="0"/>
          <w:noProof/>
          <w:kern w:val="2"/>
          <w:sz w:val="24"/>
          <w:szCs w:val="22"/>
        </w:rPr>
      </w:pPr>
      <w:hyperlink w:anchor="_Toc39829717" w:history="1">
        <w:r w:rsidR="00D60487" w:rsidRPr="00A749B7">
          <w:rPr>
            <w:rStyle w:val="ac"/>
            <w:rFonts w:hint="eastAsia"/>
            <w:noProof/>
          </w:rPr>
          <w:t>表</w:t>
        </w:r>
        <w:r w:rsidR="00D60487" w:rsidRPr="00A749B7">
          <w:rPr>
            <w:rStyle w:val="ac"/>
            <w:noProof/>
          </w:rPr>
          <w:t>3.2</w:t>
        </w:r>
        <w:r w:rsidR="00D60487" w:rsidRPr="00A749B7">
          <w:rPr>
            <w:rStyle w:val="ac"/>
            <w:rFonts w:hint="eastAsia"/>
            <w:noProof/>
          </w:rPr>
          <w:t>計畫主持人資歷</w:t>
        </w:r>
        <w:r w:rsidR="00D60487" w:rsidRPr="00A749B7">
          <w:rPr>
            <w:rStyle w:val="ac"/>
            <w:noProof/>
          </w:rPr>
          <w:t>(</w:t>
        </w:r>
        <w:r w:rsidR="00D60487" w:rsidRPr="00A749B7">
          <w:rPr>
            <w:rStyle w:val="ac"/>
            <w:rFonts w:hint="eastAsia"/>
            <w:noProof/>
          </w:rPr>
          <w:t>先進車</w:t>
        </w:r>
        <w:r w:rsidR="00D60487" w:rsidRPr="00A749B7">
          <w:rPr>
            <w:rStyle w:val="ac"/>
            <w:noProof/>
          </w:rPr>
          <w:t>)</w:t>
        </w:r>
        <w:r w:rsidR="00D60487">
          <w:rPr>
            <w:noProof/>
            <w:webHidden/>
          </w:rPr>
          <w:tab/>
        </w:r>
        <w:r w:rsidR="00D60487">
          <w:rPr>
            <w:noProof/>
            <w:webHidden/>
          </w:rPr>
          <w:fldChar w:fldCharType="begin"/>
        </w:r>
        <w:r w:rsidR="00D60487">
          <w:rPr>
            <w:noProof/>
            <w:webHidden/>
          </w:rPr>
          <w:instrText xml:space="preserve"> PAGEREF _Toc39829717 \h </w:instrText>
        </w:r>
        <w:r w:rsidR="00D60487">
          <w:rPr>
            <w:noProof/>
            <w:webHidden/>
          </w:rPr>
        </w:r>
        <w:r w:rsidR="00D60487">
          <w:rPr>
            <w:noProof/>
            <w:webHidden/>
          </w:rPr>
          <w:fldChar w:fldCharType="separate"/>
        </w:r>
        <w:r w:rsidR="00733F00">
          <w:rPr>
            <w:noProof/>
            <w:webHidden/>
          </w:rPr>
          <w:t>102</w:t>
        </w:r>
        <w:r w:rsidR="00D60487">
          <w:rPr>
            <w:noProof/>
            <w:webHidden/>
          </w:rPr>
          <w:fldChar w:fldCharType="end"/>
        </w:r>
      </w:hyperlink>
    </w:p>
    <w:p w14:paraId="1B585EBB" w14:textId="29E6F9D4" w:rsidR="00D60487" w:rsidRDefault="00074DD8">
      <w:pPr>
        <w:pStyle w:val="affff"/>
        <w:tabs>
          <w:tab w:val="right" w:leader="dot" w:pos="9345"/>
        </w:tabs>
        <w:rPr>
          <w:rFonts w:eastAsiaTheme="minorEastAsia" w:cstheme="minorBidi"/>
          <w:smallCaps w:val="0"/>
          <w:noProof/>
          <w:kern w:val="2"/>
          <w:sz w:val="24"/>
          <w:szCs w:val="22"/>
        </w:rPr>
      </w:pPr>
      <w:hyperlink w:anchor="_Toc39829718" w:history="1">
        <w:r w:rsidR="00D60487" w:rsidRPr="00A749B7">
          <w:rPr>
            <w:rStyle w:val="ac"/>
            <w:rFonts w:hint="eastAsia"/>
            <w:noProof/>
          </w:rPr>
          <w:t>表</w:t>
        </w:r>
        <w:r w:rsidR="00D60487" w:rsidRPr="00A749B7">
          <w:rPr>
            <w:rStyle w:val="ac"/>
            <w:noProof/>
          </w:rPr>
          <w:t>3.3</w:t>
        </w:r>
        <w:r w:rsidR="00D60487" w:rsidRPr="00A749B7">
          <w:rPr>
            <w:rStyle w:val="ac"/>
            <w:rFonts w:hint="eastAsia"/>
            <w:noProof/>
          </w:rPr>
          <w:t>計畫主持人資歷</w:t>
        </w:r>
        <w:r w:rsidR="00D60487" w:rsidRPr="00A749B7">
          <w:rPr>
            <w:rStyle w:val="ac"/>
            <w:noProof/>
          </w:rPr>
          <w:t>(</w:t>
        </w:r>
        <w:r w:rsidR="00D60487" w:rsidRPr="00A749B7">
          <w:rPr>
            <w:rStyle w:val="ac"/>
            <w:rFonts w:hint="eastAsia"/>
            <w:noProof/>
          </w:rPr>
          <w:t>博遠智能</w:t>
        </w:r>
        <w:r w:rsidR="00D60487" w:rsidRPr="00A749B7">
          <w:rPr>
            <w:rStyle w:val="ac"/>
            <w:noProof/>
          </w:rPr>
          <w:t>)</w:t>
        </w:r>
        <w:r w:rsidR="00D60487">
          <w:rPr>
            <w:noProof/>
            <w:webHidden/>
          </w:rPr>
          <w:tab/>
        </w:r>
        <w:r w:rsidR="00D60487">
          <w:rPr>
            <w:noProof/>
            <w:webHidden/>
          </w:rPr>
          <w:fldChar w:fldCharType="begin"/>
        </w:r>
        <w:r w:rsidR="00D60487">
          <w:rPr>
            <w:noProof/>
            <w:webHidden/>
          </w:rPr>
          <w:instrText xml:space="preserve"> PAGEREF _Toc39829718 \h </w:instrText>
        </w:r>
        <w:r w:rsidR="00D60487">
          <w:rPr>
            <w:noProof/>
            <w:webHidden/>
          </w:rPr>
        </w:r>
        <w:r w:rsidR="00D60487">
          <w:rPr>
            <w:noProof/>
            <w:webHidden/>
          </w:rPr>
          <w:fldChar w:fldCharType="separate"/>
        </w:r>
        <w:r w:rsidR="00733F00">
          <w:rPr>
            <w:noProof/>
            <w:webHidden/>
          </w:rPr>
          <w:t>103</w:t>
        </w:r>
        <w:r w:rsidR="00D60487">
          <w:rPr>
            <w:noProof/>
            <w:webHidden/>
          </w:rPr>
          <w:fldChar w:fldCharType="end"/>
        </w:r>
      </w:hyperlink>
    </w:p>
    <w:p w14:paraId="2836E7CE" w14:textId="7886A1F9" w:rsidR="00D60487" w:rsidRDefault="00074DD8">
      <w:pPr>
        <w:pStyle w:val="affff"/>
        <w:tabs>
          <w:tab w:val="right" w:leader="dot" w:pos="9345"/>
        </w:tabs>
        <w:rPr>
          <w:rFonts w:eastAsiaTheme="minorEastAsia" w:cstheme="minorBidi"/>
          <w:smallCaps w:val="0"/>
          <w:noProof/>
          <w:kern w:val="2"/>
          <w:sz w:val="24"/>
          <w:szCs w:val="22"/>
        </w:rPr>
      </w:pPr>
      <w:hyperlink w:anchor="_Toc39829719" w:history="1">
        <w:r w:rsidR="00D60487" w:rsidRPr="00A749B7">
          <w:rPr>
            <w:rStyle w:val="ac"/>
            <w:rFonts w:hint="eastAsia"/>
            <w:noProof/>
          </w:rPr>
          <w:t>表</w:t>
        </w:r>
        <w:r w:rsidR="00D60487" w:rsidRPr="00A749B7">
          <w:rPr>
            <w:rStyle w:val="ac"/>
            <w:noProof/>
          </w:rPr>
          <w:t>3.4</w:t>
        </w:r>
        <w:r w:rsidR="00D60487" w:rsidRPr="00A749B7">
          <w:rPr>
            <w:rStyle w:val="ac"/>
            <w:rFonts w:hint="eastAsia"/>
            <w:noProof/>
          </w:rPr>
          <w:t>計畫人力統計</w:t>
        </w:r>
        <w:r w:rsidR="00D60487">
          <w:rPr>
            <w:noProof/>
            <w:webHidden/>
          </w:rPr>
          <w:tab/>
        </w:r>
        <w:r w:rsidR="00D60487">
          <w:rPr>
            <w:noProof/>
            <w:webHidden/>
          </w:rPr>
          <w:fldChar w:fldCharType="begin"/>
        </w:r>
        <w:r w:rsidR="00D60487">
          <w:rPr>
            <w:noProof/>
            <w:webHidden/>
          </w:rPr>
          <w:instrText xml:space="preserve"> PAGEREF _Toc39829719 \h </w:instrText>
        </w:r>
        <w:r w:rsidR="00D60487">
          <w:rPr>
            <w:noProof/>
            <w:webHidden/>
          </w:rPr>
        </w:r>
        <w:r w:rsidR="00D60487">
          <w:rPr>
            <w:noProof/>
            <w:webHidden/>
          </w:rPr>
          <w:fldChar w:fldCharType="separate"/>
        </w:r>
        <w:r w:rsidR="00733F00">
          <w:rPr>
            <w:noProof/>
            <w:webHidden/>
          </w:rPr>
          <w:t>104</w:t>
        </w:r>
        <w:r w:rsidR="00D60487">
          <w:rPr>
            <w:noProof/>
            <w:webHidden/>
          </w:rPr>
          <w:fldChar w:fldCharType="end"/>
        </w:r>
      </w:hyperlink>
    </w:p>
    <w:p w14:paraId="5D678255" w14:textId="2453420A" w:rsidR="00D60487" w:rsidRDefault="00074DD8">
      <w:pPr>
        <w:pStyle w:val="affff"/>
        <w:tabs>
          <w:tab w:val="right" w:leader="dot" w:pos="9345"/>
        </w:tabs>
        <w:rPr>
          <w:rFonts w:eastAsiaTheme="minorEastAsia" w:cstheme="minorBidi"/>
          <w:smallCaps w:val="0"/>
          <w:noProof/>
          <w:kern w:val="2"/>
          <w:sz w:val="24"/>
          <w:szCs w:val="22"/>
        </w:rPr>
      </w:pPr>
      <w:hyperlink w:anchor="_Toc39829720" w:history="1">
        <w:r w:rsidR="00D60487" w:rsidRPr="00A749B7">
          <w:rPr>
            <w:rStyle w:val="ac"/>
            <w:rFonts w:hint="eastAsia"/>
            <w:noProof/>
          </w:rPr>
          <w:t>表</w:t>
        </w:r>
        <w:r w:rsidR="00D60487" w:rsidRPr="00A749B7">
          <w:rPr>
            <w:rStyle w:val="ac"/>
            <w:noProof/>
          </w:rPr>
          <w:t>3.5</w:t>
        </w:r>
        <w:r w:rsidR="00D60487" w:rsidRPr="00A749B7">
          <w:rPr>
            <w:rStyle w:val="ac"/>
            <w:rFonts w:hint="eastAsia"/>
            <w:noProof/>
          </w:rPr>
          <w:t>人員能力分析表</w:t>
        </w:r>
        <w:r w:rsidR="00D60487">
          <w:rPr>
            <w:noProof/>
            <w:webHidden/>
          </w:rPr>
          <w:tab/>
        </w:r>
        <w:r w:rsidR="00D60487">
          <w:rPr>
            <w:noProof/>
            <w:webHidden/>
          </w:rPr>
          <w:fldChar w:fldCharType="begin"/>
        </w:r>
        <w:r w:rsidR="00D60487">
          <w:rPr>
            <w:noProof/>
            <w:webHidden/>
          </w:rPr>
          <w:instrText xml:space="preserve"> PAGEREF _Toc39829720 \h </w:instrText>
        </w:r>
        <w:r w:rsidR="00D60487">
          <w:rPr>
            <w:noProof/>
            <w:webHidden/>
          </w:rPr>
        </w:r>
        <w:r w:rsidR="00D60487">
          <w:rPr>
            <w:noProof/>
            <w:webHidden/>
          </w:rPr>
          <w:fldChar w:fldCharType="separate"/>
        </w:r>
        <w:r w:rsidR="00733F00">
          <w:rPr>
            <w:noProof/>
            <w:webHidden/>
          </w:rPr>
          <w:t>104</w:t>
        </w:r>
        <w:r w:rsidR="00D60487">
          <w:rPr>
            <w:noProof/>
            <w:webHidden/>
          </w:rPr>
          <w:fldChar w:fldCharType="end"/>
        </w:r>
      </w:hyperlink>
    </w:p>
    <w:p w14:paraId="66FFCF11" w14:textId="4F242883" w:rsidR="00D60487" w:rsidRDefault="00074DD8">
      <w:pPr>
        <w:pStyle w:val="affff"/>
        <w:tabs>
          <w:tab w:val="right" w:leader="dot" w:pos="9345"/>
        </w:tabs>
        <w:rPr>
          <w:rFonts w:eastAsiaTheme="minorEastAsia" w:cstheme="minorBidi"/>
          <w:smallCaps w:val="0"/>
          <w:noProof/>
          <w:kern w:val="2"/>
          <w:sz w:val="24"/>
          <w:szCs w:val="22"/>
        </w:rPr>
      </w:pPr>
      <w:hyperlink w:anchor="_Toc39829721" w:history="1">
        <w:r w:rsidR="00D60487" w:rsidRPr="00A749B7">
          <w:rPr>
            <w:rStyle w:val="ac"/>
            <w:rFonts w:hint="eastAsia"/>
            <w:noProof/>
          </w:rPr>
          <w:t>表</w:t>
        </w:r>
        <w:r w:rsidR="00D60487" w:rsidRPr="00A749B7">
          <w:rPr>
            <w:rStyle w:val="ac"/>
            <w:noProof/>
          </w:rPr>
          <w:t>3.6</w:t>
        </w:r>
        <w:r w:rsidR="00D60487" w:rsidRPr="00A749B7">
          <w:rPr>
            <w:rStyle w:val="ac"/>
            <w:rFonts w:hint="eastAsia"/>
            <w:noProof/>
          </w:rPr>
          <w:t>國際研發人員簡歷表</w:t>
        </w:r>
        <w:r w:rsidR="00D60487">
          <w:rPr>
            <w:noProof/>
            <w:webHidden/>
          </w:rPr>
          <w:tab/>
        </w:r>
        <w:r w:rsidR="00D60487">
          <w:rPr>
            <w:noProof/>
            <w:webHidden/>
          </w:rPr>
          <w:fldChar w:fldCharType="begin"/>
        </w:r>
        <w:r w:rsidR="00D60487">
          <w:rPr>
            <w:noProof/>
            <w:webHidden/>
          </w:rPr>
          <w:instrText xml:space="preserve"> PAGEREF _Toc39829721 \h </w:instrText>
        </w:r>
        <w:r w:rsidR="00D60487">
          <w:rPr>
            <w:noProof/>
            <w:webHidden/>
          </w:rPr>
        </w:r>
        <w:r w:rsidR="00D60487">
          <w:rPr>
            <w:noProof/>
            <w:webHidden/>
          </w:rPr>
          <w:fldChar w:fldCharType="separate"/>
        </w:r>
        <w:r w:rsidR="00733F00">
          <w:rPr>
            <w:noProof/>
            <w:webHidden/>
          </w:rPr>
          <w:t>105</w:t>
        </w:r>
        <w:r w:rsidR="00D60487">
          <w:rPr>
            <w:noProof/>
            <w:webHidden/>
          </w:rPr>
          <w:fldChar w:fldCharType="end"/>
        </w:r>
      </w:hyperlink>
    </w:p>
    <w:p w14:paraId="7EB7B75B" w14:textId="796DB67C" w:rsidR="00D60487" w:rsidRDefault="00074DD8">
      <w:pPr>
        <w:pStyle w:val="affff"/>
        <w:tabs>
          <w:tab w:val="right" w:leader="dot" w:pos="9345"/>
        </w:tabs>
        <w:rPr>
          <w:rFonts w:eastAsiaTheme="minorEastAsia" w:cstheme="minorBidi"/>
          <w:smallCaps w:val="0"/>
          <w:noProof/>
          <w:kern w:val="2"/>
          <w:sz w:val="24"/>
          <w:szCs w:val="22"/>
        </w:rPr>
      </w:pPr>
      <w:hyperlink w:anchor="_Toc39829722" w:history="1">
        <w:r w:rsidR="00D60487" w:rsidRPr="00A749B7">
          <w:rPr>
            <w:rStyle w:val="ac"/>
            <w:rFonts w:hint="eastAsia"/>
            <w:noProof/>
          </w:rPr>
          <w:t>表</w:t>
        </w:r>
        <w:r w:rsidR="00D60487" w:rsidRPr="00A749B7">
          <w:rPr>
            <w:rStyle w:val="ac"/>
            <w:noProof/>
          </w:rPr>
          <w:t>3.7</w:t>
        </w:r>
        <w:r w:rsidR="00D60487" w:rsidRPr="00A749B7">
          <w:rPr>
            <w:rStyle w:val="ac"/>
            <w:rFonts w:hint="eastAsia"/>
            <w:noProof/>
          </w:rPr>
          <w:t>參與計畫人員簡歷表</w:t>
        </w:r>
        <w:r w:rsidR="00D60487" w:rsidRPr="00A749B7">
          <w:rPr>
            <w:rStyle w:val="ac"/>
            <w:noProof/>
          </w:rPr>
          <w:t>(</w:t>
        </w:r>
        <w:r w:rsidR="00D60487" w:rsidRPr="00A749B7">
          <w:rPr>
            <w:rStyle w:val="ac"/>
            <w:rFonts w:hint="eastAsia"/>
            <w:noProof/>
          </w:rPr>
          <w:t>力積電</w:t>
        </w:r>
        <w:r w:rsidR="00D60487" w:rsidRPr="00A749B7">
          <w:rPr>
            <w:rStyle w:val="ac"/>
            <w:noProof/>
          </w:rPr>
          <w:t>)</w:t>
        </w:r>
        <w:r w:rsidR="00D60487">
          <w:rPr>
            <w:noProof/>
            <w:webHidden/>
          </w:rPr>
          <w:tab/>
        </w:r>
        <w:r w:rsidR="00D60487">
          <w:rPr>
            <w:noProof/>
            <w:webHidden/>
          </w:rPr>
          <w:fldChar w:fldCharType="begin"/>
        </w:r>
        <w:r w:rsidR="00D60487">
          <w:rPr>
            <w:noProof/>
            <w:webHidden/>
          </w:rPr>
          <w:instrText xml:space="preserve"> PAGEREF _Toc39829722 \h </w:instrText>
        </w:r>
        <w:r w:rsidR="00D60487">
          <w:rPr>
            <w:noProof/>
            <w:webHidden/>
          </w:rPr>
        </w:r>
        <w:r w:rsidR="00D60487">
          <w:rPr>
            <w:noProof/>
            <w:webHidden/>
          </w:rPr>
          <w:fldChar w:fldCharType="separate"/>
        </w:r>
        <w:r w:rsidR="00733F00">
          <w:rPr>
            <w:noProof/>
            <w:webHidden/>
          </w:rPr>
          <w:t>105</w:t>
        </w:r>
        <w:r w:rsidR="00D60487">
          <w:rPr>
            <w:noProof/>
            <w:webHidden/>
          </w:rPr>
          <w:fldChar w:fldCharType="end"/>
        </w:r>
      </w:hyperlink>
    </w:p>
    <w:p w14:paraId="69022BBF" w14:textId="0581401F" w:rsidR="00D60487" w:rsidRDefault="00074DD8">
      <w:pPr>
        <w:pStyle w:val="affff"/>
        <w:tabs>
          <w:tab w:val="right" w:leader="dot" w:pos="9345"/>
        </w:tabs>
        <w:rPr>
          <w:rFonts w:eastAsiaTheme="minorEastAsia" w:cstheme="minorBidi"/>
          <w:smallCaps w:val="0"/>
          <w:noProof/>
          <w:kern w:val="2"/>
          <w:sz w:val="24"/>
          <w:szCs w:val="22"/>
        </w:rPr>
      </w:pPr>
      <w:hyperlink w:anchor="_Toc39829723" w:history="1">
        <w:r w:rsidR="00D60487" w:rsidRPr="00A749B7">
          <w:rPr>
            <w:rStyle w:val="ac"/>
            <w:rFonts w:hint="eastAsia"/>
            <w:noProof/>
          </w:rPr>
          <w:t>表</w:t>
        </w:r>
        <w:r w:rsidR="00D60487" w:rsidRPr="00A749B7">
          <w:rPr>
            <w:rStyle w:val="ac"/>
            <w:noProof/>
          </w:rPr>
          <w:t>3.8</w:t>
        </w:r>
        <w:r w:rsidR="00D60487" w:rsidRPr="00A749B7">
          <w:rPr>
            <w:rStyle w:val="ac"/>
            <w:rFonts w:hint="eastAsia"/>
            <w:noProof/>
          </w:rPr>
          <w:t>參與計畫人員簡歷表</w:t>
        </w:r>
        <w:r w:rsidR="00D60487" w:rsidRPr="00A749B7">
          <w:rPr>
            <w:rStyle w:val="ac"/>
            <w:noProof/>
          </w:rPr>
          <w:t>(</w:t>
        </w:r>
        <w:r w:rsidR="00D60487" w:rsidRPr="00A749B7">
          <w:rPr>
            <w:rStyle w:val="ac"/>
            <w:rFonts w:hint="eastAsia"/>
            <w:noProof/>
          </w:rPr>
          <w:t>先進車</w:t>
        </w:r>
        <w:r w:rsidR="00D60487" w:rsidRPr="00A749B7">
          <w:rPr>
            <w:rStyle w:val="ac"/>
            <w:noProof/>
          </w:rPr>
          <w:t>)</w:t>
        </w:r>
        <w:r w:rsidR="00D60487">
          <w:rPr>
            <w:noProof/>
            <w:webHidden/>
          </w:rPr>
          <w:tab/>
        </w:r>
        <w:r w:rsidR="00D60487">
          <w:rPr>
            <w:noProof/>
            <w:webHidden/>
          </w:rPr>
          <w:fldChar w:fldCharType="begin"/>
        </w:r>
        <w:r w:rsidR="00D60487">
          <w:rPr>
            <w:noProof/>
            <w:webHidden/>
          </w:rPr>
          <w:instrText xml:space="preserve"> PAGEREF _Toc39829723 \h </w:instrText>
        </w:r>
        <w:r w:rsidR="00D60487">
          <w:rPr>
            <w:noProof/>
            <w:webHidden/>
          </w:rPr>
        </w:r>
        <w:r w:rsidR="00D60487">
          <w:rPr>
            <w:noProof/>
            <w:webHidden/>
          </w:rPr>
          <w:fldChar w:fldCharType="separate"/>
        </w:r>
        <w:r w:rsidR="00733F00">
          <w:rPr>
            <w:noProof/>
            <w:webHidden/>
          </w:rPr>
          <w:t>116</w:t>
        </w:r>
        <w:r w:rsidR="00D60487">
          <w:rPr>
            <w:noProof/>
            <w:webHidden/>
          </w:rPr>
          <w:fldChar w:fldCharType="end"/>
        </w:r>
      </w:hyperlink>
    </w:p>
    <w:p w14:paraId="13552AD0" w14:textId="02A26523" w:rsidR="00D60487" w:rsidRDefault="00074DD8">
      <w:pPr>
        <w:pStyle w:val="affff"/>
        <w:tabs>
          <w:tab w:val="right" w:leader="dot" w:pos="9345"/>
        </w:tabs>
        <w:rPr>
          <w:rFonts w:eastAsiaTheme="minorEastAsia" w:cstheme="minorBidi"/>
          <w:smallCaps w:val="0"/>
          <w:noProof/>
          <w:kern w:val="2"/>
          <w:sz w:val="24"/>
          <w:szCs w:val="22"/>
        </w:rPr>
      </w:pPr>
      <w:hyperlink w:anchor="_Toc39829724" w:history="1">
        <w:r w:rsidR="00D60487" w:rsidRPr="00A749B7">
          <w:rPr>
            <w:rStyle w:val="ac"/>
            <w:rFonts w:hint="eastAsia"/>
            <w:noProof/>
          </w:rPr>
          <w:t>表</w:t>
        </w:r>
        <w:r w:rsidR="00D60487" w:rsidRPr="00A749B7">
          <w:rPr>
            <w:rStyle w:val="ac"/>
            <w:noProof/>
          </w:rPr>
          <w:t>3.9</w:t>
        </w:r>
        <w:r w:rsidR="00D60487" w:rsidRPr="00A749B7">
          <w:rPr>
            <w:rStyle w:val="ac"/>
            <w:rFonts w:hint="eastAsia"/>
            <w:noProof/>
          </w:rPr>
          <w:t>參與計畫人員簡歷表</w:t>
        </w:r>
        <w:r w:rsidR="00D60487" w:rsidRPr="00A749B7">
          <w:rPr>
            <w:rStyle w:val="ac"/>
            <w:noProof/>
          </w:rPr>
          <w:t>(</w:t>
        </w:r>
        <w:r w:rsidR="00D60487" w:rsidRPr="00A749B7">
          <w:rPr>
            <w:rStyle w:val="ac"/>
            <w:rFonts w:hint="eastAsia"/>
            <w:noProof/>
          </w:rPr>
          <w:t>博遠智能</w:t>
        </w:r>
        <w:r w:rsidR="00D60487" w:rsidRPr="00A749B7">
          <w:rPr>
            <w:rStyle w:val="ac"/>
            <w:noProof/>
          </w:rPr>
          <w:t>)</w:t>
        </w:r>
        <w:r w:rsidR="00D60487">
          <w:rPr>
            <w:noProof/>
            <w:webHidden/>
          </w:rPr>
          <w:tab/>
        </w:r>
        <w:r w:rsidR="00D60487">
          <w:rPr>
            <w:noProof/>
            <w:webHidden/>
          </w:rPr>
          <w:fldChar w:fldCharType="begin"/>
        </w:r>
        <w:r w:rsidR="00D60487">
          <w:rPr>
            <w:noProof/>
            <w:webHidden/>
          </w:rPr>
          <w:instrText xml:space="preserve"> PAGEREF _Toc39829724 \h </w:instrText>
        </w:r>
        <w:r w:rsidR="00D60487">
          <w:rPr>
            <w:noProof/>
            <w:webHidden/>
          </w:rPr>
        </w:r>
        <w:r w:rsidR="00D60487">
          <w:rPr>
            <w:noProof/>
            <w:webHidden/>
          </w:rPr>
          <w:fldChar w:fldCharType="separate"/>
        </w:r>
        <w:r w:rsidR="00733F00">
          <w:rPr>
            <w:noProof/>
            <w:webHidden/>
          </w:rPr>
          <w:t>118</w:t>
        </w:r>
        <w:r w:rsidR="00D60487">
          <w:rPr>
            <w:noProof/>
            <w:webHidden/>
          </w:rPr>
          <w:fldChar w:fldCharType="end"/>
        </w:r>
      </w:hyperlink>
    </w:p>
    <w:p w14:paraId="2B5A55FA" w14:textId="68B0E957" w:rsidR="002B2DBB" w:rsidRPr="000642DB" w:rsidRDefault="00486527" w:rsidP="00780EB4">
      <w:pPr>
        <w:rPr>
          <w:b/>
        </w:rPr>
      </w:pPr>
      <w:r>
        <w:fldChar w:fldCharType="end"/>
      </w:r>
      <w:r w:rsidR="00D60487" w:rsidRPr="000642DB">
        <w:rPr>
          <w:rFonts w:hint="eastAsia"/>
          <w:b/>
        </w:rPr>
        <w:t>肆、計畫經費需求</w:t>
      </w:r>
    </w:p>
    <w:p w14:paraId="0AA6B520" w14:textId="60CC0765" w:rsidR="00D60487" w:rsidRDefault="00D60487">
      <w:pPr>
        <w:pStyle w:val="affff"/>
        <w:tabs>
          <w:tab w:val="right" w:leader="dot" w:pos="9345"/>
        </w:tabs>
        <w:rPr>
          <w:rFonts w:eastAsiaTheme="minorEastAsia" w:cstheme="minorBidi"/>
          <w:smallCaps w:val="0"/>
          <w:noProof/>
          <w:kern w:val="2"/>
          <w:sz w:val="24"/>
          <w:szCs w:val="22"/>
        </w:rPr>
      </w:pPr>
      <w:r>
        <w:fldChar w:fldCharType="begin"/>
      </w:r>
      <w:r>
        <w:instrText xml:space="preserve"> TOC \h \z \c "</w:instrText>
      </w:r>
      <w:r>
        <w:instrText>表</w:instrText>
      </w:r>
      <w:r>
        <w:instrText xml:space="preserve">4." </w:instrText>
      </w:r>
      <w:r>
        <w:fldChar w:fldCharType="separate"/>
      </w:r>
      <w:hyperlink w:anchor="_Toc39829495" w:history="1">
        <w:r w:rsidRPr="00E9133E">
          <w:rPr>
            <w:rStyle w:val="ac"/>
            <w:rFonts w:hint="eastAsia"/>
            <w:noProof/>
          </w:rPr>
          <w:t>表</w:t>
        </w:r>
        <w:r w:rsidRPr="00E9133E">
          <w:rPr>
            <w:rStyle w:val="ac"/>
            <w:noProof/>
          </w:rPr>
          <w:t>4.1</w:t>
        </w:r>
        <w:r w:rsidRPr="00E9133E">
          <w:rPr>
            <w:rStyle w:val="ac"/>
            <w:rFonts w:hint="eastAsia"/>
            <w:noProof/>
          </w:rPr>
          <w:t>總計畫經費</w:t>
        </w:r>
        <w:r>
          <w:rPr>
            <w:noProof/>
            <w:webHidden/>
          </w:rPr>
          <w:tab/>
        </w:r>
        <w:r>
          <w:rPr>
            <w:noProof/>
            <w:webHidden/>
          </w:rPr>
          <w:fldChar w:fldCharType="begin"/>
        </w:r>
        <w:r>
          <w:rPr>
            <w:noProof/>
            <w:webHidden/>
          </w:rPr>
          <w:instrText xml:space="preserve"> PAGEREF _Toc39829495 \h </w:instrText>
        </w:r>
        <w:r>
          <w:rPr>
            <w:noProof/>
            <w:webHidden/>
          </w:rPr>
        </w:r>
        <w:r>
          <w:rPr>
            <w:noProof/>
            <w:webHidden/>
          </w:rPr>
          <w:fldChar w:fldCharType="separate"/>
        </w:r>
        <w:r w:rsidR="00733F00">
          <w:rPr>
            <w:noProof/>
            <w:webHidden/>
          </w:rPr>
          <w:t>121</w:t>
        </w:r>
        <w:r>
          <w:rPr>
            <w:noProof/>
            <w:webHidden/>
          </w:rPr>
          <w:fldChar w:fldCharType="end"/>
        </w:r>
      </w:hyperlink>
    </w:p>
    <w:p w14:paraId="387F3FCD" w14:textId="1A96712C" w:rsidR="00D60487" w:rsidRDefault="00074DD8">
      <w:pPr>
        <w:pStyle w:val="affff"/>
        <w:tabs>
          <w:tab w:val="right" w:leader="dot" w:pos="9345"/>
        </w:tabs>
        <w:rPr>
          <w:rFonts w:eastAsiaTheme="minorEastAsia" w:cstheme="minorBidi"/>
          <w:smallCaps w:val="0"/>
          <w:noProof/>
          <w:kern w:val="2"/>
          <w:sz w:val="24"/>
          <w:szCs w:val="22"/>
        </w:rPr>
      </w:pPr>
      <w:hyperlink w:anchor="_Toc39829496" w:history="1">
        <w:r w:rsidR="00D60487" w:rsidRPr="00E9133E">
          <w:rPr>
            <w:rStyle w:val="ac"/>
            <w:rFonts w:hint="eastAsia"/>
            <w:noProof/>
          </w:rPr>
          <w:t>表</w:t>
        </w:r>
        <w:r w:rsidR="00D60487" w:rsidRPr="00E9133E">
          <w:rPr>
            <w:rStyle w:val="ac"/>
            <w:noProof/>
          </w:rPr>
          <w:t>4.2</w:t>
        </w:r>
        <w:r w:rsidR="00D60487" w:rsidRPr="00E9133E">
          <w:rPr>
            <w:rStyle w:val="ac"/>
            <w:rFonts w:ascii="Times New Roman" w:hint="eastAsia"/>
            <w:noProof/>
          </w:rPr>
          <w:t>單位經費：力晶積成電子製造股份有限公司</w:t>
        </w:r>
        <w:r w:rsidR="00D60487">
          <w:rPr>
            <w:noProof/>
            <w:webHidden/>
          </w:rPr>
          <w:tab/>
        </w:r>
        <w:r w:rsidR="00D60487">
          <w:rPr>
            <w:noProof/>
            <w:webHidden/>
          </w:rPr>
          <w:fldChar w:fldCharType="begin"/>
        </w:r>
        <w:r w:rsidR="00D60487">
          <w:rPr>
            <w:noProof/>
            <w:webHidden/>
          </w:rPr>
          <w:instrText xml:space="preserve"> PAGEREF _Toc39829496 \h </w:instrText>
        </w:r>
        <w:r w:rsidR="00D60487">
          <w:rPr>
            <w:noProof/>
            <w:webHidden/>
          </w:rPr>
        </w:r>
        <w:r w:rsidR="00D60487">
          <w:rPr>
            <w:noProof/>
            <w:webHidden/>
          </w:rPr>
          <w:fldChar w:fldCharType="separate"/>
        </w:r>
        <w:r w:rsidR="00733F00">
          <w:rPr>
            <w:noProof/>
            <w:webHidden/>
          </w:rPr>
          <w:t>122</w:t>
        </w:r>
        <w:r w:rsidR="00D60487">
          <w:rPr>
            <w:noProof/>
            <w:webHidden/>
          </w:rPr>
          <w:fldChar w:fldCharType="end"/>
        </w:r>
      </w:hyperlink>
    </w:p>
    <w:p w14:paraId="04BF77A3" w14:textId="213870E2" w:rsidR="00D60487" w:rsidRDefault="00074DD8">
      <w:pPr>
        <w:pStyle w:val="affff"/>
        <w:tabs>
          <w:tab w:val="right" w:leader="dot" w:pos="9345"/>
        </w:tabs>
        <w:rPr>
          <w:rFonts w:eastAsiaTheme="minorEastAsia" w:cstheme="minorBidi"/>
          <w:smallCaps w:val="0"/>
          <w:noProof/>
          <w:kern w:val="2"/>
          <w:sz w:val="24"/>
          <w:szCs w:val="22"/>
        </w:rPr>
      </w:pPr>
      <w:hyperlink w:anchor="_Toc39829497" w:history="1">
        <w:r w:rsidR="00D60487" w:rsidRPr="00E9133E">
          <w:rPr>
            <w:rStyle w:val="ac"/>
            <w:rFonts w:hint="eastAsia"/>
            <w:noProof/>
          </w:rPr>
          <w:t>表</w:t>
        </w:r>
        <w:r w:rsidR="00D60487" w:rsidRPr="00E9133E">
          <w:rPr>
            <w:rStyle w:val="ac"/>
            <w:noProof/>
          </w:rPr>
          <w:t>4.3</w:t>
        </w:r>
        <w:r w:rsidR="00D60487" w:rsidRPr="00E9133E">
          <w:rPr>
            <w:rStyle w:val="ac"/>
            <w:rFonts w:ascii="Times New Roman" w:hint="eastAsia"/>
            <w:noProof/>
          </w:rPr>
          <w:t>單位經費：先進車系統股份有限公司</w:t>
        </w:r>
        <w:r w:rsidR="00D60487">
          <w:rPr>
            <w:noProof/>
            <w:webHidden/>
          </w:rPr>
          <w:tab/>
        </w:r>
        <w:r w:rsidR="00D60487">
          <w:rPr>
            <w:noProof/>
            <w:webHidden/>
          </w:rPr>
          <w:fldChar w:fldCharType="begin"/>
        </w:r>
        <w:r w:rsidR="00D60487">
          <w:rPr>
            <w:noProof/>
            <w:webHidden/>
          </w:rPr>
          <w:instrText xml:space="preserve"> PAGEREF _Toc39829497 \h </w:instrText>
        </w:r>
        <w:r w:rsidR="00D60487">
          <w:rPr>
            <w:noProof/>
            <w:webHidden/>
          </w:rPr>
        </w:r>
        <w:r w:rsidR="00D60487">
          <w:rPr>
            <w:noProof/>
            <w:webHidden/>
          </w:rPr>
          <w:fldChar w:fldCharType="separate"/>
        </w:r>
        <w:r w:rsidR="00733F00">
          <w:rPr>
            <w:noProof/>
            <w:webHidden/>
          </w:rPr>
          <w:t>123</w:t>
        </w:r>
        <w:r w:rsidR="00D60487">
          <w:rPr>
            <w:noProof/>
            <w:webHidden/>
          </w:rPr>
          <w:fldChar w:fldCharType="end"/>
        </w:r>
      </w:hyperlink>
    </w:p>
    <w:p w14:paraId="405D6BBA" w14:textId="2F226FC3" w:rsidR="00D60487" w:rsidRDefault="00074DD8">
      <w:pPr>
        <w:pStyle w:val="affff"/>
        <w:tabs>
          <w:tab w:val="right" w:leader="dot" w:pos="9345"/>
        </w:tabs>
        <w:rPr>
          <w:rFonts w:eastAsiaTheme="minorEastAsia" w:cstheme="minorBidi"/>
          <w:smallCaps w:val="0"/>
          <w:noProof/>
          <w:kern w:val="2"/>
          <w:sz w:val="24"/>
          <w:szCs w:val="22"/>
        </w:rPr>
      </w:pPr>
      <w:hyperlink w:anchor="_Toc39829498" w:history="1">
        <w:r w:rsidR="00D60487" w:rsidRPr="00E9133E">
          <w:rPr>
            <w:rStyle w:val="ac"/>
            <w:rFonts w:hint="eastAsia"/>
            <w:noProof/>
          </w:rPr>
          <w:t>表</w:t>
        </w:r>
        <w:r w:rsidR="00D60487" w:rsidRPr="00E9133E">
          <w:rPr>
            <w:rStyle w:val="ac"/>
            <w:noProof/>
          </w:rPr>
          <w:t>4.4</w:t>
        </w:r>
        <w:r w:rsidR="00D60487" w:rsidRPr="00E9133E">
          <w:rPr>
            <w:rStyle w:val="ac"/>
            <w:rFonts w:ascii="Times New Roman" w:hint="eastAsia"/>
            <w:noProof/>
          </w:rPr>
          <w:t>單位經費：博遠智能科技股份有限公司</w:t>
        </w:r>
        <w:r w:rsidR="00D60487">
          <w:rPr>
            <w:noProof/>
            <w:webHidden/>
          </w:rPr>
          <w:tab/>
        </w:r>
        <w:r w:rsidR="00D60487">
          <w:rPr>
            <w:noProof/>
            <w:webHidden/>
          </w:rPr>
          <w:fldChar w:fldCharType="begin"/>
        </w:r>
        <w:r w:rsidR="00D60487">
          <w:rPr>
            <w:noProof/>
            <w:webHidden/>
          </w:rPr>
          <w:instrText xml:space="preserve"> PAGEREF _Toc39829498 \h </w:instrText>
        </w:r>
        <w:r w:rsidR="00D60487">
          <w:rPr>
            <w:noProof/>
            <w:webHidden/>
          </w:rPr>
        </w:r>
        <w:r w:rsidR="00D60487">
          <w:rPr>
            <w:noProof/>
            <w:webHidden/>
          </w:rPr>
          <w:fldChar w:fldCharType="separate"/>
        </w:r>
        <w:r w:rsidR="00733F00">
          <w:rPr>
            <w:noProof/>
            <w:webHidden/>
          </w:rPr>
          <w:t>124</w:t>
        </w:r>
        <w:r w:rsidR="00D60487">
          <w:rPr>
            <w:noProof/>
            <w:webHidden/>
          </w:rPr>
          <w:fldChar w:fldCharType="end"/>
        </w:r>
      </w:hyperlink>
    </w:p>
    <w:p w14:paraId="5AFA8B4C" w14:textId="49F20BCA" w:rsidR="00D60487" w:rsidRDefault="00074DD8">
      <w:pPr>
        <w:pStyle w:val="affff"/>
        <w:tabs>
          <w:tab w:val="right" w:leader="dot" w:pos="9345"/>
        </w:tabs>
        <w:rPr>
          <w:rFonts w:eastAsiaTheme="minorEastAsia" w:cstheme="minorBidi"/>
          <w:smallCaps w:val="0"/>
          <w:noProof/>
          <w:kern w:val="2"/>
          <w:sz w:val="24"/>
          <w:szCs w:val="22"/>
        </w:rPr>
      </w:pPr>
      <w:hyperlink w:anchor="_Toc39829499" w:history="1">
        <w:r w:rsidR="00D60487" w:rsidRPr="00E9133E">
          <w:rPr>
            <w:rStyle w:val="ac"/>
            <w:rFonts w:hint="eastAsia"/>
            <w:noProof/>
          </w:rPr>
          <w:t>表</w:t>
        </w:r>
        <w:r w:rsidR="00D60487" w:rsidRPr="00E9133E">
          <w:rPr>
            <w:rStyle w:val="ac"/>
            <w:noProof/>
          </w:rPr>
          <w:t>4.5</w:t>
        </w:r>
        <w:r w:rsidR="00D60487" w:rsidRPr="00E9133E">
          <w:rPr>
            <w:rStyle w:val="ac"/>
            <w:rFonts w:hint="eastAsia"/>
            <w:noProof/>
          </w:rPr>
          <w:t>創新或研究發展人員之人事費</w:t>
        </w:r>
        <w:r w:rsidR="00D60487" w:rsidRPr="00E9133E">
          <w:rPr>
            <w:rStyle w:val="ac"/>
            <w:noProof/>
          </w:rPr>
          <w:t>(</w:t>
        </w:r>
        <w:r w:rsidR="00D60487" w:rsidRPr="00E9133E">
          <w:rPr>
            <w:rStyle w:val="ac"/>
            <w:rFonts w:hint="eastAsia"/>
            <w:noProof/>
          </w:rPr>
          <w:t>力積電</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_Toc39829499 \h </w:instrText>
        </w:r>
        <w:r w:rsidR="00D60487">
          <w:rPr>
            <w:noProof/>
            <w:webHidden/>
          </w:rPr>
        </w:r>
        <w:r w:rsidR="00D60487">
          <w:rPr>
            <w:noProof/>
            <w:webHidden/>
          </w:rPr>
          <w:fldChar w:fldCharType="separate"/>
        </w:r>
        <w:r w:rsidR="00733F00">
          <w:rPr>
            <w:noProof/>
            <w:webHidden/>
          </w:rPr>
          <w:t>125</w:t>
        </w:r>
        <w:r w:rsidR="00D60487">
          <w:rPr>
            <w:noProof/>
            <w:webHidden/>
          </w:rPr>
          <w:fldChar w:fldCharType="end"/>
        </w:r>
      </w:hyperlink>
    </w:p>
    <w:p w14:paraId="58BEBC72" w14:textId="78EECA07" w:rsidR="00D60487" w:rsidRDefault="00074DD8">
      <w:pPr>
        <w:pStyle w:val="affff"/>
        <w:tabs>
          <w:tab w:val="right" w:leader="dot" w:pos="9345"/>
        </w:tabs>
        <w:rPr>
          <w:rFonts w:eastAsiaTheme="minorEastAsia" w:cstheme="minorBidi"/>
          <w:smallCaps w:val="0"/>
          <w:noProof/>
          <w:kern w:val="2"/>
          <w:sz w:val="24"/>
          <w:szCs w:val="22"/>
        </w:rPr>
      </w:pPr>
      <w:hyperlink w:anchor="_Toc39829500" w:history="1">
        <w:r w:rsidR="00D60487" w:rsidRPr="00E9133E">
          <w:rPr>
            <w:rStyle w:val="ac"/>
            <w:rFonts w:hint="eastAsia"/>
            <w:noProof/>
          </w:rPr>
          <w:t>表</w:t>
        </w:r>
        <w:r w:rsidR="00D60487" w:rsidRPr="00E9133E">
          <w:rPr>
            <w:rStyle w:val="ac"/>
            <w:noProof/>
          </w:rPr>
          <w:t>4.6</w:t>
        </w:r>
        <w:r w:rsidR="00D60487" w:rsidRPr="00E9133E">
          <w:rPr>
            <w:rStyle w:val="ac"/>
            <w:rFonts w:hint="eastAsia"/>
            <w:noProof/>
          </w:rPr>
          <w:t>消耗性器材及原材料費</w:t>
        </w:r>
        <w:r w:rsidR="00D60487" w:rsidRPr="00E9133E">
          <w:rPr>
            <w:rStyle w:val="ac"/>
            <w:noProof/>
          </w:rPr>
          <w:t>(</w:t>
        </w:r>
        <w:r w:rsidR="00D60487" w:rsidRPr="00E9133E">
          <w:rPr>
            <w:rStyle w:val="ac"/>
            <w:rFonts w:hint="eastAsia"/>
            <w:noProof/>
          </w:rPr>
          <w:t>力積電</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_Toc39829500 \h </w:instrText>
        </w:r>
        <w:r w:rsidR="00D60487">
          <w:rPr>
            <w:noProof/>
            <w:webHidden/>
          </w:rPr>
        </w:r>
        <w:r w:rsidR="00D60487">
          <w:rPr>
            <w:noProof/>
            <w:webHidden/>
          </w:rPr>
          <w:fldChar w:fldCharType="separate"/>
        </w:r>
        <w:r w:rsidR="00733F00">
          <w:rPr>
            <w:noProof/>
            <w:webHidden/>
          </w:rPr>
          <w:t>126</w:t>
        </w:r>
        <w:r w:rsidR="00D60487">
          <w:rPr>
            <w:noProof/>
            <w:webHidden/>
          </w:rPr>
          <w:fldChar w:fldCharType="end"/>
        </w:r>
      </w:hyperlink>
    </w:p>
    <w:p w14:paraId="28505973" w14:textId="273211A3" w:rsidR="00D60487" w:rsidRDefault="00074DD8">
      <w:pPr>
        <w:pStyle w:val="affff"/>
        <w:tabs>
          <w:tab w:val="right" w:leader="dot" w:pos="9345"/>
        </w:tabs>
        <w:rPr>
          <w:rFonts w:eastAsiaTheme="minorEastAsia" w:cstheme="minorBidi"/>
          <w:smallCaps w:val="0"/>
          <w:noProof/>
          <w:kern w:val="2"/>
          <w:sz w:val="24"/>
          <w:szCs w:val="22"/>
        </w:rPr>
      </w:pPr>
      <w:hyperlink w:anchor="_Toc39829501" w:history="1">
        <w:r w:rsidR="00D60487" w:rsidRPr="00E9133E">
          <w:rPr>
            <w:rStyle w:val="ac"/>
            <w:rFonts w:hint="eastAsia"/>
            <w:noProof/>
          </w:rPr>
          <w:t>表</w:t>
        </w:r>
        <w:r w:rsidR="00D60487" w:rsidRPr="00E9133E">
          <w:rPr>
            <w:rStyle w:val="ac"/>
            <w:noProof/>
          </w:rPr>
          <w:t>4.7</w:t>
        </w:r>
        <w:r w:rsidR="00D60487" w:rsidRPr="00E9133E">
          <w:rPr>
            <w:rStyle w:val="ac"/>
            <w:rFonts w:hint="eastAsia"/>
            <w:noProof/>
          </w:rPr>
          <w:t>創新或研究發展設備使用費</w:t>
        </w:r>
        <w:r w:rsidR="00D60487" w:rsidRPr="00E9133E">
          <w:rPr>
            <w:rStyle w:val="ac"/>
            <w:noProof/>
          </w:rPr>
          <w:t>(</w:t>
        </w:r>
        <w:r w:rsidR="00D60487" w:rsidRPr="00E9133E">
          <w:rPr>
            <w:rStyle w:val="ac"/>
            <w:rFonts w:hint="eastAsia"/>
            <w:noProof/>
          </w:rPr>
          <w:t>力積電</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_Toc39829501 \h </w:instrText>
        </w:r>
        <w:r w:rsidR="00D60487">
          <w:rPr>
            <w:noProof/>
            <w:webHidden/>
          </w:rPr>
        </w:r>
        <w:r w:rsidR="00D60487">
          <w:rPr>
            <w:noProof/>
            <w:webHidden/>
          </w:rPr>
          <w:fldChar w:fldCharType="separate"/>
        </w:r>
        <w:r w:rsidR="00733F00">
          <w:rPr>
            <w:noProof/>
            <w:webHidden/>
          </w:rPr>
          <w:t>127</w:t>
        </w:r>
        <w:r w:rsidR="00D60487">
          <w:rPr>
            <w:noProof/>
            <w:webHidden/>
          </w:rPr>
          <w:fldChar w:fldCharType="end"/>
        </w:r>
      </w:hyperlink>
    </w:p>
    <w:p w14:paraId="2D846A2B" w14:textId="02A9147F" w:rsidR="00D60487" w:rsidRDefault="00074DD8">
      <w:pPr>
        <w:pStyle w:val="affff"/>
        <w:tabs>
          <w:tab w:val="right" w:leader="dot" w:pos="9345"/>
        </w:tabs>
        <w:rPr>
          <w:rFonts w:eastAsiaTheme="minorEastAsia" w:cstheme="minorBidi"/>
          <w:smallCaps w:val="0"/>
          <w:noProof/>
          <w:kern w:val="2"/>
          <w:sz w:val="24"/>
          <w:szCs w:val="22"/>
        </w:rPr>
      </w:pPr>
      <w:hyperlink w:anchor="_Toc39829502" w:history="1">
        <w:r w:rsidR="00D60487" w:rsidRPr="00E9133E">
          <w:rPr>
            <w:rStyle w:val="ac"/>
            <w:rFonts w:hint="eastAsia"/>
            <w:noProof/>
          </w:rPr>
          <w:t>表</w:t>
        </w:r>
        <w:r w:rsidR="00D60487" w:rsidRPr="00E9133E">
          <w:rPr>
            <w:rStyle w:val="ac"/>
            <w:noProof/>
          </w:rPr>
          <w:t>4.8</w:t>
        </w:r>
        <w:r w:rsidR="00D60487" w:rsidRPr="00E9133E">
          <w:rPr>
            <w:rStyle w:val="ac"/>
            <w:rFonts w:hint="eastAsia"/>
            <w:noProof/>
          </w:rPr>
          <w:t>設備軟、硬體使用費需求總計</w:t>
        </w:r>
        <w:r w:rsidR="00D60487" w:rsidRPr="00E9133E">
          <w:rPr>
            <w:rStyle w:val="ac"/>
            <w:noProof/>
          </w:rPr>
          <w:t>(</w:t>
        </w:r>
        <w:r w:rsidR="00D60487" w:rsidRPr="00E9133E">
          <w:rPr>
            <w:rStyle w:val="ac"/>
            <w:rFonts w:hint="eastAsia"/>
            <w:noProof/>
          </w:rPr>
          <w:t>力積電</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_Toc39829502 \h </w:instrText>
        </w:r>
        <w:r w:rsidR="00D60487">
          <w:rPr>
            <w:noProof/>
            <w:webHidden/>
          </w:rPr>
        </w:r>
        <w:r w:rsidR="00D60487">
          <w:rPr>
            <w:noProof/>
            <w:webHidden/>
          </w:rPr>
          <w:fldChar w:fldCharType="separate"/>
        </w:r>
        <w:r w:rsidR="00733F00">
          <w:rPr>
            <w:noProof/>
            <w:webHidden/>
          </w:rPr>
          <w:t>129</w:t>
        </w:r>
        <w:r w:rsidR="00D60487">
          <w:rPr>
            <w:noProof/>
            <w:webHidden/>
          </w:rPr>
          <w:fldChar w:fldCharType="end"/>
        </w:r>
      </w:hyperlink>
    </w:p>
    <w:p w14:paraId="4BE9C1D9" w14:textId="33F4E91B" w:rsidR="00D60487" w:rsidRDefault="00074DD8">
      <w:pPr>
        <w:pStyle w:val="affff"/>
        <w:tabs>
          <w:tab w:val="right" w:leader="dot" w:pos="9345"/>
        </w:tabs>
        <w:rPr>
          <w:rFonts w:eastAsiaTheme="minorEastAsia" w:cstheme="minorBidi"/>
          <w:smallCaps w:val="0"/>
          <w:noProof/>
          <w:kern w:val="2"/>
          <w:sz w:val="24"/>
          <w:szCs w:val="22"/>
        </w:rPr>
      </w:pPr>
      <w:hyperlink w:anchor="_Toc39829503" w:history="1">
        <w:r w:rsidR="00D60487" w:rsidRPr="00E9133E">
          <w:rPr>
            <w:rStyle w:val="ac"/>
            <w:rFonts w:hint="eastAsia"/>
            <w:noProof/>
          </w:rPr>
          <w:t>表</w:t>
        </w:r>
        <w:r w:rsidR="00D60487" w:rsidRPr="00E9133E">
          <w:rPr>
            <w:rStyle w:val="ac"/>
            <w:noProof/>
          </w:rPr>
          <w:t>4.9</w:t>
        </w:r>
        <w:r w:rsidR="00D60487" w:rsidRPr="00E9133E">
          <w:rPr>
            <w:rStyle w:val="ac"/>
            <w:rFonts w:hint="eastAsia"/>
            <w:noProof/>
          </w:rPr>
          <w:t>創新或研究發展設備維護費</w:t>
        </w:r>
        <w:r w:rsidR="00D60487" w:rsidRPr="00E9133E">
          <w:rPr>
            <w:rStyle w:val="ac"/>
            <w:noProof/>
          </w:rPr>
          <w:t>(</w:t>
        </w:r>
        <w:r w:rsidR="00D60487" w:rsidRPr="00E9133E">
          <w:rPr>
            <w:rStyle w:val="ac"/>
            <w:rFonts w:hint="eastAsia"/>
            <w:noProof/>
          </w:rPr>
          <w:t>力積電</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_Toc39829503 \h </w:instrText>
        </w:r>
        <w:r w:rsidR="00D60487">
          <w:rPr>
            <w:noProof/>
            <w:webHidden/>
          </w:rPr>
        </w:r>
        <w:r w:rsidR="00D60487">
          <w:rPr>
            <w:noProof/>
            <w:webHidden/>
          </w:rPr>
          <w:fldChar w:fldCharType="separate"/>
        </w:r>
        <w:r w:rsidR="00733F00">
          <w:rPr>
            <w:noProof/>
            <w:webHidden/>
          </w:rPr>
          <w:t>130</w:t>
        </w:r>
        <w:r w:rsidR="00D60487">
          <w:rPr>
            <w:noProof/>
            <w:webHidden/>
          </w:rPr>
          <w:fldChar w:fldCharType="end"/>
        </w:r>
      </w:hyperlink>
    </w:p>
    <w:p w14:paraId="61BE6D95" w14:textId="039A4B06" w:rsidR="00D60487" w:rsidRDefault="00074DD8">
      <w:pPr>
        <w:pStyle w:val="affff"/>
        <w:tabs>
          <w:tab w:val="right" w:leader="dot" w:pos="9345"/>
        </w:tabs>
        <w:rPr>
          <w:rFonts w:eastAsiaTheme="minorEastAsia" w:cstheme="minorBidi"/>
          <w:smallCaps w:val="0"/>
          <w:noProof/>
          <w:kern w:val="2"/>
          <w:sz w:val="24"/>
          <w:szCs w:val="22"/>
        </w:rPr>
      </w:pPr>
      <w:hyperlink w:anchor="_Toc39829504" w:history="1">
        <w:r w:rsidR="00D60487" w:rsidRPr="00E9133E">
          <w:rPr>
            <w:rStyle w:val="ac"/>
            <w:rFonts w:hint="eastAsia"/>
            <w:noProof/>
          </w:rPr>
          <w:t>表</w:t>
        </w:r>
        <w:r w:rsidR="00D60487" w:rsidRPr="00E9133E">
          <w:rPr>
            <w:rStyle w:val="ac"/>
            <w:noProof/>
          </w:rPr>
          <w:t>4.10</w:t>
        </w:r>
        <w:r w:rsidR="00D60487" w:rsidRPr="00E9133E">
          <w:rPr>
            <w:rStyle w:val="ac"/>
            <w:rFonts w:hint="eastAsia"/>
            <w:noProof/>
          </w:rPr>
          <w:t>無形資產之引進、委託研究或驗證費</w:t>
        </w:r>
        <w:r w:rsidR="00D60487" w:rsidRPr="00E9133E">
          <w:rPr>
            <w:rStyle w:val="ac"/>
            <w:noProof/>
          </w:rPr>
          <w:t>(</w:t>
        </w:r>
        <w:r w:rsidR="00D60487" w:rsidRPr="00E9133E">
          <w:rPr>
            <w:rStyle w:val="ac"/>
            <w:rFonts w:hint="eastAsia"/>
            <w:noProof/>
          </w:rPr>
          <w:t>力積電</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_Toc39829504 \h </w:instrText>
        </w:r>
        <w:r w:rsidR="00D60487">
          <w:rPr>
            <w:noProof/>
            <w:webHidden/>
          </w:rPr>
        </w:r>
        <w:r w:rsidR="00D60487">
          <w:rPr>
            <w:noProof/>
            <w:webHidden/>
          </w:rPr>
          <w:fldChar w:fldCharType="separate"/>
        </w:r>
        <w:r w:rsidR="00733F00">
          <w:rPr>
            <w:noProof/>
            <w:webHidden/>
          </w:rPr>
          <w:t>131</w:t>
        </w:r>
        <w:r w:rsidR="00D60487">
          <w:rPr>
            <w:noProof/>
            <w:webHidden/>
          </w:rPr>
          <w:fldChar w:fldCharType="end"/>
        </w:r>
      </w:hyperlink>
    </w:p>
    <w:p w14:paraId="617EDF78" w14:textId="2390FECA" w:rsidR="00D60487" w:rsidRDefault="00074DD8">
      <w:pPr>
        <w:pStyle w:val="affff"/>
        <w:tabs>
          <w:tab w:val="right" w:leader="dot" w:pos="9345"/>
        </w:tabs>
        <w:rPr>
          <w:rFonts w:eastAsiaTheme="minorEastAsia" w:cstheme="minorBidi"/>
          <w:smallCaps w:val="0"/>
          <w:noProof/>
          <w:kern w:val="2"/>
          <w:sz w:val="24"/>
          <w:szCs w:val="22"/>
        </w:rPr>
      </w:pPr>
      <w:hyperlink w:anchor="_Toc39829505" w:history="1">
        <w:r w:rsidR="00D60487" w:rsidRPr="00E9133E">
          <w:rPr>
            <w:rStyle w:val="ac"/>
            <w:rFonts w:hint="eastAsia"/>
            <w:noProof/>
          </w:rPr>
          <w:t>表</w:t>
        </w:r>
        <w:r w:rsidR="00D60487" w:rsidRPr="00E9133E">
          <w:rPr>
            <w:rStyle w:val="ac"/>
            <w:noProof/>
          </w:rPr>
          <w:t>4.11</w:t>
        </w:r>
        <w:r w:rsidR="00D60487" w:rsidRPr="00E9133E">
          <w:rPr>
            <w:rStyle w:val="ac"/>
            <w:rFonts w:hint="eastAsia"/>
            <w:noProof/>
          </w:rPr>
          <w:t>國內差旅費</w:t>
        </w:r>
        <w:r w:rsidR="00D60487" w:rsidRPr="00E9133E">
          <w:rPr>
            <w:rStyle w:val="ac"/>
            <w:noProof/>
          </w:rPr>
          <w:t>(</w:t>
        </w:r>
        <w:r w:rsidR="00D60487" w:rsidRPr="00E9133E">
          <w:rPr>
            <w:rStyle w:val="ac"/>
            <w:rFonts w:hint="eastAsia"/>
            <w:noProof/>
          </w:rPr>
          <w:t>力積電</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_Toc39829505 \h </w:instrText>
        </w:r>
        <w:r w:rsidR="00D60487">
          <w:rPr>
            <w:noProof/>
            <w:webHidden/>
          </w:rPr>
        </w:r>
        <w:r w:rsidR="00D60487">
          <w:rPr>
            <w:noProof/>
            <w:webHidden/>
          </w:rPr>
          <w:fldChar w:fldCharType="separate"/>
        </w:r>
        <w:r w:rsidR="00733F00">
          <w:rPr>
            <w:noProof/>
            <w:webHidden/>
          </w:rPr>
          <w:t>132</w:t>
        </w:r>
        <w:r w:rsidR="00D60487">
          <w:rPr>
            <w:noProof/>
            <w:webHidden/>
          </w:rPr>
          <w:fldChar w:fldCharType="end"/>
        </w:r>
      </w:hyperlink>
    </w:p>
    <w:p w14:paraId="5B4FDF7A" w14:textId="6AE214A8" w:rsidR="00D60487" w:rsidRDefault="00074DD8">
      <w:pPr>
        <w:pStyle w:val="affff"/>
        <w:tabs>
          <w:tab w:val="right" w:leader="dot" w:pos="9345"/>
        </w:tabs>
        <w:rPr>
          <w:rFonts w:eastAsiaTheme="minorEastAsia" w:cstheme="minorBidi"/>
          <w:smallCaps w:val="0"/>
          <w:noProof/>
          <w:kern w:val="2"/>
          <w:sz w:val="24"/>
          <w:szCs w:val="22"/>
        </w:rPr>
      </w:pPr>
      <w:hyperlink w:anchor="_Toc39829506" w:history="1">
        <w:r w:rsidR="00D60487" w:rsidRPr="00E9133E">
          <w:rPr>
            <w:rStyle w:val="ac"/>
            <w:rFonts w:hint="eastAsia"/>
            <w:noProof/>
          </w:rPr>
          <w:t>表</w:t>
        </w:r>
        <w:r w:rsidR="00D60487" w:rsidRPr="00E9133E">
          <w:rPr>
            <w:rStyle w:val="ac"/>
            <w:noProof/>
          </w:rPr>
          <w:t>4.12</w:t>
        </w:r>
        <w:r w:rsidR="00D60487" w:rsidRPr="00E9133E">
          <w:rPr>
            <w:rStyle w:val="ac"/>
            <w:rFonts w:hint="eastAsia"/>
            <w:noProof/>
          </w:rPr>
          <w:t>專利申請費</w:t>
        </w:r>
        <w:r w:rsidR="00D60487" w:rsidRPr="00E9133E">
          <w:rPr>
            <w:rStyle w:val="ac"/>
            <w:noProof/>
          </w:rPr>
          <w:t>(</w:t>
        </w:r>
        <w:r w:rsidR="00D60487" w:rsidRPr="00E9133E">
          <w:rPr>
            <w:rStyle w:val="ac"/>
            <w:rFonts w:hint="eastAsia"/>
            <w:noProof/>
          </w:rPr>
          <w:t>力積電</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_Toc39829506 \h </w:instrText>
        </w:r>
        <w:r w:rsidR="00D60487">
          <w:rPr>
            <w:noProof/>
            <w:webHidden/>
          </w:rPr>
        </w:r>
        <w:r w:rsidR="00D60487">
          <w:rPr>
            <w:noProof/>
            <w:webHidden/>
          </w:rPr>
          <w:fldChar w:fldCharType="separate"/>
        </w:r>
        <w:r w:rsidR="00733F00">
          <w:rPr>
            <w:noProof/>
            <w:webHidden/>
          </w:rPr>
          <w:t>133</w:t>
        </w:r>
        <w:r w:rsidR="00D60487">
          <w:rPr>
            <w:noProof/>
            <w:webHidden/>
          </w:rPr>
          <w:fldChar w:fldCharType="end"/>
        </w:r>
      </w:hyperlink>
    </w:p>
    <w:p w14:paraId="223D1FD7" w14:textId="1C2240E6" w:rsidR="00D60487" w:rsidRDefault="00074DD8">
      <w:pPr>
        <w:pStyle w:val="affff"/>
        <w:tabs>
          <w:tab w:val="right" w:leader="dot" w:pos="9345"/>
        </w:tabs>
        <w:rPr>
          <w:rFonts w:eastAsiaTheme="minorEastAsia" w:cstheme="minorBidi"/>
          <w:smallCaps w:val="0"/>
          <w:noProof/>
          <w:kern w:val="2"/>
          <w:sz w:val="24"/>
          <w:szCs w:val="22"/>
        </w:rPr>
      </w:pPr>
      <w:hyperlink w:anchor="_Toc39829507" w:history="1">
        <w:r w:rsidR="00D60487" w:rsidRPr="00E9133E">
          <w:rPr>
            <w:rStyle w:val="ac"/>
            <w:rFonts w:hint="eastAsia"/>
            <w:noProof/>
          </w:rPr>
          <w:t>表</w:t>
        </w:r>
        <w:r w:rsidR="00D60487" w:rsidRPr="00E9133E">
          <w:rPr>
            <w:rStyle w:val="ac"/>
            <w:noProof/>
          </w:rPr>
          <w:t>4.13</w:t>
        </w:r>
        <w:r w:rsidR="00D60487" w:rsidRPr="00E9133E">
          <w:rPr>
            <w:rStyle w:val="ac"/>
            <w:rFonts w:hint="eastAsia"/>
            <w:noProof/>
          </w:rPr>
          <w:t>獎勵金額</w:t>
        </w:r>
        <w:r w:rsidR="00D60487" w:rsidRPr="00E9133E">
          <w:rPr>
            <w:rStyle w:val="ac"/>
            <w:noProof/>
          </w:rPr>
          <w:t>(</w:t>
        </w:r>
        <w:r w:rsidR="00D60487" w:rsidRPr="00E9133E">
          <w:rPr>
            <w:rStyle w:val="ac"/>
            <w:rFonts w:hint="eastAsia"/>
            <w:noProof/>
          </w:rPr>
          <w:t>力積電</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_Toc39829507 \h </w:instrText>
        </w:r>
        <w:r w:rsidR="00D60487">
          <w:rPr>
            <w:noProof/>
            <w:webHidden/>
          </w:rPr>
        </w:r>
        <w:r w:rsidR="00D60487">
          <w:rPr>
            <w:noProof/>
            <w:webHidden/>
          </w:rPr>
          <w:fldChar w:fldCharType="separate"/>
        </w:r>
        <w:r w:rsidR="00733F00">
          <w:rPr>
            <w:noProof/>
            <w:webHidden/>
          </w:rPr>
          <w:t>134</w:t>
        </w:r>
        <w:r w:rsidR="00D60487">
          <w:rPr>
            <w:noProof/>
            <w:webHidden/>
          </w:rPr>
          <w:fldChar w:fldCharType="end"/>
        </w:r>
      </w:hyperlink>
    </w:p>
    <w:p w14:paraId="1DFB50C0" w14:textId="36CB3983" w:rsidR="00D60487" w:rsidRDefault="00074DD8">
      <w:pPr>
        <w:pStyle w:val="affff"/>
        <w:tabs>
          <w:tab w:val="right" w:leader="dot" w:pos="9345"/>
        </w:tabs>
        <w:rPr>
          <w:rFonts w:eastAsiaTheme="minorEastAsia" w:cstheme="minorBidi"/>
          <w:smallCaps w:val="0"/>
          <w:noProof/>
          <w:kern w:val="2"/>
          <w:sz w:val="24"/>
          <w:szCs w:val="22"/>
        </w:rPr>
      </w:pPr>
      <w:hyperlink w:anchor="_Toc39829508" w:history="1">
        <w:r w:rsidR="00D60487" w:rsidRPr="00E9133E">
          <w:rPr>
            <w:rStyle w:val="ac"/>
            <w:rFonts w:hint="eastAsia"/>
            <w:noProof/>
          </w:rPr>
          <w:t>表</w:t>
        </w:r>
        <w:r w:rsidR="00D60487" w:rsidRPr="00E9133E">
          <w:rPr>
            <w:rStyle w:val="ac"/>
            <w:noProof/>
          </w:rPr>
          <w:t>4.14</w:t>
        </w:r>
        <w:r w:rsidR="00D60487" w:rsidRPr="00E9133E">
          <w:rPr>
            <w:rStyle w:val="ac"/>
            <w:rFonts w:hint="eastAsia"/>
            <w:noProof/>
          </w:rPr>
          <w:t>創新或研究發展人員之人事費</w:t>
        </w:r>
        <w:r w:rsidR="00D60487" w:rsidRPr="00E9133E">
          <w:rPr>
            <w:rStyle w:val="ac"/>
            <w:noProof/>
          </w:rPr>
          <w:t>(</w:t>
        </w:r>
        <w:r w:rsidR="00D60487" w:rsidRPr="00E9133E">
          <w:rPr>
            <w:rStyle w:val="ac"/>
            <w:rFonts w:hint="eastAsia"/>
            <w:noProof/>
          </w:rPr>
          <w:t>先進車</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_Toc39829508 \h </w:instrText>
        </w:r>
        <w:r w:rsidR="00D60487">
          <w:rPr>
            <w:noProof/>
            <w:webHidden/>
          </w:rPr>
        </w:r>
        <w:r w:rsidR="00D60487">
          <w:rPr>
            <w:noProof/>
            <w:webHidden/>
          </w:rPr>
          <w:fldChar w:fldCharType="separate"/>
        </w:r>
        <w:r w:rsidR="00733F00">
          <w:rPr>
            <w:noProof/>
            <w:webHidden/>
          </w:rPr>
          <w:t>135</w:t>
        </w:r>
        <w:r w:rsidR="00D60487">
          <w:rPr>
            <w:noProof/>
            <w:webHidden/>
          </w:rPr>
          <w:fldChar w:fldCharType="end"/>
        </w:r>
      </w:hyperlink>
    </w:p>
    <w:p w14:paraId="4D55A0D4" w14:textId="6AD61CFE" w:rsidR="00D60487" w:rsidRDefault="00074DD8">
      <w:pPr>
        <w:pStyle w:val="affff"/>
        <w:tabs>
          <w:tab w:val="right" w:leader="dot" w:pos="9345"/>
        </w:tabs>
        <w:rPr>
          <w:rFonts w:eastAsiaTheme="minorEastAsia" w:cstheme="minorBidi"/>
          <w:smallCaps w:val="0"/>
          <w:noProof/>
          <w:kern w:val="2"/>
          <w:sz w:val="24"/>
          <w:szCs w:val="22"/>
        </w:rPr>
      </w:pPr>
      <w:hyperlink w:anchor="_Toc39829509" w:history="1">
        <w:r w:rsidR="00D60487" w:rsidRPr="00E9133E">
          <w:rPr>
            <w:rStyle w:val="ac"/>
            <w:rFonts w:hint="eastAsia"/>
            <w:noProof/>
          </w:rPr>
          <w:t>表</w:t>
        </w:r>
        <w:r w:rsidR="00D60487" w:rsidRPr="00E9133E">
          <w:rPr>
            <w:rStyle w:val="ac"/>
            <w:noProof/>
          </w:rPr>
          <w:t>4.15</w:t>
        </w:r>
        <w:r w:rsidR="00D60487" w:rsidRPr="00E9133E">
          <w:rPr>
            <w:rStyle w:val="ac"/>
            <w:rFonts w:hint="eastAsia"/>
            <w:noProof/>
          </w:rPr>
          <w:t>消耗性器材及原材料費</w:t>
        </w:r>
        <w:r w:rsidR="00D60487" w:rsidRPr="00E9133E">
          <w:rPr>
            <w:rStyle w:val="ac"/>
            <w:noProof/>
          </w:rPr>
          <w:t>(</w:t>
        </w:r>
        <w:r w:rsidR="00D60487" w:rsidRPr="00E9133E">
          <w:rPr>
            <w:rStyle w:val="ac"/>
            <w:rFonts w:hint="eastAsia"/>
            <w:noProof/>
          </w:rPr>
          <w:t>先進車</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_Toc39829509 \h </w:instrText>
        </w:r>
        <w:r w:rsidR="00D60487">
          <w:rPr>
            <w:noProof/>
            <w:webHidden/>
          </w:rPr>
        </w:r>
        <w:r w:rsidR="00D60487">
          <w:rPr>
            <w:noProof/>
            <w:webHidden/>
          </w:rPr>
          <w:fldChar w:fldCharType="separate"/>
        </w:r>
        <w:r w:rsidR="00733F00">
          <w:rPr>
            <w:noProof/>
            <w:webHidden/>
          </w:rPr>
          <w:t>137</w:t>
        </w:r>
        <w:r w:rsidR="00D60487">
          <w:rPr>
            <w:noProof/>
            <w:webHidden/>
          </w:rPr>
          <w:fldChar w:fldCharType="end"/>
        </w:r>
      </w:hyperlink>
    </w:p>
    <w:p w14:paraId="6907BF01" w14:textId="69BCD85C" w:rsidR="00D60487" w:rsidRDefault="00074DD8">
      <w:pPr>
        <w:pStyle w:val="affff"/>
        <w:tabs>
          <w:tab w:val="right" w:leader="dot" w:pos="9345"/>
        </w:tabs>
        <w:rPr>
          <w:rFonts w:eastAsiaTheme="minorEastAsia" w:cstheme="minorBidi"/>
          <w:smallCaps w:val="0"/>
          <w:noProof/>
          <w:kern w:val="2"/>
          <w:sz w:val="24"/>
          <w:szCs w:val="22"/>
        </w:rPr>
      </w:pPr>
      <w:hyperlink w:anchor="_Toc39829510" w:history="1">
        <w:r w:rsidR="00D60487" w:rsidRPr="00E9133E">
          <w:rPr>
            <w:rStyle w:val="ac"/>
            <w:rFonts w:hint="eastAsia"/>
            <w:noProof/>
          </w:rPr>
          <w:t>表</w:t>
        </w:r>
        <w:r w:rsidR="00D60487" w:rsidRPr="00E9133E">
          <w:rPr>
            <w:rStyle w:val="ac"/>
            <w:noProof/>
          </w:rPr>
          <w:t>4.16</w:t>
        </w:r>
        <w:r w:rsidR="00D60487" w:rsidRPr="00E9133E">
          <w:rPr>
            <w:rStyle w:val="ac"/>
            <w:rFonts w:hint="eastAsia"/>
            <w:noProof/>
          </w:rPr>
          <w:t>創新或研究發展設備使用費</w:t>
        </w:r>
        <w:r w:rsidR="00D60487" w:rsidRPr="00E9133E">
          <w:rPr>
            <w:rStyle w:val="ac"/>
            <w:noProof/>
          </w:rPr>
          <w:t>(</w:t>
        </w:r>
        <w:r w:rsidR="00D60487" w:rsidRPr="00E9133E">
          <w:rPr>
            <w:rStyle w:val="ac"/>
            <w:rFonts w:hint="eastAsia"/>
            <w:noProof/>
          </w:rPr>
          <w:t>先進車</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_Toc39829510 \h </w:instrText>
        </w:r>
        <w:r w:rsidR="00D60487">
          <w:rPr>
            <w:noProof/>
            <w:webHidden/>
          </w:rPr>
        </w:r>
        <w:r w:rsidR="00D60487">
          <w:rPr>
            <w:noProof/>
            <w:webHidden/>
          </w:rPr>
          <w:fldChar w:fldCharType="separate"/>
        </w:r>
        <w:r w:rsidR="00733F00">
          <w:rPr>
            <w:noProof/>
            <w:webHidden/>
          </w:rPr>
          <w:t>139</w:t>
        </w:r>
        <w:r w:rsidR="00D60487">
          <w:rPr>
            <w:noProof/>
            <w:webHidden/>
          </w:rPr>
          <w:fldChar w:fldCharType="end"/>
        </w:r>
      </w:hyperlink>
    </w:p>
    <w:p w14:paraId="693768F8" w14:textId="679292F5" w:rsidR="00D60487" w:rsidRDefault="00074DD8">
      <w:pPr>
        <w:pStyle w:val="affff"/>
        <w:tabs>
          <w:tab w:val="right" w:leader="dot" w:pos="9345"/>
        </w:tabs>
        <w:rPr>
          <w:rFonts w:eastAsiaTheme="minorEastAsia" w:cstheme="minorBidi"/>
          <w:smallCaps w:val="0"/>
          <w:noProof/>
          <w:kern w:val="2"/>
          <w:sz w:val="24"/>
          <w:szCs w:val="22"/>
        </w:rPr>
      </w:pPr>
      <w:hyperlink w:anchor="_Toc39829511" w:history="1">
        <w:r w:rsidR="00D60487" w:rsidRPr="00E9133E">
          <w:rPr>
            <w:rStyle w:val="ac"/>
            <w:rFonts w:hint="eastAsia"/>
            <w:noProof/>
          </w:rPr>
          <w:t>表</w:t>
        </w:r>
        <w:r w:rsidR="00D60487" w:rsidRPr="00E9133E">
          <w:rPr>
            <w:rStyle w:val="ac"/>
            <w:noProof/>
          </w:rPr>
          <w:t>4.17</w:t>
        </w:r>
        <w:r w:rsidR="00D60487" w:rsidRPr="00E9133E">
          <w:rPr>
            <w:rStyle w:val="ac"/>
            <w:rFonts w:hint="eastAsia"/>
            <w:noProof/>
          </w:rPr>
          <w:t>設備軟、硬體之使用費需求總計</w:t>
        </w:r>
        <w:r w:rsidR="00D60487" w:rsidRPr="00E9133E">
          <w:rPr>
            <w:rStyle w:val="ac"/>
            <w:noProof/>
          </w:rPr>
          <w:t>(</w:t>
        </w:r>
        <w:r w:rsidR="00D60487" w:rsidRPr="00E9133E">
          <w:rPr>
            <w:rStyle w:val="ac"/>
            <w:rFonts w:hint="eastAsia"/>
            <w:noProof/>
          </w:rPr>
          <w:t>先進車</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_Toc39829511 \h </w:instrText>
        </w:r>
        <w:r w:rsidR="00D60487">
          <w:rPr>
            <w:noProof/>
            <w:webHidden/>
          </w:rPr>
        </w:r>
        <w:r w:rsidR="00D60487">
          <w:rPr>
            <w:noProof/>
            <w:webHidden/>
          </w:rPr>
          <w:fldChar w:fldCharType="separate"/>
        </w:r>
        <w:r w:rsidR="00733F00">
          <w:rPr>
            <w:noProof/>
            <w:webHidden/>
          </w:rPr>
          <w:t>141</w:t>
        </w:r>
        <w:r w:rsidR="00D60487">
          <w:rPr>
            <w:noProof/>
            <w:webHidden/>
          </w:rPr>
          <w:fldChar w:fldCharType="end"/>
        </w:r>
      </w:hyperlink>
    </w:p>
    <w:p w14:paraId="0DC2E99C" w14:textId="6FD0B0DB" w:rsidR="00D60487" w:rsidRDefault="00074DD8">
      <w:pPr>
        <w:pStyle w:val="affff"/>
        <w:tabs>
          <w:tab w:val="right" w:leader="dot" w:pos="9345"/>
        </w:tabs>
        <w:rPr>
          <w:rFonts w:eastAsiaTheme="minorEastAsia" w:cstheme="minorBidi"/>
          <w:smallCaps w:val="0"/>
          <w:noProof/>
          <w:kern w:val="2"/>
          <w:sz w:val="24"/>
          <w:szCs w:val="22"/>
        </w:rPr>
      </w:pPr>
      <w:hyperlink w:anchor="_Toc39829512" w:history="1">
        <w:r w:rsidR="00D60487" w:rsidRPr="00E9133E">
          <w:rPr>
            <w:rStyle w:val="ac"/>
            <w:rFonts w:hint="eastAsia"/>
            <w:noProof/>
          </w:rPr>
          <w:t>表</w:t>
        </w:r>
        <w:r w:rsidR="00D60487" w:rsidRPr="00E9133E">
          <w:rPr>
            <w:rStyle w:val="ac"/>
            <w:noProof/>
          </w:rPr>
          <w:t>4.18</w:t>
        </w:r>
        <w:r w:rsidR="00D60487" w:rsidRPr="00E9133E">
          <w:rPr>
            <w:rStyle w:val="ac"/>
            <w:rFonts w:hint="eastAsia"/>
            <w:noProof/>
          </w:rPr>
          <w:t>創新或研究發展設備維護費</w:t>
        </w:r>
        <w:r w:rsidR="00D60487" w:rsidRPr="00E9133E">
          <w:rPr>
            <w:rStyle w:val="ac"/>
            <w:noProof/>
          </w:rPr>
          <w:t>(</w:t>
        </w:r>
        <w:r w:rsidR="00D60487" w:rsidRPr="00E9133E">
          <w:rPr>
            <w:rStyle w:val="ac"/>
            <w:rFonts w:hint="eastAsia"/>
            <w:noProof/>
          </w:rPr>
          <w:t>先進車</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_Toc39829512 \h </w:instrText>
        </w:r>
        <w:r w:rsidR="00D60487">
          <w:rPr>
            <w:noProof/>
            <w:webHidden/>
          </w:rPr>
        </w:r>
        <w:r w:rsidR="00D60487">
          <w:rPr>
            <w:noProof/>
            <w:webHidden/>
          </w:rPr>
          <w:fldChar w:fldCharType="separate"/>
        </w:r>
        <w:r w:rsidR="00733F00">
          <w:rPr>
            <w:noProof/>
            <w:webHidden/>
          </w:rPr>
          <w:t>142</w:t>
        </w:r>
        <w:r w:rsidR="00D60487">
          <w:rPr>
            <w:noProof/>
            <w:webHidden/>
          </w:rPr>
          <w:fldChar w:fldCharType="end"/>
        </w:r>
      </w:hyperlink>
    </w:p>
    <w:p w14:paraId="0988AE49" w14:textId="28CC923E" w:rsidR="00D60487" w:rsidRDefault="00074DD8">
      <w:pPr>
        <w:pStyle w:val="affff"/>
        <w:tabs>
          <w:tab w:val="right" w:leader="dot" w:pos="9345"/>
        </w:tabs>
        <w:rPr>
          <w:rFonts w:eastAsiaTheme="minorEastAsia" w:cstheme="minorBidi"/>
          <w:smallCaps w:val="0"/>
          <w:noProof/>
          <w:kern w:val="2"/>
          <w:sz w:val="24"/>
          <w:szCs w:val="22"/>
        </w:rPr>
      </w:pPr>
      <w:hyperlink w:anchor="_Toc39829513" w:history="1">
        <w:r w:rsidR="00D60487" w:rsidRPr="00E9133E">
          <w:rPr>
            <w:rStyle w:val="ac"/>
            <w:rFonts w:hint="eastAsia"/>
            <w:noProof/>
          </w:rPr>
          <w:t>表</w:t>
        </w:r>
        <w:r w:rsidR="00D60487" w:rsidRPr="00E9133E">
          <w:rPr>
            <w:rStyle w:val="ac"/>
            <w:noProof/>
          </w:rPr>
          <w:t>4.19</w:t>
        </w:r>
        <w:r w:rsidR="00D60487" w:rsidRPr="00E9133E">
          <w:rPr>
            <w:rStyle w:val="ac"/>
            <w:rFonts w:hint="eastAsia"/>
            <w:noProof/>
          </w:rPr>
          <w:t>無形資產之引進、委託研究或驗證費</w:t>
        </w:r>
        <w:r w:rsidR="00D60487" w:rsidRPr="00E9133E">
          <w:rPr>
            <w:rStyle w:val="ac"/>
            <w:noProof/>
          </w:rPr>
          <w:t>(</w:t>
        </w:r>
        <w:r w:rsidR="00D60487" w:rsidRPr="00E9133E">
          <w:rPr>
            <w:rStyle w:val="ac"/>
            <w:rFonts w:hint="eastAsia"/>
            <w:noProof/>
          </w:rPr>
          <w:t>先進車</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_Toc39829513 \h </w:instrText>
        </w:r>
        <w:r w:rsidR="00D60487">
          <w:rPr>
            <w:noProof/>
            <w:webHidden/>
          </w:rPr>
        </w:r>
        <w:r w:rsidR="00D60487">
          <w:rPr>
            <w:noProof/>
            <w:webHidden/>
          </w:rPr>
          <w:fldChar w:fldCharType="separate"/>
        </w:r>
        <w:r w:rsidR="00733F00">
          <w:rPr>
            <w:noProof/>
            <w:webHidden/>
          </w:rPr>
          <w:t>143</w:t>
        </w:r>
        <w:r w:rsidR="00D60487">
          <w:rPr>
            <w:noProof/>
            <w:webHidden/>
          </w:rPr>
          <w:fldChar w:fldCharType="end"/>
        </w:r>
      </w:hyperlink>
    </w:p>
    <w:p w14:paraId="5B92EB3A" w14:textId="4E94B8F0" w:rsidR="00D60487" w:rsidRDefault="00074DD8">
      <w:pPr>
        <w:pStyle w:val="affff"/>
        <w:tabs>
          <w:tab w:val="right" w:leader="dot" w:pos="9345"/>
        </w:tabs>
        <w:rPr>
          <w:rFonts w:eastAsiaTheme="minorEastAsia" w:cstheme="minorBidi"/>
          <w:smallCaps w:val="0"/>
          <w:noProof/>
          <w:kern w:val="2"/>
          <w:sz w:val="24"/>
          <w:szCs w:val="22"/>
        </w:rPr>
      </w:pPr>
      <w:hyperlink w:anchor="_Toc39829514" w:history="1">
        <w:r w:rsidR="00D60487" w:rsidRPr="00E9133E">
          <w:rPr>
            <w:rStyle w:val="ac"/>
            <w:rFonts w:hint="eastAsia"/>
            <w:noProof/>
          </w:rPr>
          <w:t>表</w:t>
        </w:r>
        <w:r w:rsidR="00D60487" w:rsidRPr="00E9133E">
          <w:rPr>
            <w:rStyle w:val="ac"/>
            <w:noProof/>
          </w:rPr>
          <w:t>4.20</w:t>
        </w:r>
        <w:r w:rsidR="00D60487" w:rsidRPr="00E9133E">
          <w:rPr>
            <w:rStyle w:val="ac"/>
            <w:rFonts w:hint="eastAsia"/>
            <w:noProof/>
          </w:rPr>
          <w:t>國內差旅費</w:t>
        </w:r>
        <w:r w:rsidR="00D60487" w:rsidRPr="00E9133E">
          <w:rPr>
            <w:rStyle w:val="ac"/>
            <w:noProof/>
          </w:rPr>
          <w:t>(</w:t>
        </w:r>
        <w:r w:rsidR="00D60487" w:rsidRPr="00E9133E">
          <w:rPr>
            <w:rStyle w:val="ac"/>
            <w:rFonts w:hint="eastAsia"/>
            <w:noProof/>
          </w:rPr>
          <w:t>先進車</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_Toc39829514 \h </w:instrText>
        </w:r>
        <w:r w:rsidR="00D60487">
          <w:rPr>
            <w:noProof/>
            <w:webHidden/>
          </w:rPr>
        </w:r>
        <w:r w:rsidR="00D60487">
          <w:rPr>
            <w:noProof/>
            <w:webHidden/>
          </w:rPr>
          <w:fldChar w:fldCharType="separate"/>
        </w:r>
        <w:r w:rsidR="00733F00">
          <w:rPr>
            <w:noProof/>
            <w:webHidden/>
          </w:rPr>
          <w:t>144</w:t>
        </w:r>
        <w:r w:rsidR="00D60487">
          <w:rPr>
            <w:noProof/>
            <w:webHidden/>
          </w:rPr>
          <w:fldChar w:fldCharType="end"/>
        </w:r>
      </w:hyperlink>
    </w:p>
    <w:p w14:paraId="2E56FF91" w14:textId="763BC5A2" w:rsidR="00D60487" w:rsidRDefault="00074DD8">
      <w:pPr>
        <w:pStyle w:val="affff"/>
        <w:tabs>
          <w:tab w:val="right" w:leader="dot" w:pos="9345"/>
        </w:tabs>
        <w:rPr>
          <w:rFonts w:eastAsiaTheme="minorEastAsia" w:cstheme="minorBidi"/>
          <w:smallCaps w:val="0"/>
          <w:noProof/>
          <w:kern w:val="2"/>
          <w:sz w:val="24"/>
          <w:szCs w:val="22"/>
        </w:rPr>
      </w:pPr>
      <w:hyperlink w:anchor="_Toc39829515" w:history="1">
        <w:r w:rsidR="00D60487" w:rsidRPr="00E9133E">
          <w:rPr>
            <w:rStyle w:val="ac"/>
            <w:rFonts w:hint="eastAsia"/>
            <w:noProof/>
          </w:rPr>
          <w:t>表</w:t>
        </w:r>
        <w:r w:rsidR="00D60487" w:rsidRPr="00E9133E">
          <w:rPr>
            <w:rStyle w:val="ac"/>
            <w:noProof/>
          </w:rPr>
          <w:t>4.21</w:t>
        </w:r>
        <w:r w:rsidR="00D60487" w:rsidRPr="00E9133E">
          <w:rPr>
            <w:rStyle w:val="ac"/>
            <w:rFonts w:hint="eastAsia"/>
            <w:noProof/>
          </w:rPr>
          <w:t>專利申請費</w:t>
        </w:r>
        <w:r w:rsidR="00D60487" w:rsidRPr="00E9133E">
          <w:rPr>
            <w:rStyle w:val="ac"/>
            <w:noProof/>
          </w:rPr>
          <w:t>(</w:t>
        </w:r>
        <w:r w:rsidR="00D60487" w:rsidRPr="00E9133E">
          <w:rPr>
            <w:rStyle w:val="ac"/>
            <w:rFonts w:hint="eastAsia"/>
            <w:noProof/>
          </w:rPr>
          <w:t>先進車</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_Toc39829515 \h </w:instrText>
        </w:r>
        <w:r w:rsidR="00D60487">
          <w:rPr>
            <w:noProof/>
            <w:webHidden/>
          </w:rPr>
        </w:r>
        <w:r w:rsidR="00D60487">
          <w:rPr>
            <w:noProof/>
            <w:webHidden/>
          </w:rPr>
          <w:fldChar w:fldCharType="separate"/>
        </w:r>
        <w:r w:rsidR="00733F00">
          <w:rPr>
            <w:noProof/>
            <w:webHidden/>
          </w:rPr>
          <w:t>145</w:t>
        </w:r>
        <w:r w:rsidR="00D60487">
          <w:rPr>
            <w:noProof/>
            <w:webHidden/>
          </w:rPr>
          <w:fldChar w:fldCharType="end"/>
        </w:r>
      </w:hyperlink>
    </w:p>
    <w:p w14:paraId="5A971BF1" w14:textId="6C459584" w:rsidR="00D60487" w:rsidRDefault="00074DD8">
      <w:pPr>
        <w:pStyle w:val="affff"/>
        <w:tabs>
          <w:tab w:val="right" w:leader="dot" w:pos="9345"/>
        </w:tabs>
        <w:rPr>
          <w:rFonts w:eastAsiaTheme="minorEastAsia" w:cstheme="minorBidi"/>
          <w:smallCaps w:val="0"/>
          <w:noProof/>
          <w:kern w:val="2"/>
          <w:sz w:val="24"/>
          <w:szCs w:val="22"/>
        </w:rPr>
      </w:pPr>
      <w:hyperlink w:anchor="_Toc39829516" w:history="1">
        <w:r w:rsidR="00D60487" w:rsidRPr="00E9133E">
          <w:rPr>
            <w:rStyle w:val="ac"/>
            <w:rFonts w:hint="eastAsia"/>
            <w:noProof/>
          </w:rPr>
          <w:t>表</w:t>
        </w:r>
        <w:r w:rsidR="00D60487" w:rsidRPr="00E9133E">
          <w:rPr>
            <w:rStyle w:val="ac"/>
            <w:noProof/>
          </w:rPr>
          <w:t>4.22</w:t>
        </w:r>
        <w:r w:rsidR="00D60487" w:rsidRPr="00E9133E">
          <w:rPr>
            <w:rStyle w:val="ac"/>
            <w:rFonts w:hint="eastAsia"/>
            <w:noProof/>
          </w:rPr>
          <w:t>獎勵金額</w:t>
        </w:r>
        <w:r w:rsidR="00D60487" w:rsidRPr="00E9133E">
          <w:rPr>
            <w:rStyle w:val="ac"/>
            <w:noProof/>
          </w:rPr>
          <w:t>(</w:t>
        </w:r>
        <w:r w:rsidR="00D60487" w:rsidRPr="00E9133E">
          <w:rPr>
            <w:rStyle w:val="ac"/>
            <w:rFonts w:hint="eastAsia"/>
            <w:noProof/>
          </w:rPr>
          <w:t>先進車</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_Toc39829516 \h </w:instrText>
        </w:r>
        <w:r w:rsidR="00D60487">
          <w:rPr>
            <w:noProof/>
            <w:webHidden/>
          </w:rPr>
        </w:r>
        <w:r w:rsidR="00D60487">
          <w:rPr>
            <w:noProof/>
            <w:webHidden/>
          </w:rPr>
          <w:fldChar w:fldCharType="separate"/>
        </w:r>
        <w:r w:rsidR="00733F00">
          <w:rPr>
            <w:noProof/>
            <w:webHidden/>
          </w:rPr>
          <w:t>146</w:t>
        </w:r>
        <w:r w:rsidR="00D60487">
          <w:rPr>
            <w:noProof/>
            <w:webHidden/>
          </w:rPr>
          <w:fldChar w:fldCharType="end"/>
        </w:r>
      </w:hyperlink>
    </w:p>
    <w:p w14:paraId="7217C437" w14:textId="15F34B05" w:rsidR="00D60487" w:rsidRDefault="00074DD8">
      <w:pPr>
        <w:pStyle w:val="affff"/>
        <w:tabs>
          <w:tab w:val="right" w:leader="dot" w:pos="9345"/>
        </w:tabs>
        <w:rPr>
          <w:rFonts w:eastAsiaTheme="minorEastAsia" w:cstheme="minorBidi"/>
          <w:smallCaps w:val="0"/>
          <w:noProof/>
          <w:kern w:val="2"/>
          <w:sz w:val="24"/>
          <w:szCs w:val="22"/>
        </w:rPr>
      </w:pPr>
      <w:hyperlink w:anchor="_Toc39829517" w:history="1">
        <w:r w:rsidR="00D60487" w:rsidRPr="00E9133E">
          <w:rPr>
            <w:rStyle w:val="ac"/>
            <w:rFonts w:hint="eastAsia"/>
            <w:noProof/>
          </w:rPr>
          <w:t>表</w:t>
        </w:r>
        <w:r w:rsidR="00D60487" w:rsidRPr="00E9133E">
          <w:rPr>
            <w:rStyle w:val="ac"/>
            <w:noProof/>
          </w:rPr>
          <w:t>4.23</w:t>
        </w:r>
        <w:r w:rsidR="00D60487" w:rsidRPr="00E9133E">
          <w:rPr>
            <w:rStyle w:val="ac"/>
            <w:rFonts w:hint="eastAsia"/>
            <w:noProof/>
          </w:rPr>
          <w:t>創新或研究發展人員之人事費</w:t>
        </w:r>
        <w:r w:rsidR="00D60487" w:rsidRPr="00E9133E">
          <w:rPr>
            <w:rStyle w:val="ac"/>
            <w:noProof/>
          </w:rPr>
          <w:t>(</w:t>
        </w:r>
        <w:r w:rsidR="00D60487" w:rsidRPr="00E9133E">
          <w:rPr>
            <w:rStyle w:val="ac"/>
            <w:rFonts w:ascii="Times New Roman" w:hint="eastAsia"/>
            <w:noProof/>
          </w:rPr>
          <w:t>博遠智能</w:t>
        </w:r>
        <w:r w:rsidR="00D60487" w:rsidRPr="00E9133E">
          <w:rPr>
            <w:rStyle w:val="ac"/>
            <w:rFonts w:ascii="Times New Roman"/>
            <w:noProof/>
          </w:rPr>
          <w:t>)</w:t>
        </w:r>
        <w:r w:rsidR="00D60487">
          <w:rPr>
            <w:noProof/>
            <w:webHidden/>
          </w:rPr>
          <w:tab/>
        </w:r>
        <w:r w:rsidR="00D60487">
          <w:rPr>
            <w:noProof/>
            <w:webHidden/>
          </w:rPr>
          <w:fldChar w:fldCharType="begin"/>
        </w:r>
        <w:r w:rsidR="00D60487">
          <w:rPr>
            <w:noProof/>
            <w:webHidden/>
          </w:rPr>
          <w:instrText xml:space="preserve"> PAGEREF _Toc39829517 \h </w:instrText>
        </w:r>
        <w:r w:rsidR="00D60487">
          <w:rPr>
            <w:noProof/>
            <w:webHidden/>
          </w:rPr>
        </w:r>
        <w:r w:rsidR="00D60487">
          <w:rPr>
            <w:noProof/>
            <w:webHidden/>
          </w:rPr>
          <w:fldChar w:fldCharType="separate"/>
        </w:r>
        <w:r w:rsidR="00733F00">
          <w:rPr>
            <w:noProof/>
            <w:webHidden/>
          </w:rPr>
          <w:t>147</w:t>
        </w:r>
        <w:r w:rsidR="00D60487">
          <w:rPr>
            <w:noProof/>
            <w:webHidden/>
          </w:rPr>
          <w:fldChar w:fldCharType="end"/>
        </w:r>
      </w:hyperlink>
    </w:p>
    <w:p w14:paraId="14CF5FC1" w14:textId="3C7AC11E" w:rsidR="00D60487" w:rsidRDefault="00074DD8">
      <w:pPr>
        <w:pStyle w:val="affff"/>
        <w:tabs>
          <w:tab w:val="right" w:leader="dot" w:pos="9345"/>
        </w:tabs>
        <w:rPr>
          <w:rFonts w:eastAsiaTheme="minorEastAsia" w:cstheme="minorBidi"/>
          <w:smallCaps w:val="0"/>
          <w:noProof/>
          <w:kern w:val="2"/>
          <w:sz w:val="24"/>
          <w:szCs w:val="22"/>
        </w:rPr>
      </w:pPr>
      <w:hyperlink w:anchor="_Toc39829518" w:history="1">
        <w:r w:rsidR="00D60487" w:rsidRPr="00E9133E">
          <w:rPr>
            <w:rStyle w:val="ac"/>
            <w:rFonts w:hint="eastAsia"/>
            <w:noProof/>
          </w:rPr>
          <w:t>表</w:t>
        </w:r>
        <w:r w:rsidR="00D60487" w:rsidRPr="00E9133E">
          <w:rPr>
            <w:rStyle w:val="ac"/>
            <w:noProof/>
          </w:rPr>
          <w:t>4.24</w:t>
        </w:r>
        <w:r w:rsidR="00D60487" w:rsidRPr="00E9133E">
          <w:rPr>
            <w:rStyle w:val="ac"/>
            <w:rFonts w:hint="eastAsia"/>
            <w:noProof/>
          </w:rPr>
          <w:t>消耗性器材及原材料費</w:t>
        </w:r>
        <w:r w:rsidR="00D60487" w:rsidRPr="00E9133E">
          <w:rPr>
            <w:rStyle w:val="ac"/>
            <w:noProof/>
          </w:rPr>
          <w:t>(</w:t>
        </w:r>
        <w:r w:rsidR="00D60487" w:rsidRPr="00E9133E">
          <w:rPr>
            <w:rStyle w:val="ac"/>
            <w:rFonts w:ascii="Times New Roman" w:hint="eastAsia"/>
            <w:noProof/>
          </w:rPr>
          <w:t>博遠智能</w:t>
        </w:r>
        <w:r w:rsidR="00D60487" w:rsidRPr="00E9133E">
          <w:rPr>
            <w:rStyle w:val="ac"/>
            <w:rFonts w:ascii="Times New Roman"/>
            <w:noProof/>
          </w:rPr>
          <w:t>)</w:t>
        </w:r>
        <w:r w:rsidR="00D60487">
          <w:rPr>
            <w:noProof/>
            <w:webHidden/>
          </w:rPr>
          <w:tab/>
        </w:r>
        <w:r w:rsidR="00D60487">
          <w:rPr>
            <w:noProof/>
            <w:webHidden/>
          </w:rPr>
          <w:fldChar w:fldCharType="begin"/>
        </w:r>
        <w:r w:rsidR="00D60487">
          <w:rPr>
            <w:noProof/>
            <w:webHidden/>
          </w:rPr>
          <w:instrText xml:space="preserve"> PAGEREF _Toc39829518 \h </w:instrText>
        </w:r>
        <w:r w:rsidR="00D60487">
          <w:rPr>
            <w:noProof/>
            <w:webHidden/>
          </w:rPr>
        </w:r>
        <w:r w:rsidR="00D60487">
          <w:rPr>
            <w:noProof/>
            <w:webHidden/>
          </w:rPr>
          <w:fldChar w:fldCharType="separate"/>
        </w:r>
        <w:r w:rsidR="00733F00">
          <w:rPr>
            <w:noProof/>
            <w:webHidden/>
          </w:rPr>
          <w:t>148</w:t>
        </w:r>
        <w:r w:rsidR="00D60487">
          <w:rPr>
            <w:noProof/>
            <w:webHidden/>
          </w:rPr>
          <w:fldChar w:fldCharType="end"/>
        </w:r>
      </w:hyperlink>
    </w:p>
    <w:p w14:paraId="729926A2" w14:textId="2C604BF0" w:rsidR="00D60487" w:rsidRDefault="00074DD8">
      <w:pPr>
        <w:pStyle w:val="affff"/>
        <w:tabs>
          <w:tab w:val="right" w:leader="dot" w:pos="9345"/>
        </w:tabs>
        <w:rPr>
          <w:rFonts w:eastAsiaTheme="minorEastAsia" w:cstheme="minorBidi"/>
          <w:smallCaps w:val="0"/>
          <w:noProof/>
          <w:kern w:val="2"/>
          <w:sz w:val="24"/>
          <w:szCs w:val="22"/>
        </w:rPr>
      </w:pPr>
      <w:hyperlink w:anchor="_Toc39829519" w:history="1">
        <w:r w:rsidR="00D60487" w:rsidRPr="00E9133E">
          <w:rPr>
            <w:rStyle w:val="ac"/>
            <w:rFonts w:hint="eastAsia"/>
            <w:noProof/>
          </w:rPr>
          <w:t>表</w:t>
        </w:r>
        <w:r w:rsidR="00D60487" w:rsidRPr="00E9133E">
          <w:rPr>
            <w:rStyle w:val="ac"/>
            <w:noProof/>
          </w:rPr>
          <w:t>4.25</w:t>
        </w:r>
        <w:r w:rsidR="00D60487" w:rsidRPr="00E9133E">
          <w:rPr>
            <w:rStyle w:val="ac"/>
            <w:rFonts w:hint="eastAsia"/>
            <w:noProof/>
          </w:rPr>
          <w:t>創新或研究發展設備使用費</w:t>
        </w:r>
        <w:r w:rsidR="00D60487" w:rsidRPr="00E9133E">
          <w:rPr>
            <w:rStyle w:val="ac"/>
            <w:noProof/>
          </w:rPr>
          <w:t>(</w:t>
        </w:r>
        <w:r w:rsidR="00D60487" w:rsidRPr="00E9133E">
          <w:rPr>
            <w:rStyle w:val="ac"/>
            <w:rFonts w:ascii="Times New Roman" w:hint="eastAsia"/>
            <w:noProof/>
          </w:rPr>
          <w:t>博遠智能</w:t>
        </w:r>
        <w:r w:rsidR="00D60487" w:rsidRPr="00E9133E">
          <w:rPr>
            <w:rStyle w:val="ac"/>
            <w:rFonts w:ascii="Times New Roman"/>
            <w:noProof/>
          </w:rPr>
          <w:t>)</w:t>
        </w:r>
        <w:r w:rsidR="00D60487">
          <w:rPr>
            <w:noProof/>
            <w:webHidden/>
          </w:rPr>
          <w:tab/>
        </w:r>
        <w:r w:rsidR="00D60487">
          <w:rPr>
            <w:noProof/>
            <w:webHidden/>
          </w:rPr>
          <w:fldChar w:fldCharType="begin"/>
        </w:r>
        <w:r w:rsidR="00D60487">
          <w:rPr>
            <w:noProof/>
            <w:webHidden/>
          </w:rPr>
          <w:instrText xml:space="preserve"> PAGEREF _Toc39829519 \h </w:instrText>
        </w:r>
        <w:r w:rsidR="00D60487">
          <w:rPr>
            <w:noProof/>
            <w:webHidden/>
          </w:rPr>
        </w:r>
        <w:r w:rsidR="00D60487">
          <w:rPr>
            <w:noProof/>
            <w:webHidden/>
          </w:rPr>
          <w:fldChar w:fldCharType="separate"/>
        </w:r>
        <w:r w:rsidR="00733F00">
          <w:rPr>
            <w:noProof/>
            <w:webHidden/>
          </w:rPr>
          <w:t>149</w:t>
        </w:r>
        <w:r w:rsidR="00D60487">
          <w:rPr>
            <w:noProof/>
            <w:webHidden/>
          </w:rPr>
          <w:fldChar w:fldCharType="end"/>
        </w:r>
      </w:hyperlink>
    </w:p>
    <w:p w14:paraId="786C058A" w14:textId="207ACFB0" w:rsidR="00D60487" w:rsidRDefault="00074DD8">
      <w:pPr>
        <w:pStyle w:val="affff"/>
        <w:tabs>
          <w:tab w:val="right" w:leader="dot" w:pos="9345"/>
        </w:tabs>
        <w:rPr>
          <w:rFonts w:eastAsiaTheme="minorEastAsia" w:cstheme="minorBidi"/>
          <w:smallCaps w:val="0"/>
          <w:noProof/>
          <w:kern w:val="2"/>
          <w:sz w:val="24"/>
          <w:szCs w:val="22"/>
        </w:rPr>
      </w:pPr>
      <w:hyperlink w:anchor="_Toc39829520" w:history="1">
        <w:r w:rsidR="00D60487" w:rsidRPr="00E9133E">
          <w:rPr>
            <w:rStyle w:val="ac"/>
            <w:rFonts w:hint="eastAsia"/>
            <w:noProof/>
          </w:rPr>
          <w:t>表</w:t>
        </w:r>
        <w:r w:rsidR="00D60487" w:rsidRPr="00E9133E">
          <w:rPr>
            <w:rStyle w:val="ac"/>
            <w:noProof/>
          </w:rPr>
          <w:t>4.26</w:t>
        </w:r>
        <w:r w:rsidR="00D60487" w:rsidRPr="00E9133E">
          <w:rPr>
            <w:rStyle w:val="ac"/>
            <w:rFonts w:hint="eastAsia"/>
            <w:noProof/>
          </w:rPr>
          <w:t>設備之軟、硬體之使用費需求總計</w:t>
        </w:r>
        <w:r w:rsidR="00D60487" w:rsidRPr="00E9133E">
          <w:rPr>
            <w:rStyle w:val="ac"/>
            <w:noProof/>
          </w:rPr>
          <w:t>(</w:t>
        </w:r>
        <w:r w:rsidR="00D60487" w:rsidRPr="00E9133E">
          <w:rPr>
            <w:rStyle w:val="ac"/>
            <w:rFonts w:ascii="Times New Roman" w:hint="eastAsia"/>
            <w:noProof/>
          </w:rPr>
          <w:t>博遠智能</w:t>
        </w:r>
        <w:r w:rsidR="00D60487" w:rsidRPr="00E9133E">
          <w:rPr>
            <w:rStyle w:val="ac"/>
            <w:rFonts w:ascii="Times New Roman"/>
            <w:noProof/>
          </w:rPr>
          <w:t>)</w:t>
        </w:r>
        <w:r w:rsidR="00D60487">
          <w:rPr>
            <w:noProof/>
            <w:webHidden/>
          </w:rPr>
          <w:tab/>
        </w:r>
        <w:r w:rsidR="00D60487">
          <w:rPr>
            <w:noProof/>
            <w:webHidden/>
          </w:rPr>
          <w:fldChar w:fldCharType="begin"/>
        </w:r>
        <w:r w:rsidR="00D60487">
          <w:rPr>
            <w:noProof/>
            <w:webHidden/>
          </w:rPr>
          <w:instrText xml:space="preserve"> PAGEREF _Toc39829520 \h </w:instrText>
        </w:r>
        <w:r w:rsidR="00D60487">
          <w:rPr>
            <w:noProof/>
            <w:webHidden/>
          </w:rPr>
        </w:r>
        <w:r w:rsidR="00D60487">
          <w:rPr>
            <w:noProof/>
            <w:webHidden/>
          </w:rPr>
          <w:fldChar w:fldCharType="separate"/>
        </w:r>
        <w:r w:rsidR="00733F00">
          <w:rPr>
            <w:noProof/>
            <w:webHidden/>
          </w:rPr>
          <w:t>150</w:t>
        </w:r>
        <w:r w:rsidR="00D60487">
          <w:rPr>
            <w:noProof/>
            <w:webHidden/>
          </w:rPr>
          <w:fldChar w:fldCharType="end"/>
        </w:r>
      </w:hyperlink>
    </w:p>
    <w:p w14:paraId="631D8687" w14:textId="7AED869E" w:rsidR="00D60487" w:rsidRDefault="00074DD8">
      <w:pPr>
        <w:pStyle w:val="affff"/>
        <w:tabs>
          <w:tab w:val="right" w:leader="dot" w:pos="9345"/>
        </w:tabs>
        <w:rPr>
          <w:rFonts w:eastAsiaTheme="minorEastAsia" w:cstheme="minorBidi"/>
          <w:smallCaps w:val="0"/>
          <w:noProof/>
          <w:kern w:val="2"/>
          <w:sz w:val="24"/>
          <w:szCs w:val="22"/>
        </w:rPr>
      </w:pPr>
      <w:hyperlink w:anchor="_Toc39829521" w:history="1">
        <w:r w:rsidR="00D60487" w:rsidRPr="00E9133E">
          <w:rPr>
            <w:rStyle w:val="ac"/>
            <w:rFonts w:hint="eastAsia"/>
            <w:noProof/>
          </w:rPr>
          <w:t>表</w:t>
        </w:r>
        <w:r w:rsidR="00D60487" w:rsidRPr="00E9133E">
          <w:rPr>
            <w:rStyle w:val="ac"/>
            <w:noProof/>
          </w:rPr>
          <w:t>4.27</w:t>
        </w:r>
        <w:r w:rsidR="00D60487" w:rsidRPr="00E9133E">
          <w:rPr>
            <w:rStyle w:val="ac"/>
            <w:rFonts w:hint="eastAsia"/>
            <w:noProof/>
          </w:rPr>
          <w:t>創新或研究發展設備維護費</w:t>
        </w:r>
        <w:r w:rsidR="00D60487" w:rsidRPr="00E9133E">
          <w:rPr>
            <w:rStyle w:val="ac"/>
            <w:noProof/>
          </w:rPr>
          <w:t>(</w:t>
        </w:r>
        <w:r w:rsidR="00D60487" w:rsidRPr="00E9133E">
          <w:rPr>
            <w:rStyle w:val="ac"/>
            <w:rFonts w:ascii="Times New Roman" w:hint="eastAsia"/>
            <w:noProof/>
          </w:rPr>
          <w:t>博遠智能</w:t>
        </w:r>
        <w:r w:rsidR="00D60487" w:rsidRPr="00E9133E">
          <w:rPr>
            <w:rStyle w:val="ac"/>
            <w:rFonts w:ascii="Times New Roman"/>
            <w:noProof/>
          </w:rPr>
          <w:t>)</w:t>
        </w:r>
        <w:r w:rsidR="00D60487">
          <w:rPr>
            <w:noProof/>
            <w:webHidden/>
          </w:rPr>
          <w:tab/>
        </w:r>
        <w:r w:rsidR="00D60487">
          <w:rPr>
            <w:noProof/>
            <w:webHidden/>
          </w:rPr>
          <w:fldChar w:fldCharType="begin"/>
        </w:r>
        <w:r w:rsidR="00D60487">
          <w:rPr>
            <w:noProof/>
            <w:webHidden/>
          </w:rPr>
          <w:instrText xml:space="preserve"> PAGEREF _Toc39829521 \h </w:instrText>
        </w:r>
        <w:r w:rsidR="00D60487">
          <w:rPr>
            <w:noProof/>
            <w:webHidden/>
          </w:rPr>
        </w:r>
        <w:r w:rsidR="00D60487">
          <w:rPr>
            <w:noProof/>
            <w:webHidden/>
          </w:rPr>
          <w:fldChar w:fldCharType="separate"/>
        </w:r>
        <w:r w:rsidR="00733F00">
          <w:rPr>
            <w:noProof/>
            <w:webHidden/>
          </w:rPr>
          <w:t>151</w:t>
        </w:r>
        <w:r w:rsidR="00D60487">
          <w:rPr>
            <w:noProof/>
            <w:webHidden/>
          </w:rPr>
          <w:fldChar w:fldCharType="end"/>
        </w:r>
      </w:hyperlink>
    </w:p>
    <w:p w14:paraId="7EBECB92" w14:textId="7FF94E2E" w:rsidR="00D60487" w:rsidRDefault="00074DD8">
      <w:pPr>
        <w:pStyle w:val="affff"/>
        <w:tabs>
          <w:tab w:val="right" w:leader="dot" w:pos="9345"/>
        </w:tabs>
        <w:rPr>
          <w:rFonts w:eastAsiaTheme="minorEastAsia" w:cstheme="minorBidi"/>
          <w:smallCaps w:val="0"/>
          <w:noProof/>
          <w:kern w:val="2"/>
          <w:sz w:val="24"/>
          <w:szCs w:val="22"/>
        </w:rPr>
      </w:pPr>
      <w:hyperlink w:anchor="_Toc39829522" w:history="1">
        <w:r w:rsidR="00D60487" w:rsidRPr="00E9133E">
          <w:rPr>
            <w:rStyle w:val="ac"/>
            <w:rFonts w:hint="eastAsia"/>
            <w:noProof/>
          </w:rPr>
          <w:t>表</w:t>
        </w:r>
        <w:r w:rsidR="00D60487" w:rsidRPr="00E9133E">
          <w:rPr>
            <w:rStyle w:val="ac"/>
            <w:noProof/>
          </w:rPr>
          <w:t>4.28</w:t>
        </w:r>
        <w:r w:rsidR="00D60487" w:rsidRPr="00E9133E">
          <w:rPr>
            <w:rStyle w:val="ac"/>
            <w:rFonts w:hint="eastAsia"/>
            <w:noProof/>
          </w:rPr>
          <w:t>無形資產之引進、委託研究或驗證費</w:t>
        </w:r>
        <w:r w:rsidR="00D60487" w:rsidRPr="00E9133E">
          <w:rPr>
            <w:rStyle w:val="ac"/>
            <w:noProof/>
          </w:rPr>
          <w:t>(</w:t>
        </w:r>
        <w:r w:rsidR="00D60487" w:rsidRPr="00E9133E">
          <w:rPr>
            <w:rStyle w:val="ac"/>
            <w:rFonts w:ascii="Times New Roman" w:hint="eastAsia"/>
            <w:noProof/>
          </w:rPr>
          <w:t>博遠智能</w:t>
        </w:r>
        <w:r w:rsidR="00D60487" w:rsidRPr="00E9133E">
          <w:rPr>
            <w:rStyle w:val="ac"/>
            <w:rFonts w:ascii="Times New Roman"/>
            <w:noProof/>
          </w:rPr>
          <w:t>)</w:t>
        </w:r>
        <w:r w:rsidR="00D60487">
          <w:rPr>
            <w:noProof/>
            <w:webHidden/>
          </w:rPr>
          <w:tab/>
        </w:r>
        <w:r w:rsidR="00D60487">
          <w:rPr>
            <w:noProof/>
            <w:webHidden/>
          </w:rPr>
          <w:fldChar w:fldCharType="begin"/>
        </w:r>
        <w:r w:rsidR="00D60487">
          <w:rPr>
            <w:noProof/>
            <w:webHidden/>
          </w:rPr>
          <w:instrText xml:space="preserve"> PAGEREF _Toc39829522 \h </w:instrText>
        </w:r>
        <w:r w:rsidR="00D60487">
          <w:rPr>
            <w:noProof/>
            <w:webHidden/>
          </w:rPr>
        </w:r>
        <w:r w:rsidR="00D60487">
          <w:rPr>
            <w:noProof/>
            <w:webHidden/>
          </w:rPr>
          <w:fldChar w:fldCharType="separate"/>
        </w:r>
        <w:r w:rsidR="00733F00">
          <w:rPr>
            <w:noProof/>
            <w:webHidden/>
          </w:rPr>
          <w:t>152</w:t>
        </w:r>
        <w:r w:rsidR="00D60487">
          <w:rPr>
            <w:noProof/>
            <w:webHidden/>
          </w:rPr>
          <w:fldChar w:fldCharType="end"/>
        </w:r>
      </w:hyperlink>
    </w:p>
    <w:p w14:paraId="78949AC5" w14:textId="0076751B" w:rsidR="00D60487" w:rsidRDefault="00074DD8">
      <w:pPr>
        <w:pStyle w:val="affff"/>
        <w:tabs>
          <w:tab w:val="right" w:leader="dot" w:pos="9345"/>
        </w:tabs>
        <w:rPr>
          <w:rFonts w:eastAsiaTheme="minorEastAsia" w:cstheme="minorBidi"/>
          <w:smallCaps w:val="0"/>
          <w:noProof/>
          <w:kern w:val="2"/>
          <w:sz w:val="24"/>
          <w:szCs w:val="22"/>
        </w:rPr>
      </w:pPr>
      <w:hyperlink w:anchor="_Toc39829523" w:history="1">
        <w:r w:rsidR="00D60487" w:rsidRPr="00E9133E">
          <w:rPr>
            <w:rStyle w:val="ac"/>
            <w:rFonts w:hint="eastAsia"/>
            <w:noProof/>
          </w:rPr>
          <w:t>表</w:t>
        </w:r>
        <w:r w:rsidR="00D60487" w:rsidRPr="00E9133E">
          <w:rPr>
            <w:rStyle w:val="ac"/>
            <w:noProof/>
          </w:rPr>
          <w:t>4.29</w:t>
        </w:r>
        <w:r w:rsidR="00D60487" w:rsidRPr="00E9133E">
          <w:rPr>
            <w:rStyle w:val="ac"/>
            <w:rFonts w:hint="eastAsia"/>
            <w:noProof/>
          </w:rPr>
          <w:t>國內差旅費</w:t>
        </w:r>
        <w:r w:rsidR="00D60487" w:rsidRPr="00E9133E">
          <w:rPr>
            <w:rStyle w:val="ac"/>
            <w:noProof/>
          </w:rPr>
          <w:t>(</w:t>
        </w:r>
        <w:r w:rsidR="00D60487" w:rsidRPr="00E9133E">
          <w:rPr>
            <w:rStyle w:val="ac"/>
            <w:rFonts w:ascii="Times New Roman" w:hint="eastAsia"/>
            <w:noProof/>
          </w:rPr>
          <w:t>博遠智能</w:t>
        </w:r>
        <w:r w:rsidR="00D60487" w:rsidRPr="00E9133E">
          <w:rPr>
            <w:rStyle w:val="ac"/>
            <w:rFonts w:ascii="Times New Roman"/>
            <w:noProof/>
          </w:rPr>
          <w:t>)</w:t>
        </w:r>
        <w:r w:rsidR="00D60487">
          <w:rPr>
            <w:noProof/>
            <w:webHidden/>
          </w:rPr>
          <w:tab/>
        </w:r>
        <w:r w:rsidR="00D60487">
          <w:rPr>
            <w:noProof/>
            <w:webHidden/>
          </w:rPr>
          <w:fldChar w:fldCharType="begin"/>
        </w:r>
        <w:r w:rsidR="00D60487">
          <w:rPr>
            <w:noProof/>
            <w:webHidden/>
          </w:rPr>
          <w:instrText xml:space="preserve"> PAGEREF _Toc39829523 \h </w:instrText>
        </w:r>
        <w:r w:rsidR="00D60487">
          <w:rPr>
            <w:noProof/>
            <w:webHidden/>
          </w:rPr>
        </w:r>
        <w:r w:rsidR="00D60487">
          <w:rPr>
            <w:noProof/>
            <w:webHidden/>
          </w:rPr>
          <w:fldChar w:fldCharType="separate"/>
        </w:r>
        <w:r w:rsidR="00733F00">
          <w:rPr>
            <w:noProof/>
            <w:webHidden/>
          </w:rPr>
          <w:t>153</w:t>
        </w:r>
        <w:r w:rsidR="00D60487">
          <w:rPr>
            <w:noProof/>
            <w:webHidden/>
          </w:rPr>
          <w:fldChar w:fldCharType="end"/>
        </w:r>
      </w:hyperlink>
    </w:p>
    <w:p w14:paraId="780265C8" w14:textId="10D368BE" w:rsidR="00D60487" w:rsidRDefault="00074DD8">
      <w:pPr>
        <w:pStyle w:val="affff"/>
        <w:tabs>
          <w:tab w:val="right" w:leader="dot" w:pos="9345"/>
        </w:tabs>
        <w:rPr>
          <w:rFonts w:eastAsiaTheme="minorEastAsia" w:cstheme="minorBidi"/>
          <w:smallCaps w:val="0"/>
          <w:noProof/>
          <w:kern w:val="2"/>
          <w:sz w:val="24"/>
          <w:szCs w:val="22"/>
        </w:rPr>
      </w:pPr>
      <w:hyperlink w:anchor="_Toc39829524" w:history="1">
        <w:r w:rsidR="00D60487" w:rsidRPr="00E9133E">
          <w:rPr>
            <w:rStyle w:val="ac"/>
            <w:rFonts w:hint="eastAsia"/>
            <w:noProof/>
          </w:rPr>
          <w:t>表</w:t>
        </w:r>
        <w:r w:rsidR="00D60487" w:rsidRPr="00E9133E">
          <w:rPr>
            <w:rStyle w:val="ac"/>
            <w:noProof/>
          </w:rPr>
          <w:t>4.30</w:t>
        </w:r>
        <w:r w:rsidR="00D60487" w:rsidRPr="00E9133E">
          <w:rPr>
            <w:rStyle w:val="ac"/>
            <w:rFonts w:hint="eastAsia"/>
            <w:noProof/>
          </w:rPr>
          <w:t>專利申請費</w:t>
        </w:r>
        <w:r w:rsidR="00D60487" w:rsidRPr="00E9133E">
          <w:rPr>
            <w:rStyle w:val="ac"/>
            <w:noProof/>
          </w:rPr>
          <w:t>(</w:t>
        </w:r>
        <w:r w:rsidR="00D60487" w:rsidRPr="00E9133E">
          <w:rPr>
            <w:rStyle w:val="ac"/>
            <w:rFonts w:ascii="Times New Roman" w:hint="eastAsia"/>
            <w:noProof/>
          </w:rPr>
          <w:t>博遠智能</w:t>
        </w:r>
        <w:r w:rsidR="00D60487" w:rsidRPr="00E9133E">
          <w:rPr>
            <w:rStyle w:val="ac"/>
            <w:rFonts w:ascii="Times New Roman"/>
            <w:noProof/>
          </w:rPr>
          <w:t>)</w:t>
        </w:r>
        <w:r w:rsidR="00D60487">
          <w:rPr>
            <w:noProof/>
            <w:webHidden/>
          </w:rPr>
          <w:tab/>
        </w:r>
        <w:r w:rsidR="00D60487">
          <w:rPr>
            <w:noProof/>
            <w:webHidden/>
          </w:rPr>
          <w:fldChar w:fldCharType="begin"/>
        </w:r>
        <w:r w:rsidR="00D60487">
          <w:rPr>
            <w:noProof/>
            <w:webHidden/>
          </w:rPr>
          <w:instrText xml:space="preserve"> PAGEREF _Toc39829524 \h </w:instrText>
        </w:r>
        <w:r w:rsidR="00D60487">
          <w:rPr>
            <w:noProof/>
            <w:webHidden/>
          </w:rPr>
        </w:r>
        <w:r w:rsidR="00D60487">
          <w:rPr>
            <w:noProof/>
            <w:webHidden/>
          </w:rPr>
          <w:fldChar w:fldCharType="separate"/>
        </w:r>
        <w:r w:rsidR="00733F00">
          <w:rPr>
            <w:noProof/>
            <w:webHidden/>
          </w:rPr>
          <w:t>154</w:t>
        </w:r>
        <w:r w:rsidR="00D60487">
          <w:rPr>
            <w:noProof/>
            <w:webHidden/>
          </w:rPr>
          <w:fldChar w:fldCharType="end"/>
        </w:r>
      </w:hyperlink>
    </w:p>
    <w:p w14:paraId="0F07B15B" w14:textId="30813883" w:rsidR="00D60487" w:rsidRDefault="00074DD8">
      <w:pPr>
        <w:pStyle w:val="affff"/>
        <w:tabs>
          <w:tab w:val="right" w:leader="dot" w:pos="9345"/>
        </w:tabs>
        <w:rPr>
          <w:rFonts w:eastAsiaTheme="minorEastAsia" w:cstheme="minorBidi"/>
          <w:smallCaps w:val="0"/>
          <w:noProof/>
          <w:kern w:val="2"/>
          <w:sz w:val="24"/>
          <w:szCs w:val="22"/>
        </w:rPr>
      </w:pPr>
      <w:hyperlink w:anchor="_Toc39829525" w:history="1">
        <w:r w:rsidR="00D60487" w:rsidRPr="00E9133E">
          <w:rPr>
            <w:rStyle w:val="ac"/>
            <w:rFonts w:hint="eastAsia"/>
            <w:noProof/>
          </w:rPr>
          <w:t>表</w:t>
        </w:r>
        <w:r w:rsidR="00D60487" w:rsidRPr="00E9133E">
          <w:rPr>
            <w:rStyle w:val="ac"/>
            <w:noProof/>
          </w:rPr>
          <w:t>4.31</w:t>
        </w:r>
        <w:r w:rsidR="00D60487" w:rsidRPr="00E9133E">
          <w:rPr>
            <w:rStyle w:val="ac"/>
            <w:rFonts w:hint="eastAsia"/>
            <w:noProof/>
          </w:rPr>
          <w:t>獎勵金額</w:t>
        </w:r>
        <w:r w:rsidR="00D60487" w:rsidRPr="00E9133E">
          <w:rPr>
            <w:rStyle w:val="ac"/>
            <w:noProof/>
          </w:rPr>
          <w:t>(</w:t>
        </w:r>
        <w:r w:rsidR="00D60487" w:rsidRPr="00E9133E">
          <w:rPr>
            <w:rStyle w:val="ac"/>
            <w:rFonts w:ascii="Times New Roman" w:hint="eastAsia"/>
            <w:noProof/>
          </w:rPr>
          <w:t>博遠智能</w:t>
        </w:r>
        <w:r w:rsidR="00D60487" w:rsidRPr="00E9133E">
          <w:rPr>
            <w:rStyle w:val="ac"/>
            <w:rFonts w:ascii="Times New Roman"/>
            <w:noProof/>
          </w:rPr>
          <w:t>)</w:t>
        </w:r>
        <w:r w:rsidR="00D60487">
          <w:rPr>
            <w:noProof/>
            <w:webHidden/>
          </w:rPr>
          <w:tab/>
        </w:r>
        <w:r w:rsidR="00D60487">
          <w:rPr>
            <w:noProof/>
            <w:webHidden/>
          </w:rPr>
          <w:fldChar w:fldCharType="begin"/>
        </w:r>
        <w:r w:rsidR="00D60487">
          <w:rPr>
            <w:noProof/>
            <w:webHidden/>
          </w:rPr>
          <w:instrText xml:space="preserve"> PAGEREF _Toc39829525 \h </w:instrText>
        </w:r>
        <w:r w:rsidR="00D60487">
          <w:rPr>
            <w:noProof/>
            <w:webHidden/>
          </w:rPr>
        </w:r>
        <w:r w:rsidR="00D60487">
          <w:rPr>
            <w:noProof/>
            <w:webHidden/>
          </w:rPr>
          <w:fldChar w:fldCharType="separate"/>
        </w:r>
        <w:r w:rsidR="00733F00">
          <w:rPr>
            <w:noProof/>
            <w:webHidden/>
          </w:rPr>
          <w:t>155</w:t>
        </w:r>
        <w:r w:rsidR="00D60487">
          <w:rPr>
            <w:noProof/>
            <w:webHidden/>
          </w:rPr>
          <w:fldChar w:fldCharType="end"/>
        </w:r>
      </w:hyperlink>
    </w:p>
    <w:p w14:paraId="352BA1BD" w14:textId="0708B8B3" w:rsidR="00D60487" w:rsidRDefault="00074DD8">
      <w:pPr>
        <w:pStyle w:val="affff"/>
        <w:tabs>
          <w:tab w:val="right" w:leader="dot" w:pos="9345"/>
        </w:tabs>
        <w:rPr>
          <w:rFonts w:eastAsiaTheme="minorEastAsia" w:cstheme="minorBidi"/>
          <w:smallCaps w:val="0"/>
          <w:noProof/>
          <w:kern w:val="2"/>
          <w:sz w:val="24"/>
          <w:szCs w:val="22"/>
        </w:rPr>
      </w:pPr>
      <w:hyperlink w:anchor="_Toc39829526" w:history="1">
        <w:r w:rsidR="00D60487" w:rsidRPr="00E9133E">
          <w:rPr>
            <w:rStyle w:val="ac"/>
            <w:rFonts w:hint="eastAsia"/>
            <w:noProof/>
          </w:rPr>
          <w:t>表</w:t>
        </w:r>
        <w:r w:rsidR="00D60487" w:rsidRPr="00E9133E">
          <w:rPr>
            <w:rStyle w:val="ac"/>
            <w:noProof/>
          </w:rPr>
          <w:t>4.32</w:t>
        </w:r>
        <w:r w:rsidR="00D60487" w:rsidRPr="00E9133E">
          <w:rPr>
            <w:rStyle w:val="ac"/>
            <w:rFonts w:hint="eastAsia"/>
            <w:noProof/>
          </w:rPr>
          <w:t>年度經費使用分配表</w:t>
        </w:r>
        <w:r w:rsidR="00D60487">
          <w:rPr>
            <w:noProof/>
            <w:webHidden/>
          </w:rPr>
          <w:tab/>
        </w:r>
        <w:r w:rsidR="00D60487">
          <w:rPr>
            <w:noProof/>
            <w:webHidden/>
          </w:rPr>
          <w:fldChar w:fldCharType="begin"/>
        </w:r>
        <w:r w:rsidR="00D60487">
          <w:rPr>
            <w:noProof/>
            <w:webHidden/>
          </w:rPr>
          <w:instrText xml:space="preserve"> PAGEREF _Toc39829526 \h </w:instrText>
        </w:r>
        <w:r w:rsidR="00D60487">
          <w:rPr>
            <w:noProof/>
            <w:webHidden/>
          </w:rPr>
        </w:r>
        <w:r w:rsidR="00D60487">
          <w:rPr>
            <w:noProof/>
            <w:webHidden/>
          </w:rPr>
          <w:fldChar w:fldCharType="separate"/>
        </w:r>
        <w:r w:rsidR="00733F00">
          <w:rPr>
            <w:noProof/>
            <w:webHidden/>
          </w:rPr>
          <w:t>156</w:t>
        </w:r>
        <w:r w:rsidR="00D60487">
          <w:rPr>
            <w:noProof/>
            <w:webHidden/>
          </w:rPr>
          <w:fldChar w:fldCharType="end"/>
        </w:r>
      </w:hyperlink>
    </w:p>
    <w:p w14:paraId="65E8938B" w14:textId="5628C688" w:rsidR="00D60487" w:rsidRDefault="00074DD8">
      <w:pPr>
        <w:pStyle w:val="affff"/>
        <w:tabs>
          <w:tab w:val="right" w:leader="dot" w:pos="9345"/>
        </w:tabs>
        <w:rPr>
          <w:rFonts w:eastAsiaTheme="minorEastAsia" w:cstheme="minorBidi"/>
          <w:smallCaps w:val="0"/>
          <w:noProof/>
          <w:kern w:val="2"/>
          <w:sz w:val="24"/>
          <w:szCs w:val="22"/>
        </w:rPr>
      </w:pPr>
      <w:hyperlink w:anchor="_Toc39829527" w:history="1">
        <w:r w:rsidR="00D60487" w:rsidRPr="00E9133E">
          <w:rPr>
            <w:rStyle w:val="ac"/>
            <w:rFonts w:hint="eastAsia"/>
            <w:noProof/>
          </w:rPr>
          <w:t>表</w:t>
        </w:r>
        <w:r w:rsidR="00D60487" w:rsidRPr="00E9133E">
          <w:rPr>
            <w:rStyle w:val="ac"/>
            <w:noProof/>
          </w:rPr>
          <w:t>4.33</w:t>
        </w:r>
        <w:r w:rsidR="00D60487" w:rsidRPr="00E9133E">
          <w:rPr>
            <w:rStyle w:val="ac"/>
            <w:rFonts w:hint="eastAsia"/>
            <w:noProof/>
          </w:rPr>
          <w:t>年度經費使用分配表</w:t>
        </w:r>
        <w:r w:rsidR="00D60487" w:rsidRPr="00E9133E">
          <w:rPr>
            <w:rStyle w:val="ac"/>
            <w:noProof/>
          </w:rPr>
          <w:t>(</w:t>
        </w:r>
        <w:r w:rsidR="00D60487" w:rsidRPr="00E9133E">
          <w:rPr>
            <w:rStyle w:val="ac"/>
            <w:rFonts w:hint="eastAsia"/>
            <w:noProof/>
          </w:rPr>
          <w:t>力積電</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_Toc39829527 \h </w:instrText>
        </w:r>
        <w:r w:rsidR="00D60487">
          <w:rPr>
            <w:noProof/>
            <w:webHidden/>
          </w:rPr>
        </w:r>
        <w:r w:rsidR="00D60487">
          <w:rPr>
            <w:noProof/>
            <w:webHidden/>
          </w:rPr>
          <w:fldChar w:fldCharType="separate"/>
        </w:r>
        <w:r w:rsidR="00733F00">
          <w:rPr>
            <w:noProof/>
            <w:webHidden/>
          </w:rPr>
          <w:t>157</w:t>
        </w:r>
        <w:r w:rsidR="00D60487">
          <w:rPr>
            <w:noProof/>
            <w:webHidden/>
          </w:rPr>
          <w:fldChar w:fldCharType="end"/>
        </w:r>
      </w:hyperlink>
    </w:p>
    <w:p w14:paraId="26712B11" w14:textId="3E3BBBAF" w:rsidR="00D60487" w:rsidRDefault="00074DD8">
      <w:pPr>
        <w:pStyle w:val="affff"/>
        <w:tabs>
          <w:tab w:val="right" w:leader="dot" w:pos="9345"/>
        </w:tabs>
        <w:rPr>
          <w:rFonts w:eastAsiaTheme="minorEastAsia" w:cstheme="minorBidi"/>
          <w:smallCaps w:val="0"/>
          <w:noProof/>
          <w:kern w:val="2"/>
          <w:sz w:val="24"/>
          <w:szCs w:val="22"/>
        </w:rPr>
      </w:pPr>
      <w:hyperlink w:anchor="_Toc39829528" w:history="1">
        <w:r w:rsidR="00D60487" w:rsidRPr="00E9133E">
          <w:rPr>
            <w:rStyle w:val="ac"/>
            <w:rFonts w:hint="eastAsia"/>
            <w:noProof/>
          </w:rPr>
          <w:t>表</w:t>
        </w:r>
        <w:r w:rsidR="00D60487" w:rsidRPr="00E9133E">
          <w:rPr>
            <w:rStyle w:val="ac"/>
            <w:noProof/>
          </w:rPr>
          <w:t>4.34</w:t>
        </w:r>
        <w:r w:rsidR="00D60487" w:rsidRPr="00E9133E">
          <w:rPr>
            <w:rStyle w:val="ac"/>
            <w:rFonts w:hint="eastAsia"/>
            <w:noProof/>
          </w:rPr>
          <w:t>年度經費使用分配表</w:t>
        </w:r>
        <w:r w:rsidR="00D60487" w:rsidRPr="00E9133E">
          <w:rPr>
            <w:rStyle w:val="ac"/>
            <w:noProof/>
          </w:rPr>
          <w:t>(</w:t>
        </w:r>
        <w:r w:rsidR="00D60487" w:rsidRPr="00E9133E">
          <w:rPr>
            <w:rStyle w:val="ac"/>
            <w:rFonts w:hint="eastAsia"/>
            <w:noProof/>
          </w:rPr>
          <w:t>先進車</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_Toc39829528 \h </w:instrText>
        </w:r>
        <w:r w:rsidR="00D60487">
          <w:rPr>
            <w:noProof/>
            <w:webHidden/>
          </w:rPr>
        </w:r>
        <w:r w:rsidR="00D60487">
          <w:rPr>
            <w:noProof/>
            <w:webHidden/>
          </w:rPr>
          <w:fldChar w:fldCharType="separate"/>
        </w:r>
        <w:r w:rsidR="00733F00">
          <w:rPr>
            <w:noProof/>
            <w:webHidden/>
          </w:rPr>
          <w:t>158</w:t>
        </w:r>
        <w:r w:rsidR="00D60487">
          <w:rPr>
            <w:noProof/>
            <w:webHidden/>
          </w:rPr>
          <w:fldChar w:fldCharType="end"/>
        </w:r>
      </w:hyperlink>
    </w:p>
    <w:p w14:paraId="5E8DF068" w14:textId="57B9B537" w:rsidR="00D60487" w:rsidRDefault="00074DD8">
      <w:pPr>
        <w:pStyle w:val="affff"/>
        <w:tabs>
          <w:tab w:val="right" w:leader="dot" w:pos="9345"/>
        </w:tabs>
        <w:rPr>
          <w:rFonts w:eastAsiaTheme="minorEastAsia" w:cstheme="minorBidi"/>
          <w:smallCaps w:val="0"/>
          <w:noProof/>
          <w:kern w:val="2"/>
          <w:sz w:val="24"/>
          <w:szCs w:val="22"/>
        </w:rPr>
      </w:pPr>
      <w:hyperlink w:anchor="_Toc39829529" w:history="1">
        <w:r w:rsidR="00D60487" w:rsidRPr="00E9133E">
          <w:rPr>
            <w:rStyle w:val="ac"/>
            <w:rFonts w:hint="eastAsia"/>
            <w:noProof/>
          </w:rPr>
          <w:t>表</w:t>
        </w:r>
        <w:r w:rsidR="00D60487" w:rsidRPr="00E9133E">
          <w:rPr>
            <w:rStyle w:val="ac"/>
            <w:noProof/>
          </w:rPr>
          <w:t>4.35</w:t>
        </w:r>
        <w:r w:rsidR="00D60487" w:rsidRPr="00E9133E">
          <w:rPr>
            <w:rStyle w:val="ac"/>
            <w:rFonts w:hint="eastAsia"/>
            <w:noProof/>
          </w:rPr>
          <w:t>年度經費使用分配表</w:t>
        </w:r>
        <w:r w:rsidR="00D60487" w:rsidRPr="00E9133E">
          <w:rPr>
            <w:rStyle w:val="ac"/>
            <w:noProof/>
          </w:rPr>
          <w:t>(</w:t>
        </w:r>
        <w:r w:rsidR="00D60487" w:rsidRPr="00E9133E">
          <w:rPr>
            <w:rStyle w:val="ac"/>
            <w:rFonts w:hint="eastAsia"/>
            <w:noProof/>
          </w:rPr>
          <w:t>博遠智能</w:t>
        </w:r>
        <w:r w:rsidR="00D60487" w:rsidRPr="00E9133E">
          <w:rPr>
            <w:rStyle w:val="ac"/>
            <w:noProof/>
          </w:rPr>
          <w:t>)</w:t>
        </w:r>
        <w:r w:rsidR="00D60487">
          <w:rPr>
            <w:noProof/>
            <w:webHidden/>
          </w:rPr>
          <w:tab/>
        </w:r>
        <w:r w:rsidR="00D60487">
          <w:rPr>
            <w:noProof/>
            <w:webHidden/>
          </w:rPr>
          <w:fldChar w:fldCharType="begin"/>
        </w:r>
        <w:r w:rsidR="00D60487">
          <w:rPr>
            <w:noProof/>
            <w:webHidden/>
          </w:rPr>
          <w:instrText xml:space="preserve"> PAGEREF _Toc39829529 \h </w:instrText>
        </w:r>
        <w:r w:rsidR="00D60487">
          <w:rPr>
            <w:noProof/>
            <w:webHidden/>
          </w:rPr>
        </w:r>
        <w:r w:rsidR="00D60487">
          <w:rPr>
            <w:noProof/>
            <w:webHidden/>
          </w:rPr>
          <w:fldChar w:fldCharType="separate"/>
        </w:r>
        <w:r w:rsidR="00733F00">
          <w:rPr>
            <w:noProof/>
            <w:webHidden/>
          </w:rPr>
          <w:t>159</w:t>
        </w:r>
        <w:r w:rsidR="00D60487">
          <w:rPr>
            <w:noProof/>
            <w:webHidden/>
          </w:rPr>
          <w:fldChar w:fldCharType="end"/>
        </w:r>
      </w:hyperlink>
    </w:p>
    <w:p w14:paraId="4021BDD2" w14:textId="782D6356" w:rsidR="002B2DBB" w:rsidRDefault="00D60487" w:rsidP="00780EB4">
      <w:r>
        <w:fldChar w:fldCharType="end"/>
      </w:r>
    </w:p>
    <w:p w14:paraId="6E45419D" w14:textId="383526F0" w:rsidR="002B2DBB" w:rsidRDefault="002B2DBB" w:rsidP="00780EB4"/>
    <w:p w14:paraId="6A23A984" w14:textId="4C15FA1B" w:rsidR="002B2DBB" w:rsidRDefault="002B2DBB" w:rsidP="00780EB4"/>
    <w:p w14:paraId="0228C750" w14:textId="727AD44F" w:rsidR="002B2DBB" w:rsidRDefault="002B2DBB" w:rsidP="00780EB4"/>
    <w:p w14:paraId="6D2FD5E1" w14:textId="7F5AB5F6" w:rsidR="002B2DBB" w:rsidRDefault="002B2DBB" w:rsidP="00780EB4"/>
    <w:p w14:paraId="51CFFDF5" w14:textId="77777777" w:rsidR="00610082" w:rsidRDefault="00610082" w:rsidP="00610082">
      <w:r w:rsidRPr="00EE3251">
        <w:br w:type="page"/>
      </w:r>
    </w:p>
    <w:p w14:paraId="6C8042DE" w14:textId="7EDE5BB6" w:rsidR="00780EB4" w:rsidRPr="00610082" w:rsidRDefault="002B2DBB" w:rsidP="00780EB4">
      <w:pPr>
        <w:rPr>
          <w:b/>
          <w:sz w:val="28"/>
        </w:rPr>
      </w:pPr>
      <w:r w:rsidRPr="00610082">
        <w:rPr>
          <w:rFonts w:hint="eastAsia"/>
          <w:b/>
          <w:sz w:val="28"/>
        </w:rPr>
        <w:lastRenderedPageBreak/>
        <w:t>圖目錄</w:t>
      </w:r>
    </w:p>
    <w:p w14:paraId="33715519" w14:textId="7EF70912" w:rsidR="00D37C72" w:rsidRPr="00610082" w:rsidRDefault="00D37C72" w:rsidP="00780EB4">
      <w:pPr>
        <w:rPr>
          <w:b/>
        </w:rPr>
      </w:pPr>
      <w:r w:rsidRPr="00610082">
        <w:rPr>
          <w:rFonts w:hint="eastAsia"/>
          <w:b/>
        </w:rPr>
        <w:t>壹、申請單位概況</w:t>
      </w:r>
    </w:p>
    <w:p w14:paraId="0FEABAB7" w14:textId="34D2F62C" w:rsidR="006612DE" w:rsidRDefault="002B2DBB">
      <w:pPr>
        <w:pStyle w:val="affff"/>
        <w:tabs>
          <w:tab w:val="right" w:leader="dot" w:pos="9345"/>
        </w:tabs>
        <w:rPr>
          <w:rFonts w:eastAsiaTheme="minorEastAsia" w:cstheme="minorBidi"/>
          <w:smallCaps w:val="0"/>
          <w:noProof/>
          <w:kern w:val="2"/>
          <w:sz w:val="24"/>
          <w:szCs w:val="22"/>
        </w:rPr>
      </w:pPr>
      <w:r w:rsidRPr="000A2669">
        <w:rPr>
          <w:rFonts w:eastAsiaTheme="minorEastAsia"/>
          <w:sz w:val="24"/>
          <w:szCs w:val="24"/>
        </w:rPr>
        <w:fldChar w:fldCharType="begin"/>
      </w:r>
      <w:r w:rsidRPr="000A2669">
        <w:rPr>
          <w:rFonts w:eastAsiaTheme="minorEastAsia"/>
          <w:sz w:val="24"/>
          <w:szCs w:val="24"/>
        </w:rPr>
        <w:instrText xml:space="preserve"> TOC \c "</w:instrText>
      </w:r>
      <w:r w:rsidRPr="000A2669">
        <w:rPr>
          <w:rFonts w:eastAsiaTheme="minorEastAsia"/>
          <w:sz w:val="24"/>
          <w:szCs w:val="24"/>
        </w:rPr>
        <w:instrText>圖</w:instrText>
      </w:r>
      <w:r w:rsidRPr="000A2669">
        <w:rPr>
          <w:rFonts w:eastAsiaTheme="minorEastAsia"/>
          <w:sz w:val="24"/>
          <w:szCs w:val="24"/>
        </w:rPr>
        <w:instrText xml:space="preserve">1." </w:instrText>
      </w:r>
      <w:r w:rsidRPr="000A2669">
        <w:rPr>
          <w:rFonts w:eastAsiaTheme="minorEastAsia"/>
          <w:sz w:val="24"/>
          <w:szCs w:val="24"/>
        </w:rPr>
        <w:fldChar w:fldCharType="separate"/>
      </w:r>
      <w:r w:rsidR="006612DE" w:rsidRPr="00970A47">
        <w:rPr>
          <w:rFonts w:asciiTheme="minorEastAsia" w:hAnsiTheme="minorEastAsia" w:hint="eastAsia"/>
          <w:noProof/>
        </w:rPr>
        <w:t>圖</w:t>
      </w:r>
      <w:r w:rsidR="006612DE">
        <w:rPr>
          <w:noProof/>
        </w:rPr>
        <w:t>1.1</w:t>
      </w:r>
      <w:r w:rsidR="006612DE" w:rsidRPr="00970A47">
        <w:rPr>
          <w:rFonts w:asciiTheme="minorEastAsia" w:hAnsiTheme="minorEastAsia" w:hint="eastAsia"/>
          <w:noProof/>
        </w:rPr>
        <w:t>客戶</w:t>
      </w:r>
      <w:r w:rsidR="006612DE" w:rsidRPr="00970A47">
        <w:rPr>
          <w:rFonts w:asciiTheme="minorEastAsia" w:hAnsiTheme="minorEastAsia"/>
          <w:noProof/>
        </w:rPr>
        <w:t>(</w:t>
      </w:r>
      <w:r w:rsidR="006612DE" w:rsidRPr="00970A47">
        <w:rPr>
          <w:rFonts w:asciiTheme="minorEastAsia" w:hAnsiTheme="minorEastAsia" w:hint="eastAsia"/>
          <w:noProof/>
        </w:rPr>
        <w:t>一</w:t>
      </w:r>
      <w:r w:rsidR="006612DE" w:rsidRPr="00970A47">
        <w:rPr>
          <w:rFonts w:asciiTheme="minorEastAsia" w:hAnsiTheme="minorEastAsia"/>
          <w:noProof/>
        </w:rPr>
        <w:t>)</w:t>
      </w:r>
      <w:r w:rsidR="006612DE" w:rsidRPr="00970A47">
        <w:rPr>
          <w:rFonts w:asciiTheme="minorEastAsia" w:hAnsiTheme="minorEastAsia" w:hint="eastAsia"/>
          <w:noProof/>
        </w:rPr>
        <w:t>導入之</w:t>
      </w:r>
      <w:r w:rsidR="006612DE" w:rsidRPr="00970A47">
        <w:rPr>
          <w:rFonts w:asciiTheme="minorEastAsia" w:hAnsiTheme="minorEastAsia"/>
          <w:noProof/>
        </w:rPr>
        <w:t>ADAS</w:t>
      </w:r>
      <w:r w:rsidR="006612DE" w:rsidRPr="00970A47">
        <w:rPr>
          <w:rFonts w:asciiTheme="minorEastAsia" w:hAnsiTheme="minorEastAsia" w:hint="eastAsia"/>
          <w:noProof/>
        </w:rPr>
        <w:t>產品設計</w:t>
      </w:r>
      <w:r w:rsidR="006612DE" w:rsidRPr="00970A47">
        <w:rPr>
          <w:rFonts w:asciiTheme="minorEastAsia" w:hAnsiTheme="minorEastAsia"/>
          <w:noProof/>
        </w:rPr>
        <w:t>(</w:t>
      </w:r>
      <w:r w:rsidR="006612DE" w:rsidRPr="00970A47">
        <w:rPr>
          <w:rFonts w:asciiTheme="minorEastAsia" w:hAnsiTheme="minorEastAsia" w:hint="eastAsia"/>
          <w:noProof/>
        </w:rPr>
        <w:t>乘用車</w:t>
      </w:r>
      <w:r w:rsidR="006612DE" w:rsidRPr="00970A47">
        <w:rPr>
          <w:rFonts w:asciiTheme="minorEastAsia" w:hAnsiTheme="minorEastAsia"/>
          <w:noProof/>
        </w:rPr>
        <w:t>)</w:t>
      </w:r>
      <w:r w:rsidR="006612DE">
        <w:rPr>
          <w:noProof/>
        </w:rPr>
        <w:tab/>
      </w:r>
      <w:r w:rsidR="006612DE">
        <w:rPr>
          <w:noProof/>
        </w:rPr>
        <w:fldChar w:fldCharType="begin"/>
      </w:r>
      <w:r w:rsidR="006612DE">
        <w:rPr>
          <w:noProof/>
        </w:rPr>
        <w:instrText xml:space="preserve"> PAGEREF _Toc40255560 \h </w:instrText>
      </w:r>
      <w:r w:rsidR="006612DE">
        <w:rPr>
          <w:noProof/>
        </w:rPr>
      </w:r>
      <w:r w:rsidR="006612DE">
        <w:rPr>
          <w:noProof/>
        </w:rPr>
        <w:fldChar w:fldCharType="separate"/>
      </w:r>
      <w:r w:rsidR="00545143">
        <w:rPr>
          <w:noProof/>
        </w:rPr>
        <w:t>11</w:t>
      </w:r>
      <w:r w:rsidR="006612DE">
        <w:rPr>
          <w:noProof/>
        </w:rPr>
        <w:fldChar w:fldCharType="end"/>
      </w:r>
    </w:p>
    <w:p w14:paraId="3B09B21B" w14:textId="159196DB" w:rsidR="006612DE" w:rsidRDefault="006612DE">
      <w:pPr>
        <w:pStyle w:val="affff"/>
        <w:tabs>
          <w:tab w:val="right" w:leader="dot" w:pos="9345"/>
        </w:tabs>
        <w:rPr>
          <w:rFonts w:eastAsiaTheme="minorEastAsia" w:cstheme="minorBidi"/>
          <w:smallCaps w:val="0"/>
          <w:noProof/>
          <w:kern w:val="2"/>
          <w:sz w:val="24"/>
          <w:szCs w:val="22"/>
        </w:rPr>
      </w:pPr>
      <w:r w:rsidRPr="00970A47">
        <w:rPr>
          <w:rFonts w:asciiTheme="minorEastAsia" w:hAnsiTheme="minorEastAsia" w:hint="eastAsia"/>
          <w:noProof/>
        </w:rPr>
        <w:t>圖</w:t>
      </w:r>
      <w:r>
        <w:rPr>
          <w:noProof/>
        </w:rPr>
        <w:t>1.2</w:t>
      </w:r>
      <w:r w:rsidRPr="00970A47">
        <w:rPr>
          <w:rFonts w:asciiTheme="minorEastAsia" w:hAnsiTheme="minorEastAsia" w:hint="eastAsia"/>
          <w:noProof/>
        </w:rPr>
        <w:t>客戶</w:t>
      </w:r>
      <w:r w:rsidRPr="00970A47">
        <w:rPr>
          <w:rFonts w:asciiTheme="minorEastAsia" w:hAnsiTheme="minorEastAsia"/>
          <w:noProof/>
        </w:rPr>
        <w:t>(</w:t>
      </w:r>
      <w:r w:rsidRPr="00970A47">
        <w:rPr>
          <w:rFonts w:asciiTheme="minorEastAsia" w:hAnsiTheme="minorEastAsia" w:hint="eastAsia"/>
          <w:noProof/>
        </w:rPr>
        <w:t>二</w:t>
      </w:r>
      <w:r w:rsidRPr="00970A47">
        <w:rPr>
          <w:rFonts w:asciiTheme="minorEastAsia" w:hAnsiTheme="minorEastAsia"/>
          <w:noProof/>
        </w:rPr>
        <w:t>)</w:t>
      </w:r>
      <w:r w:rsidRPr="00970A47">
        <w:rPr>
          <w:rFonts w:asciiTheme="minorEastAsia" w:hAnsiTheme="minorEastAsia" w:hint="eastAsia"/>
          <w:noProof/>
        </w:rPr>
        <w:t>導入之</w:t>
      </w:r>
      <w:r w:rsidRPr="00970A47">
        <w:rPr>
          <w:rFonts w:asciiTheme="minorEastAsia" w:hAnsiTheme="minorEastAsia"/>
          <w:noProof/>
        </w:rPr>
        <w:t>ADAS</w:t>
      </w:r>
      <w:r w:rsidRPr="00970A47">
        <w:rPr>
          <w:rFonts w:asciiTheme="minorEastAsia" w:hAnsiTheme="minorEastAsia" w:hint="eastAsia"/>
          <w:noProof/>
        </w:rPr>
        <w:t>產品設計</w:t>
      </w:r>
      <w:r w:rsidRPr="00970A47">
        <w:rPr>
          <w:rFonts w:asciiTheme="minorEastAsia" w:hAnsiTheme="minorEastAsia"/>
          <w:noProof/>
        </w:rPr>
        <w:t>(</w:t>
      </w:r>
      <w:r w:rsidRPr="00970A47">
        <w:rPr>
          <w:rFonts w:asciiTheme="minorEastAsia" w:hAnsiTheme="minorEastAsia" w:hint="eastAsia"/>
          <w:noProof/>
        </w:rPr>
        <w:t>商用車</w:t>
      </w:r>
      <w:r w:rsidRPr="00970A47">
        <w:rPr>
          <w:rFonts w:asciiTheme="minorEastAsia" w:hAnsiTheme="minorEastAsia"/>
          <w:noProof/>
        </w:rPr>
        <w:t>)</w:t>
      </w:r>
      <w:r>
        <w:rPr>
          <w:noProof/>
        </w:rPr>
        <w:tab/>
      </w:r>
      <w:r>
        <w:rPr>
          <w:noProof/>
        </w:rPr>
        <w:fldChar w:fldCharType="begin"/>
      </w:r>
      <w:r>
        <w:rPr>
          <w:noProof/>
        </w:rPr>
        <w:instrText xml:space="preserve"> PAGEREF _Toc40255561 \h </w:instrText>
      </w:r>
      <w:r>
        <w:rPr>
          <w:noProof/>
        </w:rPr>
      </w:r>
      <w:r>
        <w:rPr>
          <w:noProof/>
        </w:rPr>
        <w:fldChar w:fldCharType="separate"/>
      </w:r>
      <w:r w:rsidR="00545143">
        <w:rPr>
          <w:noProof/>
        </w:rPr>
        <w:t>12</w:t>
      </w:r>
      <w:r>
        <w:rPr>
          <w:noProof/>
        </w:rPr>
        <w:fldChar w:fldCharType="end"/>
      </w:r>
    </w:p>
    <w:p w14:paraId="7E02956A" w14:textId="1295D41B" w:rsidR="006612DE" w:rsidRDefault="006612DE">
      <w:pPr>
        <w:pStyle w:val="affff"/>
        <w:tabs>
          <w:tab w:val="right" w:leader="dot" w:pos="9345"/>
        </w:tabs>
        <w:rPr>
          <w:rFonts w:eastAsiaTheme="minorEastAsia" w:cstheme="minorBidi"/>
          <w:smallCaps w:val="0"/>
          <w:noProof/>
          <w:kern w:val="2"/>
          <w:sz w:val="24"/>
          <w:szCs w:val="22"/>
        </w:rPr>
      </w:pPr>
      <w:r>
        <w:rPr>
          <w:rFonts w:hint="eastAsia"/>
          <w:noProof/>
        </w:rPr>
        <w:t>圖</w:t>
      </w:r>
      <w:r>
        <w:rPr>
          <w:noProof/>
        </w:rPr>
        <w:t>1.3</w:t>
      </w:r>
      <w:r w:rsidRPr="00970A47">
        <w:rPr>
          <w:rFonts w:ascii="Times New Roman" w:eastAsiaTheme="majorEastAsia" w:hAnsi="Times New Roman" w:hint="eastAsia"/>
          <w:noProof/>
        </w:rPr>
        <w:t>博遠智能科技獲獎資訊</w:t>
      </w:r>
      <w:r>
        <w:rPr>
          <w:noProof/>
        </w:rPr>
        <w:tab/>
      </w:r>
      <w:r>
        <w:rPr>
          <w:noProof/>
        </w:rPr>
        <w:fldChar w:fldCharType="begin"/>
      </w:r>
      <w:r>
        <w:rPr>
          <w:noProof/>
        </w:rPr>
        <w:instrText xml:space="preserve"> PAGEREF _Toc40255562 \h </w:instrText>
      </w:r>
      <w:r>
        <w:rPr>
          <w:noProof/>
        </w:rPr>
      </w:r>
      <w:r>
        <w:rPr>
          <w:noProof/>
        </w:rPr>
        <w:fldChar w:fldCharType="separate"/>
      </w:r>
      <w:r w:rsidR="00545143">
        <w:rPr>
          <w:noProof/>
        </w:rPr>
        <w:t>13</w:t>
      </w:r>
      <w:r>
        <w:rPr>
          <w:noProof/>
        </w:rPr>
        <w:fldChar w:fldCharType="end"/>
      </w:r>
    </w:p>
    <w:p w14:paraId="442AFB05" w14:textId="5085D879" w:rsidR="006612DE" w:rsidRDefault="006612DE">
      <w:pPr>
        <w:pStyle w:val="affff"/>
        <w:tabs>
          <w:tab w:val="right" w:leader="dot" w:pos="9345"/>
        </w:tabs>
        <w:rPr>
          <w:rFonts w:eastAsiaTheme="minorEastAsia" w:cstheme="minorBidi"/>
          <w:smallCaps w:val="0"/>
          <w:noProof/>
          <w:kern w:val="2"/>
          <w:sz w:val="24"/>
          <w:szCs w:val="22"/>
        </w:rPr>
      </w:pPr>
      <w:r w:rsidRPr="00970A47">
        <w:rPr>
          <w:rFonts w:asciiTheme="minorEastAsia" w:hAnsiTheme="minorEastAsia" w:hint="eastAsia"/>
          <w:noProof/>
        </w:rPr>
        <w:t>圖</w:t>
      </w:r>
      <w:r>
        <w:rPr>
          <w:noProof/>
        </w:rPr>
        <w:t>1.4</w:t>
      </w:r>
      <w:r w:rsidRPr="00970A47">
        <w:rPr>
          <w:rFonts w:asciiTheme="minorEastAsia" w:hAnsiTheme="minorEastAsia" w:hint="eastAsia"/>
          <w:noProof/>
        </w:rPr>
        <w:t>力積電組織架構圖</w:t>
      </w:r>
      <w:r>
        <w:rPr>
          <w:noProof/>
        </w:rPr>
        <w:tab/>
      </w:r>
      <w:r>
        <w:rPr>
          <w:noProof/>
        </w:rPr>
        <w:fldChar w:fldCharType="begin"/>
      </w:r>
      <w:r>
        <w:rPr>
          <w:noProof/>
        </w:rPr>
        <w:instrText xml:space="preserve"> PAGEREF _Toc40255563 \h </w:instrText>
      </w:r>
      <w:r>
        <w:rPr>
          <w:noProof/>
        </w:rPr>
      </w:r>
      <w:r>
        <w:rPr>
          <w:noProof/>
        </w:rPr>
        <w:fldChar w:fldCharType="separate"/>
      </w:r>
      <w:r w:rsidR="00545143">
        <w:rPr>
          <w:noProof/>
        </w:rPr>
        <w:t>24</w:t>
      </w:r>
      <w:r>
        <w:rPr>
          <w:noProof/>
        </w:rPr>
        <w:fldChar w:fldCharType="end"/>
      </w:r>
    </w:p>
    <w:p w14:paraId="3FECBDDE" w14:textId="3F265754" w:rsidR="006612DE" w:rsidRDefault="006612DE" w:rsidP="006612DE">
      <w:pPr>
        <w:pStyle w:val="affff"/>
        <w:tabs>
          <w:tab w:val="left" w:pos="545"/>
          <w:tab w:val="right" w:leader="dot" w:pos="9345"/>
        </w:tabs>
        <w:rPr>
          <w:rFonts w:eastAsiaTheme="minorEastAsia" w:cstheme="minorBidi"/>
          <w:smallCaps w:val="0"/>
          <w:noProof/>
          <w:kern w:val="2"/>
          <w:sz w:val="24"/>
          <w:szCs w:val="22"/>
        </w:rPr>
      </w:pPr>
      <w:r w:rsidRPr="00970A47">
        <w:rPr>
          <w:rFonts w:asciiTheme="minorEastAsia" w:hAnsiTheme="minorEastAsia" w:hint="eastAsia"/>
          <w:noProof/>
        </w:rPr>
        <w:t>圖</w:t>
      </w:r>
      <w:r>
        <w:rPr>
          <w:noProof/>
        </w:rPr>
        <w:t>1.5</w:t>
      </w:r>
      <w:r w:rsidRPr="00970A47">
        <w:rPr>
          <w:rFonts w:asciiTheme="minorEastAsia" w:hAnsiTheme="minorEastAsia" w:hint="eastAsia"/>
          <w:noProof/>
        </w:rPr>
        <w:t>先進車組織架構圖</w:t>
      </w:r>
      <w:r>
        <w:rPr>
          <w:noProof/>
        </w:rPr>
        <w:tab/>
      </w:r>
      <w:r>
        <w:rPr>
          <w:noProof/>
        </w:rPr>
        <w:fldChar w:fldCharType="begin"/>
      </w:r>
      <w:r>
        <w:rPr>
          <w:noProof/>
        </w:rPr>
        <w:instrText xml:space="preserve"> PAGEREF _Toc40255564 \h </w:instrText>
      </w:r>
      <w:r>
        <w:rPr>
          <w:noProof/>
        </w:rPr>
      </w:r>
      <w:r>
        <w:rPr>
          <w:noProof/>
        </w:rPr>
        <w:fldChar w:fldCharType="separate"/>
      </w:r>
      <w:r w:rsidR="00545143">
        <w:rPr>
          <w:noProof/>
        </w:rPr>
        <w:t>25</w:t>
      </w:r>
      <w:r>
        <w:rPr>
          <w:noProof/>
        </w:rPr>
        <w:fldChar w:fldCharType="end"/>
      </w:r>
    </w:p>
    <w:p w14:paraId="783CB953" w14:textId="02E67AEC" w:rsidR="006612DE" w:rsidRDefault="006612DE">
      <w:pPr>
        <w:pStyle w:val="affff"/>
        <w:tabs>
          <w:tab w:val="left" w:pos="960"/>
          <w:tab w:val="right" w:leader="dot" w:pos="9345"/>
        </w:tabs>
        <w:rPr>
          <w:rFonts w:eastAsiaTheme="minorEastAsia" w:cstheme="minorBidi"/>
          <w:smallCaps w:val="0"/>
          <w:noProof/>
          <w:kern w:val="2"/>
          <w:sz w:val="24"/>
          <w:szCs w:val="22"/>
        </w:rPr>
      </w:pPr>
      <w:r>
        <w:rPr>
          <w:rFonts w:hint="eastAsia"/>
          <w:noProof/>
        </w:rPr>
        <w:t>圖</w:t>
      </w:r>
      <w:r>
        <w:rPr>
          <w:noProof/>
        </w:rPr>
        <w:t>1.6</w:t>
      </w:r>
      <w:r w:rsidRPr="00970A47">
        <w:rPr>
          <w:rFonts w:hint="eastAsia"/>
          <w:noProof/>
        </w:rPr>
        <w:t>博遠智能組織架構圖</w:t>
      </w:r>
      <w:r>
        <w:rPr>
          <w:noProof/>
        </w:rPr>
        <w:tab/>
      </w:r>
      <w:r>
        <w:rPr>
          <w:noProof/>
        </w:rPr>
        <w:fldChar w:fldCharType="begin"/>
      </w:r>
      <w:r>
        <w:rPr>
          <w:noProof/>
        </w:rPr>
        <w:instrText xml:space="preserve"> PAGEREF _Toc40255565 \h </w:instrText>
      </w:r>
      <w:r>
        <w:rPr>
          <w:noProof/>
        </w:rPr>
      </w:r>
      <w:r>
        <w:rPr>
          <w:noProof/>
        </w:rPr>
        <w:fldChar w:fldCharType="separate"/>
      </w:r>
      <w:r w:rsidR="00545143">
        <w:rPr>
          <w:noProof/>
        </w:rPr>
        <w:t>26</w:t>
      </w:r>
      <w:r>
        <w:rPr>
          <w:noProof/>
        </w:rPr>
        <w:fldChar w:fldCharType="end"/>
      </w:r>
    </w:p>
    <w:p w14:paraId="4C9E9086" w14:textId="106F9EF2" w:rsidR="006612DE" w:rsidRDefault="006612DE">
      <w:pPr>
        <w:pStyle w:val="affff"/>
        <w:tabs>
          <w:tab w:val="right" w:leader="dot" w:pos="9345"/>
        </w:tabs>
        <w:rPr>
          <w:rFonts w:eastAsiaTheme="minorEastAsia" w:cstheme="minorBidi"/>
          <w:smallCaps w:val="0"/>
          <w:noProof/>
          <w:kern w:val="2"/>
          <w:sz w:val="24"/>
          <w:szCs w:val="22"/>
        </w:rPr>
      </w:pPr>
      <w:r w:rsidRPr="00970A47">
        <w:rPr>
          <w:rFonts w:asciiTheme="majorEastAsia" w:eastAsiaTheme="majorEastAsia" w:hAnsiTheme="majorEastAsia" w:hint="eastAsia"/>
          <w:noProof/>
        </w:rPr>
        <w:t>圖</w:t>
      </w:r>
      <w:r w:rsidRPr="00970A47">
        <w:rPr>
          <w:rFonts w:eastAsiaTheme="majorEastAsia"/>
          <w:noProof/>
        </w:rPr>
        <w:t>1.7</w:t>
      </w:r>
      <w:r w:rsidRPr="00970A47">
        <w:rPr>
          <w:rFonts w:asciiTheme="majorEastAsia" w:eastAsiaTheme="majorEastAsia" w:hAnsiTheme="majorEastAsia" w:hint="eastAsia"/>
          <w:noProof/>
        </w:rPr>
        <w:t>力積電記憶體與邏輯製程發展藍圖</w:t>
      </w:r>
      <w:r>
        <w:rPr>
          <w:noProof/>
        </w:rPr>
        <w:tab/>
      </w:r>
      <w:r>
        <w:rPr>
          <w:noProof/>
        </w:rPr>
        <w:fldChar w:fldCharType="begin"/>
      </w:r>
      <w:r>
        <w:rPr>
          <w:noProof/>
        </w:rPr>
        <w:instrText xml:space="preserve"> PAGEREF _Toc40255566 \h </w:instrText>
      </w:r>
      <w:r>
        <w:rPr>
          <w:noProof/>
        </w:rPr>
      </w:r>
      <w:r>
        <w:rPr>
          <w:noProof/>
        </w:rPr>
        <w:fldChar w:fldCharType="separate"/>
      </w:r>
      <w:r w:rsidR="00545143">
        <w:rPr>
          <w:noProof/>
        </w:rPr>
        <w:t>32</w:t>
      </w:r>
      <w:r>
        <w:rPr>
          <w:noProof/>
        </w:rPr>
        <w:fldChar w:fldCharType="end"/>
      </w:r>
    </w:p>
    <w:p w14:paraId="7A1B49C1" w14:textId="721D93E5" w:rsidR="006612DE" w:rsidRDefault="006612DE">
      <w:pPr>
        <w:pStyle w:val="affff"/>
        <w:tabs>
          <w:tab w:val="right" w:leader="dot" w:pos="9345"/>
        </w:tabs>
        <w:rPr>
          <w:rFonts w:eastAsiaTheme="minorEastAsia" w:cstheme="minorBidi"/>
          <w:smallCaps w:val="0"/>
          <w:noProof/>
          <w:kern w:val="2"/>
          <w:sz w:val="24"/>
          <w:szCs w:val="22"/>
        </w:rPr>
      </w:pPr>
      <w:r w:rsidRPr="00970A47">
        <w:rPr>
          <w:rFonts w:asciiTheme="minorEastAsia" w:hAnsiTheme="minorEastAsia" w:hint="eastAsia"/>
          <w:noProof/>
        </w:rPr>
        <w:t>圖</w:t>
      </w:r>
      <w:r>
        <w:rPr>
          <w:noProof/>
        </w:rPr>
        <w:t>1.8 AIM</w:t>
      </w:r>
      <w:r w:rsidRPr="00970A47">
        <w:rPr>
          <w:rFonts w:asciiTheme="minorEastAsia" w:hAnsiTheme="minorEastAsia" w:hint="eastAsia"/>
          <w:noProof/>
        </w:rPr>
        <w:t>技術發展藍圖</w:t>
      </w:r>
      <w:r>
        <w:rPr>
          <w:noProof/>
        </w:rPr>
        <w:tab/>
      </w:r>
      <w:r>
        <w:rPr>
          <w:noProof/>
        </w:rPr>
        <w:fldChar w:fldCharType="begin"/>
      </w:r>
      <w:r>
        <w:rPr>
          <w:noProof/>
        </w:rPr>
        <w:instrText xml:space="preserve"> PAGEREF _Toc40255567 \h </w:instrText>
      </w:r>
      <w:r>
        <w:rPr>
          <w:noProof/>
        </w:rPr>
      </w:r>
      <w:r>
        <w:rPr>
          <w:noProof/>
        </w:rPr>
        <w:fldChar w:fldCharType="separate"/>
      </w:r>
      <w:r w:rsidR="00545143">
        <w:rPr>
          <w:noProof/>
        </w:rPr>
        <w:t>33</w:t>
      </w:r>
      <w:r>
        <w:rPr>
          <w:noProof/>
        </w:rPr>
        <w:fldChar w:fldCharType="end"/>
      </w:r>
    </w:p>
    <w:p w14:paraId="025E5121" w14:textId="77777777" w:rsidR="00F45A5B" w:rsidRDefault="002B2DBB" w:rsidP="00780EB4">
      <w:pPr>
        <w:rPr>
          <w:noProof/>
        </w:rPr>
      </w:pPr>
      <w:r w:rsidRPr="000A2669">
        <w:rPr>
          <w:rFonts w:asciiTheme="minorHAnsi" w:eastAsiaTheme="minorEastAsia" w:hAnsiTheme="minorHAnsi" w:cstheme="minorHAnsi"/>
        </w:rPr>
        <w:fldChar w:fldCharType="end"/>
      </w:r>
      <w:r w:rsidR="00D37C72" w:rsidRPr="00610082">
        <w:rPr>
          <w:rFonts w:hint="eastAsia"/>
          <w:b/>
        </w:rPr>
        <w:t>貳、計畫內容與實施方法</w:t>
      </w:r>
      <w:r w:rsidR="00087B52" w:rsidRPr="000A2669">
        <w:rPr>
          <w:rFonts w:asciiTheme="minorHAnsi" w:eastAsiaTheme="minorEastAsia" w:hAnsiTheme="minorHAnsi" w:cstheme="minorHAnsi"/>
          <w:b/>
        </w:rPr>
        <w:fldChar w:fldCharType="begin"/>
      </w:r>
      <w:r w:rsidR="00087B52" w:rsidRPr="000A2669">
        <w:rPr>
          <w:rFonts w:asciiTheme="minorHAnsi" w:eastAsiaTheme="minorEastAsia" w:hAnsiTheme="minorHAnsi" w:cstheme="minorHAnsi"/>
          <w:b/>
        </w:rPr>
        <w:instrText xml:space="preserve"> TOC \h \z \c "</w:instrText>
      </w:r>
      <w:r w:rsidR="00087B52" w:rsidRPr="000A2669">
        <w:rPr>
          <w:rFonts w:asciiTheme="minorHAnsi" w:eastAsiaTheme="minorEastAsia" w:hAnsiTheme="minorHAnsi" w:cstheme="minorHAnsi"/>
          <w:b/>
        </w:rPr>
        <w:instrText>圖</w:instrText>
      </w:r>
      <w:r w:rsidR="00087B52" w:rsidRPr="000A2669">
        <w:rPr>
          <w:rFonts w:asciiTheme="minorHAnsi" w:eastAsiaTheme="minorEastAsia" w:hAnsiTheme="minorHAnsi" w:cstheme="minorHAnsi"/>
          <w:b/>
        </w:rPr>
        <w:instrText xml:space="preserve">2." </w:instrText>
      </w:r>
      <w:r w:rsidR="00087B52" w:rsidRPr="000A2669">
        <w:rPr>
          <w:rFonts w:asciiTheme="minorHAnsi" w:eastAsiaTheme="minorEastAsia" w:hAnsiTheme="minorHAnsi" w:cstheme="minorHAnsi"/>
          <w:b/>
        </w:rPr>
        <w:fldChar w:fldCharType="separate"/>
      </w:r>
    </w:p>
    <w:p w14:paraId="52EE4C44" w14:textId="06E26B34" w:rsidR="00F45A5B" w:rsidRDefault="00074DD8">
      <w:pPr>
        <w:pStyle w:val="affff"/>
        <w:tabs>
          <w:tab w:val="right" w:leader="dot" w:pos="9345"/>
        </w:tabs>
        <w:rPr>
          <w:rFonts w:eastAsiaTheme="minorEastAsia" w:cstheme="minorBidi"/>
          <w:smallCaps w:val="0"/>
          <w:noProof/>
          <w:kern w:val="2"/>
          <w:sz w:val="24"/>
          <w:szCs w:val="22"/>
        </w:rPr>
      </w:pPr>
      <w:hyperlink w:anchor="_Toc40276348" w:history="1">
        <w:r w:rsidR="00F45A5B" w:rsidRPr="00EF6171">
          <w:rPr>
            <w:rStyle w:val="ac"/>
            <w:rFonts w:asciiTheme="minorEastAsia" w:hAnsiTheme="minorEastAsia" w:hint="eastAsia"/>
            <w:noProof/>
          </w:rPr>
          <w:t>圖</w:t>
        </w:r>
        <w:r w:rsidR="00F45A5B" w:rsidRPr="00EF6171">
          <w:rPr>
            <w:rStyle w:val="ac"/>
            <w:noProof/>
          </w:rPr>
          <w:t>2.1 2016-2025 AI</w:t>
        </w:r>
        <w:r w:rsidR="00F45A5B" w:rsidRPr="00EF6171">
          <w:rPr>
            <w:rStyle w:val="ac"/>
            <w:rFonts w:asciiTheme="minorEastAsia" w:hAnsiTheme="minorEastAsia" w:hint="eastAsia"/>
            <w:noProof/>
          </w:rPr>
          <w:t>半導體產值</w:t>
        </w:r>
        <w:r w:rsidR="00F45A5B">
          <w:rPr>
            <w:noProof/>
            <w:webHidden/>
          </w:rPr>
          <w:tab/>
        </w:r>
        <w:r w:rsidR="00F45A5B">
          <w:rPr>
            <w:noProof/>
            <w:webHidden/>
          </w:rPr>
          <w:fldChar w:fldCharType="begin"/>
        </w:r>
        <w:r w:rsidR="00F45A5B">
          <w:rPr>
            <w:noProof/>
            <w:webHidden/>
          </w:rPr>
          <w:instrText xml:space="preserve"> PAGEREF _Toc40276348 \h </w:instrText>
        </w:r>
        <w:r w:rsidR="00F45A5B">
          <w:rPr>
            <w:noProof/>
            <w:webHidden/>
          </w:rPr>
        </w:r>
        <w:r w:rsidR="00F45A5B">
          <w:rPr>
            <w:noProof/>
            <w:webHidden/>
          </w:rPr>
          <w:fldChar w:fldCharType="separate"/>
        </w:r>
        <w:r w:rsidR="00F45A5B">
          <w:rPr>
            <w:noProof/>
            <w:webHidden/>
          </w:rPr>
          <w:t>36</w:t>
        </w:r>
        <w:r w:rsidR="00F45A5B">
          <w:rPr>
            <w:noProof/>
            <w:webHidden/>
          </w:rPr>
          <w:fldChar w:fldCharType="end"/>
        </w:r>
      </w:hyperlink>
    </w:p>
    <w:p w14:paraId="1AF09FCD" w14:textId="1BD51CE1" w:rsidR="00F45A5B" w:rsidRDefault="00074DD8">
      <w:pPr>
        <w:pStyle w:val="affff"/>
        <w:tabs>
          <w:tab w:val="right" w:leader="dot" w:pos="9345"/>
        </w:tabs>
        <w:rPr>
          <w:rFonts w:eastAsiaTheme="minorEastAsia" w:cstheme="minorBidi"/>
          <w:smallCaps w:val="0"/>
          <w:noProof/>
          <w:kern w:val="2"/>
          <w:sz w:val="24"/>
          <w:szCs w:val="22"/>
        </w:rPr>
      </w:pPr>
      <w:hyperlink w:anchor="_Toc40276349" w:history="1">
        <w:r w:rsidR="00F45A5B" w:rsidRPr="00EF6171">
          <w:rPr>
            <w:rStyle w:val="ac"/>
            <w:rFonts w:asciiTheme="minorEastAsia" w:hAnsiTheme="minorEastAsia" w:hint="eastAsia"/>
            <w:noProof/>
          </w:rPr>
          <w:t>圖</w:t>
        </w:r>
        <w:r w:rsidR="00F45A5B" w:rsidRPr="00EF6171">
          <w:rPr>
            <w:rStyle w:val="ac"/>
            <w:noProof/>
          </w:rPr>
          <w:t xml:space="preserve">2.2 2018-2025 </w:t>
        </w:r>
        <w:r w:rsidR="00F45A5B" w:rsidRPr="00EF6171">
          <w:rPr>
            <w:rStyle w:val="ac"/>
            <w:rFonts w:asciiTheme="minorEastAsia" w:hAnsiTheme="minorEastAsia" w:hint="eastAsia"/>
            <w:noProof/>
          </w:rPr>
          <w:t>全球</w:t>
        </w:r>
        <w:r w:rsidR="00F45A5B" w:rsidRPr="00EF6171">
          <w:rPr>
            <w:rStyle w:val="ac"/>
            <w:rFonts w:asciiTheme="minorEastAsia" w:hAnsiTheme="minorEastAsia"/>
            <w:noProof/>
          </w:rPr>
          <w:t>AI</w:t>
        </w:r>
        <w:r w:rsidR="00F45A5B" w:rsidRPr="00EF6171">
          <w:rPr>
            <w:rStyle w:val="ac"/>
            <w:rFonts w:asciiTheme="minorEastAsia" w:hAnsiTheme="minorEastAsia" w:hint="eastAsia"/>
            <w:noProof/>
          </w:rPr>
          <w:t>晶片市場</w:t>
        </w:r>
        <w:r w:rsidR="00F45A5B">
          <w:rPr>
            <w:noProof/>
            <w:webHidden/>
          </w:rPr>
          <w:tab/>
        </w:r>
        <w:r w:rsidR="00F45A5B">
          <w:rPr>
            <w:noProof/>
            <w:webHidden/>
          </w:rPr>
          <w:fldChar w:fldCharType="begin"/>
        </w:r>
        <w:r w:rsidR="00F45A5B">
          <w:rPr>
            <w:noProof/>
            <w:webHidden/>
          </w:rPr>
          <w:instrText xml:space="preserve"> PAGEREF _Toc40276349 \h </w:instrText>
        </w:r>
        <w:r w:rsidR="00F45A5B">
          <w:rPr>
            <w:noProof/>
            <w:webHidden/>
          </w:rPr>
        </w:r>
        <w:r w:rsidR="00F45A5B">
          <w:rPr>
            <w:noProof/>
            <w:webHidden/>
          </w:rPr>
          <w:fldChar w:fldCharType="separate"/>
        </w:r>
        <w:r w:rsidR="00F45A5B">
          <w:rPr>
            <w:noProof/>
            <w:webHidden/>
          </w:rPr>
          <w:t>37</w:t>
        </w:r>
        <w:r w:rsidR="00F45A5B">
          <w:rPr>
            <w:noProof/>
            <w:webHidden/>
          </w:rPr>
          <w:fldChar w:fldCharType="end"/>
        </w:r>
      </w:hyperlink>
    </w:p>
    <w:p w14:paraId="1C2F3FCF" w14:textId="2130217D" w:rsidR="00F45A5B" w:rsidRDefault="00074DD8">
      <w:pPr>
        <w:pStyle w:val="affff"/>
        <w:tabs>
          <w:tab w:val="right" w:leader="dot" w:pos="9345"/>
        </w:tabs>
        <w:rPr>
          <w:rFonts w:eastAsiaTheme="minorEastAsia" w:cstheme="minorBidi"/>
          <w:smallCaps w:val="0"/>
          <w:noProof/>
          <w:kern w:val="2"/>
          <w:sz w:val="24"/>
          <w:szCs w:val="22"/>
        </w:rPr>
      </w:pPr>
      <w:hyperlink w:anchor="_Toc40276350"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2.3 AI</w:t>
        </w:r>
        <w:r w:rsidR="00F45A5B" w:rsidRPr="00EF6171">
          <w:rPr>
            <w:rStyle w:val="ac"/>
            <w:rFonts w:ascii="Times New Roman" w:hAnsi="Times New Roman" w:hint="eastAsia"/>
            <w:noProof/>
          </w:rPr>
          <w:t>運算記憶體存取與計算執行消耗比例</w:t>
        </w:r>
        <w:r w:rsidR="00F45A5B">
          <w:rPr>
            <w:noProof/>
            <w:webHidden/>
          </w:rPr>
          <w:tab/>
        </w:r>
        <w:r w:rsidR="00F45A5B">
          <w:rPr>
            <w:noProof/>
            <w:webHidden/>
          </w:rPr>
          <w:fldChar w:fldCharType="begin"/>
        </w:r>
        <w:r w:rsidR="00F45A5B">
          <w:rPr>
            <w:noProof/>
            <w:webHidden/>
          </w:rPr>
          <w:instrText xml:space="preserve"> PAGEREF _Toc40276350 \h </w:instrText>
        </w:r>
        <w:r w:rsidR="00F45A5B">
          <w:rPr>
            <w:noProof/>
            <w:webHidden/>
          </w:rPr>
        </w:r>
        <w:r w:rsidR="00F45A5B">
          <w:rPr>
            <w:noProof/>
            <w:webHidden/>
          </w:rPr>
          <w:fldChar w:fldCharType="separate"/>
        </w:r>
        <w:r w:rsidR="00F45A5B">
          <w:rPr>
            <w:noProof/>
            <w:webHidden/>
          </w:rPr>
          <w:t>37</w:t>
        </w:r>
        <w:r w:rsidR="00F45A5B">
          <w:rPr>
            <w:noProof/>
            <w:webHidden/>
          </w:rPr>
          <w:fldChar w:fldCharType="end"/>
        </w:r>
      </w:hyperlink>
    </w:p>
    <w:p w14:paraId="5BAFB4D9" w14:textId="1079018E" w:rsidR="00F45A5B" w:rsidRDefault="00074DD8">
      <w:pPr>
        <w:pStyle w:val="affff"/>
        <w:tabs>
          <w:tab w:val="right" w:leader="dot" w:pos="9345"/>
        </w:tabs>
        <w:rPr>
          <w:rFonts w:eastAsiaTheme="minorEastAsia" w:cstheme="minorBidi"/>
          <w:smallCaps w:val="0"/>
          <w:noProof/>
          <w:kern w:val="2"/>
          <w:sz w:val="24"/>
          <w:szCs w:val="22"/>
        </w:rPr>
      </w:pPr>
      <w:hyperlink w:anchor="_Toc40276351"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2.4</w:t>
        </w:r>
        <w:r w:rsidR="00F45A5B" w:rsidRPr="00EF6171">
          <w:rPr>
            <w:rStyle w:val="ac"/>
            <w:rFonts w:ascii="Times New Roman" w:hAnsi="Times New Roman" w:hint="eastAsia"/>
            <w:noProof/>
            <w:shd w:val="clear" w:color="auto" w:fill="FFFFFF"/>
          </w:rPr>
          <w:t>各式人工智慧晶片記憶體架構與</w:t>
        </w:r>
        <w:r w:rsidR="00F45A5B" w:rsidRPr="00EF6171">
          <w:rPr>
            <w:rStyle w:val="ac"/>
            <w:rFonts w:ascii="Times New Roman" w:hAnsi="Times New Roman"/>
            <w:noProof/>
            <w:shd w:val="clear" w:color="auto" w:fill="FFFFFF"/>
          </w:rPr>
          <w:t>AIM</w:t>
        </w:r>
        <w:r w:rsidR="00F45A5B" w:rsidRPr="00EF6171">
          <w:rPr>
            <w:rStyle w:val="ac"/>
            <w:rFonts w:ascii="Times New Roman" w:hAnsi="Times New Roman" w:hint="eastAsia"/>
            <w:noProof/>
            <w:shd w:val="clear" w:color="auto" w:fill="FFFFFF"/>
          </w:rPr>
          <w:t>架構之比較</w:t>
        </w:r>
        <w:r w:rsidR="00F45A5B">
          <w:rPr>
            <w:noProof/>
            <w:webHidden/>
          </w:rPr>
          <w:tab/>
        </w:r>
        <w:r w:rsidR="00F45A5B">
          <w:rPr>
            <w:noProof/>
            <w:webHidden/>
          </w:rPr>
          <w:fldChar w:fldCharType="begin"/>
        </w:r>
        <w:r w:rsidR="00F45A5B">
          <w:rPr>
            <w:noProof/>
            <w:webHidden/>
          </w:rPr>
          <w:instrText xml:space="preserve"> PAGEREF _Toc40276351 \h </w:instrText>
        </w:r>
        <w:r w:rsidR="00F45A5B">
          <w:rPr>
            <w:noProof/>
            <w:webHidden/>
          </w:rPr>
        </w:r>
        <w:r w:rsidR="00F45A5B">
          <w:rPr>
            <w:noProof/>
            <w:webHidden/>
          </w:rPr>
          <w:fldChar w:fldCharType="separate"/>
        </w:r>
        <w:r w:rsidR="00F45A5B">
          <w:rPr>
            <w:noProof/>
            <w:webHidden/>
          </w:rPr>
          <w:t>38</w:t>
        </w:r>
        <w:r w:rsidR="00F45A5B">
          <w:rPr>
            <w:noProof/>
            <w:webHidden/>
          </w:rPr>
          <w:fldChar w:fldCharType="end"/>
        </w:r>
      </w:hyperlink>
    </w:p>
    <w:p w14:paraId="7EB9E210" w14:textId="515FDD95" w:rsidR="00F45A5B" w:rsidRDefault="00074DD8">
      <w:pPr>
        <w:pStyle w:val="affff"/>
        <w:tabs>
          <w:tab w:val="right" w:leader="dot" w:pos="9345"/>
        </w:tabs>
        <w:rPr>
          <w:rFonts w:eastAsiaTheme="minorEastAsia" w:cstheme="minorBidi"/>
          <w:smallCaps w:val="0"/>
          <w:noProof/>
          <w:kern w:val="2"/>
          <w:sz w:val="24"/>
          <w:szCs w:val="22"/>
        </w:rPr>
      </w:pPr>
      <w:hyperlink w:anchor="_Toc40276352"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2.5AIM</w:t>
        </w:r>
        <w:r w:rsidR="00F45A5B" w:rsidRPr="00EF6171">
          <w:rPr>
            <w:rStyle w:val="ac"/>
            <w:rFonts w:ascii="Times New Roman" w:hAnsi="Times New Roman" w:hint="eastAsia"/>
            <w:noProof/>
          </w:rPr>
          <w:t>晶圓製造創新服務平台研發計畫規劃</w:t>
        </w:r>
        <w:r w:rsidR="00F45A5B">
          <w:rPr>
            <w:noProof/>
            <w:webHidden/>
          </w:rPr>
          <w:tab/>
        </w:r>
        <w:r w:rsidR="00F45A5B">
          <w:rPr>
            <w:noProof/>
            <w:webHidden/>
          </w:rPr>
          <w:fldChar w:fldCharType="begin"/>
        </w:r>
        <w:r w:rsidR="00F45A5B">
          <w:rPr>
            <w:noProof/>
            <w:webHidden/>
          </w:rPr>
          <w:instrText xml:space="preserve"> PAGEREF _Toc40276352 \h </w:instrText>
        </w:r>
        <w:r w:rsidR="00F45A5B">
          <w:rPr>
            <w:noProof/>
            <w:webHidden/>
          </w:rPr>
        </w:r>
        <w:r w:rsidR="00F45A5B">
          <w:rPr>
            <w:noProof/>
            <w:webHidden/>
          </w:rPr>
          <w:fldChar w:fldCharType="separate"/>
        </w:r>
        <w:r w:rsidR="00F45A5B">
          <w:rPr>
            <w:noProof/>
            <w:webHidden/>
          </w:rPr>
          <w:t>39</w:t>
        </w:r>
        <w:r w:rsidR="00F45A5B">
          <w:rPr>
            <w:noProof/>
            <w:webHidden/>
          </w:rPr>
          <w:fldChar w:fldCharType="end"/>
        </w:r>
      </w:hyperlink>
    </w:p>
    <w:p w14:paraId="3C227BF8" w14:textId="5304C501" w:rsidR="00F45A5B" w:rsidRDefault="00074DD8">
      <w:pPr>
        <w:pStyle w:val="affff"/>
        <w:tabs>
          <w:tab w:val="right" w:leader="dot" w:pos="9345"/>
        </w:tabs>
        <w:rPr>
          <w:rFonts w:eastAsiaTheme="minorEastAsia" w:cstheme="minorBidi"/>
          <w:smallCaps w:val="0"/>
          <w:noProof/>
          <w:kern w:val="2"/>
          <w:sz w:val="24"/>
          <w:szCs w:val="22"/>
        </w:rPr>
      </w:pPr>
      <w:hyperlink w:anchor="_Toc40276353"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 xml:space="preserve">2.6 AIM </w:t>
        </w:r>
        <w:r w:rsidR="00F45A5B" w:rsidRPr="00EF6171">
          <w:rPr>
            <w:rStyle w:val="ac"/>
            <w:rFonts w:ascii="Times New Roman" w:hAnsi="Times New Roman" w:hint="eastAsia"/>
            <w:noProof/>
          </w:rPr>
          <w:t>整合計算與資料存取一體架構</w:t>
        </w:r>
        <w:r w:rsidR="00F45A5B">
          <w:rPr>
            <w:noProof/>
            <w:webHidden/>
          </w:rPr>
          <w:tab/>
        </w:r>
        <w:r w:rsidR="00F45A5B">
          <w:rPr>
            <w:noProof/>
            <w:webHidden/>
          </w:rPr>
          <w:fldChar w:fldCharType="begin"/>
        </w:r>
        <w:r w:rsidR="00F45A5B">
          <w:rPr>
            <w:noProof/>
            <w:webHidden/>
          </w:rPr>
          <w:instrText xml:space="preserve"> PAGEREF _Toc40276353 \h </w:instrText>
        </w:r>
        <w:r w:rsidR="00F45A5B">
          <w:rPr>
            <w:noProof/>
            <w:webHidden/>
          </w:rPr>
        </w:r>
        <w:r w:rsidR="00F45A5B">
          <w:rPr>
            <w:noProof/>
            <w:webHidden/>
          </w:rPr>
          <w:fldChar w:fldCharType="separate"/>
        </w:r>
        <w:r w:rsidR="00F45A5B">
          <w:rPr>
            <w:noProof/>
            <w:webHidden/>
          </w:rPr>
          <w:t>40</w:t>
        </w:r>
        <w:r w:rsidR="00F45A5B">
          <w:rPr>
            <w:noProof/>
            <w:webHidden/>
          </w:rPr>
          <w:fldChar w:fldCharType="end"/>
        </w:r>
      </w:hyperlink>
    </w:p>
    <w:p w14:paraId="11FAB230" w14:textId="4879CF12" w:rsidR="00F45A5B" w:rsidRDefault="00074DD8">
      <w:pPr>
        <w:pStyle w:val="affff"/>
        <w:tabs>
          <w:tab w:val="right" w:leader="dot" w:pos="9345"/>
        </w:tabs>
        <w:rPr>
          <w:rFonts w:eastAsiaTheme="minorEastAsia" w:cstheme="minorBidi"/>
          <w:smallCaps w:val="0"/>
          <w:noProof/>
          <w:kern w:val="2"/>
          <w:sz w:val="24"/>
          <w:szCs w:val="22"/>
        </w:rPr>
      </w:pPr>
      <w:hyperlink w:anchor="_Toc40276354"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2.7</w:t>
        </w:r>
        <w:r w:rsidR="00F45A5B" w:rsidRPr="00EF6171">
          <w:rPr>
            <w:rStyle w:val="ac"/>
            <w:rFonts w:ascii="Times New Roman" w:hAnsi="Times New Roman" w:hint="eastAsia"/>
            <w:noProof/>
          </w:rPr>
          <w:t>計畫研究標的與定位</w:t>
        </w:r>
        <w:r w:rsidR="00F45A5B">
          <w:rPr>
            <w:noProof/>
            <w:webHidden/>
          </w:rPr>
          <w:tab/>
        </w:r>
        <w:r w:rsidR="00F45A5B">
          <w:rPr>
            <w:noProof/>
            <w:webHidden/>
          </w:rPr>
          <w:fldChar w:fldCharType="begin"/>
        </w:r>
        <w:r w:rsidR="00F45A5B">
          <w:rPr>
            <w:noProof/>
            <w:webHidden/>
          </w:rPr>
          <w:instrText xml:space="preserve"> PAGEREF _Toc40276354 \h </w:instrText>
        </w:r>
        <w:r w:rsidR="00F45A5B">
          <w:rPr>
            <w:noProof/>
            <w:webHidden/>
          </w:rPr>
        </w:r>
        <w:r w:rsidR="00F45A5B">
          <w:rPr>
            <w:noProof/>
            <w:webHidden/>
          </w:rPr>
          <w:fldChar w:fldCharType="separate"/>
        </w:r>
        <w:r w:rsidR="00F45A5B">
          <w:rPr>
            <w:noProof/>
            <w:webHidden/>
          </w:rPr>
          <w:t>41</w:t>
        </w:r>
        <w:r w:rsidR="00F45A5B">
          <w:rPr>
            <w:noProof/>
            <w:webHidden/>
          </w:rPr>
          <w:fldChar w:fldCharType="end"/>
        </w:r>
      </w:hyperlink>
    </w:p>
    <w:p w14:paraId="59928DCA" w14:textId="6FE56705" w:rsidR="00F45A5B" w:rsidRDefault="00074DD8">
      <w:pPr>
        <w:pStyle w:val="affff"/>
        <w:tabs>
          <w:tab w:val="right" w:leader="dot" w:pos="9345"/>
        </w:tabs>
        <w:rPr>
          <w:rFonts w:eastAsiaTheme="minorEastAsia" w:cstheme="minorBidi"/>
          <w:smallCaps w:val="0"/>
          <w:noProof/>
          <w:kern w:val="2"/>
          <w:sz w:val="24"/>
          <w:szCs w:val="22"/>
        </w:rPr>
      </w:pPr>
      <w:hyperlink w:anchor="_Toc40276355" w:history="1">
        <w:r w:rsidR="00F45A5B" w:rsidRPr="00EF6171">
          <w:rPr>
            <w:rStyle w:val="ac"/>
            <w:rFonts w:hint="eastAsia"/>
            <w:noProof/>
          </w:rPr>
          <w:t>圖</w:t>
        </w:r>
        <w:r w:rsidR="00F45A5B" w:rsidRPr="00EF6171">
          <w:rPr>
            <w:rStyle w:val="ac"/>
            <w:noProof/>
          </w:rPr>
          <w:t>2.8</w:t>
        </w:r>
        <w:r w:rsidR="00F45A5B" w:rsidRPr="00EF6171">
          <w:rPr>
            <w:rStyle w:val="ac"/>
            <w:rFonts w:hint="eastAsia"/>
            <w:noProof/>
          </w:rPr>
          <w:t>技術能力與技術關聯圖</w:t>
        </w:r>
        <w:r w:rsidR="00F45A5B">
          <w:rPr>
            <w:noProof/>
            <w:webHidden/>
          </w:rPr>
          <w:tab/>
        </w:r>
        <w:r w:rsidR="00F45A5B">
          <w:rPr>
            <w:noProof/>
            <w:webHidden/>
          </w:rPr>
          <w:fldChar w:fldCharType="begin"/>
        </w:r>
        <w:r w:rsidR="00F45A5B">
          <w:rPr>
            <w:noProof/>
            <w:webHidden/>
          </w:rPr>
          <w:instrText xml:space="preserve"> PAGEREF _Toc40276355 \h </w:instrText>
        </w:r>
        <w:r w:rsidR="00F45A5B">
          <w:rPr>
            <w:noProof/>
            <w:webHidden/>
          </w:rPr>
        </w:r>
        <w:r w:rsidR="00F45A5B">
          <w:rPr>
            <w:noProof/>
            <w:webHidden/>
          </w:rPr>
          <w:fldChar w:fldCharType="separate"/>
        </w:r>
        <w:r w:rsidR="00F45A5B">
          <w:rPr>
            <w:noProof/>
            <w:webHidden/>
          </w:rPr>
          <w:t>42</w:t>
        </w:r>
        <w:r w:rsidR="00F45A5B">
          <w:rPr>
            <w:noProof/>
            <w:webHidden/>
          </w:rPr>
          <w:fldChar w:fldCharType="end"/>
        </w:r>
      </w:hyperlink>
    </w:p>
    <w:p w14:paraId="66565A9E" w14:textId="48CE56CD" w:rsidR="00F45A5B" w:rsidRDefault="00074DD8">
      <w:pPr>
        <w:pStyle w:val="affff"/>
        <w:tabs>
          <w:tab w:val="right" w:leader="dot" w:pos="9345"/>
        </w:tabs>
        <w:rPr>
          <w:rFonts w:eastAsiaTheme="minorEastAsia" w:cstheme="minorBidi"/>
          <w:smallCaps w:val="0"/>
          <w:noProof/>
          <w:kern w:val="2"/>
          <w:sz w:val="24"/>
          <w:szCs w:val="22"/>
        </w:rPr>
      </w:pPr>
      <w:hyperlink w:anchor="_Toc40276356" w:history="1">
        <w:r w:rsidR="00F45A5B" w:rsidRPr="00EF6171">
          <w:rPr>
            <w:rStyle w:val="ac"/>
            <w:rFonts w:hint="eastAsia"/>
            <w:noProof/>
          </w:rPr>
          <w:t>圖</w:t>
        </w:r>
        <w:r w:rsidR="00F45A5B" w:rsidRPr="00EF6171">
          <w:rPr>
            <w:rStyle w:val="ac"/>
            <w:noProof/>
          </w:rPr>
          <w:t xml:space="preserve">2.9 </w:t>
        </w:r>
        <w:r w:rsidR="00F45A5B" w:rsidRPr="00EF6171">
          <w:rPr>
            <w:rStyle w:val="ac"/>
            <w:rFonts w:ascii="Times New Roman" w:hAnsi="Times New Roman" w:hint="eastAsia"/>
            <w:noProof/>
          </w:rPr>
          <w:t>計畫架構</w:t>
        </w:r>
        <w:r w:rsidR="00F45A5B">
          <w:rPr>
            <w:noProof/>
            <w:webHidden/>
          </w:rPr>
          <w:tab/>
        </w:r>
        <w:r w:rsidR="00F45A5B">
          <w:rPr>
            <w:noProof/>
            <w:webHidden/>
          </w:rPr>
          <w:fldChar w:fldCharType="begin"/>
        </w:r>
        <w:r w:rsidR="00F45A5B">
          <w:rPr>
            <w:noProof/>
            <w:webHidden/>
          </w:rPr>
          <w:instrText xml:space="preserve"> PAGEREF _Toc40276356 \h </w:instrText>
        </w:r>
        <w:r w:rsidR="00F45A5B">
          <w:rPr>
            <w:noProof/>
            <w:webHidden/>
          </w:rPr>
        </w:r>
        <w:r w:rsidR="00F45A5B">
          <w:rPr>
            <w:noProof/>
            <w:webHidden/>
          </w:rPr>
          <w:fldChar w:fldCharType="separate"/>
        </w:r>
        <w:r w:rsidR="00F45A5B">
          <w:rPr>
            <w:noProof/>
            <w:webHidden/>
          </w:rPr>
          <w:t>49</w:t>
        </w:r>
        <w:r w:rsidR="00F45A5B">
          <w:rPr>
            <w:noProof/>
            <w:webHidden/>
          </w:rPr>
          <w:fldChar w:fldCharType="end"/>
        </w:r>
      </w:hyperlink>
    </w:p>
    <w:p w14:paraId="19DF503E" w14:textId="48439342" w:rsidR="00F45A5B" w:rsidRDefault="00074DD8">
      <w:pPr>
        <w:pStyle w:val="affff"/>
        <w:tabs>
          <w:tab w:val="right" w:leader="dot" w:pos="9345"/>
        </w:tabs>
        <w:rPr>
          <w:rFonts w:eastAsiaTheme="minorEastAsia" w:cstheme="minorBidi"/>
          <w:smallCaps w:val="0"/>
          <w:noProof/>
          <w:kern w:val="2"/>
          <w:sz w:val="24"/>
          <w:szCs w:val="22"/>
        </w:rPr>
      </w:pPr>
      <w:hyperlink w:anchor="_Toc40276357" w:history="1">
        <w:r w:rsidR="00F45A5B" w:rsidRPr="00EF6171">
          <w:rPr>
            <w:rStyle w:val="ac"/>
            <w:rFonts w:hint="eastAsia"/>
            <w:noProof/>
          </w:rPr>
          <w:t>圖</w:t>
        </w:r>
        <w:r w:rsidR="00F45A5B" w:rsidRPr="00EF6171">
          <w:rPr>
            <w:rStyle w:val="ac"/>
            <w:noProof/>
          </w:rPr>
          <w:t>2.10</w:t>
        </w:r>
        <w:r w:rsidR="00F45A5B" w:rsidRPr="00EF6171">
          <w:rPr>
            <w:rStyle w:val="ac"/>
            <w:rFonts w:hint="eastAsia"/>
            <w:noProof/>
          </w:rPr>
          <w:t>計畫分工</w:t>
        </w:r>
        <w:r w:rsidR="00F45A5B">
          <w:rPr>
            <w:noProof/>
            <w:webHidden/>
          </w:rPr>
          <w:tab/>
        </w:r>
        <w:r w:rsidR="00F45A5B">
          <w:rPr>
            <w:noProof/>
            <w:webHidden/>
          </w:rPr>
          <w:fldChar w:fldCharType="begin"/>
        </w:r>
        <w:r w:rsidR="00F45A5B">
          <w:rPr>
            <w:noProof/>
            <w:webHidden/>
          </w:rPr>
          <w:instrText xml:space="preserve"> PAGEREF _Toc40276357 \h </w:instrText>
        </w:r>
        <w:r w:rsidR="00F45A5B">
          <w:rPr>
            <w:noProof/>
            <w:webHidden/>
          </w:rPr>
        </w:r>
        <w:r w:rsidR="00F45A5B">
          <w:rPr>
            <w:noProof/>
            <w:webHidden/>
          </w:rPr>
          <w:fldChar w:fldCharType="separate"/>
        </w:r>
        <w:r w:rsidR="00F45A5B">
          <w:rPr>
            <w:noProof/>
            <w:webHidden/>
          </w:rPr>
          <w:t>49</w:t>
        </w:r>
        <w:r w:rsidR="00F45A5B">
          <w:rPr>
            <w:noProof/>
            <w:webHidden/>
          </w:rPr>
          <w:fldChar w:fldCharType="end"/>
        </w:r>
      </w:hyperlink>
    </w:p>
    <w:p w14:paraId="27162321" w14:textId="4C6168DA" w:rsidR="00F45A5B" w:rsidRDefault="00074DD8">
      <w:pPr>
        <w:pStyle w:val="affff"/>
        <w:tabs>
          <w:tab w:val="right" w:leader="dot" w:pos="9345"/>
        </w:tabs>
        <w:rPr>
          <w:rFonts w:eastAsiaTheme="minorEastAsia" w:cstheme="minorBidi"/>
          <w:smallCaps w:val="0"/>
          <w:noProof/>
          <w:kern w:val="2"/>
          <w:sz w:val="24"/>
          <w:szCs w:val="22"/>
        </w:rPr>
      </w:pPr>
      <w:hyperlink w:anchor="_Toc40276358"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2.11</w:t>
        </w:r>
        <w:r w:rsidR="00F45A5B" w:rsidRPr="00EF6171">
          <w:rPr>
            <w:rStyle w:val="ac"/>
            <w:rFonts w:ascii="Times New Roman" w:hAnsi="Times New Roman" w:hint="eastAsia"/>
            <w:noProof/>
          </w:rPr>
          <w:t>計劃與資訊管理</w:t>
        </w:r>
        <w:r w:rsidR="00F45A5B">
          <w:rPr>
            <w:noProof/>
            <w:webHidden/>
          </w:rPr>
          <w:tab/>
        </w:r>
        <w:r w:rsidR="00F45A5B">
          <w:rPr>
            <w:noProof/>
            <w:webHidden/>
          </w:rPr>
          <w:fldChar w:fldCharType="begin"/>
        </w:r>
        <w:r w:rsidR="00F45A5B">
          <w:rPr>
            <w:noProof/>
            <w:webHidden/>
          </w:rPr>
          <w:instrText xml:space="preserve"> PAGEREF _Toc40276358 \h </w:instrText>
        </w:r>
        <w:r w:rsidR="00F45A5B">
          <w:rPr>
            <w:noProof/>
            <w:webHidden/>
          </w:rPr>
        </w:r>
        <w:r w:rsidR="00F45A5B">
          <w:rPr>
            <w:noProof/>
            <w:webHidden/>
          </w:rPr>
          <w:fldChar w:fldCharType="separate"/>
        </w:r>
        <w:r w:rsidR="00F45A5B">
          <w:rPr>
            <w:noProof/>
            <w:webHidden/>
          </w:rPr>
          <w:t>50</w:t>
        </w:r>
        <w:r w:rsidR="00F45A5B">
          <w:rPr>
            <w:noProof/>
            <w:webHidden/>
          </w:rPr>
          <w:fldChar w:fldCharType="end"/>
        </w:r>
      </w:hyperlink>
    </w:p>
    <w:p w14:paraId="174E8334" w14:textId="290791BA" w:rsidR="00F45A5B" w:rsidRDefault="00074DD8">
      <w:pPr>
        <w:pStyle w:val="affff"/>
        <w:tabs>
          <w:tab w:val="right" w:leader="dot" w:pos="9345"/>
        </w:tabs>
        <w:rPr>
          <w:rFonts w:eastAsiaTheme="minorEastAsia" w:cstheme="minorBidi"/>
          <w:smallCaps w:val="0"/>
          <w:noProof/>
          <w:kern w:val="2"/>
          <w:sz w:val="24"/>
          <w:szCs w:val="22"/>
        </w:rPr>
      </w:pPr>
      <w:hyperlink w:anchor="_Toc40276359"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2.12 AIM</w:t>
        </w:r>
        <w:r w:rsidR="00F45A5B" w:rsidRPr="00EF6171">
          <w:rPr>
            <w:rStyle w:val="ac"/>
            <w:rFonts w:ascii="Times New Roman" w:hAnsi="Times New Roman" w:hint="eastAsia"/>
            <w:noProof/>
          </w:rPr>
          <w:t>製程平台之基本結構</w:t>
        </w:r>
        <w:r w:rsidR="00F45A5B">
          <w:rPr>
            <w:noProof/>
            <w:webHidden/>
          </w:rPr>
          <w:tab/>
        </w:r>
        <w:r w:rsidR="00F45A5B">
          <w:rPr>
            <w:noProof/>
            <w:webHidden/>
          </w:rPr>
          <w:fldChar w:fldCharType="begin"/>
        </w:r>
        <w:r w:rsidR="00F45A5B">
          <w:rPr>
            <w:noProof/>
            <w:webHidden/>
          </w:rPr>
          <w:instrText xml:space="preserve"> PAGEREF _Toc40276359 \h </w:instrText>
        </w:r>
        <w:r w:rsidR="00F45A5B">
          <w:rPr>
            <w:noProof/>
            <w:webHidden/>
          </w:rPr>
        </w:r>
        <w:r w:rsidR="00F45A5B">
          <w:rPr>
            <w:noProof/>
            <w:webHidden/>
          </w:rPr>
          <w:fldChar w:fldCharType="separate"/>
        </w:r>
        <w:r w:rsidR="00F45A5B">
          <w:rPr>
            <w:noProof/>
            <w:webHidden/>
          </w:rPr>
          <w:t>51</w:t>
        </w:r>
        <w:r w:rsidR="00F45A5B">
          <w:rPr>
            <w:noProof/>
            <w:webHidden/>
          </w:rPr>
          <w:fldChar w:fldCharType="end"/>
        </w:r>
      </w:hyperlink>
    </w:p>
    <w:p w14:paraId="3A0C300B" w14:textId="71F88231" w:rsidR="00F45A5B" w:rsidRDefault="00074DD8">
      <w:pPr>
        <w:pStyle w:val="affff"/>
        <w:tabs>
          <w:tab w:val="right" w:leader="dot" w:pos="9345"/>
        </w:tabs>
        <w:rPr>
          <w:rFonts w:eastAsiaTheme="minorEastAsia" w:cstheme="minorBidi"/>
          <w:smallCaps w:val="0"/>
          <w:noProof/>
          <w:kern w:val="2"/>
          <w:sz w:val="24"/>
          <w:szCs w:val="22"/>
        </w:rPr>
      </w:pPr>
      <w:hyperlink w:anchor="_Toc40276360"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2.13 (a)</w:t>
        </w:r>
        <w:r w:rsidR="00F45A5B" w:rsidRPr="00EF6171">
          <w:rPr>
            <w:rStyle w:val="ac"/>
            <w:rFonts w:ascii="Times New Roman" w:hAnsi="Times New Roman" w:hint="eastAsia"/>
            <w:noProof/>
          </w:rPr>
          <w:t>接觸電阻</w:t>
        </w:r>
        <w:r w:rsidR="00F45A5B" w:rsidRPr="00EF6171">
          <w:rPr>
            <w:rStyle w:val="ac"/>
            <w:rFonts w:ascii="Times New Roman" w:hAnsi="Times New Roman"/>
            <w:noProof/>
          </w:rPr>
          <w:t>x-</w:t>
        </w:r>
        <w:r w:rsidR="00F45A5B" w:rsidRPr="00EF6171">
          <w:rPr>
            <w:rStyle w:val="ac"/>
            <w:rFonts w:ascii="Times New Roman" w:hAnsi="Times New Roman" w:hint="eastAsia"/>
            <w:noProof/>
          </w:rPr>
          <w:t>方向剖面圖</w:t>
        </w:r>
        <w:r w:rsidR="00F45A5B" w:rsidRPr="00EF6171">
          <w:rPr>
            <w:rStyle w:val="ac"/>
            <w:rFonts w:ascii="Times New Roman" w:hAnsi="Times New Roman"/>
            <w:noProof/>
          </w:rPr>
          <w:t xml:space="preserve"> (b)</w:t>
        </w:r>
        <w:r w:rsidR="00F45A5B" w:rsidRPr="00EF6171">
          <w:rPr>
            <w:rStyle w:val="ac"/>
            <w:rFonts w:ascii="Times New Roman" w:hAnsi="Times New Roman" w:hint="eastAsia"/>
            <w:noProof/>
          </w:rPr>
          <w:t>接觸電阻</w:t>
        </w:r>
        <w:r w:rsidR="00F45A5B" w:rsidRPr="00EF6171">
          <w:rPr>
            <w:rStyle w:val="ac"/>
            <w:rFonts w:ascii="Times New Roman" w:hAnsi="Times New Roman"/>
            <w:noProof/>
          </w:rPr>
          <w:t>y-</w:t>
        </w:r>
        <w:r w:rsidR="00F45A5B" w:rsidRPr="00EF6171">
          <w:rPr>
            <w:rStyle w:val="ac"/>
            <w:rFonts w:ascii="Times New Roman" w:hAnsi="Times New Roman" w:hint="eastAsia"/>
            <w:noProof/>
          </w:rPr>
          <w:t>方向剖面圖</w:t>
        </w:r>
        <w:r w:rsidR="00F45A5B">
          <w:rPr>
            <w:noProof/>
            <w:webHidden/>
          </w:rPr>
          <w:tab/>
        </w:r>
        <w:r w:rsidR="00F45A5B">
          <w:rPr>
            <w:noProof/>
            <w:webHidden/>
          </w:rPr>
          <w:fldChar w:fldCharType="begin"/>
        </w:r>
        <w:r w:rsidR="00F45A5B">
          <w:rPr>
            <w:noProof/>
            <w:webHidden/>
          </w:rPr>
          <w:instrText xml:space="preserve"> PAGEREF _Toc40276360 \h </w:instrText>
        </w:r>
        <w:r w:rsidR="00F45A5B">
          <w:rPr>
            <w:noProof/>
            <w:webHidden/>
          </w:rPr>
        </w:r>
        <w:r w:rsidR="00F45A5B">
          <w:rPr>
            <w:noProof/>
            <w:webHidden/>
          </w:rPr>
          <w:fldChar w:fldCharType="separate"/>
        </w:r>
        <w:r w:rsidR="00F45A5B">
          <w:rPr>
            <w:noProof/>
            <w:webHidden/>
          </w:rPr>
          <w:t>53</w:t>
        </w:r>
        <w:r w:rsidR="00F45A5B">
          <w:rPr>
            <w:noProof/>
            <w:webHidden/>
          </w:rPr>
          <w:fldChar w:fldCharType="end"/>
        </w:r>
      </w:hyperlink>
    </w:p>
    <w:p w14:paraId="009BDAC9" w14:textId="6F4994E2" w:rsidR="00F45A5B" w:rsidRDefault="00074DD8">
      <w:pPr>
        <w:pStyle w:val="affff"/>
        <w:tabs>
          <w:tab w:val="right" w:leader="dot" w:pos="9345"/>
        </w:tabs>
        <w:rPr>
          <w:rFonts w:eastAsiaTheme="minorEastAsia" w:cstheme="minorBidi"/>
          <w:smallCaps w:val="0"/>
          <w:noProof/>
          <w:kern w:val="2"/>
          <w:sz w:val="24"/>
          <w:szCs w:val="22"/>
        </w:rPr>
      </w:pPr>
      <w:hyperlink w:anchor="_Toc40276361"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2.14</w:t>
        </w:r>
        <w:r w:rsidR="00F45A5B" w:rsidRPr="00EF6171">
          <w:rPr>
            <w:rStyle w:val="ac"/>
            <w:rFonts w:ascii="Times New Roman" w:hAnsi="Times New Roman" w:hint="eastAsia"/>
            <w:noProof/>
          </w:rPr>
          <w:t>本計畫所規畫之五層金屬層結構</w:t>
        </w:r>
        <w:r w:rsidR="00F45A5B">
          <w:rPr>
            <w:noProof/>
            <w:webHidden/>
          </w:rPr>
          <w:tab/>
        </w:r>
        <w:r w:rsidR="00F45A5B">
          <w:rPr>
            <w:noProof/>
            <w:webHidden/>
          </w:rPr>
          <w:fldChar w:fldCharType="begin"/>
        </w:r>
        <w:r w:rsidR="00F45A5B">
          <w:rPr>
            <w:noProof/>
            <w:webHidden/>
          </w:rPr>
          <w:instrText xml:space="preserve"> PAGEREF _Toc40276361 \h </w:instrText>
        </w:r>
        <w:r w:rsidR="00F45A5B">
          <w:rPr>
            <w:noProof/>
            <w:webHidden/>
          </w:rPr>
        </w:r>
        <w:r w:rsidR="00F45A5B">
          <w:rPr>
            <w:noProof/>
            <w:webHidden/>
          </w:rPr>
          <w:fldChar w:fldCharType="separate"/>
        </w:r>
        <w:r w:rsidR="00F45A5B">
          <w:rPr>
            <w:noProof/>
            <w:webHidden/>
          </w:rPr>
          <w:t>54</w:t>
        </w:r>
        <w:r w:rsidR="00F45A5B">
          <w:rPr>
            <w:noProof/>
            <w:webHidden/>
          </w:rPr>
          <w:fldChar w:fldCharType="end"/>
        </w:r>
      </w:hyperlink>
    </w:p>
    <w:p w14:paraId="7624FAC0" w14:textId="75C835C0" w:rsidR="00F45A5B" w:rsidRDefault="00074DD8">
      <w:pPr>
        <w:pStyle w:val="affff"/>
        <w:tabs>
          <w:tab w:val="right" w:leader="dot" w:pos="9345"/>
        </w:tabs>
        <w:rPr>
          <w:rFonts w:eastAsiaTheme="minorEastAsia" w:cstheme="minorBidi"/>
          <w:smallCaps w:val="0"/>
          <w:noProof/>
          <w:kern w:val="2"/>
          <w:sz w:val="24"/>
          <w:szCs w:val="22"/>
        </w:rPr>
      </w:pPr>
      <w:hyperlink w:anchor="_Toc40276362" w:history="1">
        <w:r w:rsidR="00F45A5B" w:rsidRPr="00EF6171">
          <w:rPr>
            <w:rStyle w:val="ac"/>
            <w:rFonts w:hint="eastAsia"/>
            <w:noProof/>
          </w:rPr>
          <w:t>圖</w:t>
        </w:r>
        <w:r w:rsidR="00F45A5B" w:rsidRPr="00EF6171">
          <w:rPr>
            <w:rStyle w:val="ac"/>
            <w:noProof/>
          </w:rPr>
          <w:t>2.15 (a) x-</w:t>
        </w:r>
        <w:r w:rsidR="00F45A5B" w:rsidRPr="00EF6171">
          <w:rPr>
            <w:rStyle w:val="ac"/>
            <w:rFonts w:hint="eastAsia"/>
            <w:noProof/>
          </w:rPr>
          <w:t>方向：縮短</w:t>
        </w:r>
        <w:r w:rsidR="00F45A5B" w:rsidRPr="00EF6171">
          <w:rPr>
            <w:rStyle w:val="ac"/>
            <w:noProof/>
          </w:rPr>
          <w:t>contact</w:t>
        </w:r>
        <w:r w:rsidR="00F45A5B" w:rsidRPr="00EF6171">
          <w:rPr>
            <w:rStyle w:val="ac"/>
            <w:rFonts w:hint="eastAsia"/>
            <w:noProof/>
          </w:rPr>
          <w:t>到電晶體到閘極間之距離</w:t>
        </w:r>
        <w:r w:rsidR="00F45A5B">
          <w:rPr>
            <w:noProof/>
            <w:webHidden/>
          </w:rPr>
          <w:tab/>
        </w:r>
        <w:r w:rsidR="00F45A5B">
          <w:rPr>
            <w:noProof/>
            <w:webHidden/>
          </w:rPr>
          <w:fldChar w:fldCharType="begin"/>
        </w:r>
        <w:r w:rsidR="00F45A5B">
          <w:rPr>
            <w:noProof/>
            <w:webHidden/>
          </w:rPr>
          <w:instrText xml:space="preserve"> PAGEREF _Toc40276362 \h </w:instrText>
        </w:r>
        <w:r w:rsidR="00F45A5B">
          <w:rPr>
            <w:noProof/>
            <w:webHidden/>
          </w:rPr>
        </w:r>
        <w:r w:rsidR="00F45A5B">
          <w:rPr>
            <w:noProof/>
            <w:webHidden/>
          </w:rPr>
          <w:fldChar w:fldCharType="separate"/>
        </w:r>
        <w:r w:rsidR="00F45A5B">
          <w:rPr>
            <w:noProof/>
            <w:webHidden/>
          </w:rPr>
          <w:t>55</w:t>
        </w:r>
        <w:r w:rsidR="00F45A5B">
          <w:rPr>
            <w:noProof/>
            <w:webHidden/>
          </w:rPr>
          <w:fldChar w:fldCharType="end"/>
        </w:r>
      </w:hyperlink>
    </w:p>
    <w:p w14:paraId="03B49EA0" w14:textId="38D84F98" w:rsidR="00F45A5B" w:rsidRDefault="00074DD8">
      <w:pPr>
        <w:pStyle w:val="affff"/>
        <w:tabs>
          <w:tab w:val="right" w:leader="dot" w:pos="9345"/>
        </w:tabs>
        <w:rPr>
          <w:rFonts w:eastAsiaTheme="minorEastAsia" w:cstheme="minorBidi"/>
          <w:smallCaps w:val="0"/>
          <w:noProof/>
          <w:kern w:val="2"/>
          <w:sz w:val="24"/>
          <w:szCs w:val="22"/>
        </w:rPr>
      </w:pPr>
      <w:hyperlink w:anchor="_Toc40276363" w:history="1">
        <w:r w:rsidR="00F45A5B" w:rsidRPr="00EF6171">
          <w:rPr>
            <w:rStyle w:val="ac"/>
            <w:rFonts w:ascii="Times New Roman" w:hint="eastAsia"/>
            <w:noProof/>
          </w:rPr>
          <w:t>圖</w:t>
        </w:r>
        <w:r w:rsidR="00F45A5B" w:rsidRPr="00EF6171">
          <w:rPr>
            <w:rStyle w:val="ac"/>
            <w:rFonts w:ascii="Times New Roman"/>
            <w:noProof/>
          </w:rPr>
          <w:t>2.16</w:t>
        </w:r>
        <w:r w:rsidR="00F45A5B" w:rsidRPr="00EF6171">
          <w:rPr>
            <w:rStyle w:val="ac"/>
            <w:rFonts w:ascii="Times New Roman" w:hint="eastAsia"/>
            <w:noProof/>
          </w:rPr>
          <w:t>新元件開發</w:t>
        </w:r>
        <w:r w:rsidR="00F45A5B">
          <w:rPr>
            <w:noProof/>
            <w:webHidden/>
          </w:rPr>
          <w:tab/>
        </w:r>
        <w:r w:rsidR="00F45A5B">
          <w:rPr>
            <w:noProof/>
            <w:webHidden/>
          </w:rPr>
          <w:fldChar w:fldCharType="begin"/>
        </w:r>
        <w:r w:rsidR="00F45A5B">
          <w:rPr>
            <w:noProof/>
            <w:webHidden/>
          </w:rPr>
          <w:instrText xml:space="preserve"> PAGEREF _Toc40276363 \h </w:instrText>
        </w:r>
        <w:r w:rsidR="00F45A5B">
          <w:rPr>
            <w:noProof/>
            <w:webHidden/>
          </w:rPr>
        </w:r>
        <w:r w:rsidR="00F45A5B">
          <w:rPr>
            <w:noProof/>
            <w:webHidden/>
          </w:rPr>
          <w:fldChar w:fldCharType="separate"/>
        </w:r>
        <w:r w:rsidR="00F45A5B">
          <w:rPr>
            <w:noProof/>
            <w:webHidden/>
          </w:rPr>
          <w:t>56</w:t>
        </w:r>
        <w:r w:rsidR="00F45A5B">
          <w:rPr>
            <w:noProof/>
            <w:webHidden/>
          </w:rPr>
          <w:fldChar w:fldCharType="end"/>
        </w:r>
      </w:hyperlink>
    </w:p>
    <w:p w14:paraId="43361D57" w14:textId="381415B1" w:rsidR="00F45A5B" w:rsidRDefault="00074DD8">
      <w:pPr>
        <w:pStyle w:val="affff"/>
        <w:tabs>
          <w:tab w:val="right" w:leader="dot" w:pos="9345"/>
        </w:tabs>
        <w:rPr>
          <w:rFonts w:eastAsiaTheme="minorEastAsia" w:cstheme="minorBidi"/>
          <w:smallCaps w:val="0"/>
          <w:noProof/>
          <w:kern w:val="2"/>
          <w:sz w:val="24"/>
          <w:szCs w:val="22"/>
        </w:rPr>
      </w:pPr>
      <w:hyperlink w:anchor="_Toc40276364"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2.17 AIM</w:t>
        </w:r>
        <w:r w:rsidR="00F45A5B" w:rsidRPr="00EF6171">
          <w:rPr>
            <w:rStyle w:val="ac"/>
            <w:rFonts w:ascii="Times New Roman" w:hAnsi="Times New Roman" w:hint="eastAsia"/>
            <w:noProof/>
          </w:rPr>
          <w:t>基礎矽智財開發規畫</w:t>
        </w:r>
        <w:r w:rsidR="00F45A5B">
          <w:rPr>
            <w:noProof/>
            <w:webHidden/>
          </w:rPr>
          <w:tab/>
        </w:r>
        <w:r w:rsidR="00F45A5B">
          <w:rPr>
            <w:noProof/>
            <w:webHidden/>
          </w:rPr>
          <w:fldChar w:fldCharType="begin"/>
        </w:r>
        <w:r w:rsidR="00F45A5B">
          <w:rPr>
            <w:noProof/>
            <w:webHidden/>
          </w:rPr>
          <w:instrText xml:space="preserve"> PAGEREF _Toc40276364 \h </w:instrText>
        </w:r>
        <w:r w:rsidR="00F45A5B">
          <w:rPr>
            <w:noProof/>
            <w:webHidden/>
          </w:rPr>
        </w:r>
        <w:r w:rsidR="00F45A5B">
          <w:rPr>
            <w:noProof/>
            <w:webHidden/>
          </w:rPr>
          <w:fldChar w:fldCharType="separate"/>
        </w:r>
        <w:r w:rsidR="00F45A5B">
          <w:rPr>
            <w:noProof/>
            <w:webHidden/>
          </w:rPr>
          <w:t>57</w:t>
        </w:r>
        <w:r w:rsidR="00F45A5B">
          <w:rPr>
            <w:noProof/>
            <w:webHidden/>
          </w:rPr>
          <w:fldChar w:fldCharType="end"/>
        </w:r>
      </w:hyperlink>
    </w:p>
    <w:p w14:paraId="0E107BCF" w14:textId="16ED67D4" w:rsidR="00F45A5B" w:rsidRDefault="00074DD8">
      <w:pPr>
        <w:pStyle w:val="affff"/>
        <w:tabs>
          <w:tab w:val="right" w:leader="dot" w:pos="9345"/>
        </w:tabs>
        <w:rPr>
          <w:rFonts w:eastAsiaTheme="minorEastAsia" w:cstheme="minorBidi"/>
          <w:smallCaps w:val="0"/>
          <w:noProof/>
          <w:kern w:val="2"/>
          <w:sz w:val="24"/>
          <w:szCs w:val="22"/>
        </w:rPr>
      </w:pPr>
      <w:hyperlink w:anchor="_Toc40276365"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2.18 AIM</w:t>
        </w:r>
        <w:r w:rsidR="00F45A5B" w:rsidRPr="00EF6171">
          <w:rPr>
            <w:rStyle w:val="ac"/>
            <w:rFonts w:ascii="Times New Roman" w:hAnsi="Times New Roman" w:hint="eastAsia"/>
            <w:noProof/>
          </w:rPr>
          <w:t>基礎矽智財開發規劃</w:t>
        </w:r>
        <w:r w:rsidR="00F45A5B">
          <w:rPr>
            <w:noProof/>
            <w:webHidden/>
          </w:rPr>
          <w:tab/>
        </w:r>
        <w:r w:rsidR="00F45A5B">
          <w:rPr>
            <w:noProof/>
            <w:webHidden/>
          </w:rPr>
          <w:fldChar w:fldCharType="begin"/>
        </w:r>
        <w:r w:rsidR="00F45A5B">
          <w:rPr>
            <w:noProof/>
            <w:webHidden/>
          </w:rPr>
          <w:instrText xml:space="preserve"> PAGEREF _Toc40276365 \h </w:instrText>
        </w:r>
        <w:r w:rsidR="00F45A5B">
          <w:rPr>
            <w:noProof/>
            <w:webHidden/>
          </w:rPr>
        </w:r>
        <w:r w:rsidR="00F45A5B">
          <w:rPr>
            <w:noProof/>
            <w:webHidden/>
          </w:rPr>
          <w:fldChar w:fldCharType="separate"/>
        </w:r>
        <w:r w:rsidR="00F45A5B">
          <w:rPr>
            <w:noProof/>
            <w:webHidden/>
          </w:rPr>
          <w:t>58</w:t>
        </w:r>
        <w:r w:rsidR="00F45A5B">
          <w:rPr>
            <w:noProof/>
            <w:webHidden/>
          </w:rPr>
          <w:fldChar w:fldCharType="end"/>
        </w:r>
      </w:hyperlink>
    </w:p>
    <w:p w14:paraId="296A6893" w14:textId="61DCDC34" w:rsidR="00F45A5B" w:rsidRDefault="00074DD8">
      <w:pPr>
        <w:pStyle w:val="affff"/>
        <w:tabs>
          <w:tab w:val="right" w:leader="dot" w:pos="9345"/>
        </w:tabs>
        <w:rPr>
          <w:rFonts w:eastAsiaTheme="minorEastAsia" w:cstheme="minorBidi"/>
          <w:smallCaps w:val="0"/>
          <w:noProof/>
          <w:kern w:val="2"/>
          <w:sz w:val="24"/>
          <w:szCs w:val="22"/>
        </w:rPr>
      </w:pPr>
      <w:hyperlink w:anchor="_Toc40276366"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2.19</w:t>
        </w:r>
        <w:r w:rsidR="00F45A5B" w:rsidRPr="00EF6171">
          <w:rPr>
            <w:rStyle w:val="ac"/>
            <w:rFonts w:ascii="Times New Roman" w:hAnsi="Times New Roman" w:hint="eastAsia"/>
            <w:noProof/>
          </w:rPr>
          <w:t>高頻寬</w:t>
        </w:r>
        <w:r w:rsidR="00F45A5B" w:rsidRPr="00EF6171">
          <w:rPr>
            <w:rStyle w:val="ac"/>
            <w:rFonts w:ascii="Times New Roman" w:hAnsi="Times New Roman"/>
            <w:noProof/>
          </w:rPr>
          <w:t xml:space="preserve"> DRAM </w:t>
        </w:r>
        <w:r w:rsidR="00F45A5B" w:rsidRPr="00EF6171">
          <w:rPr>
            <w:rStyle w:val="ac"/>
            <w:rFonts w:ascii="Times New Roman" w:hAnsi="Times New Roman" w:hint="eastAsia"/>
            <w:noProof/>
          </w:rPr>
          <w:t>陣列及模塊開發規劃</w:t>
        </w:r>
        <w:r w:rsidR="00F45A5B">
          <w:rPr>
            <w:noProof/>
            <w:webHidden/>
          </w:rPr>
          <w:tab/>
        </w:r>
        <w:r w:rsidR="00F45A5B">
          <w:rPr>
            <w:noProof/>
            <w:webHidden/>
          </w:rPr>
          <w:fldChar w:fldCharType="begin"/>
        </w:r>
        <w:r w:rsidR="00F45A5B">
          <w:rPr>
            <w:noProof/>
            <w:webHidden/>
          </w:rPr>
          <w:instrText xml:space="preserve"> PAGEREF _Toc40276366 \h </w:instrText>
        </w:r>
        <w:r w:rsidR="00F45A5B">
          <w:rPr>
            <w:noProof/>
            <w:webHidden/>
          </w:rPr>
        </w:r>
        <w:r w:rsidR="00F45A5B">
          <w:rPr>
            <w:noProof/>
            <w:webHidden/>
          </w:rPr>
          <w:fldChar w:fldCharType="separate"/>
        </w:r>
        <w:r w:rsidR="00F45A5B">
          <w:rPr>
            <w:noProof/>
            <w:webHidden/>
          </w:rPr>
          <w:t>59</w:t>
        </w:r>
        <w:r w:rsidR="00F45A5B">
          <w:rPr>
            <w:noProof/>
            <w:webHidden/>
          </w:rPr>
          <w:fldChar w:fldCharType="end"/>
        </w:r>
      </w:hyperlink>
    </w:p>
    <w:p w14:paraId="723AA7F7" w14:textId="341CE260" w:rsidR="00F45A5B" w:rsidRDefault="00074DD8">
      <w:pPr>
        <w:pStyle w:val="affff"/>
        <w:tabs>
          <w:tab w:val="right" w:leader="dot" w:pos="9345"/>
        </w:tabs>
        <w:rPr>
          <w:rFonts w:eastAsiaTheme="minorEastAsia" w:cstheme="minorBidi"/>
          <w:smallCaps w:val="0"/>
          <w:noProof/>
          <w:kern w:val="2"/>
          <w:sz w:val="24"/>
          <w:szCs w:val="22"/>
        </w:rPr>
      </w:pPr>
      <w:hyperlink w:anchor="_Toc40276367" w:history="1">
        <w:r w:rsidR="00F45A5B" w:rsidRPr="00EF6171">
          <w:rPr>
            <w:rStyle w:val="ac"/>
            <w:rFonts w:hint="eastAsia"/>
            <w:noProof/>
          </w:rPr>
          <w:t>圖</w:t>
        </w:r>
        <w:r w:rsidR="00F45A5B" w:rsidRPr="00EF6171">
          <w:rPr>
            <w:rStyle w:val="ac"/>
            <w:noProof/>
          </w:rPr>
          <w:t>2.20 SRAM Bit Cell</w:t>
        </w:r>
        <w:r w:rsidR="00F45A5B" w:rsidRPr="00EF6171">
          <w:rPr>
            <w:rStyle w:val="ac"/>
            <w:rFonts w:hint="eastAsia"/>
            <w:noProof/>
          </w:rPr>
          <w:t>架構</w:t>
        </w:r>
        <w:r w:rsidR="00F45A5B">
          <w:rPr>
            <w:noProof/>
            <w:webHidden/>
          </w:rPr>
          <w:tab/>
        </w:r>
        <w:r w:rsidR="00F45A5B">
          <w:rPr>
            <w:noProof/>
            <w:webHidden/>
          </w:rPr>
          <w:fldChar w:fldCharType="begin"/>
        </w:r>
        <w:r w:rsidR="00F45A5B">
          <w:rPr>
            <w:noProof/>
            <w:webHidden/>
          </w:rPr>
          <w:instrText xml:space="preserve"> PAGEREF _Toc40276367 \h </w:instrText>
        </w:r>
        <w:r w:rsidR="00F45A5B">
          <w:rPr>
            <w:noProof/>
            <w:webHidden/>
          </w:rPr>
        </w:r>
        <w:r w:rsidR="00F45A5B">
          <w:rPr>
            <w:noProof/>
            <w:webHidden/>
          </w:rPr>
          <w:fldChar w:fldCharType="separate"/>
        </w:r>
        <w:r w:rsidR="00F45A5B">
          <w:rPr>
            <w:noProof/>
            <w:webHidden/>
          </w:rPr>
          <w:t>60</w:t>
        </w:r>
        <w:r w:rsidR="00F45A5B">
          <w:rPr>
            <w:noProof/>
            <w:webHidden/>
          </w:rPr>
          <w:fldChar w:fldCharType="end"/>
        </w:r>
      </w:hyperlink>
    </w:p>
    <w:p w14:paraId="4F4AA365" w14:textId="6465B247" w:rsidR="00F45A5B" w:rsidRDefault="00074DD8">
      <w:pPr>
        <w:pStyle w:val="affff"/>
        <w:tabs>
          <w:tab w:val="right" w:leader="dot" w:pos="9345"/>
        </w:tabs>
        <w:rPr>
          <w:rFonts w:eastAsiaTheme="minorEastAsia" w:cstheme="minorBidi"/>
          <w:smallCaps w:val="0"/>
          <w:noProof/>
          <w:kern w:val="2"/>
          <w:sz w:val="24"/>
          <w:szCs w:val="22"/>
        </w:rPr>
      </w:pPr>
      <w:hyperlink w:anchor="_Toc40276368" w:history="1">
        <w:r w:rsidR="00F45A5B" w:rsidRPr="00EF6171">
          <w:rPr>
            <w:rStyle w:val="ac"/>
            <w:rFonts w:hint="eastAsia"/>
            <w:noProof/>
          </w:rPr>
          <w:t>圖</w:t>
        </w:r>
        <w:r w:rsidR="00F45A5B" w:rsidRPr="00EF6171">
          <w:rPr>
            <w:rStyle w:val="ac"/>
            <w:noProof/>
          </w:rPr>
          <w:t xml:space="preserve">2.21 SRAM </w:t>
        </w:r>
        <w:r w:rsidR="00F45A5B" w:rsidRPr="00EF6171">
          <w:rPr>
            <w:rStyle w:val="ac"/>
            <w:rFonts w:hint="eastAsia"/>
            <w:noProof/>
          </w:rPr>
          <w:t>模塊設計</w:t>
        </w:r>
        <w:r w:rsidR="00F45A5B">
          <w:rPr>
            <w:noProof/>
            <w:webHidden/>
          </w:rPr>
          <w:tab/>
        </w:r>
        <w:r w:rsidR="00F45A5B">
          <w:rPr>
            <w:noProof/>
            <w:webHidden/>
          </w:rPr>
          <w:fldChar w:fldCharType="begin"/>
        </w:r>
        <w:r w:rsidR="00F45A5B">
          <w:rPr>
            <w:noProof/>
            <w:webHidden/>
          </w:rPr>
          <w:instrText xml:space="preserve"> PAGEREF _Toc40276368 \h </w:instrText>
        </w:r>
        <w:r w:rsidR="00F45A5B">
          <w:rPr>
            <w:noProof/>
            <w:webHidden/>
          </w:rPr>
        </w:r>
        <w:r w:rsidR="00F45A5B">
          <w:rPr>
            <w:noProof/>
            <w:webHidden/>
          </w:rPr>
          <w:fldChar w:fldCharType="separate"/>
        </w:r>
        <w:r w:rsidR="00F45A5B">
          <w:rPr>
            <w:noProof/>
            <w:webHidden/>
          </w:rPr>
          <w:t>60</w:t>
        </w:r>
        <w:r w:rsidR="00F45A5B">
          <w:rPr>
            <w:noProof/>
            <w:webHidden/>
          </w:rPr>
          <w:fldChar w:fldCharType="end"/>
        </w:r>
      </w:hyperlink>
    </w:p>
    <w:p w14:paraId="7D6B2C7C" w14:textId="777EE9A3" w:rsidR="00F45A5B" w:rsidRDefault="00074DD8">
      <w:pPr>
        <w:pStyle w:val="affff"/>
        <w:tabs>
          <w:tab w:val="right" w:leader="dot" w:pos="9345"/>
        </w:tabs>
        <w:rPr>
          <w:rFonts w:eastAsiaTheme="minorEastAsia" w:cstheme="minorBidi"/>
          <w:smallCaps w:val="0"/>
          <w:noProof/>
          <w:kern w:val="2"/>
          <w:sz w:val="24"/>
          <w:szCs w:val="22"/>
        </w:rPr>
      </w:pPr>
      <w:hyperlink w:anchor="_Toc40276369" w:history="1">
        <w:r w:rsidR="00F45A5B" w:rsidRPr="00EF6171">
          <w:rPr>
            <w:rStyle w:val="ac"/>
            <w:rFonts w:hint="eastAsia"/>
            <w:noProof/>
          </w:rPr>
          <w:t>圖</w:t>
        </w:r>
        <w:r w:rsidR="00F45A5B" w:rsidRPr="00EF6171">
          <w:rPr>
            <w:rStyle w:val="ac"/>
            <w:noProof/>
          </w:rPr>
          <w:t xml:space="preserve">2.22 </w:t>
        </w:r>
        <w:r w:rsidR="00F45A5B" w:rsidRPr="00EF6171">
          <w:rPr>
            <w:rStyle w:val="ac"/>
            <w:rFonts w:hint="eastAsia"/>
            <w:noProof/>
          </w:rPr>
          <w:t>週邊智財開發</w:t>
        </w:r>
        <w:r w:rsidR="00F45A5B">
          <w:rPr>
            <w:noProof/>
            <w:webHidden/>
          </w:rPr>
          <w:tab/>
        </w:r>
        <w:r w:rsidR="00F45A5B">
          <w:rPr>
            <w:noProof/>
            <w:webHidden/>
          </w:rPr>
          <w:fldChar w:fldCharType="begin"/>
        </w:r>
        <w:r w:rsidR="00F45A5B">
          <w:rPr>
            <w:noProof/>
            <w:webHidden/>
          </w:rPr>
          <w:instrText xml:space="preserve"> PAGEREF _Toc40276369 \h </w:instrText>
        </w:r>
        <w:r w:rsidR="00F45A5B">
          <w:rPr>
            <w:noProof/>
            <w:webHidden/>
          </w:rPr>
        </w:r>
        <w:r w:rsidR="00F45A5B">
          <w:rPr>
            <w:noProof/>
            <w:webHidden/>
          </w:rPr>
          <w:fldChar w:fldCharType="separate"/>
        </w:r>
        <w:r w:rsidR="00F45A5B">
          <w:rPr>
            <w:noProof/>
            <w:webHidden/>
          </w:rPr>
          <w:t>61</w:t>
        </w:r>
        <w:r w:rsidR="00F45A5B">
          <w:rPr>
            <w:noProof/>
            <w:webHidden/>
          </w:rPr>
          <w:fldChar w:fldCharType="end"/>
        </w:r>
      </w:hyperlink>
    </w:p>
    <w:p w14:paraId="1396863D" w14:textId="15FFB895" w:rsidR="00F45A5B" w:rsidRDefault="00074DD8">
      <w:pPr>
        <w:pStyle w:val="affff"/>
        <w:tabs>
          <w:tab w:val="right" w:leader="dot" w:pos="9345"/>
        </w:tabs>
        <w:rPr>
          <w:rFonts w:eastAsiaTheme="minorEastAsia" w:cstheme="minorBidi"/>
          <w:smallCaps w:val="0"/>
          <w:noProof/>
          <w:kern w:val="2"/>
          <w:sz w:val="24"/>
          <w:szCs w:val="22"/>
        </w:rPr>
      </w:pPr>
      <w:hyperlink w:anchor="_Toc40276370" w:history="1">
        <w:r w:rsidR="00F45A5B" w:rsidRPr="00EF6171">
          <w:rPr>
            <w:rStyle w:val="ac"/>
            <w:rFonts w:hint="eastAsia"/>
            <w:noProof/>
          </w:rPr>
          <w:t>圖</w:t>
        </w:r>
        <w:r w:rsidR="00F45A5B" w:rsidRPr="00EF6171">
          <w:rPr>
            <w:rStyle w:val="ac"/>
            <w:noProof/>
          </w:rPr>
          <w:t xml:space="preserve">2.23 PCIe </w:t>
        </w:r>
        <w:r w:rsidR="00F45A5B" w:rsidRPr="00EF6171">
          <w:rPr>
            <w:rStyle w:val="ac"/>
            <w:rFonts w:hint="eastAsia"/>
            <w:noProof/>
          </w:rPr>
          <w:t>高速介面智財設計</w:t>
        </w:r>
        <w:r w:rsidR="00F45A5B">
          <w:rPr>
            <w:noProof/>
            <w:webHidden/>
          </w:rPr>
          <w:tab/>
        </w:r>
        <w:r w:rsidR="00F45A5B">
          <w:rPr>
            <w:noProof/>
            <w:webHidden/>
          </w:rPr>
          <w:fldChar w:fldCharType="begin"/>
        </w:r>
        <w:r w:rsidR="00F45A5B">
          <w:rPr>
            <w:noProof/>
            <w:webHidden/>
          </w:rPr>
          <w:instrText xml:space="preserve"> PAGEREF _Toc40276370 \h </w:instrText>
        </w:r>
        <w:r w:rsidR="00F45A5B">
          <w:rPr>
            <w:noProof/>
            <w:webHidden/>
          </w:rPr>
        </w:r>
        <w:r w:rsidR="00F45A5B">
          <w:rPr>
            <w:noProof/>
            <w:webHidden/>
          </w:rPr>
          <w:fldChar w:fldCharType="separate"/>
        </w:r>
        <w:r w:rsidR="00F45A5B">
          <w:rPr>
            <w:noProof/>
            <w:webHidden/>
          </w:rPr>
          <w:t>61</w:t>
        </w:r>
        <w:r w:rsidR="00F45A5B">
          <w:rPr>
            <w:noProof/>
            <w:webHidden/>
          </w:rPr>
          <w:fldChar w:fldCharType="end"/>
        </w:r>
      </w:hyperlink>
    </w:p>
    <w:p w14:paraId="10A888F0" w14:textId="4F9AE0BD" w:rsidR="00F45A5B" w:rsidRDefault="00074DD8">
      <w:pPr>
        <w:pStyle w:val="affff"/>
        <w:tabs>
          <w:tab w:val="right" w:leader="dot" w:pos="9345"/>
        </w:tabs>
        <w:rPr>
          <w:rFonts w:eastAsiaTheme="minorEastAsia" w:cstheme="minorBidi"/>
          <w:smallCaps w:val="0"/>
          <w:noProof/>
          <w:kern w:val="2"/>
          <w:sz w:val="24"/>
          <w:szCs w:val="22"/>
        </w:rPr>
      </w:pPr>
      <w:hyperlink w:anchor="_Toc40276371" w:history="1">
        <w:r w:rsidR="00F45A5B" w:rsidRPr="00EF6171">
          <w:rPr>
            <w:rStyle w:val="ac"/>
            <w:rFonts w:hint="eastAsia"/>
            <w:noProof/>
          </w:rPr>
          <w:t>圖</w:t>
        </w:r>
        <w:r w:rsidR="00F45A5B" w:rsidRPr="00EF6171">
          <w:rPr>
            <w:rStyle w:val="ac"/>
            <w:noProof/>
          </w:rPr>
          <w:t xml:space="preserve">2.24 AIM </w:t>
        </w:r>
        <w:r w:rsidR="00F45A5B" w:rsidRPr="00EF6171">
          <w:rPr>
            <w:rStyle w:val="ac"/>
            <w:rFonts w:hint="eastAsia"/>
            <w:noProof/>
          </w:rPr>
          <w:t>設計平台開發規劃</w:t>
        </w:r>
        <w:r w:rsidR="00F45A5B">
          <w:rPr>
            <w:noProof/>
            <w:webHidden/>
          </w:rPr>
          <w:tab/>
        </w:r>
        <w:r w:rsidR="00F45A5B">
          <w:rPr>
            <w:noProof/>
            <w:webHidden/>
          </w:rPr>
          <w:fldChar w:fldCharType="begin"/>
        </w:r>
        <w:r w:rsidR="00F45A5B">
          <w:rPr>
            <w:noProof/>
            <w:webHidden/>
          </w:rPr>
          <w:instrText xml:space="preserve"> PAGEREF _Toc40276371 \h </w:instrText>
        </w:r>
        <w:r w:rsidR="00F45A5B">
          <w:rPr>
            <w:noProof/>
            <w:webHidden/>
          </w:rPr>
        </w:r>
        <w:r w:rsidR="00F45A5B">
          <w:rPr>
            <w:noProof/>
            <w:webHidden/>
          </w:rPr>
          <w:fldChar w:fldCharType="separate"/>
        </w:r>
        <w:r w:rsidR="00F45A5B">
          <w:rPr>
            <w:noProof/>
            <w:webHidden/>
          </w:rPr>
          <w:t>62</w:t>
        </w:r>
        <w:r w:rsidR="00F45A5B">
          <w:rPr>
            <w:noProof/>
            <w:webHidden/>
          </w:rPr>
          <w:fldChar w:fldCharType="end"/>
        </w:r>
      </w:hyperlink>
    </w:p>
    <w:p w14:paraId="2C9A0A33" w14:textId="5ACE743A" w:rsidR="00F45A5B" w:rsidRDefault="00074DD8">
      <w:pPr>
        <w:pStyle w:val="affff"/>
        <w:tabs>
          <w:tab w:val="right" w:leader="dot" w:pos="9345"/>
        </w:tabs>
        <w:rPr>
          <w:rFonts w:eastAsiaTheme="minorEastAsia" w:cstheme="minorBidi"/>
          <w:smallCaps w:val="0"/>
          <w:noProof/>
          <w:kern w:val="2"/>
          <w:sz w:val="24"/>
          <w:szCs w:val="22"/>
        </w:rPr>
      </w:pPr>
      <w:hyperlink w:anchor="_Toc40276372" w:history="1">
        <w:r w:rsidR="00F45A5B" w:rsidRPr="00EF6171">
          <w:rPr>
            <w:rStyle w:val="ac"/>
            <w:rFonts w:hint="eastAsia"/>
            <w:noProof/>
          </w:rPr>
          <w:t>圖</w:t>
        </w:r>
        <w:r w:rsidR="00F45A5B" w:rsidRPr="00EF6171">
          <w:rPr>
            <w:rStyle w:val="ac"/>
            <w:noProof/>
          </w:rPr>
          <w:t xml:space="preserve">2.25 AIM </w:t>
        </w:r>
        <w:r w:rsidR="00F45A5B" w:rsidRPr="00EF6171">
          <w:rPr>
            <w:rStyle w:val="ac"/>
            <w:rFonts w:hint="eastAsia"/>
            <w:noProof/>
          </w:rPr>
          <w:t>架構設計工具與驗證軟體平台</w:t>
        </w:r>
        <w:r w:rsidR="00F45A5B">
          <w:rPr>
            <w:noProof/>
            <w:webHidden/>
          </w:rPr>
          <w:tab/>
        </w:r>
        <w:r w:rsidR="00F45A5B">
          <w:rPr>
            <w:noProof/>
            <w:webHidden/>
          </w:rPr>
          <w:fldChar w:fldCharType="begin"/>
        </w:r>
        <w:r w:rsidR="00F45A5B">
          <w:rPr>
            <w:noProof/>
            <w:webHidden/>
          </w:rPr>
          <w:instrText xml:space="preserve"> PAGEREF _Toc40276372 \h </w:instrText>
        </w:r>
        <w:r w:rsidR="00F45A5B">
          <w:rPr>
            <w:noProof/>
            <w:webHidden/>
          </w:rPr>
        </w:r>
        <w:r w:rsidR="00F45A5B">
          <w:rPr>
            <w:noProof/>
            <w:webHidden/>
          </w:rPr>
          <w:fldChar w:fldCharType="separate"/>
        </w:r>
        <w:r w:rsidR="00F45A5B">
          <w:rPr>
            <w:noProof/>
            <w:webHidden/>
          </w:rPr>
          <w:t>63</w:t>
        </w:r>
        <w:r w:rsidR="00F45A5B">
          <w:rPr>
            <w:noProof/>
            <w:webHidden/>
          </w:rPr>
          <w:fldChar w:fldCharType="end"/>
        </w:r>
      </w:hyperlink>
    </w:p>
    <w:p w14:paraId="2C86040C" w14:textId="47E8EB1C" w:rsidR="00F45A5B" w:rsidRDefault="00074DD8">
      <w:pPr>
        <w:pStyle w:val="affff"/>
        <w:tabs>
          <w:tab w:val="right" w:leader="dot" w:pos="9345"/>
        </w:tabs>
        <w:rPr>
          <w:rFonts w:eastAsiaTheme="minorEastAsia" w:cstheme="minorBidi"/>
          <w:smallCaps w:val="0"/>
          <w:noProof/>
          <w:kern w:val="2"/>
          <w:sz w:val="24"/>
          <w:szCs w:val="22"/>
        </w:rPr>
      </w:pPr>
      <w:hyperlink w:anchor="_Toc40276373" w:history="1">
        <w:r w:rsidR="00F45A5B" w:rsidRPr="00EF6171">
          <w:rPr>
            <w:rStyle w:val="ac"/>
            <w:rFonts w:hint="eastAsia"/>
            <w:noProof/>
          </w:rPr>
          <w:t>圖</w:t>
        </w:r>
        <w:r w:rsidR="00F45A5B" w:rsidRPr="00EF6171">
          <w:rPr>
            <w:rStyle w:val="ac"/>
            <w:noProof/>
          </w:rPr>
          <w:t xml:space="preserve">2.26 HQRT </w:t>
        </w:r>
        <w:r w:rsidR="00F45A5B" w:rsidRPr="00EF6171">
          <w:rPr>
            <w:rStyle w:val="ac"/>
            <w:rFonts w:hint="eastAsia"/>
            <w:noProof/>
          </w:rPr>
          <w:t>模型量化技術與其軟體工具鍊</w:t>
        </w:r>
        <w:r w:rsidR="00F45A5B">
          <w:rPr>
            <w:noProof/>
            <w:webHidden/>
          </w:rPr>
          <w:tab/>
        </w:r>
        <w:r w:rsidR="00F45A5B">
          <w:rPr>
            <w:noProof/>
            <w:webHidden/>
          </w:rPr>
          <w:fldChar w:fldCharType="begin"/>
        </w:r>
        <w:r w:rsidR="00F45A5B">
          <w:rPr>
            <w:noProof/>
            <w:webHidden/>
          </w:rPr>
          <w:instrText xml:space="preserve"> PAGEREF _Toc40276373 \h </w:instrText>
        </w:r>
        <w:r w:rsidR="00F45A5B">
          <w:rPr>
            <w:noProof/>
            <w:webHidden/>
          </w:rPr>
        </w:r>
        <w:r w:rsidR="00F45A5B">
          <w:rPr>
            <w:noProof/>
            <w:webHidden/>
          </w:rPr>
          <w:fldChar w:fldCharType="separate"/>
        </w:r>
        <w:r w:rsidR="00F45A5B">
          <w:rPr>
            <w:noProof/>
            <w:webHidden/>
          </w:rPr>
          <w:t>64</w:t>
        </w:r>
        <w:r w:rsidR="00F45A5B">
          <w:rPr>
            <w:noProof/>
            <w:webHidden/>
          </w:rPr>
          <w:fldChar w:fldCharType="end"/>
        </w:r>
      </w:hyperlink>
    </w:p>
    <w:p w14:paraId="2C55F8B5" w14:textId="4ADDFA11" w:rsidR="00F45A5B" w:rsidRDefault="00074DD8">
      <w:pPr>
        <w:pStyle w:val="affff"/>
        <w:tabs>
          <w:tab w:val="right" w:leader="dot" w:pos="9345"/>
        </w:tabs>
        <w:rPr>
          <w:rFonts w:eastAsiaTheme="minorEastAsia" w:cstheme="minorBidi"/>
          <w:smallCaps w:val="0"/>
          <w:noProof/>
          <w:kern w:val="2"/>
          <w:sz w:val="24"/>
          <w:szCs w:val="22"/>
        </w:rPr>
      </w:pPr>
      <w:hyperlink w:anchor="_Toc40276374" w:history="1">
        <w:r w:rsidR="00F45A5B" w:rsidRPr="00EF6171">
          <w:rPr>
            <w:rStyle w:val="ac"/>
            <w:rFonts w:hint="eastAsia"/>
            <w:noProof/>
          </w:rPr>
          <w:t>圖</w:t>
        </w:r>
        <w:r w:rsidR="00F45A5B" w:rsidRPr="00EF6171">
          <w:rPr>
            <w:rStyle w:val="ac"/>
            <w:noProof/>
          </w:rPr>
          <w:t>2.27 AI</w:t>
        </w:r>
        <w:r w:rsidR="00F45A5B" w:rsidRPr="00EF6171">
          <w:rPr>
            <w:rStyle w:val="ac"/>
            <w:rFonts w:hint="eastAsia"/>
            <w:noProof/>
          </w:rPr>
          <w:t>加速引擎</w:t>
        </w:r>
        <w:r w:rsidR="00F45A5B">
          <w:rPr>
            <w:noProof/>
            <w:webHidden/>
          </w:rPr>
          <w:tab/>
        </w:r>
        <w:r w:rsidR="00F45A5B">
          <w:rPr>
            <w:noProof/>
            <w:webHidden/>
          </w:rPr>
          <w:fldChar w:fldCharType="begin"/>
        </w:r>
        <w:r w:rsidR="00F45A5B">
          <w:rPr>
            <w:noProof/>
            <w:webHidden/>
          </w:rPr>
          <w:instrText xml:space="preserve"> PAGEREF _Toc40276374 \h </w:instrText>
        </w:r>
        <w:r w:rsidR="00F45A5B">
          <w:rPr>
            <w:noProof/>
            <w:webHidden/>
          </w:rPr>
        </w:r>
        <w:r w:rsidR="00F45A5B">
          <w:rPr>
            <w:noProof/>
            <w:webHidden/>
          </w:rPr>
          <w:fldChar w:fldCharType="separate"/>
        </w:r>
        <w:r w:rsidR="00F45A5B">
          <w:rPr>
            <w:noProof/>
            <w:webHidden/>
          </w:rPr>
          <w:t>65</w:t>
        </w:r>
        <w:r w:rsidR="00F45A5B">
          <w:rPr>
            <w:noProof/>
            <w:webHidden/>
          </w:rPr>
          <w:fldChar w:fldCharType="end"/>
        </w:r>
      </w:hyperlink>
    </w:p>
    <w:p w14:paraId="79330201" w14:textId="280F567E" w:rsidR="00F45A5B" w:rsidRDefault="00074DD8">
      <w:pPr>
        <w:pStyle w:val="affff"/>
        <w:tabs>
          <w:tab w:val="right" w:leader="dot" w:pos="9345"/>
        </w:tabs>
        <w:rPr>
          <w:rFonts w:eastAsiaTheme="minorEastAsia" w:cstheme="minorBidi"/>
          <w:smallCaps w:val="0"/>
          <w:noProof/>
          <w:kern w:val="2"/>
          <w:sz w:val="24"/>
          <w:szCs w:val="22"/>
        </w:rPr>
      </w:pPr>
      <w:hyperlink w:anchor="_Toc40276375" w:history="1">
        <w:r w:rsidR="00F45A5B" w:rsidRPr="00EF6171">
          <w:rPr>
            <w:rStyle w:val="ac"/>
            <w:rFonts w:hint="eastAsia"/>
            <w:noProof/>
          </w:rPr>
          <w:t>圖</w:t>
        </w:r>
        <w:r w:rsidR="00F45A5B" w:rsidRPr="00EF6171">
          <w:rPr>
            <w:rStyle w:val="ac"/>
            <w:noProof/>
          </w:rPr>
          <w:t>2.28 DMS</w:t>
        </w:r>
        <w:r w:rsidR="00F45A5B" w:rsidRPr="00EF6171">
          <w:rPr>
            <w:rStyle w:val="ac"/>
            <w:rFonts w:hint="eastAsia"/>
            <w:noProof/>
          </w:rPr>
          <w:t>演算法流程圖</w:t>
        </w:r>
        <w:r w:rsidR="00F45A5B">
          <w:rPr>
            <w:noProof/>
            <w:webHidden/>
          </w:rPr>
          <w:tab/>
        </w:r>
        <w:r w:rsidR="00F45A5B">
          <w:rPr>
            <w:noProof/>
            <w:webHidden/>
          </w:rPr>
          <w:fldChar w:fldCharType="begin"/>
        </w:r>
        <w:r w:rsidR="00F45A5B">
          <w:rPr>
            <w:noProof/>
            <w:webHidden/>
          </w:rPr>
          <w:instrText xml:space="preserve"> PAGEREF _Toc40276375 \h </w:instrText>
        </w:r>
        <w:r w:rsidR="00F45A5B">
          <w:rPr>
            <w:noProof/>
            <w:webHidden/>
          </w:rPr>
        </w:r>
        <w:r w:rsidR="00F45A5B">
          <w:rPr>
            <w:noProof/>
            <w:webHidden/>
          </w:rPr>
          <w:fldChar w:fldCharType="separate"/>
        </w:r>
        <w:r w:rsidR="00F45A5B">
          <w:rPr>
            <w:noProof/>
            <w:webHidden/>
          </w:rPr>
          <w:t>66</w:t>
        </w:r>
        <w:r w:rsidR="00F45A5B">
          <w:rPr>
            <w:noProof/>
            <w:webHidden/>
          </w:rPr>
          <w:fldChar w:fldCharType="end"/>
        </w:r>
      </w:hyperlink>
    </w:p>
    <w:p w14:paraId="34E0E0CB" w14:textId="406B38EC" w:rsidR="00F45A5B" w:rsidRDefault="00074DD8">
      <w:pPr>
        <w:pStyle w:val="affff"/>
        <w:tabs>
          <w:tab w:val="right" w:leader="dot" w:pos="9345"/>
        </w:tabs>
        <w:rPr>
          <w:rFonts w:eastAsiaTheme="minorEastAsia" w:cstheme="minorBidi"/>
          <w:smallCaps w:val="0"/>
          <w:noProof/>
          <w:kern w:val="2"/>
          <w:sz w:val="24"/>
          <w:szCs w:val="22"/>
        </w:rPr>
      </w:pPr>
      <w:hyperlink w:anchor="_Toc40276376" w:history="1">
        <w:r w:rsidR="00F45A5B" w:rsidRPr="00EF6171">
          <w:rPr>
            <w:rStyle w:val="ac"/>
            <w:rFonts w:hint="eastAsia"/>
            <w:noProof/>
          </w:rPr>
          <w:t>圖</w:t>
        </w:r>
        <w:r w:rsidR="00F45A5B" w:rsidRPr="00EF6171">
          <w:rPr>
            <w:rStyle w:val="ac"/>
            <w:noProof/>
          </w:rPr>
          <w:t xml:space="preserve">2.29 </w:t>
        </w:r>
        <w:r w:rsidR="00F45A5B" w:rsidRPr="00EF6171">
          <w:rPr>
            <w:rStyle w:val="ac"/>
            <w:rFonts w:hint="eastAsia"/>
            <w:noProof/>
          </w:rPr>
          <w:t>採用</w:t>
        </w:r>
        <w:r w:rsidR="00F45A5B" w:rsidRPr="00EF6171">
          <w:rPr>
            <w:rStyle w:val="ac"/>
            <w:noProof/>
          </w:rPr>
          <w:t xml:space="preserve">LFW </w:t>
        </w:r>
        <w:r w:rsidR="00F45A5B" w:rsidRPr="00EF6171">
          <w:rPr>
            <w:rStyle w:val="ac"/>
            <w:rFonts w:hint="eastAsia"/>
            <w:noProof/>
          </w:rPr>
          <w:t>資料集進行臉部識別的流程</w:t>
        </w:r>
        <w:r w:rsidR="00F45A5B">
          <w:rPr>
            <w:noProof/>
            <w:webHidden/>
          </w:rPr>
          <w:tab/>
        </w:r>
        <w:r w:rsidR="00F45A5B">
          <w:rPr>
            <w:noProof/>
            <w:webHidden/>
          </w:rPr>
          <w:fldChar w:fldCharType="begin"/>
        </w:r>
        <w:r w:rsidR="00F45A5B">
          <w:rPr>
            <w:noProof/>
            <w:webHidden/>
          </w:rPr>
          <w:instrText xml:space="preserve"> PAGEREF _Toc40276376 \h </w:instrText>
        </w:r>
        <w:r w:rsidR="00F45A5B">
          <w:rPr>
            <w:noProof/>
            <w:webHidden/>
          </w:rPr>
        </w:r>
        <w:r w:rsidR="00F45A5B">
          <w:rPr>
            <w:noProof/>
            <w:webHidden/>
          </w:rPr>
          <w:fldChar w:fldCharType="separate"/>
        </w:r>
        <w:r w:rsidR="00F45A5B">
          <w:rPr>
            <w:noProof/>
            <w:webHidden/>
          </w:rPr>
          <w:t>67</w:t>
        </w:r>
        <w:r w:rsidR="00F45A5B">
          <w:rPr>
            <w:noProof/>
            <w:webHidden/>
          </w:rPr>
          <w:fldChar w:fldCharType="end"/>
        </w:r>
      </w:hyperlink>
    </w:p>
    <w:p w14:paraId="321C8C1C" w14:textId="3399A2B0" w:rsidR="00F45A5B" w:rsidRDefault="00074DD8">
      <w:pPr>
        <w:pStyle w:val="affff"/>
        <w:tabs>
          <w:tab w:val="right" w:leader="dot" w:pos="9345"/>
        </w:tabs>
        <w:rPr>
          <w:rFonts w:eastAsiaTheme="minorEastAsia" w:cstheme="minorBidi"/>
          <w:smallCaps w:val="0"/>
          <w:noProof/>
          <w:kern w:val="2"/>
          <w:sz w:val="24"/>
          <w:szCs w:val="22"/>
        </w:rPr>
      </w:pPr>
      <w:hyperlink w:anchor="_Toc40276377" w:history="1">
        <w:r w:rsidR="00F45A5B" w:rsidRPr="00EF6171">
          <w:rPr>
            <w:rStyle w:val="ac"/>
            <w:rFonts w:hint="eastAsia"/>
            <w:noProof/>
          </w:rPr>
          <w:t>圖</w:t>
        </w:r>
        <w:r w:rsidR="00F45A5B" w:rsidRPr="00EF6171">
          <w:rPr>
            <w:rStyle w:val="ac"/>
            <w:noProof/>
          </w:rPr>
          <w:t xml:space="preserve">2.30 HarDNet-Based </w:t>
        </w:r>
        <w:r w:rsidR="00F45A5B" w:rsidRPr="00EF6171">
          <w:rPr>
            <w:rStyle w:val="ac"/>
            <w:rFonts w:hint="eastAsia"/>
            <w:noProof/>
          </w:rPr>
          <w:t>高性能類神經網路設計</w:t>
        </w:r>
        <w:r w:rsidR="00F45A5B">
          <w:rPr>
            <w:noProof/>
            <w:webHidden/>
          </w:rPr>
          <w:tab/>
        </w:r>
        <w:r w:rsidR="00F45A5B">
          <w:rPr>
            <w:noProof/>
            <w:webHidden/>
          </w:rPr>
          <w:fldChar w:fldCharType="begin"/>
        </w:r>
        <w:r w:rsidR="00F45A5B">
          <w:rPr>
            <w:noProof/>
            <w:webHidden/>
          </w:rPr>
          <w:instrText xml:space="preserve"> PAGEREF _Toc40276377 \h </w:instrText>
        </w:r>
        <w:r w:rsidR="00F45A5B">
          <w:rPr>
            <w:noProof/>
            <w:webHidden/>
          </w:rPr>
        </w:r>
        <w:r w:rsidR="00F45A5B">
          <w:rPr>
            <w:noProof/>
            <w:webHidden/>
          </w:rPr>
          <w:fldChar w:fldCharType="separate"/>
        </w:r>
        <w:r w:rsidR="00F45A5B">
          <w:rPr>
            <w:noProof/>
            <w:webHidden/>
          </w:rPr>
          <w:t>67</w:t>
        </w:r>
        <w:r w:rsidR="00F45A5B">
          <w:rPr>
            <w:noProof/>
            <w:webHidden/>
          </w:rPr>
          <w:fldChar w:fldCharType="end"/>
        </w:r>
      </w:hyperlink>
    </w:p>
    <w:p w14:paraId="0C37E923" w14:textId="385E6FBD" w:rsidR="00F45A5B" w:rsidRDefault="00074DD8">
      <w:pPr>
        <w:pStyle w:val="affff"/>
        <w:tabs>
          <w:tab w:val="right" w:leader="dot" w:pos="9345"/>
        </w:tabs>
        <w:rPr>
          <w:rFonts w:eastAsiaTheme="minorEastAsia" w:cstheme="minorBidi"/>
          <w:smallCaps w:val="0"/>
          <w:noProof/>
          <w:kern w:val="2"/>
          <w:sz w:val="24"/>
          <w:szCs w:val="22"/>
        </w:rPr>
      </w:pPr>
      <w:hyperlink w:anchor="_Toc40276378" w:history="1">
        <w:r w:rsidR="00F45A5B" w:rsidRPr="00EF6171">
          <w:rPr>
            <w:rStyle w:val="ac"/>
            <w:rFonts w:hint="eastAsia"/>
            <w:noProof/>
          </w:rPr>
          <w:t>圖</w:t>
        </w:r>
        <w:r w:rsidR="00F45A5B" w:rsidRPr="00EF6171">
          <w:rPr>
            <w:rStyle w:val="ac"/>
            <w:noProof/>
          </w:rPr>
          <w:t>2.31 U-HarDNet</w:t>
        </w:r>
        <w:r w:rsidR="00F45A5B" w:rsidRPr="00EF6171">
          <w:rPr>
            <w:rStyle w:val="ac"/>
            <w:rFonts w:hint="eastAsia"/>
            <w:noProof/>
          </w:rPr>
          <w:t>視訊語義分割神經網路模型</w:t>
        </w:r>
        <w:r w:rsidR="00F45A5B">
          <w:rPr>
            <w:noProof/>
            <w:webHidden/>
          </w:rPr>
          <w:tab/>
        </w:r>
        <w:r w:rsidR="00F45A5B">
          <w:rPr>
            <w:noProof/>
            <w:webHidden/>
          </w:rPr>
          <w:fldChar w:fldCharType="begin"/>
        </w:r>
        <w:r w:rsidR="00F45A5B">
          <w:rPr>
            <w:noProof/>
            <w:webHidden/>
          </w:rPr>
          <w:instrText xml:space="preserve"> PAGEREF _Toc40276378 \h </w:instrText>
        </w:r>
        <w:r w:rsidR="00F45A5B">
          <w:rPr>
            <w:noProof/>
            <w:webHidden/>
          </w:rPr>
        </w:r>
        <w:r w:rsidR="00F45A5B">
          <w:rPr>
            <w:noProof/>
            <w:webHidden/>
          </w:rPr>
          <w:fldChar w:fldCharType="separate"/>
        </w:r>
        <w:r w:rsidR="00F45A5B">
          <w:rPr>
            <w:noProof/>
            <w:webHidden/>
          </w:rPr>
          <w:t>68</w:t>
        </w:r>
        <w:r w:rsidR="00F45A5B">
          <w:rPr>
            <w:noProof/>
            <w:webHidden/>
          </w:rPr>
          <w:fldChar w:fldCharType="end"/>
        </w:r>
      </w:hyperlink>
    </w:p>
    <w:p w14:paraId="57F7AAD2" w14:textId="5DCB0953" w:rsidR="00F45A5B" w:rsidRDefault="00074DD8">
      <w:pPr>
        <w:pStyle w:val="affff"/>
        <w:tabs>
          <w:tab w:val="right" w:leader="dot" w:pos="9345"/>
        </w:tabs>
        <w:rPr>
          <w:rFonts w:eastAsiaTheme="minorEastAsia" w:cstheme="minorBidi"/>
          <w:smallCaps w:val="0"/>
          <w:noProof/>
          <w:kern w:val="2"/>
          <w:sz w:val="24"/>
          <w:szCs w:val="22"/>
        </w:rPr>
      </w:pPr>
      <w:hyperlink w:anchor="_Toc40276379" w:history="1">
        <w:r w:rsidR="00F45A5B" w:rsidRPr="00EF6171">
          <w:rPr>
            <w:rStyle w:val="ac"/>
            <w:rFonts w:hint="eastAsia"/>
            <w:noProof/>
          </w:rPr>
          <w:t>圖</w:t>
        </w:r>
        <w:r w:rsidR="00F45A5B" w:rsidRPr="00EF6171">
          <w:rPr>
            <w:rStyle w:val="ac"/>
            <w:noProof/>
          </w:rPr>
          <w:t xml:space="preserve">2.32 </w:t>
        </w:r>
        <w:r w:rsidR="00F45A5B" w:rsidRPr="00EF6171">
          <w:rPr>
            <w:rStyle w:val="ac"/>
            <w:rFonts w:ascii="Times New Roman" w:hint="eastAsia"/>
            <w:noProof/>
          </w:rPr>
          <w:t>語意分割</w:t>
        </w:r>
        <w:r w:rsidR="00F45A5B" w:rsidRPr="00EF6171">
          <w:rPr>
            <w:rStyle w:val="ac"/>
            <w:noProof/>
          </w:rPr>
          <w:t xml:space="preserve">SoC </w:t>
        </w:r>
        <w:r w:rsidR="00F45A5B" w:rsidRPr="00EF6171">
          <w:rPr>
            <w:rStyle w:val="ac"/>
            <w:rFonts w:hint="eastAsia"/>
            <w:noProof/>
          </w:rPr>
          <w:t>晶片設計架構</w:t>
        </w:r>
        <w:r w:rsidR="00F45A5B">
          <w:rPr>
            <w:noProof/>
            <w:webHidden/>
          </w:rPr>
          <w:tab/>
        </w:r>
        <w:r w:rsidR="00F45A5B">
          <w:rPr>
            <w:noProof/>
            <w:webHidden/>
          </w:rPr>
          <w:fldChar w:fldCharType="begin"/>
        </w:r>
        <w:r w:rsidR="00F45A5B">
          <w:rPr>
            <w:noProof/>
            <w:webHidden/>
          </w:rPr>
          <w:instrText xml:space="preserve"> PAGEREF _Toc40276379 \h </w:instrText>
        </w:r>
        <w:r w:rsidR="00F45A5B">
          <w:rPr>
            <w:noProof/>
            <w:webHidden/>
          </w:rPr>
        </w:r>
        <w:r w:rsidR="00F45A5B">
          <w:rPr>
            <w:noProof/>
            <w:webHidden/>
          </w:rPr>
          <w:fldChar w:fldCharType="separate"/>
        </w:r>
        <w:r w:rsidR="00F45A5B">
          <w:rPr>
            <w:noProof/>
            <w:webHidden/>
          </w:rPr>
          <w:t>69</w:t>
        </w:r>
        <w:r w:rsidR="00F45A5B">
          <w:rPr>
            <w:noProof/>
            <w:webHidden/>
          </w:rPr>
          <w:fldChar w:fldCharType="end"/>
        </w:r>
      </w:hyperlink>
    </w:p>
    <w:p w14:paraId="53612297" w14:textId="20CAD5A4" w:rsidR="00F45A5B" w:rsidRDefault="00074DD8">
      <w:pPr>
        <w:pStyle w:val="affff"/>
        <w:tabs>
          <w:tab w:val="right" w:leader="dot" w:pos="9345"/>
        </w:tabs>
        <w:rPr>
          <w:rFonts w:eastAsiaTheme="minorEastAsia" w:cstheme="minorBidi"/>
          <w:smallCaps w:val="0"/>
          <w:noProof/>
          <w:kern w:val="2"/>
          <w:sz w:val="24"/>
          <w:szCs w:val="22"/>
        </w:rPr>
      </w:pPr>
      <w:hyperlink w:anchor="_Toc40276380" w:history="1">
        <w:r w:rsidR="00F45A5B" w:rsidRPr="00EF6171">
          <w:rPr>
            <w:rStyle w:val="ac"/>
            <w:rFonts w:hint="eastAsia"/>
            <w:noProof/>
          </w:rPr>
          <w:t>圖</w:t>
        </w:r>
        <w:r w:rsidR="00F45A5B" w:rsidRPr="00EF6171">
          <w:rPr>
            <w:rStyle w:val="ac"/>
            <w:noProof/>
          </w:rPr>
          <w:t>2.33</w:t>
        </w:r>
        <w:r w:rsidR="00F45A5B" w:rsidRPr="00EF6171">
          <w:rPr>
            <w:rStyle w:val="ac"/>
            <w:rFonts w:ascii="Times New Roman" w:eastAsiaTheme="majorEastAsia" w:hAnsi="Times New Roman"/>
            <w:noProof/>
          </w:rPr>
          <w:t xml:space="preserve"> </w:t>
        </w:r>
        <w:r w:rsidR="00F45A5B" w:rsidRPr="00EF6171">
          <w:rPr>
            <w:rStyle w:val="ac"/>
            <w:rFonts w:ascii="Times New Roman" w:eastAsiaTheme="majorEastAsia" w:hAnsi="Times New Roman" w:hint="eastAsia"/>
            <w:noProof/>
          </w:rPr>
          <w:t>智能監控</w:t>
        </w:r>
        <w:r w:rsidR="00F45A5B" w:rsidRPr="00EF6171">
          <w:rPr>
            <w:rStyle w:val="ac"/>
            <w:rFonts w:ascii="Times New Roman" w:eastAsiaTheme="majorEastAsia" w:hAnsi="Times New Roman"/>
            <w:noProof/>
          </w:rPr>
          <w:t xml:space="preserve">SoC </w:t>
        </w:r>
        <w:r w:rsidR="00F45A5B" w:rsidRPr="00EF6171">
          <w:rPr>
            <w:rStyle w:val="ac"/>
            <w:rFonts w:ascii="Times New Roman" w:eastAsiaTheme="majorEastAsia" w:hAnsi="Times New Roman" w:hint="eastAsia"/>
            <w:noProof/>
          </w:rPr>
          <w:t>晶片設計架構</w:t>
        </w:r>
        <w:r w:rsidR="00F45A5B">
          <w:rPr>
            <w:noProof/>
            <w:webHidden/>
          </w:rPr>
          <w:tab/>
        </w:r>
        <w:r w:rsidR="00F45A5B">
          <w:rPr>
            <w:noProof/>
            <w:webHidden/>
          </w:rPr>
          <w:fldChar w:fldCharType="begin"/>
        </w:r>
        <w:r w:rsidR="00F45A5B">
          <w:rPr>
            <w:noProof/>
            <w:webHidden/>
          </w:rPr>
          <w:instrText xml:space="preserve"> PAGEREF _Toc40276380 \h </w:instrText>
        </w:r>
        <w:r w:rsidR="00F45A5B">
          <w:rPr>
            <w:noProof/>
            <w:webHidden/>
          </w:rPr>
        </w:r>
        <w:r w:rsidR="00F45A5B">
          <w:rPr>
            <w:noProof/>
            <w:webHidden/>
          </w:rPr>
          <w:fldChar w:fldCharType="separate"/>
        </w:r>
        <w:r w:rsidR="00F45A5B">
          <w:rPr>
            <w:noProof/>
            <w:webHidden/>
          </w:rPr>
          <w:t>69</w:t>
        </w:r>
        <w:r w:rsidR="00F45A5B">
          <w:rPr>
            <w:noProof/>
            <w:webHidden/>
          </w:rPr>
          <w:fldChar w:fldCharType="end"/>
        </w:r>
      </w:hyperlink>
    </w:p>
    <w:p w14:paraId="5078CEB3" w14:textId="6E2E1D69" w:rsidR="00F45A5B" w:rsidRDefault="00074DD8">
      <w:pPr>
        <w:pStyle w:val="affff"/>
        <w:tabs>
          <w:tab w:val="right" w:leader="dot" w:pos="9345"/>
        </w:tabs>
        <w:rPr>
          <w:rFonts w:eastAsiaTheme="minorEastAsia" w:cstheme="minorBidi"/>
          <w:smallCaps w:val="0"/>
          <w:noProof/>
          <w:kern w:val="2"/>
          <w:sz w:val="24"/>
          <w:szCs w:val="22"/>
        </w:rPr>
      </w:pPr>
      <w:hyperlink w:anchor="_Toc40276381" w:history="1">
        <w:r w:rsidR="00F45A5B" w:rsidRPr="00EF6171">
          <w:rPr>
            <w:rStyle w:val="ac"/>
            <w:rFonts w:hint="eastAsia"/>
            <w:noProof/>
          </w:rPr>
          <w:t>圖</w:t>
        </w:r>
        <w:r w:rsidR="00F45A5B" w:rsidRPr="00EF6171">
          <w:rPr>
            <w:rStyle w:val="ac"/>
            <w:noProof/>
          </w:rPr>
          <w:t xml:space="preserve">2.34 AIM </w:t>
        </w:r>
        <w:r w:rsidR="00F45A5B" w:rsidRPr="00EF6171">
          <w:rPr>
            <w:rStyle w:val="ac"/>
            <w:rFonts w:hint="eastAsia"/>
            <w:noProof/>
          </w:rPr>
          <w:t>載具應用規劃</w:t>
        </w:r>
        <w:r w:rsidR="00F45A5B">
          <w:rPr>
            <w:noProof/>
            <w:webHidden/>
          </w:rPr>
          <w:tab/>
        </w:r>
        <w:r w:rsidR="00F45A5B">
          <w:rPr>
            <w:noProof/>
            <w:webHidden/>
          </w:rPr>
          <w:fldChar w:fldCharType="begin"/>
        </w:r>
        <w:r w:rsidR="00F45A5B">
          <w:rPr>
            <w:noProof/>
            <w:webHidden/>
          </w:rPr>
          <w:instrText xml:space="preserve"> PAGEREF _Toc40276381 \h </w:instrText>
        </w:r>
        <w:r w:rsidR="00F45A5B">
          <w:rPr>
            <w:noProof/>
            <w:webHidden/>
          </w:rPr>
        </w:r>
        <w:r w:rsidR="00F45A5B">
          <w:rPr>
            <w:noProof/>
            <w:webHidden/>
          </w:rPr>
          <w:fldChar w:fldCharType="separate"/>
        </w:r>
        <w:r w:rsidR="00F45A5B">
          <w:rPr>
            <w:noProof/>
            <w:webHidden/>
          </w:rPr>
          <w:t>71</w:t>
        </w:r>
        <w:r w:rsidR="00F45A5B">
          <w:rPr>
            <w:noProof/>
            <w:webHidden/>
          </w:rPr>
          <w:fldChar w:fldCharType="end"/>
        </w:r>
      </w:hyperlink>
    </w:p>
    <w:p w14:paraId="459E8CAF" w14:textId="624F0B44" w:rsidR="00F45A5B" w:rsidRDefault="00074DD8">
      <w:pPr>
        <w:pStyle w:val="affff"/>
        <w:tabs>
          <w:tab w:val="right" w:leader="dot" w:pos="9345"/>
        </w:tabs>
        <w:rPr>
          <w:rFonts w:eastAsiaTheme="minorEastAsia" w:cstheme="minorBidi"/>
          <w:smallCaps w:val="0"/>
          <w:noProof/>
          <w:kern w:val="2"/>
          <w:sz w:val="24"/>
          <w:szCs w:val="22"/>
        </w:rPr>
      </w:pPr>
      <w:hyperlink w:anchor="_Toc40276382" w:history="1">
        <w:r w:rsidR="00F45A5B" w:rsidRPr="00EF6171">
          <w:rPr>
            <w:rStyle w:val="ac"/>
            <w:rFonts w:hint="eastAsia"/>
            <w:noProof/>
          </w:rPr>
          <w:t>圖</w:t>
        </w:r>
        <w:r w:rsidR="00F45A5B" w:rsidRPr="00EF6171">
          <w:rPr>
            <w:rStyle w:val="ac"/>
            <w:noProof/>
          </w:rPr>
          <w:t xml:space="preserve">2.35 </w:t>
        </w:r>
        <w:r w:rsidR="00F45A5B" w:rsidRPr="00EF6171">
          <w:rPr>
            <w:rStyle w:val="ac"/>
            <w:rFonts w:ascii="Times New Roman" w:eastAsiaTheme="majorEastAsia" w:hAnsi="Times New Roman" w:hint="eastAsia"/>
            <w:noProof/>
          </w:rPr>
          <w:t>警政執法維安情境</w:t>
        </w:r>
        <w:r w:rsidR="00F45A5B">
          <w:rPr>
            <w:noProof/>
            <w:webHidden/>
          </w:rPr>
          <w:tab/>
        </w:r>
        <w:r w:rsidR="00F45A5B">
          <w:rPr>
            <w:noProof/>
            <w:webHidden/>
          </w:rPr>
          <w:fldChar w:fldCharType="begin"/>
        </w:r>
        <w:r w:rsidR="00F45A5B">
          <w:rPr>
            <w:noProof/>
            <w:webHidden/>
          </w:rPr>
          <w:instrText xml:space="preserve"> PAGEREF _Toc40276382 \h </w:instrText>
        </w:r>
        <w:r w:rsidR="00F45A5B">
          <w:rPr>
            <w:noProof/>
            <w:webHidden/>
          </w:rPr>
        </w:r>
        <w:r w:rsidR="00F45A5B">
          <w:rPr>
            <w:noProof/>
            <w:webHidden/>
          </w:rPr>
          <w:fldChar w:fldCharType="separate"/>
        </w:r>
        <w:r w:rsidR="00F45A5B">
          <w:rPr>
            <w:noProof/>
            <w:webHidden/>
          </w:rPr>
          <w:t>72</w:t>
        </w:r>
        <w:r w:rsidR="00F45A5B">
          <w:rPr>
            <w:noProof/>
            <w:webHidden/>
          </w:rPr>
          <w:fldChar w:fldCharType="end"/>
        </w:r>
      </w:hyperlink>
    </w:p>
    <w:p w14:paraId="6E87DF60" w14:textId="2BA6FB33" w:rsidR="00F45A5B" w:rsidRDefault="00074DD8">
      <w:pPr>
        <w:pStyle w:val="affff"/>
        <w:tabs>
          <w:tab w:val="right" w:leader="dot" w:pos="9345"/>
        </w:tabs>
        <w:rPr>
          <w:rFonts w:eastAsiaTheme="minorEastAsia" w:cstheme="minorBidi"/>
          <w:smallCaps w:val="0"/>
          <w:noProof/>
          <w:kern w:val="2"/>
          <w:sz w:val="24"/>
          <w:szCs w:val="22"/>
        </w:rPr>
      </w:pPr>
      <w:hyperlink w:anchor="_Toc40276383" w:history="1">
        <w:r w:rsidR="00F45A5B" w:rsidRPr="00EF6171">
          <w:rPr>
            <w:rStyle w:val="ac"/>
            <w:rFonts w:hint="eastAsia"/>
            <w:noProof/>
          </w:rPr>
          <w:t>圖</w:t>
        </w:r>
        <w:r w:rsidR="00F45A5B" w:rsidRPr="00EF6171">
          <w:rPr>
            <w:rStyle w:val="ac"/>
            <w:noProof/>
          </w:rPr>
          <w:t xml:space="preserve">2.36 </w:t>
        </w:r>
        <w:r w:rsidR="00F45A5B" w:rsidRPr="00EF6171">
          <w:rPr>
            <w:rStyle w:val="ac"/>
            <w:rFonts w:ascii="Times New Roman" w:eastAsiaTheme="majorEastAsia" w:hAnsi="Times New Roman" w:hint="eastAsia"/>
            <w:noProof/>
          </w:rPr>
          <w:t>智能工廠巡檢情境</w:t>
        </w:r>
        <w:r w:rsidR="00F45A5B">
          <w:rPr>
            <w:noProof/>
            <w:webHidden/>
          </w:rPr>
          <w:tab/>
        </w:r>
        <w:r w:rsidR="00F45A5B">
          <w:rPr>
            <w:noProof/>
            <w:webHidden/>
          </w:rPr>
          <w:fldChar w:fldCharType="begin"/>
        </w:r>
        <w:r w:rsidR="00F45A5B">
          <w:rPr>
            <w:noProof/>
            <w:webHidden/>
          </w:rPr>
          <w:instrText xml:space="preserve"> PAGEREF _Toc40276383 \h </w:instrText>
        </w:r>
        <w:r w:rsidR="00F45A5B">
          <w:rPr>
            <w:noProof/>
            <w:webHidden/>
          </w:rPr>
        </w:r>
        <w:r w:rsidR="00F45A5B">
          <w:rPr>
            <w:noProof/>
            <w:webHidden/>
          </w:rPr>
          <w:fldChar w:fldCharType="separate"/>
        </w:r>
        <w:r w:rsidR="00F45A5B">
          <w:rPr>
            <w:noProof/>
            <w:webHidden/>
          </w:rPr>
          <w:t>72</w:t>
        </w:r>
        <w:r w:rsidR="00F45A5B">
          <w:rPr>
            <w:noProof/>
            <w:webHidden/>
          </w:rPr>
          <w:fldChar w:fldCharType="end"/>
        </w:r>
      </w:hyperlink>
    </w:p>
    <w:p w14:paraId="6D9162DA" w14:textId="10045474" w:rsidR="00F45A5B" w:rsidRDefault="00074DD8">
      <w:pPr>
        <w:pStyle w:val="affff"/>
        <w:tabs>
          <w:tab w:val="right" w:leader="dot" w:pos="9345"/>
        </w:tabs>
        <w:rPr>
          <w:rFonts w:eastAsiaTheme="minorEastAsia" w:cstheme="minorBidi"/>
          <w:smallCaps w:val="0"/>
          <w:noProof/>
          <w:kern w:val="2"/>
          <w:sz w:val="24"/>
          <w:szCs w:val="22"/>
        </w:rPr>
      </w:pPr>
      <w:hyperlink w:anchor="_Toc40276384" w:history="1">
        <w:r w:rsidR="00F45A5B" w:rsidRPr="00EF6171">
          <w:rPr>
            <w:rStyle w:val="ac"/>
            <w:rFonts w:hint="eastAsia"/>
            <w:noProof/>
          </w:rPr>
          <w:t>圖</w:t>
        </w:r>
        <w:r w:rsidR="00F45A5B" w:rsidRPr="00EF6171">
          <w:rPr>
            <w:rStyle w:val="ac"/>
            <w:noProof/>
          </w:rPr>
          <w:t>2.37 SmartCam</w:t>
        </w:r>
        <w:r w:rsidR="00F45A5B" w:rsidRPr="00EF6171">
          <w:rPr>
            <w:rStyle w:val="ac"/>
            <w:rFonts w:hint="eastAsia"/>
            <w:noProof/>
          </w:rPr>
          <w:t>規格</w:t>
        </w:r>
        <w:r w:rsidR="00F45A5B">
          <w:rPr>
            <w:noProof/>
            <w:webHidden/>
          </w:rPr>
          <w:tab/>
        </w:r>
        <w:r w:rsidR="00F45A5B">
          <w:rPr>
            <w:noProof/>
            <w:webHidden/>
          </w:rPr>
          <w:fldChar w:fldCharType="begin"/>
        </w:r>
        <w:r w:rsidR="00F45A5B">
          <w:rPr>
            <w:noProof/>
            <w:webHidden/>
          </w:rPr>
          <w:instrText xml:space="preserve"> PAGEREF _Toc40276384 \h </w:instrText>
        </w:r>
        <w:r w:rsidR="00F45A5B">
          <w:rPr>
            <w:noProof/>
            <w:webHidden/>
          </w:rPr>
        </w:r>
        <w:r w:rsidR="00F45A5B">
          <w:rPr>
            <w:noProof/>
            <w:webHidden/>
          </w:rPr>
          <w:fldChar w:fldCharType="separate"/>
        </w:r>
        <w:r w:rsidR="00F45A5B">
          <w:rPr>
            <w:noProof/>
            <w:webHidden/>
          </w:rPr>
          <w:t>73</w:t>
        </w:r>
        <w:r w:rsidR="00F45A5B">
          <w:rPr>
            <w:noProof/>
            <w:webHidden/>
          </w:rPr>
          <w:fldChar w:fldCharType="end"/>
        </w:r>
      </w:hyperlink>
    </w:p>
    <w:p w14:paraId="7D8A447F" w14:textId="22D27314" w:rsidR="00F45A5B" w:rsidRDefault="00074DD8">
      <w:pPr>
        <w:pStyle w:val="affff"/>
        <w:tabs>
          <w:tab w:val="right" w:leader="dot" w:pos="9345"/>
        </w:tabs>
        <w:rPr>
          <w:rFonts w:eastAsiaTheme="minorEastAsia" w:cstheme="minorBidi"/>
          <w:smallCaps w:val="0"/>
          <w:noProof/>
          <w:kern w:val="2"/>
          <w:sz w:val="24"/>
          <w:szCs w:val="22"/>
        </w:rPr>
      </w:pPr>
      <w:hyperlink w:anchor="_Toc40276385" w:history="1">
        <w:r w:rsidR="00F45A5B" w:rsidRPr="00EF6171">
          <w:rPr>
            <w:rStyle w:val="ac"/>
            <w:rFonts w:hint="eastAsia"/>
            <w:noProof/>
          </w:rPr>
          <w:t>圖</w:t>
        </w:r>
        <w:r w:rsidR="00F45A5B" w:rsidRPr="00EF6171">
          <w:rPr>
            <w:rStyle w:val="ac"/>
            <w:noProof/>
          </w:rPr>
          <w:t>2. 38 SmartCam</w:t>
        </w:r>
        <w:r w:rsidR="00F45A5B" w:rsidRPr="00EF6171">
          <w:rPr>
            <w:rStyle w:val="ac"/>
            <w:rFonts w:hint="eastAsia"/>
            <w:noProof/>
          </w:rPr>
          <w:t>運作流程</w:t>
        </w:r>
        <w:r w:rsidR="00F45A5B">
          <w:rPr>
            <w:noProof/>
            <w:webHidden/>
          </w:rPr>
          <w:tab/>
        </w:r>
        <w:r w:rsidR="00F45A5B">
          <w:rPr>
            <w:noProof/>
            <w:webHidden/>
          </w:rPr>
          <w:fldChar w:fldCharType="begin"/>
        </w:r>
        <w:r w:rsidR="00F45A5B">
          <w:rPr>
            <w:noProof/>
            <w:webHidden/>
          </w:rPr>
          <w:instrText xml:space="preserve"> PAGEREF _Toc40276385 \h </w:instrText>
        </w:r>
        <w:r w:rsidR="00F45A5B">
          <w:rPr>
            <w:noProof/>
            <w:webHidden/>
          </w:rPr>
        </w:r>
        <w:r w:rsidR="00F45A5B">
          <w:rPr>
            <w:noProof/>
            <w:webHidden/>
          </w:rPr>
          <w:fldChar w:fldCharType="separate"/>
        </w:r>
        <w:r w:rsidR="00F45A5B">
          <w:rPr>
            <w:noProof/>
            <w:webHidden/>
          </w:rPr>
          <w:t>73</w:t>
        </w:r>
        <w:r w:rsidR="00F45A5B">
          <w:rPr>
            <w:noProof/>
            <w:webHidden/>
          </w:rPr>
          <w:fldChar w:fldCharType="end"/>
        </w:r>
      </w:hyperlink>
    </w:p>
    <w:p w14:paraId="3C72AD5B" w14:textId="1FC4724A" w:rsidR="00F45A5B" w:rsidRDefault="00074DD8">
      <w:pPr>
        <w:pStyle w:val="affff"/>
        <w:tabs>
          <w:tab w:val="right" w:leader="dot" w:pos="9345"/>
        </w:tabs>
        <w:rPr>
          <w:rFonts w:eastAsiaTheme="minorEastAsia" w:cstheme="minorBidi"/>
          <w:smallCaps w:val="0"/>
          <w:noProof/>
          <w:kern w:val="2"/>
          <w:sz w:val="24"/>
          <w:szCs w:val="22"/>
        </w:rPr>
      </w:pPr>
      <w:hyperlink w:anchor="_Toc40276386" w:history="1">
        <w:r w:rsidR="00F45A5B" w:rsidRPr="00EF6171">
          <w:rPr>
            <w:rStyle w:val="ac"/>
            <w:rFonts w:hint="eastAsia"/>
            <w:noProof/>
          </w:rPr>
          <w:t>圖</w:t>
        </w:r>
        <w:r w:rsidR="00F45A5B" w:rsidRPr="00EF6171">
          <w:rPr>
            <w:rStyle w:val="ac"/>
            <w:noProof/>
          </w:rPr>
          <w:t>2.39 SmartCam</w:t>
        </w:r>
        <w:r w:rsidR="00F45A5B" w:rsidRPr="00EF6171">
          <w:rPr>
            <w:rStyle w:val="ac"/>
            <w:rFonts w:hint="eastAsia"/>
            <w:noProof/>
          </w:rPr>
          <w:t>系統架構圖</w:t>
        </w:r>
        <w:r w:rsidR="00F45A5B">
          <w:rPr>
            <w:noProof/>
            <w:webHidden/>
          </w:rPr>
          <w:tab/>
        </w:r>
        <w:r w:rsidR="00F45A5B">
          <w:rPr>
            <w:noProof/>
            <w:webHidden/>
          </w:rPr>
          <w:fldChar w:fldCharType="begin"/>
        </w:r>
        <w:r w:rsidR="00F45A5B">
          <w:rPr>
            <w:noProof/>
            <w:webHidden/>
          </w:rPr>
          <w:instrText xml:space="preserve"> PAGEREF _Toc40276386 \h </w:instrText>
        </w:r>
        <w:r w:rsidR="00F45A5B">
          <w:rPr>
            <w:noProof/>
            <w:webHidden/>
          </w:rPr>
        </w:r>
        <w:r w:rsidR="00F45A5B">
          <w:rPr>
            <w:noProof/>
            <w:webHidden/>
          </w:rPr>
          <w:fldChar w:fldCharType="separate"/>
        </w:r>
        <w:r w:rsidR="00F45A5B">
          <w:rPr>
            <w:noProof/>
            <w:webHidden/>
          </w:rPr>
          <w:t>74</w:t>
        </w:r>
        <w:r w:rsidR="00F45A5B">
          <w:rPr>
            <w:noProof/>
            <w:webHidden/>
          </w:rPr>
          <w:fldChar w:fldCharType="end"/>
        </w:r>
      </w:hyperlink>
    </w:p>
    <w:p w14:paraId="16714138" w14:textId="61C0B211" w:rsidR="00F45A5B" w:rsidRDefault="00074DD8">
      <w:pPr>
        <w:pStyle w:val="affff"/>
        <w:tabs>
          <w:tab w:val="right" w:leader="dot" w:pos="9345"/>
        </w:tabs>
        <w:rPr>
          <w:rFonts w:eastAsiaTheme="minorEastAsia" w:cstheme="minorBidi"/>
          <w:smallCaps w:val="0"/>
          <w:noProof/>
          <w:kern w:val="2"/>
          <w:sz w:val="24"/>
          <w:szCs w:val="22"/>
        </w:rPr>
      </w:pPr>
      <w:hyperlink w:anchor="_Toc40276387" w:history="1">
        <w:r w:rsidR="00F45A5B" w:rsidRPr="00EF6171">
          <w:rPr>
            <w:rStyle w:val="ac"/>
            <w:rFonts w:hint="eastAsia"/>
            <w:noProof/>
          </w:rPr>
          <w:t>圖</w:t>
        </w:r>
        <w:r w:rsidR="00F45A5B" w:rsidRPr="00EF6171">
          <w:rPr>
            <w:rStyle w:val="ac"/>
            <w:noProof/>
          </w:rPr>
          <w:t>2.40 P-Net</w:t>
        </w:r>
        <w:r w:rsidR="00F45A5B" w:rsidRPr="00EF6171">
          <w:rPr>
            <w:rStyle w:val="ac"/>
            <w:rFonts w:hint="eastAsia"/>
            <w:noProof/>
          </w:rPr>
          <w:t>、</w:t>
        </w:r>
        <w:r w:rsidR="00F45A5B" w:rsidRPr="00EF6171">
          <w:rPr>
            <w:rStyle w:val="ac"/>
            <w:noProof/>
          </w:rPr>
          <w:t>R-Net</w:t>
        </w:r>
        <w:r w:rsidR="00F45A5B" w:rsidRPr="00EF6171">
          <w:rPr>
            <w:rStyle w:val="ac"/>
            <w:rFonts w:hint="eastAsia"/>
            <w:noProof/>
          </w:rPr>
          <w:t>、</w:t>
        </w:r>
        <w:r w:rsidR="00F45A5B" w:rsidRPr="00EF6171">
          <w:rPr>
            <w:rStyle w:val="ac"/>
            <w:noProof/>
          </w:rPr>
          <w:t>O-Net</w:t>
        </w:r>
        <w:r w:rsidR="00F45A5B" w:rsidRPr="00EF6171">
          <w:rPr>
            <w:rStyle w:val="ac"/>
            <w:rFonts w:hint="eastAsia"/>
            <w:noProof/>
          </w:rPr>
          <w:t>主要處理工作</w:t>
        </w:r>
        <w:r w:rsidR="00F45A5B">
          <w:rPr>
            <w:noProof/>
            <w:webHidden/>
          </w:rPr>
          <w:tab/>
        </w:r>
        <w:r w:rsidR="00F45A5B">
          <w:rPr>
            <w:noProof/>
            <w:webHidden/>
          </w:rPr>
          <w:fldChar w:fldCharType="begin"/>
        </w:r>
        <w:r w:rsidR="00F45A5B">
          <w:rPr>
            <w:noProof/>
            <w:webHidden/>
          </w:rPr>
          <w:instrText xml:space="preserve"> PAGEREF _Toc40276387 \h </w:instrText>
        </w:r>
        <w:r w:rsidR="00F45A5B">
          <w:rPr>
            <w:noProof/>
            <w:webHidden/>
          </w:rPr>
        </w:r>
        <w:r w:rsidR="00F45A5B">
          <w:rPr>
            <w:noProof/>
            <w:webHidden/>
          </w:rPr>
          <w:fldChar w:fldCharType="separate"/>
        </w:r>
        <w:r w:rsidR="00F45A5B">
          <w:rPr>
            <w:noProof/>
            <w:webHidden/>
          </w:rPr>
          <w:t>74</w:t>
        </w:r>
        <w:r w:rsidR="00F45A5B">
          <w:rPr>
            <w:noProof/>
            <w:webHidden/>
          </w:rPr>
          <w:fldChar w:fldCharType="end"/>
        </w:r>
      </w:hyperlink>
    </w:p>
    <w:p w14:paraId="11DFCDEC" w14:textId="0B23BE63" w:rsidR="00F45A5B" w:rsidRDefault="00074DD8">
      <w:pPr>
        <w:pStyle w:val="affff"/>
        <w:tabs>
          <w:tab w:val="right" w:leader="dot" w:pos="9345"/>
        </w:tabs>
        <w:rPr>
          <w:rFonts w:eastAsiaTheme="minorEastAsia" w:cstheme="minorBidi"/>
          <w:smallCaps w:val="0"/>
          <w:noProof/>
          <w:kern w:val="2"/>
          <w:sz w:val="24"/>
          <w:szCs w:val="22"/>
        </w:rPr>
      </w:pPr>
      <w:hyperlink w:anchor="_Toc40276388" w:history="1">
        <w:r w:rsidR="00F45A5B" w:rsidRPr="00EF6171">
          <w:rPr>
            <w:rStyle w:val="ac"/>
            <w:rFonts w:hint="eastAsia"/>
            <w:noProof/>
          </w:rPr>
          <w:t>圖</w:t>
        </w:r>
        <w:r w:rsidR="00F45A5B" w:rsidRPr="00EF6171">
          <w:rPr>
            <w:rStyle w:val="ac"/>
            <w:noProof/>
          </w:rPr>
          <w:t>2.41 FTDI USB software stack</w:t>
        </w:r>
        <w:r w:rsidR="00F45A5B">
          <w:rPr>
            <w:noProof/>
            <w:webHidden/>
          </w:rPr>
          <w:tab/>
        </w:r>
        <w:r w:rsidR="00F45A5B">
          <w:rPr>
            <w:noProof/>
            <w:webHidden/>
          </w:rPr>
          <w:fldChar w:fldCharType="begin"/>
        </w:r>
        <w:r w:rsidR="00F45A5B">
          <w:rPr>
            <w:noProof/>
            <w:webHidden/>
          </w:rPr>
          <w:instrText xml:space="preserve"> PAGEREF _Toc40276388 \h </w:instrText>
        </w:r>
        <w:r w:rsidR="00F45A5B">
          <w:rPr>
            <w:noProof/>
            <w:webHidden/>
          </w:rPr>
        </w:r>
        <w:r w:rsidR="00F45A5B">
          <w:rPr>
            <w:noProof/>
            <w:webHidden/>
          </w:rPr>
          <w:fldChar w:fldCharType="separate"/>
        </w:r>
        <w:r w:rsidR="00F45A5B">
          <w:rPr>
            <w:noProof/>
            <w:webHidden/>
          </w:rPr>
          <w:t>75</w:t>
        </w:r>
        <w:r w:rsidR="00F45A5B">
          <w:rPr>
            <w:noProof/>
            <w:webHidden/>
          </w:rPr>
          <w:fldChar w:fldCharType="end"/>
        </w:r>
      </w:hyperlink>
    </w:p>
    <w:p w14:paraId="51EBA2A3" w14:textId="554C0B7E" w:rsidR="00F45A5B" w:rsidRDefault="00074DD8">
      <w:pPr>
        <w:pStyle w:val="affff"/>
        <w:tabs>
          <w:tab w:val="right" w:leader="dot" w:pos="9345"/>
        </w:tabs>
        <w:rPr>
          <w:rFonts w:eastAsiaTheme="minorEastAsia" w:cstheme="minorBidi"/>
          <w:smallCaps w:val="0"/>
          <w:noProof/>
          <w:kern w:val="2"/>
          <w:sz w:val="24"/>
          <w:szCs w:val="22"/>
        </w:rPr>
      </w:pPr>
      <w:hyperlink w:anchor="_Toc40276389" w:history="1">
        <w:r w:rsidR="00F45A5B" w:rsidRPr="00EF6171">
          <w:rPr>
            <w:rStyle w:val="ac"/>
            <w:rFonts w:hint="eastAsia"/>
            <w:noProof/>
          </w:rPr>
          <w:t>圖</w:t>
        </w:r>
        <w:r w:rsidR="00F45A5B" w:rsidRPr="00EF6171">
          <w:rPr>
            <w:rStyle w:val="ac"/>
            <w:noProof/>
          </w:rPr>
          <w:t xml:space="preserve">2.42 NXP SoC </w:t>
        </w:r>
        <w:r w:rsidR="00F45A5B" w:rsidRPr="00EF6171">
          <w:rPr>
            <w:rStyle w:val="ac"/>
            <w:rFonts w:hint="eastAsia"/>
            <w:noProof/>
          </w:rPr>
          <w:t>方塊圖</w:t>
        </w:r>
        <w:r w:rsidR="00F45A5B">
          <w:rPr>
            <w:noProof/>
            <w:webHidden/>
          </w:rPr>
          <w:tab/>
        </w:r>
        <w:r w:rsidR="00F45A5B">
          <w:rPr>
            <w:noProof/>
            <w:webHidden/>
          </w:rPr>
          <w:fldChar w:fldCharType="begin"/>
        </w:r>
        <w:r w:rsidR="00F45A5B">
          <w:rPr>
            <w:noProof/>
            <w:webHidden/>
          </w:rPr>
          <w:instrText xml:space="preserve"> PAGEREF _Toc40276389 \h </w:instrText>
        </w:r>
        <w:r w:rsidR="00F45A5B">
          <w:rPr>
            <w:noProof/>
            <w:webHidden/>
          </w:rPr>
        </w:r>
        <w:r w:rsidR="00F45A5B">
          <w:rPr>
            <w:noProof/>
            <w:webHidden/>
          </w:rPr>
          <w:fldChar w:fldCharType="separate"/>
        </w:r>
        <w:r w:rsidR="00F45A5B">
          <w:rPr>
            <w:noProof/>
            <w:webHidden/>
          </w:rPr>
          <w:t>76</w:t>
        </w:r>
        <w:r w:rsidR="00F45A5B">
          <w:rPr>
            <w:noProof/>
            <w:webHidden/>
          </w:rPr>
          <w:fldChar w:fldCharType="end"/>
        </w:r>
      </w:hyperlink>
    </w:p>
    <w:p w14:paraId="57CB2121" w14:textId="5417ABBA" w:rsidR="00F45A5B" w:rsidRDefault="00074DD8">
      <w:pPr>
        <w:pStyle w:val="affff"/>
        <w:tabs>
          <w:tab w:val="right" w:leader="dot" w:pos="9345"/>
        </w:tabs>
        <w:rPr>
          <w:rFonts w:eastAsiaTheme="minorEastAsia" w:cstheme="minorBidi"/>
          <w:smallCaps w:val="0"/>
          <w:noProof/>
          <w:kern w:val="2"/>
          <w:sz w:val="24"/>
          <w:szCs w:val="22"/>
        </w:rPr>
      </w:pPr>
      <w:hyperlink w:anchor="_Toc40276390" w:history="1">
        <w:r w:rsidR="00F45A5B" w:rsidRPr="00EF6171">
          <w:rPr>
            <w:rStyle w:val="ac"/>
            <w:rFonts w:hint="eastAsia"/>
            <w:noProof/>
          </w:rPr>
          <w:t>圖</w:t>
        </w:r>
        <w:r w:rsidR="00F45A5B" w:rsidRPr="00EF6171">
          <w:rPr>
            <w:rStyle w:val="ac"/>
            <w:noProof/>
          </w:rPr>
          <w:t>2.43 Memory Controller</w:t>
        </w:r>
        <w:r w:rsidR="00F45A5B" w:rsidRPr="00EF6171">
          <w:rPr>
            <w:rStyle w:val="ac"/>
            <w:rFonts w:hint="eastAsia"/>
            <w:noProof/>
          </w:rPr>
          <w:t>設定修改策略</w:t>
        </w:r>
        <w:r w:rsidR="00F45A5B">
          <w:rPr>
            <w:noProof/>
            <w:webHidden/>
          </w:rPr>
          <w:tab/>
        </w:r>
        <w:r w:rsidR="00F45A5B">
          <w:rPr>
            <w:noProof/>
            <w:webHidden/>
          </w:rPr>
          <w:fldChar w:fldCharType="begin"/>
        </w:r>
        <w:r w:rsidR="00F45A5B">
          <w:rPr>
            <w:noProof/>
            <w:webHidden/>
          </w:rPr>
          <w:instrText xml:space="preserve"> PAGEREF _Toc40276390 \h </w:instrText>
        </w:r>
        <w:r w:rsidR="00F45A5B">
          <w:rPr>
            <w:noProof/>
            <w:webHidden/>
          </w:rPr>
        </w:r>
        <w:r w:rsidR="00F45A5B">
          <w:rPr>
            <w:noProof/>
            <w:webHidden/>
          </w:rPr>
          <w:fldChar w:fldCharType="separate"/>
        </w:r>
        <w:r w:rsidR="00F45A5B">
          <w:rPr>
            <w:noProof/>
            <w:webHidden/>
          </w:rPr>
          <w:t>77</w:t>
        </w:r>
        <w:r w:rsidR="00F45A5B">
          <w:rPr>
            <w:noProof/>
            <w:webHidden/>
          </w:rPr>
          <w:fldChar w:fldCharType="end"/>
        </w:r>
      </w:hyperlink>
    </w:p>
    <w:p w14:paraId="26C2C7A1" w14:textId="626A4366" w:rsidR="00F45A5B" w:rsidRDefault="00074DD8">
      <w:pPr>
        <w:pStyle w:val="affff"/>
        <w:tabs>
          <w:tab w:val="right" w:leader="dot" w:pos="9345"/>
        </w:tabs>
        <w:rPr>
          <w:rFonts w:eastAsiaTheme="minorEastAsia" w:cstheme="minorBidi"/>
          <w:smallCaps w:val="0"/>
          <w:noProof/>
          <w:kern w:val="2"/>
          <w:sz w:val="24"/>
          <w:szCs w:val="22"/>
        </w:rPr>
      </w:pPr>
      <w:hyperlink w:anchor="_Toc40276391" w:history="1">
        <w:r w:rsidR="00F45A5B" w:rsidRPr="00EF6171">
          <w:rPr>
            <w:rStyle w:val="ac"/>
            <w:rFonts w:hint="eastAsia"/>
            <w:noProof/>
          </w:rPr>
          <w:t>圖</w:t>
        </w:r>
        <w:r w:rsidR="00F45A5B" w:rsidRPr="00EF6171">
          <w:rPr>
            <w:rStyle w:val="ac"/>
            <w:noProof/>
          </w:rPr>
          <w:t xml:space="preserve">2.44 Hand Shaking </w:t>
        </w:r>
        <w:r w:rsidR="00F45A5B" w:rsidRPr="00EF6171">
          <w:rPr>
            <w:rStyle w:val="ac"/>
            <w:rFonts w:hint="eastAsia"/>
            <w:noProof/>
          </w:rPr>
          <w:t>機制</w:t>
        </w:r>
        <w:r w:rsidR="00F45A5B">
          <w:rPr>
            <w:noProof/>
            <w:webHidden/>
          </w:rPr>
          <w:tab/>
        </w:r>
        <w:r w:rsidR="00F45A5B">
          <w:rPr>
            <w:noProof/>
            <w:webHidden/>
          </w:rPr>
          <w:fldChar w:fldCharType="begin"/>
        </w:r>
        <w:r w:rsidR="00F45A5B">
          <w:rPr>
            <w:noProof/>
            <w:webHidden/>
          </w:rPr>
          <w:instrText xml:space="preserve"> PAGEREF _Toc40276391 \h </w:instrText>
        </w:r>
        <w:r w:rsidR="00F45A5B">
          <w:rPr>
            <w:noProof/>
            <w:webHidden/>
          </w:rPr>
        </w:r>
        <w:r w:rsidR="00F45A5B">
          <w:rPr>
            <w:noProof/>
            <w:webHidden/>
          </w:rPr>
          <w:fldChar w:fldCharType="separate"/>
        </w:r>
        <w:r w:rsidR="00F45A5B">
          <w:rPr>
            <w:noProof/>
            <w:webHidden/>
          </w:rPr>
          <w:t>77</w:t>
        </w:r>
        <w:r w:rsidR="00F45A5B">
          <w:rPr>
            <w:noProof/>
            <w:webHidden/>
          </w:rPr>
          <w:fldChar w:fldCharType="end"/>
        </w:r>
      </w:hyperlink>
    </w:p>
    <w:p w14:paraId="197140C2" w14:textId="58058171" w:rsidR="00F45A5B" w:rsidRDefault="00074DD8">
      <w:pPr>
        <w:pStyle w:val="affff"/>
        <w:tabs>
          <w:tab w:val="right" w:leader="dot" w:pos="9345"/>
        </w:tabs>
        <w:rPr>
          <w:rFonts w:eastAsiaTheme="minorEastAsia" w:cstheme="minorBidi"/>
          <w:smallCaps w:val="0"/>
          <w:noProof/>
          <w:kern w:val="2"/>
          <w:sz w:val="24"/>
          <w:szCs w:val="22"/>
        </w:rPr>
      </w:pPr>
      <w:hyperlink w:anchor="_Toc40276392" w:history="1">
        <w:r w:rsidR="00F45A5B" w:rsidRPr="00EF6171">
          <w:rPr>
            <w:rStyle w:val="ac"/>
            <w:rFonts w:hint="eastAsia"/>
            <w:noProof/>
          </w:rPr>
          <w:t>圖</w:t>
        </w:r>
        <w:r w:rsidR="00F45A5B">
          <w:rPr>
            <w:rStyle w:val="ac"/>
            <w:noProof/>
          </w:rPr>
          <w:t>2.45</w:t>
        </w:r>
        <w:r w:rsidR="00F45A5B" w:rsidRPr="00EF6171">
          <w:rPr>
            <w:rStyle w:val="ac"/>
            <w:rFonts w:hint="eastAsia"/>
            <w:noProof/>
          </w:rPr>
          <w:t>影像座標角點</w:t>
        </w:r>
        <w:r w:rsidR="00F45A5B" w:rsidRPr="00EF6171">
          <w:rPr>
            <w:rStyle w:val="ac"/>
            <w:noProof/>
          </w:rPr>
          <w:t xml:space="preserve"> (</w:t>
        </w:r>
        <w:r w:rsidR="00F45A5B" w:rsidRPr="00EF6171">
          <w:rPr>
            <w:rStyle w:val="ac"/>
            <w:rFonts w:hint="eastAsia"/>
            <w:noProof/>
          </w:rPr>
          <w:t>像素</w:t>
        </w:r>
        <w:r w:rsidR="00F45A5B" w:rsidRPr="00EF6171">
          <w:rPr>
            <w:rStyle w:val="ac"/>
            <w:noProof/>
          </w:rPr>
          <w:t xml:space="preserve">) </w:t>
        </w:r>
        <w:r w:rsidR="00F45A5B" w:rsidRPr="00EF6171">
          <w:rPr>
            <w:rStyle w:val="ac"/>
            <w:rFonts w:hint="eastAsia"/>
            <w:noProof/>
          </w:rPr>
          <w:t>與世界座標系</w:t>
        </w:r>
        <w:r w:rsidR="00F45A5B" w:rsidRPr="00EF6171">
          <w:rPr>
            <w:rStyle w:val="ac"/>
            <w:noProof/>
          </w:rPr>
          <w:t xml:space="preserve"> (</w:t>
        </w:r>
        <w:r w:rsidR="00F45A5B" w:rsidRPr="00EF6171">
          <w:rPr>
            <w:rStyle w:val="ac"/>
            <w:rFonts w:hint="eastAsia"/>
            <w:noProof/>
          </w:rPr>
          <w:t>公尺</w:t>
        </w:r>
        <w:r w:rsidR="00F45A5B" w:rsidRPr="00EF6171">
          <w:rPr>
            <w:rStyle w:val="ac"/>
            <w:noProof/>
          </w:rPr>
          <w:t xml:space="preserve">) </w:t>
        </w:r>
        <w:r w:rsidR="00F45A5B" w:rsidRPr="00EF6171">
          <w:rPr>
            <w:rStyle w:val="ac"/>
            <w:rFonts w:hint="eastAsia"/>
            <w:noProof/>
          </w:rPr>
          <w:t>之轉換</w:t>
        </w:r>
        <w:r w:rsidR="00F45A5B">
          <w:rPr>
            <w:noProof/>
            <w:webHidden/>
          </w:rPr>
          <w:tab/>
        </w:r>
        <w:r w:rsidR="00F45A5B">
          <w:rPr>
            <w:noProof/>
            <w:webHidden/>
          </w:rPr>
          <w:fldChar w:fldCharType="begin"/>
        </w:r>
        <w:r w:rsidR="00F45A5B">
          <w:rPr>
            <w:noProof/>
            <w:webHidden/>
          </w:rPr>
          <w:instrText xml:space="preserve"> PAGEREF _Toc40276392 \h </w:instrText>
        </w:r>
        <w:r w:rsidR="00F45A5B">
          <w:rPr>
            <w:noProof/>
            <w:webHidden/>
          </w:rPr>
        </w:r>
        <w:r w:rsidR="00F45A5B">
          <w:rPr>
            <w:noProof/>
            <w:webHidden/>
          </w:rPr>
          <w:fldChar w:fldCharType="separate"/>
        </w:r>
        <w:r w:rsidR="00F45A5B">
          <w:rPr>
            <w:noProof/>
            <w:webHidden/>
          </w:rPr>
          <w:t>78</w:t>
        </w:r>
        <w:r w:rsidR="00F45A5B">
          <w:rPr>
            <w:noProof/>
            <w:webHidden/>
          </w:rPr>
          <w:fldChar w:fldCharType="end"/>
        </w:r>
      </w:hyperlink>
    </w:p>
    <w:p w14:paraId="28CE2114" w14:textId="6FAB95DA" w:rsidR="00F45A5B" w:rsidRDefault="00074DD8">
      <w:pPr>
        <w:pStyle w:val="affff"/>
        <w:tabs>
          <w:tab w:val="right" w:leader="dot" w:pos="9345"/>
        </w:tabs>
        <w:rPr>
          <w:rFonts w:eastAsiaTheme="minorEastAsia" w:cstheme="minorBidi"/>
          <w:smallCaps w:val="0"/>
          <w:noProof/>
          <w:kern w:val="2"/>
          <w:sz w:val="24"/>
          <w:szCs w:val="22"/>
        </w:rPr>
      </w:pPr>
      <w:hyperlink w:anchor="_Toc40276393" w:history="1">
        <w:r w:rsidR="00F45A5B" w:rsidRPr="00EF6171">
          <w:rPr>
            <w:rStyle w:val="ac"/>
            <w:rFonts w:hint="eastAsia"/>
            <w:noProof/>
          </w:rPr>
          <w:t>圖</w:t>
        </w:r>
        <w:r w:rsidR="00F45A5B" w:rsidRPr="00EF6171">
          <w:rPr>
            <w:rStyle w:val="ac"/>
            <w:noProof/>
          </w:rPr>
          <w:t>2.46 Semantic Segmentation</w:t>
        </w:r>
        <w:r w:rsidR="00F45A5B" w:rsidRPr="00EF6171">
          <w:rPr>
            <w:rStyle w:val="ac"/>
            <w:rFonts w:hint="eastAsia"/>
            <w:noProof/>
          </w:rPr>
          <w:t>濾雜訊示意圖</w:t>
        </w:r>
        <w:r w:rsidR="00F45A5B">
          <w:rPr>
            <w:noProof/>
            <w:webHidden/>
          </w:rPr>
          <w:tab/>
        </w:r>
        <w:r w:rsidR="00F45A5B">
          <w:rPr>
            <w:noProof/>
            <w:webHidden/>
          </w:rPr>
          <w:fldChar w:fldCharType="begin"/>
        </w:r>
        <w:r w:rsidR="00F45A5B">
          <w:rPr>
            <w:noProof/>
            <w:webHidden/>
          </w:rPr>
          <w:instrText xml:space="preserve"> PAGEREF _Toc40276393 \h </w:instrText>
        </w:r>
        <w:r w:rsidR="00F45A5B">
          <w:rPr>
            <w:noProof/>
            <w:webHidden/>
          </w:rPr>
        </w:r>
        <w:r w:rsidR="00F45A5B">
          <w:rPr>
            <w:noProof/>
            <w:webHidden/>
          </w:rPr>
          <w:fldChar w:fldCharType="separate"/>
        </w:r>
        <w:r w:rsidR="00F45A5B">
          <w:rPr>
            <w:noProof/>
            <w:webHidden/>
          </w:rPr>
          <w:t>78</w:t>
        </w:r>
        <w:r w:rsidR="00F45A5B">
          <w:rPr>
            <w:noProof/>
            <w:webHidden/>
          </w:rPr>
          <w:fldChar w:fldCharType="end"/>
        </w:r>
      </w:hyperlink>
    </w:p>
    <w:p w14:paraId="06D7C480" w14:textId="3F467EB7" w:rsidR="00F45A5B" w:rsidRDefault="00074DD8">
      <w:pPr>
        <w:pStyle w:val="affff"/>
        <w:tabs>
          <w:tab w:val="right" w:leader="dot" w:pos="9345"/>
        </w:tabs>
        <w:rPr>
          <w:rFonts w:eastAsiaTheme="minorEastAsia" w:cstheme="minorBidi"/>
          <w:smallCaps w:val="0"/>
          <w:noProof/>
          <w:kern w:val="2"/>
          <w:sz w:val="24"/>
          <w:szCs w:val="22"/>
        </w:rPr>
      </w:pPr>
      <w:hyperlink w:anchor="_Toc40276394" w:history="1">
        <w:r w:rsidR="00F45A5B" w:rsidRPr="00EF6171">
          <w:rPr>
            <w:rStyle w:val="ac"/>
            <w:rFonts w:hint="eastAsia"/>
            <w:noProof/>
          </w:rPr>
          <w:t>圖</w:t>
        </w:r>
        <w:r w:rsidR="00F45A5B" w:rsidRPr="00EF6171">
          <w:rPr>
            <w:rStyle w:val="ac"/>
            <w:noProof/>
          </w:rPr>
          <w:t>2.47 AEB</w:t>
        </w:r>
        <w:r w:rsidR="00F45A5B" w:rsidRPr="00EF6171">
          <w:rPr>
            <w:rStyle w:val="ac"/>
            <w:rFonts w:hint="eastAsia"/>
            <w:noProof/>
          </w:rPr>
          <w:t>與</w:t>
        </w:r>
        <w:r w:rsidR="00F45A5B" w:rsidRPr="00EF6171">
          <w:rPr>
            <w:rStyle w:val="ac"/>
            <w:noProof/>
          </w:rPr>
          <w:t>LKA</w:t>
        </w:r>
        <w:r w:rsidR="00F45A5B" w:rsidRPr="00EF6171">
          <w:rPr>
            <w:rStyle w:val="ac"/>
            <w:rFonts w:hint="eastAsia"/>
            <w:noProof/>
          </w:rPr>
          <w:t>示意圖</w:t>
        </w:r>
        <w:r w:rsidR="00F45A5B">
          <w:rPr>
            <w:noProof/>
            <w:webHidden/>
          </w:rPr>
          <w:tab/>
        </w:r>
        <w:r w:rsidR="00F45A5B">
          <w:rPr>
            <w:noProof/>
            <w:webHidden/>
          </w:rPr>
          <w:fldChar w:fldCharType="begin"/>
        </w:r>
        <w:r w:rsidR="00F45A5B">
          <w:rPr>
            <w:noProof/>
            <w:webHidden/>
          </w:rPr>
          <w:instrText xml:space="preserve"> PAGEREF _Toc40276394 \h </w:instrText>
        </w:r>
        <w:r w:rsidR="00F45A5B">
          <w:rPr>
            <w:noProof/>
            <w:webHidden/>
          </w:rPr>
        </w:r>
        <w:r w:rsidR="00F45A5B">
          <w:rPr>
            <w:noProof/>
            <w:webHidden/>
          </w:rPr>
          <w:fldChar w:fldCharType="separate"/>
        </w:r>
        <w:r w:rsidR="00F45A5B">
          <w:rPr>
            <w:noProof/>
            <w:webHidden/>
          </w:rPr>
          <w:t>79</w:t>
        </w:r>
        <w:r w:rsidR="00F45A5B">
          <w:rPr>
            <w:noProof/>
            <w:webHidden/>
          </w:rPr>
          <w:fldChar w:fldCharType="end"/>
        </w:r>
      </w:hyperlink>
    </w:p>
    <w:p w14:paraId="1E9A19E0" w14:textId="4D5206A3" w:rsidR="00F45A5B" w:rsidRDefault="00074DD8">
      <w:pPr>
        <w:pStyle w:val="affff"/>
        <w:tabs>
          <w:tab w:val="right" w:leader="dot" w:pos="9345"/>
        </w:tabs>
        <w:rPr>
          <w:rFonts w:eastAsiaTheme="minorEastAsia" w:cstheme="minorBidi"/>
          <w:smallCaps w:val="0"/>
          <w:noProof/>
          <w:kern w:val="2"/>
          <w:sz w:val="24"/>
          <w:szCs w:val="22"/>
        </w:rPr>
      </w:pPr>
      <w:hyperlink w:anchor="_Toc40276395" w:history="1">
        <w:r w:rsidR="00F45A5B" w:rsidRPr="00EF6171">
          <w:rPr>
            <w:rStyle w:val="ac"/>
            <w:rFonts w:hint="eastAsia"/>
            <w:noProof/>
          </w:rPr>
          <w:t>圖</w:t>
        </w:r>
        <w:r w:rsidR="00F45A5B" w:rsidRPr="00EF6171">
          <w:rPr>
            <w:rStyle w:val="ac"/>
            <w:noProof/>
          </w:rPr>
          <w:t>2.48</w:t>
        </w:r>
        <w:r w:rsidR="00F45A5B" w:rsidRPr="00EF6171">
          <w:rPr>
            <w:rStyle w:val="ac"/>
            <w:rFonts w:hint="eastAsia"/>
            <w:noProof/>
          </w:rPr>
          <w:t>車用</w:t>
        </w:r>
        <w:r w:rsidR="00F45A5B" w:rsidRPr="00EF6171">
          <w:rPr>
            <w:rStyle w:val="ac"/>
            <w:noProof/>
          </w:rPr>
          <w:t>AI</w:t>
        </w:r>
        <w:r w:rsidR="00F45A5B" w:rsidRPr="00EF6171">
          <w:rPr>
            <w:rStyle w:val="ac"/>
            <w:rFonts w:hint="eastAsia"/>
            <w:noProof/>
          </w:rPr>
          <w:t>之挑戰</w:t>
        </w:r>
        <w:r w:rsidR="00F45A5B">
          <w:rPr>
            <w:noProof/>
            <w:webHidden/>
          </w:rPr>
          <w:tab/>
        </w:r>
        <w:r w:rsidR="00F45A5B">
          <w:rPr>
            <w:noProof/>
            <w:webHidden/>
          </w:rPr>
          <w:fldChar w:fldCharType="begin"/>
        </w:r>
        <w:r w:rsidR="00F45A5B">
          <w:rPr>
            <w:noProof/>
            <w:webHidden/>
          </w:rPr>
          <w:instrText xml:space="preserve"> PAGEREF _Toc40276395 \h </w:instrText>
        </w:r>
        <w:r w:rsidR="00F45A5B">
          <w:rPr>
            <w:noProof/>
            <w:webHidden/>
          </w:rPr>
        </w:r>
        <w:r w:rsidR="00F45A5B">
          <w:rPr>
            <w:noProof/>
            <w:webHidden/>
          </w:rPr>
          <w:fldChar w:fldCharType="separate"/>
        </w:r>
        <w:r w:rsidR="00F45A5B">
          <w:rPr>
            <w:noProof/>
            <w:webHidden/>
          </w:rPr>
          <w:t>79</w:t>
        </w:r>
        <w:r w:rsidR="00F45A5B">
          <w:rPr>
            <w:noProof/>
            <w:webHidden/>
          </w:rPr>
          <w:fldChar w:fldCharType="end"/>
        </w:r>
      </w:hyperlink>
    </w:p>
    <w:p w14:paraId="18DF62C5" w14:textId="57D2F804" w:rsidR="00F45A5B" w:rsidRDefault="00074DD8">
      <w:pPr>
        <w:pStyle w:val="affff"/>
        <w:tabs>
          <w:tab w:val="right" w:leader="dot" w:pos="9345"/>
        </w:tabs>
        <w:rPr>
          <w:rFonts w:eastAsiaTheme="minorEastAsia" w:cstheme="minorBidi"/>
          <w:smallCaps w:val="0"/>
          <w:noProof/>
          <w:kern w:val="2"/>
          <w:sz w:val="24"/>
          <w:szCs w:val="22"/>
        </w:rPr>
      </w:pPr>
      <w:hyperlink w:anchor="_Toc40276396" w:history="1">
        <w:r w:rsidR="00F45A5B" w:rsidRPr="00EF6171">
          <w:rPr>
            <w:rStyle w:val="ac"/>
            <w:rFonts w:hint="eastAsia"/>
            <w:noProof/>
          </w:rPr>
          <w:t>圖</w:t>
        </w:r>
        <w:r w:rsidR="00F45A5B" w:rsidRPr="00EF6171">
          <w:rPr>
            <w:rStyle w:val="ac"/>
            <w:noProof/>
          </w:rPr>
          <w:t xml:space="preserve">2.49 HiL </w:t>
        </w:r>
        <w:r w:rsidR="00F45A5B" w:rsidRPr="00EF6171">
          <w:rPr>
            <w:rStyle w:val="ac"/>
            <w:rFonts w:hint="eastAsia"/>
            <w:noProof/>
          </w:rPr>
          <w:t>示意圖</w:t>
        </w:r>
        <w:r w:rsidR="00F45A5B">
          <w:rPr>
            <w:noProof/>
            <w:webHidden/>
          </w:rPr>
          <w:tab/>
        </w:r>
        <w:r w:rsidR="00F45A5B">
          <w:rPr>
            <w:noProof/>
            <w:webHidden/>
          </w:rPr>
          <w:fldChar w:fldCharType="begin"/>
        </w:r>
        <w:r w:rsidR="00F45A5B">
          <w:rPr>
            <w:noProof/>
            <w:webHidden/>
          </w:rPr>
          <w:instrText xml:space="preserve"> PAGEREF _Toc40276396 \h </w:instrText>
        </w:r>
        <w:r w:rsidR="00F45A5B">
          <w:rPr>
            <w:noProof/>
            <w:webHidden/>
          </w:rPr>
        </w:r>
        <w:r w:rsidR="00F45A5B">
          <w:rPr>
            <w:noProof/>
            <w:webHidden/>
          </w:rPr>
          <w:fldChar w:fldCharType="separate"/>
        </w:r>
        <w:r w:rsidR="00F45A5B">
          <w:rPr>
            <w:noProof/>
            <w:webHidden/>
          </w:rPr>
          <w:t>79</w:t>
        </w:r>
        <w:r w:rsidR="00F45A5B">
          <w:rPr>
            <w:noProof/>
            <w:webHidden/>
          </w:rPr>
          <w:fldChar w:fldCharType="end"/>
        </w:r>
      </w:hyperlink>
    </w:p>
    <w:p w14:paraId="4CDCE27A" w14:textId="340CDBEC" w:rsidR="00F45A5B" w:rsidRDefault="00074DD8">
      <w:pPr>
        <w:pStyle w:val="affff"/>
        <w:tabs>
          <w:tab w:val="right" w:leader="dot" w:pos="9345"/>
        </w:tabs>
        <w:rPr>
          <w:rFonts w:eastAsiaTheme="minorEastAsia" w:cstheme="minorBidi"/>
          <w:smallCaps w:val="0"/>
          <w:noProof/>
          <w:kern w:val="2"/>
          <w:sz w:val="24"/>
          <w:szCs w:val="22"/>
        </w:rPr>
      </w:pPr>
      <w:hyperlink w:anchor="_Toc40276397" w:history="1">
        <w:r w:rsidR="00F45A5B" w:rsidRPr="00EF6171">
          <w:rPr>
            <w:rStyle w:val="ac"/>
            <w:rFonts w:hint="eastAsia"/>
            <w:noProof/>
          </w:rPr>
          <w:t>圖</w:t>
        </w:r>
        <w:r w:rsidR="00F45A5B" w:rsidRPr="00EF6171">
          <w:rPr>
            <w:rStyle w:val="ac"/>
            <w:noProof/>
          </w:rPr>
          <w:t>2.50</w:t>
        </w:r>
        <w:r w:rsidR="00F45A5B" w:rsidRPr="00EF6171">
          <w:rPr>
            <w:rStyle w:val="ac"/>
            <w:rFonts w:hint="eastAsia"/>
            <w:noProof/>
          </w:rPr>
          <w:t>系統整合方塊圖</w:t>
        </w:r>
        <w:r w:rsidR="00F45A5B">
          <w:rPr>
            <w:noProof/>
            <w:webHidden/>
          </w:rPr>
          <w:tab/>
        </w:r>
        <w:r w:rsidR="00F45A5B">
          <w:rPr>
            <w:noProof/>
            <w:webHidden/>
          </w:rPr>
          <w:fldChar w:fldCharType="begin"/>
        </w:r>
        <w:r w:rsidR="00F45A5B">
          <w:rPr>
            <w:noProof/>
            <w:webHidden/>
          </w:rPr>
          <w:instrText xml:space="preserve"> PAGEREF _Toc40276397 \h </w:instrText>
        </w:r>
        <w:r w:rsidR="00F45A5B">
          <w:rPr>
            <w:noProof/>
            <w:webHidden/>
          </w:rPr>
        </w:r>
        <w:r w:rsidR="00F45A5B">
          <w:rPr>
            <w:noProof/>
            <w:webHidden/>
          </w:rPr>
          <w:fldChar w:fldCharType="separate"/>
        </w:r>
        <w:r w:rsidR="00F45A5B">
          <w:rPr>
            <w:noProof/>
            <w:webHidden/>
          </w:rPr>
          <w:t>80</w:t>
        </w:r>
        <w:r w:rsidR="00F45A5B">
          <w:rPr>
            <w:noProof/>
            <w:webHidden/>
          </w:rPr>
          <w:fldChar w:fldCharType="end"/>
        </w:r>
      </w:hyperlink>
    </w:p>
    <w:p w14:paraId="50E94407" w14:textId="40596D38" w:rsidR="00F45A5B" w:rsidRDefault="00074DD8">
      <w:pPr>
        <w:pStyle w:val="affff"/>
        <w:tabs>
          <w:tab w:val="right" w:leader="dot" w:pos="9345"/>
        </w:tabs>
        <w:rPr>
          <w:rFonts w:eastAsiaTheme="minorEastAsia" w:cstheme="minorBidi"/>
          <w:smallCaps w:val="0"/>
          <w:noProof/>
          <w:kern w:val="2"/>
          <w:sz w:val="24"/>
          <w:szCs w:val="22"/>
        </w:rPr>
      </w:pPr>
      <w:hyperlink r:id="rId29" w:anchor="_Toc40276398"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 xml:space="preserve">2.51 (a) </w:t>
        </w:r>
        <w:r w:rsidR="00F45A5B" w:rsidRPr="00EF6171">
          <w:rPr>
            <w:rStyle w:val="ac"/>
            <w:rFonts w:ascii="Times New Roman" w:hAnsi="Times New Roman" w:hint="eastAsia"/>
            <w:bCs/>
            <w:noProof/>
          </w:rPr>
          <w:t>煞車、油門、檔位等訊號</w:t>
        </w:r>
        <w:r w:rsidR="00F45A5B" w:rsidRPr="00EF6171">
          <w:rPr>
            <w:rStyle w:val="ac"/>
            <w:rFonts w:ascii="Times New Roman" w:hAnsi="Times New Roman"/>
            <w:bCs/>
            <w:noProof/>
          </w:rPr>
          <w:t xml:space="preserve"> (b) </w:t>
        </w:r>
        <w:r w:rsidR="00F45A5B" w:rsidRPr="00EF6171">
          <w:rPr>
            <w:rStyle w:val="ac"/>
            <w:rFonts w:ascii="Times New Roman" w:hAnsi="Times New Roman" w:hint="eastAsia"/>
            <w:bCs/>
            <w:noProof/>
          </w:rPr>
          <w:t>方向盤轉向訊號</w:t>
        </w:r>
        <w:r w:rsidR="00F45A5B">
          <w:rPr>
            <w:noProof/>
            <w:webHidden/>
          </w:rPr>
          <w:tab/>
        </w:r>
        <w:r w:rsidR="00F45A5B">
          <w:rPr>
            <w:noProof/>
            <w:webHidden/>
          </w:rPr>
          <w:fldChar w:fldCharType="begin"/>
        </w:r>
        <w:r w:rsidR="00F45A5B">
          <w:rPr>
            <w:noProof/>
            <w:webHidden/>
          </w:rPr>
          <w:instrText xml:space="preserve"> PAGEREF _Toc40276398 \h </w:instrText>
        </w:r>
        <w:r w:rsidR="00F45A5B">
          <w:rPr>
            <w:noProof/>
            <w:webHidden/>
          </w:rPr>
        </w:r>
        <w:r w:rsidR="00F45A5B">
          <w:rPr>
            <w:noProof/>
            <w:webHidden/>
          </w:rPr>
          <w:fldChar w:fldCharType="separate"/>
        </w:r>
        <w:r w:rsidR="00F45A5B">
          <w:rPr>
            <w:noProof/>
            <w:webHidden/>
          </w:rPr>
          <w:t>80</w:t>
        </w:r>
        <w:r w:rsidR="00F45A5B">
          <w:rPr>
            <w:noProof/>
            <w:webHidden/>
          </w:rPr>
          <w:fldChar w:fldCharType="end"/>
        </w:r>
      </w:hyperlink>
    </w:p>
    <w:p w14:paraId="1FE394FD" w14:textId="02B8B7B6" w:rsidR="00F45A5B" w:rsidRDefault="00074DD8">
      <w:pPr>
        <w:pStyle w:val="affff"/>
        <w:tabs>
          <w:tab w:val="right" w:leader="dot" w:pos="9345"/>
        </w:tabs>
        <w:rPr>
          <w:rFonts w:eastAsiaTheme="minorEastAsia" w:cstheme="minorBidi"/>
          <w:smallCaps w:val="0"/>
          <w:noProof/>
          <w:kern w:val="2"/>
          <w:sz w:val="24"/>
          <w:szCs w:val="22"/>
        </w:rPr>
      </w:pPr>
      <w:hyperlink w:anchor="_Toc40276399"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 xml:space="preserve">2.52 </w:t>
        </w:r>
        <w:r w:rsidR="00F45A5B" w:rsidRPr="00EF6171">
          <w:rPr>
            <w:rStyle w:val="ac"/>
            <w:rFonts w:ascii="Times New Roman" w:hAnsi="Times New Roman" w:hint="eastAsia"/>
            <w:bCs/>
            <w:noProof/>
          </w:rPr>
          <w:t>煞車、油門、檔位、方向盤角度之控制流程圖</w:t>
        </w:r>
        <w:r w:rsidR="00F45A5B">
          <w:rPr>
            <w:noProof/>
            <w:webHidden/>
          </w:rPr>
          <w:tab/>
        </w:r>
        <w:r w:rsidR="00F45A5B">
          <w:rPr>
            <w:noProof/>
            <w:webHidden/>
          </w:rPr>
          <w:fldChar w:fldCharType="begin"/>
        </w:r>
        <w:r w:rsidR="00F45A5B">
          <w:rPr>
            <w:noProof/>
            <w:webHidden/>
          </w:rPr>
          <w:instrText xml:space="preserve"> PAGEREF _Toc40276399 \h </w:instrText>
        </w:r>
        <w:r w:rsidR="00F45A5B">
          <w:rPr>
            <w:noProof/>
            <w:webHidden/>
          </w:rPr>
        </w:r>
        <w:r w:rsidR="00F45A5B">
          <w:rPr>
            <w:noProof/>
            <w:webHidden/>
          </w:rPr>
          <w:fldChar w:fldCharType="separate"/>
        </w:r>
        <w:r w:rsidR="00F45A5B">
          <w:rPr>
            <w:noProof/>
            <w:webHidden/>
          </w:rPr>
          <w:t>81</w:t>
        </w:r>
        <w:r w:rsidR="00F45A5B">
          <w:rPr>
            <w:noProof/>
            <w:webHidden/>
          </w:rPr>
          <w:fldChar w:fldCharType="end"/>
        </w:r>
      </w:hyperlink>
    </w:p>
    <w:p w14:paraId="78D77C95" w14:textId="4E662D45" w:rsidR="00F45A5B" w:rsidRDefault="00074DD8">
      <w:pPr>
        <w:pStyle w:val="affff"/>
        <w:tabs>
          <w:tab w:val="right" w:leader="dot" w:pos="9345"/>
        </w:tabs>
        <w:rPr>
          <w:rFonts w:eastAsiaTheme="minorEastAsia" w:cstheme="minorBidi"/>
          <w:smallCaps w:val="0"/>
          <w:noProof/>
          <w:kern w:val="2"/>
          <w:sz w:val="24"/>
          <w:szCs w:val="22"/>
        </w:rPr>
      </w:pPr>
      <w:hyperlink w:anchor="_Toc40276400"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2.53</w:t>
        </w:r>
        <w:r w:rsidR="00F45A5B" w:rsidRPr="00EF6171">
          <w:rPr>
            <w:rStyle w:val="ac"/>
            <w:rFonts w:ascii="Times New Roman" w:hAnsi="Times New Roman"/>
            <w:bCs/>
            <w:noProof/>
            <w:snapToGrid w:val="0"/>
          </w:rPr>
          <w:t xml:space="preserve"> </w:t>
        </w:r>
        <w:r w:rsidR="00F45A5B" w:rsidRPr="00EF6171">
          <w:rPr>
            <w:rStyle w:val="ac"/>
            <w:rFonts w:ascii="Times New Roman" w:hAnsi="Times New Roman" w:hint="eastAsia"/>
            <w:noProof/>
            <w:snapToGrid w:val="0"/>
          </w:rPr>
          <w:t>整體供應鏈產業效益</w:t>
        </w:r>
        <w:r w:rsidR="00F45A5B">
          <w:rPr>
            <w:noProof/>
            <w:webHidden/>
          </w:rPr>
          <w:tab/>
        </w:r>
        <w:r w:rsidR="00F45A5B">
          <w:rPr>
            <w:noProof/>
            <w:webHidden/>
          </w:rPr>
          <w:fldChar w:fldCharType="begin"/>
        </w:r>
        <w:r w:rsidR="00F45A5B">
          <w:rPr>
            <w:noProof/>
            <w:webHidden/>
          </w:rPr>
          <w:instrText xml:space="preserve"> PAGEREF _Toc40276400 \h </w:instrText>
        </w:r>
        <w:r w:rsidR="00F45A5B">
          <w:rPr>
            <w:noProof/>
            <w:webHidden/>
          </w:rPr>
        </w:r>
        <w:r w:rsidR="00F45A5B">
          <w:rPr>
            <w:noProof/>
            <w:webHidden/>
          </w:rPr>
          <w:fldChar w:fldCharType="separate"/>
        </w:r>
        <w:r w:rsidR="00F45A5B">
          <w:rPr>
            <w:noProof/>
            <w:webHidden/>
          </w:rPr>
          <w:t>95</w:t>
        </w:r>
        <w:r w:rsidR="00F45A5B">
          <w:rPr>
            <w:noProof/>
            <w:webHidden/>
          </w:rPr>
          <w:fldChar w:fldCharType="end"/>
        </w:r>
      </w:hyperlink>
    </w:p>
    <w:p w14:paraId="7DD355B0" w14:textId="7B7766C7" w:rsidR="00F45A5B" w:rsidRDefault="00074DD8">
      <w:pPr>
        <w:pStyle w:val="affff"/>
        <w:tabs>
          <w:tab w:val="right" w:leader="dot" w:pos="9345"/>
        </w:tabs>
        <w:rPr>
          <w:rFonts w:eastAsiaTheme="minorEastAsia" w:cstheme="minorBidi"/>
          <w:smallCaps w:val="0"/>
          <w:noProof/>
          <w:kern w:val="2"/>
          <w:sz w:val="24"/>
          <w:szCs w:val="22"/>
        </w:rPr>
      </w:pPr>
      <w:hyperlink w:anchor="_Toc40276401"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2.54</w:t>
        </w:r>
        <w:r w:rsidR="00F45A5B" w:rsidRPr="00EF6171">
          <w:rPr>
            <w:rStyle w:val="ac"/>
            <w:rFonts w:ascii="Times New Roman" w:hAnsi="Times New Roman"/>
            <w:bCs/>
            <w:noProof/>
            <w:snapToGrid w:val="0"/>
          </w:rPr>
          <w:t xml:space="preserve"> </w:t>
        </w:r>
        <w:r w:rsidR="00F45A5B" w:rsidRPr="00EF6171">
          <w:rPr>
            <w:rStyle w:val="ac"/>
            <w:rFonts w:ascii="Times New Roman" w:hAnsi="Times New Roman" w:hint="eastAsia"/>
            <w:noProof/>
            <w:snapToGrid w:val="0"/>
          </w:rPr>
          <w:t>垂直領域應用產業效益</w:t>
        </w:r>
        <w:r w:rsidR="00F45A5B">
          <w:rPr>
            <w:noProof/>
            <w:webHidden/>
          </w:rPr>
          <w:tab/>
        </w:r>
        <w:r w:rsidR="00F45A5B">
          <w:rPr>
            <w:noProof/>
            <w:webHidden/>
          </w:rPr>
          <w:fldChar w:fldCharType="begin"/>
        </w:r>
        <w:r w:rsidR="00F45A5B">
          <w:rPr>
            <w:noProof/>
            <w:webHidden/>
          </w:rPr>
          <w:instrText xml:space="preserve"> PAGEREF _Toc40276401 \h </w:instrText>
        </w:r>
        <w:r w:rsidR="00F45A5B">
          <w:rPr>
            <w:noProof/>
            <w:webHidden/>
          </w:rPr>
        </w:r>
        <w:r w:rsidR="00F45A5B">
          <w:rPr>
            <w:noProof/>
            <w:webHidden/>
          </w:rPr>
          <w:fldChar w:fldCharType="separate"/>
        </w:r>
        <w:r w:rsidR="00F45A5B">
          <w:rPr>
            <w:noProof/>
            <w:webHidden/>
          </w:rPr>
          <w:t>96</w:t>
        </w:r>
        <w:r w:rsidR="00F45A5B">
          <w:rPr>
            <w:noProof/>
            <w:webHidden/>
          </w:rPr>
          <w:fldChar w:fldCharType="end"/>
        </w:r>
      </w:hyperlink>
    </w:p>
    <w:p w14:paraId="2F8B40FE" w14:textId="2D358A40" w:rsidR="00F45A5B" w:rsidRDefault="00074DD8">
      <w:pPr>
        <w:pStyle w:val="affff"/>
        <w:tabs>
          <w:tab w:val="right" w:leader="dot" w:pos="9345"/>
        </w:tabs>
        <w:rPr>
          <w:rFonts w:eastAsiaTheme="minorEastAsia" w:cstheme="minorBidi"/>
          <w:smallCaps w:val="0"/>
          <w:noProof/>
          <w:kern w:val="2"/>
          <w:sz w:val="24"/>
          <w:szCs w:val="22"/>
        </w:rPr>
      </w:pPr>
      <w:hyperlink w:anchor="_Toc40276402" w:history="1">
        <w:r w:rsidR="00F45A5B" w:rsidRPr="00EF6171">
          <w:rPr>
            <w:rStyle w:val="ac"/>
            <w:rFonts w:ascii="Times New Roman" w:hAnsi="Times New Roman" w:hint="eastAsia"/>
            <w:noProof/>
          </w:rPr>
          <w:t>圖</w:t>
        </w:r>
        <w:r w:rsidR="00F45A5B" w:rsidRPr="00EF6171">
          <w:rPr>
            <w:rStyle w:val="ac"/>
            <w:rFonts w:ascii="Times New Roman" w:hAnsi="Times New Roman"/>
            <w:noProof/>
          </w:rPr>
          <w:t>2.55</w:t>
        </w:r>
        <w:r w:rsidR="00F45A5B" w:rsidRPr="00EF6171">
          <w:rPr>
            <w:rStyle w:val="ac"/>
            <w:rFonts w:ascii="Times New Roman" w:hAnsi="Times New Roman"/>
            <w:bCs/>
            <w:noProof/>
            <w:snapToGrid w:val="0"/>
          </w:rPr>
          <w:t xml:space="preserve"> </w:t>
        </w:r>
        <w:r w:rsidR="00F45A5B" w:rsidRPr="00EF6171">
          <w:rPr>
            <w:rStyle w:val="ac"/>
            <w:rFonts w:ascii="Times New Roman" w:hAnsi="Times New Roman" w:hint="eastAsia"/>
            <w:noProof/>
          </w:rPr>
          <w:t>鏈結</w:t>
        </w:r>
        <w:r w:rsidR="00F45A5B" w:rsidRPr="00EF6171">
          <w:rPr>
            <w:rStyle w:val="ac"/>
            <w:rFonts w:ascii="Times New Roman" w:hAnsi="Times New Roman"/>
            <w:bCs/>
            <w:noProof/>
          </w:rPr>
          <w:t>AI on Chip</w:t>
        </w:r>
        <w:r w:rsidR="00F45A5B" w:rsidRPr="00EF6171">
          <w:rPr>
            <w:rStyle w:val="ac"/>
            <w:rFonts w:ascii="Times New Roman" w:hAnsi="Times New Roman" w:hint="eastAsia"/>
            <w:noProof/>
          </w:rPr>
          <w:t>之</w:t>
        </w:r>
        <w:r w:rsidR="00F45A5B" w:rsidRPr="00EF6171">
          <w:rPr>
            <w:rStyle w:val="ac"/>
            <w:rFonts w:ascii="Times New Roman" w:hAnsi="Times New Roman" w:hint="eastAsia"/>
            <w:noProof/>
            <w:snapToGrid w:val="0"/>
          </w:rPr>
          <w:t>產業外溢效益</w:t>
        </w:r>
        <w:r w:rsidR="00F45A5B">
          <w:rPr>
            <w:noProof/>
            <w:webHidden/>
          </w:rPr>
          <w:tab/>
        </w:r>
        <w:r w:rsidR="00F45A5B">
          <w:rPr>
            <w:noProof/>
            <w:webHidden/>
          </w:rPr>
          <w:fldChar w:fldCharType="begin"/>
        </w:r>
        <w:r w:rsidR="00F45A5B">
          <w:rPr>
            <w:noProof/>
            <w:webHidden/>
          </w:rPr>
          <w:instrText xml:space="preserve"> PAGEREF _Toc40276402 \h </w:instrText>
        </w:r>
        <w:r w:rsidR="00F45A5B">
          <w:rPr>
            <w:noProof/>
            <w:webHidden/>
          </w:rPr>
        </w:r>
        <w:r w:rsidR="00F45A5B">
          <w:rPr>
            <w:noProof/>
            <w:webHidden/>
          </w:rPr>
          <w:fldChar w:fldCharType="separate"/>
        </w:r>
        <w:r w:rsidR="00F45A5B">
          <w:rPr>
            <w:noProof/>
            <w:webHidden/>
          </w:rPr>
          <w:t>96</w:t>
        </w:r>
        <w:r w:rsidR="00F45A5B">
          <w:rPr>
            <w:noProof/>
            <w:webHidden/>
          </w:rPr>
          <w:fldChar w:fldCharType="end"/>
        </w:r>
      </w:hyperlink>
    </w:p>
    <w:p w14:paraId="4D177B3E" w14:textId="28EA602F" w:rsidR="002B2DBB" w:rsidRDefault="00087B52" w:rsidP="00780EB4">
      <w:r w:rsidRPr="000A2669">
        <w:rPr>
          <w:rFonts w:asciiTheme="minorHAnsi" w:eastAsiaTheme="minorEastAsia" w:hAnsiTheme="minorHAnsi" w:cstheme="minorHAnsi"/>
        </w:rPr>
        <w:fldChar w:fldCharType="end"/>
      </w:r>
    </w:p>
    <w:p w14:paraId="7BA106B6" w14:textId="3CD7E2AB" w:rsidR="002B2DBB" w:rsidRDefault="002B2DBB" w:rsidP="00780EB4"/>
    <w:p w14:paraId="411F801B" w14:textId="1DF639F7" w:rsidR="002B2DBB" w:rsidRDefault="002B2DBB" w:rsidP="00780EB4"/>
    <w:p w14:paraId="0A1A81B7" w14:textId="139245B0" w:rsidR="002B2DBB" w:rsidRDefault="002B2DBB" w:rsidP="00780EB4"/>
    <w:p w14:paraId="6D8829BB" w14:textId="2217188D" w:rsidR="002B2DBB" w:rsidRDefault="002B2DBB" w:rsidP="00780EB4"/>
    <w:p w14:paraId="64643649" w14:textId="5F780FFA" w:rsidR="002B2DBB" w:rsidRDefault="002B2DBB" w:rsidP="00780EB4"/>
    <w:p w14:paraId="42E61DFE" w14:textId="77777777" w:rsidR="00610082" w:rsidRDefault="00610082" w:rsidP="00610082">
      <w:r w:rsidRPr="00EE3251">
        <w:br w:type="page"/>
      </w:r>
    </w:p>
    <w:p w14:paraId="1EE0184D" w14:textId="29C71157" w:rsidR="00A931EA" w:rsidRPr="00EE3251" w:rsidRDefault="00A931EA" w:rsidP="00C34A69">
      <w:pPr>
        <w:pStyle w:val="10"/>
        <w:spacing w:after="120"/>
        <w:rPr>
          <w:b w:val="0"/>
          <w:szCs w:val="28"/>
        </w:rPr>
      </w:pPr>
      <w:bookmarkStart w:id="12" w:name="_Toc40189910"/>
      <w:r w:rsidRPr="00EE3251">
        <w:rPr>
          <w:szCs w:val="28"/>
        </w:rPr>
        <w:lastRenderedPageBreak/>
        <w:t>壹、申請單位概況</w:t>
      </w:r>
      <w:bookmarkEnd w:id="12"/>
    </w:p>
    <w:p w14:paraId="16110244" w14:textId="77777777" w:rsidR="00A931EA" w:rsidRPr="00EE3251" w:rsidRDefault="00A931EA" w:rsidP="00C27A15">
      <w:pPr>
        <w:pStyle w:val="2"/>
        <w:spacing w:after="120"/>
      </w:pPr>
      <w:bookmarkStart w:id="13" w:name="_Ref31853387"/>
      <w:bookmarkStart w:id="14" w:name="_Toc40189911"/>
      <w:r w:rsidRPr="00EE3251">
        <w:t>一、基本資料：</w:t>
      </w:r>
      <w:bookmarkStart w:id="15" w:name="A、一、基本資料"/>
      <w:bookmarkEnd w:id="13"/>
      <w:bookmarkEnd w:id="14"/>
      <w:bookmarkEnd w:id="15"/>
    </w:p>
    <w:p w14:paraId="25909856" w14:textId="3A75FE6B" w:rsidR="00A931EA" w:rsidRPr="00EE3251" w:rsidRDefault="00A931EA" w:rsidP="002D5ED4">
      <w:pPr>
        <w:numPr>
          <w:ilvl w:val="0"/>
          <w:numId w:val="38"/>
        </w:numPr>
        <w:kinsoku w:val="0"/>
        <w:spacing w:afterLines="50" w:after="120" w:line="240" w:lineRule="auto"/>
        <w:jc w:val="both"/>
      </w:pPr>
      <w:r w:rsidRPr="00EE3251">
        <w:t>申請單位簡介</w:t>
      </w:r>
    </w:p>
    <w:p w14:paraId="3730E679" w14:textId="77777777" w:rsidR="00A931EA" w:rsidRPr="00EE3251" w:rsidRDefault="00A931EA" w:rsidP="002D5ED4">
      <w:pPr>
        <w:pStyle w:val="affc"/>
        <w:numPr>
          <w:ilvl w:val="0"/>
          <w:numId w:val="46"/>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6A067184" w14:textId="0472E303" w:rsidR="00A931EA" w:rsidRPr="00EE3251" w:rsidRDefault="00A931EA" w:rsidP="00A931EA">
      <w:pPr>
        <w:kinsoku w:val="0"/>
        <w:spacing w:afterLines="50" w:after="120" w:line="240" w:lineRule="auto"/>
        <w:ind w:firstLineChars="236" w:firstLine="566"/>
        <w:jc w:val="both"/>
      </w:pPr>
      <w:r w:rsidRPr="00EE3251">
        <w:t>力晶積成電子製造股份有限公司</w:t>
      </w:r>
      <w:r w:rsidR="00B814A0">
        <w:rPr>
          <w:rFonts w:hint="eastAsia"/>
        </w:rPr>
        <w:t xml:space="preserve"> </w:t>
      </w:r>
      <w:r w:rsidRPr="00EE3251">
        <w:t>(</w:t>
      </w:r>
      <w:r w:rsidRPr="00EE3251">
        <w:t>以下簡稱力積電</w:t>
      </w:r>
      <w:r w:rsidRPr="00EE3251">
        <w:t>)</w:t>
      </w:r>
      <w:r w:rsidR="00B814A0">
        <w:rPr>
          <w:rFonts w:hint="eastAsia"/>
        </w:rPr>
        <w:t xml:space="preserve"> </w:t>
      </w:r>
      <w:r w:rsidRPr="00EE3251">
        <w:t>業務範圍涵蓋記憶體製造及晶圓代工。為提昇技術能力與競爭力，母公司力晶半導體</w:t>
      </w:r>
      <w:r w:rsidR="00B814A0">
        <w:rPr>
          <w:rFonts w:hint="eastAsia"/>
        </w:rPr>
        <w:t xml:space="preserve"> </w:t>
      </w:r>
      <w:r w:rsidRPr="00EE3251">
        <w:t>(</w:t>
      </w:r>
      <w:r w:rsidRPr="00EE3251">
        <w:t>後改名力晶科技</w:t>
      </w:r>
      <w:r w:rsidRPr="00EE3251">
        <w:t>)</w:t>
      </w:r>
      <w:r w:rsidR="00B814A0">
        <w:rPr>
          <w:rFonts w:hint="eastAsia"/>
        </w:rPr>
        <w:t xml:space="preserve"> </w:t>
      </w:r>
      <w:r w:rsidRPr="00EE3251">
        <w:t>先後與日本三菱電機、爾必達（</w:t>
      </w:r>
      <w:r w:rsidRPr="00EE3251">
        <w:t>Elpida</w:t>
      </w:r>
      <w:r w:rsidRPr="00EE3251">
        <w:t>）、瑞薩（</w:t>
      </w:r>
      <w:r w:rsidRPr="00EE3251">
        <w:t>Renesas</w:t>
      </w:r>
      <w:r w:rsidRPr="00EE3251">
        <w:t>）等大廠策略聯盟，從事</w:t>
      </w:r>
      <w:r w:rsidRPr="00EE3251">
        <w:t>DRAM</w:t>
      </w:r>
      <w:r w:rsidRPr="00EE3251">
        <w:t>、</w:t>
      </w:r>
      <w:r w:rsidRPr="00EE3251">
        <w:t>NANDflash</w:t>
      </w:r>
      <w:r w:rsidRPr="00EE3251">
        <w:t>，系統晶片</w:t>
      </w:r>
      <w:r w:rsidRPr="00EE3251">
        <w:t>(SystemLSI</w:t>
      </w:r>
      <w:r w:rsidRPr="00EE3251">
        <w:t>）等產品的開發與生產。</w:t>
      </w:r>
    </w:p>
    <w:p w14:paraId="143DD2B0" w14:textId="31F1BE98" w:rsidR="00A931EA" w:rsidRPr="00EE3251" w:rsidRDefault="00A931EA" w:rsidP="00A931EA">
      <w:pPr>
        <w:kinsoku w:val="0"/>
        <w:spacing w:afterLines="50" w:after="120" w:line="240" w:lineRule="auto"/>
        <w:ind w:firstLineChars="236" w:firstLine="566"/>
        <w:jc w:val="both"/>
      </w:pPr>
      <w:r w:rsidRPr="00EE3251">
        <w:t>力晶自民國</w:t>
      </w:r>
      <w:r w:rsidRPr="00EE3251">
        <w:t>85</w:t>
      </w:r>
      <w:r w:rsidRPr="00EE3251">
        <w:t>年開始投產，力晶於民國</w:t>
      </w:r>
      <w:r w:rsidRPr="00EE3251">
        <w:t>97</w:t>
      </w:r>
      <w:r w:rsidRPr="00EE3251">
        <w:t>年成立專門從事</w:t>
      </w:r>
      <w:r w:rsidRPr="00EE3251">
        <w:t>8</w:t>
      </w:r>
      <w:r w:rsidR="00B814A0">
        <w:t>吋晶圓代工的鉅晶電子股</w:t>
      </w:r>
      <w:r w:rsidR="00B814A0">
        <w:rPr>
          <w:rFonts w:hint="eastAsia"/>
        </w:rPr>
        <w:t>份</w:t>
      </w:r>
      <w:r w:rsidRPr="00EE3251">
        <w:t>有限公司</w:t>
      </w:r>
      <w:r w:rsidR="00B814A0">
        <w:rPr>
          <w:rFonts w:ascii="標楷體" w:hAnsi="標楷體" w:hint="eastAsia"/>
        </w:rPr>
        <w:t>，</w:t>
      </w:r>
      <w:r w:rsidRPr="00EE3251">
        <w:t>並於民國</w:t>
      </w:r>
      <w:r w:rsidRPr="00EE3251">
        <w:t>108</w:t>
      </w:r>
      <w:r w:rsidRPr="00EE3251">
        <w:t>年改名為力晶積成電子製造股份有限公司</w:t>
      </w:r>
      <w:r w:rsidR="00B814A0">
        <w:rPr>
          <w:rFonts w:hint="eastAsia"/>
        </w:rPr>
        <w:t xml:space="preserve"> </w:t>
      </w:r>
      <w:r w:rsidRPr="00EE3251">
        <w:t>(</w:t>
      </w:r>
      <w:r w:rsidRPr="00EE3251">
        <w:t>即力積電</w:t>
      </w:r>
      <w:r w:rsidRPr="00EE3251">
        <w:t>)</w:t>
      </w:r>
      <w:r w:rsidR="00B814A0">
        <w:rPr>
          <w:rFonts w:hint="eastAsia"/>
        </w:rPr>
        <w:t xml:space="preserve"> </w:t>
      </w:r>
      <w:r w:rsidRPr="00EE3251">
        <w:t>，同時轉移力晶科技</w:t>
      </w:r>
      <w:r w:rsidRPr="00EE3251">
        <w:t>12</w:t>
      </w:r>
      <w:r w:rsidRPr="00EE3251">
        <w:t>吋廠的資產至力積電，因此力積電同時擁有</w:t>
      </w:r>
      <w:r w:rsidRPr="00EE3251">
        <w:t>8</w:t>
      </w:r>
      <w:r w:rsidRPr="00EE3251">
        <w:t>吋及</w:t>
      </w:r>
      <w:r w:rsidRPr="00EE3251">
        <w:t>12</w:t>
      </w:r>
      <w:r w:rsidRPr="00EE3251">
        <w:t>吋晶圓廠。力積電以先進的科技和產能，針對資訊、通信及消費性電子市場提供多樣化的</w:t>
      </w:r>
      <w:r w:rsidRPr="00EE3251">
        <w:t>DRAM</w:t>
      </w:r>
      <w:r w:rsidRPr="00EE3251">
        <w:t>產品、高容量快閃記憶體（</w:t>
      </w:r>
      <w:r w:rsidRPr="00EE3251">
        <w:t>Flash</w:t>
      </w:r>
      <w:r w:rsidRPr="00EE3251">
        <w:t>）、</w:t>
      </w:r>
      <w:r w:rsidRPr="00EE3251">
        <w:t>LCD</w:t>
      </w:r>
      <w:r w:rsidRPr="00EE3251">
        <w:t>驅動晶片、電源管理晶片、</w:t>
      </w:r>
      <w:r w:rsidRPr="00EE3251">
        <w:t>CMOS</w:t>
      </w:r>
      <w:r w:rsidR="00B814A0">
        <w:t>影像感測器及多元化代工服務</w:t>
      </w:r>
      <w:r w:rsidR="00B814A0">
        <w:rPr>
          <w:rFonts w:ascii="標楷體" w:hAnsi="標楷體" w:hint="eastAsia"/>
        </w:rPr>
        <w:t>，</w:t>
      </w:r>
      <w:r w:rsidRPr="00EE3251">
        <w:t>隨著物聯網</w:t>
      </w:r>
      <w:r w:rsidR="00B814A0">
        <w:rPr>
          <w:rFonts w:hint="eastAsia"/>
        </w:rPr>
        <w:t xml:space="preserve"> </w:t>
      </w:r>
      <w:r w:rsidRPr="00EE3251">
        <w:t>(IOT)</w:t>
      </w:r>
      <w:r w:rsidRPr="00EE3251">
        <w:t>、人工智能</w:t>
      </w:r>
      <w:r w:rsidR="00B814A0">
        <w:rPr>
          <w:rFonts w:hint="eastAsia"/>
        </w:rPr>
        <w:t xml:space="preserve"> </w:t>
      </w:r>
      <w:r w:rsidRPr="00EE3251">
        <w:t>(AI)</w:t>
      </w:r>
      <w:r w:rsidR="00B814A0">
        <w:rPr>
          <w:rFonts w:hint="eastAsia"/>
        </w:rPr>
        <w:t xml:space="preserve"> </w:t>
      </w:r>
      <w:r w:rsidRPr="00EE3251">
        <w:t>等新應用蓬勃發展，同時掌握記憶體與邏輯製程技術的</w:t>
      </w:r>
      <w:r w:rsidR="0041569D" w:rsidRPr="00EE3251">
        <w:t>力積電</w:t>
      </w:r>
      <w:r w:rsidRPr="00EE3251">
        <w:t>，將有機會搶占未來市場先機。持續推展國際合作策略、引進尖端科技、穩健投資擴張，力積電將在快速變遷的高科技產業中累積競爭優勢，成為與客戶、員工、股東、社會共贏的半導體產銷服務供應商。</w:t>
      </w:r>
    </w:p>
    <w:p w14:paraId="22C85579" w14:textId="77777777" w:rsidR="00A931EA" w:rsidRPr="00EE3251" w:rsidRDefault="00A931EA" w:rsidP="002D5ED4">
      <w:pPr>
        <w:numPr>
          <w:ilvl w:val="0"/>
          <w:numId w:val="42"/>
        </w:numPr>
        <w:kinsoku w:val="0"/>
        <w:spacing w:line="240" w:lineRule="auto"/>
        <w:ind w:hanging="196"/>
        <w:jc w:val="both"/>
      </w:pPr>
      <w:r w:rsidRPr="00EE3251">
        <w:t>創立日期：</w:t>
      </w:r>
      <w:r w:rsidRPr="00EE3251">
        <w:t>97</w:t>
      </w:r>
      <w:r w:rsidRPr="00EE3251">
        <w:t>年</w:t>
      </w:r>
      <w:r w:rsidRPr="00EE3251">
        <w:t>4</w:t>
      </w:r>
      <w:r w:rsidRPr="00EE3251">
        <w:t>月</w:t>
      </w:r>
    </w:p>
    <w:p w14:paraId="7A83CAE3" w14:textId="77777777" w:rsidR="00A931EA" w:rsidRPr="00EE3251" w:rsidRDefault="00A931EA" w:rsidP="002D5ED4">
      <w:pPr>
        <w:numPr>
          <w:ilvl w:val="0"/>
          <w:numId w:val="42"/>
        </w:numPr>
        <w:kinsoku w:val="0"/>
        <w:spacing w:line="240" w:lineRule="auto"/>
        <w:ind w:hanging="196"/>
        <w:jc w:val="both"/>
      </w:pPr>
      <w:r w:rsidRPr="00EE3251">
        <w:t>108</w:t>
      </w:r>
      <w:r w:rsidRPr="00EE3251">
        <w:t>年實收資本額：</w:t>
      </w:r>
      <w:r w:rsidRPr="00EE3251">
        <w:t>31,051,965</w:t>
      </w:r>
      <w:r w:rsidRPr="00EE3251">
        <w:t>千元</w:t>
      </w:r>
    </w:p>
    <w:p w14:paraId="2D0B4EB1" w14:textId="77777777" w:rsidR="00A931EA" w:rsidRPr="00EE3251" w:rsidRDefault="00A931EA" w:rsidP="002D5ED4">
      <w:pPr>
        <w:numPr>
          <w:ilvl w:val="0"/>
          <w:numId w:val="42"/>
        </w:numPr>
        <w:kinsoku w:val="0"/>
        <w:spacing w:line="240" w:lineRule="auto"/>
        <w:ind w:left="0" w:firstLineChars="118" w:firstLine="283"/>
        <w:jc w:val="both"/>
      </w:pPr>
      <w:r w:rsidRPr="00EE3251">
        <w:t>負責人：董事長黃崇仁</w:t>
      </w:r>
    </w:p>
    <w:p w14:paraId="25D6A941" w14:textId="403546B6" w:rsidR="00A931EA" w:rsidRPr="00EE3251" w:rsidRDefault="00A931EA" w:rsidP="002D5ED4">
      <w:pPr>
        <w:numPr>
          <w:ilvl w:val="0"/>
          <w:numId w:val="42"/>
        </w:numPr>
        <w:kinsoku w:val="0"/>
        <w:spacing w:line="240" w:lineRule="auto"/>
        <w:ind w:left="0" w:firstLineChars="118" w:firstLine="283"/>
        <w:jc w:val="both"/>
      </w:pPr>
      <w:r w:rsidRPr="00EE3251">
        <w:t>上市上櫃狀況：</w:t>
      </w:r>
      <w:r w:rsidRPr="00EE3251">
        <w:sym w:font="Wingdings" w:char="F06F"/>
      </w:r>
      <w:r w:rsidRPr="00EE3251">
        <w:t>上市</w:t>
      </w:r>
      <w:r w:rsidRPr="00EE3251">
        <w:sym w:font="Wingdings" w:char="F06F"/>
      </w:r>
      <w:r w:rsidRPr="00EE3251">
        <w:t>上櫃</w:t>
      </w:r>
      <w:r w:rsidR="00B6729F" w:rsidRPr="00B6729F">
        <w:rPr>
          <w:rFonts w:hint="eastAsia"/>
        </w:rPr>
        <w:t>■</w:t>
      </w:r>
      <w:r w:rsidRPr="00EE3251">
        <w:t>公開發行</w:t>
      </w:r>
      <w:r w:rsidRPr="00EE3251">
        <w:sym w:font="Wingdings" w:char="F06F"/>
      </w:r>
      <w:r w:rsidRPr="00EE3251">
        <w:t>非公開發行</w:t>
      </w:r>
    </w:p>
    <w:p w14:paraId="3727EAFF" w14:textId="77777777" w:rsidR="00A931EA" w:rsidRPr="00EE3251" w:rsidRDefault="00A931EA" w:rsidP="002D5ED4">
      <w:pPr>
        <w:numPr>
          <w:ilvl w:val="0"/>
          <w:numId w:val="42"/>
        </w:numPr>
        <w:kinsoku w:val="0"/>
        <w:spacing w:line="240" w:lineRule="auto"/>
        <w:ind w:left="0" w:firstLineChars="118" w:firstLine="283"/>
        <w:jc w:val="both"/>
      </w:pPr>
      <w:r w:rsidRPr="00EE3251">
        <w:t>產業領域別：</w:t>
      </w:r>
      <w:r w:rsidRPr="00EE3251">
        <w:t>(</w:t>
      </w:r>
      <w:r w:rsidRPr="00EE3251">
        <w:t>請依申請單位主要產品勾選一項</w:t>
      </w:r>
      <w:r w:rsidRPr="00EE3251">
        <w:t>)</w:t>
      </w:r>
    </w:p>
    <w:tbl>
      <w:tblPr>
        <w:tblW w:w="5000" w:type="pct"/>
        <w:tblInd w:w="127" w:type="dxa"/>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000" w:firstRow="0" w:lastRow="0" w:firstColumn="0" w:lastColumn="0" w:noHBand="0" w:noVBand="0"/>
      </w:tblPr>
      <w:tblGrid>
        <w:gridCol w:w="3477"/>
        <w:gridCol w:w="2901"/>
        <w:gridCol w:w="2947"/>
      </w:tblGrid>
      <w:tr w:rsidR="00A931EA" w:rsidRPr="00EE3251" w14:paraId="5EA8106C" w14:textId="77777777" w:rsidTr="00B6729F">
        <w:trPr>
          <w:trHeight w:val="285"/>
        </w:trPr>
        <w:tc>
          <w:tcPr>
            <w:tcW w:w="3544" w:type="dxa"/>
          </w:tcPr>
          <w:p w14:paraId="116EFDF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01.</w:t>
            </w:r>
            <w:r w:rsidRPr="00EE3251">
              <w:rPr>
                <w:sz w:val="19"/>
                <w:szCs w:val="19"/>
              </w:rPr>
              <w:t>食品製造業</w:t>
            </w:r>
          </w:p>
        </w:tc>
        <w:tc>
          <w:tcPr>
            <w:tcW w:w="2956" w:type="dxa"/>
          </w:tcPr>
          <w:p w14:paraId="6A11076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02.</w:t>
            </w:r>
            <w:r w:rsidRPr="00EE3251">
              <w:rPr>
                <w:sz w:val="19"/>
                <w:szCs w:val="19"/>
              </w:rPr>
              <w:t>菸草製造業</w:t>
            </w:r>
          </w:p>
        </w:tc>
        <w:tc>
          <w:tcPr>
            <w:tcW w:w="3003" w:type="dxa"/>
          </w:tcPr>
          <w:p w14:paraId="2A56CA9F"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03.</w:t>
            </w:r>
            <w:r w:rsidRPr="00EE3251">
              <w:rPr>
                <w:sz w:val="19"/>
                <w:szCs w:val="19"/>
              </w:rPr>
              <w:t>紡織業</w:t>
            </w:r>
          </w:p>
        </w:tc>
      </w:tr>
      <w:tr w:rsidR="00A931EA" w:rsidRPr="00EE3251" w14:paraId="7EF9427B" w14:textId="77777777" w:rsidTr="00B6729F">
        <w:trPr>
          <w:trHeight w:val="286"/>
        </w:trPr>
        <w:tc>
          <w:tcPr>
            <w:tcW w:w="3544" w:type="dxa"/>
          </w:tcPr>
          <w:p w14:paraId="708AF731"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04.</w:t>
            </w:r>
            <w:r w:rsidRPr="00EE3251">
              <w:rPr>
                <w:sz w:val="19"/>
                <w:szCs w:val="19"/>
              </w:rPr>
              <w:t>成衣及服飾品製造業</w:t>
            </w:r>
          </w:p>
        </w:tc>
        <w:tc>
          <w:tcPr>
            <w:tcW w:w="2956" w:type="dxa"/>
          </w:tcPr>
          <w:p w14:paraId="1E3A0B9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05.</w:t>
            </w:r>
            <w:r w:rsidRPr="00EE3251">
              <w:rPr>
                <w:sz w:val="19"/>
                <w:szCs w:val="19"/>
              </w:rPr>
              <w:t>皮革、毛皮及其製品製造業</w:t>
            </w:r>
          </w:p>
        </w:tc>
        <w:tc>
          <w:tcPr>
            <w:tcW w:w="3003" w:type="dxa"/>
          </w:tcPr>
          <w:p w14:paraId="33DB4BD7"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06.</w:t>
            </w:r>
            <w:r w:rsidRPr="00EE3251">
              <w:rPr>
                <w:sz w:val="19"/>
                <w:szCs w:val="19"/>
              </w:rPr>
              <w:t>木竹製品製造業</w:t>
            </w:r>
          </w:p>
        </w:tc>
      </w:tr>
      <w:tr w:rsidR="00A931EA" w:rsidRPr="00EE3251" w14:paraId="4FB4CDF1" w14:textId="77777777" w:rsidTr="00B6729F">
        <w:trPr>
          <w:trHeight w:val="285"/>
        </w:trPr>
        <w:tc>
          <w:tcPr>
            <w:tcW w:w="3544" w:type="dxa"/>
          </w:tcPr>
          <w:p w14:paraId="3B785E8C"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07.</w:t>
            </w:r>
            <w:r w:rsidRPr="00EE3251">
              <w:rPr>
                <w:sz w:val="19"/>
                <w:szCs w:val="19"/>
              </w:rPr>
              <w:t>家具製造業</w:t>
            </w:r>
          </w:p>
        </w:tc>
        <w:tc>
          <w:tcPr>
            <w:tcW w:w="2956" w:type="dxa"/>
          </w:tcPr>
          <w:p w14:paraId="13CFF01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08.</w:t>
            </w:r>
            <w:r w:rsidRPr="00EE3251">
              <w:rPr>
                <w:sz w:val="19"/>
                <w:szCs w:val="19"/>
              </w:rPr>
              <w:t>紙漿、紙及紙製品製造業</w:t>
            </w:r>
          </w:p>
        </w:tc>
        <w:tc>
          <w:tcPr>
            <w:tcW w:w="3003" w:type="dxa"/>
          </w:tcPr>
          <w:p w14:paraId="2B394911"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09.</w:t>
            </w:r>
            <w:r w:rsidRPr="00EE3251">
              <w:rPr>
                <w:sz w:val="19"/>
                <w:szCs w:val="19"/>
              </w:rPr>
              <w:t>印刷及資料儲存媒體複製業</w:t>
            </w:r>
          </w:p>
        </w:tc>
      </w:tr>
      <w:tr w:rsidR="00A931EA" w:rsidRPr="00EE3251" w14:paraId="34505DCB" w14:textId="77777777" w:rsidTr="00B6729F">
        <w:trPr>
          <w:trHeight w:val="286"/>
        </w:trPr>
        <w:tc>
          <w:tcPr>
            <w:tcW w:w="3544" w:type="dxa"/>
          </w:tcPr>
          <w:p w14:paraId="664D7C4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10.</w:t>
            </w:r>
            <w:r w:rsidRPr="00EE3251">
              <w:rPr>
                <w:sz w:val="19"/>
                <w:szCs w:val="19"/>
              </w:rPr>
              <w:t>化學材料製造業</w:t>
            </w:r>
          </w:p>
        </w:tc>
        <w:tc>
          <w:tcPr>
            <w:tcW w:w="2956" w:type="dxa"/>
          </w:tcPr>
          <w:p w14:paraId="45A6897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11.</w:t>
            </w:r>
            <w:r w:rsidRPr="00EE3251">
              <w:rPr>
                <w:sz w:val="19"/>
                <w:szCs w:val="19"/>
              </w:rPr>
              <w:t>化學製品製造業</w:t>
            </w:r>
          </w:p>
        </w:tc>
        <w:tc>
          <w:tcPr>
            <w:tcW w:w="3003" w:type="dxa"/>
          </w:tcPr>
          <w:p w14:paraId="20F36402"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12.</w:t>
            </w:r>
            <w:r w:rsidRPr="00EE3251">
              <w:rPr>
                <w:sz w:val="19"/>
                <w:szCs w:val="19"/>
              </w:rPr>
              <w:t>石油及煤製品製造業</w:t>
            </w:r>
          </w:p>
        </w:tc>
      </w:tr>
      <w:tr w:rsidR="00A931EA" w:rsidRPr="00EE3251" w14:paraId="78B5A861" w14:textId="77777777" w:rsidTr="00B6729F">
        <w:trPr>
          <w:trHeight w:val="286"/>
        </w:trPr>
        <w:tc>
          <w:tcPr>
            <w:tcW w:w="3544" w:type="dxa"/>
          </w:tcPr>
          <w:p w14:paraId="0A2B100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13.</w:t>
            </w:r>
            <w:r w:rsidRPr="00EE3251">
              <w:rPr>
                <w:sz w:val="19"/>
                <w:szCs w:val="19"/>
              </w:rPr>
              <w:t>橡膠製品製造業</w:t>
            </w:r>
          </w:p>
        </w:tc>
        <w:tc>
          <w:tcPr>
            <w:tcW w:w="2956" w:type="dxa"/>
          </w:tcPr>
          <w:p w14:paraId="3111FFB5"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14.</w:t>
            </w:r>
            <w:r w:rsidRPr="00EE3251">
              <w:rPr>
                <w:sz w:val="19"/>
                <w:szCs w:val="19"/>
              </w:rPr>
              <w:t>塑膠製品製造業</w:t>
            </w:r>
          </w:p>
        </w:tc>
        <w:tc>
          <w:tcPr>
            <w:tcW w:w="3003" w:type="dxa"/>
          </w:tcPr>
          <w:p w14:paraId="1A8B9A9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15.</w:t>
            </w:r>
            <w:r w:rsidRPr="00EE3251">
              <w:rPr>
                <w:sz w:val="19"/>
                <w:szCs w:val="19"/>
              </w:rPr>
              <w:t>非金屬礦物製品製造業</w:t>
            </w:r>
          </w:p>
        </w:tc>
      </w:tr>
      <w:tr w:rsidR="00A931EA" w:rsidRPr="00EE3251" w14:paraId="5C255F1E" w14:textId="77777777" w:rsidTr="00B6729F">
        <w:trPr>
          <w:trHeight w:val="285"/>
        </w:trPr>
        <w:tc>
          <w:tcPr>
            <w:tcW w:w="3544" w:type="dxa"/>
          </w:tcPr>
          <w:p w14:paraId="6C098D2B"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16.</w:t>
            </w:r>
            <w:r w:rsidRPr="00EE3251">
              <w:rPr>
                <w:sz w:val="19"/>
                <w:szCs w:val="19"/>
              </w:rPr>
              <w:t>基本金屬製造業</w:t>
            </w:r>
          </w:p>
        </w:tc>
        <w:tc>
          <w:tcPr>
            <w:tcW w:w="2956" w:type="dxa"/>
          </w:tcPr>
          <w:p w14:paraId="4579951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17.</w:t>
            </w:r>
            <w:r w:rsidRPr="00EE3251">
              <w:rPr>
                <w:sz w:val="19"/>
                <w:szCs w:val="19"/>
              </w:rPr>
              <w:t>金屬製品製造業</w:t>
            </w:r>
          </w:p>
        </w:tc>
        <w:tc>
          <w:tcPr>
            <w:tcW w:w="3003" w:type="dxa"/>
          </w:tcPr>
          <w:p w14:paraId="645997E7"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18.</w:t>
            </w:r>
            <w:r w:rsidRPr="00EE3251">
              <w:rPr>
                <w:sz w:val="19"/>
                <w:szCs w:val="19"/>
              </w:rPr>
              <w:t>機械設備製造業</w:t>
            </w:r>
          </w:p>
        </w:tc>
      </w:tr>
      <w:tr w:rsidR="00A931EA" w:rsidRPr="00EE3251" w14:paraId="0E03BCF8" w14:textId="77777777" w:rsidTr="00B6729F">
        <w:trPr>
          <w:trHeight w:val="286"/>
        </w:trPr>
        <w:tc>
          <w:tcPr>
            <w:tcW w:w="3544" w:type="dxa"/>
          </w:tcPr>
          <w:p w14:paraId="20BEF8D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19.</w:t>
            </w:r>
            <w:r w:rsidRPr="00EE3251">
              <w:rPr>
                <w:sz w:val="19"/>
                <w:szCs w:val="19"/>
              </w:rPr>
              <w:t>電腦、電子產品及光學製品製造業</w:t>
            </w:r>
          </w:p>
        </w:tc>
        <w:tc>
          <w:tcPr>
            <w:tcW w:w="2956" w:type="dxa"/>
          </w:tcPr>
          <w:p w14:paraId="595C0127" w14:textId="5D9A94CA" w:rsidR="00A931EA" w:rsidRPr="00EE3251" w:rsidRDefault="00B6729F" w:rsidP="004F3EFB">
            <w:pPr>
              <w:widowControl/>
              <w:autoSpaceDE w:val="0"/>
              <w:autoSpaceDN w:val="0"/>
              <w:snapToGrid w:val="0"/>
              <w:spacing w:line="240" w:lineRule="auto"/>
              <w:ind w:left="200" w:rightChars="50" w:right="120" w:hangingChars="125" w:hanging="200"/>
              <w:textAlignment w:val="bottom"/>
              <w:rPr>
                <w:sz w:val="19"/>
                <w:szCs w:val="19"/>
              </w:rPr>
            </w:pPr>
            <w:r w:rsidRPr="00B6729F">
              <w:rPr>
                <w:rFonts w:hint="eastAsia"/>
                <w:sz w:val="16"/>
                <w:szCs w:val="19"/>
              </w:rPr>
              <w:t>■</w:t>
            </w:r>
            <w:r w:rsidR="00A931EA" w:rsidRPr="00EE3251">
              <w:rPr>
                <w:sz w:val="19"/>
                <w:szCs w:val="19"/>
              </w:rPr>
              <w:t>20.</w:t>
            </w:r>
            <w:r w:rsidR="00A931EA" w:rsidRPr="00EE3251">
              <w:rPr>
                <w:sz w:val="19"/>
                <w:szCs w:val="19"/>
              </w:rPr>
              <w:t>電子零組件製造業</w:t>
            </w:r>
          </w:p>
        </w:tc>
        <w:tc>
          <w:tcPr>
            <w:tcW w:w="3003" w:type="dxa"/>
          </w:tcPr>
          <w:p w14:paraId="39A51AD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21.</w:t>
            </w:r>
            <w:r w:rsidRPr="00EE3251">
              <w:rPr>
                <w:sz w:val="19"/>
                <w:szCs w:val="19"/>
              </w:rPr>
              <w:t>電力設備製造業</w:t>
            </w:r>
          </w:p>
        </w:tc>
      </w:tr>
      <w:tr w:rsidR="00A931EA" w:rsidRPr="00EE3251" w14:paraId="56A99D13" w14:textId="77777777" w:rsidTr="00B6729F">
        <w:trPr>
          <w:trHeight w:val="285"/>
        </w:trPr>
        <w:tc>
          <w:tcPr>
            <w:tcW w:w="3544" w:type="dxa"/>
          </w:tcPr>
          <w:p w14:paraId="40752A2B"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22.</w:t>
            </w:r>
            <w:r w:rsidRPr="00EE3251">
              <w:rPr>
                <w:sz w:val="19"/>
                <w:szCs w:val="19"/>
              </w:rPr>
              <w:t>汽車及其零件製造業</w:t>
            </w:r>
          </w:p>
        </w:tc>
        <w:tc>
          <w:tcPr>
            <w:tcW w:w="2956" w:type="dxa"/>
          </w:tcPr>
          <w:p w14:paraId="69DF96A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23.</w:t>
            </w:r>
            <w:r w:rsidRPr="00EE3251">
              <w:rPr>
                <w:sz w:val="19"/>
                <w:szCs w:val="19"/>
              </w:rPr>
              <w:t>藥品製造業</w:t>
            </w:r>
          </w:p>
        </w:tc>
        <w:tc>
          <w:tcPr>
            <w:tcW w:w="3003" w:type="dxa"/>
          </w:tcPr>
          <w:p w14:paraId="41A449A2"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24.</w:t>
            </w:r>
            <w:r w:rsidRPr="00EE3251">
              <w:rPr>
                <w:sz w:val="19"/>
                <w:szCs w:val="19"/>
              </w:rPr>
              <w:t>其他製造業</w:t>
            </w:r>
          </w:p>
        </w:tc>
      </w:tr>
      <w:tr w:rsidR="00A931EA" w:rsidRPr="00EE3251" w14:paraId="4EDE0BC4" w14:textId="77777777" w:rsidTr="00B6729F">
        <w:trPr>
          <w:trHeight w:val="286"/>
        </w:trPr>
        <w:tc>
          <w:tcPr>
            <w:tcW w:w="3544" w:type="dxa"/>
          </w:tcPr>
          <w:p w14:paraId="43FBB7D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25.</w:t>
            </w:r>
            <w:r w:rsidRPr="00EE3251">
              <w:rPr>
                <w:sz w:val="19"/>
                <w:szCs w:val="19"/>
              </w:rPr>
              <w:t>技術服務業</w:t>
            </w:r>
          </w:p>
        </w:tc>
        <w:tc>
          <w:tcPr>
            <w:tcW w:w="2956" w:type="dxa"/>
          </w:tcPr>
          <w:p w14:paraId="2AC8C06C"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26.</w:t>
            </w:r>
            <w:r w:rsidRPr="00EE3251">
              <w:rPr>
                <w:sz w:val="19"/>
                <w:szCs w:val="19"/>
              </w:rPr>
              <w:t>批發業</w:t>
            </w:r>
          </w:p>
        </w:tc>
        <w:tc>
          <w:tcPr>
            <w:tcW w:w="3003" w:type="dxa"/>
          </w:tcPr>
          <w:p w14:paraId="728AB8BC"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27.</w:t>
            </w:r>
            <w:r w:rsidRPr="00EE3251">
              <w:rPr>
                <w:sz w:val="19"/>
                <w:szCs w:val="19"/>
              </w:rPr>
              <w:t>零售業</w:t>
            </w:r>
          </w:p>
        </w:tc>
      </w:tr>
      <w:tr w:rsidR="00A931EA" w:rsidRPr="00EE3251" w14:paraId="2A5715FE" w14:textId="77777777" w:rsidTr="00B6729F">
        <w:trPr>
          <w:trHeight w:val="286"/>
        </w:trPr>
        <w:tc>
          <w:tcPr>
            <w:tcW w:w="3544" w:type="dxa"/>
          </w:tcPr>
          <w:p w14:paraId="377647A1"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28.</w:t>
            </w:r>
            <w:r w:rsidRPr="00EE3251">
              <w:rPr>
                <w:sz w:val="19"/>
                <w:szCs w:val="19"/>
              </w:rPr>
              <w:t>物流業</w:t>
            </w:r>
          </w:p>
        </w:tc>
        <w:tc>
          <w:tcPr>
            <w:tcW w:w="2956" w:type="dxa"/>
          </w:tcPr>
          <w:p w14:paraId="4FA6B4C4"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29.</w:t>
            </w:r>
            <w:r w:rsidRPr="00EE3251">
              <w:rPr>
                <w:sz w:val="19"/>
                <w:szCs w:val="19"/>
              </w:rPr>
              <w:t>餐飲業</w:t>
            </w:r>
          </w:p>
        </w:tc>
        <w:tc>
          <w:tcPr>
            <w:tcW w:w="3003" w:type="dxa"/>
          </w:tcPr>
          <w:p w14:paraId="4971B5C5"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30.</w:t>
            </w:r>
            <w:r w:rsidRPr="00EE3251">
              <w:rPr>
                <w:sz w:val="19"/>
                <w:szCs w:val="19"/>
              </w:rPr>
              <w:t>管理顧問業</w:t>
            </w:r>
          </w:p>
        </w:tc>
      </w:tr>
      <w:tr w:rsidR="00A931EA" w:rsidRPr="00EE3251" w14:paraId="272AAB51" w14:textId="77777777" w:rsidTr="00B6729F">
        <w:trPr>
          <w:trHeight w:val="285"/>
        </w:trPr>
        <w:tc>
          <w:tcPr>
            <w:tcW w:w="3544" w:type="dxa"/>
          </w:tcPr>
          <w:p w14:paraId="69F3796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31.</w:t>
            </w:r>
            <w:r w:rsidRPr="00EE3251">
              <w:rPr>
                <w:sz w:val="19"/>
                <w:szCs w:val="19"/>
              </w:rPr>
              <w:t>國際貿易業</w:t>
            </w:r>
          </w:p>
        </w:tc>
        <w:tc>
          <w:tcPr>
            <w:tcW w:w="2956" w:type="dxa"/>
          </w:tcPr>
          <w:p w14:paraId="3C8647BA"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32.</w:t>
            </w:r>
            <w:r w:rsidRPr="00EE3251">
              <w:rPr>
                <w:sz w:val="19"/>
                <w:szCs w:val="19"/>
              </w:rPr>
              <w:t>會議展覽業</w:t>
            </w:r>
          </w:p>
        </w:tc>
        <w:tc>
          <w:tcPr>
            <w:tcW w:w="3003" w:type="dxa"/>
          </w:tcPr>
          <w:p w14:paraId="067A917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33.</w:t>
            </w:r>
            <w:r w:rsidRPr="00EE3251">
              <w:rPr>
                <w:sz w:val="19"/>
                <w:szCs w:val="19"/>
              </w:rPr>
              <w:t>廣告業</w:t>
            </w:r>
          </w:p>
        </w:tc>
      </w:tr>
      <w:tr w:rsidR="00A931EA" w:rsidRPr="00EE3251" w14:paraId="33E52002" w14:textId="77777777" w:rsidTr="00B6729F">
        <w:trPr>
          <w:trHeight w:val="286"/>
        </w:trPr>
        <w:tc>
          <w:tcPr>
            <w:tcW w:w="3544" w:type="dxa"/>
          </w:tcPr>
          <w:p w14:paraId="2AFB014B"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34.</w:t>
            </w:r>
            <w:r w:rsidRPr="00EE3251">
              <w:rPr>
                <w:sz w:val="19"/>
                <w:szCs w:val="19"/>
              </w:rPr>
              <w:t>商業設計業</w:t>
            </w:r>
          </w:p>
        </w:tc>
        <w:tc>
          <w:tcPr>
            <w:tcW w:w="2956" w:type="dxa"/>
          </w:tcPr>
          <w:p w14:paraId="7A6D5CEE"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35.</w:t>
            </w:r>
            <w:r w:rsidRPr="00EE3251">
              <w:rPr>
                <w:sz w:val="19"/>
                <w:szCs w:val="19"/>
              </w:rPr>
              <w:t>電子商務業</w:t>
            </w:r>
          </w:p>
        </w:tc>
        <w:tc>
          <w:tcPr>
            <w:tcW w:w="3003" w:type="dxa"/>
          </w:tcPr>
          <w:p w14:paraId="509309A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36.</w:t>
            </w:r>
            <w:r w:rsidRPr="00EE3251">
              <w:rPr>
                <w:sz w:val="19"/>
                <w:szCs w:val="19"/>
              </w:rPr>
              <w:t>商業連鎖加盟服務</w:t>
            </w:r>
          </w:p>
        </w:tc>
      </w:tr>
      <w:tr w:rsidR="00A931EA" w:rsidRPr="00EE3251" w14:paraId="5CDB05E8" w14:textId="77777777" w:rsidTr="00B6729F">
        <w:trPr>
          <w:trHeight w:val="286"/>
        </w:trPr>
        <w:tc>
          <w:tcPr>
            <w:tcW w:w="3544" w:type="dxa"/>
          </w:tcPr>
          <w:p w14:paraId="7809C13E"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37.</w:t>
            </w:r>
            <w:r w:rsidRPr="00EE3251">
              <w:rPr>
                <w:sz w:val="19"/>
                <w:szCs w:val="19"/>
              </w:rPr>
              <w:t>其他</w:t>
            </w:r>
          </w:p>
        </w:tc>
        <w:tc>
          <w:tcPr>
            <w:tcW w:w="2956" w:type="dxa"/>
          </w:tcPr>
          <w:p w14:paraId="2947638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p>
        </w:tc>
        <w:tc>
          <w:tcPr>
            <w:tcW w:w="3003" w:type="dxa"/>
          </w:tcPr>
          <w:p w14:paraId="32C2238F"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p>
        </w:tc>
      </w:tr>
    </w:tbl>
    <w:p w14:paraId="597E70C4" w14:textId="0471320E" w:rsidR="00A931EA" w:rsidRDefault="00A931EA" w:rsidP="00A931EA">
      <w:pPr>
        <w:kinsoku w:val="0"/>
        <w:spacing w:afterLines="50" w:after="120" w:line="240" w:lineRule="auto"/>
        <w:ind w:left="9" w:firstLineChars="232" w:firstLine="557"/>
        <w:jc w:val="both"/>
      </w:pPr>
    </w:p>
    <w:p w14:paraId="2AC580D8" w14:textId="2F0BD136" w:rsidR="00D074DA" w:rsidRPr="00EE3251" w:rsidRDefault="00D074DA" w:rsidP="00D074DA">
      <w:pPr>
        <w:widowControl/>
        <w:adjustRightInd/>
        <w:spacing w:line="240" w:lineRule="auto"/>
        <w:textAlignment w:val="auto"/>
      </w:pPr>
      <w:r>
        <w:br w:type="page"/>
      </w:r>
    </w:p>
    <w:p w14:paraId="62B90716" w14:textId="77777777"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lastRenderedPageBreak/>
        <w:t>先進車系統股份有限公司</w:t>
      </w:r>
    </w:p>
    <w:p w14:paraId="6F51C8CE" w14:textId="5F6BD9D6" w:rsidR="00A931EA" w:rsidRPr="00EE3251" w:rsidRDefault="00A931EA" w:rsidP="00A931EA">
      <w:pPr>
        <w:kinsoku w:val="0"/>
        <w:spacing w:afterLines="50" w:after="120" w:line="240" w:lineRule="auto"/>
        <w:ind w:left="9" w:firstLineChars="232" w:firstLine="557"/>
        <w:jc w:val="both"/>
      </w:pPr>
      <w:r w:rsidRPr="00EE3251">
        <w:t>先進車系統股份有限公司為</w:t>
      </w:r>
      <w:r w:rsidRPr="00EE3251">
        <w:t>AutoSysCo.,Ltd.100%</w:t>
      </w:r>
      <w:r w:rsidRPr="00EE3251">
        <w:t>持股之公司，母公司資本額達</w:t>
      </w:r>
      <w:r w:rsidRPr="00EE3251">
        <w:t>1,000</w:t>
      </w:r>
      <w:r w:rsidRPr="00EE3251">
        <w:t>萬美金，將全數支應先進車股份有限公司營運。資金主要來自台灣上市櫃公司，為台灣近年來專注自駕車技術之大型新創公司，主要股東為凌陽科技、致新科技、大聯大控股有限公司及華通電腦，分別策略性支援先進車</w:t>
      </w:r>
      <w:r w:rsidRPr="00EE3251">
        <w:t>SoC</w:t>
      </w:r>
      <w:r w:rsidRPr="00EE3251">
        <w:t>供應與車廠連結、電源</w:t>
      </w:r>
      <w:r w:rsidRPr="00EE3251">
        <w:t>IC</w:t>
      </w:r>
      <w:r w:rsidRPr="00EE3251">
        <w:t>供應、電子元件供應與業務、車規</w:t>
      </w:r>
      <w:r w:rsidRPr="00EE3251">
        <w:t>PCB(</w:t>
      </w:r>
      <w:r w:rsidRPr="00EE3251">
        <w:t>印刷電路板</w:t>
      </w:r>
      <w:r w:rsidRPr="00EE3251">
        <w:t>)</w:t>
      </w:r>
      <w:r w:rsidRPr="00EE3251">
        <w:t>生產與組裝製造，以先進車股份有限公司之系統技術為核心，並聯合各股東形成群體戰之營運策略，將可有效拓展業務，並提升台灣整體自駕車產品技術與產值，串聯台灣上游</w:t>
      </w:r>
      <w:r w:rsidRPr="00EE3251">
        <w:t>IC</w:t>
      </w:r>
      <w:r w:rsidRPr="00EE3251">
        <w:t>設計、</w:t>
      </w:r>
      <w:r w:rsidRPr="00EE3251">
        <w:t>IC</w:t>
      </w:r>
      <w:r w:rsidRPr="00EE3251">
        <w:t>製造、</w:t>
      </w:r>
      <w:r w:rsidRPr="00EE3251">
        <w:t>DRAM</w:t>
      </w:r>
      <w:r w:rsidRPr="00EE3251">
        <w:t>與</w:t>
      </w:r>
      <w:r w:rsidRPr="00EE3251">
        <w:t>Flash</w:t>
      </w:r>
      <w:r w:rsidRPr="00EE3251">
        <w:t>產業、主被動元件供應、車用線材產業、車用連接器產業、車規</w:t>
      </w:r>
      <w:r w:rsidRPr="00EE3251">
        <w:t>PCB</w:t>
      </w:r>
      <w:r w:rsidRPr="00EE3251">
        <w:t>設計與製造產業，感應器模組產業，以完全解決方案的方式，快速打入自駕車相關產業，會計簽核公司為勤業眾信，朝股票公開上市目標前進。</w:t>
      </w:r>
      <w:r w:rsidR="00FB50A3" w:rsidRPr="00E25992">
        <w:rPr>
          <w:rFonts w:hint="eastAsia"/>
        </w:rPr>
        <w:t>為配合本計畫，</w:t>
      </w:r>
      <w:r w:rsidR="00FB50A3" w:rsidRPr="00E25992">
        <w:t>2020</w:t>
      </w:r>
      <w:r w:rsidR="00FB50A3" w:rsidRPr="00E25992">
        <w:t>年先進車公司</w:t>
      </w:r>
      <w:r w:rsidR="00FB50A3" w:rsidRPr="00E25992">
        <w:rPr>
          <w:rFonts w:hint="eastAsia"/>
        </w:rPr>
        <w:t>已增</w:t>
      </w:r>
      <w:r w:rsidR="00FB50A3" w:rsidRPr="00E25992">
        <w:t>資</w:t>
      </w:r>
      <w:r w:rsidR="00FB50A3" w:rsidRPr="00E25992">
        <w:t>5,000</w:t>
      </w:r>
      <w:r w:rsidR="00FB50A3" w:rsidRPr="00E25992">
        <w:t>萬台幣，實收資本額達</w:t>
      </w:r>
      <w:r w:rsidR="00FB50A3" w:rsidRPr="00E25992">
        <w:t>1</w:t>
      </w:r>
      <w:r w:rsidR="00FB50A3" w:rsidRPr="00E25992">
        <w:t>億台幣</w:t>
      </w:r>
      <w:r w:rsidR="00FB50A3" w:rsidRPr="00E25992">
        <w:rPr>
          <w:rFonts w:hint="eastAsia"/>
        </w:rPr>
        <w:t>。</w:t>
      </w:r>
    </w:p>
    <w:p w14:paraId="2F9183AB" w14:textId="77777777" w:rsidR="00A931EA" w:rsidRPr="00EE3251" w:rsidRDefault="00A931EA" w:rsidP="002D5ED4">
      <w:pPr>
        <w:numPr>
          <w:ilvl w:val="0"/>
          <w:numId w:val="45"/>
        </w:numPr>
        <w:kinsoku w:val="0"/>
        <w:spacing w:line="240" w:lineRule="auto"/>
        <w:ind w:left="284" w:firstLine="0"/>
        <w:jc w:val="both"/>
      </w:pPr>
      <w:r w:rsidRPr="00EE3251">
        <w:t>創立日期：</w:t>
      </w:r>
      <w:r w:rsidRPr="00EE3251">
        <w:t>107</w:t>
      </w:r>
      <w:r w:rsidRPr="00EE3251">
        <w:t>年</w:t>
      </w:r>
      <w:r w:rsidRPr="00EE3251">
        <w:t>3</w:t>
      </w:r>
      <w:r w:rsidRPr="00EE3251">
        <w:t>月</w:t>
      </w:r>
      <w:r w:rsidRPr="00EE3251">
        <w:t>27</w:t>
      </w:r>
      <w:r w:rsidRPr="00EE3251">
        <w:t>日</w:t>
      </w:r>
    </w:p>
    <w:p w14:paraId="7C75021F" w14:textId="27531323" w:rsidR="00A931EA" w:rsidRPr="00EE3251" w:rsidRDefault="00FB50A3" w:rsidP="002D5ED4">
      <w:pPr>
        <w:numPr>
          <w:ilvl w:val="0"/>
          <w:numId w:val="45"/>
        </w:numPr>
        <w:kinsoku w:val="0"/>
        <w:spacing w:line="240" w:lineRule="auto"/>
        <w:ind w:left="284" w:firstLine="0"/>
        <w:jc w:val="both"/>
      </w:pPr>
      <w:r w:rsidRPr="00E25992">
        <w:t>109</w:t>
      </w:r>
      <w:r w:rsidRPr="00E25992">
        <w:t>年實收資本額：</w:t>
      </w:r>
      <w:r w:rsidRPr="00E25992">
        <w:t>100,000</w:t>
      </w:r>
      <w:r w:rsidRPr="00E25992">
        <w:t>千元</w:t>
      </w:r>
    </w:p>
    <w:p w14:paraId="2FDF58A6" w14:textId="77777777" w:rsidR="00A931EA" w:rsidRPr="00EE3251" w:rsidRDefault="00A931EA" w:rsidP="002D5ED4">
      <w:pPr>
        <w:numPr>
          <w:ilvl w:val="0"/>
          <w:numId w:val="45"/>
        </w:numPr>
        <w:kinsoku w:val="0"/>
        <w:spacing w:line="240" w:lineRule="auto"/>
        <w:ind w:left="284" w:firstLine="0"/>
        <w:jc w:val="both"/>
      </w:pPr>
      <w:r w:rsidRPr="00EE3251">
        <w:t>負責人：董事長：許長豐</w:t>
      </w:r>
    </w:p>
    <w:p w14:paraId="265895AC" w14:textId="0262FF33" w:rsidR="00A931EA" w:rsidRPr="00EE3251" w:rsidRDefault="00A931EA" w:rsidP="002D5ED4">
      <w:pPr>
        <w:numPr>
          <w:ilvl w:val="0"/>
          <w:numId w:val="45"/>
        </w:numPr>
        <w:kinsoku w:val="0"/>
        <w:spacing w:line="240" w:lineRule="auto"/>
        <w:ind w:left="284" w:firstLine="0"/>
        <w:jc w:val="both"/>
      </w:pPr>
      <w:r w:rsidRPr="00EE3251">
        <w:t>上市上櫃狀況：</w:t>
      </w:r>
      <w:r w:rsidRPr="00EE3251">
        <w:sym w:font="Wingdings" w:char="F06F"/>
      </w:r>
      <w:r w:rsidRPr="00EE3251">
        <w:t>上市</w:t>
      </w:r>
      <w:r w:rsidRPr="00EE3251">
        <w:sym w:font="Wingdings" w:char="F06F"/>
      </w:r>
      <w:r w:rsidRPr="00EE3251">
        <w:t>上櫃</w:t>
      </w:r>
      <w:r w:rsidRPr="00EE3251">
        <w:sym w:font="Wingdings" w:char="F06F"/>
      </w:r>
      <w:r w:rsidRPr="00EE3251">
        <w:t>公開發行</w:t>
      </w:r>
      <w:r w:rsidR="00B6729F" w:rsidRPr="00B6729F">
        <w:rPr>
          <w:rFonts w:hint="eastAsia"/>
        </w:rPr>
        <w:t>■</w:t>
      </w:r>
      <w:r w:rsidRPr="00EE3251">
        <w:t>非公開發行</w:t>
      </w:r>
    </w:p>
    <w:p w14:paraId="2F72B842" w14:textId="77777777" w:rsidR="00A931EA" w:rsidRPr="00EE3251" w:rsidRDefault="00A931EA" w:rsidP="002D5ED4">
      <w:pPr>
        <w:numPr>
          <w:ilvl w:val="0"/>
          <w:numId w:val="45"/>
        </w:numPr>
        <w:kinsoku w:val="0"/>
        <w:spacing w:line="240" w:lineRule="auto"/>
        <w:ind w:left="284" w:firstLine="0"/>
        <w:jc w:val="both"/>
      </w:pPr>
      <w:r w:rsidRPr="00EE3251">
        <w:t>產業領域別：</w:t>
      </w:r>
      <w:r w:rsidRPr="00EE3251">
        <w:t>(</w:t>
      </w:r>
      <w:r w:rsidRPr="00EE3251">
        <w:t>請依申請單位主要產品勾選一項</w:t>
      </w:r>
      <w:r w:rsidRPr="00EE3251">
        <w:t>)</w:t>
      </w:r>
    </w:p>
    <w:tbl>
      <w:tblPr>
        <w:tblW w:w="5000" w:type="pct"/>
        <w:tblInd w:w="127" w:type="dxa"/>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000" w:firstRow="0" w:lastRow="0" w:firstColumn="0" w:lastColumn="0" w:noHBand="0" w:noVBand="0"/>
      </w:tblPr>
      <w:tblGrid>
        <w:gridCol w:w="3477"/>
        <w:gridCol w:w="2901"/>
        <w:gridCol w:w="2947"/>
      </w:tblGrid>
      <w:tr w:rsidR="00A931EA" w:rsidRPr="00EE3251" w14:paraId="02A6BCD1" w14:textId="77777777" w:rsidTr="00B6729F">
        <w:trPr>
          <w:trHeight w:val="285"/>
        </w:trPr>
        <w:tc>
          <w:tcPr>
            <w:tcW w:w="3544" w:type="dxa"/>
          </w:tcPr>
          <w:p w14:paraId="5F138E7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01.</w:t>
            </w:r>
            <w:r w:rsidRPr="00EE3251">
              <w:rPr>
                <w:sz w:val="19"/>
                <w:szCs w:val="19"/>
              </w:rPr>
              <w:t>食品製造業</w:t>
            </w:r>
          </w:p>
        </w:tc>
        <w:tc>
          <w:tcPr>
            <w:tcW w:w="2956" w:type="dxa"/>
          </w:tcPr>
          <w:p w14:paraId="0C4D914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02.</w:t>
            </w:r>
            <w:r w:rsidRPr="00EE3251">
              <w:rPr>
                <w:sz w:val="19"/>
                <w:szCs w:val="19"/>
              </w:rPr>
              <w:t>菸草製造業</w:t>
            </w:r>
          </w:p>
        </w:tc>
        <w:tc>
          <w:tcPr>
            <w:tcW w:w="3003" w:type="dxa"/>
          </w:tcPr>
          <w:p w14:paraId="16CAF1B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03.</w:t>
            </w:r>
            <w:r w:rsidRPr="00EE3251">
              <w:rPr>
                <w:sz w:val="19"/>
                <w:szCs w:val="19"/>
              </w:rPr>
              <w:t>紡織業</w:t>
            </w:r>
          </w:p>
        </w:tc>
      </w:tr>
      <w:tr w:rsidR="00A931EA" w:rsidRPr="00EE3251" w14:paraId="5AB93C62" w14:textId="77777777" w:rsidTr="00B6729F">
        <w:trPr>
          <w:trHeight w:val="286"/>
        </w:trPr>
        <w:tc>
          <w:tcPr>
            <w:tcW w:w="3544" w:type="dxa"/>
          </w:tcPr>
          <w:p w14:paraId="51A6432A"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04.</w:t>
            </w:r>
            <w:r w:rsidRPr="00EE3251">
              <w:rPr>
                <w:sz w:val="19"/>
                <w:szCs w:val="19"/>
              </w:rPr>
              <w:t>成衣及服飾品製造業</w:t>
            </w:r>
          </w:p>
        </w:tc>
        <w:tc>
          <w:tcPr>
            <w:tcW w:w="2956" w:type="dxa"/>
          </w:tcPr>
          <w:p w14:paraId="726B86A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05.</w:t>
            </w:r>
            <w:r w:rsidRPr="00EE3251">
              <w:rPr>
                <w:sz w:val="19"/>
                <w:szCs w:val="19"/>
              </w:rPr>
              <w:t>皮革、毛皮及其製品製造業</w:t>
            </w:r>
          </w:p>
        </w:tc>
        <w:tc>
          <w:tcPr>
            <w:tcW w:w="3003" w:type="dxa"/>
          </w:tcPr>
          <w:p w14:paraId="221A018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06.</w:t>
            </w:r>
            <w:r w:rsidRPr="00EE3251">
              <w:rPr>
                <w:sz w:val="19"/>
                <w:szCs w:val="19"/>
              </w:rPr>
              <w:t>木竹製品製造業</w:t>
            </w:r>
          </w:p>
        </w:tc>
      </w:tr>
      <w:tr w:rsidR="00A931EA" w:rsidRPr="00EE3251" w14:paraId="2F3388BE" w14:textId="77777777" w:rsidTr="00B6729F">
        <w:trPr>
          <w:trHeight w:val="285"/>
        </w:trPr>
        <w:tc>
          <w:tcPr>
            <w:tcW w:w="3544" w:type="dxa"/>
          </w:tcPr>
          <w:p w14:paraId="0F4E591E"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07.</w:t>
            </w:r>
            <w:r w:rsidRPr="00EE3251">
              <w:rPr>
                <w:sz w:val="19"/>
                <w:szCs w:val="19"/>
              </w:rPr>
              <w:t>家具製造業</w:t>
            </w:r>
          </w:p>
        </w:tc>
        <w:tc>
          <w:tcPr>
            <w:tcW w:w="2956" w:type="dxa"/>
          </w:tcPr>
          <w:p w14:paraId="4BBD7B6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08.</w:t>
            </w:r>
            <w:r w:rsidRPr="00EE3251">
              <w:rPr>
                <w:sz w:val="19"/>
                <w:szCs w:val="19"/>
              </w:rPr>
              <w:t>紙漿、紙及紙製品製造業</w:t>
            </w:r>
          </w:p>
        </w:tc>
        <w:tc>
          <w:tcPr>
            <w:tcW w:w="3003" w:type="dxa"/>
          </w:tcPr>
          <w:p w14:paraId="3F33543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09.</w:t>
            </w:r>
            <w:r w:rsidRPr="00EE3251">
              <w:rPr>
                <w:sz w:val="19"/>
                <w:szCs w:val="19"/>
              </w:rPr>
              <w:t>印刷及資料儲存媒體複製業</w:t>
            </w:r>
          </w:p>
        </w:tc>
      </w:tr>
      <w:tr w:rsidR="00A931EA" w:rsidRPr="00EE3251" w14:paraId="773B27E8" w14:textId="77777777" w:rsidTr="00B6729F">
        <w:trPr>
          <w:trHeight w:val="286"/>
        </w:trPr>
        <w:tc>
          <w:tcPr>
            <w:tcW w:w="3544" w:type="dxa"/>
          </w:tcPr>
          <w:p w14:paraId="6711C00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10.</w:t>
            </w:r>
            <w:r w:rsidRPr="00EE3251">
              <w:rPr>
                <w:sz w:val="19"/>
                <w:szCs w:val="19"/>
              </w:rPr>
              <w:t>化學材料製造業</w:t>
            </w:r>
          </w:p>
        </w:tc>
        <w:tc>
          <w:tcPr>
            <w:tcW w:w="2956" w:type="dxa"/>
          </w:tcPr>
          <w:p w14:paraId="2F00D90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11.</w:t>
            </w:r>
            <w:r w:rsidRPr="00EE3251">
              <w:rPr>
                <w:sz w:val="19"/>
                <w:szCs w:val="19"/>
              </w:rPr>
              <w:t>化學製品製造業</w:t>
            </w:r>
          </w:p>
        </w:tc>
        <w:tc>
          <w:tcPr>
            <w:tcW w:w="3003" w:type="dxa"/>
          </w:tcPr>
          <w:p w14:paraId="4E92F7D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12.</w:t>
            </w:r>
            <w:r w:rsidRPr="00EE3251">
              <w:rPr>
                <w:sz w:val="19"/>
                <w:szCs w:val="19"/>
              </w:rPr>
              <w:t>石油及煤製品製造業</w:t>
            </w:r>
          </w:p>
        </w:tc>
      </w:tr>
      <w:tr w:rsidR="00A931EA" w:rsidRPr="00EE3251" w14:paraId="55C8503A" w14:textId="77777777" w:rsidTr="00B6729F">
        <w:trPr>
          <w:trHeight w:val="286"/>
        </w:trPr>
        <w:tc>
          <w:tcPr>
            <w:tcW w:w="3544" w:type="dxa"/>
          </w:tcPr>
          <w:p w14:paraId="3376D49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13.</w:t>
            </w:r>
            <w:r w:rsidRPr="00EE3251">
              <w:rPr>
                <w:sz w:val="19"/>
                <w:szCs w:val="19"/>
              </w:rPr>
              <w:t>橡膠製品製造業</w:t>
            </w:r>
          </w:p>
        </w:tc>
        <w:tc>
          <w:tcPr>
            <w:tcW w:w="2956" w:type="dxa"/>
          </w:tcPr>
          <w:p w14:paraId="70C64825"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14.</w:t>
            </w:r>
            <w:r w:rsidRPr="00EE3251">
              <w:rPr>
                <w:sz w:val="19"/>
                <w:szCs w:val="19"/>
              </w:rPr>
              <w:t>塑膠製品製造業</w:t>
            </w:r>
          </w:p>
        </w:tc>
        <w:tc>
          <w:tcPr>
            <w:tcW w:w="3003" w:type="dxa"/>
          </w:tcPr>
          <w:p w14:paraId="01CAA27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15.</w:t>
            </w:r>
            <w:r w:rsidRPr="00EE3251">
              <w:rPr>
                <w:sz w:val="19"/>
                <w:szCs w:val="19"/>
              </w:rPr>
              <w:t>非金屬礦物製品製造業</w:t>
            </w:r>
          </w:p>
        </w:tc>
      </w:tr>
      <w:tr w:rsidR="00A931EA" w:rsidRPr="00EE3251" w14:paraId="5C0E9F1E" w14:textId="77777777" w:rsidTr="00B6729F">
        <w:trPr>
          <w:trHeight w:val="285"/>
        </w:trPr>
        <w:tc>
          <w:tcPr>
            <w:tcW w:w="3544" w:type="dxa"/>
          </w:tcPr>
          <w:p w14:paraId="00BAB17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16.</w:t>
            </w:r>
            <w:r w:rsidRPr="00EE3251">
              <w:rPr>
                <w:sz w:val="19"/>
                <w:szCs w:val="19"/>
              </w:rPr>
              <w:t>基本金屬製造業</w:t>
            </w:r>
          </w:p>
        </w:tc>
        <w:tc>
          <w:tcPr>
            <w:tcW w:w="2956" w:type="dxa"/>
          </w:tcPr>
          <w:p w14:paraId="1536FE65"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17.</w:t>
            </w:r>
            <w:r w:rsidRPr="00EE3251">
              <w:rPr>
                <w:sz w:val="19"/>
                <w:szCs w:val="19"/>
              </w:rPr>
              <w:t>金屬製品製造業</w:t>
            </w:r>
          </w:p>
        </w:tc>
        <w:tc>
          <w:tcPr>
            <w:tcW w:w="3003" w:type="dxa"/>
          </w:tcPr>
          <w:p w14:paraId="79CA2C3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18.</w:t>
            </w:r>
            <w:r w:rsidRPr="00EE3251">
              <w:rPr>
                <w:sz w:val="19"/>
                <w:szCs w:val="19"/>
              </w:rPr>
              <w:t>機械設備製造業</w:t>
            </w:r>
          </w:p>
        </w:tc>
      </w:tr>
      <w:tr w:rsidR="00A931EA" w:rsidRPr="00EE3251" w14:paraId="5AF4D608" w14:textId="77777777" w:rsidTr="00B6729F">
        <w:trPr>
          <w:trHeight w:val="286"/>
        </w:trPr>
        <w:tc>
          <w:tcPr>
            <w:tcW w:w="3544" w:type="dxa"/>
          </w:tcPr>
          <w:p w14:paraId="37FB2A6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19.</w:t>
            </w:r>
            <w:r w:rsidRPr="00EE3251">
              <w:rPr>
                <w:sz w:val="19"/>
                <w:szCs w:val="19"/>
              </w:rPr>
              <w:t>電腦、電子產品及光學製品製造業</w:t>
            </w:r>
          </w:p>
        </w:tc>
        <w:tc>
          <w:tcPr>
            <w:tcW w:w="2956" w:type="dxa"/>
          </w:tcPr>
          <w:p w14:paraId="399759FC"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20.</w:t>
            </w:r>
            <w:r w:rsidRPr="00EE3251">
              <w:rPr>
                <w:sz w:val="19"/>
                <w:szCs w:val="19"/>
              </w:rPr>
              <w:t>電子零組件製造業</w:t>
            </w:r>
          </w:p>
        </w:tc>
        <w:tc>
          <w:tcPr>
            <w:tcW w:w="3003" w:type="dxa"/>
          </w:tcPr>
          <w:p w14:paraId="7E63EFD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21.</w:t>
            </w:r>
            <w:r w:rsidRPr="00EE3251">
              <w:rPr>
                <w:sz w:val="19"/>
                <w:szCs w:val="19"/>
              </w:rPr>
              <w:t>電力設備製造業</w:t>
            </w:r>
          </w:p>
        </w:tc>
      </w:tr>
      <w:tr w:rsidR="00A931EA" w:rsidRPr="00EE3251" w14:paraId="0A992BD7" w14:textId="77777777" w:rsidTr="00B6729F">
        <w:trPr>
          <w:trHeight w:val="285"/>
        </w:trPr>
        <w:tc>
          <w:tcPr>
            <w:tcW w:w="3544" w:type="dxa"/>
          </w:tcPr>
          <w:p w14:paraId="7DC3E351" w14:textId="5E110F01" w:rsidR="00A931EA" w:rsidRPr="00EE3251" w:rsidRDefault="00B6729F" w:rsidP="004F3EFB">
            <w:pPr>
              <w:widowControl/>
              <w:autoSpaceDE w:val="0"/>
              <w:autoSpaceDN w:val="0"/>
              <w:snapToGrid w:val="0"/>
              <w:spacing w:line="240" w:lineRule="auto"/>
              <w:ind w:left="200" w:rightChars="50" w:right="120" w:hangingChars="125" w:hanging="200"/>
              <w:textAlignment w:val="bottom"/>
              <w:rPr>
                <w:sz w:val="19"/>
                <w:szCs w:val="19"/>
              </w:rPr>
            </w:pPr>
            <w:r w:rsidRPr="00B6729F">
              <w:rPr>
                <w:rFonts w:hint="eastAsia"/>
                <w:sz w:val="16"/>
                <w:szCs w:val="19"/>
              </w:rPr>
              <w:t>■</w:t>
            </w:r>
            <w:r w:rsidR="00A931EA" w:rsidRPr="00EE3251">
              <w:rPr>
                <w:sz w:val="19"/>
                <w:szCs w:val="19"/>
              </w:rPr>
              <w:t>22.</w:t>
            </w:r>
            <w:r w:rsidR="00A931EA" w:rsidRPr="00EE3251">
              <w:rPr>
                <w:sz w:val="19"/>
                <w:szCs w:val="19"/>
              </w:rPr>
              <w:t>汽車及其零件製造業</w:t>
            </w:r>
          </w:p>
        </w:tc>
        <w:tc>
          <w:tcPr>
            <w:tcW w:w="2956" w:type="dxa"/>
          </w:tcPr>
          <w:p w14:paraId="5EF4A8A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23.</w:t>
            </w:r>
            <w:r w:rsidRPr="00EE3251">
              <w:rPr>
                <w:sz w:val="19"/>
                <w:szCs w:val="19"/>
              </w:rPr>
              <w:t>藥品製造業</w:t>
            </w:r>
          </w:p>
        </w:tc>
        <w:tc>
          <w:tcPr>
            <w:tcW w:w="3003" w:type="dxa"/>
          </w:tcPr>
          <w:p w14:paraId="6AF66BF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24.</w:t>
            </w:r>
            <w:r w:rsidRPr="00EE3251">
              <w:rPr>
                <w:sz w:val="19"/>
                <w:szCs w:val="19"/>
              </w:rPr>
              <w:t>其他製造業</w:t>
            </w:r>
          </w:p>
        </w:tc>
      </w:tr>
      <w:tr w:rsidR="00A931EA" w:rsidRPr="00EE3251" w14:paraId="39264EDA" w14:textId="77777777" w:rsidTr="00B6729F">
        <w:trPr>
          <w:trHeight w:val="286"/>
        </w:trPr>
        <w:tc>
          <w:tcPr>
            <w:tcW w:w="3544" w:type="dxa"/>
          </w:tcPr>
          <w:p w14:paraId="31339EAA"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25.</w:t>
            </w:r>
            <w:r w:rsidRPr="00EE3251">
              <w:rPr>
                <w:sz w:val="19"/>
                <w:szCs w:val="19"/>
              </w:rPr>
              <w:t>技術服務業</w:t>
            </w:r>
          </w:p>
        </w:tc>
        <w:tc>
          <w:tcPr>
            <w:tcW w:w="2956" w:type="dxa"/>
          </w:tcPr>
          <w:p w14:paraId="245AA525"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26.</w:t>
            </w:r>
            <w:r w:rsidRPr="00EE3251">
              <w:rPr>
                <w:sz w:val="19"/>
                <w:szCs w:val="19"/>
              </w:rPr>
              <w:t>批發業</w:t>
            </w:r>
          </w:p>
        </w:tc>
        <w:tc>
          <w:tcPr>
            <w:tcW w:w="3003" w:type="dxa"/>
          </w:tcPr>
          <w:p w14:paraId="447E378F"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27.</w:t>
            </w:r>
            <w:r w:rsidRPr="00EE3251">
              <w:rPr>
                <w:sz w:val="19"/>
                <w:szCs w:val="19"/>
              </w:rPr>
              <w:t>零售業</w:t>
            </w:r>
          </w:p>
        </w:tc>
      </w:tr>
      <w:tr w:rsidR="00A931EA" w:rsidRPr="00EE3251" w14:paraId="06D78E06" w14:textId="77777777" w:rsidTr="00B6729F">
        <w:trPr>
          <w:trHeight w:val="286"/>
        </w:trPr>
        <w:tc>
          <w:tcPr>
            <w:tcW w:w="3544" w:type="dxa"/>
          </w:tcPr>
          <w:p w14:paraId="0DABDC3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28.</w:t>
            </w:r>
            <w:r w:rsidRPr="00EE3251">
              <w:rPr>
                <w:sz w:val="19"/>
                <w:szCs w:val="19"/>
              </w:rPr>
              <w:t>物流業</w:t>
            </w:r>
          </w:p>
        </w:tc>
        <w:tc>
          <w:tcPr>
            <w:tcW w:w="2956" w:type="dxa"/>
          </w:tcPr>
          <w:p w14:paraId="152CB7E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29.</w:t>
            </w:r>
            <w:r w:rsidRPr="00EE3251">
              <w:rPr>
                <w:sz w:val="19"/>
                <w:szCs w:val="19"/>
              </w:rPr>
              <w:t>餐飲業</w:t>
            </w:r>
          </w:p>
        </w:tc>
        <w:tc>
          <w:tcPr>
            <w:tcW w:w="3003" w:type="dxa"/>
          </w:tcPr>
          <w:p w14:paraId="6F96CA3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30.</w:t>
            </w:r>
            <w:r w:rsidRPr="00EE3251">
              <w:rPr>
                <w:sz w:val="19"/>
                <w:szCs w:val="19"/>
              </w:rPr>
              <w:t>管理顧問業</w:t>
            </w:r>
          </w:p>
        </w:tc>
      </w:tr>
      <w:tr w:rsidR="00A931EA" w:rsidRPr="00EE3251" w14:paraId="281BBAEA" w14:textId="77777777" w:rsidTr="00B6729F">
        <w:trPr>
          <w:trHeight w:val="285"/>
        </w:trPr>
        <w:tc>
          <w:tcPr>
            <w:tcW w:w="3544" w:type="dxa"/>
          </w:tcPr>
          <w:p w14:paraId="167035F4"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31.</w:t>
            </w:r>
            <w:r w:rsidRPr="00EE3251">
              <w:rPr>
                <w:sz w:val="19"/>
                <w:szCs w:val="19"/>
              </w:rPr>
              <w:t>國際貿易業</w:t>
            </w:r>
          </w:p>
        </w:tc>
        <w:tc>
          <w:tcPr>
            <w:tcW w:w="2956" w:type="dxa"/>
          </w:tcPr>
          <w:p w14:paraId="69D286D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32.</w:t>
            </w:r>
            <w:r w:rsidRPr="00EE3251">
              <w:rPr>
                <w:sz w:val="19"/>
                <w:szCs w:val="19"/>
              </w:rPr>
              <w:t>會議展覽業</w:t>
            </w:r>
          </w:p>
        </w:tc>
        <w:tc>
          <w:tcPr>
            <w:tcW w:w="3003" w:type="dxa"/>
          </w:tcPr>
          <w:p w14:paraId="4C8BBE9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33.</w:t>
            </w:r>
            <w:r w:rsidRPr="00EE3251">
              <w:rPr>
                <w:sz w:val="19"/>
                <w:szCs w:val="19"/>
              </w:rPr>
              <w:t>廣告業</w:t>
            </w:r>
          </w:p>
        </w:tc>
      </w:tr>
      <w:tr w:rsidR="00A931EA" w:rsidRPr="00EE3251" w14:paraId="2CFDABBB" w14:textId="77777777" w:rsidTr="00B6729F">
        <w:trPr>
          <w:trHeight w:val="286"/>
        </w:trPr>
        <w:tc>
          <w:tcPr>
            <w:tcW w:w="3544" w:type="dxa"/>
          </w:tcPr>
          <w:p w14:paraId="4ADE79D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34.</w:t>
            </w:r>
            <w:r w:rsidRPr="00EE3251">
              <w:rPr>
                <w:sz w:val="19"/>
                <w:szCs w:val="19"/>
              </w:rPr>
              <w:t>商業設計業</w:t>
            </w:r>
          </w:p>
        </w:tc>
        <w:tc>
          <w:tcPr>
            <w:tcW w:w="2956" w:type="dxa"/>
          </w:tcPr>
          <w:p w14:paraId="53F567A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35.</w:t>
            </w:r>
            <w:r w:rsidRPr="00EE3251">
              <w:rPr>
                <w:sz w:val="19"/>
                <w:szCs w:val="19"/>
              </w:rPr>
              <w:t>電子商務業</w:t>
            </w:r>
          </w:p>
        </w:tc>
        <w:tc>
          <w:tcPr>
            <w:tcW w:w="3003" w:type="dxa"/>
          </w:tcPr>
          <w:p w14:paraId="08973CA1"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36.</w:t>
            </w:r>
            <w:r w:rsidRPr="00EE3251">
              <w:rPr>
                <w:sz w:val="19"/>
                <w:szCs w:val="19"/>
              </w:rPr>
              <w:t>商業連鎖加盟服務</w:t>
            </w:r>
          </w:p>
        </w:tc>
      </w:tr>
      <w:tr w:rsidR="00A931EA" w:rsidRPr="00EE3251" w14:paraId="19C45D49" w14:textId="77777777" w:rsidTr="00B6729F">
        <w:trPr>
          <w:trHeight w:val="286"/>
        </w:trPr>
        <w:tc>
          <w:tcPr>
            <w:tcW w:w="3544" w:type="dxa"/>
          </w:tcPr>
          <w:p w14:paraId="1AB1E41A"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37.</w:t>
            </w:r>
            <w:r w:rsidRPr="00EE3251">
              <w:rPr>
                <w:sz w:val="19"/>
                <w:szCs w:val="19"/>
              </w:rPr>
              <w:t>其他</w:t>
            </w:r>
          </w:p>
        </w:tc>
        <w:tc>
          <w:tcPr>
            <w:tcW w:w="2956" w:type="dxa"/>
          </w:tcPr>
          <w:p w14:paraId="358871A4"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p>
        </w:tc>
        <w:tc>
          <w:tcPr>
            <w:tcW w:w="3003" w:type="dxa"/>
          </w:tcPr>
          <w:p w14:paraId="4E7C8342"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sz w:val="19"/>
                <w:szCs w:val="19"/>
              </w:rPr>
            </w:pPr>
          </w:p>
        </w:tc>
      </w:tr>
    </w:tbl>
    <w:p w14:paraId="1D3B78FC" w14:textId="4A0265AA" w:rsidR="00D074DA" w:rsidRDefault="00D074DA" w:rsidP="00A931EA">
      <w:pPr>
        <w:kinsoku w:val="0"/>
        <w:spacing w:afterLines="50" w:after="120" w:line="240" w:lineRule="auto"/>
        <w:jc w:val="both"/>
      </w:pPr>
    </w:p>
    <w:p w14:paraId="02A333AF" w14:textId="06B6F93D" w:rsidR="00A931EA" w:rsidRDefault="00D074DA" w:rsidP="00C03319">
      <w:pPr>
        <w:widowControl/>
        <w:adjustRightInd/>
        <w:spacing w:line="240" w:lineRule="auto"/>
        <w:textAlignment w:val="auto"/>
      </w:pPr>
      <w:r>
        <w:br w:type="page"/>
      </w:r>
    </w:p>
    <w:p w14:paraId="4805AB6D" w14:textId="77777777" w:rsidR="00357F1B" w:rsidRPr="00357F1B" w:rsidRDefault="00357F1B" w:rsidP="002D5ED4">
      <w:pPr>
        <w:pStyle w:val="affc"/>
        <w:numPr>
          <w:ilvl w:val="0"/>
          <w:numId w:val="47"/>
        </w:numPr>
        <w:kinsoku w:val="0"/>
        <w:spacing w:afterLines="50" w:after="120"/>
        <w:ind w:leftChars="0"/>
        <w:jc w:val="both"/>
        <w:rPr>
          <w:rFonts w:asciiTheme="minorEastAsia" w:eastAsiaTheme="minorEastAsia" w:hAnsiTheme="minorEastAsia"/>
          <w:b/>
          <w:sz w:val="24"/>
        </w:rPr>
      </w:pPr>
      <w:r w:rsidRPr="00357F1B">
        <w:rPr>
          <w:rFonts w:asciiTheme="minorEastAsia" w:eastAsiaTheme="minorEastAsia" w:hAnsiTheme="minorEastAsia"/>
          <w:b/>
          <w:sz w:val="24"/>
        </w:rPr>
        <w:lastRenderedPageBreak/>
        <w:t>博遠智能科技股</w:t>
      </w:r>
      <w:r w:rsidRPr="00357F1B">
        <w:rPr>
          <w:rFonts w:asciiTheme="minorEastAsia" w:eastAsiaTheme="minorEastAsia" w:hAnsiTheme="minorEastAsia" w:hint="eastAsia"/>
          <w:b/>
          <w:sz w:val="24"/>
        </w:rPr>
        <w:t>份有限公司</w:t>
      </w:r>
    </w:p>
    <w:p w14:paraId="17C0C589" w14:textId="464CA8FB" w:rsidR="00357F1B" w:rsidRPr="00357F1B" w:rsidRDefault="00357F1B" w:rsidP="00357F1B">
      <w:pPr>
        <w:kinsoku w:val="0"/>
        <w:spacing w:afterLines="50" w:after="120" w:line="240" w:lineRule="auto"/>
        <w:ind w:left="9" w:firstLineChars="232" w:firstLine="557"/>
        <w:jc w:val="both"/>
      </w:pPr>
      <w:r w:rsidRPr="00357F1B">
        <w:rPr>
          <w:rFonts w:hint="eastAsia"/>
        </w:rPr>
        <w:t>博遠智能科技股份有限公司</w:t>
      </w:r>
      <w:r w:rsidRPr="00357F1B">
        <w:t>(</w:t>
      </w:r>
      <w:r w:rsidRPr="00357F1B">
        <w:rPr>
          <w:rFonts w:hint="eastAsia"/>
        </w:rPr>
        <w:t>以下簡稱博遠</w:t>
      </w:r>
      <w:r w:rsidRPr="00357F1B">
        <w:t>)</w:t>
      </w:r>
      <w:r w:rsidRPr="00357F1B">
        <w:rPr>
          <w:rFonts w:hint="eastAsia"/>
        </w:rPr>
        <w:t>於</w:t>
      </w:r>
      <w:r w:rsidRPr="00357F1B">
        <w:t>2015</w:t>
      </w:r>
      <w:r w:rsidRPr="00357F1B">
        <w:rPr>
          <w:rFonts w:hint="eastAsia"/>
        </w:rPr>
        <w:t>年</w:t>
      </w:r>
      <w:r w:rsidRPr="00357F1B">
        <w:t>9</w:t>
      </w:r>
      <w:r w:rsidRPr="00357F1B">
        <w:rPr>
          <w:rFonts w:hint="eastAsia"/>
        </w:rPr>
        <w:t>月成立，公司定位為穿戴式行動視訊智能感測方案與雲端服務提供者，致力創新與高難度產品研發，產品重心集中於</w:t>
      </w:r>
      <w:r w:rsidRPr="00357F1B">
        <w:rPr>
          <w:rFonts w:hint="eastAsia"/>
        </w:rPr>
        <w:t>M</w:t>
      </w:r>
      <w:r w:rsidRPr="00357F1B">
        <w:t>obile AI</w:t>
      </w:r>
      <w:r w:rsidRPr="00357F1B">
        <w:rPr>
          <w:rFonts w:hint="eastAsia"/>
        </w:rPr>
        <w:t>、</w:t>
      </w:r>
      <w:r w:rsidRPr="00357F1B">
        <w:rPr>
          <w:rFonts w:hint="eastAsia"/>
        </w:rPr>
        <w:t>4</w:t>
      </w:r>
      <w:r w:rsidRPr="00357F1B">
        <w:t>G/</w:t>
      </w:r>
      <w:r w:rsidRPr="00357F1B">
        <w:rPr>
          <w:rFonts w:hint="eastAsia"/>
        </w:rPr>
        <w:t>5</w:t>
      </w:r>
      <w:r w:rsidRPr="00357F1B">
        <w:t>G</w:t>
      </w:r>
      <w:r w:rsidRPr="00357F1B">
        <w:rPr>
          <w:rFonts w:hint="eastAsia"/>
        </w:rPr>
        <w:t>雲端穿戴式與機動快速佈署視訊系統產品研發，市場</w:t>
      </w:r>
      <w:r w:rsidRPr="00357F1B">
        <w:t>專注智慧城市安全與企業工廠安全領域，</w:t>
      </w:r>
      <w:r w:rsidRPr="00357F1B">
        <w:rPr>
          <w:rFonts w:hint="eastAsia"/>
        </w:rPr>
        <w:t>目前國內已超過一半以上執法單位使用本公司技術，大量運用在科技執法維安及智慧工廠應用上，</w:t>
      </w:r>
      <w:r w:rsidRPr="00357F1B">
        <w:t>目標成為</w:t>
      </w:r>
      <w:r w:rsidRPr="00357F1B">
        <w:rPr>
          <w:rFonts w:hint="eastAsia"/>
        </w:rPr>
        <w:t>國際</w:t>
      </w:r>
      <w:r w:rsidRPr="00357F1B">
        <w:t>行動智能影像領導者</w:t>
      </w:r>
      <w:r w:rsidRPr="00357F1B">
        <w:rPr>
          <w:rFonts w:hint="eastAsia"/>
        </w:rPr>
        <w:t>。</w:t>
      </w:r>
    </w:p>
    <w:p w14:paraId="0909D4CE" w14:textId="66E4E02E" w:rsidR="00357F1B" w:rsidRDefault="00357F1B" w:rsidP="002D5ED4">
      <w:pPr>
        <w:numPr>
          <w:ilvl w:val="0"/>
          <w:numId w:val="60"/>
        </w:numPr>
        <w:kinsoku w:val="0"/>
        <w:spacing w:line="240" w:lineRule="auto"/>
        <w:ind w:hanging="196"/>
      </w:pPr>
      <w:r w:rsidRPr="00357F1B">
        <w:rPr>
          <w:rFonts w:hint="eastAsia"/>
        </w:rPr>
        <w:t>創立日期：</w:t>
      </w:r>
      <w:r w:rsidRPr="00357F1B">
        <w:t>105</w:t>
      </w:r>
      <w:r w:rsidRPr="00357F1B">
        <w:rPr>
          <w:rFonts w:hint="eastAsia"/>
        </w:rPr>
        <w:t>年</w:t>
      </w:r>
      <w:r w:rsidRPr="00357F1B">
        <w:t>9</w:t>
      </w:r>
      <w:r w:rsidRPr="00357F1B">
        <w:rPr>
          <w:rFonts w:hint="eastAsia"/>
        </w:rPr>
        <w:t>月</w:t>
      </w:r>
      <w:r w:rsidRPr="00357F1B">
        <w:t>14</w:t>
      </w:r>
      <w:r w:rsidRPr="00357F1B">
        <w:rPr>
          <w:rFonts w:hint="eastAsia"/>
        </w:rPr>
        <w:t>日</w:t>
      </w:r>
    </w:p>
    <w:p w14:paraId="4CE11E44" w14:textId="5323FB25" w:rsidR="00357F1B" w:rsidRPr="00357F1B" w:rsidRDefault="00357F1B" w:rsidP="002D5ED4">
      <w:pPr>
        <w:numPr>
          <w:ilvl w:val="0"/>
          <w:numId w:val="60"/>
        </w:numPr>
        <w:kinsoku w:val="0"/>
        <w:spacing w:line="240" w:lineRule="auto"/>
        <w:ind w:hanging="196"/>
      </w:pPr>
      <w:r w:rsidRPr="00357F1B">
        <w:t>108</w:t>
      </w:r>
      <w:r w:rsidRPr="00357F1B">
        <w:rPr>
          <w:rFonts w:hint="eastAsia"/>
        </w:rPr>
        <w:t>年實收資本額：</w:t>
      </w:r>
      <w:r w:rsidRPr="00357F1B">
        <w:t>38,200</w:t>
      </w:r>
      <w:r w:rsidRPr="00357F1B">
        <w:rPr>
          <w:rFonts w:hint="eastAsia"/>
        </w:rPr>
        <w:t>千元</w:t>
      </w:r>
    </w:p>
    <w:p w14:paraId="59359CFB" w14:textId="77777777" w:rsidR="00357F1B" w:rsidRPr="00357F1B" w:rsidRDefault="00357F1B" w:rsidP="002D5ED4">
      <w:pPr>
        <w:numPr>
          <w:ilvl w:val="0"/>
          <w:numId w:val="60"/>
        </w:numPr>
        <w:kinsoku w:val="0"/>
        <w:spacing w:line="240" w:lineRule="auto"/>
        <w:ind w:hanging="196"/>
      </w:pPr>
      <w:r w:rsidRPr="00357F1B">
        <w:rPr>
          <w:rFonts w:hint="eastAsia"/>
        </w:rPr>
        <w:t>負責人：游人諭</w:t>
      </w:r>
    </w:p>
    <w:p w14:paraId="78D42139" w14:textId="77777777" w:rsidR="00357F1B" w:rsidRPr="00357F1B" w:rsidRDefault="00357F1B" w:rsidP="002D5ED4">
      <w:pPr>
        <w:numPr>
          <w:ilvl w:val="0"/>
          <w:numId w:val="60"/>
        </w:numPr>
        <w:kinsoku w:val="0"/>
        <w:spacing w:line="240" w:lineRule="auto"/>
        <w:ind w:hanging="196"/>
      </w:pPr>
      <w:r w:rsidRPr="00357F1B">
        <w:rPr>
          <w:rFonts w:hint="eastAsia"/>
        </w:rPr>
        <w:t>上市上櫃狀況：</w:t>
      </w:r>
      <w:r w:rsidRPr="00357F1B">
        <w:sym w:font="Wingdings" w:char="F06F"/>
      </w:r>
      <w:r w:rsidRPr="00357F1B">
        <w:rPr>
          <w:rFonts w:hint="eastAsia"/>
        </w:rPr>
        <w:t>上市</w:t>
      </w:r>
      <w:r w:rsidRPr="00357F1B">
        <w:sym w:font="Wingdings" w:char="F06F"/>
      </w:r>
      <w:r w:rsidRPr="00357F1B">
        <w:rPr>
          <w:rFonts w:hint="eastAsia"/>
        </w:rPr>
        <w:t>上櫃</w:t>
      </w:r>
      <w:r w:rsidRPr="00357F1B">
        <w:sym w:font="Wingdings" w:char="F06F"/>
      </w:r>
      <w:r w:rsidRPr="00357F1B">
        <w:rPr>
          <w:rFonts w:hint="eastAsia"/>
        </w:rPr>
        <w:t>公開發行▓非公開發行</w:t>
      </w:r>
    </w:p>
    <w:p w14:paraId="7D0B71F4" w14:textId="77777777" w:rsidR="00357F1B" w:rsidRPr="00357F1B" w:rsidRDefault="00357F1B" w:rsidP="002D5ED4">
      <w:pPr>
        <w:numPr>
          <w:ilvl w:val="0"/>
          <w:numId w:val="60"/>
        </w:numPr>
        <w:kinsoku w:val="0"/>
        <w:spacing w:line="240" w:lineRule="auto"/>
        <w:ind w:hanging="196"/>
      </w:pPr>
      <w:r w:rsidRPr="00357F1B">
        <w:rPr>
          <w:rFonts w:hint="eastAsia"/>
        </w:rPr>
        <w:t>產業領域別：</w:t>
      </w:r>
      <w:r w:rsidRPr="00357F1B">
        <w:t>(</w:t>
      </w:r>
      <w:r w:rsidRPr="00357F1B">
        <w:rPr>
          <w:rFonts w:hint="eastAsia"/>
        </w:rPr>
        <w:t>請依申請單位主要產品勾選一項</w:t>
      </w:r>
      <w:r w:rsidRPr="00357F1B">
        <w:t>)</w:t>
      </w:r>
    </w:p>
    <w:tbl>
      <w:tblPr>
        <w:tblW w:w="5000" w:type="pct"/>
        <w:tblInd w:w="127" w:type="dxa"/>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000" w:firstRow="0" w:lastRow="0" w:firstColumn="0" w:lastColumn="0" w:noHBand="0" w:noVBand="0"/>
      </w:tblPr>
      <w:tblGrid>
        <w:gridCol w:w="3477"/>
        <w:gridCol w:w="2901"/>
        <w:gridCol w:w="2947"/>
      </w:tblGrid>
      <w:tr w:rsidR="00357F1B" w:rsidRPr="00EE3251" w14:paraId="02D58E1B" w14:textId="77777777" w:rsidTr="00357F1B">
        <w:trPr>
          <w:trHeight w:val="285"/>
        </w:trPr>
        <w:tc>
          <w:tcPr>
            <w:tcW w:w="3544" w:type="dxa"/>
          </w:tcPr>
          <w:p w14:paraId="3B1F8D5C"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01.</w:t>
            </w:r>
            <w:r w:rsidRPr="00EE3251">
              <w:rPr>
                <w:sz w:val="19"/>
                <w:szCs w:val="19"/>
              </w:rPr>
              <w:t>食品製造業</w:t>
            </w:r>
          </w:p>
        </w:tc>
        <w:tc>
          <w:tcPr>
            <w:tcW w:w="2956" w:type="dxa"/>
          </w:tcPr>
          <w:p w14:paraId="447ED5AB"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02.</w:t>
            </w:r>
            <w:r w:rsidRPr="00EE3251">
              <w:rPr>
                <w:sz w:val="19"/>
                <w:szCs w:val="19"/>
              </w:rPr>
              <w:t>菸草製造業</w:t>
            </w:r>
          </w:p>
        </w:tc>
        <w:tc>
          <w:tcPr>
            <w:tcW w:w="3003" w:type="dxa"/>
          </w:tcPr>
          <w:p w14:paraId="50D7D364"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03.</w:t>
            </w:r>
            <w:r w:rsidRPr="00EE3251">
              <w:rPr>
                <w:sz w:val="19"/>
                <w:szCs w:val="19"/>
              </w:rPr>
              <w:t>紡織業</w:t>
            </w:r>
          </w:p>
        </w:tc>
      </w:tr>
      <w:tr w:rsidR="00357F1B" w:rsidRPr="00EE3251" w14:paraId="764C657E" w14:textId="77777777" w:rsidTr="00357F1B">
        <w:trPr>
          <w:trHeight w:val="286"/>
        </w:trPr>
        <w:tc>
          <w:tcPr>
            <w:tcW w:w="3544" w:type="dxa"/>
          </w:tcPr>
          <w:p w14:paraId="55B94F10"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04.</w:t>
            </w:r>
            <w:r w:rsidRPr="00EE3251">
              <w:rPr>
                <w:sz w:val="19"/>
                <w:szCs w:val="19"/>
              </w:rPr>
              <w:t>成衣及服飾品製造業</w:t>
            </w:r>
          </w:p>
        </w:tc>
        <w:tc>
          <w:tcPr>
            <w:tcW w:w="2956" w:type="dxa"/>
          </w:tcPr>
          <w:p w14:paraId="411B0DEE"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05.</w:t>
            </w:r>
            <w:r w:rsidRPr="00EE3251">
              <w:rPr>
                <w:sz w:val="19"/>
                <w:szCs w:val="19"/>
              </w:rPr>
              <w:t>皮革、毛皮及其製品製造業</w:t>
            </w:r>
          </w:p>
        </w:tc>
        <w:tc>
          <w:tcPr>
            <w:tcW w:w="3003" w:type="dxa"/>
          </w:tcPr>
          <w:p w14:paraId="45F22A45"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06.</w:t>
            </w:r>
            <w:r w:rsidRPr="00EE3251">
              <w:rPr>
                <w:sz w:val="19"/>
                <w:szCs w:val="19"/>
              </w:rPr>
              <w:t>木竹製品製造業</w:t>
            </w:r>
          </w:p>
        </w:tc>
      </w:tr>
      <w:tr w:rsidR="00357F1B" w:rsidRPr="00EE3251" w14:paraId="53CC28D0" w14:textId="77777777" w:rsidTr="00357F1B">
        <w:trPr>
          <w:trHeight w:val="285"/>
        </w:trPr>
        <w:tc>
          <w:tcPr>
            <w:tcW w:w="3544" w:type="dxa"/>
          </w:tcPr>
          <w:p w14:paraId="6BDE771A"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07.</w:t>
            </w:r>
            <w:r w:rsidRPr="00EE3251">
              <w:rPr>
                <w:sz w:val="19"/>
                <w:szCs w:val="19"/>
              </w:rPr>
              <w:t>家具製造業</w:t>
            </w:r>
          </w:p>
        </w:tc>
        <w:tc>
          <w:tcPr>
            <w:tcW w:w="2956" w:type="dxa"/>
          </w:tcPr>
          <w:p w14:paraId="508C02AD"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08.</w:t>
            </w:r>
            <w:r w:rsidRPr="00EE3251">
              <w:rPr>
                <w:sz w:val="19"/>
                <w:szCs w:val="19"/>
              </w:rPr>
              <w:t>紙漿、紙及紙製品製造業</w:t>
            </w:r>
          </w:p>
        </w:tc>
        <w:tc>
          <w:tcPr>
            <w:tcW w:w="3003" w:type="dxa"/>
          </w:tcPr>
          <w:p w14:paraId="264F85C9"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09.</w:t>
            </w:r>
            <w:r w:rsidRPr="00EE3251">
              <w:rPr>
                <w:sz w:val="19"/>
                <w:szCs w:val="19"/>
              </w:rPr>
              <w:t>印刷及資料儲存媒體複製業</w:t>
            </w:r>
          </w:p>
        </w:tc>
      </w:tr>
      <w:tr w:rsidR="00357F1B" w:rsidRPr="00EE3251" w14:paraId="1A411D95" w14:textId="77777777" w:rsidTr="00357F1B">
        <w:trPr>
          <w:trHeight w:val="286"/>
        </w:trPr>
        <w:tc>
          <w:tcPr>
            <w:tcW w:w="3544" w:type="dxa"/>
          </w:tcPr>
          <w:p w14:paraId="5A46A7A0"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10.</w:t>
            </w:r>
            <w:r w:rsidRPr="00EE3251">
              <w:rPr>
                <w:sz w:val="19"/>
                <w:szCs w:val="19"/>
              </w:rPr>
              <w:t>化學材料製造業</w:t>
            </w:r>
          </w:p>
        </w:tc>
        <w:tc>
          <w:tcPr>
            <w:tcW w:w="2956" w:type="dxa"/>
          </w:tcPr>
          <w:p w14:paraId="63998CD3"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11.</w:t>
            </w:r>
            <w:r w:rsidRPr="00EE3251">
              <w:rPr>
                <w:sz w:val="19"/>
                <w:szCs w:val="19"/>
              </w:rPr>
              <w:t>化學製品製造業</w:t>
            </w:r>
          </w:p>
        </w:tc>
        <w:tc>
          <w:tcPr>
            <w:tcW w:w="3003" w:type="dxa"/>
          </w:tcPr>
          <w:p w14:paraId="14BC637B"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12.</w:t>
            </w:r>
            <w:r w:rsidRPr="00EE3251">
              <w:rPr>
                <w:sz w:val="19"/>
                <w:szCs w:val="19"/>
              </w:rPr>
              <w:t>石油及煤製品製造業</w:t>
            </w:r>
          </w:p>
        </w:tc>
      </w:tr>
      <w:tr w:rsidR="00357F1B" w:rsidRPr="00EE3251" w14:paraId="594AFB04" w14:textId="77777777" w:rsidTr="00357F1B">
        <w:trPr>
          <w:trHeight w:val="286"/>
        </w:trPr>
        <w:tc>
          <w:tcPr>
            <w:tcW w:w="3544" w:type="dxa"/>
          </w:tcPr>
          <w:p w14:paraId="4F18A3F0"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13.</w:t>
            </w:r>
            <w:r w:rsidRPr="00EE3251">
              <w:rPr>
                <w:sz w:val="19"/>
                <w:szCs w:val="19"/>
              </w:rPr>
              <w:t>橡膠製品製造業</w:t>
            </w:r>
          </w:p>
        </w:tc>
        <w:tc>
          <w:tcPr>
            <w:tcW w:w="2956" w:type="dxa"/>
          </w:tcPr>
          <w:p w14:paraId="7F55FA9C"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14.</w:t>
            </w:r>
            <w:r w:rsidRPr="00EE3251">
              <w:rPr>
                <w:sz w:val="19"/>
                <w:szCs w:val="19"/>
              </w:rPr>
              <w:t>塑膠製品製造業</w:t>
            </w:r>
          </w:p>
        </w:tc>
        <w:tc>
          <w:tcPr>
            <w:tcW w:w="3003" w:type="dxa"/>
          </w:tcPr>
          <w:p w14:paraId="207C3D5E"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15.</w:t>
            </w:r>
            <w:r w:rsidRPr="00EE3251">
              <w:rPr>
                <w:sz w:val="19"/>
                <w:szCs w:val="19"/>
              </w:rPr>
              <w:t>非金屬礦物製品製造業</w:t>
            </w:r>
          </w:p>
        </w:tc>
      </w:tr>
      <w:tr w:rsidR="00357F1B" w:rsidRPr="00EE3251" w14:paraId="3880FCA7" w14:textId="77777777" w:rsidTr="00357F1B">
        <w:trPr>
          <w:trHeight w:val="285"/>
        </w:trPr>
        <w:tc>
          <w:tcPr>
            <w:tcW w:w="3544" w:type="dxa"/>
          </w:tcPr>
          <w:p w14:paraId="2C8CA750"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16.</w:t>
            </w:r>
            <w:r w:rsidRPr="00EE3251">
              <w:rPr>
                <w:sz w:val="19"/>
                <w:szCs w:val="19"/>
              </w:rPr>
              <w:t>基本金屬製造業</w:t>
            </w:r>
          </w:p>
        </w:tc>
        <w:tc>
          <w:tcPr>
            <w:tcW w:w="2956" w:type="dxa"/>
          </w:tcPr>
          <w:p w14:paraId="2AFB8041"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17.</w:t>
            </w:r>
            <w:r w:rsidRPr="00EE3251">
              <w:rPr>
                <w:sz w:val="19"/>
                <w:szCs w:val="19"/>
              </w:rPr>
              <w:t>金屬製品製造業</w:t>
            </w:r>
          </w:p>
        </w:tc>
        <w:tc>
          <w:tcPr>
            <w:tcW w:w="3003" w:type="dxa"/>
          </w:tcPr>
          <w:p w14:paraId="0D740F70"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18.</w:t>
            </w:r>
            <w:r w:rsidRPr="00EE3251">
              <w:rPr>
                <w:sz w:val="19"/>
                <w:szCs w:val="19"/>
              </w:rPr>
              <w:t>機械設備製造業</w:t>
            </w:r>
          </w:p>
        </w:tc>
      </w:tr>
      <w:tr w:rsidR="00357F1B" w:rsidRPr="00EE3251" w14:paraId="3528E468" w14:textId="77777777" w:rsidTr="00357F1B">
        <w:trPr>
          <w:trHeight w:val="286"/>
        </w:trPr>
        <w:tc>
          <w:tcPr>
            <w:tcW w:w="3544" w:type="dxa"/>
          </w:tcPr>
          <w:p w14:paraId="476958A7"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19.</w:t>
            </w:r>
            <w:r w:rsidRPr="00EE3251">
              <w:rPr>
                <w:sz w:val="19"/>
                <w:szCs w:val="19"/>
              </w:rPr>
              <w:t>電腦、電子產品及光學製品製造業</w:t>
            </w:r>
          </w:p>
        </w:tc>
        <w:tc>
          <w:tcPr>
            <w:tcW w:w="2956" w:type="dxa"/>
          </w:tcPr>
          <w:p w14:paraId="2F7ACB2C" w14:textId="3D7D0617" w:rsidR="00357F1B" w:rsidRPr="00EE3251" w:rsidRDefault="00357F1B" w:rsidP="009E4CA4">
            <w:pPr>
              <w:widowControl/>
              <w:autoSpaceDE w:val="0"/>
              <w:autoSpaceDN w:val="0"/>
              <w:snapToGrid w:val="0"/>
              <w:spacing w:line="240" w:lineRule="auto"/>
              <w:ind w:left="200" w:rightChars="50" w:right="120" w:hangingChars="125" w:hanging="200"/>
              <w:textAlignment w:val="bottom"/>
              <w:rPr>
                <w:sz w:val="19"/>
                <w:szCs w:val="19"/>
              </w:rPr>
            </w:pPr>
            <w:r w:rsidRPr="00B6729F">
              <w:rPr>
                <w:rFonts w:hint="eastAsia"/>
                <w:sz w:val="16"/>
                <w:szCs w:val="19"/>
              </w:rPr>
              <w:t>■</w:t>
            </w:r>
            <w:r>
              <w:rPr>
                <w:sz w:val="19"/>
                <w:szCs w:val="19"/>
              </w:rPr>
              <w:t>2</w:t>
            </w:r>
            <w:r w:rsidRPr="00EE3251">
              <w:rPr>
                <w:sz w:val="19"/>
                <w:szCs w:val="19"/>
              </w:rPr>
              <w:t>0.</w:t>
            </w:r>
            <w:r w:rsidRPr="00EE3251">
              <w:rPr>
                <w:sz w:val="19"/>
                <w:szCs w:val="19"/>
              </w:rPr>
              <w:t>電子零組件製造業</w:t>
            </w:r>
          </w:p>
        </w:tc>
        <w:tc>
          <w:tcPr>
            <w:tcW w:w="3003" w:type="dxa"/>
          </w:tcPr>
          <w:p w14:paraId="14D11BEC"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21.</w:t>
            </w:r>
            <w:r w:rsidRPr="00EE3251">
              <w:rPr>
                <w:sz w:val="19"/>
                <w:szCs w:val="19"/>
              </w:rPr>
              <w:t>電力設備製造業</w:t>
            </w:r>
          </w:p>
        </w:tc>
      </w:tr>
      <w:tr w:rsidR="00357F1B" w:rsidRPr="00EE3251" w14:paraId="1DDB1152" w14:textId="77777777" w:rsidTr="00357F1B">
        <w:trPr>
          <w:trHeight w:val="285"/>
        </w:trPr>
        <w:tc>
          <w:tcPr>
            <w:tcW w:w="3544" w:type="dxa"/>
          </w:tcPr>
          <w:p w14:paraId="7CCF420B"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22.</w:t>
            </w:r>
            <w:r w:rsidRPr="00EE3251">
              <w:rPr>
                <w:sz w:val="19"/>
                <w:szCs w:val="19"/>
              </w:rPr>
              <w:t>汽車及其零件製造業</w:t>
            </w:r>
          </w:p>
        </w:tc>
        <w:tc>
          <w:tcPr>
            <w:tcW w:w="2956" w:type="dxa"/>
          </w:tcPr>
          <w:p w14:paraId="36259F26"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23.</w:t>
            </w:r>
            <w:r w:rsidRPr="00EE3251">
              <w:rPr>
                <w:sz w:val="19"/>
                <w:szCs w:val="19"/>
              </w:rPr>
              <w:t>藥品製造業</w:t>
            </w:r>
          </w:p>
        </w:tc>
        <w:tc>
          <w:tcPr>
            <w:tcW w:w="3003" w:type="dxa"/>
          </w:tcPr>
          <w:p w14:paraId="5C575815"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24.</w:t>
            </w:r>
            <w:r w:rsidRPr="00EE3251">
              <w:rPr>
                <w:sz w:val="19"/>
                <w:szCs w:val="19"/>
              </w:rPr>
              <w:t>其他製造業</w:t>
            </w:r>
          </w:p>
        </w:tc>
      </w:tr>
      <w:tr w:rsidR="00357F1B" w:rsidRPr="00EE3251" w14:paraId="73719DB5" w14:textId="77777777" w:rsidTr="00357F1B">
        <w:trPr>
          <w:trHeight w:val="286"/>
        </w:trPr>
        <w:tc>
          <w:tcPr>
            <w:tcW w:w="3544" w:type="dxa"/>
          </w:tcPr>
          <w:p w14:paraId="78343BA5"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25.</w:t>
            </w:r>
            <w:r w:rsidRPr="00EE3251">
              <w:rPr>
                <w:sz w:val="19"/>
                <w:szCs w:val="19"/>
              </w:rPr>
              <w:t>技術服務業</w:t>
            </w:r>
          </w:p>
        </w:tc>
        <w:tc>
          <w:tcPr>
            <w:tcW w:w="2956" w:type="dxa"/>
          </w:tcPr>
          <w:p w14:paraId="06E12660"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26.</w:t>
            </w:r>
            <w:r w:rsidRPr="00EE3251">
              <w:rPr>
                <w:sz w:val="19"/>
                <w:szCs w:val="19"/>
              </w:rPr>
              <w:t>批發業</w:t>
            </w:r>
          </w:p>
        </w:tc>
        <w:tc>
          <w:tcPr>
            <w:tcW w:w="3003" w:type="dxa"/>
          </w:tcPr>
          <w:p w14:paraId="0689E70D"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27.</w:t>
            </w:r>
            <w:r w:rsidRPr="00EE3251">
              <w:rPr>
                <w:sz w:val="19"/>
                <w:szCs w:val="19"/>
              </w:rPr>
              <w:t>零售業</w:t>
            </w:r>
          </w:p>
        </w:tc>
      </w:tr>
      <w:tr w:rsidR="00357F1B" w:rsidRPr="00EE3251" w14:paraId="5A8A46D9" w14:textId="77777777" w:rsidTr="00357F1B">
        <w:trPr>
          <w:trHeight w:val="286"/>
        </w:trPr>
        <w:tc>
          <w:tcPr>
            <w:tcW w:w="3544" w:type="dxa"/>
          </w:tcPr>
          <w:p w14:paraId="68BC2D9A"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28.</w:t>
            </w:r>
            <w:r w:rsidRPr="00EE3251">
              <w:rPr>
                <w:sz w:val="19"/>
                <w:szCs w:val="19"/>
              </w:rPr>
              <w:t>物流業</w:t>
            </w:r>
          </w:p>
        </w:tc>
        <w:tc>
          <w:tcPr>
            <w:tcW w:w="2956" w:type="dxa"/>
          </w:tcPr>
          <w:p w14:paraId="162E48BC"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29.</w:t>
            </w:r>
            <w:r w:rsidRPr="00EE3251">
              <w:rPr>
                <w:sz w:val="19"/>
                <w:szCs w:val="19"/>
              </w:rPr>
              <w:t>餐飲業</w:t>
            </w:r>
          </w:p>
        </w:tc>
        <w:tc>
          <w:tcPr>
            <w:tcW w:w="3003" w:type="dxa"/>
          </w:tcPr>
          <w:p w14:paraId="08A91B55"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30.</w:t>
            </w:r>
            <w:r w:rsidRPr="00EE3251">
              <w:rPr>
                <w:sz w:val="19"/>
                <w:szCs w:val="19"/>
              </w:rPr>
              <w:t>管理顧問業</w:t>
            </w:r>
          </w:p>
        </w:tc>
      </w:tr>
      <w:tr w:rsidR="00357F1B" w:rsidRPr="00EE3251" w14:paraId="6263C5E3" w14:textId="77777777" w:rsidTr="00357F1B">
        <w:trPr>
          <w:trHeight w:val="285"/>
        </w:trPr>
        <w:tc>
          <w:tcPr>
            <w:tcW w:w="3544" w:type="dxa"/>
          </w:tcPr>
          <w:p w14:paraId="05CCCACD"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31.</w:t>
            </w:r>
            <w:r w:rsidRPr="00EE3251">
              <w:rPr>
                <w:sz w:val="19"/>
                <w:szCs w:val="19"/>
              </w:rPr>
              <w:t>國際貿易業</w:t>
            </w:r>
          </w:p>
        </w:tc>
        <w:tc>
          <w:tcPr>
            <w:tcW w:w="2956" w:type="dxa"/>
          </w:tcPr>
          <w:p w14:paraId="1C8CD764"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32.</w:t>
            </w:r>
            <w:r w:rsidRPr="00EE3251">
              <w:rPr>
                <w:sz w:val="19"/>
                <w:szCs w:val="19"/>
              </w:rPr>
              <w:t>會議展覽業</w:t>
            </w:r>
          </w:p>
        </w:tc>
        <w:tc>
          <w:tcPr>
            <w:tcW w:w="3003" w:type="dxa"/>
          </w:tcPr>
          <w:p w14:paraId="622FE4A7"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33.</w:t>
            </w:r>
            <w:r w:rsidRPr="00EE3251">
              <w:rPr>
                <w:sz w:val="19"/>
                <w:szCs w:val="19"/>
              </w:rPr>
              <w:t>廣告業</w:t>
            </w:r>
          </w:p>
        </w:tc>
      </w:tr>
      <w:tr w:rsidR="00357F1B" w:rsidRPr="00EE3251" w14:paraId="145E2871" w14:textId="77777777" w:rsidTr="00357F1B">
        <w:trPr>
          <w:trHeight w:val="286"/>
        </w:trPr>
        <w:tc>
          <w:tcPr>
            <w:tcW w:w="3544" w:type="dxa"/>
          </w:tcPr>
          <w:p w14:paraId="28AB92E6"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34.</w:t>
            </w:r>
            <w:r w:rsidRPr="00EE3251">
              <w:rPr>
                <w:sz w:val="19"/>
                <w:szCs w:val="19"/>
              </w:rPr>
              <w:t>商業設計業</w:t>
            </w:r>
          </w:p>
        </w:tc>
        <w:tc>
          <w:tcPr>
            <w:tcW w:w="2956" w:type="dxa"/>
          </w:tcPr>
          <w:p w14:paraId="592F3794"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35.</w:t>
            </w:r>
            <w:r w:rsidRPr="00EE3251">
              <w:rPr>
                <w:sz w:val="19"/>
                <w:szCs w:val="19"/>
              </w:rPr>
              <w:t>電子商務業</w:t>
            </w:r>
          </w:p>
        </w:tc>
        <w:tc>
          <w:tcPr>
            <w:tcW w:w="3003" w:type="dxa"/>
          </w:tcPr>
          <w:p w14:paraId="0374012F"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36.</w:t>
            </w:r>
            <w:r w:rsidRPr="00EE3251">
              <w:rPr>
                <w:sz w:val="19"/>
                <w:szCs w:val="19"/>
              </w:rPr>
              <w:t>商業連鎖加盟服務</w:t>
            </w:r>
          </w:p>
        </w:tc>
      </w:tr>
      <w:tr w:rsidR="00357F1B" w:rsidRPr="00EE3251" w14:paraId="02721B27" w14:textId="77777777" w:rsidTr="00357F1B">
        <w:trPr>
          <w:trHeight w:val="286"/>
        </w:trPr>
        <w:tc>
          <w:tcPr>
            <w:tcW w:w="3544" w:type="dxa"/>
          </w:tcPr>
          <w:p w14:paraId="7B422BA6"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r w:rsidRPr="00EE3251">
              <w:rPr>
                <w:sz w:val="19"/>
                <w:szCs w:val="19"/>
              </w:rPr>
              <w:sym w:font="Wingdings 2" w:char="F0A3"/>
            </w:r>
            <w:r w:rsidRPr="00EE3251">
              <w:rPr>
                <w:sz w:val="19"/>
                <w:szCs w:val="19"/>
              </w:rPr>
              <w:t>37.</w:t>
            </w:r>
            <w:r w:rsidRPr="00EE3251">
              <w:rPr>
                <w:sz w:val="19"/>
                <w:szCs w:val="19"/>
              </w:rPr>
              <w:t>其他</w:t>
            </w:r>
          </w:p>
        </w:tc>
        <w:tc>
          <w:tcPr>
            <w:tcW w:w="2956" w:type="dxa"/>
          </w:tcPr>
          <w:p w14:paraId="34916CC7"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p>
        </w:tc>
        <w:tc>
          <w:tcPr>
            <w:tcW w:w="3003" w:type="dxa"/>
          </w:tcPr>
          <w:p w14:paraId="4A06D04E" w14:textId="77777777" w:rsidR="00357F1B" w:rsidRPr="00EE3251" w:rsidRDefault="00357F1B" w:rsidP="009E4CA4">
            <w:pPr>
              <w:widowControl/>
              <w:autoSpaceDE w:val="0"/>
              <w:autoSpaceDN w:val="0"/>
              <w:snapToGrid w:val="0"/>
              <w:spacing w:line="240" w:lineRule="auto"/>
              <w:ind w:left="238" w:rightChars="50" w:right="120" w:hangingChars="125" w:hanging="238"/>
              <w:textAlignment w:val="bottom"/>
              <w:rPr>
                <w:sz w:val="19"/>
                <w:szCs w:val="19"/>
              </w:rPr>
            </w:pPr>
          </w:p>
        </w:tc>
      </w:tr>
    </w:tbl>
    <w:p w14:paraId="6E886056" w14:textId="77777777" w:rsidR="00357F1B" w:rsidRPr="00EE3251" w:rsidRDefault="00357F1B" w:rsidP="00357F1B">
      <w:pPr>
        <w:kinsoku w:val="0"/>
        <w:spacing w:afterLines="50" w:after="120" w:line="240" w:lineRule="auto"/>
        <w:jc w:val="both"/>
      </w:pPr>
    </w:p>
    <w:p w14:paraId="295E9594" w14:textId="6B8CCB91" w:rsidR="00357F1B" w:rsidRPr="00EE3251" w:rsidRDefault="00D074DA" w:rsidP="00D074DA">
      <w:pPr>
        <w:widowControl/>
        <w:adjustRightInd/>
        <w:spacing w:line="240" w:lineRule="auto"/>
        <w:textAlignment w:val="auto"/>
      </w:pPr>
      <w:r>
        <w:br w:type="page"/>
      </w:r>
    </w:p>
    <w:p w14:paraId="0D9D2F9F" w14:textId="77777777" w:rsidR="00A931EA" w:rsidRPr="00EE3251" w:rsidRDefault="00A931EA" w:rsidP="002D5ED4">
      <w:pPr>
        <w:numPr>
          <w:ilvl w:val="0"/>
          <w:numId w:val="38"/>
        </w:numPr>
        <w:kinsoku w:val="0"/>
        <w:spacing w:afterLines="50" w:after="120" w:line="240" w:lineRule="auto"/>
        <w:jc w:val="both"/>
      </w:pPr>
      <w:r w:rsidRPr="00EE3251">
        <w:lastRenderedPageBreak/>
        <w:t>主要股東及持股比例</w:t>
      </w:r>
    </w:p>
    <w:p w14:paraId="62389298" w14:textId="46CFCB46"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t>力晶積成電子製造股份有限公司</w:t>
      </w:r>
      <w:r w:rsidR="00686FCC">
        <w:rPr>
          <w:rFonts w:ascii="Times New Roman" w:hint="eastAsia"/>
          <w:b/>
          <w:sz w:val="24"/>
        </w:rPr>
        <w:t xml:space="preserve">  </w:t>
      </w:r>
    </w:p>
    <w:p w14:paraId="2F5CB506" w14:textId="6315373C" w:rsidR="00A931EA" w:rsidRPr="00EE3251" w:rsidRDefault="00A931EA" w:rsidP="00A931EA">
      <w:pPr>
        <w:kinsoku w:val="0"/>
        <w:spacing w:afterLines="50" w:after="120" w:line="240" w:lineRule="auto"/>
        <w:ind w:firstLineChars="236" w:firstLine="566"/>
        <w:jc w:val="both"/>
      </w:pPr>
      <w:r w:rsidRPr="00EE3251">
        <w:t>力積電的主要股東為力晶科技，其餘股東之持股皆不及</w:t>
      </w:r>
      <w:r w:rsidRPr="00EE3251">
        <w:t>1%</w:t>
      </w:r>
      <w:r w:rsidRPr="00EE3251">
        <w:t>，請參考</w:t>
      </w:r>
      <w:r w:rsidR="00C46121">
        <w:fldChar w:fldCharType="begin"/>
      </w:r>
      <w:r w:rsidR="00C46121">
        <w:instrText xml:space="preserve"> REF _Ref37931139 </w:instrText>
      </w:r>
      <w:r w:rsidR="00C46121">
        <w:fldChar w:fldCharType="separate"/>
      </w:r>
      <w:r w:rsidR="0082588F" w:rsidRPr="00E80A7A">
        <w:rPr>
          <w:rFonts w:ascii="標楷體" w:hAnsi="標楷體" w:hint="eastAsia"/>
        </w:rPr>
        <w:t>表</w:t>
      </w:r>
      <w:r w:rsidR="0082588F" w:rsidRPr="00E80A7A">
        <w:t>1.</w:t>
      </w:r>
      <w:r w:rsidR="0082588F">
        <w:rPr>
          <w:noProof/>
        </w:rPr>
        <w:t>1</w:t>
      </w:r>
      <w:r w:rsidR="00C46121">
        <w:rPr>
          <w:noProof/>
        </w:rPr>
        <w:fldChar w:fldCharType="end"/>
      </w:r>
      <w:r w:rsidRPr="00EE3251">
        <w:t>：</w:t>
      </w:r>
    </w:p>
    <w:p w14:paraId="25A6F21C" w14:textId="02532E3A" w:rsidR="00A931EA" w:rsidRPr="00E80A7A" w:rsidRDefault="00E80A7A" w:rsidP="00E80A7A">
      <w:pPr>
        <w:pStyle w:val="aff2"/>
        <w:rPr>
          <w:rFonts w:ascii="標楷體" w:eastAsia="標楷體" w:hAnsi="標楷體"/>
        </w:rPr>
      </w:pPr>
      <w:bookmarkStart w:id="16" w:name="_Ref37931139"/>
      <w:bookmarkStart w:id="17" w:name="_Toc37925914"/>
      <w:bookmarkStart w:id="18" w:name="_Toc38882173"/>
      <w:r w:rsidRPr="00E80A7A">
        <w:rPr>
          <w:rFonts w:ascii="標楷體" w:eastAsia="標楷體" w:hAnsi="標楷體" w:hint="eastAsia"/>
        </w:rPr>
        <w:t>表</w:t>
      </w:r>
      <w:r w:rsidRPr="00E80A7A">
        <w:rPr>
          <w:rFonts w:eastAsia="標楷體"/>
        </w:rPr>
        <w:t>1.</w:t>
      </w:r>
      <w:r w:rsidRPr="00E80A7A">
        <w:rPr>
          <w:rFonts w:eastAsia="標楷體"/>
        </w:rPr>
        <w:fldChar w:fldCharType="begin"/>
      </w:r>
      <w:r w:rsidRPr="00E80A7A">
        <w:rPr>
          <w:rFonts w:eastAsia="標楷體"/>
        </w:rPr>
        <w:instrText xml:space="preserve"> SEQ </w:instrText>
      </w:r>
      <w:r w:rsidRPr="00E80A7A">
        <w:rPr>
          <w:rFonts w:eastAsia="標楷體"/>
        </w:rPr>
        <w:instrText>表</w:instrText>
      </w:r>
      <w:r w:rsidRPr="00E80A7A">
        <w:rPr>
          <w:rFonts w:eastAsia="標楷體"/>
        </w:rPr>
        <w:instrText xml:space="preserve">1. \* ARABIC </w:instrText>
      </w:r>
      <w:r w:rsidRPr="00E80A7A">
        <w:rPr>
          <w:rFonts w:eastAsia="標楷體"/>
        </w:rPr>
        <w:fldChar w:fldCharType="separate"/>
      </w:r>
      <w:r w:rsidR="0082588F">
        <w:rPr>
          <w:rFonts w:eastAsia="標楷體"/>
          <w:noProof/>
        </w:rPr>
        <w:t>1</w:t>
      </w:r>
      <w:r w:rsidRPr="00E80A7A">
        <w:rPr>
          <w:rFonts w:eastAsia="標楷體"/>
        </w:rPr>
        <w:fldChar w:fldCharType="end"/>
      </w:r>
      <w:bookmarkStart w:id="19" w:name="_Ref37931126"/>
      <w:bookmarkEnd w:id="16"/>
      <w:r w:rsidR="00A931EA" w:rsidRPr="00E80A7A">
        <w:rPr>
          <w:rFonts w:ascii="標楷體" w:eastAsia="標楷體" w:hAnsi="標楷體"/>
        </w:rPr>
        <w:t>力積電主要股東</w:t>
      </w:r>
      <w:bookmarkEnd w:id="17"/>
      <w:bookmarkEnd w:id="18"/>
      <w:bookmarkEnd w:id="19"/>
    </w:p>
    <w:tbl>
      <w:tblPr>
        <w:tblpPr w:leftFromText="180" w:rightFromText="180" w:vertAnchor="text" w:horzAnchor="margin" w:tblpXSpec="center" w:tblpY="19"/>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636"/>
        <w:gridCol w:w="2693"/>
        <w:gridCol w:w="2552"/>
      </w:tblGrid>
      <w:tr w:rsidR="00A931EA" w:rsidRPr="00EE3251" w14:paraId="5B6EC140" w14:textId="77777777" w:rsidTr="004F3EFB">
        <w:tc>
          <w:tcPr>
            <w:tcW w:w="2636" w:type="dxa"/>
            <w:vAlign w:val="center"/>
          </w:tcPr>
          <w:p w14:paraId="10A2F5DD" w14:textId="77777777" w:rsidR="00A931EA" w:rsidRPr="00EE3251" w:rsidRDefault="00A931EA" w:rsidP="004F3EFB">
            <w:pPr>
              <w:spacing w:line="240" w:lineRule="auto"/>
              <w:jc w:val="center"/>
            </w:pPr>
            <w:r w:rsidRPr="00EE3251">
              <w:t>主要股東</w:t>
            </w:r>
          </w:p>
        </w:tc>
        <w:tc>
          <w:tcPr>
            <w:tcW w:w="2693" w:type="dxa"/>
            <w:vAlign w:val="center"/>
          </w:tcPr>
          <w:p w14:paraId="56BEE305" w14:textId="77777777" w:rsidR="00A931EA" w:rsidRPr="00EE3251" w:rsidRDefault="00A931EA" w:rsidP="004F3EFB">
            <w:pPr>
              <w:spacing w:line="240" w:lineRule="auto"/>
              <w:jc w:val="center"/>
            </w:pPr>
            <w:r w:rsidRPr="00EE3251">
              <w:t>持有股份</w:t>
            </w:r>
          </w:p>
        </w:tc>
        <w:tc>
          <w:tcPr>
            <w:tcW w:w="2552" w:type="dxa"/>
            <w:vAlign w:val="center"/>
          </w:tcPr>
          <w:p w14:paraId="74181872" w14:textId="77777777" w:rsidR="00A931EA" w:rsidRPr="00EE3251" w:rsidRDefault="00A931EA" w:rsidP="004F3EFB">
            <w:pPr>
              <w:spacing w:line="240" w:lineRule="auto"/>
              <w:jc w:val="center"/>
            </w:pPr>
            <w:r w:rsidRPr="00EE3251">
              <w:t>持股比例</w:t>
            </w:r>
          </w:p>
        </w:tc>
      </w:tr>
      <w:tr w:rsidR="00A931EA" w:rsidRPr="00EE3251" w14:paraId="6799EECE" w14:textId="77777777" w:rsidTr="004F3EFB">
        <w:tc>
          <w:tcPr>
            <w:tcW w:w="2636" w:type="dxa"/>
            <w:vAlign w:val="center"/>
          </w:tcPr>
          <w:p w14:paraId="42F8AD69" w14:textId="77777777" w:rsidR="00A931EA" w:rsidRPr="00EE3251" w:rsidRDefault="00A931EA" w:rsidP="004F3EFB">
            <w:pPr>
              <w:spacing w:line="240" w:lineRule="auto"/>
              <w:jc w:val="center"/>
            </w:pPr>
            <w:r w:rsidRPr="00EE3251">
              <w:t>力晶科技股份有限公司</w:t>
            </w:r>
          </w:p>
        </w:tc>
        <w:tc>
          <w:tcPr>
            <w:tcW w:w="2693" w:type="dxa"/>
            <w:vAlign w:val="center"/>
          </w:tcPr>
          <w:p w14:paraId="592163F8" w14:textId="77777777" w:rsidR="00A931EA" w:rsidRPr="00EE3251" w:rsidRDefault="00A931EA" w:rsidP="004F3EFB">
            <w:pPr>
              <w:spacing w:line="240" w:lineRule="auto"/>
              <w:jc w:val="center"/>
            </w:pPr>
            <w:r w:rsidRPr="00EE3251">
              <w:t>2,705,196,569</w:t>
            </w:r>
          </w:p>
        </w:tc>
        <w:tc>
          <w:tcPr>
            <w:tcW w:w="2552" w:type="dxa"/>
            <w:vAlign w:val="center"/>
          </w:tcPr>
          <w:p w14:paraId="7104FE3A" w14:textId="77777777" w:rsidR="00A931EA" w:rsidRPr="00EE3251" w:rsidRDefault="00A931EA" w:rsidP="004F3EFB">
            <w:pPr>
              <w:spacing w:line="240" w:lineRule="auto"/>
              <w:jc w:val="center"/>
            </w:pPr>
            <w:r w:rsidRPr="00EE3251">
              <w:t>87.12%</w:t>
            </w:r>
          </w:p>
        </w:tc>
      </w:tr>
      <w:tr w:rsidR="00A931EA" w:rsidRPr="00EE3251" w14:paraId="56454826" w14:textId="77777777" w:rsidTr="004F3EFB">
        <w:tc>
          <w:tcPr>
            <w:tcW w:w="2636" w:type="dxa"/>
            <w:vAlign w:val="center"/>
          </w:tcPr>
          <w:p w14:paraId="176B38B8" w14:textId="77777777" w:rsidR="00A931EA" w:rsidRPr="00EE3251" w:rsidRDefault="00A931EA" w:rsidP="004F3EFB">
            <w:pPr>
              <w:spacing w:line="240" w:lineRule="auto"/>
              <w:jc w:val="center"/>
            </w:pPr>
            <w:r w:rsidRPr="00EE3251">
              <w:t>合計</w:t>
            </w:r>
          </w:p>
        </w:tc>
        <w:tc>
          <w:tcPr>
            <w:tcW w:w="2693" w:type="dxa"/>
            <w:vAlign w:val="center"/>
          </w:tcPr>
          <w:p w14:paraId="076BA332" w14:textId="77777777" w:rsidR="00A931EA" w:rsidRPr="00EE3251" w:rsidRDefault="00A931EA" w:rsidP="004F3EFB">
            <w:pPr>
              <w:spacing w:line="240" w:lineRule="auto"/>
              <w:jc w:val="center"/>
            </w:pPr>
            <w:r w:rsidRPr="00EE3251">
              <w:t>2,705,196,569</w:t>
            </w:r>
          </w:p>
        </w:tc>
        <w:tc>
          <w:tcPr>
            <w:tcW w:w="2552" w:type="dxa"/>
            <w:vAlign w:val="center"/>
          </w:tcPr>
          <w:p w14:paraId="4760590E" w14:textId="77777777" w:rsidR="00A931EA" w:rsidRPr="00EE3251" w:rsidRDefault="00A931EA" w:rsidP="004F3EFB">
            <w:pPr>
              <w:spacing w:line="240" w:lineRule="auto"/>
              <w:jc w:val="center"/>
            </w:pPr>
            <w:r w:rsidRPr="00EE3251">
              <w:t>87.12%</w:t>
            </w:r>
          </w:p>
        </w:tc>
      </w:tr>
    </w:tbl>
    <w:p w14:paraId="3AEDC062" w14:textId="77777777" w:rsidR="00A931EA" w:rsidRPr="00EE3251" w:rsidRDefault="00A931EA" w:rsidP="00A931EA">
      <w:pPr>
        <w:kinsoku w:val="0"/>
        <w:spacing w:afterLines="50" w:after="120" w:line="240" w:lineRule="auto"/>
        <w:ind w:firstLineChars="295" w:firstLine="708"/>
        <w:jc w:val="center"/>
      </w:pPr>
    </w:p>
    <w:p w14:paraId="059A6023" w14:textId="6BCD7D99" w:rsidR="00A931EA" w:rsidRPr="00EE3251" w:rsidRDefault="00A931EA" w:rsidP="002D5ED4">
      <w:pPr>
        <w:pStyle w:val="affc"/>
        <w:numPr>
          <w:ilvl w:val="0"/>
          <w:numId w:val="47"/>
        </w:numPr>
        <w:kinsoku w:val="0"/>
        <w:spacing w:afterLines="50" w:after="120"/>
        <w:ind w:leftChars="0"/>
        <w:jc w:val="both"/>
        <w:rPr>
          <w:rFonts w:ascii="Times New Roman"/>
          <w:b/>
          <w:color w:val="000000"/>
          <w:sz w:val="24"/>
        </w:rPr>
      </w:pPr>
      <w:r w:rsidRPr="00EE3251">
        <w:rPr>
          <w:rFonts w:ascii="Times New Roman"/>
          <w:b/>
          <w:color w:val="000000"/>
          <w:sz w:val="24"/>
        </w:rPr>
        <w:t>車系統股份有限公司</w:t>
      </w:r>
    </w:p>
    <w:p w14:paraId="0E66DEDB" w14:textId="3DBB1581" w:rsidR="00A931EA" w:rsidRPr="00EE3251" w:rsidRDefault="00A931EA" w:rsidP="00A931EA">
      <w:pPr>
        <w:kinsoku w:val="0"/>
        <w:spacing w:afterLines="50" w:after="120" w:line="240" w:lineRule="auto"/>
        <w:ind w:firstLineChars="236" w:firstLine="566"/>
        <w:jc w:val="both"/>
      </w:pPr>
      <w:r w:rsidRPr="00EE3251">
        <w:rPr>
          <w:color w:val="000000"/>
        </w:rPr>
        <w:t>先進車系統股份有限公司為</w:t>
      </w:r>
      <w:r w:rsidRPr="00EE3251">
        <w:rPr>
          <w:color w:val="000000"/>
        </w:rPr>
        <w:t>100%</w:t>
      </w:r>
      <w:r w:rsidRPr="00EE3251">
        <w:t>AutoSysCo.,Ltd.</w:t>
      </w:r>
      <w:r w:rsidRPr="00EE3251">
        <w:t>投資的汽車</w:t>
      </w:r>
      <w:r w:rsidRPr="00EE3251">
        <w:t>ADAS</w:t>
      </w:r>
      <w:r w:rsidRPr="00EE3251">
        <w:t>與自動駕駛系統與方案公司，</w:t>
      </w:r>
      <w:r w:rsidRPr="00EE3251">
        <w:rPr>
          <w:color w:val="292929"/>
        </w:rPr>
        <w:t>母公司投資者全部為國內首屈一指之研究法人及台灣上市櫃公司</w:t>
      </w:r>
      <w:r w:rsidRPr="00EE3251">
        <w:t>，</w:t>
      </w:r>
      <w:r w:rsidRPr="00EE3251">
        <w:rPr>
          <w:color w:val="292929"/>
        </w:rPr>
        <w:t>為台灣近年來汽車電子資本額相對大型之新創公司</w:t>
      </w:r>
      <w:r w:rsidRPr="00EE3251">
        <w:t>。股東及持股比例如</w:t>
      </w:r>
      <w:r w:rsidR="00C46121">
        <w:fldChar w:fldCharType="begin"/>
      </w:r>
      <w:r w:rsidR="00C46121">
        <w:instrText xml:space="preserve"> REF _Ref37931168 </w:instrText>
      </w:r>
      <w:r w:rsidR="00C46121">
        <w:fldChar w:fldCharType="separate"/>
      </w:r>
      <w:r w:rsidR="0082588F" w:rsidRPr="00E80A7A">
        <w:rPr>
          <w:rFonts w:ascii="標楷體" w:hAnsi="標楷體" w:hint="eastAsia"/>
        </w:rPr>
        <w:t>表</w:t>
      </w:r>
      <w:r w:rsidR="0082588F" w:rsidRPr="00E80A7A">
        <w:t>1.</w:t>
      </w:r>
      <w:r w:rsidR="0082588F">
        <w:rPr>
          <w:noProof/>
        </w:rPr>
        <w:t>2</w:t>
      </w:r>
      <w:r w:rsidR="00C46121">
        <w:rPr>
          <w:noProof/>
        </w:rPr>
        <w:fldChar w:fldCharType="end"/>
      </w:r>
      <w:r w:rsidRPr="00EE3251">
        <w:t>：</w:t>
      </w:r>
    </w:p>
    <w:p w14:paraId="1B803D9E" w14:textId="116DBF6C" w:rsidR="00A931EA" w:rsidRPr="00E80A7A" w:rsidRDefault="00E80A7A" w:rsidP="00E80A7A">
      <w:pPr>
        <w:pStyle w:val="aff2"/>
        <w:rPr>
          <w:rFonts w:ascii="標楷體" w:eastAsia="標楷體" w:hAnsi="標楷體"/>
        </w:rPr>
      </w:pPr>
      <w:bookmarkStart w:id="20" w:name="_Ref37931168"/>
      <w:bookmarkStart w:id="21" w:name="_Toc37925915"/>
      <w:bookmarkStart w:id="22" w:name="_Toc38882174"/>
      <w:r w:rsidRPr="00E80A7A">
        <w:rPr>
          <w:rFonts w:ascii="標楷體" w:eastAsia="標楷體" w:hAnsi="標楷體" w:hint="eastAsia"/>
        </w:rPr>
        <w:t>表</w:t>
      </w:r>
      <w:r w:rsidRPr="00E80A7A">
        <w:rPr>
          <w:rFonts w:eastAsia="標楷體"/>
        </w:rPr>
        <w:t>1.</w:t>
      </w:r>
      <w:r w:rsidRPr="00E80A7A">
        <w:rPr>
          <w:rFonts w:eastAsia="標楷體"/>
        </w:rPr>
        <w:fldChar w:fldCharType="begin"/>
      </w:r>
      <w:r w:rsidRPr="00E80A7A">
        <w:rPr>
          <w:rFonts w:eastAsia="標楷體"/>
        </w:rPr>
        <w:instrText xml:space="preserve"> SEQ </w:instrText>
      </w:r>
      <w:r w:rsidRPr="00E80A7A">
        <w:rPr>
          <w:rFonts w:eastAsia="標楷體"/>
        </w:rPr>
        <w:instrText>表</w:instrText>
      </w:r>
      <w:r w:rsidRPr="00E80A7A">
        <w:rPr>
          <w:rFonts w:eastAsia="標楷體"/>
        </w:rPr>
        <w:instrText xml:space="preserve">1. \* ARABIC </w:instrText>
      </w:r>
      <w:r w:rsidRPr="00E80A7A">
        <w:rPr>
          <w:rFonts w:eastAsia="標楷體"/>
        </w:rPr>
        <w:fldChar w:fldCharType="separate"/>
      </w:r>
      <w:r w:rsidR="0082588F">
        <w:rPr>
          <w:rFonts w:eastAsia="標楷體"/>
          <w:noProof/>
        </w:rPr>
        <w:t>2</w:t>
      </w:r>
      <w:r w:rsidRPr="00E80A7A">
        <w:rPr>
          <w:rFonts w:eastAsia="標楷體"/>
        </w:rPr>
        <w:fldChar w:fldCharType="end"/>
      </w:r>
      <w:bookmarkEnd w:id="20"/>
      <w:r w:rsidR="00A931EA" w:rsidRPr="00E80A7A">
        <w:rPr>
          <w:rFonts w:ascii="標楷體" w:eastAsia="標楷體" w:hAnsi="標楷體"/>
        </w:rPr>
        <w:t>先進車主要股東</w:t>
      </w:r>
      <w:bookmarkEnd w:id="21"/>
      <w:bookmarkEnd w:id="22"/>
    </w:p>
    <w:tbl>
      <w:tblPr>
        <w:tblpPr w:leftFromText="180" w:rightFromText="180" w:vertAnchor="text" w:horzAnchor="margin" w:tblpXSpec="center" w:tblpY="15"/>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636"/>
        <w:gridCol w:w="2693"/>
        <w:gridCol w:w="2552"/>
      </w:tblGrid>
      <w:tr w:rsidR="00D07402" w:rsidRPr="00EE3251" w14:paraId="0CE74E29" w14:textId="77777777" w:rsidTr="00D07402">
        <w:tc>
          <w:tcPr>
            <w:tcW w:w="2636" w:type="dxa"/>
            <w:vAlign w:val="center"/>
          </w:tcPr>
          <w:p w14:paraId="492B6E3E" w14:textId="77777777" w:rsidR="00D07402" w:rsidRPr="00EE3251" w:rsidRDefault="00D07402" w:rsidP="00D07402">
            <w:pPr>
              <w:spacing w:line="240" w:lineRule="auto"/>
              <w:jc w:val="center"/>
            </w:pPr>
            <w:r w:rsidRPr="00EE3251">
              <w:t>主要股東</w:t>
            </w:r>
          </w:p>
        </w:tc>
        <w:tc>
          <w:tcPr>
            <w:tcW w:w="2693" w:type="dxa"/>
            <w:vAlign w:val="center"/>
          </w:tcPr>
          <w:p w14:paraId="223112A6" w14:textId="77777777" w:rsidR="00D07402" w:rsidRPr="00EE3251" w:rsidRDefault="00D07402" w:rsidP="00D07402">
            <w:pPr>
              <w:spacing w:line="240" w:lineRule="auto"/>
              <w:jc w:val="center"/>
            </w:pPr>
            <w:r w:rsidRPr="00EE3251">
              <w:t>持有股份</w:t>
            </w:r>
          </w:p>
        </w:tc>
        <w:tc>
          <w:tcPr>
            <w:tcW w:w="2552" w:type="dxa"/>
            <w:vAlign w:val="center"/>
          </w:tcPr>
          <w:p w14:paraId="4FA520C7" w14:textId="77777777" w:rsidR="00D07402" w:rsidRPr="00EE3251" w:rsidRDefault="00D07402" w:rsidP="00D07402">
            <w:pPr>
              <w:spacing w:line="240" w:lineRule="auto"/>
              <w:jc w:val="center"/>
            </w:pPr>
            <w:r w:rsidRPr="00EE3251">
              <w:t>持股比例</w:t>
            </w:r>
          </w:p>
        </w:tc>
      </w:tr>
      <w:tr w:rsidR="00D07402" w:rsidRPr="00EE3251" w14:paraId="3101DB6B" w14:textId="77777777" w:rsidTr="00D07402">
        <w:tc>
          <w:tcPr>
            <w:tcW w:w="2636" w:type="dxa"/>
            <w:vAlign w:val="center"/>
          </w:tcPr>
          <w:p w14:paraId="20AE2289" w14:textId="77777777" w:rsidR="00D07402" w:rsidRPr="00EE3251" w:rsidRDefault="00D07402" w:rsidP="00D07402">
            <w:pPr>
              <w:spacing w:line="240" w:lineRule="auto"/>
              <w:jc w:val="center"/>
            </w:pPr>
            <w:r w:rsidRPr="00EE3251">
              <w:t>AutoSysCo.,Ltd.</w:t>
            </w:r>
          </w:p>
        </w:tc>
        <w:tc>
          <w:tcPr>
            <w:tcW w:w="2693" w:type="dxa"/>
            <w:vAlign w:val="center"/>
          </w:tcPr>
          <w:p w14:paraId="536F989E" w14:textId="3911EF85" w:rsidR="00D07402" w:rsidRPr="00EE3251" w:rsidRDefault="00FB50A3" w:rsidP="00D07402">
            <w:pPr>
              <w:spacing w:line="240" w:lineRule="auto"/>
              <w:jc w:val="center"/>
            </w:pPr>
            <w:r>
              <w:t>10</w:t>
            </w:r>
            <w:r w:rsidR="00D07402" w:rsidRPr="00EE3251">
              <w:t>,000,000</w:t>
            </w:r>
            <w:r w:rsidR="00D07402" w:rsidRPr="00EE3251">
              <w:t>股</w:t>
            </w:r>
          </w:p>
        </w:tc>
        <w:tc>
          <w:tcPr>
            <w:tcW w:w="2552" w:type="dxa"/>
            <w:vAlign w:val="center"/>
          </w:tcPr>
          <w:p w14:paraId="7B3EBDBC" w14:textId="77777777" w:rsidR="00D07402" w:rsidRPr="00EE3251" w:rsidRDefault="00D07402" w:rsidP="00D07402">
            <w:pPr>
              <w:spacing w:line="240" w:lineRule="auto"/>
              <w:jc w:val="center"/>
            </w:pPr>
            <w:r w:rsidRPr="00EE3251">
              <w:t>100%</w:t>
            </w:r>
          </w:p>
        </w:tc>
      </w:tr>
      <w:tr w:rsidR="00D07402" w:rsidRPr="00EE3251" w14:paraId="61F532D4" w14:textId="77777777" w:rsidTr="00D07402">
        <w:tc>
          <w:tcPr>
            <w:tcW w:w="2636" w:type="dxa"/>
            <w:vAlign w:val="center"/>
          </w:tcPr>
          <w:p w14:paraId="2F4B771B" w14:textId="77777777" w:rsidR="00D07402" w:rsidRPr="00EE3251" w:rsidRDefault="00D07402" w:rsidP="00D07402">
            <w:pPr>
              <w:spacing w:line="240" w:lineRule="auto"/>
              <w:jc w:val="center"/>
            </w:pPr>
            <w:r w:rsidRPr="00EE3251">
              <w:t>合計</w:t>
            </w:r>
          </w:p>
        </w:tc>
        <w:tc>
          <w:tcPr>
            <w:tcW w:w="2693" w:type="dxa"/>
            <w:vAlign w:val="center"/>
          </w:tcPr>
          <w:p w14:paraId="7D251B79" w14:textId="001E97F0" w:rsidR="00D07402" w:rsidRPr="00EE3251" w:rsidRDefault="00FB50A3" w:rsidP="00D07402">
            <w:pPr>
              <w:spacing w:line="240" w:lineRule="auto"/>
              <w:jc w:val="center"/>
            </w:pPr>
            <w:r>
              <w:t>10</w:t>
            </w:r>
            <w:r w:rsidR="00D07402" w:rsidRPr="00EE3251">
              <w:t>,000,000</w:t>
            </w:r>
            <w:r w:rsidR="00D07402" w:rsidRPr="00EE3251">
              <w:t>股</w:t>
            </w:r>
          </w:p>
        </w:tc>
        <w:tc>
          <w:tcPr>
            <w:tcW w:w="2552" w:type="dxa"/>
            <w:vAlign w:val="center"/>
          </w:tcPr>
          <w:p w14:paraId="139BFAE7" w14:textId="77777777" w:rsidR="00D07402" w:rsidRPr="00EE3251" w:rsidRDefault="00D07402" w:rsidP="00D07402">
            <w:pPr>
              <w:spacing w:line="240" w:lineRule="auto"/>
              <w:jc w:val="center"/>
            </w:pPr>
            <w:r w:rsidRPr="00EE3251">
              <w:t>100%</w:t>
            </w:r>
          </w:p>
        </w:tc>
      </w:tr>
    </w:tbl>
    <w:p w14:paraId="7212A8A6" w14:textId="45A02E60" w:rsidR="00D07402" w:rsidRDefault="00D07402" w:rsidP="00D07402"/>
    <w:p w14:paraId="2D1FF1D1" w14:textId="77777777" w:rsidR="00D07402" w:rsidRPr="00D07402" w:rsidRDefault="00D07402" w:rsidP="00D07402"/>
    <w:p w14:paraId="60FE55F7" w14:textId="6FC1563C" w:rsidR="00A931EA" w:rsidRDefault="00A931EA" w:rsidP="00A931EA">
      <w:pPr>
        <w:pStyle w:val="affc"/>
        <w:rPr>
          <w:rFonts w:ascii="Times New Roman"/>
          <w:sz w:val="28"/>
          <w:szCs w:val="28"/>
        </w:rPr>
      </w:pPr>
    </w:p>
    <w:p w14:paraId="6716236C" w14:textId="651E4C07" w:rsidR="00D07402" w:rsidRDefault="00D07402" w:rsidP="00A931EA">
      <w:pPr>
        <w:pStyle w:val="affc"/>
        <w:rPr>
          <w:rFonts w:ascii="Times New Roman"/>
          <w:sz w:val="28"/>
          <w:szCs w:val="28"/>
        </w:rPr>
      </w:pPr>
    </w:p>
    <w:p w14:paraId="1695E36E" w14:textId="6C9C68CC" w:rsidR="000615AB" w:rsidRPr="000615AB" w:rsidRDefault="000615AB" w:rsidP="002D5ED4">
      <w:pPr>
        <w:pStyle w:val="affc"/>
        <w:numPr>
          <w:ilvl w:val="0"/>
          <w:numId w:val="47"/>
        </w:numPr>
        <w:kinsoku w:val="0"/>
        <w:spacing w:afterLines="50" w:after="120"/>
        <w:ind w:leftChars="0"/>
        <w:jc w:val="both"/>
        <w:rPr>
          <w:rFonts w:ascii="Times New Roman"/>
          <w:b/>
          <w:color w:val="000000"/>
          <w:sz w:val="24"/>
        </w:rPr>
      </w:pPr>
      <w:r w:rsidRPr="00CA4944">
        <w:rPr>
          <w:rFonts w:ascii="Times New Roman" w:hint="eastAsia"/>
          <w:b/>
          <w:color w:val="000000"/>
          <w:sz w:val="24"/>
        </w:rPr>
        <w:t>博遠智能科技股份有限公司</w:t>
      </w:r>
    </w:p>
    <w:p w14:paraId="11A6ECA9" w14:textId="4A72D37B" w:rsidR="000615AB" w:rsidRPr="00EE3251" w:rsidRDefault="000615AB" w:rsidP="000615AB">
      <w:pPr>
        <w:pStyle w:val="aff2"/>
        <w:rPr>
          <w:rFonts w:ascii="Times New Roman" w:eastAsia="標楷體" w:hAnsi="Times New Roman"/>
        </w:rPr>
      </w:pPr>
      <w:bookmarkStart w:id="23" w:name="_Toc38882175"/>
      <w:r>
        <w:rPr>
          <w:rFonts w:hint="eastAsia"/>
        </w:rPr>
        <w:t>表</w:t>
      </w:r>
      <w:r>
        <w:rPr>
          <w:rFonts w:hint="eastAsia"/>
        </w:rPr>
        <w:t>1.</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82588F">
        <w:rPr>
          <w:noProof/>
        </w:rPr>
        <w:t>3</w:t>
      </w:r>
      <w:r>
        <w:fldChar w:fldCharType="end"/>
      </w:r>
      <w:r>
        <w:rPr>
          <w:rFonts w:ascii="Times New Roman" w:eastAsia="標楷體" w:hAnsi="Times New Roman" w:hint="eastAsia"/>
        </w:rPr>
        <w:t>博遠智能</w:t>
      </w:r>
      <w:r w:rsidRPr="00EE3251">
        <w:rPr>
          <w:rFonts w:ascii="Times New Roman" w:eastAsia="標楷體" w:hAnsi="Times New Roman"/>
        </w:rPr>
        <w:t>主要股東</w:t>
      </w:r>
      <w:bookmarkEnd w:id="23"/>
    </w:p>
    <w:tbl>
      <w:tblPr>
        <w:tblpPr w:leftFromText="180" w:rightFromText="180" w:vertAnchor="text" w:horzAnchor="margin" w:tblpXSpec="center" w:tblpY="19"/>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636"/>
        <w:gridCol w:w="2693"/>
        <w:gridCol w:w="2552"/>
      </w:tblGrid>
      <w:tr w:rsidR="000615AB" w:rsidRPr="00EE3251" w14:paraId="2DF07F99" w14:textId="77777777" w:rsidTr="009E4CA4">
        <w:tc>
          <w:tcPr>
            <w:tcW w:w="2636" w:type="dxa"/>
            <w:vAlign w:val="center"/>
          </w:tcPr>
          <w:p w14:paraId="4BD1D9A6" w14:textId="77777777" w:rsidR="000615AB" w:rsidRPr="00EE3251" w:rsidRDefault="000615AB" w:rsidP="009E4CA4">
            <w:pPr>
              <w:spacing w:line="240" w:lineRule="auto"/>
              <w:jc w:val="center"/>
            </w:pPr>
            <w:r w:rsidRPr="00EE3251">
              <w:t>主要股東</w:t>
            </w:r>
          </w:p>
        </w:tc>
        <w:tc>
          <w:tcPr>
            <w:tcW w:w="2693" w:type="dxa"/>
            <w:vAlign w:val="center"/>
          </w:tcPr>
          <w:p w14:paraId="4C978F5E" w14:textId="77777777" w:rsidR="000615AB" w:rsidRPr="00EE3251" w:rsidRDefault="000615AB" w:rsidP="009E4CA4">
            <w:pPr>
              <w:spacing w:line="240" w:lineRule="auto"/>
              <w:jc w:val="center"/>
            </w:pPr>
            <w:r w:rsidRPr="00EE3251">
              <w:t>持有股份</w:t>
            </w:r>
          </w:p>
        </w:tc>
        <w:tc>
          <w:tcPr>
            <w:tcW w:w="2552" w:type="dxa"/>
            <w:vAlign w:val="center"/>
          </w:tcPr>
          <w:p w14:paraId="6D63EFB9" w14:textId="77777777" w:rsidR="000615AB" w:rsidRPr="00EE3251" w:rsidRDefault="000615AB" w:rsidP="009E4CA4">
            <w:pPr>
              <w:spacing w:line="240" w:lineRule="auto"/>
              <w:jc w:val="center"/>
            </w:pPr>
            <w:r w:rsidRPr="00EE3251">
              <w:t>持股比例</w:t>
            </w:r>
          </w:p>
        </w:tc>
      </w:tr>
      <w:tr w:rsidR="000615AB" w:rsidRPr="00EE3251" w14:paraId="166B1311" w14:textId="77777777" w:rsidTr="009E4CA4">
        <w:tc>
          <w:tcPr>
            <w:tcW w:w="2636" w:type="dxa"/>
            <w:vAlign w:val="center"/>
          </w:tcPr>
          <w:p w14:paraId="7E5BDFED" w14:textId="77777777" w:rsidR="000615AB" w:rsidRPr="00EE3251" w:rsidRDefault="000615AB" w:rsidP="009E4CA4">
            <w:pPr>
              <w:spacing w:line="240" w:lineRule="auto"/>
              <w:jc w:val="center"/>
            </w:pPr>
            <w:r>
              <w:rPr>
                <w:rFonts w:hint="eastAsia"/>
              </w:rPr>
              <w:t>游人諭</w:t>
            </w:r>
          </w:p>
        </w:tc>
        <w:tc>
          <w:tcPr>
            <w:tcW w:w="2693" w:type="dxa"/>
            <w:vAlign w:val="center"/>
          </w:tcPr>
          <w:p w14:paraId="25AA9504" w14:textId="77777777" w:rsidR="000615AB" w:rsidRPr="00EE3251" w:rsidRDefault="000615AB" w:rsidP="009E4CA4">
            <w:pPr>
              <w:spacing w:line="240" w:lineRule="auto"/>
              <w:jc w:val="center"/>
            </w:pPr>
            <w:r>
              <w:rPr>
                <w:rFonts w:hint="eastAsia"/>
              </w:rPr>
              <w:t>1</w:t>
            </w:r>
            <w:r>
              <w:t>,045,674</w:t>
            </w:r>
            <w:r w:rsidRPr="00EE3251">
              <w:t>股</w:t>
            </w:r>
          </w:p>
        </w:tc>
        <w:tc>
          <w:tcPr>
            <w:tcW w:w="2552" w:type="dxa"/>
            <w:vAlign w:val="center"/>
          </w:tcPr>
          <w:p w14:paraId="1C236F21" w14:textId="77777777" w:rsidR="000615AB" w:rsidRPr="00EE3251" w:rsidRDefault="000615AB" w:rsidP="009E4CA4">
            <w:pPr>
              <w:spacing w:line="240" w:lineRule="auto"/>
              <w:jc w:val="center"/>
            </w:pPr>
            <w:r>
              <w:t>27</w:t>
            </w:r>
            <w:r w:rsidRPr="00EE3251">
              <w:t>%</w:t>
            </w:r>
          </w:p>
        </w:tc>
      </w:tr>
      <w:tr w:rsidR="000615AB" w:rsidRPr="00EE3251" w14:paraId="1B0BB0D9" w14:textId="77777777" w:rsidTr="009E4CA4">
        <w:tc>
          <w:tcPr>
            <w:tcW w:w="2636" w:type="dxa"/>
            <w:vAlign w:val="center"/>
          </w:tcPr>
          <w:p w14:paraId="24C730FE" w14:textId="77777777" w:rsidR="000615AB" w:rsidRPr="00EE3251" w:rsidRDefault="000615AB" w:rsidP="009E4CA4">
            <w:pPr>
              <w:spacing w:line="240" w:lineRule="auto"/>
              <w:jc w:val="center"/>
            </w:pPr>
            <w:r w:rsidRPr="00E223A5">
              <w:rPr>
                <w:rFonts w:ascii="標楷體" w:hAnsi="標楷體" w:hint="eastAsia"/>
                <w:sz w:val="18"/>
                <w:szCs w:val="18"/>
              </w:rPr>
              <w:t>創新工業技術移轉股份有限公司</w:t>
            </w:r>
          </w:p>
        </w:tc>
        <w:tc>
          <w:tcPr>
            <w:tcW w:w="2693" w:type="dxa"/>
            <w:vAlign w:val="center"/>
          </w:tcPr>
          <w:p w14:paraId="08AF547F" w14:textId="77777777" w:rsidR="000615AB" w:rsidRPr="00EE3251" w:rsidRDefault="000615AB" w:rsidP="009E4CA4">
            <w:pPr>
              <w:spacing w:line="240" w:lineRule="auto"/>
              <w:jc w:val="center"/>
            </w:pPr>
            <w:r>
              <w:t>542,704</w:t>
            </w:r>
            <w:r>
              <w:rPr>
                <w:rFonts w:hint="eastAsia"/>
              </w:rPr>
              <w:t>股</w:t>
            </w:r>
          </w:p>
        </w:tc>
        <w:tc>
          <w:tcPr>
            <w:tcW w:w="2552" w:type="dxa"/>
            <w:vAlign w:val="center"/>
          </w:tcPr>
          <w:p w14:paraId="494945E8" w14:textId="77777777" w:rsidR="000615AB" w:rsidRPr="00EE3251" w:rsidRDefault="000615AB" w:rsidP="009E4CA4">
            <w:pPr>
              <w:spacing w:line="240" w:lineRule="auto"/>
              <w:jc w:val="center"/>
            </w:pPr>
            <w:r>
              <w:t>14</w:t>
            </w:r>
            <w:r>
              <w:rPr>
                <w:rFonts w:hint="eastAsia"/>
              </w:rPr>
              <w:t>%</w:t>
            </w:r>
          </w:p>
        </w:tc>
      </w:tr>
      <w:tr w:rsidR="000615AB" w:rsidRPr="00EE3251" w14:paraId="5C27197E" w14:textId="77777777" w:rsidTr="009E4CA4">
        <w:tc>
          <w:tcPr>
            <w:tcW w:w="2636" w:type="dxa"/>
            <w:vAlign w:val="center"/>
          </w:tcPr>
          <w:p w14:paraId="2A8C26F6" w14:textId="77777777" w:rsidR="000615AB" w:rsidRPr="00CA4944" w:rsidRDefault="000615AB" w:rsidP="009E4CA4">
            <w:pPr>
              <w:spacing w:line="240" w:lineRule="auto"/>
              <w:jc w:val="center"/>
              <w:rPr>
                <w:rFonts w:ascii="Times New Roman" w:hAnsi="Times New Roman"/>
              </w:rPr>
            </w:pPr>
            <w:r w:rsidRPr="00CA4944">
              <w:rPr>
                <w:rFonts w:ascii="Times New Roman" w:hAnsi="Times New Roman" w:hint="eastAsia"/>
              </w:rPr>
              <w:t>黃品瑞</w:t>
            </w:r>
          </w:p>
        </w:tc>
        <w:tc>
          <w:tcPr>
            <w:tcW w:w="2693" w:type="dxa"/>
            <w:vAlign w:val="center"/>
          </w:tcPr>
          <w:p w14:paraId="5DBF72B3" w14:textId="77777777" w:rsidR="000615AB" w:rsidRDefault="000615AB" w:rsidP="009E4CA4">
            <w:pPr>
              <w:spacing w:line="240" w:lineRule="auto"/>
              <w:jc w:val="center"/>
            </w:pPr>
            <w:r>
              <w:rPr>
                <w:rFonts w:hint="eastAsia"/>
              </w:rPr>
              <w:t>3</w:t>
            </w:r>
            <w:r>
              <w:t>89,145</w:t>
            </w:r>
            <w:r>
              <w:rPr>
                <w:rFonts w:hint="eastAsia"/>
              </w:rPr>
              <w:t>股</w:t>
            </w:r>
          </w:p>
        </w:tc>
        <w:tc>
          <w:tcPr>
            <w:tcW w:w="2552" w:type="dxa"/>
            <w:vAlign w:val="center"/>
          </w:tcPr>
          <w:p w14:paraId="14A013DF" w14:textId="77777777" w:rsidR="000615AB" w:rsidRDefault="000615AB" w:rsidP="009E4CA4">
            <w:pPr>
              <w:spacing w:line="240" w:lineRule="auto"/>
              <w:jc w:val="center"/>
            </w:pPr>
            <w:r>
              <w:rPr>
                <w:rFonts w:hint="eastAsia"/>
              </w:rPr>
              <w:t>1</w:t>
            </w:r>
            <w:r>
              <w:t>0</w:t>
            </w:r>
            <w:r>
              <w:rPr>
                <w:rFonts w:hint="eastAsia"/>
              </w:rPr>
              <w:t>%</w:t>
            </w:r>
          </w:p>
        </w:tc>
      </w:tr>
      <w:tr w:rsidR="000615AB" w:rsidRPr="00EE3251" w14:paraId="1F45B446" w14:textId="77777777" w:rsidTr="009E4CA4">
        <w:tc>
          <w:tcPr>
            <w:tcW w:w="2636" w:type="dxa"/>
            <w:vAlign w:val="center"/>
          </w:tcPr>
          <w:p w14:paraId="6309DB8D" w14:textId="77777777" w:rsidR="000615AB" w:rsidRPr="00EE3251" w:rsidRDefault="000615AB" w:rsidP="009E4CA4">
            <w:pPr>
              <w:spacing w:line="240" w:lineRule="auto"/>
              <w:jc w:val="center"/>
            </w:pPr>
            <w:r w:rsidRPr="00EE3251">
              <w:t>合計</w:t>
            </w:r>
          </w:p>
        </w:tc>
        <w:tc>
          <w:tcPr>
            <w:tcW w:w="2693" w:type="dxa"/>
            <w:vAlign w:val="center"/>
          </w:tcPr>
          <w:p w14:paraId="0C3895D4" w14:textId="77777777" w:rsidR="000615AB" w:rsidRPr="00EE3251" w:rsidRDefault="000615AB" w:rsidP="009E4CA4">
            <w:pPr>
              <w:spacing w:line="240" w:lineRule="auto"/>
              <w:jc w:val="center"/>
            </w:pPr>
            <w:r>
              <w:t>1,977,523</w:t>
            </w:r>
            <w:r w:rsidRPr="00EE3251">
              <w:t>股</w:t>
            </w:r>
          </w:p>
        </w:tc>
        <w:tc>
          <w:tcPr>
            <w:tcW w:w="2552" w:type="dxa"/>
            <w:vAlign w:val="center"/>
          </w:tcPr>
          <w:p w14:paraId="71D8A52D" w14:textId="77777777" w:rsidR="000615AB" w:rsidRPr="00EE3251" w:rsidRDefault="000615AB" w:rsidP="009E4CA4">
            <w:pPr>
              <w:spacing w:line="240" w:lineRule="auto"/>
              <w:jc w:val="center"/>
            </w:pPr>
            <w:r>
              <w:t>51</w:t>
            </w:r>
            <w:r w:rsidRPr="00EE3251">
              <w:t>%</w:t>
            </w:r>
          </w:p>
        </w:tc>
      </w:tr>
    </w:tbl>
    <w:p w14:paraId="50219DE5" w14:textId="77777777" w:rsidR="000615AB" w:rsidRPr="00CA4944" w:rsidRDefault="000615AB" w:rsidP="000615AB">
      <w:pPr>
        <w:kinsoku w:val="0"/>
        <w:spacing w:afterLines="50" w:after="120"/>
        <w:ind w:left="567"/>
        <w:jc w:val="both"/>
        <w:rPr>
          <w:rFonts w:ascii="Times New Roman" w:eastAsia="細明體"/>
          <w:b/>
          <w:color w:val="000000"/>
        </w:rPr>
      </w:pPr>
    </w:p>
    <w:p w14:paraId="34B34A6F" w14:textId="77777777" w:rsidR="000615AB" w:rsidRPr="00EC306D" w:rsidRDefault="000615AB" w:rsidP="000615AB">
      <w:pPr>
        <w:pStyle w:val="affc"/>
        <w:rPr>
          <w:rFonts w:ascii="Times New Roman"/>
          <w:sz w:val="28"/>
          <w:szCs w:val="28"/>
        </w:rPr>
      </w:pPr>
    </w:p>
    <w:p w14:paraId="5657A359" w14:textId="60387B41" w:rsidR="000615AB" w:rsidRDefault="000615AB" w:rsidP="00A931EA">
      <w:pPr>
        <w:pStyle w:val="affc"/>
        <w:rPr>
          <w:rFonts w:ascii="Times New Roman"/>
          <w:sz w:val="28"/>
          <w:szCs w:val="28"/>
        </w:rPr>
      </w:pPr>
    </w:p>
    <w:p w14:paraId="71DD653F" w14:textId="1265A33A" w:rsidR="000615AB" w:rsidRDefault="000615AB" w:rsidP="00A931EA">
      <w:pPr>
        <w:pStyle w:val="affc"/>
        <w:rPr>
          <w:rFonts w:ascii="Times New Roman"/>
          <w:sz w:val="28"/>
          <w:szCs w:val="28"/>
        </w:rPr>
      </w:pPr>
    </w:p>
    <w:p w14:paraId="6033A270" w14:textId="77777777" w:rsidR="000615AB" w:rsidRDefault="000615AB" w:rsidP="00A931EA">
      <w:pPr>
        <w:pStyle w:val="affc"/>
        <w:rPr>
          <w:rFonts w:ascii="Times New Roman"/>
          <w:sz w:val="28"/>
          <w:szCs w:val="28"/>
        </w:rPr>
      </w:pPr>
    </w:p>
    <w:p w14:paraId="63A001D0" w14:textId="77777777" w:rsidR="00E80A7A" w:rsidRPr="00EE3251" w:rsidRDefault="00E80A7A" w:rsidP="00A931EA">
      <w:pPr>
        <w:pStyle w:val="affc"/>
        <w:rPr>
          <w:rFonts w:ascii="Times New Roman"/>
          <w:sz w:val="28"/>
          <w:szCs w:val="28"/>
        </w:rPr>
      </w:pPr>
    </w:p>
    <w:bookmarkEnd w:id="11"/>
    <w:p w14:paraId="53367910" w14:textId="4652905C" w:rsidR="00D07402" w:rsidRPr="00E80A7A" w:rsidRDefault="00A931EA" w:rsidP="002D5ED4">
      <w:pPr>
        <w:numPr>
          <w:ilvl w:val="0"/>
          <w:numId w:val="38"/>
        </w:numPr>
        <w:kinsoku w:val="0"/>
        <w:spacing w:afterLines="50" w:after="120" w:line="240" w:lineRule="auto"/>
        <w:ind w:left="0" w:firstLine="0"/>
        <w:jc w:val="both"/>
      </w:pPr>
      <w:r w:rsidRPr="00EE3251">
        <w:t>單位沿革</w:t>
      </w:r>
    </w:p>
    <w:p w14:paraId="3BE148CE" w14:textId="77777777"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4CB2D80F" w14:textId="3100A473" w:rsidR="00A931EA" w:rsidRDefault="00A931EA" w:rsidP="00A931EA">
      <w:pPr>
        <w:kinsoku w:val="0"/>
        <w:spacing w:afterLines="50" w:after="120" w:line="240" w:lineRule="auto"/>
        <w:ind w:firstLineChars="236" w:firstLine="566"/>
        <w:jc w:val="both"/>
      </w:pPr>
      <w:r w:rsidRPr="00EE3251">
        <w:t>力積電是於</w:t>
      </w:r>
      <w:r w:rsidRPr="00EE3251">
        <w:t>108</w:t>
      </w:r>
      <w:r w:rsidRPr="00EE3251">
        <w:t>年由鉅晶電子改名而來，鉅晶電子原為力晶科技投資設立的公司，專門從事於</w:t>
      </w:r>
      <w:r w:rsidRPr="00EE3251">
        <w:t>8</w:t>
      </w:r>
      <w:r w:rsidR="0041569D" w:rsidRPr="0041569D">
        <w:rPr>
          <w:rFonts w:hint="eastAsia"/>
        </w:rPr>
        <w:t>吋</w:t>
      </w:r>
      <w:r w:rsidRPr="00EE3251">
        <w:t>廠的代工製造，在改名為力積電後，同時轉移力晶科技之</w:t>
      </w:r>
      <w:r w:rsidRPr="00EE3251">
        <w:t>12</w:t>
      </w:r>
      <w:r w:rsidR="0041569D" w:rsidRPr="0041569D">
        <w:rPr>
          <w:rFonts w:hint="eastAsia"/>
        </w:rPr>
        <w:t>吋</w:t>
      </w:r>
      <w:r w:rsidRPr="00EE3251">
        <w:t>廠的資產至力積電，使得力積電為同時擁有</w:t>
      </w:r>
      <w:r w:rsidRPr="00EE3251">
        <w:t>12</w:t>
      </w:r>
      <w:r w:rsidR="0041569D" w:rsidRPr="0041569D">
        <w:rPr>
          <w:rFonts w:hint="eastAsia"/>
        </w:rPr>
        <w:t>吋</w:t>
      </w:r>
      <w:r w:rsidRPr="00EE3251">
        <w:t>廠及</w:t>
      </w:r>
      <w:r w:rsidRPr="00EE3251">
        <w:t>8</w:t>
      </w:r>
      <w:r w:rsidR="0041569D" w:rsidRPr="0041569D">
        <w:rPr>
          <w:rFonts w:hint="eastAsia"/>
        </w:rPr>
        <w:t>吋</w:t>
      </w:r>
      <w:r w:rsidRPr="00EE3251">
        <w:t>廠</w:t>
      </w:r>
      <w:r w:rsidR="00823791">
        <w:rPr>
          <w:rFonts w:hint="eastAsia"/>
        </w:rPr>
        <w:t>之</w:t>
      </w:r>
      <w:r w:rsidRPr="00EE3251">
        <w:t>DRAM</w:t>
      </w:r>
      <w:r w:rsidRPr="00EE3251">
        <w:t>及邏輯製程能力的公司。力積電歷史沿革請參考表</w:t>
      </w:r>
      <w:r w:rsidRPr="00EE3251">
        <w:t>1.3</w:t>
      </w:r>
      <w:r w:rsidRPr="00EE3251">
        <w:t>：</w:t>
      </w:r>
    </w:p>
    <w:p w14:paraId="04178D65" w14:textId="549F73CA" w:rsidR="00A931EA" w:rsidRPr="00E80A7A" w:rsidRDefault="00E80A7A" w:rsidP="00E80A7A">
      <w:pPr>
        <w:pStyle w:val="aff2"/>
        <w:rPr>
          <w:rFonts w:ascii="標楷體" w:eastAsia="標楷體" w:hAnsi="標楷體"/>
        </w:rPr>
      </w:pPr>
      <w:bookmarkStart w:id="24" w:name="_Toc37925916"/>
      <w:bookmarkStart w:id="25" w:name="_Toc38882176"/>
      <w:r w:rsidRPr="00E80A7A">
        <w:rPr>
          <w:rFonts w:ascii="標楷體" w:eastAsia="標楷體" w:hAnsi="標楷體" w:hint="eastAsia"/>
        </w:rPr>
        <w:t>表</w:t>
      </w:r>
      <w:r w:rsidRPr="00E80A7A">
        <w:rPr>
          <w:rFonts w:eastAsia="標楷體"/>
        </w:rPr>
        <w:t>1.</w:t>
      </w:r>
      <w:r w:rsidRPr="00E80A7A">
        <w:rPr>
          <w:rFonts w:eastAsia="標楷體"/>
        </w:rPr>
        <w:fldChar w:fldCharType="begin"/>
      </w:r>
      <w:r w:rsidRPr="00E80A7A">
        <w:rPr>
          <w:rFonts w:eastAsia="標楷體"/>
        </w:rPr>
        <w:instrText xml:space="preserve"> SEQ </w:instrText>
      </w:r>
      <w:r w:rsidRPr="00E80A7A">
        <w:rPr>
          <w:rFonts w:eastAsia="標楷體"/>
        </w:rPr>
        <w:instrText>表</w:instrText>
      </w:r>
      <w:r w:rsidRPr="00E80A7A">
        <w:rPr>
          <w:rFonts w:eastAsia="標楷體"/>
        </w:rPr>
        <w:instrText xml:space="preserve">1. \* ARABIC </w:instrText>
      </w:r>
      <w:r w:rsidRPr="00E80A7A">
        <w:rPr>
          <w:rFonts w:eastAsia="標楷體"/>
        </w:rPr>
        <w:fldChar w:fldCharType="separate"/>
      </w:r>
      <w:r w:rsidR="0082588F">
        <w:rPr>
          <w:rFonts w:eastAsia="標楷體"/>
          <w:noProof/>
        </w:rPr>
        <w:t>4</w:t>
      </w:r>
      <w:r w:rsidRPr="00E80A7A">
        <w:rPr>
          <w:rFonts w:eastAsia="標楷體"/>
        </w:rPr>
        <w:fldChar w:fldCharType="end"/>
      </w:r>
      <w:r w:rsidR="00A931EA" w:rsidRPr="00E80A7A">
        <w:rPr>
          <w:rFonts w:ascii="標楷體" w:eastAsia="標楷體" w:hAnsi="標楷體"/>
        </w:rPr>
        <w:t>力積電之主要沿革</w:t>
      </w:r>
      <w:bookmarkEnd w:id="24"/>
      <w:bookmarkEnd w:id="25"/>
    </w:p>
    <w:tbl>
      <w:tblPr>
        <w:tblW w:w="0" w:type="auto"/>
        <w:tblInd w:w="25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121"/>
        <w:gridCol w:w="7964"/>
      </w:tblGrid>
      <w:tr w:rsidR="00A931EA" w:rsidRPr="00823791" w14:paraId="60A29780" w14:textId="77777777" w:rsidTr="00823791">
        <w:tc>
          <w:tcPr>
            <w:tcW w:w="1134" w:type="dxa"/>
            <w:shd w:val="clear" w:color="auto" w:fill="auto"/>
          </w:tcPr>
          <w:p w14:paraId="16981C48" w14:textId="77777777" w:rsidR="00A931EA" w:rsidRPr="00823791" w:rsidRDefault="00A931EA" w:rsidP="004F3EFB">
            <w:pPr>
              <w:adjustRightInd/>
              <w:spacing w:line="240" w:lineRule="auto"/>
              <w:ind w:left="154" w:right="-239"/>
              <w:textAlignment w:val="auto"/>
              <w:rPr>
                <w:kern w:val="2"/>
              </w:rPr>
            </w:pPr>
          </w:p>
        </w:tc>
        <w:tc>
          <w:tcPr>
            <w:tcW w:w="8080" w:type="dxa"/>
            <w:shd w:val="clear" w:color="auto" w:fill="auto"/>
          </w:tcPr>
          <w:p w14:paraId="6481BFA9" w14:textId="77777777" w:rsidR="00A931EA" w:rsidRPr="00823791" w:rsidRDefault="00A931EA" w:rsidP="004F3EFB">
            <w:pPr>
              <w:adjustRightInd/>
              <w:spacing w:line="240" w:lineRule="auto"/>
              <w:ind w:left="3457" w:right="-239"/>
              <w:textAlignment w:val="auto"/>
              <w:rPr>
                <w:kern w:val="2"/>
                <w:lang w:eastAsia="zh-CN"/>
              </w:rPr>
            </w:pPr>
            <w:r w:rsidRPr="00823791">
              <w:rPr>
                <w:noProof/>
                <w:color w:val="000000"/>
                <w:spacing w:val="-6"/>
                <w:kern w:val="2"/>
                <w:lang w:eastAsia="zh-CN"/>
              </w:rPr>
              <w:t>重要記事</w:t>
            </w:r>
          </w:p>
        </w:tc>
      </w:tr>
      <w:tr w:rsidR="00A931EA" w:rsidRPr="00823791" w14:paraId="3585CE7A" w14:textId="77777777" w:rsidTr="00823791">
        <w:tc>
          <w:tcPr>
            <w:tcW w:w="1134" w:type="dxa"/>
            <w:shd w:val="clear" w:color="auto" w:fill="auto"/>
          </w:tcPr>
          <w:p w14:paraId="589AF2EC" w14:textId="77777777" w:rsidR="00A931EA" w:rsidRPr="00823791" w:rsidRDefault="00A931EA" w:rsidP="004F3EFB">
            <w:pPr>
              <w:adjustRightInd/>
              <w:spacing w:line="240" w:lineRule="auto"/>
              <w:ind w:left="124" w:right="-239"/>
              <w:textAlignment w:val="auto"/>
              <w:rPr>
                <w:kern w:val="2"/>
                <w:lang w:eastAsia="zh-CN"/>
              </w:rPr>
            </w:pPr>
            <w:r w:rsidRPr="00823791">
              <w:rPr>
                <w:noProof/>
                <w:color w:val="000000"/>
                <w:spacing w:val="-3"/>
                <w:kern w:val="2"/>
                <w:lang w:eastAsia="zh-CN"/>
              </w:rPr>
              <w:t>97</w:t>
            </w:r>
            <w:r w:rsidRPr="00823791">
              <w:rPr>
                <w:noProof/>
                <w:color w:val="000000"/>
                <w:spacing w:val="-6"/>
                <w:kern w:val="2"/>
                <w:lang w:eastAsia="zh-CN"/>
              </w:rPr>
              <w:t>年</w:t>
            </w:r>
          </w:p>
        </w:tc>
        <w:tc>
          <w:tcPr>
            <w:tcW w:w="8080" w:type="dxa"/>
            <w:shd w:val="clear" w:color="auto" w:fill="auto"/>
          </w:tcPr>
          <w:p w14:paraId="29E33B33" w14:textId="77777777" w:rsidR="00823791" w:rsidRPr="00823791" w:rsidRDefault="00A931EA" w:rsidP="002D5ED4">
            <w:pPr>
              <w:pStyle w:val="affc"/>
              <w:numPr>
                <w:ilvl w:val="0"/>
                <w:numId w:val="58"/>
              </w:numPr>
              <w:ind w:leftChars="0" w:left="87" w:hanging="143"/>
              <w:rPr>
                <w:kern w:val="2"/>
                <w:sz w:val="24"/>
              </w:rPr>
            </w:pPr>
            <w:r w:rsidRPr="00823791">
              <w:rPr>
                <w:noProof/>
                <w:color w:val="000000"/>
                <w:spacing w:val="-6"/>
                <w:kern w:val="2"/>
                <w:sz w:val="24"/>
              </w:rPr>
              <w:t>鉅晶電子股份有限公司成立。</w:t>
            </w:r>
          </w:p>
          <w:p w14:paraId="2B675071" w14:textId="71963103" w:rsidR="00A931EA" w:rsidRPr="00823791" w:rsidRDefault="00A931EA" w:rsidP="002D5ED4">
            <w:pPr>
              <w:pStyle w:val="affc"/>
              <w:numPr>
                <w:ilvl w:val="0"/>
                <w:numId w:val="58"/>
              </w:numPr>
              <w:ind w:leftChars="0" w:left="87" w:hanging="143"/>
              <w:rPr>
                <w:kern w:val="2"/>
                <w:sz w:val="24"/>
              </w:rPr>
            </w:pPr>
            <w:r w:rsidRPr="00823791">
              <w:rPr>
                <w:noProof/>
                <w:color w:val="000000"/>
                <w:spacing w:val="-6"/>
                <w:kern w:val="2"/>
                <w:sz w:val="24"/>
              </w:rPr>
              <w:t>實收資本額新台幣</w:t>
            </w:r>
            <w:r w:rsidRPr="00823791">
              <w:rPr>
                <w:noProof/>
                <w:color w:val="000000"/>
                <w:spacing w:val="-3"/>
                <w:kern w:val="2"/>
                <w:sz w:val="24"/>
              </w:rPr>
              <w:t>5,000,000</w:t>
            </w:r>
            <w:r w:rsidRPr="00823791">
              <w:rPr>
                <w:noProof/>
                <w:color w:val="000000"/>
                <w:spacing w:val="-6"/>
                <w:kern w:val="2"/>
                <w:sz w:val="24"/>
              </w:rPr>
              <w:t>仟元。</w:t>
            </w:r>
          </w:p>
        </w:tc>
      </w:tr>
      <w:tr w:rsidR="00A931EA" w:rsidRPr="00823791" w14:paraId="1CB90BDF" w14:textId="77777777" w:rsidTr="00823791">
        <w:tc>
          <w:tcPr>
            <w:tcW w:w="1134" w:type="dxa"/>
            <w:shd w:val="clear" w:color="auto" w:fill="auto"/>
          </w:tcPr>
          <w:p w14:paraId="694EE679" w14:textId="77777777" w:rsidR="00A931EA" w:rsidRPr="00823791" w:rsidRDefault="00A931EA" w:rsidP="004F3EFB">
            <w:pPr>
              <w:adjustRightInd/>
              <w:spacing w:line="240" w:lineRule="auto"/>
              <w:ind w:left="125" w:right="-239"/>
              <w:textAlignment w:val="auto"/>
              <w:rPr>
                <w:kern w:val="2"/>
                <w:lang w:eastAsia="zh-CN"/>
              </w:rPr>
            </w:pPr>
            <w:r w:rsidRPr="00823791">
              <w:rPr>
                <w:noProof/>
                <w:color w:val="000000"/>
                <w:spacing w:val="-3"/>
                <w:kern w:val="2"/>
                <w:lang w:eastAsia="zh-CN"/>
              </w:rPr>
              <w:t>98</w:t>
            </w:r>
            <w:r w:rsidRPr="00823791">
              <w:rPr>
                <w:noProof/>
                <w:color w:val="000000"/>
                <w:spacing w:val="-6"/>
                <w:kern w:val="2"/>
                <w:lang w:eastAsia="zh-CN"/>
              </w:rPr>
              <w:t>年</w:t>
            </w:r>
          </w:p>
        </w:tc>
        <w:tc>
          <w:tcPr>
            <w:tcW w:w="8080" w:type="dxa"/>
            <w:shd w:val="clear" w:color="auto" w:fill="auto"/>
          </w:tcPr>
          <w:p w14:paraId="12ECAD17" w14:textId="45AB1E43" w:rsidR="00A931EA" w:rsidRPr="00823791" w:rsidRDefault="00A931EA" w:rsidP="002D5ED4">
            <w:pPr>
              <w:pStyle w:val="affc"/>
              <w:numPr>
                <w:ilvl w:val="0"/>
                <w:numId w:val="58"/>
              </w:numPr>
              <w:ind w:leftChars="0" w:left="87" w:hanging="143"/>
              <w:rPr>
                <w:kern w:val="2"/>
                <w:sz w:val="24"/>
              </w:rPr>
            </w:pPr>
            <w:r w:rsidRPr="00823791">
              <w:rPr>
                <w:noProof/>
                <w:color w:val="000000"/>
                <w:spacing w:val="-3"/>
                <w:kern w:val="2"/>
                <w:sz w:val="24"/>
              </w:rPr>
              <w:t>0.18</w:t>
            </w:r>
            <w:r w:rsidRPr="00823791">
              <w:rPr>
                <w:noProof/>
                <w:color w:val="000000"/>
                <w:spacing w:val="-6"/>
                <w:kern w:val="2"/>
                <w:sz w:val="24"/>
              </w:rPr>
              <w:t>微米</w:t>
            </w:r>
            <w:r w:rsidRPr="00823791">
              <w:rPr>
                <w:noProof/>
                <w:color w:val="000000"/>
                <w:spacing w:val="-4"/>
                <w:kern w:val="2"/>
                <w:sz w:val="24"/>
              </w:rPr>
              <w:t>LCD</w:t>
            </w:r>
            <w:r w:rsidRPr="00823791">
              <w:rPr>
                <w:noProof/>
                <w:color w:val="000000"/>
                <w:spacing w:val="-5"/>
                <w:kern w:val="2"/>
                <w:sz w:val="24"/>
              </w:rPr>
              <w:t>顯示驅動晶片量產。</w:t>
            </w:r>
          </w:p>
        </w:tc>
      </w:tr>
      <w:tr w:rsidR="00A931EA" w:rsidRPr="00823791" w14:paraId="304E210C" w14:textId="77777777" w:rsidTr="00823791">
        <w:tc>
          <w:tcPr>
            <w:tcW w:w="1134" w:type="dxa"/>
            <w:shd w:val="clear" w:color="auto" w:fill="auto"/>
          </w:tcPr>
          <w:p w14:paraId="02092C8D" w14:textId="77777777" w:rsidR="00A931EA" w:rsidRPr="00823791" w:rsidRDefault="00A931EA" w:rsidP="004F3EFB">
            <w:pPr>
              <w:adjustRightInd/>
              <w:spacing w:line="240" w:lineRule="auto"/>
              <w:ind w:left="125" w:right="-239"/>
              <w:textAlignment w:val="auto"/>
              <w:rPr>
                <w:kern w:val="2"/>
                <w:lang w:eastAsia="zh-CN"/>
              </w:rPr>
            </w:pPr>
            <w:r w:rsidRPr="00823791">
              <w:rPr>
                <w:noProof/>
                <w:color w:val="000000"/>
                <w:spacing w:val="-3"/>
                <w:kern w:val="2"/>
                <w:lang w:eastAsia="zh-CN"/>
              </w:rPr>
              <w:t>99</w:t>
            </w:r>
            <w:r w:rsidRPr="00823791">
              <w:rPr>
                <w:noProof/>
                <w:color w:val="000000"/>
                <w:spacing w:val="-6"/>
                <w:kern w:val="2"/>
                <w:lang w:eastAsia="zh-CN"/>
              </w:rPr>
              <w:t>年</w:t>
            </w:r>
          </w:p>
        </w:tc>
        <w:tc>
          <w:tcPr>
            <w:tcW w:w="8080" w:type="dxa"/>
            <w:shd w:val="clear" w:color="auto" w:fill="auto"/>
          </w:tcPr>
          <w:p w14:paraId="34FEDC17" w14:textId="5522452E" w:rsidR="00A931EA" w:rsidRPr="00823791" w:rsidRDefault="00A931EA" w:rsidP="002D5ED4">
            <w:pPr>
              <w:pStyle w:val="affc"/>
              <w:numPr>
                <w:ilvl w:val="0"/>
                <w:numId w:val="58"/>
              </w:numPr>
              <w:ind w:leftChars="0" w:left="87" w:hanging="143"/>
              <w:rPr>
                <w:kern w:val="2"/>
                <w:sz w:val="24"/>
              </w:rPr>
            </w:pPr>
            <w:r w:rsidRPr="00823791">
              <w:rPr>
                <w:noProof/>
                <w:color w:val="000000"/>
                <w:spacing w:val="-3"/>
                <w:kern w:val="2"/>
                <w:sz w:val="24"/>
              </w:rPr>
              <w:t>0.18</w:t>
            </w:r>
            <w:r w:rsidRPr="00823791">
              <w:rPr>
                <w:noProof/>
                <w:color w:val="000000"/>
                <w:spacing w:val="-6"/>
                <w:kern w:val="2"/>
                <w:sz w:val="24"/>
              </w:rPr>
              <w:t>微米微處理控制晶片量產。</w:t>
            </w:r>
          </w:p>
        </w:tc>
      </w:tr>
      <w:tr w:rsidR="00A931EA" w:rsidRPr="00823791" w14:paraId="5025925B" w14:textId="77777777" w:rsidTr="00823791">
        <w:tc>
          <w:tcPr>
            <w:tcW w:w="1134" w:type="dxa"/>
            <w:shd w:val="clear" w:color="auto" w:fill="auto"/>
          </w:tcPr>
          <w:p w14:paraId="405686CD" w14:textId="77777777" w:rsidR="00A931EA" w:rsidRPr="00823791" w:rsidRDefault="00A931EA" w:rsidP="004F3EFB">
            <w:pPr>
              <w:adjustRightInd/>
              <w:spacing w:line="240" w:lineRule="auto"/>
              <w:ind w:left="95" w:right="-239"/>
              <w:textAlignment w:val="auto"/>
              <w:rPr>
                <w:kern w:val="2"/>
                <w:lang w:eastAsia="zh-CN"/>
              </w:rPr>
            </w:pPr>
            <w:r w:rsidRPr="00823791">
              <w:rPr>
                <w:noProof/>
                <w:color w:val="000000"/>
                <w:spacing w:val="-3"/>
                <w:kern w:val="2"/>
                <w:lang w:eastAsia="zh-CN"/>
              </w:rPr>
              <w:t>100</w:t>
            </w:r>
            <w:r w:rsidRPr="00823791">
              <w:rPr>
                <w:noProof/>
                <w:color w:val="000000"/>
                <w:spacing w:val="-6"/>
                <w:kern w:val="2"/>
                <w:lang w:eastAsia="zh-CN"/>
              </w:rPr>
              <w:t>年</w:t>
            </w:r>
          </w:p>
        </w:tc>
        <w:tc>
          <w:tcPr>
            <w:tcW w:w="8080" w:type="dxa"/>
            <w:shd w:val="clear" w:color="auto" w:fill="auto"/>
          </w:tcPr>
          <w:p w14:paraId="527E3E36" w14:textId="334B3B16" w:rsidR="00A931EA" w:rsidRPr="00823791" w:rsidRDefault="00A931EA" w:rsidP="002D5ED4">
            <w:pPr>
              <w:pStyle w:val="affc"/>
              <w:numPr>
                <w:ilvl w:val="0"/>
                <w:numId w:val="58"/>
              </w:numPr>
              <w:ind w:leftChars="0" w:left="87" w:hanging="143"/>
              <w:rPr>
                <w:kern w:val="2"/>
                <w:sz w:val="24"/>
              </w:rPr>
            </w:pPr>
            <w:r w:rsidRPr="00823791">
              <w:rPr>
                <w:noProof/>
                <w:color w:val="000000"/>
                <w:spacing w:val="-3"/>
                <w:kern w:val="2"/>
                <w:sz w:val="24"/>
              </w:rPr>
              <w:t>0.18</w:t>
            </w:r>
            <w:r w:rsidRPr="00823791">
              <w:rPr>
                <w:noProof/>
                <w:color w:val="000000"/>
                <w:spacing w:val="-6"/>
                <w:kern w:val="2"/>
                <w:sz w:val="24"/>
              </w:rPr>
              <w:t>微米電源管理晶片量產。</w:t>
            </w:r>
          </w:p>
        </w:tc>
      </w:tr>
      <w:tr w:rsidR="00A931EA" w:rsidRPr="00823791" w14:paraId="3DAF71AE" w14:textId="77777777" w:rsidTr="00823791">
        <w:tc>
          <w:tcPr>
            <w:tcW w:w="1134" w:type="dxa"/>
            <w:shd w:val="clear" w:color="auto" w:fill="auto"/>
          </w:tcPr>
          <w:p w14:paraId="4C6C86BF" w14:textId="77777777" w:rsidR="00A931EA" w:rsidRPr="00823791" w:rsidRDefault="00A931EA" w:rsidP="004F3EFB">
            <w:pPr>
              <w:adjustRightInd/>
              <w:spacing w:line="240" w:lineRule="auto"/>
              <w:ind w:left="95" w:right="-239"/>
              <w:textAlignment w:val="auto"/>
              <w:rPr>
                <w:kern w:val="2"/>
                <w:lang w:eastAsia="zh-CN"/>
              </w:rPr>
            </w:pPr>
            <w:r w:rsidRPr="00823791">
              <w:rPr>
                <w:noProof/>
                <w:color w:val="000000"/>
                <w:spacing w:val="-3"/>
                <w:kern w:val="2"/>
                <w:lang w:eastAsia="zh-CN"/>
              </w:rPr>
              <w:t>101</w:t>
            </w:r>
            <w:r w:rsidRPr="00823791">
              <w:rPr>
                <w:noProof/>
                <w:color w:val="000000"/>
                <w:spacing w:val="-6"/>
                <w:kern w:val="2"/>
                <w:lang w:eastAsia="zh-CN"/>
              </w:rPr>
              <w:t>年</w:t>
            </w:r>
          </w:p>
        </w:tc>
        <w:tc>
          <w:tcPr>
            <w:tcW w:w="8080" w:type="dxa"/>
            <w:shd w:val="clear" w:color="auto" w:fill="auto"/>
          </w:tcPr>
          <w:p w14:paraId="7A7A377B" w14:textId="329A0B8D" w:rsidR="00A931EA" w:rsidRPr="00823791" w:rsidRDefault="00A931EA" w:rsidP="002D5ED4">
            <w:pPr>
              <w:pStyle w:val="affc"/>
              <w:numPr>
                <w:ilvl w:val="0"/>
                <w:numId w:val="58"/>
              </w:numPr>
              <w:ind w:leftChars="0" w:left="87" w:hanging="143"/>
              <w:rPr>
                <w:kern w:val="2"/>
                <w:sz w:val="24"/>
              </w:rPr>
            </w:pPr>
            <w:r w:rsidRPr="00823791">
              <w:rPr>
                <w:noProof/>
                <w:color w:val="000000"/>
                <w:spacing w:val="-3"/>
                <w:kern w:val="2"/>
                <w:sz w:val="24"/>
                <w:lang w:eastAsia="zh-CN"/>
              </w:rPr>
              <w:t>0.18</w:t>
            </w:r>
            <w:r w:rsidRPr="00823791">
              <w:rPr>
                <w:noProof/>
                <w:color w:val="000000"/>
                <w:spacing w:val="-6"/>
                <w:kern w:val="2"/>
                <w:sz w:val="24"/>
                <w:lang w:eastAsia="zh-CN"/>
              </w:rPr>
              <w:t>微米</w:t>
            </w:r>
            <w:r w:rsidRPr="00823791">
              <w:rPr>
                <w:noProof/>
                <w:color w:val="000000"/>
                <w:spacing w:val="-3"/>
                <w:kern w:val="2"/>
                <w:sz w:val="24"/>
                <w:lang w:eastAsia="zh-CN"/>
              </w:rPr>
              <w:t>Power</w:t>
            </w:r>
            <w:r w:rsidRPr="00823791">
              <w:rPr>
                <w:noProof/>
                <w:color w:val="000000"/>
                <w:spacing w:val="-4"/>
                <w:kern w:val="2"/>
                <w:sz w:val="24"/>
                <w:lang w:eastAsia="zh-CN"/>
              </w:rPr>
              <w:t>MOSFET</w:t>
            </w:r>
            <w:r w:rsidRPr="00823791">
              <w:rPr>
                <w:noProof/>
                <w:color w:val="000000"/>
                <w:spacing w:val="-5"/>
                <w:kern w:val="2"/>
                <w:sz w:val="24"/>
                <w:lang w:eastAsia="zh-CN"/>
              </w:rPr>
              <w:t>量產。</w:t>
            </w:r>
          </w:p>
        </w:tc>
      </w:tr>
      <w:tr w:rsidR="00A931EA" w:rsidRPr="00823791" w14:paraId="44B3A403" w14:textId="77777777" w:rsidTr="00823791">
        <w:tc>
          <w:tcPr>
            <w:tcW w:w="1134" w:type="dxa"/>
            <w:shd w:val="clear" w:color="auto" w:fill="auto"/>
          </w:tcPr>
          <w:p w14:paraId="0EA8EDC4" w14:textId="77777777" w:rsidR="00A931EA" w:rsidRPr="00823791" w:rsidRDefault="00A931EA" w:rsidP="004F3EFB">
            <w:pPr>
              <w:adjustRightInd/>
              <w:spacing w:line="240" w:lineRule="auto"/>
              <w:ind w:left="95" w:right="-239"/>
              <w:textAlignment w:val="auto"/>
              <w:rPr>
                <w:kern w:val="2"/>
                <w:lang w:eastAsia="zh-CN"/>
              </w:rPr>
            </w:pPr>
            <w:r w:rsidRPr="00823791">
              <w:rPr>
                <w:noProof/>
                <w:color w:val="000000"/>
                <w:spacing w:val="-3"/>
                <w:kern w:val="2"/>
                <w:lang w:eastAsia="zh-CN"/>
              </w:rPr>
              <w:lastRenderedPageBreak/>
              <w:t>102</w:t>
            </w:r>
            <w:r w:rsidRPr="00823791">
              <w:rPr>
                <w:noProof/>
                <w:color w:val="000000"/>
                <w:spacing w:val="-6"/>
                <w:kern w:val="2"/>
                <w:lang w:eastAsia="zh-CN"/>
              </w:rPr>
              <w:t>年</w:t>
            </w:r>
          </w:p>
        </w:tc>
        <w:tc>
          <w:tcPr>
            <w:tcW w:w="8080" w:type="dxa"/>
            <w:shd w:val="clear" w:color="auto" w:fill="auto"/>
          </w:tcPr>
          <w:p w14:paraId="01B62B9C" w14:textId="0D694813" w:rsidR="00A931EA" w:rsidRPr="00823791" w:rsidRDefault="00A931EA" w:rsidP="002D5ED4">
            <w:pPr>
              <w:pStyle w:val="affc"/>
              <w:numPr>
                <w:ilvl w:val="0"/>
                <w:numId w:val="58"/>
              </w:numPr>
              <w:ind w:leftChars="0" w:left="87" w:hanging="143"/>
              <w:rPr>
                <w:kern w:val="2"/>
                <w:sz w:val="24"/>
              </w:rPr>
            </w:pPr>
            <w:r w:rsidRPr="00823791">
              <w:rPr>
                <w:noProof/>
                <w:color w:val="000000"/>
                <w:spacing w:val="-6"/>
                <w:kern w:val="2"/>
                <w:sz w:val="24"/>
              </w:rPr>
              <w:t>接獲日本</w:t>
            </w:r>
            <w:r w:rsidRPr="00823791">
              <w:rPr>
                <w:noProof/>
                <w:color w:val="000000"/>
                <w:spacing w:val="-4"/>
                <w:kern w:val="2"/>
                <w:sz w:val="24"/>
              </w:rPr>
              <w:t>IDM</w:t>
            </w:r>
            <w:r w:rsidRPr="00823791">
              <w:rPr>
                <w:noProof/>
                <w:color w:val="000000"/>
                <w:spacing w:val="-6"/>
                <w:kern w:val="2"/>
                <w:sz w:val="24"/>
              </w:rPr>
              <w:t>大廠</w:t>
            </w:r>
            <w:r w:rsidRPr="00823791">
              <w:rPr>
                <w:noProof/>
                <w:color w:val="000000"/>
                <w:spacing w:val="-3"/>
                <w:kern w:val="2"/>
                <w:sz w:val="24"/>
              </w:rPr>
              <w:t>500V</w:t>
            </w:r>
            <w:r w:rsidRPr="00823791">
              <w:rPr>
                <w:noProof/>
                <w:color w:val="000000"/>
                <w:spacing w:val="-4"/>
                <w:kern w:val="2"/>
                <w:sz w:val="24"/>
              </w:rPr>
              <w:t>HVMOSFET</w:t>
            </w:r>
            <w:r w:rsidRPr="00823791">
              <w:rPr>
                <w:noProof/>
                <w:color w:val="000000"/>
                <w:spacing w:val="-5"/>
                <w:kern w:val="2"/>
                <w:sz w:val="24"/>
              </w:rPr>
              <w:t>訂單。</w:t>
            </w:r>
          </w:p>
        </w:tc>
      </w:tr>
      <w:tr w:rsidR="00A931EA" w:rsidRPr="00823791" w14:paraId="2CF01A56" w14:textId="77777777" w:rsidTr="00823791">
        <w:tc>
          <w:tcPr>
            <w:tcW w:w="1134" w:type="dxa"/>
            <w:shd w:val="clear" w:color="auto" w:fill="auto"/>
          </w:tcPr>
          <w:p w14:paraId="3AA7E49A" w14:textId="77777777" w:rsidR="00A931EA" w:rsidRPr="00823791" w:rsidRDefault="00A931EA" w:rsidP="004F3EFB">
            <w:pPr>
              <w:adjustRightInd/>
              <w:spacing w:line="240" w:lineRule="auto"/>
              <w:ind w:left="95" w:right="-239"/>
              <w:textAlignment w:val="auto"/>
              <w:rPr>
                <w:kern w:val="2"/>
              </w:rPr>
            </w:pPr>
          </w:p>
          <w:p w14:paraId="55F9CCCC" w14:textId="77777777" w:rsidR="00A931EA" w:rsidRPr="00823791" w:rsidRDefault="00A931EA" w:rsidP="004F3EFB">
            <w:pPr>
              <w:adjustRightInd/>
              <w:spacing w:line="240" w:lineRule="auto"/>
              <w:ind w:left="95" w:right="-239"/>
              <w:textAlignment w:val="auto"/>
              <w:rPr>
                <w:kern w:val="2"/>
                <w:lang w:eastAsia="zh-CN"/>
              </w:rPr>
            </w:pPr>
            <w:r w:rsidRPr="00823791">
              <w:rPr>
                <w:noProof/>
                <w:color w:val="000000"/>
                <w:spacing w:val="-3"/>
                <w:kern w:val="2"/>
                <w:lang w:eastAsia="zh-CN"/>
              </w:rPr>
              <w:t>103</w:t>
            </w:r>
            <w:r w:rsidRPr="00823791">
              <w:rPr>
                <w:noProof/>
                <w:color w:val="000000"/>
                <w:spacing w:val="-6"/>
                <w:kern w:val="2"/>
                <w:lang w:eastAsia="zh-CN"/>
              </w:rPr>
              <w:t>年</w:t>
            </w:r>
          </w:p>
        </w:tc>
        <w:tc>
          <w:tcPr>
            <w:tcW w:w="8080" w:type="dxa"/>
            <w:shd w:val="clear" w:color="auto" w:fill="auto"/>
          </w:tcPr>
          <w:p w14:paraId="6B329AAE" w14:textId="7C08B9EB" w:rsidR="00A931EA" w:rsidRPr="00823791" w:rsidRDefault="00A931EA" w:rsidP="002D5ED4">
            <w:pPr>
              <w:pStyle w:val="affc"/>
              <w:numPr>
                <w:ilvl w:val="0"/>
                <w:numId w:val="58"/>
              </w:numPr>
              <w:ind w:leftChars="0" w:left="87" w:hanging="143"/>
              <w:rPr>
                <w:kern w:val="2"/>
                <w:sz w:val="24"/>
              </w:rPr>
            </w:pPr>
            <w:r w:rsidRPr="00823791">
              <w:rPr>
                <w:noProof/>
                <w:color w:val="000000"/>
                <w:spacing w:val="-3"/>
                <w:kern w:val="2"/>
                <w:sz w:val="24"/>
              </w:rPr>
              <w:t>42V</w:t>
            </w:r>
            <w:r w:rsidRPr="00823791">
              <w:rPr>
                <w:noProof/>
                <w:color w:val="000000"/>
                <w:spacing w:val="-2"/>
                <w:kern w:val="2"/>
                <w:sz w:val="24"/>
              </w:rPr>
              <w:t>e-label</w:t>
            </w:r>
            <w:r w:rsidRPr="00823791">
              <w:rPr>
                <w:noProof/>
                <w:color w:val="000000"/>
                <w:spacing w:val="-3"/>
                <w:kern w:val="2"/>
                <w:sz w:val="24"/>
              </w:rPr>
              <w:t>IC</w:t>
            </w:r>
            <w:r w:rsidRPr="00823791">
              <w:rPr>
                <w:noProof/>
                <w:color w:val="000000"/>
                <w:spacing w:val="-6"/>
                <w:kern w:val="2"/>
                <w:sz w:val="24"/>
              </w:rPr>
              <w:t>量產。</w:t>
            </w:r>
          </w:p>
          <w:p w14:paraId="0F64E69F" w14:textId="6F62DDBB" w:rsidR="00A931EA" w:rsidRPr="006C5220" w:rsidRDefault="00A931EA" w:rsidP="002D5ED4">
            <w:pPr>
              <w:pStyle w:val="affc"/>
              <w:numPr>
                <w:ilvl w:val="0"/>
                <w:numId w:val="58"/>
              </w:numPr>
              <w:ind w:leftChars="0" w:left="180" w:hanging="236"/>
              <w:rPr>
                <w:kern w:val="2"/>
                <w:sz w:val="24"/>
              </w:rPr>
            </w:pPr>
            <w:r w:rsidRPr="00823791">
              <w:rPr>
                <w:kern w:val="2"/>
                <w:sz w:val="24"/>
              </w:rPr>
              <w:t>減資退還股款新台幣1,556,415仟元及減資彌補虧損新台幣443,585仟元，減資後實收資本額新台幣3,000,000仟元。</w:t>
            </w:r>
          </w:p>
        </w:tc>
      </w:tr>
      <w:tr w:rsidR="00A931EA" w:rsidRPr="00823791" w14:paraId="76BAB5B4" w14:textId="77777777" w:rsidTr="00823791">
        <w:tc>
          <w:tcPr>
            <w:tcW w:w="1134" w:type="dxa"/>
            <w:shd w:val="clear" w:color="auto" w:fill="auto"/>
          </w:tcPr>
          <w:p w14:paraId="122F0E0A" w14:textId="77777777" w:rsidR="00A931EA" w:rsidRPr="00823791" w:rsidRDefault="00A931EA" w:rsidP="004F3EFB">
            <w:pPr>
              <w:adjustRightInd/>
              <w:spacing w:line="240" w:lineRule="auto"/>
              <w:ind w:left="95" w:right="-239"/>
              <w:textAlignment w:val="auto"/>
              <w:rPr>
                <w:kern w:val="2"/>
              </w:rPr>
            </w:pPr>
          </w:p>
          <w:p w14:paraId="323A6356" w14:textId="77777777" w:rsidR="00A931EA" w:rsidRPr="00823791" w:rsidRDefault="00A931EA" w:rsidP="004F3EFB">
            <w:pPr>
              <w:adjustRightInd/>
              <w:spacing w:line="240" w:lineRule="auto"/>
              <w:ind w:left="95" w:right="-239"/>
              <w:textAlignment w:val="auto"/>
              <w:rPr>
                <w:kern w:val="2"/>
                <w:lang w:eastAsia="zh-CN"/>
              </w:rPr>
            </w:pPr>
            <w:r w:rsidRPr="00823791">
              <w:rPr>
                <w:noProof/>
                <w:color w:val="000000"/>
                <w:spacing w:val="-3"/>
                <w:kern w:val="2"/>
                <w:lang w:eastAsia="zh-CN"/>
              </w:rPr>
              <w:t>104</w:t>
            </w:r>
            <w:r w:rsidRPr="00823791">
              <w:rPr>
                <w:noProof/>
                <w:color w:val="000000"/>
                <w:spacing w:val="-6"/>
                <w:kern w:val="2"/>
                <w:lang w:eastAsia="zh-CN"/>
              </w:rPr>
              <w:t>年</w:t>
            </w:r>
          </w:p>
        </w:tc>
        <w:tc>
          <w:tcPr>
            <w:tcW w:w="8080" w:type="dxa"/>
            <w:shd w:val="clear" w:color="auto" w:fill="auto"/>
          </w:tcPr>
          <w:p w14:paraId="05019B95" w14:textId="049C1ACE" w:rsidR="00A931EA" w:rsidRPr="00823791" w:rsidRDefault="00A931EA" w:rsidP="002D5ED4">
            <w:pPr>
              <w:pStyle w:val="affc"/>
              <w:numPr>
                <w:ilvl w:val="0"/>
                <w:numId w:val="58"/>
              </w:numPr>
              <w:ind w:leftChars="0" w:left="87" w:hanging="143"/>
              <w:rPr>
                <w:kern w:val="2"/>
                <w:sz w:val="24"/>
              </w:rPr>
            </w:pPr>
            <w:r w:rsidRPr="00823791">
              <w:rPr>
                <w:noProof/>
                <w:color w:val="000000"/>
                <w:spacing w:val="-6"/>
                <w:kern w:val="2"/>
                <w:sz w:val="24"/>
              </w:rPr>
              <w:t>接獲美國</w:t>
            </w:r>
            <w:r w:rsidRPr="00823791">
              <w:rPr>
                <w:noProof/>
                <w:color w:val="000000"/>
                <w:spacing w:val="-4"/>
                <w:kern w:val="2"/>
                <w:sz w:val="24"/>
              </w:rPr>
              <w:t>IDM</w:t>
            </w:r>
            <w:r w:rsidRPr="00823791">
              <w:rPr>
                <w:noProof/>
                <w:color w:val="000000"/>
                <w:spacing w:val="-6"/>
                <w:kern w:val="2"/>
                <w:sz w:val="24"/>
              </w:rPr>
              <w:t>大廠</w:t>
            </w:r>
            <w:r w:rsidRPr="00823791">
              <w:rPr>
                <w:noProof/>
                <w:color w:val="000000"/>
                <w:spacing w:val="-4"/>
                <w:kern w:val="2"/>
                <w:sz w:val="24"/>
              </w:rPr>
              <w:t>LVMOSFET</w:t>
            </w:r>
            <w:r w:rsidRPr="00823791">
              <w:rPr>
                <w:noProof/>
                <w:color w:val="000000"/>
                <w:spacing w:val="-6"/>
                <w:kern w:val="2"/>
                <w:sz w:val="24"/>
              </w:rPr>
              <w:t>訂單。</w:t>
            </w:r>
          </w:p>
          <w:p w14:paraId="29BA6598" w14:textId="02E795D5" w:rsidR="00A931EA" w:rsidRPr="00823791" w:rsidRDefault="00A931EA" w:rsidP="002D5ED4">
            <w:pPr>
              <w:pStyle w:val="affc"/>
              <w:numPr>
                <w:ilvl w:val="0"/>
                <w:numId w:val="58"/>
              </w:numPr>
              <w:ind w:leftChars="0" w:left="87" w:hanging="143"/>
              <w:rPr>
                <w:kern w:val="2"/>
                <w:sz w:val="24"/>
              </w:rPr>
            </w:pPr>
            <w:r w:rsidRPr="00823791">
              <w:rPr>
                <w:noProof/>
                <w:color w:val="000000"/>
                <w:spacing w:val="-4"/>
                <w:kern w:val="2"/>
                <w:sz w:val="24"/>
              </w:rPr>
              <w:t>8AD</w:t>
            </w:r>
            <w:r w:rsidRPr="00823791">
              <w:rPr>
                <w:noProof/>
                <w:color w:val="000000"/>
                <w:spacing w:val="-6"/>
                <w:kern w:val="2"/>
                <w:sz w:val="24"/>
              </w:rPr>
              <w:t>篤行廠區量產。</w:t>
            </w:r>
          </w:p>
          <w:p w14:paraId="6ED8301D" w14:textId="749B3B89" w:rsidR="00A931EA" w:rsidRPr="00823791" w:rsidRDefault="00A931EA" w:rsidP="002D5ED4">
            <w:pPr>
              <w:pStyle w:val="affc"/>
              <w:numPr>
                <w:ilvl w:val="0"/>
                <w:numId w:val="58"/>
              </w:numPr>
              <w:ind w:leftChars="0" w:left="87" w:hanging="143"/>
              <w:rPr>
                <w:kern w:val="2"/>
                <w:sz w:val="24"/>
              </w:rPr>
            </w:pPr>
            <w:r w:rsidRPr="00823791">
              <w:rPr>
                <w:kern w:val="2"/>
                <w:sz w:val="24"/>
              </w:rPr>
              <w:t>減資退還股款新台幣500,000仟元，減資後實收資本額新2,500,000仟元。</w:t>
            </w:r>
          </w:p>
        </w:tc>
      </w:tr>
      <w:tr w:rsidR="00A931EA" w:rsidRPr="00823791" w14:paraId="0CFF85A1" w14:textId="77777777" w:rsidTr="00823791">
        <w:tc>
          <w:tcPr>
            <w:tcW w:w="1134" w:type="dxa"/>
            <w:shd w:val="clear" w:color="auto" w:fill="auto"/>
          </w:tcPr>
          <w:p w14:paraId="73D9AD41" w14:textId="77777777" w:rsidR="00A931EA" w:rsidRPr="00823791" w:rsidRDefault="00A931EA" w:rsidP="004F3EFB">
            <w:pPr>
              <w:adjustRightInd/>
              <w:spacing w:line="240" w:lineRule="auto"/>
              <w:ind w:left="95" w:right="-239"/>
              <w:textAlignment w:val="auto"/>
              <w:rPr>
                <w:kern w:val="2"/>
                <w:lang w:eastAsia="zh-CN"/>
              </w:rPr>
            </w:pPr>
            <w:r w:rsidRPr="00823791">
              <w:rPr>
                <w:noProof/>
                <w:color w:val="000000"/>
                <w:spacing w:val="-3"/>
                <w:kern w:val="2"/>
                <w:lang w:eastAsia="zh-CN"/>
              </w:rPr>
              <w:t>105</w:t>
            </w:r>
            <w:r w:rsidRPr="00823791">
              <w:rPr>
                <w:noProof/>
                <w:color w:val="000000"/>
                <w:spacing w:val="-6"/>
                <w:kern w:val="2"/>
                <w:lang w:eastAsia="zh-CN"/>
              </w:rPr>
              <w:t>年</w:t>
            </w:r>
          </w:p>
        </w:tc>
        <w:tc>
          <w:tcPr>
            <w:tcW w:w="8080" w:type="dxa"/>
            <w:shd w:val="clear" w:color="auto" w:fill="auto"/>
          </w:tcPr>
          <w:p w14:paraId="00D881FD" w14:textId="36A7817C" w:rsidR="00A931EA" w:rsidRPr="00823791" w:rsidRDefault="00A931EA" w:rsidP="002D5ED4">
            <w:pPr>
              <w:pStyle w:val="affc"/>
              <w:numPr>
                <w:ilvl w:val="0"/>
                <w:numId w:val="58"/>
              </w:numPr>
              <w:ind w:leftChars="0" w:left="87" w:hanging="143"/>
              <w:rPr>
                <w:kern w:val="2"/>
                <w:sz w:val="24"/>
              </w:rPr>
            </w:pPr>
            <w:r w:rsidRPr="00823791">
              <w:rPr>
                <w:noProof/>
                <w:color w:val="000000"/>
                <w:spacing w:val="-6"/>
                <w:kern w:val="2"/>
                <w:sz w:val="24"/>
              </w:rPr>
              <w:t>接獲美國</w:t>
            </w:r>
            <w:r w:rsidRPr="00823791">
              <w:rPr>
                <w:noProof/>
                <w:color w:val="000000"/>
                <w:spacing w:val="-4"/>
                <w:kern w:val="2"/>
                <w:sz w:val="24"/>
              </w:rPr>
              <w:t>IDM</w:t>
            </w:r>
            <w:r w:rsidRPr="00823791">
              <w:rPr>
                <w:noProof/>
                <w:color w:val="000000"/>
                <w:spacing w:val="-6"/>
                <w:kern w:val="2"/>
                <w:sz w:val="24"/>
              </w:rPr>
              <w:t>大廠</w:t>
            </w:r>
            <w:r w:rsidRPr="00823791">
              <w:rPr>
                <w:noProof/>
                <w:color w:val="000000"/>
                <w:spacing w:val="-3"/>
                <w:kern w:val="2"/>
                <w:sz w:val="24"/>
              </w:rPr>
              <w:t>0.35</w:t>
            </w:r>
            <w:r w:rsidRPr="00823791">
              <w:rPr>
                <w:noProof/>
                <w:color w:val="000000"/>
                <w:spacing w:val="-6"/>
                <w:kern w:val="2"/>
                <w:sz w:val="24"/>
              </w:rPr>
              <w:t>微米</w:t>
            </w:r>
            <w:r w:rsidRPr="00823791">
              <w:rPr>
                <w:noProof/>
                <w:color w:val="000000"/>
                <w:spacing w:val="-3"/>
                <w:kern w:val="2"/>
                <w:sz w:val="24"/>
              </w:rPr>
              <w:t>PowerIC</w:t>
            </w:r>
            <w:r w:rsidRPr="00823791">
              <w:rPr>
                <w:noProof/>
                <w:color w:val="000000"/>
                <w:spacing w:val="-6"/>
                <w:kern w:val="2"/>
                <w:sz w:val="24"/>
              </w:rPr>
              <w:t>訂單。</w:t>
            </w:r>
          </w:p>
        </w:tc>
      </w:tr>
      <w:tr w:rsidR="00A931EA" w:rsidRPr="00823791" w14:paraId="56E54E53" w14:textId="77777777" w:rsidTr="00823791">
        <w:tc>
          <w:tcPr>
            <w:tcW w:w="1134" w:type="dxa"/>
            <w:shd w:val="clear" w:color="auto" w:fill="auto"/>
          </w:tcPr>
          <w:p w14:paraId="41B6263D" w14:textId="77777777" w:rsidR="00A931EA" w:rsidRPr="00823791" w:rsidRDefault="00A931EA" w:rsidP="004F3EFB">
            <w:pPr>
              <w:adjustRightInd/>
              <w:spacing w:line="240" w:lineRule="auto"/>
              <w:ind w:left="95" w:right="-239"/>
              <w:textAlignment w:val="auto"/>
              <w:rPr>
                <w:kern w:val="2"/>
              </w:rPr>
            </w:pPr>
          </w:p>
          <w:p w14:paraId="03E5D2B6" w14:textId="77777777" w:rsidR="00A931EA" w:rsidRPr="00823791" w:rsidRDefault="00A931EA" w:rsidP="004F3EFB">
            <w:pPr>
              <w:adjustRightInd/>
              <w:spacing w:line="240" w:lineRule="auto"/>
              <w:ind w:left="95" w:right="-239"/>
              <w:textAlignment w:val="auto"/>
              <w:rPr>
                <w:kern w:val="2"/>
                <w:lang w:eastAsia="zh-CN"/>
              </w:rPr>
            </w:pPr>
            <w:r w:rsidRPr="00823791">
              <w:rPr>
                <w:noProof/>
                <w:color w:val="000000"/>
                <w:spacing w:val="-3"/>
                <w:kern w:val="2"/>
                <w:lang w:eastAsia="zh-CN"/>
              </w:rPr>
              <w:t>106</w:t>
            </w:r>
            <w:r w:rsidRPr="00823791">
              <w:rPr>
                <w:noProof/>
                <w:color w:val="000000"/>
                <w:spacing w:val="-6"/>
                <w:kern w:val="2"/>
                <w:lang w:eastAsia="zh-CN"/>
              </w:rPr>
              <w:t>年</w:t>
            </w:r>
          </w:p>
        </w:tc>
        <w:tc>
          <w:tcPr>
            <w:tcW w:w="8080" w:type="dxa"/>
            <w:shd w:val="clear" w:color="auto" w:fill="auto"/>
          </w:tcPr>
          <w:p w14:paraId="22D13223" w14:textId="62BC0EC2" w:rsidR="00A931EA" w:rsidRPr="00823791" w:rsidRDefault="00A931EA" w:rsidP="002D5ED4">
            <w:pPr>
              <w:pStyle w:val="affc"/>
              <w:numPr>
                <w:ilvl w:val="0"/>
                <w:numId w:val="58"/>
              </w:numPr>
              <w:ind w:leftChars="0" w:left="87" w:hanging="143"/>
              <w:rPr>
                <w:kern w:val="2"/>
                <w:sz w:val="24"/>
              </w:rPr>
            </w:pPr>
            <w:r w:rsidRPr="00823791">
              <w:rPr>
                <w:noProof/>
                <w:color w:val="000000"/>
                <w:spacing w:val="-6"/>
                <w:kern w:val="2"/>
                <w:sz w:val="24"/>
              </w:rPr>
              <w:t>購入竹南科學園區聯合再生能源廠房，並命名為</w:t>
            </w:r>
            <w:r w:rsidRPr="00823791">
              <w:rPr>
                <w:noProof/>
                <w:color w:val="000000"/>
                <w:spacing w:val="-3"/>
                <w:kern w:val="2"/>
                <w:sz w:val="24"/>
              </w:rPr>
              <w:t>8B</w:t>
            </w:r>
            <w:r w:rsidRPr="00823791">
              <w:rPr>
                <w:noProof/>
                <w:color w:val="000000"/>
                <w:spacing w:val="-6"/>
                <w:kern w:val="2"/>
                <w:sz w:val="24"/>
              </w:rPr>
              <w:t>廠。</w:t>
            </w:r>
          </w:p>
          <w:p w14:paraId="4E7D2E06" w14:textId="25704ACD" w:rsidR="00A931EA" w:rsidRPr="00823791" w:rsidRDefault="00A931EA" w:rsidP="002D5ED4">
            <w:pPr>
              <w:pStyle w:val="affc"/>
              <w:numPr>
                <w:ilvl w:val="0"/>
                <w:numId w:val="58"/>
              </w:numPr>
              <w:ind w:leftChars="0" w:left="87" w:hanging="143"/>
              <w:rPr>
                <w:kern w:val="2"/>
                <w:sz w:val="24"/>
              </w:rPr>
            </w:pPr>
            <w:r w:rsidRPr="00823791">
              <w:rPr>
                <w:noProof/>
                <w:color w:val="000000"/>
                <w:spacing w:val="-3"/>
                <w:kern w:val="2"/>
                <w:sz w:val="24"/>
              </w:rPr>
              <w:t>700V</w:t>
            </w:r>
            <w:r w:rsidRPr="00823791">
              <w:rPr>
                <w:noProof/>
                <w:color w:val="000000"/>
                <w:spacing w:val="-6"/>
                <w:kern w:val="2"/>
                <w:sz w:val="24"/>
              </w:rPr>
              <w:t>電源管理晶片量產。</w:t>
            </w:r>
          </w:p>
          <w:p w14:paraId="335B76B2" w14:textId="561D35D2" w:rsidR="00A931EA" w:rsidRPr="00823791" w:rsidRDefault="00A931EA" w:rsidP="002D5ED4">
            <w:pPr>
              <w:pStyle w:val="affc"/>
              <w:numPr>
                <w:ilvl w:val="0"/>
                <w:numId w:val="58"/>
              </w:numPr>
              <w:ind w:leftChars="0" w:left="87" w:hanging="143"/>
              <w:rPr>
                <w:kern w:val="2"/>
                <w:sz w:val="24"/>
              </w:rPr>
            </w:pPr>
            <w:r w:rsidRPr="00823791">
              <w:rPr>
                <w:noProof/>
                <w:color w:val="000000"/>
                <w:spacing w:val="-6"/>
                <w:kern w:val="2"/>
                <w:sz w:val="24"/>
              </w:rPr>
              <w:t>盈餘轉增資新台幣</w:t>
            </w:r>
            <w:r w:rsidRPr="00823791">
              <w:rPr>
                <w:noProof/>
                <w:color w:val="000000"/>
                <w:spacing w:val="-3"/>
                <w:kern w:val="2"/>
                <w:sz w:val="24"/>
              </w:rPr>
              <w:t>563,643</w:t>
            </w:r>
            <w:r w:rsidRPr="00823791">
              <w:rPr>
                <w:noProof/>
                <w:color w:val="000000"/>
                <w:spacing w:val="-6"/>
                <w:kern w:val="2"/>
                <w:sz w:val="24"/>
              </w:rPr>
              <w:t>仟元，實收資本額新台幣</w:t>
            </w:r>
            <w:r w:rsidRPr="00823791">
              <w:rPr>
                <w:noProof/>
                <w:color w:val="000000"/>
                <w:spacing w:val="-3"/>
                <w:kern w:val="2"/>
                <w:sz w:val="24"/>
              </w:rPr>
              <w:t>3,063,643</w:t>
            </w:r>
            <w:r w:rsidRPr="00823791">
              <w:rPr>
                <w:noProof/>
                <w:color w:val="000000"/>
                <w:spacing w:val="-6"/>
                <w:kern w:val="2"/>
                <w:sz w:val="24"/>
              </w:rPr>
              <w:t>仟元。</w:t>
            </w:r>
          </w:p>
        </w:tc>
      </w:tr>
      <w:tr w:rsidR="00A931EA" w:rsidRPr="00823791" w14:paraId="1BB23DCB" w14:textId="77777777" w:rsidTr="00823791">
        <w:tc>
          <w:tcPr>
            <w:tcW w:w="1134" w:type="dxa"/>
            <w:shd w:val="clear" w:color="auto" w:fill="auto"/>
          </w:tcPr>
          <w:p w14:paraId="35FAA0D1" w14:textId="77777777" w:rsidR="00A931EA" w:rsidRPr="00823791" w:rsidRDefault="00A931EA" w:rsidP="004F3EFB">
            <w:pPr>
              <w:adjustRightInd/>
              <w:spacing w:line="240" w:lineRule="auto"/>
              <w:ind w:left="95" w:right="-239"/>
              <w:textAlignment w:val="auto"/>
              <w:rPr>
                <w:kern w:val="2"/>
                <w:lang w:eastAsia="zh-CN"/>
              </w:rPr>
            </w:pPr>
            <w:r w:rsidRPr="00823791">
              <w:rPr>
                <w:noProof/>
                <w:color w:val="000000"/>
                <w:spacing w:val="-3"/>
                <w:kern w:val="2"/>
                <w:lang w:eastAsia="zh-CN"/>
              </w:rPr>
              <w:t>107</w:t>
            </w:r>
            <w:r w:rsidRPr="00823791">
              <w:rPr>
                <w:noProof/>
                <w:color w:val="000000"/>
                <w:spacing w:val="-6"/>
                <w:kern w:val="2"/>
                <w:lang w:eastAsia="zh-CN"/>
              </w:rPr>
              <w:t>年</w:t>
            </w:r>
          </w:p>
        </w:tc>
        <w:tc>
          <w:tcPr>
            <w:tcW w:w="8080" w:type="dxa"/>
            <w:shd w:val="clear" w:color="auto" w:fill="auto"/>
          </w:tcPr>
          <w:p w14:paraId="6AF84385" w14:textId="2FDDF437" w:rsidR="00A931EA" w:rsidRPr="00823791" w:rsidRDefault="00A931EA" w:rsidP="002D5ED4">
            <w:pPr>
              <w:pStyle w:val="affc"/>
              <w:numPr>
                <w:ilvl w:val="0"/>
                <w:numId w:val="58"/>
              </w:numPr>
              <w:ind w:leftChars="0" w:left="87" w:hanging="143"/>
              <w:rPr>
                <w:kern w:val="2"/>
                <w:sz w:val="24"/>
              </w:rPr>
            </w:pPr>
            <w:r w:rsidRPr="00823791">
              <w:rPr>
                <w:noProof/>
                <w:color w:val="000000"/>
                <w:spacing w:val="-6"/>
                <w:kern w:val="2"/>
                <w:sz w:val="24"/>
              </w:rPr>
              <w:t>本公司更名為力晶積成電子製造股份有限公司</w:t>
            </w:r>
            <w:r w:rsidRPr="00823791">
              <w:rPr>
                <w:noProof/>
                <w:color w:val="000000"/>
                <w:spacing w:val="-2"/>
                <w:kern w:val="2"/>
                <w:sz w:val="24"/>
              </w:rPr>
              <w:t>(</w:t>
            </w:r>
            <w:r w:rsidRPr="00823791">
              <w:rPr>
                <w:noProof/>
                <w:color w:val="000000"/>
                <w:spacing w:val="-6"/>
                <w:kern w:val="2"/>
                <w:sz w:val="24"/>
              </w:rPr>
              <w:t>簡稱力積電</w:t>
            </w:r>
            <w:r w:rsidRPr="00823791">
              <w:rPr>
                <w:noProof/>
                <w:color w:val="000000"/>
                <w:spacing w:val="-2"/>
                <w:kern w:val="2"/>
                <w:sz w:val="24"/>
              </w:rPr>
              <w:t>)</w:t>
            </w:r>
            <w:r w:rsidRPr="00823791">
              <w:rPr>
                <w:noProof/>
                <w:color w:val="000000"/>
                <w:spacing w:val="-6"/>
                <w:kern w:val="2"/>
                <w:sz w:val="24"/>
              </w:rPr>
              <w:t>。</w:t>
            </w:r>
          </w:p>
          <w:p w14:paraId="51433E1A" w14:textId="0990E651" w:rsidR="00A931EA" w:rsidRPr="00823791" w:rsidRDefault="00A931EA" w:rsidP="002D5ED4">
            <w:pPr>
              <w:pStyle w:val="affc"/>
              <w:numPr>
                <w:ilvl w:val="0"/>
                <w:numId w:val="58"/>
              </w:numPr>
              <w:ind w:leftChars="0" w:left="87" w:hanging="143"/>
              <w:rPr>
                <w:kern w:val="2"/>
                <w:sz w:val="24"/>
              </w:rPr>
            </w:pPr>
            <w:r w:rsidRPr="00823791">
              <w:rPr>
                <w:noProof/>
                <w:color w:val="000000"/>
                <w:spacing w:val="-6"/>
                <w:kern w:val="2"/>
                <w:sz w:val="24"/>
              </w:rPr>
              <w:t>盈餘轉增資新台幣</w:t>
            </w:r>
            <w:r w:rsidRPr="00823791">
              <w:rPr>
                <w:noProof/>
                <w:color w:val="000000"/>
                <w:spacing w:val="-3"/>
                <w:kern w:val="2"/>
                <w:sz w:val="24"/>
              </w:rPr>
              <w:t>523,032</w:t>
            </w:r>
            <w:r w:rsidRPr="00823791">
              <w:rPr>
                <w:noProof/>
                <w:color w:val="000000"/>
                <w:spacing w:val="-6"/>
                <w:kern w:val="2"/>
                <w:sz w:val="24"/>
              </w:rPr>
              <w:t>仟元，實收資本額新台幣</w:t>
            </w:r>
            <w:r w:rsidRPr="00823791">
              <w:rPr>
                <w:noProof/>
                <w:color w:val="000000"/>
                <w:spacing w:val="-3"/>
                <w:kern w:val="2"/>
                <w:sz w:val="24"/>
              </w:rPr>
              <w:t>3,586,675</w:t>
            </w:r>
            <w:r w:rsidRPr="00823791">
              <w:rPr>
                <w:noProof/>
                <w:color w:val="000000"/>
                <w:spacing w:val="-6"/>
                <w:kern w:val="2"/>
                <w:sz w:val="24"/>
              </w:rPr>
              <w:t>仟元。</w:t>
            </w:r>
          </w:p>
        </w:tc>
      </w:tr>
      <w:tr w:rsidR="00A931EA" w:rsidRPr="00823791" w14:paraId="2651D716" w14:textId="77777777" w:rsidTr="00823791">
        <w:tc>
          <w:tcPr>
            <w:tcW w:w="1134" w:type="dxa"/>
            <w:shd w:val="clear" w:color="auto" w:fill="auto"/>
          </w:tcPr>
          <w:p w14:paraId="1FF96020" w14:textId="77777777" w:rsidR="00A931EA" w:rsidRPr="00823791" w:rsidRDefault="00A931EA" w:rsidP="004F3EFB">
            <w:pPr>
              <w:adjustRightInd/>
              <w:spacing w:line="240" w:lineRule="auto"/>
              <w:ind w:left="95" w:right="-239"/>
              <w:textAlignment w:val="auto"/>
              <w:rPr>
                <w:kern w:val="2"/>
              </w:rPr>
            </w:pPr>
          </w:p>
          <w:p w14:paraId="3CE97B20" w14:textId="77777777" w:rsidR="00A931EA" w:rsidRPr="00823791" w:rsidRDefault="00A931EA" w:rsidP="004F3EFB">
            <w:pPr>
              <w:adjustRightInd/>
              <w:spacing w:line="240" w:lineRule="auto"/>
              <w:ind w:left="95" w:right="-239"/>
              <w:textAlignment w:val="auto"/>
              <w:rPr>
                <w:kern w:val="2"/>
                <w:lang w:eastAsia="zh-CN"/>
              </w:rPr>
            </w:pPr>
            <w:r w:rsidRPr="00823791">
              <w:rPr>
                <w:noProof/>
                <w:color w:val="000000"/>
                <w:spacing w:val="-3"/>
                <w:kern w:val="2"/>
                <w:lang w:eastAsia="zh-CN"/>
              </w:rPr>
              <w:t>108</w:t>
            </w:r>
            <w:r w:rsidRPr="00823791">
              <w:rPr>
                <w:noProof/>
                <w:color w:val="000000"/>
                <w:spacing w:val="-6"/>
                <w:kern w:val="2"/>
                <w:lang w:eastAsia="zh-CN"/>
              </w:rPr>
              <w:t>年</w:t>
            </w:r>
          </w:p>
        </w:tc>
        <w:tc>
          <w:tcPr>
            <w:tcW w:w="8080" w:type="dxa"/>
            <w:shd w:val="clear" w:color="auto" w:fill="auto"/>
          </w:tcPr>
          <w:p w14:paraId="642549BF" w14:textId="7FAC9A88" w:rsidR="00A931EA" w:rsidRPr="00823791" w:rsidRDefault="00A931EA" w:rsidP="002D5ED4">
            <w:pPr>
              <w:pStyle w:val="affc"/>
              <w:numPr>
                <w:ilvl w:val="0"/>
                <w:numId w:val="58"/>
              </w:numPr>
              <w:ind w:leftChars="0" w:left="87" w:hanging="143"/>
              <w:rPr>
                <w:kern w:val="2"/>
                <w:sz w:val="24"/>
              </w:rPr>
            </w:pPr>
            <w:r w:rsidRPr="00823791">
              <w:rPr>
                <w:noProof/>
                <w:color w:val="000000"/>
                <w:spacing w:val="-3"/>
                <w:kern w:val="2"/>
                <w:sz w:val="24"/>
              </w:rPr>
              <w:t>8B</w:t>
            </w:r>
            <w:r w:rsidRPr="00823791">
              <w:rPr>
                <w:noProof/>
                <w:color w:val="000000"/>
                <w:spacing w:val="-6"/>
                <w:kern w:val="2"/>
                <w:sz w:val="24"/>
              </w:rPr>
              <w:t>廠量產。</w:t>
            </w:r>
          </w:p>
          <w:p w14:paraId="058B1D66" w14:textId="72741357" w:rsidR="00A931EA" w:rsidRPr="00823791" w:rsidRDefault="00A931EA" w:rsidP="002D5ED4">
            <w:pPr>
              <w:pStyle w:val="affc"/>
              <w:numPr>
                <w:ilvl w:val="0"/>
                <w:numId w:val="58"/>
              </w:numPr>
              <w:ind w:leftChars="0" w:left="87" w:hanging="143"/>
              <w:rPr>
                <w:kern w:val="2"/>
                <w:sz w:val="24"/>
              </w:rPr>
            </w:pPr>
            <w:r w:rsidRPr="00823791">
              <w:rPr>
                <w:kern w:val="2"/>
                <w:sz w:val="24"/>
              </w:rPr>
              <w:t>盈餘轉增資新台幣857,109仟元，實收資本額新台幣4,443,783仟元。</w:t>
            </w:r>
          </w:p>
          <w:p w14:paraId="44F392F1" w14:textId="10064EE5" w:rsidR="00A931EA" w:rsidRPr="00823791" w:rsidRDefault="00A931EA" w:rsidP="002D5ED4">
            <w:pPr>
              <w:pStyle w:val="affc"/>
              <w:numPr>
                <w:ilvl w:val="0"/>
                <w:numId w:val="58"/>
              </w:numPr>
              <w:ind w:leftChars="0" w:left="180" w:hanging="236"/>
              <w:rPr>
                <w:kern w:val="2"/>
                <w:sz w:val="24"/>
              </w:rPr>
            </w:pPr>
            <w:r w:rsidRPr="00823791">
              <w:rPr>
                <w:kern w:val="2"/>
                <w:sz w:val="24"/>
              </w:rPr>
              <w:t>發行新股</w:t>
            </w:r>
            <w:r w:rsidRPr="00823791">
              <w:rPr>
                <w:b/>
                <w:kern w:val="2"/>
                <w:sz w:val="24"/>
              </w:rPr>
              <w:t>收購母公司力晶科技公司之相關營業及淨資產</w:t>
            </w:r>
            <w:r w:rsidRPr="00823791">
              <w:rPr>
                <w:kern w:val="2"/>
                <w:sz w:val="24"/>
              </w:rPr>
              <w:t>，增資收購發行新台幣22,608,182仟元，增資後實收資本額新台幣27,051,965仟元。</w:t>
            </w:r>
          </w:p>
          <w:p w14:paraId="4F590CEE" w14:textId="7FC268D6" w:rsidR="00A931EA" w:rsidRPr="006C5220" w:rsidRDefault="00A931EA" w:rsidP="002D5ED4">
            <w:pPr>
              <w:pStyle w:val="affc"/>
              <w:numPr>
                <w:ilvl w:val="0"/>
                <w:numId w:val="58"/>
              </w:numPr>
              <w:ind w:leftChars="0" w:left="180" w:hanging="236"/>
              <w:rPr>
                <w:kern w:val="2"/>
                <w:sz w:val="24"/>
              </w:rPr>
            </w:pPr>
            <w:r w:rsidRPr="00823791">
              <w:rPr>
                <w:kern w:val="2"/>
                <w:sz w:val="24"/>
              </w:rPr>
              <w:t>辦理現金增資普通股新台幣4,000,000仟元，增資後實收資本額新台幣31,051,965仟元。</w:t>
            </w:r>
          </w:p>
        </w:tc>
      </w:tr>
    </w:tbl>
    <w:p w14:paraId="2CB52B8E" w14:textId="77777777" w:rsidR="00A931EA" w:rsidRPr="00EE3251" w:rsidRDefault="00A931EA" w:rsidP="00A931EA">
      <w:pPr>
        <w:kinsoku w:val="0"/>
        <w:spacing w:afterLines="50" w:after="120" w:line="240" w:lineRule="auto"/>
        <w:ind w:firstLineChars="236" w:firstLine="567"/>
        <w:jc w:val="both"/>
        <w:rPr>
          <w:b/>
          <w:color w:val="000000"/>
        </w:rPr>
      </w:pPr>
    </w:p>
    <w:p w14:paraId="3D54A1C8" w14:textId="77777777" w:rsidR="00A931EA" w:rsidRPr="00EE3251" w:rsidRDefault="00A931EA" w:rsidP="002D5ED4">
      <w:pPr>
        <w:pStyle w:val="affc"/>
        <w:numPr>
          <w:ilvl w:val="0"/>
          <w:numId w:val="47"/>
        </w:numPr>
        <w:kinsoku w:val="0"/>
        <w:spacing w:afterLines="50" w:after="120"/>
        <w:ind w:leftChars="0"/>
        <w:jc w:val="both"/>
        <w:rPr>
          <w:rFonts w:ascii="Times New Roman"/>
          <w:b/>
          <w:color w:val="000000"/>
          <w:sz w:val="24"/>
        </w:rPr>
      </w:pPr>
      <w:r w:rsidRPr="00EE3251">
        <w:rPr>
          <w:rFonts w:ascii="Times New Roman"/>
          <w:b/>
          <w:color w:val="000000"/>
          <w:sz w:val="24"/>
        </w:rPr>
        <w:t>先進車系統股份有限公司</w:t>
      </w:r>
    </w:p>
    <w:p w14:paraId="72CF3C29" w14:textId="5FCC7036" w:rsidR="00A931EA" w:rsidRPr="00EE3251" w:rsidRDefault="00A931EA" w:rsidP="00A931EA">
      <w:pPr>
        <w:kinsoku w:val="0"/>
        <w:spacing w:afterLines="50" w:after="120" w:line="240" w:lineRule="auto"/>
        <w:ind w:firstLineChars="236" w:firstLine="566"/>
        <w:jc w:val="both"/>
      </w:pPr>
      <w:r w:rsidRPr="00EE3251">
        <w:t>公司主要技術來源為國立雲林科技大學，創辦人為該校電子系蘇慶龍副教授兼智慧電子產品研究與開發中心主任，雲科大自</w:t>
      </w:r>
      <w:r w:rsidRPr="00EE3251">
        <w:t>2011</w:t>
      </w:r>
      <w:r w:rsidRPr="00EE3251">
        <w:t>開始即投入自駕車</w:t>
      </w:r>
      <w:r w:rsidRPr="00EE3251">
        <w:t>L1(ADAS)</w:t>
      </w:r>
      <w:r w:rsidRPr="00EE3251">
        <w:t>核心技術開發，</w:t>
      </w:r>
      <w:r w:rsidRPr="00EE3251">
        <w:t>2016</w:t>
      </w:r>
      <w:r w:rsidRPr="00EE3251">
        <w:t>年量產國內首項車用影像式</w:t>
      </w:r>
      <w:r w:rsidRPr="00EE3251">
        <w:t>BSD</w:t>
      </w:r>
      <w:r w:rsidR="0041569D">
        <w:rPr>
          <w:rFonts w:hint="eastAsia"/>
        </w:rPr>
        <w:t xml:space="preserve"> </w:t>
      </w:r>
      <w:r w:rsidRPr="00EE3251">
        <w:t>(Blind</w:t>
      </w:r>
      <w:r w:rsidR="0041569D">
        <w:rPr>
          <w:rFonts w:hint="eastAsia"/>
        </w:rPr>
        <w:t xml:space="preserve"> S</w:t>
      </w:r>
      <w:r w:rsidRPr="00EE3251">
        <w:t>pot</w:t>
      </w:r>
      <w:r w:rsidR="0041569D">
        <w:rPr>
          <w:rFonts w:hint="eastAsia"/>
        </w:rPr>
        <w:t xml:space="preserve"> D</w:t>
      </w:r>
      <w:r w:rsidRPr="00EE3251">
        <w:t>etection</w:t>
      </w:r>
      <w:r w:rsidRPr="00EE3251">
        <w:t>，盲區偵測系統</w:t>
      </w:r>
      <w:r w:rsidRPr="00EE3251">
        <w:t>)</w:t>
      </w:r>
      <w:r w:rsidRPr="00EE3251">
        <w:t>，並獲科技部記者會發布該項產品，</w:t>
      </w:r>
      <w:r w:rsidRPr="00EE3251">
        <w:t>2018</w:t>
      </w:r>
      <w:r w:rsidRPr="00EE3251">
        <w:t>年雲科大與先進車合作成立聯合研發中心，結合雲科大研究生與學校設備資源，快速累積先進車公司公司研發基礎，該研發中心並獲學校與教育部肯定，投入其他資源。預計</w:t>
      </w:r>
      <w:r w:rsidRPr="00EE3251">
        <w:t>2020</w:t>
      </w:r>
      <w:r w:rsidRPr="00EE3251">
        <w:t>年將在雲科大建立一條車規</w:t>
      </w:r>
      <w:r w:rsidRPr="00EE3251">
        <w:t>SMT</w:t>
      </w:r>
      <w:r w:rsidRPr="00EE3251">
        <w:t>製造產線，一間</w:t>
      </w:r>
      <w:r w:rsidRPr="00EE3251">
        <w:t>AI</w:t>
      </w:r>
      <w:r w:rsidRPr="00EE3251">
        <w:t>設計中心</w:t>
      </w:r>
      <w:r w:rsidRPr="00EE3251">
        <w:t>(</w:t>
      </w:r>
      <w:r w:rsidRPr="00EE3251">
        <w:t>內涵共計</w:t>
      </w:r>
      <w:r w:rsidRPr="00EE3251">
        <w:t>nVidiaV100GPU32GB</w:t>
      </w:r>
      <w:r w:rsidRPr="00EE3251">
        <w:t>版本</w:t>
      </w:r>
      <w:r w:rsidRPr="00EE3251">
        <w:t>4</w:t>
      </w:r>
      <w:r w:rsidRPr="00EE3251">
        <w:t>片及</w:t>
      </w:r>
      <w:r w:rsidRPr="00EE3251">
        <w:t>nVidia2080iTI</w:t>
      </w:r>
      <w:r w:rsidRPr="00EE3251">
        <w:t>高階</w:t>
      </w:r>
      <w:r w:rsidRPr="00EE3251">
        <w:t>GPU</w:t>
      </w:r>
      <w:r w:rsidRPr="00EE3251">
        <w:t>版本</w:t>
      </w:r>
      <w:r w:rsidRPr="00EE3251">
        <w:t>8</w:t>
      </w:r>
      <w:r w:rsidRPr="00EE3251">
        <w:t>片與</w:t>
      </w:r>
      <w:r w:rsidRPr="00EE3251">
        <w:t>nVidia2080iTI</w:t>
      </w:r>
      <w:r w:rsidRPr="00EE3251">
        <w:t>低階</w:t>
      </w:r>
      <w:r w:rsidRPr="00EE3251">
        <w:t>GPU</w:t>
      </w:r>
      <w:r w:rsidRPr="00EE3251">
        <w:t>版本</w:t>
      </w:r>
      <w:r w:rsidRPr="00EE3251">
        <w:t>31</w:t>
      </w:r>
      <w:r w:rsidRPr="00EE3251">
        <w:t>片</w:t>
      </w:r>
      <w:r w:rsidRPr="00EE3251">
        <w:t>)</w:t>
      </w:r>
      <w:r w:rsidRPr="00EE3251">
        <w:t>，並預計採購可以實車道路實測之自駕車控制載具。達到先進車公司具有從自駕車控制器設計、量產製造、實車測試與完整業務能力之單位，整合產業上中下游進一步支援本</w:t>
      </w:r>
      <w:r w:rsidRPr="00EE3251">
        <w:t>AI</w:t>
      </w:r>
      <w:r w:rsidR="00772A14">
        <w:rPr>
          <w:rFonts w:hint="eastAsia"/>
        </w:rPr>
        <w:t xml:space="preserve"> </w:t>
      </w:r>
      <w:r w:rsidRPr="00EE3251">
        <w:t>on</w:t>
      </w:r>
      <w:r w:rsidR="00772A14">
        <w:rPr>
          <w:rFonts w:hint="eastAsia"/>
        </w:rPr>
        <w:t xml:space="preserve"> </w:t>
      </w:r>
      <w:r w:rsidRPr="00EE3251">
        <w:t>Chip</w:t>
      </w:r>
      <w:r w:rsidRPr="00EE3251">
        <w:t>計畫。下圖</w:t>
      </w:r>
      <w:r w:rsidRPr="00EE3251">
        <w:t>(</w:t>
      </w:r>
      <w:r w:rsidRPr="00EE3251">
        <w:t>圖</w:t>
      </w:r>
      <w:r w:rsidRPr="00EE3251">
        <w:t>1.1</w:t>
      </w:r>
      <w:r w:rsidRPr="00EE3251">
        <w:t>及</w:t>
      </w:r>
      <w:r w:rsidRPr="00EE3251">
        <w:t>1.2)</w:t>
      </w:r>
      <w:r w:rsidRPr="00EE3251">
        <w:t>為目前部分客戶導入設計之產品。</w:t>
      </w:r>
    </w:p>
    <w:p w14:paraId="1343EE2D" w14:textId="77777777" w:rsidR="00A931EA" w:rsidRPr="00EE3251" w:rsidRDefault="00A931EA" w:rsidP="00A931EA">
      <w:pPr>
        <w:kinsoku w:val="0"/>
        <w:spacing w:afterLines="50" w:after="120" w:line="240" w:lineRule="auto"/>
        <w:ind w:leftChars="301" w:left="722"/>
        <w:jc w:val="center"/>
      </w:pPr>
      <w:r w:rsidRPr="00EE3251">
        <w:rPr>
          <w:noProof/>
        </w:rPr>
        <w:drawing>
          <wp:inline distT="0" distB="0" distL="0" distR="0" wp14:anchorId="62CF4F30" wp14:editId="67984A57">
            <wp:extent cx="2647950" cy="1985645"/>
            <wp:effectExtent l="0" t="0" r="0" b="0"/>
            <wp:docPr id="706" name="圖片 706" descr="IMG_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_110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7950" cy="1985645"/>
                    </a:xfrm>
                    <a:prstGeom prst="rect">
                      <a:avLst/>
                    </a:prstGeom>
                    <a:noFill/>
                    <a:ln>
                      <a:noFill/>
                    </a:ln>
                  </pic:spPr>
                </pic:pic>
              </a:graphicData>
            </a:graphic>
          </wp:inline>
        </w:drawing>
      </w:r>
      <w:r w:rsidRPr="00EE3251">
        <w:rPr>
          <w:noProof/>
        </w:rPr>
        <w:drawing>
          <wp:inline distT="0" distB="0" distL="0" distR="0" wp14:anchorId="0030236A" wp14:editId="5868DEC5">
            <wp:extent cx="2633980" cy="1985645"/>
            <wp:effectExtent l="0" t="0" r="0" b="0"/>
            <wp:docPr id="707" name="圖片 707" descr="IMG_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G_11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3980" cy="1985645"/>
                    </a:xfrm>
                    <a:prstGeom prst="rect">
                      <a:avLst/>
                    </a:prstGeom>
                    <a:noFill/>
                    <a:ln>
                      <a:noFill/>
                    </a:ln>
                  </pic:spPr>
                </pic:pic>
              </a:graphicData>
            </a:graphic>
          </wp:inline>
        </w:drawing>
      </w:r>
    </w:p>
    <w:p w14:paraId="301502CD" w14:textId="02DF5A6F" w:rsidR="00A931EA" w:rsidRPr="00992FD9" w:rsidRDefault="00992FD9" w:rsidP="00992FD9">
      <w:pPr>
        <w:pStyle w:val="aff2"/>
        <w:rPr>
          <w:rFonts w:asciiTheme="minorEastAsia" w:hAnsiTheme="minorEastAsia"/>
        </w:rPr>
      </w:pPr>
      <w:bookmarkStart w:id="26" w:name="_Toc40255560"/>
      <w:r w:rsidRPr="00992FD9">
        <w:rPr>
          <w:rFonts w:asciiTheme="minorEastAsia" w:hAnsiTheme="minorEastAsia" w:hint="eastAsia"/>
        </w:rPr>
        <w:t>圖</w:t>
      </w:r>
      <w:r w:rsidRPr="00992FD9">
        <w:t>1.</w:t>
      </w:r>
      <w:r w:rsidRPr="00992FD9">
        <w:fldChar w:fldCharType="begin"/>
      </w:r>
      <w:r w:rsidRPr="00992FD9">
        <w:instrText xml:space="preserve"> SEQ </w:instrText>
      </w:r>
      <w:r w:rsidRPr="00992FD9">
        <w:instrText>圖</w:instrText>
      </w:r>
      <w:r w:rsidRPr="00992FD9">
        <w:instrText xml:space="preserve">1. \* ARABIC </w:instrText>
      </w:r>
      <w:r w:rsidRPr="00992FD9">
        <w:fldChar w:fldCharType="separate"/>
      </w:r>
      <w:r w:rsidR="0082588F">
        <w:rPr>
          <w:noProof/>
        </w:rPr>
        <w:t>1</w:t>
      </w:r>
      <w:r w:rsidRPr="00992FD9">
        <w:fldChar w:fldCharType="end"/>
      </w:r>
      <w:r w:rsidR="00A931EA" w:rsidRPr="00992FD9">
        <w:rPr>
          <w:rFonts w:asciiTheme="minorEastAsia" w:hAnsiTheme="minorEastAsia"/>
        </w:rPr>
        <w:t>客戶(一)導入之ADAS產品設計(乘用車)</w:t>
      </w:r>
      <w:bookmarkEnd w:id="26"/>
    </w:p>
    <w:p w14:paraId="31192CC5" w14:textId="77777777" w:rsidR="00A931EA" w:rsidRPr="00EE3251" w:rsidRDefault="00A931EA" w:rsidP="00A931EA">
      <w:pPr>
        <w:kinsoku w:val="0"/>
        <w:spacing w:afterLines="50" w:after="120" w:line="240" w:lineRule="auto"/>
        <w:ind w:leftChars="301" w:left="722"/>
        <w:jc w:val="center"/>
      </w:pPr>
      <w:r w:rsidRPr="00EE3251">
        <w:rPr>
          <w:noProof/>
        </w:rPr>
        <w:lastRenderedPageBreak/>
        <w:drawing>
          <wp:inline distT="0" distB="0" distL="0" distR="0" wp14:anchorId="7F60B0B3" wp14:editId="4A370C60">
            <wp:extent cx="2654300" cy="1992630"/>
            <wp:effectExtent l="0" t="0" r="0" b="7620"/>
            <wp:docPr id="708" name="圖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54300" cy="1992630"/>
                    </a:xfrm>
                    <a:prstGeom prst="rect">
                      <a:avLst/>
                    </a:prstGeom>
                    <a:noFill/>
                    <a:ln>
                      <a:noFill/>
                    </a:ln>
                  </pic:spPr>
                </pic:pic>
              </a:graphicData>
            </a:graphic>
          </wp:inline>
        </w:drawing>
      </w:r>
      <w:r w:rsidRPr="00EE3251">
        <w:rPr>
          <w:noProof/>
        </w:rPr>
        <w:drawing>
          <wp:inline distT="0" distB="0" distL="0" distR="0" wp14:anchorId="1657C495" wp14:editId="3CE28C6D">
            <wp:extent cx="2654300" cy="1992630"/>
            <wp:effectExtent l="0" t="0" r="0" b="7620"/>
            <wp:docPr id="709" name="圖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4300" cy="1992630"/>
                    </a:xfrm>
                    <a:prstGeom prst="rect">
                      <a:avLst/>
                    </a:prstGeom>
                    <a:noFill/>
                    <a:ln>
                      <a:noFill/>
                    </a:ln>
                  </pic:spPr>
                </pic:pic>
              </a:graphicData>
            </a:graphic>
          </wp:inline>
        </w:drawing>
      </w:r>
    </w:p>
    <w:p w14:paraId="2DD7412F" w14:textId="1166521B" w:rsidR="00A931EA" w:rsidRPr="00992FD9" w:rsidRDefault="00992FD9" w:rsidP="00992FD9">
      <w:pPr>
        <w:pStyle w:val="aff2"/>
        <w:rPr>
          <w:rFonts w:asciiTheme="minorEastAsia" w:hAnsiTheme="minorEastAsia"/>
        </w:rPr>
      </w:pPr>
      <w:bookmarkStart w:id="27" w:name="_Toc40255561"/>
      <w:r w:rsidRPr="00992FD9">
        <w:rPr>
          <w:rFonts w:asciiTheme="minorEastAsia" w:hAnsiTheme="minorEastAsia" w:hint="eastAsia"/>
        </w:rPr>
        <w:t>圖</w:t>
      </w:r>
      <w:r w:rsidRPr="00992FD9">
        <w:t>1.</w:t>
      </w:r>
      <w:r w:rsidRPr="00992FD9">
        <w:fldChar w:fldCharType="begin"/>
      </w:r>
      <w:r w:rsidRPr="00992FD9">
        <w:instrText xml:space="preserve"> SEQ </w:instrText>
      </w:r>
      <w:r w:rsidRPr="00992FD9">
        <w:instrText>圖</w:instrText>
      </w:r>
      <w:r w:rsidRPr="00992FD9">
        <w:instrText xml:space="preserve">1. \* ARABIC </w:instrText>
      </w:r>
      <w:r w:rsidRPr="00992FD9">
        <w:fldChar w:fldCharType="separate"/>
      </w:r>
      <w:r w:rsidR="0082588F">
        <w:rPr>
          <w:noProof/>
        </w:rPr>
        <w:t>2</w:t>
      </w:r>
      <w:r w:rsidRPr="00992FD9">
        <w:fldChar w:fldCharType="end"/>
      </w:r>
      <w:r w:rsidR="00A931EA" w:rsidRPr="00992FD9">
        <w:rPr>
          <w:rFonts w:asciiTheme="minorEastAsia" w:hAnsiTheme="minorEastAsia"/>
        </w:rPr>
        <w:t>客戶(二)導入之ADAS產品設計(商用車)</w:t>
      </w:r>
      <w:bookmarkEnd w:id="27"/>
    </w:p>
    <w:p w14:paraId="35EC63B8" w14:textId="77777777" w:rsidR="00A931EA" w:rsidRPr="00EE3251" w:rsidRDefault="00A931EA" w:rsidP="00A931EA">
      <w:pPr>
        <w:kinsoku w:val="0"/>
        <w:spacing w:afterLines="50" w:after="120" w:line="240" w:lineRule="auto"/>
        <w:jc w:val="both"/>
      </w:pPr>
      <w:r w:rsidRPr="00EE3251">
        <w:t>重要獲獎有</w:t>
      </w:r>
      <w:r w:rsidRPr="00EE3251">
        <w:t>:</w:t>
      </w:r>
    </w:p>
    <w:p w14:paraId="48BA53CC" w14:textId="40F9B8D6" w:rsidR="00A931EA" w:rsidRPr="00EE3251" w:rsidRDefault="00A931EA" w:rsidP="00A931EA">
      <w:pPr>
        <w:kinsoku w:val="0"/>
        <w:spacing w:afterLines="50" w:after="120" w:line="240" w:lineRule="auto"/>
        <w:ind w:firstLineChars="236" w:firstLine="566"/>
        <w:jc w:val="both"/>
        <w:rPr>
          <w:b/>
          <w:color w:val="000000"/>
        </w:rPr>
      </w:pPr>
      <w:r w:rsidRPr="00EE3251">
        <w:t>2019</w:t>
      </w:r>
      <w:r w:rsidRPr="00EE3251">
        <w:t>年第二屆台灣車客松競賽冠軍</w:t>
      </w:r>
      <w:r w:rsidRPr="00EE3251">
        <w:t>(</w:t>
      </w:r>
      <w:r w:rsidRPr="00EE3251">
        <w:t>裕隆</w:t>
      </w:r>
      <w:r w:rsidRPr="00EE3251">
        <w:t>/</w:t>
      </w:r>
      <w:r w:rsidRPr="00EE3251">
        <w:t>華創</w:t>
      </w:r>
      <w:r w:rsidRPr="00EE3251">
        <w:t>/</w:t>
      </w:r>
      <w:r w:rsidRPr="00EE3251">
        <w:t>納智捷</w:t>
      </w:r>
      <w:r w:rsidRPr="00EE3251">
        <w:t>)</w:t>
      </w:r>
      <w:r w:rsidRPr="00EE3251">
        <w:t>、</w:t>
      </w:r>
      <w:r w:rsidRPr="00EE3251">
        <w:t>2018</w:t>
      </w:r>
      <w:r w:rsidRPr="00EE3251">
        <w:t>年第一屆台灣車客松競賽冠軍</w:t>
      </w:r>
      <w:r w:rsidRPr="00EE3251">
        <w:t>(</w:t>
      </w:r>
      <w:r w:rsidRPr="00EE3251">
        <w:t>裕隆</w:t>
      </w:r>
      <w:r w:rsidRPr="00EE3251">
        <w:t>/</w:t>
      </w:r>
      <w:r w:rsidRPr="00EE3251">
        <w:t>華創</w:t>
      </w:r>
      <w:r w:rsidRPr="00EE3251">
        <w:t>/</w:t>
      </w:r>
      <w:r w:rsidRPr="00EE3251">
        <w:t>納智捷</w:t>
      </w:r>
      <w:r w:rsidRPr="00EE3251">
        <w:t>)</w:t>
      </w:r>
      <w:r w:rsidRPr="00EE3251">
        <w:t>、</w:t>
      </w:r>
      <w:r w:rsidRPr="00EE3251">
        <w:t>2018</w:t>
      </w:r>
      <w:r w:rsidRPr="00EE3251">
        <w:t>年教育部第</w:t>
      </w:r>
      <w:r w:rsidRPr="00EE3251">
        <w:t>13</w:t>
      </w:r>
      <w:r w:rsidRPr="00EE3251">
        <w:t>屆數位訊號處理創思設計競賽瑞薩</w:t>
      </w:r>
      <w:r w:rsidRPr="00EE3251">
        <w:t>(Renesas)</w:t>
      </w:r>
      <w:r w:rsidRPr="00EE3251">
        <w:t>數位訊號處理器應用組第一名、</w:t>
      </w:r>
      <w:r w:rsidRPr="00EE3251">
        <w:t>2017</w:t>
      </w:r>
      <w:r w:rsidRPr="00EE3251">
        <w:t>年教育部全國技專院校實務專題競賽資工通訊群第一名、</w:t>
      </w:r>
      <w:r w:rsidRPr="00EE3251">
        <w:t>2016</w:t>
      </w:r>
      <w:r w:rsidRPr="00EE3251">
        <w:t>年旺宏金矽獎評審團銅獎</w:t>
      </w:r>
      <w:r w:rsidRPr="00EE3251">
        <w:t>/</w:t>
      </w:r>
      <w:r w:rsidRPr="00EE3251">
        <w:t>新手獎</w:t>
      </w:r>
      <w:r w:rsidRPr="00EE3251">
        <w:t>/</w:t>
      </w:r>
      <w:r w:rsidRPr="00EE3251">
        <w:t>最佳指導教授獎、</w:t>
      </w:r>
      <w:r w:rsidRPr="00EE3251">
        <w:t>2016</w:t>
      </w:r>
      <w:r w:rsidRPr="00EE3251">
        <w:t>年教育部全國技專院校實務專題競賽電機群第一名、</w:t>
      </w:r>
      <w:r w:rsidRPr="00EE3251">
        <w:t>2015</w:t>
      </w:r>
      <w:r w:rsidRPr="00EE3251">
        <w:t>年</w:t>
      </w:r>
      <w:r w:rsidRPr="00EE3251">
        <w:t>VLSI/CAD</w:t>
      </w:r>
      <w:r w:rsidR="00772A14">
        <w:rPr>
          <w:rFonts w:hint="eastAsia"/>
        </w:rPr>
        <w:t xml:space="preserve"> </w:t>
      </w:r>
      <w:r w:rsidRPr="00EE3251">
        <w:t>Symposium</w:t>
      </w:r>
      <w:r w:rsidRPr="00EE3251">
        <w:t>最佳論文獎（</w:t>
      </w:r>
      <w:r w:rsidRPr="00EE3251">
        <w:t>3DAVM</w:t>
      </w:r>
      <w:r w:rsidRPr="00EE3251">
        <w:t>）、</w:t>
      </w:r>
      <w:r w:rsidRPr="00EE3251">
        <w:t>2015</w:t>
      </w:r>
      <w:r w:rsidRPr="00EE3251">
        <w:t>年全國大學校院智慧電子系統</w:t>
      </w:r>
      <w:r w:rsidRPr="00EE3251">
        <w:t>(IE)</w:t>
      </w:r>
      <w:r w:rsidRPr="00EE3251">
        <w:t>設計競賽英特爾</w:t>
      </w:r>
      <w:r w:rsidRPr="00EE3251">
        <w:t>(Intel)</w:t>
      </w:r>
      <w:r w:rsidRPr="00EE3251">
        <w:t>特別獎特優、</w:t>
      </w:r>
      <w:r w:rsidRPr="00EE3251">
        <w:t>2014</w:t>
      </w:r>
      <w:r w:rsidRPr="00EE3251">
        <w:t>年德州儀器</w:t>
      </w:r>
      <w:r w:rsidRPr="00EE3251">
        <w:t>(TI)</w:t>
      </w:r>
      <w:r w:rsidRPr="00EE3251">
        <w:t>台灣</w:t>
      </w:r>
      <w:r w:rsidRPr="00EE3251">
        <w:t>DSP</w:t>
      </w:r>
      <w:r w:rsidRPr="00EE3251">
        <w:t>競賽創思應用實現組第一名、</w:t>
      </w:r>
      <w:r w:rsidRPr="00EE3251">
        <w:t>2013</w:t>
      </w:r>
      <w:r w:rsidRPr="00EE3251">
        <w:t>年國家發明獎。</w:t>
      </w:r>
    </w:p>
    <w:p w14:paraId="2F2D9DAA" w14:textId="49B0E838" w:rsidR="00A931EA" w:rsidRDefault="00A931EA" w:rsidP="00A931EA"/>
    <w:p w14:paraId="626682AB" w14:textId="77777777" w:rsidR="000615AB" w:rsidRPr="00CA7284" w:rsidRDefault="000615AB" w:rsidP="002D5ED4">
      <w:pPr>
        <w:pStyle w:val="affc"/>
        <w:numPr>
          <w:ilvl w:val="0"/>
          <w:numId w:val="47"/>
        </w:numPr>
        <w:ind w:leftChars="0"/>
        <w:rPr>
          <w:rFonts w:ascii="Times New Roman"/>
          <w:b/>
          <w:color w:val="000000"/>
          <w:sz w:val="24"/>
        </w:rPr>
      </w:pPr>
      <w:r w:rsidRPr="00CA7284">
        <w:rPr>
          <w:rFonts w:ascii="Times New Roman" w:hint="eastAsia"/>
          <w:b/>
          <w:color w:val="000000"/>
          <w:sz w:val="24"/>
        </w:rPr>
        <w:t>博遠智能科技股份有限公司</w:t>
      </w:r>
    </w:p>
    <w:p w14:paraId="376EE75A" w14:textId="77777777" w:rsidR="000615AB" w:rsidRDefault="000615AB" w:rsidP="000615AB">
      <w:pPr>
        <w:kinsoku w:val="0"/>
        <w:spacing w:afterLines="50" w:after="120" w:line="240" w:lineRule="auto"/>
        <w:ind w:firstLineChars="236" w:firstLine="566"/>
        <w:jc w:val="both"/>
      </w:pPr>
      <w:r w:rsidRPr="000615AB">
        <w:t>2015</w:t>
      </w:r>
      <w:r w:rsidRPr="000615AB">
        <w:rPr>
          <w:rFonts w:hint="eastAsia"/>
        </w:rPr>
        <w:t>年</w:t>
      </w:r>
      <w:r w:rsidRPr="000615AB">
        <w:t>9</w:t>
      </w:r>
      <w:r w:rsidRPr="000615AB">
        <w:rPr>
          <w:rFonts w:hint="eastAsia"/>
        </w:rPr>
        <w:t>月成立，團隊成員包含工研院資通所優秀研發同仁及業界資深主管，公司定位為穿戴式行動視訊智能感測方案與雲端服務提供者，</w:t>
      </w:r>
      <w:r w:rsidRPr="000615AB">
        <w:t>2016-2019</w:t>
      </w:r>
      <w:r w:rsidRPr="000615AB">
        <w:rPr>
          <w:rFonts w:hint="eastAsia"/>
        </w:rPr>
        <w:t>主要在建立高技術門檻與品牌價值，專注一級執法單位客戶</w:t>
      </w:r>
      <w:r>
        <w:rPr>
          <w:rFonts w:hint="eastAsia"/>
        </w:rPr>
        <w:t>，</w:t>
      </w:r>
      <w:r w:rsidRPr="000615AB">
        <w:rPr>
          <w:rFonts w:hint="eastAsia"/>
        </w:rPr>
        <w:t>包括台灣與新加坡警政署、國家安全局、法務部調查局、憲兵指揮部等關鍵客戶，掌握金字塔頂端客戶需求，目前已超過一半以上執法單位使用本公司技術，大量運用在科技執法維安勤務上。</w:t>
      </w:r>
    </w:p>
    <w:p w14:paraId="06429083" w14:textId="1BD71D20" w:rsidR="000615AB" w:rsidRPr="000615AB" w:rsidRDefault="000615AB" w:rsidP="000615AB">
      <w:pPr>
        <w:kinsoku w:val="0"/>
        <w:spacing w:afterLines="50" w:after="120" w:line="240" w:lineRule="auto"/>
        <w:ind w:firstLineChars="236" w:firstLine="566"/>
        <w:jc w:val="both"/>
      </w:pPr>
      <w:r w:rsidRPr="000615AB">
        <w:rPr>
          <w:rFonts w:hint="eastAsia"/>
        </w:rPr>
        <w:t>除執法單位外，也開始拓展新的智慧工廠領域，包括高鐵、遠東</w:t>
      </w:r>
      <w:r>
        <w:rPr>
          <w:rFonts w:hint="eastAsia"/>
        </w:rPr>
        <w:t>、台積電</w:t>
      </w:r>
      <w:r w:rsidRPr="000615AB">
        <w:rPr>
          <w:rFonts w:hint="eastAsia"/>
        </w:rPr>
        <w:t>等大型工廠企業，建立公司第二個市場應用區塊。公司除了提供行動智能影像解決方案外，也同步建立高度安全性雲端智能行動影像服務平台，可透過租賃的方式讓客戶快速導入，目前為唯一通過政府共同供應契約最新資安檢測之雲端安監控廠商。國際市場的部分，也成功與新加坡大型系統商合作，如</w:t>
      </w:r>
      <w:r>
        <w:rPr>
          <w:rFonts w:hint="eastAsia"/>
        </w:rPr>
        <w:t xml:space="preserve"> </w:t>
      </w:r>
      <w:r w:rsidRPr="000615AB">
        <w:t>Motorola Solution</w:t>
      </w:r>
      <w:r w:rsidRPr="000615AB">
        <w:rPr>
          <w:rFonts w:hint="eastAsia"/>
        </w:rPr>
        <w:t>、</w:t>
      </w:r>
      <w:r w:rsidRPr="000615AB">
        <w:t>NCS</w:t>
      </w:r>
      <w:r w:rsidRPr="000615AB">
        <w:rPr>
          <w:rFonts w:hint="eastAsia"/>
        </w:rPr>
        <w:t>、</w:t>
      </w:r>
      <w:r w:rsidRPr="000615AB">
        <w:t>Singtel</w:t>
      </w:r>
      <w:r w:rsidRPr="000615AB">
        <w:rPr>
          <w:rFonts w:hint="eastAsia"/>
        </w:rPr>
        <w:t>、</w:t>
      </w:r>
      <w:r w:rsidRPr="000615AB">
        <w:t>WiSol</w:t>
      </w:r>
      <w:r w:rsidRPr="000615AB">
        <w:rPr>
          <w:rFonts w:hint="eastAsia"/>
        </w:rPr>
        <w:t>等，導入東南亞各國市場。</w:t>
      </w:r>
    </w:p>
    <w:p w14:paraId="36E07BF2" w14:textId="77777777" w:rsidR="00C46121" w:rsidRDefault="000615AB" w:rsidP="000615AB">
      <w:pPr>
        <w:kinsoku w:val="0"/>
        <w:spacing w:afterLines="50" w:after="120" w:line="240" w:lineRule="auto"/>
        <w:ind w:firstLineChars="236" w:firstLine="566"/>
        <w:jc w:val="both"/>
      </w:pPr>
      <w:r w:rsidRPr="000615AB">
        <w:rPr>
          <w:rFonts w:hint="eastAsia"/>
        </w:rPr>
        <w:t>重要獲獎有</w:t>
      </w:r>
      <w:r w:rsidR="00C46121">
        <w:rPr>
          <w:rFonts w:hint="eastAsia"/>
        </w:rPr>
        <w:t>：</w:t>
      </w:r>
    </w:p>
    <w:p w14:paraId="42AEAD15" w14:textId="14B9CC54" w:rsidR="000615AB" w:rsidRPr="00CF4F69" w:rsidRDefault="000615AB" w:rsidP="000615AB">
      <w:pPr>
        <w:kinsoku w:val="0"/>
        <w:spacing w:afterLines="50" w:after="120" w:line="240" w:lineRule="auto"/>
        <w:ind w:firstLineChars="236" w:firstLine="566"/>
        <w:jc w:val="both"/>
      </w:pPr>
      <w:r w:rsidRPr="000615AB">
        <w:rPr>
          <w:rFonts w:hint="eastAsia"/>
        </w:rPr>
        <w:t>與新北市政府警察局及臺中市政府警察局合作，獲得雲端物聯網創新獎、亞太區智慧城市獎、警政創新應用獎，也獲得科技部</w:t>
      </w:r>
      <w:r>
        <w:rPr>
          <w:rFonts w:hint="eastAsia"/>
        </w:rPr>
        <w:t>2019</w:t>
      </w:r>
      <w:r>
        <w:rPr>
          <w:rFonts w:hint="eastAsia"/>
        </w:rPr>
        <w:t>年</w:t>
      </w:r>
      <w:r w:rsidRPr="000615AB">
        <w:rPr>
          <w:rFonts w:hint="eastAsia"/>
        </w:rPr>
        <w:t>選拔臺灣最酷新創公司肯定。</w:t>
      </w:r>
    </w:p>
    <w:p w14:paraId="23D62271" w14:textId="4FC1072C" w:rsidR="000615AB" w:rsidRDefault="00C46121" w:rsidP="00C56702">
      <w:pPr>
        <w:jc w:val="center"/>
      </w:pPr>
      <w:r w:rsidRPr="00A2185B">
        <w:rPr>
          <w:rFonts w:ascii="Times New Roman" w:eastAsiaTheme="majorEastAsia" w:hAnsi="Times New Roman"/>
          <w:noProof/>
        </w:rPr>
        <w:lastRenderedPageBreak/>
        <w:drawing>
          <wp:inline distT="0" distB="0" distL="0" distR="0" wp14:anchorId="796B2150" wp14:editId="1DE9FE9D">
            <wp:extent cx="4351020" cy="2766060"/>
            <wp:effectExtent l="0" t="0" r="0" b="0"/>
            <wp:docPr id="7176" name="圖片 6">
              <a:extLst xmlns:a="http://schemas.openxmlformats.org/drawingml/2006/main">
                <a:ext uri="{FF2B5EF4-FFF2-40B4-BE49-F238E27FC236}">
                  <a16:creationId xmlns:a16="http://schemas.microsoft.com/office/drawing/2014/main" id="{9C9949D1-F3A9-0642-BFBE-6D18C78E40B4}"/>
                </a:ext>
              </a:extLst>
            </wp:docPr>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9C9949D1-F3A9-0642-BFBE-6D18C78E40B4}"/>
                        </a:ext>
                      </a:extLst>
                    </pic:cNvPr>
                    <pic:cNvPicPr/>
                  </pic:nvPicPr>
                  <pic:blipFill>
                    <a:blip r:embed="rId34" cstate="email">
                      <a:extLst>
                        <a:ext uri="{28A0092B-C50C-407E-A947-70E740481C1C}">
                          <a14:useLocalDpi xmlns:a14="http://schemas.microsoft.com/office/drawing/2010/main"/>
                        </a:ext>
                      </a:extLst>
                    </a:blip>
                    <a:stretch>
                      <a:fillRect/>
                    </a:stretch>
                  </pic:blipFill>
                  <pic:spPr>
                    <a:xfrm>
                      <a:off x="0" y="0"/>
                      <a:ext cx="4351640" cy="2766454"/>
                    </a:xfrm>
                    <a:prstGeom prst="rect">
                      <a:avLst/>
                    </a:prstGeom>
                  </pic:spPr>
                </pic:pic>
              </a:graphicData>
            </a:graphic>
          </wp:inline>
        </w:drawing>
      </w:r>
    </w:p>
    <w:p w14:paraId="3B3D139A" w14:textId="5C56E03A" w:rsidR="00C46121" w:rsidRDefault="00C46121" w:rsidP="00A931EA">
      <w:r w:rsidRPr="00A2185B">
        <w:rPr>
          <w:noProof/>
        </w:rPr>
        <w:drawing>
          <wp:inline distT="0" distB="0" distL="0" distR="0" wp14:anchorId="0BE4F840" wp14:editId="2745100F">
            <wp:extent cx="5940425" cy="2080247"/>
            <wp:effectExtent l="0" t="0" r="3175" b="0"/>
            <wp:docPr id="7177" name="圖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940425" cy="2080247"/>
                    </a:xfrm>
                    <a:prstGeom prst="rect">
                      <a:avLst/>
                    </a:prstGeom>
                    <a:noFill/>
                    <a:ln>
                      <a:noFill/>
                    </a:ln>
                  </pic:spPr>
                </pic:pic>
              </a:graphicData>
            </a:graphic>
          </wp:inline>
        </w:drawing>
      </w:r>
    </w:p>
    <w:p w14:paraId="00A0FB68" w14:textId="27866C8B" w:rsidR="000615AB" w:rsidRDefault="00C46121" w:rsidP="00C56702">
      <w:pPr>
        <w:pStyle w:val="aff2"/>
      </w:pPr>
      <w:bookmarkStart w:id="28" w:name="_Toc40255562"/>
      <w:r>
        <w:rPr>
          <w:rFonts w:hint="eastAsia"/>
        </w:rPr>
        <w:t>圖</w:t>
      </w:r>
      <w:r>
        <w:rPr>
          <w:rFonts w:hint="eastAsia"/>
        </w:rPr>
        <w:t>1.</w:t>
      </w:r>
      <w:r>
        <w:fldChar w:fldCharType="begin"/>
      </w:r>
      <w:r>
        <w:instrText xml:space="preserve"> </w:instrText>
      </w:r>
      <w:r>
        <w:rPr>
          <w:rFonts w:hint="eastAsia"/>
        </w:rPr>
        <w:instrText xml:space="preserve">SEQ </w:instrText>
      </w:r>
      <w:r>
        <w:rPr>
          <w:rFonts w:hint="eastAsia"/>
        </w:rPr>
        <w:instrText>圖</w:instrText>
      </w:r>
      <w:r>
        <w:rPr>
          <w:rFonts w:hint="eastAsia"/>
        </w:rPr>
        <w:instrText>1. \* ARABIC</w:instrText>
      </w:r>
      <w:r>
        <w:instrText xml:space="preserve"> </w:instrText>
      </w:r>
      <w:r>
        <w:fldChar w:fldCharType="separate"/>
      </w:r>
      <w:r w:rsidR="0082588F">
        <w:rPr>
          <w:noProof/>
        </w:rPr>
        <w:t>3</w:t>
      </w:r>
      <w:r>
        <w:fldChar w:fldCharType="end"/>
      </w:r>
      <w:r>
        <w:rPr>
          <w:rFonts w:ascii="Times New Roman" w:eastAsiaTheme="majorEastAsia" w:hAnsi="Times New Roman" w:hint="eastAsia"/>
        </w:rPr>
        <w:t>博遠智能科技獲獎資訊</w:t>
      </w:r>
      <w:bookmarkEnd w:id="28"/>
    </w:p>
    <w:p w14:paraId="6BC7E723" w14:textId="77777777" w:rsidR="000615AB" w:rsidRPr="00EE3251" w:rsidRDefault="000615AB" w:rsidP="00A931EA"/>
    <w:p w14:paraId="70573E3E" w14:textId="77777777" w:rsidR="002D3BF2" w:rsidRDefault="002D3BF2">
      <w:pPr>
        <w:widowControl/>
        <w:adjustRightInd/>
        <w:spacing w:line="240" w:lineRule="auto"/>
        <w:textAlignment w:val="auto"/>
      </w:pPr>
      <w:bookmarkStart w:id="29" w:name="_Ref31856007"/>
      <w:r>
        <w:br w:type="page"/>
      </w:r>
    </w:p>
    <w:p w14:paraId="04065376" w14:textId="5458DE5B" w:rsidR="00A931EA" w:rsidRPr="00EE3251" w:rsidRDefault="00A931EA" w:rsidP="00C27A15">
      <w:pPr>
        <w:pStyle w:val="2"/>
        <w:spacing w:after="120"/>
      </w:pPr>
      <w:bookmarkStart w:id="30" w:name="_Toc40189912"/>
      <w:r w:rsidRPr="00EE3251">
        <w:lastRenderedPageBreak/>
        <w:t>二、營運及財務狀況</w:t>
      </w:r>
      <w:bookmarkStart w:id="31" w:name="A二、營運及財務狀況"/>
      <w:bookmarkEnd w:id="29"/>
      <w:bookmarkEnd w:id="30"/>
      <w:bookmarkEnd w:id="31"/>
    </w:p>
    <w:p w14:paraId="01BC7B09" w14:textId="77777777" w:rsidR="00A931EA" w:rsidRPr="00EE3251" w:rsidRDefault="00A931EA" w:rsidP="002D5ED4">
      <w:pPr>
        <w:numPr>
          <w:ilvl w:val="0"/>
          <w:numId w:val="39"/>
        </w:numPr>
        <w:kinsoku w:val="0"/>
        <w:spacing w:afterLines="50" w:after="120" w:line="240" w:lineRule="auto"/>
        <w:jc w:val="both"/>
      </w:pPr>
      <w:r w:rsidRPr="00EE3251">
        <w:t>經營狀況：</w:t>
      </w:r>
    </w:p>
    <w:p w14:paraId="36C8BF58" w14:textId="77777777"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4E6159DA" w14:textId="113DAD59" w:rsidR="00A931EA" w:rsidRPr="00EE3251" w:rsidRDefault="00A931EA" w:rsidP="00A931EA">
      <w:pPr>
        <w:kinsoku w:val="0"/>
        <w:spacing w:afterLines="50" w:after="120" w:line="240" w:lineRule="auto"/>
        <w:ind w:firstLineChars="236" w:firstLine="566"/>
        <w:jc w:val="both"/>
      </w:pPr>
      <w:r w:rsidRPr="00EE3251">
        <w:t>力積電以半導體晶圓代工為主要營業項目</w:t>
      </w:r>
      <w:r w:rsidR="00772A14">
        <w:rPr>
          <w:rFonts w:hint="eastAsia"/>
        </w:rPr>
        <w:t>，</w:t>
      </w:r>
      <w:r w:rsidRPr="00EE3251">
        <w:t>代工項目包括記憶體相關產品及驅動元件、感應器等邏輯製程產品</w:t>
      </w:r>
      <w:r w:rsidR="00772A14">
        <w:rPr>
          <w:rFonts w:hint="eastAsia"/>
        </w:rPr>
        <w:t>，</w:t>
      </w:r>
      <w:r w:rsidRPr="00EE3251">
        <w:t>近三年的產量及營業額如表</w:t>
      </w:r>
      <w:r w:rsidRPr="00EE3251">
        <w:t>1.4</w:t>
      </w:r>
      <w:r w:rsidRPr="00EE3251">
        <w:t>：</w:t>
      </w:r>
    </w:p>
    <w:p w14:paraId="07C0EA99" w14:textId="101A316B" w:rsidR="00A931EA" w:rsidRPr="005626D5" w:rsidRDefault="00DE74BC" w:rsidP="00DE74BC">
      <w:pPr>
        <w:pStyle w:val="aff2"/>
        <w:rPr>
          <w:rFonts w:asciiTheme="minorEastAsia" w:hAnsiTheme="minorEastAsia"/>
        </w:rPr>
      </w:pPr>
      <w:bookmarkStart w:id="32" w:name="_Toc37925917"/>
      <w:bookmarkStart w:id="33" w:name="_Toc38882177"/>
      <w:r w:rsidRPr="005626D5">
        <w:rPr>
          <w:rFonts w:asciiTheme="minorEastAsia" w:hAnsiTheme="minorEastAsia" w:hint="eastAsia"/>
        </w:rPr>
        <w:t>表</w:t>
      </w:r>
      <w:r w:rsidRPr="005626D5">
        <w:t>1.</w:t>
      </w:r>
      <w:r w:rsidRPr="005626D5">
        <w:fldChar w:fldCharType="begin"/>
      </w:r>
      <w:r w:rsidRPr="005626D5">
        <w:instrText xml:space="preserve"> SEQ </w:instrText>
      </w:r>
      <w:r w:rsidRPr="005626D5">
        <w:instrText>表</w:instrText>
      </w:r>
      <w:r w:rsidRPr="005626D5">
        <w:instrText xml:space="preserve">1. \* ARABIC </w:instrText>
      </w:r>
      <w:r w:rsidRPr="005626D5">
        <w:fldChar w:fldCharType="separate"/>
      </w:r>
      <w:r w:rsidR="0082588F">
        <w:rPr>
          <w:noProof/>
        </w:rPr>
        <w:t>5</w:t>
      </w:r>
      <w:r w:rsidRPr="005626D5">
        <w:fldChar w:fldCharType="end"/>
      </w:r>
      <w:r w:rsidR="00A931EA" w:rsidRPr="005626D5">
        <w:rPr>
          <w:rFonts w:asciiTheme="minorEastAsia" w:hAnsiTheme="minorEastAsia"/>
        </w:rPr>
        <w:t>力積電近三年營業額</w:t>
      </w:r>
      <w:bookmarkEnd w:id="32"/>
      <w:bookmarkEnd w:id="33"/>
    </w:p>
    <w:p w14:paraId="0EF4A05D" w14:textId="77777777" w:rsidR="00A931EA" w:rsidRPr="00EE3251" w:rsidRDefault="00A931EA" w:rsidP="005626D5">
      <w:pPr>
        <w:kinsoku w:val="0"/>
        <w:spacing w:line="240" w:lineRule="auto"/>
        <w:ind w:left="482"/>
        <w:jc w:val="right"/>
        <w:rPr>
          <w:sz w:val="20"/>
        </w:rPr>
      </w:pPr>
      <w:r w:rsidRPr="00EE3251">
        <w:rPr>
          <w:sz w:val="20"/>
        </w:rPr>
        <w:t>單位：新台幣千元</w:t>
      </w:r>
    </w:p>
    <w:tbl>
      <w:tblPr>
        <w:tblW w:w="9660" w:type="dxa"/>
        <w:jc w:val="center"/>
        <w:tblLayout w:type="fixed"/>
        <w:tblCellMar>
          <w:left w:w="28" w:type="dxa"/>
          <w:right w:w="28" w:type="dxa"/>
        </w:tblCellMar>
        <w:tblLook w:val="0000" w:firstRow="0" w:lastRow="0" w:firstColumn="0" w:lastColumn="0" w:noHBand="0" w:noVBand="0"/>
      </w:tblPr>
      <w:tblGrid>
        <w:gridCol w:w="1317"/>
        <w:gridCol w:w="1390"/>
        <w:gridCol w:w="1391"/>
        <w:gridCol w:w="1390"/>
        <w:gridCol w:w="1391"/>
        <w:gridCol w:w="1390"/>
        <w:gridCol w:w="1391"/>
      </w:tblGrid>
      <w:tr w:rsidR="00A931EA" w:rsidRPr="00EE3251" w14:paraId="42131F26" w14:textId="77777777" w:rsidTr="004F3EFB">
        <w:trPr>
          <w:cantSplit/>
          <w:jc w:val="center"/>
        </w:trPr>
        <w:tc>
          <w:tcPr>
            <w:tcW w:w="1317" w:type="dxa"/>
            <w:vMerge w:val="restart"/>
            <w:tcBorders>
              <w:top w:val="single" w:sz="12" w:space="0" w:color="auto"/>
              <w:left w:val="single" w:sz="12" w:space="0" w:color="auto"/>
            </w:tcBorders>
            <w:vAlign w:val="center"/>
          </w:tcPr>
          <w:p w14:paraId="59B8CCC7" w14:textId="77777777" w:rsidR="00A931EA" w:rsidRPr="00EE3251" w:rsidRDefault="00A931EA" w:rsidP="004F3EFB">
            <w:pPr>
              <w:widowControl/>
              <w:autoSpaceDE w:val="0"/>
              <w:autoSpaceDN w:val="0"/>
              <w:adjustRightInd/>
              <w:spacing w:line="240" w:lineRule="auto"/>
              <w:jc w:val="center"/>
              <w:textAlignment w:val="bottom"/>
              <w:rPr>
                <w:b/>
              </w:rPr>
            </w:pPr>
            <w:r w:rsidRPr="00EE3251">
              <w:rPr>
                <w:b/>
              </w:rPr>
              <w:t>主要</w:t>
            </w:r>
          </w:p>
          <w:p w14:paraId="2194C297" w14:textId="77777777" w:rsidR="00A931EA" w:rsidRPr="00EE3251" w:rsidRDefault="00A931EA" w:rsidP="004F3EFB">
            <w:pPr>
              <w:widowControl/>
              <w:autoSpaceDE w:val="0"/>
              <w:autoSpaceDN w:val="0"/>
              <w:adjustRightInd/>
              <w:spacing w:line="240" w:lineRule="auto"/>
              <w:jc w:val="center"/>
              <w:textAlignment w:val="bottom"/>
            </w:pPr>
            <w:r w:rsidRPr="00EE3251">
              <w:rPr>
                <w:b/>
              </w:rPr>
              <w:t>產品項目</w:t>
            </w:r>
          </w:p>
        </w:tc>
        <w:tc>
          <w:tcPr>
            <w:tcW w:w="2781" w:type="dxa"/>
            <w:gridSpan w:val="2"/>
            <w:tcBorders>
              <w:top w:val="single" w:sz="12" w:space="0" w:color="auto"/>
              <w:left w:val="single" w:sz="6" w:space="0" w:color="auto"/>
            </w:tcBorders>
            <w:vAlign w:val="center"/>
          </w:tcPr>
          <w:p w14:paraId="62F9DB97" w14:textId="77777777" w:rsidR="00A931EA" w:rsidRPr="00EE3251" w:rsidRDefault="00A931EA" w:rsidP="004F3EFB">
            <w:pPr>
              <w:widowControl/>
              <w:autoSpaceDE w:val="0"/>
              <w:autoSpaceDN w:val="0"/>
              <w:spacing w:line="240" w:lineRule="auto"/>
              <w:jc w:val="center"/>
              <w:textAlignment w:val="bottom"/>
              <w:rPr>
                <w:b/>
              </w:rPr>
            </w:pPr>
            <w:r w:rsidRPr="00EE3251">
              <w:rPr>
                <w:b/>
              </w:rPr>
              <w:t>民國</w:t>
            </w:r>
            <w:r w:rsidRPr="00EE3251">
              <w:rPr>
                <w:b/>
              </w:rPr>
              <w:t>107</w:t>
            </w:r>
            <w:r w:rsidRPr="00EE3251">
              <w:rPr>
                <w:b/>
              </w:rPr>
              <w:t>年</w:t>
            </w:r>
          </w:p>
        </w:tc>
        <w:tc>
          <w:tcPr>
            <w:tcW w:w="2781" w:type="dxa"/>
            <w:gridSpan w:val="2"/>
            <w:tcBorders>
              <w:top w:val="single" w:sz="12" w:space="0" w:color="auto"/>
              <w:left w:val="single" w:sz="6" w:space="0" w:color="auto"/>
              <w:bottom w:val="single" w:sz="6" w:space="0" w:color="auto"/>
            </w:tcBorders>
            <w:vAlign w:val="center"/>
          </w:tcPr>
          <w:p w14:paraId="266A2DA9" w14:textId="77777777" w:rsidR="00A931EA" w:rsidRPr="00EE3251" w:rsidRDefault="00A931EA" w:rsidP="004F3EFB">
            <w:pPr>
              <w:widowControl/>
              <w:autoSpaceDE w:val="0"/>
              <w:autoSpaceDN w:val="0"/>
              <w:spacing w:line="240" w:lineRule="auto"/>
              <w:jc w:val="center"/>
              <w:textAlignment w:val="bottom"/>
              <w:rPr>
                <w:b/>
              </w:rPr>
            </w:pPr>
            <w:r w:rsidRPr="00EE3251">
              <w:rPr>
                <w:b/>
              </w:rPr>
              <w:t>民國</w:t>
            </w:r>
            <w:r w:rsidRPr="00EE3251">
              <w:rPr>
                <w:b/>
              </w:rPr>
              <w:t>106</w:t>
            </w:r>
            <w:r w:rsidRPr="00EE3251">
              <w:rPr>
                <w:b/>
              </w:rPr>
              <w:t>年</w:t>
            </w:r>
          </w:p>
        </w:tc>
        <w:tc>
          <w:tcPr>
            <w:tcW w:w="2781" w:type="dxa"/>
            <w:gridSpan w:val="2"/>
            <w:tcBorders>
              <w:top w:val="single" w:sz="12" w:space="0" w:color="auto"/>
              <w:left w:val="single" w:sz="6" w:space="0" w:color="auto"/>
              <w:right w:val="single" w:sz="12" w:space="0" w:color="auto"/>
            </w:tcBorders>
            <w:vAlign w:val="center"/>
          </w:tcPr>
          <w:p w14:paraId="52668542" w14:textId="77777777" w:rsidR="00A931EA" w:rsidRPr="00EE3251" w:rsidRDefault="00A931EA" w:rsidP="004F3EFB">
            <w:pPr>
              <w:widowControl/>
              <w:autoSpaceDE w:val="0"/>
              <w:autoSpaceDN w:val="0"/>
              <w:spacing w:line="240" w:lineRule="auto"/>
              <w:ind w:left="2836" w:hanging="2836"/>
              <w:jc w:val="center"/>
              <w:textAlignment w:val="bottom"/>
              <w:rPr>
                <w:b/>
              </w:rPr>
            </w:pPr>
            <w:r w:rsidRPr="00EE3251">
              <w:rPr>
                <w:b/>
              </w:rPr>
              <w:t>民國</w:t>
            </w:r>
            <w:r w:rsidRPr="00EE3251">
              <w:rPr>
                <w:b/>
              </w:rPr>
              <w:t>105</w:t>
            </w:r>
            <w:r w:rsidRPr="00EE3251">
              <w:rPr>
                <w:b/>
              </w:rPr>
              <w:t>年</w:t>
            </w:r>
          </w:p>
        </w:tc>
      </w:tr>
      <w:tr w:rsidR="00A931EA" w:rsidRPr="00EE3251" w14:paraId="0DB260B4" w14:textId="77777777" w:rsidTr="004F3EFB">
        <w:trPr>
          <w:cantSplit/>
          <w:trHeight w:val="687"/>
          <w:jc w:val="center"/>
        </w:trPr>
        <w:tc>
          <w:tcPr>
            <w:tcW w:w="1317" w:type="dxa"/>
            <w:vMerge/>
            <w:tcBorders>
              <w:left w:val="single" w:sz="12" w:space="0" w:color="auto"/>
              <w:bottom w:val="single" w:sz="4" w:space="0" w:color="auto"/>
            </w:tcBorders>
            <w:vAlign w:val="center"/>
          </w:tcPr>
          <w:p w14:paraId="729EDD67" w14:textId="77777777" w:rsidR="00A931EA" w:rsidRPr="00EE3251" w:rsidRDefault="00A931EA" w:rsidP="004F3EFB">
            <w:pPr>
              <w:widowControl/>
              <w:autoSpaceDE w:val="0"/>
              <w:autoSpaceDN w:val="0"/>
              <w:spacing w:line="240" w:lineRule="auto"/>
              <w:jc w:val="center"/>
              <w:textAlignment w:val="bottom"/>
            </w:pPr>
          </w:p>
        </w:tc>
        <w:tc>
          <w:tcPr>
            <w:tcW w:w="1390" w:type="dxa"/>
            <w:tcBorders>
              <w:top w:val="single" w:sz="6" w:space="0" w:color="auto"/>
              <w:left w:val="single" w:sz="6" w:space="0" w:color="auto"/>
              <w:bottom w:val="single" w:sz="4" w:space="0" w:color="auto"/>
            </w:tcBorders>
            <w:vAlign w:val="center"/>
          </w:tcPr>
          <w:p w14:paraId="53A0A823" w14:textId="77777777" w:rsidR="00A931EA" w:rsidRPr="00EE3251" w:rsidRDefault="00A931EA" w:rsidP="004F3EFB">
            <w:pPr>
              <w:widowControl/>
              <w:autoSpaceDE w:val="0"/>
              <w:autoSpaceDN w:val="0"/>
              <w:spacing w:line="240" w:lineRule="auto"/>
              <w:jc w:val="center"/>
              <w:textAlignment w:val="bottom"/>
              <w:rPr>
                <w:b/>
              </w:rPr>
            </w:pPr>
            <w:r w:rsidRPr="00EE3251">
              <w:rPr>
                <w:b/>
              </w:rPr>
              <w:t>產量</w:t>
            </w:r>
          </w:p>
        </w:tc>
        <w:tc>
          <w:tcPr>
            <w:tcW w:w="1391" w:type="dxa"/>
            <w:tcBorders>
              <w:top w:val="single" w:sz="6" w:space="0" w:color="auto"/>
              <w:left w:val="single" w:sz="6" w:space="0" w:color="auto"/>
              <w:bottom w:val="single" w:sz="4" w:space="0" w:color="auto"/>
            </w:tcBorders>
            <w:vAlign w:val="center"/>
          </w:tcPr>
          <w:p w14:paraId="555F19F6" w14:textId="77777777" w:rsidR="00A931EA" w:rsidRPr="00EE3251" w:rsidRDefault="00A931EA" w:rsidP="004F3EFB">
            <w:pPr>
              <w:widowControl/>
              <w:autoSpaceDE w:val="0"/>
              <w:autoSpaceDN w:val="0"/>
              <w:spacing w:line="240" w:lineRule="auto"/>
              <w:jc w:val="center"/>
              <w:textAlignment w:val="bottom"/>
              <w:rPr>
                <w:b/>
              </w:rPr>
            </w:pPr>
            <w:r w:rsidRPr="00EE3251">
              <w:rPr>
                <w:b/>
              </w:rPr>
              <w:t>銷售額</w:t>
            </w:r>
          </w:p>
        </w:tc>
        <w:tc>
          <w:tcPr>
            <w:tcW w:w="1390" w:type="dxa"/>
            <w:tcBorders>
              <w:left w:val="single" w:sz="6" w:space="0" w:color="auto"/>
              <w:bottom w:val="single" w:sz="4" w:space="0" w:color="auto"/>
            </w:tcBorders>
            <w:vAlign w:val="center"/>
          </w:tcPr>
          <w:p w14:paraId="3C73C4A4" w14:textId="77777777" w:rsidR="00A931EA" w:rsidRPr="00EE3251" w:rsidRDefault="00A931EA" w:rsidP="004F3EFB">
            <w:pPr>
              <w:widowControl/>
              <w:autoSpaceDE w:val="0"/>
              <w:autoSpaceDN w:val="0"/>
              <w:spacing w:line="240" w:lineRule="auto"/>
              <w:jc w:val="center"/>
              <w:textAlignment w:val="bottom"/>
              <w:rPr>
                <w:b/>
              </w:rPr>
            </w:pPr>
            <w:r w:rsidRPr="00EE3251">
              <w:rPr>
                <w:b/>
              </w:rPr>
              <w:t>產量</w:t>
            </w:r>
          </w:p>
        </w:tc>
        <w:tc>
          <w:tcPr>
            <w:tcW w:w="1391" w:type="dxa"/>
            <w:tcBorders>
              <w:left w:val="single" w:sz="6" w:space="0" w:color="auto"/>
              <w:bottom w:val="single" w:sz="4" w:space="0" w:color="auto"/>
            </w:tcBorders>
            <w:vAlign w:val="center"/>
          </w:tcPr>
          <w:p w14:paraId="404B8BFD" w14:textId="77777777" w:rsidR="00A931EA" w:rsidRPr="00EE3251" w:rsidRDefault="00A931EA" w:rsidP="004F3EFB">
            <w:pPr>
              <w:widowControl/>
              <w:autoSpaceDE w:val="0"/>
              <w:autoSpaceDN w:val="0"/>
              <w:spacing w:line="240" w:lineRule="auto"/>
              <w:jc w:val="center"/>
              <w:textAlignment w:val="bottom"/>
              <w:rPr>
                <w:b/>
              </w:rPr>
            </w:pPr>
            <w:r w:rsidRPr="00EE3251">
              <w:rPr>
                <w:b/>
              </w:rPr>
              <w:t>銷售額</w:t>
            </w:r>
          </w:p>
        </w:tc>
        <w:tc>
          <w:tcPr>
            <w:tcW w:w="1390" w:type="dxa"/>
            <w:tcBorders>
              <w:top w:val="single" w:sz="6" w:space="0" w:color="auto"/>
              <w:left w:val="single" w:sz="6" w:space="0" w:color="auto"/>
              <w:bottom w:val="single" w:sz="4" w:space="0" w:color="auto"/>
            </w:tcBorders>
            <w:vAlign w:val="center"/>
          </w:tcPr>
          <w:p w14:paraId="2D463C88" w14:textId="77777777" w:rsidR="00A931EA" w:rsidRPr="00EE3251" w:rsidRDefault="00A931EA" w:rsidP="004F3EFB">
            <w:pPr>
              <w:widowControl/>
              <w:autoSpaceDE w:val="0"/>
              <w:autoSpaceDN w:val="0"/>
              <w:spacing w:line="240" w:lineRule="auto"/>
              <w:jc w:val="center"/>
              <w:textAlignment w:val="bottom"/>
              <w:rPr>
                <w:b/>
              </w:rPr>
            </w:pPr>
            <w:r w:rsidRPr="00EE3251">
              <w:rPr>
                <w:b/>
              </w:rPr>
              <w:t>產量</w:t>
            </w:r>
          </w:p>
        </w:tc>
        <w:tc>
          <w:tcPr>
            <w:tcW w:w="1391" w:type="dxa"/>
            <w:tcBorders>
              <w:top w:val="single" w:sz="6" w:space="0" w:color="auto"/>
              <w:left w:val="single" w:sz="6" w:space="0" w:color="auto"/>
              <w:bottom w:val="single" w:sz="4" w:space="0" w:color="auto"/>
              <w:right w:val="single" w:sz="12" w:space="0" w:color="auto"/>
            </w:tcBorders>
            <w:vAlign w:val="center"/>
          </w:tcPr>
          <w:p w14:paraId="7A8CFC27" w14:textId="77777777" w:rsidR="00A931EA" w:rsidRPr="00EE3251" w:rsidRDefault="00A931EA" w:rsidP="004F3EFB">
            <w:pPr>
              <w:widowControl/>
              <w:autoSpaceDE w:val="0"/>
              <w:autoSpaceDN w:val="0"/>
              <w:spacing w:line="240" w:lineRule="auto"/>
              <w:jc w:val="center"/>
              <w:textAlignment w:val="bottom"/>
              <w:rPr>
                <w:b/>
              </w:rPr>
            </w:pPr>
            <w:r w:rsidRPr="00EE3251">
              <w:rPr>
                <w:b/>
              </w:rPr>
              <w:t>銷售額</w:t>
            </w:r>
          </w:p>
        </w:tc>
      </w:tr>
      <w:tr w:rsidR="00A931EA" w:rsidRPr="00EE3251" w14:paraId="52CBE772" w14:textId="77777777" w:rsidTr="004F3EFB">
        <w:trPr>
          <w:cantSplit/>
          <w:jc w:val="center"/>
        </w:trPr>
        <w:tc>
          <w:tcPr>
            <w:tcW w:w="1317" w:type="dxa"/>
            <w:tcBorders>
              <w:top w:val="single" w:sz="4" w:space="0" w:color="auto"/>
              <w:left w:val="single" w:sz="12" w:space="0" w:color="auto"/>
              <w:bottom w:val="single" w:sz="6" w:space="0" w:color="auto"/>
              <w:right w:val="single" w:sz="6" w:space="0" w:color="auto"/>
            </w:tcBorders>
            <w:vAlign w:val="center"/>
          </w:tcPr>
          <w:p w14:paraId="0F348886" w14:textId="77777777" w:rsidR="00A931EA" w:rsidRPr="00EE3251" w:rsidRDefault="00A931EA" w:rsidP="004F3EFB">
            <w:pPr>
              <w:widowControl/>
              <w:autoSpaceDE w:val="0"/>
              <w:autoSpaceDN w:val="0"/>
              <w:spacing w:line="240" w:lineRule="auto"/>
              <w:ind w:left="567" w:hanging="397"/>
              <w:jc w:val="center"/>
              <w:textAlignment w:val="bottom"/>
              <w:rPr>
                <w:b/>
              </w:rPr>
            </w:pPr>
            <w:r w:rsidRPr="00EE3251">
              <w:rPr>
                <w:b/>
              </w:rPr>
              <w:t>Discrete</w:t>
            </w:r>
          </w:p>
        </w:tc>
        <w:tc>
          <w:tcPr>
            <w:tcW w:w="1390" w:type="dxa"/>
            <w:tcBorders>
              <w:top w:val="single" w:sz="4" w:space="0" w:color="auto"/>
              <w:left w:val="single" w:sz="6" w:space="0" w:color="auto"/>
              <w:bottom w:val="single" w:sz="6" w:space="0" w:color="auto"/>
              <w:right w:val="single" w:sz="6" w:space="0" w:color="auto"/>
            </w:tcBorders>
            <w:vAlign w:val="center"/>
          </w:tcPr>
          <w:p w14:paraId="6D6639D2" w14:textId="77777777" w:rsidR="00A931EA" w:rsidRPr="00EE3251" w:rsidRDefault="00A931EA" w:rsidP="004F3EFB">
            <w:pPr>
              <w:autoSpaceDE w:val="0"/>
              <w:autoSpaceDN w:val="0"/>
              <w:spacing w:line="240" w:lineRule="auto"/>
              <w:jc w:val="center"/>
              <w:textAlignment w:val="bottom"/>
              <w:rPr>
                <w:sz w:val="20"/>
              </w:rPr>
            </w:pPr>
            <w:r w:rsidRPr="00EE3251">
              <w:rPr>
                <w:sz w:val="20"/>
              </w:rPr>
              <w:t>462,078</w:t>
            </w:r>
          </w:p>
        </w:tc>
        <w:tc>
          <w:tcPr>
            <w:tcW w:w="1391" w:type="dxa"/>
            <w:tcBorders>
              <w:top w:val="single" w:sz="4" w:space="0" w:color="auto"/>
              <w:left w:val="single" w:sz="6" w:space="0" w:color="auto"/>
              <w:bottom w:val="single" w:sz="6" w:space="0" w:color="auto"/>
              <w:right w:val="single" w:sz="6" w:space="0" w:color="auto"/>
            </w:tcBorders>
            <w:vAlign w:val="center"/>
          </w:tcPr>
          <w:p w14:paraId="05C50F86"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3,290,177</w:t>
            </w:r>
          </w:p>
        </w:tc>
        <w:tc>
          <w:tcPr>
            <w:tcW w:w="1390" w:type="dxa"/>
            <w:tcBorders>
              <w:top w:val="single" w:sz="4" w:space="0" w:color="auto"/>
              <w:left w:val="single" w:sz="6" w:space="0" w:color="auto"/>
              <w:bottom w:val="single" w:sz="6" w:space="0" w:color="auto"/>
              <w:right w:val="single" w:sz="6" w:space="0" w:color="auto"/>
            </w:tcBorders>
            <w:vAlign w:val="center"/>
          </w:tcPr>
          <w:p w14:paraId="73F1403F"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339,922</w:t>
            </w:r>
          </w:p>
        </w:tc>
        <w:tc>
          <w:tcPr>
            <w:tcW w:w="1391" w:type="dxa"/>
            <w:tcBorders>
              <w:top w:val="single" w:sz="4" w:space="0" w:color="auto"/>
              <w:left w:val="single" w:sz="6" w:space="0" w:color="auto"/>
              <w:bottom w:val="single" w:sz="6" w:space="0" w:color="auto"/>
              <w:right w:val="single" w:sz="6" w:space="0" w:color="auto"/>
            </w:tcBorders>
            <w:vAlign w:val="center"/>
          </w:tcPr>
          <w:p w14:paraId="093AB66A"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2,132,573</w:t>
            </w:r>
          </w:p>
        </w:tc>
        <w:tc>
          <w:tcPr>
            <w:tcW w:w="1390" w:type="dxa"/>
            <w:tcBorders>
              <w:top w:val="single" w:sz="4" w:space="0" w:color="auto"/>
              <w:left w:val="single" w:sz="6" w:space="0" w:color="auto"/>
              <w:bottom w:val="single" w:sz="6" w:space="0" w:color="auto"/>
              <w:right w:val="single" w:sz="6" w:space="0" w:color="auto"/>
            </w:tcBorders>
            <w:vAlign w:val="center"/>
          </w:tcPr>
          <w:p w14:paraId="2C74A7D9"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242,397</w:t>
            </w:r>
          </w:p>
        </w:tc>
        <w:tc>
          <w:tcPr>
            <w:tcW w:w="1391" w:type="dxa"/>
            <w:tcBorders>
              <w:top w:val="single" w:sz="4" w:space="0" w:color="auto"/>
              <w:left w:val="single" w:sz="6" w:space="0" w:color="auto"/>
              <w:bottom w:val="single" w:sz="6" w:space="0" w:color="auto"/>
              <w:right w:val="single" w:sz="12" w:space="0" w:color="auto"/>
            </w:tcBorders>
            <w:vAlign w:val="center"/>
          </w:tcPr>
          <w:p w14:paraId="1257F12C"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1,574,815</w:t>
            </w:r>
          </w:p>
        </w:tc>
      </w:tr>
      <w:tr w:rsidR="00A931EA" w:rsidRPr="00EE3251" w14:paraId="5AE1411B"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737ADEAC" w14:textId="77777777" w:rsidR="00A931EA" w:rsidRPr="00EE3251" w:rsidRDefault="00A931EA" w:rsidP="004F3EFB">
            <w:pPr>
              <w:widowControl/>
              <w:autoSpaceDE w:val="0"/>
              <w:autoSpaceDN w:val="0"/>
              <w:spacing w:line="240" w:lineRule="auto"/>
              <w:ind w:left="567" w:hanging="397"/>
              <w:jc w:val="center"/>
              <w:textAlignment w:val="bottom"/>
              <w:rPr>
                <w:b/>
              </w:rPr>
            </w:pPr>
            <w:r w:rsidRPr="00EE3251">
              <w:rPr>
                <w:b/>
              </w:rPr>
              <w:t>HV</w:t>
            </w:r>
          </w:p>
        </w:tc>
        <w:tc>
          <w:tcPr>
            <w:tcW w:w="1390" w:type="dxa"/>
            <w:tcBorders>
              <w:top w:val="single" w:sz="6" w:space="0" w:color="auto"/>
              <w:left w:val="single" w:sz="6" w:space="0" w:color="auto"/>
              <w:bottom w:val="single" w:sz="6" w:space="0" w:color="auto"/>
              <w:right w:val="single" w:sz="6" w:space="0" w:color="auto"/>
            </w:tcBorders>
            <w:vAlign w:val="center"/>
          </w:tcPr>
          <w:p w14:paraId="4BBD59A8"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232,490</w:t>
            </w:r>
          </w:p>
        </w:tc>
        <w:tc>
          <w:tcPr>
            <w:tcW w:w="1391" w:type="dxa"/>
            <w:tcBorders>
              <w:top w:val="single" w:sz="6" w:space="0" w:color="auto"/>
              <w:left w:val="single" w:sz="6" w:space="0" w:color="auto"/>
              <w:bottom w:val="single" w:sz="6" w:space="0" w:color="auto"/>
              <w:right w:val="single" w:sz="6" w:space="0" w:color="auto"/>
            </w:tcBorders>
            <w:vAlign w:val="center"/>
          </w:tcPr>
          <w:p w14:paraId="3A254E89"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2,625,901</w:t>
            </w:r>
          </w:p>
        </w:tc>
        <w:tc>
          <w:tcPr>
            <w:tcW w:w="1390" w:type="dxa"/>
            <w:tcBorders>
              <w:top w:val="single" w:sz="6" w:space="0" w:color="auto"/>
              <w:left w:val="single" w:sz="6" w:space="0" w:color="auto"/>
              <w:bottom w:val="single" w:sz="6" w:space="0" w:color="auto"/>
              <w:right w:val="single" w:sz="6" w:space="0" w:color="auto"/>
            </w:tcBorders>
            <w:vAlign w:val="center"/>
          </w:tcPr>
          <w:p w14:paraId="4442A2B4"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227,792</w:t>
            </w:r>
          </w:p>
        </w:tc>
        <w:tc>
          <w:tcPr>
            <w:tcW w:w="1391" w:type="dxa"/>
            <w:tcBorders>
              <w:top w:val="single" w:sz="6" w:space="0" w:color="auto"/>
              <w:left w:val="single" w:sz="6" w:space="0" w:color="auto"/>
              <w:bottom w:val="single" w:sz="6" w:space="0" w:color="auto"/>
              <w:right w:val="single" w:sz="6" w:space="0" w:color="auto"/>
            </w:tcBorders>
            <w:vAlign w:val="center"/>
          </w:tcPr>
          <w:p w14:paraId="4B68B16D"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2,462,384</w:t>
            </w:r>
          </w:p>
        </w:tc>
        <w:tc>
          <w:tcPr>
            <w:tcW w:w="1390" w:type="dxa"/>
            <w:tcBorders>
              <w:top w:val="single" w:sz="6" w:space="0" w:color="auto"/>
              <w:left w:val="single" w:sz="6" w:space="0" w:color="auto"/>
              <w:bottom w:val="single" w:sz="6" w:space="0" w:color="auto"/>
              <w:right w:val="single" w:sz="6" w:space="0" w:color="auto"/>
            </w:tcBorders>
            <w:vAlign w:val="center"/>
          </w:tcPr>
          <w:p w14:paraId="0A6B7ADE"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260,949</w:t>
            </w:r>
          </w:p>
        </w:tc>
        <w:tc>
          <w:tcPr>
            <w:tcW w:w="1391" w:type="dxa"/>
            <w:tcBorders>
              <w:top w:val="single" w:sz="6" w:space="0" w:color="auto"/>
              <w:left w:val="single" w:sz="6" w:space="0" w:color="auto"/>
              <w:bottom w:val="single" w:sz="6" w:space="0" w:color="auto"/>
              <w:right w:val="single" w:sz="12" w:space="0" w:color="auto"/>
            </w:tcBorders>
            <w:vAlign w:val="center"/>
          </w:tcPr>
          <w:p w14:paraId="58554913"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2,944,418</w:t>
            </w:r>
          </w:p>
        </w:tc>
      </w:tr>
      <w:tr w:rsidR="00A931EA" w:rsidRPr="00EE3251" w14:paraId="652157B8"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0E8B9588" w14:textId="77777777" w:rsidR="00A931EA" w:rsidRPr="00EE3251" w:rsidRDefault="00A931EA" w:rsidP="004F3EFB">
            <w:pPr>
              <w:widowControl/>
              <w:autoSpaceDE w:val="0"/>
              <w:autoSpaceDN w:val="0"/>
              <w:spacing w:line="240" w:lineRule="auto"/>
              <w:ind w:left="567" w:hanging="397"/>
              <w:jc w:val="center"/>
              <w:textAlignment w:val="bottom"/>
              <w:rPr>
                <w:b/>
              </w:rPr>
            </w:pPr>
            <w:r w:rsidRPr="00EE3251">
              <w:rPr>
                <w:b/>
              </w:rPr>
              <w:t>PowerIC</w:t>
            </w:r>
          </w:p>
        </w:tc>
        <w:tc>
          <w:tcPr>
            <w:tcW w:w="1390" w:type="dxa"/>
            <w:tcBorders>
              <w:top w:val="single" w:sz="6" w:space="0" w:color="auto"/>
              <w:left w:val="single" w:sz="6" w:space="0" w:color="auto"/>
              <w:bottom w:val="single" w:sz="6" w:space="0" w:color="auto"/>
              <w:right w:val="single" w:sz="6" w:space="0" w:color="auto"/>
            </w:tcBorders>
            <w:vAlign w:val="center"/>
          </w:tcPr>
          <w:p w14:paraId="1BF44B64"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87,445</w:t>
            </w:r>
          </w:p>
        </w:tc>
        <w:tc>
          <w:tcPr>
            <w:tcW w:w="1391" w:type="dxa"/>
            <w:tcBorders>
              <w:top w:val="single" w:sz="6" w:space="0" w:color="auto"/>
              <w:left w:val="single" w:sz="6" w:space="0" w:color="auto"/>
              <w:bottom w:val="single" w:sz="6" w:space="0" w:color="auto"/>
              <w:right w:val="single" w:sz="6" w:space="0" w:color="auto"/>
            </w:tcBorders>
            <w:vAlign w:val="center"/>
          </w:tcPr>
          <w:p w14:paraId="05FCEBA9"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1,153,958</w:t>
            </w:r>
          </w:p>
        </w:tc>
        <w:tc>
          <w:tcPr>
            <w:tcW w:w="1390" w:type="dxa"/>
            <w:tcBorders>
              <w:top w:val="single" w:sz="6" w:space="0" w:color="auto"/>
              <w:left w:val="single" w:sz="6" w:space="0" w:color="auto"/>
              <w:bottom w:val="single" w:sz="6" w:space="0" w:color="auto"/>
              <w:right w:val="single" w:sz="6" w:space="0" w:color="auto"/>
            </w:tcBorders>
            <w:vAlign w:val="center"/>
          </w:tcPr>
          <w:p w14:paraId="52E96BF0"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74,415</w:t>
            </w:r>
          </w:p>
        </w:tc>
        <w:tc>
          <w:tcPr>
            <w:tcW w:w="1391" w:type="dxa"/>
            <w:tcBorders>
              <w:top w:val="single" w:sz="6" w:space="0" w:color="auto"/>
              <w:left w:val="single" w:sz="6" w:space="0" w:color="auto"/>
              <w:bottom w:val="single" w:sz="6" w:space="0" w:color="auto"/>
              <w:right w:val="single" w:sz="6" w:space="0" w:color="auto"/>
            </w:tcBorders>
            <w:vAlign w:val="center"/>
          </w:tcPr>
          <w:p w14:paraId="5FDEC335"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947,297</w:t>
            </w:r>
          </w:p>
        </w:tc>
        <w:tc>
          <w:tcPr>
            <w:tcW w:w="1390" w:type="dxa"/>
            <w:tcBorders>
              <w:top w:val="single" w:sz="6" w:space="0" w:color="auto"/>
              <w:left w:val="single" w:sz="6" w:space="0" w:color="auto"/>
              <w:bottom w:val="single" w:sz="6" w:space="0" w:color="auto"/>
              <w:right w:val="single" w:sz="6" w:space="0" w:color="auto"/>
            </w:tcBorders>
            <w:vAlign w:val="center"/>
          </w:tcPr>
          <w:p w14:paraId="7FF3AD1B"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64,946</w:t>
            </w:r>
          </w:p>
        </w:tc>
        <w:tc>
          <w:tcPr>
            <w:tcW w:w="1391" w:type="dxa"/>
            <w:tcBorders>
              <w:top w:val="single" w:sz="6" w:space="0" w:color="auto"/>
              <w:left w:val="single" w:sz="6" w:space="0" w:color="auto"/>
              <w:bottom w:val="single" w:sz="6" w:space="0" w:color="auto"/>
              <w:right w:val="single" w:sz="12" w:space="0" w:color="auto"/>
            </w:tcBorders>
            <w:vAlign w:val="center"/>
          </w:tcPr>
          <w:p w14:paraId="4244D161"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871,262</w:t>
            </w:r>
          </w:p>
        </w:tc>
      </w:tr>
      <w:tr w:rsidR="00A931EA" w:rsidRPr="00EE3251" w14:paraId="1B869062"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4B2F13BF" w14:textId="77777777" w:rsidR="00A931EA" w:rsidRPr="00EE3251" w:rsidRDefault="00A931EA" w:rsidP="004F3EFB">
            <w:pPr>
              <w:widowControl/>
              <w:autoSpaceDE w:val="0"/>
              <w:autoSpaceDN w:val="0"/>
              <w:spacing w:line="240" w:lineRule="auto"/>
              <w:ind w:left="567" w:hanging="397"/>
              <w:jc w:val="center"/>
              <w:textAlignment w:val="bottom"/>
              <w:rPr>
                <w:b/>
              </w:rPr>
            </w:pPr>
            <w:r w:rsidRPr="00EE3251">
              <w:rPr>
                <w:b/>
              </w:rPr>
              <w:t>IMC</w:t>
            </w:r>
          </w:p>
        </w:tc>
        <w:tc>
          <w:tcPr>
            <w:tcW w:w="1390" w:type="dxa"/>
            <w:tcBorders>
              <w:top w:val="single" w:sz="6" w:space="0" w:color="auto"/>
              <w:left w:val="single" w:sz="6" w:space="0" w:color="auto"/>
              <w:bottom w:val="single" w:sz="6" w:space="0" w:color="auto"/>
              <w:right w:val="single" w:sz="6" w:space="0" w:color="auto"/>
            </w:tcBorders>
            <w:vAlign w:val="center"/>
          </w:tcPr>
          <w:p w14:paraId="6815616C"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39,906</w:t>
            </w:r>
          </w:p>
        </w:tc>
        <w:tc>
          <w:tcPr>
            <w:tcW w:w="1391" w:type="dxa"/>
            <w:tcBorders>
              <w:top w:val="single" w:sz="6" w:space="0" w:color="auto"/>
              <w:left w:val="single" w:sz="6" w:space="0" w:color="auto"/>
              <w:bottom w:val="single" w:sz="6" w:space="0" w:color="auto"/>
              <w:right w:val="single" w:sz="6" w:space="0" w:color="auto"/>
            </w:tcBorders>
            <w:vAlign w:val="center"/>
          </w:tcPr>
          <w:p w14:paraId="174760AD"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515,236</w:t>
            </w:r>
          </w:p>
        </w:tc>
        <w:tc>
          <w:tcPr>
            <w:tcW w:w="1390" w:type="dxa"/>
            <w:tcBorders>
              <w:top w:val="single" w:sz="6" w:space="0" w:color="auto"/>
              <w:left w:val="single" w:sz="6" w:space="0" w:color="auto"/>
              <w:bottom w:val="single" w:sz="6" w:space="0" w:color="auto"/>
              <w:right w:val="single" w:sz="6" w:space="0" w:color="auto"/>
            </w:tcBorders>
            <w:vAlign w:val="center"/>
          </w:tcPr>
          <w:p w14:paraId="28548AAA"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52,797</w:t>
            </w:r>
          </w:p>
        </w:tc>
        <w:tc>
          <w:tcPr>
            <w:tcW w:w="1391" w:type="dxa"/>
            <w:tcBorders>
              <w:top w:val="single" w:sz="6" w:space="0" w:color="auto"/>
              <w:left w:val="single" w:sz="6" w:space="0" w:color="auto"/>
              <w:bottom w:val="single" w:sz="6" w:space="0" w:color="auto"/>
              <w:right w:val="single" w:sz="6" w:space="0" w:color="auto"/>
            </w:tcBorders>
            <w:vAlign w:val="center"/>
          </w:tcPr>
          <w:p w14:paraId="4E586FFA"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647,422</w:t>
            </w:r>
          </w:p>
        </w:tc>
        <w:tc>
          <w:tcPr>
            <w:tcW w:w="1390" w:type="dxa"/>
            <w:tcBorders>
              <w:top w:val="single" w:sz="6" w:space="0" w:color="auto"/>
              <w:left w:val="single" w:sz="6" w:space="0" w:color="auto"/>
              <w:bottom w:val="single" w:sz="6" w:space="0" w:color="auto"/>
              <w:right w:val="single" w:sz="6" w:space="0" w:color="auto"/>
            </w:tcBorders>
            <w:vAlign w:val="center"/>
          </w:tcPr>
          <w:p w14:paraId="31CCA9F4"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36,902</w:t>
            </w:r>
          </w:p>
        </w:tc>
        <w:tc>
          <w:tcPr>
            <w:tcW w:w="1391" w:type="dxa"/>
            <w:tcBorders>
              <w:top w:val="single" w:sz="6" w:space="0" w:color="auto"/>
              <w:left w:val="single" w:sz="6" w:space="0" w:color="auto"/>
              <w:bottom w:val="single" w:sz="6" w:space="0" w:color="auto"/>
              <w:right w:val="single" w:sz="12" w:space="0" w:color="auto"/>
            </w:tcBorders>
            <w:vAlign w:val="center"/>
          </w:tcPr>
          <w:p w14:paraId="13A0D135"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504,073</w:t>
            </w:r>
          </w:p>
        </w:tc>
      </w:tr>
      <w:tr w:rsidR="00A931EA" w:rsidRPr="00EE3251" w14:paraId="611D0AAB"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145DC6F0" w14:textId="77777777" w:rsidR="00A931EA" w:rsidRPr="00EE3251" w:rsidRDefault="00A931EA" w:rsidP="004F3EFB">
            <w:pPr>
              <w:widowControl/>
              <w:autoSpaceDE w:val="0"/>
              <w:autoSpaceDN w:val="0"/>
              <w:spacing w:line="240" w:lineRule="auto"/>
              <w:ind w:left="567" w:hanging="397"/>
              <w:jc w:val="center"/>
              <w:textAlignment w:val="bottom"/>
              <w:rPr>
                <w:b/>
              </w:rPr>
            </w:pPr>
            <w:r w:rsidRPr="00EE3251">
              <w:rPr>
                <w:b/>
              </w:rPr>
              <w:t>Sensor</w:t>
            </w:r>
          </w:p>
        </w:tc>
        <w:tc>
          <w:tcPr>
            <w:tcW w:w="1390" w:type="dxa"/>
            <w:tcBorders>
              <w:top w:val="single" w:sz="6" w:space="0" w:color="auto"/>
              <w:left w:val="single" w:sz="6" w:space="0" w:color="auto"/>
              <w:bottom w:val="single" w:sz="6" w:space="0" w:color="auto"/>
              <w:right w:val="single" w:sz="6" w:space="0" w:color="auto"/>
            </w:tcBorders>
            <w:vAlign w:val="center"/>
          </w:tcPr>
          <w:p w14:paraId="6CA595AA"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2,335</w:t>
            </w:r>
          </w:p>
        </w:tc>
        <w:tc>
          <w:tcPr>
            <w:tcW w:w="1391" w:type="dxa"/>
            <w:tcBorders>
              <w:top w:val="single" w:sz="6" w:space="0" w:color="auto"/>
              <w:left w:val="single" w:sz="6" w:space="0" w:color="auto"/>
              <w:bottom w:val="single" w:sz="6" w:space="0" w:color="auto"/>
              <w:right w:val="single" w:sz="6" w:space="0" w:color="auto"/>
            </w:tcBorders>
            <w:vAlign w:val="center"/>
          </w:tcPr>
          <w:p w14:paraId="276B889B"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32,500</w:t>
            </w:r>
          </w:p>
        </w:tc>
        <w:tc>
          <w:tcPr>
            <w:tcW w:w="1390" w:type="dxa"/>
            <w:tcBorders>
              <w:top w:val="single" w:sz="6" w:space="0" w:color="auto"/>
              <w:left w:val="single" w:sz="6" w:space="0" w:color="auto"/>
              <w:bottom w:val="single" w:sz="6" w:space="0" w:color="auto"/>
              <w:right w:val="single" w:sz="6" w:space="0" w:color="auto"/>
            </w:tcBorders>
            <w:vAlign w:val="center"/>
          </w:tcPr>
          <w:p w14:paraId="636460B9"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2,586</w:t>
            </w:r>
          </w:p>
        </w:tc>
        <w:tc>
          <w:tcPr>
            <w:tcW w:w="1391" w:type="dxa"/>
            <w:tcBorders>
              <w:top w:val="single" w:sz="6" w:space="0" w:color="auto"/>
              <w:left w:val="single" w:sz="6" w:space="0" w:color="auto"/>
              <w:bottom w:val="single" w:sz="6" w:space="0" w:color="auto"/>
              <w:right w:val="single" w:sz="6" w:space="0" w:color="auto"/>
            </w:tcBorders>
            <w:vAlign w:val="center"/>
          </w:tcPr>
          <w:p w14:paraId="1CDF7ED0"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37,561</w:t>
            </w:r>
          </w:p>
        </w:tc>
        <w:tc>
          <w:tcPr>
            <w:tcW w:w="1390" w:type="dxa"/>
            <w:tcBorders>
              <w:top w:val="single" w:sz="6" w:space="0" w:color="auto"/>
              <w:left w:val="single" w:sz="6" w:space="0" w:color="auto"/>
              <w:bottom w:val="single" w:sz="6" w:space="0" w:color="auto"/>
              <w:right w:val="single" w:sz="6" w:space="0" w:color="auto"/>
            </w:tcBorders>
            <w:vAlign w:val="center"/>
          </w:tcPr>
          <w:p w14:paraId="4510B0BA"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1,191</w:t>
            </w:r>
          </w:p>
        </w:tc>
        <w:tc>
          <w:tcPr>
            <w:tcW w:w="1391" w:type="dxa"/>
            <w:tcBorders>
              <w:top w:val="single" w:sz="6" w:space="0" w:color="auto"/>
              <w:left w:val="single" w:sz="6" w:space="0" w:color="auto"/>
              <w:bottom w:val="single" w:sz="6" w:space="0" w:color="auto"/>
              <w:right w:val="single" w:sz="12" w:space="0" w:color="auto"/>
            </w:tcBorders>
            <w:vAlign w:val="center"/>
          </w:tcPr>
          <w:p w14:paraId="2C58AE22"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17,447</w:t>
            </w:r>
          </w:p>
        </w:tc>
      </w:tr>
      <w:tr w:rsidR="00A931EA" w:rsidRPr="00EE3251" w14:paraId="0459B6E6"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322F246E" w14:textId="77777777" w:rsidR="00A931EA" w:rsidRPr="00EE3251" w:rsidRDefault="00A931EA" w:rsidP="004F3EFB">
            <w:pPr>
              <w:widowControl/>
              <w:autoSpaceDE w:val="0"/>
              <w:autoSpaceDN w:val="0"/>
              <w:spacing w:line="240" w:lineRule="auto"/>
              <w:ind w:left="567" w:hanging="397"/>
              <w:jc w:val="center"/>
              <w:textAlignment w:val="bottom"/>
              <w:rPr>
                <w:b/>
              </w:rPr>
            </w:pPr>
            <w:r w:rsidRPr="00EE3251">
              <w:rPr>
                <w:b/>
              </w:rPr>
              <w:t>Other</w:t>
            </w:r>
          </w:p>
        </w:tc>
        <w:tc>
          <w:tcPr>
            <w:tcW w:w="1390" w:type="dxa"/>
            <w:tcBorders>
              <w:top w:val="single" w:sz="6" w:space="0" w:color="auto"/>
              <w:left w:val="single" w:sz="6" w:space="0" w:color="auto"/>
              <w:bottom w:val="single" w:sz="6" w:space="0" w:color="auto"/>
              <w:right w:val="single" w:sz="6" w:space="0" w:color="auto"/>
            </w:tcBorders>
            <w:vAlign w:val="center"/>
          </w:tcPr>
          <w:p w14:paraId="55954F6D"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117</w:t>
            </w:r>
          </w:p>
        </w:tc>
        <w:tc>
          <w:tcPr>
            <w:tcW w:w="1391" w:type="dxa"/>
            <w:tcBorders>
              <w:top w:val="single" w:sz="6" w:space="0" w:color="auto"/>
              <w:left w:val="single" w:sz="6" w:space="0" w:color="auto"/>
              <w:bottom w:val="single" w:sz="6" w:space="0" w:color="auto"/>
              <w:right w:val="single" w:sz="6" w:space="0" w:color="auto"/>
            </w:tcBorders>
            <w:vAlign w:val="center"/>
          </w:tcPr>
          <w:p w14:paraId="5C14DCAA"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19,664</w:t>
            </w:r>
          </w:p>
        </w:tc>
        <w:tc>
          <w:tcPr>
            <w:tcW w:w="1390" w:type="dxa"/>
            <w:tcBorders>
              <w:top w:val="single" w:sz="6" w:space="0" w:color="auto"/>
              <w:left w:val="single" w:sz="6" w:space="0" w:color="auto"/>
              <w:bottom w:val="single" w:sz="6" w:space="0" w:color="auto"/>
              <w:right w:val="single" w:sz="6" w:space="0" w:color="auto"/>
            </w:tcBorders>
            <w:vAlign w:val="center"/>
          </w:tcPr>
          <w:p w14:paraId="27625E52"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51</w:t>
            </w:r>
          </w:p>
        </w:tc>
        <w:tc>
          <w:tcPr>
            <w:tcW w:w="1391" w:type="dxa"/>
            <w:tcBorders>
              <w:top w:val="single" w:sz="6" w:space="0" w:color="auto"/>
              <w:left w:val="single" w:sz="6" w:space="0" w:color="auto"/>
              <w:bottom w:val="single" w:sz="6" w:space="0" w:color="auto"/>
              <w:right w:val="single" w:sz="6" w:space="0" w:color="auto"/>
            </w:tcBorders>
            <w:vAlign w:val="center"/>
          </w:tcPr>
          <w:p w14:paraId="03C92D3C"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9,281</w:t>
            </w:r>
          </w:p>
        </w:tc>
        <w:tc>
          <w:tcPr>
            <w:tcW w:w="1390" w:type="dxa"/>
            <w:tcBorders>
              <w:top w:val="single" w:sz="6" w:space="0" w:color="auto"/>
              <w:left w:val="single" w:sz="6" w:space="0" w:color="auto"/>
              <w:bottom w:val="single" w:sz="6" w:space="0" w:color="auto"/>
              <w:right w:val="single" w:sz="6" w:space="0" w:color="auto"/>
            </w:tcBorders>
            <w:vAlign w:val="center"/>
          </w:tcPr>
          <w:p w14:paraId="57D9082C"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104</w:t>
            </w:r>
          </w:p>
        </w:tc>
        <w:tc>
          <w:tcPr>
            <w:tcW w:w="1391" w:type="dxa"/>
            <w:tcBorders>
              <w:top w:val="single" w:sz="6" w:space="0" w:color="auto"/>
              <w:left w:val="single" w:sz="6" w:space="0" w:color="auto"/>
              <w:bottom w:val="single" w:sz="6" w:space="0" w:color="auto"/>
              <w:right w:val="single" w:sz="12" w:space="0" w:color="auto"/>
            </w:tcBorders>
            <w:vAlign w:val="center"/>
          </w:tcPr>
          <w:p w14:paraId="3C1B74B9"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7,877</w:t>
            </w:r>
          </w:p>
        </w:tc>
      </w:tr>
      <w:tr w:rsidR="00A931EA" w:rsidRPr="00EE3251" w14:paraId="43691667"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00CA594B" w14:textId="77777777" w:rsidR="00A931EA" w:rsidRPr="00EE3251" w:rsidRDefault="00A931EA" w:rsidP="004F3EFB">
            <w:pPr>
              <w:widowControl/>
              <w:autoSpaceDE w:val="0"/>
              <w:autoSpaceDN w:val="0"/>
              <w:spacing w:line="240" w:lineRule="auto"/>
              <w:ind w:left="567" w:hanging="397"/>
              <w:textAlignment w:val="bottom"/>
              <w:rPr>
                <w:b/>
              </w:rPr>
            </w:pPr>
            <w:r w:rsidRPr="00EE3251">
              <w:rPr>
                <w:b/>
              </w:rPr>
              <w:t>合計</w:t>
            </w:r>
          </w:p>
        </w:tc>
        <w:tc>
          <w:tcPr>
            <w:tcW w:w="1390" w:type="dxa"/>
            <w:tcBorders>
              <w:top w:val="single" w:sz="6" w:space="0" w:color="auto"/>
              <w:left w:val="single" w:sz="6" w:space="0" w:color="auto"/>
              <w:right w:val="single" w:sz="6" w:space="0" w:color="auto"/>
            </w:tcBorders>
            <w:vAlign w:val="center"/>
          </w:tcPr>
          <w:p w14:paraId="6DD04D83"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824,371</w:t>
            </w:r>
          </w:p>
        </w:tc>
        <w:tc>
          <w:tcPr>
            <w:tcW w:w="1391" w:type="dxa"/>
            <w:tcBorders>
              <w:top w:val="single" w:sz="6" w:space="0" w:color="auto"/>
              <w:left w:val="single" w:sz="6" w:space="0" w:color="auto"/>
              <w:right w:val="single" w:sz="6" w:space="0" w:color="auto"/>
            </w:tcBorders>
            <w:vAlign w:val="center"/>
          </w:tcPr>
          <w:p w14:paraId="6B3A8E6E"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7,637,436</w:t>
            </w:r>
          </w:p>
        </w:tc>
        <w:tc>
          <w:tcPr>
            <w:tcW w:w="1390" w:type="dxa"/>
            <w:tcBorders>
              <w:top w:val="single" w:sz="6" w:space="0" w:color="auto"/>
              <w:left w:val="single" w:sz="6" w:space="0" w:color="auto"/>
              <w:right w:val="single" w:sz="6" w:space="0" w:color="auto"/>
            </w:tcBorders>
            <w:vAlign w:val="center"/>
          </w:tcPr>
          <w:p w14:paraId="4076F04C"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697,563</w:t>
            </w:r>
          </w:p>
        </w:tc>
        <w:tc>
          <w:tcPr>
            <w:tcW w:w="1391" w:type="dxa"/>
            <w:tcBorders>
              <w:top w:val="single" w:sz="6" w:space="0" w:color="auto"/>
              <w:left w:val="single" w:sz="6" w:space="0" w:color="auto"/>
              <w:right w:val="single" w:sz="6" w:space="0" w:color="auto"/>
            </w:tcBorders>
            <w:vAlign w:val="center"/>
          </w:tcPr>
          <w:p w14:paraId="2DED6176"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6,236,518</w:t>
            </w:r>
          </w:p>
        </w:tc>
        <w:tc>
          <w:tcPr>
            <w:tcW w:w="1390" w:type="dxa"/>
            <w:tcBorders>
              <w:top w:val="single" w:sz="6" w:space="0" w:color="auto"/>
              <w:left w:val="single" w:sz="6" w:space="0" w:color="auto"/>
              <w:right w:val="single" w:sz="6" w:space="0" w:color="auto"/>
            </w:tcBorders>
            <w:vAlign w:val="center"/>
          </w:tcPr>
          <w:p w14:paraId="06C0BB25"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606,489</w:t>
            </w:r>
          </w:p>
        </w:tc>
        <w:tc>
          <w:tcPr>
            <w:tcW w:w="1391" w:type="dxa"/>
            <w:tcBorders>
              <w:top w:val="single" w:sz="6" w:space="0" w:color="auto"/>
              <w:left w:val="single" w:sz="6" w:space="0" w:color="auto"/>
              <w:right w:val="single" w:sz="12" w:space="0" w:color="auto"/>
            </w:tcBorders>
            <w:vAlign w:val="center"/>
          </w:tcPr>
          <w:p w14:paraId="2AD834AA"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5,919,892</w:t>
            </w:r>
          </w:p>
        </w:tc>
      </w:tr>
      <w:tr w:rsidR="00A931EA" w:rsidRPr="00EE3251" w14:paraId="64A10218" w14:textId="77777777" w:rsidTr="004F3EFB">
        <w:trPr>
          <w:cantSplit/>
          <w:jc w:val="center"/>
        </w:trPr>
        <w:tc>
          <w:tcPr>
            <w:tcW w:w="1317" w:type="dxa"/>
            <w:tcBorders>
              <w:top w:val="single" w:sz="6" w:space="0" w:color="auto"/>
              <w:left w:val="single" w:sz="12" w:space="0" w:color="auto"/>
              <w:bottom w:val="single" w:sz="6" w:space="0" w:color="auto"/>
            </w:tcBorders>
            <w:vAlign w:val="center"/>
          </w:tcPr>
          <w:p w14:paraId="318D538C" w14:textId="77777777" w:rsidR="00A931EA" w:rsidRPr="00EE3251" w:rsidRDefault="00A931EA" w:rsidP="004F3EFB">
            <w:pPr>
              <w:widowControl/>
              <w:autoSpaceDE w:val="0"/>
              <w:autoSpaceDN w:val="0"/>
              <w:snapToGrid w:val="0"/>
              <w:spacing w:line="240" w:lineRule="auto"/>
              <w:jc w:val="center"/>
              <w:textAlignment w:val="bottom"/>
              <w:rPr>
                <w:b/>
              </w:rPr>
            </w:pPr>
            <w:r w:rsidRPr="00EE3251">
              <w:rPr>
                <w:b/>
              </w:rPr>
              <w:t>營業額</w:t>
            </w:r>
            <w:r w:rsidRPr="00EE3251">
              <w:rPr>
                <w:b/>
                <w:sz w:val="20"/>
              </w:rPr>
              <w:t>(A)</w:t>
            </w:r>
          </w:p>
        </w:tc>
        <w:tc>
          <w:tcPr>
            <w:tcW w:w="2781" w:type="dxa"/>
            <w:gridSpan w:val="2"/>
            <w:tcBorders>
              <w:top w:val="single" w:sz="6" w:space="0" w:color="auto"/>
              <w:left w:val="single" w:sz="6" w:space="0" w:color="auto"/>
              <w:bottom w:val="single" w:sz="6" w:space="0" w:color="auto"/>
              <w:right w:val="single" w:sz="6" w:space="0" w:color="auto"/>
            </w:tcBorders>
            <w:vAlign w:val="center"/>
          </w:tcPr>
          <w:p w14:paraId="15CAEB71"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7,637,436</w:t>
            </w:r>
          </w:p>
        </w:tc>
        <w:tc>
          <w:tcPr>
            <w:tcW w:w="2781" w:type="dxa"/>
            <w:gridSpan w:val="2"/>
            <w:tcBorders>
              <w:top w:val="single" w:sz="6" w:space="0" w:color="auto"/>
              <w:left w:val="single" w:sz="6" w:space="0" w:color="auto"/>
              <w:bottom w:val="single" w:sz="6" w:space="0" w:color="auto"/>
              <w:right w:val="single" w:sz="6" w:space="0" w:color="auto"/>
            </w:tcBorders>
            <w:vAlign w:val="center"/>
          </w:tcPr>
          <w:p w14:paraId="24B70FC4"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6,236,518</w:t>
            </w:r>
          </w:p>
        </w:tc>
        <w:tc>
          <w:tcPr>
            <w:tcW w:w="2781" w:type="dxa"/>
            <w:gridSpan w:val="2"/>
            <w:tcBorders>
              <w:top w:val="single" w:sz="6" w:space="0" w:color="auto"/>
              <w:left w:val="single" w:sz="6" w:space="0" w:color="auto"/>
              <w:bottom w:val="single" w:sz="6" w:space="0" w:color="auto"/>
              <w:right w:val="single" w:sz="12" w:space="0" w:color="auto"/>
            </w:tcBorders>
            <w:vAlign w:val="center"/>
          </w:tcPr>
          <w:p w14:paraId="1DE49125"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5,919,892</w:t>
            </w:r>
          </w:p>
        </w:tc>
      </w:tr>
      <w:tr w:rsidR="00A931EA" w:rsidRPr="00EE3251" w14:paraId="6E8E4DDE" w14:textId="77777777" w:rsidTr="004F3EFB">
        <w:trPr>
          <w:cantSplit/>
          <w:jc w:val="center"/>
        </w:trPr>
        <w:tc>
          <w:tcPr>
            <w:tcW w:w="1317" w:type="dxa"/>
            <w:tcBorders>
              <w:top w:val="single" w:sz="6" w:space="0" w:color="auto"/>
              <w:left w:val="single" w:sz="12" w:space="0" w:color="auto"/>
            </w:tcBorders>
            <w:vAlign w:val="center"/>
          </w:tcPr>
          <w:p w14:paraId="0FDA41C4" w14:textId="77777777" w:rsidR="00A931EA" w:rsidRPr="00EE3251" w:rsidRDefault="00A931EA" w:rsidP="004F3EFB">
            <w:pPr>
              <w:widowControl/>
              <w:autoSpaceDE w:val="0"/>
              <w:autoSpaceDN w:val="0"/>
              <w:spacing w:line="240" w:lineRule="auto"/>
              <w:ind w:left="567" w:hanging="595"/>
              <w:jc w:val="center"/>
              <w:textAlignment w:val="bottom"/>
              <w:rPr>
                <w:b/>
                <w:sz w:val="22"/>
              </w:rPr>
            </w:pPr>
            <w:r w:rsidRPr="00EE3251">
              <w:rPr>
                <w:b/>
                <w:sz w:val="22"/>
              </w:rPr>
              <w:t>研發費用</w:t>
            </w:r>
            <w:r w:rsidRPr="00EE3251">
              <w:rPr>
                <w:b/>
                <w:sz w:val="20"/>
              </w:rPr>
              <w:t>(B)</w:t>
            </w:r>
          </w:p>
        </w:tc>
        <w:tc>
          <w:tcPr>
            <w:tcW w:w="2781" w:type="dxa"/>
            <w:gridSpan w:val="2"/>
            <w:tcBorders>
              <w:top w:val="single" w:sz="6" w:space="0" w:color="auto"/>
              <w:left w:val="single" w:sz="6" w:space="0" w:color="auto"/>
              <w:right w:val="single" w:sz="6" w:space="0" w:color="auto"/>
            </w:tcBorders>
            <w:vAlign w:val="center"/>
          </w:tcPr>
          <w:p w14:paraId="4319B706"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487,756</w:t>
            </w:r>
          </w:p>
        </w:tc>
        <w:tc>
          <w:tcPr>
            <w:tcW w:w="2781" w:type="dxa"/>
            <w:gridSpan w:val="2"/>
            <w:tcBorders>
              <w:top w:val="single" w:sz="6" w:space="0" w:color="auto"/>
              <w:left w:val="single" w:sz="6" w:space="0" w:color="auto"/>
              <w:right w:val="single" w:sz="6" w:space="0" w:color="auto"/>
            </w:tcBorders>
            <w:vAlign w:val="center"/>
          </w:tcPr>
          <w:p w14:paraId="4C8F2B35"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381,217</w:t>
            </w:r>
          </w:p>
        </w:tc>
        <w:tc>
          <w:tcPr>
            <w:tcW w:w="2781" w:type="dxa"/>
            <w:gridSpan w:val="2"/>
            <w:tcBorders>
              <w:top w:val="single" w:sz="6" w:space="0" w:color="auto"/>
              <w:left w:val="single" w:sz="6" w:space="0" w:color="auto"/>
              <w:bottom w:val="single" w:sz="6" w:space="0" w:color="auto"/>
              <w:right w:val="single" w:sz="12" w:space="0" w:color="auto"/>
            </w:tcBorders>
            <w:vAlign w:val="center"/>
          </w:tcPr>
          <w:p w14:paraId="2B797BC7"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378,526</w:t>
            </w:r>
          </w:p>
        </w:tc>
      </w:tr>
      <w:tr w:rsidR="00A931EA" w:rsidRPr="00EE3251" w14:paraId="49C7593E" w14:textId="77777777" w:rsidTr="004F3EFB">
        <w:trPr>
          <w:cantSplit/>
          <w:jc w:val="center"/>
        </w:trPr>
        <w:tc>
          <w:tcPr>
            <w:tcW w:w="1317" w:type="dxa"/>
            <w:tcBorders>
              <w:top w:val="single" w:sz="6" w:space="0" w:color="auto"/>
              <w:left w:val="single" w:sz="12" w:space="0" w:color="auto"/>
              <w:bottom w:val="single" w:sz="12" w:space="0" w:color="auto"/>
              <w:right w:val="single" w:sz="6" w:space="0" w:color="auto"/>
            </w:tcBorders>
            <w:vAlign w:val="center"/>
          </w:tcPr>
          <w:p w14:paraId="644E2FEA" w14:textId="77777777" w:rsidR="00A931EA" w:rsidRPr="00EE3251" w:rsidRDefault="00A931EA" w:rsidP="004F3EFB">
            <w:pPr>
              <w:widowControl/>
              <w:autoSpaceDE w:val="0"/>
              <w:autoSpaceDN w:val="0"/>
              <w:spacing w:line="240" w:lineRule="auto"/>
              <w:ind w:left="567" w:hanging="567"/>
              <w:jc w:val="center"/>
              <w:textAlignment w:val="bottom"/>
              <w:rPr>
                <w:b/>
              </w:rPr>
            </w:pPr>
            <w:r w:rsidRPr="00EE3251">
              <w:rPr>
                <w:b/>
              </w:rPr>
              <w:t>(B)/(A)%</w:t>
            </w:r>
          </w:p>
        </w:tc>
        <w:tc>
          <w:tcPr>
            <w:tcW w:w="2781" w:type="dxa"/>
            <w:gridSpan w:val="2"/>
            <w:tcBorders>
              <w:top w:val="single" w:sz="6" w:space="0" w:color="auto"/>
              <w:left w:val="single" w:sz="6" w:space="0" w:color="auto"/>
              <w:bottom w:val="single" w:sz="12" w:space="0" w:color="auto"/>
              <w:right w:val="single" w:sz="6" w:space="0" w:color="auto"/>
            </w:tcBorders>
            <w:vAlign w:val="center"/>
          </w:tcPr>
          <w:p w14:paraId="2690FE00"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6.39</w:t>
            </w:r>
          </w:p>
        </w:tc>
        <w:tc>
          <w:tcPr>
            <w:tcW w:w="2781" w:type="dxa"/>
            <w:gridSpan w:val="2"/>
            <w:tcBorders>
              <w:top w:val="single" w:sz="6" w:space="0" w:color="auto"/>
              <w:left w:val="single" w:sz="6" w:space="0" w:color="auto"/>
              <w:bottom w:val="single" w:sz="12" w:space="0" w:color="auto"/>
              <w:right w:val="single" w:sz="6" w:space="0" w:color="auto"/>
            </w:tcBorders>
            <w:vAlign w:val="center"/>
          </w:tcPr>
          <w:p w14:paraId="236CFF3F"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6.11</w:t>
            </w:r>
          </w:p>
        </w:tc>
        <w:tc>
          <w:tcPr>
            <w:tcW w:w="2781" w:type="dxa"/>
            <w:gridSpan w:val="2"/>
            <w:tcBorders>
              <w:top w:val="single" w:sz="6" w:space="0" w:color="auto"/>
              <w:left w:val="single" w:sz="6" w:space="0" w:color="auto"/>
              <w:bottom w:val="single" w:sz="12" w:space="0" w:color="auto"/>
              <w:right w:val="single" w:sz="12" w:space="0" w:color="auto"/>
            </w:tcBorders>
            <w:vAlign w:val="center"/>
          </w:tcPr>
          <w:p w14:paraId="2788E509"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6.39</w:t>
            </w:r>
          </w:p>
        </w:tc>
      </w:tr>
    </w:tbl>
    <w:p w14:paraId="7FB78A98" w14:textId="77777777" w:rsidR="00A931EA" w:rsidRPr="00EE3251" w:rsidRDefault="00A931EA" w:rsidP="00A931EA">
      <w:pPr>
        <w:kinsoku w:val="0"/>
        <w:spacing w:afterLines="50" w:after="120" w:line="240" w:lineRule="auto"/>
        <w:ind w:firstLineChars="236" w:firstLine="567"/>
        <w:jc w:val="both"/>
        <w:rPr>
          <w:b/>
        </w:rPr>
      </w:pPr>
    </w:p>
    <w:p w14:paraId="3F4CD8B6" w14:textId="77777777"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t>先進車系統股份有限公司</w:t>
      </w:r>
    </w:p>
    <w:p w14:paraId="0222A2C0" w14:textId="45503071" w:rsidR="00A931EA" w:rsidRPr="00EE3251" w:rsidRDefault="00A931EA" w:rsidP="00E259C4">
      <w:pPr>
        <w:kinsoku w:val="0"/>
        <w:snapToGrid w:val="0"/>
        <w:spacing w:line="240" w:lineRule="auto"/>
        <w:ind w:firstLineChars="236" w:firstLine="566"/>
        <w:jc w:val="both"/>
      </w:pPr>
      <w:r w:rsidRPr="00EE3251">
        <w:t>先進車系統股份有限公司為民國</w:t>
      </w:r>
      <w:r w:rsidRPr="00EE3251">
        <w:t>107</w:t>
      </w:r>
      <w:r w:rsidRPr="00EE3251">
        <w:t>年</w:t>
      </w:r>
      <w:r w:rsidRPr="00EE3251">
        <w:t>3</w:t>
      </w:r>
      <w:r w:rsidRPr="00EE3251">
        <w:t>月成立的汽車</w:t>
      </w:r>
      <w:r w:rsidRPr="00EE3251">
        <w:t>ADAS</w:t>
      </w:r>
      <w:r w:rsidRPr="00EE3251">
        <w:t>與自動駕駛系統與方案新公司，</w:t>
      </w:r>
      <w:r w:rsidRPr="00EE3251">
        <w:t>107</w:t>
      </w:r>
      <w:r w:rsidRPr="00EE3251">
        <w:t>年與</w:t>
      </w:r>
      <w:r w:rsidRPr="00EE3251">
        <w:t>108</w:t>
      </w:r>
      <w:r w:rsidRPr="00EE3251">
        <w:t>年上半年主要為產品開發階段，</w:t>
      </w:r>
      <w:r w:rsidR="00DD241B" w:rsidRPr="00DD241B">
        <w:rPr>
          <w:rFonts w:hint="eastAsia"/>
        </w:rPr>
        <w:t>自</w:t>
      </w:r>
      <w:r w:rsidR="00DD241B" w:rsidRPr="00DD241B">
        <w:rPr>
          <w:rFonts w:hint="eastAsia"/>
        </w:rPr>
        <w:t>108</w:t>
      </w:r>
      <w:r w:rsidR="00DD241B" w:rsidRPr="00DD241B">
        <w:rPr>
          <w:rFonts w:hint="eastAsia"/>
        </w:rPr>
        <w:t>年下半年才開始有業務，詳細經營狀況如表</w:t>
      </w:r>
      <w:r w:rsidR="00DD241B" w:rsidRPr="00DD241B">
        <w:rPr>
          <w:rFonts w:hint="eastAsia"/>
        </w:rPr>
        <w:t>1.5</w:t>
      </w:r>
      <w:r w:rsidR="00DD241B">
        <w:rPr>
          <w:rFonts w:hint="eastAsia"/>
        </w:rPr>
        <w:t>：</w:t>
      </w:r>
    </w:p>
    <w:p w14:paraId="05CA510F" w14:textId="12685747" w:rsidR="00A931EA" w:rsidRPr="005626D5" w:rsidRDefault="00DE74BC" w:rsidP="00DE74BC">
      <w:pPr>
        <w:pStyle w:val="aff2"/>
        <w:spacing w:after="0"/>
        <w:rPr>
          <w:rFonts w:asciiTheme="minorEastAsia" w:hAnsiTheme="minorEastAsia"/>
        </w:rPr>
      </w:pPr>
      <w:bookmarkStart w:id="34" w:name="_Toc37925918"/>
      <w:bookmarkStart w:id="35" w:name="_Toc38882178"/>
      <w:r w:rsidRPr="005626D5">
        <w:rPr>
          <w:rFonts w:asciiTheme="minorEastAsia" w:hAnsiTheme="minorEastAsia" w:hint="eastAsia"/>
        </w:rPr>
        <w:t>表</w:t>
      </w:r>
      <w:r w:rsidRPr="005626D5">
        <w:t>1.</w:t>
      </w:r>
      <w:r w:rsidRPr="005626D5">
        <w:fldChar w:fldCharType="begin"/>
      </w:r>
      <w:r w:rsidRPr="005626D5">
        <w:instrText xml:space="preserve"> SEQ </w:instrText>
      </w:r>
      <w:r w:rsidRPr="005626D5">
        <w:instrText>表</w:instrText>
      </w:r>
      <w:r w:rsidRPr="005626D5">
        <w:instrText xml:space="preserve">1. \* ARABIC </w:instrText>
      </w:r>
      <w:r w:rsidRPr="005626D5">
        <w:fldChar w:fldCharType="separate"/>
      </w:r>
      <w:r w:rsidR="0082588F">
        <w:rPr>
          <w:noProof/>
        </w:rPr>
        <w:t>6</w:t>
      </w:r>
      <w:r w:rsidRPr="005626D5">
        <w:fldChar w:fldCharType="end"/>
      </w:r>
      <w:r w:rsidR="00A931EA" w:rsidRPr="005626D5">
        <w:rPr>
          <w:rFonts w:asciiTheme="minorEastAsia" w:hAnsiTheme="minorEastAsia"/>
        </w:rPr>
        <w:t>先進車近三年營業額</w:t>
      </w:r>
      <w:bookmarkEnd w:id="34"/>
      <w:bookmarkEnd w:id="35"/>
    </w:p>
    <w:p w14:paraId="3D944D7F" w14:textId="77777777" w:rsidR="00A931EA" w:rsidRPr="00EE3251" w:rsidRDefault="00A931EA" w:rsidP="00DE74BC">
      <w:pPr>
        <w:kinsoku w:val="0"/>
        <w:spacing w:line="240" w:lineRule="atLeast"/>
        <w:ind w:left="482"/>
        <w:jc w:val="right"/>
        <w:rPr>
          <w:sz w:val="20"/>
        </w:rPr>
      </w:pPr>
      <w:r w:rsidRPr="00EE3251">
        <w:rPr>
          <w:sz w:val="20"/>
        </w:rPr>
        <w:t>單位：新台幣千元</w:t>
      </w:r>
    </w:p>
    <w:tbl>
      <w:tblPr>
        <w:tblW w:w="9660" w:type="dxa"/>
        <w:jc w:val="center"/>
        <w:tblLayout w:type="fixed"/>
        <w:tblCellMar>
          <w:left w:w="28" w:type="dxa"/>
          <w:right w:w="28" w:type="dxa"/>
        </w:tblCellMar>
        <w:tblLook w:val="0000" w:firstRow="0" w:lastRow="0" w:firstColumn="0" w:lastColumn="0" w:noHBand="0" w:noVBand="0"/>
      </w:tblPr>
      <w:tblGrid>
        <w:gridCol w:w="1317"/>
        <w:gridCol w:w="1390"/>
        <w:gridCol w:w="1391"/>
        <w:gridCol w:w="1390"/>
        <w:gridCol w:w="1391"/>
        <w:gridCol w:w="1390"/>
        <w:gridCol w:w="1391"/>
      </w:tblGrid>
      <w:tr w:rsidR="00A931EA" w:rsidRPr="00EE3251" w14:paraId="04956A01" w14:textId="77777777" w:rsidTr="004F3EFB">
        <w:trPr>
          <w:cantSplit/>
          <w:jc w:val="center"/>
        </w:trPr>
        <w:tc>
          <w:tcPr>
            <w:tcW w:w="1317" w:type="dxa"/>
            <w:vMerge w:val="restart"/>
            <w:tcBorders>
              <w:top w:val="single" w:sz="12" w:space="0" w:color="auto"/>
              <w:left w:val="single" w:sz="12" w:space="0" w:color="auto"/>
            </w:tcBorders>
            <w:vAlign w:val="center"/>
          </w:tcPr>
          <w:p w14:paraId="7D6DCF94" w14:textId="77777777" w:rsidR="00A931EA" w:rsidRPr="00EE3251" w:rsidRDefault="00A931EA" w:rsidP="004F3EFB">
            <w:pPr>
              <w:widowControl/>
              <w:autoSpaceDE w:val="0"/>
              <w:autoSpaceDN w:val="0"/>
              <w:adjustRightInd/>
              <w:spacing w:line="240" w:lineRule="auto"/>
              <w:jc w:val="center"/>
              <w:textAlignment w:val="bottom"/>
              <w:rPr>
                <w:b/>
              </w:rPr>
            </w:pPr>
            <w:r w:rsidRPr="00EE3251">
              <w:rPr>
                <w:b/>
              </w:rPr>
              <w:t>主要</w:t>
            </w:r>
          </w:p>
          <w:p w14:paraId="78C16024" w14:textId="77777777" w:rsidR="00A931EA" w:rsidRPr="00EE3251" w:rsidRDefault="00A931EA" w:rsidP="004F3EFB">
            <w:pPr>
              <w:widowControl/>
              <w:autoSpaceDE w:val="0"/>
              <w:autoSpaceDN w:val="0"/>
              <w:adjustRightInd/>
              <w:spacing w:line="240" w:lineRule="auto"/>
              <w:jc w:val="center"/>
              <w:textAlignment w:val="bottom"/>
              <w:rPr>
                <w:b/>
              </w:rPr>
            </w:pPr>
            <w:r w:rsidRPr="00EE3251">
              <w:rPr>
                <w:b/>
              </w:rPr>
              <w:t>產品項目</w:t>
            </w:r>
          </w:p>
        </w:tc>
        <w:tc>
          <w:tcPr>
            <w:tcW w:w="2781" w:type="dxa"/>
            <w:gridSpan w:val="2"/>
            <w:tcBorders>
              <w:top w:val="single" w:sz="12" w:space="0" w:color="auto"/>
              <w:left w:val="single" w:sz="6" w:space="0" w:color="auto"/>
            </w:tcBorders>
            <w:vAlign w:val="center"/>
          </w:tcPr>
          <w:p w14:paraId="2D923D31" w14:textId="77777777" w:rsidR="00A931EA" w:rsidRPr="00EE3251" w:rsidRDefault="00A931EA" w:rsidP="004F3EFB">
            <w:pPr>
              <w:widowControl/>
              <w:autoSpaceDE w:val="0"/>
              <w:autoSpaceDN w:val="0"/>
              <w:spacing w:line="240" w:lineRule="auto"/>
              <w:jc w:val="center"/>
              <w:textAlignment w:val="bottom"/>
              <w:rPr>
                <w:b/>
              </w:rPr>
            </w:pPr>
            <w:r w:rsidRPr="00EE3251">
              <w:rPr>
                <w:b/>
              </w:rPr>
              <w:t>民國</w:t>
            </w:r>
            <w:r w:rsidRPr="00EE3251">
              <w:rPr>
                <w:b/>
              </w:rPr>
              <w:t>108</w:t>
            </w:r>
            <w:r w:rsidRPr="00EE3251">
              <w:rPr>
                <w:b/>
              </w:rPr>
              <w:t>年</w:t>
            </w:r>
          </w:p>
        </w:tc>
        <w:tc>
          <w:tcPr>
            <w:tcW w:w="2781" w:type="dxa"/>
            <w:gridSpan w:val="2"/>
            <w:tcBorders>
              <w:top w:val="single" w:sz="12" w:space="0" w:color="auto"/>
              <w:left w:val="single" w:sz="6" w:space="0" w:color="auto"/>
              <w:bottom w:val="single" w:sz="6" w:space="0" w:color="auto"/>
            </w:tcBorders>
            <w:vAlign w:val="center"/>
          </w:tcPr>
          <w:p w14:paraId="5E423ADE" w14:textId="77777777" w:rsidR="00A931EA" w:rsidRPr="00EE3251" w:rsidRDefault="00A931EA" w:rsidP="004F3EFB">
            <w:pPr>
              <w:widowControl/>
              <w:autoSpaceDE w:val="0"/>
              <w:autoSpaceDN w:val="0"/>
              <w:spacing w:line="240" w:lineRule="auto"/>
              <w:jc w:val="center"/>
              <w:textAlignment w:val="bottom"/>
              <w:rPr>
                <w:b/>
              </w:rPr>
            </w:pPr>
            <w:r w:rsidRPr="00EE3251">
              <w:rPr>
                <w:b/>
              </w:rPr>
              <w:t>民國</w:t>
            </w:r>
            <w:r w:rsidRPr="00EE3251">
              <w:rPr>
                <w:b/>
              </w:rPr>
              <w:t>107</w:t>
            </w:r>
            <w:r w:rsidRPr="00EE3251">
              <w:rPr>
                <w:b/>
              </w:rPr>
              <w:t>年</w:t>
            </w:r>
          </w:p>
        </w:tc>
        <w:tc>
          <w:tcPr>
            <w:tcW w:w="2781" w:type="dxa"/>
            <w:gridSpan w:val="2"/>
            <w:tcBorders>
              <w:top w:val="single" w:sz="12" w:space="0" w:color="auto"/>
              <w:left w:val="single" w:sz="6" w:space="0" w:color="auto"/>
              <w:right w:val="single" w:sz="12" w:space="0" w:color="auto"/>
            </w:tcBorders>
            <w:vAlign w:val="center"/>
          </w:tcPr>
          <w:p w14:paraId="2DD94E16" w14:textId="77777777" w:rsidR="00A931EA" w:rsidRPr="00EE3251" w:rsidRDefault="00A931EA" w:rsidP="004F3EFB">
            <w:pPr>
              <w:widowControl/>
              <w:autoSpaceDE w:val="0"/>
              <w:autoSpaceDN w:val="0"/>
              <w:spacing w:line="240" w:lineRule="auto"/>
              <w:ind w:left="2836" w:hanging="2836"/>
              <w:jc w:val="center"/>
              <w:textAlignment w:val="bottom"/>
              <w:rPr>
                <w:b/>
              </w:rPr>
            </w:pPr>
            <w:r w:rsidRPr="00EE3251">
              <w:rPr>
                <w:b/>
              </w:rPr>
              <w:t>民國</w:t>
            </w:r>
            <w:r w:rsidRPr="00EE3251">
              <w:rPr>
                <w:b/>
              </w:rPr>
              <w:t>106</w:t>
            </w:r>
            <w:r w:rsidRPr="00EE3251">
              <w:rPr>
                <w:b/>
              </w:rPr>
              <w:t>年</w:t>
            </w:r>
          </w:p>
        </w:tc>
      </w:tr>
      <w:tr w:rsidR="00A931EA" w:rsidRPr="00EE3251" w14:paraId="6A9EFC67" w14:textId="77777777" w:rsidTr="004F3EFB">
        <w:trPr>
          <w:cantSplit/>
          <w:trHeight w:val="687"/>
          <w:jc w:val="center"/>
        </w:trPr>
        <w:tc>
          <w:tcPr>
            <w:tcW w:w="1317" w:type="dxa"/>
            <w:vMerge/>
            <w:tcBorders>
              <w:left w:val="single" w:sz="12" w:space="0" w:color="auto"/>
              <w:bottom w:val="single" w:sz="4" w:space="0" w:color="auto"/>
            </w:tcBorders>
            <w:vAlign w:val="center"/>
          </w:tcPr>
          <w:p w14:paraId="73104AD4" w14:textId="77777777" w:rsidR="00A931EA" w:rsidRPr="00EE3251" w:rsidRDefault="00A931EA" w:rsidP="004F3EFB">
            <w:pPr>
              <w:widowControl/>
              <w:autoSpaceDE w:val="0"/>
              <w:autoSpaceDN w:val="0"/>
              <w:spacing w:line="240" w:lineRule="auto"/>
              <w:jc w:val="center"/>
              <w:textAlignment w:val="bottom"/>
              <w:rPr>
                <w:b/>
              </w:rPr>
            </w:pPr>
          </w:p>
        </w:tc>
        <w:tc>
          <w:tcPr>
            <w:tcW w:w="1390" w:type="dxa"/>
            <w:tcBorders>
              <w:top w:val="single" w:sz="6" w:space="0" w:color="auto"/>
              <w:left w:val="single" w:sz="6" w:space="0" w:color="auto"/>
              <w:bottom w:val="single" w:sz="4" w:space="0" w:color="auto"/>
            </w:tcBorders>
            <w:vAlign w:val="center"/>
          </w:tcPr>
          <w:p w14:paraId="53139622" w14:textId="77777777" w:rsidR="00A931EA" w:rsidRPr="00EE3251" w:rsidRDefault="00A931EA" w:rsidP="004F3EFB">
            <w:pPr>
              <w:widowControl/>
              <w:autoSpaceDE w:val="0"/>
              <w:autoSpaceDN w:val="0"/>
              <w:spacing w:line="240" w:lineRule="auto"/>
              <w:jc w:val="center"/>
              <w:textAlignment w:val="bottom"/>
              <w:rPr>
                <w:b/>
              </w:rPr>
            </w:pPr>
            <w:r w:rsidRPr="00EE3251">
              <w:rPr>
                <w:b/>
              </w:rPr>
              <w:t>產量</w:t>
            </w:r>
          </w:p>
        </w:tc>
        <w:tc>
          <w:tcPr>
            <w:tcW w:w="1391" w:type="dxa"/>
            <w:tcBorders>
              <w:top w:val="single" w:sz="6" w:space="0" w:color="auto"/>
              <w:left w:val="single" w:sz="6" w:space="0" w:color="auto"/>
              <w:bottom w:val="single" w:sz="4" w:space="0" w:color="auto"/>
            </w:tcBorders>
            <w:vAlign w:val="center"/>
          </w:tcPr>
          <w:p w14:paraId="31737E94" w14:textId="77777777" w:rsidR="00A931EA" w:rsidRPr="00EE3251" w:rsidRDefault="00A931EA" w:rsidP="004F3EFB">
            <w:pPr>
              <w:widowControl/>
              <w:autoSpaceDE w:val="0"/>
              <w:autoSpaceDN w:val="0"/>
              <w:spacing w:line="240" w:lineRule="auto"/>
              <w:jc w:val="center"/>
              <w:textAlignment w:val="bottom"/>
              <w:rPr>
                <w:b/>
              </w:rPr>
            </w:pPr>
            <w:r w:rsidRPr="00EE3251">
              <w:rPr>
                <w:b/>
              </w:rPr>
              <w:t>銷售額</w:t>
            </w:r>
          </w:p>
        </w:tc>
        <w:tc>
          <w:tcPr>
            <w:tcW w:w="1390" w:type="dxa"/>
            <w:tcBorders>
              <w:left w:val="single" w:sz="6" w:space="0" w:color="auto"/>
              <w:bottom w:val="single" w:sz="4" w:space="0" w:color="auto"/>
            </w:tcBorders>
            <w:vAlign w:val="center"/>
          </w:tcPr>
          <w:p w14:paraId="36CBC0A5" w14:textId="77777777" w:rsidR="00A931EA" w:rsidRPr="00EE3251" w:rsidRDefault="00A931EA" w:rsidP="004F3EFB">
            <w:pPr>
              <w:widowControl/>
              <w:autoSpaceDE w:val="0"/>
              <w:autoSpaceDN w:val="0"/>
              <w:spacing w:line="240" w:lineRule="auto"/>
              <w:jc w:val="center"/>
              <w:textAlignment w:val="bottom"/>
              <w:rPr>
                <w:b/>
              </w:rPr>
            </w:pPr>
            <w:r w:rsidRPr="00EE3251">
              <w:rPr>
                <w:b/>
              </w:rPr>
              <w:t>產量</w:t>
            </w:r>
          </w:p>
        </w:tc>
        <w:tc>
          <w:tcPr>
            <w:tcW w:w="1391" w:type="dxa"/>
            <w:tcBorders>
              <w:left w:val="single" w:sz="6" w:space="0" w:color="auto"/>
              <w:bottom w:val="single" w:sz="4" w:space="0" w:color="auto"/>
            </w:tcBorders>
            <w:vAlign w:val="center"/>
          </w:tcPr>
          <w:p w14:paraId="41AA3B5B" w14:textId="77777777" w:rsidR="00A931EA" w:rsidRPr="00EE3251" w:rsidRDefault="00A931EA" w:rsidP="004F3EFB">
            <w:pPr>
              <w:widowControl/>
              <w:autoSpaceDE w:val="0"/>
              <w:autoSpaceDN w:val="0"/>
              <w:spacing w:line="240" w:lineRule="auto"/>
              <w:jc w:val="center"/>
              <w:textAlignment w:val="bottom"/>
              <w:rPr>
                <w:b/>
              </w:rPr>
            </w:pPr>
            <w:r w:rsidRPr="00EE3251">
              <w:rPr>
                <w:b/>
              </w:rPr>
              <w:t>銷售額</w:t>
            </w:r>
          </w:p>
        </w:tc>
        <w:tc>
          <w:tcPr>
            <w:tcW w:w="1390" w:type="dxa"/>
            <w:tcBorders>
              <w:top w:val="single" w:sz="6" w:space="0" w:color="auto"/>
              <w:left w:val="single" w:sz="6" w:space="0" w:color="auto"/>
              <w:bottom w:val="single" w:sz="4" w:space="0" w:color="auto"/>
            </w:tcBorders>
            <w:vAlign w:val="center"/>
          </w:tcPr>
          <w:p w14:paraId="3AB3DB7D" w14:textId="77777777" w:rsidR="00A931EA" w:rsidRPr="00EE3251" w:rsidRDefault="00A931EA" w:rsidP="004F3EFB">
            <w:pPr>
              <w:widowControl/>
              <w:autoSpaceDE w:val="0"/>
              <w:autoSpaceDN w:val="0"/>
              <w:spacing w:line="240" w:lineRule="auto"/>
              <w:jc w:val="center"/>
              <w:textAlignment w:val="bottom"/>
              <w:rPr>
                <w:b/>
              </w:rPr>
            </w:pPr>
            <w:r w:rsidRPr="00EE3251">
              <w:rPr>
                <w:b/>
              </w:rPr>
              <w:t>產量</w:t>
            </w:r>
          </w:p>
        </w:tc>
        <w:tc>
          <w:tcPr>
            <w:tcW w:w="1391" w:type="dxa"/>
            <w:tcBorders>
              <w:top w:val="single" w:sz="6" w:space="0" w:color="auto"/>
              <w:left w:val="single" w:sz="6" w:space="0" w:color="auto"/>
              <w:bottom w:val="single" w:sz="4" w:space="0" w:color="auto"/>
              <w:right w:val="single" w:sz="12" w:space="0" w:color="auto"/>
            </w:tcBorders>
            <w:vAlign w:val="center"/>
          </w:tcPr>
          <w:p w14:paraId="20F8248D" w14:textId="77777777" w:rsidR="00A931EA" w:rsidRPr="00EE3251" w:rsidRDefault="00A931EA" w:rsidP="004F3EFB">
            <w:pPr>
              <w:widowControl/>
              <w:autoSpaceDE w:val="0"/>
              <w:autoSpaceDN w:val="0"/>
              <w:spacing w:line="240" w:lineRule="auto"/>
              <w:jc w:val="center"/>
              <w:textAlignment w:val="bottom"/>
              <w:rPr>
                <w:b/>
              </w:rPr>
            </w:pPr>
            <w:r w:rsidRPr="00EE3251">
              <w:rPr>
                <w:b/>
              </w:rPr>
              <w:t>銷售額</w:t>
            </w:r>
          </w:p>
        </w:tc>
      </w:tr>
      <w:tr w:rsidR="00A931EA" w:rsidRPr="00EE3251" w14:paraId="2AFD39D4" w14:textId="77777777" w:rsidTr="004F3EFB">
        <w:trPr>
          <w:cantSplit/>
          <w:jc w:val="center"/>
        </w:trPr>
        <w:tc>
          <w:tcPr>
            <w:tcW w:w="1317" w:type="dxa"/>
            <w:tcBorders>
              <w:top w:val="single" w:sz="4" w:space="0" w:color="auto"/>
              <w:left w:val="single" w:sz="12" w:space="0" w:color="auto"/>
              <w:bottom w:val="single" w:sz="6" w:space="0" w:color="auto"/>
              <w:right w:val="single" w:sz="6" w:space="0" w:color="auto"/>
            </w:tcBorders>
            <w:vAlign w:val="center"/>
          </w:tcPr>
          <w:p w14:paraId="7045EAAF" w14:textId="77777777" w:rsidR="00A931EA" w:rsidRPr="00EE3251" w:rsidRDefault="00A931EA" w:rsidP="004F3EFB">
            <w:pPr>
              <w:widowControl/>
              <w:autoSpaceDE w:val="0"/>
              <w:autoSpaceDN w:val="0"/>
              <w:spacing w:line="240" w:lineRule="auto"/>
              <w:ind w:left="567" w:hanging="397"/>
              <w:jc w:val="center"/>
              <w:textAlignment w:val="bottom"/>
              <w:rPr>
                <w:b/>
              </w:rPr>
            </w:pPr>
            <w:r w:rsidRPr="00EE3251">
              <w:rPr>
                <w:b/>
              </w:rPr>
              <w:t>DemoKit</w:t>
            </w:r>
          </w:p>
        </w:tc>
        <w:tc>
          <w:tcPr>
            <w:tcW w:w="1390" w:type="dxa"/>
            <w:tcBorders>
              <w:top w:val="single" w:sz="4" w:space="0" w:color="auto"/>
              <w:left w:val="single" w:sz="6" w:space="0" w:color="auto"/>
              <w:bottom w:val="single" w:sz="6" w:space="0" w:color="auto"/>
              <w:right w:val="single" w:sz="6" w:space="0" w:color="auto"/>
            </w:tcBorders>
            <w:vAlign w:val="center"/>
          </w:tcPr>
          <w:p w14:paraId="454931A9" w14:textId="77777777" w:rsidR="00A931EA" w:rsidRPr="00EE3251" w:rsidRDefault="00A931EA" w:rsidP="004F3EFB">
            <w:pPr>
              <w:autoSpaceDE w:val="0"/>
              <w:autoSpaceDN w:val="0"/>
              <w:spacing w:line="240" w:lineRule="auto"/>
              <w:jc w:val="center"/>
              <w:textAlignment w:val="bottom"/>
              <w:rPr>
                <w:sz w:val="20"/>
              </w:rPr>
            </w:pPr>
            <w:r w:rsidRPr="00EE3251">
              <w:rPr>
                <w:sz w:val="20"/>
              </w:rPr>
              <w:t>1</w:t>
            </w:r>
          </w:p>
        </w:tc>
        <w:tc>
          <w:tcPr>
            <w:tcW w:w="1391" w:type="dxa"/>
            <w:tcBorders>
              <w:top w:val="single" w:sz="4" w:space="0" w:color="auto"/>
              <w:left w:val="single" w:sz="6" w:space="0" w:color="auto"/>
              <w:bottom w:val="single" w:sz="6" w:space="0" w:color="auto"/>
              <w:right w:val="single" w:sz="6" w:space="0" w:color="auto"/>
            </w:tcBorders>
            <w:vAlign w:val="center"/>
          </w:tcPr>
          <w:p w14:paraId="2403046D"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23</w:t>
            </w:r>
          </w:p>
        </w:tc>
        <w:tc>
          <w:tcPr>
            <w:tcW w:w="1390" w:type="dxa"/>
            <w:tcBorders>
              <w:top w:val="single" w:sz="4" w:space="0" w:color="auto"/>
              <w:left w:val="single" w:sz="6" w:space="0" w:color="auto"/>
              <w:bottom w:val="single" w:sz="6" w:space="0" w:color="auto"/>
              <w:right w:val="single" w:sz="6" w:space="0" w:color="auto"/>
            </w:tcBorders>
            <w:vAlign w:val="center"/>
          </w:tcPr>
          <w:p w14:paraId="22CD8FE2" w14:textId="77777777" w:rsidR="00A931EA" w:rsidRPr="00EE3251" w:rsidRDefault="00A931EA" w:rsidP="004F3EFB">
            <w:pPr>
              <w:widowControl/>
              <w:autoSpaceDE w:val="0"/>
              <w:autoSpaceDN w:val="0"/>
              <w:spacing w:line="240" w:lineRule="auto"/>
              <w:jc w:val="center"/>
              <w:textAlignment w:val="bottom"/>
              <w:rPr>
                <w:sz w:val="20"/>
              </w:rPr>
            </w:pPr>
          </w:p>
        </w:tc>
        <w:tc>
          <w:tcPr>
            <w:tcW w:w="1391" w:type="dxa"/>
            <w:tcBorders>
              <w:top w:val="single" w:sz="4" w:space="0" w:color="auto"/>
              <w:left w:val="single" w:sz="6" w:space="0" w:color="auto"/>
              <w:bottom w:val="single" w:sz="6" w:space="0" w:color="auto"/>
              <w:right w:val="single" w:sz="6" w:space="0" w:color="auto"/>
            </w:tcBorders>
            <w:vAlign w:val="center"/>
          </w:tcPr>
          <w:p w14:paraId="4315931D" w14:textId="77777777" w:rsidR="00A931EA" w:rsidRPr="00EE3251" w:rsidRDefault="00A931EA" w:rsidP="004F3EFB">
            <w:pPr>
              <w:widowControl/>
              <w:autoSpaceDE w:val="0"/>
              <w:autoSpaceDN w:val="0"/>
              <w:spacing w:line="240" w:lineRule="auto"/>
              <w:jc w:val="center"/>
              <w:textAlignment w:val="bottom"/>
              <w:rPr>
                <w:sz w:val="20"/>
              </w:rPr>
            </w:pPr>
          </w:p>
        </w:tc>
        <w:tc>
          <w:tcPr>
            <w:tcW w:w="1390" w:type="dxa"/>
            <w:tcBorders>
              <w:top w:val="single" w:sz="4" w:space="0" w:color="auto"/>
              <w:left w:val="single" w:sz="6" w:space="0" w:color="auto"/>
              <w:bottom w:val="single" w:sz="6" w:space="0" w:color="auto"/>
              <w:right w:val="single" w:sz="6" w:space="0" w:color="auto"/>
            </w:tcBorders>
            <w:vAlign w:val="center"/>
          </w:tcPr>
          <w:p w14:paraId="2DB99A5A" w14:textId="77777777" w:rsidR="00A931EA" w:rsidRPr="00EE3251" w:rsidRDefault="00A931EA" w:rsidP="004F3EFB">
            <w:pPr>
              <w:widowControl/>
              <w:autoSpaceDE w:val="0"/>
              <w:autoSpaceDN w:val="0"/>
              <w:spacing w:line="240" w:lineRule="auto"/>
              <w:jc w:val="center"/>
              <w:textAlignment w:val="bottom"/>
              <w:rPr>
                <w:sz w:val="20"/>
              </w:rPr>
            </w:pPr>
          </w:p>
        </w:tc>
        <w:tc>
          <w:tcPr>
            <w:tcW w:w="1391" w:type="dxa"/>
            <w:tcBorders>
              <w:top w:val="single" w:sz="4" w:space="0" w:color="auto"/>
              <w:left w:val="single" w:sz="6" w:space="0" w:color="auto"/>
              <w:bottom w:val="single" w:sz="6" w:space="0" w:color="auto"/>
              <w:right w:val="single" w:sz="12" w:space="0" w:color="auto"/>
            </w:tcBorders>
            <w:vAlign w:val="center"/>
          </w:tcPr>
          <w:p w14:paraId="446327DE" w14:textId="77777777" w:rsidR="00A931EA" w:rsidRPr="00EE3251" w:rsidRDefault="00A931EA" w:rsidP="004F3EFB">
            <w:pPr>
              <w:widowControl/>
              <w:autoSpaceDE w:val="0"/>
              <w:autoSpaceDN w:val="0"/>
              <w:spacing w:line="240" w:lineRule="auto"/>
              <w:jc w:val="center"/>
              <w:textAlignment w:val="bottom"/>
              <w:rPr>
                <w:sz w:val="20"/>
              </w:rPr>
            </w:pPr>
          </w:p>
        </w:tc>
      </w:tr>
      <w:tr w:rsidR="00A931EA" w:rsidRPr="00EE3251" w14:paraId="78F4D85D"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4FA04D1C" w14:textId="77777777" w:rsidR="00A931EA" w:rsidRPr="00EE3251" w:rsidRDefault="00A931EA" w:rsidP="004F3EFB">
            <w:pPr>
              <w:widowControl/>
              <w:autoSpaceDE w:val="0"/>
              <w:autoSpaceDN w:val="0"/>
              <w:spacing w:line="240" w:lineRule="auto"/>
              <w:ind w:left="567" w:hanging="397"/>
              <w:textAlignment w:val="bottom"/>
              <w:rPr>
                <w:b/>
              </w:rPr>
            </w:pPr>
            <w:r w:rsidRPr="00EE3251">
              <w:rPr>
                <w:b/>
              </w:rPr>
              <w:t>合計</w:t>
            </w:r>
          </w:p>
        </w:tc>
        <w:tc>
          <w:tcPr>
            <w:tcW w:w="1390" w:type="dxa"/>
            <w:tcBorders>
              <w:top w:val="single" w:sz="6" w:space="0" w:color="auto"/>
              <w:left w:val="single" w:sz="6" w:space="0" w:color="auto"/>
              <w:right w:val="single" w:sz="6" w:space="0" w:color="auto"/>
            </w:tcBorders>
            <w:vAlign w:val="center"/>
          </w:tcPr>
          <w:p w14:paraId="53BB15DE"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1</w:t>
            </w:r>
          </w:p>
        </w:tc>
        <w:tc>
          <w:tcPr>
            <w:tcW w:w="1391" w:type="dxa"/>
            <w:tcBorders>
              <w:top w:val="single" w:sz="6" w:space="0" w:color="auto"/>
              <w:left w:val="single" w:sz="6" w:space="0" w:color="auto"/>
              <w:right w:val="single" w:sz="6" w:space="0" w:color="auto"/>
            </w:tcBorders>
            <w:vAlign w:val="center"/>
          </w:tcPr>
          <w:p w14:paraId="4B42D8AA"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23</w:t>
            </w:r>
          </w:p>
        </w:tc>
        <w:tc>
          <w:tcPr>
            <w:tcW w:w="1390" w:type="dxa"/>
            <w:tcBorders>
              <w:top w:val="single" w:sz="6" w:space="0" w:color="auto"/>
              <w:left w:val="single" w:sz="6" w:space="0" w:color="auto"/>
              <w:right w:val="single" w:sz="6" w:space="0" w:color="auto"/>
            </w:tcBorders>
            <w:vAlign w:val="center"/>
          </w:tcPr>
          <w:p w14:paraId="5E7EC4A1" w14:textId="77777777" w:rsidR="00A931EA" w:rsidRPr="00EE3251" w:rsidRDefault="00A931EA" w:rsidP="004F3EFB">
            <w:pPr>
              <w:widowControl/>
              <w:autoSpaceDE w:val="0"/>
              <w:autoSpaceDN w:val="0"/>
              <w:spacing w:line="240" w:lineRule="auto"/>
              <w:jc w:val="center"/>
              <w:textAlignment w:val="bottom"/>
              <w:rPr>
                <w:sz w:val="20"/>
              </w:rPr>
            </w:pPr>
          </w:p>
        </w:tc>
        <w:tc>
          <w:tcPr>
            <w:tcW w:w="1391" w:type="dxa"/>
            <w:tcBorders>
              <w:top w:val="single" w:sz="6" w:space="0" w:color="auto"/>
              <w:left w:val="single" w:sz="6" w:space="0" w:color="auto"/>
              <w:right w:val="single" w:sz="6" w:space="0" w:color="auto"/>
            </w:tcBorders>
            <w:vAlign w:val="center"/>
          </w:tcPr>
          <w:p w14:paraId="404A2A48" w14:textId="77777777" w:rsidR="00A931EA" w:rsidRPr="00EE3251" w:rsidRDefault="00A931EA" w:rsidP="004F3EFB">
            <w:pPr>
              <w:widowControl/>
              <w:autoSpaceDE w:val="0"/>
              <w:autoSpaceDN w:val="0"/>
              <w:spacing w:line="240" w:lineRule="auto"/>
              <w:jc w:val="center"/>
              <w:textAlignment w:val="bottom"/>
              <w:rPr>
                <w:sz w:val="20"/>
              </w:rPr>
            </w:pPr>
          </w:p>
        </w:tc>
        <w:tc>
          <w:tcPr>
            <w:tcW w:w="1390" w:type="dxa"/>
            <w:tcBorders>
              <w:top w:val="single" w:sz="6" w:space="0" w:color="auto"/>
              <w:left w:val="single" w:sz="6" w:space="0" w:color="auto"/>
              <w:right w:val="single" w:sz="6" w:space="0" w:color="auto"/>
            </w:tcBorders>
            <w:vAlign w:val="center"/>
          </w:tcPr>
          <w:p w14:paraId="7844E52B" w14:textId="77777777" w:rsidR="00A931EA" w:rsidRPr="00EE3251" w:rsidRDefault="00A931EA" w:rsidP="004F3EFB">
            <w:pPr>
              <w:widowControl/>
              <w:autoSpaceDE w:val="0"/>
              <w:autoSpaceDN w:val="0"/>
              <w:spacing w:line="240" w:lineRule="auto"/>
              <w:jc w:val="center"/>
              <w:textAlignment w:val="bottom"/>
              <w:rPr>
                <w:sz w:val="20"/>
              </w:rPr>
            </w:pPr>
          </w:p>
        </w:tc>
        <w:tc>
          <w:tcPr>
            <w:tcW w:w="1391" w:type="dxa"/>
            <w:tcBorders>
              <w:top w:val="single" w:sz="6" w:space="0" w:color="auto"/>
              <w:left w:val="single" w:sz="6" w:space="0" w:color="auto"/>
              <w:right w:val="single" w:sz="12" w:space="0" w:color="auto"/>
            </w:tcBorders>
            <w:vAlign w:val="center"/>
          </w:tcPr>
          <w:p w14:paraId="06189ABC" w14:textId="77777777" w:rsidR="00A931EA" w:rsidRPr="00EE3251" w:rsidRDefault="00A931EA" w:rsidP="004F3EFB">
            <w:pPr>
              <w:widowControl/>
              <w:autoSpaceDE w:val="0"/>
              <w:autoSpaceDN w:val="0"/>
              <w:spacing w:line="240" w:lineRule="auto"/>
              <w:jc w:val="center"/>
              <w:textAlignment w:val="bottom"/>
              <w:rPr>
                <w:sz w:val="20"/>
              </w:rPr>
            </w:pPr>
          </w:p>
        </w:tc>
      </w:tr>
      <w:tr w:rsidR="00A931EA" w:rsidRPr="00EE3251" w14:paraId="5FCA9113" w14:textId="77777777" w:rsidTr="004F3EFB">
        <w:trPr>
          <w:cantSplit/>
          <w:jc w:val="center"/>
        </w:trPr>
        <w:tc>
          <w:tcPr>
            <w:tcW w:w="1317" w:type="dxa"/>
            <w:tcBorders>
              <w:top w:val="single" w:sz="6" w:space="0" w:color="auto"/>
              <w:left w:val="single" w:sz="12" w:space="0" w:color="auto"/>
              <w:bottom w:val="single" w:sz="6" w:space="0" w:color="auto"/>
            </w:tcBorders>
            <w:vAlign w:val="center"/>
          </w:tcPr>
          <w:p w14:paraId="641D5F38" w14:textId="77777777" w:rsidR="00A931EA" w:rsidRPr="00EE3251" w:rsidRDefault="00A931EA" w:rsidP="004F3EFB">
            <w:pPr>
              <w:widowControl/>
              <w:autoSpaceDE w:val="0"/>
              <w:autoSpaceDN w:val="0"/>
              <w:snapToGrid w:val="0"/>
              <w:spacing w:line="240" w:lineRule="auto"/>
              <w:jc w:val="center"/>
              <w:textAlignment w:val="bottom"/>
              <w:rPr>
                <w:b/>
              </w:rPr>
            </w:pPr>
            <w:r w:rsidRPr="00EE3251">
              <w:rPr>
                <w:b/>
              </w:rPr>
              <w:t>營業額</w:t>
            </w:r>
            <w:r w:rsidRPr="00EE3251">
              <w:rPr>
                <w:b/>
                <w:sz w:val="20"/>
              </w:rPr>
              <w:t>(A)</w:t>
            </w:r>
          </w:p>
        </w:tc>
        <w:tc>
          <w:tcPr>
            <w:tcW w:w="2781" w:type="dxa"/>
            <w:gridSpan w:val="2"/>
            <w:tcBorders>
              <w:top w:val="single" w:sz="6" w:space="0" w:color="auto"/>
              <w:left w:val="single" w:sz="6" w:space="0" w:color="auto"/>
              <w:bottom w:val="single" w:sz="6" w:space="0" w:color="auto"/>
              <w:right w:val="single" w:sz="6" w:space="0" w:color="auto"/>
            </w:tcBorders>
            <w:vAlign w:val="center"/>
          </w:tcPr>
          <w:p w14:paraId="55DAD5B6"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23</w:t>
            </w:r>
          </w:p>
        </w:tc>
        <w:tc>
          <w:tcPr>
            <w:tcW w:w="2781" w:type="dxa"/>
            <w:gridSpan w:val="2"/>
            <w:tcBorders>
              <w:top w:val="single" w:sz="6" w:space="0" w:color="auto"/>
              <w:left w:val="single" w:sz="6" w:space="0" w:color="auto"/>
              <w:bottom w:val="single" w:sz="6" w:space="0" w:color="auto"/>
              <w:right w:val="single" w:sz="6" w:space="0" w:color="auto"/>
            </w:tcBorders>
            <w:vAlign w:val="center"/>
          </w:tcPr>
          <w:p w14:paraId="47459650" w14:textId="77777777" w:rsidR="00A931EA" w:rsidRPr="00EE3251" w:rsidRDefault="00A931EA" w:rsidP="004F3EFB">
            <w:pPr>
              <w:widowControl/>
              <w:autoSpaceDE w:val="0"/>
              <w:autoSpaceDN w:val="0"/>
              <w:spacing w:line="240" w:lineRule="auto"/>
              <w:jc w:val="center"/>
              <w:textAlignment w:val="bottom"/>
              <w:rPr>
                <w:sz w:val="20"/>
              </w:rPr>
            </w:pPr>
          </w:p>
        </w:tc>
        <w:tc>
          <w:tcPr>
            <w:tcW w:w="2781" w:type="dxa"/>
            <w:gridSpan w:val="2"/>
            <w:tcBorders>
              <w:top w:val="single" w:sz="6" w:space="0" w:color="auto"/>
              <w:left w:val="single" w:sz="6" w:space="0" w:color="auto"/>
              <w:bottom w:val="single" w:sz="6" w:space="0" w:color="auto"/>
              <w:right w:val="single" w:sz="12" w:space="0" w:color="auto"/>
            </w:tcBorders>
            <w:vAlign w:val="center"/>
          </w:tcPr>
          <w:p w14:paraId="53A443D1" w14:textId="77777777" w:rsidR="00A931EA" w:rsidRPr="00EE3251" w:rsidRDefault="00A931EA" w:rsidP="004F3EFB">
            <w:pPr>
              <w:widowControl/>
              <w:autoSpaceDE w:val="0"/>
              <w:autoSpaceDN w:val="0"/>
              <w:spacing w:line="240" w:lineRule="auto"/>
              <w:jc w:val="center"/>
              <w:textAlignment w:val="bottom"/>
              <w:rPr>
                <w:sz w:val="20"/>
              </w:rPr>
            </w:pPr>
          </w:p>
        </w:tc>
      </w:tr>
      <w:tr w:rsidR="00A931EA" w:rsidRPr="00EE3251" w14:paraId="6D62DF96" w14:textId="77777777" w:rsidTr="004F3EFB">
        <w:trPr>
          <w:cantSplit/>
          <w:jc w:val="center"/>
        </w:trPr>
        <w:tc>
          <w:tcPr>
            <w:tcW w:w="1317" w:type="dxa"/>
            <w:tcBorders>
              <w:top w:val="single" w:sz="6" w:space="0" w:color="auto"/>
              <w:left w:val="single" w:sz="12" w:space="0" w:color="auto"/>
            </w:tcBorders>
            <w:vAlign w:val="center"/>
          </w:tcPr>
          <w:p w14:paraId="792C722C" w14:textId="77777777" w:rsidR="00A931EA" w:rsidRPr="00EE3251" w:rsidRDefault="00A931EA" w:rsidP="004F3EFB">
            <w:pPr>
              <w:widowControl/>
              <w:autoSpaceDE w:val="0"/>
              <w:autoSpaceDN w:val="0"/>
              <w:spacing w:line="240" w:lineRule="auto"/>
              <w:ind w:left="567" w:hanging="595"/>
              <w:jc w:val="center"/>
              <w:textAlignment w:val="bottom"/>
              <w:rPr>
                <w:b/>
                <w:sz w:val="22"/>
              </w:rPr>
            </w:pPr>
            <w:r w:rsidRPr="00EE3251">
              <w:rPr>
                <w:b/>
                <w:sz w:val="22"/>
              </w:rPr>
              <w:t>研發費用</w:t>
            </w:r>
            <w:r w:rsidRPr="00EE3251">
              <w:rPr>
                <w:b/>
                <w:sz w:val="20"/>
              </w:rPr>
              <w:t>(B)</w:t>
            </w:r>
          </w:p>
        </w:tc>
        <w:tc>
          <w:tcPr>
            <w:tcW w:w="2781" w:type="dxa"/>
            <w:gridSpan w:val="2"/>
            <w:tcBorders>
              <w:top w:val="single" w:sz="6" w:space="0" w:color="auto"/>
              <w:left w:val="single" w:sz="6" w:space="0" w:color="auto"/>
              <w:right w:val="single" w:sz="6" w:space="0" w:color="auto"/>
            </w:tcBorders>
            <w:vAlign w:val="center"/>
          </w:tcPr>
          <w:p w14:paraId="3924EDE2"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7,203</w:t>
            </w:r>
          </w:p>
        </w:tc>
        <w:tc>
          <w:tcPr>
            <w:tcW w:w="2781" w:type="dxa"/>
            <w:gridSpan w:val="2"/>
            <w:tcBorders>
              <w:top w:val="single" w:sz="6" w:space="0" w:color="auto"/>
              <w:left w:val="single" w:sz="6" w:space="0" w:color="auto"/>
              <w:right w:val="single" w:sz="6" w:space="0" w:color="auto"/>
            </w:tcBorders>
            <w:vAlign w:val="center"/>
          </w:tcPr>
          <w:p w14:paraId="58C6C028" w14:textId="77777777" w:rsidR="00A931EA" w:rsidRPr="00EE3251" w:rsidRDefault="00A931EA" w:rsidP="004F3EFB">
            <w:pPr>
              <w:widowControl/>
              <w:autoSpaceDE w:val="0"/>
              <w:autoSpaceDN w:val="0"/>
              <w:spacing w:line="240" w:lineRule="auto"/>
              <w:jc w:val="center"/>
              <w:textAlignment w:val="bottom"/>
              <w:rPr>
                <w:sz w:val="20"/>
              </w:rPr>
            </w:pPr>
            <w:r w:rsidRPr="00EE3251">
              <w:rPr>
                <w:sz w:val="20"/>
              </w:rPr>
              <w:t>3,647</w:t>
            </w:r>
          </w:p>
        </w:tc>
        <w:tc>
          <w:tcPr>
            <w:tcW w:w="2781" w:type="dxa"/>
            <w:gridSpan w:val="2"/>
            <w:tcBorders>
              <w:top w:val="single" w:sz="6" w:space="0" w:color="auto"/>
              <w:left w:val="single" w:sz="6" w:space="0" w:color="auto"/>
              <w:bottom w:val="single" w:sz="6" w:space="0" w:color="auto"/>
              <w:right w:val="single" w:sz="12" w:space="0" w:color="auto"/>
            </w:tcBorders>
            <w:vAlign w:val="center"/>
          </w:tcPr>
          <w:p w14:paraId="5BC69C31" w14:textId="77777777" w:rsidR="00A931EA" w:rsidRPr="00EE3251" w:rsidRDefault="00A931EA" w:rsidP="004F3EFB">
            <w:pPr>
              <w:widowControl/>
              <w:autoSpaceDE w:val="0"/>
              <w:autoSpaceDN w:val="0"/>
              <w:spacing w:line="240" w:lineRule="auto"/>
              <w:jc w:val="center"/>
              <w:textAlignment w:val="bottom"/>
              <w:rPr>
                <w:sz w:val="20"/>
              </w:rPr>
            </w:pPr>
          </w:p>
        </w:tc>
      </w:tr>
      <w:tr w:rsidR="00A931EA" w:rsidRPr="00EE3251" w14:paraId="60826166" w14:textId="77777777" w:rsidTr="004F3EFB">
        <w:trPr>
          <w:cantSplit/>
          <w:jc w:val="center"/>
        </w:trPr>
        <w:tc>
          <w:tcPr>
            <w:tcW w:w="1317" w:type="dxa"/>
            <w:tcBorders>
              <w:top w:val="single" w:sz="6" w:space="0" w:color="auto"/>
              <w:left w:val="single" w:sz="12" w:space="0" w:color="auto"/>
              <w:bottom w:val="single" w:sz="12" w:space="0" w:color="auto"/>
              <w:right w:val="single" w:sz="6" w:space="0" w:color="auto"/>
            </w:tcBorders>
            <w:vAlign w:val="center"/>
          </w:tcPr>
          <w:p w14:paraId="05286AE4" w14:textId="77777777" w:rsidR="00A931EA" w:rsidRPr="00EE3251" w:rsidRDefault="00A931EA" w:rsidP="004F3EFB">
            <w:pPr>
              <w:widowControl/>
              <w:autoSpaceDE w:val="0"/>
              <w:autoSpaceDN w:val="0"/>
              <w:spacing w:line="240" w:lineRule="auto"/>
              <w:ind w:left="567" w:hanging="567"/>
              <w:jc w:val="center"/>
              <w:textAlignment w:val="bottom"/>
              <w:rPr>
                <w:b/>
              </w:rPr>
            </w:pPr>
            <w:r w:rsidRPr="00EE3251">
              <w:rPr>
                <w:b/>
              </w:rPr>
              <w:t>(B)/(A)%</w:t>
            </w:r>
          </w:p>
        </w:tc>
        <w:tc>
          <w:tcPr>
            <w:tcW w:w="2781" w:type="dxa"/>
            <w:gridSpan w:val="2"/>
            <w:tcBorders>
              <w:top w:val="single" w:sz="6" w:space="0" w:color="auto"/>
              <w:left w:val="single" w:sz="6" w:space="0" w:color="auto"/>
              <w:bottom w:val="single" w:sz="12" w:space="0" w:color="auto"/>
              <w:right w:val="single" w:sz="6" w:space="0" w:color="auto"/>
            </w:tcBorders>
            <w:vAlign w:val="center"/>
          </w:tcPr>
          <w:p w14:paraId="7A9967CB" w14:textId="77777777" w:rsidR="00A931EA" w:rsidRPr="00EE3251" w:rsidRDefault="00A931EA" w:rsidP="004F3EFB">
            <w:pPr>
              <w:widowControl/>
              <w:autoSpaceDE w:val="0"/>
              <w:autoSpaceDN w:val="0"/>
              <w:spacing w:line="240" w:lineRule="auto"/>
              <w:jc w:val="center"/>
              <w:textAlignment w:val="bottom"/>
              <w:rPr>
                <w:sz w:val="20"/>
              </w:rPr>
            </w:pPr>
            <w:r w:rsidRPr="00EE3251">
              <w:t>31317%</w:t>
            </w:r>
          </w:p>
        </w:tc>
        <w:tc>
          <w:tcPr>
            <w:tcW w:w="2781" w:type="dxa"/>
            <w:gridSpan w:val="2"/>
            <w:tcBorders>
              <w:top w:val="single" w:sz="6" w:space="0" w:color="auto"/>
              <w:left w:val="single" w:sz="6" w:space="0" w:color="auto"/>
              <w:bottom w:val="single" w:sz="12" w:space="0" w:color="auto"/>
              <w:right w:val="single" w:sz="6" w:space="0" w:color="auto"/>
            </w:tcBorders>
            <w:vAlign w:val="center"/>
          </w:tcPr>
          <w:p w14:paraId="6A2FD513" w14:textId="77777777" w:rsidR="00A931EA" w:rsidRPr="00EE3251" w:rsidRDefault="00A931EA" w:rsidP="004F3EFB">
            <w:pPr>
              <w:widowControl/>
              <w:autoSpaceDE w:val="0"/>
              <w:autoSpaceDN w:val="0"/>
              <w:spacing w:line="240" w:lineRule="auto"/>
              <w:jc w:val="center"/>
              <w:textAlignment w:val="bottom"/>
              <w:rPr>
                <w:sz w:val="20"/>
              </w:rPr>
            </w:pPr>
          </w:p>
        </w:tc>
        <w:tc>
          <w:tcPr>
            <w:tcW w:w="2781" w:type="dxa"/>
            <w:gridSpan w:val="2"/>
            <w:tcBorders>
              <w:top w:val="single" w:sz="6" w:space="0" w:color="auto"/>
              <w:left w:val="single" w:sz="6" w:space="0" w:color="auto"/>
              <w:bottom w:val="single" w:sz="12" w:space="0" w:color="auto"/>
              <w:right w:val="single" w:sz="12" w:space="0" w:color="auto"/>
            </w:tcBorders>
            <w:vAlign w:val="center"/>
          </w:tcPr>
          <w:p w14:paraId="480E1D2F" w14:textId="77777777" w:rsidR="00A931EA" w:rsidRPr="00EE3251" w:rsidRDefault="00A931EA" w:rsidP="004F3EFB">
            <w:pPr>
              <w:widowControl/>
              <w:autoSpaceDE w:val="0"/>
              <w:autoSpaceDN w:val="0"/>
              <w:spacing w:line="240" w:lineRule="auto"/>
              <w:jc w:val="center"/>
              <w:textAlignment w:val="bottom"/>
              <w:rPr>
                <w:sz w:val="20"/>
              </w:rPr>
            </w:pPr>
          </w:p>
        </w:tc>
      </w:tr>
    </w:tbl>
    <w:p w14:paraId="04DF7148" w14:textId="77777777" w:rsidR="00A931EA" w:rsidRPr="00EE3251" w:rsidRDefault="00A931EA" w:rsidP="00A931EA">
      <w:pPr>
        <w:pStyle w:val="afd"/>
        <w:kinsoku w:val="0"/>
        <w:ind w:left="750"/>
        <w:rPr>
          <w:position w:val="0"/>
          <w:sz w:val="24"/>
        </w:rPr>
      </w:pPr>
      <w:r w:rsidRPr="00EE3251">
        <w:rPr>
          <w:position w:val="0"/>
          <w:sz w:val="24"/>
        </w:rPr>
        <w:t>說明：</w:t>
      </w:r>
      <w:r w:rsidRPr="00EE3251">
        <w:rPr>
          <w:position w:val="0"/>
          <w:sz w:val="24"/>
        </w:rPr>
        <w:t>108</w:t>
      </w:r>
      <w:r w:rsidRPr="00EE3251">
        <w:rPr>
          <w:position w:val="0"/>
          <w:sz w:val="24"/>
        </w:rPr>
        <w:t>年已獲得</w:t>
      </w:r>
      <w:r w:rsidRPr="00EE3251">
        <w:rPr>
          <w:position w:val="0"/>
          <w:sz w:val="24"/>
        </w:rPr>
        <w:t>5</w:t>
      </w:r>
      <w:r w:rsidRPr="00EE3251">
        <w:rPr>
          <w:position w:val="0"/>
          <w:sz w:val="24"/>
        </w:rPr>
        <w:t>項產品訂單並依期程入帳工程款，由於訂單採分期完成入帳之方式，因此無法反映於上述表格中。</w:t>
      </w:r>
    </w:p>
    <w:p w14:paraId="0B0987DD" w14:textId="4C2B6E7F" w:rsidR="00A931EA" w:rsidRDefault="00A931EA" w:rsidP="00A931EA">
      <w:pPr>
        <w:pStyle w:val="afd"/>
        <w:kinsoku w:val="0"/>
        <w:ind w:leftChars="400" w:left="960"/>
      </w:pPr>
    </w:p>
    <w:p w14:paraId="5986FBF4" w14:textId="41963FB2" w:rsidR="00142EB9" w:rsidRDefault="00142EB9" w:rsidP="00A931EA">
      <w:pPr>
        <w:pStyle w:val="afd"/>
        <w:kinsoku w:val="0"/>
        <w:ind w:leftChars="400" w:left="960"/>
      </w:pPr>
    </w:p>
    <w:p w14:paraId="3C166BC0" w14:textId="5CFC56ED" w:rsidR="00142EB9" w:rsidRDefault="00142EB9">
      <w:pPr>
        <w:widowControl/>
        <w:adjustRightInd/>
        <w:spacing w:line="240" w:lineRule="auto"/>
        <w:textAlignment w:val="auto"/>
        <w:rPr>
          <w:position w:val="-24"/>
          <w:sz w:val="20"/>
        </w:rPr>
      </w:pPr>
      <w:r>
        <w:br w:type="page"/>
      </w:r>
    </w:p>
    <w:p w14:paraId="436108F7" w14:textId="77777777" w:rsidR="0091383B" w:rsidRPr="00EE3251" w:rsidRDefault="0091383B" w:rsidP="002D5ED4">
      <w:pPr>
        <w:pStyle w:val="affc"/>
        <w:numPr>
          <w:ilvl w:val="0"/>
          <w:numId w:val="47"/>
        </w:numPr>
        <w:kinsoku w:val="0"/>
        <w:spacing w:afterLines="50" w:after="120"/>
        <w:ind w:leftChars="0"/>
        <w:jc w:val="both"/>
        <w:rPr>
          <w:rFonts w:ascii="Times New Roman"/>
          <w:b/>
          <w:sz w:val="24"/>
        </w:rPr>
      </w:pPr>
      <w:r>
        <w:rPr>
          <w:rFonts w:ascii="Times New Roman" w:hint="eastAsia"/>
          <w:b/>
          <w:sz w:val="24"/>
        </w:rPr>
        <w:lastRenderedPageBreak/>
        <w:t>博遠智能科技</w:t>
      </w:r>
      <w:r w:rsidRPr="00EE3251">
        <w:rPr>
          <w:rFonts w:ascii="Times New Roman"/>
          <w:b/>
          <w:sz w:val="24"/>
        </w:rPr>
        <w:t>股份有限公司</w:t>
      </w:r>
    </w:p>
    <w:p w14:paraId="7CA1C9FD" w14:textId="1203C267" w:rsidR="0091383B" w:rsidRPr="00CA4944" w:rsidRDefault="0091383B" w:rsidP="0091383B">
      <w:pPr>
        <w:kinsoku w:val="0"/>
        <w:spacing w:afterLines="50" w:after="120" w:line="240" w:lineRule="auto"/>
        <w:ind w:firstLineChars="236" w:firstLine="566"/>
        <w:jc w:val="both"/>
        <w:rPr>
          <w:rFonts w:ascii="標楷體" w:hAnsi="標楷體"/>
        </w:rPr>
      </w:pPr>
      <w:r w:rsidRPr="00CA4944">
        <w:rPr>
          <w:rFonts w:ascii="標楷體" w:hAnsi="標楷體" w:hint="eastAsia"/>
        </w:rPr>
        <w:t>博遠智能科技股份有限公司成立於</w:t>
      </w:r>
      <w:r w:rsidRPr="00CA4944">
        <w:rPr>
          <w:rFonts w:ascii="標楷體" w:hAnsi="標楷體"/>
        </w:rPr>
        <w:t>104</w:t>
      </w:r>
      <w:r w:rsidRPr="00CA4944">
        <w:rPr>
          <w:rFonts w:ascii="標楷體" w:hAnsi="標楷體" w:hint="eastAsia"/>
        </w:rPr>
        <w:t>年</w:t>
      </w:r>
      <w:r w:rsidRPr="00CA4944">
        <w:rPr>
          <w:rFonts w:ascii="標楷體" w:hAnsi="標楷體"/>
        </w:rPr>
        <w:t>9</w:t>
      </w:r>
      <w:r w:rsidRPr="00CA4944">
        <w:rPr>
          <w:rFonts w:ascii="標楷體" w:hAnsi="標楷體" w:hint="eastAsia"/>
        </w:rPr>
        <w:t>月，主要產品為穿戴式與機動佈署</w:t>
      </w:r>
      <w:r w:rsidRPr="00CA4944">
        <w:rPr>
          <w:rFonts w:ascii="標楷體" w:hAnsi="標楷體"/>
        </w:rPr>
        <w:t>AI</w:t>
      </w:r>
      <w:r w:rsidRPr="00CA4944">
        <w:rPr>
          <w:rFonts w:ascii="標楷體" w:hAnsi="標楷體" w:hint="eastAsia"/>
        </w:rPr>
        <w:t>雲端智能視訊系統，提供雲端行動影音即時收看、多視角彈性部署，邊緣</w:t>
      </w:r>
      <w:r w:rsidRPr="00CA4944">
        <w:rPr>
          <w:rFonts w:ascii="標楷體" w:hAnsi="標楷體"/>
        </w:rPr>
        <w:t>AI</w:t>
      </w:r>
      <w:r w:rsidRPr="00CA4944">
        <w:rPr>
          <w:rFonts w:ascii="標楷體" w:hAnsi="標楷體" w:hint="eastAsia"/>
        </w:rPr>
        <w:t>智能影像解決方案，廣泛運用在警政、工廠、國安、及防救災等需求。近三年的產量及營業額如</w:t>
      </w:r>
      <w:r>
        <w:rPr>
          <w:rFonts w:ascii="標楷體" w:hAnsi="標楷體"/>
        </w:rPr>
        <w:fldChar w:fldCharType="begin"/>
      </w:r>
      <w:r>
        <w:rPr>
          <w:rFonts w:ascii="標楷體" w:hAnsi="標楷體"/>
        </w:rPr>
        <w:instrText xml:space="preserve"> </w:instrText>
      </w:r>
      <w:r>
        <w:rPr>
          <w:rFonts w:ascii="標楷體" w:hAnsi="標楷體" w:hint="eastAsia"/>
        </w:rPr>
        <w:instrText>REF _Ref38879125 \h</w:instrText>
      </w:r>
      <w:r>
        <w:rPr>
          <w:rFonts w:ascii="標楷體" w:hAnsi="標楷體"/>
        </w:rPr>
        <w:instrText xml:space="preserve"> </w:instrText>
      </w:r>
      <w:r>
        <w:rPr>
          <w:rFonts w:ascii="標楷體" w:hAnsi="標楷體"/>
        </w:rPr>
      </w:r>
      <w:r>
        <w:rPr>
          <w:rFonts w:ascii="標楷體" w:hAnsi="標楷體"/>
        </w:rPr>
        <w:fldChar w:fldCharType="separate"/>
      </w:r>
      <w:r w:rsidR="0082588F">
        <w:rPr>
          <w:rFonts w:hint="eastAsia"/>
        </w:rPr>
        <w:t>表</w:t>
      </w:r>
      <w:r w:rsidR="0082588F">
        <w:rPr>
          <w:rFonts w:hint="eastAsia"/>
        </w:rPr>
        <w:t>1.</w:t>
      </w:r>
      <w:r w:rsidR="0082588F">
        <w:rPr>
          <w:noProof/>
        </w:rPr>
        <w:t>7</w:t>
      </w:r>
      <w:r>
        <w:rPr>
          <w:rFonts w:ascii="標楷體" w:hAnsi="標楷體"/>
        </w:rPr>
        <w:fldChar w:fldCharType="end"/>
      </w:r>
      <w:r w:rsidRPr="00CA4944">
        <w:rPr>
          <w:rFonts w:ascii="標楷體" w:hAnsi="標楷體" w:hint="eastAsia"/>
        </w:rPr>
        <w:t>：</w:t>
      </w:r>
    </w:p>
    <w:p w14:paraId="65CEDC14" w14:textId="77777777" w:rsidR="0091383B" w:rsidRPr="00EE3251" w:rsidRDefault="0091383B" w:rsidP="0091383B">
      <w:pPr>
        <w:kinsoku w:val="0"/>
        <w:snapToGrid w:val="0"/>
        <w:spacing w:line="240" w:lineRule="auto"/>
        <w:ind w:firstLineChars="236" w:firstLine="566"/>
        <w:jc w:val="both"/>
      </w:pPr>
    </w:p>
    <w:p w14:paraId="4BDDDE21" w14:textId="1B6F0D62" w:rsidR="0091383B" w:rsidRPr="00EE3251" w:rsidRDefault="0091383B" w:rsidP="0091383B">
      <w:pPr>
        <w:pStyle w:val="aff2"/>
        <w:rPr>
          <w:rFonts w:eastAsia="標楷體"/>
        </w:rPr>
      </w:pPr>
      <w:bookmarkStart w:id="36" w:name="_Ref38879125"/>
      <w:bookmarkStart w:id="37" w:name="_Toc38882179"/>
      <w:r>
        <w:rPr>
          <w:rFonts w:hint="eastAsia"/>
        </w:rPr>
        <w:t>表</w:t>
      </w:r>
      <w:r>
        <w:rPr>
          <w:rFonts w:hint="eastAsia"/>
        </w:rPr>
        <w:t>1.</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82588F">
        <w:rPr>
          <w:noProof/>
        </w:rPr>
        <w:t>7</w:t>
      </w:r>
      <w:r>
        <w:fldChar w:fldCharType="end"/>
      </w:r>
      <w:bookmarkEnd w:id="36"/>
      <w:r>
        <w:rPr>
          <w:rFonts w:eastAsia="標楷體" w:hint="eastAsia"/>
        </w:rPr>
        <w:t>博遠智能</w:t>
      </w:r>
      <w:r w:rsidRPr="00EE3251">
        <w:rPr>
          <w:rFonts w:eastAsia="標楷體"/>
        </w:rPr>
        <w:t>近三年營業額</w:t>
      </w:r>
      <w:bookmarkEnd w:id="37"/>
    </w:p>
    <w:p w14:paraId="199F834A" w14:textId="77777777" w:rsidR="0091383B" w:rsidRPr="00EE3251" w:rsidRDefault="0091383B" w:rsidP="0091383B">
      <w:pPr>
        <w:kinsoku w:val="0"/>
        <w:spacing w:afterLines="50" w:after="120" w:line="240" w:lineRule="auto"/>
        <w:ind w:left="480"/>
        <w:jc w:val="right"/>
        <w:rPr>
          <w:sz w:val="20"/>
        </w:rPr>
      </w:pPr>
      <w:r w:rsidRPr="00EE3251">
        <w:rPr>
          <w:sz w:val="20"/>
        </w:rPr>
        <w:t>單位：新台幣千元</w:t>
      </w:r>
    </w:p>
    <w:tbl>
      <w:tblPr>
        <w:tblW w:w="9660" w:type="dxa"/>
        <w:jc w:val="center"/>
        <w:tblLayout w:type="fixed"/>
        <w:tblCellMar>
          <w:left w:w="28" w:type="dxa"/>
          <w:right w:w="28" w:type="dxa"/>
        </w:tblCellMar>
        <w:tblLook w:val="0000" w:firstRow="0" w:lastRow="0" w:firstColumn="0" w:lastColumn="0" w:noHBand="0" w:noVBand="0"/>
      </w:tblPr>
      <w:tblGrid>
        <w:gridCol w:w="1317"/>
        <w:gridCol w:w="1390"/>
        <w:gridCol w:w="1391"/>
        <w:gridCol w:w="1390"/>
        <w:gridCol w:w="1391"/>
        <w:gridCol w:w="1390"/>
        <w:gridCol w:w="1391"/>
      </w:tblGrid>
      <w:tr w:rsidR="0091383B" w:rsidRPr="00EE3251" w14:paraId="51E849F0" w14:textId="77777777" w:rsidTr="009E4CA4">
        <w:trPr>
          <w:cantSplit/>
          <w:jc w:val="center"/>
        </w:trPr>
        <w:tc>
          <w:tcPr>
            <w:tcW w:w="1317" w:type="dxa"/>
            <w:vMerge w:val="restart"/>
            <w:tcBorders>
              <w:top w:val="single" w:sz="12" w:space="0" w:color="auto"/>
              <w:left w:val="single" w:sz="12" w:space="0" w:color="auto"/>
            </w:tcBorders>
            <w:vAlign w:val="center"/>
          </w:tcPr>
          <w:p w14:paraId="177C658F" w14:textId="77777777" w:rsidR="0091383B" w:rsidRPr="00EE3251" w:rsidRDefault="0091383B" w:rsidP="009E4CA4">
            <w:pPr>
              <w:widowControl/>
              <w:autoSpaceDE w:val="0"/>
              <w:autoSpaceDN w:val="0"/>
              <w:adjustRightInd/>
              <w:spacing w:line="240" w:lineRule="auto"/>
              <w:jc w:val="center"/>
              <w:textAlignment w:val="bottom"/>
              <w:rPr>
                <w:b/>
              </w:rPr>
            </w:pPr>
            <w:r w:rsidRPr="00EE3251">
              <w:rPr>
                <w:b/>
              </w:rPr>
              <w:t>主要</w:t>
            </w:r>
          </w:p>
          <w:p w14:paraId="1A50D0DB" w14:textId="77777777" w:rsidR="0091383B" w:rsidRPr="00EE3251" w:rsidRDefault="0091383B" w:rsidP="009E4CA4">
            <w:pPr>
              <w:widowControl/>
              <w:autoSpaceDE w:val="0"/>
              <w:autoSpaceDN w:val="0"/>
              <w:adjustRightInd/>
              <w:spacing w:line="240" w:lineRule="auto"/>
              <w:jc w:val="center"/>
              <w:textAlignment w:val="bottom"/>
              <w:rPr>
                <w:b/>
              </w:rPr>
            </w:pPr>
            <w:r w:rsidRPr="00EE3251">
              <w:rPr>
                <w:b/>
              </w:rPr>
              <w:t>產品項目</w:t>
            </w:r>
          </w:p>
        </w:tc>
        <w:tc>
          <w:tcPr>
            <w:tcW w:w="2781" w:type="dxa"/>
            <w:gridSpan w:val="2"/>
            <w:tcBorders>
              <w:top w:val="single" w:sz="12" w:space="0" w:color="auto"/>
              <w:left w:val="single" w:sz="6" w:space="0" w:color="auto"/>
            </w:tcBorders>
            <w:vAlign w:val="center"/>
          </w:tcPr>
          <w:p w14:paraId="296913FD" w14:textId="77777777" w:rsidR="0091383B" w:rsidRPr="00EE3251" w:rsidRDefault="0091383B" w:rsidP="009E4CA4">
            <w:pPr>
              <w:widowControl/>
              <w:autoSpaceDE w:val="0"/>
              <w:autoSpaceDN w:val="0"/>
              <w:spacing w:line="240" w:lineRule="auto"/>
              <w:jc w:val="center"/>
              <w:textAlignment w:val="bottom"/>
              <w:rPr>
                <w:b/>
              </w:rPr>
            </w:pPr>
            <w:r w:rsidRPr="00EE3251">
              <w:rPr>
                <w:b/>
              </w:rPr>
              <w:t>民國</w:t>
            </w:r>
            <w:r w:rsidRPr="00EE3251">
              <w:rPr>
                <w:b/>
              </w:rPr>
              <w:t>108</w:t>
            </w:r>
            <w:r w:rsidRPr="00EE3251">
              <w:rPr>
                <w:b/>
              </w:rPr>
              <w:t>年</w:t>
            </w:r>
          </w:p>
        </w:tc>
        <w:tc>
          <w:tcPr>
            <w:tcW w:w="2781" w:type="dxa"/>
            <w:gridSpan w:val="2"/>
            <w:tcBorders>
              <w:top w:val="single" w:sz="12" w:space="0" w:color="auto"/>
              <w:left w:val="single" w:sz="6" w:space="0" w:color="auto"/>
              <w:bottom w:val="single" w:sz="6" w:space="0" w:color="auto"/>
            </w:tcBorders>
            <w:vAlign w:val="center"/>
          </w:tcPr>
          <w:p w14:paraId="3F308DC1" w14:textId="77777777" w:rsidR="0091383B" w:rsidRPr="00EE3251" w:rsidRDefault="0091383B" w:rsidP="009E4CA4">
            <w:pPr>
              <w:widowControl/>
              <w:autoSpaceDE w:val="0"/>
              <w:autoSpaceDN w:val="0"/>
              <w:spacing w:line="240" w:lineRule="auto"/>
              <w:jc w:val="center"/>
              <w:textAlignment w:val="bottom"/>
              <w:rPr>
                <w:b/>
              </w:rPr>
            </w:pPr>
            <w:r w:rsidRPr="00EE3251">
              <w:rPr>
                <w:b/>
              </w:rPr>
              <w:t>民國</w:t>
            </w:r>
            <w:r w:rsidRPr="00EE3251">
              <w:rPr>
                <w:b/>
              </w:rPr>
              <w:t>107</w:t>
            </w:r>
            <w:r w:rsidRPr="00EE3251">
              <w:rPr>
                <w:b/>
              </w:rPr>
              <w:t>年</w:t>
            </w:r>
          </w:p>
        </w:tc>
        <w:tc>
          <w:tcPr>
            <w:tcW w:w="2781" w:type="dxa"/>
            <w:gridSpan w:val="2"/>
            <w:tcBorders>
              <w:top w:val="single" w:sz="12" w:space="0" w:color="auto"/>
              <w:left w:val="single" w:sz="6" w:space="0" w:color="auto"/>
              <w:right w:val="single" w:sz="12" w:space="0" w:color="auto"/>
            </w:tcBorders>
            <w:vAlign w:val="center"/>
          </w:tcPr>
          <w:p w14:paraId="44BAEB79" w14:textId="77777777" w:rsidR="0091383B" w:rsidRPr="00EE3251" w:rsidRDefault="0091383B" w:rsidP="009E4CA4">
            <w:pPr>
              <w:widowControl/>
              <w:autoSpaceDE w:val="0"/>
              <w:autoSpaceDN w:val="0"/>
              <w:spacing w:line="240" w:lineRule="auto"/>
              <w:ind w:left="2836" w:hanging="2836"/>
              <w:jc w:val="center"/>
              <w:textAlignment w:val="bottom"/>
              <w:rPr>
                <w:b/>
              </w:rPr>
            </w:pPr>
            <w:r w:rsidRPr="00EE3251">
              <w:rPr>
                <w:b/>
              </w:rPr>
              <w:t>民國</w:t>
            </w:r>
            <w:r w:rsidRPr="00EE3251">
              <w:rPr>
                <w:b/>
              </w:rPr>
              <w:t>106</w:t>
            </w:r>
            <w:r w:rsidRPr="00EE3251">
              <w:rPr>
                <w:b/>
              </w:rPr>
              <w:t>年</w:t>
            </w:r>
          </w:p>
        </w:tc>
      </w:tr>
      <w:tr w:rsidR="0091383B" w:rsidRPr="00EE3251" w14:paraId="62FB2DDB" w14:textId="77777777" w:rsidTr="009E4CA4">
        <w:trPr>
          <w:cantSplit/>
          <w:trHeight w:val="687"/>
          <w:jc w:val="center"/>
        </w:trPr>
        <w:tc>
          <w:tcPr>
            <w:tcW w:w="1317" w:type="dxa"/>
            <w:vMerge/>
            <w:tcBorders>
              <w:left w:val="single" w:sz="12" w:space="0" w:color="auto"/>
              <w:bottom w:val="single" w:sz="4" w:space="0" w:color="auto"/>
            </w:tcBorders>
            <w:vAlign w:val="center"/>
          </w:tcPr>
          <w:p w14:paraId="576952E1" w14:textId="77777777" w:rsidR="0091383B" w:rsidRPr="00EE3251" w:rsidRDefault="0091383B" w:rsidP="009E4CA4">
            <w:pPr>
              <w:widowControl/>
              <w:autoSpaceDE w:val="0"/>
              <w:autoSpaceDN w:val="0"/>
              <w:spacing w:line="240" w:lineRule="auto"/>
              <w:jc w:val="center"/>
              <w:textAlignment w:val="bottom"/>
              <w:rPr>
                <w:b/>
              </w:rPr>
            </w:pPr>
          </w:p>
        </w:tc>
        <w:tc>
          <w:tcPr>
            <w:tcW w:w="1390" w:type="dxa"/>
            <w:tcBorders>
              <w:top w:val="single" w:sz="6" w:space="0" w:color="auto"/>
              <w:left w:val="single" w:sz="6" w:space="0" w:color="auto"/>
              <w:bottom w:val="single" w:sz="4" w:space="0" w:color="auto"/>
            </w:tcBorders>
            <w:vAlign w:val="center"/>
          </w:tcPr>
          <w:p w14:paraId="7E9D61A5" w14:textId="77777777" w:rsidR="0091383B" w:rsidRPr="00EE3251" w:rsidRDefault="0091383B" w:rsidP="009E4CA4">
            <w:pPr>
              <w:widowControl/>
              <w:autoSpaceDE w:val="0"/>
              <w:autoSpaceDN w:val="0"/>
              <w:spacing w:line="240" w:lineRule="auto"/>
              <w:jc w:val="center"/>
              <w:textAlignment w:val="bottom"/>
              <w:rPr>
                <w:b/>
              </w:rPr>
            </w:pPr>
            <w:r w:rsidRPr="00EE3251">
              <w:rPr>
                <w:b/>
              </w:rPr>
              <w:t>產量</w:t>
            </w:r>
          </w:p>
        </w:tc>
        <w:tc>
          <w:tcPr>
            <w:tcW w:w="1391" w:type="dxa"/>
            <w:tcBorders>
              <w:top w:val="single" w:sz="6" w:space="0" w:color="auto"/>
              <w:left w:val="single" w:sz="6" w:space="0" w:color="auto"/>
              <w:bottom w:val="single" w:sz="4" w:space="0" w:color="auto"/>
            </w:tcBorders>
            <w:vAlign w:val="center"/>
          </w:tcPr>
          <w:p w14:paraId="76B7E3F6" w14:textId="77777777" w:rsidR="0091383B" w:rsidRPr="00EE3251" w:rsidRDefault="0091383B" w:rsidP="009E4CA4">
            <w:pPr>
              <w:widowControl/>
              <w:autoSpaceDE w:val="0"/>
              <w:autoSpaceDN w:val="0"/>
              <w:spacing w:line="240" w:lineRule="auto"/>
              <w:jc w:val="center"/>
              <w:textAlignment w:val="bottom"/>
              <w:rPr>
                <w:b/>
              </w:rPr>
            </w:pPr>
            <w:r w:rsidRPr="00EE3251">
              <w:rPr>
                <w:b/>
              </w:rPr>
              <w:t>銷售額</w:t>
            </w:r>
          </w:p>
        </w:tc>
        <w:tc>
          <w:tcPr>
            <w:tcW w:w="1390" w:type="dxa"/>
            <w:tcBorders>
              <w:left w:val="single" w:sz="6" w:space="0" w:color="auto"/>
              <w:bottom w:val="single" w:sz="4" w:space="0" w:color="auto"/>
            </w:tcBorders>
            <w:vAlign w:val="center"/>
          </w:tcPr>
          <w:p w14:paraId="07B1394D" w14:textId="77777777" w:rsidR="0091383B" w:rsidRPr="00EE3251" w:rsidRDefault="0091383B" w:rsidP="009E4CA4">
            <w:pPr>
              <w:widowControl/>
              <w:autoSpaceDE w:val="0"/>
              <w:autoSpaceDN w:val="0"/>
              <w:spacing w:line="240" w:lineRule="auto"/>
              <w:jc w:val="center"/>
              <w:textAlignment w:val="bottom"/>
              <w:rPr>
                <w:b/>
              </w:rPr>
            </w:pPr>
            <w:r w:rsidRPr="00EE3251">
              <w:rPr>
                <w:b/>
              </w:rPr>
              <w:t>產量</w:t>
            </w:r>
          </w:p>
        </w:tc>
        <w:tc>
          <w:tcPr>
            <w:tcW w:w="1391" w:type="dxa"/>
            <w:tcBorders>
              <w:left w:val="single" w:sz="6" w:space="0" w:color="auto"/>
              <w:bottom w:val="single" w:sz="4" w:space="0" w:color="auto"/>
            </w:tcBorders>
            <w:vAlign w:val="center"/>
          </w:tcPr>
          <w:p w14:paraId="34EFE5DD" w14:textId="77777777" w:rsidR="0091383B" w:rsidRPr="00EE3251" w:rsidRDefault="0091383B" w:rsidP="009E4CA4">
            <w:pPr>
              <w:widowControl/>
              <w:autoSpaceDE w:val="0"/>
              <w:autoSpaceDN w:val="0"/>
              <w:spacing w:line="240" w:lineRule="auto"/>
              <w:jc w:val="center"/>
              <w:textAlignment w:val="bottom"/>
              <w:rPr>
                <w:b/>
              </w:rPr>
            </w:pPr>
            <w:r w:rsidRPr="00EE3251">
              <w:rPr>
                <w:b/>
              </w:rPr>
              <w:t>銷售額</w:t>
            </w:r>
          </w:p>
        </w:tc>
        <w:tc>
          <w:tcPr>
            <w:tcW w:w="1390" w:type="dxa"/>
            <w:tcBorders>
              <w:top w:val="single" w:sz="6" w:space="0" w:color="auto"/>
              <w:left w:val="single" w:sz="6" w:space="0" w:color="auto"/>
              <w:bottom w:val="single" w:sz="4" w:space="0" w:color="auto"/>
            </w:tcBorders>
            <w:vAlign w:val="center"/>
          </w:tcPr>
          <w:p w14:paraId="72520D2C" w14:textId="77777777" w:rsidR="0091383B" w:rsidRPr="00EE3251" w:rsidRDefault="0091383B" w:rsidP="009E4CA4">
            <w:pPr>
              <w:widowControl/>
              <w:autoSpaceDE w:val="0"/>
              <w:autoSpaceDN w:val="0"/>
              <w:spacing w:line="240" w:lineRule="auto"/>
              <w:jc w:val="center"/>
              <w:textAlignment w:val="bottom"/>
              <w:rPr>
                <w:b/>
              </w:rPr>
            </w:pPr>
            <w:r w:rsidRPr="00EE3251">
              <w:rPr>
                <w:b/>
              </w:rPr>
              <w:t>產量</w:t>
            </w:r>
          </w:p>
        </w:tc>
        <w:tc>
          <w:tcPr>
            <w:tcW w:w="1391" w:type="dxa"/>
            <w:tcBorders>
              <w:top w:val="single" w:sz="6" w:space="0" w:color="auto"/>
              <w:left w:val="single" w:sz="6" w:space="0" w:color="auto"/>
              <w:bottom w:val="single" w:sz="4" w:space="0" w:color="auto"/>
              <w:right w:val="single" w:sz="12" w:space="0" w:color="auto"/>
            </w:tcBorders>
            <w:vAlign w:val="center"/>
          </w:tcPr>
          <w:p w14:paraId="50D05289" w14:textId="77777777" w:rsidR="0091383B" w:rsidRPr="00EE3251" w:rsidRDefault="0091383B" w:rsidP="009E4CA4">
            <w:pPr>
              <w:widowControl/>
              <w:autoSpaceDE w:val="0"/>
              <w:autoSpaceDN w:val="0"/>
              <w:spacing w:line="240" w:lineRule="auto"/>
              <w:jc w:val="center"/>
              <w:textAlignment w:val="bottom"/>
              <w:rPr>
                <w:b/>
              </w:rPr>
            </w:pPr>
            <w:r w:rsidRPr="00EE3251">
              <w:rPr>
                <w:b/>
              </w:rPr>
              <w:t>銷售額</w:t>
            </w:r>
          </w:p>
        </w:tc>
      </w:tr>
      <w:tr w:rsidR="0091383B" w:rsidRPr="00EE3251" w14:paraId="1A818ED5" w14:textId="77777777" w:rsidTr="009E4CA4">
        <w:trPr>
          <w:cantSplit/>
          <w:jc w:val="center"/>
        </w:trPr>
        <w:tc>
          <w:tcPr>
            <w:tcW w:w="1317" w:type="dxa"/>
            <w:tcBorders>
              <w:top w:val="single" w:sz="4" w:space="0" w:color="auto"/>
              <w:left w:val="single" w:sz="12" w:space="0" w:color="auto"/>
              <w:bottom w:val="single" w:sz="6" w:space="0" w:color="auto"/>
              <w:right w:val="single" w:sz="6" w:space="0" w:color="auto"/>
            </w:tcBorders>
            <w:vAlign w:val="center"/>
          </w:tcPr>
          <w:p w14:paraId="591B0D76" w14:textId="77777777" w:rsidR="0091383B" w:rsidRDefault="0091383B" w:rsidP="009E4CA4">
            <w:pPr>
              <w:widowControl/>
              <w:autoSpaceDE w:val="0"/>
              <w:autoSpaceDN w:val="0"/>
              <w:spacing w:line="240" w:lineRule="auto"/>
              <w:ind w:leftChars="53" w:left="524" w:hanging="397"/>
              <w:textAlignment w:val="bottom"/>
              <w:rPr>
                <w:b/>
                <w:sz w:val="16"/>
                <w:szCs w:val="16"/>
              </w:rPr>
            </w:pPr>
            <w:r w:rsidRPr="00CA4944">
              <w:rPr>
                <w:rFonts w:hint="eastAsia"/>
                <w:b/>
                <w:sz w:val="16"/>
                <w:szCs w:val="16"/>
              </w:rPr>
              <w:t>雲端攜帶式</w:t>
            </w:r>
            <w:r w:rsidRPr="00CA4944">
              <w:rPr>
                <w:b/>
                <w:sz w:val="16"/>
                <w:szCs w:val="16"/>
              </w:rPr>
              <w:t>/</w:t>
            </w:r>
          </w:p>
          <w:p w14:paraId="7DE05F13" w14:textId="77777777" w:rsidR="0091383B" w:rsidRDefault="0091383B" w:rsidP="009E4CA4">
            <w:pPr>
              <w:widowControl/>
              <w:autoSpaceDE w:val="0"/>
              <w:autoSpaceDN w:val="0"/>
              <w:spacing w:line="240" w:lineRule="auto"/>
              <w:ind w:leftChars="53" w:left="524" w:hanging="397"/>
              <w:textAlignment w:val="bottom"/>
              <w:rPr>
                <w:b/>
                <w:sz w:val="16"/>
                <w:szCs w:val="16"/>
              </w:rPr>
            </w:pPr>
            <w:r w:rsidRPr="00CA4944">
              <w:rPr>
                <w:b/>
                <w:sz w:val="16"/>
                <w:szCs w:val="16"/>
              </w:rPr>
              <w:t xml:space="preserve"> </w:t>
            </w:r>
            <w:r w:rsidRPr="00CA4944">
              <w:rPr>
                <w:rFonts w:hint="eastAsia"/>
                <w:b/>
                <w:sz w:val="16"/>
                <w:szCs w:val="16"/>
              </w:rPr>
              <w:t>穿戴式</w:t>
            </w:r>
            <w:r w:rsidRPr="00CA4944">
              <w:rPr>
                <w:b/>
                <w:sz w:val="16"/>
                <w:szCs w:val="16"/>
              </w:rPr>
              <w:t>4G</w:t>
            </w:r>
            <w:r w:rsidRPr="00CA4944">
              <w:rPr>
                <w:rFonts w:hint="eastAsia"/>
                <w:b/>
                <w:sz w:val="16"/>
                <w:szCs w:val="16"/>
              </w:rPr>
              <w:t>影像</w:t>
            </w:r>
            <w:r>
              <w:rPr>
                <w:rFonts w:hint="eastAsia"/>
                <w:b/>
                <w:sz w:val="16"/>
                <w:szCs w:val="16"/>
              </w:rPr>
              <w:t>系統</w:t>
            </w:r>
            <w:r>
              <w:rPr>
                <w:rFonts w:hint="eastAsia"/>
                <w:b/>
                <w:sz w:val="16"/>
                <w:szCs w:val="16"/>
              </w:rPr>
              <w:t>/</w:t>
            </w:r>
          </w:p>
          <w:p w14:paraId="23AC5BBB" w14:textId="77777777" w:rsidR="0091383B" w:rsidRDefault="0091383B" w:rsidP="009E4CA4">
            <w:pPr>
              <w:widowControl/>
              <w:autoSpaceDE w:val="0"/>
              <w:autoSpaceDN w:val="0"/>
              <w:spacing w:line="240" w:lineRule="auto"/>
              <w:ind w:leftChars="53" w:left="524" w:hanging="397"/>
              <w:textAlignment w:val="bottom"/>
              <w:rPr>
                <w:b/>
                <w:sz w:val="16"/>
                <w:szCs w:val="16"/>
              </w:rPr>
            </w:pPr>
            <w:r>
              <w:rPr>
                <w:b/>
                <w:sz w:val="16"/>
                <w:szCs w:val="16"/>
              </w:rPr>
              <w:t xml:space="preserve"> </w:t>
            </w:r>
            <w:r>
              <w:rPr>
                <w:rFonts w:hint="eastAsia"/>
                <w:b/>
                <w:sz w:val="16"/>
                <w:szCs w:val="16"/>
              </w:rPr>
              <w:t>隱匿偵蒐智能</w:t>
            </w:r>
          </w:p>
          <w:p w14:paraId="2647EA47" w14:textId="77777777" w:rsidR="0091383B" w:rsidRDefault="0091383B" w:rsidP="009E4CA4">
            <w:pPr>
              <w:widowControl/>
              <w:autoSpaceDE w:val="0"/>
              <w:autoSpaceDN w:val="0"/>
              <w:spacing w:line="240" w:lineRule="auto"/>
              <w:ind w:leftChars="53" w:left="524" w:hanging="397"/>
              <w:textAlignment w:val="bottom"/>
              <w:rPr>
                <w:b/>
                <w:sz w:val="16"/>
                <w:szCs w:val="16"/>
              </w:rPr>
            </w:pPr>
            <w:r>
              <w:rPr>
                <w:rFonts w:hint="eastAsia"/>
                <w:b/>
                <w:sz w:val="16"/>
                <w:szCs w:val="16"/>
              </w:rPr>
              <w:t>影像系統</w:t>
            </w:r>
            <w:r>
              <w:rPr>
                <w:rFonts w:hint="eastAsia"/>
                <w:b/>
                <w:sz w:val="16"/>
                <w:szCs w:val="16"/>
              </w:rPr>
              <w:t>/</w:t>
            </w:r>
            <w:r>
              <w:rPr>
                <w:b/>
                <w:sz w:val="16"/>
                <w:szCs w:val="16"/>
              </w:rPr>
              <w:t xml:space="preserve"> </w:t>
            </w:r>
          </w:p>
          <w:p w14:paraId="2FF37B5D" w14:textId="77777777" w:rsidR="0091383B" w:rsidRDefault="0091383B" w:rsidP="009E4CA4">
            <w:pPr>
              <w:widowControl/>
              <w:autoSpaceDE w:val="0"/>
              <w:autoSpaceDN w:val="0"/>
              <w:spacing w:line="240" w:lineRule="auto"/>
              <w:ind w:leftChars="53" w:left="524" w:hanging="397"/>
              <w:textAlignment w:val="bottom"/>
              <w:rPr>
                <w:b/>
                <w:sz w:val="16"/>
                <w:szCs w:val="16"/>
              </w:rPr>
            </w:pPr>
            <w:r>
              <w:rPr>
                <w:rFonts w:hint="eastAsia"/>
                <w:b/>
                <w:sz w:val="16"/>
                <w:szCs w:val="16"/>
              </w:rPr>
              <w:t>影像串流模組</w:t>
            </w:r>
            <w:r>
              <w:rPr>
                <w:rFonts w:hint="eastAsia"/>
                <w:b/>
                <w:sz w:val="16"/>
                <w:szCs w:val="16"/>
              </w:rPr>
              <w:t>/</w:t>
            </w:r>
          </w:p>
          <w:p w14:paraId="2AD062E6" w14:textId="77777777" w:rsidR="0091383B" w:rsidRPr="00CA4944" w:rsidRDefault="0091383B" w:rsidP="009E4CA4">
            <w:pPr>
              <w:widowControl/>
              <w:autoSpaceDE w:val="0"/>
              <w:autoSpaceDN w:val="0"/>
              <w:spacing w:line="240" w:lineRule="auto"/>
              <w:ind w:leftChars="53" w:left="524" w:hanging="397"/>
              <w:textAlignment w:val="bottom"/>
              <w:rPr>
                <w:b/>
                <w:sz w:val="16"/>
                <w:szCs w:val="16"/>
              </w:rPr>
            </w:pPr>
            <w:r>
              <w:rPr>
                <w:rFonts w:hint="eastAsia"/>
                <w:b/>
                <w:sz w:val="16"/>
                <w:szCs w:val="16"/>
              </w:rPr>
              <w:t>雲端影音蒐證平台</w:t>
            </w:r>
          </w:p>
        </w:tc>
        <w:tc>
          <w:tcPr>
            <w:tcW w:w="1390" w:type="dxa"/>
            <w:tcBorders>
              <w:top w:val="single" w:sz="4" w:space="0" w:color="auto"/>
              <w:left w:val="single" w:sz="6" w:space="0" w:color="auto"/>
              <w:bottom w:val="single" w:sz="6" w:space="0" w:color="auto"/>
              <w:right w:val="single" w:sz="6" w:space="0" w:color="auto"/>
            </w:tcBorders>
            <w:vAlign w:val="center"/>
          </w:tcPr>
          <w:p w14:paraId="176EC94E" w14:textId="77777777" w:rsidR="0091383B" w:rsidRPr="00E9156B" w:rsidRDefault="0091383B" w:rsidP="009E4CA4">
            <w:pPr>
              <w:autoSpaceDE w:val="0"/>
              <w:autoSpaceDN w:val="0"/>
              <w:spacing w:line="240" w:lineRule="auto"/>
              <w:jc w:val="center"/>
              <w:textAlignment w:val="bottom"/>
              <w:rPr>
                <w:sz w:val="20"/>
              </w:rPr>
            </w:pPr>
            <w:r>
              <w:rPr>
                <w:rFonts w:hint="eastAsia"/>
                <w:sz w:val="20"/>
              </w:rPr>
              <w:t>6</w:t>
            </w:r>
            <w:r>
              <w:rPr>
                <w:sz w:val="20"/>
              </w:rPr>
              <w:t>5</w:t>
            </w:r>
          </w:p>
        </w:tc>
        <w:tc>
          <w:tcPr>
            <w:tcW w:w="1391" w:type="dxa"/>
            <w:tcBorders>
              <w:top w:val="single" w:sz="4" w:space="0" w:color="auto"/>
              <w:left w:val="single" w:sz="6" w:space="0" w:color="auto"/>
              <w:bottom w:val="single" w:sz="6" w:space="0" w:color="auto"/>
              <w:right w:val="single" w:sz="6" w:space="0" w:color="auto"/>
            </w:tcBorders>
            <w:vAlign w:val="center"/>
          </w:tcPr>
          <w:p w14:paraId="102D6E36"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6</w:t>
            </w:r>
            <w:r>
              <w:rPr>
                <w:sz w:val="20"/>
              </w:rPr>
              <w:t>31</w:t>
            </w:r>
          </w:p>
        </w:tc>
        <w:tc>
          <w:tcPr>
            <w:tcW w:w="1390" w:type="dxa"/>
            <w:tcBorders>
              <w:top w:val="single" w:sz="4" w:space="0" w:color="auto"/>
              <w:left w:val="single" w:sz="6" w:space="0" w:color="auto"/>
              <w:bottom w:val="single" w:sz="6" w:space="0" w:color="auto"/>
              <w:right w:val="single" w:sz="6" w:space="0" w:color="auto"/>
            </w:tcBorders>
            <w:vAlign w:val="center"/>
          </w:tcPr>
          <w:p w14:paraId="39E9BBEC"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4</w:t>
            </w:r>
            <w:r>
              <w:rPr>
                <w:sz w:val="20"/>
              </w:rPr>
              <w:t>5</w:t>
            </w:r>
          </w:p>
        </w:tc>
        <w:tc>
          <w:tcPr>
            <w:tcW w:w="1391" w:type="dxa"/>
            <w:tcBorders>
              <w:top w:val="single" w:sz="4" w:space="0" w:color="auto"/>
              <w:left w:val="single" w:sz="6" w:space="0" w:color="auto"/>
              <w:bottom w:val="single" w:sz="6" w:space="0" w:color="auto"/>
              <w:right w:val="single" w:sz="6" w:space="0" w:color="auto"/>
            </w:tcBorders>
            <w:vAlign w:val="center"/>
          </w:tcPr>
          <w:p w14:paraId="56DB3050"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6</w:t>
            </w:r>
            <w:r>
              <w:rPr>
                <w:sz w:val="20"/>
              </w:rPr>
              <w:t>97</w:t>
            </w:r>
          </w:p>
        </w:tc>
        <w:tc>
          <w:tcPr>
            <w:tcW w:w="1390" w:type="dxa"/>
            <w:tcBorders>
              <w:top w:val="single" w:sz="4" w:space="0" w:color="auto"/>
              <w:left w:val="single" w:sz="6" w:space="0" w:color="auto"/>
              <w:bottom w:val="single" w:sz="6" w:space="0" w:color="auto"/>
              <w:right w:val="single" w:sz="6" w:space="0" w:color="auto"/>
            </w:tcBorders>
            <w:vAlign w:val="center"/>
          </w:tcPr>
          <w:p w14:paraId="31D95643"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2</w:t>
            </w:r>
            <w:r>
              <w:rPr>
                <w:sz w:val="20"/>
              </w:rPr>
              <w:t>5</w:t>
            </w:r>
          </w:p>
        </w:tc>
        <w:tc>
          <w:tcPr>
            <w:tcW w:w="1391" w:type="dxa"/>
            <w:tcBorders>
              <w:top w:val="single" w:sz="4" w:space="0" w:color="auto"/>
              <w:left w:val="single" w:sz="6" w:space="0" w:color="auto"/>
              <w:bottom w:val="single" w:sz="6" w:space="0" w:color="auto"/>
              <w:right w:val="single" w:sz="12" w:space="0" w:color="auto"/>
            </w:tcBorders>
            <w:vAlign w:val="center"/>
          </w:tcPr>
          <w:p w14:paraId="79CF2313"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7</w:t>
            </w:r>
            <w:r>
              <w:rPr>
                <w:sz w:val="20"/>
              </w:rPr>
              <w:t>46</w:t>
            </w:r>
          </w:p>
        </w:tc>
      </w:tr>
      <w:tr w:rsidR="0091383B" w:rsidRPr="00EE3251" w14:paraId="5240CA80" w14:textId="77777777" w:rsidTr="009E4CA4">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77514FD3" w14:textId="77777777" w:rsidR="0091383B" w:rsidRPr="00EE3251" w:rsidRDefault="0091383B" w:rsidP="009E4CA4">
            <w:pPr>
              <w:widowControl/>
              <w:autoSpaceDE w:val="0"/>
              <w:autoSpaceDN w:val="0"/>
              <w:spacing w:line="240" w:lineRule="auto"/>
              <w:ind w:left="567" w:hanging="397"/>
              <w:textAlignment w:val="bottom"/>
              <w:rPr>
                <w:b/>
              </w:rPr>
            </w:pPr>
            <w:r w:rsidRPr="00EE3251">
              <w:rPr>
                <w:b/>
              </w:rPr>
              <w:t>合計</w:t>
            </w:r>
          </w:p>
        </w:tc>
        <w:tc>
          <w:tcPr>
            <w:tcW w:w="1390" w:type="dxa"/>
            <w:tcBorders>
              <w:top w:val="single" w:sz="6" w:space="0" w:color="auto"/>
              <w:left w:val="single" w:sz="6" w:space="0" w:color="auto"/>
              <w:right w:val="single" w:sz="6" w:space="0" w:color="auto"/>
            </w:tcBorders>
            <w:vAlign w:val="center"/>
          </w:tcPr>
          <w:p w14:paraId="057058AD"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6</w:t>
            </w:r>
            <w:r>
              <w:rPr>
                <w:sz w:val="20"/>
              </w:rPr>
              <w:t>5</w:t>
            </w:r>
          </w:p>
        </w:tc>
        <w:tc>
          <w:tcPr>
            <w:tcW w:w="1391" w:type="dxa"/>
            <w:tcBorders>
              <w:top w:val="single" w:sz="6" w:space="0" w:color="auto"/>
              <w:left w:val="single" w:sz="6" w:space="0" w:color="auto"/>
              <w:right w:val="single" w:sz="6" w:space="0" w:color="auto"/>
            </w:tcBorders>
            <w:vAlign w:val="center"/>
          </w:tcPr>
          <w:p w14:paraId="4206A49D"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6</w:t>
            </w:r>
            <w:r>
              <w:rPr>
                <w:sz w:val="20"/>
              </w:rPr>
              <w:t>31</w:t>
            </w:r>
          </w:p>
        </w:tc>
        <w:tc>
          <w:tcPr>
            <w:tcW w:w="1390" w:type="dxa"/>
            <w:tcBorders>
              <w:top w:val="single" w:sz="6" w:space="0" w:color="auto"/>
              <w:left w:val="single" w:sz="6" w:space="0" w:color="auto"/>
              <w:right w:val="single" w:sz="6" w:space="0" w:color="auto"/>
            </w:tcBorders>
            <w:vAlign w:val="center"/>
          </w:tcPr>
          <w:p w14:paraId="13E5E49E"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4</w:t>
            </w:r>
            <w:r>
              <w:rPr>
                <w:sz w:val="20"/>
              </w:rPr>
              <w:t>5</w:t>
            </w:r>
          </w:p>
        </w:tc>
        <w:tc>
          <w:tcPr>
            <w:tcW w:w="1391" w:type="dxa"/>
            <w:tcBorders>
              <w:top w:val="single" w:sz="6" w:space="0" w:color="auto"/>
              <w:left w:val="single" w:sz="6" w:space="0" w:color="auto"/>
              <w:right w:val="single" w:sz="6" w:space="0" w:color="auto"/>
            </w:tcBorders>
            <w:vAlign w:val="center"/>
          </w:tcPr>
          <w:p w14:paraId="7580431C"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6</w:t>
            </w:r>
            <w:r>
              <w:rPr>
                <w:sz w:val="20"/>
              </w:rPr>
              <w:t>97</w:t>
            </w:r>
          </w:p>
        </w:tc>
        <w:tc>
          <w:tcPr>
            <w:tcW w:w="1390" w:type="dxa"/>
            <w:tcBorders>
              <w:top w:val="single" w:sz="6" w:space="0" w:color="auto"/>
              <w:left w:val="single" w:sz="6" w:space="0" w:color="auto"/>
              <w:right w:val="single" w:sz="6" w:space="0" w:color="auto"/>
            </w:tcBorders>
            <w:vAlign w:val="center"/>
          </w:tcPr>
          <w:p w14:paraId="549B6E79"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2</w:t>
            </w:r>
            <w:r>
              <w:rPr>
                <w:sz w:val="20"/>
              </w:rPr>
              <w:t>5</w:t>
            </w:r>
          </w:p>
        </w:tc>
        <w:tc>
          <w:tcPr>
            <w:tcW w:w="1391" w:type="dxa"/>
            <w:tcBorders>
              <w:top w:val="single" w:sz="6" w:space="0" w:color="auto"/>
              <w:left w:val="single" w:sz="6" w:space="0" w:color="auto"/>
              <w:right w:val="single" w:sz="12" w:space="0" w:color="auto"/>
            </w:tcBorders>
            <w:vAlign w:val="center"/>
          </w:tcPr>
          <w:p w14:paraId="69EA07F9"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7</w:t>
            </w:r>
            <w:r>
              <w:rPr>
                <w:sz w:val="20"/>
              </w:rPr>
              <w:t>46</w:t>
            </w:r>
          </w:p>
        </w:tc>
      </w:tr>
      <w:tr w:rsidR="0091383B" w:rsidRPr="00EE3251" w14:paraId="171B92E4" w14:textId="77777777" w:rsidTr="009E4CA4">
        <w:trPr>
          <w:cantSplit/>
          <w:jc w:val="center"/>
        </w:trPr>
        <w:tc>
          <w:tcPr>
            <w:tcW w:w="1317" w:type="dxa"/>
            <w:tcBorders>
              <w:top w:val="single" w:sz="6" w:space="0" w:color="auto"/>
              <w:left w:val="single" w:sz="12" w:space="0" w:color="auto"/>
              <w:bottom w:val="single" w:sz="6" w:space="0" w:color="auto"/>
            </w:tcBorders>
            <w:vAlign w:val="center"/>
          </w:tcPr>
          <w:p w14:paraId="1AA571AF" w14:textId="77777777" w:rsidR="0091383B" w:rsidRPr="00EE3251" w:rsidRDefault="0091383B" w:rsidP="009E4CA4">
            <w:pPr>
              <w:widowControl/>
              <w:autoSpaceDE w:val="0"/>
              <w:autoSpaceDN w:val="0"/>
              <w:snapToGrid w:val="0"/>
              <w:spacing w:line="240" w:lineRule="auto"/>
              <w:jc w:val="center"/>
              <w:textAlignment w:val="bottom"/>
              <w:rPr>
                <w:b/>
              </w:rPr>
            </w:pPr>
            <w:r w:rsidRPr="00EE3251">
              <w:rPr>
                <w:b/>
              </w:rPr>
              <w:t>營業額</w:t>
            </w:r>
            <w:r w:rsidRPr="00EE3251">
              <w:rPr>
                <w:b/>
                <w:sz w:val="20"/>
              </w:rPr>
              <w:t>(A)</w:t>
            </w:r>
          </w:p>
        </w:tc>
        <w:tc>
          <w:tcPr>
            <w:tcW w:w="2781" w:type="dxa"/>
            <w:gridSpan w:val="2"/>
            <w:tcBorders>
              <w:top w:val="single" w:sz="6" w:space="0" w:color="auto"/>
              <w:left w:val="single" w:sz="6" w:space="0" w:color="auto"/>
              <w:bottom w:val="single" w:sz="6" w:space="0" w:color="auto"/>
              <w:right w:val="single" w:sz="6" w:space="0" w:color="auto"/>
            </w:tcBorders>
            <w:vAlign w:val="center"/>
          </w:tcPr>
          <w:p w14:paraId="5807109A"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4</w:t>
            </w:r>
            <w:r>
              <w:rPr>
                <w:sz w:val="20"/>
              </w:rPr>
              <w:t>1,049</w:t>
            </w:r>
          </w:p>
        </w:tc>
        <w:tc>
          <w:tcPr>
            <w:tcW w:w="2781" w:type="dxa"/>
            <w:gridSpan w:val="2"/>
            <w:tcBorders>
              <w:top w:val="single" w:sz="6" w:space="0" w:color="auto"/>
              <w:left w:val="single" w:sz="6" w:space="0" w:color="auto"/>
              <w:bottom w:val="single" w:sz="6" w:space="0" w:color="auto"/>
              <w:right w:val="single" w:sz="6" w:space="0" w:color="auto"/>
            </w:tcBorders>
            <w:vAlign w:val="center"/>
          </w:tcPr>
          <w:p w14:paraId="2214CF78"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3</w:t>
            </w:r>
            <w:r>
              <w:rPr>
                <w:sz w:val="20"/>
              </w:rPr>
              <w:t>1,406</w:t>
            </w:r>
          </w:p>
        </w:tc>
        <w:tc>
          <w:tcPr>
            <w:tcW w:w="2781" w:type="dxa"/>
            <w:gridSpan w:val="2"/>
            <w:tcBorders>
              <w:top w:val="single" w:sz="6" w:space="0" w:color="auto"/>
              <w:left w:val="single" w:sz="6" w:space="0" w:color="auto"/>
              <w:bottom w:val="single" w:sz="6" w:space="0" w:color="auto"/>
              <w:right w:val="single" w:sz="12" w:space="0" w:color="auto"/>
            </w:tcBorders>
            <w:vAlign w:val="center"/>
          </w:tcPr>
          <w:p w14:paraId="1367FB2C"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1</w:t>
            </w:r>
            <w:r>
              <w:rPr>
                <w:sz w:val="20"/>
              </w:rPr>
              <w:t>8,667</w:t>
            </w:r>
          </w:p>
        </w:tc>
      </w:tr>
      <w:tr w:rsidR="0091383B" w:rsidRPr="00EE3251" w14:paraId="54282FD2" w14:textId="77777777" w:rsidTr="009E4CA4">
        <w:trPr>
          <w:cantSplit/>
          <w:jc w:val="center"/>
        </w:trPr>
        <w:tc>
          <w:tcPr>
            <w:tcW w:w="1317" w:type="dxa"/>
            <w:tcBorders>
              <w:top w:val="single" w:sz="6" w:space="0" w:color="auto"/>
              <w:left w:val="single" w:sz="12" w:space="0" w:color="auto"/>
            </w:tcBorders>
            <w:vAlign w:val="center"/>
          </w:tcPr>
          <w:p w14:paraId="17DEE862" w14:textId="77777777" w:rsidR="0091383B" w:rsidRPr="00EE3251" w:rsidRDefault="0091383B" w:rsidP="009E4CA4">
            <w:pPr>
              <w:widowControl/>
              <w:autoSpaceDE w:val="0"/>
              <w:autoSpaceDN w:val="0"/>
              <w:spacing w:line="240" w:lineRule="auto"/>
              <w:ind w:left="567" w:hanging="595"/>
              <w:jc w:val="center"/>
              <w:textAlignment w:val="bottom"/>
              <w:rPr>
                <w:b/>
                <w:sz w:val="22"/>
              </w:rPr>
            </w:pPr>
            <w:r w:rsidRPr="00EE3251">
              <w:rPr>
                <w:b/>
                <w:sz w:val="22"/>
              </w:rPr>
              <w:t>研發費用</w:t>
            </w:r>
            <w:r w:rsidRPr="00EE3251">
              <w:rPr>
                <w:b/>
                <w:sz w:val="20"/>
              </w:rPr>
              <w:t>(B)</w:t>
            </w:r>
          </w:p>
        </w:tc>
        <w:tc>
          <w:tcPr>
            <w:tcW w:w="2781" w:type="dxa"/>
            <w:gridSpan w:val="2"/>
            <w:tcBorders>
              <w:top w:val="single" w:sz="6" w:space="0" w:color="auto"/>
              <w:left w:val="single" w:sz="6" w:space="0" w:color="auto"/>
              <w:right w:val="single" w:sz="6" w:space="0" w:color="auto"/>
            </w:tcBorders>
            <w:vAlign w:val="center"/>
          </w:tcPr>
          <w:p w14:paraId="5D85A9E1"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1</w:t>
            </w:r>
            <w:r>
              <w:rPr>
                <w:sz w:val="20"/>
              </w:rPr>
              <w:t>8,000</w:t>
            </w:r>
          </w:p>
        </w:tc>
        <w:tc>
          <w:tcPr>
            <w:tcW w:w="2781" w:type="dxa"/>
            <w:gridSpan w:val="2"/>
            <w:tcBorders>
              <w:top w:val="single" w:sz="6" w:space="0" w:color="auto"/>
              <w:left w:val="single" w:sz="6" w:space="0" w:color="auto"/>
              <w:right w:val="single" w:sz="6" w:space="0" w:color="auto"/>
            </w:tcBorders>
            <w:vAlign w:val="center"/>
          </w:tcPr>
          <w:p w14:paraId="6BD2F201"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1</w:t>
            </w:r>
            <w:r>
              <w:rPr>
                <w:sz w:val="20"/>
              </w:rPr>
              <w:t>3,877</w:t>
            </w:r>
          </w:p>
        </w:tc>
        <w:tc>
          <w:tcPr>
            <w:tcW w:w="2781" w:type="dxa"/>
            <w:gridSpan w:val="2"/>
            <w:tcBorders>
              <w:top w:val="single" w:sz="6" w:space="0" w:color="auto"/>
              <w:left w:val="single" w:sz="6" w:space="0" w:color="auto"/>
              <w:bottom w:val="single" w:sz="6" w:space="0" w:color="auto"/>
              <w:right w:val="single" w:sz="12" w:space="0" w:color="auto"/>
            </w:tcBorders>
            <w:vAlign w:val="center"/>
          </w:tcPr>
          <w:p w14:paraId="169B0554"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9</w:t>
            </w:r>
            <w:r>
              <w:rPr>
                <w:sz w:val="20"/>
              </w:rPr>
              <w:t>,962</w:t>
            </w:r>
          </w:p>
        </w:tc>
      </w:tr>
      <w:tr w:rsidR="0091383B" w:rsidRPr="00EE3251" w14:paraId="30002225" w14:textId="77777777" w:rsidTr="009E4CA4">
        <w:trPr>
          <w:cantSplit/>
          <w:jc w:val="center"/>
        </w:trPr>
        <w:tc>
          <w:tcPr>
            <w:tcW w:w="1317" w:type="dxa"/>
            <w:tcBorders>
              <w:top w:val="single" w:sz="6" w:space="0" w:color="auto"/>
              <w:left w:val="single" w:sz="12" w:space="0" w:color="auto"/>
              <w:bottom w:val="single" w:sz="12" w:space="0" w:color="auto"/>
              <w:right w:val="single" w:sz="6" w:space="0" w:color="auto"/>
            </w:tcBorders>
            <w:vAlign w:val="center"/>
          </w:tcPr>
          <w:p w14:paraId="24BF6FFF" w14:textId="77777777" w:rsidR="0091383B" w:rsidRPr="00EE3251" w:rsidRDefault="0091383B" w:rsidP="009E4CA4">
            <w:pPr>
              <w:widowControl/>
              <w:autoSpaceDE w:val="0"/>
              <w:autoSpaceDN w:val="0"/>
              <w:spacing w:line="240" w:lineRule="auto"/>
              <w:ind w:left="567" w:hanging="567"/>
              <w:jc w:val="center"/>
              <w:textAlignment w:val="bottom"/>
              <w:rPr>
                <w:b/>
              </w:rPr>
            </w:pPr>
            <w:r w:rsidRPr="00EE3251">
              <w:rPr>
                <w:b/>
              </w:rPr>
              <w:t>(B)/(A)%</w:t>
            </w:r>
          </w:p>
        </w:tc>
        <w:tc>
          <w:tcPr>
            <w:tcW w:w="2781" w:type="dxa"/>
            <w:gridSpan w:val="2"/>
            <w:tcBorders>
              <w:top w:val="single" w:sz="6" w:space="0" w:color="auto"/>
              <w:left w:val="single" w:sz="6" w:space="0" w:color="auto"/>
              <w:bottom w:val="single" w:sz="12" w:space="0" w:color="auto"/>
              <w:right w:val="single" w:sz="6" w:space="0" w:color="auto"/>
            </w:tcBorders>
            <w:vAlign w:val="center"/>
          </w:tcPr>
          <w:p w14:paraId="5F3841E8"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4</w:t>
            </w:r>
            <w:r>
              <w:rPr>
                <w:sz w:val="20"/>
              </w:rPr>
              <w:t>4%</w:t>
            </w:r>
          </w:p>
        </w:tc>
        <w:tc>
          <w:tcPr>
            <w:tcW w:w="2781" w:type="dxa"/>
            <w:gridSpan w:val="2"/>
            <w:tcBorders>
              <w:top w:val="single" w:sz="6" w:space="0" w:color="auto"/>
              <w:left w:val="single" w:sz="6" w:space="0" w:color="auto"/>
              <w:bottom w:val="single" w:sz="12" w:space="0" w:color="auto"/>
              <w:right w:val="single" w:sz="6" w:space="0" w:color="auto"/>
            </w:tcBorders>
            <w:vAlign w:val="center"/>
          </w:tcPr>
          <w:p w14:paraId="0C454AEF"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4</w:t>
            </w:r>
            <w:r>
              <w:rPr>
                <w:sz w:val="20"/>
              </w:rPr>
              <w:t>3%</w:t>
            </w:r>
          </w:p>
        </w:tc>
        <w:tc>
          <w:tcPr>
            <w:tcW w:w="2781" w:type="dxa"/>
            <w:gridSpan w:val="2"/>
            <w:tcBorders>
              <w:top w:val="single" w:sz="6" w:space="0" w:color="auto"/>
              <w:left w:val="single" w:sz="6" w:space="0" w:color="auto"/>
              <w:bottom w:val="single" w:sz="12" w:space="0" w:color="auto"/>
              <w:right w:val="single" w:sz="12" w:space="0" w:color="auto"/>
            </w:tcBorders>
            <w:vAlign w:val="center"/>
          </w:tcPr>
          <w:p w14:paraId="59586AA5" w14:textId="77777777" w:rsidR="0091383B" w:rsidRPr="00EE3251" w:rsidRDefault="0091383B" w:rsidP="009E4CA4">
            <w:pPr>
              <w:widowControl/>
              <w:autoSpaceDE w:val="0"/>
              <w:autoSpaceDN w:val="0"/>
              <w:spacing w:line="240" w:lineRule="auto"/>
              <w:jc w:val="center"/>
              <w:textAlignment w:val="bottom"/>
              <w:rPr>
                <w:sz w:val="20"/>
              </w:rPr>
            </w:pPr>
            <w:r>
              <w:rPr>
                <w:rFonts w:hint="eastAsia"/>
                <w:sz w:val="20"/>
              </w:rPr>
              <w:t>5</w:t>
            </w:r>
            <w:r>
              <w:rPr>
                <w:sz w:val="20"/>
              </w:rPr>
              <w:t>3%</w:t>
            </w:r>
          </w:p>
        </w:tc>
      </w:tr>
    </w:tbl>
    <w:p w14:paraId="102AB5FE" w14:textId="77777777" w:rsidR="0091383B" w:rsidRPr="00EE3251" w:rsidRDefault="0091383B" w:rsidP="0091383B">
      <w:pPr>
        <w:pStyle w:val="afd"/>
        <w:kinsoku w:val="0"/>
        <w:ind w:leftChars="400" w:left="960"/>
      </w:pPr>
    </w:p>
    <w:p w14:paraId="4363E517" w14:textId="104A9223" w:rsidR="0091383B" w:rsidRDefault="0091383B" w:rsidP="00A931EA">
      <w:pPr>
        <w:pStyle w:val="afd"/>
        <w:kinsoku w:val="0"/>
        <w:ind w:leftChars="400" w:left="960"/>
      </w:pPr>
    </w:p>
    <w:p w14:paraId="07ADDF50" w14:textId="5392C79C" w:rsidR="00A931EA" w:rsidRPr="00EE3251" w:rsidRDefault="00A931EA" w:rsidP="002D5ED4">
      <w:pPr>
        <w:numPr>
          <w:ilvl w:val="0"/>
          <w:numId w:val="39"/>
        </w:numPr>
        <w:kinsoku w:val="0"/>
        <w:spacing w:afterLines="50" w:after="120" w:line="240" w:lineRule="auto"/>
        <w:ind w:left="425" w:hangingChars="177" w:hanging="425"/>
        <w:jc w:val="both"/>
        <w:rPr>
          <w:sz w:val="20"/>
        </w:rPr>
      </w:pPr>
      <w:r w:rsidRPr="00EE3251">
        <w:t>廠房座落地點、面積與產能</w:t>
      </w:r>
    </w:p>
    <w:p w14:paraId="345CB21E" w14:textId="77777777"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6329E943" w14:textId="69C92D7C" w:rsidR="00A931EA" w:rsidRPr="00EE3251" w:rsidRDefault="00A931EA" w:rsidP="00A931EA">
      <w:pPr>
        <w:kinsoku w:val="0"/>
        <w:spacing w:afterLines="50" w:after="120" w:line="240" w:lineRule="auto"/>
        <w:ind w:firstLineChars="236" w:firstLine="566"/>
        <w:jc w:val="both"/>
      </w:pPr>
      <w:r w:rsidRPr="00EE3251">
        <w:t>力積電</w:t>
      </w:r>
      <w:r w:rsidR="002D3BF2">
        <w:rPr>
          <w:rFonts w:hint="eastAsia"/>
        </w:rPr>
        <w:t>於</w:t>
      </w:r>
      <w:r w:rsidR="002D3BF2">
        <w:rPr>
          <w:rFonts w:hint="eastAsia"/>
        </w:rPr>
        <w:t>108</w:t>
      </w:r>
      <w:r w:rsidR="002D3BF2">
        <w:rPr>
          <w:rFonts w:hint="eastAsia"/>
        </w:rPr>
        <w:t>年</w:t>
      </w:r>
      <w:r w:rsidRPr="00EE3251">
        <w:t>整併原公司鉅晶電子及母公司力晶科技之廠房資產，</w:t>
      </w:r>
      <w:r w:rsidR="002D3BF2">
        <w:rPr>
          <w:rFonts w:hint="eastAsia"/>
        </w:rPr>
        <w:t>因而</w:t>
      </w:r>
      <w:r w:rsidRPr="00EE3251">
        <w:t>擁有先進的</w:t>
      </w:r>
      <w:r w:rsidRPr="00EE3251">
        <w:t>12</w:t>
      </w:r>
      <w:r w:rsidRPr="00EE3251">
        <w:t>吋及</w:t>
      </w:r>
      <w:r w:rsidRPr="00EE3251">
        <w:t>8</w:t>
      </w:r>
      <w:r w:rsidRPr="00EE3251">
        <w:t>吋晶圓廠，</w:t>
      </w:r>
      <w:r w:rsidR="002D3BF2" w:rsidRPr="002D3BF2">
        <w:rPr>
          <w:rFonts w:hint="eastAsia"/>
        </w:rPr>
        <w:t>地點</w:t>
      </w:r>
      <w:r w:rsidRPr="00EE3251">
        <w:t>皆位於新竹地區，請參考</w:t>
      </w:r>
      <w:r w:rsidR="0091383B">
        <w:fldChar w:fldCharType="begin"/>
      </w:r>
      <w:r w:rsidR="0091383B">
        <w:instrText xml:space="preserve"> REF _Ref38879154 \h </w:instrText>
      </w:r>
      <w:r w:rsidR="0091383B">
        <w:fldChar w:fldCharType="separate"/>
      </w:r>
      <w:r w:rsidR="0082588F" w:rsidRPr="005626D5">
        <w:rPr>
          <w:rFonts w:hint="eastAsia"/>
        </w:rPr>
        <w:t>表</w:t>
      </w:r>
      <w:r w:rsidR="0082588F" w:rsidRPr="005626D5">
        <w:t>1.</w:t>
      </w:r>
      <w:r w:rsidR="0082588F">
        <w:rPr>
          <w:noProof/>
        </w:rPr>
        <w:t>8</w:t>
      </w:r>
      <w:r w:rsidR="0091383B">
        <w:fldChar w:fldCharType="end"/>
      </w:r>
      <w:r w:rsidRPr="00EE3251">
        <w:t>:</w:t>
      </w:r>
    </w:p>
    <w:p w14:paraId="5D330C55" w14:textId="64BBF6B0" w:rsidR="00651EB8" w:rsidRPr="005626D5" w:rsidRDefault="005626D5" w:rsidP="005626D5">
      <w:pPr>
        <w:pStyle w:val="aff2"/>
        <w:rPr>
          <w:rFonts w:eastAsia="標楷體"/>
        </w:rPr>
      </w:pPr>
      <w:bookmarkStart w:id="38" w:name="_Ref38879154"/>
      <w:bookmarkStart w:id="39" w:name="_Toc37925919"/>
      <w:bookmarkStart w:id="40" w:name="_Toc38882180"/>
      <w:r w:rsidRPr="005626D5">
        <w:rPr>
          <w:rFonts w:eastAsia="標楷體" w:hint="eastAsia"/>
        </w:rPr>
        <w:t>表</w:t>
      </w:r>
      <w:r w:rsidRPr="005626D5">
        <w:t>1.</w:t>
      </w:r>
      <w:r w:rsidRPr="005626D5">
        <w:fldChar w:fldCharType="begin"/>
      </w:r>
      <w:r w:rsidRPr="005626D5">
        <w:instrText xml:space="preserve"> SEQ </w:instrText>
      </w:r>
      <w:r w:rsidRPr="005626D5">
        <w:instrText>表</w:instrText>
      </w:r>
      <w:r w:rsidRPr="005626D5">
        <w:instrText xml:space="preserve">1. \* ARABIC </w:instrText>
      </w:r>
      <w:r w:rsidRPr="005626D5">
        <w:fldChar w:fldCharType="separate"/>
      </w:r>
      <w:r w:rsidR="0082588F">
        <w:rPr>
          <w:noProof/>
        </w:rPr>
        <w:t>8</w:t>
      </w:r>
      <w:r w:rsidRPr="005626D5">
        <w:fldChar w:fldCharType="end"/>
      </w:r>
      <w:bookmarkEnd w:id="38"/>
      <w:r w:rsidR="00A931EA" w:rsidRPr="005626D5">
        <w:rPr>
          <w:rFonts w:eastAsia="標楷體"/>
        </w:rPr>
        <w:t>力積電廠區分布</w:t>
      </w:r>
      <w:bookmarkEnd w:id="39"/>
      <w:bookmarkEnd w:id="40"/>
    </w:p>
    <w:tbl>
      <w:tblPr>
        <w:tblW w:w="7938" w:type="dxa"/>
        <w:tblInd w:w="702" w:type="dxa"/>
        <w:tblCellMar>
          <w:left w:w="28" w:type="dxa"/>
          <w:right w:w="28" w:type="dxa"/>
        </w:tblCellMar>
        <w:tblLook w:val="04A0" w:firstRow="1" w:lastRow="0" w:firstColumn="1" w:lastColumn="0" w:noHBand="0" w:noVBand="1"/>
      </w:tblPr>
      <w:tblGrid>
        <w:gridCol w:w="1300"/>
        <w:gridCol w:w="1720"/>
        <w:gridCol w:w="3217"/>
        <w:gridCol w:w="1701"/>
      </w:tblGrid>
      <w:tr w:rsidR="00651EB8" w:rsidRPr="00BA15A3" w14:paraId="27493ADB" w14:textId="77777777" w:rsidTr="00E21B1A">
        <w:trPr>
          <w:trHeight w:val="340"/>
        </w:trPr>
        <w:tc>
          <w:tcPr>
            <w:tcW w:w="130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0A6D0634" w14:textId="77777777" w:rsidR="00651EB8" w:rsidRPr="002D3BF2" w:rsidRDefault="00651EB8" w:rsidP="00E21B1A">
            <w:pPr>
              <w:widowControl/>
              <w:adjustRightInd/>
              <w:spacing w:line="240" w:lineRule="auto"/>
              <w:jc w:val="center"/>
              <w:textAlignment w:val="auto"/>
              <w:rPr>
                <w:color w:val="000000"/>
              </w:rPr>
            </w:pPr>
            <w:r w:rsidRPr="002D3BF2">
              <w:rPr>
                <w:color w:val="000000"/>
                <w:lang w:eastAsia="zh-CN"/>
              </w:rPr>
              <w:t>工廠</w:t>
            </w:r>
          </w:p>
        </w:tc>
        <w:tc>
          <w:tcPr>
            <w:tcW w:w="1720" w:type="dxa"/>
            <w:tcBorders>
              <w:top w:val="single" w:sz="8" w:space="0" w:color="auto"/>
              <w:left w:val="nil"/>
              <w:bottom w:val="single" w:sz="4" w:space="0" w:color="auto"/>
              <w:right w:val="single" w:sz="4" w:space="0" w:color="auto"/>
            </w:tcBorders>
            <w:shd w:val="clear" w:color="auto" w:fill="auto"/>
            <w:vAlign w:val="center"/>
            <w:hideMark/>
          </w:tcPr>
          <w:p w14:paraId="1393ACE5" w14:textId="77777777" w:rsidR="00651EB8" w:rsidRPr="002D3BF2" w:rsidRDefault="00651EB8" w:rsidP="00E21B1A">
            <w:pPr>
              <w:widowControl/>
              <w:adjustRightInd/>
              <w:spacing w:line="240" w:lineRule="auto"/>
              <w:jc w:val="center"/>
              <w:textAlignment w:val="auto"/>
              <w:rPr>
                <w:color w:val="000000"/>
              </w:rPr>
            </w:pPr>
            <w:r w:rsidRPr="002D3BF2">
              <w:rPr>
                <w:color w:val="000000"/>
                <w:lang w:eastAsia="zh-CN"/>
              </w:rPr>
              <w:t>面積</w:t>
            </w:r>
          </w:p>
        </w:tc>
        <w:tc>
          <w:tcPr>
            <w:tcW w:w="3217" w:type="dxa"/>
            <w:tcBorders>
              <w:top w:val="single" w:sz="8" w:space="0" w:color="auto"/>
              <w:left w:val="nil"/>
              <w:bottom w:val="single" w:sz="4" w:space="0" w:color="auto"/>
              <w:right w:val="single" w:sz="4" w:space="0" w:color="auto"/>
            </w:tcBorders>
            <w:shd w:val="clear" w:color="auto" w:fill="auto"/>
            <w:vAlign w:val="center"/>
            <w:hideMark/>
          </w:tcPr>
          <w:p w14:paraId="235C82EB" w14:textId="77777777" w:rsidR="00651EB8" w:rsidRPr="002D3BF2" w:rsidRDefault="00651EB8" w:rsidP="00E21B1A">
            <w:pPr>
              <w:widowControl/>
              <w:adjustRightInd/>
              <w:spacing w:line="240" w:lineRule="auto"/>
              <w:jc w:val="center"/>
              <w:textAlignment w:val="auto"/>
              <w:rPr>
                <w:color w:val="000000"/>
              </w:rPr>
            </w:pPr>
            <w:r w:rsidRPr="002D3BF2">
              <w:rPr>
                <w:color w:val="000000"/>
                <w:lang w:eastAsia="zh-CN"/>
              </w:rPr>
              <w:t>產品</w:t>
            </w:r>
          </w:p>
        </w:tc>
        <w:tc>
          <w:tcPr>
            <w:tcW w:w="1701" w:type="dxa"/>
            <w:tcBorders>
              <w:top w:val="single" w:sz="8" w:space="0" w:color="auto"/>
              <w:left w:val="nil"/>
              <w:bottom w:val="single" w:sz="4" w:space="0" w:color="auto"/>
              <w:right w:val="single" w:sz="8" w:space="0" w:color="auto"/>
            </w:tcBorders>
            <w:shd w:val="clear" w:color="auto" w:fill="auto"/>
            <w:vAlign w:val="center"/>
            <w:hideMark/>
          </w:tcPr>
          <w:p w14:paraId="2F172DEA" w14:textId="77777777" w:rsidR="00651EB8" w:rsidRPr="00BA15A3" w:rsidRDefault="00651EB8" w:rsidP="00E21B1A">
            <w:pPr>
              <w:widowControl/>
              <w:adjustRightInd/>
              <w:spacing w:line="240" w:lineRule="auto"/>
              <w:jc w:val="center"/>
              <w:textAlignment w:val="auto"/>
              <w:rPr>
                <w:rFonts w:ascii="標楷體" w:hAnsi="標楷體" w:cs="新細明體"/>
                <w:color w:val="000000"/>
              </w:rPr>
            </w:pPr>
            <w:r w:rsidRPr="00BA15A3">
              <w:rPr>
                <w:rFonts w:ascii="標楷體" w:hAnsi="標楷體" w:cs="新細明體" w:hint="eastAsia"/>
                <w:color w:val="000000"/>
                <w:lang w:eastAsia="zh-CN"/>
              </w:rPr>
              <w:t>地點</w:t>
            </w:r>
          </w:p>
        </w:tc>
      </w:tr>
      <w:tr w:rsidR="00651EB8" w:rsidRPr="00BA15A3" w14:paraId="5091C420" w14:textId="77777777" w:rsidTr="00E21B1A">
        <w:trPr>
          <w:trHeight w:val="340"/>
        </w:trPr>
        <w:tc>
          <w:tcPr>
            <w:tcW w:w="1300" w:type="dxa"/>
            <w:tcBorders>
              <w:top w:val="nil"/>
              <w:left w:val="single" w:sz="8" w:space="0" w:color="auto"/>
              <w:bottom w:val="single" w:sz="4" w:space="0" w:color="auto"/>
              <w:right w:val="single" w:sz="4" w:space="0" w:color="auto"/>
            </w:tcBorders>
            <w:shd w:val="clear" w:color="auto" w:fill="auto"/>
            <w:vAlign w:val="center"/>
            <w:hideMark/>
          </w:tcPr>
          <w:p w14:paraId="3F63BD06" w14:textId="77777777" w:rsidR="00651EB8" w:rsidRPr="002D3BF2" w:rsidRDefault="00651EB8" w:rsidP="00E21B1A">
            <w:pPr>
              <w:widowControl/>
              <w:adjustRightInd/>
              <w:spacing w:line="240" w:lineRule="auto"/>
              <w:jc w:val="center"/>
              <w:textAlignment w:val="auto"/>
              <w:rPr>
                <w:color w:val="000000"/>
              </w:rPr>
            </w:pPr>
            <w:r w:rsidRPr="002D3BF2">
              <w:rPr>
                <w:color w:val="000000"/>
              </w:rPr>
              <w:t>8A(</w:t>
            </w:r>
            <w:r w:rsidRPr="002D3BF2">
              <w:rPr>
                <w:color w:val="000000"/>
              </w:rPr>
              <w:t>含</w:t>
            </w:r>
            <w:r w:rsidRPr="002D3BF2">
              <w:rPr>
                <w:color w:val="000000"/>
              </w:rPr>
              <w:t> 8AD)</w:t>
            </w:r>
          </w:p>
        </w:tc>
        <w:tc>
          <w:tcPr>
            <w:tcW w:w="1720" w:type="dxa"/>
            <w:tcBorders>
              <w:top w:val="nil"/>
              <w:left w:val="nil"/>
              <w:bottom w:val="single" w:sz="4" w:space="0" w:color="auto"/>
              <w:right w:val="single" w:sz="4" w:space="0" w:color="auto"/>
            </w:tcBorders>
            <w:shd w:val="clear" w:color="auto" w:fill="auto"/>
            <w:vAlign w:val="center"/>
            <w:hideMark/>
          </w:tcPr>
          <w:p w14:paraId="7057645F" w14:textId="77777777" w:rsidR="00651EB8" w:rsidRPr="002D3BF2" w:rsidRDefault="00651EB8" w:rsidP="00E21B1A">
            <w:pPr>
              <w:widowControl/>
              <w:adjustRightInd/>
              <w:spacing w:line="240" w:lineRule="auto"/>
              <w:jc w:val="center"/>
              <w:textAlignment w:val="auto"/>
              <w:rPr>
                <w:color w:val="000000"/>
              </w:rPr>
            </w:pPr>
            <w:r w:rsidRPr="002D3BF2">
              <w:rPr>
                <w:color w:val="000000"/>
              </w:rPr>
              <w:t>83,757</w:t>
            </w:r>
          </w:p>
        </w:tc>
        <w:tc>
          <w:tcPr>
            <w:tcW w:w="3217" w:type="dxa"/>
            <w:tcBorders>
              <w:top w:val="nil"/>
              <w:left w:val="nil"/>
              <w:bottom w:val="single" w:sz="4" w:space="0" w:color="auto"/>
              <w:right w:val="single" w:sz="4" w:space="0" w:color="auto"/>
            </w:tcBorders>
            <w:shd w:val="clear" w:color="auto" w:fill="auto"/>
            <w:vAlign w:val="center"/>
            <w:hideMark/>
          </w:tcPr>
          <w:p w14:paraId="63B27E81" w14:textId="77777777" w:rsidR="00651EB8" w:rsidRPr="002D3BF2" w:rsidRDefault="00651EB8" w:rsidP="00E21B1A">
            <w:pPr>
              <w:widowControl/>
              <w:adjustRightInd/>
              <w:spacing w:line="240" w:lineRule="auto"/>
              <w:textAlignment w:val="auto"/>
              <w:rPr>
                <w:color w:val="000000"/>
              </w:rPr>
            </w:pPr>
            <w:r w:rsidRPr="002D3BF2">
              <w:rPr>
                <w:color w:val="000000"/>
              </w:rPr>
              <w:t>Driver, MCU, PWM, MOSFET</w:t>
            </w:r>
          </w:p>
        </w:tc>
        <w:tc>
          <w:tcPr>
            <w:tcW w:w="1701" w:type="dxa"/>
            <w:tcBorders>
              <w:top w:val="nil"/>
              <w:left w:val="nil"/>
              <w:bottom w:val="single" w:sz="4" w:space="0" w:color="auto"/>
              <w:right w:val="single" w:sz="8" w:space="0" w:color="auto"/>
            </w:tcBorders>
            <w:shd w:val="clear" w:color="auto" w:fill="auto"/>
            <w:vAlign w:val="center"/>
            <w:hideMark/>
          </w:tcPr>
          <w:p w14:paraId="51AC0D94" w14:textId="77777777" w:rsidR="00651EB8" w:rsidRPr="00BA15A3" w:rsidRDefault="00651EB8" w:rsidP="00E21B1A">
            <w:pPr>
              <w:widowControl/>
              <w:adjustRightInd/>
              <w:spacing w:line="240" w:lineRule="auto"/>
              <w:textAlignment w:val="auto"/>
              <w:rPr>
                <w:rFonts w:ascii="標楷體" w:hAnsi="標楷體" w:cs="新細明體"/>
                <w:color w:val="000000"/>
              </w:rPr>
            </w:pPr>
            <w:r w:rsidRPr="00BA15A3">
              <w:rPr>
                <w:rFonts w:ascii="標楷體" w:hAnsi="標楷體" w:cs="新細明體" w:hint="eastAsia"/>
                <w:color w:val="000000"/>
                <w:lang w:eastAsia="zh-CN"/>
              </w:rPr>
              <w:t>新竹科學園區</w:t>
            </w:r>
          </w:p>
        </w:tc>
      </w:tr>
      <w:tr w:rsidR="00651EB8" w:rsidRPr="00BA15A3" w14:paraId="104FD967" w14:textId="77777777" w:rsidTr="00E21B1A">
        <w:trPr>
          <w:trHeight w:val="340"/>
        </w:trPr>
        <w:tc>
          <w:tcPr>
            <w:tcW w:w="1300" w:type="dxa"/>
            <w:tcBorders>
              <w:top w:val="nil"/>
              <w:left w:val="single" w:sz="8" w:space="0" w:color="auto"/>
              <w:bottom w:val="single" w:sz="4" w:space="0" w:color="auto"/>
              <w:right w:val="single" w:sz="4" w:space="0" w:color="auto"/>
            </w:tcBorders>
            <w:shd w:val="clear" w:color="auto" w:fill="auto"/>
            <w:vAlign w:val="center"/>
            <w:hideMark/>
          </w:tcPr>
          <w:p w14:paraId="031DE5E8" w14:textId="77777777" w:rsidR="00651EB8" w:rsidRPr="002D3BF2" w:rsidRDefault="00651EB8" w:rsidP="00E21B1A">
            <w:pPr>
              <w:widowControl/>
              <w:adjustRightInd/>
              <w:spacing w:line="240" w:lineRule="auto"/>
              <w:jc w:val="center"/>
              <w:textAlignment w:val="auto"/>
              <w:rPr>
                <w:color w:val="000000"/>
              </w:rPr>
            </w:pPr>
            <w:r w:rsidRPr="002D3BF2">
              <w:rPr>
                <w:color w:val="000000"/>
              </w:rPr>
              <w:t>8B</w:t>
            </w:r>
          </w:p>
        </w:tc>
        <w:tc>
          <w:tcPr>
            <w:tcW w:w="1720" w:type="dxa"/>
            <w:tcBorders>
              <w:top w:val="nil"/>
              <w:left w:val="nil"/>
              <w:bottom w:val="single" w:sz="4" w:space="0" w:color="auto"/>
              <w:right w:val="single" w:sz="4" w:space="0" w:color="auto"/>
            </w:tcBorders>
            <w:shd w:val="clear" w:color="auto" w:fill="auto"/>
            <w:vAlign w:val="center"/>
            <w:hideMark/>
          </w:tcPr>
          <w:p w14:paraId="2D09A670" w14:textId="77777777" w:rsidR="00651EB8" w:rsidRPr="002D3BF2" w:rsidRDefault="00651EB8" w:rsidP="00E21B1A">
            <w:pPr>
              <w:widowControl/>
              <w:adjustRightInd/>
              <w:spacing w:line="240" w:lineRule="auto"/>
              <w:jc w:val="center"/>
              <w:textAlignment w:val="auto"/>
              <w:rPr>
                <w:color w:val="000000"/>
              </w:rPr>
            </w:pPr>
            <w:r w:rsidRPr="002D3BF2">
              <w:rPr>
                <w:color w:val="000000"/>
              </w:rPr>
              <w:t>54,154</w:t>
            </w:r>
          </w:p>
        </w:tc>
        <w:tc>
          <w:tcPr>
            <w:tcW w:w="3217" w:type="dxa"/>
            <w:tcBorders>
              <w:top w:val="nil"/>
              <w:left w:val="nil"/>
              <w:bottom w:val="single" w:sz="4" w:space="0" w:color="auto"/>
              <w:right w:val="single" w:sz="4" w:space="0" w:color="auto"/>
            </w:tcBorders>
            <w:shd w:val="clear" w:color="auto" w:fill="auto"/>
            <w:vAlign w:val="center"/>
            <w:hideMark/>
          </w:tcPr>
          <w:p w14:paraId="6642D028" w14:textId="77777777" w:rsidR="00651EB8" w:rsidRPr="002D3BF2" w:rsidRDefault="00651EB8" w:rsidP="00E21B1A">
            <w:pPr>
              <w:widowControl/>
              <w:adjustRightInd/>
              <w:spacing w:line="240" w:lineRule="auto"/>
              <w:textAlignment w:val="auto"/>
              <w:rPr>
                <w:color w:val="000000"/>
              </w:rPr>
            </w:pPr>
            <w:r w:rsidRPr="002D3BF2">
              <w:rPr>
                <w:color w:val="000000"/>
              </w:rPr>
              <w:t>MOSFET</w:t>
            </w:r>
          </w:p>
        </w:tc>
        <w:tc>
          <w:tcPr>
            <w:tcW w:w="1701" w:type="dxa"/>
            <w:tcBorders>
              <w:top w:val="nil"/>
              <w:left w:val="nil"/>
              <w:bottom w:val="single" w:sz="4" w:space="0" w:color="auto"/>
              <w:right w:val="single" w:sz="8" w:space="0" w:color="auto"/>
            </w:tcBorders>
            <w:shd w:val="clear" w:color="auto" w:fill="auto"/>
            <w:vAlign w:val="center"/>
            <w:hideMark/>
          </w:tcPr>
          <w:p w14:paraId="2C388B97" w14:textId="77777777" w:rsidR="00651EB8" w:rsidRPr="00BA15A3" w:rsidRDefault="00651EB8" w:rsidP="00E21B1A">
            <w:pPr>
              <w:widowControl/>
              <w:adjustRightInd/>
              <w:spacing w:line="240" w:lineRule="auto"/>
              <w:textAlignment w:val="auto"/>
              <w:rPr>
                <w:rFonts w:ascii="標楷體" w:hAnsi="標楷體" w:cs="新細明體"/>
                <w:color w:val="000000"/>
              </w:rPr>
            </w:pPr>
            <w:r w:rsidRPr="00BA15A3">
              <w:rPr>
                <w:rFonts w:ascii="標楷體" w:hAnsi="標楷體" w:cs="新細明體" w:hint="eastAsia"/>
                <w:color w:val="000000"/>
                <w:lang w:eastAsia="zh-CN"/>
              </w:rPr>
              <w:t>新竹科學園區</w:t>
            </w:r>
          </w:p>
        </w:tc>
      </w:tr>
      <w:tr w:rsidR="00651EB8" w:rsidRPr="00BA15A3" w14:paraId="3796321E" w14:textId="77777777" w:rsidTr="00E21B1A">
        <w:trPr>
          <w:trHeight w:val="680"/>
        </w:trPr>
        <w:tc>
          <w:tcPr>
            <w:tcW w:w="1300" w:type="dxa"/>
            <w:tcBorders>
              <w:top w:val="nil"/>
              <w:left w:val="single" w:sz="8" w:space="0" w:color="auto"/>
              <w:bottom w:val="single" w:sz="4" w:space="0" w:color="auto"/>
              <w:right w:val="single" w:sz="4" w:space="0" w:color="auto"/>
            </w:tcBorders>
            <w:shd w:val="clear" w:color="auto" w:fill="auto"/>
            <w:vAlign w:val="center"/>
            <w:hideMark/>
          </w:tcPr>
          <w:p w14:paraId="62540B13" w14:textId="77777777" w:rsidR="00651EB8" w:rsidRPr="002D3BF2" w:rsidRDefault="00651EB8" w:rsidP="00E21B1A">
            <w:pPr>
              <w:widowControl/>
              <w:adjustRightInd/>
              <w:spacing w:line="240" w:lineRule="auto"/>
              <w:jc w:val="center"/>
              <w:textAlignment w:val="auto"/>
              <w:rPr>
                <w:color w:val="000000"/>
              </w:rPr>
            </w:pPr>
            <w:r w:rsidRPr="002D3BF2">
              <w:rPr>
                <w:color w:val="000000"/>
              </w:rPr>
              <w:t>P1/2</w:t>
            </w:r>
          </w:p>
        </w:tc>
        <w:tc>
          <w:tcPr>
            <w:tcW w:w="1720" w:type="dxa"/>
            <w:tcBorders>
              <w:top w:val="nil"/>
              <w:left w:val="nil"/>
              <w:bottom w:val="single" w:sz="4" w:space="0" w:color="auto"/>
              <w:right w:val="single" w:sz="4" w:space="0" w:color="auto"/>
            </w:tcBorders>
            <w:shd w:val="clear" w:color="auto" w:fill="auto"/>
            <w:vAlign w:val="center"/>
            <w:hideMark/>
          </w:tcPr>
          <w:p w14:paraId="4D39BCC1" w14:textId="77777777" w:rsidR="00651EB8" w:rsidRPr="002D3BF2" w:rsidRDefault="00651EB8" w:rsidP="00E21B1A">
            <w:pPr>
              <w:widowControl/>
              <w:adjustRightInd/>
              <w:spacing w:line="240" w:lineRule="auto"/>
              <w:jc w:val="center"/>
              <w:textAlignment w:val="auto"/>
              <w:rPr>
                <w:color w:val="000000"/>
              </w:rPr>
            </w:pPr>
            <w:r w:rsidRPr="002D3BF2">
              <w:rPr>
                <w:color w:val="000000"/>
              </w:rPr>
              <w:t>261,791</w:t>
            </w:r>
          </w:p>
        </w:tc>
        <w:tc>
          <w:tcPr>
            <w:tcW w:w="3217" w:type="dxa"/>
            <w:tcBorders>
              <w:top w:val="nil"/>
              <w:left w:val="nil"/>
              <w:bottom w:val="single" w:sz="4" w:space="0" w:color="auto"/>
              <w:right w:val="single" w:sz="4" w:space="0" w:color="auto"/>
            </w:tcBorders>
            <w:shd w:val="clear" w:color="auto" w:fill="auto"/>
            <w:vAlign w:val="center"/>
            <w:hideMark/>
          </w:tcPr>
          <w:p w14:paraId="3B0B24AF" w14:textId="77777777" w:rsidR="00651EB8" w:rsidRPr="002D3BF2" w:rsidRDefault="00651EB8" w:rsidP="00E21B1A">
            <w:pPr>
              <w:widowControl/>
              <w:adjustRightInd/>
              <w:spacing w:line="240" w:lineRule="auto"/>
              <w:textAlignment w:val="auto"/>
              <w:rPr>
                <w:color w:val="000000"/>
              </w:rPr>
            </w:pPr>
            <w:r w:rsidRPr="002D3BF2">
              <w:rPr>
                <w:color w:val="000000"/>
              </w:rPr>
              <w:t>Driver, CIS ,IMC, PMIC, DRAM, Flash</w:t>
            </w:r>
          </w:p>
        </w:tc>
        <w:tc>
          <w:tcPr>
            <w:tcW w:w="1701" w:type="dxa"/>
            <w:tcBorders>
              <w:top w:val="nil"/>
              <w:left w:val="nil"/>
              <w:bottom w:val="single" w:sz="4" w:space="0" w:color="auto"/>
              <w:right w:val="single" w:sz="8" w:space="0" w:color="auto"/>
            </w:tcBorders>
            <w:shd w:val="clear" w:color="auto" w:fill="auto"/>
            <w:vAlign w:val="center"/>
            <w:hideMark/>
          </w:tcPr>
          <w:p w14:paraId="358B2EFB" w14:textId="77777777" w:rsidR="00651EB8" w:rsidRPr="00BA15A3" w:rsidRDefault="00651EB8" w:rsidP="00E21B1A">
            <w:pPr>
              <w:widowControl/>
              <w:adjustRightInd/>
              <w:spacing w:line="240" w:lineRule="auto"/>
              <w:textAlignment w:val="auto"/>
              <w:rPr>
                <w:rFonts w:ascii="標楷體" w:hAnsi="標楷體" w:cs="新細明體"/>
                <w:color w:val="000000"/>
              </w:rPr>
            </w:pPr>
            <w:r w:rsidRPr="00BA15A3">
              <w:rPr>
                <w:rFonts w:ascii="標楷體" w:hAnsi="標楷體" w:cs="新細明體" w:hint="eastAsia"/>
                <w:color w:val="000000"/>
                <w:lang w:eastAsia="zh-CN"/>
              </w:rPr>
              <w:t>新竹科學園區</w:t>
            </w:r>
          </w:p>
        </w:tc>
      </w:tr>
      <w:tr w:rsidR="00651EB8" w:rsidRPr="00BA15A3" w14:paraId="77B1D132" w14:textId="77777777" w:rsidTr="00E21B1A">
        <w:trPr>
          <w:trHeight w:val="340"/>
        </w:trPr>
        <w:tc>
          <w:tcPr>
            <w:tcW w:w="1300" w:type="dxa"/>
            <w:tcBorders>
              <w:top w:val="nil"/>
              <w:left w:val="single" w:sz="8" w:space="0" w:color="auto"/>
              <w:bottom w:val="single" w:sz="4" w:space="0" w:color="auto"/>
              <w:right w:val="single" w:sz="4" w:space="0" w:color="auto"/>
            </w:tcBorders>
            <w:shd w:val="clear" w:color="auto" w:fill="auto"/>
            <w:vAlign w:val="center"/>
            <w:hideMark/>
          </w:tcPr>
          <w:p w14:paraId="180D880F" w14:textId="77777777" w:rsidR="00651EB8" w:rsidRPr="002D3BF2" w:rsidRDefault="00651EB8" w:rsidP="00E21B1A">
            <w:pPr>
              <w:widowControl/>
              <w:adjustRightInd/>
              <w:spacing w:line="240" w:lineRule="auto"/>
              <w:jc w:val="center"/>
              <w:textAlignment w:val="auto"/>
              <w:rPr>
                <w:color w:val="000000"/>
              </w:rPr>
            </w:pPr>
            <w:r w:rsidRPr="002D3BF2">
              <w:rPr>
                <w:color w:val="000000"/>
              </w:rPr>
              <w:t>P3</w:t>
            </w:r>
          </w:p>
        </w:tc>
        <w:tc>
          <w:tcPr>
            <w:tcW w:w="1720" w:type="dxa"/>
            <w:tcBorders>
              <w:top w:val="nil"/>
              <w:left w:val="nil"/>
              <w:bottom w:val="single" w:sz="4" w:space="0" w:color="auto"/>
              <w:right w:val="single" w:sz="4" w:space="0" w:color="auto"/>
            </w:tcBorders>
            <w:shd w:val="clear" w:color="auto" w:fill="auto"/>
            <w:vAlign w:val="center"/>
            <w:hideMark/>
          </w:tcPr>
          <w:p w14:paraId="5A297526" w14:textId="77777777" w:rsidR="00651EB8" w:rsidRPr="002D3BF2" w:rsidRDefault="00651EB8" w:rsidP="00E21B1A">
            <w:pPr>
              <w:widowControl/>
              <w:adjustRightInd/>
              <w:spacing w:line="240" w:lineRule="auto"/>
              <w:jc w:val="center"/>
              <w:textAlignment w:val="auto"/>
              <w:rPr>
                <w:color w:val="000000"/>
              </w:rPr>
            </w:pPr>
            <w:r w:rsidRPr="002D3BF2">
              <w:rPr>
                <w:color w:val="000000"/>
              </w:rPr>
              <w:t>131,913</w:t>
            </w:r>
          </w:p>
        </w:tc>
        <w:tc>
          <w:tcPr>
            <w:tcW w:w="3217" w:type="dxa"/>
            <w:tcBorders>
              <w:top w:val="nil"/>
              <w:left w:val="nil"/>
              <w:bottom w:val="single" w:sz="4" w:space="0" w:color="auto"/>
              <w:right w:val="single" w:sz="4" w:space="0" w:color="auto"/>
            </w:tcBorders>
            <w:shd w:val="clear" w:color="auto" w:fill="auto"/>
            <w:vAlign w:val="center"/>
            <w:hideMark/>
          </w:tcPr>
          <w:p w14:paraId="03801A82" w14:textId="77777777" w:rsidR="00651EB8" w:rsidRPr="002D3BF2" w:rsidRDefault="00651EB8" w:rsidP="00E21B1A">
            <w:pPr>
              <w:widowControl/>
              <w:adjustRightInd/>
              <w:spacing w:line="240" w:lineRule="auto"/>
              <w:textAlignment w:val="auto"/>
              <w:rPr>
                <w:color w:val="000000"/>
              </w:rPr>
            </w:pPr>
            <w:r w:rsidRPr="002D3BF2">
              <w:rPr>
                <w:color w:val="000000"/>
              </w:rPr>
              <w:t>DRAM</w:t>
            </w:r>
          </w:p>
        </w:tc>
        <w:tc>
          <w:tcPr>
            <w:tcW w:w="1701" w:type="dxa"/>
            <w:tcBorders>
              <w:top w:val="nil"/>
              <w:left w:val="nil"/>
              <w:bottom w:val="single" w:sz="4" w:space="0" w:color="auto"/>
              <w:right w:val="single" w:sz="8" w:space="0" w:color="auto"/>
            </w:tcBorders>
            <w:shd w:val="clear" w:color="auto" w:fill="auto"/>
            <w:vAlign w:val="center"/>
            <w:hideMark/>
          </w:tcPr>
          <w:p w14:paraId="6485AFB0" w14:textId="77777777" w:rsidR="00651EB8" w:rsidRPr="00BA15A3" w:rsidRDefault="00651EB8" w:rsidP="00E21B1A">
            <w:pPr>
              <w:widowControl/>
              <w:adjustRightInd/>
              <w:spacing w:line="240" w:lineRule="auto"/>
              <w:textAlignment w:val="auto"/>
              <w:rPr>
                <w:rFonts w:ascii="標楷體" w:hAnsi="標楷體" w:cs="新細明體"/>
                <w:color w:val="000000"/>
              </w:rPr>
            </w:pPr>
            <w:r w:rsidRPr="00BA15A3">
              <w:rPr>
                <w:rFonts w:ascii="標楷體" w:hAnsi="標楷體" w:cs="新細明體" w:hint="eastAsia"/>
                <w:color w:val="000000"/>
                <w:lang w:eastAsia="zh-CN"/>
              </w:rPr>
              <w:t>新竹科學園區</w:t>
            </w:r>
          </w:p>
        </w:tc>
      </w:tr>
      <w:tr w:rsidR="00651EB8" w:rsidRPr="00BA15A3" w14:paraId="2A50A7BF" w14:textId="77777777" w:rsidTr="00E21B1A">
        <w:trPr>
          <w:trHeight w:val="350"/>
        </w:trPr>
        <w:tc>
          <w:tcPr>
            <w:tcW w:w="7938" w:type="dxa"/>
            <w:gridSpan w:val="4"/>
            <w:tcBorders>
              <w:top w:val="single" w:sz="4" w:space="0" w:color="auto"/>
              <w:left w:val="single" w:sz="8" w:space="0" w:color="auto"/>
              <w:bottom w:val="single" w:sz="8" w:space="0" w:color="auto"/>
              <w:right w:val="single" w:sz="8" w:space="0" w:color="000000"/>
            </w:tcBorders>
            <w:shd w:val="clear" w:color="auto" w:fill="auto"/>
            <w:noWrap/>
            <w:vAlign w:val="center"/>
            <w:hideMark/>
          </w:tcPr>
          <w:p w14:paraId="7BB35855" w14:textId="77777777" w:rsidR="00651EB8" w:rsidRPr="002D3BF2" w:rsidRDefault="00651EB8" w:rsidP="00E21B1A">
            <w:pPr>
              <w:widowControl/>
              <w:adjustRightInd/>
              <w:spacing w:line="240" w:lineRule="auto"/>
              <w:textAlignment w:val="auto"/>
              <w:rPr>
                <w:color w:val="000000"/>
              </w:rPr>
            </w:pPr>
            <w:r w:rsidRPr="002D3BF2">
              <w:rPr>
                <w:color w:val="000000"/>
                <w:lang w:eastAsia="zh-CN"/>
              </w:rPr>
              <w:t>晶圓總產能</w:t>
            </w:r>
            <w:r w:rsidRPr="002D3BF2">
              <w:rPr>
                <w:color w:val="000000"/>
                <w:lang w:eastAsia="zh-CN"/>
              </w:rPr>
              <w:t xml:space="preserve">: 840,000 </w:t>
            </w:r>
            <w:r w:rsidRPr="002D3BF2">
              <w:rPr>
                <w:color w:val="000000"/>
                <w:lang w:eastAsia="zh-CN"/>
              </w:rPr>
              <w:t>片</w:t>
            </w:r>
          </w:p>
        </w:tc>
      </w:tr>
    </w:tbl>
    <w:p w14:paraId="071056C2" w14:textId="3EC36E5F" w:rsidR="00A931EA" w:rsidRPr="00EE3251" w:rsidRDefault="002D3BF2" w:rsidP="002D3BF2">
      <w:pPr>
        <w:kinsoku w:val="0"/>
        <w:spacing w:afterLines="50" w:after="120" w:line="240" w:lineRule="auto"/>
        <w:ind w:right="800" w:firstLineChars="200" w:firstLine="400"/>
        <w:rPr>
          <w:sz w:val="20"/>
          <w:vertAlign w:val="superscript"/>
        </w:rPr>
      </w:pPr>
      <w:r>
        <w:rPr>
          <w:rFonts w:hint="eastAsia"/>
          <w:sz w:val="20"/>
        </w:rPr>
        <w:t xml:space="preserve">    </w:t>
      </w:r>
      <w:r w:rsidR="00A931EA" w:rsidRPr="00EE3251">
        <w:rPr>
          <w:sz w:val="20"/>
        </w:rPr>
        <w:t>註：面積單位為</w:t>
      </w:r>
      <w:r w:rsidR="00A931EA" w:rsidRPr="00EE3251">
        <w:rPr>
          <w:sz w:val="20"/>
        </w:rPr>
        <w:t>:m</w:t>
      </w:r>
      <w:r w:rsidR="00A931EA" w:rsidRPr="00EE3251">
        <w:rPr>
          <w:sz w:val="20"/>
          <w:vertAlign w:val="superscript"/>
        </w:rPr>
        <w:t>2</w:t>
      </w:r>
    </w:p>
    <w:p w14:paraId="18DD08E6" w14:textId="5916F65B" w:rsidR="00142EB9" w:rsidRDefault="00142EB9">
      <w:pPr>
        <w:widowControl/>
        <w:adjustRightInd/>
        <w:spacing w:line="240" w:lineRule="auto"/>
        <w:textAlignment w:val="auto"/>
      </w:pPr>
      <w:r>
        <w:br w:type="page"/>
      </w:r>
    </w:p>
    <w:p w14:paraId="72AB30C6" w14:textId="77777777" w:rsidR="00A931EA" w:rsidRPr="00EE3251" w:rsidRDefault="00A931EA" w:rsidP="002D5ED4">
      <w:pPr>
        <w:numPr>
          <w:ilvl w:val="0"/>
          <w:numId w:val="39"/>
        </w:numPr>
        <w:kinsoku w:val="0"/>
        <w:spacing w:afterLines="50" w:after="120" w:line="240" w:lineRule="auto"/>
        <w:ind w:leftChars="1" w:left="566" w:hangingChars="235" w:hanging="564"/>
        <w:jc w:val="both"/>
      </w:pPr>
      <w:r w:rsidRPr="00EE3251">
        <w:lastRenderedPageBreak/>
        <w:t>產品銷售方式</w:t>
      </w:r>
    </w:p>
    <w:p w14:paraId="2C7B183D" w14:textId="0A30C692" w:rsidR="00A931EA" w:rsidRPr="00142EB9" w:rsidRDefault="00A931EA" w:rsidP="002D5ED4">
      <w:pPr>
        <w:numPr>
          <w:ilvl w:val="0"/>
          <w:numId w:val="43"/>
        </w:numPr>
        <w:kinsoku w:val="0"/>
        <w:spacing w:line="240" w:lineRule="auto"/>
        <w:ind w:left="284" w:firstLine="0"/>
        <w:jc w:val="both"/>
        <w:rPr>
          <w:b/>
        </w:rPr>
      </w:pPr>
      <w:r w:rsidRPr="00142EB9">
        <w:rPr>
          <w:b/>
        </w:rPr>
        <w:t>銷售模式</w:t>
      </w:r>
    </w:p>
    <w:p w14:paraId="095D9CD4" w14:textId="77777777" w:rsidR="00A931EA" w:rsidRPr="00EE3251" w:rsidRDefault="00A931EA" w:rsidP="002D5ED4">
      <w:pPr>
        <w:pStyle w:val="affc"/>
        <w:numPr>
          <w:ilvl w:val="0"/>
          <w:numId w:val="47"/>
        </w:numPr>
        <w:kinsoku w:val="0"/>
        <w:ind w:leftChars="0"/>
        <w:jc w:val="both"/>
        <w:rPr>
          <w:rFonts w:ascii="Times New Roman"/>
          <w:b/>
          <w:sz w:val="24"/>
        </w:rPr>
      </w:pPr>
      <w:r w:rsidRPr="00EE3251">
        <w:rPr>
          <w:rFonts w:ascii="Times New Roman"/>
          <w:b/>
          <w:sz w:val="24"/>
        </w:rPr>
        <w:t>力晶積成電子製造股份有限公司</w:t>
      </w:r>
    </w:p>
    <w:p w14:paraId="67561B20" w14:textId="60D1A11A" w:rsidR="00A931EA" w:rsidRPr="00EE3251" w:rsidRDefault="00A931EA" w:rsidP="00A931EA">
      <w:pPr>
        <w:kinsoku w:val="0"/>
        <w:spacing w:line="240" w:lineRule="auto"/>
        <w:ind w:firstLineChars="236" w:firstLine="566"/>
        <w:jc w:val="both"/>
      </w:pPr>
      <w:r w:rsidRPr="00EE3251">
        <w:t>力積電以提供晶圓代工業務為營運主軸，以</w:t>
      </w:r>
      <w:r w:rsidRPr="00EE3251">
        <w:t>12</w:t>
      </w:r>
      <w:r w:rsidRPr="00EE3251">
        <w:t>吋晶圓廠供客戶利基型記憶體先進製程及邏輯晶圓代工服務。記憶體方面包括：動態隨機存取記憶體</w:t>
      </w:r>
      <w:r w:rsidRPr="00EE3251">
        <w:t>(DRAM)</w:t>
      </w:r>
      <w:r w:rsidRPr="00EE3251">
        <w:t>及快閃記憶體</w:t>
      </w:r>
      <w:r w:rsidRPr="00EE3251">
        <w:t>(NOR/NAND</w:t>
      </w:r>
      <w:r w:rsidR="00772A14">
        <w:rPr>
          <w:rFonts w:hint="eastAsia"/>
        </w:rPr>
        <w:t xml:space="preserve"> </w:t>
      </w:r>
      <w:r w:rsidRPr="00EE3251">
        <w:t>Flash)</w:t>
      </w:r>
      <w:r w:rsidRPr="00EE3251">
        <w:t>產品開發與製造。邏輯代工服務包括：</w:t>
      </w:r>
      <w:r w:rsidRPr="00EE3251">
        <w:t>LCD</w:t>
      </w:r>
      <w:r w:rsidRPr="00EE3251">
        <w:t>驅動</w:t>
      </w:r>
      <w:r w:rsidRPr="00EE3251">
        <w:t>IC</w:t>
      </w:r>
      <w:r w:rsidRPr="00EE3251">
        <w:t>、電源管理</w:t>
      </w:r>
      <w:r w:rsidRPr="00EE3251">
        <w:t>IC</w:t>
      </w:r>
      <w:r w:rsidRPr="00EE3251">
        <w:t>、</w:t>
      </w:r>
      <w:r w:rsidRPr="00EE3251">
        <w:t>CMOS</w:t>
      </w:r>
      <w:r w:rsidRPr="00EE3251">
        <w:t>影像感測</w:t>
      </w:r>
      <w:r w:rsidRPr="00EE3251">
        <w:t>IC</w:t>
      </w:r>
      <w:r w:rsidR="00772A14">
        <w:rPr>
          <w:rFonts w:hint="eastAsia"/>
        </w:rPr>
        <w:t xml:space="preserve"> </w:t>
      </w:r>
      <w:r w:rsidRPr="00EE3251">
        <w:t>(CMOS</w:t>
      </w:r>
      <w:r w:rsidR="00772A14">
        <w:rPr>
          <w:rFonts w:hint="eastAsia"/>
        </w:rPr>
        <w:t xml:space="preserve"> </w:t>
      </w:r>
      <w:r w:rsidRPr="00EE3251">
        <w:t>Image</w:t>
      </w:r>
      <w:r w:rsidR="00772A14">
        <w:rPr>
          <w:rFonts w:hint="eastAsia"/>
        </w:rPr>
        <w:t xml:space="preserve"> </w:t>
      </w:r>
      <w:r w:rsidRPr="00EE3251">
        <w:t>Sensor)</w:t>
      </w:r>
      <w:r w:rsidRPr="00EE3251">
        <w:t>、近距離無線通訊</w:t>
      </w:r>
      <w:r w:rsidRPr="00EE3251">
        <w:t>IC</w:t>
      </w:r>
      <w:r w:rsidR="00772A14">
        <w:rPr>
          <w:rFonts w:hint="eastAsia"/>
        </w:rPr>
        <w:t xml:space="preserve"> </w:t>
      </w:r>
      <w:r w:rsidRPr="00EE3251">
        <w:t>(Near</w:t>
      </w:r>
      <w:r w:rsidR="00772A14">
        <w:rPr>
          <w:rFonts w:hint="eastAsia"/>
        </w:rPr>
        <w:t xml:space="preserve"> </w:t>
      </w:r>
      <w:r w:rsidRPr="00EE3251">
        <w:t>Field</w:t>
      </w:r>
      <w:r w:rsidR="00772A14">
        <w:rPr>
          <w:rFonts w:hint="eastAsia"/>
        </w:rPr>
        <w:t xml:space="preserve"> </w:t>
      </w:r>
      <w:r w:rsidRPr="00EE3251">
        <w:t>Communication</w:t>
      </w:r>
      <w:r w:rsidR="00772A14">
        <w:rPr>
          <w:rFonts w:hint="eastAsia"/>
        </w:rPr>
        <w:t>，</w:t>
      </w:r>
      <w:r w:rsidRPr="00EE3251">
        <w:t>NFC)</w:t>
      </w:r>
      <w:r w:rsidRPr="00EE3251">
        <w:t>、</w:t>
      </w:r>
      <w:r w:rsidRPr="00EE3251">
        <w:t>RF</w:t>
      </w:r>
      <w:r w:rsidR="00772A14">
        <w:rPr>
          <w:rFonts w:hint="eastAsia"/>
        </w:rPr>
        <w:t xml:space="preserve"> </w:t>
      </w:r>
      <w:r w:rsidRPr="00EE3251">
        <w:t>Chip</w:t>
      </w:r>
      <w:r w:rsidRPr="00EE3251">
        <w:t>及</w:t>
      </w:r>
      <w:r w:rsidRPr="00EE3251">
        <w:t>Bio-tech</w:t>
      </w:r>
      <w:r w:rsidR="00772A14">
        <w:rPr>
          <w:rFonts w:hint="eastAsia"/>
        </w:rPr>
        <w:t xml:space="preserve"> </w:t>
      </w:r>
      <w:r w:rsidRPr="00EE3251">
        <w:t>Chip</w:t>
      </w:r>
      <w:r w:rsidRPr="00EE3251">
        <w:t>等。另以</w:t>
      </w:r>
      <w:r w:rsidRPr="00EE3251">
        <w:t>8</w:t>
      </w:r>
      <w:r w:rsidRPr="00EE3251">
        <w:t>吋晶圓廠提供離散式元件如功率電晶體等代工服務。</w:t>
      </w:r>
    </w:p>
    <w:p w14:paraId="6D5B779C" w14:textId="77777777" w:rsidR="00A931EA" w:rsidRPr="00EE3251" w:rsidRDefault="00A931EA" w:rsidP="0092094F">
      <w:pPr>
        <w:kinsoku w:val="0"/>
        <w:spacing w:line="160" w:lineRule="exact"/>
        <w:ind w:firstLineChars="236" w:firstLine="567"/>
        <w:jc w:val="both"/>
        <w:rPr>
          <w:b/>
        </w:rPr>
      </w:pPr>
    </w:p>
    <w:p w14:paraId="69088578" w14:textId="77777777" w:rsidR="00A931EA" w:rsidRPr="00EE3251" w:rsidRDefault="00A931EA" w:rsidP="002D5ED4">
      <w:pPr>
        <w:pStyle w:val="affc"/>
        <w:numPr>
          <w:ilvl w:val="0"/>
          <w:numId w:val="47"/>
        </w:numPr>
        <w:kinsoku w:val="0"/>
        <w:ind w:leftChars="0"/>
        <w:jc w:val="both"/>
        <w:rPr>
          <w:rFonts w:ascii="Times New Roman"/>
          <w:b/>
          <w:sz w:val="24"/>
        </w:rPr>
      </w:pPr>
      <w:r w:rsidRPr="00EE3251">
        <w:rPr>
          <w:rFonts w:ascii="Times New Roman"/>
          <w:b/>
          <w:sz w:val="24"/>
        </w:rPr>
        <w:t>先進車系統股份有限公司</w:t>
      </w:r>
    </w:p>
    <w:p w14:paraId="06F538B8" w14:textId="34BAD52E" w:rsidR="00A931EA" w:rsidRPr="00EE3251" w:rsidRDefault="00A931EA" w:rsidP="00A931EA">
      <w:pPr>
        <w:kinsoku w:val="0"/>
        <w:spacing w:line="240" w:lineRule="auto"/>
        <w:ind w:firstLineChars="236" w:firstLine="566"/>
        <w:jc w:val="both"/>
      </w:pPr>
      <w:r w:rsidRPr="00EE3251">
        <w:t>先進車系統股份有限公司產品的銷售模式分為直接銷售與透過代理商兩種方式</w:t>
      </w:r>
      <w:r w:rsidRPr="00EE3251">
        <w:t>,</w:t>
      </w:r>
      <w:r w:rsidRPr="00EE3251">
        <w:t>銷售內容有展示套件、實車安裝勞務服務、授權金或一次性系統工程設計費用</w:t>
      </w:r>
      <w:r w:rsidRPr="00EE3251">
        <w:t>(</w:t>
      </w:r>
      <w:r w:rsidRPr="00EE3251">
        <w:t>含軟體與硬體</w:t>
      </w:r>
      <w:r w:rsidRPr="00EE3251">
        <w:t>)</w:t>
      </w:r>
      <w:r w:rsidRPr="00EE3251">
        <w:t>、權利金</w:t>
      </w:r>
      <w:r w:rsidRPr="00EE3251">
        <w:t>(</w:t>
      </w:r>
      <w:r w:rsidRPr="00EE3251">
        <w:t>每套</w:t>
      </w:r>
      <w:r w:rsidRPr="00EE3251">
        <w:t>)</w:t>
      </w:r>
      <w:r w:rsidRPr="00EE3251">
        <w:t>、量產系統套組等。銷售據點及分布有台灣、大陸、東南亞、日本與歐美等。銷售通路分為台灣與全球，主要銷售通路合作夥伴為大聯大控股</w:t>
      </w:r>
      <w:r w:rsidRPr="00EE3251">
        <w:t>(</w:t>
      </w:r>
      <w:r w:rsidRPr="00EE3251">
        <w:t>含世平、友尚、品佳、詮鼎</w:t>
      </w:r>
      <w:r w:rsidRPr="00EE3251">
        <w:t>)</w:t>
      </w:r>
      <w:r w:rsidRPr="00EE3251">
        <w:t>與中國大陸大</w:t>
      </w:r>
      <w:r w:rsidR="005E009D" w:rsidRPr="00EE3251">
        <w:t>聯</w:t>
      </w:r>
      <w:r w:rsidRPr="00EE3251">
        <w:t>大商貿等。主要客戶有全球各車廠或車用一級零件供應商。</w:t>
      </w:r>
    </w:p>
    <w:p w14:paraId="3C9D9A59" w14:textId="33A3404E" w:rsidR="00A931EA" w:rsidRDefault="00A931EA" w:rsidP="0092094F">
      <w:pPr>
        <w:kinsoku w:val="0"/>
        <w:spacing w:line="160" w:lineRule="exact"/>
        <w:ind w:firstLineChars="236" w:firstLine="566"/>
        <w:jc w:val="both"/>
      </w:pPr>
    </w:p>
    <w:p w14:paraId="50899029" w14:textId="77777777" w:rsidR="0091383B" w:rsidRPr="00CF4F69" w:rsidRDefault="0091383B" w:rsidP="002D5ED4">
      <w:pPr>
        <w:pStyle w:val="affc"/>
        <w:numPr>
          <w:ilvl w:val="0"/>
          <w:numId w:val="47"/>
        </w:numPr>
        <w:kinsoku w:val="0"/>
        <w:ind w:leftChars="0"/>
        <w:jc w:val="both"/>
        <w:rPr>
          <w:b/>
        </w:rPr>
      </w:pPr>
      <w:r w:rsidRPr="00CF4F69">
        <w:rPr>
          <w:rFonts w:ascii="Times New Roman"/>
          <w:b/>
          <w:sz w:val="24"/>
        </w:rPr>
        <w:tab/>
      </w:r>
      <w:r w:rsidRPr="00CF4F69">
        <w:rPr>
          <w:rFonts w:ascii="Times New Roman" w:hint="eastAsia"/>
          <w:b/>
          <w:sz w:val="24"/>
        </w:rPr>
        <w:t>博遠智能科技股份有限公司</w:t>
      </w:r>
    </w:p>
    <w:p w14:paraId="486C6450" w14:textId="4C4094CF" w:rsidR="0091383B" w:rsidRPr="00E802F5" w:rsidRDefault="0091383B" w:rsidP="0092094F">
      <w:pPr>
        <w:kinsoku w:val="0"/>
        <w:spacing w:line="240" w:lineRule="auto"/>
        <w:ind w:firstLineChars="236" w:firstLine="566"/>
        <w:jc w:val="both"/>
      </w:pPr>
      <w:r w:rsidRPr="00E802F5">
        <w:rPr>
          <w:rFonts w:hint="eastAsia"/>
        </w:rPr>
        <w:t>銷售模式分為租賃制、年授權制、建置</w:t>
      </w:r>
      <w:r w:rsidRPr="00E802F5">
        <w:rPr>
          <w:rFonts w:hint="eastAsia"/>
        </w:rPr>
        <w:t>/</w:t>
      </w:r>
      <w:r w:rsidRPr="00E802F5">
        <w:rPr>
          <w:rFonts w:hint="eastAsia"/>
        </w:rPr>
        <w:t>買斷制</w:t>
      </w:r>
      <w:r w:rsidRPr="00E802F5">
        <w:rPr>
          <w:rFonts w:hint="eastAsia"/>
        </w:rPr>
        <w:t>:</w:t>
      </w:r>
      <w:r w:rsidRPr="00E802F5">
        <w:rPr>
          <w:rFonts w:hint="eastAsia"/>
        </w:rPr>
        <w:t>對於新客戶要快速導入，租賃制可提供最低進入門檻，下單到上線平均可以在</w:t>
      </w:r>
      <w:r w:rsidRPr="00E802F5">
        <w:rPr>
          <w:rFonts w:hint="eastAsia"/>
        </w:rPr>
        <w:t>2</w:t>
      </w:r>
      <w:r w:rsidRPr="00E802F5">
        <w:rPr>
          <w:rFonts w:hint="eastAsia"/>
        </w:rPr>
        <w:t>周以內完成，對於預算有限或有急迫性需求的客戶，可以在短時間內獲得成效，不用一開始投入大筆預算建置，導入的期程也從一般建置案</w:t>
      </w:r>
      <w:r w:rsidRPr="00E802F5">
        <w:rPr>
          <w:rFonts w:hint="eastAsia"/>
        </w:rPr>
        <w:t>12-18</w:t>
      </w:r>
      <w:r w:rsidRPr="00E802F5">
        <w:rPr>
          <w:rFonts w:hint="eastAsia"/>
        </w:rPr>
        <w:t>個月縮短到</w:t>
      </w:r>
      <w:r w:rsidRPr="00E802F5">
        <w:rPr>
          <w:rFonts w:hint="eastAsia"/>
        </w:rPr>
        <w:t>1</w:t>
      </w:r>
      <w:r w:rsidRPr="00E802F5">
        <w:rPr>
          <w:rFonts w:hint="eastAsia"/>
        </w:rPr>
        <w:t>個月以內，但對於長期使用者而言，租賃方式長遠來算費用仍較高，當客戶熟悉產品並確認需求後，會傾向採用授權或買斷的方式，對於有短期需求或無資訊能力的單位，可免去伺服器機房的建置管理與設備的維護保固。</w:t>
      </w:r>
    </w:p>
    <w:p w14:paraId="01512EBA" w14:textId="77777777" w:rsidR="0091383B" w:rsidRPr="00E802F5" w:rsidRDefault="0091383B" w:rsidP="0092094F">
      <w:pPr>
        <w:kinsoku w:val="0"/>
        <w:spacing w:line="240" w:lineRule="auto"/>
        <w:ind w:firstLineChars="236" w:firstLine="566"/>
        <w:jc w:val="both"/>
      </w:pPr>
      <w:r w:rsidRPr="00E802F5">
        <w:rPr>
          <w:rFonts w:hint="eastAsia"/>
        </w:rPr>
        <w:t>年授權制適合長期使用客戶，兼顧初期投入經費與長期維護需求，這是對客戶最有利的方案，軟體採年授權攤提費用，並具有持續更新升級服務，硬體採購買加保固費用，此方案對公司可帶來長期穩定的收入。</w:t>
      </w:r>
    </w:p>
    <w:p w14:paraId="227A4AFF" w14:textId="77777777" w:rsidR="0091383B" w:rsidRDefault="0091383B" w:rsidP="0092094F">
      <w:pPr>
        <w:kinsoku w:val="0"/>
        <w:spacing w:line="240" w:lineRule="auto"/>
        <w:ind w:firstLineChars="236" w:firstLine="566"/>
        <w:jc w:val="both"/>
      </w:pPr>
      <w:r w:rsidRPr="00E802F5">
        <w:rPr>
          <w:rFonts w:hint="eastAsia"/>
        </w:rPr>
        <w:t>建置</w:t>
      </w:r>
      <w:r w:rsidRPr="00E802F5">
        <w:rPr>
          <w:rFonts w:hint="eastAsia"/>
        </w:rPr>
        <w:t>/</w:t>
      </w:r>
      <w:r w:rsidRPr="00E802F5">
        <w:rPr>
          <w:rFonts w:hint="eastAsia"/>
        </w:rPr>
        <w:t>買斷制</w:t>
      </w:r>
      <w:r>
        <w:rPr>
          <w:rFonts w:hint="eastAsia"/>
        </w:rPr>
        <w:t>在</w:t>
      </w:r>
      <w:r w:rsidRPr="00E802F5">
        <w:rPr>
          <w:rFonts w:hint="eastAsia"/>
        </w:rPr>
        <w:t>傳統大部分客戶會採用此方案，透過一次性費用採購，之後編列軟硬體維護費，採購的需求經費最高且經營期程較長，但後續每年費用較低。</w:t>
      </w:r>
    </w:p>
    <w:p w14:paraId="652A258F" w14:textId="77777777" w:rsidR="0091383B" w:rsidRPr="00EE3251" w:rsidRDefault="0091383B" w:rsidP="0092094F">
      <w:pPr>
        <w:kinsoku w:val="0"/>
        <w:spacing w:line="160" w:lineRule="exact"/>
        <w:ind w:firstLineChars="236" w:firstLine="566"/>
        <w:jc w:val="both"/>
      </w:pPr>
    </w:p>
    <w:p w14:paraId="0537253F" w14:textId="7847DCA9" w:rsidR="00A931EA" w:rsidRPr="00142EB9" w:rsidRDefault="00A931EA" w:rsidP="002D5ED4">
      <w:pPr>
        <w:numPr>
          <w:ilvl w:val="0"/>
          <w:numId w:val="43"/>
        </w:numPr>
        <w:kinsoku w:val="0"/>
        <w:spacing w:line="240" w:lineRule="auto"/>
        <w:ind w:left="284" w:firstLine="0"/>
        <w:jc w:val="both"/>
        <w:rPr>
          <w:b/>
        </w:rPr>
      </w:pPr>
      <w:r w:rsidRPr="00142EB9">
        <w:rPr>
          <w:b/>
        </w:rPr>
        <w:t>銷售據點及分布</w:t>
      </w:r>
    </w:p>
    <w:p w14:paraId="2F9C9E5B" w14:textId="77777777" w:rsidR="00A931EA" w:rsidRPr="00EE3251" w:rsidRDefault="00A931EA" w:rsidP="002D5ED4">
      <w:pPr>
        <w:pStyle w:val="affc"/>
        <w:numPr>
          <w:ilvl w:val="0"/>
          <w:numId w:val="47"/>
        </w:numPr>
        <w:kinsoku w:val="0"/>
        <w:ind w:leftChars="0"/>
        <w:jc w:val="both"/>
        <w:rPr>
          <w:rFonts w:ascii="Times New Roman"/>
          <w:b/>
          <w:sz w:val="24"/>
        </w:rPr>
      </w:pPr>
      <w:r w:rsidRPr="00EE3251">
        <w:rPr>
          <w:rFonts w:ascii="Times New Roman"/>
          <w:b/>
          <w:sz w:val="24"/>
        </w:rPr>
        <w:t>力晶積成電子製造股份有限公司</w:t>
      </w:r>
    </w:p>
    <w:p w14:paraId="2673D2F1" w14:textId="4CB859CB" w:rsidR="00A931EA" w:rsidRDefault="00CF25AB" w:rsidP="00A931EA">
      <w:pPr>
        <w:kinsoku w:val="0"/>
        <w:spacing w:afterLines="50" w:after="120" w:line="240" w:lineRule="auto"/>
        <w:ind w:firstLineChars="236" w:firstLine="566"/>
        <w:jc w:val="both"/>
      </w:pPr>
      <w:r w:rsidRPr="00CF25AB">
        <w:rPr>
          <w:rFonts w:hint="eastAsia"/>
        </w:rPr>
        <w:t>力積電為目前全球唯一提供全方位記憶體產品線代工之晶圓廠</w:t>
      </w:r>
      <w:r w:rsidR="00A931EA" w:rsidRPr="00EE3251">
        <w:t>。同時，提供客製化的邏輯晶圓代工服務，成為世界級大廠的最佳合作夥伴。主要商品及服務之銷售地區為亞洲及</w:t>
      </w:r>
      <w:r w:rsidR="00C7149B" w:rsidRPr="00EE3251">
        <w:t>美</w:t>
      </w:r>
      <w:r w:rsidR="00A931EA" w:rsidRPr="00EE3251">
        <w:t>歐等地區</w:t>
      </w:r>
      <w:r w:rsidR="00C7149B">
        <w:rPr>
          <w:rFonts w:hint="eastAsia"/>
        </w:rPr>
        <w:t>，</w:t>
      </w:r>
      <w:r w:rsidR="00A931EA" w:rsidRPr="00EE3251">
        <w:t>各區域銷售統計請參考</w:t>
      </w:r>
      <w:r w:rsidR="009E4CA4">
        <w:fldChar w:fldCharType="begin"/>
      </w:r>
      <w:r w:rsidR="009E4CA4">
        <w:instrText xml:space="preserve"> REF _Ref38879277 \h </w:instrText>
      </w:r>
      <w:r w:rsidR="009E4CA4">
        <w:fldChar w:fldCharType="separate"/>
      </w:r>
      <w:r w:rsidR="0082588F" w:rsidRPr="005626D5">
        <w:rPr>
          <w:rFonts w:asciiTheme="majorEastAsia" w:eastAsiaTheme="majorEastAsia" w:hAnsiTheme="majorEastAsia" w:hint="eastAsia"/>
        </w:rPr>
        <w:t>表</w:t>
      </w:r>
      <w:r w:rsidR="0082588F" w:rsidRPr="005626D5">
        <w:rPr>
          <w:rFonts w:eastAsiaTheme="majorEastAsia"/>
        </w:rPr>
        <w:t>1.</w:t>
      </w:r>
      <w:r w:rsidR="0082588F">
        <w:rPr>
          <w:rFonts w:eastAsiaTheme="majorEastAsia"/>
          <w:noProof/>
        </w:rPr>
        <w:t>9</w:t>
      </w:r>
      <w:r w:rsidR="009E4CA4">
        <w:fldChar w:fldCharType="end"/>
      </w:r>
      <w:r w:rsidR="00A931EA" w:rsidRPr="00EE3251">
        <w:t>：</w:t>
      </w:r>
    </w:p>
    <w:p w14:paraId="42FA5F21" w14:textId="5218136B" w:rsidR="005626D5" w:rsidRPr="005626D5" w:rsidRDefault="005626D5" w:rsidP="005626D5">
      <w:pPr>
        <w:pStyle w:val="aff2"/>
        <w:rPr>
          <w:rFonts w:asciiTheme="majorEastAsia" w:eastAsiaTheme="majorEastAsia" w:hAnsiTheme="majorEastAsia"/>
        </w:rPr>
      </w:pPr>
      <w:bookmarkStart w:id="41" w:name="_Ref38879277"/>
      <w:bookmarkStart w:id="42" w:name="_Toc37925920"/>
      <w:bookmarkStart w:id="43" w:name="_Toc38882181"/>
      <w:r w:rsidRPr="005626D5">
        <w:rPr>
          <w:rFonts w:asciiTheme="majorEastAsia" w:eastAsiaTheme="majorEastAsia" w:hAnsiTheme="majorEastAsia" w:hint="eastAsia"/>
        </w:rPr>
        <w:t>表</w:t>
      </w:r>
      <w:r w:rsidRPr="005626D5">
        <w:rPr>
          <w:rFonts w:eastAsiaTheme="majorEastAsia"/>
        </w:rPr>
        <w:t>1.</w:t>
      </w:r>
      <w:r w:rsidRPr="005626D5">
        <w:rPr>
          <w:rFonts w:eastAsiaTheme="majorEastAsia"/>
        </w:rPr>
        <w:fldChar w:fldCharType="begin"/>
      </w:r>
      <w:r w:rsidRPr="005626D5">
        <w:rPr>
          <w:rFonts w:eastAsiaTheme="majorEastAsia"/>
        </w:rPr>
        <w:instrText xml:space="preserve"> SEQ </w:instrText>
      </w:r>
      <w:r w:rsidRPr="005626D5">
        <w:rPr>
          <w:rFonts w:eastAsiaTheme="majorEastAsia"/>
        </w:rPr>
        <w:instrText>表</w:instrText>
      </w:r>
      <w:r w:rsidRPr="005626D5">
        <w:rPr>
          <w:rFonts w:eastAsiaTheme="majorEastAsia"/>
        </w:rPr>
        <w:instrText xml:space="preserve">1. \* ARABIC </w:instrText>
      </w:r>
      <w:r w:rsidRPr="005626D5">
        <w:rPr>
          <w:rFonts w:eastAsiaTheme="majorEastAsia"/>
        </w:rPr>
        <w:fldChar w:fldCharType="separate"/>
      </w:r>
      <w:r w:rsidR="0082588F">
        <w:rPr>
          <w:rFonts w:eastAsiaTheme="majorEastAsia"/>
          <w:noProof/>
        </w:rPr>
        <w:t>9</w:t>
      </w:r>
      <w:r w:rsidRPr="005626D5">
        <w:rPr>
          <w:rFonts w:eastAsiaTheme="majorEastAsia"/>
        </w:rPr>
        <w:fldChar w:fldCharType="end"/>
      </w:r>
      <w:bookmarkEnd w:id="41"/>
      <w:r w:rsidRPr="005626D5">
        <w:rPr>
          <w:rFonts w:asciiTheme="majorEastAsia" w:eastAsiaTheme="majorEastAsia" w:hAnsiTheme="majorEastAsia"/>
        </w:rPr>
        <w:t>力積電近三年銷售統計</w:t>
      </w:r>
      <w:bookmarkEnd w:id="42"/>
      <w:bookmarkEnd w:id="43"/>
    </w:p>
    <w:tbl>
      <w:tblPr>
        <w:tblpPr w:leftFromText="180" w:rightFromText="180" w:vertAnchor="text" w:horzAnchor="margin" w:tblpY="97"/>
        <w:tblW w:w="9100" w:type="dxa"/>
        <w:tblCellMar>
          <w:left w:w="28" w:type="dxa"/>
          <w:right w:w="28" w:type="dxa"/>
        </w:tblCellMar>
        <w:tblLook w:val="04A0" w:firstRow="1" w:lastRow="0" w:firstColumn="1" w:lastColumn="0" w:noHBand="0" w:noVBand="1"/>
      </w:tblPr>
      <w:tblGrid>
        <w:gridCol w:w="960"/>
        <w:gridCol w:w="960"/>
        <w:gridCol w:w="1320"/>
        <w:gridCol w:w="960"/>
        <w:gridCol w:w="1420"/>
        <w:gridCol w:w="960"/>
        <w:gridCol w:w="1560"/>
        <w:gridCol w:w="960"/>
      </w:tblGrid>
      <w:tr w:rsidR="005626D5" w:rsidRPr="00EE3251" w14:paraId="2CE0817D" w14:textId="77777777" w:rsidTr="005626D5">
        <w:trPr>
          <w:trHeight w:val="350"/>
        </w:trPr>
        <w:tc>
          <w:tcPr>
            <w:tcW w:w="1920" w:type="dxa"/>
            <w:gridSpan w:val="2"/>
            <w:tcBorders>
              <w:top w:val="single" w:sz="12" w:space="0" w:color="auto"/>
              <w:left w:val="single" w:sz="12" w:space="0" w:color="auto"/>
              <w:bottom w:val="nil"/>
              <w:right w:val="single" w:sz="8" w:space="0" w:color="000000"/>
            </w:tcBorders>
            <w:shd w:val="clear" w:color="auto" w:fill="auto"/>
            <w:vAlign w:val="center"/>
            <w:hideMark/>
          </w:tcPr>
          <w:p w14:paraId="0AE791CB" w14:textId="77777777" w:rsidR="005626D5" w:rsidRPr="00EE3251" w:rsidRDefault="005626D5" w:rsidP="005626D5">
            <w:pPr>
              <w:widowControl/>
              <w:snapToGrid w:val="0"/>
              <w:spacing w:line="240" w:lineRule="auto"/>
              <w:ind w:firstLineChars="300" w:firstLine="721"/>
              <w:textAlignment w:val="auto"/>
              <w:rPr>
                <w:b/>
                <w:color w:val="000000"/>
              </w:rPr>
            </w:pPr>
            <w:r w:rsidRPr="00EE3251">
              <w:rPr>
                <w:b/>
                <w:color w:val="000000"/>
              </w:rPr>
              <w:t>年度</w:t>
            </w:r>
          </w:p>
        </w:tc>
        <w:tc>
          <w:tcPr>
            <w:tcW w:w="2280" w:type="dxa"/>
            <w:gridSpan w:val="2"/>
            <w:tcBorders>
              <w:top w:val="single" w:sz="12" w:space="0" w:color="auto"/>
              <w:left w:val="nil"/>
              <w:bottom w:val="single" w:sz="8" w:space="0" w:color="000000"/>
              <w:right w:val="single" w:sz="8" w:space="0" w:color="000000"/>
            </w:tcBorders>
            <w:shd w:val="clear" w:color="auto" w:fill="auto"/>
            <w:vAlign w:val="center"/>
            <w:hideMark/>
          </w:tcPr>
          <w:p w14:paraId="70D0C0AE" w14:textId="77777777" w:rsidR="005626D5" w:rsidRPr="00EE3251" w:rsidRDefault="005626D5" w:rsidP="005626D5">
            <w:pPr>
              <w:widowControl/>
              <w:snapToGrid w:val="0"/>
              <w:spacing w:line="240" w:lineRule="auto"/>
              <w:jc w:val="center"/>
              <w:textAlignment w:val="auto"/>
              <w:rPr>
                <w:b/>
                <w:color w:val="000000"/>
              </w:rPr>
            </w:pPr>
            <w:r w:rsidRPr="00EE3251">
              <w:rPr>
                <w:b/>
                <w:color w:val="000000"/>
              </w:rPr>
              <w:t>107</w:t>
            </w:r>
            <w:r w:rsidRPr="00EE3251">
              <w:rPr>
                <w:b/>
                <w:color w:val="000000"/>
              </w:rPr>
              <w:t>年度</w:t>
            </w:r>
          </w:p>
        </w:tc>
        <w:tc>
          <w:tcPr>
            <w:tcW w:w="2380" w:type="dxa"/>
            <w:gridSpan w:val="2"/>
            <w:tcBorders>
              <w:top w:val="single" w:sz="12" w:space="0" w:color="auto"/>
              <w:left w:val="nil"/>
              <w:bottom w:val="single" w:sz="8" w:space="0" w:color="000000"/>
              <w:right w:val="single" w:sz="8" w:space="0" w:color="000000"/>
            </w:tcBorders>
            <w:shd w:val="clear" w:color="auto" w:fill="auto"/>
            <w:vAlign w:val="center"/>
            <w:hideMark/>
          </w:tcPr>
          <w:p w14:paraId="137CCC4C" w14:textId="77777777" w:rsidR="005626D5" w:rsidRPr="00EE3251" w:rsidRDefault="005626D5" w:rsidP="005626D5">
            <w:pPr>
              <w:widowControl/>
              <w:snapToGrid w:val="0"/>
              <w:spacing w:line="240" w:lineRule="auto"/>
              <w:jc w:val="center"/>
              <w:textAlignment w:val="auto"/>
              <w:rPr>
                <w:b/>
                <w:color w:val="000000"/>
              </w:rPr>
            </w:pPr>
            <w:r w:rsidRPr="00EE3251">
              <w:rPr>
                <w:b/>
                <w:color w:val="000000"/>
              </w:rPr>
              <w:t>106</w:t>
            </w:r>
            <w:r w:rsidRPr="00EE3251">
              <w:rPr>
                <w:b/>
                <w:color w:val="000000"/>
              </w:rPr>
              <w:t>年度</w:t>
            </w:r>
          </w:p>
        </w:tc>
        <w:tc>
          <w:tcPr>
            <w:tcW w:w="2520" w:type="dxa"/>
            <w:gridSpan w:val="2"/>
            <w:tcBorders>
              <w:top w:val="single" w:sz="12" w:space="0" w:color="auto"/>
              <w:left w:val="nil"/>
              <w:bottom w:val="single" w:sz="8" w:space="0" w:color="000000"/>
              <w:right w:val="single" w:sz="12" w:space="0" w:color="auto"/>
            </w:tcBorders>
            <w:shd w:val="clear" w:color="auto" w:fill="auto"/>
            <w:vAlign w:val="center"/>
            <w:hideMark/>
          </w:tcPr>
          <w:p w14:paraId="35B64777" w14:textId="77777777" w:rsidR="005626D5" w:rsidRPr="00EE3251" w:rsidRDefault="005626D5" w:rsidP="005626D5">
            <w:pPr>
              <w:widowControl/>
              <w:snapToGrid w:val="0"/>
              <w:spacing w:line="240" w:lineRule="auto"/>
              <w:jc w:val="center"/>
              <w:textAlignment w:val="auto"/>
              <w:rPr>
                <w:b/>
                <w:color w:val="000000"/>
              </w:rPr>
            </w:pPr>
            <w:r w:rsidRPr="00EE3251">
              <w:rPr>
                <w:b/>
                <w:color w:val="000000"/>
              </w:rPr>
              <w:t>105</w:t>
            </w:r>
            <w:r w:rsidRPr="00EE3251">
              <w:rPr>
                <w:b/>
                <w:color w:val="000000"/>
              </w:rPr>
              <w:t>年度</w:t>
            </w:r>
          </w:p>
        </w:tc>
      </w:tr>
      <w:tr w:rsidR="005626D5" w:rsidRPr="00EE3251" w14:paraId="186597BB" w14:textId="77777777" w:rsidTr="005626D5">
        <w:trPr>
          <w:trHeight w:val="350"/>
        </w:trPr>
        <w:tc>
          <w:tcPr>
            <w:tcW w:w="1920" w:type="dxa"/>
            <w:gridSpan w:val="2"/>
            <w:tcBorders>
              <w:top w:val="nil"/>
              <w:left w:val="single" w:sz="12" w:space="0" w:color="auto"/>
              <w:bottom w:val="single" w:sz="8" w:space="0" w:color="000000"/>
              <w:right w:val="single" w:sz="8" w:space="0" w:color="000000"/>
            </w:tcBorders>
            <w:shd w:val="clear" w:color="auto" w:fill="auto"/>
            <w:vAlign w:val="center"/>
            <w:hideMark/>
          </w:tcPr>
          <w:p w14:paraId="3BD46969" w14:textId="77777777" w:rsidR="005626D5" w:rsidRPr="00EE3251" w:rsidRDefault="005626D5" w:rsidP="005626D5">
            <w:pPr>
              <w:widowControl/>
              <w:snapToGrid w:val="0"/>
              <w:spacing w:line="240" w:lineRule="auto"/>
              <w:textAlignment w:val="auto"/>
              <w:rPr>
                <w:b/>
                <w:color w:val="000000"/>
              </w:rPr>
            </w:pPr>
            <w:r w:rsidRPr="00EE3251">
              <w:rPr>
                <w:b/>
                <w:color w:val="000000"/>
                <w:lang w:eastAsia="zh-CN"/>
              </w:rPr>
              <w:t>項目</w:t>
            </w:r>
          </w:p>
        </w:tc>
        <w:tc>
          <w:tcPr>
            <w:tcW w:w="1320" w:type="dxa"/>
            <w:tcBorders>
              <w:top w:val="nil"/>
              <w:left w:val="nil"/>
              <w:bottom w:val="single" w:sz="8" w:space="0" w:color="000000"/>
              <w:right w:val="single" w:sz="8" w:space="0" w:color="000000"/>
            </w:tcBorders>
            <w:shd w:val="clear" w:color="auto" w:fill="auto"/>
            <w:vAlign w:val="center"/>
            <w:hideMark/>
          </w:tcPr>
          <w:p w14:paraId="5EDCA22E" w14:textId="77777777" w:rsidR="005626D5" w:rsidRPr="00EE3251" w:rsidRDefault="005626D5" w:rsidP="005626D5">
            <w:pPr>
              <w:widowControl/>
              <w:snapToGrid w:val="0"/>
              <w:spacing w:line="240" w:lineRule="auto"/>
              <w:ind w:firstLineChars="100" w:firstLine="240"/>
              <w:textAlignment w:val="auto"/>
              <w:rPr>
                <w:b/>
                <w:color w:val="000000"/>
              </w:rPr>
            </w:pPr>
            <w:r w:rsidRPr="00EE3251">
              <w:rPr>
                <w:b/>
                <w:color w:val="000000"/>
                <w:lang w:eastAsia="zh-CN"/>
              </w:rPr>
              <w:t>銷售額</w:t>
            </w:r>
          </w:p>
        </w:tc>
        <w:tc>
          <w:tcPr>
            <w:tcW w:w="960" w:type="dxa"/>
            <w:tcBorders>
              <w:top w:val="nil"/>
              <w:left w:val="nil"/>
              <w:bottom w:val="single" w:sz="8" w:space="0" w:color="000000"/>
              <w:right w:val="single" w:sz="8" w:space="0" w:color="000000"/>
            </w:tcBorders>
            <w:shd w:val="clear" w:color="auto" w:fill="auto"/>
            <w:vAlign w:val="center"/>
            <w:hideMark/>
          </w:tcPr>
          <w:p w14:paraId="5146B206" w14:textId="77777777" w:rsidR="005626D5" w:rsidRPr="00EE3251" w:rsidRDefault="005626D5" w:rsidP="005626D5">
            <w:pPr>
              <w:widowControl/>
              <w:snapToGrid w:val="0"/>
              <w:spacing w:line="240" w:lineRule="auto"/>
              <w:ind w:firstLineChars="100" w:firstLine="240"/>
              <w:textAlignment w:val="auto"/>
              <w:rPr>
                <w:b/>
                <w:color w:val="000000"/>
              </w:rPr>
            </w:pPr>
            <w:r w:rsidRPr="00EE3251">
              <w:rPr>
                <w:b/>
                <w:color w:val="000000"/>
              </w:rPr>
              <w:t>%</w:t>
            </w:r>
          </w:p>
        </w:tc>
        <w:tc>
          <w:tcPr>
            <w:tcW w:w="1420" w:type="dxa"/>
            <w:tcBorders>
              <w:top w:val="nil"/>
              <w:left w:val="nil"/>
              <w:bottom w:val="single" w:sz="8" w:space="0" w:color="000000"/>
              <w:right w:val="single" w:sz="8" w:space="0" w:color="000000"/>
            </w:tcBorders>
            <w:shd w:val="clear" w:color="auto" w:fill="auto"/>
            <w:vAlign w:val="center"/>
            <w:hideMark/>
          </w:tcPr>
          <w:p w14:paraId="20287EED" w14:textId="77777777" w:rsidR="005626D5" w:rsidRPr="00EE3251" w:rsidRDefault="005626D5" w:rsidP="005626D5">
            <w:pPr>
              <w:widowControl/>
              <w:snapToGrid w:val="0"/>
              <w:spacing w:line="240" w:lineRule="auto"/>
              <w:ind w:firstLineChars="100" w:firstLine="240"/>
              <w:textAlignment w:val="auto"/>
              <w:rPr>
                <w:b/>
                <w:color w:val="000000"/>
              </w:rPr>
            </w:pPr>
            <w:r w:rsidRPr="00EE3251">
              <w:rPr>
                <w:b/>
                <w:color w:val="000000"/>
                <w:lang w:eastAsia="zh-CN"/>
              </w:rPr>
              <w:t>銷售額</w:t>
            </w:r>
          </w:p>
        </w:tc>
        <w:tc>
          <w:tcPr>
            <w:tcW w:w="960" w:type="dxa"/>
            <w:tcBorders>
              <w:top w:val="nil"/>
              <w:left w:val="nil"/>
              <w:bottom w:val="single" w:sz="8" w:space="0" w:color="000000"/>
              <w:right w:val="single" w:sz="8" w:space="0" w:color="000000"/>
            </w:tcBorders>
            <w:shd w:val="clear" w:color="auto" w:fill="auto"/>
            <w:vAlign w:val="center"/>
            <w:hideMark/>
          </w:tcPr>
          <w:p w14:paraId="4C9A0F68" w14:textId="77777777" w:rsidR="005626D5" w:rsidRPr="00EE3251" w:rsidRDefault="005626D5" w:rsidP="005626D5">
            <w:pPr>
              <w:widowControl/>
              <w:snapToGrid w:val="0"/>
              <w:spacing w:line="240" w:lineRule="auto"/>
              <w:ind w:firstLineChars="100" w:firstLine="240"/>
              <w:textAlignment w:val="auto"/>
              <w:rPr>
                <w:b/>
                <w:color w:val="000000"/>
              </w:rPr>
            </w:pPr>
            <w:r w:rsidRPr="00EE3251">
              <w:rPr>
                <w:b/>
                <w:color w:val="000000"/>
              </w:rPr>
              <w:t>%</w:t>
            </w:r>
          </w:p>
        </w:tc>
        <w:tc>
          <w:tcPr>
            <w:tcW w:w="1560" w:type="dxa"/>
            <w:tcBorders>
              <w:top w:val="nil"/>
              <w:left w:val="nil"/>
              <w:bottom w:val="single" w:sz="8" w:space="0" w:color="000000"/>
              <w:right w:val="single" w:sz="8" w:space="0" w:color="000000"/>
            </w:tcBorders>
            <w:shd w:val="clear" w:color="auto" w:fill="auto"/>
            <w:vAlign w:val="center"/>
            <w:hideMark/>
          </w:tcPr>
          <w:p w14:paraId="4D4DE34B" w14:textId="77777777" w:rsidR="005626D5" w:rsidRPr="00EE3251" w:rsidRDefault="005626D5" w:rsidP="005626D5">
            <w:pPr>
              <w:widowControl/>
              <w:snapToGrid w:val="0"/>
              <w:spacing w:line="240" w:lineRule="auto"/>
              <w:ind w:firstLineChars="100" w:firstLine="240"/>
              <w:textAlignment w:val="auto"/>
              <w:rPr>
                <w:b/>
                <w:color w:val="000000"/>
              </w:rPr>
            </w:pPr>
            <w:r w:rsidRPr="00EE3251">
              <w:rPr>
                <w:b/>
                <w:color w:val="000000"/>
                <w:lang w:eastAsia="zh-CN"/>
              </w:rPr>
              <w:t>銷售額</w:t>
            </w:r>
          </w:p>
        </w:tc>
        <w:tc>
          <w:tcPr>
            <w:tcW w:w="960" w:type="dxa"/>
            <w:tcBorders>
              <w:top w:val="nil"/>
              <w:left w:val="nil"/>
              <w:bottom w:val="single" w:sz="8" w:space="0" w:color="000000"/>
              <w:right w:val="single" w:sz="12" w:space="0" w:color="auto"/>
            </w:tcBorders>
            <w:shd w:val="clear" w:color="auto" w:fill="auto"/>
            <w:vAlign w:val="center"/>
            <w:hideMark/>
          </w:tcPr>
          <w:p w14:paraId="40159E45" w14:textId="77777777" w:rsidR="005626D5" w:rsidRPr="00EE3251" w:rsidRDefault="005626D5" w:rsidP="005626D5">
            <w:pPr>
              <w:widowControl/>
              <w:snapToGrid w:val="0"/>
              <w:spacing w:line="240" w:lineRule="auto"/>
              <w:ind w:firstLineChars="100" w:firstLine="240"/>
              <w:textAlignment w:val="auto"/>
              <w:rPr>
                <w:b/>
                <w:color w:val="000000"/>
              </w:rPr>
            </w:pPr>
            <w:r w:rsidRPr="00EE3251">
              <w:rPr>
                <w:b/>
                <w:color w:val="000000"/>
              </w:rPr>
              <w:t>%</w:t>
            </w:r>
          </w:p>
        </w:tc>
      </w:tr>
      <w:tr w:rsidR="005626D5" w:rsidRPr="00EE3251" w14:paraId="17E84C1C" w14:textId="77777777" w:rsidTr="005626D5">
        <w:trPr>
          <w:trHeight w:val="350"/>
        </w:trPr>
        <w:tc>
          <w:tcPr>
            <w:tcW w:w="1920" w:type="dxa"/>
            <w:gridSpan w:val="2"/>
            <w:tcBorders>
              <w:top w:val="single" w:sz="8" w:space="0" w:color="000000"/>
              <w:left w:val="single" w:sz="12" w:space="0" w:color="auto"/>
              <w:bottom w:val="single" w:sz="8" w:space="0" w:color="000000"/>
              <w:right w:val="single" w:sz="8" w:space="0" w:color="000000"/>
            </w:tcBorders>
            <w:shd w:val="clear" w:color="auto" w:fill="auto"/>
            <w:vAlign w:val="center"/>
            <w:hideMark/>
          </w:tcPr>
          <w:p w14:paraId="0C7AB289" w14:textId="77777777" w:rsidR="005626D5" w:rsidRPr="00EE3251" w:rsidRDefault="005626D5" w:rsidP="005626D5">
            <w:pPr>
              <w:widowControl/>
              <w:snapToGrid w:val="0"/>
              <w:spacing w:line="240" w:lineRule="auto"/>
              <w:textAlignment w:val="auto"/>
              <w:rPr>
                <w:b/>
                <w:color w:val="000000"/>
              </w:rPr>
            </w:pPr>
            <w:r w:rsidRPr="00EE3251">
              <w:rPr>
                <w:b/>
                <w:color w:val="000000"/>
                <w:lang w:eastAsia="zh-CN"/>
              </w:rPr>
              <w:t>內銷</w:t>
            </w:r>
          </w:p>
        </w:tc>
        <w:tc>
          <w:tcPr>
            <w:tcW w:w="1320" w:type="dxa"/>
            <w:tcBorders>
              <w:top w:val="nil"/>
              <w:left w:val="nil"/>
              <w:bottom w:val="single" w:sz="8" w:space="0" w:color="000000"/>
              <w:right w:val="single" w:sz="8" w:space="0" w:color="000000"/>
            </w:tcBorders>
            <w:shd w:val="clear" w:color="auto" w:fill="auto"/>
            <w:vAlign w:val="center"/>
            <w:hideMark/>
          </w:tcPr>
          <w:p w14:paraId="5A1FDDD3" w14:textId="77777777" w:rsidR="005626D5" w:rsidRPr="00EE3251" w:rsidRDefault="005626D5" w:rsidP="005626D5">
            <w:pPr>
              <w:widowControl/>
              <w:snapToGrid w:val="0"/>
              <w:spacing w:line="240" w:lineRule="auto"/>
              <w:jc w:val="center"/>
              <w:textAlignment w:val="auto"/>
              <w:rPr>
                <w:color w:val="000000"/>
              </w:rPr>
            </w:pPr>
            <w:r w:rsidRPr="00EE3251">
              <w:rPr>
                <w:color w:val="000000"/>
              </w:rPr>
              <w:t>6,250,432</w:t>
            </w:r>
          </w:p>
        </w:tc>
        <w:tc>
          <w:tcPr>
            <w:tcW w:w="960" w:type="dxa"/>
            <w:tcBorders>
              <w:top w:val="nil"/>
              <w:left w:val="nil"/>
              <w:bottom w:val="single" w:sz="8" w:space="0" w:color="000000"/>
              <w:right w:val="single" w:sz="8" w:space="0" w:color="000000"/>
            </w:tcBorders>
            <w:shd w:val="clear" w:color="auto" w:fill="auto"/>
            <w:vAlign w:val="center"/>
            <w:hideMark/>
          </w:tcPr>
          <w:p w14:paraId="138DE05D" w14:textId="77777777" w:rsidR="005626D5" w:rsidRPr="00EE3251" w:rsidRDefault="005626D5" w:rsidP="005626D5">
            <w:pPr>
              <w:widowControl/>
              <w:snapToGrid w:val="0"/>
              <w:spacing w:line="240" w:lineRule="auto"/>
              <w:jc w:val="center"/>
              <w:textAlignment w:val="auto"/>
              <w:rPr>
                <w:color w:val="000000"/>
              </w:rPr>
            </w:pPr>
            <w:r w:rsidRPr="00EE3251">
              <w:rPr>
                <w:color w:val="000000"/>
              </w:rPr>
              <w:t>81.84</w:t>
            </w:r>
          </w:p>
        </w:tc>
        <w:tc>
          <w:tcPr>
            <w:tcW w:w="1420" w:type="dxa"/>
            <w:tcBorders>
              <w:top w:val="nil"/>
              <w:left w:val="nil"/>
              <w:bottom w:val="single" w:sz="8" w:space="0" w:color="000000"/>
              <w:right w:val="single" w:sz="8" w:space="0" w:color="000000"/>
            </w:tcBorders>
            <w:shd w:val="clear" w:color="auto" w:fill="auto"/>
            <w:vAlign w:val="center"/>
            <w:hideMark/>
          </w:tcPr>
          <w:p w14:paraId="44E51B2A"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5,211,787</w:t>
            </w:r>
          </w:p>
        </w:tc>
        <w:tc>
          <w:tcPr>
            <w:tcW w:w="960" w:type="dxa"/>
            <w:tcBorders>
              <w:top w:val="nil"/>
              <w:left w:val="nil"/>
              <w:bottom w:val="single" w:sz="8" w:space="0" w:color="000000"/>
              <w:right w:val="single" w:sz="8" w:space="0" w:color="000000"/>
            </w:tcBorders>
            <w:shd w:val="clear" w:color="auto" w:fill="auto"/>
            <w:vAlign w:val="center"/>
            <w:hideMark/>
          </w:tcPr>
          <w:p w14:paraId="244FE9C2"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83.57</w:t>
            </w:r>
          </w:p>
        </w:tc>
        <w:tc>
          <w:tcPr>
            <w:tcW w:w="1560" w:type="dxa"/>
            <w:tcBorders>
              <w:top w:val="nil"/>
              <w:left w:val="nil"/>
              <w:bottom w:val="single" w:sz="8" w:space="0" w:color="000000"/>
              <w:right w:val="single" w:sz="8" w:space="0" w:color="000000"/>
            </w:tcBorders>
            <w:shd w:val="clear" w:color="auto" w:fill="auto"/>
            <w:vAlign w:val="center"/>
          </w:tcPr>
          <w:p w14:paraId="28C7869A"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5,103,070</w:t>
            </w:r>
          </w:p>
        </w:tc>
        <w:tc>
          <w:tcPr>
            <w:tcW w:w="960" w:type="dxa"/>
            <w:tcBorders>
              <w:top w:val="nil"/>
              <w:left w:val="nil"/>
              <w:bottom w:val="single" w:sz="8" w:space="0" w:color="000000"/>
              <w:right w:val="single" w:sz="12" w:space="0" w:color="auto"/>
            </w:tcBorders>
            <w:shd w:val="clear" w:color="auto" w:fill="auto"/>
            <w:vAlign w:val="center"/>
          </w:tcPr>
          <w:p w14:paraId="09839498"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86.20</w:t>
            </w:r>
          </w:p>
        </w:tc>
      </w:tr>
      <w:tr w:rsidR="005626D5" w:rsidRPr="00EE3251" w14:paraId="6241477C" w14:textId="77777777" w:rsidTr="005626D5">
        <w:trPr>
          <w:trHeight w:val="360"/>
        </w:trPr>
        <w:tc>
          <w:tcPr>
            <w:tcW w:w="960" w:type="dxa"/>
            <w:tcBorders>
              <w:top w:val="nil"/>
              <w:left w:val="single" w:sz="12" w:space="0" w:color="auto"/>
              <w:bottom w:val="nil"/>
              <w:right w:val="single" w:sz="8" w:space="0" w:color="000000"/>
            </w:tcBorders>
            <w:shd w:val="clear" w:color="auto" w:fill="auto"/>
            <w:vAlign w:val="center"/>
            <w:hideMark/>
          </w:tcPr>
          <w:p w14:paraId="45BC8D30" w14:textId="77777777" w:rsidR="005626D5" w:rsidRPr="00EE3251" w:rsidRDefault="005626D5" w:rsidP="005626D5">
            <w:pPr>
              <w:widowControl/>
              <w:snapToGrid w:val="0"/>
              <w:spacing w:line="240" w:lineRule="auto"/>
              <w:textAlignment w:val="auto"/>
              <w:rPr>
                <w:b/>
                <w:color w:val="000000"/>
              </w:rPr>
            </w:pPr>
          </w:p>
        </w:tc>
        <w:tc>
          <w:tcPr>
            <w:tcW w:w="960" w:type="dxa"/>
            <w:tcBorders>
              <w:top w:val="nil"/>
              <w:left w:val="nil"/>
              <w:bottom w:val="single" w:sz="8" w:space="0" w:color="000000"/>
              <w:right w:val="single" w:sz="8" w:space="0" w:color="000000"/>
            </w:tcBorders>
            <w:shd w:val="clear" w:color="auto" w:fill="auto"/>
            <w:vAlign w:val="center"/>
            <w:hideMark/>
          </w:tcPr>
          <w:p w14:paraId="6D813B0F" w14:textId="77777777" w:rsidR="005626D5" w:rsidRPr="00EE3251" w:rsidRDefault="005626D5" w:rsidP="005626D5">
            <w:pPr>
              <w:widowControl/>
              <w:snapToGrid w:val="0"/>
              <w:spacing w:line="240" w:lineRule="auto"/>
              <w:textAlignment w:val="auto"/>
              <w:rPr>
                <w:b/>
                <w:color w:val="000000"/>
              </w:rPr>
            </w:pPr>
            <w:r w:rsidRPr="00EE3251">
              <w:rPr>
                <w:b/>
                <w:color w:val="000000"/>
                <w:lang w:eastAsia="zh-CN"/>
              </w:rPr>
              <w:t>亞洲</w:t>
            </w:r>
          </w:p>
        </w:tc>
        <w:tc>
          <w:tcPr>
            <w:tcW w:w="1320" w:type="dxa"/>
            <w:tcBorders>
              <w:top w:val="nil"/>
              <w:left w:val="nil"/>
              <w:bottom w:val="single" w:sz="8" w:space="0" w:color="000000"/>
              <w:right w:val="single" w:sz="8" w:space="0" w:color="000000"/>
            </w:tcBorders>
            <w:shd w:val="clear" w:color="auto" w:fill="auto"/>
            <w:vAlign w:val="center"/>
            <w:hideMark/>
          </w:tcPr>
          <w:p w14:paraId="11C39960" w14:textId="77777777" w:rsidR="005626D5" w:rsidRPr="00EE3251" w:rsidRDefault="005626D5" w:rsidP="005626D5">
            <w:pPr>
              <w:widowControl/>
              <w:snapToGrid w:val="0"/>
              <w:spacing w:line="240" w:lineRule="auto"/>
              <w:jc w:val="center"/>
              <w:textAlignment w:val="auto"/>
              <w:rPr>
                <w:color w:val="000000"/>
              </w:rPr>
            </w:pPr>
            <w:r w:rsidRPr="00EE3251">
              <w:rPr>
                <w:color w:val="000000"/>
              </w:rPr>
              <w:t>1,309,172</w:t>
            </w:r>
          </w:p>
        </w:tc>
        <w:tc>
          <w:tcPr>
            <w:tcW w:w="960" w:type="dxa"/>
            <w:tcBorders>
              <w:top w:val="nil"/>
              <w:left w:val="nil"/>
              <w:bottom w:val="single" w:sz="8" w:space="0" w:color="000000"/>
              <w:right w:val="single" w:sz="8" w:space="0" w:color="000000"/>
            </w:tcBorders>
            <w:shd w:val="clear" w:color="auto" w:fill="auto"/>
            <w:vAlign w:val="center"/>
            <w:hideMark/>
          </w:tcPr>
          <w:p w14:paraId="17DFB325" w14:textId="77777777" w:rsidR="005626D5" w:rsidRPr="00EE3251" w:rsidRDefault="005626D5" w:rsidP="005626D5">
            <w:pPr>
              <w:widowControl/>
              <w:snapToGrid w:val="0"/>
              <w:spacing w:line="240" w:lineRule="auto"/>
              <w:jc w:val="center"/>
              <w:textAlignment w:val="auto"/>
              <w:rPr>
                <w:color w:val="000000"/>
              </w:rPr>
            </w:pPr>
            <w:r w:rsidRPr="00EE3251">
              <w:rPr>
                <w:color w:val="000000"/>
              </w:rPr>
              <w:t>17.14</w:t>
            </w:r>
          </w:p>
        </w:tc>
        <w:tc>
          <w:tcPr>
            <w:tcW w:w="1420" w:type="dxa"/>
            <w:tcBorders>
              <w:top w:val="nil"/>
              <w:left w:val="nil"/>
              <w:bottom w:val="single" w:sz="8" w:space="0" w:color="000000"/>
              <w:right w:val="single" w:sz="8" w:space="0" w:color="000000"/>
            </w:tcBorders>
            <w:shd w:val="clear" w:color="auto" w:fill="auto"/>
            <w:vAlign w:val="center"/>
            <w:hideMark/>
          </w:tcPr>
          <w:p w14:paraId="7BE85FEA"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967,557</w:t>
            </w:r>
          </w:p>
        </w:tc>
        <w:tc>
          <w:tcPr>
            <w:tcW w:w="960" w:type="dxa"/>
            <w:tcBorders>
              <w:top w:val="nil"/>
              <w:left w:val="nil"/>
              <w:bottom w:val="single" w:sz="8" w:space="0" w:color="000000"/>
              <w:right w:val="single" w:sz="8" w:space="0" w:color="000000"/>
            </w:tcBorders>
            <w:shd w:val="clear" w:color="auto" w:fill="auto"/>
            <w:vAlign w:val="center"/>
            <w:hideMark/>
          </w:tcPr>
          <w:p w14:paraId="1CB48D2B"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15.52</w:t>
            </w:r>
          </w:p>
        </w:tc>
        <w:tc>
          <w:tcPr>
            <w:tcW w:w="1560" w:type="dxa"/>
            <w:tcBorders>
              <w:top w:val="nil"/>
              <w:left w:val="nil"/>
              <w:bottom w:val="single" w:sz="8" w:space="0" w:color="000000"/>
              <w:right w:val="single" w:sz="8" w:space="0" w:color="000000"/>
            </w:tcBorders>
            <w:shd w:val="clear" w:color="auto" w:fill="auto"/>
            <w:vAlign w:val="center"/>
          </w:tcPr>
          <w:p w14:paraId="55987985"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544,358</w:t>
            </w:r>
          </w:p>
        </w:tc>
        <w:tc>
          <w:tcPr>
            <w:tcW w:w="960" w:type="dxa"/>
            <w:tcBorders>
              <w:top w:val="nil"/>
              <w:left w:val="nil"/>
              <w:bottom w:val="single" w:sz="8" w:space="0" w:color="000000"/>
              <w:right w:val="single" w:sz="12" w:space="0" w:color="auto"/>
            </w:tcBorders>
            <w:shd w:val="clear" w:color="auto" w:fill="auto"/>
            <w:vAlign w:val="center"/>
          </w:tcPr>
          <w:p w14:paraId="557AC76B"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9.20</w:t>
            </w:r>
          </w:p>
        </w:tc>
      </w:tr>
      <w:tr w:rsidR="005626D5" w:rsidRPr="00EE3251" w14:paraId="133D7D39" w14:textId="77777777" w:rsidTr="005626D5">
        <w:trPr>
          <w:trHeight w:val="350"/>
        </w:trPr>
        <w:tc>
          <w:tcPr>
            <w:tcW w:w="960" w:type="dxa"/>
            <w:tcBorders>
              <w:top w:val="nil"/>
              <w:left w:val="single" w:sz="12" w:space="0" w:color="auto"/>
              <w:bottom w:val="nil"/>
              <w:right w:val="single" w:sz="8" w:space="0" w:color="000000"/>
            </w:tcBorders>
            <w:shd w:val="clear" w:color="auto" w:fill="auto"/>
            <w:vAlign w:val="center"/>
            <w:hideMark/>
          </w:tcPr>
          <w:p w14:paraId="7D60444C" w14:textId="77777777" w:rsidR="005626D5" w:rsidRPr="00EE3251" w:rsidRDefault="005626D5" w:rsidP="005626D5">
            <w:pPr>
              <w:widowControl/>
              <w:snapToGrid w:val="0"/>
              <w:spacing w:line="240" w:lineRule="auto"/>
              <w:textAlignment w:val="auto"/>
              <w:rPr>
                <w:b/>
                <w:color w:val="000000"/>
              </w:rPr>
            </w:pPr>
            <w:r w:rsidRPr="00EE3251">
              <w:rPr>
                <w:b/>
                <w:color w:val="000000"/>
                <w:lang w:eastAsia="zh-CN"/>
              </w:rPr>
              <w:t>外</w:t>
            </w:r>
          </w:p>
        </w:tc>
        <w:tc>
          <w:tcPr>
            <w:tcW w:w="960" w:type="dxa"/>
            <w:tcBorders>
              <w:top w:val="nil"/>
              <w:left w:val="nil"/>
              <w:bottom w:val="single" w:sz="8" w:space="0" w:color="000000"/>
              <w:right w:val="single" w:sz="8" w:space="0" w:color="000000"/>
            </w:tcBorders>
            <w:shd w:val="clear" w:color="auto" w:fill="auto"/>
            <w:vAlign w:val="center"/>
            <w:hideMark/>
          </w:tcPr>
          <w:p w14:paraId="71291928" w14:textId="77777777" w:rsidR="005626D5" w:rsidRPr="00EE3251" w:rsidRDefault="005626D5" w:rsidP="005626D5">
            <w:pPr>
              <w:widowControl/>
              <w:snapToGrid w:val="0"/>
              <w:spacing w:line="240" w:lineRule="auto"/>
              <w:textAlignment w:val="auto"/>
              <w:rPr>
                <w:b/>
                <w:color w:val="000000"/>
              </w:rPr>
            </w:pPr>
            <w:r w:rsidRPr="00EE3251">
              <w:rPr>
                <w:b/>
                <w:color w:val="000000"/>
                <w:lang w:eastAsia="zh-CN"/>
              </w:rPr>
              <w:t>美洲</w:t>
            </w:r>
          </w:p>
        </w:tc>
        <w:tc>
          <w:tcPr>
            <w:tcW w:w="1320" w:type="dxa"/>
            <w:tcBorders>
              <w:top w:val="nil"/>
              <w:left w:val="nil"/>
              <w:bottom w:val="single" w:sz="8" w:space="0" w:color="000000"/>
              <w:right w:val="single" w:sz="8" w:space="0" w:color="000000"/>
            </w:tcBorders>
            <w:shd w:val="clear" w:color="auto" w:fill="auto"/>
            <w:vAlign w:val="center"/>
            <w:hideMark/>
          </w:tcPr>
          <w:p w14:paraId="50B715FB" w14:textId="77777777" w:rsidR="005626D5" w:rsidRPr="00EE3251" w:rsidRDefault="005626D5" w:rsidP="005626D5">
            <w:pPr>
              <w:widowControl/>
              <w:snapToGrid w:val="0"/>
              <w:spacing w:line="240" w:lineRule="auto"/>
              <w:jc w:val="center"/>
              <w:textAlignment w:val="auto"/>
              <w:rPr>
                <w:color w:val="000000"/>
              </w:rPr>
            </w:pPr>
            <w:r w:rsidRPr="00EE3251">
              <w:rPr>
                <w:color w:val="000000"/>
              </w:rPr>
              <w:t>29,670</w:t>
            </w:r>
          </w:p>
        </w:tc>
        <w:tc>
          <w:tcPr>
            <w:tcW w:w="960" w:type="dxa"/>
            <w:tcBorders>
              <w:top w:val="nil"/>
              <w:left w:val="nil"/>
              <w:bottom w:val="single" w:sz="8" w:space="0" w:color="000000"/>
              <w:right w:val="single" w:sz="8" w:space="0" w:color="000000"/>
            </w:tcBorders>
            <w:shd w:val="clear" w:color="auto" w:fill="auto"/>
            <w:vAlign w:val="center"/>
            <w:hideMark/>
          </w:tcPr>
          <w:p w14:paraId="1AD3212B" w14:textId="77777777" w:rsidR="005626D5" w:rsidRPr="00EE3251" w:rsidRDefault="005626D5" w:rsidP="005626D5">
            <w:pPr>
              <w:widowControl/>
              <w:snapToGrid w:val="0"/>
              <w:spacing w:line="240" w:lineRule="auto"/>
              <w:jc w:val="center"/>
              <w:textAlignment w:val="auto"/>
              <w:rPr>
                <w:color w:val="000000"/>
              </w:rPr>
            </w:pPr>
            <w:r w:rsidRPr="00EE3251">
              <w:rPr>
                <w:color w:val="000000"/>
              </w:rPr>
              <w:t>0.39</w:t>
            </w:r>
          </w:p>
        </w:tc>
        <w:tc>
          <w:tcPr>
            <w:tcW w:w="1420" w:type="dxa"/>
            <w:tcBorders>
              <w:top w:val="nil"/>
              <w:left w:val="nil"/>
              <w:bottom w:val="single" w:sz="8" w:space="0" w:color="000000"/>
              <w:right w:val="single" w:sz="8" w:space="0" w:color="000000"/>
            </w:tcBorders>
            <w:shd w:val="clear" w:color="auto" w:fill="auto"/>
            <w:vAlign w:val="center"/>
            <w:hideMark/>
          </w:tcPr>
          <w:p w14:paraId="30AC2013"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14,427</w:t>
            </w:r>
          </w:p>
        </w:tc>
        <w:tc>
          <w:tcPr>
            <w:tcW w:w="960" w:type="dxa"/>
            <w:tcBorders>
              <w:top w:val="nil"/>
              <w:left w:val="nil"/>
              <w:bottom w:val="single" w:sz="8" w:space="0" w:color="000000"/>
              <w:right w:val="single" w:sz="8" w:space="0" w:color="000000"/>
            </w:tcBorders>
            <w:shd w:val="clear" w:color="auto" w:fill="auto"/>
            <w:vAlign w:val="center"/>
            <w:hideMark/>
          </w:tcPr>
          <w:p w14:paraId="56574E3F"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0.23</w:t>
            </w:r>
          </w:p>
        </w:tc>
        <w:tc>
          <w:tcPr>
            <w:tcW w:w="1560" w:type="dxa"/>
            <w:tcBorders>
              <w:top w:val="nil"/>
              <w:left w:val="nil"/>
              <w:bottom w:val="single" w:sz="8" w:space="0" w:color="000000"/>
              <w:right w:val="single" w:sz="8" w:space="0" w:color="000000"/>
            </w:tcBorders>
            <w:shd w:val="clear" w:color="auto" w:fill="auto"/>
            <w:vAlign w:val="center"/>
          </w:tcPr>
          <w:p w14:paraId="6E619C74"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20,424</w:t>
            </w:r>
          </w:p>
        </w:tc>
        <w:tc>
          <w:tcPr>
            <w:tcW w:w="960" w:type="dxa"/>
            <w:tcBorders>
              <w:top w:val="nil"/>
              <w:left w:val="nil"/>
              <w:bottom w:val="single" w:sz="8" w:space="0" w:color="000000"/>
              <w:right w:val="single" w:sz="12" w:space="0" w:color="auto"/>
            </w:tcBorders>
            <w:shd w:val="clear" w:color="auto" w:fill="auto"/>
            <w:vAlign w:val="center"/>
          </w:tcPr>
          <w:p w14:paraId="31BBF89D"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0.35</w:t>
            </w:r>
          </w:p>
        </w:tc>
      </w:tr>
      <w:tr w:rsidR="005626D5" w:rsidRPr="00EE3251" w14:paraId="6C53AD9F" w14:textId="77777777" w:rsidTr="005626D5">
        <w:trPr>
          <w:trHeight w:val="350"/>
        </w:trPr>
        <w:tc>
          <w:tcPr>
            <w:tcW w:w="960" w:type="dxa"/>
            <w:tcBorders>
              <w:top w:val="nil"/>
              <w:left w:val="single" w:sz="12" w:space="0" w:color="auto"/>
              <w:bottom w:val="nil"/>
              <w:right w:val="single" w:sz="8" w:space="0" w:color="000000"/>
            </w:tcBorders>
            <w:shd w:val="clear" w:color="auto" w:fill="auto"/>
            <w:vAlign w:val="center"/>
            <w:hideMark/>
          </w:tcPr>
          <w:p w14:paraId="38F9B38C" w14:textId="77777777" w:rsidR="005626D5" w:rsidRPr="00EE3251" w:rsidRDefault="005626D5" w:rsidP="005626D5">
            <w:pPr>
              <w:widowControl/>
              <w:snapToGrid w:val="0"/>
              <w:spacing w:line="240" w:lineRule="auto"/>
              <w:textAlignment w:val="auto"/>
              <w:rPr>
                <w:b/>
                <w:color w:val="000000"/>
              </w:rPr>
            </w:pPr>
            <w:r w:rsidRPr="00EE3251">
              <w:rPr>
                <w:b/>
                <w:color w:val="000000"/>
                <w:lang w:eastAsia="zh-CN"/>
              </w:rPr>
              <w:t>銷</w:t>
            </w:r>
          </w:p>
        </w:tc>
        <w:tc>
          <w:tcPr>
            <w:tcW w:w="960" w:type="dxa"/>
            <w:tcBorders>
              <w:top w:val="single" w:sz="8" w:space="0" w:color="000000"/>
              <w:left w:val="nil"/>
              <w:bottom w:val="single" w:sz="8" w:space="0" w:color="auto"/>
              <w:right w:val="single" w:sz="8" w:space="0" w:color="000000"/>
            </w:tcBorders>
            <w:shd w:val="clear" w:color="auto" w:fill="auto"/>
            <w:vAlign w:val="center"/>
            <w:hideMark/>
          </w:tcPr>
          <w:p w14:paraId="5E69D268" w14:textId="77777777" w:rsidR="005626D5" w:rsidRPr="00EE3251" w:rsidRDefault="005626D5" w:rsidP="005626D5">
            <w:pPr>
              <w:widowControl/>
              <w:snapToGrid w:val="0"/>
              <w:spacing w:line="240" w:lineRule="auto"/>
              <w:textAlignment w:val="auto"/>
              <w:rPr>
                <w:b/>
                <w:color w:val="000000"/>
              </w:rPr>
            </w:pPr>
            <w:r w:rsidRPr="00EE3251">
              <w:rPr>
                <w:b/>
                <w:color w:val="000000"/>
                <w:lang w:eastAsia="zh-CN"/>
              </w:rPr>
              <w:t>歐洲</w:t>
            </w:r>
          </w:p>
        </w:tc>
        <w:tc>
          <w:tcPr>
            <w:tcW w:w="1320" w:type="dxa"/>
            <w:tcBorders>
              <w:top w:val="nil"/>
              <w:left w:val="nil"/>
              <w:bottom w:val="single" w:sz="8" w:space="0" w:color="auto"/>
              <w:right w:val="single" w:sz="8" w:space="0" w:color="000000"/>
            </w:tcBorders>
            <w:shd w:val="clear" w:color="auto" w:fill="auto"/>
            <w:vAlign w:val="center"/>
            <w:hideMark/>
          </w:tcPr>
          <w:p w14:paraId="1CB9C3BD" w14:textId="77777777" w:rsidR="005626D5" w:rsidRPr="00EE3251" w:rsidRDefault="005626D5" w:rsidP="005626D5">
            <w:pPr>
              <w:widowControl/>
              <w:snapToGrid w:val="0"/>
              <w:spacing w:line="240" w:lineRule="auto"/>
              <w:jc w:val="center"/>
              <w:textAlignment w:val="auto"/>
              <w:rPr>
                <w:color w:val="000000"/>
              </w:rPr>
            </w:pPr>
            <w:r w:rsidRPr="00EE3251">
              <w:rPr>
                <w:color w:val="000000"/>
              </w:rPr>
              <w:t>48,175</w:t>
            </w:r>
          </w:p>
        </w:tc>
        <w:tc>
          <w:tcPr>
            <w:tcW w:w="960" w:type="dxa"/>
            <w:tcBorders>
              <w:top w:val="nil"/>
              <w:left w:val="nil"/>
              <w:bottom w:val="single" w:sz="8" w:space="0" w:color="auto"/>
              <w:right w:val="single" w:sz="8" w:space="0" w:color="000000"/>
            </w:tcBorders>
            <w:shd w:val="clear" w:color="auto" w:fill="auto"/>
            <w:vAlign w:val="center"/>
            <w:hideMark/>
          </w:tcPr>
          <w:p w14:paraId="1D96E8FA" w14:textId="77777777" w:rsidR="005626D5" w:rsidRPr="00EE3251" w:rsidRDefault="005626D5" w:rsidP="005626D5">
            <w:pPr>
              <w:widowControl/>
              <w:snapToGrid w:val="0"/>
              <w:spacing w:line="240" w:lineRule="auto"/>
              <w:jc w:val="center"/>
              <w:textAlignment w:val="auto"/>
              <w:rPr>
                <w:color w:val="000000"/>
              </w:rPr>
            </w:pPr>
            <w:r w:rsidRPr="00EE3251">
              <w:rPr>
                <w:color w:val="000000"/>
              </w:rPr>
              <w:t>0.63</w:t>
            </w:r>
          </w:p>
        </w:tc>
        <w:tc>
          <w:tcPr>
            <w:tcW w:w="1420" w:type="dxa"/>
            <w:tcBorders>
              <w:top w:val="nil"/>
              <w:left w:val="nil"/>
              <w:bottom w:val="single" w:sz="8" w:space="0" w:color="auto"/>
              <w:right w:val="single" w:sz="8" w:space="0" w:color="000000"/>
            </w:tcBorders>
            <w:shd w:val="clear" w:color="auto" w:fill="auto"/>
            <w:vAlign w:val="center"/>
            <w:hideMark/>
          </w:tcPr>
          <w:p w14:paraId="417484F4"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42,694</w:t>
            </w:r>
          </w:p>
        </w:tc>
        <w:tc>
          <w:tcPr>
            <w:tcW w:w="960" w:type="dxa"/>
            <w:tcBorders>
              <w:top w:val="nil"/>
              <w:left w:val="nil"/>
              <w:bottom w:val="single" w:sz="8" w:space="0" w:color="auto"/>
              <w:right w:val="single" w:sz="8" w:space="0" w:color="000000"/>
            </w:tcBorders>
            <w:shd w:val="clear" w:color="auto" w:fill="auto"/>
            <w:vAlign w:val="center"/>
            <w:hideMark/>
          </w:tcPr>
          <w:p w14:paraId="2E1D5F15"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0.68</w:t>
            </w:r>
          </w:p>
        </w:tc>
        <w:tc>
          <w:tcPr>
            <w:tcW w:w="1560" w:type="dxa"/>
            <w:tcBorders>
              <w:top w:val="nil"/>
              <w:left w:val="nil"/>
              <w:bottom w:val="single" w:sz="8" w:space="0" w:color="auto"/>
              <w:right w:val="single" w:sz="8" w:space="0" w:color="000000"/>
            </w:tcBorders>
            <w:shd w:val="clear" w:color="auto" w:fill="auto"/>
            <w:vAlign w:val="center"/>
          </w:tcPr>
          <w:p w14:paraId="37D56552"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252,040</w:t>
            </w:r>
          </w:p>
        </w:tc>
        <w:tc>
          <w:tcPr>
            <w:tcW w:w="960" w:type="dxa"/>
            <w:tcBorders>
              <w:top w:val="nil"/>
              <w:left w:val="nil"/>
              <w:bottom w:val="single" w:sz="8" w:space="0" w:color="auto"/>
              <w:right w:val="single" w:sz="12" w:space="0" w:color="auto"/>
            </w:tcBorders>
            <w:shd w:val="clear" w:color="auto" w:fill="auto"/>
            <w:vAlign w:val="center"/>
          </w:tcPr>
          <w:p w14:paraId="109CD994"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4.26</w:t>
            </w:r>
          </w:p>
        </w:tc>
      </w:tr>
      <w:tr w:rsidR="005626D5" w:rsidRPr="00EE3251" w14:paraId="4E50CA92" w14:textId="77777777" w:rsidTr="005626D5">
        <w:trPr>
          <w:trHeight w:val="350"/>
        </w:trPr>
        <w:tc>
          <w:tcPr>
            <w:tcW w:w="960" w:type="dxa"/>
            <w:tcBorders>
              <w:top w:val="nil"/>
              <w:left w:val="single" w:sz="12" w:space="0" w:color="auto"/>
              <w:bottom w:val="nil"/>
              <w:right w:val="single" w:sz="8" w:space="0" w:color="000000"/>
            </w:tcBorders>
            <w:shd w:val="clear" w:color="auto" w:fill="auto"/>
            <w:hideMark/>
          </w:tcPr>
          <w:p w14:paraId="6138A911" w14:textId="77777777" w:rsidR="005626D5" w:rsidRPr="00EE3251" w:rsidRDefault="005626D5" w:rsidP="005626D5">
            <w:pPr>
              <w:widowControl/>
              <w:snapToGrid w:val="0"/>
              <w:spacing w:line="240" w:lineRule="auto"/>
              <w:textAlignment w:val="auto"/>
              <w:rPr>
                <w:b/>
                <w:color w:val="000000"/>
              </w:rPr>
            </w:pPr>
          </w:p>
        </w:tc>
        <w:tc>
          <w:tcPr>
            <w:tcW w:w="960" w:type="dxa"/>
            <w:tcBorders>
              <w:top w:val="single" w:sz="8" w:space="0" w:color="auto"/>
              <w:left w:val="nil"/>
              <w:bottom w:val="single" w:sz="8" w:space="0" w:color="auto"/>
              <w:right w:val="single" w:sz="8" w:space="0" w:color="000000"/>
            </w:tcBorders>
            <w:shd w:val="clear" w:color="auto" w:fill="auto"/>
            <w:vAlign w:val="center"/>
            <w:hideMark/>
          </w:tcPr>
          <w:p w14:paraId="55BAD834" w14:textId="77777777" w:rsidR="005626D5" w:rsidRPr="00EE3251" w:rsidRDefault="005626D5" w:rsidP="005626D5">
            <w:pPr>
              <w:widowControl/>
              <w:snapToGrid w:val="0"/>
              <w:spacing w:line="240" w:lineRule="auto"/>
              <w:textAlignment w:val="auto"/>
              <w:rPr>
                <w:b/>
                <w:color w:val="000000"/>
              </w:rPr>
            </w:pPr>
            <w:r w:rsidRPr="00EE3251">
              <w:rPr>
                <w:b/>
                <w:color w:val="000000"/>
                <w:lang w:eastAsia="zh-CN"/>
              </w:rPr>
              <w:t>其他</w:t>
            </w:r>
          </w:p>
        </w:tc>
        <w:tc>
          <w:tcPr>
            <w:tcW w:w="1320" w:type="dxa"/>
            <w:tcBorders>
              <w:top w:val="single" w:sz="8" w:space="0" w:color="auto"/>
              <w:left w:val="nil"/>
              <w:bottom w:val="single" w:sz="8" w:space="0" w:color="auto"/>
              <w:right w:val="single" w:sz="8" w:space="0" w:color="000000"/>
            </w:tcBorders>
            <w:shd w:val="clear" w:color="auto" w:fill="auto"/>
            <w:vAlign w:val="center"/>
            <w:hideMark/>
          </w:tcPr>
          <w:p w14:paraId="7C05135C" w14:textId="77777777" w:rsidR="005626D5" w:rsidRPr="00EE3251" w:rsidRDefault="005626D5" w:rsidP="005626D5">
            <w:pPr>
              <w:widowControl/>
              <w:snapToGrid w:val="0"/>
              <w:spacing w:line="240" w:lineRule="auto"/>
              <w:jc w:val="center"/>
              <w:textAlignment w:val="auto"/>
              <w:rPr>
                <w:color w:val="000000"/>
              </w:rPr>
            </w:pPr>
            <w:r w:rsidRPr="00EE3251">
              <w:rPr>
                <w:color w:val="000000"/>
              </w:rPr>
              <w:t>-</w:t>
            </w:r>
          </w:p>
        </w:tc>
        <w:tc>
          <w:tcPr>
            <w:tcW w:w="960" w:type="dxa"/>
            <w:tcBorders>
              <w:top w:val="single" w:sz="8" w:space="0" w:color="auto"/>
              <w:left w:val="nil"/>
              <w:bottom w:val="single" w:sz="8" w:space="0" w:color="auto"/>
              <w:right w:val="single" w:sz="8" w:space="0" w:color="000000"/>
            </w:tcBorders>
            <w:shd w:val="clear" w:color="auto" w:fill="auto"/>
            <w:vAlign w:val="center"/>
            <w:hideMark/>
          </w:tcPr>
          <w:p w14:paraId="69C4B3C5" w14:textId="77777777" w:rsidR="005626D5" w:rsidRPr="00EE3251" w:rsidRDefault="005626D5" w:rsidP="005626D5">
            <w:pPr>
              <w:widowControl/>
              <w:snapToGrid w:val="0"/>
              <w:spacing w:line="240" w:lineRule="auto"/>
              <w:jc w:val="center"/>
              <w:textAlignment w:val="auto"/>
              <w:rPr>
                <w:color w:val="000000"/>
              </w:rPr>
            </w:pPr>
            <w:r w:rsidRPr="00EE3251">
              <w:rPr>
                <w:color w:val="000000"/>
              </w:rPr>
              <w:t>-</w:t>
            </w:r>
          </w:p>
        </w:tc>
        <w:tc>
          <w:tcPr>
            <w:tcW w:w="1420" w:type="dxa"/>
            <w:tcBorders>
              <w:top w:val="single" w:sz="8" w:space="0" w:color="auto"/>
              <w:left w:val="nil"/>
              <w:bottom w:val="single" w:sz="8" w:space="0" w:color="auto"/>
              <w:right w:val="single" w:sz="8" w:space="0" w:color="000000"/>
            </w:tcBorders>
            <w:shd w:val="clear" w:color="auto" w:fill="auto"/>
            <w:vAlign w:val="center"/>
            <w:hideMark/>
          </w:tcPr>
          <w:p w14:paraId="3A317671"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53</w:t>
            </w:r>
          </w:p>
        </w:tc>
        <w:tc>
          <w:tcPr>
            <w:tcW w:w="960" w:type="dxa"/>
            <w:tcBorders>
              <w:top w:val="single" w:sz="8" w:space="0" w:color="auto"/>
              <w:left w:val="nil"/>
              <w:bottom w:val="single" w:sz="8" w:space="0" w:color="auto"/>
              <w:right w:val="single" w:sz="8" w:space="0" w:color="000000"/>
            </w:tcBorders>
            <w:shd w:val="clear" w:color="auto" w:fill="auto"/>
            <w:vAlign w:val="center"/>
            <w:hideMark/>
          </w:tcPr>
          <w:p w14:paraId="169999C8"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0.00</w:t>
            </w:r>
          </w:p>
        </w:tc>
        <w:tc>
          <w:tcPr>
            <w:tcW w:w="1560" w:type="dxa"/>
            <w:tcBorders>
              <w:top w:val="single" w:sz="8" w:space="0" w:color="auto"/>
              <w:left w:val="nil"/>
              <w:bottom w:val="single" w:sz="8" w:space="0" w:color="auto"/>
              <w:right w:val="single" w:sz="8" w:space="0" w:color="000000"/>
            </w:tcBorders>
            <w:shd w:val="clear" w:color="auto" w:fill="auto"/>
            <w:vAlign w:val="center"/>
          </w:tcPr>
          <w:p w14:paraId="1DAD4122"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w:t>
            </w:r>
          </w:p>
        </w:tc>
        <w:tc>
          <w:tcPr>
            <w:tcW w:w="960" w:type="dxa"/>
            <w:tcBorders>
              <w:top w:val="single" w:sz="8" w:space="0" w:color="auto"/>
              <w:left w:val="nil"/>
              <w:bottom w:val="single" w:sz="8" w:space="0" w:color="auto"/>
              <w:right w:val="single" w:sz="12" w:space="0" w:color="auto"/>
            </w:tcBorders>
            <w:shd w:val="clear" w:color="auto" w:fill="auto"/>
            <w:vAlign w:val="center"/>
          </w:tcPr>
          <w:p w14:paraId="1AA88707"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w:t>
            </w:r>
          </w:p>
        </w:tc>
      </w:tr>
      <w:tr w:rsidR="005626D5" w:rsidRPr="00EE3251" w14:paraId="3E5A0072" w14:textId="77777777" w:rsidTr="005626D5">
        <w:trPr>
          <w:trHeight w:val="350"/>
        </w:trPr>
        <w:tc>
          <w:tcPr>
            <w:tcW w:w="960" w:type="dxa"/>
            <w:tcBorders>
              <w:top w:val="nil"/>
              <w:left w:val="single" w:sz="12" w:space="0" w:color="auto"/>
              <w:bottom w:val="single" w:sz="8" w:space="0" w:color="000000"/>
              <w:right w:val="single" w:sz="8" w:space="0" w:color="000000"/>
            </w:tcBorders>
            <w:shd w:val="clear" w:color="auto" w:fill="auto"/>
            <w:hideMark/>
          </w:tcPr>
          <w:p w14:paraId="0C781145" w14:textId="77777777" w:rsidR="005626D5" w:rsidRPr="00EE3251" w:rsidRDefault="005626D5" w:rsidP="005626D5">
            <w:pPr>
              <w:widowControl/>
              <w:snapToGrid w:val="0"/>
              <w:spacing w:line="240" w:lineRule="auto"/>
              <w:textAlignment w:val="auto"/>
              <w:rPr>
                <w:b/>
                <w:color w:val="000000"/>
              </w:rPr>
            </w:pPr>
          </w:p>
        </w:tc>
        <w:tc>
          <w:tcPr>
            <w:tcW w:w="960" w:type="dxa"/>
            <w:tcBorders>
              <w:top w:val="single" w:sz="8" w:space="0" w:color="auto"/>
              <w:left w:val="nil"/>
              <w:bottom w:val="single" w:sz="8" w:space="0" w:color="000000"/>
              <w:right w:val="single" w:sz="8" w:space="0" w:color="000000"/>
            </w:tcBorders>
            <w:shd w:val="clear" w:color="auto" w:fill="auto"/>
            <w:vAlign w:val="center"/>
            <w:hideMark/>
          </w:tcPr>
          <w:p w14:paraId="753B2974" w14:textId="77777777" w:rsidR="005626D5" w:rsidRPr="00EE3251" w:rsidRDefault="005626D5" w:rsidP="005626D5">
            <w:pPr>
              <w:widowControl/>
              <w:snapToGrid w:val="0"/>
              <w:spacing w:line="240" w:lineRule="auto"/>
              <w:textAlignment w:val="auto"/>
              <w:rPr>
                <w:b/>
                <w:color w:val="000000"/>
              </w:rPr>
            </w:pPr>
            <w:r w:rsidRPr="00EE3251">
              <w:rPr>
                <w:b/>
                <w:color w:val="000000"/>
                <w:lang w:eastAsia="zh-CN"/>
              </w:rPr>
              <w:t>小計</w:t>
            </w:r>
          </w:p>
        </w:tc>
        <w:tc>
          <w:tcPr>
            <w:tcW w:w="1320" w:type="dxa"/>
            <w:tcBorders>
              <w:top w:val="single" w:sz="8" w:space="0" w:color="auto"/>
              <w:left w:val="nil"/>
              <w:bottom w:val="single" w:sz="8" w:space="0" w:color="000000"/>
              <w:right w:val="single" w:sz="8" w:space="0" w:color="000000"/>
            </w:tcBorders>
            <w:shd w:val="clear" w:color="auto" w:fill="auto"/>
            <w:vAlign w:val="center"/>
            <w:hideMark/>
          </w:tcPr>
          <w:p w14:paraId="79B2397A" w14:textId="77777777" w:rsidR="005626D5" w:rsidRPr="00EE3251" w:rsidRDefault="005626D5" w:rsidP="005626D5">
            <w:pPr>
              <w:widowControl/>
              <w:snapToGrid w:val="0"/>
              <w:spacing w:line="240" w:lineRule="auto"/>
              <w:jc w:val="center"/>
              <w:textAlignment w:val="auto"/>
              <w:rPr>
                <w:color w:val="000000"/>
              </w:rPr>
            </w:pPr>
            <w:r w:rsidRPr="00EE3251">
              <w:rPr>
                <w:color w:val="000000"/>
              </w:rPr>
              <w:t>1,387,017</w:t>
            </w:r>
          </w:p>
        </w:tc>
        <w:tc>
          <w:tcPr>
            <w:tcW w:w="960" w:type="dxa"/>
            <w:tcBorders>
              <w:top w:val="single" w:sz="8" w:space="0" w:color="auto"/>
              <w:left w:val="nil"/>
              <w:bottom w:val="single" w:sz="8" w:space="0" w:color="000000"/>
              <w:right w:val="single" w:sz="8" w:space="0" w:color="000000"/>
            </w:tcBorders>
            <w:shd w:val="clear" w:color="auto" w:fill="auto"/>
            <w:vAlign w:val="center"/>
            <w:hideMark/>
          </w:tcPr>
          <w:p w14:paraId="455404B7" w14:textId="77777777" w:rsidR="005626D5" w:rsidRPr="00EE3251" w:rsidRDefault="005626D5" w:rsidP="005626D5">
            <w:pPr>
              <w:widowControl/>
              <w:snapToGrid w:val="0"/>
              <w:spacing w:line="240" w:lineRule="auto"/>
              <w:jc w:val="center"/>
              <w:textAlignment w:val="auto"/>
              <w:rPr>
                <w:color w:val="000000"/>
              </w:rPr>
            </w:pPr>
            <w:r w:rsidRPr="00EE3251">
              <w:rPr>
                <w:color w:val="000000"/>
              </w:rPr>
              <w:t>18.16</w:t>
            </w:r>
          </w:p>
        </w:tc>
        <w:tc>
          <w:tcPr>
            <w:tcW w:w="1420" w:type="dxa"/>
            <w:tcBorders>
              <w:top w:val="single" w:sz="8" w:space="0" w:color="auto"/>
              <w:left w:val="nil"/>
              <w:bottom w:val="single" w:sz="8" w:space="0" w:color="000000"/>
              <w:right w:val="single" w:sz="8" w:space="0" w:color="000000"/>
            </w:tcBorders>
            <w:shd w:val="clear" w:color="auto" w:fill="auto"/>
            <w:vAlign w:val="center"/>
            <w:hideMark/>
          </w:tcPr>
          <w:p w14:paraId="4345C303"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1,024,731</w:t>
            </w:r>
          </w:p>
        </w:tc>
        <w:tc>
          <w:tcPr>
            <w:tcW w:w="960" w:type="dxa"/>
            <w:tcBorders>
              <w:top w:val="single" w:sz="8" w:space="0" w:color="auto"/>
              <w:left w:val="nil"/>
              <w:bottom w:val="single" w:sz="8" w:space="0" w:color="000000"/>
              <w:right w:val="single" w:sz="8" w:space="0" w:color="000000"/>
            </w:tcBorders>
            <w:shd w:val="clear" w:color="auto" w:fill="auto"/>
            <w:vAlign w:val="center"/>
            <w:hideMark/>
          </w:tcPr>
          <w:p w14:paraId="66571E75"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16.43</w:t>
            </w:r>
          </w:p>
        </w:tc>
        <w:tc>
          <w:tcPr>
            <w:tcW w:w="1560" w:type="dxa"/>
            <w:tcBorders>
              <w:top w:val="single" w:sz="8" w:space="0" w:color="auto"/>
              <w:left w:val="nil"/>
              <w:bottom w:val="single" w:sz="8" w:space="0" w:color="000000"/>
              <w:right w:val="single" w:sz="8" w:space="0" w:color="000000"/>
            </w:tcBorders>
            <w:shd w:val="clear" w:color="auto" w:fill="auto"/>
            <w:vAlign w:val="center"/>
          </w:tcPr>
          <w:p w14:paraId="37385C93"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816,822</w:t>
            </w:r>
          </w:p>
        </w:tc>
        <w:tc>
          <w:tcPr>
            <w:tcW w:w="960" w:type="dxa"/>
            <w:tcBorders>
              <w:top w:val="single" w:sz="8" w:space="0" w:color="auto"/>
              <w:left w:val="nil"/>
              <w:bottom w:val="single" w:sz="8" w:space="0" w:color="000000"/>
              <w:right w:val="single" w:sz="12" w:space="0" w:color="auto"/>
            </w:tcBorders>
            <w:shd w:val="clear" w:color="auto" w:fill="auto"/>
            <w:vAlign w:val="center"/>
          </w:tcPr>
          <w:p w14:paraId="084446BA"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13.80</w:t>
            </w:r>
          </w:p>
        </w:tc>
      </w:tr>
      <w:tr w:rsidR="005626D5" w:rsidRPr="00EE3251" w14:paraId="23CC5E97" w14:textId="77777777" w:rsidTr="005626D5">
        <w:trPr>
          <w:trHeight w:val="350"/>
        </w:trPr>
        <w:tc>
          <w:tcPr>
            <w:tcW w:w="1920" w:type="dxa"/>
            <w:gridSpan w:val="2"/>
            <w:tcBorders>
              <w:top w:val="single" w:sz="8" w:space="0" w:color="000000"/>
              <w:left w:val="single" w:sz="12" w:space="0" w:color="auto"/>
              <w:bottom w:val="single" w:sz="12" w:space="0" w:color="auto"/>
              <w:right w:val="single" w:sz="8" w:space="0" w:color="000000"/>
            </w:tcBorders>
            <w:shd w:val="clear" w:color="auto" w:fill="auto"/>
            <w:vAlign w:val="center"/>
            <w:hideMark/>
          </w:tcPr>
          <w:p w14:paraId="1DCFFC11" w14:textId="77777777" w:rsidR="005626D5" w:rsidRPr="00EE3251" w:rsidRDefault="005626D5" w:rsidP="005626D5">
            <w:pPr>
              <w:widowControl/>
              <w:snapToGrid w:val="0"/>
              <w:spacing w:line="240" w:lineRule="auto"/>
              <w:textAlignment w:val="auto"/>
              <w:rPr>
                <w:b/>
                <w:color w:val="000000"/>
              </w:rPr>
            </w:pPr>
            <w:r w:rsidRPr="00EE3251">
              <w:rPr>
                <w:b/>
                <w:color w:val="000000"/>
                <w:lang w:eastAsia="zh-CN"/>
              </w:rPr>
              <w:t>合計</w:t>
            </w:r>
          </w:p>
        </w:tc>
        <w:tc>
          <w:tcPr>
            <w:tcW w:w="1320" w:type="dxa"/>
            <w:tcBorders>
              <w:top w:val="nil"/>
              <w:left w:val="nil"/>
              <w:bottom w:val="single" w:sz="12" w:space="0" w:color="auto"/>
              <w:right w:val="single" w:sz="8" w:space="0" w:color="000000"/>
            </w:tcBorders>
            <w:shd w:val="clear" w:color="auto" w:fill="auto"/>
            <w:vAlign w:val="center"/>
            <w:hideMark/>
          </w:tcPr>
          <w:p w14:paraId="4F05EC2B" w14:textId="77777777" w:rsidR="005626D5" w:rsidRPr="00EE3251" w:rsidRDefault="005626D5" w:rsidP="005626D5">
            <w:pPr>
              <w:widowControl/>
              <w:snapToGrid w:val="0"/>
              <w:spacing w:line="240" w:lineRule="auto"/>
              <w:jc w:val="center"/>
              <w:textAlignment w:val="auto"/>
              <w:rPr>
                <w:color w:val="000000"/>
              </w:rPr>
            </w:pPr>
            <w:r w:rsidRPr="00EE3251">
              <w:rPr>
                <w:color w:val="000000"/>
              </w:rPr>
              <w:t>7,637,449</w:t>
            </w:r>
          </w:p>
        </w:tc>
        <w:tc>
          <w:tcPr>
            <w:tcW w:w="960" w:type="dxa"/>
            <w:tcBorders>
              <w:top w:val="nil"/>
              <w:left w:val="nil"/>
              <w:bottom w:val="single" w:sz="12" w:space="0" w:color="auto"/>
              <w:right w:val="single" w:sz="8" w:space="0" w:color="000000"/>
            </w:tcBorders>
            <w:shd w:val="clear" w:color="auto" w:fill="auto"/>
            <w:vAlign w:val="center"/>
            <w:hideMark/>
          </w:tcPr>
          <w:p w14:paraId="31421F37" w14:textId="77777777" w:rsidR="005626D5" w:rsidRPr="00EE3251" w:rsidRDefault="005626D5" w:rsidP="005626D5">
            <w:pPr>
              <w:widowControl/>
              <w:snapToGrid w:val="0"/>
              <w:spacing w:line="240" w:lineRule="auto"/>
              <w:jc w:val="center"/>
              <w:textAlignment w:val="auto"/>
              <w:rPr>
                <w:color w:val="000000"/>
              </w:rPr>
            </w:pPr>
            <w:r w:rsidRPr="00EE3251">
              <w:rPr>
                <w:color w:val="000000"/>
              </w:rPr>
              <w:t>100</w:t>
            </w:r>
          </w:p>
        </w:tc>
        <w:tc>
          <w:tcPr>
            <w:tcW w:w="1420" w:type="dxa"/>
            <w:tcBorders>
              <w:top w:val="nil"/>
              <w:left w:val="nil"/>
              <w:bottom w:val="single" w:sz="12" w:space="0" w:color="auto"/>
              <w:right w:val="single" w:sz="8" w:space="0" w:color="000000"/>
            </w:tcBorders>
            <w:shd w:val="clear" w:color="auto" w:fill="auto"/>
            <w:vAlign w:val="center"/>
            <w:hideMark/>
          </w:tcPr>
          <w:p w14:paraId="50B4428B"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6,236,518</w:t>
            </w:r>
          </w:p>
        </w:tc>
        <w:tc>
          <w:tcPr>
            <w:tcW w:w="960" w:type="dxa"/>
            <w:tcBorders>
              <w:top w:val="nil"/>
              <w:left w:val="nil"/>
              <w:bottom w:val="single" w:sz="12" w:space="0" w:color="auto"/>
              <w:right w:val="single" w:sz="8" w:space="0" w:color="000000"/>
            </w:tcBorders>
            <w:shd w:val="clear" w:color="auto" w:fill="auto"/>
            <w:vAlign w:val="center"/>
            <w:hideMark/>
          </w:tcPr>
          <w:p w14:paraId="2E69A5DD"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100.00</w:t>
            </w:r>
          </w:p>
        </w:tc>
        <w:tc>
          <w:tcPr>
            <w:tcW w:w="1560" w:type="dxa"/>
            <w:tcBorders>
              <w:top w:val="nil"/>
              <w:left w:val="nil"/>
              <w:bottom w:val="single" w:sz="12" w:space="0" w:color="auto"/>
              <w:right w:val="single" w:sz="8" w:space="0" w:color="000000"/>
            </w:tcBorders>
            <w:shd w:val="clear" w:color="auto" w:fill="auto"/>
            <w:vAlign w:val="center"/>
          </w:tcPr>
          <w:p w14:paraId="260CE12F"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5,919,892</w:t>
            </w:r>
          </w:p>
        </w:tc>
        <w:tc>
          <w:tcPr>
            <w:tcW w:w="960" w:type="dxa"/>
            <w:tcBorders>
              <w:top w:val="nil"/>
              <w:left w:val="nil"/>
              <w:bottom w:val="single" w:sz="12" w:space="0" w:color="auto"/>
              <w:right w:val="single" w:sz="12" w:space="0" w:color="auto"/>
            </w:tcBorders>
            <w:shd w:val="clear" w:color="auto" w:fill="auto"/>
            <w:vAlign w:val="center"/>
          </w:tcPr>
          <w:p w14:paraId="57279001" w14:textId="77777777" w:rsidR="005626D5" w:rsidRPr="00EE3251" w:rsidRDefault="005626D5" w:rsidP="005626D5">
            <w:pPr>
              <w:widowControl/>
              <w:snapToGrid w:val="0"/>
              <w:spacing w:line="240" w:lineRule="auto"/>
              <w:jc w:val="center"/>
              <w:textAlignment w:val="auto"/>
              <w:rPr>
                <w:color w:val="000000" w:themeColor="text1"/>
              </w:rPr>
            </w:pPr>
            <w:r w:rsidRPr="00EE3251">
              <w:rPr>
                <w:color w:val="000000" w:themeColor="text1"/>
              </w:rPr>
              <w:t>100.00</w:t>
            </w:r>
          </w:p>
        </w:tc>
      </w:tr>
    </w:tbl>
    <w:p w14:paraId="45C040E4" w14:textId="46BF5C9B" w:rsidR="00A931EA" w:rsidRDefault="00A931EA" w:rsidP="002D5ED4">
      <w:pPr>
        <w:numPr>
          <w:ilvl w:val="0"/>
          <w:numId w:val="43"/>
        </w:numPr>
        <w:kinsoku w:val="0"/>
        <w:spacing w:line="240" w:lineRule="auto"/>
        <w:ind w:left="284" w:firstLine="0"/>
        <w:jc w:val="both"/>
        <w:rPr>
          <w:b/>
        </w:rPr>
      </w:pPr>
      <w:r w:rsidRPr="00142EB9">
        <w:rPr>
          <w:b/>
        </w:rPr>
        <w:lastRenderedPageBreak/>
        <w:t>銷售通路與主要客戶</w:t>
      </w:r>
    </w:p>
    <w:p w14:paraId="36508A57" w14:textId="77777777" w:rsidR="0092094F" w:rsidRPr="00142EB9" w:rsidRDefault="0092094F" w:rsidP="0092094F">
      <w:pPr>
        <w:kinsoku w:val="0"/>
        <w:spacing w:line="240" w:lineRule="auto"/>
        <w:ind w:left="284"/>
        <w:jc w:val="both"/>
        <w:rPr>
          <w:b/>
        </w:rPr>
      </w:pPr>
    </w:p>
    <w:p w14:paraId="7B8651C7" w14:textId="77777777" w:rsidR="00A931EA" w:rsidRPr="00EE3251" w:rsidRDefault="00A931EA" w:rsidP="002D5ED4">
      <w:pPr>
        <w:pStyle w:val="affc"/>
        <w:numPr>
          <w:ilvl w:val="0"/>
          <w:numId w:val="47"/>
        </w:numPr>
        <w:kinsoku w:val="0"/>
        <w:ind w:leftChars="0"/>
        <w:jc w:val="both"/>
        <w:rPr>
          <w:rFonts w:ascii="Times New Roman"/>
          <w:b/>
          <w:sz w:val="24"/>
        </w:rPr>
      </w:pPr>
      <w:r w:rsidRPr="00EE3251">
        <w:rPr>
          <w:rFonts w:ascii="Times New Roman"/>
          <w:b/>
          <w:sz w:val="24"/>
        </w:rPr>
        <w:t>力晶積成電子製造股份有限公司</w:t>
      </w:r>
    </w:p>
    <w:p w14:paraId="6AFC2F29" w14:textId="5C5710F6" w:rsidR="00A931EA" w:rsidRPr="00EE3251" w:rsidRDefault="00A931EA" w:rsidP="00A931EA">
      <w:pPr>
        <w:kinsoku w:val="0"/>
        <w:spacing w:afterLines="50" w:after="120" w:line="240" w:lineRule="auto"/>
        <w:ind w:firstLineChars="236" w:firstLine="566"/>
        <w:jc w:val="both"/>
      </w:pPr>
      <w:r w:rsidRPr="00EE3251">
        <w:t>力積電以提供晶圓代工業務為營運主軸。邏輯代工服務的主要客戶為國際</w:t>
      </w:r>
      <w:r w:rsidRPr="00EE3251">
        <w:t>IDM</w:t>
      </w:r>
      <w:r w:rsidRPr="00EE3251">
        <w:t>大廠，</w:t>
      </w:r>
      <w:r w:rsidRPr="00EE3251">
        <w:t>LED</w:t>
      </w:r>
      <w:r w:rsidRPr="00EE3251">
        <w:t>驅動</w:t>
      </w:r>
      <w:r w:rsidRPr="00EE3251">
        <w:t>IC</w:t>
      </w:r>
      <w:r w:rsidRPr="00EE3251">
        <w:t>大廠，以及</w:t>
      </w:r>
      <w:r w:rsidRPr="00EE3251">
        <w:t>CMOS</w:t>
      </w:r>
      <w:r w:rsidR="00EC3050">
        <w:rPr>
          <w:rFonts w:hint="eastAsia"/>
        </w:rPr>
        <w:t xml:space="preserve"> I</w:t>
      </w:r>
      <w:r w:rsidRPr="00EE3251">
        <w:t>mage</w:t>
      </w:r>
      <w:r w:rsidR="00EC3050">
        <w:rPr>
          <w:rFonts w:hint="eastAsia"/>
        </w:rPr>
        <w:t xml:space="preserve"> S</w:t>
      </w:r>
      <w:r w:rsidRPr="00EE3251">
        <w:t>ensor</w:t>
      </w:r>
      <w:r w:rsidRPr="00EE3251">
        <w:t>大廠。記憶體方面，則以自有產品銷售給國際模組大廠，與提供代工服務給以台灣為主的利基型記憶體設計公司，主要客戶佔比如</w:t>
      </w:r>
      <w:r w:rsidR="009E4CA4">
        <w:fldChar w:fldCharType="begin"/>
      </w:r>
      <w:r w:rsidR="009E4CA4">
        <w:instrText xml:space="preserve"> REF _Ref38879293 \h </w:instrText>
      </w:r>
      <w:r w:rsidR="009E4CA4">
        <w:fldChar w:fldCharType="separate"/>
      </w:r>
      <w:r w:rsidR="0082588F" w:rsidRPr="005626D5">
        <w:rPr>
          <w:rFonts w:asciiTheme="minorEastAsia" w:hAnsiTheme="minorEastAsia" w:hint="eastAsia"/>
        </w:rPr>
        <w:t>表</w:t>
      </w:r>
      <w:r w:rsidR="0082588F" w:rsidRPr="005626D5">
        <w:t>1.</w:t>
      </w:r>
      <w:r w:rsidR="0082588F">
        <w:rPr>
          <w:noProof/>
        </w:rPr>
        <w:t>10</w:t>
      </w:r>
      <w:r w:rsidR="009E4CA4">
        <w:fldChar w:fldCharType="end"/>
      </w:r>
      <w:r w:rsidRPr="00EE3251">
        <w:t xml:space="preserve"> (</w:t>
      </w:r>
      <w:r w:rsidRPr="00EE3251">
        <w:t>客戶名稱保密</w:t>
      </w:r>
      <w:r w:rsidRPr="00EE3251">
        <w:t>)</w:t>
      </w:r>
      <w:r w:rsidRPr="00EE3251">
        <w:t>：</w:t>
      </w:r>
    </w:p>
    <w:p w14:paraId="0390DE60" w14:textId="70E19AA0" w:rsidR="00A931EA" w:rsidRDefault="005626D5" w:rsidP="005626D5">
      <w:pPr>
        <w:pStyle w:val="aff2"/>
        <w:rPr>
          <w:rFonts w:asciiTheme="minorEastAsia" w:hAnsiTheme="minorEastAsia"/>
        </w:rPr>
      </w:pPr>
      <w:bookmarkStart w:id="44" w:name="_Ref38879293"/>
      <w:bookmarkStart w:id="45" w:name="_Toc37925921"/>
      <w:bookmarkStart w:id="46" w:name="_Toc38882182"/>
      <w:r w:rsidRPr="005626D5">
        <w:rPr>
          <w:rFonts w:asciiTheme="minorEastAsia" w:hAnsiTheme="minorEastAsia" w:hint="eastAsia"/>
        </w:rPr>
        <w:t>表</w:t>
      </w:r>
      <w:r w:rsidRPr="005626D5">
        <w:t>1.</w:t>
      </w:r>
      <w:r w:rsidRPr="005626D5">
        <w:fldChar w:fldCharType="begin"/>
      </w:r>
      <w:r w:rsidRPr="005626D5">
        <w:instrText xml:space="preserve"> SEQ </w:instrText>
      </w:r>
      <w:r w:rsidRPr="005626D5">
        <w:instrText>表</w:instrText>
      </w:r>
      <w:r w:rsidRPr="005626D5">
        <w:instrText xml:space="preserve">1. \* ARABIC </w:instrText>
      </w:r>
      <w:r w:rsidRPr="005626D5">
        <w:fldChar w:fldCharType="separate"/>
      </w:r>
      <w:r w:rsidR="0082588F">
        <w:rPr>
          <w:noProof/>
        </w:rPr>
        <w:t>10</w:t>
      </w:r>
      <w:r w:rsidRPr="005626D5">
        <w:fldChar w:fldCharType="end"/>
      </w:r>
      <w:bookmarkEnd w:id="44"/>
      <w:r w:rsidR="00A931EA" w:rsidRPr="005626D5">
        <w:rPr>
          <w:rFonts w:asciiTheme="minorEastAsia" w:hAnsiTheme="minorEastAsia"/>
        </w:rPr>
        <w:t>力積電主要客戶佔比</w:t>
      </w:r>
      <w:bookmarkEnd w:id="45"/>
      <w:bookmarkEnd w:id="46"/>
    </w:p>
    <w:p w14:paraId="26E52BCC" w14:textId="581DE8B8" w:rsidR="005626D5" w:rsidRPr="005626D5" w:rsidRDefault="005626D5" w:rsidP="00AC28DD">
      <w:pPr>
        <w:spacing w:line="240" w:lineRule="auto"/>
        <w:jc w:val="right"/>
        <w:rPr>
          <w:rFonts w:ascii="Times New Roman"/>
        </w:rPr>
      </w:pPr>
      <w:r w:rsidRPr="00EE3251">
        <w:rPr>
          <w:rFonts w:ascii="Times New Roman"/>
        </w:rPr>
        <w:t>單位：千元</w:t>
      </w:r>
    </w:p>
    <w:tbl>
      <w:tblPr>
        <w:tblpPr w:leftFromText="180" w:rightFromText="180" w:vertAnchor="text" w:horzAnchor="margin" w:tblpY="59"/>
        <w:tblW w:w="9346" w:type="dxa"/>
        <w:tblCellMar>
          <w:left w:w="28" w:type="dxa"/>
          <w:right w:w="28" w:type="dxa"/>
        </w:tblCellMar>
        <w:tblLook w:val="04A0" w:firstRow="1" w:lastRow="0" w:firstColumn="1" w:lastColumn="0" w:noHBand="0" w:noVBand="1"/>
      </w:tblPr>
      <w:tblGrid>
        <w:gridCol w:w="418"/>
        <w:gridCol w:w="843"/>
        <w:gridCol w:w="1275"/>
        <w:gridCol w:w="725"/>
        <w:gridCol w:w="847"/>
        <w:gridCol w:w="1275"/>
        <w:gridCol w:w="849"/>
        <w:gridCol w:w="848"/>
        <w:gridCol w:w="1275"/>
        <w:gridCol w:w="991"/>
      </w:tblGrid>
      <w:tr w:rsidR="005626D5" w:rsidRPr="00EE3251" w14:paraId="7E5D4D9C" w14:textId="77777777" w:rsidTr="005626D5">
        <w:trPr>
          <w:trHeight w:val="350"/>
        </w:trPr>
        <w:tc>
          <w:tcPr>
            <w:tcW w:w="418" w:type="dxa"/>
            <w:tcBorders>
              <w:top w:val="single" w:sz="8" w:space="0" w:color="000000"/>
              <w:left w:val="single" w:sz="8" w:space="0" w:color="000000"/>
              <w:bottom w:val="nil"/>
              <w:right w:val="nil"/>
            </w:tcBorders>
            <w:shd w:val="clear" w:color="auto" w:fill="auto"/>
            <w:vAlign w:val="center"/>
            <w:hideMark/>
          </w:tcPr>
          <w:p w14:paraId="6F81B0F0" w14:textId="77777777" w:rsidR="005626D5" w:rsidRPr="00EE3251" w:rsidRDefault="005626D5" w:rsidP="005626D5">
            <w:pPr>
              <w:widowControl/>
              <w:adjustRightInd/>
              <w:spacing w:line="240" w:lineRule="auto"/>
              <w:textAlignment w:val="auto"/>
              <w:rPr>
                <w:color w:val="000000"/>
              </w:rPr>
            </w:pPr>
          </w:p>
        </w:tc>
        <w:tc>
          <w:tcPr>
            <w:tcW w:w="2843" w:type="dxa"/>
            <w:gridSpan w:val="3"/>
            <w:vMerge w:val="restart"/>
            <w:tcBorders>
              <w:top w:val="single" w:sz="8" w:space="0" w:color="auto"/>
              <w:left w:val="single" w:sz="8" w:space="0" w:color="auto"/>
              <w:bottom w:val="single" w:sz="4" w:space="0" w:color="auto"/>
              <w:right w:val="nil"/>
            </w:tcBorders>
            <w:shd w:val="clear" w:color="auto" w:fill="auto"/>
            <w:vAlign w:val="center"/>
            <w:hideMark/>
          </w:tcPr>
          <w:p w14:paraId="5D6DD0E9" w14:textId="77777777" w:rsidR="005626D5" w:rsidRPr="00EE3251" w:rsidRDefault="005626D5" w:rsidP="005626D5">
            <w:pPr>
              <w:widowControl/>
              <w:adjustRightInd/>
              <w:spacing w:line="240" w:lineRule="auto"/>
              <w:ind w:firstLineChars="500" w:firstLine="1200"/>
              <w:textAlignment w:val="auto"/>
              <w:rPr>
                <w:color w:val="000000"/>
              </w:rPr>
            </w:pPr>
            <w:r w:rsidRPr="00EE3251">
              <w:rPr>
                <w:color w:val="000000"/>
              </w:rPr>
              <w:t>107</w:t>
            </w:r>
            <w:r w:rsidRPr="00EE3251">
              <w:rPr>
                <w:color w:val="000000"/>
              </w:rPr>
              <w:t>年度</w:t>
            </w:r>
          </w:p>
        </w:tc>
        <w:tc>
          <w:tcPr>
            <w:tcW w:w="2971" w:type="dxa"/>
            <w:gridSpan w:val="3"/>
            <w:vMerge w:val="restart"/>
            <w:tcBorders>
              <w:top w:val="single" w:sz="8" w:space="0" w:color="auto"/>
              <w:left w:val="single" w:sz="8" w:space="0" w:color="000000"/>
              <w:bottom w:val="single" w:sz="4" w:space="0" w:color="auto"/>
              <w:right w:val="nil"/>
            </w:tcBorders>
            <w:shd w:val="clear" w:color="auto" w:fill="auto"/>
            <w:vAlign w:val="center"/>
            <w:hideMark/>
          </w:tcPr>
          <w:p w14:paraId="58F45FDF" w14:textId="77777777" w:rsidR="005626D5" w:rsidRPr="00EE3251" w:rsidRDefault="005626D5" w:rsidP="005626D5">
            <w:pPr>
              <w:widowControl/>
              <w:adjustRightInd/>
              <w:spacing w:line="240" w:lineRule="auto"/>
              <w:ind w:firstLineChars="500" w:firstLine="1200"/>
              <w:textAlignment w:val="auto"/>
              <w:rPr>
                <w:color w:val="000000"/>
              </w:rPr>
            </w:pPr>
            <w:r w:rsidRPr="00EE3251">
              <w:rPr>
                <w:color w:val="000000"/>
              </w:rPr>
              <w:t>106</w:t>
            </w:r>
            <w:r w:rsidRPr="00EE3251">
              <w:rPr>
                <w:color w:val="000000"/>
              </w:rPr>
              <w:t>年度</w:t>
            </w:r>
          </w:p>
        </w:tc>
        <w:tc>
          <w:tcPr>
            <w:tcW w:w="3114" w:type="dxa"/>
            <w:gridSpan w:val="3"/>
            <w:vMerge w:val="restart"/>
            <w:tcBorders>
              <w:top w:val="single" w:sz="8" w:space="0" w:color="auto"/>
              <w:left w:val="single" w:sz="8" w:space="0" w:color="auto"/>
              <w:bottom w:val="single" w:sz="4" w:space="0" w:color="auto"/>
              <w:right w:val="single" w:sz="8" w:space="0" w:color="000000"/>
            </w:tcBorders>
            <w:shd w:val="clear" w:color="auto" w:fill="auto"/>
            <w:vAlign w:val="center"/>
            <w:hideMark/>
          </w:tcPr>
          <w:p w14:paraId="320ED710" w14:textId="77777777" w:rsidR="005626D5" w:rsidRPr="00EE3251" w:rsidRDefault="005626D5" w:rsidP="005626D5">
            <w:pPr>
              <w:widowControl/>
              <w:adjustRightInd/>
              <w:spacing w:line="240" w:lineRule="auto"/>
              <w:ind w:firstLineChars="400" w:firstLine="960"/>
              <w:textAlignment w:val="auto"/>
              <w:rPr>
                <w:color w:val="000000"/>
              </w:rPr>
            </w:pPr>
            <w:r w:rsidRPr="00EE3251">
              <w:rPr>
                <w:color w:val="000000"/>
              </w:rPr>
              <w:t>105</w:t>
            </w:r>
            <w:r w:rsidRPr="00EE3251">
              <w:rPr>
                <w:color w:val="000000"/>
              </w:rPr>
              <w:t>年上半年度</w:t>
            </w:r>
          </w:p>
        </w:tc>
      </w:tr>
      <w:tr w:rsidR="005626D5" w:rsidRPr="00EE3251" w14:paraId="3761CBA2" w14:textId="77777777" w:rsidTr="005626D5">
        <w:trPr>
          <w:trHeight w:val="350"/>
        </w:trPr>
        <w:tc>
          <w:tcPr>
            <w:tcW w:w="418" w:type="dxa"/>
            <w:tcBorders>
              <w:top w:val="nil"/>
              <w:left w:val="single" w:sz="8" w:space="0" w:color="000000"/>
              <w:bottom w:val="nil"/>
              <w:right w:val="single" w:sz="8" w:space="0" w:color="auto"/>
            </w:tcBorders>
            <w:shd w:val="clear" w:color="auto" w:fill="auto"/>
            <w:vAlign w:val="center"/>
            <w:hideMark/>
          </w:tcPr>
          <w:p w14:paraId="5C7760D7"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排</w:t>
            </w:r>
          </w:p>
        </w:tc>
        <w:tc>
          <w:tcPr>
            <w:tcW w:w="2843" w:type="dxa"/>
            <w:gridSpan w:val="3"/>
            <w:vMerge/>
            <w:tcBorders>
              <w:top w:val="nil"/>
              <w:left w:val="single" w:sz="8" w:space="0" w:color="auto"/>
              <w:bottom w:val="single" w:sz="4" w:space="0" w:color="auto"/>
              <w:right w:val="nil"/>
            </w:tcBorders>
            <w:vAlign w:val="center"/>
            <w:hideMark/>
          </w:tcPr>
          <w:p w14:paraId="6ACB0C04" w14:textId="77777777" w:rsidR="005626D5" w:rsidRPr="00EE3251" w:rsidRDefault="005626D5" w:rsidP="005626D5">
            <w:pPr>
              <w:widowControl/>
              <w:adjustRightInd/>
              <w:spacing w:line="240" w:lineRule="auto"/>
              <w:textAlignment w:val="auto"/>
              <w:rPr>
                <w:color w:val="000000"/>
              </w:rPr>
            </w:pPr>
          </w:p>
        </w:tc>
        <w:tc>
          <w:tcPr>
            <w:tcW w:w="2971" w:type="dxa"/>
            <w:gridSpan w:val="3"/>
            <w:vMerge/>
            <w:tcBorders>
              <w:top w:val="nil"/>
              <w:left w:val="single" w:sz="8" w:space="0" w:color="000000"/>
              <w:bottom w:val="single" w:sz="4" w:space="0" w:color="auto"/>
              <w:right w:val="nil"/>
            </w:tcBorders>
            <w:vAlign w:val="center"/>
            <w:hideMark/>
          </w:tcPr>
          <w:p w14:paraId="0A98F596" w14:textId="77777777" w:rsidR="005626D5" w:rsidRPr="00EE3251" w:rsidRDefault="005626D5" w:rsidP="005626D5">
            <w:pPr>
              <w:widowControl/>
              <w:adjustRightInd/>
              <w:spacing w:line="240" w:lineRule="auto"/>
              <w:textAlignment w:val="auto"/>
              <w:rPr>
                <w:color w:val="000000"/>
              </w:rPr>
            </w:pPr>
          </w:p>
        </w:tc>
        <w:tc>
          <w:tcPr>
            <w:tcW w:w="3114" w:type="dxa"/>
            <w:gridSpan w:val="3"/>
            <w:vMerge/>
            <w:tcBorders>
              <w:top w:val="nil"/>
              <w:left w:val="single" w:sz="8" w:space="0" w:color="000000"/>
              <w:bottom w:val="single" w:sz="4" w:space="0" w:color="auto"/>
              <w:right w:val="single" w:sz="8" w:space="0" w:color="000000"/>
            </w:tcBorders>
            <w:vAlign w:val="center"/>
            <w:hideMark/>
          </w:tcPr>
          <w:p w14:paraId="29121FFC" w14:textId="77777777" w:rsidR="005626D5" w:rsidRPr="00EE3251" w:rsidRDefault="005626D5" w:rsidP="005626D5">
            <w:pPr>
              <w:widowControl/>
              <w:adjustRightInd/>
              <w:spacing w:line="240" w:lineRule="auto"/>
              <w:textAlignment w:val="auto"/>
              <w:rPr>
                <w:color w:val="000000"/>
              </w:rPr>
            </w:pPr>
          </w:p>
        </w:tc>
      </w:tr>
      <w:tr w:rsidR="005626D5" w:rsidRPr="00EE3251" w14:paraId="7DE8E16D" w14:textId="77777777" w:rsidTr="005626D5">
        <w:trPr>
          <w:trHeight w:val="350"/>
        </w:trPr>
        <w:tc>
          <w:tcPr>
            <w:tcW w:w="418" w:type="dxa"/>
            <w:tcBorders>
              <w:top w:val="nil"/>
              <w:left w:val="single" w:sz="8" w:space="0" w:color="000000"/>
              <w:bottom w:val="nil"/>
              <w:right w:val="single" w:sz="8" w:space="0" w:color="000000"/>
            </w:tcBorders>
            <w:shd w:val="clear" w:color="auto" w:fill="auto"/>
            <w:vAlign w:val="center"/>
            <w:hideMark/>
          </w:tcPr>
          <w:p w14:paraId="3DCDCB76"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名</w:t>
            </w:r>
          </w:p>
        </w:tc>
        <w:tc>
          <w:tcPr>
            <w:tcW w:w="843" w:type="dxa"/>
            <w:tcBorders>
              <w:top w:val="single" w:sz="4" w:space="0" w:color="auto"/>
              <w:left w:val="nil"/>
              <w:bottom w:val="nil"/>
              <w:right w:val="single" w:sz="8" w:space="0" w:color="000000"/>
            </w:tcBorders>
            <w:shd w:val="clear" w:color="auto" w:fill="auto"/>
            <w:vAlign w:val="center"/>
            <w:hideMark/>
          </w:tcPr>
          <w:p w14:paraId="1B033DE5" w14:textId="77777777" w:rsidR="005626D5" w:rsidRPr="00EE3251" w:rsidRDefault="005626D5" w:rsidP="005626D5">
            <w:pPr>
              <w:widowControl/>
              <w:adjustRightInd/>
              <w:spacing w:line="240" w:lineRule="auto"/>
              <w:textAlignment w:val="auto"/>
              <w:rPr>
                <w:color w:val="000000"/>
              </w:rPr>
            </w:pPr>
          </w:p>
        </w:tc>
        <w:tc>
          <w:tcPr>
            <w:tcW w:w="1275" w:type="dxa"/>
            <w:tcBorders>
              <w:top w:val="single" w:sz="4" w:space="0" w:color="auto"/>
              <w:left w:val="nil"/>
              <w:bottom w:val="nil"/>
              <w:right w:val="single" w:sz="8" w:space="0" w:color="000000"/>
            </w:tcBorders>
            <w:shd w:val="clear" w:color="auto" w:fill="auto"/>
            <w:vAlign w:val="center"/>
            <w:hideMark/>
          </w:tcPr>
          <w:p w14:paraId="666A2D5E" w14:textId="77777777" w:rsidR="005626D5" w:rsidRPr="00EE3251" w:rsidRDefault="005626D5" w:rsidP="005626D5">
            <w:pPr>
              <w:widowControl/>
              <w:adjustRightInd/>
              <w:spacing w:line="240" w:lineRule="auto"/>
              <w:ind w:firstLineChars="100" w:firstLine="240"/>
              <w:textAlignment w:val="auto"/>
              <w:rPr>
                <w:color w:val="000000"/>
              </w:rPr>
            </w:pPr>
          </w:p>
        </w:tc>
        <w:tc>
          <w:tcPr>
            <w:tcW w:w="725" w:type="dxa"/>
            <w:tcBorders>
              <w:top w:val="single" w:sz="4" w:space="0" w:color="auto"/>
              <w:left w:val="nil"/>
              <w:bottom w:val="nil"/>
              <w:right w:val="single" w:sz="8" w:space="0" w:color="000000"/>
            </w:tcBorders>
            <w:shd w:val="clear" w:color="auto" w:fill="auto"/>
            <w:vAlign w:val="center"/>
            <w:hideMark/>
          </w:tcPr>
          <w:p w14:paraId="125B4B50"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占全</w:t>
            </w:r>
          </w:p>
        </w:tc>
        <w:tc>
          <w:tcPr>
            <w:tcW w:w="847" w:type="dxa"/>
            <w:tcBorders>
              <w:top w:val="single" w:sz="4" w:space="0" w:color="auto"/>
              <w:left w:val="nil"/>
              <w:bottom w:val="nil"/>
              <w:right w:val="single" w:sz="8" w:space="0" w:color="000000"/>
            </w:tcBorders>
            <w:shd w:val="clear" w:color="auto" w:fill="auto"/>
            <w:vAlign w:val="center"/>
            <w:hideMark/>
          </w:tcPr>
          <w:p w14:paraId="5364FF92" w14:textId="77777777" w:rsidR="005626D5" w:rsidRPr="00EE3251" w:rsidRDefault="005626D5" w:rsidP="005626D5">
            <w:pPr>
              <w:widowControl/>
              <w:adjustRightInd/>
              <w:spacing w:line="240" w:lineRule="auto"/>
              <w:textAlignment w:val="auto"/>
              <w:rPr>
                <w:color w:val="000000"/>
              </w:rPr>
            </w:pPr>
          </w:p>
        </w:tc>
        <w:tc>
          <w:tcPr>
            <w:tcW w:w="1275" w:type="dxa"/>
            <w:tcBorders>
              <w:top w:val="single" w:sz="4" w:space="0" w:color="auto"/>
              <w:left w:val="nil"/>
              <w:bottom w:val="nil"/>
              <w:right w:val="single" w:sz="8" w:space="0" w:color="000000"/>
            </w:tcBorders>
            <w:shd w:val="clear" w:color="auto" w:fill="auto"/>
            <w:vAlign w:val="center"/>
            <w:hideMark/>
          </w:tcPr>
          <w:p w14:paraId="64AD7721" w14:textId="77777777" w:rsidR="005626D5" w:rsidRPr="00EE3251" w:rsidRDefault="005626D5" w:rsidP="005626D5">
            <w:pPr>
              <w:widowControl/>
              <w:adjustRightInd/>
              <w:spacing w:line="240" w:lineRule="auto"/>
              <w:ind w:firstLineChars="100" w:firstLine="240"/>
              <w:textAlignment w:val="auto"/>
              <w:rPr>
                <w:color w:val="000000"/>
              </w:rPr>
            </w:pPr>
          </w:p>
        </w:tc>
        <w:tc>
          <w:tcPr>
            <w:tcW w:w="849" w:type="dxa"/>
            <w:tcBorders>
              <w:top w:val="single" w:sz="4" w:space="0" w:color="auto"/>
              <w:left w:val="nil"/>
              <w:bottom w:val="nil"/>
              <w:right w:val="single" w:sz="8" w:space="0" w:color="000000"/>
            </w:tcBorders>
            <w:shd w:val="clear" w:color="auto" w:fill="auto"/>
            <w:vAlign w:val="center"/>
            <w:hideMark/>
          </w:tcPr>
          <w:p w14:paraId="6DC006D3"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占全</w:t>
            </w:r>
          </w:p>
        </w:tc>
        <w:tc>
          <w:tcPr>
            <w:tcW w:w="848" w:type="dxa"/>
            <w:tcBorders>
              <w:top w:val="single" w:sz="4" w:space="0" w:color="auto"/>
              <w:left w:val="nil"/>
              <w:bottom w:val="nil"/>
              <w:right w:val="single" w:sz="8" w:space="0" w:color="000000"/>
            </w:tcBorders>
            <w:shd w:val="clear" w:color="auto" w:fill="auto"/>
            <w:vAlign w:val="center"/>
            <w:hideMark/>
          </w:tcPr>
          <w:p w14:paraId="7AD2C4AF" w14:textId="77777777" w:rsidR="005626D5" w:rsidRPr="00EE3251" w:rsidRDefault="005626D5" w:rsidP="005626D5">
            <w:pPr>
              <w:widowControl/>
              <w:adjustRightInd/>
              <w:spacing w:line="240" w:lineRule="auto"/>
              <w:textAlignment w:val="auto"/>
              <w:rPr>
                <w:color w:val="000000"/>
              </w:rPr>
            </w:pPr>
          </w:p>
        </w:tc>
        <w:tc>
          <w:tcPr>
            <w:tcW w:w="1275" w:type="dxa"/>
            <w:tcBorders>
              <w:top w:val="single" w:sz="4" w:space="0" w:color="auto"/>
              <w:left w:val="nil"/>
              <w:bottom w:val="nil"/>
              <w:right w:val="single" w:sz="8" w:space="0" w:color="000000"/>
            </w:tcBorders>
            <w:shd w:val="clear" w:color="auto" w:fill="auto"/>
            <w:vAlign w:val="center"/>
            <w:hideMark/>
          </w:tcPr>
          <w:p w14:paraId="02D06D7B" w14:textId="77777777" w:rsidR="005626D5" w:rsidRPr="00EE3251" w:rsidRDefault="005626D5" w:rsidP="005626D5">
            <w:pPr>
              <w:widowControl/>
              <w:adjustRightInd/>
              <w:spacing w:line="240" w:lineRule="auto"/>
              <w:ind w:firstLineChars="100" w:firstLine="240"/>
              <w:textAlignment w:val="auto"/>
              <w:rPr>
                <w:color w:val="000000"/>
              </w:rPr>
            </w:pPr>
          </w:p>
        </w:tc>
        <w:tc>
          <w:tcPr>
            <w:tcW w:w="991" w:type="dxa"/>
            <w:tcBorders>
              <w:top w:val="single" w:sz="4" w:space="0" w:color="auto"/>
              <w:left w:val="nil"/>
              <w:bottom w:val="nil"/>
              <w:right w:val="single" w:sz="8" w:space="0" w:color="000000"/>
            </w:tcBorders>
            <w:shd w:val="clear" w:color="auto" w:fill="auto"/>
            <w:vAlign w:val="center"/>
            <w:hideMark/>
          </w:tcPr>
          <w:p w14:paraId="1104BD8F"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占全</w:t>
            </w:r>
          </w:p>
        </w:tc>
      </w:tr>
      <w:tr w:rsidR="005626D5" w:rsidRPr="00EE3251" w14:paraId="1A9EDED0" w14:textId="77777777" w:rsidTr="005626D5">
        <w:trPr>
          <w:trHeight w:val="360"/>
        </w:trPr>
        <w:tc>
          <w:tcPr>
            <w:tcW w:w="418" w:type="dxa"/>
            <w:tcBorders>
              <w:top w:val="nil"/>
              <w:left w:val="single" w:sz="8" w:space="0" w:color="000000"/>
              <w:bottom w:val="nil"/>
              <w:right w:val="single" w:sz="8" w:space="0" w:color="000000"/>
            </w:tcBorders>
            <w:shd w:val="clear" w:color="auto" w:fill="auto"/>
            <w:hideMark/>
          </w:tcPr>
          <w:p w14:paraId="6A1D1891" w14:textId="77777777" w:rsidR="005626D5" w:rsidRPr="00EE3251" w:rsidRDefault="005626D5" w:rsidP="005626D5">
            <w:pPr>
              <w:widowControl/>
              <w:adjustRightInd/>
              <w:spacing w:line="240" w:lineRule="auto"/>
              <w:textAlignment w:val="auto"/>
              <w:rPr>
                <w:color w:val="000000"/>
              </w:rPr>
            </w:pPr>
          </w:p>
        </w:tc>
        <w:tc>
          <w:tcPr>
            <w:tcW w:w="843" w:type="dxa"/>
            <w:tcBorders>
              <w:top w:val="nil"/>
              <w:left w:val="nil"/>
              <w:bottom w:val="nil"/>
              <w:right w:val="single" w:sz="8" w:space="0" w:color="000000"/>
            </w:tcBorders>
            <w:shd w:val="clear" w:color="auto" w:fill="auto"/>
            <w:vAlign w:val="center"/>
            <w:hideMark/>
          </w:tcPr>
          <w:p w14:paraId="79446A2F"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客戶</w:t>
            </w:r>
          </w:p>
        </w:tc>
        <w:tc>
          <w:tcPr>
            <w:tcW w:w="1275" w:type="dxa"/>
            <w:tcBorders>
              <w:top w:val="nil"/>
              <w:left w:val="nil"/>
              <w:bottom w:val="nil"/>
              <w:right w:val="single" w:sz="8" w:space="0" w:color="000000"/>
            </w:tcBorders>
            <w:shd w:val="clear" w:color="auto" w:fill="auto"/>
            <w:vAlign w:val="center"/>
            <w:hideMark/>
          </w:tcPr>
          <w:p w14:paraId="50AA8269" w14:textId="77777777" w:rsidR="005626D5" w:rsidRPr="00EE3251" w:rsidRDefault="005626D5" w:rsidP="005626D5">
            <w:pPr>
              <w:widowControl/>
              <w:adjustRightInd/>
              <w:spacing w:line="240" w:lineRule="auto"/>
              <w:ind w:firstLineChars="100" w:firstLine="240"/>
              <w:textAlignment w:val="auto"/>
              <w:rPr>
                <w:color w:val="000000"/>
              </w:rPr>
            </w:pPr>
            <w:r w:rsidRPr="00EE3251">
              <w:rPr>
                <w:color w:val="000000"/>
                <w:lang w:eastAsia="zh-CN"/>
              </w:rPr>
              <w:t>金額</w:t>
            </w:r>
          </w:p>
        </w:tc>
        <w:tc>
          <w:tcPr>
            <w:tcW w:w="725" w:type="dxa"/>
            <w:tcBorders>
              <w:top w:val="nil"/>
              <w:left w:val="nil"/>
              <w:bottom w:val="nil"/>
              <w:right w:val="single" w:sz="8" w:space="0" w:color="000000"/>
            </w:tcBorders>
            <w:shd w:val="clear" w:color="auto" w:fill="auto"/>
            <w:vAlign w:val="center"/>
            <w:hideMark/>
          </w:tcPr>
          <w:p w14:paraId="3859E15E"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年度</w:t>
            </w:r>
          </w:p>
        </w:tc>
        <w:tc>
          <w:tcPr>
            <w:tcW w:w="847" w:type="dxa"/>
            <w:tcBorders>
              <w:top w:val="nil"/>
              <w:left w:val="nil"/>
              <w:bottom w:val="nil"/>
              <w:right w:val="single" w:sz="8" w:space="0" w:color="000000"/>
            </w:tcBorders>
            <w:shd w:val="clear" w:color="auto" w:fill="auto"/>
            <w:vAlign w:val="center"/>
            <w:hideMark/>
          </w:tcPr>
          <w:p w14:paraId="6B27AA36"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客戶</w:t>
            </w:r>
          </w:p>
        </w:tc>
        <w:tc>
          <w:tcPr>
            <w:tcW w:w="1275" w:type="dxa"/>
            <w:tcBorders>
              <w:top w:val="nil"/>
              <w:left w:val="nil"/>
              <w:bottom w:val="nil"/>
              <w:right w:val="single" w:sz="8" w:space="0" w:color="000000"/>
            </w:tcBorders>
            <w:shd w:val="clear" w:color="auto" w:fill="auto"/>
            <w:vAlign w:val="center"/>
            <w:hideMark/>
          </w:tcPr>
          <w:p w14:paraId="6BB9DC5D" w14:textId="77777777" w:rsidR="005626D5" w:rsidRPr="00EE3251" w:rsidRDefault="005626D5" w:rsidP="005626D5">
            <w:pPr>
              <w:widowControl/>
              <w:adjustRightInd/>
              <w:spacing w:line="240" w:lineRule="auto"/>
              <w:ind w:firstLineChars="100" w:firstLine="240"/>
              <w:textAlignment w:val="auto"/>
              <w:rPr>
                <w:color w:val="000000"/>
              </w:rPr>
            </w:pPr>
            <w:r w:rsidRPr="00EE3251">
              <w:rPr>
                <w:color w:val="000000"/>
                <w:lang w:eastAsia="zh-CN"/>
              </w:rPr>
              <w:t>金額</w:t>
            </w:r>
          </w:p>
        </w:tc>
        <w:tc>
          <w:tcPr>
            <w:tcW w:w="849" w:type="dxa"/>
            <w:tcBorders>
              <w:top w:val="nil"/>
              <w:left w:val="nil"/>
              <w:bottom w:val="nil"/>
              <w:right w:val="single" w:sz="8" w:space="0" w:color="000000"/>
            </w:tcBorders>
            <w:shd w:val="clear" w:color="auto" w:fill="auto"/>
            <w:vAlign w:val="center"/>
            <w:hideMark/>
          </w:tcPr>
          <w:p w14:paraId="5447DAA3"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年度</w:t>
            </w:r>
          </w:p>
        </w:tc>
        <w:tc>
          <w:tcPr>
            <w:tcW w:w="848" w:type="dxa"/>
            <w:tcBorders>
              <w:top w:val="nil"/>
              <w:left w:val="nil"/>
              <w:bottom w:val="nil"/>
              <w:right w:val="single" w:sz="8" w:space="0" w:color="000000"/>
            </w:tcBorders>
            <w:shd w:val="clear" w:color="auto" w:fill="auto"/>
            <w:vAlign w:val="center"/>
            <w:hideMark/>
          </w:tcPr>
          <w:p w14:paraId="639B8CFC"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客戶</w:t>
            </w:r>
          </w:p>
        </w:tc>
        <w:tc>
          <w:tcPr>
            <w:tcW w:w="1275" w:type="dxa"/>
            <w:tcBorders>
              <w:top w:val="nil"/>
              <w:left w:val="nil"/>
              <w:bottom w:val="nil"/>
              <w:right w:val="single" w:sz="8" w:space="0" w:color="000000"/>
            </w:tcBorders>
            <w:shd w:val="clear" w:color="auto" w:fill="auto"/>
            <w:vAlign w:val="center"/>
            <w:hideMark/>
          </w:tcPr>
          <w:p w14:paraId="617C7D5B" w14:textId="77777777" w:rsidR="005626D5" w:rsidRPr="00EE3251" w:rsidRDefault="005626D5" w:rsidP="005626D5">
            <w:pPr>
              <w:widowControl/>
              <w:adjustRightInd/>
              <w:spacing w:line="240" w:lineRule="auto"/>
              <w:ind w:firstLineChars="100" w:firstLine="240"/>
              <w:textAlignment w:val="auto"/>
              <w:rPr>
                <w:color w:val="000000"/>
              </w:rPr>
            </w:pPr>
            <w:r w:rsidRPr="00EE3251">
              <w:rPr>
                <w:color w:val="000000"/>
                <w:lang w:eastAsia="zh-CN"/>
              </w:rPr>
              <w:t>金額</w:t>
            </w:r>
          </w:p>
        </w:tc>
        <w:tc>
          <w:tcPr>
            <w:tcW w:w="991" w:type="dxa"/>
            <w:tcBorders>
              <w:top w:val="nil"/>
              <w:left w:val="nil"/>
              <w:bottom w:val="nil"/>
              <w:right w:val="single" w:sz="8" w:space="0" w:color="000000"/>
            </w:tcBorders>
            <w:shd w:val="clear" w:color="auto" w:fill="auto"/>
            <w:vAlign w:val="center"/>
            <w:hideMark/>
          </w:tcPr>
          <w:p w14:paraId="7FE1F5C7"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年度</w:t>
            </w:r>
          </w:p>
        </w:tc>
      </w:tr>
      <w:tr w:rsidR="005626D5" w:rsidRPr="00EE3251" w14:paraId="724F4AA0" w14:textId="77777777" w:rsidTr="005626D5">
        <w:trPr>
          <w:trHeight w:val="350"/>
        </w:trPr>
        <w:tc>
          <w:tcPr>
            <w:tcW w:w="418" w:type="dxa"/>
            <w:tcBorders>
              <w:top w:val="nil"/>
              <w:left w:val="single" w:sz="8" w:space="0" w:color="000000"/>
              <w:bottom w:val="nil"/>
              <w:right w:val="single" w:sz="8" w:space="0" w:color="000000"/>
            </w:tcBorders>
            <w:shd w:val="clear" w:color="auto" w:fill="auto"/>
            <w:hideMark/>
          </w:tcPr>
          <w:p w14:paraId="5BD68D6E" w14:textId="77777777" w:rsidR="005626D5" w:rsidRPr="00EE3251" w:rsidRDefault="005626D5" w:rsidP="005626D5">
            <w:pPr>
              <w:widowControl/>
              <w:adjustRightInd/>
              <w:spacing w:line="240" w:lineRule="auto"/>
              <w:textAlignment w:val="auto"/>
              <w:rPr>
                <w:color w:val="000000"/>
              </w:rPr>
            </w:pPr>
          </w:p>
        </w:tc>
        <w:tc>
          <w:tcPr>
            <w:tcW w:w="843" w:type="dxa"/>
            <w:tcBorders>
              <w:top w:val="nil"/>
              <w:left w:val="nil"/>
              <w:bottom w:val="nil"/>
              <w:right w:val="single" w:sz="8" w:space="0" w:color="000000"/>
            </w:tcBorders>
            <w:shd w:val="clear" w:color="auto" w:fill="auto"/>
            <w:vAlign w:val="center"/>
            <w:hideMark/>
          </w:tcPr>
          <w:p w14:paraId="50FC93D2"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名稱</w:t>
            </w:r>
          </w:p>
        </w:tc>
        <w:tc>
          <w:tcPr>
            <w:tcW w:w="1275" w:type="dxa"/>
            <w:tcBorders>
              <w:top w:val="nil"/>
              <w:left w:val="nil"/>
              <w:bottom w:val="nil"/>
              <w:right w:val="single" w:sz="8" w:space="0" w:color="000000"/>
            </w:tcBorders>
            <w:shd w:val="clear" w:color="auto" w:fill="auto"/>
            <w:hideMark/>
          </w:tcPr>
          <w:p w14:paraId="04BFB77C" w14:textId="77777777" w:rsidR="005626D5" w:rsidRPr="00EE3251" w:rsidRDefault="005626D5" w:rsidP="005626D5">
            <w:pPr>
              <w:widowControl/>
              <w:adjustRightInd/>
              <w:spacing w:line="240" w:lineRule="auto"/>
              <w:textAlignment w:val="auto"/>
              <w:rPr>
                <w:color w:val="000000"/>
              </w:rPr>
            </w:pPr>
          </w:p>
        </w:tc>
        <w:tc>
          <w:tcPr>
            <w:tcW w:w="725" w:type="dxa"/>
            <w:tcBorders>
              <w:top w:val="nil"/>
              <w:left w:val="nil"/>
              <w:bottom w:val="nil"/>
              <w:right w:val="single" w:sz="8" w:space="0" w:color="000000"/>
            </w:tcBorders>
            <w:shd w:val="clear" w:color="auto" w:fill="auto"/>
            <w:vAlign w:val="center"/>
            <w:hideMark/>
          </w:tcPr>
          <w:p w14:paraId="49EEBB81"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銷貨</w:t>
            </w:r>
          </w:p>
        </w:tc>
        <w:tc>
          <w:tcPr>
            <w:tcW w:w="847" w:type="dxa"/>
            <w:tcBorders>
              <w:top w:val="nil"/>
              <w:left w:val="nil"/>
              <w:bottom w:val="nil"/>
              <w:right w:val="single" w:sz="8" w:space="0" w:color="000000"/>
            </w:tcBorders>
            <w:shd w:val="clear" w:color="auto" w:fill="auto"/>
            <w:vAlign w:val="center"/>
            <w:hideMark/>
          </w:tcPr>
          <w:p w14:paraId="669C2B30"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名稱</w:t>
            </w:r>
          </w:p>
        </w:tc>
        <w:tc>
          <w:tcPr>
            <w:tcW w:w="1275" w:type="dxa"/>
            <w:tcBorders>
              <w:top w:val="nil"/>
              <w:left w:val="nil"/>
              <w:bottom w:val="nil"/>
              <w:right w:val="single" w:sz="8" w:space="0" w:color="000000"/>
            </w:tcBorders>
            <w:shd w:val="clear" w:color="auto" w:fill="auto"/>
            <w:hideMark/>
          </w:tcPr>
          <w:p w14:paraId="1031BCC9" w14:textId="77777777" w:rsidR="005626D5" w:rsidRPr="00EE3251" w:rsidRDefault="005626D5" w:rsidP="005626D5">
            <w:pPr>
              <w:widowControl/>
              <w:adjustRightInd/>
              <w:spacing w:line="240" w:lineRule="auto"/>
              <w:textAlignment w:val="auto"/>
              <w:rPr>
                <w:color w:val="000000"/>
              </w:rPr>
            </w:pPr>
          </w:p>
        </w:tc>
        <w:tc>
          <w:tcPr>
            <w:tcW w:w="849" w:type="dxa"/>
            <w:tcBorders>
              <w:top w:val="nil"/>
              <w:left w:val="nil"/>
              <w:bottom w:val="nil"/>
              <w:right w:val="single" w:sz="8" w:space="0" w:color="000000"/>
            </w:tcBorders>
            <w:shd w:val="clear" w:color="auto" w:fill="auto"/>
            <w:vAlign w:val="center"/>
            <w:hideMark/>
          </w:tcPr>
          <w:p w14:paraId="5F243785"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銷貨</w:t>
            </w:r>
          </w:p>
        </w:tc>
        <w:tc>
          <w:tcPr>
            <w:tcW w:w="848" w:type="dxa"/>
            <w:tcBorders>
              <w:top w:val="nil"/>
              <w:left w:val="nil"/>
              <w:bottom w:val="nil"/>
              <w:right w:val="single" w:sz="8" w:space="0" w:color="000000"/>
            </w:tcBorders>
            <w:shd w:val="clear" w:color="auto" w:fill="auto"/>
            <w:vAlign w:val="center"/>
            <w:hideMark/>
          </w:tcPr>
          <w:p w14:paraId="0B72D49E"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名稱</w:t>
            </w:r>
          </w:p>
        </w:tc>
        <w:tc>
          <w:tcPr>
            <w:tcW w:w="1275" w:type="dxa"/>
            <w:tcBorders>
              <w:top w:val="nil"/>
              <w:left w:val="nil"/>
              <w:bottom w:val="nil"/>
              <w:right w:val="single" w:sz="8" w:space="0" w:color="000000"/>
            </w:tcBorders>
            <w:shd w:val="clear" w:color="auto" w:fill="auto"/>
            <w:hideMark/>
          </w:tcPr>
          <w:p w14:paraId="4F536912" w14:textId="77777777" w:rsidR="005626D5" w:rsidRPr="00EE3251" w:rsidRDefault="005626D5" w:rsidP="005626D5">
            <w:pPr>
              <w:widowControl/>
              <w:adjustRightInd/>
              <w:spacing w:line="240" w:lineRule="auto"/>
              <w:textAlignment w:val="auto"/>
              <w:rPr>
                <w:color w:val="000000"/>
              </w:rPr>
            </w:pPr>
          </w:p>
        </w:tc>
        <w:tc>
          <w:tcPr>
            <w:tcW w:w="991" w:type="dxa"/>
            <w:tcBorders>
              <w:top w:val="nil"/>
              <w:left w:val="nil"/>
              <w:bottom w:val="nil"/>
              <w:right w:val="single" w:sz="8" w:space="0" w:color="000000"/>
            </w:tcBorders>
            <w:shd w:val="clear" w:color="auto" w:fill="auto"/>
            <w:vAlign w:val="center"/>
            <w:hideMark/>
          </w:tcPr>
          <w:p w14:paraId="4DF2AFCE"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銷貨</w:t>
            </w:r>
          </w:p>
        </w:tc>
      </w:tr>
      <w:tr w:rsidR="005626D5" w:rsidRPr="00EE3251" w14:paraId="7401780A" w14:textId="77777777" w:rsidTr="005626D5">
        <w:trPr>
          <w:trHeight w:val="350"/>
        </w:trPr>
        <w:tc>
          <w:tcPr>
            <w:tcW w:w="418" w:type="dxa"/>
            <w:tcBorders>
              <w:top w:val="nil"/>
              <w:left w:val="single" w:sz="8" w:space="0" w:color="000000"/>
              <w:bottom w:val="nil"/>
              <w:right w:val="single" w:sz="8" w:space="0" w:color="000000"/>
            </w:tcBorders>
            <w:shd w:val="clear" w:color="auto" w:fill="auto"/>
            <w:hideMark/>
          </w:tcPr>
          <w:p w14:paraId="66EEBF54" w14:textId="77777777" w:rsidR="005626D5" w:rsidRPr="00EE3251" w:rsidRDefault="005626D5" w:rsidP="005626D5">
            <w:pPr>
              <w:widowControl/>
              <w:adjustRightInd/>
              <w:spacing w:line="240" w:lineRule="auto"/>
              <w:textAlignment w:val="auto"/>
              <w:rPr>
                <w:color w:val="000000"/>
              </w:rPr>
            </w:pPr>
          </w:p>
        </w:tc>
        <w:tc>
          <w:tcPr>
            <w:tcW w:w="843" w:type="dxa"/>
            <w:tcBorders>
              <w:top w:val="nil"/>
              <w:left w:val="nil"/>
              <w:bottom w:val="nil"/>
              <w:right w:val="single" w:sz="8" w:space="0" w:color="000000"/>
            </w:tcBorders>
            <w:shd w:val="clear" w:color="auto" w:fill="auto"/>
            <w:hideMark/>
          </w:tcPr>
          <w:p w14:paraId="702EE63C" w14:textId="77777777" w:rsidR="005626D5" w:rsidRPr="00EE3251" w:rsidRDefault="005626D5" w:rsidP="005626D5">
            <w:pPr>
              <w:widowControl/>
              <w:adjustRightInd/>
              <w:spacing w:line="240" w:lineRule="auto"/>
              <w:textAlignment w:val="auto"/>
              <w:rPr>
                <w:color w:val="000000"/>
              </w:rPr>
            </w:pPr>
          </w:p>
        </w:tc>
        <w:tc>
          <w:tcPr>
            <w:tcW w:w="1275" w:type="dxa"/>
            <w:tcBorders>
              <w:top w:val="nil"/>
              <w:left w:val="nil"/>
              <w:bottom w:val="nil"/>
              <w:right w:val="single" w:sz="8" w:space="0" w:color="000000"/>
            </w:tcBorders>
            <w:shd w:val="clear" w:color="auto" w:fill="auto"/>
            <w:hideMark/>
          </w:tcPr>
          <w:p w14:paraId="52437B24" w14:textId="77777777" w:rsidR="005626D5" w:rsidRPr="00EE3251" w:rsidRDefault="005626D5" w:rsidP="005626D5">
            <w:pPr>
              <w:widowControl/>
              <w:adjustRightInd/>
              <w:spacing w:line="240" w:lineRule="auto"/>
              <w:textAlignment w:val="auto"/>
              <w:rPr>
                <w:color w:val="000000"/>
              </w:rPr>
            </w:pPr>
          </w:p>
        </w:tc>
        <w:tc>
          <w:tcPr>
            <w:tcW w:w="725" w:type="dxa"/>
            <w:tcBorders>
              <w:top w:val="nil"/>
              <w:left w:val="nil"/>
              <w:bottom w:val="nil"/>
              <w:right w:val="single" w:sz="8" w:space="0" w:color="000000"/>
            </w:tcBorders>
            <w:shd w:val="clear" w:color="auto" w:fill="auto"/>
            <w:vAlign w:val="center"/>
            <w:hideMark/>
          </w:tcPr>
          <w:p w14:paraId="01D7EAED"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淨額</w:t>
            </w:r>
          </w:p>
        </w:tc>
        <w:tc>
          <w:tcPr>
            <w:tcW w:w="847" w:type="dxa"/>
            <w:tcBorders>
              <w:top w:val="nil"/>
              <w:left w:val="nil"/>
              <w:bottom w:val="nil"/>
              <w:right w:val="single" w:sz="8" w:space="0" w:color="000000"/>
            </w:tcBorders>
            <w:shd w:val="clear" w:color="auto" w:fill="auto"/>
            <w:hideMark/>
          </w:tcPr>
          <w:p w14:paraId="535C2737" w14:textId="77777777" w:rsidR="005626D5" w:rsidRPr="00EE3251" w:rsidRDefault="005626D5" w:rsidP="005626D5">
            <w:pPr>
              <w:widowControl/>
              <w:adjustRightInd/>
              <w:spacing w:line="240" w:lineRule="auto"/>
              <w:textAlignment w:val="auto"/>
              <w:rPr>
                <w:color w:val="000000"/>
              </w:rPr>
            </w:pPr>
          </w:p>
        </w:tc>
        <w:tc>
          <w:tcPr>
            <w:tcW w:w="1275" w:type="dxa"/>
            <w:tcBorders>
              <w:top w:val="nil"/>
              <w:left w:val="nil"/>
              <w:bottom w:val="nil"/>
              <w:right w:val="single" w:sz="8" w:space="0" w:color="000000"/>
            </w:tcBorders>
            <w:shd w:val="clear" w:color="auto" w:fill="auto"/>
            <w:hideMark/>
          </w:tcPr>
          <w:p w14:paraId="11594DC4" w14:textId="77777777" w:rsidR="005626D5" w:rsidRPr="00EE3251" w:rsidRDefault="005626D5" w:rsidP="005626D5">
            <w:pPr>
              <w:widowControl/>
              <w:adjustRightInd/>
              <w:spacing w:line="240" w:lineRule="auto"/>
              <w:textAlignment w:val="auto"/>
              <w:rPr>
                <w:color w:val="000000"/>
              </w:rPr>
            </w:pPr>
          </w:p>
        </w:tc>
        <w:tc>
          <w:tcPr>
            <w:tcW w:w="849" w:type="dxa"/>
            <w:tcBorders>
              <w:top w:val="nil"/>
              <w:left w:val="nil"/>
              <w:bottom w:val="nil"/>
              <w:right w:val="single" w:sz="8" w:space="0" w:color="000000"/>
            </w:tcBorders>
            <w:shd w:val="clear" w:color="auto" w:fill="auto"/>
            <w:vAlign w:val="center"/>
            <w:hideMark/>
          </w:tcPr>
          <w:p w14:paraId="2A090815"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淨額</w:t>
            </w:r>
          </w:p>
        </w:tc>
        <w:tc>
          <w:tcPr>
            <w:tcW w:w="848" w:type="dxa"/>
            <w:tcBorders>
              <w:top w:val="nil"/>
              <w:left w:val="nil"/>
              <w:bottom w:val="nil"/>
              <w:right w:val="single" w:sz="8" w:space="0" w:color="000000"/>
            </w:tcBorders>
            <w:shd w:val="clear" w:color="auto" w:fill="auto"/>
            <w:hideMark/>
          </w:tcPr>
          <w:p w14:paraId="3787EA17" w14:textId="77777777" w:rsidR="005626D5" w:rsidRPr="00EE3251" w:rsidRDefault="005626D5" w:rsidP="005626D5">
            <w:pPr>
              <w:widowControl/>
              <w:adjustRightInd/>
              <w:spacing w:line="240" w:lineRule="auto"/>
              <w:textAlignment w:val="auto"/>
              <w:rPr>
                <w:color w:val="000000"/>
              </w:rPr>
            </w:pPr>
          </w:p>
        </w:tc>
        <w:tc>
          <w:tcPr>
            <w:tcW w:w="1275" w:type="dxa"/>
            <w:tcBorders>
              <w:top w:val="nil"/>
              <w:left w:val="nil"/>
              <w:bottom w:val="nil"/>
              <w:right w:val="single" w:sz="8" w:space="0" w:color="000000"/>
            </w:tcBorders>
            <w:shd w:val="clear" w:color="auto" w:fill="auto"/>
            <w:hideMark/>
          </w:tcPr>
          <w:p w14:paraId="742C53BC" w14:textId="77777777" w:rsidR="005626D5" w:rsidRPr="00EE3251" w:rsidRDefault="005626D5" w:rsidP="005626D5">
            <w:pPr>
              <w:widowControl/>
              <w:adjustRightInd/>
              <w:spacing w:line="240" w:lineRule="auto"/>
              <w:textAlignment w:val="auto"/>
              <w:rPr>
                <w:color w:val="000000"/>
              </w:rPr>
            </w:pPr>
          </w:p>
        </w:tc>
        <w:tc>
          <w:tcPr>
            <w:tcW w:w="991" w:type="dxa"/>
            <w:tcBorders>
              <w:top w:val="nil"/>
              <w:left w:val="nil"/>
              <w:bottom w:val="nil"/>
              <w:right w:val="single" w:sz="8" w:space="0" w:color="000000"/>
            </w:tcBorders>
            <w:shd w:val="clear" w:color="auto" w:fill="auto"/>
            <w:vAlign w:val="center"/>
            <w:hideMark/>
          </w:tcPr>
          <w:p w14:paraId="63955C44"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淨額</w:t>
            </w:r>
          </w:p>
        </w:tc>
      </w:tr>
      <w:tr w:rsidR="005626D5" w:rsidRPr="00EE3251" w14:paraId="0084B272" w14:textId="77777777" w:rsidTr="005626D5">
        <w:trPr>
          <w:trHeight w:val="350"/>
        </w:trPr>
        <w:tc>
          <w:tcPr>
            <w:tcW w:w="418" w:type="dxa"/>
            <w:tcBorders>
              <w:top w:val="nil"/>
              <w:left w:val="single" w:sz="8" w:space="0" w:color="000000"/>
              <w:bottom w:val="nil"/>
              <w:right w:val="single" w:sz="8" w:space="0" w:color="000000"/>
            </w:tcBorders>
            <w:shd w:val="clear" w:color="auto" w:fill="auto"/>
            <w:hideMark/>
          </w:tcPr>
          <w:p w14:paraId="77670194" w14:textId="77777777" w:rsidR="005626D5" w:rsidRPr="00EE3251" w:rsidRDefault="005626D5" w:rsidP="005626D5">
            <w:pPr>
              <w:widowControl/>
              <w:adjustRightInd/>
              <w:spacing w:line="240" w:lineRule="auto"/>
              <w:textAlignment w:val="auto"/>
              <w:rPr>
                <w:color w:val="000000"/>
              </w:rPr>
            </w:pPr>
          </w:p>
        </w:tc>
        <w:tc>
          <w:tcPr>
            <w:tcW w:w="843" w:type="dxa"/>
            <w:tcBorders>
              <w:top w:val="nil"/>
              <w:left w:val="nil"/>
              <w:bottom w:val="nil"/>
              <w:right w:val="single" w:sz="8" w:space="0" w:color="000000"/>
            </w:tcBorders>
            <w:shd w:val="clear" w:color="auto" w:fill="auto"/>
            <w:hideMark/>
          </w:tcPr>
          <w:p w14:paraId="45B484F9" w14:textId="77777777" w:rsidR="005626D5" w:rsidRPr="00EE3251" w:rsidRDefault="005626D5" w:rsidP="005626D5">
            <w:pPr>
              <w:widowControl/>
              <w:adjustRightInd/>
              <w:spacing w:line="240" w:lineRule="auto"/>
              <w:textAlignment w:val="auto"/>
              <w:rPr>
                <w:color w:val="000000"/>
              </w:rPr>
            </w:pPr>
          </w:p>
        </w:tc>
        <w:tc>
          <w:tcPr>
            <w:tcW w:w="1275" w:type="dxa"/>
            <w:tcBorders>
              <w:top w:val="nil"/>
              <w:left w:val="nil"/>
              <w:bottom w:val="nil"/>
              <w:right w:val="single" w:sz="8" w:space="0" w:color="000000"/>
            </w:tcBorders>
            <w:shd w:val="clear" w:color="auto" w:fill="auto"/>
            <w:hideMark/>
          </w:tcPr>
          <w:p w14:paraId="395E2830" w14:textId="77777777" w:rsidR="005626D5" w:rsidRPr="00EE3251" w:rsidRDefault="005626D5" w:rsidP="005626D5">
            <w:pPr>
              <w:widowControl/>
              <w:adjustRightInd/>
              <w:spacing w:line="240" w:lineRule="auto"/>
              <w:textAlignment w:val="auto"/>
              <w:rPr>
                <w:color w:val="000000"/>
              </w:rPr>
            </w:pPr>
          </w:p>
        </w:tc>
        <w:tc>
          <w:tcPr>
            <w:tcW w:w="725" w:type="dxa"/>
            <w:tcBorders>
              <w:top w:val="nil"/>
              <w:left w:val="nil"/>
              <w:bottom w:val="nil"/>
              <w:right w:val="single" w:sz="8" w:space="0" w:color="000000"/>
            </w:tcBorders>
            <w:shd w:val="clear" w:color="auto" w:fill="auto"/>
            <w:vAlign w:val="center"/>
            <w:hideMark/>
          </w:tcPr>
          <w:p w14:paraId="6C388A35"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比率</w:t>
            </w:r>
          </w:p>
        </w:tc>
        <w:tc>
          <w:tcPr>
            <w:tcW w:w="847" w:type="dxa"/>
            <w:tcBorders>
              <w:top w:val="nil"/>
              <w:left w:val="nil"/>
              <w:bottom w:val="nil"/>
              <w:right w:val="single" w:sz="8" w:space="0" w:color="000000"/>
            </w:tcBorders>
            <w:shd w:val="clear" w:color="auto" w:fill="auto"/>
            <w:hideMark/>
          </w:tcPr>
          <w:p w14:paraId="501B0C1D" w14:textId="77777777" w:rsidR="005626D5" w:rsidRPr="00EE3251" w:rsidRDefault="005626D5" w:rsidP="005626D5">
            <w:pPr>
              <w:widowControl/>
              <w:adjustRightInd/>
              <w:spacing w:line="240" w:lineRule="auto"/>
              <w:textAlignment w:val="auto"/>
              <w:rPr>
                <w:color w:val="000000"/>
              </w:rPr>
            </w:pPr>
          </w:p>
        </w:tc>
        <w:tc>
          <w:tcPr>
            <w:tcW w:w="1275" w:type="dxa"/>
            <w:tcBorders>
              <w:top w:val="nil"/>
              <w:left w:val="nil"/>
              <w:bottom w:val="nil"/>
              <w:right w:val="single" w:sz="8" w:space="0" w:color="000000"/>
            </w:tcBorders>
            <w:shd w:val="clear" w:color="auto" w:fill="auto"/>
            <w:hideMark/>
          </w:tcPr>
          <w:p w14:paraId="38AC8DED" w14:textId="77777777" w:rsidR="005626D5" w:rsidRPr="00EE3251" w:rsidRDefault="005626D5" w:rsidP="005626D5">
            <w:pPr>
              <w:widowControl/>
              <w:adjustRightInd/>
              <w:spacing w:line="240" w:lineRule="auto"/>
              <w:textAlignment w:val="auto"/>
              <w:rPr>
                <w:color w:val="000000"/>
              </w:rPr>
            </w:pPr>
          </w:p>
        </w:tc>
        <w:tc>
          <w:tcPr>
            <w:tcW w:w="849" w:type="dxa"/>
            <w:tcBorders>
              <w:top w:val="nil"/>
              <w:left w:val="nil"/>
              <w:bottom w:val="nil"/>
              <w:right w:val="single" w:sz="8" w:space="0" w:color="000000"/>
            </w:tcBorders>
            <w:shd w:val="clear" w:color="auto" w:fill="auto"/>
            <w:vAlign w:val="center"/>
            <w:hideMark/>
          </w:tcPr>
          <w:p w14:paraId="4ECD8B52"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比率</w:t>
            </w:r>
          </w:p>
        </w:tc>
        <w:tc>
          <w:tcPr>
            <w:tcW w:w="848" w:type="dxa"/>
            <w:tcBorders>
              <w:top w:val="nil"/>
              <w:left w:val="nil"/>
              <w:bottom w:val="nil"/>
              <w:right w:val="single" w:sz="8" w:space="0" w:color="000000"/>
            </w:tcBorders>
            <w:shd w:val="clear" w:color="auto" w:fill="auto"/>
            <w:hideMark/>
          </w:tcPr>
          <w:p w14:paraId="3E66BAE8" w14:textId="77777777" w:rsidR="005626D5" w:rsidRPr="00EE3251" w:rsidRDefault="005626D5" w:rsidP="005626D5">
            <w:pPr>
              <w:widowControl/>
              <w:adjustRightInd/>
              <w:spacing w:line="240" w:lineRule="auto"/>
              <w:textAlignment w:val="auto"/>
              <w:rPr>
                <w:color w:val="000000"/>
              </w:rPr>
            </w:pPr>
          </w:p>
        </w:tc>
        <w:tc>
          <w:tcPr>
            <w:tcW w:w="1275" w:type="dxa"/>
            <w:tcBorders>
              <w:top w:val="nil"/>
              <w:left w:val="nil"/>
              <w:bottom w:val="nil"/>
              <w:right w:val="single" w:sz="8" w:space="0" w:color="000000"/>
            </w:tcBorders>
            <w:shd w:val="clear" w:color="auto" w:fill="auto"/>
            <w:hideMark/>
          </w:tcPr>
          <w:p w14:paraId="061D2243" w14:textId="77777777" w:rsidR="005626D5" w:rsidRPr="00EE3251" w:rsidRDefault="005626D5" w:rsidP="005626D5">
            <w:pPr>
              <w:widowControl/>
              <w:adjustRightInd/>
              <w:spacing w:line="240" w:lineRule="auto"/>
              <w:textAlignment w:val="auto"/>
              <w:rPr>
                <w:color w:val="000000"/>
              </w:rPr>
            </w:pPr>
          </w:p>
        </w:tc>
        <w:tc>
          <w:tcPr>
            <w:tcW w:w="991" w:type="dxa"/>
            <w:tcBorders>
              <w:top w:val="nil"/>
              <w:left w:val="nil"/>
              <w:bottom w:val="nil"/>
              <w:right w:val="single" w:sz="8" w:space="0" w:color="000000"/>
            </w:tcBorders>
            <w:shd w:val="clear" w:color="auto" w:fill="auto"/>
            <w:vAlign w:val="center"/>
            <w:hideMark/>
          </w:tcPr>
          <w:p w14:paraId="26B81EDC" w14:textId="77777777" w:rsidR="005626D5" w:rsidRPr="00EE3251" w:rsidRDefault="005626D5" w:rsidP="005626D5">
            <w:pPr>
              <w:widowControl/>
              <w:adjustRightInd/>
              <w:spacing w:line="240" w:lineRule="auto"/>
              <w:textAlignment w:val="auto"/>
              <w:rPr>
                <w:color w:val="000000"/>
              </w:rPr>
            </w:pPr>
            <w:r w:rsidRPr="00EE3251">
              <w:rPr>
                <w:color w:val="000000"/>
                <w:lang w:eastAsia="zh-CN"/>
              </w:rPr>
              <w:t>比率</w:t>
            </w:r>
          </w:p>
        </w:tc>
      </w:tr>
      <w:tr w:rsidR="005626D5" w:rsidRPr="00EE3251" w14:paraId="7ED59ADF" w14:textId="77777777" w:rsidTr="005626D5">
        <w:trPr>
          <w:trHeight w:val="350"/>
        </w:trPr>
        <w:tc>
          <w:tcPr>
            <w:tcW w:w="418" w:type="dxa"/>
            <w:tcBorders>
              <w:top w:val="nil"/>
              <w:left w:val="single" w:sz="8" w:space="0" w:color="000000"/>
              <w:bottom w:val="single" w:sz="8" w:space="0" w:color="000000"/>
              <w:right w:val="single" w:sz="8" w:space="0" w:color="000000"/>
            </w:tcBorders>
            <w:shd w:val="clear" w:color="auto" w:fill="auto"/>
            <w:hideMark/>
          </w:tcPr>
          <w:p w14:paraId="7DBE6EB1" w14:textId="77777777" w:rsidR="005626D5" w:rsidRPr="00EE3251" w:rsidRDefault="005626D5" w:rsidP="005626D5">
            <w:pPr>
              <w:widowControl/>
              <w:adjustRightInd/>
              <w:spacing w:line="240" w:lineRule="auto"/>
              <w:textAlignment w:val="auto"/>
              <w:rPr>
                <w:color w:val="000000"/>
              </w:rPr>
            </w:pPr>
          </w:p>
        </w:tc>
        <w:tc>
          <w:tcPr>
            <w:tcW w:w="843" w:type="dxa"/>
            <w:tcBorders>
              <w:top w:val="nil"/>
              <w:left w:val="nil"/>
              <w:bottom w:val="single" w:sz="8" w:space="0" w:color="000000"/>
              <w:right w:val="single" w:sz="8" w:space="0" w:color="000000"/>
            </w:tcBorders>
            <w:shd w:val="clear" w:color="auto" w:fill="auto"/>
            <w:hideMark/>
          </w:tcPr>
          <w:p w14:paraId="0DA96DBF" w14:textId="77777777" w:rsidR="005626D5" w:rsidRPr="00EE3251" w:rsidRDefault="005626D5" w:rsidP="005626D5">
            <w:pPr>
              <w:widowControl/>
              <w:adjustRightInd/>
              <w:spacing w:line="240" w:lineRule="auto"/>
              <w:textAlignment w:val="auto"/>
              <w:rPr>
                <w:color w:val="000000"/>
              </w:rPr>
            </w:pPr>
          </w:p>
        </w:tc>
        <w:tc>
          <w:tcPr>
            <w:tcW w:w="1275" w:type="dxa"/>
            <w:tcBorders>
              <w:top w:val="nil"/>
              <w:left w:val="nil"/>
              <w:bottom w:val="single" w:sz="8" w:space="0" w:color="000000"/>
              <w:right w:val="single" w:sz="8" w:space="0" w:color="000000"/>
            </w:tcBorders>
            <w:shd w:val="clear" w:color="auto" w:fill="auto"/>
            <w:hideMark/>
          </w:tcPr>
          <w:p w14:paraId="37E3F78D" w14:textId="77777777" w:rsidR="005626D5" w:rsidRPr="00EE3251" w:rsidRDefault="005626D5" w:rsidP="005626D5">
            <w:pPr>
              <w:widowControl/>
              <w:adjustRightInd/>
              <w:spacing w:line="240" w:lineRule="auto"/>
              <w:textAlignment w:val="auto"/>
              <w:rPr>
                <w:color w:val="000000"/>
              </w:rPr>
            </w:pPr>
          </w:p>
        </w:tc>
        <w:tc>
          <w:tcPr>
            <w:tcW w:w="725" w:type="dxa"/>
            <w:tcBorders>
              <w:top w:val="nil"/>
              <w:left w:val="nil"/>
              <w:bottom w:val="single" w:sz="8" w:space="0" w:color="000000"/>
              <w:right w:val="single" w:sz="8" w:space="0" w:color="000000"/>
            </w:tcBorders>
            <w:shd w:val="clear" w:color="auto" w:fill="auto"/>
            <w:vAlign w:val="center"/>
            <w:hideMark/>
          </w:tcPr>
          <w:p w14:paraId="3F9CBAC8" w14:textId="77777777" w:rsidR="005626D5" w:rsidRPr="00EE3251" w:rsidRDefault="005626D5" w:rsidP="005626D5">
            <w:pPr>
              <w:widowControl/>
              <w:adjustRightInd/>
              <w:spacing w:line="240" w:lineRule="auto"/>
              <w:textAlignment w:val="auto"/>
              <w:rPr>
                <w:color w:val="000000"/>
              </w:rPr>
            </w:pPr>
            <w:r w:rsidRPr="00EE3251">
              <w:rPr>
                <w:color w:val="000000"/>
              </w:rPr>
              <w:t>(%)</w:t>
            </w:r>
          </w:p>
        </w:tc>
        <w:tc>
          <w:tcPr>
            <w:tcW w:w="847" w:type="dxa"/>
            <w:tcBorders>
              <w:top w:val="nil"/>
              <w:left w:val="nil"/>
              <w:bottom w:val="single" w:sz="8" w:space="0" w:color="000000"/>
              <w:right w:val="single" w:sz="8" w:space="0" w:color="000000"/>
            </w:tcBorders>
            <w:shd w:val="clear" w:color="auto" w:fill="auto"/>
            <w:hideMark/>
          </w:tcPr>
          <w:p w14:paraId="7AB66D55" w14:textId="77777777" w:rsidR="005626D5" w:rsidRPr="00EE3251" w:rsidRDefault="005626D5" w:rsidP="005626D5">
            <w:pPr>
              <w:widowControl/>
              <w:adjustRightInd/>
              <w:spacing w:line="240" w:lineRule="auto"/>
              <w:textAlignment w:val="auto"/>
              <w:rPr>
                <w:color w:val="000000"/>
              </w:rPr>
            </w:pPr>
          </w:p>
        </w:tc>
        <w:tc>
          <w:tcPr>
            <w:tcW w:w="1275" w:type="dxa"/>
            <w:tcBorders>
              <w:top w:val="nil"/>
              <w:left w:val="nil"/>
              <w:bottom w:val="single" w:sz="8" w:space="0" w:color="000000"/>
              <w:right w:val="single" w:sz="8" w:space="0" w:color="000000"/>
            </w:tcBorders>
            <w:shd w:val="clear" w:color="auto" w:fill="auto"/>
            <w:hideMark/>
          </w:tcPr>
          <w:p w14:paraId="438D5E8C" w14:textId="77777777" w:rsidR="005626D5" w:rsidRPr="00EE3251" w:rsidRDefault="005626D5" w:rsidP="005626D5">
            <w:pPr>
              <w:widowControl/>
              <w:adjustRightInd/>
              <w:spacing w:line="240" w:lineRule="auto"/>
              <w:textAlignment w:val="auto"/>
              <w:rPr>
                <w:color w:val="000000"/>
              </w:rPr>
            </w:pPr>
          </w:p>
        </w:tc>
        <w:tc>
          <w:tcPr>
            <w:tcW w:w="849" w:type="dxa"/>
            <w:tcBorders>
              <w:top w:val="nil"/>
              <w:left w:val="nil"/>
              <w:bottom w:val="single" w:sz="8" w:space="0" w:color="000000"/>
              <w:right w:val="single" w:sz="8" w:space="0" w:color="000000"/>
            </w:tcBorders>
            <w:shd w:val="clear" w:color="auto" w:fill="auto"/>
            <w:vAlign w:val="center"/>
            <w:hideMark/>
          </w:tcPr>
          <w:p w14:paraId="217106B0" w14:textId="77777777" w:rsidR="005626D5" w:rsidRPr="00EE3251" w:rsidRDefault="005626D5" w:rsidP="005626D5">
            <w:pPr>
              <w:widowControl/>
              <w:adjustRightInd/>
              <w:spacing w:line="240" w:lineRule="auto"/>
              <w:textAlignment w:val="auto"/>
              <w:rPr>
                <w:color w:val="000000"/>
              </w:rPr>
            </w:pPr>
            <w:r w:rsidRPr="00EE3251">
              <w:rPr>
                <w:color w:val="000000"/>
              </w:rPr>
              <w:t>(%)</w:t>
            </w:r>
          </w:p>
        </w:tc>
        <w:tc>
          <w:tcPr>
            <w:tcW w:w="848" w:type="dxa"/>
            <w:tcBorders>
              <w:top w:val="nil"/>
              <w:left w:val="nil"/>
              <w:bottom w:val="single" w:sz="8" w:space="0" w:color="000000"/>
              <w:right w:val="single" w:sz="8" w:space="0" w:color="000000"/>
            </w:tcBorders>
            <w:shd w:val="clear" w:color="auto" w:fill="auto"/>
            <w:hideMark/>
          </w:tcPr>
          <w:p w14:paraId="081A6203" w14:textId="77777777" w:rsidR="005626D5" w:rsidRPr="00EE3251" w:rsidRDefault="005626D5" w:rsidP="005626D5">
            <w:pPr>
              <w:widowControl/>
              <w:adjustRightInd/>
              <w:spacing w:line="240" w:lineRule="auto"/>
              <w:textAlignment w:val="auto"/>
              <w:rPr>
                <w:color w:val="000000"/>
              </w:rPr>
            </w:pPr>
          </w:p>
        </w:tc>
        <w:tc>
          <w:tcPr>
            <w:tcW w:w="1275" w:type="dxa"/>
            <w:tcBorders>
              <w:top w:val="nil"/>
              <w:left w:val="nil"/>
              <w:bottom w:val="single" w:sz="8" w:space="0" w:color="000000"/>
              <w:right w:val="single" w:sz="8" w:space="0" w:color="000000"/>
            </w:tcBorders>
            <w:shd w:val="clear" w:color="auto" w:fill="auto"/>
            <w:hideMark/>
          </w:tcPr>
          <w:p w14:paraId="772EB8EB" w14:textId="77777777" w:rsidR="005626D5" w:rsidRPr="00EE3251" w:rsidRDefault="005626D5" w:rsidP="005626D5">
            <w:pPr>
              <w:widowControl/>
              <w:adjustRightInd/>
              <w:spacing w:line="240" w:lineRule="auto"/>
              <w:textAlignment w:val="auto"/>
              <w:rPr>
                <w:color w:val="000000"/>
              </w:rPr>
            </w:pPr>
          </w:p>
        </w:tc>
        <w:tc>
          <w:tcPr>
            <w:tcW w:w="991" w:type="dxa"/>
            <w:tcBorders>
              <w:top w:val="nil"/>
              <w:left w:val="nil"/>
              <w:bottom w:val="single" w:sz="8" w:space="0" w:color="000000"/>
              <w:right w:val="single" w:sz="8" w:space="0" w:color="000000"/>
            </w:tcBorders>
            <w:shd w:val="clear" w:color="auto" w:fill="auto"/>
            <w:vAlign w:val="center"/>
            <w:hideMark/>
          </w:tcPr>
          <w:p w14:paraId="5679198A" w14:textId="77777777" w:rsidR="005626D5" w:rsidRPr="00EE3251" w:rsidRDefault="005626D5" w:rsidP="005626D5">
            <w:pPr>
              <w:widowControl/>
              <w:adjustRightInd/>
              <w:spacing w:line="240" w:lineRule="auto"/>
              <w:textAlignment w:val="auto"/>
              <w:rPr>
                <w:color w:val="000000"/>
              </w:rPr>
            </w:pPr>
            <w:r w:rsidRPr="00EE3251">
              <w:rPr>
                <w:color w:val="000000"/>
              </w:rPr>
              <w:t>(%)</w:t>
            </w:r>
          </w:p>
        </w:tc>
      </w:tr>
      <w:tr w:rsidR="005626D5" w:rsidRPr="00EE3251" w14:paraId="4FCF2268" w14:textId="77777777" w:rsidTr="005626D5">
        <w:trPr>
          <w:trHeight w:val="350"/>
        </w:trPr>
        <w:tc>
          <w:tcPr>
            <w:tcW w:w="418" w:type="dxa"/>
            <w:tcBorders>
              <w:top w:val="nil"/>
              <w:left w:val="single" w:sz="8" w:space="0" w:color="000000"/>
              <w:bottom w:val="single" w:sz="8" w:space="0" w:color="000000"/>
              <w:right w:val="single" w:sz="8" w:space="0" w:color="000000"/>
            </w:tcBorders>
            <w:shd w:val="clear" w:color="auto" w:fill="auto"/>
            <w:vAlign w:val="center"/>
            <w:hideMark/>
          </w:tcPr>
          <w:p w14:paraId="63A351C0" w14:textId="77777777" w:rsidR="005626D5" w:rsidRPr="00EE3251" w:rsidRDefault="005626D5" w:rsidP="005626D5">
            <w:pPr>
              <w:widowControl/>
              <w:adjustRightInd/>
              <w:spacing w:line="240" w:lineRule="auto"/>
              <w:jc w:val="right"/>
              <w:textAlignment w:val="auto"/>
              <w:rPr>
                <w:color w:val="000000"/>
              </w:rPr>
            </w:pPr>
            <w:r w:rsidRPr="00EE3251">
              <w:rPr>
                <w:color w:val="000000"/>
              </w:rPr>
              <w:t>1</w:t>
            </w:r>
          </w:p>
        </w:tc>
        <w:tc>
          <w:tcPr>
            <w:tcW w:w="843" w:type="dxa"/>
            <w:tcBorders>
              <w:top w:val="nil"/>
              <w:left w:val="nil"/>
              <w:bottom w:val="single" w:sz="8" w:space="0" w:color="000000"/>
              <w:right w:val="single" w:sz="8" w:space="0" w:color="000000"/>
            </w:tcBorders>
            <w:shd w:val="clear" w:color="auto" w:fill="auto"/>
            <w:vAlign w:val="center"/>
            <w:hideMark/>
          </w:tcPr>
          <w:p w14:paraId="0B840C98" w14:textId="77777777" w:rsidR="005626D5" w:rsidRPr="00EE3251" w:rsidRDefault="005626D5" w:rsidP="005626D5">
            <w:pPr>
              <w:widowControl/>
              <w:adjustRightInd/>
              <w:spacing w:line="240" w:lineRule="auto"/>
              <w:textAlignment w:val="auto"/>
              <w:rPr>
                <w:color w:val="000000" w:themeColor="text1"/>
              </w:rPr>
            </w:pPr>
            <w:r w:rsidRPr="00EE3251">
              <w:rPr>
                <w:color w:val="000000" w:themeColor="text1"/>
                <w:lang w:eastAsia="zh-CN"/>
              </w:rPr>
              <w:t>甲客戶</w:t>
            </w:r>
          </w:p>
        </w:tc>
        <w:tc>
          <w:tcPr>
            <w:tcW w:w="1275" w:type="dxa"/>
            <w:tcBorders>
              <w:top w:val="nil"/>
              <w:left w:val="nil"/>
              <w:bottom w:val="single" w:sz="8" w:space="0" w:color="000000"/>
              <w:right w:val="single" w:sz="8" w:space="0" w:color="000000"/>
            </w:tcBorders>
            <w:shd w:val="clear" w:color="auto" w:fill="auto"/>
            <w:vAlign w:val="center"/>
            <w:hideMark/>
          </w:tcPr>
          <w:p w14:paraId="63E3CE87"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1,527,128</w:t>
            </w:r>
          </w:p>
        </w:tc>
        <w:tc>
          <w:tcPr>
            <w:tcW w:w="725" w:type="dxa"/>
            <w:tcBorders>
              <w:top w:val="nil"/>
              <w:left w:val="nil"/>
              <w:bottom w:val="single" w:sz="8" w:space="0" w:color="000000"/>
              <w:right w:val="single" w:sz="8" w:space="0" w:color="000000"/>
            </w:tcBorders>
            <w:shd w:val="clear" w:color="auto" w:fill="auto"/>
            <w:vAlign w:val="center"/>
            <w:hideMark/>
          </w:tcPr>
          <w:p w14:paraId="3576EA6F"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20.00</w:t>
            </w:r>
          </w:p>
        </w:tc>
        <w:tc>
          <w:tcPr>
            <w:tcW w:w="847" w:type="dxa"/>
            <w:tcBorders>
              <w:top w:val="nil"/>
              <w:left w:val="nil"/>
              <w:bottom w:val="single" w:sz="8" w:space="0" w:color="000000"/>
              <w:right w:val="single" w:sz="8" w:space="0" w:color="000000"/>
            </w:tcBorders>
            <w:shd w:val="clear" w:color="auto" w:fill="auto"/>
            <w:vAlign w:val="center"/>
            <w:hideMark/>
          </w:tcPr>
          <w:p w14:paraId="2E0C728D" w14:textId="77777777" w:rsidR="005626D5" w:rsidRPr="00EE3251" w:rsidRDefault="005626D5" w:rsidP="005626D5">
            <w:pPr>
              <w:widowControl/>
              <w:adjustRightInd/>
              <w:spacing w:line="240" w:lineRule="auto"/>
              <w:textAlignment w:val="auto"/>
              <w:rPr>
                <w:color w:val="000000" w:themeColor="text1"/>
              </w:rPr>
            </w:pPr>
            <w:r w:rsidRPr="00EE3251">
              <w:rPr>
                <w:color w:val="000000" w:themeColor="text1"/>
                <w:lang w:eastAsia="zh-CN"/>
              </w:rPr>
              <w:t>甲客戶</w:t>
            </w:r>
          </w:p>
        </w:tc>
        <w:tc>
          <w:tcPr>
            <w:tcW w:w="1275" w:type="dxa"/>
            <w:tcBorders>
              <w:top w:val="nil"/>
              <w:left w:val="nil"/>
              <w:bottom w:val="single" w:sz="8" w:space="0" w:color="000000"/>
              <w:right w:val="single" w:sz="8" w:space="0" w:color="000000"/>
            </w:tcBorders>
            <w:shd w:val="clear" w:color="auto" w:fill="auto"/>
            <w:vAlign w:val="center"/>
            <w:hideMark/>
          </w:tcPr>
          <w:p w14:paraId="2E9356FA"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1,361,116</w:t>
            </w:r>
          </w:p>
        </w:tc>
        <w:tc>
          <w:tcPr>
            <w:tcW w:w="849" w:type="dxa"/>
            <w:tcBorders>
              <w:top w:val="nil"/>
              <w:left w:val="nil"/>
              <w:bottom w:val="single" w:sz="8" w:space="0" w:color="000000"/>
              <w:right w:val="single" w:sz="8" w:space="0" w:color="000000"/>
            </w:tcBorders>
            <w:shd w:val="clear" w:color="auto" w:fill="auto"/>
            <w:vAlign w:val="center"/>
            <w:hideMark/>
          </w:tcPr>
          <w:p w14:paraId="657C80CC"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21.82</w:t>
            </w:r>
          </w:p>
        </w:tc>
        <w:tc>
          <w:tcPr>
            <w:tcW w:w="848" w:type="dxa"/>
            <w:tcBorders>
              <w:top w:val="nil"/>
              <w:left w:val="nil"/>
              <w:bottom w:val="single" w:sz="8" w:space="0" w:color="000000"/>
              <w:right w:val="single" w:sz="8" w:space="0" w:color="000000"/>
            </w:tcBorders>
            <w:shd w:val="clear" w:color="auto" w:fill="auto"/>
            <w:vAlign w:val="center"/>
            <w:hideMark/>
          </w:tcPr>
          <w:p w14:paraId="7465F2FD" w14:textId="77777777" w:rsidR="005626D5" w:rsidRPr="00EE3251" w:rsidRDefault="005626D5" w:rsidP="005626D5">
            <w:pPr>
              <w:widowControl/>
              <w:adjustRightInd/>
              <w:spacing w:line="240" w:lineRule="auto"/>
              <w:textAlignment w:val="auto"/>
              <w:rPr>
                <w:color w:val="000000" w:themeColor="text1"/>
              </w:rPr>
            </w:pPr>
            <w:r w:rsidRPr="00EE3251">
              <w:rPr>
                <w:color w:val="000000" w:themeColor="text1"/>
                <w:lang w:eastAsia="zh-CN"/>
              </w:rPr>
              <w:t>甲客戶</w:t>
            </w:r>
          </w:p>
        </w:tc>
        <w:tc>
          <w:tcPr>
            <w:tcW w:w="1275" w:type="dxa"/>
            <w:tcBorders>
              <w:top w:val="nil"/>
              <w:left w:val="nil"/>
              <w:bottom w:val="single" w:sz="8" w:space="0" w:color="000000"/>
              <w:right w:val="single" w:sz="8" w:space="0" w:color="000000"/>
            </w:tcBorders>
            <w:shd w:val="clear" w:color="auto" w:fill="auto"/>
            <w:vAlign w:val="center"/>
          </w:tcPr>
          <w:p w14:paraId="0627CECC"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1,894,959</w:t>
            </w:r>
          </w:p>
        </w:tc>
        <w:tc>
          <w:tcPr>
            <w:tcW w:w="991" w:type="dxa"/>
            <w:tcBorders>
              <w:top w:val="nil"/>
              <w:left w:val="nil"/>
              <w:bottom w:val="single" w:sz="8" w:space="0" w:color="000000"/>
              <w:right w:val="single" w:sz="8" w:space="0" w:color="000000"/>
            </w:tcBorders>
            <w:shd w:val="clear" w:color="auto" w:fill="auto"/>
            <w:vAlign w:val="center"/>
          </w:tcPr>
          <w:p w14:paraId="40351764"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32.01</w:t>
            </w:r>
          </w:p>
        </w:tc>
      </w:tr>
      <w:tr w:rsidR="005626D5" w:rsidRPr="00EE3251" w14:paraId="51687BEF" w14:textId="77777777" w:rsidTr="005626D5">
        <w:trPr>
          <w:trHeight w:val="350"/>
        </w:trPr>
        <w:tc>
          <w:tcPr>
            <w:tcW w:w="418" w:type="dxa"/>
            <w:tcBorders>
              <w:top w:val="nil"/>
              <w:left w:val="single" w:sz="8" w:space="0" w:color="000000"/>
              <w:bottom w:val="single" w:sz="8" w:space="0" w:color="000000"/>
              <w:right w:val="single" w:sz="8" w:space="0" w:color="000000"/>
            </w:tcBorders>
            <w:shd w:val="clear" w:color="auto" w:fill="auto"/>
            <w:vAlign w:val="center"/>
            <w:hideMark/>
          </w:tcPr>
          <w:p w14:paraId="5867C9C5" w14:textId="77777777" w:rsidR="005626D5" w:rsidRPr="00EE3251" w:rsidRDefault="005626D5" w:rsidP="005626D5">
            <w:pPr>
              <w:widowControl/>
              <w:adjustRightInd/>
              <w:spacing w:line="240" w:lineRule="auto"/>
              <w:textAlignment w:val="auto"/>
              <w:rPr>
                <w:color w:val="000000"/>
              </w:rPr>
            </w:pPr>
          </w:p>
        </w:tc>
        <w:tc>
          <w:tcPr>
            <w:tcW w:w="843" w:type="dxa"/>
            <w:tcBorders>
              <w:top w:val="nil"/>
              <w:left w:val="nil"/>
              <w:bottom w:val="single" w:sz="8" w:space="0" w:color="000000"/>
              <w:right w:val="single" w:sz="8" w:space="0" w:color="000000"/>
            </w:tcBorders>
            <w:shd w:val="clear" w:color="auto" w:fill="auto"/>
            <w:vAlign w:val="center"/>
            <w:hideMark/>
          </w:tcPr>
          <w:p w14:paraId="20B46A2D" w14:textId="77777777" w:rsidR="005626D5" w:rsidRPr="00EE3251" w:rsidRDefault="005626D5" w:rsidP="005626D5">
            <w:pPr>
              <w:widowControl/>
              <w:adjustRightInd/>
              <w:spacing w:line="240" w:lineRule="auto"/>
              <w:textAlignment w:val="auto"/>
              <w:rPr>
                <w:color w:val="000000" w:themeColor="text1"/>
              </w:rPr>
            </w:pPr>
            <w:r w:rsidRPr="00EE3251">
              <w:rPr>
                <w:color w:val="000000" w:themeColor="text1"/>
                <w:lang w:eastAsia="zh-CN"/>
              </w:rPr>
              <w:t>其他</w:t>
            </w:r>
          </w:p>
        </w:tc>
        <w:tc>
          <w:tcPr>
            <w:tcW w:w="1275" w:type="dxa"/>
            <w:tcBorders>
              <w:top w:val="nil"/>
              <w:left w:val="nil"/>
              <w:bottom w:val="single" w:sz="8" w:space="0" w:color="000000"/>
              <w:right w:val="single" w:sz="8" w:space="0" w:color="000000"/>
            </w:tcBorders>
            <w:shd w:val="clear" w:color="auto" w:fill="auto"/>
            <w:vAlign w:val="center"/>
            <w:hideMark/>
          </w:tcPr>
          <w:p w14:paraId="445A117F"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6,110,308</w:t>
            </w:r>
          </w:p>
        </w:tc>
        <w:tc>
          <w:tcPr>
            <w:tcW w:w="725" w:type="dxa"/>
            <w:tcBorders>
              <w:top w:val="nil"/>
              <w:left w:val="nil"/>
              <w:bottom w:val="single" w:sz="8" w:space="0" w:color="000000"/>
              <w:right w:val="single" w:sz="8" w:space="0" w:color="000000"/>
            </w:tcBorders>
            <w:shd w:val="clear" w:color="auto" w:fill="auto"/>
            <w:vAlign w:val="center"/>
            <w:hideMark/>
          </w:tcPr>
          <w:p w14:paraId="4E5E041C"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80.00</w:t>
            </w:r>
          </w:p>
        </w:tc>
        <w:tc>
          <w:tcPr>
            <w:tcW w:w="847" w:type="dxa"/>
            <w:tcBorders>
              <w:top w:val="nil"/>
              <w:left w:val="nil"/>
              <w:bottom w:val="single" w:sz="8" w:space="0" w:color="000000"/>
              <w:right w:val="single" w:sz="8" w:space="0" w:color="000000"/>
            </w:tcBorders>
            <w:shd w:val="clear" w:color="auto" w:fill="auto"/>
            <w:vAlign w:val="center"/>
            <w:hideMark/>
          </w:tcPr>
          <w:p w14:paraId="07D09140" w14:textId="77777777" w:rsidR="005626D5" w:rsidRPr="00EE3251" w:rsidRDefault="005626D5" w:rsidP="005626D5">
            <w:pPr>
              <w:widowControl/>
              <w:adjustRightInd/>
              <w:spacing w:line="240" w:lineRule="auto"/>
              <w:textAlignment w:val="auto"/>
              <w:rPr>
                <w:color w:val="000000" w:themeColor="text1"/>
              </w:rPr>
            </w:pPr>
            <w:r w:rsidRPr="00EE3251">
              <w:rPr>
                <w:color w:val="000000" w:themeColor="text1"/>
                <w:lang w:eastAsia="zh-CN"/>
              </w:rPr>
              <w:t>其他</w:t>
            </w:r>
          </w:p>
        </w:tc>
        <w:tc>
          <w:tcPr>
            <w:tcW w:w="1275" w:type="dxa"/>
            <w:tcBorders>
              <w:top w:val="nil"/>
              <w:left w:val="nil"/>
              <w:bottom w:val="single" w:sz="8" w:space="0" w:color="000000"/>
              <w:right w:val="single" w:sz="8" w:space="0" w:color="000000"/>
            </w:tcBorders>
            <w:shd w:val="clear" w:color="auto" w:fill="auto"/>
            <w:vAlign w:val="center"/>
            <w:hideMark/>
          </w:tcPr>
          <w:p w14:paraId="6760E704"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4,875,402</w:t>
            </w:r>
          </w:p>
        </w:tc>
        <w:tc>
          <w:tcPr>
            <w:tcW w:w="849" w:type="dxa"/>
            <w:tcBorders>
              <w:top w:val="nil"/>
              <w:left w:val="nil"/>
              <w:bottom w:val="single" w:sz="8" w:space="0" w:color="000000"/>
              <w:right w:val="single" w:sz="8" w:space="0" w:color="000000"/>
            </w:tcBorders>
            <w:shd w:val="clear" w:color="auto" w:fill="auto"/>
            <w:vAlign w:val="center"/>
            <w:hideMark/>
          </w:tcPr>
          <w:p w14:paraId="0B8B6916"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78.18</w:t>
            </w:r>
          </w:p>
        </w:tc>
        <w:tc>
          <w:tcPr>
            <w:tcW w:w="848" w:type="dxa"/>
            <w:tcBorders>
              <w:top w:val="nil"/>
              <w:left w:val="nil"/>
              <w:bottom w:val="single" w:sz="8" w:space="0" w:color="000000"/>
              <w:right w:val="single" w:sz="8" w:space="0" w:color="000000"/>
            </w:tcBorders>
            <w:shd w:val="clear" w:color="auto" w:fill="auto"/>
            <w:vAlign w:val="center"/>
            <w:hideMark/>
          </w:tcPr>
          <w:p w14:paraId="7E4B224B" w14:textId="77777777" w:rsidR="005626D5" w:rsidRPr="00EE3251" w:rsidRDefault="005626D5" w:rsidP="005626D5">
            <w:pPr>
              <w:widowControl/>
              <w:adjustRightInd/>
              <w:spacing w:line="240" w:lineRule="auto"/>
              <w:textAlignment w:val="auto"/>
              <w:rPr>
                <w:color w:val="000000" w:themeColor="text1"/>
              </w:rPr>
            </w:pPr>
            <w:r w:rsidRPr="00EE3251">
              <w:rPr>
                <w:color w:val="000000" w:themeColor="text1"/>
                <w:lang w:eastAsia="zh-CN"/>
              </w:rPr>
              <w:t>其他</w:t>
            </w:r>
          </w:p>
        </w:tc>
        <w:tc>
          <w:tcPr>
            <w:tcW w:w="1275" w:type="dxa"/>
            <w:tcBorders>
              <w:top w:val="nil"/>
              <w:left w:val="nil"/>
              <w:bottom w:val="single" w:sz="8" w:space="0" w:color="000000"/>
              <w:right w:val="single" w:sz="8" w:space="0" w:color="000000"/>
            </w:tcBorders>
            <w:shd w:val="clear" w:color="auto" w:fill="auto"/>
            <w:vAlign w:val="center"/>
          </w:tcPr>
          <w:p w14:paraId="236F8505"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4,024,933</w:t>
            </w:r>
          </w:p>
        </w:tc>
        <w:tc>
          <w:tcPr>
            <w:tcW w:w="991" w:type="dxa"/>
            <w:tcBorders>
              <w:top w:val="nil"/>
              <w:left w:val="nil"/>
              <w:bottom w:val="single" w:sz="8" w:space="0" w:color="000000"/>
              <w:right w:val="single" w:sz="8" w:space="0" w:color="000000"/>
            </w:tcBorders>
            <w:shd w:val="clear" w:color="auto" w:fill="auto"/>
            <w:vAlign w:val="center"/>
          </w:tcPr>
          <w:p w14:paraId="084EC858"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67.99</w:t>
            </w:r>
          </w:p>
        </w:tc>
      </w:tr>
      <w:tr w:rsidR="005626D5" w:rsidRPr="00EE3251" w14:paraId="4757B019" w14:textId="77777777" w:rsidTr="005626D5">
        <w:trPr>
          <w:trHeight w:val="350"/>
        </w:trPr>
        <w:tc>
          <w:tcPr>
            <w:tcW w:w="418" w:type="dxa"/>
            <w:tcBorders>
              <w:top w:val="nil"/>
              <w:left w:val="single" w:sz="8" w:space="0" w:color="000000"/>
              <w:bottom w:val="single" w:sz="8" w:space="0" w:color="000000"/>
              <w:right w:val="single" w:sz="8" w:space="0" w:color="000000"/>
            </w:tcBorders>
            <w:shd w:val="clear" w:color="auto" w:fill="auto"/>
            <w:vAlign w:val="center"/>
            <w:hideMark/>
          </w:tcPr>
          <w:p w14:paraId="306760DC" w14:textId="77777777" w:rsidR="005626D5" w:rsidRPr="00EE3251" w:rsidRDefault="005626D5" w:rsidP="005626D5">
            <w:pPr>
              <w:widowControl/>
              <w:adjustRightInd/>
              <w:spacing w:line="240" w:lineRule="auto"/>
              <w:textAlignment w:val="auto"/>
              <w:rPr>
                <w:color w:val="000000"/>
              </w:rPr>
            </w:pPr>
          </w:p>
        </w:tc>
        <w:tc>
          <w:tcPr>
            <w:tcW w:w="843" w:type="dxa"/>
            <w:tcBorders>
              <w:top w:val="nil"/>
              <w:left w:val="nil"/>
              <w:bottom w:val="single" w:sz="8" w:space="0" w:color="000000"/>
              <w:right w:val="single" w:sz="8" w:space="0" w:color="000000"/>
            </w:tcBorders>
            <w:shd w:val="clear" w:color="auto" w:fill="auto"/>
            <w:vAlign w:val="center"/>
            <w:hideMark/>
          </w:tcPr>
          <w:p w14:paraId="08FB9405" w14:textId="77777777" w:rsidR="005626D5" w:rsidRPr="00EE3251" w:rsidRDefault="005626D5" w:rsidP="005626D5">
            <w:pPr>
              <w:widowControl/>
              <w:adjustRightInd/>
              <w:spacing w:line="240" w:lineRule="auto"/>
              <w:textAlignment w:val="auto"/>
              <w:rPr>
                <w:color w:val="000000" w:themeColor="text1"/>
              </w:rPr>
            </w:pPr>
            <w:r w:rsidRPr="00EE3251">
              <w:rPr>
                <w:color w:val="000000" w:themeColor="text1"/>
                <w:lang w:eastAsia="zh-CN"/>
              </w:rPr>
              <w:t>合計</w:t>
            </w:r>
          </w:p>
        </w:tc>
        <w:tc>
          <w:tcPr>
            <w:tcW w:w="1275" w:type="dxa"/>
            <w:tcBorders>
              <w:top w:val="nil"/>
              <w:left w:val="nil"/>
              <w:bottom w:val="single" w:sz="8" w:space="0" w:color="000000"/>
              <w:right w:val="single" w:sz="8" w:space="0" w:color="000000"/>
            </w:tcBorders>
            <w:shd w:val="clear" w:color="auto" w:fill="auto"/>
            <w:vAlign w:val="center"/>
            <w:hideMark/>
          </w:tcPr>
          <w:p w14:paraId="366A2ADB"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7,637,436</w:t>
            </w:r>
          </w:p>
        </w:tc>
        <w:tc>
          <w:tcPr>
            <w:tcW w:w="725" w:type="dxa"/>
            <w:tcBorders>
              <w:top w:val="nil"/>
              <w:left w:val="nil"/>
              <w:bottom w:val="single" w:sz="8" w:space="0" w:color="000000"/>
              <w:right w:val="single" w:sz="8" w:space="0" w:color="000000"/>
            </w:tcBorders>
            <w:shd w:val="clear" w:color="auto" w:fill="auto"/>
            <w:vAlign w:val="center"/>
            <w:hideMark/>
          </w:tcPr>
          <w:p w14:paraId="21FADF63"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100.00</w:t>
            </w:r>
          </w:p>
        </w:tc>
        <w:tc>
          <w:tcPr>
            <w:tcW w:w="847" w:type="dxa"/>
            <w:tcBorders>
              <w:top w:val="nil"/>
              <w:left w:val="nil"/>
              <w:bottom w:val="single" w:sz="8" w:space="0" w:color="000000"/>
              <w:right w:val="single" w:sz="8" w:space="0" w:color="000000"/>
            </w:tcBorders>
            <w:shd w:val="clear" w:color="auto" w:fill="auto"/>
            <w:vAlign w:val="center"/>
            <w:hideMark/>
          </w:tcPr>
          <w:p w14:paraId="3058ABE9" w14:textId="77777777" w:rsidR="005626D5" w:rsidRPr="00EE3251" w:rsidRDefault="005626D5" w:rsidP="005626D5">
            <w:pPr>
              <w:widowControl/>
              <w:adjustRightInd/>
              <w:spacing w:line="240" w:lineRule="auto"/>
              <w:textAlignment w:val="auto"/>
              <w:rPr>
                <w:color w:val="000000" w:themeColor="text1"/>
              </w:rPr>
            </w:pPr>
            <w:r w:rsidRPr="00EE3251">
              <w:rPr>
                <w:color w:val="000000" w:themeColor="text1"/>
                <w:lang w:eastAsia="zh-CN"/>
              </w:rPr>
              <w:t>合計</w:t>
            </w:r>
          </w:p>
        </w:tc>
        <w:tc>
          <w:tcPr>
            <w:tcW w:w="1275" w:type="dxa"/>
            <w:tcBorders>
              <w:top w:val="nil"/>
              <w:left w:val="nil"/>
              <w:bottom w:val="single" w:sz="8" w:space="0" w:color="000000"/>
              <w:right w:val="single" w:sz="8" w:space="0" w:color="000000"/>
            </w:tcBorders>
            <w:shd w:val="clear" w:color="auto" w:fill="auto"/>
            <w:vAlign w:val="center"/>
            <w:hideMark/>
          </w:tcPr>
          <w:p w14:paraId="54C7E668"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6,236,518</w:t>
            </w:r>
          </w:p>
        </w:tc>
        <w:tc>
          <w:tcPr>
            <w:tcW w:w="849" w:type="dxa"/>
            <w:tcBorders>
              <w:top w:val="nil"/>
              <w:left w:val="nil"/>
              <w:bottom w:val="single" w:sz="8" w:space="0" w:color="000000"/>
              <w:right w:val="single" w:sz="8" w:space="0" w:color="000000"/>
            </w:tcBorders>
            <w:shd w:val="clear" w:color="auto" w:fill="auto"/>
            <w:vAlign w:val="center"/>
            <w:hideMark/>
          </w:tcPr>
          <w:p w14:paraId="13DEF8AE"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100.00</w:t>
            </w:r>
          </w:p>
        </w:tc>
        <w:tc>
          <w:tcPr>
            <w:tcW w:w="848" w:type="dxa"/>
            <w:tcBorders>
              <w:top w:val="nil"/>
              <w:left w:val="nil"/>
              <w:bottom w:val="single" w:sz="8" w:space="0" w:color="000000"/>
              <w:right w:val="single" w:sz="8" w:space="0" w:color="000000"/>
            </w:tcBorders>
            <w:shd w:val="clear" w:color="auto" w:fill="auto"/>
            <w:vAlign w:val="center"/>
            <w:hideMark/>
          </w:tcPr>
          <w:p w14:paraId="6BF6D6F7" w14:textId="77777777" w:rsidR="005626D5" w:rsidRPr="00EE3251" w:rsidRDefault="005626D5" w:rsidP="005626D5">
            <w:pPr>
              <w:widowControl/>
              <w:adjustRightInd/>
              <w:spacing w:line="240" w:lineRule="auto"/>
              <w:textAlignment w:val="auto"/>
              <w:rPr>
                <w:color w:val="000000" w:themeColor="text1"/>
              </w:rPr>
            </w:pPr>
            <w:r w:rsidRPr="00EE3251">
              <w:rPr>
                <w:color w:val="000000" w:themeColor="text1"/>
                <w:lang w:eastAsia="zh-CN"/>
              </w:rPr>
              <w:t>合計</w:t>
            </w:r>
          </w:p>
        </w:tc>
        <w:tc>
          <w:tcPr>
            <w:tcW w:w="1275" w:type="dxa"/>
            <w:tcBorders>
              <w:top w:val="nil"/>
              <w:left w:val="nil"/>
              <w:bottom w:val="single" w:sz="8" w:space="0" w:color="000000"/>
              <w:right w:val="single" w:sz="8" w:space="0" w:color="000000"/>
            </w:tcBorders>
            <w:shd w:val="clear" w:color="auto" w:fill="auto"/>
            <w:vAlign w:val="center"/>
          </w:tcPr>
          <w:p w14:paraId="77A1C4ED"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5,919,892</w:t>
            </w:r>
          </w:p>
        </w:tc>
        <w:tc>
          <w:tcPr>
            <w:tcW w:w="991" w:type="dxa"/>
            <w:tcBorders>
              <w:top w:val="nil"/>
              <w:left w:val="nil"/>
              <w:bottom w:val="single" w:sz="8" w:space="0" w:color="000000"/>
              <w:right w:val="single" w:sz="8" w:space="0" w:color="000000"/>
            </w:tcBorders>
            <w:shd w:val="clear" w:color="auto" w:fill="auto"/>
            <w:vAlign w:val="center"/>
          </w:tcPr>
          <w:p w14:paraId="140CBA67" w14:textId="77777777" w:rsidR="005626D5" w:rsidRPr="00EE3251" w:rsidRDefault="005626D5" w:rsidP="005626D5">
            <w:pPr>
              <w:widowControl/>
              <w:adjustRightInd/>
              <w:spacing w:line="240" w:lineRule="auto"/>
              <w:jc w:val="center"/>
              <w:textAlignment w:val="auto"/>
              <w:rPr>
                <w:color w:val="000000" w:themeColor="text1"/>
              </w:rPr>
            </w:pPr>
            <w:r w:rsidRPr="00EE3251">
              <w:rPr>
                <w:color w:val="000000" w:themeColor="text1"/>
              </w:rPr>
              <w:t>100.00</w:t>
            </w:r>
          </w:p>
        </w:tc>
      </w:tr>
    </w:tbl>
    <w:p w14:paraId="22F8EBF0" w14:textId="0530756B" w:rsidR="00A931EA" w:rsidRDefault="00A931EA" w:rsidP="005626D5">
      <w:pPr>
        <w:kinsoku w:val="0"/>
        <w:spacing w:afterLines="50" w:after="120" w:line="240" w:lineRule="auto"/>
        <w:jc w:val="both"/>
      </w:pPr>
    </w:p>
    <w:p w14:paraId="2F1546A4" w14:textId="5694BD81" w:rsidR="0092094F" w:rsidRDefault="0092094F" w:rsidP="005626D5">
      <w:pPr>
        <w:kinsoku w:val="0"/>
        <w:spacing w:afterLines="50" w:after="120" w:line="240" w:lineRule="auto"/>
        <w:jc w:val="both"/>
      </w:pPr>
    </w:p>
    <w:p w14:paraId="2336E318" w14:textId="77777777" w:rsidR="0092094F" w:rsidRPr="00EE3251" w:rsidRDefault="0092094F" w:rsidP="005626D5">
      <w:pPr>
        <w:kinsoku w:val="0"/>
        <w:spacing w:afterLines="50" w:after="120" w:line="240" w:lineRule="auto"/>
        <w:jc w:val="both"/>
      </w:pPr>
    </w:p>
    <w:p w14:paraId="428024A3" w14:textId="77777777" w:rsidR="00A931EA" w:rsidRPr="00EE3251" w:rsidRDefault="00A931EA" w:rsidP="002D5ED4">
      <w:pPr>
        <w:numPr>
          <w:ilvl w:val="0"/>
          <w:numId w:val="39"/>
        </w:numPr>
        <w:kinsoku w:val="0"/>
        <w:spacing w:afterLines="50" w:after="120" w:line="240" w:lineRule="auto"/>
        <w:ind w:left="0" w:firstLine="0"/>
        <w:jc w:val="both"/>
      </w:pPr>
      <w:r w:rsidRPr="00EE3251">
        <w:t>最近</w:t>
      </w:r>
      <w:r w:rsidRPr="00EE3251">
        <w:t>3</w:t>
      </w:r>
      <w:r w:rsidRPr="00EE3251">
        <w:t>年財務狀況</w:t>
      </w:r>
    </w:p>
    <w:p w14:paraId="490A61DF" w14:textId="77777777" w:rsidR="00A931EA" w:rsidRPr="00EE3251" w:rsidRDefault="00A931EA" w:rsidP="002D5ED4">
      <w:pPr>
        <w:pStyle w:val="affc"/>
        <w:numPr>
          <w:ilvl w:val="0"/>
          <w:numId w:val="47"/>
        </w:numPr>
        <w:kinsoku w:val="0"/>
        <w:ind w:leftChars="0"/>
        <w:jc w:val="both"/>
        <w:rPr>
          <w:rFonts w:ascii="Times New Roman"/>
          <w:b/>
          <w:sz w:val="24"/>
        </w:rPr>
      </w:pPr>
      <w:r w:rsidRPr="00EE3251">
        <w:rPr>
          <w:rFonts w:ascii="Times New Roman"/>
          <w:b/>
          <w:sz w:val="24"/>
        </w:rPr>
        <w:t>力晶積成電子製造股份有限公司</w:t>
      </w:r>
    </w:p>
    <w:p w14:paraId="2E598DFE" w14:textId="7E8DEFA1" w:rsidR="00A931EA" w:rsidRDefault="00A931EA" w:rsidP="00A931EA">
      <w:pPr>
        <w:kinsoku w:val="0"/>
        <w:spacing w:line="240" w:lineRule="auto"/>
        <w:ind w:firstLineChars="236" w:firstLine="566"/>
        <w:jc w:val="both"/>
      </w:pPr>
      <w:r w:rsidRPr="00EE3251">
        <w:t>力積電近三年的財務狀況呈現穩定成長及獲利狀況，因其前身鉅晶電子聚焦於</w:t>
      </w:r>
      <w:r w:rsidRPr="00EE3251">
        <w:t>8</w:t>
      </w:r>
      <w:r w:rsidRPr="00EE3251">
        <w:t>吋晶圓代工，屬於邏輯相關的產品種類較多，受記憶體產品波動的影響較小，</w:t>
      </w:r>
      <w:r w:rsidR="009E4CA4">
        <w:fldChar w:fldCharType="begin"/>
      </w:r>
      <w:r w:rsidR="009E4CA4">
        <w:instrText xml:space="preserve"> REF _Ref38879364 \h </w:instrText>
      </w:r>
      <w:r w:rsidR="009E4CA4">
        <w:fldChar w:fldCharType="separate"/>
      </w:r>
      <w:r w:rsidR="0082588F" w:rsidRPr="00AC28DD">
        <w:rPr>
          <w:rFonts w:asciiTheme="minorEastAsia" w:hAnsiTheme="minorEastAsia" w:hint="eastAsia"/>
        </w:rPr>
        <w:t>表</w:t>
      </w:r>
      <w:r w:rsidR="0082588F" w:rsidRPr="00AC28DD">
        <w:t>1.</w:t>
      </w:r>
      <w:r w:rsidR="0082588F">
        <w:rPr>
          <w:noProof/>
        </w:rPr>
        <w:t>11</w:t>
      </w:r>
      <w:r w:rsidR="009E4CA4">
        <w:fldChar w:fldCharType="end"/>
      </w:r>
      <w:r w:rsidRPr="00EE3251">
        <w:t>為簡明資產負債表，</w:t>
      </w:r>
      <w:r w:rsidR="009E4CA4">
        <w:fldChar w:fldCharType="begin"/>
      </w:r>
      <w:r w:rsidR="009E4CA4">
        <w:instrText xml:space="preserve"> REF _Ref38879376 \h </w:instrText>
      </w:r>
      <w:r w:rsidR="009E4CA4">
        <w:fldChar w:fldCharType="separate"/>
      </w:r>
      <w:r w:rsidR="0082588F" w:rsidRPr="00AC28DD">
        <w:rPr>
          <w:rFonts w:asciiTheme="minorEastAsia" w:hAnsiTheme="minorEastAsia" w:hint="eastAsia"/>
        </w:rPr>
        <w:t>表</w:t>
      </w:r>
      <w:r w:rsidR="0082588F" w:rsidRPr="00AC28DD">
        <w:t>1.</w:t>
      </w:r>
      <w:r w:rsidR="0082588F">
        <w:rPr>
          <w:noProof/>
        </w:rPr>
        <w:t>12</w:t>
      </w:r>
      <w:r w:rsidR="009E4CA4">
        <w:fldChar w:fldCharType="end"/>
      </w:r>
      <w:r w:rsidRPr="00EE3251">
        <w:t>為簡明損益表，請參考：</w:t>
      </w:r>
    </w:p>
    <w:p w14:paraId="61A9D989" w14:textId="581E510D" w:rsidR="00AC28DD" w:rsidRDefault="00AC28DD" w:rsidP="00A931EA">
      <w:pPr>
        <w:kinsoku w:val="0"/>
        <w:spacing w:line="240" w:lineRule="auto"/>
        <w:ind w:firstLineChars="236" w:firstLine="566"/>
        <w:jc w:val="both"/>
      </w:pPr>
    </w:p>
    <w:p w14:paraId="1E184ED8" w14:textId="77777777" w:rsidR="00AC28DD" w:rsidRPr="00EE3251" w:rsidRDefault="00AC28DD" w:rsidP="00A931EA">
      <w:pPr>
        <w:kinsoku w:val="0"/>
        <w:spacing w:line="240" w:lineRule="auto"/>
        <w:ind w:firstLineChars="236" w:firstLine="566"/>
        <w:jc w:val="both"/>
      </w:pPr>
    </w:p>
    <w:p w14:paraId="3CA904EB" w14:textId="317CF70D" w:rsidR="00A931EA" w:rsidRDefault="00A931EA" w:rsidP="00A931EA">
      <w:pPr>
        <w:kinsoku w:val="0"/>
        <w:spacing w:line="240" w:lineRule="auto"/>
        <w:ind w:firstLineChars="236" w:firstLine="566"/>
        <w:jc w:val="both"/>
      </w:pPr>
    </w:p>
    <w:p w14:paraId="221E6FF6" w14:textId="5117D6BD" w:rsidR="0092094F" w:rsidRDefault="0092094F" w:rsidP="00A931EA">
      <w:pPr>
        <w:kinsoku w:val="0"/>
        <w:spacing w:line="240" w:lineRule="auto"/>
        <w:ind w:firstLineChars="236" w:firstLine="566"/>
        <w:jc w:val="both"/>
      </w:pPr>
    </w:p>
    <w:p w14:paraId="1A95FA50" w14:textId="0D51BFA8" w:rsidR="0092094F" w:rsidRDefault="0092094F" w:rsidP="00A931EA">
      <w:pPr>
        <w:kinsoku w:val="0"/>
        <w:spacing w:line="240" w:lineRule="auto"/>
        <w:ind w:firstLineChars="236" w:firstLine="566"/>
        <w:jc w:val="both"/>
      </w:pPr>
    </w:p>
    <w:p w14:paraId="1432441C" w14:textId="54CBF9BE" w:rsidR="0092094F" w:rsidRDefault="0092094F" w:rsidP="00A931EA">
      <w:pPr>
        <w:kinsoku w:val="0"/>
        <w:spacing w:line="240" w:lineRule="auto"/>
        <w:ind w:firstLineChars="236" w:firstLine="566"/>
        <w:jc w:val="both"/>
      </w:pPr>
    </w:p>
    <w:p w14:paraId="3038E1B7" w14:textId="548E06C2" w:rsidR="0092094F" w:rsidRDefault="0092094F" w:rsidP="00A931EA">
      <w:pPr>
        <w:kinsoku w:val="0"/>
        <w:spacing w:line="240" w:lineRule="auto"/>
        <w:ind w:firstLineChars="236" w:firstLine="566"/>
        <w:jc w:val="both"/>
      </w:pPr>
    </w:p>
    <w:p w14:paraId="67A6179E" w14:textId="2090B3C3" w:rsidR="0092094F" w:rsidRDefault="0092094F" w:rsidP="00A931EA">
      <w:pPr>
        <w:kinsoku w:val="0"/>
        <w:spacing w:line="240" w:lineRule="auto"/>
        <w:ind w:firstLineChars="236" w:firstLine="566"/>
        <w:jc w:val="both"/>
      </w:pPr>
    </w:p>
    <w:p w14:paraId="6A4CF2B7" w14:textId="1AB67DFC" w:rsidR="0092094F" w:rsidRDefault="0092094F" w:rsidP="00A931EA">
      <w:pPr>
        <w:kinsoku w:val="0"/>
        <w:spacing w:line="240" w:lineRule="auto"/>
        <w:ind w:firstLineChars="236" w:firstLine="566"/>
        <w:jc w:val="both"/>
      </w:pPr>
    </w:p>
    <w:p w14:paraId="660BFC32" w14:textId="4B506987" w:rsidR="0092094F" w:rsidRDefault="0092094F" w:rsidP="00A931EA">
      <w:pPr>
        <w:kinsoku w:val="0"/>
        <w:spacing w:line="240" w:lineRule="auto"/>
        <w:ind w:firstLineChars="236" w:firstLine="566"/>
        <w:jc w:val="both"/>
      </w:pPr>
    </w:p>
    <w:p w14:paraId="66ED2A72" w14:textId="2AAE8BF7" w:rsidR="0092094F" w:rsidRDefault="0092094F" w:rsidP="00A931EA">
      <w:pPr>
        <w:kinsoku w:val="0"/>
        <w:spacing w:line="240" w:lineRule="auto"/>
        <w:ind w:firstLineChars="236" w:firstLine="566"/>
        <w:jc w:val="both"/>
      </w:pPr>
    </w:p>
    <w:p w14:paraId="053C3982" w14:textId="5FCA92A2" w:rsidR="0092094F" w:rsidRDefault="0092094F" w:rsidP="00A931EA">
      <w:pPr>
        <w:kinsoku w:val="0"/>
        <w:spacing w:line="240" w:lineRule="auto"/>
        <w:ind w:firstLineChars="236" w:firstLine="566"/>
        <w:jc w:val="both"/>
      </w:pPr>
    </w:p>
    <w:p w14:paraId="79684A4F" w14:textId="1A603F87" w:rsidR="0092094F" w:rsidRDefault="0092094F" w:rsidP="00A931EA">
      <w:pPr>
        <w:kinsoku w:val="0"/>
        <w:spacing w:line="240" w:lineRule="auto"/>
        <w:ind w:firstLineChars="236" w:firstLine="566"/>
        <w:jc w:val="both"/>
      </w:pPr>
    </w:p>
    <w:p w14:paraId="7971EA18" w14:textId="77777777" w:rsidR="0092094F" w:rsidRPr="00EE3251" w:rsidRDefault="0092094F" w:rsidP="00A931EA">
      <w:pPr>
        <w:kinsoku w:val="0"/>
        <w:spacing w:line="240" w:lineRule="auto"/>
        <w:ind w:firstLineChars="236" w:firstLine="566"/>
        <w:jc w:val="both"/>
      </w:pPr>
    </w:p>
    <w:p w14:paraId="3B2E7553" w14:textId="60C8F0C8" w:rsidR="00A931EA" w:rsidRPr="00AC28DD" w:rsidRDefault="00AC28DD" w:rsidP="00AC28DD">
      <w:pPr>
        <w:pStyle w:val="aff2"/>
        <w:rPr>
          <w:rFonts w:asciiTheme="minorEastAsia" w:hAnsiTheme="minorEastAsia"/>
        </w:rPr>
      </w:pPr>
      <w:bookmarkStart w:id="47" w:name="_Ref38879364"/>
      <w:bookmarkStart w:id="48" w:name="_Toc37925922"/>
      <w:bookmarkStart w:id="49" w:name="_Toc38882183"/>
      <w:r w:rsidRPr="00AC28DD">
        <w:rPr>
          <w:rFonts w:asciiTheme="minorEastAsia" w:hAnsiTheme="minorEastAsia" w:hint="eastAsia"/>
        </w:rPr>
        <w:lastRenderedPageBreak/>
        <w:t>表</w:t>
      </w:r>
      <w:r w:rsidRPr="00AC28DD">
        <w:t>1.</w:t>
      </w:r>
      <w:r w:rsidRPr="00AC28DD">
        <w:fldChar w:fldCharType="begin"/>
      </w:r>
      <w:r w:rsidRPr="00AC28DD">
        <w:instrText xml:space="preserve"> SEQ </w:instrText>
      </w:r>
      <w:r w:rsidRPr="00AC28DD">
        <w:instrText>表</w:instrText>
      </w:r>
      <w:r w:rsidRPr="00AC28DD">
        <w:instrText xml:space="preserve">1. \* ARABIC </w:instrText>
      </w:r>
      <w:r w:rsidRPr="00AC28DD">
        <w:fldChar w:fldCharType="separate"/>
      </w:r>
      <w:r w:rsidR="0082588F">
        <w:rPr>
          <w:noProof/>
        </w:rPr>
        <w:t>11</w:t>
      </w:r>
      <w:r w:rsidRPr="00AC28DD">
        <w:fldChar w:fldCharType="end"/>
      </w:r>
      <w:bookmarkEnd w:id="47"/>
      <w:r w:rsidR="00A931EA" w:rsidRPr="00AC28DD">
        <w:rPr>
          <w:rFonts w:asciiTheme="minorEastAsia" w:hAnsiTheme="minorEastAsia"/>
        </w:rPr>
        <w:t>力積電簡明資產負債表</w:t>
      </w:r>
      <w:bookmarkEnd w:id="48"/>
      <w:bookmarkEnd w:id="49"/>
    </w:p>
    <w:p w14:paraId="0057D5B6" w14:textId="77777777" w:rsidR="00A931EA" w:rsidRPr="00EE3251" w:rsidRDefault="00A931EA" w:rsidP="00AC28DD">
      <w:pPr>
        <w:spacing w:line="240" w:lineRule="auto"/>
        <w:jc w:val="right"/>
        <w:rPr>
          <w:rFonts w:ascii="Times New Roman"/>
        </w:rPr>
      </w:pPr>
      <w:r w:rsidRPr="00EE3251">
        <w:rPr>
          <w:rFonts w:ascii="Times New Roman"/>
        </w:rPr>
        <w:t>單位：千元</w:t>
      </w:r>
    </w:p>
    <w:tbl>
      <w:tblPr>
        <w:tblW w:w="0" w:type="auto"/>
        <w:jc w:val="right"/>
        <w:tblLayout w:type="fixed"/>
        <w:tblCellMar>
          <w:left w:w="28" w:type="dxa"/>
          <w:right w:w="28" w:type="dxa"/>
        </w:tblCellMar>
        <w:tblLook w:val="0000" w:firstRow="0" w:lastRow="0" w:firstColumn="0" w:lastColumn="0" w:noHBand="0" w:noVBand="0"/>
      </w:tblPr>
      <w:tblGrid>
        <w:gridCol w:w="2603"/>
        <w:gridCol w:w="2400"/>
        <w:gridCol w:w="2250"/>
        <w:gridCol w:w="2052"/>
      </w:tblGrid>
      <w:tr w:rsidR="00A931EA" w:rsidRPr="00EE3251" w14:paraId="1F6D6F14" w14:textId="77777777" w:rsidTr="004F3EFB">
        <w:trPr>
          <w:cantSplit/>
          <w:jc w:val="right"/>
        </w:trPr>
        <w:tc>
          <w:tcPr>
            <w:tcW w:w="2603" w:type="dxa"/>
            <w:vMerge w:val="restart"/>
            <w:tcBorders>
              <w:top w:val="single" w:sz="12" w:space="0" w:color="auto"/>
              <w:left w:val="single" w:sz="12" w:space="0" w:color="auto"/>
              <w:bottom w:val="single" w:sz="6" w:space="0" w:color="auto"/>
              <w:right w:val="single" w:sz="6" w:space="0" w:color="auto"/>
              <w:tl2br w:val="single" w:sz="6" w:space="0" w:color="auto"/>
            </w:tcBorders>
          </w:tcPr>
          <w:p w14:paraId="44AE5174" w14:textId="77777777" w:rsidR="00A931EA" w:rsidRPr="00EE3251" w:rsidRDefault="00A931EA" w:rsidP="004F3EFB">
            <w:pPr>
              <w:pStyle w:val="B4"/>
              <w:widowControl/>
              <w:autoSpaceDE w:val="0"/>
              <w:autoSpaceDN w:val="0"/>
              <w:spacing w:line="240" w:lineRule="auto"/>
              <w:ind w:hanging="1418"/>
              <w:jc w:val="right"/>
              <w:textAlignment w:val="bottom"/>
              <w:rPr>
                <w:rFonts w:ascii="Times New Roman" w:eastAsia="標楷體"/>
                <w:sz w:val="24"/>
              </w:rPr>
            </w:pPr>
            <w:r w:rsidRPr="00EE3251">
              <w:rPr>
                <w:rFonts w:ascii="Times New Roman" w:eastAsia="標楷體"/>
                <w:sz w:val="24"/>
              </w:rPr>
              <w:t>年度</w:t>
            </w:r>
          </w:p>
          <w:p w14:paraId="6E779AAB" w14:textId="77777777" w:rsidR="00A931EA" w:rsidRPr="00EE3251" w:rsidRDefault="00A931EA" w:rsidP="004F3EFB">
            <w:pPr>
              <w:pStyle w:val="B4"/>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項目</w:t>
            </w:r>
          </w:p>
        </w:tc>
        <w:tc>
          <w:tcPr>
            <w:tcW w:w="6702" w:type="dxa"/>
            <w:gridSpan w:val="3"/>
            <w:tcBorders>
              <w:top w:val="single" w:sz="12" w:space="0" w:color="auto"/>
              <w:left w:val="single" w:sz="6" w:space="0" w:color="auto"/>
              <w:bottom w:val="single" w:sz="6" w:space="0" w:color="auto"/>
              <w:right w:val="single" w:sz="12" w:space="0" w:color="auto"/>
            </w:tcBorders>
          </w:tcPr>
          <w:p w14:paraId="7D757DF1" w14:textId="77777777" w:rsidR="00A931EA" w:rsidRPr="00EE3251" w:rsidRDefault="00A931EA" w:rsidP="004F3EFB">
            <w:pPr>
              <w:pStyle w:val="B4"/>
              <w:widowControl/>
              <w:autoSpaceDE w:val="0"/>
              <w:autoSpaceDN w:val="0"/>
              <w:spacing w:line="240" w:lineRule="auto"/>
              <w:ind w:hanging="1418"/>
              <w:jc w:val="center"/>
              <w:textAlignment w:val="bottom"/>
              <w:rPr>
                <w:rFonts w:ascii="Times New Roman" w:eastAsia="標楷體"/>
                <w:sz w:val="24"/>
              </w:rPr>
            </w:pPr>
            <w:r w:rsidRPr="00EE3251">
              <w:rPr>
                <w:rFonts w:ascii="Times New Roman" w:eastAsia="標楷體"/>
                <w:sz w:val="24"/>
              </w:rPr>
              <w:t>最近</w:t>
            </w:r>
            <w:r w:rsidRPr="00EE3251">
              <w:rPr>
                <w:rFonts w:ascii="Times New Roman" w:eastAsia="標楷體"/>
                <w:sz w:val="24"/>
              </w:rPr>
              <w:t>3</w:t>
            </w:r>
            <w:r w:rsidRPr="00EE3251">
              <w:rPr>
                <w:rFonts w:ascii="Times New Roman" w:eastAsia="標楷體"/>
                <w:sz w:val="24"/>
              </w:rPr>
              <w:t>年度財務資料</w:t>
            </w:r>
          </w:p>
        </w:tc>
      </w:tr>
      <w:tr w:rsidR="00A931EA" w:rsidRPr="00EE3251" w14:paraId="254BB29E" w14:textId="77777777" w:rsidTr="008F02D2">
        <w:trPr>
          <w:cantSplit/>
          <w:jc w:val="right"/>
        </w:trPr>
        <w:tc>
          <w:tcPr>
            <w:tcW w:w="2603" w:type="dxa"/>
            <w:vMerge/>
            <w:tcBorders>
              <w:left w:val="single" w:sz="12" w:space="0" w:color="auto"/>
              <w:bottom w:val="single" w:sz="6" w:space="0" w:color="auto"/>
              <w:right w:val="single" w:sz="6" w:space="0" w:color="auto"/>
              <w:tl2br w:val="single" w:sz="6" w:space="0" w:color="auto"/>
            </w:tcBorders>
          </w:tcPr>
          <w:p w14:paraId="444B14BA"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rPr>
            </w:pPr>
          </w:p>
        </w:tc>
        <w:tc>
          <w:tcPr>
            <w:tcW w:w="2400" w:type="dxa"/>
            <w:tcBorders>
              <w:top w:val="single" w:sz="6" w:space="0" w:color="auto"/>
              <w:left w:val="single" w:sz="6" w:space="0" w:color="auto"/>
              <w:bottom w:val="single" w:sz="6" w:space="0" w:color="auto"/>
              <w:right w:val="single" w:sz="6" w:space="0" w:color="auto"/>
            </w:tcBorders>
            <w:vAlign w:val="center"/>
          </w:tcPr>
          <w:p w14:paraId="0F6701D5"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107</w:t>
            </w:r>
            <w:r w:rsidRPr="00EE3251">
              <w:rPr>
                <w:rFonts w:ascii="Times New Roman" w:eastAsia="標楷體"/>
                <w:sz w:val="24"/>
              </w:rPr>
              <w:t>年</w:t>
            </w:r>
          </w:p>
        </w:tc>
        <w:tc>
          <w:tcPr>
            <w:tcW w:w="2250" w:type="dxa"/>
            <w:tcBorders>
              <w:top w:val="single" w:sz="6" w:space="0" w:color="auto"/>
              <w:left w:val="single" w:sz="6" w:space="0" w:color="auto"/>
              <w:bottom w:val="single" w:sz="6" w:space="0" w:color="auto"/>
              <w:right w:val="single" w:sz="6" w:space="0" w:color="auto"/>
            </w:tcBorders>
            <w:vAlign w:val="center"/>
          </w:tcPr>
          <w:p w14:paraId="7DBE0F2F"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106</w:t>
            </w:r>
            <w:r w:rsidRPr="00EE3251">
              <w:rPr>
                <w:rFonts w:ascii="Times New Roman" w:eastAsia="標楷體"/>
                <w:sz w:val="24"/>
              </w:rPr>
              <w:t>年</w:t>
            </w:r>
          </w:p>
        </w:tc>
        <w:tc>
          <w:tcPr>
            <w:tcW w:w="2052" w:type="dxa"/>
            <w:tcBorders>
              <w:top w:val="single" w:sz="6" w:space="0" w:color="auto"/>
              <w:left w:val="single" w:sz="6" w:space="0" w:color="auto"/>
              <w:bottom w:val="single" w:sz="6" w:space="0" w:color="auto"/>
              <w:right w:val="single" w:sz="12" w:space="0" w:color="auto"/>
            </w:tcBorders>
            <w:vAlign w:val="center"/>
          </w:tcPr>
          <w:p w14:paraId="7F5970DC" w14:textId="77777777" w:rsidR="00A931EA" w:rsidRPr="00EE3251" w:rsidRDefault="00A931EA" w:rsidP="004F3EFB">
            <w:pPr>
              <w:pStyle w:val="B3"/>
              <w:widowControl/>
              <w:autoSpaceDE w:val="0"/>
              <w:autoSpaceDN w:val="0"/>
              <w:spacing w:before="0" w:after="0" w:line="240" w:lineRule="auto"/>
              <w:ind w:hanging="2836"/>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105</w:t>
            </w:r>
            <w:r w:rsidRPr="00EE3251">
              <w:rPr>
                <w:rFonts w:ascii="Times New Roman" w:eastAsia="標楷體"/>
                <w:sz w:val="24"/>
              </w:rPr>
              <w:t>年</w:t>
            </w:r>
          </w:p>
        </w:tc>
      </w:tr>
      <w:tr w:rsidR="00A931EA" w:rsidRPr="00EE3251" w14:paraId="782B88E6"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64101344"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流動資產</w:t>
            </w:r>
          </w:p>
        </w:tc>
        <w:tc>
          <w:tcPr>
            <w:tcW w:w="2400" w:type="dxa"/>
            <w:tcBorders>
              <w:top w:val="single" w:sz="6" w:space="0" w:color="auto"/>
              <w:left w:val="single" w:sz="4" w:space="0" w:color="auto"/>
              <w:bottom w:val="single" w:sz="6" w:space="0" w:color="auto"/>
              <w:right w:val="single" w:sz="4" w:space="0" w:color="auto"/>
            </w:tcBorders>
            <w:vAlign w:val="center"/>
          </w:tcPr>
          <w:p w14:paraId="57BFF69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3,388,863</w:t>
            </w:r>
          </w:p>
        </w:tc>
        <w:tc>
          <w:tcPr>
            <w:tcW w:w="2250" w:type="dxa"/>
            <w:tcBorders>
              <w:top w:val="single" w:sz="6" w:space="0" w:color="auto"/>
              <w:left w:val="single" w:sz="4" w:space="0" w:color="auto"/>
              <w:bottom w:val="single" w:sz="6" w:space="0" w:color="auto"/>
              <w:right w:val="single" w:sz="4" w:space="0" w:color="auto"/>
            </w:tcBorders>
            <w:vAlign w:val="center"/>
          </w:tcPr>
          <w:p w14:paraId="7A62CA8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3,389,346</w:t>
            </w:r>
          </w:p>
        </w:tc>
        <w:tc>
          <w:tcPr>
            <w:tcW w:w="2052" w:type="dxa"/>
            <w:tcBorders>
              <w:top w:val="single" w:sz="6" w:space="0" w:color="auto"/>
              <w:left w:val="single" w:sz="4" w:space="0" w:color="auto"/>
              <w:bottom w:val="single" w:sz="6" w:space="0" w:color="auto"/>
              <w:right w:val="single" w:sz="12" w:space="0" w:color="auto"/>
            </w:tcBorders>
            <w:vAlign w:val="center"/>
          </w:tcPr>
          <w:p w14:paraId="3AFF88B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3,270,729</w:t>
            </w:r>
          </w:p>
        </w:tc>
      </w:tr>
      <w:tr w:rsidR="00A931EA" w:rsidRPr="00EE3251" w14:paraId="4032194C"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392FCBE7"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基金及投資</w:t>
            </w:r>
          </w:p>
        </w:tc>
        <w:tc>
          <w:tcPr>
            <w:tcW w:w="2400" w:type="dxa"/>
            <w:tcBorders>
              <w:top w:val="single" w:sz="6" w:space="0" w:color="auto"/>
              <w:left w:val="single" w:sz="4" w:space="0" w:color="auto"/>
              <w:bottom w:val="single" w:sz="6" w:space="0" w:color="auto"/>
              <w:right w:val="single" w:sz="4" w:space="0" w:color="auto"/>
            </w:tcBorders>
            <w:vAlign w:val="center"/>
          </w:tcPr>
          <w:p w14:paraId="79AE296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265,885</w:t>
            </w:r>
          </w:p>
        </w:tc>
        <w:tc>
          <w:tcPr>
            <w:tcW w:w="2250" w:type="dxa"/>
            <w:tcBorders>
              <w:top w:val="single" w:sz="6" w:space="0" w:color="auto"/>
              <w:left w:val="single" w:sz="4" w:space="0" w:color="auto"/>
              <w:bottom w:val="single" w:sz="6" w:space="0" w:color="auto"/>
              <w:right w:val="single" w:sz="4" w:space="0" w:color="auto"/>
            </w:tcBorders>
            <w:vAlign w:val="center"/>
          </w:tcPr>
          <w:p w14:paraId="2977D92C"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224,924</w:t>
            </w:r>
          </w:p>
        </w:tc>
        <w:tc>
          <w:tcPr>
            <w:tcW w:w="2052" w:type="dxa"/>
            <w:tcBorders>
              <w:top w:val="single" w:sz="6" w:space="0" w:color="auto"/>
              <w:left w:val="single" w:sz="4" w:space="0" w:color="auto"/>
              <w:bottom w:val="single" w:sz="6" w:space="0" w:color="auto"/>
              <w:right w:val="single" w:sz="12" w:space="0" w:color="auto"/>
            </w:tcBorders>
            <w:vAlign w:val="center"/>
          </w:tcPr>
          <w:p w14:paraId="75D324A7"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187,846</w:t>
            </w:r>
          </w:p>
        </w:tc>
      </w:tr>
      <w:tr w:rsidR="00A931EA" w:rsidRPr="00EE3251" w14:paraId="09A91C6C"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5D015166"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固定資產</w:t>
            </w:r>
          </w:p>
        </w:tc>
        <w:tc>
          <w:tcPr>
            <w:tcW w:w="2400" w:type="dxa"/>
            <w:tcBorders>
              <w:top w:val="single" w:sz="6" w:space="0" w:color="auto"/>
              <w:left w:val="single" w:sz="4" w:space="0" w:color="auto"/>
              <w:bottom w:val="single" w:sz="6" w:space="0" w:color="auto"/>
              <w:right w:val="single" w:sz="4" w:space="0" w:color="auto"/>
            </w:tcBorders>
            <w:vAlign w:val="center"/>
          </w:tcPr>
          <w:p w14:paraId="169C994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7,504,055</w:t>
            </w:r>
          </w:p>
        </w:tc>
        <w:tc>
          <w:tcPr>
            <w:tcW w:w="2250" w:type="dxa"/>
            <w:tcBorders>
              <w:top w:val="single" w:sz="6" w:space="0" w:color="auto"/>
              <w:left w:val="single" w:sz="4" w:space="0" w:color="auto"/>
              <w:bottom w:val="single" w:sz="6" w:space="0" w:color="auto"/>
              <w:right w:val="single" w:sz="4" w:space="0" w:color="auto"/>
            </w:tcBorders>
            <w:vAlign w:val="center"/>
          </w:tcPr>
          <w:p w14:paraId="10B065B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3,086,749</w:t>
            </w:r>
          </w:p>
        </w:tc>
        <w:tc>
          <w:tcPr>
            <w:tcW w:w="2052" w:type="dxa"/>
            <w:tcBorders>
              <w:top w:val="single" w:sz="6" w:space="0" w:color="auto"/>
              <w:left w:val="single" w:sz="4" w:space="0" w:color="auto"/>
              <w:bottom w:val="single" w:sz="6" w:space="0" w:color="auto"/>
              <w:right w:val="single" w:sz="12" w:space="0" w:color="auto"/>
            </w:tcBorders>
            <w:vAlign w:val="center"/>
          </w:tcPr>
          <w:p w14:paraId="5A3A4D0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1,809,386</w:t>
            </w:r>
          </w:p>
        </w:tc>
      </w:tr>
      <w:tr w:rsidR="00A931EA" w:rsidRPr="00EE3251" w14:paraId="66E3B03F"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37B414C8"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無形資產</w:t>
            </w:r>
          </w:p>
        </w:tc>
        <w:tc>
          <w:tcPr>
            <w:tcW w:w="2400" w:type="dxa"/>
            <w:tcBorders>
              <w:top w:val="single" w:sz="6" w:space="0" w:color="auto"/>
              <w:left w:val="single" w:sz="4" w:space="0" w:color="auto"/>
              <w:bottom w:val="single" w:sz="6" w:space="0" w:color="auto"/>
              <w:right w:val="single" w:sz="4" w:space="0" w:color="auto"/>
            </w:tcBorders>
            <w:vAlign w:val="center"/>
          </w:tcPr>
          <w:p w14:paraId="128E035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14,675</w:t>
            </w:r>
          </w:p>
        </w:tc>
        <w:tc>
          <w:tcPr>
            <w:tcW w:w="2250" w:type="dxa"/>
            <w:tcBorders>
              <w:top w:val="single" w:sz="6" w:space="0" w:color="auto"/>
              <w:left w:val="single" w:sz="4" w:space="0" w:color="auto"/>
              <w:bottom w:val="single" w:sz="6" w:space="0" w:color="auto"/>
              <w:right w:val="single" w:sz="4" w:space="0" w:color="auto"/>
            </w:tcBorders>
            <w:vAlign w:val="center"/>
          </w:tcPr>
          <w:p w14:paraId="6D21F8E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9,392</w:t>
            </w:r>
          </w:p>
        </w:tc>
        <w:tc>
          <w:tcPr>
            <w:tcW w:w="2052" w:type="dxa"/>
            <w:tcBorders>
              <w:top w:val="single" w:sz="6" w:space="0" w:color="auto"/>
              <w:left w:val="single" w:sz="4" w:space="0" w:color="auto"/>
              <w:bottom w:val="single" w:sz="6" w:space="0" w:color="auto"/>
              <w:right w:val="single" w:sz="12" w:space="0" w:color="auto"/>
            </w:tcBorders>
            <w:vAlign w:val="center"/>
          </w:tcPr>
          <w:p w14:paraId="4B571594"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1,426</w:t>
            </w:r>
          </w:p>
        </w:tc>
      </w:tr>
      <w:tr w:rsidR="00A931EA" w:rsidRPr="00EE3251" w14:paraId="1B0988F6"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47ED46CA"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其他資產</w:t>
            </w:r>
          </w:p>
        </w:tc>
        <w:tc>
          <w:tcPr>
            <w:tcW w:w="2400" w:type="dxa"/>
            <w:tcBorders>
              <w:top w:val="single" w:sz="6" w:space="0" w:color="auto"/>
              <w:left w:val="single" w:sz="4" w:space="0" w:color="auto"/>
              <w:bottom w:val="single" w:sz="6" w:space="0" w:color="auto"/>
              <w:right w:val="single" w:sz="4" w:space="0" w:color="auto"/>
            </w:tcBorders>
            <w:vAlign w:val="center"/>
          </w:tcPr>
          <w:p w14:paraId="74C18E6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704,853</w:t>
            </w:r>
          </w:p>
        </w:tc>
        <w:tc>
          <w:tcPr>
            <w:tcW w:w="2250" w:type="dxa"/>
            <w:tcBorders>
              <w:top w:val="single" w:sz="6" w:space="0" w:color="auto"/>
              <w:left w:val="single" w:sz="4" w:space="0" w:color="auto"/>
              <w:bottom w:val="single" w:sz="6" w:space="0" w:color="auto"/>
              <w:right w:val="single" w:sz="4" w:space="0" w:color="auto"/>
            </w:tcBorders>
            <w:vAlign w:val="center"/>
          </w:tcPr>
          <w:p w14:paraId="4081934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370,898</w:t>
            </w:r>
          </w:p>
        </w:tc>
        <w:tc>
          <w:tcPr>
            <w:tcW w:w="2052" w:type="dxa"/>
            <w:tcBorders>
              <w:top w:val="single" w:sz="6" w:space="0" w:color="auto"/>
              <w:left w:val="single" w:sz="4" w:space="0" w:color="auto"/>
              <w:bottom w:val="single" w:sz="6" w:space="0" w:color="auto"/>
              <w:right w:val="single" w:sz="12" w:space="0" w:color="auto"/>
            </w:tcBorders>
            <w:vAlign w:val="center"/>
          </w:tcPr>
          <w:p w14:paraId="45FD21E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12,015</w:t>
            </w:r>
          </w:p>
        </w:tc>
      </w:tr>
      <w:tr w:rsidR="00A931EA" w:rsidRPr="00EE3251" w14:paraId="308C0A0A"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57D7FF23"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資產總額</w:t>
            </w:r>
          </w:p>
        </w:tc>
        <w:tc>
          <w:tcPr>
            <w:tcW w:w="2400" w:type="dxa"/>
            <w:tcBorders>
              <w:top w:val="single" w:sz="6" w:space="0" w:color="auto"/>
              <w:left w:val="single" w:sz="4" w:space="0" w:color="auto"/>
              <w:bottom w:val="single" w:sz="6" w:space="0" w:color="auto"/>
              <w:right w:val="single" w:sz="4" w:space="0" w:color="auto"/>
            </w:tcBorders>
            <w:vAlign w:val="center"/>
          </w:tcPr>
          <w:p w14:paraId="1463BD4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11,878,331</w:t>
            </w:r>
          </w:p>
        </w:tc>
        <w:tc>
          <w:tcPr>
            <w:tcW w:w="2250" w:type="dxa"/>
            <w:tcBorders>
              <w:top w:val="single" w:sz="6" w:space="0" w:color="auto"/>
              <w:left w:val="single" w:sz="4" w:space="0" w:color="auto"/>
              <w:bottom w:val="single" w:sz="6" w:space="0" w:color="auto"/>
              <w:right w:val="single" w:sz="4" w:space="0" w:color="auto"/>
            </w:tcBorders>
            <w:vAlign w:val="center"/>
          </w:tcPr>
          <w:p w14:paraId="5161254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7,081,309</w:t>
            </w:r>
          </w:p>
        </w:tc>
        <w:tc>
          <w:tcPr>
            <w:tcW w:w="2052" w:type="dxa"/>
            <w:tcBorders>
              <w:top w:val="single" w:sz="6" w:space="0" w:color="auto"/>
              <w:left w:val="single" w:sz="4" w:space="0" w:color="auto"/>
              <w:bottom w:val="single" w:sz="6" w:space="0" w:color="auto"/>
              <w:right w:val="single" w:sz="12" w:space="0" w:color="auto"/>
            </w:tcBorders>
            <w:vAlign w:val="center"/>
          </w:tcPr>
          <w:p w14:paraId="16E028D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5,281,402</w:t>
            </w:r>
          </w:p>
        </w:tc>
      </w:tr>
      <w:tr w:rsidR="00A931EA" w:rsidRPr="00EE3251" w14:paraId="7DBA2E13"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0769E91E"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流動負債</w:t>
            </w:r>
          </w:p>
        </w:tc>
        <w:tc>
          <w:tcPr>
            <w:tcW w:w="2400" w:type="dxa"/>
            <w:tcBorders>
              <w:top w:val="single" w:sz="6" w:space="0" w:color="auto"/>
              <w:left w:val="single" w:sz="4" w:space="0" w:color="auto"/>
              <w:bottom w:val="single" w:sz="6" w:space="0" w:color="auto"/>
              <w:right w:val="single" w:sz="4" w:space="0" w:color="auto"/>
            </w:tcBorders>
            <w:vAlign w:val="center"/>
          </w:tcPr>
          <w:p w14:paraId="0520E25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3,947,176</w:t>
            </w:r>
          </w:p>
        </w:tc>
        <w:tc>
          <w:tcPr>
            <w:tcW w:w="2250" w:type="dxa"/>
            <w:tcBorders>
              <w:top w:val="single" w:sz="6" w:space="0" w:color="auto"/>
              <w:left w:val="single" w:sz="4" w:space="0" w:color="auto"/>
              <w:bottom w:val="single" w:sz="6" w:space="0" w:color="auto"/>
              <w:right w:val="single" w:sz="4" w:space="0" w:color="auto"/>
            </w:tcBorders>
            <w:vAlign w:val="center"/>
          </w:tcPr>
          <w:p w14:paraId="5996FCA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1,635,447</w:t>
            </w:r>
          </w:p>
        </w:tc>
        <w:tc>
          <w:tcPr>
            <w:tcW w:w="2052" w:type="dxa"/>
            <w:tcBorders>
              <w:top w:val="single" w:sz="6" w:space="0" w:color="auto"/>
              <w:left w:val="single" w:sz="4" w:space="0" w:color="auto"/>
              <w:bottom w:val="single" w:sz="6" w:space="0" w:color="auto"/>
              <w:right w:val="single" w:sz="12" w:space="0" w:color="auto"/>
            </w:tcBorders>
            <w:vAlign w:val="center"/>
          </w:tcPr>
          <w:p w14:paraId="1067EB4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1,537,572</w:t>
            </w:r>
          </w:p>
        </w:tc>
      </w:tr>
      <w:tr w:rsidR="00A931EA" w:rsidRPr="00EE3251" w14:paraId="4612968F"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6A8697F2"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長期負債</w:t>
            </w:r>
          </w:p>
        </w:tc>
        <w:tc>
          <w:tcPr>
            <w:tcW w:w="2400" w:type="dxa"/>
            <w:tcBorders>
              <w:top w:val="single" w:sz="6" w:space="0" w:color="auto"/>
              <w:left w:val="single" w:sz="4" w:space="0" w:color="auto"/>
              <w:bottom w:val="single" w:sz="6" w:space="0" w:color="auto"/>
              <w:right w:val="single" w:sz="4" w:space="0" w:color="auto"/>
            </w:tcBorders>
            <w:vAlign w:val="center"/>
          </w:tcPr>
          <w:p w14:paraId="4880014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2,566,096</w:t>
            </w:r>
          </w:p>
        </w:tc>
        <w:tc>
          <w:tcPr>
            <w:tcW w:w="2250" w:type="dxa"/>
            <w:tcBorders>
              <w:top w:val="single" w:sz="6" w:space="0" w:color="auto"/>
              <w:left w:val="single" w:sz="4" w:space="0" w:color="auto"/>
              <w:bottom w:val="single" w:sz="6" w:space="0" w:color="auto"/>
              <w:right w:val="single" w:sz="4" w:space="0" w:color="auto"/>
            </w:tcBorders>
            <w:vAlign w:val="center"/>
          </w:tcPr>
          <w:p w14:paraId="71BE870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1,046,246</w:t>
            </w:r>
          </w:p>
        </w:tc>
        <w:tc>
          <w:tcPr>
            <w:tcW w:w="2052" w:type="dxa"/>
            <w:tcBorders>
              <w:top w:val="single" w:sz="6" w:space="0" w:color="auto"/>
              <w:left w:val="single" w:sz="4" w:space="0" w:color="auto"/>
              <w:bottom w:val="single" w:sz="6" w:space="0" w:color="auto"/>
              <w:right w:val="single" w:sz="12" w:space="0" w:color="auto"/>
            </w:tcBorders>
            <w:vAlign w:val="center"/>
          </w:tcPr>
          <w:p w14:paraId="354F80F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213,033</w:t>
            </w:r>
          </w:p>
        </w:tc>
      </w:tr>
      <w:tr w:rsidR="00A931EA" w:rsidRPr="00EE3251" w14:paraId="7C46A5A9"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5226D333"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其他負債</w:t>
            </w:r>
          </w:p>
        </w:tc>
        <w:tc>
          <w:tcPr>
            <w:tcW w:w="2400" w:type="dxa"/>
            <w:tcBorders>
              <w:top w:val="single" w:sz="6" w:space="0" w:color="auto"/>
              <w:left w:val="single" w:sz="4" w:space="0" w:color="auto"/>
              <w:bottom w:val="single" w:sz="6" w:space="0" w:color="auto"/>
              <w:right w:val="single" w:sz="4" w:space="0" w:color="auto"/>
            </w:tcBorders>
            <w:vAlign w:val="center"/>
          </w:tcPr>
          <w:p w14:paraId="368130E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502,646</w:t>
            </w:r>
          </w:p>
        </w:tc>
        <w:tc>
          <w:tcPr>
            <w:tcW w:w="2250" w:type="dxa"/>
            <w:tcBorders>
              <w:top w:val="single" w:sz="6" w:space="0" w:color="auto"/>
              <w:left w:val="single" w:sz="4" w:space="0" w:color="auto"/>
              <w:bottom w:val="single" w:sz="6" w:space="0" w:color="auto"/>
              <w:right w:val="single" w:sz="4" w:space="0" w:color="auto"/>
            </w:tcBorders>
            <w:vAlign w:val="center"/>
          </w:tcPr>
          <w:p w14:paraId="153E04E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535,171</w:t>
            </w:r>
          </w:p>
        </w:tc>
        <w:tc>
          <w:tcPr>
            <w:tcW w:w="2052" w:type="dxa"/>
            <w:tcBorders>
              <w:top w:val="single" w:sz="6" w:space="0" w:color="auto"/>
              <w:left w:val="single" w:sz="4" w:space="0" w:color="auto"/>
              <w:bottom w:val="single" w:sz="6" w:space="0" w:color="auto"/>
              <w:right w:val="single" w:sz="12" w:space="0" w:color="auto"/>
            </w:tcBorders>
            <w:vAlign w:val="center"/>
          </w:tcPr>
          <w:p w14:paraId="074EFCD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304,461</w:t>
            </w:r>
          </w:p>
        </w:tc>
      </w:tr>
      <w:tr w:rsidR="00A931EA" w:rsidRPr="00EE3251" w14:paraId="37A7219C"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3D4E3144"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負債總額</w:t>
            </w:r>
          </w:p>
        </w:tc>
        <w:tc>
          <w:tcPr>
            <w:tcW w:w="2400" w:type="dxa"/>
            <w:tcBorders>
              <w:top w:val="single" w:sz="6" w:space="0" w:color="auto"/>
              <w:left w:val="single" w:sz="4" w:space="0" w:color="auto"/>
              <w:bottom w:val="single" w:sz="6" w:space="0" w:color="auto"/>
              <w:right w:val="single" w:sz="4" w:space="0" w:color="auto"/>
            </w:tcBorders>
            <w:vAlign w:val="center"/>
          </w:tcPr>
          <w:p w14:paraId="7BC4D4B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7,015,918</w:t>
            </w:r>
          </w:p>
        </w:tc>
        <w:tc>
          <w:tcPr>
            <w:tcW w:w="2250" w:type="dxa"/>
            <w:tcBorders>
              <w:top w:val="single" w:sz="6" w:space="0" w:color="auto"/>
              <w:left w:val="single" w:sz="4" w:space="0" w:color="auto"/>
              <w:bottom w:val="single" w:sz="6" w:space="0" w:color="auto"/>
              <w:right w:val="single" w:sz="4" w:space="0" w:color="auto"/>
            </w:tcBorders>
            <w:vAlign w:val="center"/>
          </w:tcPr>
          <w:p w14:paraId="49208615"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3,216,864</w:t>
            </w:r>
          </w:p>
        </w:tc>
        <w:tc>
          <w:tcPr>
            <w:tcW w:w="2052" w:type="dxa"/>
            <w:tcBorders>
              <w:top w:val="single" w:sz="6" w:space="0" w:color="auto"/>
              <w:left w:val="single" w:sz="4" w:space="0" w:color="auto"/>
              <w:bottom w:val="single" w:sz="6" w:space="0" w:color="auto"/>
              <w:right w:val="single" w:sz="12" w:space="0" w:color="auto"/>
            </w:tcBorders>
            <w:vAlign w:val="center"/>
          </w:tcPr>
          <w:p w14:paraId="7FC4B029"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2,055,066</w:t>
            </w:r>
          </w:p>
        </w:tc>
      </w:tr>
      <w:tr w:rsidR="00A931EA" w:rsidRPr="00EE3251" w14:paraId="013C7E87"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21C13C29"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資本</w:t>
            </w:r>
            <w:r w:rsidRPr="00EE3251">
              <w:rPr>
                <w:rFonts w:ascii="Times New Roman" w:eastAsia="標楷體"/>
                <w:sz w:val="24"/>
              </w:rPr>
              <w:t>(</w:t>
            </w:r>
            <w:r w:rsidRPr="00EE3251">
              <w:rPr>
                <w:rFonts w:ascii="Times New Roman" w:eastAsia="標楷體"/>
                <w:sz w:val="24"/>
              </w:rPr>
              <w:t>實收</w:t>
            </w:r>
            <w:r w:rsidRPr="00EE3251">
              <w:rPr>
                <w:rFonts w:ascii="Times New Roman" w:eastAsia="標楷體"/>
                <w:sz w:val="24"/>
              </w:rPr>
              <w:t>)</w:t>
            </w:r>
          </w:p>
        </w:tc>
        <w:tc>
          <w:tcPr>
            <w:tcW w:w="2400" w:type="dxa"/>
            <w:tcBorders>
              <w:top w:val="single" w:sz="6" w:space="0" w:color="auto"/>
              <w:left w:val="single" w:sz="4" w:space="0" w:color="auto"/>
              <w:bottom w:val="single" w:sz="6" w:space="0" w:color="auto"/>
              <w:right w:val="single" w:sz="4" w:space="0" w:color="auto"/>
            </w:tcBorders>
            <w:vAlign w:val="center"/>
          </w:tcPr>
          <w:p w14:paraId="0D2DA63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3,586,674</w:t>
            </w:r>
          </w:p>
        </w:tc>
        <w:tc>
          <w:tcPr>
            <w:tcW w:w="2250" w:type="dxa"/>
            <w:tcBorders>
              <w:top w:val="single" w:sz="6" w:space="0" w:color="auto"/>
              <w:left w:val="single" w:sz="4" w:space="0" w:color="auto"/>
              <w:bottom w:val="single" w:sz="6" w:space="0" w:color="auto"/>
              <w:right w:val="single" w:sz="4" w:space="0" w:color="auto"/>
            </w:tcBorders>
            <w:vAlign w:val="center"/>
          </w:tcPr>
          <w:p w14:paraId="2B4F7EF4"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3,063,642</w:t>
            </w:r>
          </w:p>
        </w:tc>
        <w:tc>
          <w:tcPr>
            <w:tcW w:w="2052" w:type="dxa"/>
            <w:tcBorders>
              <w:top w:val="single" w:sz="6" w:space="0" w:color="auto"/>
              <w:left w:val="single" w:sz="4" w:space="0" w:color="auto"/>
              <w:bottom w:val="single" w:sz="6" w:space="0" w:color="auto"/>
              <w:right w:val="single" w:sz="12" w:space="0" w:color="auto"/>
            </w:tcBorders>
            <w:vAlign w:val="center"/>
          </w:tcPr>
          <w:p w14:paraId="23C615B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2,500,000</w:t>
            </w:r>
          </w:p>
        </w:tc>
      </w:tr>
      <w:tr w:rsidR="00A931EA" w:rsidRPr="00EE3251" w14:paraId="60C2AB44"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08CEC17C"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資本公積</w:t>
            </w:r>
          </w:p>
        </w:tc>
        <w:tc>
          <w:tcPr>
            <w:tcW w:w="2400" w:type="dxa"/>
            <w:tcBorders>
              <w:top w:val="single" w:sz="6" w:space="0" w:color="auto"/>
              <w:left w:val="single" w:sz="4" w:space="0" w:color="auto"/>
              <w:bottom w:val="single" w:sz="6" w:space="0" w:color="auto"/>
              <w:right w:val="single" w:sz="4" w:space="0" w:color="auto"/>
            </w:tcBorders>
            <w:vAlign w:val="center"/>
          </w:tcPr>
          <w:p w14:paraId="7EE16D9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89,200</w:t>
            </w:r>
          </w:p>
        </w:tc>
        <w:tc>
          <w:tcPr>
            <w:tcW w:w="2250" w:type="dxa"/>
            <w:tcBorders>
              <w:top w:val="single" w:sz="6" w:space="0" w:color="auto"/>
              <w:left w:val="single" w:sz="4" w:space="0" w:color="auto"/>
              <w:bottom w:val="single" w:sz="6" w:space="0" w:color="auto"/>
              <w:right w:val="single" w:sz="4" w:space="0" w:color="auto"/>
            </w:tcBorders>
            <w:vAlign w:val="center"/>
          </w:tcPr>
          <w:p w14:paraId="293714E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89,200</w:t>
            </w:r>
          </w:p>
        </w:tc>
        <w:tc>
          <w:tcPr>
            <w:tcW w:w="2052" w:type="dxa"/>
            <w:tcBorders>
              <w:top w:val="single" w:sz="6" w:space="0" w:color="auto"/>
              <w:left w:val="single" w:sz="4" w:space="0" w:color="auto"/>
              <w:bottom w:val="single" w:sz="6" w:space="0" w:color="auto"/>
              <w:right w:val="single" w:sz="12" w:space="0" w:color="auto"/>
            </w:tcBorders>
            <w:vAlign w:val="center"/>
          </w:tcPr>
          <w:p w14:paraId="4129197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89,200</w:t>
            </w:r>
          </w:p>
        </w:tc>
      </w:tr>
      <w:tr w:rsidR="00A931EA" w:rsidRPr="00EE3251" w14:paraId="33AC2FA3"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27314305"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w:t>
            </w:r>
          </w:p>
        </w:tc>
        <w:tc>
          <w:tcPr>
            <w:tcW w:w="2400" w:type="dxa"/>
            <w:tcBorders>
              <w:top w:val="single" w:sz="6" w:space="0" w:color="auto"/>
              <w:left w:val="single" w:sz="4" w:space="0" w:color="auto"/>
              <w:bottom w:val="single" w:sz="6" w:space="0" w:color="auto"/>
              <w:right w:val="single" w:sz="4" w:space="0" w:color="auto"/>
            </w:tcBorders>
            <w:vAlign w:val="center"/>
          </w:tcPr>
          <w:p w14:paraId="27E4DF3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1,186,539</w:t>
            </w:r>
          </w:p>
        </w:tc>
        <w:tc>
          <w:tcPr>
            <w:tcW w:w="2250" w:type="dxa"/>
            <w:tcBorders>
              <w:top w:val="single" w:sz="6" w:space="0" w:color="auto"/>
              <w:left w:val="single" w:sz="4" w:space="0" w:color="auto"/>
              <w:bottom w:val="single" w:sz="6" w:space="0" w:color="auto"/>
              <w:right w:val="single" w:sz="4" w:space="0" w:color="auto"/>
            </w:tcBorders>
            <w:vAlign w:val="center"/>
          </w:tcPr>
          <w:p w14:paraId="12536CD7"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711,603</w:t>
            </w:r>
          </w:p>
        </w:tc>
        <w:tc>
          <w:tcPr>
            <w:tcW w:w="2052" w:type="dxa"/>
            <w:tcBorders>
              <w:top w:val="single" w:sz="6" w:space="0" w:color="auto"/>
              <w:left w:val="single" w:sz="4" w:space="0" w:color="auto"/>
              <w:bottom w:val="single" w:sz="6" w:space="0" w:color="auto"/>
              <w:right w:val="single" w:sz="12" w:space="0" w:color="auto"/>
            </w:tcBorders>
            <w:vAlign w:val="center"/>
          </w:tcPr>
          <w:p w14:paraId="2583284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637,136</w:t>
            </w:r>
          </w:p>
        </w:tc>
      </w:tr>
      <w:tr w:rsidR="00A931EA" w:rsidRPr="00EE3251" w14:paraId="74352113"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6FAC5AE0"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減庫藏股</w:t>
            </w:r>
          </w:p>
        </w:tc>
        <w:tc>
          <w:tcPr>
            <w:tcW w:w="2400" w:type="dxa"/>
            <w:tcBorders>
              <w:top w:val="single" w:sz="6" w:space="0" w:color="auto"/>
              <w:left w:val="single" w:sz="4" w:space="0" w:color="auto"/>
              <w:bottom w:val="single" w:sz="6" w:space="0" w:color="auto"/>
              <w:right w:val="single" w:sz="4" w:space="0" w:color="auto"/>
            </w:tcBorders>
            <w:vAlign w:val="center"/>
          </w:tcPr>
          <w:p w14:paraId="42273B5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w:t>
            </w:r>
          </w:p>
        </w:tc>
        <w:tc>
          <w:tcPr>
            <w:tcW w:w="2250" w:type="dxa"/>
            <w:tcBorders>
              <w:top w:val="single" w:sz="6" w:space="0" w:color="auto"/>
              <w:left w:val="single" w:sz="4" w:space="0" w:color="auto"/>
              <w:bottom w:val="single" w:sz="6" w:space="0" w:color="auto"/>
              <w:right w:val="single" w:sz="4" w:space="0" w:color="auto"/>
            </w:tcBorders>
            <w:vAlign w:val="center"/>
          </w:tcPr>
          <w:p w14:paraId="761C24BC"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w:t>
            </w:r>
          </w:p>
        </w:tc>
        <w:tc>
          <w:tcPr>
            <w:tcW w:w="2052" w:type="dxa"/>
            <w:tcBorders>
              <w:top w:val="single" w:sz="6" w:space="0" w:color="auto"/>
              <w:left w:val="single" w:sz="4" w:space="0" w:color="auto"/>
              <w:bottom w:val="single" w:sz="6" w:space="0" w:color="auto"/>
              <w:right w:val="single" w:sz="12" w:space="0" w:color="auto"/>
            </w:tcBorders>
            <w:vAlign w:val="center"/>
          </w:tcPr>
          <w:p w14:paraId="30BA3FF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w:t>
            </w:r>
          </w:p>
        </w:tc>
      </w:tr>
      <w:tr w:rsidR="00A931EA" w:rsidRPr="00EE3251" w14:paraId="675A13BD"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3542CC24"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淨值總額</w:t>
            </w:r>
          </w:p>
        </w:tc>
        <w:tc>
          <w:tcPr>
            <w:tcW w:w="2400" w:type="dxa"/>
            <w:tcBorders>
              <w:top w:val="single" w:sz="6" w:space="0" w:color="auto"/>
              <w:left w:val="single" w:sz="4" w:space="0" w:color="auto"/>
              <w:bottom w:val="single" w:sz="6" w:space="0" w:color="auto"/>
              <w:right w:val="single" w:sz="4" w:space="0" w:color="auto"/>
            </w:tcBorders>
            <w:vAlign w:val="center"/>
          </w:tcPr>
          <w:p w14:paraId="5E9E4CAE"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4,862,413</w:t>
            </w:r>
          </w:p>
        </w:tc>
        <w:tc>
          <w:tcPr>
            <w:tcW w:w="2250" w:type="dxa"/>
            <w:tcBorders>
              <w:top w:val="single" w:sz="6" w:space="0" w:color="auto"/>
              <w:left w:val="single" w:sz="4" w:space="0" w:color="auto"/>
              <w:bottom w:val="single" w:sz="6" w:space="0" w:color="auto"/>
              <w:right w:val="single" w:sz="4" w:space="0" w:color="auto"/>
            </w:tcBorders>
            <w:vAlign w:val="center"/>
          </w:tcPr>
          <w:p w14:paraId="79F0939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3,864,445</w:t>
            </w:r>
          </w:p>
        </w:tc>
        <w:tc>
          <w:tcPr>
            <w:tcW w:w="2052" w:type="dxa"/>
            <w:tcBorders>
              <w:top w:val="single" w:sz="6" w:space="0" w:color="auto"/>
              <w:left w:val="single" w:sz="4" w:space="0" w:color="auto"/>
              <w:bottom w:val="single" w:sz="6" w:space="0" w:color="auto"/>
              <w:right w:val="single" w:sz="12" w:space="0" w:color="auto"/>
            </w:tcBorders>
            <w:vAlign w:val="center"/>
          </w:tcPr>
          <w:p w14:paraId="1D5BD729"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3,226,336</w:t>
            </w:r>
          </w:p>
        </w:tc>
      </w:tr>
      <w:tr w:rsidR="00A931EA" w:rsidRPr="00EE3251" w14:paraId="507EEF89" w14:textId="77777777" w:rsidTr="008F02D2">
        <w:trPr>
          <w:cantSplit/>
          <w:jc w:val="right"/>
        </w:trPr>
        <w:tc>
          <w:tcPr>
            <w:tcW w:w="2603" w:type="dxa"/>
            <w:tcBorders>
              <w:top w:val="single" w:sz="6" w:space="0" w:color="auto"/>
              <w:left w:val="single" w:sz="12" w:space="0" w:color="auto"/>
              <w:bottom w:val="single" w:sz="12" w:space="0" w:color="auto"/>
              <w:right w:val="single" w:sz="4" w:space="0" w:color="auto"/>
            </w:tcBorders>
            <w:vAlign w:val="center"/>
          </w:tcPr>
          <w:p w14:paraId="05B41D52"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負債及淨值總額</w:t>
            </w:r>
          </w:p>
        </w:tc>
        <w:tc>
          <w:tcPr>
            <w:tcW w:w="2400" w:type="dxa"/>
            <w:tcBorders>
              <w:top w:val="single" w:sz="6" w:space="0" w:color="auto"/>
              <w:left w:val="single" w:sz="4" w:space="0" w:color="auto"/>
              <w:bottom w:val="single" w:sz="12" w:space="0" w:color="auto"/>
              <w:right w:val="single" w:sz="4" w:space="0" w:color="auto"/>
            </w:tcBorders>
          </w:tcPr>
          <w:p w14:paraId="69D5763A" w14:textId="77777777" w:rsidR="00A931EA" w:rsidRPr="00EE3251" w:rsidRDefault="00A931EA" w:rsidP="004F3EFB">
            <w:pPr>
              <w:spacing w:line="240" w:lineRule="auto"/>
              <w:jc w:val="center"/>
            </w:pPr>
            <w:r w:rsidRPr="00EE3251">
              <w:t>11,878,331</w:t>
            </w:r>
          </w:p>
        </w:tc>
        <w:tc>
          <w:tcPr>
            <w:tcW w:w="2250" w:type="dxa"/>
            <w:tcBorders>
              <w:top w:val="single" w:sz="6" w:space="0" w:color="auto"/>
              <w:left w:val="single" w:sz="4" w:space="0" w:color="auto"/>
              <w:bottom w:val="single" w:sz="12" w:space="0" w:color="auto"/>
              <w:right w:val="single" w:sz="4" w:space="0" w:color="auto"/>
            </w:tcBorders>
          </w:tcPr>
          <w:p w14:paraId="3D258C0D" w14:textId="77777777" w:rsidR="00A931EA" w:rsidRPr="00EE3251" w:rsidRDefault="00A931EA" w:rsidP="004F3EFB">
            <w:pPr>
              <w:spacing w:line="240" w:lineRule="auto"/>
              <w:jc w:val="center"/>
            </w:pPr>
            <w:r w:rsidRPr="00EE3251">
              <w:t>7,081,309</w:t>
            </w:r>
          </w:p>
        </w:tc>
        <w:tc>
          <w:tcPr>
            <w:tcW w:w="2052" w:type="dxa"/>
            <w:tcBorders>
              <w:top w:val="single" w:sz="6" w:space="0" w:color="auto"/>
              <w:left w:val="single" w:sz="4" w:space="0" w:color="auto"/>
              <w:bottom w:val="single" w:sz="12" w:space="0" w:color="auto"/>
              <w:right w:val="single" w:sz="12" w:space="0" w:color="auto"/>
            </w:tcBorders>
          </w:tcPr>
          <w:p w14:paraId="647AA7A9" w14:textId="77777777" w:rsidR="00A931EA" w:rsidRPr="00EE3251" w:rsidRDefault="00A931EA" w:rsidP="004F3EFB">
            <w:pPr>
              <w:spacing w:line="240" w:lineRule="auto"/>
              <w:jc w:val="center"/>
            </w:pPr>
            <w:r w:rsidRPr="00EE3251">
              <w:t>5,281,402</w:t>
            </w:r>
          </w:p>
        </w:tc>
      </w:tr>
    </w:tbl>
    <w:p w14:paraId="30B83F40" w14:textId="77777777" w:rsidR="00A931EA" w:rsidRPr="00EE3251" w:rsidRDefault="00A931EA" w:rsidP="00AC28DD">
      <w:pPr>
        <w:pStyle w:val="afd"/>
        <w:kinsoku w:val="0"/>
        <w:jc w:val="both"/>
      </w:pPr>
      <w:r w:rsidRPr="00EE3251">
        <w:t>註：請將年度由近至遠，並自左向右序列。</w:t>
      </w:r>
    </w:p>
    <w:p w14:paraId="275F43FB" w14:textId="77777777" w:rsidR="00A931EA" w:rsidRPr="00EE3251" w:rsidRDefault="00A931EA" w:rsidP="005D481B">
      <w:pPr>
        <w:rPr>
          <w:rFonts w:ascii="Times New Roman"/>
        </w:rPr>
      </w:pPr>
    </w:p>
    <w:p w14:paraId="0CBFC3D6" w14:textId="7131840A" w:rsidR="00A931EA" w:rsidRPr="00AC28DD" w:rsidRDefault="00AC28DD" w:rsidP="00AC28DD">
      <w:pPr>
        <w:pStyle w:val="aff2"/>
        <w:rPr>
          <w:rFonts w:asciiTheme="minorEastAsia" w:hAnsiTheme="minorEastAsia"/>
        </w:rPr>
      </w:pPr>
      <w:bookmarkStart w:id="50" w:name="_Ref38879376"/>
      <w:bookmarkStart w:id="51" w:name="_Toc37925923"/>
      <w:bookmarkStart w:id="52" w:name="_Toc38882184"/>
      <w:r w:rsidRPr="00AC28DD">
        <w:rPr>
          <w:rFonts w:asciiTheme="minorEastAsia" w:hAnsiTheme="minorEastAsia" w:hint="eastAsia"/>
        </w:rPr>
        <w:t>表</w:t>
      </w:r>
      <w:r w:rsidRPr="00AC28DD">
        <w:t>1.</w:t>
      </w:r>
      <w:r w:rsidRPr="00AC28DD">
        <w:fldChar w:fldCharType="begin"/>
      </w:r>
      <w:r w:rsidRPr="00AC28DD">
        <w:instrText xml:space="preserve"> SEQ </w:instrText>
      </w:r>
      <w:r w:rsidRPr="00AC28DD">
        <w:instrText>表</w:instrText>
      </w:r>
      <w:r w:rsidRPr="00AC28DD">
        <w:instrText xml:space="preserve">1. \* ARABIC </w:instrText>
      </w:r>
      <w:r w:rsidRPr="00AC28DD">
        <w:fldChar w:fldCharType="separate"/>
      </w:r>
      <w:r w:rsidR="0082588F">
        <w:rPr>
          <w:noProof/>
        </w:rPr>
        <w:t>12</w:t>
      </w:r>
      <w:r w:rsidRPr="00AC28DD">
        <w:fldChar w:fldCharType="end"/>
      </w:r>
      <w:bookmarkEnd w:id="50"/>
      <w:r w:rsidR="00A931EA" w:rsidRPr="00AC28DD">
        <w:rPr>
          <w:rFonts w:asciiTheme="minorEastAsia" w:hAnsiTheme="minorEastAsia"/>
        </w:rPr>
        <w:t>力積電簡明損益表</w:t>
      </w:r>
      <w:bookmarkEnd w:id="51"/>
      <w:bookmarkEnd w:id="52"/>
    </w:p>
    <w:p w14:paraId="33C89F71" w14:textId="77777777" w:rsidR="00A931EA" w:rsidRPr="00EE3251" w:rsidRDefault="00A931EA" w:rsidP="00AC28DD">
      <w:pPr>
        <w:spacing w:line="240" w:lineRule="auto"/>
        <w:jc w:val="right"/>
        <w:rPr>
          <w:rFonts w:ascii="Times New Roman"/>
        </w:rPr>
      </w:pPr>
      <w:r w:rsidRPr="00EE3251">
        <w:rPr>
          <w:rFonts w:ascii="Times New Roman"/>
        </w:rPr>
        <w:t>單位：千元</w:t>
      </w:r>
    </w:p>
    <w:tbl>
      <w:tblPr>
        <w:tblW w:w="0" w:type="auto"/>
        <w:jc w:val="right"/>
        <w:tblLayout w:type="fixed"/>
        <w:tblCellMar>
          <w:left w:w="28" w:type="dxa"/>
          <w:right w:w="28" w:type="dxa"/>
        </w:tblCellMar>
        <w:tblLook w:val="0000" w:firstRow="0" w:lastRow="0" w:firstColumn="0" w:lastColumn="0" w:noHBand="0" w:noVBand="0"/>
      </w:tblPr>
      <w:tblGrid>
        <w:gridCol w:w="2646"/>
        <w:gridCol w:w="2200"/>
        <w:gridCol w:w="2268"/>
        <w:gridCol w:w="2127"/>
      </w:tblGrid>
      <w:tr w:rsidR="00A931EA" w:rsidRPr="00EE3251" w14:paraId="1DFA8D49" w14:textId="77777777" w:rsidTr="004F3EFB">
        <w:trPr>
          <w:cantSplit/>
          <w:jc w:val="right"/>
        </w:trPr>
        <w:tc>
          <w:tcPr>
            <w:tcW w:w="2646" w:type="dxa"/>
            <w:vMerge w:val="restart"/>
            <w:tcBorders>
              <w:top w:val="single" w:sz="12" w:space="0" w:color="auto"/>
              <w:left w:val="single" w:sz="12" w:space="0" w:color="auto"/>
              <w:bottom w:val="single" w:sz="6" w:space="0" w:color="auto"/>
              <w:right w:val="single" w:sz="6" w:space="0" w:color="auto"/>
              <w:tl2br w:val="single" w:sz="6" w:space="0" w:color="auto"/>
            </w:tcBorders>
          </w:tcPr>
          <w:p w14:paraId="32997C75" w14:textId="77777777" w:rsidR="00A931EA" w:rsidRPr="00EE3251" w:rsidRDefault="00A931EA" w:rsidP="004F3EFB">
            <w:pPr>
              <w:pStyle w:val="b1"/>
              <w:widowControl/>
              <w:autoSpaceDE w:val="0"/>
              <w:autoSpaceDN w:val="0"/>
              <w:spacing w:before="0" w:line="240" w:lineRule="auto"/>
              <w:jc w:val="right"/>
              <w:textAlignment w:val="bottom"/>
              <w:rPr>
                <w:rFonts w:ascii="Times New Roman" w:eastAsia="標楷體"/>
                <w:sz w:val="24"/>
              </w:rPr>
            </w:pPr>
            <w:r w:rsidRPr="00EE3251">
              <w:rPr>
                <w:rFonts w:ascii="Times New Roman" w:eastAsia="標楷體"/>
                <w:sz w:val="24"/>
              </w:rPr>
              <w:t>年度</w:t>
            </w:r>
          </w:p>
          <w:p w14:paraId="45485624" w14:textId="77777777" w:rsidR="00A931EA" w:rsidRPr="00EE3251" w:rsidRDefault="00A931EA" w:rsidP="004F3EFB">
            <w:pPr>
              <w:pStyle w:val="b1"/>
              <w:autoSpaceDE w:val="0"/>
              <w:autoSpaceDN w:val="0"/>
              <w:spacing w:line="240" w:lineRule="auto"/>
              <w:textAlignment w:val="bottom"/>
              <w:rPr>
                <w:rFonts w:ascii="Times New Roman" w:eastAsia="標楷體"/>
                <w:sz w:val="24"/>
              </w:rPr>
            </w:pPr>
            <w:r w:rsidRPr="00EE3251">
              <w:rPr>
                <w:rFonts w:ascii="Times New Roman" w:eastAsia="標楷體"/>
                <w:sz w:val="24"/>
              </w:rPr>
              <w:t>項目</w:t>
            </w:r>
          </w:p>
        </w:tc>
        <w:tc>
          <w:tcPr>
            <w:tcW w:w="6595" w:type="dxa"/>
            <w:gridSpan w:val="3"/>
            <w:tcBorders>
              <w:top w:val="single" w:sz="12" w:space="0" w:color="auto"/>
              <w:left w:val="single" w:sz="6" w:space="0" w:color="auto"/>
              <w:bottom w:val="single" w:sz="6" w:space="0" w:color="auto"/>
              <w:right w:val="single" w:sz="12" w:space="0" w:color="auto"/>
            </w:tcBorders>
            <w:vAlign w:val="center"/>
          </w:tcPr>
          <w:p w14:paraId="031D816B" w14:textId="77777777" w:rsidR="00A931EA" w:rsidRPr="00EE3251" w:rsidRDefault="00A931EA" w:rsidP="004F3EFB">
            <w:pPr>
              <w:pStyle w:val="af2"/>
              <w:spacing w:line="240" w:lineRule="auto"/>
              <w:jc w:val="center"/>
              <w:rPr>
                <w:rFonts w:ascii="Times New Roman"/>
                <w:sz w:val="24"/>
              </w:rPr>
            </w:pPr>
            <w:r w:rsidRPr="00EE3251">
              <w:rPr>
                <w:rFonts w:ascii="Times New Roman"/>
                <w:sz w:val="24"/>
              </w:rPr>
              <w:t>最近</w:t>
            </w:r>
            <w:r w:rsidRPr="00EE3251">
              <w:rPr>
                <w:rFonts w:ascii="Times New Roman"/>
                <w:sz w:val="24"/>
              </w:rPr>
              <w:t>3</w:t>
            </w:r>
            <w:r w:rsidRPr="00EE3251">
              <w:rPr>
                <w:rFonts w:ascii="Times New Roman"/>
                <w:sz w:val="24"/>
              </w:rPr>
              <w:t>年度財務資料</w:t>
            </w:r>
          </w:p>
        </w:tc>
      </w:tr>
      <w:tr w:rsidR="00A931EA" w:rsidRPr="00EE3251" w14:paraId="66AB62B6" w14:textId="77777777" w:rsidTr="004F3EFB">
        <w:trPr>
          <w:cantSplit/>
          <w:jc w:val="right"/>
        </w:trPr>
        <w:tc>
          <w:tcPr>
            <w:tcW w:w="2646" w:type="dxa"/>
            <w:vMerge/>
            <w:tcBorders>
              <w:left w:val="single" w:sz="12" w:space="0" w:color="auto"/>
              <w:bottom w:val="single" w:sz="6" w:space="0" w:color="auto"/>
              <w:right w:val="single" w:sz="6" w:space="0" w:color="auto"/>
              <w:tl2br w:val="single" w:sz="6" w:space="0" w:color="auto"/>
            </w:tcBorders>
          </w:tcPr>
          <w:p w14:paraId="300AF1D4" w14:textId="77777777" w:rsidR="00A931EA" w:rsidRPr="00EE3251" w:rsidRDefault="00A931EA" w:rsidP="004F3EFB">
            <w:pPr>
              <w:pStyle w:val="b1"/>
              <w:widowControl/>
              <w:autoSpaceDE w:val="0"/>
              <w:autoSpaceDN w:val="0"/>
              <w:spacing w:before="0" w:line="240" w:lineRule="auto"/>
              <w:textAlignment w:val="bottom"/>
              <w:rPr>
                <w:rFonts w:ascii="Times New Roman" w:eastAsia="標楷體"/>
                <w:sz w:val="24"/>
              </w:rPr>
            </w:pPr>
          </w:p>
        </w:tc>
        <w:tc>
          <w:tcPr>
            <w:tcW w:w="2200" w:type="dxa"/>
            <w:tcBorders>
              <w:top w:val="single" w:sz="6" w:space="0" w:color="auto"/>
              <w:left w:val="single" w:sz="6" w:space="0" w:color="auto"/>
              <w:bottom w:val="single" w:sz="6" w:space="0" w:color="auto"/>
              <w:right w:val="single" w:sz="6" w:space="0" w:color="auto"/>
            </w:tcBorders>
            <w:vAlign w:val="center"/>
          </w:tcPr>
          <w:p w14:paraId="2EEC275C"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107</w:t>
            </w:r>
            <w:r w:rsidRPr="00EE3251">
              <w:rPr>
                <w:rFonts w:ascii="Times New Roman" w:eastAsia="標楷體"/>
                <w:sz w:val="24"/>
              </w:rPr>
              <w:t>年</w:t>
            </w:r>
          </w:p>
        </w:tc>
        <w:tc>
          <w:tcPr>
            <w:tcW w:w="2268" w:type="dxa"/>
            <w:tcBorders>
              <w:top w:val="single" w:sz="6" w:space="0" w:color="auto"/>
              <w:left w:val="single" w:sz="6" w:space="0" w:color="auto"/>
              <w:bottom w:val="single" w:sz="6" w:space="0" w:color="auto"/>
              <w:right w:val="single" w:sz="6" w:space="0" w:color="auto"/>
            </w:tcBorders>
            <w:vAlign w:val="center"/>
          </w:tcPr>
          <w:p w14:paraId="34AEC9FE"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106</w:t>
            </w:r>
            <w:r w:rsidRPr="00EE3251">
              <w:rPr>
                <w:rFonts w:ascii="Times New Roman" w:eastAsia="標楷體"/>
                <w:sz w:val="24"/>
              </w:rPr>
              <w:t>年</w:t>
            </w:r>
          </w:p>
        </w:tc>
        <w:tc>
          <w:tcPr>
            <w:tcW w:w="2127" w:type="dxa"/>
            <w:tcBorders>
              <w:top w:val="single" w:sz="6" w:space="0" w:color="auto"/>
              <w:left w:val="single" w:sz="6" w:space="0" w:color="auto"/>
              <w:bottom w:val="single" w:sz="6" w:space="0" w:color="auto"/>
              <w:right w:val="single" w:sz="12" w:space="0" w:color="auto"/>
            </w:tcBorders>
            <w:vAlign w:val="center"/>
          </w:tcPr>
          <w:p w14:paraId="3087D962" w14:textId="77777777" w:rsidR="00A931EA" w:rsidRPr="00EE3251" w:rsidRDefault="00A931EA" w:rsidP="004F3EFB">
            <w:pPr>
              <w:pStyle w:val="B3"/>
              <w:widowControl/>
              <w:autoSpaceDE w:val="0"/>
              <w:autoSpaceDN w:val="0"/>
              <w:spacing w:before="0" w:after="0" w:line="240" w:lineRule="auto"/>
              <w:ind w:hanging="2836"/>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105</w:t>
            </w:r>
            <w:r w:rsidRPr="00EE3251">
              <w:rPr>
                <w:rFonts w:ascii="Times New Roman" w:eastAsia="標楷體"/>
                <w:sz w:val="24"/>
              </w:rPr>
              <w:t>年</w:t>
            </w:r>
          </w:p>
        </w:tc>
      </w:tr>
      <w:tr w:rsidR="00A931EA" w:rsidRPr="00EE3251" w14:paraId="43F04549"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57F6BF5A" w14:textId="77777777" w:rsidR="00A931EA" w:rsidRPr="00EE3251" w:rsidRDefault="00A931EA" w:rsidP="004F3EFB">
            <w:pPr>
              <w:pStyle w:val="af2"/>
              <w:spacing w:line="240" w:lineRule="auto"/>
              <w:rPr>
                <w:rFonts w:ascii="Times New Roman"/>
                <w:sz w:val="24"/>
              </w:rPr>
            </w:pPr>
            <w:r w:rsidRPr="00EE3251">
              <w:rPr>
                <w:rFonts w:ascii="Times New Roman"/>
                <w:sz w:val="24"/>
              </w:rPr>
              <w:t>營業收入淨額</w:t>
            </w:r>
          </w:p>
        </w:tc>
        <w:tc>
          <w:tcPr>
            <w:tcW w:w="2200" w:type="dxa"/>
            <w:tcBorders>
              <w:top w:val="single" w:sz="6" w:space="0" w:color="auto"/>
              <w:left w:val="single" w:sz="6" w:space="0" w:color="auto"/>
              <w:bottom w:val="single" w:sz="6" w:space="0" w:color="auto"/>
              <w:right w:val="single" w:sz="6" w:space="0" w:color="auto"/>
            </w:tcBorders>
            <w:vAlign w:val="center"/>
          </w:tcPr>
          <w:p w14:paraId="3017B45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7,637,436</w:t>
            </w:r>
          </w:p>
        </w:tc>
        <w:tc>
          <w:tcPr>
            <w:tcW w:w="2268" w:type="dxa"/>
            <w:tcBorders>
              <w:top w:val="single" w:sz="6" w:space="0" w:color="auto"/>
              <w:left w:val="single" w:sz="6" w:space="0" w:color="auto"/>
              <w:bottom w:val="single" w:sz="6" w:space="0" w:color="auto"/>
              <w:right w:val="single" w:sz="6" w:space="0" w:color="auto"/>
            </w:tcBorders>
            <w:vAlign w:val="center"/>
          </w:tcPr>
          <w:p w14:paraId="186F375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6,236,518</w:t>
            </w:r>
          </w:p>
        </w:tc>
        <w:tc>
          <w:tcPr>
            <w:tcW w:w="2127" w:type="dxa"/>
            <w:tcBorders>
              <w:top w:val="single" w:sz="6" w:space="0" w:color="auto"/>
              <w:left w:val="single" w:sz="6" w:space="0" w:color="auto"/>
              <w:bottom w:val="single" w:sz="6" w:space="0" w:color="auto"/>
              <w:right w:val="single" w:sz="12" w:space="0" w:color="auto"/>
            </w:tcBorders>
            <w:vAlign w:val="center"/>
          </w:tcPr>
          <w:p w14:paraId="7DABD3FB"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5,919,892</w:t>
            </w:r>
          </w:p>
        </w:tc>
      </w:tr>
      <w:tr w:rsidR="00A931EA" w:rsidRPr="00EE3251" w14:paraId="3EB9F2E7"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739EDA28" w14:textId="77777777" w:rsidR="00A931EA" w:rsidRPr="00EE3251" w:rsidRDefault="00A931EA" w:rsidP="004F3EFB">
            <w:pPr>
              <w:pStyle w:val="af2"/>
              <w:spacing w:line="240" w:lineRule="auto"/>
              <w:rPr>
                <w:rFonts w:ascii="Times New Roman"/>
                <w:sz w:val="24"/>
              </w:rPr>
            </w:pPr>
            <w:r w:rsidRPr="00EE3251">
              <w:rPr>
                <w:rFonts w:ascii="Times New Roman"/>
                <w:sz w:val="24"/>
              </w:rPr>
              <w:t>營業成本</w:t>
            </w:r>
          </w:p>
        </w:tc>
        <w:tc>
          <w:tcPr>
            <w:tcW w:w="2200" w:type="dxa"/>
            <w:tcBorders>
              <w:top w:val="single" w:sz="6" w:space="0" w:color="auto"/>
              <w:left w:val="single" w:sz="6" w:space="0" w:color="auto"/>
              <w:bottom w:val="single" w:sz="6" w:space="0" w:color="auto"/>
              <w:right w:val="single" w:sz="6" w:space="0" w:color="auto"/>
            </w:tcBorders>
            <w:vAlign w:val="center"/>
          </w:tcPr>
          <w:p w14:paraId="30242C2A"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5,633,929</w:t>
            </w:r>
          </w:p>
        </w:tc>
        <w:tc>
          <w:tcPr>
            <w:tcW w:w="2268" w:type="dxa"/>
            <w:tcBorders>
              <w:top w:val="single" w:sz="6" w:space="0" w:color="auto"/>
              <w:left w:val="single" w:sz="6" w:space="0" w:color="auto"/>
              <w:bottom w:val="single" w:sz="6" w:space="0" w:color="auto"/>
              <w:right w:val="single" w:sz="6" w:space="0" w:color="auto"/>
            </w:tcBorders>
            <w:vAlign w:val="center"/>
          </w:tcPr>
          <w:p w14:paraId="76BF15DB"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5,008,772</w:t>
            </w:r>
          </w:p>
        </w:tc>
        <w:tc>
          <w:tcPr>
            <w:tcW w:w="2127" w:type="dxa"/>
            <w:tcBorders>
              <w:top w:val="single" w:sz="6" w:space="0" w:color="auto"/>
              <w:left w:val="single" w:sz="6" w:space="0" w:color="auto"/>
              <w:bottom w:val="single" w:sz="6" w:space="0" w:color="auto"/>
              <w:right w:val="single" w:sz="12" w:space="0" w:color="auto"/>
            </w:tcBorders>
            <w:vAlign w:val="center"/>
          </w:tcPr>
          <w:p w14:paraId="1BB66128"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4,594,498</w:t>
            </w:r>
          </w:p>
        </w:tc>
      </w:tr>
      <w:tr w:rsidR="00A931EA" w:rsidRPr="00EE3251" w14:paraId="136BB2E3"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7EA86AAC" w14:textId="77777777" w:rsidR="00A931EA" w:rsidRPr="00EE3251" w:rsidRDefault="00A931EA" w:rsidP="004F3EFB">
            <w:pPr>
              <w:pStyle w:val="af2"/>
              <w:spacing w:line="240" w:lineRule="auto"/>
              <w:rPr>
                <w:rFonts w:ascii="Times New Roman"/>
                <w:sz w:val="24"/>
              </w:rPr>
            </w:pPr>
            <w:r w:rsidRPr="00EE3251">
              <w:rPr>
                <w:rFonts w:ascii="Times New Roman"/>
                <w:sz w:val="24"/>
              </w:rPr>
              <w:t>營業毛利</w:t>
            </w:r>
          </w:p>
        </w:tc>
        <w:tc>
          <w:tcPr>
            <w:tcW w:w="2200" w:type="dxa"/>
            <w:tcBorders>
              <w:top w:val="single" w:sz="6" w:space="0" w:color="auto"/>
              <w:left w:val="single" w:sz="6" w:space="0" w:color="auto"/>
              <w:bottom w:val="single" w:sz="6" w:space="0" w:color="auto"/>
              <w:right w:val="single" w:sz="6" w:space="0" w:color="auto"/>
            </w:tcBorders>
            <w:vAlign w:val="center"/>
          </w:tcPr>
          <w:p w14:paraId="1E1131C3"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2,003,507</w:t>
            </w:r>
          </w:p>
        </w:tc>
        <w:tc>
          <w:tcPr>
            <w:tcW w:w="2268" w:type="dxa"/>
            <w:tcBorders>
              <w:top w:val="single" w:sz="6" w:space="0" w:color="auto"/>
              <w:left w:val="single" w:sz="6" w:space="0" w:color="auto"/>
              <w:bottom w:val="single" w:sz="6" w:space="0" w:color="auto"/>
              <w:right w:val="single" w:sz="6" w:space="0" w:color="auto"/>
            </w:tcBorders>
            <w:vAlign w:val="center"/>
          </w:tcPr>
          <w:p w14:paraId="14AEC143"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1,227,746</w:t>
            </w:r>
          </w:p>
        </w:tc>
        <w:tc>
          <w:tcPr>
            <w:tcW w:w="2127" w:type="dxa"/>
            <w:tcBorders>
              <w:top w:val="single" w:sz="6" w:space="0" w:color="auto"/>
              <w:left w:val="single" w:sz="6" w:space="0" w:color="auto"/>
              <w:bottom w:val="single" w:sz="6" w:space="0" w:color="auto"/>
              <w:right w:val="single" w:sz="12" w:space="0" w:color="auto"/>
            </w:tcBorders>
            <w:vAlign w:val="center"/>
          </w:tcPr>
          <w:p w14:paraId="0F38DC64"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1,325,394</w:t>
            </w:r>
          </w:p>
        </w:tc>
      </w:tr>
      <w:tr w:rsidR="00A931EA" w:rsidRPr="00EE3251" w14:paraId="2D72F9E7"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25BA57AD" w14:textId="77777777" w:rsidR="00A931EA" w:rsidRPr="00EE3251" w:rsidRDefault="00A931EA" w:rsidP="004F3EFB">
            <w:pPr>
              <w:pStyle w:val="af2"/>
              <w:spacing w:line="240" w:lineRule="auto"/>
              <w:rPr>
                <w:rFonts w:ascii="Times New Roman"/>
                <w:sz w:val="24"/>
              </w:rPr>
            </w:pPr>
            <w:r w:rsidRPr="00EE3251">
              <w:rPr>
                <w:rFonts w:ascii="Times New Roman"/>
                <w:sz w:val="24"/>
              </w:rPr>
              <w:t>營業費用及損失總額</w:t>
            </w:r>
          </w:p>
        </w:tc>
        <w:tc>
          <w:tcPr>
            <w:tcW w:w="2200" w:type="dxa"/>
            <w:tcBorders>
              <w:top w:val="single" w:sz="6" w:space="0" w:color="auto"/>
              <w:left w:val="single" w:sz="6" w:space="0" w:color="auto"/>
              <w:bottom w:val="single" w:sz="6" w:space="0" w:color="auto"/>
              <w:right w:val="single" w:sz="6" w:space="0" w:color="auto"/>
            </w:tcBorders>
            <w:vAlign w:val="center"/>
          </w:tcPr>
          <w:p w14:paraId="78C25DF0"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886,680</w:t>
            </w:r>
          </w:p>
        </w:tc>
        <w:tc>
          <w:tcPr>
            <w:tcW w:w="2268" w:type="dxa"/>
            <w:tcBorders>
              <w:top w:val="single" w:sz="6" w:space="0" w:color="auto"/>
              <w:left w:val="single" w:sz="6" w:space="0" w:color="auto"/>
              <w:bottom w:val="single" w:sz="6" w:space="0" w:color="auto"/>
              <w:right w:val="single" w:sz="6" w:space="0" w:color="auto"/>
            </w:tcBorders>
            <w:vAlign w:val="center"/>
          </w:tcPr>
          <w:p w14:paraId="539AB513"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564,943</w:t>
            </w:r>
          </w:p>
        </w:tc>
        <w:tc>
          <w:tcPr>
            <w:tcW w:w="2127" w:type="dxa"/>
            <w:tcBorders>
              <w:top w:val="single" w:sz="6" w:space="0" w:color="auto"/>
              <w:left w:val="single" w:sz="6" w:space="0" w:color="auto"/>
              <w:bottom w:val="single" w:sz="6" w:space="0" w:color="auto"/>
              <w:right w:val="single" w:sz="12" w:space="0" w:color="auto"/>
            </w:tcBorders>
            <w:vAlign w:val="center"/>
          </w:tcPr>
          <w:p w14:paraId="71218187"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602,127</w:t>
            </w:r>
          </w:p>
        </w:tc>
      </w:tr>
      <w:tr w:rsidR="00A931EA" w:rsidRPr="00EE3251" w14:paraId="66C1D238"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2EE9CEF0" w14:textId="77777777" w:rsidR="00A931EA" w:rsidRPr="00EE3251" w:rsidRDefault="00A931EA" w:rsidP="004F3EFB">
            <w:pPr>
              <w:pStyle w:val="af2"/>
              <w:spacing w:line="240" w:lineRule="auto"/>
              <w:rPr>
                <w:rFonts w:ascii="Times New Roman"/>
                <w:sz w:val="24"/>
              </w:rPr>
            </w:pPr>
            <w:r w:rsidRPr="00EE3251">
              <w:rPr>
                <w:rFonts w:ascii="Times New Roman"/>
                <w:sz w:val="24"/>
              </w:rPr>
              <w:t>營業淨利</w:t>
            </w:r>
          </w:p>
        </w:tc>
        <w:tc>
          <w:tcPr>
            <w:tcW w:w="2200" w:type="dxa"/>
            <w:tcBorders>
              <w:top w:val="single" w:sz="6" w:space="0" w:color="auto"/>
              <w:left w:val="single" w:sz="6" w:space="0" w:color="auto"/>
              <w:bottom w:val="single" w:sz="6" w:space="0" w:color="auto"/>
              <w:right w:val="single" w:sz="6" w:space="0" w:color="auto"/>
            </w:tcBorders>
            <w:vAlign w:val="center"/>
          </w:tcPr>
          <w:p w14:paraId="5AB4939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1,116,827</w:t>
            </w:r>
          </w:p>
        </w:tc>
        <w:tc>
          <w:tcPr>
            <w:tcW w:w="2268" w:type="dxa"/>
            <w:tcBorders>
              <w:top w:val="single" w:sz="6" w:space="0" w:color="auto"/>
              <w:left w:val="single" w:sz="6" w:space="0" w:color="auto"/>
              <w:bottom w:val="single" w:sz="6" w:space="0" w:color="auto"/>
              <w:right w:val="single" w:sz="6" w:space="0" w:color="auto"/>
            </w:tcBorders>
            <w:vAlign w:val="center"/>
          </w:tcPr>
          <w:p w14:paraId="5C900AB5"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662,803</w:t>
            </w:r>
          </w:p>
        </w:tc>
        <w:tc>
          <w:tcPr>
            <w:tcW w:w="2127" w:type="dxa"/>
            <w:tcBorders>
              <w:top w:val="single" w:sz="6" w:space="0" w:color="auto"/>
              <w:left w:val="single" w:sz="6" w:space="0" w:color="auto"/>
              <w:bottom w:val="single" w:sz="6" w:space="0" w:color="auto"/>
              <w:right w:val="single" w:sz="12" w:space="0" w:color="auto"/>
            </w:tcBorders>
            <w:vAlign w:val="center"/>
          </w:tcPr>
          <w:p w14:paraId="1CF7BAB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723,267</w:t>
            </w:r>
          </w:p>
        </w:tc>
      </w:tr>
      <w:tr w:rsidR="00A931EA" w:rsidRPr="00EE3251" w14:paraId="2B083A31"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34AA97D8" w14:textId="77777777" w:rsidR="00A931EA" w:rsidRPr="00EE3251" w:rsidRDefault="00A931EA" w:rsidP="004F3EFB">
            <w:pPr>
              <w:pStyle w:val="af2"/>
              <w:spacing w:line="240" w:lineRule="auto"/>
              <w:rPr>
                <w:rFonts w:ascii="Times New Roman"/>
                <w:sz w:val="24"/>
              </w:rPr>
            </w:pPr>
            <w:r w:rsidRPr="00EE3251">
              <w:rPr>
                <w:rFonts w:ascii="Times New Roman"/>
                <w:sz w:val="24"/>
              </w:rPr>
              <w:t>非營業收入及支出</w:t>
            </w:r>
          </w:p>
        </w:tc>
        <w:tc>
          <w:tcPr>
            <w:tcW w:w="2200" w:type="dxa"/>
            <w:tcBorders>
              <w:top w:val="single" w:sz="6" w:space="0" w:color="auto"/>
              <w:left w:val="single" w:sz="6" w:space="0" w:color="auto"/>
              <w:bottom w:val="single" w:sz="6" w:space="0" w:color="auto"/>
              <w:right w:val="single" w:sz="6" w:space="0" w:color="auto"/>
            </w:tcBorders>
            <w:vAlign w:val="center"/>
          </w:tcPr>
          <w:p w14:paraId="0F9009B8"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(24,475)</w:t>
            </w:r>
          </w:p>
        </w:tc>
        <w:tc>
          <w:tcPr>
            <w:tcW w:w="2268" w:type="dxa"/>
            <w:tcBorders>
              <w:top w:val="single" w:sz="6" w:space="0" w:color="auto"/>
              <w:left w:val="single" w:sz="6" w:space="0" w:color="auto"/>
              <w:bottom w:val="single" w:sz="6" w:space="0" w:color="auto"/>
              <w:right w:val="single" w:sz="6" w:space="0" w:color="auto"/>
            </w:tcBorders>
            <w:vAlign w:val="center"/>
          </w:tcPr>
          <w:p w14:paraId="23D19FED"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(38,307)</w:t>
            </w:r>
          </w:p>
        </w:tc>
        <w:tc>
          <w:tcPr>
            <w:tcW w:w="2127" w:type="dxa"/>
            <w:tcBorders>
              <w:top w:val="single" w:sz="6" w:space="0" w:color="auto"/>
              <w:left w:val="single" w:sz="6" w:space="0" w:color="auto"/>
              <w:bottom w:val="single" w:sz="6" w:space="0" w:color="auto"/>
              <w:right w:val="single" w:sz="12" w:space="0" w:color="auto"/>
            </w:tcBorders>
            <w:vAlign w:val="center"/>
          </w:tcPr>
          <w:p w14:paraId="3BF116E6"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(74,502)</w:t>
            </w:r>
          </w:p>
        </w:tc>
      </w:tr>
      <w:tr w:rsidR="00A931EA" w:rsidRPr="00EE3251" w14:paraId="60F5AAFC"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75AD2BF6" w14:textId="77777777" w:rsidR="00A931EA" w:rsidRPr="00EE3251" w:rsidRDefault="00A931EA" w:rsidP="004F3EFB">
            <w:pPr>
              <w:pStyle w:val="af2"/>
              <w:spacing w:line="240" w:lineRule="auto"/>
              <w:rPr>
                <w:rFonts w:ascii="Times New Roman"/>
                <w:sz w:val="24"/>
              </w:rPr>
            </w:pPr>
            <w:r w:rsidRPr="00EE3251">
              <w:rPr>
                <w:rFonts w:ascii="Times New Roman"/>
                <w:sz w:val="24"/>
              </w:rPr>
              <w:t>全年所得額</w:t>
            </w:r>
          </w:p>
        </w:tc>
        <w:tc>
          <w:tcPr>
            <w:tcW w:w="2200" w:type="dxa"/>
            <w:tcBorders>
              <w:top w:val="single" w:sz="6" w:space="0" w:color="auto"/>
              <w:left w:val="single" w:sz="6" w:space="0" w:color="auto"/>
              <w:bottom w:val="single" w:sz="6" w:space="0" w:color="auto"/>
              <w:right w:val="single" w:sz="6" w:space="0" w:color="auto"/>
            </w:tcBorders>
            <w:vAlign w:val="center"/>
          </w:tcPr>
          <w:p w14:paraId="0F7C651F"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highlight w:val="yellow"/>
              </w:rPr>
            </w:pPr>
            <w:r w:rsidRPr="00EE3251">
              <w:rPr>
                <w:rFonts w:ascii="Times New Roman" w:eastAsia="標楷體"/>
                <w:sz w:val="24"/>
              </w:rPr>
              <w:t>985,928</w:t>
            </w:r>
          </w:p>
        </w:tc>
        <w:tc>
          <w:tcPr>
            <w:tcW w:w="2268" w:type="dxa"/>
            <w:tcBorders>
              <w:top w:val="single" w:sz="6" w:space="0" w:color="auto"/>
              <w:left w:val="single" w:sz="6" w:space="0" w:color="auto"/>
              <w:bottom w:val="single" w:sz="6" w:space="0" w:color="auto"/>
              <w:right w:val="single" w:sz="6" w:space="0" w:color="auto"/>
            </w:tcBorders>
            <w:vAlign w:val="center"/>
          </w:tcPr>
          <w:p w14:paraId="3240073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highlight w:val="yellow"/>
              </w:rPr>
            </w:pPr>
            <w:r w:rsidRPr="00EE3251">
              <w:rPr>
                <w:rFonts w:ascii="Times New Roman" w:eastAsia="標楷體"/>
                <w:sz w:val="24"/>
              </w:rPr>
              <w:t>595,046</w:t>
            </w:r>
          </w:p>
        </w:tc>
        <w:tc>
          <w:tcPr>
            <w:tcW w:w="2127" w:type="dxa"/>
            <w:tcBorders>
              <w:top w:val="single" w:sz="6" w:space="0" w:color="auto"/>
              <w:left w:val="single" w:sz="6" w:space="0" w:color="auto"/>
              <w:bottom w:val="single" w:sz="6" w:space="0" w:color="auto"/>
              <w:right w:val="single" w:sz="12" w:space="0" w:color="auto"/>
            </w:tcBorders>
            <w:vAlign w:val="center"/>
          </w:tcPr>
          <w:p w14:paraId="5D60ADBA"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highlight w:val="yellow"/>
              </w:rPr>
            </w:pPr>
            <w:r w:rsidRPr="00EE3251">
              <w:rPr>
                <w:rFonts w:ascii="Times New Roman" w:eastAsia="標楷體"/>
                <w:sz w:val="24"/>
              </w:rPr>
              <w:t>649,436</w:t>
            </w:r>
          </w:p>
        </w:tc>
      </w:tr>
      <w:tr w:rsidR="00A931EA" w:rsidRPr="00EE3251" w14:paraId="679D5586"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4BAD6D66" w14:textId="77777777" w:rsidR="00A931EA" w:rsidRPr="00EE3251" w:rsidRDefault="00A931EA" w:rsidP="004F3EFB">
            <w:pPr>
              <w:pStyle w:val="af2"/>
              <w:spacing w:line="240" w:lineRule="auto"/>
              <w:rPr>
                <w:rFonts w:ascii="Times New Roman"/>
                <w:sz w:val="24"/>
                <w:highlight w:val="yellow"/>
              </w:rPr>
            </w:pPr>
            <w:r w:rsidRPr="00EE3251">
              <w:rPr>
                <w:rFonts w:ascii="Times New Roman"/>
                <w:sz w:val="24"/>
              </w:rPr>
              <w:t>課稅所得額</w:t>
            </w:r>
          </w:p>
        </w:tc>
        <w:tc>
          <w:tcPr>
            <w:tcW w:w="2200" w:type="dxa"/>
            <w:tcBorders>
              <w:top w:val="single" w:sz="6" w:space="0" w:color="auto"/>
              <w:left w:val="single" w:sz="6" w:space="0" w:color="auto"/>
              <w:bottom w:val="single" w:sz="6" w:space="0" w:color="auto"/>
              <w:right w:val="single" w:sz="6" w:space="0" w:color="auto"/>
            </w:tcBorders>
            <w:vAlign w:val="center"/>
          </w:tcPr>
          <w:p w14:paraId="574AB274"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highlight w:val="yellow"/>
              </w:rPr>
            </w:pPr>
            <w:r w:rsidRPr="00EE3251">
              <w:rPr>
                <w:rFonts w:ascii="Times New Roman" w:eastAsia="標楷體"/>
                <w:sz w:val="24"/>
              </w:rPr>
              <w:t>239,893</w:t>
            </w:r>
          </w:p>
        </w:tc>
        <w:tc>
          <w:tcPr>
            <w:tcW w:w="2268" w:type="dxa"/>
            <w:tcBorders>
              <w:top w:val="single" w:sz="6" w:space="0" w:color="auto"/>
              <w:left w:val="single" w:sz="6" w:space="0" w:color="auto"/>
              <w:bottom w:val="single" w:sz="6" w:space="0" w:color="auto"/>
              <w:right w:val="single" w:sz="6" w:space="0" w:color="auto"/>
            </w:tcBorders>
            <w:vAlign w:val="center"/>
          </w:tcPr>
          <w:p w14:paraId="67ACE228"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highlight w:val="yellow"/>
              </w:rPr>
            </w:pPr>
            <w:r w:rsidRPr="00EE3251">
              <w:rPr>
                <w:rFonts w:ascii="Times New Roman" w:eastAsia="標楷體"/>
                <w:sz w:val="24"/>
              </w:rPr>
              <w:t>543,609</w:t>
            </w:r>
          </w:p>
        </w:tc>
        <w:tc>
          <w:tcPr>
            <w:tcW w:w="2127" w:type="dxa"/>
            <w:tcBorders>
              <w:top w:val="single" w:sz="6" w:space="0" w:color="auto"/>
              <w:left w:val="single" w:sz="6" w:space="0" w:color="auto"/>
              <w:bottom w:val="single" w:sz="6" w:space="0" w:color="auto"/>
              <w:right w:val="single" w:sz="12" w:space="0" w:color="auto"/>
            </w:tcBorders>
            <w:vAlign w:val="center"/>
          </w:tcPr>
          <w:p w14:paraId="6E6D0673"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highlight w:val="yellow"/>
              </w:rPr>
            </w:pPr>
            <w:r w:rsidRPr="00EE3251">
              <w:rPr>
                <w:rFonts w:ascii="Times New Roman" w:eastAsia="標楷體"/>
                <w:sz w:val="24"/>
              </w:rPr>
              <w:t>21,726</w:t>
            </w:r>
          </w:p>
        </w:tc>
      </w:tr>
      <w:tr w:rsidR="00A931EA" w:rsidRPr="00EE3251" w14:paraId="72780CEA" w14:textId="77777777" w:rsidTr="004F3EFB">
        <w:trPr>
          <w:cantSplit/>
          <w:jc w:val="right"/>
        </w:trPr>
        <w:tc>
          <w:tcPr>
            <w:tcW w:w="2646" w:type="dxa"/>
            <w:tcBorders>
              <w:top w:val="single" w:sz="6" w:space="0" w:color="auto"/>
              <w:left w:val="single" w:sz="12" w:space="0" w:color="auto"/>
              <w:bottom w:val="single" w:sz="12" w:space="0" w:color="auto"/>
              <w:right w:val="single" w:sz="6" w:space="0" w:color="auto"/>
            </w:tcBorders>
            <w:vAlign w:val="center"/>
          </w:tcPr>
          <w:p w14:paraId="19E6D72A" w14:textId="77777777" w:rsidR="00A931EA" w:rsidRPr="00EE3251" w:rsidRDefault="00A931EA" w:rsidP="004F3EFB">
            <w:pPr>
              <w:pStyle w:val="af2"/>
              <w:spacing w:line="240" w:lineRule="auto"/>
              <w:rPr>
                <w:rFonts w:ascii="Times New Roman"/>
                <w:sz w:val="24"/>
              </w:rPr>
            </w:pPr>
            <w:r w:rsidRPr="00EE3251">
              <w:rPr>
                <w:rFonts w:ascii="Times New Roman"/>
                <w:sz w:val="24"/>
              </w:rPr>
              <w:t>每股盈餘</w:t>
            </w:r>
            <w:r w:rsidRPr="00EE3251">
              <w:rPr>
                <w:rFonts w:ascii="Times New Roman"/>
                <w:sz w:val="24"/>
              </w:rPr>
              <w:t>(</w:t>
            </w:r>
            <w:r w:rsidRPr="00EE3251">
              <w:rPr>
                <w:rFonts w:ascii="Times New Roman"/>
                <w:sz w:val="24"/>
              </w:rPr>
              <w:t>元</w:t>
            </w:r>
            <w:r w:rsidRPr="00EE3251">
              <w:rPr>
                <w:rFonts w:ascii="Times New Roman"/>
                <w:sz w:val="24"/>
              </w:rPr>
              <w:t>)</w:t>
            </w:r>
          </w:p>
        </w:tc>
        <w:tc>
          <w:tcPr>
            <w:tcW w:w="2200" w:type="dxa"/>
            <w:tcBorders>
              <w:top w:val="single" w:sz="6" w:space="0" w:color="auto"/>
              <w:left w:val="single" w:sz="6" w:space="0" w:color="auto"/>
              <w:bottom w:val="single" w:sz="12" w:space="0" w:color="auto"/>
              <w:right w:val="single" w:sz="6" w:space="0" w:color="auto"/>
            </w:tcBorders>
            <w:vAlign w:val="center"/>
          </w:tcPr>
          <w:p w14:paraId="47D925CC"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2.22</w:t>
            </w:r>
          </w:p>
        </w:tc>
        <w:tc>
          <w:tcPr>
            <w:tcW w:w="2268" w:type="dxa"/>
            <w:tcBorders>
              <w:top w:val="single" w:sz="6" w:space="0" w:color="auto"/>
              <w:left w:val="single" w:sz="6" w:space="0" w:color="auto"/>
              <w:bottom w:val="single" w:sz="12" w:space="0" w:color="auto"/>
              <w:right w:val="single" w:sz="6" w:space="0" w:color="auto"/>
            </w:tcBorders>
            <w:vAlign w:val="center"/>
          </w:tcPr>
          <w:p w14:paraId="708BDE25"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1.34</w:t>
            </w:r>
          </w:p>
        </w:tc>
        <w:tc>
          <w:tcPr>
            <w:tcW w:w="2127" w:type="dxa"/>
            <w:tcBorders>
              <w:top w:val="single" w:sz="6" w:space="0" w:color="auto"/>
              <w:left w:val="single" w:sz="6" w:space="0" w:color="auto"/>
              <w:bottom w:val="single" w:sz="12" w:space="0" w:color="auto"/>
              <w:right w:val="single" w:sz="12" w:space="0" w:color="auto"/>
            </w:tcBorders>
            <w:vAlign w:val="center"/>
          </w:tcPr>
          <w:p w14:paraId="40D625E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1.46</w:t>
            </w:r>
          </w:p>
        </w:tc>
      </w:tr>
    </w:tbl>
    <w:p w14:paraId="02946798" w14:textId="77777777" w:rsidR="00A931EA" w:rsidRPr="00EE3251" w:rsidRDefault="00A931EA" w:rsidP="00A931EA">
      <w:pPr>
        <w:pStyle w:val="afd"/>
        <w:kinsoku w:val="0"/>
        <w:ind w:left="750"/>
      </w:pPr>
      <w:r w:rsidRPr="00EE3251">
        <w:t>註：請將年度由近至遠，並自左向右序列。</w:t>
      </w:r>
    </w:p>
    <w:p w14:paraId="1256EBFE" w14:textId="77EB69C5" w:rsidR="0092094F" w:rsidRDefault="0092094F">
      <w:pPr>
        <w:widowControl/>
        <w:adjustRightInd/>
        <w:spacing w:line="240" w:lineRule="auto"/>
        <w:textAlignment w:val="auto"/>
        <w:rPr>
          <w:position w:val="-24"/>
          <w:sz w:val="20"/>
        </w:rPr>
      </w:pPr>
      <w:r>
        <w:br w:type="page"/>
      </w:r>
    </w:p>
    <w:p w14:paraId="2BA8247A" w14:textId="77777777"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lastRenderedPageBreak/>
        <w:t>先進車系統股份有限公司</w:t>
      </w:r>
    </w:p>
    <w:p w14:paraId="6C8C2573" w14:textId="0A45E434" w:rsidR="00A931EA" w:rsidRPr="00EE3251" w:rsidRDefault="00A931EA" w:rsidP="00A931EA">
      <w:pPr>
        <w:kinsoku w:val="0"/>
        <w:spacing w:afterLines="50" w:after="120"/>
        <w:ind w:firstLineChars="236" w:firstLine="566"/>
        <w:jc w:val="both"/>
        <w:rPr>
          <w:color w:val="FF0000"/>
        </w:rPr>
      </w:pPr>
      <w:r w:rsidRPr="00EE3251">
        <w:t>先進車系統股份有限公司為民國</w:t>
      </w:r>
      <w:r w:rsidRPr="00EE3251">
        <w:t>107</w:t>
      </w:r>
      <w:r w:rsidRPr="00EE3251">
        <w:t>年</w:t>
      </w:r>
      <w:r w:rsidRPr="00EE3251">
        <w:t>3</w:t>
      </w:r>
      <w:r w:rsidRPr="00EE3251">
        <w:t>月成立的汽車</w:t>
      </w:r>
      <w:r w:rsidRPr="00EE3251">
        <w:t>ADAS</w:t>
      </w:r>
      <w:r w:rsidRPr="00EE3251">
        <w:t>與自動駕駛系統與方案新公司，</w:t>
      </w:r>
      <w:r w:rsidRPr="00EE3251">
        <w:t>107</w:t>
      </w:r>
      <w:r w:rsidRPr="00EE3251">
        <w:t>年與</w:t>
      </w:r>
      <w:r w:rsidRPr="00EE3251">
        <w:t>108</w:t>
      </w:r>
      <w:r w:rsidRPr="00EE3251">
        <w:t>年上半年主要為產品開發階段，</w:t>
      </w:r>
      <w:r w:rsidR="00E355FF" w:rsidRPr="00E355FF">
        <w:rPr>
          <w:rFonts w:hint="eastAsia"/>
        </w:rPr>
        <w:t>自</w:t>
      </w:r>
      <w:r w:rsidR="00E355FF" w:rsidRPr="00E355FF">
        <w:rPr>
          <w:rFonts w:hint="eastAsia"/>
        </w:rPr>
        <w:t>108</w:t>
      </w:r>
      <w:r w:rsidR="00E355FF" w:rsidRPr="00E355FF">
        <w:rPr>
          <w:rFonts w:hint="eastAsia"/>
        </w:rPr>
        <w:t>年下半年才開始有業務</w:t>
      </w:r>
      <w:r w:rsidRPr="00EE3251">
        <w:t>。目前已獲得</w:t>
      </w:r>
      <w:r w:rsidRPr="00EE3251">
        <w:t>5</w:t>
      </w:r>
      <w:r w:rsidRPr="00EE3251">
        <w:t>項產品合約，並開始導入產品設計。依據</w:t>
      </w:r>
      <w:r w:rsidRPr="00EE3251">
        <w:t>IFRS 15</w:t>
      </w:r>
      <w:r w:rsidRPr="00EE3251">
        <w:t>準則，目前表達在合約負債</w:t>
      </w:r>
      <w:r w:rsidRPr="00EE3251">
        <w:t>-</w:t>
      </w:r>
      <w:r w:rsidRPr="00EE3251">
        <w:t>流動，待履行完所有開發服務後，再依據個別契約，部分或全部轉認列銷貨收入。詳細的財務狀況如</w:t>
      </w:r>
      <w:r w:rsidR="00C46121">
        <w:fldChar w:fldCharType="begin"/>
      </w:r>
      <w:r w:rsidR="00C46121">
        <w:instrText xml:space="preserve"> REF _Ref37935025 </w:instrText>
      </w:r>
      <w:r w:rsidR="00C46121">
        <w:fldChar w:fldCharType="separate"/>
      </w:r>
      <w:r w:rsidR="0082588F" w:rsidRPr="00AC28DD">
        <w:rPr>
          <w:rFonts w:asciiTheme="minorEastAsia" w:hAnsiTheme="minorEastAsia" w:hint="eastAsia"/>
        </w:rPr>
        <w:t>表</w:t>
      </w:r>
      <w:r w:rsidR="0082588F" w:rsidRPr="00AC28DD">
        <w:t>1.</w:t>
      </w:r>
      <w:r w:rsidR="0082588F">
        <w:rPr>
          <w:noProof/>
        </w:rPr>
        <w:t>13</w:t>
      </w:r>
      <w:r w:rsidR="00C46121">
        <w:rPr>
          <w:noProof/>
        </w:rPr>
        <w:fldChar w:fldCharType="end"/>
      </w:r>
      <w:r w:rsidRPr="00EE3251">
        <w:t>資產負債表及</w:t>
      </w:r>
      <w:r w:rsidR="00C46121">
        <w:fldChar w:fldCharType="begin"/>
      </w:r>
      <w:r w:rsidR="00C46121">
        <w:instrText xml:space="preserve"> REF _Ref37935036 </w:instrText>
      </w:r>
      <w:r w:rsidR="00C46121">
        <w:fldChar w:fldCharType="separate"/>
      </w:r>
      <w:r w:rsidR="0082588F" w:rsidRPr="00AC28DD">
        <w:rPr>
          <w:rFonts w:asciiTheme="minorEastAsia" w:hAnsiTheme="minorEastAsia" w:hint="eastAsia"/>
        </w:rPr>
        <w:t>表</w:t>
      </w:r>
      <w:r w:rsidR="0082588F" w:rsidRPr="00AC28DD">
        <w:t>1.</w:t>
      </w:r>
      <w:r w:rsidR="0082588F">
        <w:rPr>
          <w:noProof/>
        </w:rPr>
        <w:t>14</w:t>
      </w:r>
      <w:r w:rsidR="00C46121">
        <w:rPr>
          <w:noProof/>
        </w:rPr>
        <w:fldChar w:fldCharType="end"/>
      </w:r>
      <w:r w:rsidRPr="00EE3251">
        <w:t>財務報表。</w:t>
      </w:r>
    </w:p>
    <w:p w14:paraId="57859168" w14:textId="784200A7" w:rsidR="00A931EA" w:rsidRDefault="00A931EA" w:rsidP="005D481B">
      <w:pPr>
        <w:rPr>
          <w:rFonts w:ascii="Times New Roman"/>
        </w:rPr>
      </w:pPr>
    </w:p>
    <w:p w14:paraId="3A281A86" w14:textId="1A767160" w:rsidR="00A931EA" w:rsidRPr="00AC28DD" w:rsidRDefault="00AC28DD" w:rsidP="00AC28DD">
      <w:pPr>
        <w:pStyle w:val="aff2"/>
        <w:rPr>
          <w:rFonts w:asciiTheme="minorEastAsia" w:hAnsiTheme="minorEastAsia"/>
        </w:rPr>
      </w:pPr>
      <w:bookmarkStart w:id="53" w:name="_Ref37935025"/>
      <w:bookmarkStart w:id="54" w:name="_Toc37925924"/>
      <w:bookmarkStart w:id="55" w:name="_Toc38882185"/>
      <w:r w:rsidRPr="00AC28DD">
        <w:rPr>
          <w:rFonts w:asciiTheme="minorEastAsia" w:hAnsiTheme="minorEastAsia" w:hint="eastAsia"/>
        </w:rPr>
        <w:t>表</w:t>
      </w:r>
      <w:r w:rsidRPr="00AC28DD">
        <w:t>1.</w:t>
      </w:r>
      <w:r w:rsidRPr="00AC28DD">
        <w:fldChar w:fldCharType="begin"/>
      </w:r>
      <w:r w:rsidRPr="00AC28DD">
        <w:instrText xml:space="preserve"> SEQ </w:instrText>
      </w:r>
      <w:r w:rsidRPr="00AC28DD">
        <w:instrText>表</w:instrText>
      </w:r>
      <w:r w:rsidRPr="00AC28DD">
        <w:instrText xml:space="preserve">1. \* ARABIC </w:instrText>
      </w:r>
      <w:r w:rsidRPr="00AC28DD">
        <w:fldChar w:fldCharType="separate"/>
      </w:r>
      <w:r w:rsidR="0082588F">
        <w:rPr>
          <w:noProof/>
        </w:rPr>
        <w:t>13</w:t>
      </w:r>
      <w:r w:rsidRPr="00AC28DD">
        <w:fldChar w:fldCharType="end"/>
      </w:r>
      <w:bookmarkEnd w:id="53"/>
      <w:r w:rsidR="00FB50A3">
        <w:rPr>
          <w:rFonts w:hint="eastAsia"/>
        </w:rPr>
        <w:t>先</w:t>
      </w:r>
      <w:r w:rsidR="00A931EA" w:rsidRPr="00AC28DD">
        <w:rPr>
          <w:rFonts w:asciiTheme="minorEastAsia" w:hAnsiTheme="minorEastAsia"/>
        </w:rPr>
        <w:t>進車簡明資產負債表</w:t>
      </w:r>
      <w:bookmarkEnd w:id="54"/>
      <w:bookmarkEnd w:id="55"/>
    </w:p>
    <w:p w14:paraId="2F8E550E" w14:textId="77777777" w:rsidR="00A931EA" w:rsidRPr="00EE3251" w:rsidRDefault="00A931EA" w:rsidP="00AC28DD">
      <w:pPr>
        <w:spacing w:line="240" w:lineRule="auto"/>
        <w:jc w:val="right"/>
        <w:rPr>
          <w:rFonts w:ascii="Times New Roman"/>
        </w:rPr>
      </w:pPr>
      <w:r w:rsidRPr="00EE3251">
        <w:rPr>
          <w:rFonts w:ascii="Times New Roman"/>
        </w:rPr>
        <w:t>單位：千元</w:t>
      </w:r>
    </w:p>
    <w:tbl>
      <w:tblPr>
        <w:tblW w:w="0" w:type="auto"/>
        <w:jc w:val="right"/>
        <w:tblLayout w:type="fixed"/>
        <w:tblCellMar>
          <w:left w:w="28" w:type="dxa"/>
          <w:right w:w="28" w:type="dxa"/>
        </w:tblCellMar>
        <w:tblLook w:val="0000" w:firstRow="0" w:lastRow="0" w:firstColumn="0" w:lastColumn="0" w:noHBand="0" w:noVBand="0"/>
      </w:tblPr>
      <w:tblGrid>
        <w:gridCol w:w="2603"/>
        <w:gridCol w:w="2400"/>
        <w:gridCol w:w="2250"/>
        <w:gridCol w:w="2052"/>
      </w:tblGrid>
      <w:tr w:rsidR="00A931EA" w:rsidRPr="00EE3251" w14:paraId="1165FDD4" w14:textId="77777777" w:rsidTr="004F3EFB">
        <w:trPr>
          <w:cantSplit/>
          <w:jc w:val="right"/>
        </w:trPr>
        <w:tc>
          <w:tcPr>
            <w:tcW w:w="2603" w:type="dxa"/>
            <w:vMerge w:val="restart"/>
            <w:tcBorders>
              <w:top w:val="single" w:sz="12" w:space="0" w:color="auto"/>
              <w:left w:val="single" w:sz="12" w:space="0" w:color="auto"/>
              <w:bottom w:val="single" w:sz="6" w:space="0" w:color="auto"/>
              <w:right w:val="single" w:sz="6" w:space="0" w:color="auto"/>
              <w:tl2br w:val="single" w:sz="6" w:space="0" w:color="auto"/>
            </w:tcBorders>
          </w:tcPr>
          <w:p w14:paraId="0261D3C7" w14:textId="77777777" w:rsidR="00A931EA" w:rsidRPr="00EE3251" w:rsidRDefault="00A931EA" w:rsidP="004F3EFB">
            <w:pPr>
              <w:pStyle w:val="B4"/>
              <w:widowControl/>
              <w:autoSpaceDE w:val="0"/>
              <w:autoSpaceDN w:val="0"/>
              <w:spacing w:line="240" w:lineRule="auto"/>
              <w:ind w:hanging="1418"/>
              <w:jc w:val="right"/>
              <w:textAlignment w:val="bottom"/>
              <w:rPr>
                <w:rFonts w:ascii="Times New Roman" w:eastAsia="標楷體"/>
                <w:sz w:val="24"/>
              </w:rPr>
            </w:pPr>
            <w:r w:rsidRPr="00EE3251">
              <w:rPr>
                <w:rFonts w:ascii="Times New Roman" w:eastAsia="標楷體"/>
                <w:sz w:val="24"/>
              </w:rPr>
              <w:t>年度</w:t>
            </w:r>
          </w:p>
          <w:p w14:paraId="7E063D06" w14:textId="77777777" w:rsidR="00A931EA" w:rsidRPr="00EE3251" w:rsidRDefault="00A931EA" w:rsidP="004F3EFB">
            <w:pPr>
              <w:pStyle w:val="B4"/>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項目</w:t>
            </w:r>
          </w:p>
        </w:tc>
        <w:tc>
          <w:tcPr>
            <w:tcW w:w="6702" w:type="dxa"/>
            <w:gridSpan w:val="3"/>
            <w:tcBorders>
              <w:top w:val="single" w:sz="12" w:space="0" w:color="auto"/>
              <w:left w:val="single" w:sz="6" w:space="0" w:color="auto"/>
              <w:bottom w:val="single" w:sz="6" w:space="0" w:color="auto"/>
              <w:right w:val="single" w:sz="12" w:space="0" w:color="auto"/>
            </w:tcBorders>
          </w:tcPr>
          <w:p w14:paraId="5060172D" w14:textId="77777777" w:rsidR="00A931EA" w:rsidRPr="00EE3251" w:rsidRDefault="00A931EA" w:rsidP="004F3EFB">
            <w:pPr>
              <w:pStyle w:val="B4"/>
              <w:widowControl/>
              <w:autoSpaceDE w:val="0"/>
              <w:autoSpaceDN w:val="0"/>
              <w:spacing w:line="240" w:lineRule="auto"/>
              <w:ind w:hanging="1418"/>
              <w:jc w:val="center"/>
              <w:textAlignment w:val="bottom"/>
              <w:rPr>
                <w:rFonts w:ascii="Times New Roman" w:eastAsia="標楷體"/>
                <w:sz w:val="24"/>
              </w:rPr>
            </w:pPr>
            <w:r w:rsidRPr="00EE3251">
              <w:rPr>
                <w:rFonts w:ascii="Times New Roman" w:eastAsia="標楷體"/>
                <w:sz w:val="24"/>
              </w:rPr>
              <w:t>最近</w:t>
            </w:r>
            <w:r w:rsidRPr="00EE3251">
              <w:rPr>
                <w:rFonts w:ascii="Times New Roman" w:eastAsia="標楷體"/>
                <w:sz w:val="24"/>
              </w:rPr>
              <w:t>3</w:t>
            </w:r>
            <w:r w:rsidRPr="00EE3251">
              <w:rPr>
                <w:rFonts w:ascii="Times New Roman" w:eastAsia="標楷體"/>
                <w:sz w:val="24"/>
              </w:rPr>
              <w:t>年度財務資料</w:t>
            </w:r>
          </w:p>
        </w:tc>
      </w:tr>
      <w:tr w:rsidR="00A931EA" w:rsidRPr="00EE3251" w14:paraId="7AAE7527" w14:textId="77777777" w:rsidTr="008F02D2">
        <w:trPr>
          <w:cantSplit/>
          <w:jc w:val="right"/>
        </w:trPr>
        <w:tc>
          <w:tcPr>
            <w:tcW w:w="2603" w:type="dxa"/>
            <w:vMerge/>
            <w:tcBorders>
              <w:left w:val="single" w:sz="12" w:space="0" w:color="auto"/>
              <w:bottom w:val="single" w:sz="6" w:space="0" w:color="auto"/>
              <w:right w:val="single" w:sz="6" w:space="0" w:color="auto"/>
              <w:tl2br w:val="single" w:sz="6" w:space="0" w:color="auto"/>
            </w:tcBorders>
          </w:tcPr>
          <w:p w14:paraId="10C777C0"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rPr>
            </w:pPr>
          </w:p>
        </w:tc>
        <w:tc>
          <w:tcPr>
            <w:tcW w:w="2400" w:type="dxa"/>
            <w:tcBorders>
              <w:top w:val="single" w:sz="6" w:space="0" w:color="auto"/>
              <w:left w:val="single" w:sz="6" w:space="0" w:color="auto"/>
              <w:bottom w:val="single" w:sz="6" w:space="0" w:color="auto"/>
              <w:right w:val="single" w:sz="6" w:space="0" w:color="auto"/>
            </w:tcBorders>
            <w:vAlign w:val="center"/>
          </w:tcPr>
          <w:p w14:paraId="4F49AA09"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108</w:t>
            </w:r>
            <w:r w:rsidRPr="00EE3251">
              <w:rPr>
                <w:rFonts w:ascii="Times New Roman" w:eastAsia="標楷體"/>
                <w:sz w:val="24"/>
              </w:rPr>
              <w:t>年</w:t>
            </w:r>
          </w:p>
        </w:tc>
        <w:tc>
          <w:tcPr>
            <w:tcW w:w="2250" w:type="dxa"/>
            <w:tcBorders>
              <w:top w:val="single" w:sz="6" w:space="0" w:color="auto"/>
              <w:left w:val="single" w:sz="6" w:space="0" w:color="auto"/>
              <w:bottom w:val="single" w:sz="6" w:space="0" w:color="auto"/>
              <w:right w:val="single" w:sz="6" w:space="0" w:color="auto"/>
            </w:tcBorders>
            <w:vAlign w:val="center"/>
          </w:tcPr>
          <w:p w14:paraId="580CF854"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107</w:t>
            </w:r>
            <w:r w:rsidRPr="00EE3251">
              <w:rPr>
                <w:rFonts w:ascii="Times New Roman" w:eastAsia="標楷體"/>
                <w:sz w:val="24"/>
              </w:rPr>
              <w:t>年</w:t>
            </w:r>
          </w:p>
        </w:tc>
        <w:tc>
          <w:tcPr>
            <w:tcW w:w="2052" w:type="dxa"/>
            <w:tcBorders>
              <w:top w:val="single" w:sz="6" w:space="0" w:color="auto"/>
              <w:left w:val="single" w:sz="6" w:space="0" w:color="auto"/>
              <w:bottom w:val="single" w:sz="6" w:space="0" w:color="auto"/>
              <w:right w:val="single" w:sz="12" w:space="0" w:color="auto"/>
            </w:tcBorders>
            <w:vAlign w:val="center"/>
          </w:tcPr>
          <w:p w14:paraId="049F9F49" w14:textId="77777777" w:rsidR="00A931EA" w:rsidRPr="00EE3251" w:rsidRDefault="00A931EA" w:rsidP="004F3EFB">
            <w:pPr>
              <w:pStyle w:val="B3"/>
              <w:widowControl/>
              <w:autoSpaceDE w:val="0"/>
              <w:autoSpaceDN w:val="0"/>
              <w:spacing w:before="0" w:after="0" w:line="240" w:lineRule="auto"/>
              <w:ind w:hanging="2836"/>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106</w:t>
            </w:r>
            <w:r w:rsidRPr="00EE3251">
              <w:rPr>
                <w:rFonts w:ascii="Times New Roman" w:eastAsia="標楷體"/>
                <w:sz w:val="24"/>
              </w:rPr>
              <w:t>年</w:t>
            </w:r>
          </w:p>
        </w:tc>
      </w:tr>
      <w:tr w:rsidR="00A931EA" w:rsidRPr="00EE3251" w14:paraId="3B924899" w14:textId="77777777" w:rsidTr="008F02D2">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11D15DDE"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流動資產</w:t>
            </w:r>
          </w:p>
        </w:tc>
        <w:tc>
          <w:tcPr>
            <w:tcW w:w="2400" w:type="dxa"/>
            <w:tcBorders>
              <w:top w:val="single" w:sz="6" w:space="0" w:color="auto"/>
              <w:left w:val="single" w:sz="6" w:space="0" w:color="auto"/>
              <w:bottom w:val="single" w:sz="6" w:space="0" w:color="auto"/>
              <w:right w:val="single" w:sz="6" w:space="0" w:color="auto"/>
            </w:tcBorders>
            <w:vAlign w:val="center"/>
          </w:tcPr>
          <w:p w14:paraId="280ADB8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25,823</w:t>
            </w:r>
          </w:p>
        </w:tc>
        <w:tc>
          <w:tcPr>
            <w:tcW w:w="2250" w:type="dxa"/>
            <w:tcBorders>
              <w:top w:val="single" w:sz="6" w:space="0" w:color="auto"/>
              <w:left w:val="single" w:sz="6" w:space="0" w:color="auto"/>
              <w:bottom w:val="single" w:sz="6" w:space="0" w:color="auto"/>
              <w:right w:val="single" w:sz="6" w:space="0" w:color="auto"/>
            </w:tcBorders>
            <w:vAlign w:val="center"/>
          </w:tcPr>
          <w:p w14:paraId="43938CC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39,670</w:t>
            </w:r>
          </w:p>
        </w:tc>
        <w:tc>
          <w:tcPr>
            <w:tcW w:w="2052" w:type="dxa"/>
            <w:tcBorders>
              <w:top w:val="single" w:sz="6" w:space="0" w:color="auto"/>
              <w:left w:val="single" w:sz="6" w:space="0" w:color="auto"/>
              <w:bottom w:val="single" w:sz="6" w:space="0" w:color="auto"/>
              <w:right w:val="single" w:sz="12" w:space="0" w:color="auto"/>
            </w:tcBorders>
            <w:vAlign w:val="center"/>
          </w:tcPr>
          <w:p w14:paraId="0E8C6884"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339D3263"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75F7FBB5"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基金及投資</w:t>
            </w:r>
          </w:p>
        </w:tc>
        <w:tc>
          <w:tcPr>
            <w:tcW w:w="2400" w:type="dxa"/>
            <w:tcBorders>
              <w:top w:val="single" w:sz="6" w:space="0" w:color="auto"/>
              <w:left w:val="single" w:sz="6" w:space="0" w:color="auto"/>
              <w:bottom w:val="single" w:sz="6" w:space="0" w:color="auto"/>
              <w:right w:val="single" w:sz="6" w:space="0" w:color="auto"/>
            </w:tcBorders>
            <w:vAlign w:val="center"/>
          </w:tcPr>
          <w:p w14:paraId="45803EB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250" w:type="dxa"/>
            <w:tcBorders>
              <w:top w:val="single" w:sz="6" w:space="0" w:color="auto"/>
              <w:left w:val="single" w:sz="6" w:space="0" w:color="auto"/>
              <w:bottom w:val="single" w:sz="6" w:space="0" w:color="auto"/>
              <w:right w:val="single" w:sz="6" w:space="0" w:color="auto"/>
            </w:tcBorders>
            <w:vAlign w:val="center"/>
          </w:tcPr>
          <w:p w14:paraId="63F21AB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052" w:type="dxa"/>
            <w:tcBorders>
              <w:top w:val="single" w:sz="6" w:space="0" w:color="auto"/>
              <w:left w:val="single" w:sz="6" w:space="0" w:color="auto"/>
              <w:bottom w:val="single" w:sz="6" w:space="0" w:color="auto"/>
              <w:right w:val="single" w:sz="12" w:space="0" w:color="auto"/>
            </w:tcBorders>
            <w:vAlign w:val="center"/>
          </w:tcPr>
          <w:p w14:paraId="59F8A9F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5DC95A60" w14:textId="77777777" w:rsidTr="008F02D2">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30A2C8A6"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固定資產</w:t>
            </w:r>
          </w:p>
        </w:tc>
        <w:tc>
          <w:tcPr>
            <w:tcW w:w="2400" w:type="dxa"/>
            <w:tcBorders>
              <w:top w:val="single" w:sz="6" w:space="0" w:color="auto"/>
              <w:left w:val="single" w:sz="6" w:space="0" w:color="auto"/>
              <w:bottom w:val="single" w:sz="6" w:space="0" w:color="auto"/>
              <w:right w:val="single" w:sz="6" w:space="0" w:color="auto"/>
            </w:tcBorders>
            <w:vAlign w:val="center"/>
          </w:tcPr>
          <w:p w14:paraId="6FF8431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1,755</w:t>
            </w:r>
          </w:p>
        </w:tc>
        <w:tc>
          <w:tcPr>
            <w:tcW w:w="2250" w:type="dxa"/>
            <w:tcBorders>
              <w:top w:val="single" w:sz="6" w:space="0" w:color="auto"/>
              <w:left w:val="single" w:sz="6" w:space="0" w:color="auto"/>
              <w:bottom w:val="single" w:sz="6" w:space="0" w:color="auto"/>
              <w:right w:val="single" w:sz="6" w:space="0" w:color="auto"/>
            </w:tcBorders>
            <w:vAlign w:val="center"/>
          </w:tcPr>
          <w:p w14:paraId="2233ECA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233</w:t>
            </w:r>
          </w:p>
        </w:tc>
        <w:tc>
          <w:tcPr>
            <w:tcW w:w="2052" w:type="dxa"/>
            <w:tcBorders>
              <w:top w:val="single" w:sz="6" w:space="0" w:color="auto"/>
              <w:left w:val="single" w:sz="6" w:space="0" w:color="auto"/>
              <w:bottom w:val="single" w:sz="6" w:space="0" w:color="auto"/>
              <w:right w:val="single" w:sz="12" w:space="0" w:color="auto"/>
            </w:tcBorders>
            <w:vAlign w:val="center"/>
          </w:tcPr>
          <w:p w14:paraId="3D0AAE3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1FB3F544" w14:textId="77777777" w:rsidTr="008F02D2">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109D0725"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無形資產</w:t>
            </w:r>
          </w:p>
        </w:tc>
        <w:tc>
          <w:tcPr>
            <w:tcW w:w="2400" w:type="dxa"/>
            <w:tcBorders>
              <w:top w:val="single" w:sz="6" w:space="0" w:color="auto"/>
              <w:left w:val="single" w:sz="6" w:space="0" w:color="auto"/>
              <w:bottom w:val="single" w:sz="6" w:space="0" w:color="auto"/>
              <w:right w:val="single" w:sz="6" w:space="0" w:color="auto"/>
            </w:tcBorders>
            <w:vAlign w:val="center"/>
          </w:tcPr>
          <w:p w14:paraId="7327C9F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3,218</w:t>
            </w:r>
          </w:p>
        </w:tc>
        <w:tc>
          <w:tcPr>
            <w:tcW w:w="2250" w:type="dxa"/>
            <w:tcBorders>
              <w:top w:val="single" w:sz="6" w:space="0" w:color="auto"/>
              <w:left w:val="single" w:sz="6" w:space="0" w:color="auto"/>
              <w:bottom w:val="single" w:sz="6" w:space="0" w:color="auto"/>
              <w:right w:val="single" w:sz="6" w:space="0" w:color="auto"/>
            </w:tcBorders>
            <w:vAlign w:val="center"/>
          </w:tcPr>
          <w:p w14:paraId="587CEDE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4,084</w:t>
            </w:r>
          </w:p>
        </w:tc>
        <w:tc>
          <w:tcPr>
            <w:tcW w:w="2052" w:type="dxa"/>
            <w:tcBorders>
              <w:top w:val="single" w:sz="6" w:space="0" w:color="auto"/>
              <w:left w:val="single" w:sz="6" w:space="0" w:color="auto"/>
              <w:bottom w:val="single" w:sz="6" w:space="0" w:color="auto"/>
              <w:right w:val="single" w:sz="12" w:space="0" w:color="auto"/>
            </w:tcBorders>
            <w:vAlign w:val="center"/>
          </w:tcPr>
          <w:p w14:paraId="4BBFFF5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2793AF2C" w14:textId="77777777" w:rsidTr="008F02D2">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55D4F5D0"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其他資產</w:t>
            </w:r>
          </w:p>
        </w:tc>
        <w:tc>
          <w:tcPr>
            <w:tcW w:w="2400" w:type="dxa"/>
            <w:tcBorders>
              <w:top w:val="single" w:sz="6" w:space="0" w:color="auto"/>
              <w:left w:val="single" w:sz="6" w:space="0" w:color="auto"/>
              <w:bottom w:val="single" w:sz="6" w:space="0" w:color="auto"/>
              <w:right w:val="single" w:sz="6" w:space="0" w:color="auto"/>
            </w:tcBorders>
            <w:vAlign w:val="center"/>
          </w:tcPr>
          <w:p w14:paraId="65E70AAC"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2,512</w:t>
            </w:r>
          </w:p>
        </w:tc>
        <w:tc>
          <w:tcPr>
            <w:tcW w:w="2250" w:type="dxa"/>
            <w:tcBorders>
              <w:top w:val="single" w:sz="6" w:space="0" w:color="auto"/>
              <w:left w:val="single" w:sz="6" w:space="0" w:color="auto"/>
              <w:bottom w:val="single" w:sz="6" w:space="0" w:color="auto"/>
              <w:right w:val="single" w:sz="6" w:space="0" w:color="auto"/>
            </w:tcBorders>
            <w:vAlign w:val="center"/>
          </w:tcPr>
          <w:p w14:paraId="6B9147B7"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110</w:t>
            </w:r>
          </w:p>
        </w:tc>
        <w:tc>
          <w:tcPr>
            <w:tcW w:w="2052" w:type="dxa"/>
            <w:tcBorders>
              <w:top w:val="single" w:sz="6" w:space="0" w:color="auto"/>
              <w:left w:val="single" w:sz="6" w:space="0" w:color="auto"/>
              <w:bottom w:val="single" w:sz="6" w:space="0" w:color="auto"/>
              <w:right w:val="single" w:sz="12" w:space="0" w:color="auto"/>
            </w:tcBorders>
            <w:vAlign w:val="center"/>
          </w:tcPr>
          <w:p w14:paraId="3F79328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113ADDAE"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67B3EDD1"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資產總額</w:t>
            </w:r>
          </w:p>
        </w:tc>
        <w:tc>
          <w:tcPr>
            <w:tcW w:w="2400" w:type="dxa"/>
            <w:tcBorders>
              <w:top w:val="single" w:sz="6" w:space="0" w:color="auto"/>
              <w:left w:val="single" w:sz="6" w:space="0" w:color="auto"/>
              <w:bottom w:val="single" w:sz="6" w:space="0" w:color="auto"/>
              <w:right w:val="single" w:sz="6" w:space="0" w:color="auto"/>
            </w:tcBorders>
            <w:vAlign w:val="center"/>
          </w:tcPr>
          <w:p w14:paraId="7CB76C0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33,308</w:t>
            </w:r>
          </w:p>
        </w:tc>
        <w:tc>
          <w:tcPr>
            <w:tcW w:w="2250" w:type="dxa"/>
            <w:tcBorders>
              <w:top w:val="single" w:sz="6" w:space="0" w:color="auto"/>
              <w:left w:val="single" w:sz="6" w:space="0" w:color="auto"/>
              <w:bottom w:val="single" w:sz="6" w:space="0" w:color="auto"/>
              <w:right w:val="single" w:sz="6" w:space="0" w:color="auto"/>
            </w:tcBorders>
            <w:vAlign w:val="center"/>
          </w:tcPr>
          <w:p w14:paraId="23B8211C"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44,097</w:t>
            </w:r>
          </w:p>
        </w:tc>
        <w:tc>
          <w:tcPr>
            <w:tcW w:w="2052" w:type="dxa"/>
            <w:tcBorders>
              <w:top w:val="single" w:sz="6" w:space="0" w:color="auto"/>
              <w:left w:val="single" w:sz="6" w:space="0" w:color="auto"/>
              <w:bottom w:val="single" w:sz="6" w:space="0" w:color="auto"/>
              <w:right w:val="single" w:sz="12" w:space="0" w:color="auto"/>
            </w:tcBorders>
            <w:vAlign w:val="center"/>
          </w:tcPr>
          <w:p w14:paraId="69DAFD7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019CC1C2"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1A572412"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流動負債</w:t>
            </w:r>
          </w:p>
        </w:tc>
        <w:tc>
          <w:tcPr>
            <w:tcW w:w="2400" w:type="dxa"/>
            <w:tcBorders>
              <w:top w:val="single" w:sz="6" w:space="0" w:color="auto"/>
              <w:left w:val="single" w:sz="6" w:space="0" w:color="auto"/>
              <w:bottom w:val="single" w:sz="6" w:space="0" w:color="auto"/>
              <w:right w:val="single" w:sz="6" w:space="0" w:color="auto"/>
            </w:tcBorders>
            <w:vAlign w:val="center"/>
          </w:tcPr>
          <w:p w14:paraId="1C0F816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4,714</w:t>
            </w:r>
          </w:p>
        </w:tc>
        <w:tc>
          <w:tcPr>
            <w:tcW w:w="2250" w:type="dxa"/>
            <w:tcBorders>
              <w:top w:val="single" w:sz="6" w:space="0" w:color="auto"/>
              <w:left w:val="single" w:sz="6" w:space="0" w:color="auto"/>
              <w:bottom w:val="single" w:sz="6" w:space="0" w:color="auto"/>
              <w:right w:val="single" w:sz="6" w:space="0" w:color="auto"/>
            </w:tcBorders>
            <w:vAlign w:val="center"/>
          </w:tcPr>
          <w:p w14:paraId="19E5505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3,305</w:t>
            </w:r>
          </w:p>
        </w:tc>
        <w:tc>
          <w:tcPr>
            <w:tcW w:w="2052" w:type="dxa"/>
            <w:tcBorders>
              <w:top w:val="single" w:sz="6" w:space="0" w:color="auto"/>
              <w:left w:val="single" w:sz="6" w:space="0" w:color="auto"/>
              <w:bottom w:val="single" w:sz="6" w:space="0" w:color="auto"/>
              <w:right w:val="single" w:sz="12" w:space="0" w:color="auto"/>
            </w:tcBorders>
            <w:vAlign w:val="center"/>
          </w:tcPr>
          <w:p w14:paraId="0D47413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5E200832" w14:textId="77777777" w:rsidTr="008F02D2">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75C1D17E"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長期負債</w:t>
            </w:r>
          </w:p>
        </w:tc>
        <w:tc>
          <w:tcPr>
            <w:tcW w:w="2400" w:type="dxa"/>
            <w:tcBorders>
              <w:top w:val="single" w:sz="6" w:space="0" w:color="auto"/>
              <w:left w:val="single" w:sz="6" w:space="0" w:color="auto"/>
              <w:bottom w:val="single" w:sz="6" w:space="0" w:color="auto"/>
              <w:right w:val="single" w:sz="6" w:space="0" w:color="auto"/>
            </w:tcBorders>
            <w:vAlign w:val="center"/>
          </w:tcPr>
          <w:p w14:paraId="278EBA7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250" w:type="dxa"/>
            <w:tcBorders>
              <w:top w:val="single" w:sz="6" w:space="0" w:color="auto"/>
              <w:left w:val="single" w:sz="6" w:space="0" w:color="auto"/>
              <w:bottom w:val="single" w:sz="6" w:space="0" w:color="auto"/>
              <w:right w:val="single" w:sz="6" w:space="0" w:color="auto"/>
            </w:tcBorders>
            <w:vAlign w:val="center"/>
          </w:tcPr>
          <w:p w14:paraId="29938D65"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052" w:type="dxa"/>
            <w:tcBorders>
              <w:top w:val="single" w:sz="6" w:space="0" w:color="auto"/>
              <w:left w:val="single" w:sz="6" w:space="0" w:color="auto"/>
              <w:bottom w:val="single" w:sz="6" w:space="0" w:color="auto"/>
              <w:right w:val="single" w:sz="12" w:space="0" w:color="auto"/>
            </w:tcBorders>
            <w:vAlign w:val="center"/>
          </w:tcPr>
          <w:p w14:paraId="1CA4175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51584448"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0DE74AB9"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其他負債</w:t>
            </w:r>
          </w:p>
        </w:tc>
        <w:tc>
          <w:tcPr>
            <w:tcW w:w="2400" w:type="dxa"/>
            <w:tcBorders>
              <w:top w:val="single" w:sz="6" w:space="0" w:color="auto"/>
              <w:left w:val="single" w:sz="6" w:space="0" w:color="auto"/>
              <w:bottom w:val="single" w:sz="6" w:space="0" w:color="auto"/>
              <w:right w:val="single" w:sz="6" w:space="0" w:color="auto"/>
            </w:tcBorders>
            <w:vAlign w:val="center"/>
          </w:tcPr>
          <w:p w14:paraId="7D2A458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1,446</w:t>
            </w:r>
          </w:p>
        </w:tc>
        <w:tc>
          <w:tcPr>
            <w:tcW w:w="2250" w:type="dxa"/>
            <w:tcBorders>
              <w:top w:val="single" w:sz="6" w:space="0" w:color="auto"/>
              <w:left w:val="single" w:sz="6" w:space="0" w:color="auto"/>
              <w:bottom w:val="single" w:sz="6" w:space="0" w:color="auto"/>
              <w:right w:val="single" w:sz="6" w:space="0" w:color="auto"/>
            </w:tcBorders>
            <w:vAlign w:val="center"/>
          </w:tcPr>
          <w:p w14:paraId="59BAB10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052" w:type="dxa"/>
            <w:tcBorders>
              <w:top w:val="single" w:sz="6" w:space="0" w:color="auto"/>
              <w:left w:val="single" w:sz="6" w:space="0" w:color="auto"/>
              <w:bottom w:val="single" w:sz="6" w:space="0" w:color="auto"/>
              <w:right w:val="single" w:sz="12" w:space="0" w:color="auto"/>
            </w:tcBorders>
            <w:vAlign w:val="center"/>
          </w:tcPr>
          <w:p w14:paraId="6A26109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479B6526"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4240518D"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負債總額</w:t>
            </w:r>
          </w:p>
        </w:tc>
        <w:tc>
          <w:tcPr>
            <w:tcW w:w="2400" w:type="dxa"/>
            <w:tcBorders>
              <w:top w:val="single" w:sz="6" w:space="0" w:color="auto"/>
              <w:left w:val="single" w:sz="6" w:space="0" w:color="auto"/>
              <w:bottom w:val="single" w:sz="6" w:space="0" w:color="auto"/>
              <w:right w:val="single" w:sz="6" w:space="0" w:color="auto"/>
            </w:tcBorders>
            <w:vAlign w:val="center"/>
          </w:tcPr>
          <w:p w14:paraId="38856E6E"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6,160</w:t>
            </w:r>
          </w:p>
        </w:tc>
        <w:tc>
          <w:tcPr>
            <w:tcW w:w="2250" w:type="dxa"/>
            <w:tcBorders>
              <w:top w:val="single" w:sz="6" w:space="0" w:color="auto"/>
              <w:left w:val="single" w:sz="6" w:space="0" w:color="auto"/>
              <w:bottom w:val="single" w:sz="6" w:space="0" w:color="auto"/>
              <w:right w:val="single" w:sz="6" w:space="0" w:color="auto"/>
            </w:tcBorders>
            <w:vAlign w:val="center"/>
          </w:tcPr>
          <w:p w14:paraId="71EA547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3,305</w:t>
            </w:r>
          </w:p>
        </w:tc>
        <w:tc>
          <w:tcPr>
            <w:tcW w:w="2052" w:type="dxa"/>
            <w:tcBorders>
              <w:top w:val="single" w:sz="6" w:space="0" w:color="auto"/>
              <w:left w:val="single" w:sz="6" w:space="0" w:color="auto"/>
              <w:bottom w:val="single" w:sz="6" w:space="0" w:color="auto"/>
              <w:right w:val="single" w:sz="12" w:space="0" w:color="auto"/>
            </w:tcBorders>
            <w:vAlign w:val="center"/>
          </w:tcPr>
          <w:p w14:paraId="45B83A25"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3E27034D"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2F843620"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資本</w:t>
            </w:r>
            <w:r w:rsidRPr="00EE3251">
              <w:rPr>
                <w:rFonts w:ascii="Times New Roman" w:eastAsia="標楷體"/>
                <w:sz w:val="24"/>
              </w:rPr>
              <w:t>(</w:t>
            </w:r>
            <w:r w:rsidRPr="00EE3251">
              <w:rPr>
                <w:rFonts w:ascii="Times New Roman" w:eastAsia="標楷體"/>
                <w:sz w:val="24"/>
              </w:rPr>
              <w:t>實收</w:t>
            </w:r>
            <w:r w:rsidRPr="00EE3251">
              <w:rPr>
                <w:rFonts w:ascii="Times New Roman" w:eastAsia="標楷體"/>
                <w:sz w:val="24"/>
              </w:rPr>
              <w:t>)</w:t>
            </w:r>
          </w:p>
        </w:tc>
        <w:tc>
          <w:tcPr>
            <w:tcW w:w="2400" w:type="dxa"/>
            <w:tcBorders>
              <w:top w:val="single" w:sz="6" w:space="0" w:color="auto"/>
              <w:left w:val="single" w:sz="6" w:space="0" w:color="auto"/>
              <w:bottom w:val="single" w:sz="6" w:space="0" w:color="auto"/>
              <w:right w:val="single" w:sz="6" w:space="0" w:color="auto"/>
            </w:tcBorders>
            <w:vAlign w:val="center"/>
          </w:tcPr>
          <w:p w14:paraId="7E1D42DC"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50,000</w:t>
            </w:r>
          </w:p>
        </w:tc>
        <w:tc>
          <w:tcPr>
            <w:tcW w:w="2250" w:type="dxa"/>
            <w:tcBorders>
              <w:top w:val="single" w:sz="6" w:space="0" w:color="auto"/>
              <w:left w:val="single" w:sz="6" w:space="0" w:color="auto"/>
              <w:bottom w:val="single" w:sz="6" w:space="0" w:color="auto"/>
              <w:right w:val="single" w:sz="6" w:space="0" w:color="auto"/>
            </w:tcBorders>
            <w:vAlign w:val="center"/>
          </w:tcPr>
          <w:p w14:paraId="439AFEF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50,000</w:t>
            </w:r>
          </w:p>
        </w:tc>
        <w:tc>
          <w:tcPr>
            <w:tcW w:w="2052" w:type="dxa"/>
            <w:tcBorders>
              <w:top w:val="single" w:sz="6" w:space="0" w:color="auto"/>
              <w:left w:val="single" w:sz="6" w:space="0" w:color="auto"/>
              <w:bottom w:val="single" w:sz="6" w:space="0" w:color="auto"/>
              <w:right w:val="single" w:sz="12" w:space="0" w:color="auto"/>
            </w:tcBorders>
            <w:vAlign w:val="center"/>
          </w:tcPr>
          <w:p w14:paraId="2C33112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09D66BE3"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79B688E5"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資本公積</w:t>
            </w:r>
          </w:p>
        </w:tc>
        <w:tc>
          <w:tcPr>
            <w:tcW w:w="2400" w:type="dxa"/>
            <w:tcBorders>
              <w:top w:val="single" w:sz="6" w:space="0" w:color="auto"/>
              <w:left w:val="single" w:sz="6" w:space="0" w:color="auto"/>
              <w:bottom w:val="single" w:sz="6" w:space="0" w:color="auto"/>
              <w:right w:val="single" w:sz="6" w:space="0" w:color="auto"/>
            </w:tcBorders>
            <w:vAlign w:val="center"/>
          </w:tcPr>
          <w:p w14:paraId="6AAEB6E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250" w:type="dxa"/>
            <w:tcBorders>
              <w:top w:val="single" w:sz="6" w:space="0" w:color="auto"/>
              <w:left w:val="single" w:sz="6" w:space="0" w:color="auto"/>
              <w:bottom w:val="single" w:sz="6" w:space="0" w:color="auto"/>
              <w:right w:val="single" w:sz="6" w:space="0" w:color="auto"/>
            </w:tcBorders>
            <w:vAlign w:val="center"/>
          </w:tcPr>
          <w:p w14:paraId="4BAC4DA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052" w:type="dxa"/>
            <w:tcBorders>
              <w:top w:val="single" w:sz="6" w:space="0" w:color="auto"/>
              <w:left w:val="single" w:sz="6" w:space="0" w:color="auto"/>
              <w:bottom w:val="single" w:sz="6" w:space="0" w:color="auto"/>
              <w:right w:val="single" w:sz="12" w:space="0" w:color="auto"/>
            </w:tcBorders>
            <w:vAlign w:val="center"/>
          </w:tcPr>
          <w:p w14:paraId="2C2B07C9"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AC28DD" w14:paraId="00F06DEB"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01F589FB" w14:textId="77777777" w:rsidR="00A931EA" w:rsidRPr="00AC28DD"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AC28DD">
              <w:rPr>
                <w:rFonts w:ascii="Times New Roman" w:eastAsia="標楷體"/>
                <w:sz w:val="24"/>
              </w:rPr>
              <w:t>其他</w:t>
            </w:r>
          </w:p>
        </w:tc>
        <w:tc>
          <w:tcPr>
            <w:tcW w:w="2400" w:type="dxa"/>
            <w:tcBorders>
              <w:top w:val="single" w:sz="6" w:space="0" w:color="auto"/>
              <w:left w:val="single" w:sz="6" w:space="0" w:color="auto"/>
              <w:bottom w:val="single" w:sz="6" w:space="0" w:color="auto"/>
              <w:right w:val="single" w:sz="6" w:space="0" w:color="auto"/>
            </w:tcBorders>
            <w:vAlign w:val="center"/>
          </w:tcPr>
          <w:p w14:paraId="43BB2399" w14:textId="77777777" w:rsidR="00A931EA" w:rsidRPr="00AC28DD"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color w:val="000000" w:themeColor="text1"/>
                <w:sz w:val="24"/>
              </w:rPr>
            </w:pPr>
            <w:r w:rsidRPr="00AC28DD">
              <w:rPr>
                <w:rFonts w:ascii="Times New Roman" w:eastAsia="標楷體"/>
                <w:color w:val="000000" w:themeColor="text1"/>
                <w:sz w:val="24"/>
              </w:rPr>
              <w:t>(22,852)</w:t>
            </w:r>
          </w:p>
        </w:tc>
        <w:tc>
          <w:tcPr>
            <w:tcW w:w="2250" w:type="dxa"/>
            <w:tcBorders>
              <w:top w:val="single" w:sz="6" w:space="0" w:color="auto"/>
              <w:left w:val="single" w:sz="6" w:space="0" w:color="auto"/>
              <w:bottom w:val="single" w:sz="6" w:space="0" w:color="auto"/>
              <w:right w:val="single" w:sz="6" w:space="0" w:color="auto"/>
            </w:tcBorders>
            <w:vAlign w:val="center"/>
          </w:tcPr>
          <w:p w14:paraId="7D516E03" w14:textId="77777777" w:rsidR="00A931EA" w:rsidRPr="00AC28DD"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color w:val="000000" w:themeColor="text1"/>
                <w:sz w:val="24"/>
              </w:rPr>
            </w:pPr>
            <w:r w:rsidRPr="00AC28DD">
              <w:rPr>
                <w:rFonts w:ascii="Times New Roman" w:eastAsia="標楷體"/>
                <w:color w:val="000000" w:themeColor="text1"/>
                <w:sz w:val="24"/>
              </w:rPr>
              <w:t>(9,208)</w:t>
            </w:r>
          </w:p>
        </w:tc>
        <w:tc>
          <w:tcPr>
            <w:tcW w:w="2052" w:type="dxa"/>
            <w:tcBorders>
              <w:top w:val="single" w:sz="6" w:space="0" w:color="auto"/>
              <w:left w:val="single" w:sz="6" w:space="0" w:color="auto"/>
              <w:bottom w:val="single" w:sz="6" w:space="0" w:color="auto"/>
              <w:right w:val="single" w:sz="12" w:space="0" w:color="auto"/>
            </w:tcBorders>
            <w:vAlign w:val="center"/>
          </w:tcPr>
          <w:p w14:paraId="37F65A3B" w14:textId="77777777" w:rsidR="00A931EA" w:rsidRPr="00AC28DD"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4C54DFBE"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22B573BD"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減庫藏股</w:t>
            </w:r>
          </w:p>
        </w:tc>
        <w:tc>
          <w:tcPr>
            <w:tcW w:w="2400" w:type="dxa"/>
            <w:tcBorders>
              <w:top w:val="single" w:sz="6" w:space="0" w:color="auto"/>
              <w:left w:val="single" w:sz="6" w:space="0" w:color="auto"/>
              <w:bottom w:val="single" w:sz="6" w:space="0" w:color="auto"/>
              <w:right w:val="single" w:sz="6" w:space="0" w:color="auto"/>
            </w:tcBorders>
            <w:vAlign w:val="center"/>
          </w:tcPr>
          <w:p w14:paraId="2625E95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250" w:type="dxa"/>
            <w:tcBorders>
              <w:top w:val="single" w:sz="6" w:space="0" w:color="auto"/>
              <w:left w:val="single" w:sz="6" w:space="0" w:color="auto"/>
              <w:bottom w:val="single" w:sz="6" w:space="0" w:color="auto"/>
              <w:right w:val="single" w:sz="6" w:space="0" w:color="auto"/>
            </w:tcBorders>
            <w:vAlign w:val="center"/>
          </w:tcPr>
          <w:p w14:paraId="17746444"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052" w:type="dxa"/>
            <w:tcBorders>
              <w:top w:val="single" w:sz="6" w:space="0" w:color="auto"/>
              <w:left w:val="single" w:sz="6" w:space="0" w:color="auto"/>
              <w:bottom w:val="single" w:sz="6" w:space="0" w:color="auto"/>
              <w:right w:val="single" w:sz="12" w:space="0" w:color="auto"/>
            </w:tcBorders>
            <w:vAlign w:val="center"/>
          </w:tcPr>
          <w:p w14:paraId="67373764"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6CB96ECC"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6F18472D"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淨值總額</w:t>
            </w:r>
          </w:p>
        </w:tc>
        <w:tc>
          <w:tcPr>
            <w:tcW w:w="2400" w:type="dxa"/>
            <w:tcBorders>
              <w:top w:val="single" w:sz="6" w:space="0" w:color="auto"/>
              <w:left w:val="single" w:sz="6" w:space="0" w:color="auto"/>
              <w:bottom w:val="single" w:sz="6" w:space="0" w:color="auto"/>
              <w:right w:val="single" w:sz="6" w:space="0" w:color="auto"/>
            </w:tcBorders>
            <w:vAlign w:val="center"/>
          </w:tcPr>
          <w:p w14:paraId="116F6A4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27,148</w:t>
            </w:r>
          </w:p>
        </w:tc>
        <w:tc>
          <w:tcPr>
            <w:tcW w:w="2250" w:type="dxa"/>
            <w:tcBorders>
              <w:top w:val="single" w:sz="6" w:space="0" w:color="auto"/>
              <w:left w:val="single" w:sz="6" w:space="0" w:color="auto"/>
              <w:bottom w:val="single" w:sz="6" w:space="0" w:color="auto"/>
              <w:right w:val="single" w:sz="6" w:space="0" w:color="auto"/>
            </w:tcBorders>
            <w:vAlign w:val="center"/>
          </w:tcPr>
          <w:p w14:paraId="7A4E0DD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40,792</w:t>
            </w:r>
          </w:p>
        </w:tc>
        <w:tc>
          <w:tcPr>
            <w:tcW w:w="2052" w:type="dxa"/>
            <w:tcBorders>
              <w:top w:val="single" w:sz="6" w:space="0" w:color="auto"/>
              <w:left w:val="single" w:sz="6" w:space="0" w:color="auto"/>
              <w:bottom w:val="single" w:sz="6" w:space="0" w:color="auto"/>
              <w:right w:val="single" w:sz="12" w:space="0" w:color="auto"/>
            </w:tcBorders>
            <w:vAlign w:val="center"/>
          </w:tcPr>
          <w:p w14:paraId="1F75292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36F1EC68" w14:textId="77777777" w:rsidTr="004F3EFB">
        <w:trPr>
          <w:cantSplit/>
          <w:jc w:val="right"/>
        </w:trPr>
        <w:tc>
          <w:tcPr>
            <w:tcW w:w="2603" w:type="dxa"/>
            <w:tcBorders>
              <w:top w:val="single" w:sz="6" w:space="0" w:color="auto"/>
              <w:left w:val="single" w:sz="12" w:space="0" w:color="auto"/>
              <w:bottom w:val="single" w:sz="12" w:space="0" w:color="auto"/>
              <w:right w:val="single" w:sz="6" w:space="0" w:color="auto"/>
            </w:tcBorders>
            <w:vAlign w:val="center"/>
          </w:tcPr>
          <w:p w14:paraId="20DC84F1"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負債及淨值總額</w:t>
            </w:r>
          </w:p>
        </w:tc>
        <w:tc>
          <w:tcPr>
            <w:tcW w:w="2400" w:type="dxa"/>
            <w:tcBorders>
              <w:top w:val="single" w:sz="6" w:space="0" w:color="auto"/>
              <w:left w:val="single" w:sz="6" w:space="0" w:color="auto"/>
              <w:bottom w:val="single" w:sz="12" w:space="0" w:color="auto"/>
              <w:right w:val="single" w:sz="6" w:space="0" w:color="auto"/>
            </w:tcBorders>
            <w:vAlign w:val="center"/>
          </w:tcPr>
          <w:p w14:paraId="46E4DC8E"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33,308</w:t>
            </w:r>
          </w:p>
        </w:tc>
        <w:tc>
          <w:tcPr>
            <w:tcW w:w="2250" w:type="dxa"/>
            <w:tcBorders>
              <w:top w:val="single" w:sz="6" w:space="0" w:color="auto"/>
              <w:left w:val="single" w:sz="6" w:space="0" w:color="auto"/>
              <w:bottom w:val="single" w:sz="12" w:space="0" w:color="auto"/>
              <w:right w:val="single" w:sz="6" w:space="0" w:color="auto"/>
            </w:tcBorders>
            <w:vAlign w:val="center"/>
          </w:tcPr>
          <w:p w14:paraId="54EE069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44,097</w:t>
            </w:r>
          </w:p>
        </w:tc>
        <w:tc>
          <w:tcPr>
            <w:tcW w:w="2052" w:type="dxa"/>
            <w:tcBorders>
              <w:top w:val="single" w:sz="6" w:space="0" w:color="auto"/>
              <w:left w:val="single" w:sz="6" w:space="0" w:color="auto"/>
              <w:bottom w:val="single" w:sz="12" w:space="0" w:color="auto"/>
              <w:right w:val="single" w:sz="12" w:space="0" w:color="auto"/>
            </w:tcBorders>
            <w:vAlign w:val="center"/>
          </w:tcPr>
          <w:p w14:paraId="4A804C0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bl>
    <w:p w14:paraId="7A072446" w14:textId="0D3207F9" w:rsidR="0092094F" w:rsidRDefault="0092094F" w:rsidP="00AC28DD">
      <w:pPr>
        <w:rPr>
          <w:rFonts w:ascii="Times New Roman"/>
        </w:rPr>
      </w:pPr>
    </w:p>
    <w:p w14:paraId="53688D49" w14:textId="77777777" w:rsidR="0092094F" w:rsidRDefault="0092094F">
      <w:pPr>
        <w:widowControl/>
        <w:adjustRightInd/>
        <w:spacing w:line="240" w:lineRule="auto"/>
        <w:textAlignment w:val="auto"/>
        <w:rPr>
          <w:rFonts w:ascii="Times New Roman"/>
        </w:rPr>
      </w:pPr>
      <w:r>
        <w:rPr>
          <w:rFonts w:ascii="Times New Roman"/>
        </w:rPr>
        <w:br w:type="page"/>
      </w:r>
    </w:p>
    <w:p w14:paraId="07A983CD" w14:textId="77777777" w:rsidR="00A931EA" w:rsidRPr="00EE3251" w:rsidRDefault="00A931EA" w:rsidP="00AC28DD">
      <w:pPr>
        <w:rPr>
          <w:rFonts w:ascii="Times New Roman"/>
        </w:rPr>
      </w:pPr>
    </w:p>
    <w:p w14:paraId="7F07911B" w14:textId="67B8EBD9" w:rsidR="00A931EA" w:rsidRPr="00AC28DD" w:rsidRDefault="00AC28DD" w:rsidP="00AC28DD">
      <w:pPr>
        <w:pStyle w:val="aff2"/>
        <w:rPr>
          <w:rFonts w:asciiTheme="minorEastAsia" w:hAnsiTheme="minorEastAsia"/>
        </w:rPr>
      </w:pPr>
      <w:bookmarkStart w:id="56" w:name="_Ref37935036"/>
      <w:bookmarkStart w:id="57" w:name="_Toc37925925"/>
      <w:bookmarkStart w:id="58" w:name="_Toc38882186"/>
      <w:r w:rsidRPr="00AC28DD">
        <w:rPr>
          <w:rFonts w:asciiTheme="minorEastAsia" w:hAnsiTheme="minorEastAsia" w:hint="eastAsia"/>
        </w:rPr>
        <w:t>表</w:t>
      </w:r>
      <w:r w:rsidRPr="00AC28DD">
        <w:t>1.</w:t>
      </w:r>
      <w:r w:rsidRPr="00AC28DD">
        <w:fldChar w:fldCharType="begin"/>
      </w:r>
      <w:r w:rsidRPr="00AC28DD">
        <w:instrText xml:space="preserve"> SEQ </w:instrText>
      </w:r>
      <w:r w:rsidRPr="00AC28DD">
        <w:instrText>表</w:instrText>
      </w:r>
      <w:r w:rsidRPr="00AC28DD">
        <w:instrText xml:space="preserve">1. \* ARABIC </w:instrText>
      </w:r>
      <w:r w:rsidRPr="00AC28DD">
        <w:fldChar w:fldCharType="separate"/>
      </w:r>
      <w:r w:rsidR="0082588F">
        <w:rPr>
          <w:noProof/>
        </w:rPr>
        <w:t>14</w:t>
      </w:r>
      <w:r w:rsidRPr="00AC28DD">
        <w:fldChar w:fldCharType="end"/>
      </w:r>
      <w:bookmarkEnd w:id="56"/>
      <w:r w:rsidR="00A931EA" w:rsidRPr="00AC28DD">
        <w:rPr>
          <w:rFonts w:asciiTheme="minorEastAsia" w:hAnsiTheme="minorEastAsia"/>
        </w:rPr>
        <w:t>先進車簡明損益表</w:t>
      </w:r>
      <w:bookmarkEnd w:id="57"/>
      <w:bookmarkEnd w:id="58"/>
    </w:p>
    <w:p w14:paraId="6056A66D" w14:textId="77777777" w:rsidR="00A931EA" w:rsidRPr="00EE3251" w:rsidRDefault="00A931EA" w:rsidP="00AC28DD">
      <w:pPr>
        <w:spacing w:line="240" w:lineRule="auto"/>
        <w:jc w:val="right"/>
        <w:rPr>
          <w:rFonts w:ascii="Times New Roman"/>
        </w:rPr>
      </w:pPr>
      <w:r w:rsidRPr="00EE3251">
        <w:rPr>
          <w:rFonts w:ascii="Times New Roman"/>
        </w:rPr>
        <w:t>單位：千元</w:t>
      </w:r>
    </w:p>
    <w:tbl>
      <w:tblPr>
        <w:tblW w:w="0" w:type="auto"/>
        <w:jc w:val="right"/>
        <w:tblLayout w:type="fixed"/>
        <w:tblCellMar>
          <w:left w:w="28" w:type="dxa"/>
          <w:right w:w="28" w:type="dxa"/>
        </w:tblCellMar>
        <w:tblLook w:val="0000" w:firstRow="0" w:lastRow="0" w:firstColumn="0" w:lastColumn="0" w:noHBand="0" w:noVBand="0"/>
      </w:tblPr>
      <w:tblGrid>
        <w:gridCol w:w="2646"/>
        <w:gridCol w:w="2200"/>
        <w:gridCol w:w="2268"/>
        <w:gridCol w:w="2127"/>
      </w:tblGrid>
      <w:tr w:rsidR="00A931EA" w:rsidRPr="00EE3251" w14:paraId="2CED3BD7" w14:textId="77777777" w:rsidTr="004F3EFB">
        <w:trPr>
          <w:cantSplit/>
          <w:jc w:val="right"/>
        </w:trPr>
        <w:tc>
          <w:tcPr>
            <w:tcW w:w="2646" w:type="dxa"/>
            <w:vMerge w:val="restart"/>
            <w:tcBorders>
              <w:top w:val="single" w:sz="12" w:space="0" w:color="auto"/>
              <w:left w:val="single" w:sz="12" w:space="0" w:color="auto"/>
              <w:bottom w:val="single" w:sz="6" w:space="0" w:color="auto"/>
              <w:right w:val="single" w:sz="6" w:space="0" w:color="auto"/>
              <w:tl2br w:val="single" w:sz="6" w:space="0" w:color="auto"/>
            </w:tcBorders>
          </w:tcPr>
          <w:p w14:paraId="773B99E8" w14:textId="77777777" w:rsidR="00A931EA" w:rsidRPr="00EE3251" w:rsidRDefault="00A931EA" w:rsidP="004F3EFB">
            <w:pPr>
              <w:pStyle w:val="b1"/>
              <w:widowControl/>
              <w:autoSpaceDE w:val="0"/>
              <w:autoSpaceDN w:val="0"/>
              <w:spacing w:before="0" w:line="240" w:lineRule="auto"/>
              <w:jc w:val="right"/>
              <w:textAlignment w:val="bottom"/>
              <w:rPr>
                <w:rFonts w:ascii="Times New Roman" w:eastAsia="標楷體"/>
                <w:sz w:val="24"/>
              </w:rPr>
            </w:pPr>
            <w:r w:rsidRPr="00EE3251">
              <w:rPr>
                <w:rFonts w:ascii="Times New Roman" w:eastAsia="標楷體"/>
                <w:sz w:val="24"/>
              </w:rPr>
              <w:t>年度</w:t>
            </w:r>
          </w:p>
          <w:p w14:paraId="448C5237" w14:textId="77777777" w:rsidR="00A931EA" w:rsidRPr="00EE3251" w:rsidRDefault="00A931EA" w:rsidP="004F3EFB">
            <w:pPr>
              <w:pStyle w:val="b1"/>
              <w:autoSpaceDE w:val="0"/>
              <w:autoSpaceDN w:val="0"/>
              <w:spacing w:line="240" w:lineRule="auto"/>
              <w:textAlignment w:val="bottom"/>
              <w:rPr>
                <w:rFonts w:ascii="Times New Roman" w:eastAsia="標楷體"/>
                <w:sz w:val="24"/>
              </w:rPr>
            </w:pPr>
            <w:r w:rsidRPr="00EE3251">
              <w:rPr>
                <w:rFonts w:ascii="Times New Roman" w:eastAsia="標楷體"/>
                <w:sz w:val="24"/>
              </w:rPr>
              <w:t>項目</w:t>
            </w:r>
          </w:p>
        </w:tc>
        <w:tc>
          <w:tcPr>
            <w:tcW w:w="6595" w:type="dxa"/>
            <w:gridSpan w:val="3"/>
            <w:tcBorders>
              <w:top w:val="single" w:sz="12" w:space="0" w:color="auto"/>
              <w:left w:val="single" w:sz="6" w:space="0" w:color="auto"/>
              <w:bottom w:val="single" w:sz="6" w:space="0" w:color="auto"/>
              <w:right w:val="single" w:sz="12" w:space="0" w:color="auto"/>
            </w:tcBorders>
            <w:vAlign w:val="center"/>
          </w:tcPr>
          <w:p w14:paraId="563AE843" w14:textId="77777777" w:rsidR="00A931EA" w:rsidRPr="00EE3251" w:rsidRDefault="00A931EA" w:rsidP="004F3EFB">
            <w:pPr>
              <w:pStyle w:val="af2"/>
              <w:spacing w:line="240" w:lineRule="auto"/>
              <w:jc w:val="center"/>
              <w:rPr>
                <w:rFonts w:ascii="Times New Roman"/>
                <w:sz w:val="24"/>
              </w:rPr>
            </w:pPr>
            <w:r w:rsidRPr="00EE3251">
              <w:rPr>
                <w:rFonts w:ascii="Times New Roman"/>
                <w:sz w:val="24"/>
              </w:rPr>
              <w:t>最近</w:t>
            </w:r>
            <w:r w:rsidRPr="00EE3251">
              <w:rPr>
                <w:rFonts w:ascii="Times New Roman"/>
                <w:sz w:val="24"/>
              </w:rPr>
              <w:t>3</w:t>
            </w:r>
            <w:r w:rsidRPr="00EE3251">
              <w:rPr>
                <w:rFonts w:ascii="Times New Roman"/>
                <w:sz w:val="24"/>
              </w:rPr>
              <w:t>年度財務資料</w:t>
            </w:r>
          </w:p>
        </w:tc>
      </w:tr>
      <w:tr w:rsidR="00A931EA" w:rsidRPr="00EE3251" w14:paraId="72204309" w14:textId="77777777" w:rsidTr="004F3EFB">
        <w:trPr>
          <w:cantSplit/>
          <w:jc w:val="right"/>
        </w:trPr>
        <w:tc>
          <w:tcPr>
            <w:tcW w:w="2646" w:type="dxa"/>
            <w:vMerge/>
            <w:tcBorders>
              <w:left w:val="single" w:sz="12" w:space="0" w:color="auto"/>
              <w:bottom w:val="single" w:sz="6" w:space="0" w:color="auto"/>
              <w:right w:val="single" w:sz="6" w:space="0" w:color="auto"/>
              <w:tl2br w:val="single" w:sz="6" w:space="0" w:color="auto"/>
            </w:tcBorders>
          </w:tcPr>
          <w:p w14:paraId="241D775B" w14:textId="77777777" w:rsidR="00A931EA" w:rsidRPr="00EE3251" w:rsidRDefault="00A931EA" w:rsidP="004F3EFB">
            <w:pPr>
              <w:pStyle w:val="b1"/>
              <w:widowControl/>
              <w:autoSpaceDE w:val="0"/>
              <w:autoSpaceDN w:val="0"/>
              <w:spacing w:before="0" w:line="240" w:lineRule="auto"/>
              <w:textAlignment w:val="bottom"/>
              <w:rPr>
                <w:rFonts w:ascii="Times New Roman" w:eastAsia="標楷體"/>
                <w:sz w:val="24"/>
              </w:rPr>
            </w:pPr>
          </w:p>
        </w:tc>
        <w:tc>
          <w:tcPr>
            <w:tcW w:w="2200" w:type="dxa"/>
            <w:tcBorders>
              <w:top w:val="single" w:sz="6" w:space="0" w:color="auto"/>
              <w:left w:val="single" w:sz="6" w:space="0" w:color="auto"/>
              <w:bottom w:val="single" w:sz="6" w:space="0" w:color="auto"/>
              <w:right w:val="single" w:sz="6" w:space="0" w:color="auto"/>
            </w:tcBorders>
            <w:vAlign w:val="center"/>
          </w:tcPr>
          <w:p w14:paraId="1978A624"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108</w:t>
            </w:r>
            <w:r w:rsidRPr="00EE3251">
              <w:rPr>
                <w:rFonts w:ascii="Times New Roman" w:eastAsia="標楷體"/>
                <w:sz w:val="24"/>
              </w:rPr>
              <w:t>年</w:t>
            </w:r>
          </w:p>
        </w:tc>
        <w:tc>
          <w:tcPr>
            <w:tcW w:w="2268" w:type="dxa"/>
            <w:tcBorders>
              <w:top w:val="single" w:sz="6" w:space="0" w:color="auto"/>
              <w:left w:val="single" w:sz="6" w:space="0" w:color="auto"/>
              <w:bottom w:val="single" w:sz="6" w:space="0" w:color="auto"/>
              <w:right w:val="single" w:sz="6" w:space="0" w:color="auto"/>
            </w:tcBorders>
            <w:vAlign w:val="center"/>
          </w:tcPr>
          <w:p w14:paraId="448A82E0"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107</w:t>
            </w:r>
            <w:r w:rsidRPr="00EE3251">
              <w:rPr>
                <w:rFonts w:ascii="Times New Roman" w:eastAsia="標楷體"/>
                <w:sz w:val="24"/>
              </w:rPr>
              <w:t>年</w:t>
            </w:r>
          </w:p>
        </w:tc>
        <w:tc>
          <w:tcPr>
            <w:tcW w:w="2127" w:type="dxa"/>
            <w:tcBorders>
              <w:top w:val="single" w:sz="6" w:space="0" w:color="auto"/>
              <w:left w:val="single" w:sz="6" w:space="0" w:color="auto"/>
              <w:bottom w:val="single" w:sz="6" w:space="0" w:color="auto"/>
              <w:right w:val="single" w:sz="12" w:space="0" w:color="auto"/>
            </w:tcBorders>
            <w:vAlign w:val="center"/>
          </w:tcPr>
          <w:p w14:paraId="10CBB660" w14:textId="77777777" w:rsidR="00A931EA" w:rsidRPr="00EE3251" w:rsidRDefault="00A931EA" w:rsidP="004F3EFB">
            <w:pPr>
              <w:pStyle w:val="B3"/>
              <w:widowControl/>
              <w:autoSpaceDE w:val="0"/>
              <w:autoSpaceDN w:val="0"/>
              <w:spacing w:before="0" w:after="0" w:line="240" w:lineRule="auto"/>
              <w:ind w:hanging="2836"/>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106</w:t>
            </w:r>
            <w:r w:rsidRPr="00EE3251">
              <w:rPr>
                <w:rFonts w:ascii="Times New Roman" w:eastAsia="標楷體"/>
                <w:sz w:val="24"/>
              </w:rPr>
              <w:t>年</w:t>
            </w:r>
          </w:p>
        </w:tc>
      </w:tr>
      <w:tr w:rsidR="00A931EA" w:rsidRPr="00EE3251" w14:paraId="0915BDFE"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5AB89905" w14:textId="77777777" w:rsidR="00A931EA" w:rsidRPr="00EE3251" w:rsidRDefault="00A931EA" w:rsidP="004F3EFB">
            <w:pPr>
              <w:pStyle w:val="af2"/>
              <w:spacing w:line="240" w:lineRule="auto"/>
              <w:rPr>
                <w:rFonts w:ascii="Times New Roman"/>
                <w:sz w:val="24"/>
              </w:rPr>
            </w:pPr>
            <w:r w:rsidRPr="00EE3251">
              <w:rPr>
                <w:rFonts w:ascii="Times New Roman"/>
                <w:sz w:val="24"/>
              </w:rPr>
              <w:t>營業收入淨額</w:t>
            </w:r>
          </w:p>
        </w:tc>
        <w:tc>
          <w:tcPr>
            <w:tcW w:w="2200" w:type="dxa"/>
            <w:tcBorders>
              <w:top w:val="single" w:sz="6" w:space="0" w:color="auto"/>
              <w:left w:val="single" w:sz="6" w:space="0" w:color="auto"/>
              <w:bottom w:val="single" w:sz="6" w:space="0" w:color="auto"/>
              <w:right w:val="single" w:sz="6" w:space="0" w:color="auto"/>
            </w:tcBorders>
            <w:vAlign w:val="center"/>
          </w:tcPr>
          <w:p w14:paraId="76D32C1B"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23</w:t>
            </w:r>
          </w:p>
        </w:tc>
        <w:tc>
          <w:tcPr>
            <w:tcW w:w="2268" w:type="dxa"/>
            <w:tcBorders>
              <w:top w:val="single" w:sz="6" w:space="0" w:color="auto"/>
              <w:left w:val="single" w:sz="6" w:space="0" w:color="auto"/>
              <w:bottom w:val="single" w:sz="6" w:space="0" w:color="auto"/>
              <w:right w:val="single" w:sz="6" w:space="0" w:color="auto"/>
            </w:tcBorders>
            <w:vAlign w:val="center"/>
          </w:tcPr>
          <w:p w14:paraId="1E4FF91A"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0</w:t>
            </w:r>
          </w:p>
        </w:tc>
        <w:tc>
          <w:tcPr>
            <w:tcW w:w="2127" w:type="dxa"/>
            <w:tcBorders>
              <w:top w:val="single" w:sz="6" w:space="0" w:color="auto"/>
              <w:left w:val="single" w:sz="6" w:space="0" w:color="auto"/>
              <w:bottom w:val="single" w:sz="6" w:space="0" w:color="auto"/>
              <w:right w:val="single" w:sz="12" w:space="0" w:color="auto"/>
            </w:tcBorders>
            <w:vAlign w:val="center"/>
          </w:tcPr>
          <w:p w14:paraId="7D14267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p>
        </w:tc>
      </w:tr>
      <w:tr w:rsidR="00A931EA" w:rsidRPr="00EE3251" w14:paraId="2C4A56F5"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2226634F" w14:textId="77777777" w:rsidR="00A931EA" w:rsidRPr="00EE3251" w:rsidRDefault="00A931EA" w:rsidP="004F3EFB">
            <w:pPr>
              <w:pStyle w:val="af2"/>
              <w:spacing w:line="240" w:lineRule="auto"/>
              <w:rPr>
                <w:rFonts w:ascii="Times New Roman"/>
                <w:sz w:val="24"/>
              </w:rPr>
            </w:pPr>
            <w:r w:rsidRPr="00EE3251">
              <w:rPr>
                <w:rFonts w:ascii="Times New Roman"/>
                <w:sz w:val="24"/>
              </w:rPr>
              <w:t>營業成本</w:t>
            </w:r>
          </w:p>
        </w:tc>
        <w:tc>
          <w:tcPr>
            <w:tcW w:w="2200" w:type="dxa"/>
            <w:tcBorders>
              <w:top w:val="single" w:sz="6" w:space="0" w:color="auto"/>
              <w:left w:val="single" w:sz="6" w:space="0" w:color="auto"/>
              <w:bottom w:val="single" w:sz="6" w:space="0" w:color="auto"/>
              <w:right w:val="single" w:sz="6" w:space="0" w:color="auto"/>
            </w:tcBorders>
            <w:vAlign w:val="center"/>
          </w:tcPr>
          <w:p w14:paraId="35BCA3B8"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4</w:t>
            </w:r>
          </w:p>
        </w:tc>
        <w:tc>
          <w:tcPr>
            <w:tcW w:w="2268" w:type="dxa"/>
            <w:tcBorders>
              <w:top w:val="single" w:sz="6" w:space="0" w:color="auto"/>
              <w:left w:val="single" w:sz="6" w:space="0" w:color="auto"/>
              <w:bottom w:val="single" w:sz="6" w:space="0" w:color="auto"/>
              <w:right w:val="single" w:sz="6" w:space="0" w:color="auto"/>
            </w:tcBorders>
            <w:vAlign w:val="center"/>
          </w:tcPr>
          <w:p w14:paraId="20E19167"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0</w:t>
            </w:r>
          </w:p>
        </w:tc>
        <w:tc>
          <w:tcPr>
            <w:tcW w:w="2127" w:type="dxa"/>
            <w:tcBorders>
              <w:top w:val="single" w:sz="6" w:space="0" w:color="auto"/>
              <w:left w:val="single" w:sz="6" w:space="0" w:color="auto"/>
              <w:bottom w:val="single" w:sz="6" w:space="0" w:color="auto"/>
              <w:right w:val="single" w:sz="12" w:space="0" w:color="auto"/>
            </w:tcBorders>
            <w:vAlign w:val="center"/>
          </w:tcPr>
          <w:p w14:paraId="0893E1C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p>
        </w:tc>
      </w:tr>
      <w:tr w:rsidR="00A931EA" w:rsidRPr="00EE3251" w14:paraId="0184CA87"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3AF6B48B" w14:textId="77777777" w:rsidR="00A931EA" w:rsidRPr="00EE3251" w:rsidRDefault="00A931EA" w:rsidP="004F3EFB">
            <w:pPr>
              <w:pStyle w:val="af2"/>
              <w:spacing w:line="240" w:lineRule="auto"/>
              <w:rPr>
                <w:rFonts w:ascii="Times New Roman"/>
                <w:sz w:val="24"/>
              </w:rPr>
            </w:pPr>
            <w:r w:rsidRPr="00EE3251">
              <w:rPr>
                <w:rFonts w:ascii="Times New Roman"/>
                <w:sz w:val="24"/>
              </w:rPr>
              <w:t>營業毛利</w:t>
            </w:r>
          </w:p>
        </w:tc>
        <w:tc>
          <w:tcPr>
            <w:tcW w:w="2200" w:type="dxa"/>
            <w:tcBorders>
              <w:top w:val="single" w:sz="6" w:space="0" w:color="auto"/>
              <w:left w:val="single" w:sz="6" w:space="0" w:color="auto"/>
              <w:bottom w:val="single" w:sz="6" w:space="0" w:color="auto"/>
              <w:right w:val="single" w:sz="6" w:space="0" w:color="auto"/>
            </w:tcBorders>
            <w:vAlign w:val="center"/>
          </w:tcPr>
          <w:p w14:paraId="25791389"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19</w:t>
            </w:r>
          </w:p>
        </w:tc>
        <w:tc>
          <w:tcPr>
            <w:tcW w:w="2268" w:type="dxa"/>
            <w:tcBorders>
              <w:top w:val="single" w:sz="6" w:space="0" w:color="auto"/>
              <w:left w:val="single" w:sz="6" w:space="0" w:color="auto"/>
              <w:bottom w:val="single" w:sz="6" w:space="0" w:color="auto"/>
              <w:right w:val="single" w:sz="6" w:space="0" w:color="auto"/>
            </w:tcBorders>
            <w:vAlign w:val="center"/>
          </w:tcPr>
          <w:p w14:paraId="30EF3CD9"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0</w:t>
            </w:r>
          </w:p>
        </w:tc>
        <w:tc>
          <w:tcPr>
            <w:tcW w:w="2127" w:type="dxa"/>
            <w:tcBorders>
              <w:top w:val="single" w:sz="6" w:space="0" w:color="auto"/>
              <w:left w:val="single" w:sz="6" w:space="0" w:color="auto"/>
              <w:bottom w:val="single" w:sz="6" w:space="0" w:color="auto"/>
              <w:right w:val="single" w:sz="12" w:space="0" w:color="auto"/>
            </w:tcBorders>
            <w:vAlign w:val="center"/>
          </w:tcPr>
          <w:p w14:paraId="64FE0EA5"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p>
        </w:tc>
      </w:tr>
      <w:tr w:rsidR="00A931EA" w:rsidRPr="00EE3251" w14:paraId="5E71829F"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5E5A56D0" w14:textId="77777777" w:rsidR="00A931EA" w:rsidRPr="00EE3251" w:rsidRDefault="00A931EA" w:rsidP="004F3EFB">
            <w:pPr>
              <w:pStyle w:val="af2"/>
              <w:spacing w:line="240" w:lineRule="auto"/>
              <w:rPr>
                <w:rFonts w:ascii="Times New Roman"/>
                <w:sz w:val="24"/>
              </w:rPr>
            </w:pPr>
            <w:r w:rsidRPr="00EE3251">
              <w:rPr>
                <w:rFonts w:ascii="Times New Roman"/>
                <w:sz w:val="24"/>
              </w:rPr>
              <w:t>營業費用及損失總額</w:t>
            </w:r>
          </w:p>
        </w:tc>
        <w:tc>
          <w:tcPr>
            <w:tcW w:w="2200" w:type="dxa"/>
            <w:tcBorders>
              <w:top w:val="single" w:sz="6" w:space="0" w:color="auto"/>
              <w:left w:val="single" w:sz="6" w:space="0" w:color="auto"/>
              <w:bottom w:val="single" w:sz="6" w:space="0" w:color="auto"/>
              <w:right w:val="single" w:sz="6" w:space="0" w:color="auto"/>
            </w:tcBorders>
            <w:vAlign w:val="center"/>
          </w:tcPr>
          <w:p w14:paraId="4AC14520"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13,838</w:t>
            </w:r>
          </w:p>
        </w:tc>
        <w:tc>
          <w:tcPr>
            <w:tcW w:w="2268" w:type="dxa"/>
            <w:tcBorders>
              <w:top w:val="single" w:sz="6" w:space="0" w:color="auto"/>
              <w:left w:val="single" w:sz="6" w:space="0" w:color="auto"/>
              <w:bottom w:val="single" w:sz="6" w:space="0" w:color="auto"/>
              <w:right w:val="single" w:sz="6" w:space="0" w:color="auto"/>
            </w:tcBorders>
            <w:vAlign w:val="center"/>
          </w:tcPr>
          <w:p w14:paraId="7385C094"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9,380</w:t>
            </w:r>
          </w:p>
        </w:tc>
        <w:tc>
          <w:tcPr>
            <w:tcW w:w="2127" w:type="dxa"/>
            <w:tcBorders>
              <w:top w:val="single" w:sz="6" w:space="0" w:color="auto"/>
              <w:left w:val="single" w:sz="6" w:space="0" w:color="auto"/>
              <w:bottom w:val="single" w:sz="6" w:space="0" w:color="auto"/>
              <w:right w:val="single" w:sz="12" w:space="0" w:color="auto"/>
            </w:tcBorders>
            <w:vAlign w:val="center"/>
          </w:tcPr>
          <w:p w14:paraId="6D39D37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p>
        </w:tc>
      </w:tr>
      <w:tr w:rsidR="00A931EA" w:rsidRPr="00EE3251" w14:paraId="46022910"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43ACEF3E" w14:textId="77777777" w:rsidR="00A931EA" w:rsidRPr="00EE3251" w:rsidRDefault="00A931EA" w:rsidP="004F3EFB">
            <w:pPr>
              <w:pStyle w:val="af2"/>
              <w:spacing w:line="240" w:lineRule="auto"/>
              <w:rPr>
                <w:rFonts w:ascii="Times New Roman"/>
                <w:sz w:val="24"/>
              </w:rPr>
            </w:pPr>
            <w:r w:rsidRPr="00EE3251">
              <w:rPr>
                <w:rFonts w:ascii="Times New Roman"/>
                <w:sz w:val="24"/>
              </w:rPr>
              <w:t>營業淨利</w:t>
            </w:r>
          </w:p>
        </w:tc>
        <w:tc>
          <w:tcPr>
            <w:tcW w:w="2200" w:type="dxa"/>
            <w:tcBorders>
              <w:top w:val="single" w:sz="6" w:space="0" w:color="auto"/>
              <w:left w:val="single" w:sz="6" w:space="0" w:color="auto"/>
              <w:bottom w:val="single" w:sz="6" w:space="0" w:color="auto"/>
              <w:right w:val="single" w:sz="6" w:space="0" w:color="auto"/>
            </w:tcBorders>
            <w:vAlign w:val="center"/>
          </w:tcPr>
          <w:p w14:paraId="5C63036D"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rPr>
            </w:pPr>
            <w:r w:rsidRPr="00EE3251">
              <w:rPr>
                <w:rFonts w:ascii="Times New Roman" w:eastAsia="標楷體"/>
                <w:color w:val="000000" w:themeColor="text1"/>
                <w:sz w:val="24"/>
              </w:rPr>
              <w:t>(13,819)</w:t>
            </w:r>
          </w:p>
        </w:tc>
        <w:tc>
          <w:tcPr>
            <w:tcW w:w="2268" w:type="dxa"/>
            <w:tcBorders>
              <w:top w:val="single" w:sz="6" w:space="0" w:color="auto"/>
              <w:left w:val="single" w:sz="6" w:space="0" w:color="auto"/>
              <w:bottom w:val="single" w:sz="6" w:space="0" w:color="auto"/>
              <w:right w:val="single" w:sz="6" w:space="0" w:color="auto"/>
            </w:tcBorders>
            <w:vAlign w:val="center"/>
          </w:tcPr>
          <w:p w14:paraId="5D8747A2"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rPr>
            </w:pPr>
            <w:r w:rsidRPr="00EE3251">
              <w:rPr>
                <w:rFonts w:ascii="Times New Roman" w:eastAsia="標楷體"/>
                <w:color w:val="000000" w:themeColor="text1"/>
                <w:sz w:val="24"/>
              </w:rPr>
              <w:t>(9,380)</w:t>
            </w:r>
          </w:p>
        </w:tc>
        <w:tc>
          <w:tcPr>
            <w:tcW w:w="2127" w:type="dxa"/>
            <w:tcBorders>
              <w:top w:val="single" w:sz="6" w:space="0" w:color="auto"/>
              <w:left w:val="single" w:sz="6" w:space="0" w:color="auto"/>
              <w:bottom w:val="single" w:sz="6" w:space="0" w:color="auto"/>
              <w:right w:val="single" w:sz="12" w:space="0" w:color="auto"/>
            </w:tcBorders>
            <w:vAlign w:val="center"/>
          </w:tcPr>
          <w:p w14:paraId="29D4064B"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p>
        </w:tc>
      </w:tr>
      <w:tr w:rsidR="00A931EA" w:rsidRPr="00EE3251" w14:paraId="1DC0535E"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5BEE1F08" w14:textId="77777777" w:rsidR="00A931EA" w:rsidRPr="00EE3251" w:rsidRDefault="00A931EA" w:rsidP="004F3EFB">
            <w:pPr>
              <w:pStyle w:val="af2"/>
              <w:spacing w:line="240" w:lineRule="auto"/>
              <w:rPr>
                <w:rFonts w:ascii="Times New Roman"/>
                <w:sz w:val="24"/>
              </w:rPr>
            </w:pPr>
            <w:r w:rsidRPr="00EE3251">
              <w:rPr>
                <w:rFonts w:ascii="Times New Roman"/>
                <w:sz w:val="24"/>
              </w:rPr>
              <w:t>非營業收入總額</w:t>
            </w:r>
          </w:p>
        </w:tc>
        <w:tc>
          <w:tcPr>
            <w:tcW w:w="2200" w:type="dxa"/>
            <w:tcBorders>
              <w:top w:val="single" w:sz="6" w:space="0" w:color="auto"/>
              <w:left w:val="single" w:sz="6" w:space="0" w:color="auto"/>
              <w:bottom w:val="single" w:sz="6" w:space="0" w:color="auto"/>
              <w:right w:val="single" w:sz="6" w:space="0" w:color="auto"/>
            </w:tcBorders>
            <w:vAlign w:val="center"/>
          </w:tcPr>
          <w:p w14:paraId="5929560A"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rPr>
            </w:pPr>
            <w:r w:rsidRPr="00EE3251">
              <w:rPr>
                <w:rFonts w:ascii="Times New Roman" w:eastAsia="標楷體"/>
                <w:color w:val="000000" w:themeColor="text1"/>
                <w:sz w:val="24"/>
              </w:rPr>
              <w:t>259</w:t>
            </w:r>
          </w:p>
        </w:tc>
        <w:tc>
          <w:tcPr>
            <w:tcW w:w="2268" w:type="dxa"/>
            <w:tcBorders>
              <w:top w:val="single" w:sz="6" w:space="0" w:color="auto"/>
              <w:left w:val="single" w:sz="6" w:space="0" w:color="auto"/>
              <w:bottom w:val="single" w:sz="6" w:space="0" w:color="auto"/>
              <w:right w:val="single" w:sz="6" w:space="0" w:color="auto"/>
            </w:tcBorders>
            <w:vAlign w:val="center"/>
          </w:tcPr>
          <w:p w14:paraId="21D69933"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rPr>
            </w:pPr>
            <w:r w:rsidRPr="00EE3251">
              <w:rPr>
                <w:rFonts w:ascii="Times New Roman" w:eastAsia="標楷體"/>
                <w:color w:val="000000" w:themeColor="text1"/>
                <w:sz w:val="24"/>
              </w:rPr>
              <w:t>172</w:t>
            </w:r>
          </w:p>
        </w:tc>
        <w:tc>
          <w:tcPr>
            <w:tcW w:w="2127" w:type="dxa"/>
            <w:tcBorders>
              <w:top w:val="single" w:sz="6" w:space="0" w:color="auto"/>
              <w:left w:val="single" w:sz="6" w:space="0" w:color="auto"/>
              <w:bottom w:val="single" w:sz="6" w:space="0" w:color="auto"/>
              <w:right w:val="single" w:sz="12" w:space="0" w:color="auto"/>
            </w:tcBorders>
            <w:vAlign w:val="center"/>
          </w:tcPr>
          <w:p w14:paraId="40BFEBA8"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p>
        </w:tc>
      </w:tr>
      <w:tr w:rsidR="00A931EA" w:rsidRPr="00EE3251" w14:paraId="35317A90"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764AEDA0" w14:textId="77777777" w:rsidR="00A931EA" w:rsidRPr="00EE3251" w:rsidRDefault="00A931EA" w:rsidP="004F3EFB">
            <w:pPr>
              <w:pStyle w:val="af2"/>
              <w:spacing w:line="240" w:lineRule="auto"/>
              <w:rPr>
                <w:rFonts w:ascii="Times New Roman"/>
                <w:sz w:val="24"/>
              </w:rPr>
            </w:pPr>
            <w:r w:rsidRPr="00EE3251">
              <w:rPr>
                <w:rFonts w:ascii="Times New Roman"/>
                <w:sz w:val="24"/>
              </w:rPr>
              <w:t>非營業損失及費用總額</w:t>
            </w:r>
          </w:p>
        </w:tc>
        <w:tc>
          <w:tcPr>
            <w:tcW w:w="2200" w:type="dxa"/>
            <w:tcBorders>
              <w:top w:val="single" w:sz="6" w:space="0" w:color="auto"/>
              <w:left w:val="single" w:sz="6" w:space="0" w:color="auto"/>
              <w:bottom w:val="single" w:sz="6" w:space="0" w:color="auto"/>
              <w:right w:val="single" w:sz="6" w:space="0" w:color="auto"/>
            </w:tcBorders>
            <w:vAlign w:val="center"/>
          </w:tcPr>
          <w:p w14:paraId="338B00F9"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rPr>
            </w:pPr>
            <w:r w:rsidRPr="00EE3251">
              <w:rPr>
                <w:rFonts w:ascii="Times New Roman" w:eastAsia="標楷體"/>
                <w:color w:val="000000" w:themeColor="text1"/>
                <w:sz w:val="24"/>
              </w:rPr>
              <w:t>(84)</w:t>
            </w:r>
          </w:p>
        </w:tc>
        <w:tc>
          <w:tcPr>
            <w:tcW w:w="2268" w:type="dxa"/>
            <w:tcBorders>
              <w:top w:val="single" w:sz="6" w:space="0" w:color="auto"/>
              <w:left w:val="single" w:sz="6" w:space="0" w:color="auto"/>
              <w:bottom w:val="single" w:sz="6" w:space="0" w:color="auto"/>
              <w:right w:val="single" w:sz="6" w:space="0" w:color="auto"/>
            </w:tcBorders>
            <w:vAlign w:val="center"/>
          </w:tcPr>
          <w:p w14:paraId="76B10EDF"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rPr>
            </w:pPr>
          </w:p>
        </w:tc>
        <w:tc>
          <w:tcPr>
            <w:tcW w:w="2127" w:type="dxa"/>
            <w:tcBorders>
              <w:top w:val="single" w:sz="6" w:space="0" w:color="auto"/>
              <w:left w:val="single" w:sz="6" w:space="0" w:color="auto"/>
              <w:bottom w:val="single" w:sz="6" w:space="0" w:color="auto"/>
              <w:right w:val="single" w:sz="12" w:space="0" w:color="auto"/>
            </w:tcBorders>
            <w:vAlign w:val="center"/>
          </w:tcPr>
          <w:p w14:paraId="0194669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p>
        </w:tc>
      </w:tr>
      <w:tr w:rsidR="00A931EA" w:rsidRPr="00EE3251" w14:paraId="35822BDB"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4637C4E0" w14:textId="77777777" w:rsidR="00A931EA" w:rsidRPr="00EE3251" w:rsidRDefault="00A931EA" w:rsidP="004F3EFB">
            <w:pPr>
              <w:pStyle w:val="af2"/>
              <w:spacing w:line="240" w:lineRule="auto"/>
              <w:rPr>
                <w:rFonts w:ascii="Times New Roman"/>
                <w:sz w:val="24"/>
              </w:rPr>
            </w:pPr>
            <w:r w:rsidRPr="00EE3251">
              <w:rPr>
                <w:rFonts w:ascii="Times New Roman"/>
                <w:sz w:val="24"/>
              </w:rPr>
              <w:t>全年所得額</w:t>
            </w:r>
          </w:p>
        </w:tc>
        <w:tc>
          <w:tcPr>
            <w:tcW w:w="2200" w:type="dxa"/>
            <w:tcBorders>
              <w:top w:val="single" w:sz="6" w:space="0" w:color="auto"/>
              <w:left w:val="single" w:sz="6" w:space="0" w:color="auto"/>
              <w:bottom w:val="single" w:sz="6" w:space="0" w:color="auto"/>
              <w:right w:val="single" w:sz="6" w:space="0" w:color="auto"/>
            </w:tcBorders>
            <w:vAlign w:val="center"/>
          </w:tcPr>
          <w:p w14:paraId="64888D3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rPr>
            </w:pPr>
            <w:r w:rsidRPr="00EE3251">
              <w:rPr>
                <w:rFonts w:ascii="Times New Roman" w:eastAsia="標楷體"/>
                <w:color w:val="000000" w:themeColor="text1"/>
                <w:sz w:val="24"/>
              </w:rPr>
              <w:t>(13,644)</w:t>
            </w:r>
          </w:p>
        </w:tc>
        <w:tc>
          <w:tcPr>
            <w:tcW w:w="2268" w:type="dxa"/>
            <w:tcBorders>
              <w:top w:val="single" w:sz="6" w:space="0" w:color="auto"/>
              <w:left w:val="single" w:sz="6" w:space="0" w:color="auto"/>
              <w:bottom w:val="single" w:sz="6" w:space="0" w:color="auto"/>
              <w:right w:val="single" w:sz="6" w:space="0" w:color="auto"/>
            </w:tcBorders>
            <w:vAlign w:val="center"/>
          </w:tcPr>
          <w:p w14:paraId="659D81CA"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rPr>
            </w:pPr>
            <w:r w:rsidRPr="00EE3251">
              <w:rPr>
                <w:rFonts w:ascii="Times New Roman" w:eastAsia="標楷體"/>
                <w:color w:val="000000" w:themeColor="text1"/>
                <w:sz w:val="24"/>
              </w:rPr>
              <w:t>(9,208)</w:t>
            </w:r>
          </w:p>
        </w:tc>
        <w:tc>
          <w:tcPr>
            <w:tcW w:w="2127" w:type="dxa"/>
            <w:tcBorders>
              <w:top w:val="single" w:sz="6" w:space="0" w:color="auto"/>
              <w:left w:val="single" w:sz="6" w:space="0" w:color="auto"/>
              <w:bottom w:val="single" w:sz="6" w:space="0" w:color="auto"/>
              <w:right w:val="single" w:sz="12" w:space="0" w:color="auto"/>
            </w:tcBorders>
            <w:vAlign w:val="center"/>
          </w:tcPr>
          <w:p w14:paraId="66891F49"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p>
        </w:tc>
      </w:tr>
      <w:tr w:rsidR="00A931EA" w:rsidRPr="00EE3251" w14:paraId="73B121F7"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5DD93F75" w14:textId="77777777" w:rsidR="00A931EA" w:rsidRPr="00EE3251" w:rsidRDefault="00A931EA" w:rsidP="004F3EFB">
            <w:pPr>
              <w:pStyle w:val="af2"/>
              <w:spacing w:line="240" w:lineRule="auto"/>
              <w:rPr>
                <w:rFonts w:ascii="Times New Roman"/>
                <w:sz w:val="24"/>
              </w:rPr>
            </w:pPr>
            <w:r w:rsidRPr="00EE3251">
              <w:rPr>
                <w:rFonts w:ascii="Times New Roman"/>
                <w:sz w:val="24"/>
              </w:rPr>
              <w:t>課稅所得額</w:t>
            </w:r>
          </w:p>
        </w:tc>
        <w:tc>
          <w:tcPr>
            <w:tcW w:w="2200" w:type="dxa"/>
            <w:tcBorders>
              <w:top w:val="single" w:sz="6" w:space="0" w:color="auto"/>
              <w:left w:val="single" w:sz="6" w:space="0" w:color="auto"/>
              <w:bottom w:val="single" w:sz="6" w:space="0" w:color="auto"/>
              <w:right w:val="single" w:sz="6" w:space="0" w:color="auto"/>
            </w:tcBorders>
            <w:vAlign w:val="center"/>
          </w:tcPr>
          <w:p w14:paraId="72644F9B"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rPr>
            </w:pPr>
            <w:r w:rsidRPr="00EE3251">
              <w:rPr>
                <w:rFonts w:ascii="Times New Roman" w:eastAsia="標楷體"/>
                <w:color w:val="000000" w:themeColor="text1"/>
                <w:sz w:val="24"/>
              </w:rPr>
              <w:t>(13,644)</w:t>
            </w:r>
          </w:p>
        </w:tc>
        <w:tc>
          <w:tcPr>
            <w:tcW w:w="2268" w:type="dxa"/>
            <w:tcBorders>
              <w:top w:val="single" w:sz="6" w:space="0" w:color="auto"/>
              <w:left w:val="single" w:sz="6" w:space="0" w:color="auto"/>
              <w:bottom w:val="single" w:sz="6" w:space="0" w:color="auto"/>
              <w:right w:val="single" w:sz="6" w:space="0" w:color="auto"/>
            </w:tcBorders>
            <w:vAlign w:val="center"/>
          </w:tcPr>
          <w:p w14:paraId="0D4EE0ED"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rPr>
            </w:pPr>
            <w:r w:rsidRPr="00EE3251">
              <w:rPr>
                <w:rFonts w:ascii="Times New Roman" w:eastAsia="標楷體"/>
                <w:color w:val="000000" w:themeColor="text1"/>
                <w:sz w:val="24"/>
              </w:rPr>
              <w:t>(9,208)</w:t>
            </w:r>
          </w:p>
        </w:tc>
        <w:tc>
          <w:tcPr>
            <w:tcW w:w="2127" w:type="dxa"/>
            <w:tcBorders>
              <w:top w:val="single" w:sz="6" w:space="0" w:color="auto"/>
              <w:left w:val="single" w:sz="6" w:space="0" w:color="auto"/>
              <w:bottom w:val="single" w:sz="6" w:space="0" w:color="auto"/>
              <w:right w:val="single" w:sz="12" w:space="0" w:color="auto"/>
            </w:tcBorders>
            <w:vAlign w:val="center"/>
          </w:tcPr>
          <w:p w14:paraId="2617A21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p>
        </w:tc>
      </w:tr>
      <w:tr w:rsidR="00A931EA" w:rsidRPr="00EE3251" w14:paraId="33931552" w14:textId="77777777" w:rsidTr="004F3EFB">
        <w:trPr>
          <w:cantSplit/>
          <w:jc w:val="right"/>
        </w:trPr>
        <w:tc>
          <w:tcPr>
            <w:tcW w:w="2646" w:type="dxa"/>
            <w:tcBorders>
              <w:top w:val="single" w:sz="6" w:space="0" w:color="auto"/>
              <w:left w:val="single" w:sz="12" w:space="0" w:color="auto"/>
              <w:bottom w:val="single" w:sz="12" w:space="0" w:color="auto"/>
              <w:right w:val="single" w:sz="6" w:space="0" w:color="auto"/>
            </w:tcBorders>
            <w:vAlign w:val="center"/>
          </w:tcPr>
          <w:p w14:paraId="6D70FEFB" w14:textId="77777777" w:rsidR="00A931EA" w:rsidRPr="00EE3251" w:rsidRDefault="00A931EA" w:rsidP="004F3EFB">
            <w:pPr>
              <w:pStyle w:val="af2"/>
              <w:spacing w:line="240" w:lineRule="auto"/>
              <w:rPr>
                <w:rFonts w:ascii="Times New Roman"/>
                <w:sz w:val="24"/>
              </w:rPr>
            </w:pPr>
            <w:r w:rsidRPr="00EE3251">
              <w:rPr>
                <w:rFonts w:ascii="Times New Roman"/>
                <w:sz w:val="24"/>
              </w:rPr>
              <w:t>每股盈餘</w:t>
            </w:r>
            <w:r w:rsidRPr="00EE3251">
              <w:rPr>
                <w:rFonts w:ascii="Times New Roman"/>
                <w:sz w:val="24"/>
              </w:rPr>
              <w:t>(</w:t>
            </w:r>
            <w:r w:rsidRPr="00EE3251">
              <w:rPr>
                <w:rFonts w:ascii="Times New Roman"/>
                <w:sz w:val="24"/>
              </w:rPr>
              <w:t>元</w:t>
            </w:r>
            <w:r w:rsidRPr="00EE3251">
              <w:rPr>
                <w:rFonts w:ascii="Times New Roman"/>
                <w:sz w:val="24"/>
              </w:rPr>
              <w:t>)</w:t>
            </w:r>
          </w:p>
        </w:tc>
        <w:tc>
          <w:tcPr>
            <w:tcW w:w="2200" w:type="dxa"/>
            <w:tcBorders>
              <w:top w:val="single" w:sz="6" w:space="0" w:color="auto"/>
              <w:left w:val="single" w:sz="6" w:space="0" w:color="auto"/>
              <w:bottom w:val="single" w:sz="12" w:space="0" w:color="auto"/>
              <w:right w:val="single" w:sz="6" w:space="0" w:color="auto"/>
            </w:tcBorders>
            <w:vAlign w:val="center"/>
          </w:tcPr>
          <w:p w14:paraId="22F2E5F0"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-2.73</w:t>
            </w:r>
          </w:p>
        </w:tc>
        <w:tc>
          <w:tcPr>
            <w:tcW w:w="2268" w:type="dxa"/>
            <w:tcBorders>
              <w:top w:val="single" w:sz="6" w:space="0" w:color="auto"/>
              <w:left w:val="single" w:sz="6" w:space="0" w:color="auto"/>
              <w:bottom w:val="single" w:sz="12" w:space="0" w:color="auto"/>
              <w:right w:val="single" w:sz="6" w:space="0" w:color="auto"/>
            </w:tcBorders>
            <w:vAlign w:val="center"/>
          </w:tcPr>
          <w:p w14:paraId="5B6BDA50"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r w:rsidRPr="00EE3251">
              <w:rPr>
                <w:rFonts w:ascii="Times New Roman" w:eastAsia="標楷體"/>
                <w:sz w:val="24"/>
              </w:rPr>
              <w:t>-1.84</w:t>
            </w:r>
          </w:p>
        </w:tc>
        <w:tc>
          <w:tcPr>
            <w:tcW w:w="2127" w:type="dxa"/>
            <w:tcBorders>
              <w:top w:val="single" w:sz="6" w:space="0" w:color="auto"/>
              <w:left w:val="single" w:sz="6" w:space="0" w:color="auto"/>
              <w:bottom w:val="single" w:sz="12" w:space="0" w:color="auto"/>
              <w:right w:val="single" w:sz="12" w:space="0" w:color="auto"/>
            </w:tcBorders>
            <w:vAlign w:val="center"/>
          </w:tcPr>
          <w:p w14:paraId="53A31CC2"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rPr>
            </w:pPr>
          </w:p>
        </w:tc>
      </w:tr>
    </w:tbl>
    <w:p w14:paraId="6FA5D2A0" w14:textId="77777777" w:rsidR="005D1CF7" w:rsidRDefault="005D1CF7">
      <w:pPr>
        <w:widowControl/>
        <w:adjustRightInd/>
        <w:spacing w:line="240" w:lineRule="auto"/>
        <w:textAlignment w:val="auto"/>
      </w:pPr>
      <w:bookmarkStart w:id="59" w:name="_Ref31856040"/>
      <w:bookmarkStart w:id="60" w:name="A三、經營團隊及執行能力"/>
    </w:p>
    <w:p w14:paraId="5E175B1E" w14:textId="209C6E60" w:rsidR="0092094F" w:rsidRDefault="0092094F">
      <w:pPr>
        <w:widowControl/>
        <w:adjustRightInd/>
        <w:spacing w:line="240" w:lineRule="auto"/>
        <w:textAlignment w:val="auto"/>
      </w:pPr>
      <w:r>
        <w:br w:type="page"/>
      </w:r>
    </w:p>
    <w:p w14:paraId="2D861AFA" w14:textId="77777777" w:rsidR="005D1CF7" w:rsidRPr="00EE3251" w:rsidRDefault="005D1CF7" w:rsidP="002D5ED4">
      <w:pPr>
        <w:pStyle w:val="affc"/>
        <w:numPr>
          <w:ilvl w:val="0"/>
          <w:numId w:val="47"/>
        </w:numPr>
        <w:kinsoku w:val="0"/>
        <w:spacing w:afterLines="50" w:after="120"/>
        <w:ind w:leftChars="0"/>
        <w:jc w:val="both"/>
        <w:rPr>
          <w:rFonts w:ascii="Times New Roman"/>
          <w:b/>
          <w:sz w:val="24"/>
        </w:rPr>
      </w:pPr>
      <w:r>
        <w:rPr>
          <w:rFonts w:ascii="Times New Roman" w:hint="eastAsia"/>
          <w:b/>
          <w:sz w:val="24"/>
        </w:rPr>
        <w:lastRenderedPageBreak/>
        <w:t>博遠智能科技</w:t>
      </w:r>
      <w:r w:rsidRPr="00EE3251">
        <w:rPr>
          <w:rFonts w:ascii="Times New Roman"/>
          <w:b/>
          <w:sz w:val="24"/>
        </w:rPr>
        <w:t>股份有限公司</w:t>
      </w:r>
    </w:p>
    <w:p w14:paraId="0CC5BB9F" w14:textId="422A85DD" w:rsidR="005D1CF7" w:rsidRPr="00EE3251" w:rsidRDefault="005D1CF7" w:rsidP="005D1CF7">
      <w:pPr>
        <w:kinsoku w:val="0"/>
        <w:spacing w:afterLines="50" w:after="120"/>
        <w:ind w:firstLineChars="236" w:firstLine="566"/>
        <w:jc w:val="both"/>
        <w:rPr>
          <w:color w:val="FF0000"/>
        </w:rPr>
      </w:pPr>
      <w:r>
        <w:rPr>
          <w:rFonts w:hint="eastAsia"/>
        </w:rPr>
        <w:t>博遠智能科技</w:t>
      </w:r>
      <w:r w:rsidRPr="00EE3251">
        <w:t>股份有限公司為</w:t>
      </w:r>
      <w:r>
        <w:rPr>
          <w:rFonts w:hint="eastAsia"/>
        </w:rPr>
        <w:t>成立於</w:t>
      </w:r>
      <w:r w:rsidRPr="00EE3251">
        <w:t>民國</w:t>
      </w:r>
      <w:r w:rsidRPr="00EE3251">
        <w:t>10</w:t>
      </w:r>
      <w:r>
        <w:t>4</w:t>
      </w:r>
      <w:r w:rsidRPr="00EE3251">
        <w:t>年</w:t>
      </w:r>
      <w:r>
        <w:t>9</w:t>
      </w:r>
      <w:r w:rsidRPr="00EE3251">
        <w:t>月</w:t>
      </w:r>
      <w:r>
        <w:rPr>
          <w:rFonts w:ascii="新細明體" w:eastAsia="新細明體" w:hAnsi="新細明體" w:hint="eastAsia"/>
        </w:rPr>
        <w:t>，</w:t>
      </w:r>
      <w:r>
        <w:rPr>
          <w:rFonts w:hint="eastAsia"/>
        </w:rPr>
        <w:t>營業額穩定成長中，</w:t>
      </w:r>
      <w:r w:rsidRPr="00EE3251">
        <w:t>詳細的財務狀況如</w:t>
      </w:r>
      <w:r>
        <w:fldChar w:fldCharType="begin"/>
      </w:r>
      <w:r>
        <w:instrText xml:space="preserve"> REF _Ref38879613 \h </w:instrText>
      </w:r>
      <w:r>
        <w:fldChar w:fldCharType="separate"/>
      </w:r>
      <w:r w:rsidR="0082588F">
        <w:rPr>
          <w:rFonts w:hint="eastAsia"/>
        </w:rPr>
        <w:t>表</w:t>
      </w:r>
      <w:r w:rsidR="0082588F">
        <w:rPr>
          <w:rFonts w:hint="eastAsia"/>
        </w:rPr>
        <w:t>1.</w:t>
      </w:r>
      <w:r w:rsidR="0082588F">
        <w:rPr>
          <w:noProof/>
        </w:rPr>
        <w:t>15</w:t>
      </w:r>
      <w:r>
        <w:fldChar w:fldCharType="end"/>
      </w:r>
      <w:r>
        <w:rPr>
          <w:rFonts w:hint="eastAsia"/>
        </w:rPr>
        <w:t>簡明</w:t>
      </w:r>
      <w:r w:rsidRPr="00EE3251">
        <w:t>資產負債表及</w:t>
      </w:r>
      <w:r>
        <w:fldChar w:fldCharType="begin"/>
      </w:r>
      <w:r>
        <w:instrText xml:space="preserve"> REF _Ref38879619 \h </w:instrText>
      </w:r>
      <w:r>
        <w:fldChar w:fldCharType="separate"/>
      </w:r>
      <w:r w:rsidR="0082588F">
        <w:rPr>
          <w:rFonts w:hint="eastAsia"/>
        </w:rPr>
        <w:t>表</w:t>
      </w:r>
      <w:r w:rsidR="0082588F">
        <w:rPr>
          <w:rFonts w:hint="eastAsia"/>
        </w:rPr>
        <w:t>1.</w:t>
      </w:r>
      <w:r w:rsidR="0082588F">
        <w:rPr>
          <w:noProof/>
        </w:rPr>
        <w:t>16</w:t>
      </w:r>
      <w:r>
        <w:fldChar w:fldCharType="end"/>
      </w:r>
      <w:r>
        <w:rPr>
          <w:rFonts w:hint="eastAsia"/>
        </w:rPr>
        <w:t>簡明損益表</w:t>
      </w:r>
      <w:r w:rsidRPr="00EE3251">
        <w:t>。</w:t>
      </w:r>
    </w:p>
    <w:p w14:paraId="18BB6B3A" w14:textId="77777777" w:rsidR="005D1CF7" w:rsidRPr="00EE3251" w:rsidRDefault="005D1CF7" w:rsidP="005D1CF7">
      <w:pPr>
        <w:rPr>
          <w:rFonts w:ascii="Times New Roman"/>
        </w:rPr>
      </w:pPr>
    </w:p>
    <w:p w14:paraId="690D46D7" w14:textId="51955D62" w:rsidR="005D1CF7" w:rsidRPr="00EE3251" w:rsidRDefault="005D1CF7" w:rsidP="005D1CF7">
      <w:pPr>
        <w:pStyle w:val="aff2"/>
        <w:rPr>
          <w:rFonts w:ascii="Times New Roman" w:eastAsia="標楷體"/>
        </w:rPr>
      </w:pPr>
      <w:bookmarkStart w:id="61" w:name="_Ref38879613"/>
      <w:bookmarkStart w:id="62" w:name="_Toc38882187"/>
      <w:r>
        <w:rPr>
          <w:rFonts w:hint="eastAsia"/>
        </w:rPr>
        <w:t>表</w:t>
      </w:r>
      <w:r>
        <w:rPr>
          <w:rFonts w:hint="eastAsia"/>
        </w:rPr>
        <w:t>1.</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82588F">
        <w:rPr>
          <w:noProof/>
        </w:rPr>
        <w:t>15</w:t>
      </w:r>
      <w:r>
        <w:fldChar w:fldCharType="end"/>
      </w:r>
      <w:bookmarkEnd w:id="61"/>
      <w:r>
        <w:rPr>
          <w:rFonts w:ascii="Times New Roman" w:eastAsia="標楷體" w:hint="eastAsia"/>
        </w:rPr>
        <w:t>博遠智能</w:t>
      </w:r>
      <w:r w:rsidRPr="00EE3251">
        <w:rPr>
          <w:rFonts w:ascii="Times New Roman" w:eastAsia="標楷體"/>
        </w:rPr>
        <w:t>簡明資產負債表</w:t>
      </w:r>
      <w:bookmarkEnd w:id="62"/>
    </w:p>
    <w:p w14:paraId="3D639DD7" w14:textId="77777777" w:rsidR="005D1CF7" w:rsidRPr="00EE3251" w:rsidRDefault="005D1CF7" w:rsidP="005D481B">
      <w:pPr>
        <w:jc w:val="right"/>
        <w:rPr>
          <w:rFonts w:ascii="Times New Roman"/>
        </w:rPr>
      </w:pPr>
      <w:r w:rsidRPr="00EE3251">
        <w:rPr>
          <w:rFonts w:ascii="Times New Roman"/>
        </w:rPr>
        <w:t>單位：千元</w:t>
      </w:r>
    </w:p>
    <w:tbl>
      <w:tblPr>
        <w:tblW w:w="0" w:type="auto"/>
        <w:jc w:val="right"/>
        <w:tblLayout w:type="fixed"/>
        <w:tblCellMar>
          <w:left w:w="28" w:type="dxa"/>
          <w:right w:w="28" w:type="dxa"/>
        </w:tblCellMar>
        <w:tblLook w:val="0000" w:firstRow="0" w:lastRow="0" w:firstColumn="0" w:lastColumn="0" w:noHBand="0" w:noVBand="0"/>
      </w:tblPr>
      <w:tblGrid>
        <w:gridCol w:w="2603"/>
        <w:gridCol w:w="2400"/>
        <w:gridCol w:w="2250"/>
        <w:gridCol w:w="2052"/>
      </w:tblGrid>
      <w:tr w:rsidR="005D1CF7" w:rsidRPr="00EE3251" w14:paraId="42F9CD7F" w14:textId="77777777" w:rsidTr="0034759C">
        <w:trPr>
          <w:cantSplit/>
          <w:jc w:val="right"/>
        </w:trPr>
        <w:tc>
          <w:tcPr>
            <w:tcW w:w="2603" w:type="dxa"/>
            <w:vMerge w:val="restart"/>
            <w:tcBorders>
              <w:top w:val="single" w:sz="12" w:space="0" w:color="auto"/>
              <w:left w:val="single" w:sz="12" w:space="0" w:color="auto"/>
              <w:bottom w:val="single" w:sz="6" w:space="0" w:color="auto"/>
              <w:right w:val="single" w:sz="6" w:space="0" w:color="auto"/>
              <w:tl2br w:val="single" w:sz="6" w:space="0" w:color="auto"/>
            </w:tcBorders>
          </w:tcPr>
          <w:p w14:paraId="31AB24FC" w14:textId="77777777" w:rsidR="005D1CF7" w:rsidRPr="00EE3251" w:rsidRDefault="005D1CF7" w:rsidP="0034759C">
            <w:pPr>
              <w:pStyle w:val="B4"/>
              <w:widowControl/>
              <w:autoSpaceDE w:val="0"/>
              <w:autoSpaceDN w:val="0"/>
              <w:spacing w:line="240" w:lineRule="auto"/>
              <w:ind w:hanging="1418"/>
              <w:jc w:val="right"/>
              <w:textAlignment w:val="bottom"/>
              <w:rPr>
                <w:rFonts w:ascii="Times New Roman" w:eastAsia="標楷體"/>
                <w:sz w:val="24"/>
              </w:rPr>
            </w:pPr>
            <w:r w:rsidRPr="00EE3251">
              <w:rPr>
                <w:rFonts w:ascii="Times New Roman" w:eastAsia="標楷體"/>
                <w:sz w:val="24"/>
              </w:rPr>
              <w:t>年度</w:t>
            </w:r>
          </w:p>
          <w:p w14:paraId="0DB6B642" w14:textId="77777777" w:rsidR="005D1CF7" w:rsidRPr="00EE3251" w:rsidRDefault="005D1CF7" w:rsidP="0034759C">
            <w:pPr>
              <w:pStyle w:val="B4"/>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項目</w:t>
            </w:r>
          </w:p>
        </w:tc>
        <w:tc>
          <w:tcPr>
            <w:tcW w:w="6702" w:type="dxa"/>
            <w:gridSpan w:val="3"/>
            <w:tcBorders>
              <w:top w:val="single" w:sz="12" w:space="0" w:color="auto"/>
              <w:left w:val="single" w:sz="6" w:space="0" w:color="auto"/>
              <w:bottom w:val="single" w:sz="6" w:space="0" w:color="auto"/>
              <w:right w:val="single" w:sz="12" w:space="0" w:color="auto"/>
            </w:tcBorders>
          </w:tcPr>
          <w:p w14:paraId="357ACC3B" w14:textId="77777777" w:rsidR="005D1CF7" w:rsidRPr="00EE3251" w:rsidRDefault="005D1CF7" w:rsidP="0034759C">
            <w:pPr>
              <w:pStyle w:val="B4"/>
              <w:widowControl/>
              <w:autoSpaceDE w:val="0"/>
              <w:autoSpaceDN w:val="0"/>
              <w:spacing w:line="240" w:lineRule="auto"/>
              <w:ind w:hanging="1418"/>
              <w:jc w:val="center"/>
              <w:textAlignment w:val="bottom"/>
              <w:rPr>
                <w:rFonts w:ascii="Times New Roman" w:eastAsia="標楷體"/>
                <w:sz w:val="24"/>
              </w:rPr>
            </w:pPr>
            <w:r w:rsidRPr="00EE3251">
              <w:rPr>
                <w:rFonts w:ascii="Times New Roman" w:eastAsia="標楷體"/>
                <w:sz w:val="24"/>
              </w:rPr>
              <w:t>最近</w:t>
            </w:r>
            <w:r w:rsidRPr="00EE3251">
              <w:rPr>
                <w:rFonts w:ascii="Times New Roman" w:eastAsia="標楷體"/>
                <w:sz w:val="24"/>
              </w:rPr>
              <w:t>3</w:t>
            </w:r>
            <w:r w:rsidRPr="00EE3251">
              <w:rPr>
                <w:rFonts w:ascii="Times New Roman" w:eastAsia="標楷體"/>
                <w:sz w:val="24"/>
              </w:rPr>
              <w:t>年度財務資料</w:t>
            </w:r>
          </w:p>
        </w:tc>
      </w:tr>
      <w:tr w:rsidR="005D1CF7" w:rsidRPr="00EE3251" w14:paraId="76252F87" w14:textId="77777777" w:rsidTr="0034759C">
        <w:trPr>
          <w:cantSplit/>
          <w:jc w:val="right"/>
        </w:trPr>
        <w:tc>
          <w:tcPr>
            <w:tcW w:w="2603" w:type="dxa"/>
            <w:vMerge/>
            <w:tcBorders>
              <w:left w:val="single" w:sz="12" w:space="0" w:color="auto"/>
              <w:bottom w:val="single" w:sz="6" w:space="0" w:color="auto"/>
              <w:right w:val="single" w:sz="6" w:space="0" w:color="auto"/>
              <w:tl2br w:val="single" w:sz="6" w:space="0" w:color="auto"/>
            </w:tcBorders>
          </w:tcPr>
          <w:p w14:paraId="044D67B8"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rPr>
            </w:pPr>
          </w:p>
        </w:tc>
        <w:tc>
          <w:tcPr>
            <w:tcW w:w="2400" w:type="dxa"/>
            <w:tcBorders>
              <w:top w:val="single" w:sz="6" w:space="0" w:color="auto"/>
              <w:left w:val="single" w:sz="6" w:space="0" w:color="auto"/>
              <w:bottom w:val="single" w:sz="6" w:space="0" w:color="auto"/>
              <w:right w:val="single" w:sz="6" w:space="0" w:color="auto"/>
            </w:tcBorders>
            <w:vAlign w:val="center"/>
          </w:tcPr>
          <w:p w14:paraId="2890A482" w14:textId="77777777" w:rsidR="005D1CF7" w:rsidRPr="00EE3251" w:rsidRDefault="005D1CF7" w:rsidP="0034759C">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108</w:t>
            </w:r>
            <w:r w:rsidRPr="00EE3251">
              <w:rPr>
                <w:rFonts w:ascii="Times New Roman" w:eastAsia="標楷體"/>
                <w:sz w:val="24"/>
              </w:rPr>
              <w:t>年</w:t>
            </w:r>
          </w:p>
        </w:tc>
        <w:tc>
          <w:tcPr>
            <w:tcW w:w="2250" w:type="dxa"/>
            <w:tcBorders>
              <w:top w:val="single" w:sz="6" w:space="0" w:color="auto"/>
              <w:left w:val="single" w:sz="6" w:space="0" w:color="auto"/>
              <w:bottom w:val="single" w:sz="6" w:space="0" w:color="auto"/>
              <w:right w:val="single" w:sz="6" w:space="0" w:color="auto"/>
            </w:tcBorders>
            <w:vAlign w:val="center"/>
          </w:tcPr>
          <w:p w14:paraId="5003DE93" w14:textId="77777777" w:rsidR="005D1CF7" w:rsidRPr="00EE3251" w:rsidRDefault="005D1CF7" w:rsidP="0034759C">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107</w:t>
            </w:r>
            <w:r w:rsidRPr="00EE3251">
              <w:rPr>
                <w:rFonts w:ascii="Times New Roman" w:eastAsia="標楷體"/>
                <w:sz w:val="24"/>
              </w:rPr>
              <w:t>年</w:t>
            </w:r>
          </w:p>
        </w:tc>
        <w:tc>
          <w:tcPr>
            <w:tcW w:w="2052" w:type="dxa"/>
            <w:tcBorders>
              <w:top w:val="single" w:sz="6" w:space="0" w:color="auto"/>
              <w:left w:val="single" w:sz="6" w:space="0" w:color="auto"/>
              <w:bottom w:val="single" w:sz="6" w:space="0" w:color="auto"/>
              <w:right w:val="single" w:sz="12" w:space="0" w:color="auto"/>
            </w:tcBorders>
            <w:vAlign w:val="center"/>
          </w:tcPr>
          <w:p w14:paraId="3F7E94F4" w14:textId="77777777" w:rsidR="005D1CF7" w:rsidRPr="00EE3251" w:rsidRDefault="005D1CF7" w:rsidP="0034759C">
            <w:pPr>
              <w:pStyle w:val="B3"/>
              <w:widowControl/>
              <w:autoSpaceDE w:val="0"/>
              <w:autoSpaceDN w:val="0"/>
              <w:spacing w:before="0" w:after="0" w:line="240" w:lineRule="auto"/>
              <w:ind w:hanging="2836"/>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106</w:t>
            </w:r>
            <w:r w:rsidRPr="00EE3251">
              <w:rPr>
                <w:rFonts w:ascii="Times New Roman" w:eastAsia="標楷體"/>
                <w:sz w:val="24"/>
              </w:rPr>
              <w:t>年</w:t>
            </w:r>
          </w:p>
        </w:tc>
      </w:tr>
      <w:tr w:rsidR="005D1CF7" w:rsidRPr="00EE3251" w14:paraId="541BF9A4"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0B9D348C" w14:textId="77777777" w:rsidR="005D1CF7" w:rsidRPr="00EE3251" w:rsidRDefault="005D1CF7" w:rsidP="0034759C">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流動資產</w:t>
            </w:r>
          </w:p>
        </w:tc>
        <w:tc>
          <w:tcPr>
            <w:tcW w:w="2400" w:type="dxa"/>
            <w:tcBorders>
              <w:top w:val="single" w:sz="6" w:space="0" w:color="auto"/>
              <w:left w:val="single" w:sz="6" w:space="0" w:color="auto"/>
              <w:bottom w:val="single" w:sz="6" w:space="0" w:color="auto"/>
              <w:right w:val="single" w:sz="6" w:space="0" w:color="auto"/>
            </w:tcBorders>
            <w:vAlign w:val="center"/>
          </w:tcPr>
          <w:p w14:paraId="28F5A4EB"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9,176</w:t>
            </w:r>
          </w:p>
        </w:tc>
        <w:tc>
          <w:tcPr>
            <w:tcW w:w="2250" w:type="dxa"/>
            <w:tcBorders>
              <w:top w:val="single" w:sz="6" w:space="0" w:color="auto"/>
              <w:left w:val="single" w:sz="6" w:space="0" w:color="auto"/>
              <w:bottom w:val="single" w:sz="6" w:space="0" w:color="auto"/>
              <w:right w:val="single" w:sz="6" w:space="0" w:color="auto"/>
            </w:tcBorders>
            <w:vAlign w:val="center"/>
          </w:tcPr>
          <w:p w14:paraId="72C49ED7"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2</w:t>
            </w:r>
            <w:r>
              <w:rPr>
                <w:rFonts w:ascii="Times New Roman" w:eastAsia="標楷體"/>
                <w:sz w:val="24"/>
              </w:rPr>
              <w:t>8,136</w:t>
            </w:r>
          </w:p>
        </w:tc>
        <w:tc>
          <w:tcPr>
            <w:tcW w:w="2052" w:type="dxa"/>
            <w:tcBorders>
              <w:top w:val="single" w:sz="6" w:space="0" w:color="auto"/>
              <w:left w:val="single" w:sz="6" w:space="0" w:color="auto"/>
              <w:bottom w:val="single" w:sz="6" w:space="0" w:color="auto"/>
              <w:right w:val="single" w:sz="12" w:space="0" w:color="auto"/>
            </w:tcBorders>
            <w:vAlign w:val="center"/>
          </w:tcPr>
          <w:p w14:paraId="7C0E8547"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2</w:t>
            </w:r>
            <w:r>
              <w:rPr>
                <w:rFonts w:ascii="Times New Roman" w:eastAsia="標楷體"/>
                <w:sz w:val="24"/>
              </w:rPr>
              <w:t>0,421</w:t>
            </w:r>
          </w:p>
        </w:tc>
      </w:tr>
      <w:tr w:rsidR="005D1CF7" w:rsidRPr="00EE3251" w14:paraId="16E2F498"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5044E45D" w14:textId="77777777" w:rsidR="005D1CF7" w:rsidRPr="00EE3251" w:rsidRDefault="005D1CF7" w:rsidP="0034759C">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基金及投資</w:t>
            </w:r>
          </w:p>
        </w:tc>
        <w:tc>
          <w:tcPr>
            <w:tcW w:w="2400" w:type="dxa"/>
            <w:tcBorders>
              <w:top w:val="single" w:sz="6" w:space="0" w:color="auto"/>
              <w:left w:val="single" w:sz="6" w:space="0" w:color="auto"/>
              <w:bottom w:val="single" w:sz="6" w:space="0" w:color="auto"/>
              <w:right w:val="single" w:sz="6" w:space="0" w:color="auto"/>
            </w:tcBorders>
            <w:vAlign w:val="center"/>
          </w:tcPr>
          <w:p w14:paraId="7DF9B12D"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sz w:val="24"/>
              </w:rPr>
              <w:t>120</w:t>
            </w:r>
          </w:p>
        </w:tc>
        <w:tc>
          <w:tcPr>
            <w:tcW w:w="2250" w:type="dxa"/>
            <w:tcBorders>
              <w:top w:val="single" w:sz="6" w:space="0" w:color="auto"/>
              <w:left w:val="single" w:sz="6" w:space="0" w:color="auto"/>
              <w:bottom w:val="single" w:sz="6" w:space="0" w:color="auto"/>
              <w:right w:val="single" w:sz="6" w:space="0" w:color="auto"/>
            </w:tcBorders>
            <w:vAlign w:val="center"/>
          </w:tcPr>
          <w:p w14:paraId="6F0F130A"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sz w:val="24"/>
              </w:rPr>
              <w:t>720</w:t>
            </w:r>
          </w:p>
        </w:tc>
        <w:tc>
          <w:tcPr>
            <w:tcW w:w="2052" w:type="dxa"/>
            <w:tcBorders>
              <w:top w:val="single" w:sz="6" w:space="0" w:color="auto"/>
              <w:left w:val="single" w:sz="6" w:space="0" w:color="auto"/>
              <w:bottom w:val="single" w:sz="6" w:space="0" w:color="auto"/>
              <w:right w:val="single" w:sz="12" w:space="0" w:color="auto"/>
            </w:tcBorders>
            <w:vAlign w:val="center"/>
          </w:tcPr>
          <w:p w14:paraId="305A650A"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sz w:val="24"/>
              </w:rPr>
              <w:t>1,516</w:t>
            </w:r>
          </w:p>
        </w:tc>
      </w:tr>
      <w:tr w:rsidR="005D1CF7" w:rsidRPr="00EE3251" w14:paraId="0BD73259"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1BCE3B65" w14:textId="77777777" w:rsidR="005D1CF7" w:rsidRPr="00EE3251" w:rsidRDefault="005D1CF7" w:rsidP="0034759C">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固定資產</w:t>
            </w:r>
          </w:p>
        </w:tc>
        <w:tc>
          <w:tcPr>
            <w:tcW w:w="2400" w:type="dxa"/>
            <w:tcBorders>
              <w:top w:val="single" w:sz="6" w:space="0" w:color="auto"/>
              <w:left w:val="single" w:sz="6" w:space="0" w:color="auto"/>
              <w:bottom w:val="single" w:sz="6" w:space="0" w:color="auto"/>
              <w:right w:val="single" w:sz="6" w:space="0" w:color="auto"/>
            </w:tcBorders>
            <w:vAlign w:val="center"/>
          </w:tcPr>
          <w:p w14:paraId="51C952CE"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4</w:t>
            </w:r>
            <w:r>
              <w:rPr>
                <w:rFonts w:ascii="Times New Roman" w:eastAsia="標楷體"/>
                <w:sz w:val="24"/>
              </w:rPr>
              <w:t>,692</w:t>
            </w:r>
          </w:p>
        </w:tc>
        <w:tc>
          <w:tcPr>
            <w:tcW w:w="2250" w:type="dxa"/>
            <w:tcBorders>
              <w:top w:val="single" w:sz="6" w:space="0" w:color="auto"/>
              <w:left w:val="single" w:sz="6" w:space="0" w:color="auto"/>
              <w:bottom w:val="single" w:sz="6" w:space="0" w:color="auto"/>
              <w:right w:val="single" w:sz="6" w:space="0" w:color="auto"/>
            </w:tcBorders>
            <w:vAlign w:val="center"/>
          </w:tcPr>
          <w:p w14:paraId="337A7CC2"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,902</w:t>
            </w:r>
          </w:p>
        </w:tc>
        <w:tc>
          <w:tcPr>
            <w:tcW w:w="2052" w:type="dxa"/>
            <w:tcBorders>
              <w:top w:val="single" w:sz="6" w:space="0" w:color="auto"/>
              <w:left w:val="single" w:sz="6" w:space="0" w:color="auto"/>
              <w:bottom w:val="single" w:sz="6" w:space="0" w:color="auto"/>
              <w:right w:val="single" w:sz="12" w:space="0" w:color="auto"/>
            </w:tcBorders>
            <w:vAlign w:val="center"/>
          </w:tcPr>
          <w:p w14:paraId="7D10E2BC"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4</w:t>
            </w:r>
            <w:r>
              <w:rPr>
                <w:rFonts w:ascii="Times New Roman" w:eastAsia="標楷體"/>
                <w:sz w:val="24"/>
              </w:rPr>
              <w:t>,094</w:t>
            </w:r>
          </w:p>
        </w:tc>
      </w:tr>
      <w:tr w:rsidR="005D1CF7" w:rsidRPr="00EE3251" w14:paraId="503B9A69"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59B3311C"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無形資產</w:t>
            </w:r>
          </w:p>
        </w:tc>
        <w:tc>
          <w:tcPr>
            <w:tcW w:w="2400" w:type="dxa"/>
            <w:tcBorders>
              <w:top w:val="single" w:sz="6" w:space="0" w:color="auto"/>
              <w:left w:val="single" w:sz="6" w:space="0" w:color="auto"/>
              <w:bottom w:val="single" w:sz="6" w:space="0" w:color="auto"/>
              <w:right w:val="single" w:sz="6" w:space="0" w:color="auto"/>
            </w:tcBorders>
            <w:vAlign w:val="center"/>
          </w:tcPr>
          <w:p w14:paraId="4A6FE287"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5</w:t>
            </w:r>
            <w:r>
              <w:rPr>
                <w:rFonts w:ascii="Times New Roman" w:eastAsia="標楷體"/>
                <w:sz w:val="24"/>
              </w:rPr>
              <w:t>,167</w:t>
            </w:r>
          </w:p>
        </w:tc>
        <w:tc>
          <w:tcPr>
            <w:tcW w:w="2250" w:type="dxa"/>
            <w:tcBorders>
              <w:top w:val="single" w:sz="6" w:space="0" w:color="auto"/>
              <w:left w:val="single" w:sz="6" w:space="0" w:color="auto"/>
              <w:bottom w:val="single" w:sz="6" w:space="0" w:color="auto"/>
              <w:right w:val="single" w:sz="6" w:space="0" w:color="auto"/>
            </w:tcBorders>
            <w:vAlign w:val="center"/>
          </w:tcPr>
          <w:p w14:paraId="41522956"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5</w:t>
            </w:r>
            <w:r>
              <w:rPr>
                <w:rFonts w:ascii="Times New Roman" w:eastAsia="標楷體"/>
                <w:sz w:val="24"/>
              </w:rPr>
              <w:t>,338</w:t>
            </w:r>
          </w:p>
        </w:tc>
        <w:tc>
          <w:tcPr>
            <w:tcW w:w="2052" w:type="dxa"/>
            <w:tcBorders>
              <w:top w:val="single" w:sz="6" w:space="0" w:color="auto"/>
              <w:left w:val="single" w:sz="6" w:space="0" w:color="auto"/>
              <w:bottom w:val="single" w:sz="6" w:space="0" w:color="auto"/>
              <w:right w:val="single" w:sz="12" w:space="0" w:color="auto"/>
            </w:tcBorders>
            <w:vAlign w:val="center"/>
          </w:tcPr>
          <w:p w14:paraId="0808AF59"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5</w:t>
            </w:r>
            <w:r>
              <w:rPr>
                <w:rFonts w:ascii="Times New Roman" w:eastAsia="標楷體"/>
                <w:sz w:val="24"/>
              </w:rPr>
              <w:t>,542</w:t>
            </w:r>
          </w:p>
        </w:tc>
      </w:tr>
      <w:tr w:rsidR="005D1CF7" w:rsidRPr="00EE3251" w14:paraId="029DC7A4"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199F8703"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其他資產</w:t>
            </w:r>
          </w:p>
        </w:tc>
        <w:tc>
          <w:tcPr>
            <w:tcW w:w="2400" w:type="dxa"/>
            <w:tcBorders>
              <w:top w:val="single" w:sz="6" w:space="0" w:color="auto"/>
              <w:left w:val="single" w:sz="6" w:space="0" w:color="auto"/>
              <w:bottom w:val="single" w:sz="6" w:space="0" w:color="auto"/>
              <w:right w:val="single" w:sz="6" w:space="0" w:color="auto"/>
            </w:tcBorders>
            <w:vAlign w:val="center"/>
          </w:tcPr>
          <w:p w14:paraId="180B41E7"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1</w:t>
            </w:r>
            <w:r>
              <w:rPr>
                <w:rFonts w:ascii="Times New Roman" w:eastAsia="標楷體"/>
                <w:sz w:val="24"/>
              </w:rPr>
              <w:t>,335</w:t>
            </w:r>
          </w:p>
        </w:tc>
        <w:tc>
          <w:tcPr>
            <w:tcW w:w="2250" w:type="dxa"/>
            <w:tcBorders>
              <w:top w:val="single" w:sz="6" w:space="0" w:color="auto"/>
              <w:left w:val="single" w:sz="6" w:space="0" w:color="auto"/>
              <w:bottom w:val="single" w:sz="6" w:space="0" w:color="auto"/>
              <w:right w:val="single" w:sz="6" w:space="0" w:color="auto"/>
            </w:tcBorders>
            <w:vAlign w:val="center"/>
          </w:tcPr>
          <w:p w14:paraId="02EBFD29"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1</w:t>
            </w:r>
            <w:r>
              <w:rPr>
                <w:rFonts w:ascii="Times New Roman" w:eastAsia="標楷體"/>
                <w:sz w:val="24"/>
              </w:rPr>
              <w:t>,169</w:t>
            </w:r>
          </w:p>
        </w:tc>
        <w:tc>
          <w:tcPr>
            <w:tcW w:w="2052" w:type="dxa"/>
            <w:tcBorders>
              <w:top w:val="single" w:sz="6" w:space="0" w:color="auto"/>
              <w:left w:val="single" w:sz="6" w:space="0" w:color="auto"/>
              <w:bottom w:val="single" w:sz="6" w:space="0" w:color="auto"/>
              <w:right w:val="single" w:sz="12" w:space="0" w:color="auto"/>
            </w:tcBorders>
            <w:vAlign w:val="center"/>
          </w:tcPr>
          <w:p w14:paraId="325BB0E3"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6</w:t>
            </w:r>
            <w:r>
              <w:rPr>
                <w:rFonts w:ascii="Times New Roman" w:eastAsia="標楷體"/>
                <w:sz w:val="24"/>
              </w:rPr>
              <w:t>41</w:t>
            </w:r>
          </w:p>
        </w:tc>
      </w:tr>
      <w:tr w:rsidR="005D1CF7" w:rsidRPr="00EE3251" w14:paraId="39BF3B42"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7A009A84"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資產總額</w:t>
            </w:r>
          </w:p>
        </w:tc>
        <w:tc>
          <w:tcPr>
            <w:tcW w:w="2400" w:type="dxa"/>
            <w:tcBorders>
              <w:top w:val="single" w:sz="6" w:space="0" w:color="auto"/>
              <w:left w:val="single" w:sz="6" w:space="0" w:color="auto"/>
              <w:bottom w:val="single" w:sz="6" w:space="0" w:color="auto"/>
              <w:right w:val="single" w:sz="6" w:space="0" w:color="auto"/>
            </w:tcBorders>
            <w:vAlign w:val="center"/>
          </w:tcPr>
          <w:p w14:paraId="0434C626"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5</w:t>
            </w:r>
            <w:r>
              <w:rPr>
                <w:rFonts w:ascii="Times New Roman" w:eastAsia="標楷體"/>
                <w:sz w:val="24"/>
              </w:rPr>
              <w:t>0,490</w:t>
            </w:r>
          </w:p>
        </w:tc>
        <w:tc>
          <w:tcPr>
            <w:tcW w:w="2250" w:type="dxa"/>
            <w:tcBorders>
              <w:top w:val="single" w:sz="6" w:space="0" w:color="auto"/>
              <w:left w:val="single" w:sz="6" w:space="0" w:color="auto"/>
              <w:bottom w:val="single" w:sz="6" w:space="0" w:color="auto"/>
              <w:right w:val="single" w:sz="6" w:space="0" w:color="auto"/>
            </w:tcBorders>
            <w:vAlign w:val="center"/>
          </w:tcPr>
          <w:p w14:paraId="77A26483"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9,265</w:t>
            </w:r>
          </w:p>
        </w:tc>
        <w:tc>
          <w:tcPr>
            <w:tcW w:w="2052" w:type="dxa"/>
            <w:tcBorders>
              <w:top w:val="single" w:sz="6" w:space="0" w:color="auto"/>
              <w:left w:val="single" w:sz="6" w:space="0" w:color="auto"/>
              <w:bottom w:val="single" w:sz="6" w:space="0" w:color="auto"/>
              <w:right w:val="single" w:sz="12" w:space="0" w:color="auto"/>
            </w:tcBorders>
            <w:vAlign w:val="center"/>
          </w:tcPr>
          <w:p w14:paraId="2BF6E516"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2,214</w:t>
            </w:r>
          </w:p>
        </w:tc>
      </w:tr>
      <w:tr w:rsidR="005D1CF7" w:rsidRPr="00EE3251" w14:paraId="4C500084"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78512AA4"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流動負債</w:t>
            </w:r>
          </w:p>
        </w:tc>
        <w:tc>
          <w:tcPr>
            <w:tcW w:w="2400" w:type="dxa"/>
            <w:tcBorders>
              <w:top w:val="single" w:sz="6" w:space="0" w:color="auto"/>
              <w:left w:val="single" w:sz="6" w:space="0" w:color="auto"/>
              <w:bottom w:val="single" w:sz="6" w:space="0" w:color="auto"/>
              <w:right w:val="single" w:sz="6" w:space="0" w:color="auto"/>
            </w:tcBorders>
            <w:vAlign w:val="center"/>
          </w:tcPr>
          <w:p w14:paraId="5CDDC359"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9</w:t>
            </w:r>
            <w:r>
              <w:rPr>
                <w:rFonts w:ascii="Times New Roman" w:eastAsia="標楷體"/>
                <w:sz w:val="24"/>
              </w:rPr>
              <w:t>,311</w:t>
            </w:r>
          </w:p>
        </w:tc>
        <w:tc>
          <w:tcPr>
            <w:tcW w:w="2250" w:type="dxa"/>
            <w:tcBorders>
              <w:top w:val="single" w:sz="6" w:space="0" w:color="auto"/>
              <w:left w:val="single" w:sz="6" w:space="0" w:color="auto"/>
              <w:bottom w:val="single" w:sz="6" w:space="0" w:color="auto"/>
              <w:right w:val="single" w:sz="6" w:space="0" w:color="auto"/>
            </w:tcBorders>
            <w:vAlign w:val="center"/>
          </w:tcPr>
          <w:p w14:paraId="429C0B38"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1</w:t>
            </w:r>
            <w:r>
              <w:rPr>
                <w:rFonts w:ascii="Times New Roman" w:eastAsia="標楷體"/>
                <w:sz w:val="24"/>
              </w:rPr>
              <w:t>0,034</w:t>
            </w:r>
          </w:p>
        </w:tc>
        <w:tc>
          <w:tcPr>
            <w:tcW w:w="2052" w:type="dxa"/>
            <w:tcBorders>
              <w:top w:val="single" w:sz="6" w:space="0" w:color="auto"/>
              <w:left w:val="single" w:sz="6" w:space="0" w:color="auto"/>
              <w:bottom w:val="single" w:sz="6" w:space="0" w:color="auto"/>
              <w:right w:val="single" w:sz="12" w:space="0" w:color="auto"/>
            </w:tcBorders>
            <w:vAlign w:val="center"/>
          </w:tcPr>
          <w:p w14:paraId="77672DAB"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6</w:t>
            </w:r>
            <w:r>
              <w:rPr>
                <w:rFonts w:ascii="Times New Roman" w:eastAsia="標楷體"/>
                <w:sz w:val="24"/>
              </w:rPr>
              <w:t>,161</w:t>
            </w:r>
          </w:p>
        </w:tc>
      </w:tr>
      <w:tr w:rsidR="005D1CF7" w:rsidRPr="00EE3251" w14:paraId="74E2A93B"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3430AA7C"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長期負債</w:t>
            </w:r>
          </w:p>
        </w:tc>
        <w:tc>
          <w:tcPr>
            <w:tcW w:w="2400" w:type="dxa"/>
            <w:tcBorders>
              <w:top w:val="single" w:sz="6" w:space="0" w:color="auto"/>
              <w:left w:val="single" w:sz="6" w:space="0" w:color="auto"/>
              <w:bottom w:val="single" w:sz="6" w:space="0" w:color="auto"/>
              <w:right w:val="single" w:sz="6" w:space="0" w:color="auto"/>
            </w:tcBorders>
            <w:vAlign w:val="center"/>
          </w:tcPr>
          <w:p w14:paraId="4A092B6A"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c>
          <w:tcPr>
            <w:tcW w:w="2250" w:type="dxa"/>
            <w:tcBorders>
              <w:top w:val="single" w:sz="6" w:space="0" w:color="auto"/>
              <w:left w:val="single" w:sz="6" w:space="0" w:color="auto"/>
              <w:bottom w:val="single" w:sz="6" w:space="0" w:color="auto"/>
              <w:right w:val="single" w:sz="6" w:space="0" w:color="auto"/>
            </w:tcBorders>
            <w:vAlign w:val="center"/>
          </w:tcPr>
          <w:p w14:paraId="5CD36F93"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c>
          <w:tcPr>
            <w:tcW w:w="2052" w:type="dxa"/>
            <w:tcBorders>
              <w:top w:val="single" w:sz="6" w:space="0" w:color="auto"/>
              <w:left w:val="single" w:sz="6" w:space="0" w:color="auto"/>
              <w:bottom w:val="single" w:sz="6" w:space="0" w:color="auto"/>
              <w:right w:val="single" w:sz="12" w:space="0" w:color="auto"/>
            </w:tcBorders>
            <w:vAlign w:val="center"/>
          </w:tcPr>
          <w:p w14:paraId="366C5416"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r>
      <w:tr w:rsidR="005D1CF7" w:rsidRPr="00EE3251" w14:paraId="4F182459"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36832316"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其他負債</w:t>
            </w:r>
          </w:p>
        </w:tc>
        <w:tc>
          <w:tcPr>
            <w:tcW w:w="2400" w:type="dxa"/>
            <w:tcBorders>
              <w:top w:val="single" w:sz="6" w:space="0" w:color="auto"/>
              <w:left w:val="single" w:sz="6" w:space="0" w:color="auto"/>
              <w:bottom w:val="single" w:sz="6" w:space="0" w:color="auto"/>
              <w:right w:val="single" w:sz="6" w:space="0" w:color="auto"/>
            </w:tcBorders>
            <w:vAlign w:val="center"/>
          </w:tcPr>
          <w:p w14:paraId="5FE5D723"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c>
          <w:tcPr>
            <w:tcW w:w="2250" w:type="dxa"/>
            <w:tcBorders>
              <w:top w:val="single" w:sz="6" w:space="0" w:color="auto"/>
              <w:left w:val="single" w:sz="6" w:space="0" w:color="auto"/>
              <w:bottom w:val="single" w:sz="6" w:space="0" w:color="auto"/>
              <w:right w:val="single" w:sz="6" w:space="0" w:color="auto"/>
            </w:tcBorders>
            <w:vAlign w:val="center"/>
          </w:tcPr>
          <w:p w14:paraId="0F7B32E2"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c>
          <w:tcPr>
            <w:tcW w:w="2052" w:type="dxa"/>
            <w:tcBorders>
              <w:top w:val="single" w:sz="6" w:space="0" w:color="auto"/>
              <w:left w:val="single" w:sz="6" w:space="0" w:color="auto"/>
              <w:bottom w:val="single" w:sz="6" w:space="0" w:color="auto"/>
              <w:right w:val="single" w:sz="12" w:space="0" w:color="auto"/>
            </w:tcBorders>
            <w:vAlign w:val="center"/>
          </w:tcPr>
          <w:p w14:paraId="045BC16D"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r>
      <w:tr w:rsidR="005D1CF7" w:rsidRPr="00EE3251" w14:paraId="61F3F987"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6C375B8C"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負債總額</w:t>
            </w:r>
          </w:p>
        </w:tc>
        <w:tc>
          <w:tcPr>
            <w:tcW w:w="2400" w:type="dxa"/>
            <w:tcBorders>
              <w:top w:val="single" w:sz="6" w:space="0" w:color="auto"/>
              <w:left w:val="single" w:sz="6" w:space="0" w:color="auto"/>
              <w:bottom w:val="single" w:sz="6" w:space="0" w:color="auto"/>
              <w:right w:val="single" w:sz="6" w:space="0" w:color="auto"/>
            </w:tcBorders>
            <w:vAlign w:val="center"/>
          </w:tcPr>
          <w:p w14:paraId="22BFF54F"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9</w:t>
            </w:r>
            <w:r>
              <w:rPr>
                <w:rFonts w:ascii="Times New Roman" w:eastAsia="標楷體"/>
                <w:sz w:val="24"/>
              </w:rPr>
              <w:t>,311</w:t>
            </w:r>
          </w:p>
        </w:tc>
        <w:tc>
          <w:tcPr>
            <w:tcW w:w="2250" w:type="dxa"/>
            <w:tcBorders>
              <w:top w:val="single" w:sz="6" w:space="0" w:color="auto"/>
              <w:left w:val="single" w:sz="6" w:space="0" w:color="auto"/>
              <w:bottom w:val="single" w:sz="6" w:space="0" w:color="auto"/>
              <w:right w:val="single" w:sz="6" w:space="0" w:color="auto"/>
            </w:tcBorders>
            <w:vAlign w:val="center"/>
          </w:tcPr>
          <w:p w14:paraId="39329D75"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1</w:t>
            </w:r>
            <w:r>
              <w:rPr>
                <w:rFonts w:ascii="Times New Roman" w:eastAsia="標楷體"/>
                <w:sz w:val="24"/>
              </w:rPr>
              <w:t>0,034</w:t>
            </w:r>
          </w:p>
        </w:tc>
        <w:tc>
          <w:tcPr>
            <w:tcW w:w="2052" w:type="dxa"/>
            <w:tcBorders>
              <w:top w:val="single" w:sz="6" w:space="0" w:color="auto"/>
              <w:left w:val="single" w:sz="6" w:space="0" w:color="auto"/>
              <w:bottom w:val="single" w:sz="6" w:space="0" w:color="auto"/>
              <w:right w:val="single" w:sz="12" w:space="0" w:color="auto"/>
            </w:tcBorders>
            <w:vAlign w:val="center"/>
          </w:tcPr>
          <w:p w14:paraId="65CF6F76"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6</w:t>
            </w:r>
            <w:r>
              <w:rPr>
                <w:rFonts w:ascii="Times New Roman" w:eastAsia="標楷體"/>
                <w:sz w:val="24"/>
              </w:rPr>
              <w:t>,161</w:t>
            </w:r>
          </w:p>
        </w:tc>
      </w:tr>
      <w:tr w:rsidR="005D1CF7" w:rsidRPr="00EE3251" w14:paraId="7A794C68"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67B88CF4"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資本</w:t>
            </w:r>
            <w:r w:rsidRPr="00EE3251">
              <w:rPr>
                <w:rFonts w:ascii="Times New Roman" w:eastAsia="標楷體"/>
                <w:sz w:val="24"/>
              </w:rPr>
              <w:t>(</w:t>
            </w:r>
            <w:r w:rsidRPr="00EE3251">
              <w:rPr>
                <w:rFonts w:ascii="Times New Roman" w:eastAsia="標楷體"/>
                <w:sz w:val="24"/>
              </w:rPr>
              <w:t>實收</w:t>
            </w:r>
            <w:r w:rsidRPr="00EE3251">
              <w:rPr>
                <w:rFonts w:ascii="Times New Roman" w:eastAsia="標楷體"/>
                <w:sz w:val="24"/>
              </w:rPr>
              <w:t>)</w:t>
            </w:r>
          </w:p>
        </w:tc>
        <w:tc>
          <w:tcPr>
            <w:tcW w:w="2400" w:type="dxa"/>
            <w:tcBorders>
              <w:top w:val="single" w:sz="6" w:space="0" w:color="auto"/>
              <w:left w:val="single" w:sz="6" w:space="0" w:color="auto"/>
              <w:bottom w:val="single" w:sz="6" w:space="0" w:color="auto"/>
              <w:right w:val="single" w:sz="6" w:space="0" w:color="auto"/>
            </w:tcBorders>
            <w:vAlign w:val="center"/>
          </w:tcPr>
          <w:p w14:paraId="2E044F79"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8,200</w:t>
            </w:r>
          </w:p>
        </w:tc>
        <w:tc>
          <w:tcPr>
            <w:tcW w:w="2250" w:type="dxa"/>
            <w:tcBorders>
              <w:top w:val="single" w:sz="6" w:space="0" w:color="auto"/>
              <w:left w:val="single" w:sz="6" w:space="0" w:color="auto"/>
              <w:bottom w:val="single" w:sz="6" w:space="0" w:color="auto"/>
              <w:right w:val="single" w:sz="6" w:space="0" w:color="auto"/>
            </w:tcBorders>
            <w:vAlign w:val="center"/>
          </w:tcPr>
          <w:p w14:paraId="76699ED5"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3,940</w:t>
            </w:r>
          </w:p>
        </w:tc>
        <w:tc>
          <w:tcPr>
            <w:tcW w:w="2052" w:type="dxa"/>
            <w:tcBorders>
              <w:top w:val="single" w:sz="6" w:space="0" w:color="auto"/>
              <w:left w:val="single" w:sz="6" w:space="0" w:color="auto"/>
              <w:bottom w:val="single" w:sz="6" w:space="0" w:color="auto"/>
              <w:right w:val="single" w:sz="12" w:space="0" w:color="auto"/>
            </w:tcBorders>
            <w:vAlign w:val="center"/>
          </w:tcPr>
          <w:p w14:paraId="4CFF5554"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2</w:t>
            </w:r>
            <w:r>
              <w:rPr>
                <w:rFonts w:ascii="Times New Roman" w:eastAsia="標楷體"/>
                <w:sz w:val="24"/>
              </w:rPr>
              <w:t>7,580</w:t>
            </w:r>
          </w:p>
        </w:tc>
      </w:tr>
      <w:tr w:rsidR="005D1CF7" w:rsidRPr="00EE3251" w14:paraId="13E7DA81"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1A752A45"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資本公積</w:t>
            </w:r>
          </w:p>
        </w:tc>
        <w:tc>
          <w:tcPr>
            <w:tcW w:w="2400" w:type="dxa"/>
            <w:tcBorders>
              <w:top w:val="single" w:sz="6" w:space="0" w:color="auto"/>
              <w:left w:val="single" w:sz="6" w:space="0" w:color="auto"/>
              <w:bottom w:val="single" w:sz="6" w:space="0" w:color="auto"/>
              <w:right w:val="single" w:sz="6" w:space="0" w:color="auto"/>
            </w:tcBorders>
            <w:vAlign w:val="center"/>
          </w:tcPr>
          <w:p w14:paraId="1BE34F8B"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,984</w:t>
            </w:r>
          </w:p>
        </w:tc>
        <w:tc>
          <w:tcPr>
            <w:tcW w:w="2250" w:type="dxa"/>
            <w:tcBorders>
              <w:top w:val="single" w:sz="6" w:space="0" w:color="auto"/>
              <w:left w:val="single" w:sz="6" w:space="0" w:color="auto"/>
              <w:bottom w:val="single" w:sz="6" w:space="0" w:color="auto"/>
              <w:right w:val="single" w:sz="6" w:space="0" w:color="auto"/>
            </w:tcBorders>
            <w:vAlign w:val="center"/>
          </w:tcPr>
          <w:p w14:paraId="7A6F3CFE"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c>
          <w:tcPr>
            <w:tcW w:w="2052" w:type="dxa"/>
            <w:tcBorders>
              <w:top w:val="single" w:sz="6" w:space="0" w:color="auto"/>
              <w:left w:val="single" w:sz="6" w:space="0" w:color="auto"/>
              <w:bottom w:val="single" w:sz="6" w:space="0" w:color="auto"/>
              <w:right w:val="single" w:sz="12" w:space="0" w:color="auto"/>
            </w:tcBorders>
            <w:vAlign w:val="center"/>
          </w:tcPr>
          <w:p w14:paraId="1883D0A4"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r>
      <w:tr w:rsidR="005D1CF7" w:rsidRPr="00EE3251" w14:paraId="48D05AA9"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40B63FCF"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w:t>
            </w:r>
          </w:p>
        </w:tc>
        <w:tc>
          <w:tcPr>
            <w:tcW w:w="2400" w:type="dxa"/>
            <w:tcBorders>
              <w:top w:val="single" w:sz="6" w:space="0" w:color="auto"/>
              <w:left w:val="single" w:sz="6" w:space="0" w:color="auto"/>
              <w:bottom w:val="single" w:sz="6" w:space="0" w:color="auto"/>
              <w:right w:val="single" w:sz="6" w:space="0" w:color="auto"/>
            </w:tcBorders>
            <w:vAlign w:val="center"/>
          </w:tcPr>
          <w:p w14:paraId="2ABAC3D7"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color w:val="000000" w:themeColor="text1"/>
                <w:sz w:val="24"/>
              </w:rPr>
            </w:pPr>
            <w:r>
              <w:rPr>
                <w:rFonts w:ascii="Times New Roman" w:eastAsia="標楷體" w:hint="eastAsia"/>
                <w:color w:val="000000" w:themeColor="text1"/>
                <w:sz w:val="24"/>
              </w:rPr>
              <w:t>-</w:t>
            </w:r>
          </w:p>
        </w:tc>
        <w:tc>
          <w:tcPr>
            <w:tcW w:w="2250" w:type="dxa"/>
            <w:tcBorders>
              <w:top w:val="single" w:sz="6" w:space="0" w:color="auto"/>
              <w:left w:val="single" w:sz="6" w:space="0" w:color="auto"/>
              <w:bottom w:val="single" w:sz="6" w:space="0" w:color="auto"/>
              <w:right w:val="single" w:sz="6" w:space="0" w:color="auto"/>
            </w:tcBorders>
            <w:vAlign w:val="center"/>
          </w:tcPr>
          <w:p w14:paraId="59F7C833"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color w:val="000000" w:themeColor="text1"/>
                <w:sz w:val="24"/>
              </w:rPr>
            </w:pPr>
            <w:r>
              <w:rPr>
                <w:rFonts w:ascii="Times New Roman" w:eastAsia="標楷體" w:hint="eastAsia"/>
                <w:color w:val="000000" w:themeColor="text1"/>
                <w:sz w:val="24"/>
              </w:rPr>
              <w:t>-</w:t>
            </w:r>
          </w:p>
        </w:tc>
        <w:tc>
          <w:tcPr>
            <w:tcW w:w="2052" w:type="dxa"/>
            <w:tcBorders>
              <w:top w:val="single" w:sz="6" w:space="0" w:color="auto"/>
              <w:left w:val="single" w:sz="6" w:space="0" w:color="auto"/>
              <w:bottom w:val="single" w:sz="6" w:space="0" w:color="auto"/>
              <w:right w:val="single" w:sz="12" w:space="0" w:color="auto"/>
            </w:tcBorders>
            <w:vAlign w:val="center"/>
          </w:tcPr>
          <w:p w14:paraId="11C8361B"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r>
      <w:tr w:rsidR="005D1CF7" w:rsidRPr="00EE3251" w14:paraId="31F39BA5"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7C32EFB7"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減庫藏股</w:t>
            </w:r>
          </w:p>
        </w:tc>
        <w:tc>
          <w:tcPr>
            <w:tcW w:w="2400" w:type="dxa"/>
            <w:tcBorders>
              <w:top w:val="single" w:sz="6" w:space="0" w:color="auto"/>
              <w:left w:val="single" w:sz="6" w:space="0" w:color="auto"/>
              <w:bottom w:val="single" w:sz="6" w:space="0" w:color="auto"/>
              <w:right w:val="single" w:sz="6" w:space="0" w:color="auto"/>
            </w:tcBorders>
            <w:vAlign w:val="center"/>
          </w:tcPr>
          <w:p w14:paraId="49233604"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c>
          <w:tcPr>
            <w:tcW w:w="2250" w:type="dxa"/>
            <w:tcBorders>
              <w:top w:val="single" w:sz="6" w:space="0" w:color="auto"/>
              <w:left w:val="single" w:sz="6" w:space="0" w:color="auto"/>
              <w:bottom w:val="single" w:sz="6" w:space="0" w:color="auto"/>
              <w:right w:val="single" w:sz="6" w:space="0" w:color="auto"/>
            </w:tcBorders>
            <w:vAlign w:val="center"/>
          </w:tcPr>
          <w:p w14:paraId="66DC1F14"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c>
          <w:tcPr>
            <w:tcW w:w="2052" w:type="dxa"/>
            <w:tcBorders>
              <w:top w:val="single" w:sz="6" w:space="0" w:color="auto"/>
              <w:left w:val="single" w:sz="6" w:space="0" w:color="auto"/>
              <w:bottom w:val="single" w:sz="6" w:space="0" w:color="auto"/>
              <w:right w:val="single" w:sz="12" w:space="0" w:color="auto"/>
            </w:tcBorders>
            <w:vAlign w:val="center"/>
          </w:tcPr>
          <w:p w14:paraId="25A12420"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w:t>
            </w:r>
          </w:p>
        </w:tc>
      </w:tr>
      <w:tr w:rsidR="005D1CF7" w:rsidRPr="00EE3251" w14:paraId="4F180769" w14:textId="77777777" w:rsidTr="0034759C">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69A6CF5F"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淨值總額</w:t>
            </w:r>
          </w:p>
        </w:tc>
        <w:tc>
          <w:tcPr>
            <w:tcW w:w="2400" w:type="dxa"/>
            <w:tcBorders>
              <w:top w:val="single" w:sz="6" w:space="0" w:color="auto"/>
              <w:left w:val="single" w:sz="6" w:space="0" w:color="auto"/>
              <w:bottom w:val="single" w:sz="6" w:space="0" w:color="auto"/>
              <w:right w:val="single" w:sz="6" w:space="0" w:color="auto"/>
            </w:tcBorders>
            <w:vAlign w:val="center"/>
          </w:tcPr>
          <w:p w14:paraId="3F6E65D3"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4</w:t>
            </w:r>
            <w:r>
              <w:rPr>
                <w:rFonts w:ascii="Times New Roman" w:eastAsia="標楷體"/>
                <w:sz w:val="24"/>
              </w:rPr>
              <w:t>1,179</w:t>
            </w:r>
          </w:p>
        </w:tc>
        <w:tc>
          <w:tcPr>
            <w:tcW w:w="2250" w:type="dxa"/>
            <w:tcBorders>
              <w:top w:val="single" w:sz="6" w:space="0" w:color="auto"/>
              <w:left w:val="single" w:sz="6" w:space="0" w:color="auto"/>
              <w:bottom w:val="single" w:sz="6" w:space="0" w:color="auto"/>
              <w:right w:val="single" w:sz="6" w:space="0" w:color="auto"/>
            </w:tcBorders>
            <w:vAlign w:val="center"/>
          </w:tcPr>
          <w:p w14:paraId="0945223A"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2</w:t>
            </w:r>
            <w:r>
              <w:rPr>
                <w:rFonts w:ascii="Times New Roman" w:eastAsia="標楷體"/>
                <w:sz w:val="24"/>
              </w:rPr>
              <w:t>9,231</w:t>
            </w:r>
          </w:p>
        </w:tc>
        <w:tc>
          <w:tcPr>
            <w:tcW w:w="2052" w:type="dxa"/>
            <w:tcBorders>
              <w:top w:val="single" w:sz="6" w:space="0" w:color="auto"/>
              <w:left w:val="single" w:sz="6" w:space="0" w:color="auto"/>
              <w:bottom w:val="single" w:sz="6" w:space="0" w:color="auto"/>
              <w:right w:val="single" w:sz="12" w:space="0" w:color="auto"/>
            </w:tcBorders>
            <w:vAlign w:val="center"/>
          </w:tcPr>
          <w:p w14:paraId="3C3EC4FE"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2</w:t>
            </w:r>
            <w:r>
              <w:rPr>
                <w:rFonts w:ascii="Times New Roman" w:eastAsia="標楷體"/>
                <w:sz w:val="24"/>
              </w:rPr>
              <w:t>6,053</w:t>
            </w:r>
          </w:p>
        </w:tc>
      </w:tr>
      <w:tr w:rsidR="005D1CF7" w:rsidRPr="00EE3251" w14:paraId="7079F133" w14:textId="77777777" w:rsidTr="0034759C">
        <w:trPr>
          <w:cantSplit/>
          <w:jc w:val="right"/>
        </w:trPr>
        <w:tc>
          <w:tcPr>
            <w:tcW w:w="2603" w:type="dxa"/>
            <w:tcBorders>
              <w:top w:val="single" w:sz="6" w:space="0" w:color="auto"/>
              <w:left w:val="single" w:sz="12" w:space="0" w:color="auto"/>
              <w:bottom w:val="single" w:sz="12" w:space="0" w:color="auto"/>
              <w:right w:val="single" w:sz="6" w:space="0" w:color="auto"/>
            </w:tcBorders>
            <w:vAlign w:val="center"/>
          </w:tcPr>
          <w:p w14:paraId="67E11764" w14:textId="77777777" w:rsidR="005D1CF7" w:rsidRPr="00EE3251" w:rsidRDefault="005D1CF7" w:rsidP="0034759C">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負債及淨值總額</w:t>
            </w:r>
          </w:p>
        </w:tc>
        <w:tc>
          <w:tcPr>
            <w:tcW w:w="2400" w:type="dxa"/>
            <w:tcBorders>
              <w:top w:val="single" w:sz="6" w:space="0" w:color="auto"/>
              <w:left w:val="single" w:sz="6" w:space="0" w:color="auto"/>
              <w:bottom w:val="single" w:sz="12" w:space="0" w:color="auto"/>
              <w:right w:val="single" w:sz="6" w:space="0" w:color="auto"/>
            </w:tcBorders>
            <w:vAlign w:val="center"/>
          </w:tcPr>
          <w:p w14:paraId="414B45C6"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5</w:t>
            </w:r>
            <w:r>
              <w:rPr>
                <w:rFonts w:ascii="Times New Roman" w:eastAsia="標楷體"/>
                <w:sz w:val="24"/>
              </w:rPr>
              <w:t>0,490</w:t>
            </w:r>
          </w:p>
        </w:tc>
        <w:tc>
          <w:tcPr>
            <w:tcW w:w="2250" w:type="dxa"/>
            <w:tcBorders>
              <w:top w:val="single" w:sz="6" w:space="0" w:color="auto"/>
              <w:left w:val="single" w:sz="6" w:space="0" w:color="auto"/>
              <w:bottom w:val="single" w:sz="12" w:space="0" w:color="auto"/>
              <w:right w:val="single" w:sz="6" w:space="0" w:color="auto"/>
            </w:tcBorders>
            <w:vAlign w:val="center"/>
          </w:tcPr>
          <w:p w14:paraId="7FC08CBA"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9,265</w:t>
            </w:r>
          </w:p>
        </w:tc>
        <w:tc>
          <w:tcPr>
            <w:tcW w:w="2052" w:type="dxa"/>
            <w:tcBorders>
              <w:top w:val="single" w:sz="6" w:space="0" w:color="auto"/>
              <w:left w:val="single" w:sz="6" w:space="0" w:color="auto"/>
              <w:bottom w:val="single" w:sz="12" w:space="0" w:color="auto"/>
              <w:right w:val="single" w:sz="12" w:space="0" w:color="auto"/>
            </w:tcBorders>
            <w:vAlign w:val="center"/>
          </w:tcPr>
          <w:p w14:paraId="18E3A692" w14:textId="77777777" w:rsidR="005D1CF7" w:rsidRPr="00EE3251" w:rsidRDefault="005D1CF7" w:rsidP="0034759C">
            <w:pPr>
              <w:pStyle w:val="B4"/>
              <w:widowControl/>
              <w:autoSpaceDE w:val="0"/>
              <w:autoSpaceDN w:val="0"/>
              <w:snapToGrid w:val="0"/>
              <w:spacing w:before="0" w:after="0" w:line="240" w:lineRule="auto"/>
              <w:ind w:hanging="1418"/>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2,214</w:t>
            </w:r>
          </w:p>
        </w:tc>
      </w:tr>
    </w:tbl>
    <w:p w14:paraId="11271A48" w14:textId="1362CCB9" w:rsidR="005D1CF7" w:rsidRDefault="005D1CF7" w:rsidP="005D481B">
      <w:pPr>
        <w:rPr>
          <w:rFonts w:ascii="Times New Roman"/>
        </w:rPr>
      </w:pPr>
    </w:p>
    <w:p w14:paraId="50548C94" w14:textId="0805EF9A" w:rsidR="0092094F" w:rsidRDefault="0092094F" w:rsidP="005D481B">
      <w:pPr>
        <w:rPr>
          <w:rFonts w:ascii="Times New Roman"/>
        </w:rPr>
      </w:pPr>
    </w:p>
    <w:p w14:paraId="66C58D3B" w14:textId="5260BDEE" w:rsidR="0092094F" w:rsidRDefault="0092094F" w:rsidP="005D481B">
      <w:pPr>
        <w:rPr>
          <w:rFonts w:ascii="Times New Roman"/>
        </w:rPr>
      </w:pPr>
    </w:p>
    <w:p w14:paraId="64632B20" w14:textId="7A9B9A40" w:rsidR="0092094F" w:rsidRDefault="0092094F" w:rsidP="005D481B">
      <w:pPr>
        <w:rPr>
          <w:rFonts w:ascii="Times New Roman"/>
        </w:rPr>
      </w:pPr>
    </w:p>
    <w:p w14:paraId="3E798482" w14:textId="172E56ED" w:rsidR="0092094F" w:rsidRDefault="0092094F" w:rsidP="005D481B">
      <w:pPr>
        <w:rPr>
          <w:rFonts w:ascii="Times New Roman"/>
        </w:rPr>
      </w:pPr>
    </w:p>
    <w:p w14:paraId="67C96D54" w14:textId="0C0DC6BC" w:rsidR="0092094F" w:rsidRDefault="0092094F" w:rsidP="005D481B">
      <w:pPr>
        <w:rPr>
          <w:rFonts w:ascii="Times New Roman"/>
        </w:rPr>
      </w:pPr>
    </w:p>
    <w:p w14:paraId="078DD0C6" w14:textId="2B8E3E8B" w:rsidR="0092094F" w:rsidRDefault="0092094F" w:rsidP="005D481B">
      <w:pPr>
        <w:rPr>
          <w:rFonts w:ascii="Times New Roman"/>
        </w:rPr>
      </w:pPr>
    </w:p>
    <w:p w14:paraId="0B0231B7" w14:textId="62FB9CC5" w:rsidR="0092094F" w:rsidRDefault="0092094F" w:rsidP="005D481B">
      <w:pPr>
        <w:rPr>
          <w:rFonts w:ascii="Times New Roman"/>
        </w:rPr>
      </w:pPr>
    </w:p>
    <w:p w14:paraId="69BA2EB2" w14:textId="57919676" w:rsidR="0092094F" w:rsidRDefault="0092094F" w:rsidP="005D481B">
      <w:pPr>
        <w:rPr>
          <w:rFonts w:ascii="Times New Roman"/>
        </w:rPr>
      </w:pPr>
    </w:p>
    <w:p w14:paraId="07460FDA" w14:textId="1ACB3372" w:rsidR="0092094F" w:rsidRDefault="0092094F" w:rsidP="005D481B">
      <w:pPr>
        <w:rPr>
          <w:rFonts w:ascii="Times New Roman"/>
        </w:rPr>
      </w:pPr>
    </w:p>
    <w:p w14:paraId="00815451" w14:textId="77777777" w:rsidR="0092094F" w:rsidRPr="00EE3251" w:rsidRDefault="0092094F" w:rsidP="005D481B">
      <w:pPr>
        <w:rPr>
          <w:rFonts w:ascii="Times New Roman"/>
        </w:rPr>
      </w:pPr>
    </w:p>
    <w:p w14:paraId="2427ED3C" w14:textId="6A74F121" w:rsidR="005D1CF7" w:rsidRPr="00EE3251" w:rsidRDefault="005D1CF7" w:rsidP="005D1CF7">
      <w:pPr>
        <w:pStyle w:val="aff2"/>
        <w:rPr>
          <w:rFonts w:ascii="Times New Roman" w:eastAsia="標楷體"/>
        </w:rPr>
      </w:pPr>
      <w:bookmarkStart w:id="63" w:name="_Ref38879619"/>
      <w:bookmarkStart w:id="64" w:name="_Toc38882188"/>
      <w:r>
        <w:rPr>
          <w:rFonts w:hint="eastAsia"/>
        </w:rPr>
        <w:lastRenderedPageBreak/>
        <w:t>表</w:t>
      </w:r>
      <w:r>
        <w:rPr>
          <w:rFonts w:hint="eastAsia"/>
        </w:rPr>
        <w:t>1.</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82588F">
        <w:rPr>
          <w:noProof/>
        </w:rPr>
        <w:t>16</w:t>
      </w:r>
      <w:r>
        <w:fldChar w:fldCharType="end"/>
      </w:r>
      <w:bookmarkEnd w:id="63"/>
      <w:r>
        <w:rPr>
          <w:rFonts w:ascii="Times New Roman" w:eastAsia="標楷體" w:hint="eastAsia"/>
        </w:rPr>
        <w:t>博遠智能</w:t>
      </w:r>
      <w:r w:rsidRPr="00EE3251">
        <w:rPr>
          <w:rFonts w:ascii="Times New Roman" w:eastAsia="標楷體"/>
        </w:rPr>
        <w:t>簡明損益表</w:t>
      </w:r>
      <w:bookmarkEnd w:id="64"/>
    </w:p>
    <w:p w14:paraId="2AC4EFAA" w14:textId="77777777" w:rsidR="005D1CF7" w:rsidRPr="00EE3251" w:rsidRDefault="005D1CF7" w:rsidP="005D481B">
      <w:pPr>
        <w:jc w:val="right"/>
        <w:rPr>
          <w:rFonts w:ascii="Times New Roman"/>
        </w:rPr>
      </w:pPr>
      <w:r w:rsidRPr="00EE3251">
        <w:rPr>
          <w:rFonts w:ascii="Times New Roman"/>
        </w:rPr>
        <w:t>單位：千元</w:t>
      </w:r>
    </w:p>
    <w:tbl>
      <w:tblPr>
        <w:tblW w:w="0" w:type="auto"/>
        <w:jc w:val="right"/>
        <w:tblLayout w:type="fixed"/>
        <w:tblCellMar>
          <w:left w:w="28" w:type="dxa"/>
          <w:right w:w="28" w:type="dxa"/>
        </w:tblCellMar>
        <w:tblLook w:val="0000" w:firstRow="0" w:lastRow="0" w:firstColumn="0" w:lastColumn="0" w:noHBand="0" w:noVBand="0"/>
      </w:tblPr>
      <w:tblGrid>
        <w:gridCol w:w="2646"/>
        <w:gridCol w:w="2200"/>
        <w:gridCol w:w="2268"/>
        <w:gridCol w:w="2127"/>
      </w:tblGrid>
      <w:tr w:rsidR="005D1CF7" w:rsidRPr="00EE3251" w14:paraId="1FA3690D" w14:textId="77777777" w:rsidTr="0034759C">
        <w:trPr>
          <w:cantSplit/>
          <w:jc w:val="right"/>
        </w:trPr>
        <w:tc>
          <w:tcPr>
            <w:tcW w:w="2646" w:type="dxa"/>
            <w:vMerge w:val="restart"/>
            <w:tcBorders>
              <w:top w:val="single" w:sz="12" w:space="0" w:color="auto"/>
              <w:left w:val="single" w:sz="12" w:space="0" w:color="auto"/>
              <w:bottom w:val="single" w:sz="6" w:space="0" w:color="auto"/>
              <w:right w:val="single" w:sz="6" w:space="0" w:color="auto"/>
              <w:tl2br w:val="single" w:sz="6" w:space="0" w:color="auto"/>
            </w:tcBorders>
          </w:tcPr>
          <w:p w14:paraId="602B1091" w14:textId="77777777" w:rsidR="005D1CF7" w:rsidRPr="00EE3251" w:rsidRDefault="005D1CF7" w:rsidP="0034759C">
            <w:pPr>
              <w:pStyle w:val="b1"/>
              <w:widowControl/>
              <w:autoSpaceDE w:val="0"/>
              <w:autoSpaceDN w:val="0"/>
              <w:spacing w:before="0" w:line="240" w:lineRule="auto"/>
              <w:jc w:val="right"/>
              <w:textAlignment w:val="bottom"/>
              <w:rPr>
                <w:rFonts w:ascii="Times New Roman" w:eastAsia="標楷體"/>
                <w:sz w:val="24"/>
              </w:rPr>
            </w:pPr>
            <w:r w:rsidRPr="00EE3251">
              <w:rPr>
                <w:rFonts w:ascii="Times New Roman" w:eastAsia="標楷體"/>
                <w:sz w:val="24"/>
              </w:rPr>
              <w:t>年度</w:t>
            </w:r>
          </w:p>
          <w:p w14:paraId="6F277346" w14:textId="77777777" w:rsidR="005D1CF7" w:rsidRPr="00EE3251" w:rsidRDefault="005D1CF7" w:rsidP="0034759C">
            <w:pPr>
              <w:pStyle w:val="b1"/>
              <w:autoSpaceDE w:val="0"/>
              <w:autoSpaceDN w:val="0"/>
              <w:spacing w:line="240" w:lineRule="auto"/>
              <w:textAlignment w:val="bottom"/>
              <w:rPr>
                <w:rFonts w:ascii="Times New Roman" w:eastAsia="標楷體"/>
                <w:sz w:val="24"/>
              </w:rPr>
            </w:pPr>
            <w:r w:rsidRPr="00EE3251">
              <w:rPr>
                <w:rFonts w:ascii="Times New Roman" w:eastAsia="標楷體"/>
                <w:sz w:val="24"/>
              </w:rPr>
              <w:t>項目</w:t>
            </w:r>
          </w:p>
        </w:tc>
        <w:tc>
          <w:tcPr>
            <w:tcW w:w="6595" w:type="dxa"/>
            <w:gridSpan w:val="3"/>
            <w:tcBorders>
              <w:top w:val="single" w:sz="12" w:space="0" w:color="auto"/>
              <w:left w:val="single" w:sz="6" w:space="0" w:color="auto"/>
              <w:bottom w:val="single" w:sz="6" w:space="0" w:color="auto"/>
              <w:right w:val="single" w:sz="12" w:space="0" w:color="auto"/>
            </w:tcBorders>
            <w:vAlign w:val="center"/>
          </w:tcPr>
          <w:p w14:paraId="577E3426" w14:textId="77777777" w:rsidR="005D1CF7" w:rsidRPr="00EE3251" w:rsidRDefault="005D1CF7" w:rsidP="0034759C">
            <w:pPr>
              <w:pStyle w:val="af2"/>
              <w:spacing w:line="240" w:lineRule="auto"/>
              <w:jc w:val="center"/>
              <w:rPr>
                <w:rFonts w:ascii="Times New Roman"/>
                <w:sz w:val="24"/>
              </w:rPr>
            </w:pPr>
            <w:r w:rsidRPr="00EE3251">
              <w:rPr>
                <w:rFonts w:ascii="Times New Roman"/>
                <w:sz w:val="24"/>
              </w:rPr>
              <w:t>最近</w:t>
            </w:r>
            <w:r w:rsidRPr="00EE3251">
              <w:rPr>
                <w:rFonts w:ascii="Times New Roman"/>
                <w:sz w:val="24"/>
              </w:rPr>
              <w:t>3</w:t>
            </w:r>
            <w:r w:rsidRPr="00EE3251">
              <w:rPr>
                <w:rFonts w:ascii="Times New Roman"/>
                <w:sz w:val="24"/>
              </w:rPr>
              <w:t>年度財務資料</w:t>
            </w:r>
          </w:p>
        </w:tc>
      </w:tr>
      <w:tr w:rsidR="005D1CF7" w:rsidRPr="00EE3251" w14:paraId="11A67CFF" w14:textId="77777777" w:rsidTr="0034759C">
        <w:trPr>
          <w:cantSplit/>
          <w:jc w:val="right"/>
        </w:trPr>
        <w:tc>
          <w:tcPr>
            <w:tcW w:w="2646" w:type="dxa"/>
            <w:vMerge/>
            <w:tcBorders>
              <w:left w:val="single" w:sz="12" w:space="0" w:color="auto"/>
              <w:bottom w:val="single" w:sz="6" w:space="0" w:color="auto"/>
              <w:right w:val="single" w:sz="6" w:space="0" w:color="auto"/>
              <w:tl2br w:val="single" w:sz="6" w:space="0" w:color="auto"/>
            </w:tcBorders>
          </w:tcPr>
          <w:p w14:paraId="5B01E9FE" w14:textId="77777777" w:rsidR="005D1CF7" w:rsidRPr="00EE3251" w:rsidRDefault="005D1CF7" w:rsidP="0034759C">
            <w:pPr>
              <w:pStyle w:val="b1"/>
              <w:widowControl/>
              <w:autoSpaceDE w:val="0"/>
              <w:autoSpaceDN w:val="0"/>
              <w:spacing w:before="0" w:line="240" w:lineRule="auto"/>
              <w:textAlignment w:val="bottom"/>
              <w:rPr>
                <w:rFonts w:ascii="Times New Roman" w:eastAsia="標楷體"/>
                <w:sz w:val="24"/>
              </w:rPr>
            </w:pPr>
          </w:p>
        </w:tc>
        <w:tc>
          <w:tcPr>
            <w:tcW w:w="2200" w:type="dxa"/>
            <w:tcBorders>
              <w:top w:val="single" w:sz="6" w:space="0" w:color="auto"/>
              <w:left w:val="single" w:sz="6" w:space="0" w:color="auto"/>
              <w:bottom w:val="single" w:sz="6" w:space="0" w:color="auto"/>
              <w:right w:val="single" w:sz="6" w:space="0" w:color="auto"/>
            </w:tcBorders>
            <w:vAlign w:val="center"/>
          </w:tcPr>
          <w:p w14:paraId="737AA00B" w14:textId="77777777" w:rsidR="005D1CF7" w:rsidRPr="00EE3251" w:rsidRDefault="005D1CF7" w:rsidP="0034759C">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108</w:t>
            </w:r>
            <w:r w:rsidRPr="00EE3251">
              <w:rPr>
                <w:rFonts w:ascii="Times New Roman" w:eastAsia="標楷體"/>
                <w:sz w:val="24"/>
              </w:rPr>
              <w:t>年</w:t>
            </w:r>
          </w:p>
        </w:tc>
        <w:tc>
          <w:tcPr>
            <w:tcW w:w="2268" w:type="dxa"/>
            <w:tcBorders>
              <w:top w:val="single" w:sz="6" w:space="0" w:color="auto"/>
              <w:left w:val="single" w:sz="6" w:space="0" w:color="auto"/>
              <w:bottom w:val="single" w:sz="6" w:space="0" w:color="auto"/>
              <w:right w:val="single" w:sz="6" w:space="0" w:color="auto"/>
            </w:tcBorders>
            <w:vAlign w:val="center"/>
          </w:tcPr>
          <w:p w14:paraId="425ABFFB" w14:textId="77777777" w:rsidR="005D1CF7" w:rsidRPr="00EE3251" w:rsidRDefault="005D1CF7" w:rsidP="0034759C">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107</w:t>
            </w:r>
            <w:r w:rsidRPr="00EE3251">
              <w:rPr>
                <w:rFonts w:ascii="Times New Roman" w:eastAsia="標楷體"/>
                <w:sz w:val="24"/>
              </w:rPr>
              <w:t>年</w:t>
            </w:r>
          </w:p>
        </w:tc>
        <w:tc>
          <w:tcPr>
            <w:tcW w:w="2127" w:type="dxa"/>
            <w:tcBorders>
              <w:top w:val="single" w:sz="6" w:space="0" w:color="auto"/>
              <w:left w:val="single" w:sz="6" w:space="0" w:color="auto"/>
              <w:bottom w:val="single" w:sz="6" w:space="0" w:color="auto"/>
              <w:right w:val="single" w:sz="12" w:space="0" w:color="auto"/>
            </w:tcBorders>
            <w:vAlign w:val="center"/>
          </w:tcPr>
          <w:p w14:paraId="2E83CEEF" w14:textId="77777777" w:rsidR="005D1CF7" w:rsidRPr="00EE3251" w:rsidRDefault="005D1CF7" w:rsidP="0034759C">
            <w:pPr>
              <w:pStyle w:val="B3"/>
              <w:widowControl/>
              <w:autoSpaceDE w:val="0"/>
              <w:autoSpaceDN w:val="0"/>
              <w:spacing w:before="0" w:after="0" w:line="240" w:lineRule="auto"/>
              <w:ind w:hanging="2836"/>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106</w:t>
            </w:r>
            <w:r w:rsidRPr="00EE3251">
              <w:rPr>
                <w:rFonts w:ascii="Times New Roman" w:eastAsia="標楷體"/>
                <w:sz w:val="24"/>
              </w:rPr>
              <w:t>年</w:t>
            </w:r>
          </w:p>
        </w:tc>
      </w:tr>
      <w:tr w:rsidR="005D1CF7" w:rsidRPr="00EE3251" w14:paraId="3CF71BF9" w14:textId="77777777" w:rsidTr="0034759C">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3B15F1C4" w14:textId="77777777" w:rsidR="005D1CF7" w:rsidRPr="00EE3251" w:rsidRDefault="005D1CF7" w:rsidP="0034759C">
            <w:pPr>
              <w:pStyle w:val="af2"/>
              <w:spacing w:line="240" w:lineRule="auto"/>
              <w:rPr>
                <w:rFonts w:ascii="Times New Roman"/>
                <w:sz w:val="24"/>
              </w:rPr>
            </w:pPr>
            <w:r w:rsidRPr="00EE3251">
              <w:rPr>
                <w:rFonts w:ascii="Times New Roman"/>
                <w:sz w:val="24"/>
              </w:rPr>
              <w:t>營業收入淨額</w:t>
            </w:r>
          </w:p>
        </w:tc>
        <w:tc>
          <w:tcPr>
            <w:tcW w:w="2200" w:type="dxa"/>
            <w:tcBorders>
              <w:top w:val="single" w:sz="6" w:space="0" w:color="auto"/>
              <w:left w:val="single" w:sz="6" w:space="0" w:color="auto"/>
              <w:bottom w:val="single" w:sz="6" w:space="0" w:color="auto"/>
              <w:right w:val="single" w:sz="6" w:space="0" w:color="auto"/>
            </w:tcBorders>
            <w:vAlign w:val="center"/>
          </w:tcPr>
          <w:p w14:paraId="53E8CFB5"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4</w:t>
            </w:r>
            <w:r>
              <w:rPr>
                <w:rFonts w:ascii="Times New Roman" w:eastAsia="標楷體"/>
                <w:sz w:val="24"/>
              </w:rPr>
              <w:t>1,049</w:t>
            </w:r>
          </w:p>
        </w:tc>
        <w:tc>
          <w:tcPr>
            <w:tcW w:w="2268" w:type="dxa"/>
            <w:tcBorders>
              <w:top w:val="single" w:sz="6" w:space="0" w:color="auto"/>
              <w:left w:val="single" w:sz="6" w:space="0" w:color="auto"/>
              <w:bottom w:val="single" w:sz="6" w:space="0" w:color="auto"/>
              <w:right w:val="single" w:sz="6" w:space="0" w:color="auto"/>
            </w:tcBorders>
            <w:vAlign w:val="center"/>
          </w:tcPr>
          <w:p w14:paraId="257534FD"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1,406</w:t>
            </w:r>
          </w:p>
        </w:tc>
        <w:tc>
          <w:tcPr>
            <w:tcW w:w="2127" w:type="dxa"/>
            <w:tcBorders>
              <w:top w:val="single" w:sz="6" w:space="0" w:color="auto"/>
              <w:left w:val="single" w:sz="6" w:space="0" w:color="auto"/>
              <w:bottom w:val="single" w:sz="6" w:space="0" w:color="auto"/>
              <w:right w:val="single" w:sz="12" w:space="0" w:color="auto"/>
            </w:tcBorders>
            <w:vAlign w:val="center"/>
          </w:tcPr>
          <w:p w14:paraId="1C7E8669"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1</w:t>
            </w:r>
            <w:r>
              <w:rPr>
                <w:rFonts w:ascii="Times New Roman" w:eastAsia="標楷體"/>
                <w:sz w:val="24"/>
              </w:rPr>
              <w:t>8,667</w:t>
            </w:r>
          </w:p>
        </w:tc>
      </w:tr>
      <w:tr w:rsidR="005D1CF7" w:rsidRPr="00EE3251" w14:paraId="7E71CF26" w14:textId="77777777" w:rsidTr="0034759C">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6EF8F147" w14:textId="77777777" w:rsidR="005D1CF7" w:rsidRPr="00EE3251" w:rsidRDefault="005D1CF7" w:rsidP="0034759C">
            <w:pPr>
              <w:pStyle w:val="af2"/>
              <w:spacing w:line="240" w:lineRule="auto"/>
              <w:rPr>
                <w:rFonts w:ascii="Times New Roman"/>
                <w:sz w:val="24"/>
              </w:rPr>
            </w:pPr>
            <w:r w:rsidRPr="00EE3251">
              <w:rPr>
                <w:rFonts w:ascii="Times New Roman"/>
                <w:sz w:val="24"/>
              </w:rPr>
              <w:t>營業成本</w:t>
            </w:r>
          </w:p>
        </w:tc>
        <w:tc>
          <w:tcPr>
            <w:tcW w:w="2200" w:type="dxa"/>
            <w:tcBorders>
              <w:top w:val="single" w:sz="6" w:space="0" w:color="auto"/>
              <w:left w:val="single" w:sz="6" w:space="0" w:color="auto"/>
              <w:bottom w:val="single" w:sz="6" w:space="0" w:color="auto"/>
              <w:right w:val="single" w:sz="6" w:space="0" w:color="auto"/>
            </w:tcBorders>
            <w:vAlign w:val="center"/>
          </w:tcPr>
          <w:p w14:paraId="5F4D181E"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,768</w:t>
            </w:r>
          </w:p>
        </w:tc>
        <w:tc>
          <w:tcPr>
            <w:tcW w:w="2268" w:type="dxa"/>
            <w:tcBorders>
              <w:top w:val="single" w:sz="6" w:space="0" w:color="auto"/>
              <w:left w:val="single" w:sz="6" w:space="0" w:color="auto"/>
              <w:bottom w:val="single" w:sz="6" w:space="0" w:color="auto"/>
              <w:right w:val="single" w:sz="6" w:space="0" w:color="auto"/>
            </w:tcBorders>
            <w:vAlign w:val="center"/>
          </w:tcPr>
          <w:p w14:paraId="2BA32352"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,218</w:t>
            </w:r>
          </w:p>
        </w:tc>
        <w:tc>
          <w:tcPr>
            <w:tcW w:w="2127" w:type="dxa"/>
            <w:tcBorders>
              <w:top w:val="single" w:sz="6" w:space="0" w:color="auto"/>
              <w:left w:val="single" w:sz="6" w:space="0" w:color="auto"/>
              <w:bottom w:val="single" w:sz="6" w:space="0" w:color="auto"/>
              <w:right w:val="single" w:sz="12" w:space="0" w:color="auto"/>
            </w:tcBorders>
            <w:vAlign w:val="center"/>
          </w:tcPr>
          <w:p w14:paraId="2C8ED443"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1</w:t>
            </w:r>
            <w:r>
              <w:rPr>
                <w:rFonts w:ascii="Times New Roman" w:eastAsia="標楷體"/>
                <w:sz w:val="24"/>
              </w:rPr>
              <w:t>,032</w:t>
            </w:r>
          </w:p>
        </w:tc>
      </w:tr>
      <w:tr w:rsidR="005D1CF7" w:rsidRPr="00EE3251" w14:paraId="0973AE9B" w14:textId="77777777" w:rsidTr="0034759C">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6F24E993" w14:textId="77777777" w:rsidR="005D1CF7" w:rsidRPr="00EE3251" w:rsidRDefault="005D1CF7" w:rsidP="0034759C">
            <w:pPr>
              <w:pStyle w:val="af2"/>
              <w:spacing w:line="240" w:lineRule="auto"/>
              <w:rPr>
                <w:rFonts w:ascii="Times New Roman"/>
                <w:sz w:val="24"/>
              </w:rPr>
            </w:pPr>
            <w:r w:rsidRPr="00EE3251">
              <w:rPr>
                <w:rFonts w:ascii="Times New Roman"/>
                <w:sz w:val="24"/>
              </w:rPr>
              <w:t>營業毛利</w:t>
            </w:r>
          </w:p>
        </w:tc>
        <w:tc>
          <w:tcPr>
            <w:tcW w:w="2200" w:type="dxa"/>
            <w:tcBorders>
              <w:top w:val="single" w:sz="6" w:space="0" w:color="auto"/>
              <w:left w:val="single" w:sz="6" w:space="0" w:color="auto"/>
              <w:bottom w:val="single" w:sz="6" w:space="0" w:color="auto"/>
              <w:right w:val="single" w:sz="6" w:space="0" w:color="auto"/>
            </w:tcBorders>
            <w:vAlign w:val="center"/>
          </w:tcPr>
          <w:p w14:paraId="7621A782"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7,281</w:t>
            </w:r>
          </w:p>
        </w:tc>
        <w:tc>
          <w:tcPr>
            <w:tcW w:w="2268" w:type="dxa"/>
            <w:tcBorders>
              <w:top w:val="single" w:sz="6" w:space="0" w:color="auto"/>
              <w:left w:val="single" w:sz="6" w:space="0" w:color="auto"/>
              <w:bottom w:val="single" w:sz="6" w:space="0" w:color="auto"/>
              <w:right w:val="single" w:sz="6" w:space="0" w:color="auto"/>
            </w:tcBorders>
            <w:vAlign w:val="center"/>
          </w:tcPr>
          <w:p w14:paraId="042410DA"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2</w:t>
            </w:r>
            <w:r>
              <w:rPr>
                <w:rFonts w:ascii="Times New Roman" w:eastAsia="標楷體"/>
                <w:sz w:val="24"/>
              </w:rPr>
              <w:t>8,188</w:t>
            </w:r>
          </w:p>
        </w:tc>
        <w:tc>
          <w:tcPr>
            <w:tcW w:w="2127" w:type="dxa"/>
            <w:tcBorders>
              <w:top w:val="single" w:sz="6" w:space="0" w:color="auto"/>
              <w:left w:val="single" w:sz="6" w:space="0" w:color="auto"/>
              <w:bottom w:val="single" w:sz="6" w:space="0" w:color="auto"/>
              <w:right w:val="single" w:sz="12" w:space="0" w:color="auto"/>
            </w:tcBorders>
            <w:vAlign w:val="center"/>
          </w:tcPr>
          <w:p w14:paraId="76A740F3"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1</w:t>
            </w:r>
            <w:r>
              <w:rPr>
                <w:rFonts w:ascii="Times New Roman" w:eastAsia="標楷體"/>
                <w:sz w:val="24"/>
              </w:rPr>
              <w:t>7,635</w:t>
            </w:r>
          </w:p>
        </w:tc>
      </w:tr>
      <w:tr w:rsidR="005D1CF7" w:rsidRPr="00EE3251" w14:paraId="447A0B57" w14:textId="77777777" w:rsidTr="0034759C">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35FE1B65" w14:textId="77777777" w:rsidR="005D1CF7" w:rsidRPr="00EE3251" w:rsidRDefault="005D1CF7" w:rsidP="0034759C">
            <w:pPr>
              <w:pStyle w:val="af2"/>
              <w:spacing w:line="240" w:lineRule="auto"/>
              <w:rPr>
                <w:rFonts w:ascii="Times New Roman"/>
                <w:sz w:val="24"/>
              </w:rPr>
            </w:pPr>
            <w:r w:rsidRPr="00EE3251">
              <w:rPr>
                <w:rFonts w:ascii="Times New Roman"/>
                <w:sz w:val="24"/>
              </w:rPr>
              <w:t>營業費用及損失總額</w:t>
            </w:r>
          </w:p>
        </w:tc>
        <w:tc>
          <w:tcPr>
            <w:tcW w:w="2200" w:type="dxa"/>
            <w:tcBorders>
              <w:top w:val="single" w:sz="6" w:space="0" w:color="auto"/>
              <w:left w:val="single" w:sz="6" w:space="0" w:color="auto"/>
              <w:bottom w:val="single" w:sz="6" w:space="0" w:color="auto"/>
              <w:right w:val="single" w:sz="6" w:space="0" w:color="auto"/>
            </w:tcBorders>
            <w:vAlign w:val="center"/>
          </w:tcPr>
          <w:p w14:paraId="706DB62C"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9,226</w:t>
            </w:r>
          </w:p>
        </w:tc>
        <w:tc>
          <w:tcPr>
            <w:tcW w:w="2268" w:type="dxa"/>
            <w:tcBorders>
              <w:top w:val="single" w:sz="6" w:space="0" w:color="auto"/>
              <w:left w:val="single" w:sz="6" w:space="0" w:color="auto"/>
              <w:bottom w:val="single" w:sz="6" w:space="0" w:color="auto"/>
              <w:right w:val="single" w:sz="6" w:space="0" w:color="auto"/>
            </w:tcBorders>
            <w:vAlign w:val="center"/>
          </w:tcPr>
          <w:p w14:paraId="3BF2B6F0"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3</w:t>
            </w:r>
            <w:r>
              <w:rPr>
                <w:rFonts w:ascii="Times New Roman" w:eastAsia="標楷體"/>
                <w:sz w:val="24"/>
              </w:rPr>
              <w:t>4,587</w:t>
            </w:r>
          </w:p>
        </w:tc>
        <w:tc>
          <w:tcPr>
            <w:tcW w:w="2127" w:type="dxa"/>
            <w:tcBorders>
              <w:top w:val="single" w:sz="6" w:space="0" w:color="auto"/>
              <w:left w:val="single" w:sz="6" w:space="0" w:color="auto"/>
              <w:bottom w:val="single" w:sz="6" w:space="0" w:color="auto"/>
              <w:right w:val="single" w:sz="12" w:space="0" w:color="auto"/>
            </w:tcBorders>
            <w:vAlign w:val="center"/>
          </w:tcPr>
          <w:p w14:paraId="6960DFE4"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2</w:t>
            </w:r>
            <w:r>
              <w:rPr>
                <w:rFonts w:ascii="Times New Roman" w:eastAsia="標楷體"/>
                <w:sz w:val="24"/>
              </w:rPr>
              <w:t>4,983</w:t>
            </w:r>
          </w:p>
        </w:tc>
      </w:tr>
      <w:tr w:rsidR="005D1CF7" w:rsidRPr="00EE3251" w14:paraId="5CC370BA" w14:textId="77777777" w:rsidTr="0034759C">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1911D675" w14:textId="77777777" w:rsidR="005D1CF7" w:rsidRPr="00EE3251" w:rsidRDefault="005D1CF7" w:rsidP="0034759C">
            <w:pPr>
              <w:pStyle w:val="af2"/>
              <w:spacing w:line="240" w:lineRule="auto"/>
              <w:rPr>
                <w:rFonts w:ascii="Times New Roman"/>
                <w:sz w:val="24"/>
              </w:rPr>
            </w:pPr>
            <w:r w:rsidRPr="00EE3251">
              <w:rPr>
                <w:rFonts w:ascii="Times New Roman"/>
                <w:sz w:val="24"/>
              </w:rPr>
              <w:t>營業淨利</w:t>
            </w:r>
          </w:p>
        </w:tc>
        <w:tc>
          <w:tcPr>
            <w:tcW w:w="2200" w:type="dxa"/>
            <w:tcBorders>
              <w:top w:val="single" w:sz="6" w:space="0" w:color="auto"/>
              <w:left w:val="single" w:sz="6" w:space="0" w:color="auto"/>
              <w:bottom w:val="single" w:sz="6" w:space="0" w:color="auto"/>
              <w:right w:val="single" w:sz="6" w:space="0" w:color="auto"/>
            </w:tcBorders>
            <w:vAlign w:val="center"/>
          </w:tcPr>
          <w:p w14:paraId="5C5D15C7"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color w:val="000000" w:themeColor="text1"/>
                <w:sz w:val="24"/>
              </w:rPr>
            </w:pPr>
            <w:r>
              <w:rPr>
                <w:rFonts w:ascii="Times New Roman" w:eastAsia="標楷體" w:hint="eastAsia"/>
                <w:color w:val="000000" w:themeColor="text1"/>
                <w:sz w:val="24"/>
              </w:rPr>
              <w:t>(</w:t>
            </w:r>
            <w:r>
              <w:rPr>
                <w:rFonts w:ascii="Times New Roman" w:eastAsia="標楷體"/>
                <w:color w:val="000000" w:themeColor="text1"/>
                <w:sz w:val="24"/>
              </w:rPr>
              <w:t>1,945)</w:t>
            </w:r>
          </w:p>
        </w:tc>
        <w:tc>
          <w:tcPr>
            <w:tcW w:w="2268" w:type="dxa"/>
            <w:tcBorders>
              <w:top w:val="single" w:sz="6" w:space="0" w:color="auto"/>
              <w:left w:val="single" w:sz="6" w:space="0" w:color="auto"/>
              <w:bottom w:val="single" w:sz="6" w:space="0" w:color="auto"/>
              <w:right w:val="single" w:sz="6" w:space="0" w:color="auto"/>
            </w:tcBorders>
            <w:vAlign w:val="center"/>
          </w:tcPr>
          <w:p w14:paraId="7A1953DF"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color w:val="000000" w:themeColor="text1"/>
                <w:sz w:val="24"/>
              </w:rPr>
            </w:pPr>
            <w:r>
              <w:rPr>
                <w:rFonts w:ascii="Times New Roman" w:eastAsia="標楷體"/>
                <w:color w:val="000000" w:themeColor="text1"/>
                <w:sz w:val="24"/>
              </w:rPr>
              <w:t>(</w:t>
            </w:r>
            <w:r>
              <w:rPr>
                <w:rFonts w:ascii="Times New Roman" w:eastAsia="標楷體" w:hint="eastAsia"/>
                <w:color w:val="000000" w:themeColor="text1"/>
                <w:sz w:val="24"/>
              </w:rPr>
              <w:t>6</w:t>
            </w:r>
            <w:r>
              <w:rPr>
                <w:rFonts w:ascii="Times New Roman" w:eastAsia="標楷體"/>
                <w:color w:val="000000" w:themeColor="text1"/>
                <w:sz w:val="24"/>
              </w:rPr>
              <w:t>,399)</w:t>
            </w:r>
          </w:p>
        </w:tc>
        <w:tc>
          <w:tcPr>
            <w:tcW w:w="2127" w:type="dxa"/>
            <w:tcBorders>
              <w:top w:val="single" w:sz="6" w:space="0" w:color="auto"/>
              <w:left w:val="single" w:sz="6" w:space="0" w:color="auto"/>
              <w:bottom w:val="single" w:sz="6" w:space="0" w:color="auto"/>
              <w:right w:val="single" w:sz="12" w:space="0" w:color="auto"/>
            </w:tcBorders>
            <w:vAlign w:val="center"/>
          </w:tcPr>
          <w:p w14:paraId="38B39763"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w:t>
            </w:r>
            <w:r>
              <w:rPr>
                <w:rFonts w:ascii="Times New Roman" w:eastAsia="標楷體"/>
                <w:sz w:val="24"/>
              </w:rPr>
              <w:t>7,348)</w:t>
            </w:r>
          </w:p>
        </w:tc>
      </w:tr>
      <w:tr w:rsidR="005D1CF7" w:rsidRPr="00EE3251" w14:paraId="1353CA5A" w14:textId="77777777" w:rsidTr="0034759C">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50C87F83" w14:textId="77777777" w:rsidR="005D1CF7" w:rsidRPr="00EE3251" w:rsidRDefault="005D1CF7" w:rsidP="0034759C">
            <w:pPr>
              <w:pStyle w:val="af2"/>
              <w:spacing w:line="240" w:lineRule="auto"/>
              <w:rPr>
                <w:rFonts w:ascii="Times New Roman"/>
                <w:sz w:val="24"/>
              </w:rPr>
            </w:pPr>
            <w:r w:rsidRPr="00EE3251">
              <w:rPr>
                <w:rFonts w:ascii="Times New Roman"/>
                <w:sz w:val="24"/>
              </w:rPr>
              <w:t>非營業收入總額</w:t>
            </w:r>
          </w:p>
        </w:tc>
        <w:tc>
          <w:tcPr>
            <w:tcW w:w="2200" w:type="dxa"/>
            <w:tcBorders>
              <w:top w:val="single" w:sz="6" w:space="0" w:color="auto"/>
              <w:left w:val="single" w:sz="6" w:space="0" w:color="auto"/>
              <w:bottom w:val="single" w:sz="6" w:space="0" w:color="auto"/>
              <w:right w:val="single" w:sz="6" w:space="0" w:color="auto"/>
            </w:tcBorders>
            <w:vAlign w:val="center"/>
          </w:tcPr>
          <w:p w14:paraId="36D0ACAB"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color w:val="000000" w:themeColor="text1"/>
                <w:sz w:val="24"/>
              </w:rPr>
            </w:pPr>
            <w:r>
              <w:rPr>
                <w:rFonts w:ascii="Times New Roman" w:eastAsia="標楷體" w:hint="eastAsia"/>
                <w:color w:val="000000" w:themeColor="text1"/>
                <w:sz w:val="24"/>
              </w:rPr>
              <w:t>6</w:t>
            </w:r>
            <w:r>
              <w:rPr>
                <w:rFonts w:ascii="Times New Roman" w:eastAsia="標楷體"/>
                <w:color w:val="000000" w:themeColor="text1"/>
                <w:sz w:val="24"/>
              </w:rPr>
              <w:t>,540</w:t>
            </w:r>
          </w:p>
        </w:tc>
        <w:tc>
          <w:tcPr>
            <w:tcW w:w="2268" w:type="dxa"/>
            <w:tcBorders>
              <w:top w:val="single" w:sz="6" w:space="0" w:color="auto"/>
              <w:left w:val="single" w:sz="6" w:space="0" w:color="auto"/>
              <w:bottom w:val="single" w:sz="6" w:space="0" w:color="auto"/>
              <w:right w:val="single" w:sz="6" w:space="0" w:color="auto"/>
            </w:tcBorders>
            <w:vAlign w:val="center"/>
          </w:tcPr>
          <w:p w14:paraId="7E7CDB0F"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color w:val="000000" w:themeColor="text1"/>
                <w:sz w:val="24"/>
              </w:rPr>
            </w:pPr>
            <w:r>
              <w:rPr>
                <w:rFonts w:ascii="Times New Roman" w:eastAsia="標楷體" w:hint="eastAsia"/>
                <w:color w:val="000000" w:themeColor="text1"/>
                <w:sz w:val="24"/>
              </w:rPr>
              <w:t>2</w:t>
            </w:r>
            <w:r>
              <w:rPr>
                <w:rFonts w:ascii="Times New Roman" w:eastAsia="標楷體"/>
                <w:color w:val="000000" w:themeColor="text1"/>
                <w:sz w:val="24"/>
              </w:rPr>
              <w:t>,490</w:t>
            </w:r>
          </w:p>
        </w:tc>
        <w:tc>
          <w:tcPr>
            <w:tcW w:w="2127" w:type="dxa"/>
            <w:tcBorders>
              <w:top w:val="single" w:sz="6" w:space="0" w:color="auto"/>
              <w:left w:val="single" w:sz="6" w:space="0" w:color="auto"/>
              <w:bottom w:val="single" w:sz="6" w:space="0" w:color="auto"/>
              <w:right w:val="single" w:sz="12" w:space="0" w:color="auto"/>
            </w:tcBorders>
            <w:vAlign w:val="center"/>
          </w:tcPr>
          <w:p w14:paraId="16ECBE78"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sz w:val="24"/>
              </w:rPr>
              <w:t>1,086</w:t>
            </w:r>
          </w:p>
        </w:tc>
      </w:tr>
      <w:tr w:rsidR="005D1CF7" w:rsidRPr="00EE3251" w14:paraId="30820819" w14:textId="77777777" w:rsidTr="0034759C">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1086A07C" w14:textId="77777777" w:rsidR="005D1CF7" w:rsidRPr="00EE3251" w:rsidRDefault="005D1CF7" w:rsidP="0034759C">
            <w:pPr>
              <w:pStyle w:val="af2"/>
              <w:spacing w:line="240" w:lineRule="auto"/>
              <w:rPr>
                <w:rFonts w:ascii="Times New Roman"/>
                <w:sz w:val="24"/>
              </w:rPr>
            </w:pPr>
            <w:r w:rsidRPr="00EE3251">
              <w:rPr>
                <w:rFonts w:ascii="Times New Roman"/>
                <w:sz w:val="24"/>
              </w:rPr>
              <w:t>非營業損失及費用總額</w:t>
            </w:r>
          </w:p>
        </w:tc>
        <w:tc>
          <w:tcPr>
            <w:tcW w:w="2200" w:type="dxa"/>
            <w:tcBorders>
              <w:top w:val="single" w:sz="6" w:space="0" w:color="auto"/>
              <w:left w:val="single" w:sz="6" w:space="0" w:color="auto"/>
              <w:bottom w:val="single" w:sz="6" w:space="0" w:color="auto"/>
              <w:right w:val="single" w:sz="6" w:space="0" w:color="auto"/>
            </w:tcBorders>
            <w:vAlign w:val="center"/>
          </w:tcPr>
          <w:p w14:paraId="17C77AF5"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color w:val="000000" w:themeColor="text1"/>
                <w:sz w:val="24"/>
              </w:rPr>
            </w:pPr>
            <w:r>
              <w:rPr>
                <w:rFonts w:ascii="Times New Roman" w:eastAsia="標楷體"/>
                <w:color w:val="000000" w:themeColor="text1"/>
                <w:sz w:val="24"/>
              </w:rPr>
              <w:t>103</w:t>
            </w:r>
          </w:p>
        </w:tc>
        <w:tc>
          <w:tcPr>
            <w:tcW w:w="2268" w:type="dxa"/>
            <w:tcBorders>
              <w:top w:val="single" w:sz="6" w:space="0" w:color="auto"/>
              <w:left w:val="single" w:sz="6" w:space="0" w:color="auto"/>
              <w:bottom w:val="single" w:sz="6" w:space="0" w:color="auto"/>
              <w:right w:val="single" w:sz="6" w:space="0" w:color="auto"/>
            </w:tcBorders>
            <w:vAlign w:val="center"/>
          </w:tcPr>
          <w:p w14:paraId="5AC4CE89"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color w:val="000000" w:themeColor="text1"/>
                <w:sz w:val="24"/>
              </w:rPr>
            </w:pPr>
            <w:r>
              <w:rPr>
                <w:rFonts w:ascii="Times New Roman" w:eastAsia="標楷體" w:hint="eastAsia"/>
                <w:color w:val="000000" w:themeColor="text1"/>
                <w:sz w:val="24"/>
              </w:rPr>
              <w:t>6</w:t>
            </w:r>
            <w:r>
              <w:rPr>
                <w:rFonts w:ascii="Times New Roman" w:eastAsia="標楷體"/>
                <w:color w:val="000000" w:themeColor="text1"/>
                <w:sz w:val="24"/>
              </w:rPr>
              <w:t>1</w:t>
            </w:r>
          </w:p>
        </w:tc>
        <w:tc>
          <w:tcPr>
            <w:tcW w:w="2127" w:type="dxa"/>
            <w:tcBorders>
              <w:top w:val="single" w:sz="6" w:space="0" w:color="auto"/>
              <w:left w:val="single" w:sz="6" w:space="0" w:color="auto"/>
              <w:bottom w:val="single" w:sz="6" w:space="0" w:color="auto"/>
              <w:right w:val="single" w:sz="12" w:space="0" w:color="auto"/>
            </w:tcBorders>
            <w:vAlign w:val="center"/>
          </w:tcPr>
          <w:p w14:paraId="4B344D30"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1</w:t>
            </w:r>
            <w:r>
              <w:rPr>
                <w:rFonts w:ascii="Times New Roman" w:eastAsia="標楷體"/>
                <w:sz w:val="24"/>
              </w:rPr>
              <w:t>36</w:t>
            </w:r>
          </w:p>
        </w:tc>
      </w:tr>
      <w:tr w:rsidR="005D1CF7" w:rsidRPr="00EE3251" w14:paraId="1C8242D6" w14:textId="77777777" w:rsidTr="0034759C">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077D82DF" w14:textId="77777777" w:rsidR="005D1CF7" w:rsidRPr="00EE3251" w:rsidRDefault="005D1CF7" w:rsidP="0034759C">
            <w:pPr>
              <w:pStyle w:val="af2"/>
              <w:spacing w:line="240" w:lineRule="auto"/>
              <w:rPr>
                <w:rFonts w:ascii="Times New Roman"/>
                <w:sz w:val="24"/>
              </w:rPr>
            </w:pPr>
            <w:r w:rsidRPr="00EE3251">
              <w:rPr>
                <w:rFonts w:ascii="Times New Roman"/>
                <w:sz w:val="24"/>
              </w:rPr>
              <w:t>全年所得額</w:t>
            </w:r>
          </w:p>
        </w:tc>
        <w:tc>
          <w:tcPr>
            <w:tcW w:w="2200" w:type="dxa"/>
            <w:tcBorders>
              <w:top w:val="single" w:sz="6" w:space="0" w:color="auto"/>
              <w:left w:val="single" w:sz="6" w:space="0" w:color="auto"/>
              <w:bottom w:val="single" w:sz="6" w:space="0" w:color="auto"/>
              <w:right w:val="single" w:sz="6" w:space="0" w:color="auto"/>
            </w:tcBorders>
            <w:vAlign w:val="center"/>
          </w:tcPr>
          <w:p w14:paraId="75126C0A"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color w:val="000000" w:themeColor="text1"/>
                <w:sz w:val="24"/>
              </w:rPr>
            </w:pPr>
            <w:r>
              <w:rPr>
                <w:rFonts w:ascii="Times New Roman" w:eastAsia="標楷體" w:hint="eastAsia"/>
                <w:color w:val="000000" w:themeColor="text1"/>
                <w:sz w:val="24"/>
              </w:rPr>
              <w:t>4</w:t>
            </w:r>
            <w:r>
              <w:rPr>
                <w:rFonts w:ascii="Times New Roman" w:eastAsia="標楷體"/>
                <w:color w:val="000000" w:themeColor="text1"/>
                <w:sz w:val="24"/>
              </w:rPr>
              <w:t>,493</w:t>
            </w:r>
          </w:p>
        </w:tc>
        <w:tc>
          <w:tcPr>
            <w:tcW w:w="2268" w:type="dxa"/>
            <w:tcBorders>
              <w:top w:val="single" w:sz="6" w:space="0" w:color="auto"/>
              <w:left w:val="single" w:sz="6" w:space="0" w:color="auto"/>
              <w:bottom w:val="single" w:sz="6" w:space="0" w:color="auto"/>
              <w:right w:val="single" w:sz="6" w:space="0" w:color="auto"/>
            </w:tcBorders>
            <w:vAlign w:val="center"/>
          </w:tcPr>
          <w:p w14:paraId="5EC7C354"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color w:val="000000" w:themeColor="text1"/>
                <w:sz w:val="24"/>
              </w:rPr>
            </w:pPr>
            <w:r>
              <w:rPr>
                <w:rFonts w:ascii="Times New Roman" w:eastAsia="標楷體" w:hint="eastAsia"/>
                <w:color w:val="000000" w:themeColor="text1"/>
                <w:sz w:val="24"/>
              </w:rPr>
              <w:t>(3</w:t>
            </w:r>
            <w:r>
              <w:rPr>
                <w:rFonts w:ascii="Times New Roman" w:eastAsia="標楷體"/>
                <w:color w:val="000000" w:themeColor="text1"/>
                <w:sz w:val="24"/>
              </w:rPr>
              <w:t>,970)</w:t>
            </w:r>
          </w:p>
        </w:tc>
        <w:tc>
          <w:tcPr>
            <w:tcW w:w="2127" w:type="dxa"/>
            <w:tcBorders>
              <w:top w:val="single" w:sz="6" w:space="0" w:color="auto"/>
              <w:left w:val="single" w:sz="6" w:space="0" w:color="auto"/>
              <w:bottom w:val="single" w:sz="6" w:space="0" w:color="auto"/>
              <w:right w:val="single" w:sz="12" w:space="0" w:color="auto"/>
            </w:tcBorders>
            <w:vAlign w:val="center"/>
          </w:tcPr>
          <w:p w14:paraId="309D458F"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w:t>
            </w:r>
            <w:r>
              <w:rPr>
                <w:rFonts w:ascii="Times New Roman" w:eastAsia="標楷體"/>
                <w:sz w:val="24"/>
              </w:rPr>
              <w:t>6,398)</w:t>
            </w:r>
          </w:p>
        </w:tc>
      </w:tr>
      <w:tr w:rsidR="005D1CF7" w:rsidRPr="00EE3251" w14:paraId="4180CC4C" w14:textId="77777777" w:rsidTr="0034759C">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4C4AD4F2" w14:textId="77777777" w:rsidR="005D1CF7" w:rsidRPr="00EE3251" w:rsidRDefault="005D1CF7" w:rsidP="0034759C">
            <w:pPr>
              <w:pStyle w:val="af2"/>
              <w:spacing w:line="240" w:lineRule="auto"/>
              <w:rPr>
                <w:rFonts w:ascii="Times New Roman"/>
                <w:sz w:val="24"/>
              </w:rPr>
            </w:pPr>
            <w:r w:rsidRPr="00EE3251">
              <w:rPr>
                <w:rFonts w:ascii="Times New Roman"/>
                <w:sz w:val="24"/>
              </w:rPr>
              <w:t>課稅所得額</w:t>
            </w:r>
          </w:p>
        </w:tc>
        <w:tc>
          <w:tcPr>
            <w:tcW w:w="2200" w:type="dxa"/>
            <w:tcBorders>
              <w:top w:val="single" w:sz="6" w:space="0" w:color="auto"/>
              <w:left w:val="single" w:sz="6" w:space="0" w:color="auto"/>
              <w:bottom w:val="single" w:sz="6" w:space="0" w:color="auto"/>
              <w:right w:val="single" w:sz="6" w:space="0" w:color="auto"/>
            </w:tcBorders>
            <w:vAlign w:val="center"/>
          </w:tcPr>
          <w:p w14:paraId="6DD83382"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color w:val="000000" w:themeColor="text1"/>
                <w:sz w:val="24"/>
              </w:rPr>
            </w:pPr>
            <w:r>
              <w:rPr>
                <w:rFonts w:ascii="Times New Roman" w:eastAsia="標楷體" w:hint="eastAsia"/>
                <w:color w:val="000000" w:themeColor="text1"/>
                <w:sz w:val="24"/>
              </w:rPr>
              <w:t>4</w:t>
            </w:r>
            <w:r>
              <w:rPr>
                <w:rFonts w:ascii="Times New Roman" w:eastAsia="標楷體"/>
                <w:color w:val="000000" w:themeColor="text1"/>
                <w:sz w:val="24"/>
              </w:rPr>
              <w:t>,493</w:t>
            </w:r>
          </w:p>
        </w:tc>
        <w:tc>
          <w:tcPr>
            <w:tcW w:w="2268" w:type="dxa"/>
            <w:tcBorders>
              <w:top w:val="single" w:sz="6" w:space="0" w:color="auto"/>
              <w:left w:val="single" w:sz="6" w:space="0" w:color="auto"/>
              <w:bottom w:val="single" w:sz="6" w:space="0" w:color="auto"/>
              <w:right w:val="single" w:sz="6" w:space="0" w:color="auto"/>
            </w:tcBorders>
            <w:vAlign w:val="center"/>
          </w:tcPr>
          <w:p w14:paraId="1A3CFC23"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color w:val="000000" w:themeColor="text1"/>
                <w:sz w:val="24"/>
              </w:rPr>
            </w:pPr>
            <w:r>
              <w:rPr>
                <w:rFonts w:ascii="Times New Roman" w:eastAsia="標楷體" w:hint="eastAsia"/>
                <w:color w:val="000000" w:themeColor="text1"/>
                <w:sz w:val="24"/>
              </w:rPr>
              <w:t>(</w:t>
            </w:r>
            <w:r>
              <w:rPr>
                <w:rFonts w:ascii="Times New Roman" w:eastAsia="標楷體"/>
                <w:color w:val="000000" w:themeColor="text1"/>
                <w:sz w:val="24"/>
              </w:rPr>
              <w:t>3,970)</w:t>
            </w:r>
          </w:p>
        </w:tc>
        <w:tc>
          <w:tcPr>
            <w:tcW w:w="2127" w:type="dxa"/>
            <w:tcBorders>
              <w:top w:val="single" w:sz="6" w:space="0" w:color="auto"/>
              <w:left w:val="single" w:sz="6" w:space="0" w:color="auto"/>
              <w:bottom w:val="single" w:sz="6" w:space="0" w:color="auto"/>
              <w:right w:val="single" w:sz="12" w:space="0" w:color="auto"/>
            </w:tcBorders>
            <w:vAlign w:val="center"/>
          </w:tcPr>
          <w:p w14:paraId="30A19293"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w:t>
            </w:r>
            <w:r>
              <w:rPr>
                <w:rFonts w:ascii="Times New Roman" w:eastAsia="標楷體"/>
                <w:sz w:val="24"/>
              </w:rPr>
              <w:t>6,117)</w:t>
            </w:r>
          </w:p>
        </w:tc>
      </w:tr>
      <w:tr w:rsidR="005D1CF7" w:rsidRPr="00EE3251" w14:paraId="03A1550C" w14:textId="77777777" w:rsidTr="0034759C">
        <w:trPr>
          <w:cantSplit/>
          <w:jc w:val="right"/>
        </w:trPr>
        <w:tc>
          <w:tcPr>
            <w:tcW w:w="2646" w:type="dxa"/>
            <w:tcBorders>
              <w:top w:val="single" w:sz="6" w:space="0" w:color="auto"/>
              <w:left w:val="single" w:sz="12" w:space="0" w:color="auto"/>
              <w:bottom w:val="single" w:sz="12" w:space="0" w:color="auto"/>
              <w:right w:val="single" w:sz="6" w:space="0" w:color="auto"/>
            </w:tcBorders>
            <w:vAlign w:val="center"/>
          </w:tcPr>
          <w:p w14:paraId="052A509C" w14:textId="77777777" w:rsidR="005D1CF7" w:rsidRPr="00EE3251" w:rsidRDefault="005D1CF7" w:rsidP="0034759C">
            <w:pPr>
              <w:pStyle w:val="af2"/>
              <w:spacing w:line="240" w:lineRule="auto"/>
              <w:rPr>
                <w:rFonts w:ascii="Times New Roman"/>
                <w:sz w:val="24"/>
              </w:rPr>
            </w:pPr>
            <w:r w:rsidRPr="00EE3251">
              <w:rPr>
                <w:rFonts w:ascii="Times New Roman"/>
                <w:sz w:val="24"/>
              </w:rPr>
              <w:t>每股盈餘</w:t>
            </w:r>
            <w:r w:rsidRPr="00EE3251">
              <w:rPr>
                <w:rFonts w:ascii="Times New Roman"/>
                <w:sz w:val="24"/>
              </w:rPr>
              <w:t>(</w:t>
            </w:r>
            <w:r w:rsidRPr="00EE3251">
              <w:rPr>
                <w:rFonts w:ascii="Times New Roman"/>
                <w:sz w:val="24"/>
              </w:rPr>
              <w:t>元</w:t>
            </w:r>
            <w:r w:rsidRPr="00EE3251">
              <w:rPr>
                <w:rFonts w:ascii="Times New Roman"/>
                <w:sz w:val="24"/>
              </w:rPr>
              <w:t>)</w:t>
            </w:r>
          </w:p>
        </w:tc>
        <w:tc>
          <w:tcPr>
            <w:tcW w:w="2200" w:type="dxa"/>
            <w:tcBorders>
              <w:top w:val="single" w:sz="6" w:space="0" w:color="auto"/>
              <w:left w:val="single" w:sz="6" w:space="0" w:color="auto"/>
              <w:bottom w:val="single" w:sz="12" w:space="0" w:color="auto"/>
              <w:right w:val="single" w:sz="6" w:space="0" w:color="auto"/>
            </w:tcBorders>
            <w:vAlign w:val="center"/>
          </w:tcPr>
          <w:p w14:paraId="436331B6"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1</w:t>
            </w:r>
            <w:r>
              <w:rPr>
                <w:rFonts w:ascii="Times New Roman" w:eastAsia="標楷體"/>
                <w:sz w:val="24"/>
              </w:rPr>
              <w:t>.22</w:t>
            </w:r>
          </w:p>
        </w:tc>
        <w:tc>
          <w:tcPr>
            <w:tcW w:w="2268" w:type="dxa"/>
            <w:tcBorders>
              <w:top w:val="single" w:sz="6" w:space="0" w:color="auto"/>
              <w:left w:val="single" w:sz="6" w:space="0" w:color="auto"/>
              <w:bottom w:val="single" w:sz="12" w:space="0" w:color="auto"/>
              <w:right w:val="single" w:sz="6" w:space="0" w:color="auto"/>
            </w:tcBorders>
            <w:vAlign w:val="center"/>
          </w:tcPr>
          <w:p w14:paraId="4F76E011"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w:t>
            </w:r>
            <w:r>
              <w:rPr>
                <w:rFonts w:ascii="Times New Roman" w:eastAsia="標楷體"/>
                <w:sz w:val="24"/>
              </w:rPr>
              <w:t>1.23)</w:t>
            </w:r>
          </w:p>
        </w:tc>
        <w:tc>
          <w:tcPr>
            <w:tcW w:w="2127" w:type="dxa"/>
            <w:tcBorders>
              <w:top w:val="single" w:sz="6" w:space="0" w:color="auto"/>
              <w:left w:val="single" w:sz="6" w:space="0" w:color="auto"/>
              <w:bottom w:val="single" w:sz="12" w:space="0" w:color="auto"/>
              <w:right w:val="single" w:sz="12" w:space="0" w:color="auto"/>
            </w:tcBorders>
            <w:vAlign w:val="center"/>
          </w:tcPr>
          <w:p w14:paraId="1E7EDAEC" w14:textId="77777777" w:rsidR="005D1CF7" w:rsidRPr="00EE3251" w:rsidRDefault="005D1CF7" w:rsidP="0034759C">
            <w:pPr>
              <w:pStyle w:val="b1"/>
              <w:widowControl/>
              <w:autoSpaceDE w:val="0"/>
              <w:autoSpaceDN w:val="0"/>
              <w:spacing w:before="0" w:line="240" w:lineRule="auto"/>
              <w:jc w:val="center"/>
              <w:textAlignment w:val="bottom"/>
              <w:rPr>
                <w:rFonts w:ascii="Times New Roman" w:eastAsia="標楷體"/>
                <w:sz w:val="24"/>
              </w:rPr>
            </w:pPr>
            <w:r>
              <w:rPr>
                <w:rFonts w:ascii="Times New Roman" w:eastAsia="標楷體" w:hint="eastAsia"/>
                <w:sz w:val="24"/>
              </w:rPr>
              <w:t>(</w:t>
            </w:r>
            <w:r>
              <w:rPr>
                <w:rFonts w:ascii="Times New Roman" w:eastAsia="標楷體"/>
                <w:sz w:val="24"/>
              </w:rPr>
              <w:t>2.22)</w:t>
            </w:r>
          </w:p>
        </w:tc>
      </w:tr>
    </w:tbl>
    <w:p w14:paraId="55131C9B" w14:textId="77777777" w:rsidR="005D1CF7" w:rsidRDefault="005D1CF7">
      <w:pPr>
        <w:widowControl/>
        <w:adjustRightInd/>
        <w:spacing w:line="240" w:lineRule="auto"/>
        <w:textAlignment w:val="auto"/>
      </w:pPr>
    </w:p>
    <w:p w14:paraId="7068D867" w14:textId="77777777" w:rsidR="005D1CF7" w:rsidRDefault="005D1CF7">
      <w:pPr>
        <w:widowControl/>
        <w:adjustRightInd/>
        <w:spacing w:line="240" w:lineRule="auto"/>
        <w:textAlignment w:val="auto"/>
      </w:pPr>
    </w:p>
    <w:p w14:paraId="54C2F7E4" w14:textId="1BB4568B" w:rsidR="002D3BF2" w:rsidRDefault="002D3BF2">
      <w:pPr>
        <w:widowControl/>
        <w:adjustRightInd/>
        <w:spacing w:line="240" w:lineRule="auto"/>
        <w:textAlignment w:val="auto"/>
      </w:pPr>
      <w:r>
        <w:br w:type="page"/>
      </w:r>
    </w:p>
    <w:p w14:paraId="6BB4E5D8" w14:textId="0C3E800C" w:rsidR="00A931EA" w:rsidRPr="00EE3251" w:rsidRDefault="00A931EA" w:rsidP="00C27A15">
      <w:pPr>
        <w:pStyle w:val="2"/>
        <w:spacing w:after="120"/>
      </w:pPr>
      <w:bookmarkStart w:id="65" w:name="_Toc40189913"/>
      <w:r w:rsidRPr="00EE3251">
        <w:lastRenderedPageBreak/>
        <w:t>三、經營團隊及執行能力</w:t>
      </w:r>
      <w:bookmarkEnd w:id="59"/>
      <w:bookmarkEnd w:id="65"/>
    </w:p>
    <w:bookmarkEnd w:id="60"/>
    <w:p w14:paraId="15E27513" w14:textId="77777777" w:rsidR="00A931EA" w:rsidRPr="00EE3251" w:rsidRDefault="00A931EA" w:rsidP="002D5ED4">
      <w:pPr>
        <w:pStyle w:val="affc"/>
        <w:numPr>
          <w:ilvl w:val="0"/>
          <w:numId w:val="47"/>
        </w:numPr>
        <w:ind w:leftChars="0"/>
        <w:rPr>
          <w:rFonts w:ascii="Times New Roman"/>
          <w:sz w:val="24"/>
        </w:rPr>
      </w:pPr>
      <w:r w:rsidRPr="00EE3251">
        <w:rPr>
          <w:rFonts w:ascii="Times New Roman"/>
          <w:b/>
          <w:sz w:val="24"/>
        </w:rPr>
        <w:t>力晶積成電子製造股份有限公司</w:t>
      </w:r>
    </w:p>
    <w:p w14:paraId="2BB21912" w14:textId="1F39D020" w:rsidR="00A931EA" w:rsidRPr="00EE3251" w:rsidRDefault="00373847" w:rsidP="00A931EA">
      <w:pPr>
        <w:ind w:firstLineChars="236" w:firstLine="566"/>
      </w:pPr>
      <w:r>
        <w:t>力積電在組織上將生產與事業單位分立，</w:t>
      </w:r>
      <w:r w:rsidR="00A931EA" w:rsidRPr="00EE3251">
        <w:t>晶圓廠管理統一，專注於生產的控管；令事業單位專注於記憶類產品及邏輯類產品的研發及銷售</w:t>
      </w:r>
      <w:r>
        <w:rPr>
          <w:rFonts w:hint="eastAsia"/>
        </w:rPr>
        <w:t>。</w:t>
      </w:r>
      <w:r w:rsidR="00A931EA" w:rsidRPr="00EE3251">
        <w:t>同時成立技術長轄下先進研發單位，從事先進製程及技術整合；生產企劃中心則協調最佳產能的調度</w:t>
      </w:r>
      <w:r>
        <w:rPr>
          <w:rFonts w:hint="eastAsia"/>
        </w:rPr>
        <w:t>。</w:t>
      </w:r>
      <w:r w:rsidR="00A931EA" w:rsidRPr="00EE3251">
        <w:t>整體組織架構為矩陣式合作分工模式</w:t>
      </w:r>
      <w:r>
        <w:rPr>
          <w:rFonts w:hint="eastAsia"/>
        </w:rPr>
        <w:t>，</w:t>
      </w:r>
      <w:r w:rsidR="00A931EA" w:rsidRPr="00EE3251">
        <w:t>此架構有利於</w:t>
      </w:r>
      <w:r w:rsidR="00A931EA" w:rsidRPr="00EE3251">
        <w:t>8</w:t>
      </w:r>
      <w:r w:rsidR="00A931EA" w:rsidRPr="00EE3251">
        <w:t>吋及</w:t>
      </w:r>
      <w:r w:rsidR="00A931EA" w:rsidRPr="00EE3251">
        <w:t>12</w:t>
      </w:r>
      <w:r w:rsidR="00A931EA" w:rsidRPr="00EE3251">
        <w:t>吋晶圓廠產能的調配及利用，滿足記憶體與邏輯個別客戶不同的代工需求，提升整體的競爭力與獲利力。</w:t>
      </w:r>
    </w:p>
    <w:p w14:paraId="6A787FBC" w14:textId="46FC246D" w:rsidR="00A931EA" w:rsidRPr="00EE3251" w:rsidRDefault="00A931EA" w:rsidP="00A931EA">
      <w:pPr>
        <w:ind w:firstLineChars="177" w:firstLine="425"/>
      </w:pPr>
      <w:r w:rsidRPr="00EE3251">
        <w:t>公司組織架構如</w:t>
      </w:r>
      <w:r w:rsidR="004B3ABC">
        <w:fldChar w:fldCharType="begin"/>
      </w:r>
      <w:r w:rsidR="004B3ABC">
        <w:instrText xml:space="preserve"> REF _Ref38879991 \h </w:instrText>
      </w:r>
      <w:r w:rsidR="004B3ABC">
        <w:fldChar w:fldCharType="separate"/>
      </w:r>
      <w:r w:rsidR="0082588F" w:rsidRPr="00992FD9">
        <w:rPr>
          <w:rFonts w:asciiTheme="minorEastAsia" w:hAnsiTheme="minorEastAsia" w:hint="eastAsia"/>
        </w:rPr>
        <w:t>圖</w:t>
      </w:r>
      <w:r w:rsidR="0082588F" w:rsidRPr="00992FD9">
        <w:t>1.</w:t>
      </w:r>
      <w:r w:rsidR="0082588F">
        <w:rPr>
          <w:noProof/>
        </w:rPr>
        <w:t>4</w:t>
      </w:r>
      <w:r w:rsidR="004B3ABC">
        <w:fldChar w:fldCharType="end"/>
      </w:r>
      <w:r w:rsidRPr="00EE3251">
        <w:t>所示，各主要單位之功能執掌如</w:t>
      </w:r>
      <w:r w:rsidR="004B3ABC">
        <w:fldChar w:fldCharType="begin"/>
      </w:r>
      <w:r w:rsidR="004B3ABC">
        <w:instrText xml:space="preserve"> REF _Ref38880013 \h </w:instrText>
      </w:r>
      <w:r w:rsidR="004B3ABC">
        <w:fldChar w:fldCharType="separate"/>
      </w:r>
      <w:r w:rsidR="0082588F" w:rsidRPr="00AC28DD">
        <w:rPr>
          <w:rFonts w:asciiTheme="minorEastAsia" w:hAnsiTheme="minorEastAsia" w:hint="eastAsia"/>
        </w:rPr>
        <w:t>表</w:t>
      </w:r>
      <w:r w:rsidR="0082588F" w:rsidRPr="00AC28DD">
        <w:t>1.</w:t>
      </w:r>
      <w:r w:rsidR="0082588F">
        <w:rPr>
          <w:noProof/>
        </w:rPr>
        <w:t>17</w:t>
      </w:r>
      <w:r w:rsidR="004B3ABC">
        <w:fldChar w:fldCharType="end"/>
      </w:r>
      <w:r w:rsidRPr="00EE3251">
        <w:t>所示</w:t>
      </w:r>
      <w:r w:rsidRPr="00EE3251">
        <w:t>:</w:t>
      </w:r>
    </w:p>
    <w:p w14:paraId="2BC931FB" w14:textId="77777777" w:rsidR="00A931EA" w:rsidRPr="00EE3251" w:rsidRDefault="00A931EA" w:rsidP="00A931EA">
      <w:pPr>
        <w:ind w:firstLineChars="177" w:firstLine="425"/>
      </w:pPr>
    </w:p>
    <w:p w14:paraId="608F2620" w14:textId="30B57476" w:rsidR="00A931EA" w:rsidRPr="00AC28DD" w:rsidRDefault="00AC28DD" w:rsidP="00AC28DD">
      <w:pPr>
        <w:pStyle w:val="aff2"/>
        <w:rPr>
          <w:rFonts w:asciiTheme="minorEastAsia" w:hAnsiTheme="minorEastAsia"/>
        </w:rPr>
      </w:pPr>
      <w:bookmarkStart w:id="66" w:name="_Ref38880013"/>
      <w:bookmarkStart w:id="67" w:name="_Toc37925926"/>
      <w:bookmarkStart w:id="68" w:name="_Toc38882189"/>
      <w:r w:rsidRPr="00AC28DD">
        <w:rPr>
          <w:rFonts w:asciiTheme="minorEastAsia" w:hAnsiTheme="minorEastAsia" w:hint="eastAsia"/>
        </w:rPr>
        <w:t>表</w:t>
      </w:r>
      <w:r w:rsidRPr="00AC28DD">
        <w:t>1.</w:t>
      </w:r>
      <w:r w:rsidRPr="00AC28DD">
        <w:fldChar w:fldCharType="begin"/>
      </w:r>
      <w:r w:rsidRPr="00AC28DD">
        <w:instrText xml:space="preserve"> SEQ </w:instrText>
      </w:r>
      <w:r w:rsidRPr="00AC28DD">
        <w:instrText>表</w:instrText>
      </w:r>
      <w:r w:rsidRPr="00AC28DD">
        <w:instrText xml:space="preserve">1. \* ARABIC </w:instrText>
      </w:r>
      <w:r w:rsidRPr="00AC28DD">
        <w:fldChar w:fldCharType="separate"/>
      </w:r>
      <w:r w:rsidR="0082588F">
        <w:rPr>
          <w:noProof/>
        </w:rPr>
        <w:t>17</w:t>
      </w:r>
      <w:r w:rsidRPr="00AC28DD">
        <w:fldChar w:fldCharType="end"/>
      </w:r>
      <w:bookmarkEnd w:id="66"/>
      <w:r w:rsidR="00A931EA" w:rsidRPr="00AC28DD">
        <w:rPr>
          <w:rFonts w:asciiTheme="minorEastAsia" w:hAnsiTheme="minorEastAsia"/>
        </w:rPr>
        <w:t>力積電各主要單位之職能與職掌</w:t>
      </w:r>
      <w:bookmarkEnd w:id="67"/>
      <w:bookmarkEnd w:id="68"/>
    </w:p>
    <w:tbl>
      <w:tblPr>
        <w:tblW w:w="9913" w:type="dxa"/>
        <w:tblInd w:w="38" w:type="dxa"/>
        <w:tblCellMar>
          <w:left w:w="28" w:type="dxa"/>
          <w:right w:w="28" w:type="dxa"/>
        </w:tblCellMar>
        <w:tblLook w:val="04A0" w:firstRow="1" w:lastRow="0" w:firstColumn="1" w:lastColumn="0" w:noHBand="0" w:noVBand="1"/>
      </w:tblPr>
      <w:tblGrid>
        <w:gridCol w:w="1580"/>
        <w:gridCol w:w="8333"/>
      </w:tblGrid>
      <w:tr w:rsidR="00A931EA" w:rsidRPr="00EE3251" w14:paraId="5B1F3ED0" w14:textId="77777777" w:rsidTr="004F3EFB">
        <w:trPr>
          <w:trHeight w:val="350"/>
        </w:trPr>
        <w:tc>
          <w:tcPr>
            <w:tcW w:w="1580" w:type="dxa"/>
            <w:tcBorders>
              <w:top w:val="single" w:sz="12" w:space="0" w:color="auto"/>
              <w:left w:val="single" w:sz="12" w:space="0" w:color="auto"/>
              <w:bottom w:val="single" w:sz="8" w:space="0" w:color="000000"/>
              <w:right w:val="single" w:sz="8" w:space="0" w:color="000000"/>
            </w:tcBorders>
            <w:shd w:val="clear" w:color="auto" w:fill="auto"/>
            <w:vAlign w:val="center"/>
            <w:hideMark/>
          </w:tcPr>
          <w:p w14:paraId="6EB67F73"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lang w:eastAsia="zh-CN"/>
              </w:rPr>
              <w:t>單位名稱</w:t>
            </w:r>
          </w:p>
        </w:tc>
        <w:tc>
          <w:tcPr>
            <w:tcW w:w="8333" w:type="dxa"/>
            <w:tcBorders>
              <w:top w:val="single" w:sz="12" w:space="0" w:color="auto"/>
              <w:left w:val="nil"/>
              <w:bottom w:val="single" w:sz="8" w:space="0" w:color="000000"/>
              <w:right w:val="single" w:sz="12" w:space="0" w:color="auto"/>
            </w:tcBorders>
            <w:shd w:val="clear" w:color="auto" w:fill="auto"/>
            <w:vAlign w:val="center"/>
            <w:hideMark/>
          </w:tcPr>
          <w:p w14:paraId="6A445935" w14:textId="77777777" w:rsidR="00A931EA" w:rsidRPr="00EE3251" w:rsidRDefault="00A931EA" w:rsidP="004F3EFB">
            <w:pPr>
              <w:widowControl/>
              <w:adjustRightInd/>
              <w:spacing w:line="240" w:lineRule="auto"/>
              <w:ind w:firstLineChars="1500" w:firstLine="3300"/>
              <w:textAlignment w:val="auto"/>
              <w:rPr>
                <w:color w:val="000000"/>
                <w:sz w:val="22"/>
                <w:szCs w:val="22"/>
              </w:rPr>
            </w:pPr>
            <w:r w:rsidRPr="00EE3251">
              <w:rPr>
                <w:color w:val="000000"/>
                <w:sz w:val="22"/>
                <w:szCs w:val="22"/>
                <w:lang w:eastAsia="zh-CN"/>
              </w:rPr>
              <w:t>任務職掌</w:t>
            </w:r>
          </w:p>
        </w:tc>
      </w:tr>
      <w:tr w:rsidR="00A931EA" w:rsidRPr="00EE3251" w14:paraId="4ADC0F34" w14:textId="77777777" w:rsidTr="004F3EFB">
        <w:trPr>
          <w:trHeight w:val="590"/>
        </w:trPr>
        <w:tc>
          <w:tcPr>
            <w:tcW w:w="1580" w:type="dxa"/>
            <w:tcBorders>
              <w:top w:val="nil"/>
              <w:left w:val="single" w:sz="12" w:space="0" w:color="auto"/>
              <w:bottom w:val="single" w:sz="8" w:space="0" w:color="000000"/>
              <w:right w:val="single" w:sz="8" w:space="0" w:color="000000"/>
            </w:tcBorders>
            <w:shd w:val="clear" w:color="auto" w:fill="auto"/>
            <w:vAlign w:val="center"/>
            <w:hideMark/>
          </w:tcPr>
          <w:p w14:paraId="58B9955E"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rPr>
              <w:t>8</w:t>
            </w:r>
            <w:r w:rsidRPr="00EE3251">
              <w:rPr>
                <w:color w:val="000000"/>
                <w:sz w:val="22"/>
                <w:szCs w:val="22"/>
              </w:rPr>
              <w:t>吋製造</w:t>
            </w:r>
          </w:p>
        </w:tc>
        <w:tc>
          <w:tcPr>
            <w:tcW w:w="8333" w:type="dxa"/>
            <w:tcBorders>
              <w:top w:val="nil"/>
              <w:left w:val="nil"/>
              <w:bottom w:val="single" w:sz="8" w:space="0" w:color="000000"/>
              <w:right w:val="single" w:sz="12" w:space="0" w:color="auto"/>
            </w:tcBorders>
            <w:shd w:val="clear" w:color="auto" w:fill="auto"/>
            <w:vAlign w:val="center"/>
            <w:hideMark/>
          </w:tcPr>
          <w:p w14:paraId="62A40EE3"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rPr>
              <w:t>負責力積電</w:t>
            </w:r>
            <w:r w:rsidRPr="00EE3251">
              <w:rPr>
                <w:color w:val="000000"/>
                <w:sz w:val="22"/>
                <w:szCs w:val="22"/>
              </w:rPr>
              <w:t>8</w:t>
            </w:r>
            <w:r w:rsidRPr="00EE3251">
              <w:rPr>
                <w:color w:val="000000"/>
                <w:sz w:val="22"/>
                <w:szCs w:val="22"/>
              </w:rPr>
              <w:t>吋晶圓代工生產營運規劃，提昇製程、設備、製造、整合技術與改善能力，以達營運獲利指標。</w:t>
            </w:r>
          </w:p>
        </w:tc>
      </w:tr>
      <w:tr w:rsidR="00A931EA" w:rsidRPr="00EE3251" w14:paraId="47A469EB" w14:textId="77777777" w:rsidTr="004F3EFB">
        <w:trPr>
          <w:trHeight w:val="880"/>
        </w:trPr>
        <w:tc>
          <w:tcPr>
            <w:tcW w:w="1580" w:type="dxa"/>
            <w:tcBorders>
              <w:top w:val="nil"/>
              <w:left w:val="single" w:sz="12" w:space="0" w:color="auto"/>
              <w:bottom w:val="nil"/>
              <w:right w:val="single" w:sz="8" w:space="0" w:color="000000"/>
            </w:tcBorders>
            <w:shd w:val="clear" w:color="auto" w:fill="auto"/>
            <w:vAlign w:val="center"/>
            <w:hideMark/>
          </w:tcPr>
          <w:p w14:paraId="77401794"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rPr>
              <w:t>12</w:t>
            </w:r>
            <w:r w:rsidRPr="00EE3251">
              <w:rPr>
                <w:color w:val="000000"/>
                <w:sz w:val="22"/>
                <w:szCs w:val="22"/>
              </w:rPr>
              <w:t>吋生產營運</w:t>
            </w:r>
          </w:p>
        </w:tc>
        <w:tc>
          <w:tcPr>
            <w:tcW w:w="8333" w:type="dxa"/>
            <w:tcBorders>
              <w:top w:val="nil"/>
              <w:left w:val="nil"/>
              <w:bottom w:val="nil"/>
              <w:right w:val="single" w:sz="12" w:space="0" w:color="auto"/>
            </w:tcBorders>
            <w:shd w:val="clear" w:color="auto" w:fill="auto"/>
            <w:vAlign w:val="center"/>
            <w:hideMark/>
          </w:tcPr>
          <w:p w14:paraId="70D572DD"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rPr>
              <w:t>負責力積電</w:t>
            </w:r>
            <w:r w:rsidRPr="00EE3251">
              <w:rPr>
                <w:color w:val="000000"/>
                <w:sz w:val="22"/>
                <w:szCs w:val="22"/>
              </w:rPr>
              <w:t>12</w:t>
            </w:r>
            <w:r w:rsidRPr="00EE3251">
              <w:rPr>
                <w:color w:val="000000"/>
                <w:sz w:val="22"/>
                <w:szCs w:val="22"/>
              </w:rPr>
              <w:t>吋生產經營計畫與營運發展規劃、日常營運與達成獲利營運指標，針對產品製造與代工，成立代工技術平台及導入代工業務，持續進行製程、設備、製造技術之開發及改善與多樣化的代工產品之開發及量產。</w:t>
            </w:r>
          </w:p>
        </w:tc>
      </w:tr>
      <w:tr w:rsidR="00A931EA" w:rsidRPr="00EE3251" w14:paraId="4EB32534" w14:textId="77777777" w:rsidTr="004F3EFB">
        <w:trPr>
          <w:trHeight w:val="880"/>
        </w:trPr>
        <w:tc>
          <w:tcPr>
            <w:tcW w:w="1580" w:type="dxa"/>
            <w:tcBorders>
              <w:top w:val="single" w:sz="8" w:space="0" w:color="auto"/>
              <w:left w:val="single" w:sz="12" w:space="0" w:color="auto"/>
              <w:bottom w:val="single" w:sz="8" w:space="0" w:color="auto"/>
              <w:right w:val="single" w:sz="8" w:space="0" w:color="000000"/>
            </w:tcBorders>
            <w:shd w:val="clear" w:color="auto" w:fill="auto"/>
            <w:vAlign w:val="center"/>
            <w:hideMark/>
          </w:tcPr>
          <w:p w14:paraId="098029ED"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rPr>
              <w:t>邏輯暨特殊應用產品代工事業群</w:t>
            </w:r>
          </w:p>
        </w:tc>
        <w:tc>
          <w:tcPr>
            <w:tcW w:w="8333" w:type="dxa"/>
            <w:tcBorders>
              <w:top w:val="single" w:sz="8" w:space="0" w:color="auto"/>
              <w:left w:val="nil"/>
              <w:bottom w:val="single" w:sz="8" w:space="0" w:color="auto"/>
              <w:right w:val="single" w:sz="12" w:space="0" w:color="auto"/>
            </w:tcBorders>
            <w:shd w:val="clear" w:color="auto" w:fill="auto"/>
            <w:vAlign w:val="center"/>
            <w:hideMark/>
          </w:tcPr>
          <w:p w14:paraId="14D51C80"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rPr>
              <w:t>以自主之製程技術開發能力，利用現有</w:t>
            </w:r>
            <w:r w:rsidRPr="00EE3251">
              <w:rPr>
                <w:color w:val="000000"/>
                <w:sz w:val="22"/>
                <w:szCs w:val="22"/>
              </w:rPr>
              <w:t>8</w:t>
            </w:r>
            <w:r w:rsidRPr="00EE3251">
              <w:rPr>
                <w:color w:val="000000"/>
                <w:sz w:val="22"/>
                <w:szCs w:val="22"/>
              </w:rPr>
              <w:t>吋及</w:t>
            </w:r>
            <w:r w:rsidRPr="00EE3251">
              <w:rPr>
                <w:color w:val="000000"/>
                <w:sz w:val="22"/>
                <w:szCs w:val="22"/>
              </w:rPr>
              <w:t>12</w:t>
            </w:r>
            <w:r w:rsidRPr="00EE3251">
              <w:rPr>
                <w:color w:val="000000"/>
                <w:sz w:val="22"/>
                <w:szCs w:val="22"/>
              </w:rPr>
              <w:t>吋廠之資源，推動力積電非記憶體產品線以外之「邏輯暨特殊應用產品晶圓代工」</w:t>
            </w:r>
            <w:r w:rsidRPr="00EE3251">
              <w:rPr>
                <w:color w:val="000000"/>
                <w:sz w:val="22"/>
                <w:szCs w:val="22"/>
              </w:rPr>
              <w:t>(LSPF)</w:t>
            </w:r>
            <w:r w:rsidRPr="00EE3251">
              <w:rPr>
                <w:color w:val="000000"/>
                <w:sz w:val="22"/>
                <w:szCs w:val="22"/>
              </w:rPr>
              <w:t>業務，並導入具市場競爭力的產品及客戶，創造合理及穏定成長的股東權益。</w:t>
            </w:r>
          </w:p>
        </w:tc>
      </w:tr>
      <w:tr w:rsidR="00A931EA" w:rsidRPr="00EE3251" w14:paraId="7E0EF056" w14:textId="77777777" w:rsidTr="004F3EFB">
        <w:trPr>
          <w:trHeight w:val="880"/>
        </w:trPr>
        <w:tc>
          <w:tcPr>
            <w:tcW w:w="1580" w:type="dxa"/>
            <w:tcBorders>
              <w:top w:val="nil"/>
              <w:left w:val="single" w:sz="12" w:space="0" w:color="auto"/>
              <w:bottom w:val="nil"/>
              <w:right w:val="nil"/>
            </w:tcBorders>
            <w:shd w:val="clear" w:color="auto" w:fill="auto"/>
            <w:vAlign w:val="center"/>
            <w:hideMark/>
          </w:tcPr>
          <w:p w14:paraId="49A71967"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lang w:eastAsia="zh-CN"/>
              </w:rPr>
              <w:t>記憶產品</w:t>
            </w:r>
            <w:r w:rsidRPr="00EE3251">
              <w:rPr>
                <w:color w:val="000000"/>
                <w:sz w:val="22"/>
                <w:szCs w:val="22"/>
              </w:rPr>
              <w:t>事業群</w:t>
            </w:r>
          </w:p>
        </w:tc>
        <w:tc>
          <w:tcPr>
            <w:tcW w:w="8333" w:type="dxa"/>
            <w:tcBorders>
              <w:top w:val="nil"/>
              <w:left w:val="single" w:sz="8" w:space="0" w:color="auto"/>
              <w:bottom w:val="nil"/>
              <w:right w:val="single" w:sz="12" w:space="0" w:color="auto"/>
            </w:tcBorders>
            <w:shd w:val="clear" w:color="auto" w:fill="auto"/>
            <w:vAlign w:val="center"/>
            <w:hideMark/>
          </w:tcPr>
          <w:p w14:paraId="2A865245"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rPr>
              <w:t>負責記憶體巿場分析與規劃、相關記憶體產品與代工業務開發銷售與客戶服務。結合記憶體的新製程及新產品進行開發評估，以及相關技術開發、量產驗證及品質提升，製造高品質產品，提供客戶最佳產品與銷售服務。</w:t>
            </w:r>
          </w:p>
        </w:tc>
      </w:tr>
      <w:tr w:rsidR="00A931EA" w:rsidRPr="00EE3251" w14:paraId="5CB01569" w14:textId="77777777" w:rsidTr="004F3EFB">
        <w:trPr>
          <w:trHeight w:val="1170"/>
        </w:trPr>
        <w:tc>
          <w:tcPr>
            <w:tcW w:w="1580" w:type="dxa"/>
            <w:tcBorders>
              <w:top w:val="single" w:sz="8" w:space="0" w:color="auto"/>
              <w:left w:val="single" w:sz="12" w:space="0" w:color="auto"/>
              <w:bottom w:val="single" w:sz="8" w:space="0" w:color="auto"/>
              <w:right w:val="single" w:sz="8" w:space="0" w:color="000000"/>
            </w:tcBorders>
            <w:shd w:val="clear" w:color="auto" w:fill="auto"/>
            <w:vAlign w:val="center"/>
            <w:hideMark/>
          </w:tcPr>
          <w:p w14:paraId="1E271A31"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lang w:eastAsia="zh-CN"/>
              </w:rPr>
              <w:t>技術長</w:t>
            </w:r>
          </w:p>
        </w:tc>
        <w:tc>
          <w:tcPr>
            <w:tcW w:w="8333" w:type="dxa"/>
            <w:tcBorders>
              <w:top w:val="single" w:sz="8" w:space="0" w:color="auto"/>
              <w:left w:val="nil"/>
              <w:bottom w:val="single" w:sz="8" w:space="0" w:color="auto"/>
              <w:right w:val="single" w:sz="12" w:space="0" w:color="auto"/>
            </w:tcBorders>
            <w:shd w:val="clear" w:color="auto" w:fill="auto"/>
            <w:vAlign w:val="center"/>
            <w:hideMark/>
          </w:tcPr>
          <w:p w14:paraId="5D248285"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rPr>
              <w:t>建立產品完整設計能力以提供客戶完整的產品線</w:t>
            </w:r>
            <w:r w:rsidRPr="00EE3251">
              <w:rPr>
                <w:color w:val="000000"/>
                <w:sz w:val="22"/>
                <w:szCs w:val="22"/>
              </w:rPr>
              <w:t>/</w:t>
            </w:r>
            <w:r w:rsidRPr="00EE3251">
              <w:rPr>
                <w:color w:val="000000"/>
                <w:sz w:val="22"/>
                <w:szCs w:val="22"/>
              </w:rPr>
              <w:t>技術服務，包含邏輯、嵌入式、快閃記憶體元件、關鍵元件、先進製程規劃與評估等，並對於新製程及新產品進行開發評估，以及相關技術開發與量產。藉由提供產品量產所需之相關技術、設計服務及整合，為公司與客戶創造最大利潤。</w:t>
            </w:r>
          </w:p>
        </w:tc>
      </w:tr>
      <w:tr w:rsidR="00A931EA" w:rsidRPr="00EE3251" w14:paraId="1DE10A7F" w14:textId="77777777" w:rsidTr="004F3EFB">
        <w:trPr>
          <w:trHeight w:val="580"/>
        </w:trPr>
        <w:tc>
          <w:tcPr>
            <w:tcW w:w="1580" w:type="dxa"/>
            <w:vMerge w:val="restart"/>
            <w:tcBorders>
              <w:top w:val="nil"/>
              <w:left w:val="single" w:sz="12" w:space="0" w:color="auto"/>
              <w:bottom w:val="single" w:sz="8" w:space="0" w:color="000000"/>
              <w:right w:val="single" w:sz="8" w:space="0" w:color="000000"/>
            </w:tcBorders>
            <w:shd w:val="clear" w:color="auto" w:fill="auto"/>
            <w:vAlign w:val="center"/>
            <w:hideMark/>
          </w:tcPr>
          <w:p w14:paraId="6A3248F7"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lang w:eastAsia="zh-CN"/>
              </w:rPr>
              <w:t>品質中心</w:t>
            </w:r>
          </w:p>
        </w:tc>
        <w:tc>
          <w:tcPr>
            <w:tcW w:w="8333" w:type="dxa"/>
            <w:vMerge w:val="restart"/>
            <w:tcBorders>
              <w:top w:val="nil"/>
              <w:left w:val="single" w:sz="8" w:space="0" w:color="000000"/>
              <w:bottom w:val="single" w:sz="8" w:space="0" w:color="000000"/>
              <w:right w:val="single" w:sz="12" w:space="0" w:color="auto"/>
            </w:tcBorders>
            <w:shd w:val="clear" w:color="auto" w:fill="auto"/>
            <w:vAlign w:val="center"/>
            <w:hideMark/>
          </w:tcPr>
          <w:p w14:paraId="2626142F"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rPr>
              <w:t>督導所轄單位確實執行公司交付任務，建立並推廣各項品質系統以確認產品品質，協調各生產單位建立標準化制度以應量</w:t>
            </w:r>
          </w:p>
        </w:tc>
      </w:tr>
      <w:tr w:rsidR="00A931EA" w:rsidRPr="00EE3251" w14:paraId="4960A5D9" w14:textId="77777777" w:rsidTr="004F3EFB">
        <w:trPr>
          <w:trHeight w:val="286"/>
        </w:trPr>
        <w:tc>
          <w:tcPr>
            <w:tcW w:w="1580" w:type="dxa"/>
            <w:vMerge/>
            <w:tcBorders>
              <w:top w:val="nil"/>
              <w:left w:val="single" w:sz="12" w:space="0" w:color="auto"/>
              <w:bottom w:val="single" w:sz="8" w:space="0" w:color="000000"/>
              <w:right w:val="single" w:sz="8" w:space="0" w:color="000000"/>
            </w:tcBorders>
            <w:vAlign w:val="center"/>
            <w:hideMark/>
          </w:tcPr>
          <w:p w14:paraId="5D5C5F2F" w14:textId="77777777" w:rsidR="00A931EA" w:rsidRPr="00EE3251" w:rsidRDefault="00A931EA" w:rsidP="004F3EFB">
            <w:pPr>
              <w:widowControl/>
              <w:adjustRightInd/>
              <w:spacing w:line="240" w:lineRule="auto"/>
              <w:textAlignment w:val="auto"/>
              <w:rPr>
                <w:color w:val="000000"/>
                <w:sz w:val="22"/>
                <w:szCs w:val="22"/>
              </w:rPr>
            </w:pPr>
          </w:p>
        </w:tc>
        <w:tc>
          <w:tcPr>
            <w:tcW w:w="8333" w:type="dxa"/>
            <w:vMerge/>
            <w:tcBorders>
              <w:top w:val="nil"/>
              <w:left w:val="single" w:sz="8" w:space="0" w:color="000000"/>
              <w:bottom w:val="single" w:sz="8" w:space="0" w:color="000000"/>
              <w:right w:val="single" w:sz="12" w:space="0" w:color="auto"/>
            </w:tcBorders>
            <w:vAlign w:val="center"/>
            <w:hideMark/>
          </w:tcPr>
          <w:p w14:paraId="3BBC7EFE" w14:textId="77777777" w:rsidR="00A931EA" w:rsidRPr="00EE3251" w:rsidRDefault="00A931EA" w:rsidP="004F3EFB">
            <w:pPr>
              <w:widowControl/>
              <w:adjustRightInd/>
              <w:spacing w:line="240" w:lineRule="auto"/>
              <w:textAlignment w:val="auto"/>
              <w:rPr>
                <w:color w:val="000000"/>
                <w:sz w:val="22"/>
                <w:szCs w:val="22"/>
              </w:rPr>
            </w:pPr>
          </w:p>
        </w:tc>
      </w:tr>
      <w:tr w:rsidR="00A931EA" w:rsidRPr="00EE3251" w14:paraId="0EB76864" w14:textId="77777777" w:rsidTr="004F3EFB">
        <w:trPr>
          <w:trHeight w:val="590"/>
        </w:trPr>
        <w:tc>
          <w:tcPr>
            <w:tcW w:w="1580" w:type="dxa"/>
            <w:tcBorders>
              <w:top w:val="nil"/>
              <w:left w:val="single" w:sz="12" w:space="0" w:color="auto"/>
              <w:bottom w:val="single" w:sz="12" w:space="0" w:color="auto"/>
              <w:right w:val="single" w:sz="8" w:space="0" w:color="000000"/>
            </w:tcBorders>
            <w:shd w:val="clear" w:color="auto" w:fill="auto"/>
            <w:vAlign w:val="center"/>
            <w:hideMark/>
          </w:tcPr>
          <w:p w14:paraId="1BC74BED"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lang w:eastAsia="zh-CN"/>
              </w:rPr>
              <w:t>生產企劃</w:t>
            </w:r>
            <w:r w:rsidRPr="00EE3251">
              <w:rPr>
                <w:color w:val="000000"/>
                <w:sz w:val="22"/>
                <w:szCs w:val="22"/>
              </w:rPr>
              <w:t>中心</w:t>
            </w:r>
          </w:p>
        </w:tc>
        <w:tc>
          <w:tcPr>
            <w:tcW w:w="8333" w:type="dxa"/>
            <w:tcBorders>
              <w:top w:val="nil"/>
              <w:left w:val="nil"/>
              <w:bottom w:val="single" w:sz="12" w:space="0" w:color="auto"/>
              <w:right w:val="single" w:sz="12" w:space="0" w:color="auto"/>
            </w:tcBorders>
            <w:shd w:val="clear" w:color="auto" w:fill="auto"/>
            <w:vAlign w:val="center"/>
            <w:hideMark/>
          </w:tcPr>
          <w:p w14:paraId="47B8919F" w14:textId="77777777" w:rsidR="00A931EA" w:rsidRPr="00EE3251" w:rsidRDefault="00A931EA" w:rsidP="004F3EFB">
            <w:pPr>
              <w:widowControl/>
              <w:adjustRightInd/>
              <w:spacing w:line="240" w:lineRule="auto"/>
              <w:textAlignment w:val="auto"/>
              <w:rPr>
                <w:color w:val="000000"/>
                <w:sz w:val="22"/>
                <w:szCs w:val="22"/>
              </w:rPr>
            </w:pPr>
            <w:r w:rsidRPr="00EE3251">
              <w:rPr>
                <w:color w:val="000000"/>
                <w:sz w:val="22"/>
                <w:szCs w:val="22"/>
              </w:rPr>
              <w:t>依據公司營運目標，制訂各廠生產計劃、產銷協調、整合內外部資源，以執行生產計劃，達成公司業績與獲利目標。</w:t>
            </w:r>
          </w:p>
        </w:tc>
      </w:tr>
    </w:tbl>
    <w:p w14:paraId="2D2C7FD3" w14:textId="77777777" w:rsidR="00A931EA" w:rsidRPr="00EE3251" w:rsidRDefault="00A931EA" w:rsidP="00A931EA">
      <w:pPr>
        <w:spacing w:line="240" w:lineRule="auto"/>
      </w:pPr>
    </w:p>
    <w:p w14:paraId="1F307DAC" w14:textId="77777777" w:rsidR="00A931EA" w:rsidRPr="00420D9C" w:rsidRDefault="00A931EA" w:rsidP="00A931EA">
      <w:pPr>
        <w:spacing w:line="240" w:lineRule="auto"/>
        <w:sectPr w:rsidR="00A931EA" w:rsidRPr="00420D9C" w:rsidSect="00393077">
          <w:pgSz w:w="11907" w:h="16840" w:code="9"/>
          <w:pgMar w:top="1191" w:right="1276" w:bottom="1191" w:left="1276" w:header="720" w:footer="720" w:gutter="0"/>
          <w:pgNumType w:start="1"/>
          <w:cols w:space="425"/>
          <w:docGrid w:linePitch="326"/>
        </w:sectPr>
      </w:pPr>
    </w:p>
    <w:p w14:paraId="2251F5EB" w14:textId="77777777" w:rsidR="00A931EA" w:rsidRPr="00EE3251" w:rsidRDefault="00A931EA" w:rsidP="00A931EA">
      <w:pPr>
        <w:kinsoku w:val="0"/>
        <w:spacing w:afterLines="50" w:after="120" w:line="240" w:lineRule="auto"/>
        <w:jc w:val="center"/>
      </w:pPr>
    </w:p>
    <w:p w14:paraId="3D540852" w14:textId="058F573B" w:rsidR="00A931EA" w:rsidRPr="00992FD9" w:rsidRDefault="00992FD9" w:rsidP="00992FD9">
      <w:pPr>
        <w:pStyle w:val="aff2"/>
        <w:rPr>
          <w:rFonts w:asciiTheme="minorEastAsia" w:hAnsiTheme="minorEastAsia"/>
        </w:rPr>
      </w:pPr>
      <w:bookmarkStart w:id="69" w:name="_Ref38879991"/>
      <w:bookmarkStart w:id="70" w:name="_Toc40255563"/>
      <w:r w:rsidRPr="00992FD9">
        <w:rPr>
          <w:rFonts w:asciiTheme="minorEastAsia" w:hAnsiTheme="minorEastAsia" w:hint="eastAsia"/>
        </w:rPr>
        <w:t>圖</w:t>
      </w:r>
      <w:r w:rsidRPr="00992FD9">
        <w:t>1.</w:t>
      </w:r>
      <w:r w:rsidRPr="00992FD9">
        <w:fldChar w:fldCharType="begin"/>
      </w:r>
      <w:r w:rsidRPr="00992FD9">
        <w:instrText xml:space="preserve"> SEQ </w:instrText>
      </w:r>
      <w:r w:rsidRPr="00992FD9">
        <w:instrText>圖</w:instrText>
      </w:r>
      <w:r w:rsidRPr="00992FD9">
        <w:instrText xml:space="preserve">1. \* ARABIC </w:instrText>
      </w:r>
      <w:r w:rsidRPr="00992FD9">
        <w:fldChar w:fldCharType="separate"/>
      </w:r>
      <w:r w:rsidR="0082588F">
        <w:rPr>
          <w:noProof/>
        </w:rPr>
        <w:t>4</w:t>
      </w:r>
      <w:r w:rsidRPr="00992FD9">
        <w:fldChar w:fldCharType="end"/>
      </w:r>
      <w:bookmarkEnd w:id="69"/>
      <w:r w:rsidR="00A931EA" w:rsidRPr="00992FD9">
        <w:rPr>
          <w:rFonts w:asciiTheme="minorEastAsia" w:hAnsiTheme="minorEastAsia"/>
          <w:noProof/>
        </w:rPr>
        <mc:AlternateContent>
          <mc:Choice Requires="wpg">
            <w:drawing>
              <wp:anchor distT="0" distB="0" distL="114300" distR="114300" simplePos="0" relativeHeight="251615744" behindDoc="0" locked="0" layoutInCell="1" allowOverlap="1" wp14:anchorId="3B7EE6C0" wp14:editId="4CEAB97D">
                <wp:simplePos x="0" y="0"/>
                <wp:positionH relativeFrom="column">
                  <wp:posOffset>272415</wp:posOffset>
                </wp:positionH>
                <wp:positionV relativeFrom="paragraph">
                  <wp:posOffset>194310</wp:posOffset>
                </wp:positionV>
                <wp:extent cx="8989060" cy="5024120"/>
                <wp:effectExtent l="0" t="0" r="0" b="0"/>
                <wp:wrapTopAndBottom/>
                <wp:docPr id="24" name="群組 68"/>
                <wp:cNvGraphicFramePr/>
                <a:graphic xmlns:a="http://schemas.openxmlformats.org/drawingml/2006/main">
                  <a:graphicData uri="http://schemas.microsoft.com/office/word/2010/wordprocessingGroup">
                    <wpg:wgp>
                      <wpg:cNvGrpSpPr/>
                      <wpg:grpSpPr>
                        <a:xfrm>
                          <a:off x="0" y="0"/>
                          <a:ext cx="8989060" cy="5024120"/>
                          <a:chOff x="0" y="0"/>
                          <a:chExt cx="8989629" cy="5024675"/>
                        </a:xfrm>
                      </wpg:grpSpPr>
                      <wps:wsp>
                        <wps:cNvPr id="896" name="直線接點 896"/>
                        <wps:cNvCnPr>
                          <a:stCxn id="902" idx="2"/>
                          <a:endCxn id="906" idx="0"/>
                        </wps:cNvCnPr>
                        <wps:spPr>
                          <a:xfrm>
                            <a:off x="4205862" y="360040"/>
                            <a:ext cx="24546" cy="27513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7" name="矩形 897"/>
                        <wps:cNvSpPr/>
                        <wps:spPr>
                          <a:xfrm>
                            <a:off x="3485782" y="1296144"/>
                            <a:ext cx="1440160" cy="504056"/>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8DA86"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董事長</w:t>
                              </w:r>
                              <w:r>
                                <w:rPr>
                                  <w:rFonts w:ascii="標楷體" w:eastAsia="標楷體" w:hAnsi="標楷體" w:cstheme="minorBidi" w:hint="eastAsia"/>
                                  <w:color w:val="000000" w:themeColor="text1"/>
                                  <w:kern w:val="24"/>
                                </w:rPr>
                                <w:t xml:space="preserve"> </w:t>
                              </w:r>
                              <w:r w:rsidRPr="00A27D2B">
                                <w:rPr>
                                  <w:rFonts w:ascii="標楷體" w:eastAsia="標楷體" w:hAnsi="標楷體" w:cstheme="minorBidi" w:hint="eastAsia"/>
                                  <w:color w:val="000000" w:themeColor="text1"/>
                                  <w:kern w:val="24"/>
                                </w:rPr>
                                <w:t>副董事長</w:t>
                              </w:r>
                            </w:p>
                            <w:p w14:paraId="2A54235E"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執行長</w:t>
                              </w:r>
                              <w:r>
                                <w:rPr>
                                  <w:rFonts w:ascii="標楷體" w:eastAsia="標楷體" w:hAnsi="標楷體" w:cstheme="minorBidi" w:hint="eastAsia"/>
                                  <w:color w:val="000000" w:themeColor="text1"/>
                                  <w:kern w:val="24"/>
                                </w:rPr>
                                <w:t xml:space="preserve"> </w:t>
                              </w:r>
                              <w:r w:rsidRPr="00A27D2B">
                                <w:rPr>
                                  <w:rFonts w:ascii="標楷體" w:eastAsia="標楷體" w:hAnsi="標楷體" w:cstheme="minorBidi" w:hint="eastAsia"/>
                                  <w:color w:val="000000" w:themeColor="text1"/>
                                  <w:kern w:val="24"/>
                                </w:rPr>
                                <w:t>副執行長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8" name="矩形 898"/>
                        <wps:cNvSpPr/>
                        <wps:spPr>
                          <a:xfrm>
                            <a:off x="3485782" y="2016224"/>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92FE25"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總經理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9" name="矩形 899"/>
                        <wps:cNvSpPr/>
                        <wps:spPr>
                          <a:xfrm>
                            <a:off x="5245794" y="951344"/>
                            <a:ext cx="900100" cy="504056"/>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B362C"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稽核室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0" name="矩形 900"/>
                        <wps:cNvSpPr/>
                        <wps:spPr>
                          <a:xfrm>
                            <a:off x="3485782" y="648072"/>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01B4E"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董事會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2" name="矩形 902"/>
                        <wps:cNvSpPr/>
                        <wps:spPr>
                          <a:xfrm>
                            <a:off x="3485782" y="0"/>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D0CF4B"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股東大會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3" name="矩形 903"/>
                        <wps:cNvSpPr/>
                        <wps:spPr>
                          <a:xfrm>
                            <a:off x="0"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A9DA8D"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8吋製造</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4" name="矩形 904"/>
                        <wps:cNvSpPr/>
                        <wps:spPr>
                          <a:xfrm>
                            <a:off x="1224136"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27FE2"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12吋生產營運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5" name="矩形 905"/>
                        <wps:cNvSpPr/>
                        <wps:spPr>
                          <a:xfrm>
                            <a:off x="2448272"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4A0AD"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邏輯暨特殊</w:t>
                              </w:r>
                              <w:r>
                                <w:rPr>
                                  <w:rFonts w:ascii="標楷體" w:eastAsia="標楷體" w:hAnsi="標楷體" w:cstheme="minorBidi" w:hint="eastAsia"/>
                                  <w:color w:val="000000" w:themeColor="text1"/>
                                  <w:kern w:val="24"/>
                                </w:rPr>
                                <w:t>dreu/4m/4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6" name="矩形 906"/>
                        <wps:cNvSpPr/>
                        <wps:spPr>
                          <a:xfrm>
                            <a:off x="3672408"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7FEA24"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記憶產品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7" name="矩形 907"/>
                        <wps:cNvSpPr/>
                        <wps:spPr>
                          <a:xfrm>
                            <a:off x="4896544"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1B3EB3"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技術長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8" name="矩形 908"/>
                        <wps:cNvSpPr/>
                        <wps:spPr>
                          <a:xfrm>
                            <a:off x="6120680"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E2868"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財務長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9" name="矩形 909"/>
                        <wps:cNvSpPr/>
                        <wps:spPr>
                          <a:xfrm>
                            <a:off x="7370030" y="3248744"/>
                            <a:ext cx="864096"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18B28"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品質中心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0" name="直線接點 910"/>
                        <wps:cNvCnPr/>
                        <wps:spPr>
                          <a:xfrm>
                            <a:off x="565274" y="2952328"/>
                            <a:ext cx="8028892" cy="276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1" name="直線接點 911"/>
                        <wps:cNvCnPr>
                          <a:endCxn id="903" idx="0"/>
                        </wps:cNvCnPr>
                        <wps:spPr>
                          <a:xfrm>
                            <a:off x="558000" y="2955089"/>
                            <a:ext cx="0" cy="1562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3" name="直線接點 923"/>
                        <wps:cNvCnPr/>
                        <wps:spPr>
                          <a:xfrm>
                            <a:off x="1789410" y="2952328"/>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4" name="直線接點 924"/>
                        <wps:cNvCnPr/>
                        <wps:spPr>
                          <a:xfrm>
                            <a:off x="3013546" y="2952328"/>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5" name="直線接點 925"/>
                        <wps:cNvCnPr/>
                        <wps:spPr>
                          <a:xfrm>
                            <a:off x="4234073" y="2952328"/>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6" name="直線接點 926"/>
                        <wps:cNvCnPr/>
                        <wps:spPr>
                          <a:xfrm>
                            <a:off x="5463924" y="2952328"/>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7" name="直線接點 927"/>
                        <wps:cNvCnPr/>
                        <wps:spPr>
                          <a:xfrm>
                            <a:off x="6685954" y="2952328"/>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直線接點 50"/>
                        <wps:cNvCnPr>
                          <a:endCxn id="909" idx="0"/>
                        </wps:cNvCnPr>
                        <wps:spPr>
                          <a:xfrm>
                            <a:off x="7801264" y="2955089"/>
                            <a:ext cx="814" cy="2936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直線接點 51"/>
                        <wps:cNvCnPr/>
                        <wps:spPr>
                          <a:xfrm>
                            <a:off x="8596344" y="2960797"/>
                            <a:ext cx="814" cy="78361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4221772" y="1152128"/>
                            <a:ext cx="102402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矩形 58"/>
                        <wps:cNvSpPr/>
                        <wps:spPr>
                          <a:xfrm>
                            <a:off x="8196464" y="3743743"/>
                            <a:ext cx="793165" cy="1280932"/>
                          </a:xfrm>
                          <a:prstGeom prst="rect">
                            <a:avLst/>
                          </a:prstGeom>
                        </wps:spPr>
                        <wps:txbx>
                          <w:txbxContent>
                            <w:p w14:paraId="4168796C"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生產企劃</w:t>
                              </w:r>
                            </w:p>
                            <w:p w14:paraId="6007003F"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資訊管理</w:t>
                              </w:r>
                            </w:p>
                            <w:p w14:paraId="07A14CD4"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風險管理</w:t>
                              </w:r>
                            </w:p>
                            <w:p w14:paraId="520D0F9F"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採購</w:t>
                              </w:r>
                            </w:p>
                            <w:p w14:paraId="5A1D1FDA"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維修工程</w:t>
                              </w:r>
                            </w:p>
                            <w:p w14:paraId="2A5BC6E9"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人力資源</w:t>
                              </w:r>
                            </w:p>
                          </w:txbxContent>
                        </wps:txbx>
                        <wps:bodyPr wrap="none" anchor="ctr" anchorCtr="1">
                          <a:spAutoFit/>
                        </wps:bodyPr>
                      </wps:wsp>
                      <wps:wsp>
                        <wps:cNvPr id="59" name="矩形 59"/>
                        <wps:cNvSpPr/>
                        <wps:spPr>
                          <a:xfrm>
                            <a:off x="0" y="3416137"/>
                            <a:ext cx="793165" cy="289591"/>
                          </a:xfrm>
                          <a:prstGeom prst="rect">
                            <a:avLst/>
                          </a:prstGeom>
                        </wps:spPr>
                        <wps:txbx>
                          <w:txbxContent>
                            <w:p w14:paraId="502A0C94"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生產製造</w:t>
                              </w:r>
                            </w:p>
                          </w:txbxContent>
                        </wps:txbx>
                        <wps:bodyPr wrap="none">
                          <a:spAutoFit/>
                        </wps:bodyPr>
                      </wps:wsp>
                      <wps:wsp>
                        <wps:cNvPr id="60" name="矩形 60"/>
                        <wps:cNvSpPr/>
                        <wps:spPr>
                          <a:xfrm>
                            <a:off x="1224048" y="3416137"/>
                            <a:ext cx="793165" cy="487732"/>
                          </a:xfrm>
                          <a:prstGeom prst="rect">
                            <a:avLst/>
                          </a:prstGeom>
                        </wps:spPr>
                        <wps:txbx>
                          <w:txbxContent>
                            <w:p w14:paraId="1CF19E83"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生產製造</w:t>
                              </w:r>
                            </w:p>
                            <w:p w14:paraId="7C5AD5BD"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整合技術</w:t>
                              </w:r>
                            </w:p>
                          </w:txbxContent>
                        </wps:txbx>
                        <wps:bodyPr wrap="none">
                          <a:spAutoFit/>
                        </wps:bodyPr>
                      </wps:wsp>
                      <wps:wsp>
                        <wps:cNvPr id="61" name="矩形 61"/>
                        <wps:cNvSpPr/>
                        <wps:spPr>
                          <a:xfrm>
                            <a:off x="2448097" y="3416137"/>
                            <a:ext cx="793165" cy="686509"/>
                          </a:xfrm>
                          <a:prstGeom prst="rect">
                            <a:avLst/>
                          </a:prstGeom>
                        </wps:spPr>
                        <wps:txbx>
                          <w:txbxContent>
                            <w:p w14:paraId="35C73B4C"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技術開發</w:t>
                              </w:r>
                            </w:p>
                            <w:p w14:paraId="373AB31E"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行銷策略</w:t>
                              </w:r>
                            </w:p>
                            <w:p w14:paraId="61F65DF0"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業務</w:t>
                              </w:r>
                            </w:p>
                          </w:txbxContent>
                        </wps:txbx>
                        <wps:bodyPr wrap="none">
                          <a:spAutoFit/>
                        </wps:bodyPr>
                      </wps:wsp>
                      <wps:wsp>
                        <wps:cNvPr id="62" name="矩形 62"/>
                        <wps:cNvSpPr/>
                        <wps:spPr>
                          <a:xfrm>
                            <a:off x="3672145" y="3416124"/>
                            <a:ext cx="1139897" cy="884650"/>
                          </a:xfrm>
                          <a:prstGeom prst="rect">
                            <a:avLst/>
                          </a:prstGeom>
                        </wps:spPr>
                        <wps:txbx>
                          <w:txbxContent>
                            <w:p w14:paraId="6D5D53E4" w14:textId="77777777" w:rsidR="00074DD8" w:rsidRPr="00A27D2B" w:rsidRDefault="00074DD8" w:rsidP="00A931EA">
                              <w:pPr>
                                <w:pStyle w:val="Web"/>
                                <w:spacing w:before="0" w:beforeAutospacing="0" w:after="0" w:afterAutospacing="0"/>
                              </w:pPr>
                              <w:r w:rsidRPr="00A27D2B">
                                <w:rPr>
                                  <w:rFonts w:ascii="Times New Roman" w:eastAsia="標楷體" w:cs="Times New Roman"/>
                                  <w:color w:val="000000" w:themeColor="text1"/>
                                  <w:kern w:val="24"/>
                                </w:rPr>
                                <w:t>DRAM</w:t>
                              </w:r>
                              <w:r>
                                <w:rPr>
                                  <w:rFonts w:ascii="Times New Roman" w:eastAsia="標楷體" w:cs="Times New Roman" w:hint="eastAsia"/>
                                  <w:color w:val="000000" w:themeColor="text1"/>
                                  <w:kern w:val="24"/>
                                </w:rPr>
                                <w:t xml:space="preserve"> </w:t>
                              </w:r>
                              <w:r w:rsidRPr="00A27D2B">
                                <w:rPr>
                                  <w:rFonts w:ascii="Times New Roman" w:eastAsia="標楷體" w:hAnsi="標楷體" w:cs="Times New Roman" w:hint="eastAsia"/>
                                  <w:color w:val="000000" w:themeColor="text1"/>
                                  <w:kern w:val="24"/>
                                </w:rPr>
                                <w:t>開發</w:t>
                              </w:r>
                            </w:p>
                            <w:p w14:paraId="30683D6D" w14:textId="77777777" w:rsidR="00074DD8" w:rsidRPr="00A27D2B" w:rsidRDefault="00074DD8" w:rsidP="00A931EA">
                              <w:pPr>
                                <w:pStyle w:val="Web"/>
                                <w:spacing w:before="0" w:beforeAutospacing="0" w:after="0" w:afterAutospacing="0"/>
                              </w:pPr>
                              <w:r w:rsidRPr="00A27D2B">
                                <w:rPr>
                                  <w:rFonts w:ascii="Times New Roman" w:eastAsia="標楷體" w:cs="Times New Roman"/>
                                  <w:color w:val="000000" w:themeColor="text1"/>
                                  <w:kern w:val="24"/>
                                </w:rPr>
                                <w:t>FLASH</w:t>
                              </w:r>
                              <w:r>
                                <w:rPr>
                                  <w:rFonts w:ascii="Times New Roman" w:eastAsia="標楷體" w:cs="Times New Roman" w:hint="eastAsia"/>
                                  <w:color w:val="000000" w:themeColor="text1"/>
                                  <w:kern w:val="24"/>
                                </w:rPr>
                                <w:t xml:space="preserve"> </w:t>
                              </w:r>
                              <w:r w:rsidRPr="00A27D2B">
                                <w:rPr>
                                  <w:rFonts w:ascii="Times New Roman" w:eastAsia="標楷體" w:hAnsi="標楷體" w:cs="Times New Roman" w:hint="eastAsia"/>
                                  <w:color w:val="000000" w:themeColor="text1"/>
                                  <w:kern w:val="24"/>
                                </w:rPr>
                                <w:t>開發</w:t>
                              </w:r>
                            </w:p>
                            <w:p w14:paraId="2A095225"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行銷</w:t>
                              </w:r>
                              <w:r w:rsidRPr="00A27D2B">
                                <w:rPr>
                                  <w:rFonts w:ascii="Times New Roman" w:eastAsia="標楷體" w:cs="Times New Roman"/>
                                  <w:color w:val="000000" w:themeColor="text1"/>
                                  <w:kern w:val="24"/>
                                </w:rPr>
                                <w:t>/</w:t>
                              </w:r>
                              <w:r w:rsidRPr="00A27D2B">
                                <w:rPr>
                                  <w:rFonts w:ascii="Times New Roman" w:eastAsia="標楷體" w:hAnsi="標楷體" w:cs="Times New Roman" w:hint="eastAsia"/>
                                  <w:color w:val="000000" w:themeColor="text1"/>
                                  <w:kern w:val="24"/>
                                </w:rPr>
                                <w:t>代工業務</w:t>
                              </w:r>
                            </w:p>
                            <w:p w14:paraId="42A11D39"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產品工程</w:t>
                              </w:r>
                            </w:p>
                          </w:txbxContent>
                        </wps:txbx>
                        <wps:bodyPr wrap="none">
                          <a:spAutoFit/>
                        </wps:bodyPr>
                      </wps:wsp>
                      <wps:wsp>
                        <wps:cNvPr id="63" name="矩形 63"/>
                        <wps:cNvSpPr/>
                        <wps:spPr>
                          <a:xfrm>
                            <a:off x="4896195" y="3416124"/>
                            <a:ext cx="1097984" cy="686509"/>
                          </a:xfrm>
                          <a:prstGeom prst="rect">
                            <a:avLst/>
                          </a:prstGeom>
                        </wps:spPr>
                        <wps:txbx>
                          <w:txbxContent>
                            <w:p w14:paraId="04B924C2"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設計服務</w:t>
                              </w:r>
                            </w:p>
                            <w:p w14:paraId="4DC3E724"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先進技術研發</w:t>
                              </w:r>
                            </w:p>
                            <w:p w14:paraId="6F87208C"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模組技術</w:t>
                              </w:r>
                            </w:p>
                          </w:txbxContent>
                        </wps:txbx>
                        <wps:bodyPr wrap="none">
                          <a:spAutoFit/>
                        </wps:bodyPr>
                      </wps:wsp>
                      <wps:wsp>
                        <wps:cNvPr id="704" name="矩形 704"/>
                        <wps:cNvSpPr/>
                        <wps:spPr>
                          <a:xfrm>
                            <a:off x="6120089" y="3416124"/>
                            <a:ext cx="793165" cy="686509"/>
                          </a:xfrm>
                          <a:prstGeom prst="rect">
                            <a:avLst/>
                          </a:prstGeom>
                        </wps:spPr>
                        <wps:txbx>
                          <w:txbxContent>
                            <w:p w14:paraId="35DA4121"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財務</w:t>
                              </w:r>
                            </w:p>
                            <w:p w14:paraId="11015BB8"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會計</w:t>
                              </w:r>
                            </w:p>
                            <w:p w14:paraId="7C285551"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資金管理</w:t>
                              </w:r>
                            </w:p>
                          </w:txbxContent>
                        </wps:txbx>
                        <wps:bodyPr wrap="none">
                          <a:spAutoFit/>
                        </wps:bodyPr>
                      </wps:wsp>
                    </wpg:wgp>
                  </a:graphicData>
                </a:graphic>
              </wp:anchor>
            </w:drawing>
          </mc:Choice>
          <mc:Fallback>
            <w:pict>
              <v:group w14:anchorId="3B7EE6C0" id="群組 68" o:spid="_x0000_s1027" style="position:absolute;left:0;text-align:left;margin-left:21.45pt;margin-top:15.3pt;width:707.8pt;height:395.6pt;z-index:251615744" coordsize="89896,50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">
                <v:line id="直線接點 896" o:spid="_x0000_s1028" style="position:absolute;visibility:visible;mso-wrap-style:square" from="42058,3600" to="42304,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" strokecolor="black [3213]" strokeweight="1pt">
                  <v:stroke joinstyle="miter"/>
                </v:line>
                <v:rect id="矩形 897" o:spid="_x0000_s1029" style="position:absolute;left:34857;top:12961;width:14402;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" fillcolor="white [3212]" strokecolor="black [3213]" strokeweight="1pt">
                  <v:textbox>
                    <w:txbxContent>
                      <w:p w14:paraId="3028DA86"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董事長</w:t>
                        </w:r>
                        <w:r>
                          <w:rPr>
                            <w:rFonts w:ascii="標楷體" w:eastAsia="標楷體" w:hAnsi="標楷體" w:cstheme="minorBidi" w:hint="eastAsia"/>
                            <w:color w:val="000000" w:themeColor="text1"/>
                            <w:kern w:val="24"/>
                          </w:rPr>
                          <w:t xml:space="preserve"> </w:t>
                        </w:r>
                        <w:r w:rsidRPr="00A27D2B">
                          <w:rPr>
                            <w:rFonts w:ascii="標楷體" w:eastAsia="標楷體" w:hAnsi="標楷體" w:cstheme="minorBidi" w:hint="eastAsia"/>
                            <w:color w:val="000000" w:themeColor="text1"/>
                            <w:kern w:val="24"/>
                          </w:rPr>
                          <w:t>副董事長</w:t>
                        </w:r>
                      </w:p>
                      <w:p w14:paraId="2A54235E"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執行長</w:t>
                        </w:r>
                        <w:r>
                          <w:rPr>
                            <w:rFonts w:ascii="標楷體" w:eastAsia="標楷體" w:hAnsi="標楷體" w:cstheme="minorBidi" w:hint="eastAsia"/>
                            <w:color w:val="000000" w:themeColor="text1"/>
                            <w:kern w:val="24"/>
                          </w:rPr>
                          <w:t xml:space="preserve"> </w:t>
                        </w:r>
                        <w:r w:rsidRPr="00A27D2B">
                          <w:rPr>
                            <w:rFonts w:ascii="標楷體" w:eastAsia="標楷體" w:hAnsi="標楷體" w:cstheme="minorBidi" w:hint="eastAsia"/>
                            <w:color w:val="000000" w:themeColor="text1"/>
                            <w:kern w:val="24"/>
                          </w:rPr>
                          <w:t>副執行長</w:t>
                        </w:r>
                      </w:p>
                    </w:txbxContent>
                  </v:textbox>
                </v:rect>
                <v:rect id="矩形 898" o:spid="_x0000_s1030" style="position:absolute;left:34857;top:20162;width:1440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" fillcolor="white [3212]" strokecolor="black [3213]" strokeweight="1pt">
                  <v:textbox>
                    <w:txbxContent>
                      <w:p w14:paraId="6892FE25"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總經理</w:t>
                        </w:r>
                      </w:p>
                    </w:txbxContent>
                  </v:textbox>
                </v:rect>
                <v:rect id="矩形 899" o:spid="_x0000_s1031" style="position:absolute;left:52457;top:9513;width:9001;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" fillcolor="white [3212]" strokecolor="black [3213]" strokeweight="1pt">
                  <v:textbox>
                    <w:txbxContent>
                      <w:p w14:paraId="4F1B362C"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稽核室</w:t>
                        </w:r>
                      </w:p>
                    </w:txbxContent>
                  </v:textbox>
                </v:rect>
                <v:rect id="矩形 900" o:spid="_x0000_s1032" style="position:absolute;left:34857;top:6480;width:14402;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" fillcolor="white [3212]" strokecolor="black [3213]" strokeweight="1pt">
                  <v:textbox>
                    <w:txbxContent>
                      <w:p w14:paraId="51F01B4E"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董事會</w:t>
                        </w:r>
                      </w:p>
                    </w:txbxContent>
                  </v:textbox>
                </v:rect>
                <v:rect id="矩形 902" o:spid="_x0000_s1033" style="position:absolute;left:34857;width:1440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" fillcolor="white [3212]" strokecolor="black [3213]" strokeweight="1pt">
                  <v:textbox>
                    <w:txbxContent>
                      <w:p w14:paraId="57D0CF4B"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股東大會</w:t>
                        </w:r>
                      </w:p>
                    </w:txbxContent>
                  </v:textbox>
                </v:rect>
                <v:rect id="矩形 903" o:spid="_x0000_s1034" style="position:absolute;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" fillcolor="white [3212]" strokecolor="black [3213]" strokeweight="1pt">
                  <v:textbox>
                    <w:txbxContent>
                      <w:p w14:paraId="12A9DA8D"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8吋製造</w:t>
                        </w:r>
                      </w:p>
                    </w:txbxContent>
                  </v:textbox>
                </v:rect>
                <v:rect id="矩形 904" o:spid="_x0000_s1035" style="position:absolute;left:12241;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" fillcolor="white [3212]" strokecolor="black [3213]" strokeweight="1pt">
                  <v:textbox>
                    <w:txbxContent>
                      <w:p w14:paraId="2F127FE2"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12吋生產營運</w:t>
                        </w:r>
                      </w:p>
                    </w:txbxContent>
                  </v:textbox>
                </v:rect>
                <v:rect id="矩形 905" o:spid="_x0000_s1036" style="position:absolute;left:24482;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" fillcolor="white [3212]" strokecolor="black [3213]" strokeweight="1pt">
                  <v:textbox>
                    <w:txbxContent>
                      <w:p w14:paraId="4744A0AD"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邏輯暨特殊</w:t>
                        </w:r>
                        <w:r>
                          <w:rPr>
                            <w:rFonts w:ascii="標楷體" w:eastAsia="標楷體" w:hAnsi="標楷體" w:cstheme="minorBidi" w:hint="eastAsia"/>
                            <w:color w:val="000000" w:themeColor="text1"/>
                            <w:kern w:val="24"/>
                          </w:rPr>
                          <w:t>dreu/4m/4</w:t>
                        </w:r>
                      </w:p>
                    </w:txbxContent>
                  </v:textbox>
                </v:rect>
                <v:rect id="矩形 906" o:spid="_x0000_s1037" style="position:absolute;left:36724;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" fillcolor="white [3212]" strokecolor="black [3213]" strokeweight="1pt">
                  <v:textbox>
                    <w:txbxContent>
                      <w:p w14:paraId="3A7FEA24"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記憶產品</w:t>
                        </w:r>
                      </w:p>
                    </w:txbxContent>
                  </v:textbox>
                </v:rect>
                <v:rect id="矩形 907" o:spid="_x0000_s1038" style="position:absolute;left:48965;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" fillcolor="white [3212]" strokecolor="black [3213]" strokeweight="1pt">
                  <v:textbox>
                    <w:txbxContent>
                      <w:p w14:paraId="1B1B3EB3"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技術長</w:t>
                        </w:r>
                      </w:p>
                    </w:txbxContent>
                  </v:textbox>
                </v:rect>
                <v:rect id="矩形 908" o:spid="_x0000_s1039" style="position:absolute;left:61206;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" fillcolor="white [3212]" strokecolor="black [3213]" strokeweight="1pt">
                  <v:textbox>
                    <w:txbxContent>
                      <w:p w14:paraId="7FCE2868"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財務長</w:t>
                        </w:r>
                      </w:p>
                    </w:txbxContent>
                  </v:textbox>
                </v:rect>
                <v:rect id="矩形 909" o:spid="_x0000_s1040" style="position:absolute;left:73700;top:32487;width:864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" fillcolor="white [3212]" strokecolor="black [3213]" strokeweight="1pt">
                  <v:textbox>
                    <w:txbxContent>
                      <w:p w14:paraId="18C18B28"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品質中心</w:t>
                        </w:r>
                      </w:p>
                    </w:txbxContent>
                  </v:textbox>
                </v:rect>
                <v:line id="直線接點 910" o:spid="_x0000_s1041" style="position:absolute;visibility:visible;mso-wrap-style:square" from="5652,29523" to="85941,29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" strokecolor="black [3213]" strokeweight="1pt">
                  <v:stroke joinstyle="miter"/>
                </v:line>
                <v:line id="直線接點 911" o:spid="_x0000_s1042" style="position:absolute;visibility:visible;mso-wrap-style:square" from="5580,29550" to="5580,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" strokecolor="black [3213]" strokeweight="1pt">
                  <v:stroke joinstyle="miter"/>
                </v:line>
                <v:line id="直線接點 923" o:spid="_x0000_s1043" style="position:absolute;visibility:visible;mso-wrap-style:square" from="17894,29523" to="17894,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" strokecolor="black [3213]" strokeweight="1pt">
                  <v:stroke joinstyle="miter"/>
                </v:line>
                <v:line id="直線接點 924" o:spid="_x0000_s1044" style="position:absolute;visibility:visible;mso-wrap-style:square" from="30135,29523" to="30135,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" strokecolor="black [3213]" strokeweight="1pt">
                  <v:stroke joinstyle="miter"/>
                </v:line>
                <v:line id="直線接點 925" o:spid="_x0000_s1045" style="position:absolute;visibility:visible;mso-wrap-style:square" from="42340,29523" to="42340,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" strokecolor="black [3213]" strokeweight="1pt">
                  <v:stroke joinstyle="miter"/>
                </v:line>
                <v:line id="直線接點 926" o:spid="_x0000_s1046" style="position:absolute;visibility:visible;mso-wrap-style:square" from="54639,29523" to="54639,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" strokecolor="black [3213]" strokeweight="1pt">
                  <v:stroke joinstyle="miter"/>
                </v:line>
                <v:line id="直線接點 927" o:spid="_x0000_s1047" style="position:absolute;visibility:visible;mso-wrap-style:square" from="66859,29523" to="66859,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" strokecolor="black [3213]" strokeweight="1pt">
                  <v:stroke joinstyle="miter"/>
                </v:line>
                <v:line id="直線接點 50" o:spid="_x0000_s1048" style="position:absolute;visibility:visible;mso-wrap-style:square" from="78012,29550" to="78020,3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" strokecolor="black [3213]" strokeweight="1pt">
                  <v:stroke joinstyle="miter"/>
                </v:line>
                <v:line id="直線接點 51" o:spid="_x0000_s1049" style="position:absolute;visibility:visible;mso-wrap-style:square" from="85963,29607" to="85971,37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" strokecolor="black [3213]" strokeweight="1pt">
                  <v:stroke joinstyle="miter"/>
                </v:line>
                <v:line id="直線接點 55" o:spid="_x0000_s1050" style="position:absolute;visibility:visible;mso-wrap-style:square" from="42217,11521" to="52457,1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" strokecolor="black [3213]" strokeweight="1pt">
                  <v:stroke joinstyle="miter"/>
                </v:line>
                <v:rect id="矩形 58" o:spid="_x0000_s1051" style="position:absolute;left:81964;top:37437;width:7932;height:12809;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" filled="f" stroked="f">
                  <v:textbox style="mso-fit-shape-to-text:t">
                    <w:txbxContent>
                      <w:p w14:paraId="4168796C"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生產企劃</w:t>
                        </w:r>
                      </w:p>
                      <w:p w14:paraId="6007003F"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資訊管理</w:t>
                        </w:r>
                      </w:p>
                      <w:p w14:paraId="07A14CD4"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風險管理</w:t>
                        </w:r>
                      </w:p>
                      <w:p w14:paraId="520D0F9F"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採購</w:t>
                        </w:r>
                      </w:p>
                      <w:p w14:paraId="5A1D1FDA"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維修工程</w:t>
                        </w:r>
                      </w:p>
                      <w:p w14:paraId="2A5BC6E9" w14:textId="77777777" w:rsidR="00074DD8" w:rsidRPr="00A27D2B" w:rsidRDefault="00074DD8"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人力資源</w:t>
                        </w:r>
                      </w:p>
                    </w:txbxContent>
                  </v:textbox>
                </v:rect>
                <v:rect id="矩形 59" o:spid="_x0000_s1052" style="position:absolute;top:34161;width:7931;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" filled="f" stroked="f">
                  <v:textbox style="mso-fit-shape-to-text:t">
                    <w:txbxContent>
                      <w:p w14:paraId="502A0C94"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生產製造</w:t>
                        </w:r>
                      </w:p>
                    </w:txbxContent>
                  </v:textbox>
                </v:rect>
                <v:rect id="矩形 60" o:spid="_x0000_s1053" style="position:absolute;left:12240;top:34161;width:7932;height:4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" filled="f" stroked="f">
                  <v:textbox style="mso-fit-shape-to-text:t">
                    <w:txbxContent>
                      <w:p w14:paraId="1CF19E83"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生產製造</w:t>
                        </w:r>
                      </w:p>
                      <w:p w14:paraId="7C5AD5BD"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整合技術</w:t>
                        </w:r>
                      </w:p>
                    </w:txbxContent>
                  </v:textbox>
                </v:rect>
                <v:rect id="矩形 61" o:spid="_x0000_s1054" style="position:absolute;left:24480;top:34161;width:7932;height:6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" filled="f" stroked="f">
                  <v:textbox style="mso-fit-shape-to-text:t">
                    <w:txbxContent>
                      <w:p w14:paraId="35C73B4C"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技術開發</w:t>
                        </w:r>
                      </w:p>
                      <w:p w14:paraId="373AB31E"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行銷策略</w:t>
                        </w:r>
                      </w:p>
                      <w:p w14:paraId="61F65DF0"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業務</w:t>
                        </w:r>
                      </w:p>
                    </w:txbxContent>
                  </v:textbox>
                </v:rect>
                <v:rect id="矩形 62" o:spid="_x0000_s1055" style="position:absolute;left:36721;top:34161;width:11399;height:88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" filled="f" stroked="f">
                  <v:textbox style="mso-fit-shape-to-text:t">
                    <w:txbxContent>
                      <w:p w14:paraId="6D5D53E4" w14:textId="77777777" w:rsidR="00074DD8" w:rsidRPr="00A27D2B" w:rsidRDefault="00074DD8" w:rsidP="00A931EA">
                        <w:pPr>
                          <w:pStyle w:val="Web"/>
                          <w:spacing w:before="0" w:beforeAutospacing="0" w:after="0" w:afterAutospacing="0"/>
                        </w:pPr>
                        <w:r w:rsidRPr="00A27D2B">
                          <w:rPr>
                            <w:rFonts w:ascii="Times New Roman" w:eastAsia="標楷體" w:cs="Times New Roman"/>
                            <w:color w:val="000000" w:themeColor="text1"/>
                            <w:kern w:val="24"/>
                          </w:rPr>
                          <w:t>DRAM</w:t>
                        </w:r>
                        <w:r>
                          <w:rPr>
                            <w:rFonts w:ascii="Times New Roman" w:eastAsia="標楷體" w:cs="Times New Roman" w:hint="eastAsia"/>
                            <w:color w:val="000000" w:themeColor="text1"/>
                            <w:kern w:val="24"/>
                          </w:rPr>
                          <w:t xml:space="preserve"> </w:t>
                        </w:r>
                        <w:r w:rsidRPr="00A27D2B">
                          <w:rPr>
                            <w:rFonts w:ascii="Times New Roman" w:eastAsia="標楷體" w:hAnsi="標楷體" w:cs="Times New Roman" w:hint="eastAsia"/>
                            <w:color w:val="000000" w:themeColor="text1"/>
                            <w:kern w:val="24"/>
                          </w:rPr>
                          <w:t>開發</w:t>
                        </w:r>
                      </w:p>
                      <w:p w14:paraId="30683D6D" w14:textId="77777777" w:rsidR="00074DD8" w:rsidRPr="00A27D2B" w:rsidRDefault="00074DD8" w:rsidP="00A931EA">
                        <w:pPr>
                          <w:pStyle w:val="Web"/>
                          <w:spacing w:before="0" w:beforeAutospacing="0" w:after="0" w:afterAutospacing="0"/>
                        </w:pPr>
                        <w:r w:rsidRPr="00A27D2B">
                          <w:rPr>
                            <w:rFonts w:ascii="Times New Roman" w:eastAsia="標楷體" w:cs="Times New Roman"/>
                            <w:color w:val="000000" w:themeColor="text1"/>
                            <w:kern w:val="24"/>
                          </w:rPr>
                          <w:t>FLASH</w:t>
                        </w:r>
                        <w:r>
                          <w:rPr>
                            <w:rFonts w:ascii="Times New Roman" w:eastAsia="標楷體" w:cs="Times New Roman" w:hint="eastAsia"/>
                            <w:color w:val="000000" w:themeColor="text1"/>
                            <w:kern w:val="24"/>
                          </w:rPr>
                          <w:t xml:space="preserve"> </w:t>
                        </w:r>
                        <w:r w:rsidRPr="00A27D2B">
                          <w:rPr>
                            <w:rFonts w:ascii="Times New Roman" w:eastAsia="標楷體" w:hAnsi="標楷體" w:cs="Times New Roman" w:hint="eastAsia"/>
                            <w:color w:val="000000" w:themeColor="text1"/>
                            <w:kern w:val="24"/>
                          </w:rPr>
                          <w:t>開發</w:t>
                        </w:r>
                      </w:p>
                      <w:p w14:paraId="2A095225"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行銷</w:t>
                        </w:r>
                        <w:r w:rsidRPr="00A27D2B">
                          <w:rPr>
                            <w:rFonts w:ascii="Times New Roman" w:eastAsia="標楷體" w:cs="Times New Roman"/>
                            <w:color w:val="000000" w:themeColor="text1"/>
                            <w:kern w:val="24"/>
                          </w:rPr>
                          <w:t>/</w:t>
                        </w:r>
                        <w:r w:rsidRPr="00A27D2B">
                          <w:rPr>
                            <w:rFonts w:ascii="Times New Roman" w:eastAsia="標楷體" w:hAnsi="標楷體" w:cs="Times New Roman" w:hint="eastAsia"/>
                            <w:color w:val="000000" w:themeColor="text1"/>
                            <w:kern w:val="24"/>
                          </w:rPr>
                          <w:t>代工業務</w:t>
                        </w:r>
                      </w:p>
                      <w:p w14:paraId="42A11D39"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產品工程</w:t>
                        </w:r>
                      </w:p>
                    </w:txbxContent>
                  </v:textbox>
                </v:rect>
                <v:rect id="矩形 63" o:spid="_x0000_s1056" style="position:absolute;left:48961;top:34161;width:10980;height:6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" filled="f" stroked="f">
                  <v:textbox style="mso-fit-shape-to-text:t">
                    <w:txbxContent>
                      <w:p w14:paraId="04B924C2"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設計服務</w:t>
                        </w:r>
                      </w:p>
                      <w:p w14:paraId="4DC3E724"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先進技術研發</w:t>
                        </w:r>
                      </w:p>
                      <w:p w14:paraId="6F87208C"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模組技術</w:t>
                        </w:r>
                      </w:p>
                    </w:txbxContent>
                  </v:textbox>
                </v:rect>
                <v:rect id="矩形 704" o:spid="_x0000_s1057" style="position:absolute;left:61200;top:34161;width:7932;height:6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" filled="f" stroked="f">
                  <v:textbox style="mso-fit-shape-to-text:t">
                    <w:txbxContent>
                      <w:p w14:paraId="35DA4121"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財務</w:t>
                        </w:r>
                      </w:p>
                      <w:p w14:paraId="11015BB8"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會計</w:t>
                        </w:r>
                      </w:p>
                      <w:p w14:paraId="7C285551" w14:textId="77777777" w:rsidR="00074DD8" w:rsidRPr="00A27D2B" w:rsidRDefault="00074DD8"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資金管理</w:t>
                        </w:r>
                      </w:p>
                    </w:txbxContent>
                  </v:textbox>
                </v:rect>
                <w10:wrap type="topAndBottom"/>
              </v:group>
            </w:pict>
          </mc:Fallback>
        </mc:AlternateContent>
      </w:r>
      <w:r w:rsidR="00A931EA" w:rsidRPr="00992FD9">
        <w:rPr>
          <w:rFonts w:asciiTheme="minorEastAsia" w:hAnsiTheme="minorEastAsia"/>
        </w:rPr>
        <w:t>力積電組織架構圖</w:t>
      </w:r>
      <w:bookmarkEnd w:id="70"/>
    </w:p>
    <w:p w14:paraId="5BD0045C" w14:textId="77777777" w:rsidR="00A931EA" w:rsidRPr="00EE3251" w:rsidRDefault="00A931EA" w:rsidP="00A931EA"/>
    <w:p w14:paraId="56441DB4" w14:textId="77777777" w:rsidR="00A931EA" w:rsidRPr="00EE3251" w:rsidRDefault="00A931EA" w:rsidP="00A931EA">
      <w:pPr>
        <w:sectPr w:rsidR="00A931EA" w:rsidRPr="00EE3251" w:rsidSect="00B6049F">
          <w:footerReference w:type="default" r:id="rId36"/>
          <w:pgSz w:w="16840" w:h="11907" w:orient="landscape" w:code="9"/>
          <w:pgMar w:top="993" w:right="1191" w:bottom="1135" w:left="1191" w:header="720" w:footer="720" w:gutter="0"/>
          <w:cols w:space="425"/>
          <w:docGrid w:linePitch="326"/>
        </w:sectPr>
      </w:pPr>
    </w:p>
    <w:p w14:paraId="0E346BE5" w14:textId="77777777" w:rsidR="00A931EA" w:rsidRPr="00EE3251" w:rsidRDefault="00A931EA" w:rsidP="002D5ED4">
      <w:pPr>
        <w:pStyle w:val="affc"/>
        <w:numPr>
          <w:ilvl w:val="0"/>
          <w:numId w:val="47"/>
        </w:numPr>
        <w:ind w:leftChars="0"/>
        <w:rPr>
          <w:rFonts w:ascii="Times New Roman"/>
          <w:b/>
          <w:sz w:val="24"/>
        </w:rPr>
      </w:pPr>
      <w:r w:rsidRPr="00EE3251">
        <w:rPr>
          <w:rFonts w:ascii="Times New Roman"/>
          <w:b/>
          <w:sz w:val="24"/>
        </w:rPr>
        <w:lastRenderedPageBreak/>
        <w:t>先進車系統股份有限公司</w:t>
      </w:r>
    </w:p>
    <w:p w14:paraId="0C1BDA14" w14:textId="6FA83DC1" w:rsidR="00A931EA" w:rsidRPr="00EE3251" w:rsidRDefault="00A931EA" w:rsidP="00A931EA">
      <w:pPr>
        <w:ind w:firstLineChars="236" w:firstLine="566"/>
      </w:pPr>
      <w:r w:rsidRPr="00EE3251">
        <w:rPr>
          <w:noProof/>
        </w:rPr>
        <mc:AlternateContent>
          <mc:Choice Requires="wpg">
            <w:drawing>
              <wp:anchor distT="0" distB="0" distL="114300" distR="114300" simplePos="0" relativeHeight="251618816" behindDoc="0" locked="0" layoutInCell="1" allowOverlap="1" wp14:anchorId="25F0FB2D" wp14:editId="63DACDEB">
                <wp:simplePos x="0" y="0"/>
                <wp:positionH relativeFrom="column">
                  <wp:posOffset>-48260</wp:posOffset>
                </wp:positionH>
                <wp:positionV relativeFrom="paragraph">
                  <wp:posOffset>1278255</wp:posOffset>
                </wp:positionV>
                <wp:extent cx="6012180" cy="3361055"/>
                <wp:effectExtent l="0" t="0" r="26670" b="0"/>
                <wp:wrapTopAndBottom/>
                <wp:docPr id="116" name="群組 68"/>
                <wp:cNvGraphicFramePr/>
                <a:graphic xmlns:a="http://schemas.openxmlformats.org/drawingml/2006/main">
                  <a:graphicData uri="http://schemas.microsoft.com/office/word/2010/wordprocessingGroup">
                    <wpg:wgp>
                      <wpg:cNvGrpSpPr/>
                      <wpg:grpSpPr>
                        <a:xfrm>
                          <a:off x="0" y="0"/>
                          <a:ext cx="6012180" cy="3361055"/>
                          <a:chOff x="0" y="0"/>
                          <a:chExt cx="6012544" cy="3361336"/>
                        </a:xfrm>
                      </wpg:grpSpPr>
                      <wps:wsp>
                        <wps:cNvPr id="117" name="直線接點 117"/>
                        <wps:cNvCnPr>
                          <a:stCxn id="120" idx="2"/>
                        </wps:cNvCnPr>
                        <wps:spPr>
                          <a:xfrm>
                            <a:off x="2984816" y="360040"/>
                            <a:ext cx="28730" cy="181521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矩形 118"/>
                        <wps:cNvSpPr/>
                        <wps:spPr>
                          <a:xfrm>
                            <a:off x="2268920" y="1296144"/>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AB1441"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總經理室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矩形 119"/>
                        <wps:cNvSpPr/>
                        <wps:spPr>
                          <a:xfrm>
                            <a:off x="2268920" y="648072"/>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D5F4A5"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董事長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矩形 120"/>
                        <wps:cNvSpPr/>
                        <wps:spPr>
                          <a:xfrm>
                            <a:off x="2048712" y="0"/>
                            <a:ext cx="1872208"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2DD20"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先進車系統股份有限公司</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33ED33"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財會處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矩形 122"/>
                        <wps:cNvSpPr/>
                        <wps:spPr>
                          <a:xfrm>
                            <a:off x="1224136"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16261"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管理處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矩形 123"/>
                        <wps:cNvSpPr/>
                        <wps:spPr>
                          <a:xfrm>
                            <a:off x="2448272"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A2EF5"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研發處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矩形 124"/>
                        <wps:cNvSpPr/>
                        <wps:spPr>
                          <a:xfrm>
                            <a:off x="3672408"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3059EE"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行銷處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矩形 125"/>
                        <wps:cNvSpPr/>
                        <wps:spPr>
                          <a:xfrm>
                            <a:off x="4896544"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9332C5" w14:textId="77777777" w:rsidR="00074DD8" w:rsidRDefault="00074DD8" w:rsidP="00A931EA">
                              <w:pPr>
                                <w:pStyle w:val="Web"/>
                                <w:spacing w:before="0" w:beforeAutospacing="0" w:after="0" w:afterAutospacing="0"/>
                                <w:jc w:val="center"/>
                              </w:pPr>
                              <w:r>
                                <w:rPr>
                                  <w:rFonts w:ascii="Times New Roman" w:eastAsia="標楷體" w:hAnsi="標楷體" w:cs="Times New Roman" w:hint="eastAsia"/>
                                  <w:color w:val="000000" w:themeColor="text1"/>
                                  <w:kern w:val="24"/>
                                </w:rPr>
                                <w:t>製造</w:t>
                              </w:r>
                              <w:r>
                                <w:rPr>
                                  <w:rFonts w:ascii="標楷體" w:eastAsia="標楷體" w:hAnsi="標楷體" w:cstheme="minorBidi" w:hint="eastAsia"/>
                                  <w:color w:val="000000" w:themeColor="text1"/>
                                  <w:kern w:val="24"/>
                                </w:rPr>
                                <w:t>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直線接點 126"/>
                        <wps:cNvCnPr/>
                        <wps:spPr>
                          <a:xfrm>
                            <a:off x="565274" y="2012811"/>
                            <a:ext cx="4889270" cy="276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 name="直線接點 127"/>
                        <wps:cNvCnPr>
                          <a:endCxn id="121" idx="0"/>
                        </wps:cNvCnPr>
                        <wps:spPr>
                          <a:xfrm>
                            <a:off x="558000" y="2015572"/>
                            <a:ext cx="0" cy="1562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8" name="直線接點 128"/>
                        <wps:cNvCnPr/>
                        <wps:spPr>
                          <a:xfrm>
                            <a:off x="1789410" y="2012811"/>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直線接點 129"/>
                        <wps:cNvCnPr/>
                        <wps:spPr>
                          <a:xfrm>
                            <a:off x="3013546" y="2012811"/>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直線接點 130"/>
                        <wps:cNvCnPr/>
                        <wps:spPr>
                          <a:xfrm>
                            <a:off x="4234073" y="2012811"/>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直線接點 131"/>
                        <wps:cNvCnPr/>
                        <wps:spPr>
                          <a:xfrm>
                            <a:off x="5463924" y="2012811"/>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矩形 132"/>
                        <wps:cNvSpPr/>
                        <wps:spPr>
                          <a:xfrm>
                            <a:off x="0" y="2476760"/>
                            <a:ext cx="488315" cy="487680"/>
                          </a:xfrm>
                          <a:prstGeom prst="rect">
                            <a:avLst/>
                          </a:prstGeom>
                        </wps:spPr>
                        <wps:txbx>
                          <w:txbxContent>
                            <w:p w14:paraId="3B1700F2"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財務</w:t>
                              </w:r>
                            </w:p>
                            <w:p w14:paraId="7C8C07CC"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會計</w:t>
                              </w:r>
                            </w:p>
                          </w:txbxContent>
                        </wps:txbx>
                        <wps:bodyPr wrap="none">
                          <a:spAutoFit/>
                        </wps:bodyPr>
                      </wps:wsp>
                      <wps:wsp>
                        <wps:cNvPr id="133" name="矩形 133"/>
                        <wps:cNvSpPr/>
                        <wps:spPr>
                          <a:xfrm>
                            <a:off x="1224062" y="2476781"/>
                            <a:ext cx="793115" cy="884555"/>
                          </a:xfrm>
                          <a:prstGeom prst="rect">
                            <a:avLst/>
                          </a:prstGeom>
                        </wps:spPr>
                        <wps:txbx>
                          <w:txbxContent>
                            <w:p w14:paraId="53373485"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行政管理</w:t>
                              </w:r>
                            </w:p>
                            <w:p w14:paraId="07E6ACD5"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資訊部</w:t>
                              </w:r>
                            </w:p>
                            <w:p w14:paraId="37812B0A"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採購部</w:t>
                              </w:r>
                            </w:p>
                            <w:p w14:paraId="715CF94B"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法務部</w:t>
                              </w:r>
                            </w:p>
                          </w:txbxContent>
                        </wps:txbx>
                        <wps:bodyPr wrap="none">
                          <a:spAutoFit/>
                        </wps:bodyPr>
                      </wps:wsp>
                      <wps:wsp>
                        <wps:cNvPr id="134" name="矩形 134"/>
                        <wps:cNvSpPr/>
                        <wps:spPr>
                          <a:xfrm>
                            <a:off x="2448124" y="2476781"/>
                            <a:ext cx="945515" cy="487680"/>
                          </a:xfrm>
                          <a:prstGeom prst="rect">
                            <a:avLst/>
                          </a:prstGeom>
                        </wps:spPr>
                        <wps:txbx>
                          <w:txbxContent>
                            <w:p w14:paraId="779285BF"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核心開發部</w:t>
                              </w:r>
                            </w:p>
                            <w:p w14:paraId="4B21F010"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系統設計部</w:t>
                              </w:r>
                            </w:p>
                          </w:txbxContent>
                        </wps:txbx>
                        <wps:bodyPr wrap="none">
                          <a:spAutoFit/>
                        </wps:bodyPr>
                      </wps:wsp>
                      <wps:wsp>
                        <wps:cNvPr id="135" name="矩形 135"/>
                        <wps:cNvSpPr/>
                        <wps:spPr>
                          <a:xfrm>
                            <a:off x="4896248" y="2476781"/>
                            <a:ext cx="640715" cy="289560"/>
                          </a:xfrm>
                          <a:prstGeom prst="rect">
                            <a:avLst/>
                          </a:prstGeom>
                        </wps:spPr>
                        <wps:txbx>
                          <w:txbxContent>
                            <w:p w14:paraId="51D60932"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品保部</w:t>
                              </w:r>
                            </w:p>
                          </w:txbxContent>
                        </wps:txbx>
                        <wps:bodyPr wrap="none">
                          <a:spAutoFit/>
                        </wps:bodyPr>
                      </wps:wsp>
                    </wpg:wgp>
                  </a:graphicData>
                </a:graphic>
              </wp:anchor>
            </w:drawing>
          </mc:Choice>
          <mc:Fallback>
            <w:pict>
              <v:group w14:anchorId="25F0FB2D" id="_x0000_s1058" style="position:absolute;left:0;text-align:left;margin-left:-3.8pt;margin-top:100.65pt;width:473.4pt;height:264.65pt;z-index:251618816" coordsize="60125,3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">
                <v:line id="直線接點 117" o:spid="_x0000_s1059" style="position:absolute;visibility:visible;mso-wrap-style:square" from="29848,3600" to="30135,2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" strokecolor="black [3213]" strokeweight="1pt">
                  <v:stroke joinstyle="miter"/>
                </v:line>
                <v:rect id="矩形 118" o:spid="_x0000_s1060" style="position:absolute;left:22689;top:12961;width:14401;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" fillcolor="white [3212]" strokecolor="black [3213]" strokeweight="1pt">
                  <v:textbox>
                    <w:txbxContent>
                      <w:p w14:paraId="5AAB1441"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總經理室</w:t>
                        </w:r>
                      </w:p>
                    </w:txbxContent>
                  </v:textbox>
                </v:rect>
                <v:rect id="矩形 119" o:spid="_x0000_s1061" style="position:absolute;left:22689;top:6480;width:14401;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" fillcolor="white [3212]" strokecolor="black [3213]" strokeweight="1pt">
                  <v:textbox>
                    <w:txbxContent>
                      <w:p w14:paraId="3AD5F4A5"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董事長</w:t>
                        </w:r>
                      </w:p>
                    </w:txbxContent>
                  </v:textbox>
                </v:rect>
                <v:rect id="矩形 120" o:spid="_x0000_s1062" style="position:absolute;left:20487;width:1872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" fillcolor="white [3212]" strokecolor="black [3213]" strokeweight="1pt">
                  <v:textbox>
                    <w:txbxContent>
                      <w:p w14:paraId="3CB2DD20"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先進車系統股份有限公司</w:t>
                        </w:r>
                      </w:p>
                    </w:txbxContent>
                  </v:textbox>
                </v:rect>
                <v:rect id="矩形 121" o:spid="_x0000_s1063" style="position:absolute;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" fillcolor="white [3212]" strokecolor="black [3213]" strokeweight="1pt">
                  <v:textbox>
                    <w:txbxContent>
                      <w:p w14:paraId="2633ED33"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財會處</w:t>
                        </w:r>
                      </w:p>
                    </w:txbxContent>
                  </v:textbox>
                </v:rect>
                <v:rect id="矩形 122" o:spid="_x0000_s1064" style="position:absolute;left:12241;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" fillcolor="white [3212]" strokecolor="black [3213]" strokeweight="1pt">
                  <v:textbox>
                    <w:txbxContent>
                      <w:p w14:paraId="21416261"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管理處</w:t>
                        </w:r>
                      </w:p>
                    </w:txbxContent>
                  </v:textbox>
                </v:rect>
                <v:rect id="矩形 123" o:spid="_x0000_s1065" style="position:absolute;left:24482;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s7wQAAANwAAAAPAAAAZHJzL2Rvd25yZXYueG1sRE9La8JA&#10;EL4X+h+WKXirm0bQ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ANoyzvBAAAA3AAAAA8AAAAA&#10;AAAAAAAAAAAABwIAAGRycy9kb3ducmV2LnhtbFBLBQYAAAAAAwADALcAAAD1AgAAAAA=&#10;" fillcolor="white [3212]" strokecolor="black [3213]" strokeweight="1pt">
                  <v:textbox>
                    <w:txbxContent>
                      <w:p w14:paraId="7FCA2EF5"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研發處</w:t>
                        </w:r>
                      </w:p>
                    </w:txbxContent>
                  </v:textbox>
                </v:rect>
                <v:rect id="矩形 124" o:spid="_x0000_s1066" style="position:absolute;left:36724;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NPwQAAANwAAAAPAAAAZHJzL2Rvd25yZXYueG1sRE9La8JA&#10;EL4X+h+WKXirmwbR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IyBU0/BAAAA3AAAAA8AAAAA&#10;AAAAAAAAAAAABwIAAGRycy9kb3ducmV2LnhtbFBLBQYAAAAAAwADALcAAAD1AgAAAAA=&#10;" fillcolor="white [3212]" strokecolor="black [3213]" strokeweight="1pt">
                  <v:textbox>
                    <w:txbxContent>
                      <w:p w14:paraId="493059EE" w14:textId="77777777" w:rsidR="00074DD8" w:rsidRDefault="00074DD8" w:rsidP="00A931EA">
                        <w:pPr>
                          <w:pStyle w:val="Web"/>
                          <w:spacing w:before="0" w:beforeAutospacing="0" w:after="0" w:afterAutospacing="0"/>
                          <w:jc w:val="center"/>
                        </w:pPr>
                        <w:r>
                          <w:rPr>
                            <w:rFonts w:ascii="標楷體" w:eastAsia="標楷體" w:hAnsi="標楷體" w:cstheme="minorBidi" w:hint="eastAsia"/>
                            <w:color w:val="000000" w:themeColor="text1"/>
                            <w:kern w:val="24"/>
                          </w:rPr>
                          <w:t>行銷處</w:t>
                        </w:r>
                      </w:p>
                    </w:txbxContent>
                  </v:textbox>
                </v:rect>
                <v:rect id="矩形 125" o:spid="_x0000_s1067" style="position:absolute;left:48965;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bUwQAAANwAAAAPAAAAZHJzL2Rvd25yZXYueG1sRE9La8JA&#10;EL4X+h+WKXirmwbU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OPN9tTBAAAA3AAAAA8AAAAA&#10;AAAAAAAAAAAABwIAAGRycy9kb3ducmV2LnhtbFBLBQYAAAAAAwADALcAAAD1AgAAAAA=&#10;" fillcolor="white [3212]" strokecolor="black [3213]" strokeweight="1pt">
                  <v:textbox>
                    <w:txbxContent>
                      <w:p w14:paraId="419332C5" w14:textId="77777777" w:rsidR="00074DD8" w:rsidRDefault="00074DD8" w:rsidP="00A931EA">
                        <w:pPr>
                          <w:pStyle w:val="Web"/>
                          <w:spacing w:before="0" w:beforeAutospacing="0" w:after="0" w:afterAutospacing="0"/>
                          <w:jc w:val="center"/>
                        </w:pPr>
                        <w:r>
                          <w:rPr>
                            <w:rFonts w:ascii="Times New Roman" w:eastAsia="標楷體" w:hAnsi="標楷體" w:cs="Times New Roman" w:hint="eastAsia"/>
                            <w:color w:val="000000" w:themeColor="text1"/>
                            <w:kern w:val="24"/>
                          </w:rPr>
                          <w:t>製造</w:t>
                        </w:r>
                        <w:r>
                          <w:rPr>
                            <w:rFonts w:ascii="標楷體" w:eastAsia="標楷體" w:hAnsi="標楷體" w:cstheme="minorBidi" w:hint="eastAsia"/>
                            <w:color w:val="000000" w:themeColor="text1"/>
                            <w:kern w:val="24"/>
                          </w:rPr>
                          <w:t>處</w:t>
                        </w:r>
                      </w:p>
                    </w:txbxContent>
                  </v:textbox>
                </v:rect>
                <v:line id="直線接點 126" o:spid="_x0000_s1068" style="position:absolute;visibility:visible;mso-wrap-style:square" from="5652,20128" to="54545,20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" strokecolor="black [3213]" strokeweight="1pt">
                  <v:stroke joinstyle="miter"/>
                </v:line>
                <v:line id="直線接點 127" o:spid="_x0000_s1069" style="position:absolute;visibility:visible;mso-wrap-style:square" from="5580,20155" to="5580,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" strokecolor="black [3213]" strokeweight="1pt">
                  <v:stroke joinstyle="miter"/>
                </v:line>
                <v:line id="直線接點 128" o:spid="_x0000_s1070" style="position:absolute;visibility:visible;mso-wrap-style:square" from="17894,20128" to="17894,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" strokecolor="black [3213]" strokeweight="1pt">
                  <v:stroke joinstyle="miter"/>
                </v:line>
                <v:line id="直線接點 129" o:spid="_x0000_s1071" style="position:absolute;visibility:visible;mso-wrap-style:square" from="30135,20128" to="30135,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" strokecolor="black [3213]" strokeweight="1pt">
                  <v:stroke joinstyle="miter"/>
                </v:line>
                <v:line id="直線接點 130" o:spid="_x0000_s1072" style="position:absolute;visibility:visible;mso-wrap-style:square" from="42340,20128" to="42340,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" strokecolor="black [3213]" strokeweight="1pt">
                  <v:stroke joinstyle="miter"/>
                </v:line>
                <v:line id="直線接點 131" o:spid="_x0000_s1073" style="position:absolute;visibility:visible;mso-wrap-style:square" from="54639,20128" to="54639,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" strokecolor="black [3213]" strokeweight="1pt">
                  <v:stroke joinstyle="miter"/>
                </v:line>
                <v:rect id="矩形 132" o:spid="_x0000_s1074" style="position:absolute;top:24767;width:4883;height:4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" filled="f" stroked="f">
                  <v:textbox style="mso-fit-shape-to-text:t">
                    <w:txbxContent>
                      <w:p w14:paraId="3B1700F2"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財務</w:t>
                        </w:r>
                      </w:p>
                      <w:p w14:paraId="7C8C07CC"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會計</w:t>
                        </w:r>
                      </w:p>
                    </w:txbxContent>
                  </v:textbox>
                </v:rect>
                <v:rect id="矩形 133" o:spid="_x0000_s1075" style="position:absolute;left:12240;top:24767;width:7931;height:88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" filled="f" stroked="f">
                  <v:textbox style="mso-fit-shape-to-text:t">
                    <w:txbxContent>
                      <w:p w14:paraId="53373485"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行政管理</w:t>
                        </w:r>
                      </w:p>
                      <w:p w14:paraId="07E6ACD5"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資訊部</w:t>
                        </w:r>
                      </w:p>
                      <w:p w14:paraId="37812B0A"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採購部</w:t>
                        </w:r>
                      </w:p>
                      <w:p w14:paraId="715CF94B"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法務部</w:t>
                        </w:r>
                      </w:p>
                    </w:txbxContent>
                  </v:textbox>
                </v:rect>
                <v:rect id="矩形 134" o:spid="_x0000_s1076" style="position:absolute;left:24481;top:24767;width:9455;height:4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" filled="f" stroked="f">
                  <v:textbox style="mso-fit-shape-to-text:t">
                    <w:txbxContent>
                      <w:p w14:paraId="779285BF"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核心開發部</w:t>
                        </w:r>
                      </w:p>
                      <w:p w14:paraId="4B21F010"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系統設計部</w:t>
                        </w:r>
                      </w:p>
                    </w:txbxContent>
                  </v:textbox>
                </v:rect>
                <v:rect id="矩形 135" o:spid="_x0000_s1077" style="position:absolute;left:48962;top:24767;width:6407;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" filled="f" stroked="f">
                  <v:textbox style="mso-fit-shape-to-text:t">
                    <w:txbxContent>
                      <w:p w14:paraId="51D60932" w14:textId="77777777" w:rsidR="00074DD8" w:rsidRDefault="00074DD8" w:rsidP="00A931EA">
                        <w:pPr>
                          <w:pStyle w:val="Web"/>
                          <w:spacing w:before="0" w:beforeAutospacing="0" w:after="0" w:afterAutospacing="0"/>
                        </w:pPr>
                        <w:r>
                          <w:rPr>
                            <w:rFonts w:ascii="Times New Roman" w:eastAsia="標楷體" w:hAnsi="標楷體" w:cs="Times New Roman" w:hint="eastAsia"/>
                            <w:color w:val="000000" w:themeColor="text1"/>
                            <w:kern w:val="24"/>
                          </w:rPr>
                          <w:t>品保部</w:t>
                        </w:r>
                      </w:p>
                    </w:txbxContent>
                  </v:textbox>
                </v:rect>
                <w10:wrap type="topAndBottom"/>
              </v:group>
            </w:pict>
          </mc:Fallback>
        </mc:AlternateContent>
      </w:r>
      <w:r w:rsidRPr="00EE3251">
        <w:t>先進車系統股份有限公司為一專注在汽車電子中高附加價值之汽車安全及</w:t>
      </w:r>
      <w:r w:rsidRPr="00EE3251">
        <w:t>(</w:t>
      </w:r>
      <w:r w:rsidRPr="00EE3251">
        <w:t>半</w:t>
      </w:r>
      <w:r w:rsidRPr="00EE3251">
        <w:t>)</w:t>
      </w:r>
      <w:r w:rsidRPr="00EE3251">
        <w:t>自駕車技術開發及系統產品的高科技公司。公司以技術研發為核心價值，員工為最重要資產。研發中心設立於雲林科技大學產學研發大樓，與雲林科技大學進行技術合作，同時與工研院保持緊密的合作關係，另外在新竹也有辦公室，方便引進北部優秀人才加入公司，詳細公司組織圖如</w:t>
      </w:r>
      <w:r w:rsidR="004B3ABC">
        <w:fldChar w:fldCharType="begin"/>
      </w:r>
      <w:r w:rsidR="004B3ABC">
        <w:instrText xml:space="preserve"> REF _Ref38880362 \h </w:instrText>
      </w:r>
      <w:r w:rsidR="004B3ABC">
        <w:fldChar w:fldCharType="separate"/>
      </w:r>
      <w:r w:rsidR="0082588F" w:rsidRPr="00992FD9">
        <w:rPr>
          <w:rFonts w:asciiTheme="minorEastAsia" w:hAnsiTheme="minorEastAsia" w:hint="eastAsia"/>
        </w:rPr>
        <w:t>圖</w:t>
      </w:r>
      <w:r w:rsidR="0082588F" w:rsidRPr="00992FD9">
        <w:t>1.</w:t>
      </w:r>
      <w:r w:rsidR="0082588F">
        <w:rPr>
          <w:noProof/>
        </w:rPr>
        <w:t>5</w:t>
      </w:r>
      <w:r w:rsidR="004B3ABC">
        <w:fldChar w:fldCharType="end"/>
      </w:r>
      <w:r w:rsidRPr="00EE3251">
        <w:t>。</w:t>
      </w:r>
    </w:p>
    <w:p w14:paraId="2389F959" w14:textId="61A4CF85" w:rsidR="00A931EA" w:rsidRPr="00992FD9" w:rsidRDefault="00992FD9" w:rsidP="00992FD9">
      <w:pPr>
        <w:pStyle w:val="aff2"/>
        <w:rPr>
          <w:rFonts w:asciiTheme="minorEastAsia" w:hAnsiTheme="minorEastAsia"/>
        </w:rPr>
      </w:pPr>
      <w:bookmarkStart w:id="71" w:name="_Ref38880362"/>
      <w:bookmarkStart w:id="72" w:name="_Toc40255564"/>
      <w:r w:rsidRPr="00992FD9">
        <w:rPr>
          <w:rFonts w:asciiTheme="minorEastAsia" w:hAnsiTheme="minorEastAsia" w:hint="eastAsia"/>
        </w:rPr>
        <w:t>圖</w:t>
      </w:r>
      <w:r w:rsidRPr="00992FD9">
        <w:t>1.</w:t>
      </w:r>
      <w:r w:rsidRPr="00992FD9">
        <w:fldChar w:fldCharType="begin"/>
      </w:r>
      <w:r w:rsidRPr="00992FD9">
        <w:instrText xml:space="preserve"> SEQ </w:instrText>
      </w:r>
      <w:r w:rsidRPr="00992FD9">
        <w:instrText>圖</w:instrText>
      </w:r>
      <w:r w:rsidRPr="00992FD9">
        <w:instrText xml:space="preserve">1. \* ARABIC </w:instrText>
      </w:r>
      <w:r w:rsidRPr="00992FD9">
        <w:fldChar w:fldCharType="separate"/>
      </w:r>
      <w:r w:rsidR="0082588F">
        <w:rPr>
          <w:noProof/>
        </w:rPr>
        <w:t>5</w:t>
      </w:r>
      <w:r w:rsidRPr="00992FD9">
        <w:fldChar w:fldCharType="end"/>
      </w:r>
      <w:bookmarkEnd w:id="71"/>
      <w:r w:rsidR="00A931EA" w:rsidRPr="00992FD9">
        <w:tab/>
      </w:r>
      <w:r w:rsidR="00A931EA" w:rsidRPr="00992FD9">
        <w:rPr>
          <w:rFonts w:asciiTheme="minorEastAsia" w:hAnsiTheme="minorEastAsia"/>
        </w:rPr>
        <w:t>先進車組織架構圖</w:t>
      </w:r>
      <w:bookmarkEnd w:id="72"/>
    </w:p>
    <w:p w14:paraId="6915C309" w14:textId="5BC12C3D" w:rsidR="00142EB9" w:rsidRDefault="00142EB9">
      <w:pPr>
        <w:widowControl/>
        <w:adjustRightInd/>
        <w:spacing w:line="240" w:lineRule="auto"/>
        <w:textAlignment w:val="auto"/>
      </w:pPr>
      <w:r>
        <w:br w:type="page"/>
      </w:r>
    </w:p>
    <w:p w14:paraId="45199D6A" w14:textId="77777777" w:rsidR="004B3ABC" w:rsidRPr="00EE3251" w:rsidRDefault="004B3ABC" w:rsidP="002D5ED4">
      <w:pPr>
        <w:pStyle w:val="affc"/>
        <w:numPr>
          <w:ilvl w:val="0"/>
          <w:numId w:val="47"/>
        </w:numPr>
        <w:ind w:leftChars="0"/>
        <w:rPr>
          <w:rFonts w:ascii="Times New Roman"/>
          <w:b/>
          <w:sz w:val="24"/>
        </w:rPr>
      </w:pPr>
      <w:r>
        <w:rPr>
          <w:rFonts w:ascii="Times New Roman" w:hint="eastAsia"/>
          <w:b/>
          <w:sz w:val="24"/>
        </w:rPr>
        <w:lastRenderedPageBreak/>
        <w:t>博遠智能科技</w:t>
      </w:r>
      <w:r w:rsidRPr="00EE3251">
        <w:rPr>
          <w:rFonts w:ascii="Times New Roman"/>
          <w:b/>
          <w:sz w:val="24"/>
        </w:rPr>
        <w:t>股份有限公司</w:t>
      </w:r>
    </w:p>
    <w:p w14:paraId="02B8C833" w14:textId="113FB5AD" w:rsidR="004B3ABC" w:rsidRDefault="004B3ABC" w:rsidP="004B3ABC">
      <w:pPr>
        <w:ind w:firstLineChars="236" w:firstLine="566"/>
      </w:pPr>
      <w:r w:rsidRPr="00E802F5">
        <w:rPr>
          <w:rFonts w:hint="eastAsia"/>
        </w:rPr>
        <w:t>博遠智能發展行動</w:t>
      </w:r>
      <w:r w:rsidRPr="00E802F5">
        <w:rPr>
          <w:rFonts w:hint="eastAsia"/>
        </w:rPr>
        <w:t>AI</w:t>
      </w:r>
      <w:r w:rsidRPr="00E802F5">
        <w:rPr>
          <w:rFonts w:hint="eastAsia"/>
        </w:rPr>
        <w:t>其核心精神就是『快與準』，過去雲端影像分析受限於網路不穩定及運算過度依賴集中式分析，對於需要快速反應的客戶，直接克服痛點，突破目前邊緣運算高功耗且主要以固定式電源及有線網路方案，直接具備行動式運算與低功耗特性。深耕雲端服務與維運，外部可強化客戶連結與快速優化使用者體驗，內部則提升研發與服務能力的反應速度，兩者相輔相成，建立高度敏捷度的營運能力。</w:t>
      </w:r>
      <w:r w:rsidRPr="00EE3251">
        <w:t>詳細公司組織圖如</w:t>
      </w:r>
      <w:r>
        <w:fldChar w:fldCharType="begin"/>
      </w:r>
      <w:r>
        <w:instrText xml:space="preserve"> REF _Ref38880446 \h </w:instrText>
      </w:r>
      <w:r>
        <w:fldChar w:fldCharType="separate"/>
      </w:r>
      <w:r w:rsidR="0082588F">
        <w:rPr>
          <w:rFonts w:hint="eastAsia"/>
        </w:rPr>
        <w:t>圖</w:t>
      </w:r>
      <w:r w:rsidR="0082588F">
        <w:rPr>
          <w:rFonts w:hint="eastAsia"/>
        </w:rPr>
        <w:t>1.</w:t>
      </w:r>
      <w:r w:rsidR="0082588F">
        <w:rPr>
          <w:noProof/>
        </w:rPr>
        <w:t>6</w:t>
      </w:r>
      <w:r>
        <w:fldChar w:fldCharType="end"/>
      </w:r>
      <w:r w:rsidRPr="00EE3251">
        <w:t>。</w:t>
      </w:r>
    </w:p>
    <w:p w14:paraId="05E4FF8F" w14:textId="77777777" w:rsidR="004B3ABC" w:rsidRPr="00EE3251" w:rsidRDefault="004B3ABC" w:rsidP="004B3ABC">
      <w:pPr>
        <w:ind w:firstLineChars="236" w:firstLine="566"/>
      </w:pPr>
      <w:r w:rsidRPr="00EE3251">
        <w:rPr>
          <w:noProof/>
        </w:rPr>
        <mc:AlternateContent>
          <mc:Choice Requires="wpg">
            <w:drawing>
              <wp:anchor distT="0" distB="0" distL="114300" distR="114300" simplePos="0" relativeHeight="251752960" behindDoc="0" locked="0" layoutInCell="1" allowOverlap="1" wp14:anchorId="58223EB0" wp14:editId="34CBC59F">
                <wp:simplePos x="0" y="0"/>
                <wp:positionH relativeFrom="margin">
                  <wp:align>left</wp:align>
                </wp:positionH>
                <wp:positionV relativeFrom="paragraph">
                  <wp:posOffset>337820</wp:posOffset>
                </wp:positionV>
                <wp:extent cx="5238750" cy="2671445"/>
                <wp:effectExtent l="0" t="0" r="19050" b="14605"/>
                <wp:wrapTopAndBottom/>
                <wp:docPr id="1010" name="群組 68"/>
                <wp:cNvGraphicFramePr/>
                <a:graphic xmlns:a="http://schemas.openxmlformats.org/drawingml/2006/main">
                  <a:graphicData uri="http://schemas.microsoft.com/office/word/2010/wordprocessingGroup">
                    <wpg:wgp>
                      <wpg:cNvGrpSpPr/>
                      <wpg:grpSpPr>
                        <a:xfrm>
                          <a:off x="0" y="0"/>
                          <a:ext cx="5238751" cy="2671445"/>
                          <a:chOff x="1137105" y="0"/>
                          <a:chExt cx="4730375" cy="2475784"/>
                        </a:xfrm>
                      </wpg:grpSpPr>
                      <wps:wsp>
                        <wps:cNvPr id="1011" name="直線接點 1011"/>
                        <wps:cNvCnPr/>
                        <wps:spPr>
                          <a:xfrm>
                            <a:off x="3580716" y="360040"/>
                            <a:ext cx="0" cy="16589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12" name="矩形 1012"/>
                        <wps:cNvSpPr/>
                        <wps:spPr>
                          <a:xfrm>
                            <a:off x="2864819" y="1296144"/>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4ED9AC"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總經理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3" name="矩形 1013"/>
                        <wps:cNvSpPr/>
                        <wps:spPr>
                          <a:xfrm>
                            <a:off x="2864819" y="648072"/>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56AD9"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董事長室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4" name="矩形 1014"/>
                        <wps:cNvSpPr/>
                        <wps:spPr>
                          <a:xfrm>
                            <a:off x="2454100" y="0"/>
                            <a:ext cx="2247323"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F0DD4"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博遠智能科技股份有限公司</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5" name="矩形 1015"/>
                        <wps:cNvSpPr/>
                        <wps:spPr>
                          <a:xfrm>
                            <a:off x="1137105" y="2187752"/>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35FAD0"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財會人資處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7" name="矩形 1017"/>
                        <wps:cNvSpPr/>
                        <wps:spPr>
                          <a:xfrm>
                            <a:off x="2448272"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3BCE12"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軟體研發處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9" name="矩形 1019"/>
                        <wps:cNvSpPr/>
                        <wps:spPr>
                          <a:xfrm>
                            <a:off x="3672408"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5E5C6E"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硬體研發處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0" name="矩形 1020"/>
                        <wps:cNvSpPr/>
                        <wps:spPr>
                          <a:xfrm>
                            <a:off x="4896545" y="2171843"/>
                            <a:ext cx="970935"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F5AF5E" w14:textId="77777777" w:rsidR="00074DD8" w:rsidRDefault="00074DD8" w:rsidP="004B3ABC">
                              <w:pPr>
                                <w:pStyle w:val="Web"/>
                                <w:spacing w:before="0" w:beforeAutospacing="0" w:after="0" w:afterAutospacing="0"/>
                              </w:pPr>
                              <w:r>
                                <w:rPr>
                                  <w:rFonts w:ascii="標楷體" w:eastAsia="標楷體" w:hAnsi="標楷體" w:cstheme="minorBidi" w:hint="eastAsia"/>
                                  <w:color w:val="000000" w:themeColor="text1"/>
                                  <w:kern w:val="24"/>
                                </w:rPr>
                                <w:t>行銷業務處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1" name="直線接點 1021"/>
                        <wps:cNvCnPr/>
                        <wps:spPr>
                          <a:xfrm>
                            <a:off x="1502887" y="2012789"/>
                            <a:ext cx="3951437" cy="276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22" name="直線接點 1022"/>
                        <wps:cNvCnPr/>
                        <wps:spPr>
                          <a:xfrm>
                            <a:off x="1502887" y="2018985"/>
                            <a:ext cx="0" cy="1562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 name="直線接點 96"/>
                        <wps:cNvCnPr/>
                        <wps:spPr>
                          <a:xfrm>
                            <a:off x="3013546" y="2012811"/>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 name="直線接點 97"/>
                        <wps:cNvCnPr/>
                        <wps:spPr>
                          <a:xfrm>
                            <a:off x="4234073" y="2012811"/>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 name="直線接點 98"/>
                        <wps:cNvCnPr/>
                        <wps:spPr>
                          <a:xfrm>
                            <a:off x="5463924" y="2012811"/>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223EB0" id="_x0000_s1078" style="position:absolute;left:0;text-align:left;margin-left:0;margin-top:26.6pt;width:412.5pt;height:210.35pt;z-index:251752960;mso-position-horizontal:left;mso-position-horizontal-relative:margin;mso-width-relative:margin;mso-height-relative:margin" coordorigin="11371" coordsize="47303,24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">
                <v:line id="直線接點 1011" o:spid="_x0000_s1079" style="position:absolute;visibility:visible;mso-wrap-style:square" from="35807,3600" to="35807,20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" strokecolor="black [3213]" strokeweight="1pt">
                  <v:stroke joinstyle="miter"/>
                </v:line>
                <v:rect id="矩形 1012" o:spid="_x0000_s1080" style="position:absolute;left:28648;top:12961;width:14401;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" fillcolor="white [3212]" strokecolor="black [3213]" strokeweight="1pt">
                  <v:textbox>
                    <w:txbxContent>
                      <w:p w14:paraId="744ED9AC"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總經理</w:t>
                        </w:r>
                      </w:p>
                    </w:txbxContent>
                  </v:textbox>
                </v:rect>
                <v:rect id="矩形 1013" o:spid="_x0000_s1081" style="position:absolute;left:28648;top:6480;width:14401;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" fillcolor="white [3212]" strokecolor="black [3213]" strokeweight="1pt">
                  <v:textbox>
                    <w:txbxContent>
                      <w:p w14:paraId="25156AD9"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董事長室</w:t>
                        </w:r>
                      </w:p>
                    </w:txbxContent>
                  </v:textbox>
                </v:rect>
                <v:rect id="矩形 1014" o:spid="_x0000_s1082" style="position:absolute;left:24541;width:2247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" fillcolor="white [3212]" strokecolor="black [3213]" strokeweight="1pt">
                  <v:textbox>
                    <w:txbxContent>
                      <w:p w14:paraId="34FF0DD4"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博遠智能科技股份有限公司</w:t>
                        </w:r>
                      </w:p>
                    </w:txbxContent>
                  </v:textbox>
                </v:rect>
                <v:rect id="矩形 1015" o:spid="_x0000_s1083" style="position:absolute;left:11371;top:21877;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" fillcolor="white [3212]" strokecolor="black [3213]" strokeweight="1pt">
                  <v:textbox>
                    <w:txbxContent>
                      <w:p w14:paraId="3335FAD0"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財會人資處</w:t>
                        </w:r>
                      </w:p>
                    </w:txbxContent>
                  </v:textbox>
                </v:rect>
                <v:rect id="矩形 1017" o:spid="_x0000_s1084" style="position:absolute;left:24482;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" fillcolor="white [3212]" strokecolor="black [3213]" strokeweight="1pt">
                  <v:textbox>
                    <w:txbxContent>
                      <w:p w14:paraId="163BCE12"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軟體研發處</w:t>
                        </w:r>
                      </w:p>
                    </w:txbxContent>
                  </v:textbox>
                </v:rect>
                <v:rect id="矩形 1019" o:spid="_x0000_s1085" style="position:absolute;left:36724;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" fillcolor="white [3212]" strokecolor="black [3213]" strokeweight="1pt">
                  <v:textbox>
                    <w:txbxContent>
                      <w:p w14:paraId="065E5C6E" w14:textId="77777777" w:rsidR="00074DD8" w:rsidRDefault="00074DD8" w:rsidP="004B3ABC">
                        <w:pPr>
                          <w:pStyle w:val="Web"/>
                          <w:spacing w:before="0" w:beforeAutospacing="0" w:after="0" w:afterAutospacing="0"/>
                          <w:jc w:val="center"/>
                        </w:pPr>
                        <w:r>
                          <w:rPr>
                            <w:rFonts w:ascii="標楷體" w:eastAsia="標楷體" w:hAnsi="標楷體" w:cstheme="minorBidi" w:hint="eastAsia"/>
                            <w:color w:val="000000" w:themeColor="text1"/>
                            <w:kern w:val="24"/>
                          </w:rPr>
                          <w:t>硬體研發處</w:t>
                        </w:r>
                      </w:p>
                    </w:txbxContent>
                  </v:textbox>
                </v:rect>
                <v:rect id="矩形 1020" o:spid="_x0000_s1086" style="position:absolute;left:48965;top:21718;width:9709;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" fillcolor="white [3212]" strokecolor="black [3213]" strokeweight="1pt">
                  <v:textbox>
                    <w:txbxContent>
                      <w:p w14:paraId="19F5AF5E" w14:textId="77777777" w:rsidR="00074DD8" w:rsidRDefault="00074DD8" w:rsidP="004B3ABC">
                        <w:pPr>
                          <w:pStyle w:val="Web"/>
                          <w:spacing w:before="0" w:beforeAutospacing="0" w:after="0" w:afterAutospacing="0"/>
                        </w:pPr>
                        <w:r>
                          <w:rPr>
                            <w:rFonts w:ascii="標楷體" w:eastAsia="標楷體" w:hAnsi="標楷體" w:cstheme="minorBidi" w:hint="eastAsia"/>
                            <w:color w:val="000000" w:themeColor="text1"/>
                            <w:kern w:val="24"/>
                          </w:rPr>
                          <w:t>行銷業務處</w:t>
                        </w:r>
                      </w:p>
                    </w:txbxContent>
                  </v:textbox>
                </v:rect>
                <v:line id="直線接點 1021" o:spid="_x0000_s1087" style="position:absolute;visibility:visible;mso-wrap-style:square" from="15028,20127" to="54543,20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" strokecolor="black [3213]" strokeweight="1pt">
                  <v:stroke joinstyle="miter"/>
                </v:line>
                <v:line id="直線接點 1022" o:spid="_x0000_s1088" style="position:absolute;visibility:visible;mso-wrap-style:square" from="15028,20189" to="15028,2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" strokecolor="black [3213]" strokeweight="1pt">
                  <v:stroke joinstyle="miter"/>
                </v:line>
                <v:line id="直線接點 96" o:spid="_x0000_s1089" style="position:absolute;visibility:visible;mso-wrap-style:square" from="30135,20128" to="30135,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" strokecolor="black [3213]" strokeweight="1pt">
                  <v:stroke joinstyle="miter"/>
                </v:line>
                <v:line id="直線接點 97" o:spid="_x0000_s1090" style="position:absolute;visibility:visible;mso-wrap-style:square" from="42340,20128" to="42340,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" strokecolor="black [3213]" strokeweight="1pt">
                  <v:stroke joinstyle="miter"/>
                </v:line>
                <v:line id="直線接點 98" o:spid="_x0000_s1091" style="position:absolute;visibility:visible;mso-wrap-style:square" from="54639,20128" to="54639,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" strokecolor="black [3213]" strokeweight="1pt">
                  <v:stroke joinstyle="miter"/>
                </v:line>
                <w10:wrap type="topAndBottom" anchorx="margin"/>
              </v:group>
            </w:pict>
          </mc:Fallback>
        </mc:AlternateContent>
      </w:r>
    </w:p>
    <w:p w14:paraId="3D2CB8D0" w14:textId="0E94A101" w:rsidR="004B3ABC" w:rsidRDefault="004B3ABC" w:rsidP="004B3ABC">
      <w:pPr>
        <w:pStyle w:val="aff2"/>
        <w:rPr>
          <w:rFonts w:eastAsia="標楷體"/>
        </w:rPr>
      </w:pPr>
      <w:bookmarkStart w:id="73" w:name="_Ref38880446"/>
      <w:bookmarkStart w:id="74" w:name="_Toc40255565"/>
      <w:r>
        <w:rPr>
          <w:rFonts w:hint="eastAsia"/>
        </w:rPr>
        <w:t>圖</w:t>
      </w:r>
      <w:r>
        <w:rPr>
          <w:rFonts w:hint="eastAsia"/>
        </w:rPr>
        <w:t>1.</w:t>
      </w:r>
      <w:r>
        <w:fldChar w:fldCharType="begin"/>
      </w:r>
      <w:r>
        <w:instrText xml:space="preserve"> </w:instrText>
      </w:r>
      <w:r>
        <w:rPr>
          <w:rFonts w:hint="eastAsia"/>
        </w:rPr>
        <w:instrText xml:space="preserve">SEQ </w:instrText>
      </w:r>
      <w:r>
        <w:rPr>
          <w:rFonts w:hint="eastAsia"/>
        </w:rPr>
        <w:instrText>圖</w:instrText>
      </w:r>
      <w:r>
        <w:rPr>
          <w:rFonts w:hint="eastAsia"/>
        </w:rPr>
        <w:instrText>1. \* ARABIC</w:instrText>
      </w:r>
      <w:r>
        <w:instrText xml:space="preserve"> </w:instrText>
      </w:r>
      <w:r>
        <w:fldChar w:fldCharType="separate"/>
      </w:r>
      <w:r w:rsidR="0082588F">
        <w:rPr>
          <w:noProof/>
        </w:rPr>
        <w:t>6</w:t>
      </w:r>
      <w:r>
        <w:fldChar w:fldCharType="end"/>
      </w:r>
      <w:bookmarkEnd w:id="73"/>
      <w:r w:rsidRPr="00EE3251">
        <w:rPr>
          <w:rFonts w:eastAsia="標楷體"/>
        </w:rPr>
        <w:tab/>
      </w:r>
      <w:r>
        <w:rPr>
          <w:rFonts w:eastAsia="標楷體" w:hint="eastAsia"/>
        </w:rPr>
        <w:t>博遠智能</w:t>
      </w:r>
      <w:r w:rsidRPr="00EE3251">
        <w:rPr>
          <w:rFonts w:eastAsia="標楷體"/>
        </w:rPr>
        <w:t>組織架構圖</w:t>
      </w:r>
      <w:bookmarkEnd w:id="74"/>
    </w:p>
    <w:p w14:paraId="77BAE64E" w14:textId="77777777" w:rsidR="004B3ABC" w:rsidRPr="00EE3251" w:rsidRDefault="004B3ABC" w:rsidP="004B3ABC">
      <w:pPr>
        <w:kinsoku w:val="0"/>
        <w:spacing w:afterLines="50" w:after="120" w:line="400" w:lineRule="exact"/>
        <w:jc w:val="center"/>
      </w:pPr>
    </w:p>
    <w:p w14:paraId="74B66F7B" w14:textId="775F3C28" w:rsidR="004B3ABC" w:rsidRDefault="004B3ABC" w:rsidP="00A931EA">
      <w:pPr>
        <w:kinsoku w:val="0"/>
        <w:spacing w:afterLines="50" w:after="120" w:line="400" w:lineRule="exact"/>
        <w:jc w:val="center"/>
      </w:pPr>
    </w:p>
    <w:p w14:paraId="1B93BBFA" w14:textId="27C2A89E" w:rsidR="004B3ABC" w:rsidRDefault="004B3ABC" w:rsidP="00A931EA">
      <w:pPr>
        <w:kinsoku w:val="0"/>
        <w:spacing w:afterLines="50" w:after="120" w:line="400" w:lineRule="exact"/>
        <w:jc w:val="center"/>
      </w:pPr>
    </w:p>
    <w:p w14:paraId="71CB89C4" w14:textId="589BBCDA" w:rsidR="004B3ABC" w:rsidRDefault="004B3ABC" w:rsidP="00A931EA">
      <w:pPr>
        <w:kinsoku w:val="0"/>
        <w:spacing w:afterLines="50" w:after="120" w:line="400" w:lineRule="exact"/>
        <w:jc w:val="center"/>
      </w:pPr>
    </w:p>
    <w:p w14:paraId="69A8CDA9" w14:textId="482E2139" w:rsidR="004B3ABC" w:rsidRDefault="004B3ABC" w:rsidP="00A931EA">
      <w:pPr>
        <w:kinsoku w:val="0"/>
        <w:spacing w:afterLines="50" w:after="120" w:line="400" w:lineRule="exact"/>
        <w:jc w:val="center"/>
      </w:pPr>
    </w:p>
    <w:p w14:paraId="2CBD685E" w14:textId="61801D7E" w:rsidR="004B3ABC" w:rsidRDefault="004B3ABC" w:rsidP="00A931EA">
      <w:pPr>
        <w:kinsoku w:val="0"/>
        <w:spacing w:afterLines="50" w:after="120" w:line="400" w:lineRule="exact"/>
        <w:jc w:val="center"/>
      </w:pPr>
    </w:p>
    <w:p w14:paraId="0AF8484A" w14:textId="49744AA3" w:rsidR="004B3ABC" w:rsidRDefault="004B3ABC" w:rsidP="00A931EA">
      <w:pPr>
        <w:kinsoku w:val="0"/>
        <w:spacing w:afterLines="50" w:after="120" w:line="400" w:lineRule="exact"/>
        <w:jc w:val="center"/>
      </w:pPr>
    </w:p>
    <w:p w14:paraId="0D602157" w14:textId="2890A88C" w:rsidR="004B3ABC" w:rsidRDefault="004B3ABC" w:rsidP="00A931EA">
      <w:pPr>
        <w:kinsoku w:val="0"/>
        <w:spacing w:afterLines="50" w:after="120" w:line="400" w:lineRule="exact"/>
        <w:jc w:val="center"/>
      </w:pPr>
    </w:p>
    <w:p w14:paraId="509ED8A7" w14:textId="57A7EB0F" w:rsidR="004B3ABC" w:rsidRDefault="004B3ABC" w:rsidP="00A931EA">
      <w:pPr>
        <w:kinsoku w:val="0"/>
        <w:spacing w:afterLines="50" w:after="120" w:line="400" w:lineRule="exact"/>
        <w:jc w:val="center"/>
      </w:pPr>
    </w:p>
    <w:p w14:paraId="5FF1894C" w14:textId="795C88B1" w:rsidR="004B3ABC" w:rsidRDefault="004B3ABC" w:rsidP="00A931EA">
      <w:pPr>
        <w:kinsoku w:val="0"/>
        <w:spacing w:afterLines="50" w:after="120" w:line="400" w:lineRule="exact"/>
        <w:jc w:val="center"/>
      </w:pPr>
    </w:p>
    <w:p w14:paraId="6DF4EDAD" w14:textId="569E86A5" w:rsidR="004B3ABC" w:rsidRDefault="004B3ABC" w:rsidP="00A931EA">
      <w:pPr>
        <w:kinsoku w:val="0"/>
        <w:spacing w:afterLines="50" w:after="120" w:line="400" w:lineRule="exact"/>
        <w:jc w:val="center"/>
      </w:pPr>
    </w:p>
    <w:p w14:paraId="1AA05963" w14:textId="1D350207" w:rsidR="004B3ABC" w:rsidRDefault="004B3ABC" w:rsidP="00A931EA">
      <w:pPr>
        <w:kinsoku w:val="0"/>
        <w:spacing w:afterLines="50" w:after="120" w:line="400" w:lineRule="exact"/>
        <w:jc w:val="center"/>
      </w:pPr>
    </w:p>
    <w:p w14:paraId="159B8543" w14:textId="37C81E41" w:rsidR="004B3ABC" w:rsidRPr="004B3ABC" w:rsidRDefault="004B3ABC" w:rsidP="004B3ABC">
      <w:pPr>
        <w:widowControl/>
        <w:adjustRightInd/>
        <w:spacing w:line="240" w:lineRule="auto"/>
        <w:textAlignment w:val="auto"/>
        <w:rPr>
          <w:b/>
        </w:rPr>
      </w:pPr>
      <w:r>
        <w:rPr>
          <w:b/>
        </w:rPr>
        <w:br w:type="page"/>
      </w:r>
    </w:p>
    <w:p w14:paraId="7F2F9B21" w14:textId="77777777" w:rsidR="00A931EA" w:rsidRPr="00EE3251" w:rsidRDefault="00A931EA" w:rsidP="002D5ED4">
      <w:pPr>
        <w:numPr>
          <w:ilvl w:val="0"/>
          <w:numId w:val="40"/>
        </w:numPr>
        <w:kinsoku w:val="0"/>
        <w:spacing w:afterLines="50" w:after="120" w:line="240" w:lineRule="auto"/>
        <w:ind w:left="0" w:firstLine="0"/>
        <w:jc w:val="both"/>
      </w:pPr>
      <w:r w:rsidRPr="00EE3251">
        <w:lastRenderedPageBreak/>
        <w:t>全單位人力分析</w:t>
      </w:r>
    </w:p>
    <w:p w14:paraId="605F2BFC" w14:textId="77777777"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3E274B13" w14:textId="5A687026" w:rsidR="00A931EA" w:rsidRPr="00EE3251" w:rsidRDefault="00A931EA" w:rsidP="00A931EA">
      <w:pPr>
        <w:kinsoku w:val="0"/>
        <w:spacing w:afterLines="50" w:after="120" w:line="240" w:lineRule="auto"/>
        <w:ind w:firstLineChars="236" w:firstLine="566"/>
        <w:jc w:val="both"/>
      </w:pPr>
      <w:r w:rsidRPr="00EE3251">
        <w:t>力積電累積多年的人才招募及培育，研發工程人員佔比超過</w:t>
      </w:r>
      <w:r w:rsidRPr="00EE3251">
        <w:t>67%</w:t>
      </w:r>
      <w:r w:rsidRPr="00EE3251">
        <w:t>，碩博士員工占比高達</w:t>
      </w:r>
      <w:r w:rsidRPr="00EE3251">
        <w:t>31%</w:t>
      </w:r>
      <w:r w:rsidRPr="00EE3251">
        <w:t>，為提高技術能力，除持續高端研發人才招募，並透過產官學合作獲取技術及建立人才庫。至</w:t>
      </w:r>
      <w:r w:rsidRPr="00EE3251">
        <w:t>108</w:t>
      </w:r>
      <w:r w:rsidRPr="00EE3251">
        <w:t>年底的員工人數、職務、學歷分布如下</w:t>
      </w:r>
      <w:r w:rsidR="004B3ABC">
        <w:fldChar w:fldCharType="begin"/>
      </w:r>
      <w:r w:rsidR="004B3ABC">
        <w:instrText xml:space="preserve"> REF _Ref38880515 \h </w:instrText>
      </w:r>
      <w:r w:rsidR="004B3ABC">
        <w:fldChar w:fldCharType="separate"/>
      </w:r>
      <w:r w:rsidR="0082588F" w:rsidRPr="00AC28DD">
        <w:rPr>
          <w:rFonts w:asciiTheme="minorEastAsia" w:hAnsiTheme="minorEastAsia" w:hint="eastAsia"/>
        </w:rPr>
        <w:t>表</w:t>
      </w:r>
      <w:r w:rsidR="0082588F" w:rsidRPr="00AC28DD">
        <w:t>1.</w:t>
      </w:r>
      <w:r w:rsidR="0082588F">
        <w:rPr>
          <w:noProof/>
        </w:rPr>
        <w:t>18</w:t>
      </w:r>
      <w:r w:rsidR="004B3ABC">
        <w:fldChar w:fldCharType="end"/>
      </w:r>
      <w:r w:rsidRPr="00EE3251">
        <w:t>：</w:t>
      </w:r>
    </w:p>
    <w:tbl>
      <w:tblPr>
        <w:tblpPr w:leftFromText="180" w:rightFromText="180" w:vertAnchor="text" w:horzAnchor="margin" w:tblpY="550"/>
        <w:tblW w:w="934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702"/>
        <w:gridCol w:w="1112"/>
        <w:gridCol w:w="1112"/>
        <w:gridCol w:w="1112"/>
        <w:gridCol w:w="1112"/>
        <w:gridCol w:w="1112"/>
        <w:gridCol w:w="1040"/>
        <w:gridCol w:w="1040"/>
      </w:tblGrid>
      <w:tr w:rsidR="00AC28DD" w:rsidRPr="00EE3251" w14:paraId="7DE560A3" w14:textId="77777777" w:rsidTr="00AC28DD">
        <w:tc>
          <w:tcPr>
            <w:tcW w:w="1702" w:type="dxa"/>
            <w:vAlign w:val="center"/>
          </w:tcPr>
          <w:p w14:paraId="36B7C4A2" w14:textId="77777777" w:rsidR="00AC28DD" w:rsidRPr="00EE3251" w:rsidRDefault="00AC28DD" w:rsidP="00AC28DD">
            <w:pPr>
              <w:kinsoku w:val="0"/>
              <w:spacing w:line="240" w:lineRule="auto"/>
              <w:jc w:val="center"/>
            </w:pPr>
            <w:r w:rsidRPr="00EE3251">
              <w:t>職別</w:t>
            </w:r>
          </w:p>
        </w:tc>
        <w:tc>
          <w:tcPr>
            <w:tcW w:w="1112" w:type="dxa"/>
            <w:vAlign w:val="center"/>
          </w:tcPr>
          <w:p w14:paraId="42FF4A20" w14:textId="77777777" w:rsidR="00AC28DD" w:rsidRPr="00EE3251" w:rsidRDefault="00AC28DD" w:rsidP="00AC28DD">
            <w:pPr>
              <w:kinsoku w:val="0"/>
              <w:spacing w:line="240" w:lineRule="auto"/>
              <w:jc w:val="center"/>
            </w:pPr>
            <w:r w:rsidRPr="00EE3251">
              <w:t>博士</w:t>
            </w:r>
          </w:p>
        </w:tc>
        <w:tc>
          <w:tcPr>
            <w:tcW w:w="1112" w:type="dxa"/>
            <w:vAlign w:val="center"/>
          </w:tcPr>
          <w:p w14:paraId="56CB8E35" w14:textId="77777777" w:rsidR="00AC28DD" w:rsidRPr="00EE3251" w:rsidRDefault="00AC28DD" w:rsidP="00AC28DD">
            <w:pPr>
              <w:kinsoku w:val="0"/>
              <w:spacing w:line="240" w:lineRule="auto"/>
              <w:jc w:val="center"/>
            </w:pPr>
            <w:r w:rsidRPr="00EE3251">
              <w:t>碩士</w:t>
            </w:r>
          </w:p>
        </w:tc>
        <w:tc>
          <w:tcPr>
            <w:tcW w:w="1112" w:type="dxa"/>
            <w:vAlign w:val="center"/>
          </w:tcPr>
          <w:p w14:paraId="5A1B6643" w14:textId="77777777" w:rsidR="00AC28DD" w:rsidRPr="00EE3251" w:rsidRDefault="00AC28DD" w:rsidP="00AC28DD">
            <w:pPr>
              <w:kinsoku w:val="0"/>
              <w:spacing w:line="240" w:lineRule="auto"/>
              <w:jc w:val="center"/>
            </w:pPr>
            <w:r w:rsidRPr="00EE3251">
              <w:t>學士</w:t>
            </w:r>
          </w:p>
        </w:tc>
        <w:tc>
          <w:tcPr>
            <w:tcW w:w="1112" w:type="dxa"/>
            <w:vAlign w:val="center"/>
          </w:tcPr>
          <w:p w14:paraId="682EFE77" w14:textId="77777777" w:rsidR="00AC28DD" w:rsidRPr="00EE3251" w:rsidRDefault="00AC28DD" w:rsidP="00AC28DD">
            <w:pPr>
              <w:kinsoku w:val="0"/>
              <w:spacing w:line="240" w:lineRule="auto"/>
              <w:jc w:val="center"/>
            </w:pPr>
            <w:r w:rsidRPr="00EE3251">
              <w:t>專科</w:t>
            </w:r>
          </w:p>
        </w:tc>
        <w:tc>
          <w:tcPr>
            <w:tcW w:w="1112" w:type="dxa"/>
            <w:vAlign w:val="center"/>
          </w:tcPr>
          <w:p w14:paraId="6DE50B2C" w14:textId="77777777" w:rsidR="00AC28DD" w:rsidRPr="00EE3251" w:rsidRDefault="00AC28DD" w:rsidP="00AC28DD">
            <w:pPr>
              <w:kinsoku w:val="0"/>
              <w:spacing w:line="240" w:lineRule="auto"/>
              <w:jc w:val="center"/>
            </w:pPr>
            <w:r w:rsidRPr="00EE3251">
              <w:t>其他</w:t>
            </w:r>
          </w:p>
        </w:tc>
        <w:tc>
          <w:tcPr>
            <w:tcW w:w="1040" w:type="dxa"/>
            <w:vAlign w:val="center"/>
          </w:tcPr>
          <w:p w14:paraId="06EA7F10" w14:textId="77777777" w:rsidR="00AC28DD" w:rsidRPr="00EE3251" w:rsidRDefault="00AC28DD" w:rsidP="00AC28DD">
            <w:pPr>
              <w:kinsoku w:val="0"/>
              <w:spacing w:line="240" w:lineRule="auto"/>
              <w:jc w:val="center"/>
            </w:pPr>
            <w:r w:rsidRPr="00EE3251">
              <w:t>合計</w:t>
            </w:r>
          </w:p>
        </w:tc>
        <w:tc>
          <w:tcPr>
            <w:tcW w:w="1040" w:type="dxa"/>
            <w:vAlign w:val="center"/>
          </w:tcPr>
          <w:p w14:paraId="6D1947D3" w14:textId="77777777" w:rsidR="00AC28DD" w:rsidRPr="00EE3251" w:rsidRDefault="00AC28DD" w:rsidP="00AC28DD">
            <w:pPr>
              <w:kinsoku w:val="0"/>
              <w:spacing w:line="240" w:lineRule="auto"/>
              <w:jc w:val="center"/>
              <w:rPr>
                <w:sz w:val="20"/>
              </w:rPr>
            </w:pPr>
            <w:r w:rsidRPr="00EE3251">
              <w:rPr>
                <w:sz w:val="20"/>
              </w:rPr>
              <w:t>比例</w:t>
            </w:r>
          </w:p>
        </w:tc>
      </w:tr>
      <w:tr w:rsidR="00AC28DD" w:rsidRPr="00EE3251" w14:paraId="28BB526E" w14:textId="77777777" w:rsidTr="00AC28DD">
        <w:tc>
          <w:tcPr>
            <w:tcW w:w="1702" w:type="dxa"/>
            <w:vAlign w:val="center"/>
          </w:tcPr>
          <w:p w14:paraId="63B93823" w14:textId="77777777" w:rsidR="00AC28DD" w:rsidRPr="00EE3251" w:rsidRDefault="00AC28DD" w:rsidP="00AC28DD">
            <w:pPr>
              <w:kinsoku w:val="0"/>
              <w:spacing w:line="240" w:lineRule="auto"/>
              <w:jc w:val="center"/>
            </w:pPr>
            <w:r w:rsidRPr="00EE3251">
              <w:t>管理人員</w:t>
            </w:r>
          </w:p>
        </w:tc>
        <w:tc>
          <w:tcPr>
            <w:tcW w:w="1112" w:type="dxa"/>
          </w:tcPr>
          <w:p w14:paraId="53AB7858" w14:textId="77777777" w:rsidR="00AC28DD" w:rsidRPr="00EE3251" w:rsidRDefault="00AC28DD" w:rsidP="00AC28DD">
            <w:pPr>
              <w:spacing w:line="240" w:lineRule="auto"/>
              <w:jc w:val="center"/>
            </w:pPr>
          </w:p>
        </w:tc>
        <w:tc>
          <w:tcPr>
            <w:tcW w:w="1112" w:type="dxa"/>
          </w:tcPr>
          <w:p w14:paraId="7434BBCE" w14:textId="77777777" w:rsidR="00AC28DD" w:rsidRPr="00EE3251" w:rsidRDefault="00AC28DD" w:rsidP="00AC28DD">
            <w:pPr>
              <w:spacing w:line="240" w:lineRule="auto"/>
              <w:jc w:val="center"/>
            </w:pPr>
            <w:r w:rsidRPr="00EE3251">
              <w:t>47</w:t>
            </w:r>
          </w:p>
        </w:tc>
        <w:tc>
          <w:tcPr>
            <w:tcW w:w="1112" w:type="dxa"/>
          </w:tcPr>
          <w:p w14:paraId="2615C6FF" w14:textId="77777777" w:rsidR="00AC28DD" w:rsidRPr="00EE3251" w:rsidRDefault="00AC28DD" w:rsidP="00AC28DD">
            <w:pPr>
              <w:spacing w:line="240" w:lineRule="auto"/>
              <w:jc w:val="center"/>
            </w:pPr>
            <w:r w:rsidRPr="00EE3251">
              <w:t>181</w:t>
            </w:r>
          </w:p>
        </w:tc>
        <w:tc>
          <w:tcPr>
            <w:tcW w:w="1112" w:type="dxa"/>
          </w:tcPr>
          <w:p w14:paraId="2C7FF38A" w14:textId="77777777" w:rsidR="00AC28DD" w:rsidRPr="00EE3251" w:rsidRDefault="00AC28DD" w:rsidP="00AC28DD">
            <w:pPr>
              <w:spacing w:line="240" w:lineRule="auto"/>
              <w:jc w:val="center"/>
            </w:pPr>
            <w:r w:rsidRPr="00EE3251">
              <w:t>57</w:t>
            </w:r>
          </w:p>
        </w:tc>
        <w:tc>
          <w:tcPr>
            <w:tcW w:w="1112" w:type="dxa"/>
          </w:tcPr>
          <w:p w14:paraId="43AEB2E0" w14:textId="77777777" w:rsidR="00AC28DD" w:rsidRPr="00EE3251" w:rsidRDefault="00AC28DD" w:rsidP="00AC28DD">
            <w:pPr>
              <w:spacing w:line="240" w:lineRule="auto"/>
              <w:jc w:val="center"/>
            </w:pPr>
            <w:r w:rsidRPr="00EE3251">
              <w:t>3</w:t>
            </w:r>
          </w:p>
        </w:tc>
        <w:tc>
          <w:tcPr>
            <w:tcW w:w="1040" w:type="dxa"/>
          </w:tcPr>
          <w:p w14:paraId="201108A1" w14:textId="77777777" w:rsidR="00AC28DD" w:rsidRPr="00EE3251" w:rsidRDefault="00AC28DD" w:rsidP="00AC28DD">
            <w:pPr>
              <w:spacing w:line="240" w:lineRule="auto"/>
              <w:jc w:val="center"/>
            </w:pPr>
            <w:r w:rsidRPr="00EE3251">
              <w:t>288</w:t>
            </w:r>
          </w:p>
        </w:tc>
        <w:tc>
          <w:tcPr>
            <w:tcW w:w="1040" w:type="dxa"/>
          </w:tcPr>
          <w:p w14:paraId="4884C661" w14:textId="77777777" w:rsidR="00AC28DD" w:rsidRPr="00EE3251" w:rsidRDefault="00AC28DD" w:rsidP="00AC28DD">
            <w:pPr>
              <w:spacing w:line="240" w:lineRule="auto"/>
              <w:jc w:val="center"/>
            </w:pPr>
            <w:r w:rsidRPr="00EE3251">
              <w:t>4.19%</w:t>
            </w:r>
          </w:p>
        </w:tc>
      </w:tr>
      <w:tr w:rsidR="00AC28DD" w:rsidRPr="00EE3251" w14:paraId="14AA0385" w14:textId="77777777" w:rsidTr="00AC28DD">
        <w:tc>
          <w:tcPr>
            <w:tcW w:w="1702" w:type="dxa"/>
            <w:vAlign w:val="center"/>
          </w:tcPr>
          <w:p w14:paraId="3555FB9C" w14:textId="77777777" w:rsidR="00AC28DD" w:rsidRPr="00EE3251" w:rsidRDefault="00AC28DD" w:rsidP="00AC28DD">
            <w:pPr>
              <w:kinsoku w:val="0"/>
              <w:spacing w:line="240" w:lineRule="auto"/>
              <w:jc w:val="center"/>
            </w:pPr>
            <w:r w:rsidRPr="00EE3251">
              <w:t>研發人員</w:t>
            </w:r>
          </w:p>
        </w:tc>
        <w:tc>
          <w:tcPr>
            <w:tcW w:w="1112" w:type="dxa"/>
          </w:tcPr>
          <w:p w14:paraId="3EA26B9C" w14:textId="77777777" w:rsidR="00AC28DD" w:rsidRPr="00EE3251" w:rsidRDefault="00AC28DD" w:rsidP="00AC28DD">
            <w:pPr>
              <w:spacing w:line="240" w:lineRule="auto"/>
              <w:jc w:val="center"/>
            </w:pPr>
            <w:r w:rsidRPr="00EE3251">
              <w:t>37</w:t>
            </w:r>
          </w:p>
        </w:tc>
        <w:tc>
          <w:tcPr>
            <w:tcW w:w="1112" w:type="dxa"/>
          </w:tcPr>
          <w:p w14:paraId="780714A3" w14:textId="77777777" w:rsidR="00AC28DD" w:rsidRPr="00EE3251" w:rsidRDefault="00AC28DD" w:rsidP="00AC28DD">
            <w:pPr>
              <w:spacing w:line="240" w:lineRule="auto"/>
              <w:jc w:val="center"/>
            </w:pPr>
            <w:r w:rsidRPr="00EE3251">
              <w:t>685</w:t>
            </w:r>
          </w:p>
        </w:tc>
        <w:tc>
          <w:tcPr>
            <w:tcW w:w="1112" w:type="dxa"/>
          </w:tcPr>
          <w:p w14:paraId="42AFB0AB" w14:textId="77777777" w:rsidR="00AC28DD" w:rsidRPr="00EE3251" w:rsidRDefault="00AC28DD" w:rsidP="00AC28DD">
            <w:pPr>
              <w:spacing w:line="240" w:lineRule="auto"/>
              <w:jc w:val="center"/>
            </w:pPr>
            <w:r w:rsidRPr="00EE3251">
              <w:t>301</w:t>
            </w:r>
          </w:p>
        </w:tc>
        <w:tc>
          <w:tcPr>
            <w:tcW w:w="1112" w:type="dxa"/>
          </w:tcPr>
          <w:p w14:paraId="691968E9" w14:textId="77777777" w:rsidR="00AC28DD" w:rsidRPr="00EE3251" w:rsidRDefault="00AC28DD" w:rsidP="00AC28DD">
            <w:pPr>
              <w:spacing w:line="240" w:lineRule="auto"/>
              <w:jc w:val="center"/>
            </w:pPr>
            <w:r w:rsidRPr="00EE3251">
              <w:t>65</w:t>
            </w:r>
          </w:p>
        </w:tc>
        <w:tc>
          <w:tcPr>
            <w:tcW w:w="1112" w:type="dxa"/>
          </w:tcPr>
          <w:p w14:paraId="0EDA95DA" w14:textId="77777777" w:rsidR="00AC28DD" w:rsidRPr="00EE3251" w:rsidRDefault="00AC28DD" w:rsidP="00AC28DD">
            <w:pPr>
              <w:spacing w:line="240" w:lineRule="auto"/>
              <w:jc w:val="center"/>
            </w:pPr>
            <w:r w:rsidRPr="00EE3251">
              <w:t>19</w:t>
            </w:r>
          </w:p>
        </w:tc>
        <w:tc>
          <w:tcPr>
            <w:tcW w:w="1040" w:type="dxa"/>
          </w:tcPr>
          <w:p w14:paraId="72B3928D" w14:textId="77777777" w:rsidR="00AC28DD" w:rsidRPr="00EE3251" w:rsidRDefault="00AC28DD" w:rsidP="00AC28DD">
            <w:pPr>
              <w:spacing w:line="240" w:lineRule="auto"/>
              <w:jc w:val="center"/>
            </w:pPr>
            <w:r w:rsidRPr="00EE3251">
              <w:t>1107</w:t>
            </w:r>
          </w:p>
        </w:tc>
        <w:tc>
          <w:tcPr>
            <w:tcW w:w="1040" w:type="dxa"/>
          </w:tcPr>
          <w:p w14:paraId="6E0A1A90" w14:textId="77777777" w:rsidR="00AC28DD" w:rsidRPr="00EE3251" w:rsidRDefault="00AC28DD" w:rsidP="00AC28DD">
            <w:pPr>
              <w:spacing w:line="240" w:lineRule="auto"/>
              <w:jc w:val="center"/>
            </w:pPr>
            <w:r w:rsidRPr="00EE3251">
              <w:t>16.09%</w:t>
            </w:r>
          </w:p>
        </w:tc>
      </w:tr>
      <w:tr w:rsidR="00AC28DD" w:rsidRPr="00EE3251" w14:paraId="45B5B5C8" w14:textId="77777777" w:rsidTr="00AC28DD">
        <w:tc>
          <w:tcPr>
            <w:tcW w:w="1702" w:type="dxa"/>
            <w:vAlign w:val="center"/>
          </w:tcPr>
          <w:p w14:paraId="5955CCDF" w14:textId="77777777" w:rsidR="00AC28DD" w:rsidRPr="00EE3251" w:rsidRDefault="00AC28DD" w:rsidP="00AC28DD">
            <w:pPr>
              <w:kinsoku w:val="0"/>
              <w:spacing w:line="240" w:lineRule="auto"/>
              <w:jc w:val="center"/>
            </w:pPr>
            <w:r w:rsidRPr="00EE3251">
              <w:t>工程人員</w:t>
            </w:r>
          </w:p>
        </w:tc>
        <w:tc>
          <w:tcPr>
            <w:tcW w:w="1112" w:type="dxa"/>
          </w:tcPr>
          <w:p w14:paraId="4BA172C2" w14:textId="77777777" w:rsidR="00AC28DD" w:rsidRPr="00EE3251" w:rsidRDefault="00AC28DD" w:rsidP="00AC28DD">
            <w:pPr>
              <w:spacing w:line="240" w:lineRule="auto"/>
              <w:jc w:val="center"/>
            </w:pPr>
            <w:r w:rsidRPr="00EE3251">
              <w:t>4</w:t>
            </w:r>
          </w:p>
        </w:tc>
        <w:tc>
          <w:tcPr>
            <w:tcW w:w="1112" w:type="dxa"/>
          </w:tcPr>
          <w:p w14:paraId="0BBC5DF6" w14:textId="77777777" w:rsidR="00AC28DD" w:rsidRPr="00EE3251" w:rsidRDefault="00AC28DD" w:rsidP="00AC28DD">
            <w:pPr>
              <w:spacing w:line="240" w:lineRule="auto"/>
              <w:jc w:val="center"/>
            </w:pPr>
            <w:r w:rsidRPr="00EE3251">
              <w:t>1312</w:t>
            </w:r>
          </w:p>
        </w:tc>
        <w:tc>
          <w:tcPr>
            <w:tcW w:w="1112" w:type="dxa"/>
          </w:tcPr>
          <w:p w14:paraId="546D65E8" w14:textId="77777777" w:rsidR="00AC28DD" w:rsidRPr="00EE3251" w:rsidRDefault="00AC28DD" w:rsidP="00AC28DD">
            <w:pPr>
              <w:spacing w:line="240" w:lineRule="auto"/>
              <w:jc w:val="center"/>
            </w:pPr>
            <w:r w:rsidRPr="00EE3251">
              <w:t>2017</w:t>
            </w:r>
          </w:p>
        </w:tc>
        <w:tc>
          <w:tcPr>
            <w:tcW w:w="1112" w:type="dxa"/>
          </w:tcPr>
          <w:p w14:paraId="03EB5053" w14:textId="77777777" w:rsidR="00AC28DD" w:rsidRPr="00EE3251" w:rsidRDefault="00AC28DD" w:rsidP="00AC28DD">
            <w:pPr>
              <w:spacing w:line="240" w:lineRule="auto"/>
              <w:jc w:val="center"/>
            </w:pPr>
            <w:r w:rsidRPr="00EE3251">
              <w:t>152</w:t>
            </w:r>
          </w:p>
        </w:tc>
        <w:tc>
          <w:tcPr>
            <w:tcW w:w="1112" w:type="dxa"/>
          </w:tcPr>
          <w:p w14:paraId="757527DD" w14:textId="77777777" w:rsidR="00AC28DD" w:rsidRPr="00EE3251" w:rsidRDefault="00AC28DD" w:rsidP="00AC28DD">
            <w:pPr>
              <w:spacing w:line="240" w:lineRule="auto"/>
              <w:jc w:val="center"/>
            </w:pPr>
            <w:r w:rsidRPr="00EE3251">
              <w:t>32</w:t>
            </w:r>
          </w:p>
        </w:tc>
        <w:tc>
          <w:tcPr>
            <w:tcW w:w="1040" w:type="dxa"/>
          </w:tcPr>
          <w:p w14:paraId="2A872D77" w14:textId="77777777" w:rsidR="00AC28DD" w:rsidRPr="00EE3251" w:rsidRDefault="00AC28DD" w:rsidP="00AC28DD">
            <w:pPr>
              <w:spacing w:line="240" w:lineRule="auto"/>
              <w:jc w:val="center"/>
            </w:pPr>
            <w:r w:rsidRPr="00EE3251">
              <w:t>3517</w:t>
            </w:r>
          </w:p>
        </w:tc>
        <w:tc>
          <w:tcPr>
            <w:tcW w:w="1040" w:type="dxa"/>
          </w:tcPr>
          <w:p w14:paraId="1EE80287" w14:textId="77777777" w:rsidR="00AC28DD" w:rsidRPr="00EE3251" w:rsidRDefault="00AC28DD" w:rsidP="00AC28DD">
            <w:pPr>
              <w:spacing w:line="240" w:lineRule="auto"/>
              <w:jc w:val="center"/>
            </w:pPr>
            <w:r w:rsidRPr="00EE3251">
              <w:t>51.13%</w:t>
            </w:r>
          </w:p>
        </w:tc>
      </w:tr>
      <w:tr w:rsidR="00AC28DD" w:rsidRPr="00EE3251" w14:paraId="3C89E3EB" w14:textId="77777777" w:rsidTr="00AC28DD">
        <w:tc>
          <w:tcPr>
            <w:tcW w:w="1702" w:type="dxa"/>
            <w:vAlign w:val="center"/>
          </w:tcPr>
          <w:p w14:paraId="670B9118" w14:textId="77777777" w:rsidR="00AC28DD" w:rsidRPr="00EE3251" w:rsidRDefault="00AC28DD" w:rsidP="00AC28DD">
            <w:pPr>
              <w:kinsoku w:val="0"/>
              <w:spacing w:line="240" w:lineRule="auto"/>
              <w:jc w:val="center"/>
            </w:pPr>
            <w:r w:rsidRPr="00EE3251">
              <w:t>行銷</w:t>
            </w:r>
            <w:r w:rsidRPr="00EE3251">
              <w:t>/</w:t>
            </w:r>
            <w:r w:rsidRPr="00EE3251">
              <w:t>企劃人員</w:t>
            </w:r>
          </w:p>
        </w:tc>
        <w:tc>
          <w:tcPr>
            <w:tcW w:w="1112" w:type="dxa"/>
          </w:tcPr>
          <w:p w14:paraId="41CA44F2" w14:textId="77777777" w:rsidR="00AC28DD" w:rsidRPr="00EE3251" w:rsidRDefault="00AC28DD" w:rsidP="00AC28DD">
            <w:pPr>
              <w:spacing w:line="240" w:lineRule="auto"/>
              <w:jc w:val="center"/>
            </w:pPr>
          </w:p>
        </w:tc>
        <w:tc>
          <w:tcPr>
            <w:tcW w:w="1112" w:type="dxa"/>
          </w:tcPr>
          <w:p w14:paraId="07C3E217" w14:textId="77777777" w:rsidR="00AC28DD" w:rsidRPr="00EE3251" w:rsidRDefault="00AC28DD" w:rsidP="00AC28DD">
            <w:pPr>
              <w:spacing w:line="240" w:lineRule="auto"/>
              <w:jc w:val="center"/>
            </w:pPr>
            <w:r w:rsidRPr="00EE3251">
              <w:t>45</w:t>
            </w:r>
          </w:p>
        </w:tc>
        <w:tc>
          <w:tcPr>
            <w:tcW w:w="1112" w:type="dxa"/>
          </w:tcPr>
          <w:p w14:paraId="00C54E99" w14:textId="77777777" w:rsidR="00AC28DD" w:rsidRPr="00EE3251" w:rsidRDefault="00AC28DD" w:rsidP="00AC28DD">
            <w:pPr>
              <w:spacing w:line="240" w:lineRule="auto"/>
              <w:jc w:val="center"/>
            </w:pPr>
            <w:r w:rsidRPr="00EE3251">
              <w:t>29</w:t>
            </w:r>
          </w:p>
        </w:tc>
        <w:tc>
          <w:tcPr>
            <w:tcW w:w="1112" w:type="dxa"/>
          </w:tcPr>
          <w:p w14:paraId="2C64E693" w14:textId="77777777" w:rsidR="00AC28DD" w:rsidRPr="00EE3251" w:rsidRDefault="00AC28DD" w:rsidP="00AC28DD">
            <w:pPr>
              <w:spacing w:line="240" w:lineRule="auto"/>
              <w:jc w:val="center"/>
            </w:pPr>
          </w:p>
        </w:tc>
        <w:tc>
          <w:tcPr>
            <w:tcW w:w="1112" w:type="dxa"/>
          </w:tcPr>
          <w:p w14:paraId="35EE6893" w14:textId="77777777" w:rsidR="00AC28DD" w:rsidRPr="00EE3251" w:rsidRDefault="00AC28DD" w:rsidP="00AC28DD">
            <w:pPr>
              <w:spacing w:line="240" w:lineRule="auto"/>
              <w:jc w:val="center"/>
            </w:pPr>
          </w:p>
        </w:tc>
        <w:tc>
          <w:tcPr>
            <w:tcW w:w="1040" w:type="dxa"/>
          </w:tcPr>
          <w:p w14:paraId="162EA636" w14:textId="77777777" w:rsidR="00AC28DD" w:rsidRPr="00EE3251" w:rsidRDefault="00AC28DD" w:rsidP="00AC28DD">
            <w:pPr>
              <w:spacing w:line="240" w:lineRule="auto"/>
              <w:jc w:val="center"/>
            </w:pPr>
            <w:r w:rsidRPr="00EE3251">
              <w:t>74</w:t>
            </w:r>
          </w:p>
        </w:tc>
        <w:tc>
          <w:tcPr>
            <w:tcW w:w="1040" w:type="dxa"/>
          </w:tcPr>
          <w:p w14:paraId="16AB1679" w14:textId="77777777" w:rsidR="00AC28DD" w:rsidRPr="00EE3251" w:rsidRDefault="00AC28DD" w:rsidP="00AC28DD">
            <w:pPr>
              <w:spacing w:line="240" w:lineRule="auto"/>
              <w:jc w:val="center"/>
            </w:pPr>
            <w:r w:rsidRPr="00EE3251">
              <w:t>1.08%</w:t>
            </w:r>
          </w:p>
        </w:tc>
      </w:tr>
      <w:tr w:rsidR="00AC28DD" w:rsidRPr="00EE3251" w14:paraId="3D195966" w14:textId="77777777" w:rsidTr="00AC28DD">
        <w:tc>
          <w:tcPr>
            <w:tcW w:w="1702" w:type="dxa"/>
            <w:vAlign w:val="center"/>
          </w:tcPr>
          <w:p w14:paraId="10F97E8C" w14:textId="77777777" w:rsidR="00AC28DD" w:rsidRPr="00EE3251" w:rsidRDefault="00AC28DD" w:rsidP="00AC28DD">
            <w:pPr>
              <w:kinsoku w:val="0"/>
              <w:spacing w:line="240" w:lineRule="auto"/>
              <w:jc w:val="center"/>
            </w:pPr>
            <w:r w:rsidRPr="00EE3251">
              <w:t>其他</w:t>
            </w:r>
          </w:p>
        </w:tc>
        <w:tc>
          <w:tcPr>
            <w:tcW w:w="1112" w:type="dxa"/>
          </w:tcPr>
          <w:p w14:paraId="4E7881F9" w14:textId="77777777" w:rsidR="00AC28DD" w:rsidRPr="00EE3251" w:rsidRDefault="00AC28DD" w:rsidP="00AC28DD">
            <w:pPr>
              <w:spacing w:line="240" w:lineRule="auto"/>
              <w:jc w:val="center"/>
            </w:pPr>
            <w:r w:rsidRPr="00EE3251">
              <w:t>4</w:t>
            </w:r>
          </w:p>
        </w:tc>
        <w:tc>
          <w:tcPr>
            <w:tcW w:w="1112" w:type="dxa"/>
          </w:tcPr>
          <w:p w14:paraId="001F0162" w14:textId="77777777" w:rsidR="00AC28DD" w:rsidRPr="00EE3251" w:rsidRDefault="00AC28DD" w:rsidP="00AC28DD">
            <w:pPr>
              <w:spacing w:line="240" w:lineRule="auto"/>
              <w:jc w:val="center"/>
            </w:pPr>
            <w:r w:rsidRPr="00EE3251">
              <w:t>9</w:t>
            </w:r>
          </w:p>
        </w:tc>
        <w:tc>
          <w:tcPr>
            <w:tcW w:w="1112" w:type="dxa"/>
          </w:tcPr>
          <w:p w14:paraId="4084AA80" w14:textId="77777777" w:rsidR="00AC28DD" w:rsidRPr="00EE3251" w:rsidRDefault="00AC28DD" w:rsidP="00AC28DD">
            <w:pPr>
              <w:spacing w:line="240" w:lineRule="auto"/>
              <w:jc w:val="center"/>
            </w:pPr>
            <w:r w:rsidRPr="00EE3251">
              <w:t>397</w:t>
            </w:r>
          </w:p>
        </w:tc>
        <w:tc>
          <w:tcPr>
            <w:tcW w:w="1112" w:type="dxa"/>
          </w:tcPr>
          <w:p w14:paraId="3C8DB62F" w14:textId="77777777" w:rsidR="00AC28DD" w:rsidRPr="00EE3251" w:rsidRDefault="00AC28DD" w:rsidP="00AC28DD">
            <w:pPr>
              <w:spacing w:line="240" w:lineRule="auto"/>
              <w:jc w:val="center"/>
            </w:pPr>
            <w:r w:rsidRPr="00EE3251">
              <w:t>504</w:t>
            </w:r>
          </w:p>
        </w:tc>
        <w:tc>
          <w:tcPr>
            <w:tcW w:w="1112" w:type="dxa"/>
          </w:tcPr>
          <w:p w14:paraId="23930E74" w14:textId="77777777" w:rsidR="00AC28DD" w:rsidRPr="00EE3251" w:rsidRDefault="00AC28DD" w:rsidP="00AC28DD">
            <w:pPr>
              <w:spacing w:line="240" w:lineRule="auto"/>
              <w:jc w:val="center"/>
            </w:pPr>
            <w:r w:rsidRPr="00EE3251">
              <w:t>978</w:t>
            </w:r>
          </w:p>
        </w:tc>
        <w:tc>
          <w:tcPr>
            <w:tcW w:w="1040" w:type="dxa"/>
          </w:tcPr>
          <w:p w14:paraId="5B9E48C3" w14:textId="77777777" w:rsidR="00AC28DD" w:rsidRPr="00EE3251" w:rsidRDefault="00AC28DD" w:rsidP="00AC28DD">
            <w:pPr>
              <w:spacing w:line="240" w:lineRule="auto"/>
              <w:jc w:val="center"/>
            </w:pPr>
            <w:r w:rsidRPr="00EE3251">
              <w:t>1892</w:t>
            </w:r>
          </w:p>
        </w:tc>
        <w:tc>
          <w:tcPr>
            <w:tcW w:w="1040" w:type="dxa"/>
          </w:tcPr>
          <w:p w14:paraId="625A4BC3" w14:textId="77777777" w:rsidR="00AC28DD" w:rsidRPr="00EE3251" w:rsidRDefault="00AC28DD" w:rsidP="00AC28DD">
            <w:pPr>
              <w:spacing w:line="240" w:lineRule="auto"/>
              <w:jc w:val="center"/>
            </w:pPr>
            <w:r w:rsidRPr="00EE3251">
              <w:t>27.51%</w:t>
            </w:r>
          </w:p>
        </w:tc>
      </w:tr>
      <w:tr w:rsidR="00AC28DD" w:rsidRPr="00EE3251" w14:paraId="7C63CB9A" w14:textId="77777777" w:rsidTr="00AC28DD">
        <w:tc>
          <w:tcPr>
            <w:tcW w:w="1702" w:type="dxa"/>
            <w:vAlign w:val="center"/>
          </w:tcPr>
          <w:p w14:paraId="10876491" w14:textId="77777777" w:rsidR="00AC28DD" w:rsidRPr="00EE3251" w:rsidRDefault="00AC28DD" w:rsidP="00AC28DD">
            <w:pPr>
              <w:kinsoku w:val="0"/>
              <w:spacing w:line="240" w:lineRule="auto"/>
              <w:jc w:val="center"/>
            </w:pPr>
            <w:r w:rsidRPr="00EE3251">
              <w:t>合計</w:t>
            </w:r>
          </w:p>
        </w:tc>
        <w:tc>
          <w:tcPr>
            <w:tcW w:w="1112" w:type="dxa"/>
          </w:tcPr>
          <w:p w14:paraId="3529BF3B" w14:textId="77777777" w:rsidR="00AC28DD" w:rsidRPr="00EE3251" w:rsidRDefault="00AC28DD" w:rsidP="00AC28DD">
            <w:pPr>
              <w:spacing w:line="240" w:lineRule="auto"/>
              <w:jc w:val="center"/>
            </w:pPr>
            <w:r w:rsidRPr="00EE3251">
              <w:t>45</w:t>
            </w:r>
          </w:p>
        </w:tc>
        <w:tc>
          <w:tcPr>
            <w:tcW w:w="1112" w:type="dxa"/>
          </w:tcPr>
          <w:p w14:paraId="1D9A08E3" w14:textId="77777777" w:rsidR="00AC28DD" w:rsidRPr="00EE3251" w:rsidRDefault="00AC28DD" w:rsidP="00AC28DD">
            <w:pPr>
              <w:spacing w:line="240" w:lineRule="auto"/>
              <w:jc w:val="center"/>
            </w:pPr>
            <w:r w:rsidRPr="00EE3251">
              <w:t>2098</w:t>
            </w:r>
          </w:p>
        </w:tc>
        <w:tc>
          <w:tcPr>
            <w:tcW w:w="1112" w:type="dxa"/>
          </w:tcPr>
          <w:p w14:paraId="3953A6C3" w14:textId="77777777" w:rsidR="00AC28DD" w:rsidRPr="00EE3251" w:rsidRDefault="00AC28DD" w:rsidP="00AC28DD">
            <w:pPr>
              <w:spacing w:line="240" w:lineRule="auto"/>
              <w:jc w:val="center"/>
            </w:pPr>
            <w:r w:rsidRPr="00EE3251">
              <w:t>2925</w:t>
            </w:r>
          </w:p>
        </w:tc>
        <w:tc>
          <w:tcPr>
            <w:tcW w:w="1112" w:type="dxa"/>
          </w:tcPr>
          <w:p w14:paraId="59314674" w14:textId="77777777" w:rsidR="00AC28DD" w:rsidRPr="00EE3251" w:rsidRDefault="00AC28DD" w:rsidP="00AC28DD">
            <w:pPr>
              <w:spacing w:line="240" w:lineRule="auto"/>
              <w:jc w:val="center"/>
            </w:pPr>
            <w:r w:rsidRPr="00EE3251">
              <w:t>778</w:t>
            </w:r>
          </w:p>
        </w:tc>
        <w:tc>
          <w:tcPr>
            <w:tcW w:w="1112" w:type="dxa"/>
          </w:tcPr>
          <w:p w14:paraId="5268B225" w14:textId="77777777" w:rsidR="00AC28DD" w:rsidRPr="00EE3251" w:rsidRDefault="00AC28DD" w:rsidP="00AC28DD">
            <w:pPr>
              <w:spacing w:line="240" w:lineRule="auto"/>
              <w:jc w:val="center"/>
            </w:pPr>
            <w:r w:rsidRPr="00EE3251">
              <w:t>1032</w:t>
            </w:r>
          </w:p>
        </w:tc>
        <w:tc>
          <w:tcPr>
            <w:tcW w:w="1040" w:type="dxa"/>
          </w:tcPr>
          <w:p w14:paraId="158725C3" w14:textId="77777777" w:rsidR="00AC28DD" w:rsidRPr="00EE3251" w:rsidRDefault="00AC28DD" w:rsidP="00AC28DD">
            <w:pPr>
              <w:spacing w:line="240" w:lineRule="auto"/>
              <w:jc w:val="center"/>
            </w:pPr>
            <w:r w:rsidRPr="00EE3251">
              <w:t>6878</w:t>
            </w:r>
          </w:p>
        </w:tc>
        <w:tc>
          <w:tcPr>
            <w:tcW w:w="1040" w:type="dxa"/>
          </w:tcPr>
          <w:p w14:paraId="7CC06807" w14:textId="77777777" w:rsidR="00AC28DD" w:rsidRPr="00EE3251" w:rsidRDefault="00AC28DD" w:rsidP="00AC28DD">
            <w:pPr>
              <w:spacing w:line="240" w:lineRule="auto"/>
              <w:jc w:val="center"/>
            </w:pPr>
            <w:r w:rsidRPr="00EE3251">
              <w:t>100%</w:t>
            </w:r>
          </w:p>
        </w:tc>
      </w:tr>
    </w:tbl>
    <w:p w14:paraId="11140960" w14:textId="64990A69" w:rsidR="00A931EA" w:rsidRPr="00AC28DD" w:rsidRDefault="00AC28DD" w:rsidP="004B3ABC">
      <w:pPr>
        <w:pStyle w:val="aff2"/>
        <w:spacing w:line="240" w:lineRule="atLeast"/>
        <w:rPr>
          <w:rFonts w:asciiTheme="minorEastAsia" w:hAnsiTheme="minorEastAsia"/>
        </w:rPr>
      </w:pPr>
      <w:bookmarkStart w:id="75" w:name="_Ref38880515"/>
      <w:bookmarkStart w:id="76" w:name="_Toc37925927"/>
      <w:bookmarkStart w:id="77" w:name="_Toc38882190"/>
      <w:r w:rsidRPr="00AC28DD">
        <w:rPr>
          <w:rFonts w:asciiTheme="minorEastAsia" w:hAnsiTheme="minorEastAsia" w:hint="eastAsia"/>
        </w:rPr>
        <w:t>表</w:t>
      </w:r>
      <w:r w:rsidRPr="00AC28DD">
        <w:t>1.</w:t>
      </w:r>
      <w:r w:rsidRPr="00AC28DD">
        <w:fldChar w:fldCharType="begin"/>
      </w:r>
      <w:r w:rsidRPr="00AC28DD">
        <w:instrText xml:space="preserve"> SEQ </w:instrText>
      </w:r>
      <w:r w:rsidRPr="00AC28DD">
        <w:instrText>表</w:instrText>
      </w:r>
      <w:r w:rsidRPr="00AC28DD">
        <w:instrText xml:space="preserve">1. \* ARABIC </w:instrText>
      </w:r>
      <w:r w:rsidRPr="00AC28DD">
        <w:fldChar w:fldCharType="separate"/>
      </w:r>
      <w:r w:rsidR="0082588F">
        <w:rPr>
          <w:noProof/>
        </w:rPr>
        <w:t>18</w:t>
      </w:r>
      <w:r w:rsidRPr="00AC28DD">
        <w:fldChar w:fldCharType="end"/>
      </w:r>
      <w:bookmarkEnd w:id="75"/>
      <w:r w:rsidR="00A931EA" w:rsidRPr="00AC28DD">
        <w:rPr>
          <w:rFonts w:asciiTheme="minorEastAsia" w:hAnsiTheme="minorEastAsia"/>
        </w:rPr>
        <w:t>力積電全單位人力分析</w:t>
      </w:r>
      <w:bookmarkEnd w:id="76"/>
      <w:bookmarkEnd w:id="77"/>
    </w:p>
    <w:p w14:paraId="48B85C8D" w14:textId="77777777" w:rsidR="00A931EA" w:rsidRPr="00EE3251" w:rsidRDefault="00A931EA" w:rsidP="00A931EA">
      <w:pPr>
        <w:ind w:firstLineChars="236" w:firstLine="567"/>
        <w:rPr>
          <w:b/>
        </w:rPr>
      </w:pPr>
    </w:p>
    <w:p w14:paraId="63C35B4C" w14:textId="0FA96424" w:rsidR="00A931EA" w:rsidRPr="00EE3251" w:rsidRDefault="00A931EA" w:rsidP="002D5ED4">
      <w:pPr>
        <w:pStyle w:val="affc"/>
        <w:numPr>
          <w:ilvl w:val="0"/>
          <w:numId w:val="47"/>
        </w:numPr>
        <w:ind w:leftChars="0"/>
        <w:rPr>
          <w:rFonts w:ascii="Times New Roman"/>
          <w:b/>
          <w:sz w:val="24"/>
        </w:rPr>
      </w:pPr>
      <w:r w:rsidRPr="00EE3251">
        <w:rPr>
          <w:rFonts w:ascii="Times New Roman"/>
          <w:b/>
          <w:sz w:val="24"/>
        </w:rPr>
        <w:t>先進車系統股份有限公司</w:t>
      </w:r>
    </w:p>
    <w:p w14:paraId="589256CA" w14:textId="267931A9" w:rsidR="00A931EA" w:rsidRPr="00EE3251" w:rsidRDefault="00A931EA" w:rsidP="00A931EA">
      <w:pPr>
        <w:ind w:firstLineChars="236" w:firstLine="566"/>
        <w:rPr>
          <w:b/>
        </w:rPr>
      </w:pPr>
      <w:r w:rsidRPr="00EE3251">
        <w:t>先進車系統股份有限公司為一</w:t>
      </w:r>
      <w:r w:rsidRPr="00EE3251">
        <w:rPr>
          <w:color w:val="292929"/>
        </w:rPr>
        <w:t>專注在汽車電子中高附加價值之汽車安全及</w:t>
      </w:r>
      <w:r w:rsidRPr="00EE3251">
        <w:rPr>
          <w:color w:val="292929"/>
        </w:rPr>
        <w:t>(</w:t>
      </w:r>
      <w:r w:rsidRPr="00EE3251">
        <w:rPr>
          <w:color w:val="292929"/>
        </w:rPr>
        <w:t>半</w:t>
      </w:r>
      <w:r w:rsidRPr="00EE3251">
        <w:rPr>
          <w:color w:val="292929"/>
        </w:rPr>
        <w:t>)</w:t>
      </w:r>
      <w:r w:rsidRPr="00EE3251">
        <w:rPr>
          <w:color w:val="292929"/>
        </w:rPr>
        <w:t>自駕車技術開發及系統產品的高科技公司。公司以技術研發為核心價值，研發人員佔公司人力比例約八成，詳細人力分析如</w:t>
      </w:r>
      <w:r w:rsidR="004B3ABC">
        <w:rPr>
          <w:color w:val="292929"/>
        </w:rPr>
        <w:fldChar w:fldCharType="begin"/>
      </w:r>
      <w:r w:rsidR="004B3ABC">
        <w:rPr>
          <w:color w:val="292929"/>
        </w:rPr>
        <w:instrText xml:space="preserve"> REF _Ref38880544 \h </w:instrText>
      </w:r>
      <w:r w:rsidR="004B3ABC">
        <w:rPr>
          <w:color w:val="292929"/>
        </w:rPr>
      </w:r>
      <w:r w:rsidR="004B3ABC">
        <w:rPr>
          <w:color w:val="292929"/>
        </w:rPr>
        <w:fldChar w:fldCharType="separate"/>
      </w:r>
      <w:r w:rsidR="0082588F" w:rsidRPr="00AC28DD">
        <w:rPr>
          <w:rFonts w:asciiTheme="minorEastAsia" w:hAnsiTheme="minorEastAsia" w:hint="eastAsia"/>
        </w:rPr>
        <w:t>表</w:t>
      </w:r>
      <w:r w:rsidR="0082588F" w:rsidRPr="00AC28DD">
        <w:t>1.</w:t>
      </w:r>
      <w:r w:rsidR="0082588F">
        <w:rPr>
          <w:noProof/>
        </w:rPr>
        <w:t>19</w:t>
      </w:r>
      <w:r w:rsidR="004B3ABC">
        <w:rPr>
          <w:color w:val="292929"/>
        </w:rPr>
        <w:fldChar w:fldCharType="end"/>
      </w:r>
    </w:p>
    <w:p w14:paraId="0118579B" w14:textId="0E21A433" w:rsidR="00A931EA" w:rsidRPr="00AC28DD" w:rsidRDefault="00AC28DD" w:rsidP="00AC28DD">
      <w:pPr>
        <w:pStyle w:val="aff2"/>
        <w:rPr>
          <w:rFonts w:asciiTheme="minorEastAsia" w:hAnsiTheme="minorEastAsia"/>
        </w:rPr>
      </w:pPr>
      <w:bookmarkStart w:id="78" w:name="_Ref38880544"/>
      <w:bookmarkStart w:id="79" w:name="_Toc37925928"/>
      <w:bookmarkStart w:id="80" w:name="_Toc38882191"/>
      <w:r w:rsidRPr="00AC28DD">
        <w:rPr>
          <w:rFonts w:asciiTheme="minorEastAsia" w:hAnsiTheme="minorEastAsia" w:hint="eastAsia"/>
        </w:rPr>
        <w:t>表</w:t>
      </w:r>
      <w:r w:rsidRPr="00AC28DD">
        <w:t>1.</w:t>
      </w:r>
      <w:r w:rsidRPr="00AC28DD">
        <w:fldChar w:fldCharType="begin"/>
      </w:r>
      <w:r w:rsidRPr="00AC28DD">
        <w:instrText xml:space="preserve"> SEQ </w:instrText>
      </w:r>
      <w:r w:rsidRPr="00AC28DD">
        <w:instrText>表</w:instrText>
      </w:r>
      <w:r w:rsidRPr="00AC28DD">
        <w:instrText xml:space="preserve">1. \* ARABIC </w:instrText>
      </w:r>
      <w:r w:rsidRPr="00AC28DD">
        <w:fldChar w:fldCharType="separate"/>
      </w:r>
      <w:r w:rsidR="0082588F">
        <w:rPr>
          <w:noProof/>
        </w:rPr>
        <w:t>19</w:t>
      </w:r>
      <w:r w:rsidRPr="00AC28DD">
        <w:fldChar w:fldCharType="end"/>
      </w:r>
      <w:bookmarkEnd w:id="78"/>
      <w:r w:rsidR="00A931EA" w:rsidRPr="00AC28DD">
        <w:rPr>
          <w:rFonts w:asciiTheme="minorEastAsia" w:hAnsiTheme="minorEastAsia"/>
        </w:rPr>
        <w:t>先進車全單位人力分析</w:t>
      </w:r>
      <w:bookmarkEnd w:id="79"/>
      <w:bookmarkEnd w:id="80"/>
    </w:p>
    <w:tbl>
      <w:tblPr>
        <w:tblW w:w="9342" w:type="dxa"/>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511"/>
        <w:gridCol w:w="965"/>
        <w:gridCol w:w="965"/>
        <w:gridCol w:w="965"/>
        <w:gridCol w:w="965"/>
        <w:gridCol w:w="965"/>
        <w:gridCol w:w="966"/>
        <w:gridCol w:w="1040"/>
      </w:tblGrid>
      <w:tr w:rsidR="00A931EA" w:rsidRPr="00EE3251" w14:paraId="1DB9BD73" w14:textId="77777777" w:rsidTr="004F3EFB">
        <w:trPr>
          <w:jc w:val="right"/>
        </w:trPr>
        <w:tc>
          <w:tcPr>
            <w:tcW w:w="2511" w:type="dxa"/>
            <w:vAlign w:val="center"/>
          </w:tcPr>
          <w:p w14:paraId="1DE58F15" w14:textId="77777777" w:rsidR="00A931EA" w:rsidRPr="00EE3251" w:rsidRDefault="00A931EA" w:rsidP="004F3EFB">
            <w:pPr>
              <w:kinsoku w:val="0"/>
              <w:jc w:val="center"/>
            </w:pPr>
            <w:r w:rsidRPr="00EE3251">
              <w:t>職別</w:t>
            </w:r>
          </w:p>
        </w:tc>
        <w:tc>
          <w:tcPr>
            <w:tcW w:w="965" w:type="dxa"/>
            <w:vAlign w:val="center"/>
          </w:tcPr>
          <w:p w14:paraId="0AAECDD5" w14:textId="77777777" w:rsidR="00A931EA" w:rsidRPr="00EE3251" w:rsidRDefault="00A931EA" w:rsidP="004F3EFB">
            <w:pPr>
              <w:kinsoku w:val="0"/>
              <w:jc w:val="center"/>
            </w:pPr>
            <w:r w:rsidRPr="00EE3251">
              <w:t>博士</w:t>
            </w:r>
          </w:p>
        </w:tc>
        <w:tc>
          <w:tcPr>
            <w:tcW w:w="965" w:type="dxa"/>
            <w:vAlign w:val="center"/>
          </w:tcPr>
          <w:p w14:paraId="6F1B2201" w14:textId="77777777" w:rsidR="00A931EA" w:rsidRPr="00EE3251" w:rsidRDefault="00A931EA" w:rsidP="004F3EFB">
            <w:pPr>
              <w:kinsoku w:val="0"/>
              <w:jc w:val="center"/>
            </w:pPr>
            <w:r w:rsidRPr="00EE3251">
              <w:t>碩士</w:t>
            </w:r>
          </w:p>
        </w:tc>
        <w:tc>
          <w:tcPr>
            <w:tcW w:w="965" w:type="dxa"/>
            <w:vAlign w:val="center"/>
          </w:tcPr>
          <w:p w14:paraId="7EF47CB4" w14:textId="77777777" w:rsidR="00A931EA" w:rsidRPr="00EE3251" w:rsidRDefault="00A931EA" w:rsidP="004F3EFB">
            <w:pPr>
              <w:kinsoku w:val="0"/>
              <w:jc w:val="center"/>
            </w:pPr>
            <w:r w:rsidRPr="00EE3251">
              <w:t>學士</w:t>
            </w:r>
          </w:p>
        </w:tc>
        <w:tc>
          <w:tcPr>
            <w:tcW w:w="965" w:type="dxa"/>
            <w:vAlign w:val="center"/>
          </w:tcPr>
          <w:p w14:paraId="0461030D" w14:textId="77777777" w:rsidR="00A931EA" w:rsidRPr="00EE3251" w:rsidRDefault="00A931EA" w:rsidP="004F3EFB">
            <w:pPr>
              <w:kinsoku w:val="0"/>
              <w:jc w:val="center"/>
            </w:pPr>
            <w:r w:rsidRPr="00EE3251">
              <w:t>專科</w:t>
            </w:r>
          </w:p>
        </w:tc>
        <w:tc>
          <w:tcPr>
            <w:tcW w:w="965" w:type="dxa"/>
            <w:vAlign w:val="center"/>
          </w:tcPr>
          <w:p w14:paraId="18BEAE5E" w14:textId="77777777" w:rsidR="00A931EA" w:rsidRPr="00EE3251" w:rsidRDefault="00A931EA" w:rsidP="004F3EFB">
            <w:pPr>
              <w:kinsoku w:val="0"/>
              <w:jc w:val="center"/>
            </w:pPr>
            <w:r w:rsidRPr="00EE3251">
              <w:t>其他</w:t>
            </w:r>
          </w:p>
        </w:tc>
        <w:tc>
          <w:tcPr>
            <w:tcW w:w="966" w:type="dxa"/>
            <w:vAlign w:val="center"/>
          </w:tcPr>
          <w:p w14:paraId="6633F8CE" w14:textId="77777777" w:rsidR="00A931EA" w:rsidRPr="00EE3251" w:rsidRDefault="00A931EA" w:rsidP="004F3EFB">
            <w:pPr>
              <w:kinsoku w:val="0"/>
              <w:jc w:val="center"/>
            </w:pPr>
            <w:r w:rsidRPr="00EE3251">
              <w:t>合計</w:t>
            </w:r>
          </w:p>
        </w:tc>
        <w:tc>
          <w:tcPr>
            <w:tcW w:w="1040" w:type="dxa"/>
            <w:vAlign w:val="center"/>
          </w:tcPr>
          <w:p w14:paraId="72DCDA90" w14:textId="77777777" w:rsidR="00A931EA" w:rsidRPr="00EE3251" w:rsidRDefault="00A931EA" w:rsidP="004F3EFB">
            <w:pPr>
              <w:kinsoku w:val="0"/>
              <w:spacing w:line="0" w:lineRule="atLeast"/>
              <w:jc w:val="center"/>
              <w:rPr>
                <w:sz w:val="20"/>
              </w:rPr>
            </w:pPr>
            <w:r w:rsidRPr="00EE3251">
              <w:rPr>
                <w:sz w:val="20"/>
              </w:rPr>
              <w:t>比例</w:t>
            </w:r>
          </w:p>
        </w:tc>
      </w:tr>
      <w:tr w:rsidR="00A931EA" w:rsidRPr="00EE3251" w14:paraId="5EC74DCE" w14:textId="77777777" w:rsidTr="004F3EFB">
        <w:trPr>
          <w:jc w:val="right"/>
        </w:trPr>
        <w:tc>
          <w:tcPr>
            <w:tcW w:w="2511" w:type="dxa"/>
            <w:vAlign w:val="center"/>
          </w:tcPr>
          <w:p w14:paraId="79A5B745" w14:textId="77777777" w:rsidR="00A931EA" w:rsidRPr="00EE3251" w:rsidRDefault="00A931EA" w:rsidP="004F3EFB">
            <w:pPr>
              <w:kinsoku w:val="0"/>
              <w:jc w:val="center"/>
            </w:pPr>
            <w:r w:rsidRPr="00EE3251">
              <w:t>管理人員</w:t>
            </w:r>
          </w:p>
        </w:tc>
        <w:tc>
          <w:tcPr>
            <w:tcW w:w="965" w:type="dxa"/>
            <w:vAlign w:val="center"/>
          </w:tcPr>
          <w:p w14:paraId="6574D1BE" w14:textId="77777777" w:rsidR="00A931EA" w:rsidRPr="00EE3251" w:rsidRDefault="00A931EA" w:rsidP="004F3EFB">
            <w:pPr>
              <w:kinsoku w:val="0"/>
              <w:jc w:val="center"/>
            </w:pPr>
          </w:p>
        </w:tc>
        <w:tc>
          <w:tcPr>
            <w:tcW w:w="965" w:type="dxa"/>
            <w:vAlign w:val="center"/>
          </w:tcPr>
          <w:p w14:paraId="4D9F53A5" w14:textId="77777777" w:rsidR="00A931EA" w:rsidRPr="00EE3251" w:rsidRDefault="00A931EA" w:rsidP="004F3EFB">
            <w:pPr>
              <w:kinsoku w:val="0"/>
              <w:jc w:val="center"/>
            </w:pPr>
            <w:r w:rsidRPr="00EE3251">
              <w:t>1</w:t>
            </w:r>
          </w:p>
        </w:tc>
        <w:tc>
          <w:tcPr>
            <w:tcW w:w="965" w:type="dxa"/>
            <w:vAlign w:val="center"/>
          </w:tcPr>
          <w:p w14:paraId="7458B0D0" w14:textId="77777777" w:rsidR="00A931EA" w:rsidRPr="00EE3251" w:rsidRDefault="00A931EA" w:rsidP="004F3EFB">
            <w:pPr>
              <w:kinsoku w:val="0"/>
              <w:jc w:val="center"/>
            </w:pPr>
            <w:r w:rsidRPr="00EE3251">
              <w:t>4</w:t>
            </w:r>
          </w:p>
        </w:tc>
        <w:tc>
          <w:tcPr>
            <w:tcW w:w="965" w:type="dxa"/>
            <w:vAlign w:val="center"/>
          </w:tcPr>
          <w:p w14:paraId="09840D88" w14:textId="77777777" w:rsidR="00A931EA" w:rsidRPr="00EE3251" w:rsidRDefault="00A931EA" w:rsidP="004F3EFB">
            <w:pPr>
              <w:kinsoku w:val="0"/>
              <w:jc w:val="center"/>
            </w:pPr>
          </w:p>
        </w:tc>
        <w:tc>
          <w:tcPr>
            <w:tcW w:w="965" w:type="dxa"/>
            <w:vAlign w:val="center"/>
          </w:tcPr>
          <w:p w14:paraId="2A07D886" w14:textId="77777777" w:rsidR="00A931EA" w:rsidRPr="00EE3251" w:rsidRDefault="00A931EA" w:rsidP="004F3EFB">
            <w:pPr>
              <w:kinsoku w:val="0"/>
              <w:jc w:val="center"/>
            </w:pPr>
          </w:p>
        </w:tc>
        <w:tc>
          <w:tcPr>
            <w:tcW w:w="966" w:type="dxa"/>
            <w:vAlign w:val="center"/>
          </w:tcPr>
          <w:p w14:paraId="0A0A566A" w14:textId="77777777" w:rsidR="00A931EA" w:rsidRPr="00EE3251" w:rsidRDefault="00A931EA" w:rsidP="004F3EFB">
            <w:pPr>
              <w:kinsoku w:val="0"/>
              <w:jc w:val="center"/>
            </w:pPr>
            <w:r w:rsidRPr="00EE3251">
              <w:t>5</w:t>
            </w:r>
          </w:p>
        </w:tc>
        <w:tc>
          <w:tcPr>
            <w:tcW w:w="1040" w:type="dxa"/>
            <w:vAlign w:val="center"/>
          </w:tcPr>
          <w:p w14:paraId="49A1C9CB" w14:textId="77777777" w:rsidR="00A931EA" w:rsidRPr="00EE3251" w:rsidRDefault="00A931EA" w:rsidP="004F3EFB">
            <w:pPr>
              <w:kinsoku w:val="0"/>
              <w:spacing w:line="0" w:lineRule="atLeast"/>
              <w:jc w:val="right"/>
            </w:pPr>
            <w:r w:rsidRPr="00EE3251">
              <w:t>20.00%</w:t>
            </w:r>
          </w:p>
        </w:tc>
      </w:tr>
      <w:tr w:rsidR="00A931EA" w:rsidRPr="00EE3251" w14:paraId="2CE792EA" w14:textId="77777777" w:rsidTr="004F3EFB">
        <w:trPr>
          <w:jc w:val="right"/>
        </w:trPr>
        <w:tc>
          <w:tcPr>
            <w:tcW w:w="2511" w:type="dxa"/>
            <w:vAlign w:val="center"/>
          </w:tcPr>
          <w:p w14:paraId="1F00C89B" w14:textId="77777777" w:rsidR="00A931EA" w:rsidRPr="00EE3251" w:rsidRDefault="00A931EA" w:rsidP="004F3EFB">
            <w:pPr>
              <w:kinsoku w:val="0"/>
              <w:jc w:val="center"/>
            </w:pPr>
            <w:r w:rsidRPr="00EE3251">
              <w:t>研發人員</w:t>
            </w:r>
          </w:p>
        </w:tc>
        <w:tc>
          <w:tcPr>
            <w:tcW w:w="965" w:type="dxa"/>
            <w:vAlign w:val="center"/>
          </w:tcPr>
          <w:p w14:paraId="7C1CA3F1" w14:textId="77777777" w:rsidR="00A931EA" w:rsidRPr="00EE3251" w:rsidRDefault="00A931EA" w:rsidP="004F3EFB">
            <w:pPr>
              <w:kinsoku w:val="0"/>
              <w:jc w:val="center"/>
            </w:pPr>
          </w:p>
        </w:tc>
        <w:tc>
          <w:tcPr>
            <w:tcW w:w="965" w:type="dxa"/>
            <w:vAlign w:val="center"/>
          </w:tcPr>
          <w:p w14:paraId="71CA593F" w14:textId="77777777" w:rsidR="00A931EA" w:rsidRPr="00EE3251" w:rsidRDefault="00A931EA" w:rsidP="004F3EFB">
            <w:pPr>
              <w:kinsoku w:val="0"/>
              <w:jc w:val="center"/>
            </w:pPr>
            <w:r w:rsidRPr="00EE3251">
              <w:t>4</w:t>
            </w:r>
          </w:p>
        </w:tc>
        <w:tc>
          <w:tcPr>
            <w:tcW w:w="965" w:type="dxa"/>
            <w:vAlign w:val="center"/>
          </w:tcPr>
          <w:p w14:paraId="7ACEBA19" w14:textId="77777777" w:rsidR="00A931EA" w:rsidRPr="00EE3251" w:rsidRDefault="00A931EA" w:rsidP="004F3EFB">
            <w:pPr>
              <w:kinsoku w:val="0"/>
              <w:jc w:val="center"/>
            </w:pPr>
            <w:r w:rsidRPr="00EE3251">
              <w:t>2</w:t>
            </w:r>
          </w:p>
        </w:tc>
        <w:tc>
          <w:tcPr>
            <w:tcW w:w="965" w:type="dxa"/>
            <w:vAlign w:val="center"/>
          </w:tcPr>
          <w:p w14:paraId="67C646CB" w14:textId="77777777" w:rsidR="00A931EA" w:rsidRPr="00EE3251" w:rsidRDefault="00A931EA" w:rsidP="004F3EFB">
            <w:pPr>
              <w:kinsoku w:val="0"/>
              <w:jc w:val="center"/>
            </w:pPr>
            <w:r w:rsidRPr="00EE3251">
              <w:t>1</w:t>
            </w:r>
          </w:p>
        </w:tc>
        <w:tc>
          <w:tcPr>
            <w:tcW w:w="965" w:type="dxa"/>
            <w:vAlign w:val="center"/>
          </w:tcPr>
          <w:p w14:paraId="3C96C15F" w14:textId="77777777" w:rsidR="00A931EA" w:rsidRPr="00EE3251" w:rsidRDefault="00A931EA" w:rsidP="004F3EFB">
            <w:pPr>
              <w:kinsoku w:val="0"/>
              <w:jc w:val="center"/>
            </w:pPr>
          </w:p>
        </w:tc>
        <w:tc>
          <w:tcPr>
            <w:tcW w:w="966" w:type="dxa"/>
            <w:vAlign w:val="center"/>
          </w:tcPr>
          <w:p w14:paraId="7E853B5D" w14:textId="77777777" w:rsidR="00A931EA" w:rsidRPr="00EE3251" w:rsidRDefault="00A931EA" w:rsidP="004F3EFB">
            <w:pPr>
              <w:kinsoku w:val="0"/>
              <w:jc w:val="center"/>
            </w:pPr>
            <w:r w:rsidRPr="00EE3251">
              <w:t>7</w:t>
            </w:r>
          </w:p>
        </w:tc>
        <w:tc>
          <w:tcPr>
            <w:tcW w:w="1040" w:type="dxa"/>
            <w:vAlign w:val="center"/>
          </w:tcPr>
          <w:p w14:paraId="58436787" w14:textId="77777777" w:rsidR="00A931EA" w:rsidRPr="00EE3251" w:rsidRDefault="00A931EA" w:rsidP="004F3EFB">
            <w:pPr>
              <w:kinsoku w:val="0"/>
              <w:spacing w:line="0" w:lineRule="atLeast"/>
              <w:jc w:val="right"/>
            </w:pPr>
            <w:r w:rsidRPr="00EE3251">
              <w:t>28.00%</w:t>
            </w:r>
          </w:p>
        </w:tc>
      </w:tr>
      <w:tr w:rsidR="00A931EA" w:rsidRPr="00EE3251" w14:paraId="5D60D6C8" w14:textId="77777777" w:rsidTr="004F3EFB">
        <w:trPr>
          <w:jc w:val="right"/>
        </w:trPr>
        <w:tc>
          <w:tcPr>
            <w:tcW w:w="2511" w:type="dxa"/>
            <w:vAlign w:val="center"/>
          </w:tcPr>
          <w:p w14:paraId="4AFBF1ED" w14:textId="77777777" w:rsidR="00A931EA" w:rsidRPr="00EE3251" w:rsidRDefault="00A931EA" w:rsidP="004F3EFB">
            <w:pPr>
              <w:kinsoku w:val="0"/>
              <w:jc w:val="center"/>
            </w:pPr>
            <w:r w:rsidRPr="00EE3251">
              <w:t>工程人員</w:t>
            </w:r>
          </w:p>
        </w:tc>
        <w:tc>
          <w:tcPr>
            <w:tcW w:w="965" w:type="dxa"/>
            <w:vAlign w:val="center"/>
          </w:tcPr>
          <w:p w14:paraId="3E7CDF8C" w14:textId="77777777" w:rsidR="00A931EA" w:rsidRPr="00EE3251" w:rsidRDefault="00A931EA" w:rsidP="004F3EFB">
            <w:pPr>
              <w:kinsoku w:val="0"/>
              <w:jc w:val="center"/>
            </w:pPr>
          </w:p>
        </w:tc>
        <w:tc>
          <w:tcPr>
            <w:tcW w:w="965" w:type="dxa"/>
            <w:vAlign w:val="center"/>
          </w:tcPr>
          <w:p w14:paraId="5798DE84" w14:textId="77777777" w:rsidR="00A931EA" w:rsidRPr="00EE3251" w:rsidRDefault="00A931EA" w:rsidP="004F3EFB">
            <w:pPr>
              <w:kinsoku w:val="0"/>
              <w:jc w:val="center"/>
            </w:pPr>
          </w:p>
        </w:tc>
        <w:tc>
          <w:tcPr>
            <w:tcW w:w="965" w:type="dxa"/>
            <w:vAlign w:val="center"/>
          </w:tcPr>
          <w:p w14:paraId="1E9D53EF" w14:textId="77777777" w:rsidR="00A931EA" w:rsidRPr="00EE3251" w:rsidRDefault="00A931EA" w:rsidP="004F3EFB">
            <w:pPr>
              <w:kinsoku w:val="0"/>
              <w:jc w:val="center"/>
            </w:pPr>
          </w:p>
        </w:tc>
        <w:tc>
          <w:tcPr>
            <w:tcW w:w="965" w:type="dxa"/>
            <w:vAlign w:val="center"/>
          </w:tcPr>
          <w:p w14:paraId="14A9B378" w14:textId="77777777" w:rsidR="00A931EA" w:rsidRPr="00EE3251" w:rsidRDefault="00A931EA" w:rsidP="004F3EFB">
            <w:pPr>
              <w:kinsoku w:val="0"/>
              <w:jc w:val="center"/>
            </w:pPr>
          </w:p>
        </w:tc>
        <w:tc>
          <w:tcPr>
            <w:tcW w:w="965" w:type="dxa"/>
            <w:vAlign w:val="center"/>
          </w:tcPr>
          <w:p w14:paraId="4D56CC8C" w14:textId="77777777" w:rsidR="00A931EA" w:rsidRPr="00EE3251" w:rsidRDefault="00A931EA" w:rsidP="004F3EFB">
            <w:pPr>
              <w:kinsoku w:val="0"/>
              <w:jc w:val="center"/>
            </w:pPr>
          </w:p>
        </w:tc>
        <w:tc>
          <w:tcPr>
            <w:tcW w:w="966" w:type="dxa"/>
            <w:vAlign w:val="center"/>
          </w:tcPr>
          <w:p w14:paraId="15F1FB6B" w14:textId="77777777" w:rsidR="00A931EA" w:rsidRPr="00EE3251" w:rsidRDefault="00A931EA" w:rsidP="004F3EFB">
            <w:pPr>
              <w:kinsoku w:val="0"/>
              <w:jc w:val="center"/>
            </w:pPr>
          </w:p>
        </w:tc>
        <w:tc>
          <w:tcPr>
            <w:tcW w:w="1040" w:type="dxa"/>
            <w:vAlign w:val="center"/>
          </w:tcPr>
          <w:p w14:paraId="7F46E234" w14:textId="77777777" w:rsidR="00A931EA" w:rsidRPr="00EE3251" w:rsidRDefault="00A931EA" w:rsidP="004F3EFB">
            <w:pPr>
              <w:kinsoku w:val="0"/>
              <w:spacing w:line="0" w:lineRule="atLeast"/>
              <w:jc w:val="right"/>
            </w:pPr>
            <w:r w:rsidRPr="00EE3251">
              <w:t>0.00%</w:t>
            </w:r>
          </w:p>
        </w:tc>
      </w:tr>
      <w:tr w:rsidR="00A931EA" w:rsidRPr="00EE3251" w14:paraId="0F7EE298" w14:textId="77777777" w:rsidTr="004F3EFB">
        <w:trPr>
          <w:jc w:val="right"/>
        </w:trPr>
        <w:tc>
          <w:tcPr>
            <w:tcW w:w="2511" w:type="dxa"/>
            <w:vAlign w:val="center"/>
          </w:tcPr>
          <w:p w14:paraId="671C9417" w14:textId="77777777" w:rsidR="00A931EA" w:rsidRPr="00EE3251" w:rsidRDefault="00A931EA" w:rsidP="004F3EFB">
            <w:pPr>
              <w:kinsoku w:val="0"/>
              <w:jc w:val="center"/>
            </w:pPr>
            <w:r w:rsidRPr="00EE3251">
              <w:t>行銷</w:t>
            </w:r>
            <w:r w:rsidRPr="00EE3251">
              <w:t>/</w:t>
            </w:r>
            <w:r w:rsidRPr="00EE3251">
              <w:t>企劃人員</w:t>
            </w:r>
          </w:p>
        </w:tc>
        <w:tc>
          <w:tcPr>
            <w:tcW w:w="965" w:type="dxa"/>
            <w:vAlign w:val="center"/>
          </w:tcPr>
          <w:p w14:paraId="4E6A239A" w14:textId="77777777" w:rsidR="00A931EA" w:rsidRPr="00EE3251" w:rsidRDefault="00A931EA" w:rsidP="004F3EFB">
            <w:pPr>
              <w:kinsoku w:val="0"/>
              <w:jc w:val="center"/>
            </w:pPr>
          </w:p>
        </w:tc>
        <w:tc>
          <w:tcPr>
            <w:tcW w:w="965" w:type="dxa"/>
            <w:vAlign w:val="center"/>
          </w:tcPr>
          <w:p w14:paraId="58E49E57" w14:textId="77777777" w:rsidR="00A931EA" w:rsidRPr="00EE3251" w:rsidRDefault="00A931EA" w:rsidP="004F3EFB">
            <w:pPr>
              <w:kinsoku w:val="0"/>
              <w:jc w:val="center"/>
            </w:pPr>
          </w:p>
        </w:tc>
        <w:tc>
          <w:tcPr>
            <w:tcW w:w="965" w:type="dxa"/>
            <w:vAlign w:val="center"/>
          </w:tcPr>
          <w:p w14:paraId="559B4FD0" w14:textId="77777777" w:rsidR="00A931EA" w:rsidRPr="00EE3251" w:rsidRDefault="00A931EA" w:rsidP="004F3EFB">
            <w:pPr>
              <w:kinsoku w:val="0"/>
              <w:jc w:val="center"/>
            </w:pPr>
            <w:r w:rsidRPr="00EE3251">
              <w:t>1</w:t>
            </w:r>
          </w:p>
        </w:tc>
        <w:tc>
          <w:tcPr>
            <w:tcW w:w="965" w:type="dxa"/>
            <w:vAlign w:val="center"/>
          </w:tcPr>
          <w:p w14:paraId="4251C118" w14:textId="77777777" w:rsidR="00A931EA" w:rsidRPr="00EE3251" w:rsidRDefault="00A931EA" w:rsidP="004F3EFB">
            <w:pPr>
              <w:kinsoku w:val="0"/>
              <w:jc w:val="center"/>
            </w:pPr>
          </w:p>
        </w:tc>
        <w:tc>
          <w:tcPr>
            <w:tcW w:w="965" w:type="dxa"/>
            <w:vAlign w:val="center"/>
          </w:tcPr>
          <w:p w14:paraId="55698A16" w14:textId="77777777" w:rsidR="00A931EA" w:rsidRPr="00EE3251" w:rsidRDefault="00A931EA" w:rsidP="004F3EFB">
            <w:pPr>
              <w:kinsoku w:val="0"/>
              <w:jc w:val="center"/>
            </w:pPr>
          </w:p>
        </w:tc>
        <w:tc>
          <w:tcPr>
            <w:tcW w:w="966" w:type="dxa"/>
            <w:vAlign w:val="center"/>
          </w:tcPr>
          <w:p w14:paraId="4CE35C10" w14:textId="77777777" w:rsidR="00A931EA" w:rsidRPr="00EE3251" w:rsidRDefault="00A931EA" w:rsidP="004F3EFB">
            <w:pPr>
              <w:kinsoku w:val="0"/>
              <w:jc w:val="center"/>
            </w:pPr>
            <w:r w:rsidRPr="00EE3251">
              <w:t>1</w:t>
            </w:r>
          </w:p>
        </w:tc>
        <w:tc>
          <w:tcPr>
            <w:tcW w:w="1040" w:type="dxa"/>
            <w:vAlign w:val="center"/>
          </w:tcPr>
          <w:p w14:paraId="494FA522" w14:textId="77777777" w:rsidR="00A931EA" w:rsidRPr="00EE3251" w:rsidRDefault="00A931EA" w:rsidP="004F3EFB">
            <w:pPr>
              <w:kinsoku w:val="0"/>
              <w:spacing w:line="0" w:lineRule="atLeast"/>
              <w:jc w:val="right"/>
            </w:pPr>
            <w:r w:rsidRPr="00EE3251">
              <w:t>4.00%</w:t>
            </w:r>
          </w:p>
        </w:tc>
      </w:tr>
      <w:tr w:rsidR="00A931EA" w:rsidRPr="00EE3251" w14:paraId="763B61B0" w14:textId="77777777" w:rsidTr="004F3EFB">
        <w:trPr>
          <w:jc w:val="right"/>
        </w:trPr>
        <w:tc>
          <w:tcPr>
            <w:tcW w:w="2511" w:type="dxa"/>
            <w:vAlign w:val="center"/>
          </w:tcPr>
          <w:p w14:paraId="11C7A183" w14:textId="77777777" w:rsidR="00A931EA" w:rsidRPr="00EE3251" w:rsidRDefault="00A931EA" w:rsidP="004F3EFB">
            <w:pPr>
              <w:kinsoku w:val="0"/>
              <w:jc w:val="center"/>
            </w:pPr>
            <w:r w:rsidRPr="00EE3251">
              <w:t>其他</w:t>
            </w:r>
            <w:r w:rsidRPr="00EE3251">
              <w:t>(</w:t>
            </w:r>
            <w:r w:rsidRPr="00EE3251">
              <w:t>聯合研發中心</w:t>
            </w:r>
            <w:r w:rsidRPr="00EE3251">
              <w:t>)</w:t>
            </w:r>
          </w:p>
        </w:tc>
        <w:tc>
          <w:tcPr>
            <w:tcW w:w="965" w:type="dxa"/>
            <w:vAlign w:val="center"/>
          </w:tcPr>
          <w:p w14:paraId="328BCC39" w14:textId="77777777" w:rsidR="00A931EA" w:rsidRPr="00EE3251" w:rsidRDefault="00A931EA" w:rsidP="004F3EFB">
            <w:pPr>
              <w:kinsoku w:val="0"/>
              <w:jc w:val="center"/>
            </w:pPr>
            <w:r w:rsidRPr="00EE3251">
              <w:t>3</w:t>
            </w:r>
          </w:p>
        </w:tc>
        <w:tc>
          <w:tcPr>
            <w:tcW w:w="965" w:type="dxa"/>
            <w:vAlign w:val="center"/>
          </w:tcPr>
          <w:p w14:paraId="382671F0" w14:textId="77777777" w:rsidR="00A931EA" w:rsidRPr="00EE3251" w:rsidRDefault="00A931EA" w:rsidP="004F3EFB">
            <w:pPr>
              <w:kinsoku w:val="0"/>
              <w:jc w:val="center"/>
            </w:pPr>
            <w:r w:rsidRPr="00EE3251">
              <w:t>9</w:t>
            </w:r>
          </w:p>
        </w:tc>
        <w:tc>
          <w:tcPr>
            <w:tcW w:w="965" w:type="dxa"/>
            <w:vAlign w:val="center"/>
          </w:tcPr>
          <w:p w14:paraId="35EDC5C0" w14:textId="77777777" w:rsidR="00A931EA" w:rsidRPr="00EE3251" w:rsidRDefault="00A931EA" w:rsidP="004F3EFB">
            <w:pPr>
              <w:kinsoku w:val="0"/>
              <w:jc w:val="center"/>
            </w:pPr>
          </w:p>
        </w:tc>
        <w:tc>
          <w:tcPr>
            <w:tcW w:w="965" w:type="dxa"/>
            <w:vAlign w:val="center"/>
          </w:tcPr>
          <w:p w14:paraId="7DC82E1D" w14:textId="77777777" w:rsidR="00A931EA" w:rsidRPr="00EE3251" w:rsidRDefault="00A931EA" w:rsidP="004F3EFB">
            <w:pPr>
              <w:kinsoku w:val="0"/>
              <w:jc w:val="center"/>
            </w:pPr>
          </w:p>
        </w:tc>
        <w:tc>
          <w:tcPr>
            <w:tcW w:w="965" w:type="dxa"/>
            <w:vAlign w:val="center"/>
          </w:tcPr>
          <w:p w14:paraId="039E06CD" w14:textId="77777777" w:rsidR="00A931EA" w:rsidRPr="00EE3251" w:rsidRDefault="00A931EA" w:rsidP="004F3EFB">
            <w:pPr>
              <w:kinsoku w:val="0"/>
              <w:jc w:val="center"/>
            </w:pPr>
          </w:p>
        </w:tc>
        <w:tc>
          <w:tcPr>
            <w:tcW w:w="966" w:type="dxa"/>
            <w:vAlign w:val="center"/>
          </w:tcPr>
          <w:p w14:paraId="6077881D" w14:textId="77777777" w:rsidR="00A931EA" w:rsidRPr="00EE3251" w:rsidRDefault="00A931EA" w:rsidP="004F3EFB">
            <w:pPr>
              <w:kinsoku w:val="0"/>
              <w:jc w:val="center"/>
            </w:pPr>
            <w:r w:rsidRPr="00EE3251">
              <w:t>12</w:t>
            </w:r>
          </w:p>
        </w:tc>
        <w:tc>
          <w:tcPr>
            <w:tcW w:w="1040" w:type="dxa"/>
            <w:vAlign w:val="center"/>
          </w:tcPr>
          <w:p w14:paraId="64ADAFBA" w14:textId="77777777" w:rsidR="00A931EA" w:rsidRPr="00EE3251" w:rsidRDefault="00A931EA" w:rsidP="004F3EFB">
            <w:pPr>
              <w:kinsoku w:val="0"/>
              <w:spacing w:line="0" w:lineRule="atLeast"/>
              <w:jc w:val="right"/>
            </w:pPr>
            <w:r w:rsidRPr="00EE3251">
              <w:t>48.00%</w:t>
            </w:r>
          </w:p>
        </w:tc>
      </w:tr>
      <w:tr w:rsidR="00A931EA" w:rsidRPr="00EE3251" w14:paraId="5E8AD2F6" w14:textId="77777777" w:rsidTr="004F3EFB">
        <w:trPr>
          <w:jc w:val="right"/>
        </w:trPr>
        <w:tc>
          <w:tcPr>
            <w:tcW w:w="2511" w:type="dxa"/>
            <w:vAlign w:val="center"/>
          </w:tcPr>
          <w:p w14:paraId="5F1F8516" w14:textId="77777777" w:rsidR="00A931EA" w:rsidRPr="00EE3251" w:rsidRDefault="00A931EA" w:rsidP="004F3EFB">
            <w:pPr>
              <w:kinsoku w:val="0"/>
              <w:jc w:val="center"/>
            </w:pPr>
            <w:r w:rsidRPr="00EE3251">
              <w:t>合計</w:t>
            </w:r>
          </w:p>
        </w:tc>
        <w:tc>
          <w:tcPr>
            <w:tcW w:w="965" w:type="dxa"/>
            <w:vAlign w:val="center"/>
          </w:tcPr>
          <w:p w14:paraId="57418943" w14:textId="77777777" w:rsidR="00A931EA" w:rsidRPr="00EE3251" w:rsidRDefault="00A931EA" w:rsidP="004F3EFB">
            <w:pPr>
              <w:kinsoku w:val="0"/>
              <w:jc w:val="center"/>
            </w:pPr>
            <w:r w:rsidRPr="00EE3251">
              <w:t>3</w:t>
            </w:r>
          </w:p>
        </w:tc>
        <w:tc>
          <w:tcPr>
            <w:tcW w:w="965" w:type="dxa"/>
            <w:vAlign w:val="center"/>
          </w:tcPr>
          <w:p w14:paraId="083BBB3E" w14:textId="77777777" w:rsidR="00A931EA" w:rsidRPr="00EE3251" w:rsidRDefault="00A931EA" w:rsidP="004F3EFB">
            <w:pPr>
              <w:kinsoku w:val="0"/>
              <w:jc w:val="center"/>
            </w:pPr>
            <w:r w:rsidRPr="00EE3251">
              <w:t>14</w:t>
            </w:r>
          </w:p>
        </w:tc>
        <w:tc>
          <w:tcPr>
            <w:tcW w:w="965" w:type="dxa"/>
            <w:vAlign w:val="center"/>
          </w:tcPr>
          <w:p w14:paraId="768ADC36" w14:textId="77777777" w:rsidR="00A931EA" w:rsidRPr="00EE3251" w:rsidRDefault="00A931EA" w:rsidP="004F3EFB">
            <w:pPr>
              <w:kinsoku w:val="0"/>
              <w:jc w:val="center"/>
            </w:pPr>
            <w:r w:rsidRPr="00EE3251">
              <w:t>7</w:t>
            </w:r>
          </w:p>
        </w:tc>
        <w:tc>
          <w:tcPr>
            <w:tcW w:w="965" w:type="dxa"/>
            <w:vAlign w:val="center"/>
          </w:tcPr>
          <w:p w14:paraId="482F07A4" w14:textId="77777777" w:rsidR="00A931EA" w:rsidRPr="00EE3251" w:rsidRDefault="00A931EA" w:rsidP="004F3EFB">
            <w:pPr>
              <w:kinsoku w:val="0"/>
              <w:jc w:val="center"/>
            </w:pPr>
            <w:r w:rsidRPr="00EE3251">
              <w:t>1</w:t>
            </w:r>
          </w:p>
        </w:tc>
        <w:tc>
          <w:tcPr>
            <w:tcW w:w="965" w:type="dxa"/>
            <w:vAlign w:val="center"/>
          </w:tcPr>
          <w:p w14:paraId="4F44FA5D" w14:textId="77777777" w:rsidR="00A931EA" w:rsidRPr="00EE3251" w:rsidRDefault="00A931EA" w:rsidP="004F3EFB">
            <w:pPr>
              <w:kinsoku w:val="0"/>
              <w:jc w:val="center"/>
            </w:pPr>
          </w:p>
        </w:tc>
        <w:tc>
          <w:tcPr>
            <w:tcW w:w="966" w:type="dxa"/>
            <w:vAlign w:val="center"/>
          </w:tcPr>
          <w:p w14:paraId="2445AF2F" w14:textId="77777777" w:rsidR="00A931EA" w:rsidRPr="00EE3251" w:rsidRDefault="00A931EA" w:rsidP="004F3EFB">
            <w:pPr>
              <w:kinsoku w:val="0"/>
              <w:jc w:val="center"/>
            </w:pPr>
            <w:r w:rsidRPr="00EE3251">
              <w:t>25</w:t>
            </w:r>
          </w:p>
        </w:tc>
        <w:tc>
          <w:tcPr>
            <w:tcW w:w="1040" w:type="dxa"/>
            <w:vAlign w:val="center"/>
          </w:tcPr>
          <w:p w14:paraId="205E590C" w14:textId="77777777" w:rsidR="00A931EA" w:rsidRPr="00EE3251" w:rsidRDefault="00A931EA" w:rsidP="004F3EFB">
            <w:pPr>
              <w:kinsoku w:val="0"/>
              <w:spacing w:line="0" w:lineRule="atLeast"/>
              <w:jc w:val="right"/>
            </w:pPr>
            <w:r w:rsidRPr="00EE3251">
              <w:t>100%</w:t>
            </w:r>
          </w:p>
        </w:tc>
      </w:tr>
    </w:tbl>
    <w:p w14:paraId="0ECC0AA7" w14:textId="7A0251B5" w:rsidR="00A931EA" w:rsidRDefault="00A931EA" w:rsidP="00A931EA">
      <w:pPr>
        <w:kinsoku w:val="0"/>
        <w:spacing w:afterLines="50" w:after="120" w:line="240" w:lineRule="auto"/>
        <w:ind w:firstLineChars="200" w:firstLine="480"/>
        <w:jc w:val="both"/>
      </w:pPr>
    </w:p>
    <w:p w14:paraId="57078F72" w14:textId="77777777" w:rsidR="004B3ABC" w:rsidRPr="00EE3251" w:rsidRDefault="004B3ABC" w:rsidP="002D5ED4">
      <w:pPr>
        <w:pStyle w:val="affc"/>
        <w:numPr>
          <w:ilvl w:val="0"/>
          <w:numId w:val="47"/>
        </w:numPr>
        <w:ind w:leftChars="0"/>
        <w:rPr>
          <w:rFonts w:ascii="Times New Roman"/>
          <w:b/>
          <w:sz w:val="24"/>
        </w:rPr>
      </w:pPr>
      <w:r>
        <w:rPr>
          <w:rFonts w:ascii="Times New Roman" w:hint="eastAsia"/>
          <w:b/>
          <w:sz w:val="24"/>
        </w:rPr>
        <w:t>博遠智能科技</w:t>
      </w:r>
      <w:r w:rsidRPr="00EE3251">
        <w:rPr>
          <w:rFonts w:ascii="Times New Roman"/>
          <w:b/>
          <w:sz w:val="24"/>
        </w:rPr>
        <w:t>股份有限公司</w:t>
      </w:r>
    </w:p>
    <w:p w14:paraId="5816E7F2" w14:textId="2AE3F530" w:rsidR="004B3ABC" w:rsidRPr="00EE3251" w:rsidRDefault="004B3ABC" w:rsidP="004B3ABC">
      <w:pPr>
        <w:ind w:firstLineChars="236" w:firstLine="566"/>
        <w:rPr>
          <w:b/>
        </w:rPr>
      </w:pPr>
      <w:r>
        <w:rPr>
          <w:rFonts w:hint="eastAsia"/>
        </w:rPr>
        <w:t>博遠智能科技</w:t>
      </w:r>
      <w:r w:rsidRPr="00EE3251">
        <w:t>股份有限公司為一</w:t>
      </w:r>
      <w:r w:rsidRPr="00EE3251">
        <w:rPr>
          <w:color w:val="292929"/>
        </w:rPr>
        <w:t>專注在</w:t>
      </w:r>
      <w:r>
        <w:rPr>
          <w:rFonts w:hint="eastAsia"/>
          <w:color w:val="292929"/>
        </w:rPr>
        <w:t>智能視訊技術研發</w:t>
      </w:r>
      <w:r w:rsidRPr="00EE3251">
        <w:rPr>
          <w:color w:val="292929"/>
        </w:rPr>
        <w:t>。公司以技術研發為核心價值，研發</w:t>
      </w:r>
      <w:r>
        <w:rPr>
          <w:rFonts w:hint="eastAsia"/>
          <w:color w:val="292929"/>
        </w:rPr>
        <w:t>及工程人員</w:t>
      </w:r>
      <w:r w:rsidRPr="00EE3251">
        <w:rPr>
          <w:color w:val="292929"/>
        </w:rPr>
        <w:t>佔公司人力比例約</w:t>
      </w:r>
      <w:r>
        <w:rPr>
          <w:rFonts w:hint="eastAsia"/>
          <w:color w:val="292929"/>
        </w:rPr>
        <w:t>6</w:t>
      </w:r>
      <w:r>
        <w:rPr>
          <w:color w:val="292929"/>
        </w:rPr>
        <w:t>5%</w:t>
      </w:r>
      <w:r w:rsidRPr="00EE3251">
        <w:rPr>
          <w:color w:val="292929"/>
        </w:rPr>
        <w:t>，詳細人力分析如</w:t>
      </w:r>
      <w:r>
        <w:rPr>
          <w:color w:val="292929"/>
        </w:rPr>
        <w:fldChar w:fldCharType="begin"/>
      </w:r>
      <w:r>
        <w:rPr>
          <w:color w:val="292929"/>
        </w:rPr>
        <w:instrText xml:space="preserve"> REF _Ref38880608 \h </w:instrText>
      </w:r>
      <w:r>
        <w:rPr>
          <w:color w:val="292929"/>
        </w:rPr>
      </w:r>
      <w:r>
        <w:rPr>
          <w:color w:val="292929"/>
        </w:rPr>
        <w:fldChar w:fldCharType="separate"/>
      </w:r>
      <w:r w:rsidR="0082588F">
        <w:rPr>
          <w:rFonts w:hint="eastAsia"/>
        </w:rPr>
        <w:t>表</w:t>
      </w:r>
      <w:r w:rsidR="0082588F">
        <w:rPr>
          <w:rFonts w:hint="eastAsia"/>
        </w:rPr>
        <w:t>1.</w:t>
      </w:r>
      <w:r w:rsidR="0082588F">
        <w:rPr>
          <w:noProof/>
        </w:rPr>
        <w:t>20</w:t>
      </w:r>
      <w:r>
        <w:rPr>
          <w:color w:val="292929"/>
        </w:rPr>
        <w:fldChar w:fldCharType="end"/>
      </w:r>
    </w:p>
    <w:p w14:paraId="01CD1F76" w14:textId="32689CC8" w:rsidR="004B3ABC" w:rsidRPr="00360641" w:rsidRDefault="004B3ABC" w:rsidP="004B3ABC">
      <w:pPr>
        <w:pStyle w:val="aff2"/>
        <w:rPr>
          <w:rFonts w:eastAsia="標楷體"/>
        </w:rPr>
      </w:pPr>
      <w:bookmarkStart w:id="81" w:name="_Ref38880608"/>
      <w:bookmarkStart w:id="82" w:name="_Toc38882192"/>
      <w:r>
        <w:rPr>
          <w:rFonts w:hint="eastAsia"/>
        </w:rPr>
        <w:t>表</w:t>
      </w:r>
      <w:r>
        <w:rPr>
          <w:rFonts w:hint="eastAsia"/>
        </w:rPr>
        <w:t>1.</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82588F">
        <w:rPr>
          <w:noProof/>
        </w:rPr>
        <w:t>20</w:t>
      </w:r>
      <w:r>
        <w:fldChar w:fldCharType="end"/>
      </w:r>
      <w:bookmarkEnd w:id="81"/>
      <w:r>
        <w:rPr>
          <w:rFonts w:eastAsia="標楷體" w:hint="eastAsia"/>
        </w:rPr>
        <w:t>博遠智能</w:t>
      </w:r>
      <w:r w:rsidRPr="00EE3251">
        <w:rPr>
          <w:rFonts w:eastAsia="標楷體"/>
        </w:rPr>
        <w:t>全單位人力分析</w:t>
      </w:r>
      <w:bookmarkEnd w:id="82"/>
    </w:p>
    <w:tbl>
      <w:tblPr>
        <w:tblW w:w="9342" w:type="dxa"/>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511"/>
        <w:gridCol w:w="965"/>
        <w:gridCol w:w="965"/>
        <w:gridCol w:w="965"/>
        <w:gridCol w:w="965"/>
        <w:gridCol w:w="965"/>
        <w:gridCol w:w="966"/>
        <w:gridCol w:w="1040"/>
      </w:tblGrid>
      <w:tr w:rsidR="004B3ABC" w:rsidRPr="00EE3251" w14:paraId="40959616" w14:textId="77777777" w:rsidTr="0034759C">
        <w:trPr>
          <w:jc w:val="right"/>
        </w:trPr>
        <w:tc>
          <w:tcPr>
            <w:tcW w:w="2511" w:type="dxa"/>
            <w:vAlign w:val="center"/>
          </w:tcPr>
          <w:p w14:paraId="353C9E9A" w14:textId="77777777" w:rsidR="004B3ABC" w:rsidRPr="00EE3251" w:rsidRDefault="004B3ABC" w:rsidP="0034759C">
            <w:pPr>
              <w:kinsoku w:val="0"/>
              <w:jc w:val="center"/>
            </w:pPr>
            <w:r w:rsidRPr="00EE3251">
              <w:t>職別</w:t>
            </w:r>
          </w:p>
        </w:tc>
        <w:tc>
          <w:tcPr>
            <w:tcW w:w="965" w:type="dxa"/>
            <w:vAlign w:val="center"/>
          </w:tcPr>
          <w:p w14:paraId="719D3E48" w14:textId="77777777" w:rsidR="004B3ABC" w:rsidRPr="00EE3251" w:rsidRDefault="004B3ABC" w:rsidP="0034759C">
            <w:pPr>
              <w:kinsoku w:val="0"/>
              <w:jc w:val="center"/>
            </w:pPr>
            <w:r w:rsidRPr="00EE3251">
              <w:t>博士</w:t>
            </w:r>
          </w:p>
        </w:tc>
        <w:tc>
          <w:tcPr>
            <w:tcW w:w="965" w:type="dxa"/>
            <w:vAlign w:val="center"/>
          </w:tcPr>
          <w:p w14:paraId="386B33D0" w14:textId="77777777" w:rsidR="004B3ABC" w:rsidRPr="00EE3251" w:rsidRDefault="004B3ABC" w:rsidP="0034759C">
            <w:pPr>
              <w:kinsoku w:val="0"/>
              <w:jc w:val="center"/>
            </w:pPr>
            <w:r w:rsidRPr="00EE3251">
              <w:t>碩士</w:t>
            </w:r>
          </w:p>
        </w:tc>
        <w:tc>
          <w:tcPr>
            <w:tcW w:w="965" w:type="dxa"/>
            <w:vAlign w:val="center"/>
          </w:tcPr>
          <w:p w14:paraId="03AF7C85" w14:textId="77777777" w:rsidR="004B3ABC" w:rsidRPr="00EE3251" w:rsidRDefault="004B3ABC" w:rsidP="0034759C">
            <w:pPr>
              <w:kinsoku w:val="0"/>
              <w:jc w:val="center"/>
            </w:pPr>
            <w:r w:rsidRPr="00EE3251">
              <w:t>學士</w:t>
            </w:r>
          </w:p>
        </w:tc>
        <w:tc>
          <w:tcPr>
            <w:tcW w:w="965" w:type="dxa"/>
            <w:vAlign w:val="center"/>
          </w:tcPr>
          <w:p w14:paraId="7E48B881" w14:textId="77777777" w:rsidR="004B3ABC" w:rsidRPr="00EE3251" w:rsidRDefault="004B3ABC" w:rsidP="0034759C">
            <w:pPr>
              <w:kinsoku w:val="0"/>
              <w:jc w:val="center"/>
            </w:pPr>
            <w:r w:rsidRPr="00EE3251">
              <w:t>專科</w:t>
            </w:r>
          </w:p>
        </w:tc>
        <w:tc>
          <w:tcPr>
            <w:tcW w:w="965" w:type="dxa"/>
            <w:vAlign w:val="center"/>
          </w:tcPr>
          <w:p w14:paraId="46DB23ED" w14:textId="77777777" w:rsidR="004B3ABC" w:rsidRPr="00EE3251" w:rsidRDefault="004B3ABC" w:rsidP="0034759C">
            <w:pPr>
              <w:kinsoku w:val="0"/>
              <w:jc w:val="center"/>
            </w:pPr>
            <w:r w:rsidRPr="00EE3251">
              <w:t>其他</w:t>
            </w:r>
          </w:p>
        </w:tc>
        <w:tc>
          <w:tcPr>
            <w:tcW w:w="966" w:type="dxa"/>
            <w:vAlign w:val="center"/>
          </w:tcPr>
          <w:p w14:paraId="5FFE06B3" w14:textId="77777777" w:rsidR="004B3ABC" w:rsidRPr="00EE3251" w:rsidRDefault="004B3ABC" w:rsidP="0034759C">
            <w:pPr>
              <w:kinsoku w:val="0"/>
              <w:jc w:val="center"/>
            </w:pPr>
            <w:r w:rsidRPr="00EE3251">
              <w:t>合計</w:t>
            </w:r>
          </w:p>
        </w:tc>
        <w:tc>
          <w:tcPr>
            <w:tcW w:w="1040" w:type="dxa"/>
            <w:vAlign w:val="center"/>
          </w:tcPr>
          <w:p w14:paraId="2F53E56F" w14:textId="77777777" w:rsidR="004B3ABC" w:rsidRPr="00EE3251" w:rsidRDefault="004B3ABC" w:rsidP="0034759C">
            <w:pPr>
              <w:kinsoku w:val="0"/>
              <w:spacing w:line="0" w:lineRule="atLeast"/>
              <w:jc w:val="center"/>
              <w:rPr>
                <w:sz w:val="20"/>
              </w:rPr>
            </w:pPr>
            <w:r w:rsidRPr="00EE3251">
              <w:rPr>
                <w:sz w:val="20"/>
              </w:rPr>
              <w:t>比例</w:t>
            </w:r>
          </w:p>
        </w:tc>
      </w:tr>
      <w:tr w:rsidR="004B3ABC" w:rsidRPr="00EE3251" w14:paraId="1BE0CFC2" w14:textId="77777777" w:rsidTr="0034759C">
        <w:trPr>
          <w:jc w:val="right"/>
        </w:trPr>
        <w:tc>
          <w:tcPr>
            <w:tcW w:w="2511" w:type="dxa"/>
            <w:vAlign w:val="center"/>
          </w:tcPr>
          <w:p w14:paraId="45AB9DC3" w14:textId="77777777" w:rsidR="004B3ABC" w:rsidRPr="00EE3251" w:rsidRDefault="004B3ABC" w:rsidP="0034759C">
            <w:pPr>
              <w:kinsoku w:val="0"/>
              <w:jc w:val="center"/>
            </w:pPr>
            <w:r w:rsidRPr="00EE3251">
              <w:t>管理人員</w:t>
            </w:r>
          </w:p>
        </w:tc>
        <w:tc>
          <w:tcPr>
            <w:tcW w:w="965" w:type="dxa"/>
          </w:tcPr>
          <w:p w14:paraId="63D01E86" w14:textId="77777777" w:rsidR="004B3ABC" w:rsidRPr="00274330" w:rsidRDefault="004B3ABC" w:rsidP="0034759C">
            <w:pPr>
              <w:kinsoku w:val="0"/>
              <w:jc w:val="center"/>
            </w:pPr>
          </w:p>
        </w:tc>
        <w:tc>
          <w:tcPr>
            <w:tcW w:w="965" w:type="dxa"/>
          </w:tcPr>
          <w:p w14:paraId="422FEEF8" w14:textId="77777777" w:rsidR="004B3ABC" w:rsidRPr="00626553" w:rsidRDefault="004B3ABC" w:rsidP="0034759C">
            <w:pPr>
              <w:kinsoku w:val="0"/>
              <w:jc w:val="center"/>
            </w:pPr>
            <w:r w:rsidRPr="00626553">
              <w:t>1</w:t>
            </w:r>
          </w:p>
        </w:tc>
        <w:tc>
          <w:tcPr>
            <w:tcW w:w="965" w:type="dxa"/>
          </w:tcPr>
          <w:p w14:paraId="43EF7656" w14:textId="77777777" w:rsidR="004B3ABC" w:rsidRPr="00626553" w:rsidRDefault="004B3ABC" w:rsidP="0034759C">
            <w:pPr>
              <w:kinsoku w:val="0"/>
              <w:jc w:val="center"/>
            </w:pPr>
          </w:p>
        </w:tc>
        <w:tc>
          <w:tcPr>
            <w:tcW w:w="965" w:type="dxa"/>
          </w:tcPr>
          <w:p w14:paraId="549B9DB4" w14:textId="77777777" w:rsidR="004B3ABC" w:rsidRPr="00626553" w:rsidRDefault="004B3ABC" w:rsidP="0034759C">
            <w:pPr>
              <w:kinsoku w:val="0"/>
              <w:jc w:val="center"/>
            </w:pPr>
            <w:r w:rsidRPr="00626553">
              <w:t>1</w:t>
            </w:r>
          </w:p>
        </w:tc>
        <w:tc>
          <w:tcPr>
            <w:tcW w:w="965" w:type="dxa"/>
          </w:tcPr>
          <w:p w14:paraId="70FDE1C6" w14:textId="77777777" w:rsidR="004B3ABC" w:rsidRPr="00626553" w:rsidRDefault="004B3ABC" w:rsidP="0034759C">
            <w:pPr>
              <w:kinsoku w:val="0"/>
              <w:jc w:val="center"/>
            </w:pPr>
          </w:p>
        </w:tc>
        <w:tc>
          <w:tcPr>
            <w:tcW w:w="966" w:type="dxa"/>
          </w:tcPr>
          <w:p w14:paraId="56CB4B89" w14:textId="77777777" w:rsidR="004B3ABC" w:rsidRPr="00626553" w:rsidRDefault="004B3ABC" w:rsidP="0034759C">
            <w:pPr>
              <w:kinsoku w:val="0"/>
              <w:jc w:val="center"/>
            </w:pPr>
          </w:p>
        </w:tc>
        <w:tc>
          <w:tcPr>
            <w:tcW w:w="1040" w:type="dxa"/>
          </w:tcPr>
          <w:p w14:paraId="501DA21B" w14:textId="77777777" w:rsidR="004B3ABC" w:rsidRPr="00626553" w:rsidRDefault="004B3ABC" w:rsidP="0034759C">
            <w:pPr>
              <w:kinsoku w:val="0"/>
              <w:spacing w:line="0" w:lineRule="atLeast"/>
              <w:jc w:val="right"/>
            </w:pPr>
            <w:r w:rsidRPr="00626553">
              <w:t>11%</w:t>
            </w:r>
          </w:p>
        </w:tc>
      </w:tr>
      <w:tr w:rsidR="004B3ABC" w:rsidRPr="00EE3251" w14:paraId="747520FF" w14:textId="77777777" w:rsidTr="0034759C">
        <w:trPr>
          <w:jc w:val="right"/>
        </w:trPr>
        <w:tc>
          <w:tcPr>
            <w:tcW w:w="2511" w:type="dxa"/>
            <w:vAlign w:val="center"/>
          </w:tcPr>
          <w:p w14:paraId="1A8F192D" w14:textId="77777777" w:rsidR="004B3ABC" w:rsidRPr="00EE3251" w:rsidRDefault="004B3ABC" w:rsidP="0034759C">
            <w:pPr>
              <w:kinsoku w:val="0"/>
              <w:jc w:val="center"/>
            </w:pPr>
            <w:r w:rsidRPr="00EE3251">
              <w:t>研發人員</w:t>
            </w:r>
          </w:p>
        </w:tc>
        <w:tc>
          <w:tcPr>
            <w:tcW w:w="965" w:type="dxa"/>
          </w:tcPr>
          <w:p w14:paraId="7EC582B3" w14:textId="77777777" w:rsidR="004B3ABC" w:rsidRPr="00274330" w:rsidRDefault="004B3ABC" w:rsidP="0034759C">
            <w:pPr>
              <w:kinsoku w:val="0"/>
              <w:jc w:val="center"/>
            </w:pPr>
          </w:p>
        </w:tc>
        <w:tc>
          <w:tcPr>
            <w:tcW w:w="965" w:type="dxa"/>
          </w:tcPr>
          <w:p w14:paraId="7A34056F" w14:textId="77777777" w:rsidR="004B3ABC" w:rsidRPr="00626553" w:rsidRDefault="004B3ABC" w:rsidP="0034759C">
            <w:pPr>
              <w:kinsoku w:val="0"/>
              <w:jc w:val="center"/>
            </w:pPr>
            <w:r w:rsidRPr="00626553">
              <w:t>10</w:t>
            </w:r>
          </w:p>
        </w:tc>
        <w:tc>
          <w:tcPr>
            <w:tcW w:w="965" w:type="dxa"/>
          </w:tcPr>
          <w:p w14:paraId="38C16FA2" w14:textId="77777777" w:rsidR="004B3ABC" w:rsidRPr="00626553" w:rsidRDefault="004B3ABC" w:rsidP="0034759C">
            <w:pPr>
              <w:kinsoku w:val="0"/>
              <w:jc w:val="center"/>
            </w:pPr>
            <w:r w:rsidRPr="00626553">
              <w:t>5</w:t>
            </w:r>
          </w:p>
        </w:tc>
        <w:tc>
          <w:tcPr>
            <w:tcW w:w="965" w:type="dxa"/>
          </w:tcPr>
          <w:p w14:paraId="6FE45A83" w14:textId="77777777" w:rsidR="004B3ABC" w:rsidRPr="00626553" w:rsidRDefault="004B3ABC" w:rsidP="0034759C">
            <w:pPr>
              <w:kinsoku w:val="0"/>
              <w:jc w:val="center"/>
            </w:pPr>
          </w:p>
        </w:tc>
        <w:tc>
          <w:tcPr>
            <w:tcW w:w="965" w:type="dxa"/>
          </w:tcPr>
          <w:p w14:paraId="26714A6E" w14:textId="77777777" w:rsidR="004B3ABC" w:rsidRPr="00626553" w:rsidRDefault="004B3ABC" w:rsidP="0034759C">
            <w:pPr>
              <w:kinsoku w:val="0"/>
              <w:jc w:val="center"/>
            </w:pPr>
          </w:p>
        </w:tc>
        <w:tc>
          <w:tcPr>
            <w:tcW w:w="966" w:type="dxa"/>
          </w:tcPr>
          <w:p w14:paraId="634114BB" w14:textId="77777777" w:rsidR="004B3ABC" w:rsidRPr="00626553" w:rsidRDefault="004B3ABC" w:rsidP="0034759C">
            <w:pPr>
              <w:kinsoku w:val="0"/>
              <w:jc w:val="center"/>
            </w:pPr>
          </w:p>
        </w:tc>
        <w:tc>
          <w:tcPr>
            <w:tcW w:w="1040" w:type="dxa"/>
          </w:tcPr>
          <w:p w14:paraId="52C541AB" w14:textId="77777777" w:rsidR="004B3ABC" w:rsidRPr="00626553" w:rsidRDefault="004B3ABC" w:rsidP="0034759C">
            <w:pPr>
              <w:kinsoku w:val="0"/>
              <w:spacing w:line="0" w:lineRule="atLeast"/>
              <w:jc w:val="right"/>
            </w:pPr>
            <w:r w:rsidRPr="00626553">
              <w:t>54%</w:t>
            </w:r>
          </w:p>
        </w:tc>
      </w:tr>
      <w:tr w:rsidR="004B3ABC" w:rsidRPr="00EE3251" w14:paraId="510BA27F" w14:textId="77777777" w:rsidTr="0034759C">
        <w:trPr>
          <w:jc w:val="right"/>
        </w:trPr>
        <w:tc>
          <w:tcPr>
            <w:tcW w:w="2511" w:type="dxa"/>
            <w:vAlign w:val="center"/>
          </w:tcPr>
          <w:p w14:paraId="4C7FDBB5" w14:textId="77777777" w:rsidR="004B3ABC" w:rsidRPr="00EE3251" w:rsidRDefault="004B3ABC" w:rsidP="0034759C">
            <w:pPr>
              <w:kinsoku w:val="0"/>
              <w:jc w:val="center"/>
            </w:pPr>
            <w:r w:rsidRPr="00EE3251">
              <w:t>工程人員</w:t>
            </w:r>
          </w:p>
        </w:tc>
        <w:tc>
          <w:tcPr>
            <w:tcW w:w="965" w:type="dxa"/>
          </w:tcPr>
          <w:p w14:paraId="601C9F5F" w14:textId="77777777" w:rsidR="004B3ABC" w:rsidRPr="00274330" w:rsidRDefault="004B3ABC" w:rsidP="0034759C">
            <w:pPr>
              <w:kinsoku w:val="0"/>
              <w:jc w:val="center"/>
            </w:pPr>
          </w:p>
        </w:tc>
        <w:tc>
          <w:tcPr>
            <w:tcW w:w="965" w:type="dxa"/>
          </w:tcPr>
          <w:p w14:paraId="451AD993" w14:textId="77777777" w:rsidR="004B3ABC" w:rsidRPr="00626553" w:rsidRDefault="004B3ABC" w:rsidP="0034759C">
            <w:pPr>
              <w:kinsoku w:val="0"/>
              <w:jc w:val="center"/>
            </w:pPr>
            <w:r w:rsidRPr="00626553">
              <w:t>1</w:t>
            </w:r>
          </w:p>
        </w:tc>
        <w:tc>
          <w:tcPr>
            <w:tcW w:w="965" w:type="dxa"/>
          </w:tcPr>
          <w:p w14:paraId="3219C2FB" w14:textId="77777777" w:rsidR="004B3ABC" w:rsidRPr="00626553" w:rsidRDefault="004B3ABC" w:rsidP="0034759C">
            <w:pPr>
              <w:kinsoku w:val="0"/>
              <w:jc w:val="center"/>
            </w:pPr>
            <w:r w:rsidRPr="00626553">
              <w:t>3</w:t>
            </w:r>
          </w:p>
        </w:tc>
        <w:tc>
          <w:tcPr>
            <w:tcW w:w="965" w:type="dxa"/>
          </w:tcPr>
          <w:p w14:paraId="2159E436" w14:textId="77777777" w:rsidR="004B3ABC" w:rsidRPr="00626553" w:rsidRDefault="004B3ABC" w:rsidP="0034759C">
            <w:pPr>
              <w:kinsoku w:val="0"/>
              <w:jc w:val="center"/>
            </w:pPr>
          </w:p>
        </w:tc>
        <w:tc>
          <w:tcPr>
            <w:tcW w:w="965" w:type="dxa"/>
          </w:tcPr>
          <w:p w14:paraId="1094BAF8" w14:textId="77777777" w:rsidR="004B3ABC" w:rsidRPr="00626553" w:rsidRDefault="004B3ABC" w:rsidP="0034759C">
            <w:pPr>
              <w:kinsoku w:val="0"/>
              <w:jc w:val="center"/>
            </w:pPr>
          </w:p>
        </w:tc>
        <w:tc>
          <w:tcPr>
            <w:tcW w:w="966" w:type="dxa"/>
          </w:tcPr>
          <w:p w14:paraId="34D57D48" w14:textId="77777777" w:rsidR="004B3ABC" w:rsidRPr="00626553" w:rsidRDefault="004B3ABC" w:rsidP="0034759C">
            <w:pPr>
              <w:kinsoku w:val="0"/>
              <w:jc w:val="center"/>
            </w:pPr>
          </w:p>
        </w:tc>
        <w:tc>
          <w:tcPr>
            <w:tcW w:w="1040" w:type="dxa"/>
          </w:tcPr>
          <w:p w14:paraId="7D340E0A" w14:textId="77777777" w:rsidR="004B3ABC" w:rsidRPr="00626553" w:rsidRDefault="004B3ABC" w:rsidP="0034759C">
            <w:pPr>
              <w:kinsoku w:val="0"/>
              <w:spacing w:line="0" w:lineRule="atLeast"/>
              <w:jc w:val="right"/>
            </w:pPr>
            <w:r w:rsidRPr="00626553">
              <w:t>14%</w:t>
            </w:r>
          </w:p>
        </w:tc>
      </w:tr>
      <w:tr w:rsidR="004B3ABC" w:rsidRPr="00EE3251" w14:paraId="44898A83" w14:textId="77777777" w:rsidTr="0034759C">
        <w:trPr>
          <w:jc w:val="right"/>
        </w:trPr>
        <w:tc>
          <w:tcPr>
            <w:tcW w:w="2511" w:type="dxa"/>
            <w:vAlign w:val="center"/>
          </w:tcPr>
          <w:p w14:paraId="4665CE8F" w14:textId="77777777" w:rsidR="004B3ABC" w:rsidRPr="00EE3251" w:rsidRDefault="004B3ABC" w:rsidP="0034759C">
            <w:pPr>
              <w:kinsoku w:val="0"/>
              <w:jc w:val="center"/>
            </w:pPr>
            <w:r w:rsidRPr="00EE3251">
              <w:t>行銷</w:t>
            </w:r>
            <w:r w:rsidRPr="00EE3251">
              <w:t>/</w:t>
            </w:r>
            <w:r w:rsidRPr="00EE3251">
              <w:t>企劃人員</w:t>
            </w:r>
          </w:p>
        </w:tc>
        <w:tc>
          <w:tcPr>
            <w:tcW w:w="965" w:type="dxa"/>
          </w:tcPr>
          <w:p w14:paraId="4AB2176B" w14:textId="77777777" w:rsidR="004B3ABC" w:rsidRPr="00274330" w:rsidRDefault="004B3ABC" w:rsidP="0034759C">
            <w:pPr>
              <w:kinsoku w:val="0"/>
              <w:jc w:val="center"/>
            </w:pPr>
          </w:p>
        </w:tc>
        <w:tc>
          <w:tcPr>
            <w:tcW w:w="965" w:type="dxa"/>
          </w:tcPr>
          <w:p w14:paraId="2D394B0C" w14:textId="77777777" w:rsidR="004B3ABC" w:rsidRPr="00626553" w:rsidRDefault="004B3ABC" w:rsidP="0034759C">
            <w:pPr>
              <w:kinsoku w:val="0"/>
              <w:jc w:val="center"/>
            </w:pPr>
            <w:r w:rsidRPr="00626553">
              <w:t>1</w:t>
            </w:r>
          </w:p>
        </w:tc>
        <w:tc>
          <w:tcPr>
            <w:tcW w:w="965" w:type="dxa"/>
          </w:tcPr>
          <w:p w14:paraId="0A00E9C6" w14:textId="77777777" w:rsidR="004B3ABC" w:rsidRPr="00626553" w:rsidRDefault="004B3ABC" w:rsidP="0034759C">
            <w:pPr>
              <w:kinsoku w:val="0"/>
              <w:jc w:val="center"/>
            </w:pPr>
            <w:r w:rsidRPr="00626553">
              <w:t>2</w:t>
            </w:r>
          </w:p>
        </w:tc>
        <w:tc>
          <w:tcPr>
            <w:tcW w:w="965" w:type="dxa"/>
          </w:tcPr>
          <w:p w14:paraId="6014FF4F" w14:textId="77777777" w:rsidR="004B3ABC" w:rsidRPr="00626553" w:rsidRDefault="004B3ABC" w:rsidP="0034759C">
            <w:pPr>
              <w:kinsoku w:val="0"/>
              <w:jc w:val="center"/>
            </w:pPr>
          </w:p>
        </w:tc>
        <w:tc>
          <w:tcPr>
            <w:tcW w:w="965" w:type="dxa"/>
          </w:tcPr>
          <w:p w14:paraId="20936440" w14:textId="77777777" w:rsidR="004B3ABC" w:rsidRPr="00626553" w:rsidRDefault="004B3ABC" w:rsidP="0034759C">
            <w:pPr>
              <w:kinsoku w:val="0"/>
              <w:jc w:val="center"/>
            </w:pPr>
          </w:p>
        </w:tc>
        <w:tc>
          <w:tcPr>
            <w:tcW w:w="966" w:type="dxa"/>
          </w:tcPr>
          <w:p w14:paraId="5179A9F7" w14:textId="77777777" w:rsidR="004B3ABC" w:rsidRPr="00626553" w:rsidRDefault="004B3ABC" w:rsidP="0034759C">
            <w:pPr>
              <w:kinsoku w:val="0"/>
              <w:jc w:val="center"/>
            </w:pPr>
          </w:p>
        </w:tc>
        <w:tc>
          <w:tcPr>
            <w:tcW w:w="1040" w:type="dxa"/>
          </w:tcPr>
          <w:p w14:paraId="437A43D8" w14:textId="77777777" w:rsidR="004B3ABC" w:rsidRPr="00626553" w:rsidRDefault="004B3ABC" w:rsidP="0034759C">
            <w:pPr>
              <w:kinsoku w:val="0"/>
              <w:spacing w:line="0" w:lineRule="atLeast"/>
              <w:jc w:val="right"/>
            </w:pPr>
            <w:r w:rsidRPr="00626553">
              <w:t>11%</w:t>
            </w:r>
          </w:p>
        </w:tc>
      </w:tr>
      <w:tr w:rsidR="004B3ABC" w:rsidRPr="00EE3251" w14:paraId="1126D7FB" w14:textId="77777777" w:rsidTr="0034759C">
        <w:trPr>
          <w:jc w:val="right"/>
        </w:trPr>
        <w:tc>
          <w:tcPr>
            <w:tcW w:w="2511" w:type="dxa"/>
            <w:vAlign w:val="center"/>
          </w:tcPr>
          <w:p w14:paraId="6B93A3A5" w14:textId="77777777" w:rsidR="004B3ABC" w:rsidRPr="00EE3251" w:rsidRDefault="004B3ABC" w:rsidP="0034759C">
            <w:pPr>
              <w:kinsoku w:val="0"/>
              <w:jc w:val="center"/>
            </w:pPr>
            <w:r w:rsidRPr="00EE3251">
              <w:t>其他</w:t>
            </w:r>
          </w:p>
        </w:tc>
        <w:tc>
          <w:tcPr>
            <w:tcW w:w="965" w:type="dxa"/>
          </w:tcPr>
          <w:p w14:paraId="19F9EBE7" w14:textId="77777777" w:rsidR="004B3ABC" w:rsidRPr="00274330" w:rsidRDefault="004B3ABC" w:rsidP="0034759C">
            <w:pPr>
              <w:kinsoku w:val="0"/>
              <w:jc w:val="center"/>
            </w:pPr>
          </w:p>
        </w:tc>
        <w:tc>
          <w:tcPr>
            <w:tcW w:w="965" w:type="dxa"/>
          </w:tcPr>
          <w:p w14:paraId="23DBB33E" w14:textId="77777777" w:rsidR="004B3ABC" w:rsidRPr="00626553" w:rsidRDefault="004B3ABC" w:rsidP="0034759C">
            <w:pPr>
              <w:kinsoku w:val="0"/>
              <w:jc w:val="center"/>
            </w:pPr>
            <w:r w:rsidRPr="00626553">
              <w:t>1</w:t>
            </w:r>
          </w:p>
        </w:tc>
        <w:tc>
          <w:tcPr>
            <w:tcW w:w="965" w:type="dxa"/>
          </w:tcPr>
          <w:p w14:paraId="3E781F73" w14:textId="77777777" w:rsidR="004B3ABC" w:rsidRPr="00626553" w:rsidRDefault="004B3ABC" w:rsidP="0034759C">
            <w:pPr>
              <w:kinsoku w:val="0"/>
              <w:jc w:val="center"/>
            </w:pPr>
            <w:r w:rsidRPr="00626553">
              <w:t>2</w:t>
            </w:r>
          </w:p>
        </w:tc>
        <w:tc>
          <w:tcPr>
            <w:tcW w:w="965" w:type="dxa"/>
          </w:tcPr>
          <w:p w14:paraId="215B5506" w14:textId="77777777" w:rsidR="004B3ABC" w:rsidRPr="00626553" w:rsidRDefault="004B3ABC" w:rsidP="0034759C">
            <w:pPr>
              <w:kinsoku w:val="0"/>
              <w:jc w:val="center"/>
            </w:pPr>
          </w:p>
        </w:tc>
        <w:tc>
          <w:tcPr>
            <w:tcW w:w="965" w:type="dxa"/>
          </w:tcPr>
          <w:p w14:paraId="47D97D47" w14:textId="77777777" w:rsidR="004B3ABC" w:rsidRPr="00626553" w:rsidRDefault="004B3ABC" w:rsidP="0034759C">
            <w:pPr>
              <w:kinsoku w:val="0"/>
              <w:jc w:val="center"/>
            </w:pPr>
          </w:p>
        </w:tc>
        <w:tc>
          <w:tcPr>
            <w:tcW w:w="966" w:type="dxa"/>
          </w:tcPr>
          <w:p w14:paraId="7DA7EC2C" w14:textId="77777777" w:rsidR="004B3ABC" w:rsidRPr="00626553" w:rsidRDefault="004B3ABC" w:rsidP="0034759C">
            <w:pPr>
              <w:kinsoku w:val="0"/>
              <w:jc w:val="center"/>
            </w:pPr>
          </w:p>
        </w:tc>
        <w:tc>
          <w:tcPr>
            <w:tcW w:w="1040" w:type="dxa"/>
          </w:tcPr>
          <w:p w14:paraId="2E1C5CF4" w14:textId="77777777" w:rsidR="004B3ABC" w:rsidRPr="00626553" w:rsidRDefault="004B3ABC" w:rsidP="0034759C">
            <w:pPr>
              <w:kinsoku w:val="0"/>
              <w:spacing w:line="0" w:lineRule="atLeast"/>
              <w:jc w:val="right"/>
            </w:pPr>
            <w:r w:rsidRPr="00626553">
              <w:t>11%</w:t>
            </w:r>
          </w:p>
        </w:tc>
      </w:tr>
      <w:tr w:rsidR="004B3ABC" w:rsidRPr="00EE3251" w14:paraId="4F6C5A01" w14:textId="77777777" w:rsidTr="0034759C">
        <w:trPr>
          <w:jc w:val="right"/>
        </w:trPr>
        <w:tc>
          <w:tcPr>
            <w:tcW w:w="2511" w:type="dxa"/>
            <w:vAlign w:val="center"/>
          </w:tcPr>
          <w:p w14:paraId="1A387BC6" w14:textId="77777777" w:rsidR="004B3ABC" w:rsidRPr="00EE3251" w:rsidRDefault="004B3ABC" w:rsidP="0034759C">
            <w:pPr>
              <w:kinsoku w:val="0"/>
              <w:jc w:val="center"/>
            </w:pPr>
            <w:r w:rsidRPr="00EE3251">
              <w:t>合計</w:t>
            </w:r>
          </w:p>
        </w:tc>
        <w:tc>
          <w:tcPr>
            <w:tcW w:w="965" w:type="dxa"/>
          </w:tcPr>
          <w:p w14:paraId="03F10844" w14:textId="77777777" w:rsidR="004B3ABC" w:rsidRPr="00274330" w:rsidRDefault="004B3ABC" w:rsidP="0034759C">
            <w:pPr>
              <w:kinsoku w:val="0"/>
              <w:jc w:val="center"/>
            </w:pPr>
          </w:p>
        </w:tc>
        <w:tc>
          <w:tcPr>
            <w:tcW w:w="965" w:type="dxa"/>
          </w:tcPr>
          <w:p w14:paraId="50D6C80F" w14:textId="77777777" w:rsidR="004B3ABC" w:rsidRPr="00626553" w:rsidRDefault="004B3ABC" w:rsidP="0034759C">
            <w:pPr>
              <w:kinsoku w:val="0"/>
              <w:jc w:val="center"/>
            </w:pPr>
            <w:r w:rsidRPr="00626553">
              <w:t>15</w:t>
            </w:r>
          </w:p>
        </w:tc>
        <w:tc>
          <w:tcPr>
            <w:tcW w:w="965" w:type="dxa"/>
          </w:tcPr>
          <w:p w14:paraId="5AC5B97F" w14:textId="77777777" w:rsidR="004B3ABC" w:rsidRPr="00626553" w:rsidRDefault="004B3ABC" w:rsidP="0034759C">
            <w:pPr>
              <w:kinsoku w:val="0"/>
              <w:jc w:val="center"/>
            </w:pPr>
            <w:r w:rsidRPr="00626553">
              <w:t>12</w:t>
            </w:r>
          </w:p>
        </w:tc>
        <w:tc>
          <w:tcPr>
            <w:tcW w:w="965" w:type="dxa"/>
          </w:tcPr>
          <w:p w14:paraId="6E6A1301" w14:textId="77777777" w:rsidR="004B3ABC" w:rsidRPr="00626553" w:rsidRDefault="004B3ABC" w:rsidP="0034759C">
            <w:pPr>
              <w:kinsoku w:val="0"/>
              <w:jc w:val="center"/>
            </w:pPr>
            <w:r w:rsidRPr="00626553">
              <w:t>1</w:t>
            </w:r>
          </w:p>
        </w:tc>
        <w:tc>
          <w:tcPr>
            <w:tcW w:w="965" w:type="dxa"/>
          </w:tcPr>
          <w:p w14:paraId="7667ED58" w14:textId="77777777" w:rsidR="004B3ABC" w:rsidRPr="00626553" w:rsidRDefault="004B3ABC" w:rsidP="0034759C">
            <w:pPr>
              <w:kinsoku w:val="0"/>
              <w:jc w:val="center"/>
            </w:pPr>
          </w:p>
        </w:tc>
        <w:tc>
          <w:tcPr>
            <w:tcW w:w="966" w:type="dxa"/>
          </w:tcPr>
          <w:p w14:paraId="0C093D09" w14:textId="77777777" w:rsidR="004B3ABC" w:rsidRPr="00626553" w:rsidRDefault="004B3ABC" w:rsidP="0034759C">
            <w:pPr>
              <w:kinsoku w:val="0"/>
              <w:jc w:val="center"/>
            </w:pPr>
            <w:r w:rsidRPr="00626553">
              <w:t>28</w:t>
            </w:r>
          </w:p>
        </w:tc>
        <w:tc>
          <w:tcPr>
            <w:tcW w:w="1040" w:type="dxa"/>
          </w:tcPr>
          <w:p w14:paraId="597743AE" w14:textId="77777777" w:rsidR="004B3ABC" w:rsidRPr="00626553" w:rsidRDefault="004B3ABC" w:rsidP="0034759C">
            <w:pPr>
              <w:kinsoku w:val="0"/>
              <w:spacing w:line="0" w:lineRule="atLeast"/>
              <w:jc w:val="right"/>
            </w:pPr>
            <w:r w:rsidRPr="00626553">
              <w:t>100%</w:t>
            </w:r>
          </w:p>
        </w:tc>
      </w:tr>
    </w:tbl>
    <w:p w14:paraId="44C14FA1" w14:textId="77777777" w:rsidR="00A931EA" w:rsidRPr="00EE3251" w:rsidRDefault="00A931EA" w:rsidP="002D5ED4">
      <w:pPr>
        <w:numPr>
          <w:ilvl w:val="0"/>
          <w:numId w:val="40"/>
        </w:numPr>
        <w:kinsoku w:val="0"/>
        <w:spacing w:afterLines="50" w:after="120" w:line="240" w:lineRule="auto"/>
        <w:ind w:left="0" w:firstLine="0"/>
        <w:jc w:val="both"/>
      </w:pPr>
      <w:r w:rsidRPr="00EE3251">
        <w:lastRenderedPageBreak/>
        <w:t>研發部門組織</w:t>
      </w:r>
    </w:p>
    <w:p w14:paraId="4718BEB6" w14:textId="77777777"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1B592330" w14:textId="3DDA0C80" w:rsidR="00A931EA" w:rsidRPr="00EE3251" w:rsidRDefault="00C03319" w:rsidP="00C03319">
      <w:pPr>
        <w:kinsoku w:val="0"/>
        <w:spacing w:afterLines="50" w:after="120" w:line="240" w:lineRule="auto"/>
        <w:jc w:val="both"/>
      </w:pPr>
      <w:r>
        <w:rPr>
          <w:rFonts w:hint="eastAsia"/>
        </w:rPr>
        <w:t xml:space="preserve">    </w:t>
      </w:r>
      <w:r w:rsidR="00A931EA" w:rsidRPr="00EE3251">
        <w:t>力積電是全球唯一能夠同時提供</w:t>
      </w:r>
      <w:r w:rsidR="00A931EA" w:rsidRPr="00EE3251">
        <w:t>DRAM</w:t>
      </w:r>
      <w:r w:rsidR="00A931EA" w:rsidRPr="00EE3251">
        <w:t>、</w:t>
      </w:r>
      <w:r w:rsidR="00A931EA" w:rsidRPr="00EE3251">
        <w:t>Flash</w:t>
      </w:r>
      <w:r w:rsidR="00A931EA" w:rsidRPr="00EE3251">
        <w:t>、</w:t>
      </w:r>
      <w:r w:rsidR="00A931EA" w:rsidRPr="00EE3251">
        <w:t>LCD</w:t>
      </w:r>
      <w:r w:rsidR="00A931EA" w:rsidRPr="00EE3251">
        <w:t>驅動</w:t>
      </w:r>
      <w:r w:rsidR="00A931EA" w:rsidRPr="00EE3251">
        <w:t>IC</w:t>
      </w:r>
      <w:r w:rsidR="00A931EA" w:rsidRPr="00EE3251">
        <w:t>、電源管理晶片、</w:t>
      </w:r>
      <w:r w:rsidR="00A931EA" w:rsidRPr="00EE3251">
        <w:t>CMOS</w:t>
      </w:r>
      <w:r w:rsidR="00A931EA" w:rsidRPr="00EE3251">
        <w:t>感測晶片及整合記憶體晶片（</w:t>
      </w:r>
      <w:r w:rsidR="00A931EA" w:rsidRPr="00EE3251">
        <w:t>IMC</w:t>
      </w:r>
      <w:r w:rsidR="00A931EA" w:rsidRPr="00EE3251">
        <w:t>，</w:t>
      </w:r>
      <w:r w:rsidR="00A931EA" w:rsidRPr="00EE3251">
        <w:t>Integrated</w:t>
      </w:r>
      <w:r w:rsidR="0009799F">
        <w:rPr>
          <w:rFonts w:hint="eastAsia"/>
        </w:rPr>
        <w:t xml:space="preserve"> </w:t>
      </w:r>
      <w:r w:rsidR="00A931EA" w:rsidRPr="00EE3251">
        <w:t>Memory</w:t>
      </w:r>
      <w:r w:rsidR="0009799F">
        <w:rPr>
          <w:rFonts w:hint="eastAsia"/>
        </w:rPr>
        <w:t xml:space="preserve"> </w:t>
      </w:r>
      <w:r w:rsidR="00A931EA" w:rsidRPr="00EE3251">
        <w:t>Chip</w:t>
      </w:r>
      <w:r w:rsidR="00A931EA" w:rsidRPr="00EE3251">
        <w:t>）等不同製程的晶圓代工廠。研發部門分為邏輯與記憶產品兩大單位</w:t>
      </w:r>
      <w:r w:rsidR="00E355FF">
        <w:rPr>
          <w:rFonts w:hint="eastAsia"/>
        </w:rPr>
        <w:t>，</w:t>
      </w:r>
      <w:r w:rsidR="00A931EA" w:rsidRPr="00EE3251">
        <w:t>以及先進技術研發，研發人員學經歷組成如</w:t>
      </w:r>
      <w:r w:rsidR="0002172C">
        <w:fldChar w:fldCharType="begin"/>
      </w:r>
      <w:r w:rsidR="0002172C">
        <w:instrText xml:space="preserve"> REF _Ref38880749 \h </w:instrText>
      </w:r>
      <w:r w:rsidR="0002172C">
        <w:fldChar w:fldCharType="separate"/>
      </w:r>
      <w:r w:rsidR="0082588F" w:rsidRPr="00992FD9">
        <w:rPr>
          <w:rFonts w:asciiTheme="minorEastAsia" w:hAnsiTheme="minorEastAsia" w:hint="eastAsia"/>
        </w:rPr>
        <w:t>表</w:t>
      </w:r>
      <w:r w:rsidR="0082588F" w:rsidRPr="00992FD9">
        <w:t>1.</w:t>
      </w:r>
      <w:r w:rsidR="0082588F">
        <w:rPr>
          <w:noProof/>
        </w:rPr>
        <w:t>21</w:t>
      </w:r>
      <w:r w:rsidR="0002172C">
        <w:fldChar w:fldCharType="end"/>
      </w:r>
      <w:r w:rsidR="00A931EA" w:rsidRPr="00EE3251">
        <w:t>：</w:t>
      </w:r>
    </w:p>
    <w:p w14:paraId="45A79E76" w14:textId="1303E1BF" w:rsidR="00A931EA" w:rsidRPr="00992FD9" w:rsidRDefault="00AC28DD" w:rsidP="00992FD9">
      <w:pPr>
        <w:pStyle w:val="aff2"/>
        <w:rPr>
          <w:rFonts w:asciiTheme="minorEastAsia" w:hAnsiTheme="minorEastAsia"/>
        </w:rPr>
      </w:pPr>
      <w:bookmarkStart w:id="83" w:name="_Ref38880749"/>
      <w:bookmarkStart w:id="84" w:name="_Toc37925929"/>
      <w:bookmarkStart w:id="85" w:name="_Toc38882193"/>
      <w:r w:rsidRPr="00992FD9">
        <w:rPr>
          <w:rFonts w:asciiTheme="minorEastAsia" w:hAnsiTheme="minorEastAsia" w:hint="eastAsia"/>
        </w:rPr>
        <w:t>表</w:t>
      </w:r>
      <w:r w:rsidRPr="00992FD9">
        <w:t>1.</w:t>
      </w:r>
      <w:r w:rsidRPr="00992FD9">
        <w:fldChar w:fldCharType="begin"/>
      </w:r>
      <w:r w:rsidRPr="00992FD9">
        <w:instrText xml:space="preserve"> SEQ </w:instrText>
      </w:r>
      <w:r w:rsidRPr="00992FD9">
        <w:instrText>表</w:instrText>
      </w:r>
      <w:r w:rsidRPr="00992FD9">
        <w:instrText xml:space="preserve">1. \* ARABIC </w:instrText>
      </w:r>
      <w:r w:rsidRPr="00992FD9">
        <w:fldChar w:fldCharType="separate"/>
      </w:r>
      <w:r w:rsidR="0082588F">
        <w:rPr>
          <w:noProof/>
        </w:rPr>
        <w:t>21</w:t>
      </w:r>
      <w:r w:rsidRPr="00992FD9">
        <w:fldChar w:fldCharType="end"/>
      </w:r>
      <w:bookmarkEnd w:id="83"/>
      <w:r w:rsidR="00A931EA" w:rsidRPr="00992FD9">
        <w:rPr>
          <w:rFonts w:asciiTheme="minorEastAsia" w:hAnsiTheme="minorEastAsia"/>
        </w:rPr>
        <w:t>力積電研發人員學歷與資歷分析</w:t>
      </w:r>
      <w:bookmarkEnd w:id="84"/>
      <w:bookmarkEnd w:id="85"/>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213"/>
        <w:gridCol w:w="1207"/>
        <w:gridCol w:w="1207"/>
        <w:gridCol w:w="1207"/>
        <w:gridCol w:w="1207"/>
        <w:gridCol w:w="1207"/>
        <w:gridCol w:w="1135"/>
      </w:tblGrid>
      <w:tr w:rsidR="00A931EA" w:rsidRPr="00EE3251" w14:paraId="6EB4A7A8" w14:textId="77777777" w:rsidTr="004F3EFB">
        <w:tc>
          <w:tcPr>
            <w:tcW w:w="2213" w:type="dxa"/>
            <w:vAlign w:val="center"/>
          </w:tcPr>
          <w:p w14:paraId="4A76ED48" w14:textId="77777777" w:rsidR="00A931EA" w:rsidRPr="00EE3251" w:rsidRDefault="00A931EA" w:rsidP="004F3EFB">
            <w:pPr>
              <w:snapToGrid w:val="0"/>
              <w:jc w:val="center"/>
            </w:pPr>
            <w:r w:rsidRPr="00EE3251">
              <w:t>本業年資</w:t>
            </w:r>
          </w:p>
        </w:tc>
        <w:tc>
          <w:tcPr>
            <w:tcW w:w="1207" w:type="dxa"/>
            <w:vAlign w:val="center"/>
          </w:tcPr>
          <w:p w14:paraId="4F79C9E2" w14:textId="77777777" w:rsidR="00A931EA" w:rsidRPr="00EE3251" w:rsidRDefault="00A931EA" w:rsidP="004F3EFB">
            <w:pPr>
              <w:snapToGrid w:val="0"/>
              <w:jc w:val="center"/>
            </w:pPr>
            <w:r w:rsidRPr="00EE3251">
              <w:t>博士</w:t>
            </w:r>
          </w:p>
        </w:tc>
        <w:tc>
          <w:tcPr>
            <w:tcW w:w="1207" w:type="dxa"/>
            <w:vAlign w:val="center"/>
          </w:tcPr>
          <w:p w14:paraId="0E42BE11" w14:textId="77777777" w:rsidR="00A931EA" w:rsidRPr="00EE3251" w:rsidRDefault="00A931EA" w:rsidP="004F3EFB">
            <w:pPr>
              <w:snapToGrid w:val="0"/>
              <w:jc w:val="center"/>
            </w:pPr>
            <w:r w:rsidRPr="00EE3251">
              <w:t>碩士</w:t>
            </w:r>
          </w:p>
        </w:tc>
        <w:tc>
          <w:tcPr>
            <w:tcW w:w="1207" w:type="dxa"/>
            <w:vAlign w:val="center"/>
          </w:tcPr>
          <w:p w14:paraId="31825949" w14:textId="77777777" w:rsidR="00A931EA" w:rsidRPr="00EE3251" w:rsidRDefault="00A931EA" w:rsidP="004F3EFB">
            <w:pPr>
              <w:snapToGrid w:val="0"/>
              <w:jc w:val="center"/>
            </w:pPr>
            <w:r w:rsidRPr="00EE3251">
              <w:t>學士</w:t>
            </w:r>
          </w:p>
        </w:tc>
        <w:tc>
          <w:tcPr>
            <w:tcW w:w="1207" w:type="dxa"/>
            <w:vAlign w:val="center"/>
          </w:tcPr>
          <w:p w14:paraId="70A80774" w14:textId="77777777" w:rsidR="00A931EA" w:rsidRPr="00EE3251" w:rsidRDefault="00A931EA" w:rsidP="004F3EFB">
            <w:pPr>
              <w:snapToGrid w:val="0"/>
              <w:jc w:val="center"/>
            </w:pPr>
            <w:r w:rsidRPr="00EE3251">
              <w:t>專科</w:t>
            </w:r>
          </w:p>
        </w:tc>
        <w:tc>
          <w:tcPr>
            <w:tcW w:w="1207" w:type="dxa"/>
            <w:vAlign w:val="center"/>
          </w:tcPr>
          <w:p w14:paraId="7932E758" w14:textId="77777777" w:rsidR="00A931EA" w:rsidRPr="00EE3251" w:rsidRDefault="00A931EA" w:rsidP="004F3EFB">
            <w:pPr>
              <w:snapToGrid w:val="0"/>
              <w:jc w:val="center"/>
            </w:pPr>
            <w:r w:rsidRPr="00EE3251">
              <w:t>其他</w:t>
            </w:r>
          </w:p>
        </w:tc>
        <w:tc>
          <w:tcPr>
            <w:tcW w:w="1135" w:type="dxa"/>
            <w:vAlign w:val="center"/>
          </w:tcPr>
          <w:p w14:paraId="30E22510" w14:textId="77777777" w:rsidR="00A931EA" w:rsidRPr="00EE3251" w:rsidRDefault="00A931EA" w:rsidP="004F3EFB">
            <w:pPr>
              <w:snapToGrid w:val="0"/>
              <w:jc w:val="center"/>
            </w:pPr>
            <w:r w:rsidRPr="00EE3251">
              <w:t>合計</w:t>
            </w:r>
          </w:p>
        </w:tc>
      </w:tr>
      <w:tr w:rsidR="00A931EA" w:rsidRPr="00EE3251" w14:paraId="3A3E0DB6" w14:textId="77777777" w:rsidTr="004F3EFB">
        <w:tc>
          <w:tcPr>
            <w:tcW w:w="2213" w:type="dxa"/>
            <w:vAlign w:val="center"/>
          </w:tcPr>
          <w:p w14:paraId="2390D7DC" w14:textId="77777777" w:rsidR="00A931EA" w:rsidRPr="00EE3251" w:rsidRDefault="00A931EA" w:rsidP="004F3EFB">
            <w:pPr>
              <w:snapToGrid w:val="0"/>
              <w:jc w:val="center"/>
            </w:pPr>
            <w:r w:rsidRPr="00EE3251">
              <w:t>2</w:t>
            </w:r>
            <w:r w:rsidRPr="00EE3251">
              <w:t>年以下</w:t>
            </w:r>
          </w:p>
        </w:tc>
        <w:tc>
          <w:tcPr>
            <w:tcW w:w="1207" w:type="dxa"/>
          </w:tcPr>
          <w:p w14:paraId="06B5E81F" w14:textId="77777777" w:rsidR="00A931EA" w:rsidRPr="00EE3251" w:rsidRDefault="00A931EA" w:rsidP="0009799F">
            <w:pPr>
              <w:jc w:val="center"/>
            </w:pPr>
            <w:r w:rsidRPr="00EE3251">
              <w:t>11</w:t>
            </w:r>
          </w:p>
        </w:tc>
        <w:tc>
          <w:tcPr>
            <w:tcW w:w="1207" w:type="dxa"/>
          </w:tcPr>
          <w:p w14:paraId="0B968E89" w14:textId="77777777" w:rsidR="00A931EA" w:rsidRPr="00EE3251" w:rsidRDefault="00A931EA" w:rsidP="0009799F">
            <w:pPr>
              <w:jc w:val="center"/>
            </w:pPr>
            <w:r w:rsidRPr="00EE3251">
              <w:t>98</w:t>
            </w:r>
          </w:p>
        </w:tc>
        <w:tc>
          <w:tcPr>
            <w:tcW w:w="1207" w:type="dxa"/>
          </w:tcPr>
          <w:p w14:paraId="29E6C3C3" w14:textId="77777777" w:rsidR="00A931EA" w:rsidRPr="00EE3251" w:rsidRDefault="00A931EA" w:rsidP="0009799F">
            <w:pPr>
              <w:jc w:val="center"/>
            </w:pPr>
            <w:r w:rsidRPr="00EE3251">
              <w:t>15</w:t>
            </w:r>
          </w:p>
        </w:tc>
        <w:tc>
          <w:tcPr>
            <w:tcW w:w="1207" w:type="dxa"/>
          </w:tcPr>
          <w:p w14:paraId="14F0C6D7" w14:textId="77777777" w:rsidR="00A931EA" w:rsidRPr="00EE3251" w:rsidRDefault="00A931EA" w:rsidP="0009799F">
            <w:pPr>
              <w:jc w:val="center"/>
            </w:pPr>
            <w:r w:rsidRPr="00EE3251">
              <w:t>1</w:t>
            </w:r>
          </w:p>
        </w:tc>
        <w:tc>
          <w:tcPr>
            <w:tcW w:w="1207" w:type="dxa"/>
          </w:tcPr>
          <w:p w14:paraId="7408E604" w14:textId="77777777" w:rsidR="00A931EA" w:rsidRPr="00EE3251" w:rsidRDefault="00A931EA" w:rsidP="0009799F">
            <w:pPr>
              <w:jc w:val="center"/>
            </w:pPr>
          </w:p>
        </w:tc>
        <w:tc>
          <w:tcPr>
            <w:tcW w:w="1135" w:type="dxa"/>
          </w:tcPr>
          <w:p w14:paraId="146D2556" w14:textId="77777777" w:rsidR="00A931EA" w:rsidRPr="00EE3251" w:rsidRDefault="00A931EA" w:rsidP="0009799F">
            <w:pPr>
              <w:jc w:val="center"/>
            </w:pPr>
            <w:r w:rsidRPr="00EE3251">
              <w:t>125</w:t>
            </w:r>
          </w:p>
        </w:tc>
      </w:tr>
      <w:tr w:rsidR="00A931EA" w:rsidRPr="00EE3251" w14:paraId="41F6F1E0" w14:textId="77777777" w:rsidTr="004F3EFB">
        <w:tc>
          <w:tcPr>
            <w:tcW w:w="2213" w:type="dxa"/>
            <w:vAlign w:val="center"/>
          </w:tcPr>
          <w:p w14:paraId="79A0E52B" w14:textId="77777777" w:rsidR="00A931EA" w:rsidRPr="00EE3251" w:rsidRDefault="00A931EA" w:rsidP="004F3EFB">
            <w:pPr>
              <w:snapToGrid w:val="0"/>
              <w:jc w:val="center"/>
            </w:pPr>
            <w:r w:rsidRPr="00EE3251">
              <w:t>2~5</w:t>
            </w:r>
            <w:r w:rsidRPr="00EE3251">
              <w:t>年</w:t>
            </w:r>
          </w:p>
        </w:tc>
        <w:tc>
          <w:tcPr>
            <w:tcW w:w="1207" w:type="dxa"/>
          </w:tcPr>
          <w:p w14:paraId="2C848B99" w14:textId="77777777" w:rsidR="00A931EA" w:rsidRPr="00EE3251" w:rsidRDefault="00A931EA" w:rsidP="0009799F">
            <w:pPr>
              <w:jc w:val="center"/>
            </w:pPr>
            <w:r w:rsidRPr="00EE3251">
              <w:t>10</w:t>
            </w:r>
          </w:p>
        </w:tc>
        <w:tc>
          <w:tcPr>
            <w:tcW w:w="1207" w:type="dxa"/>
          </w:tcPr>
          <w:p w14:paraId="73EC327D" w14:textId="77777777" w:rsidR="00A931EA" w:rsidRPr="00EE3251" w:rsidRDefault="00A931EA" w:rsidP="0009799F">
            <w:pPr>
              <w:jc w:val="center"/>
            </w:pPr>
            <w:r w:rsidRPr="00EE3251">
              <w:t>199</w:t>
            </w:r>
          </w:p>
        </w:tc>
        <w:tc>
          <w:tcPr>
            <w:tcW w:w="1207" w:type="dxa"/>
          </w:tcPr>
          <w:p w14:paraId="4759D14F" w14:textId="77777777" w:rsidR="00A931EA" w:rsidRPr="00EE3251" w:rsidRDefault="00A931EA" w:rsidP="0009799F">
            <w:pPr>
              <w:jc w:val="center"/>
            </w:pPr>
            <w:r w:rsidRPr="00EE3251">
              <w:t>64</w:t>
            </w:r>
          </w:p>
        </w:tc>
        <w:tc>
          <w:tcPr>
            <w:tcW w:w="1207" w:type="dxa"/>
          </w:tcPr>
          <w:p w14:paraId="5BBF8CC1" w14:textId="77777777" w:rsidR="00A931EA" w:rsidRPr="00EE3251" w:rsidRDefault="00A931EA" w:rsidP="0009799F">
            <w:pPr>
              <w:jc w:val="center"/>
            </w:pPr>
            <w:r w:rsidRPr="00EE3251">
              <w:t>7</w:t>
            </w:r>
          </w:p>
        </w:tc>
        <w:tc>
          <w:tcPr>
            <w:tcW w:w="1207" w:type="dxa"/>
          </w:tcPr>
          <w:p w14:paraId="5E87A5C6" w14:textId="77777777" w:rsidR="00A931EA" w:rsidRPr="00EE3251" w:rsidRDefault="00A931EA" w:rsidP="0009799F">
            <w:pPr>
              <w:jc w:val="center"/>
            </w:pPr>
            <w:r w:rsidRPr="00EE3251">
              <w:t>2</w:t>
            </w:r>
          </w:p>
        </w:tc>
        <w:tc>
          <w:tcPr>
            <w:tcW w:w="1135" w:type="dxa"/>
          </w:tcPr>
          <w:p w14:paraId="14EF78B8" w14:textId="77777777" w:rsidR="00A931EA" w:rsidRPr="00EE3251" w:rsidRDefault="00A931EA" w:rsidP="0009799F">
            <w:pPr>
              <w:jc w:val="center"/>
            </w:pPr>
            <w:r w:rsidRPr="00EE3251">
              <w:t>282</w:t>
            </w:r>
          </w:p>
        </w:tc>
      </w:tr>
      <w:tr w:rsidR="00A931EA" w:rsidRPr="00EE3251" w14:paraId="451A0F3A" w14:textId="77777777" w:rsidTr="004F3EFB">
        <w:tc>
          <w:tcPr>
            <w:tcW w:w="2213" w:type="dxa"/>
            <w:vAlign w:val="center"/>
          </w:tcPr>
          <w:p w14:paraId="39A9FFB5" w14:textId="77777777" w:rsidR="00A931EA" w:rsidRPr="00EE3251" w:rsidRDefault="00A931EA" w:rsidP="004F3EFB">
            <w:pPr>
              <w:snapToGrid w:val="0"/>
              <w:jc w:val="center"/>
            </w:pPr>
            <w:r w:rsidRPr="00EE3251">
              <w:t>6~10</w:t>
            </w:r>
            <w:r w:rsidRPr="00EE3251">
              <w:t>年</w:t>
            </w:r>
          </w:p>
        </w:tc>
        <w:tc>
          <w:tcPr>
            <w:tcW w:w="1207" w:type="dxa"/>
          </w:tcPr>
          <w:p w14:paraId="49C39AB8" w14:textId="77777777" w:rsidR="00A931EA" w:rsidRPr="00EE3251" w:rsidRDefault="00A931EA" w:rsidP="0009799F">
            <w:pPr>
              <w:jc w:val="center"/>
            </w:pPr>
            <w:r w:rsidRPr="00EE3251">
              <w:t>11</w:t>
            </w:r>
          </w:p>
        </w:tc>
        <w:tc>
          <w:tcPr>
            <w:tcW w:w="1207" w:type="dxa"/>
          </w:tcPr>
          <w:p w14:paraId="7013681F" w14:textId="77777777" w:rsidR="00A931EA" w:rsidRPr="00EE3251" w:rsidRDefault="00A931EA" w:rsidP="0009799F">
            <w:pPr>
              <w:jc w:val="center"/>
            </w:pPr>
            <w:r w:rsidRPr="00EE3251">
              <w:t>208</w:t>
            </w:r>
          </w:p>
        </w:tc>
        <w:tc>
          <w:tcPr>
            <w:tcW w:w="1207" w:type="dxa"/>
          </w:tcPr>
          <w:p w14:paraId="338E60F4" w14:textId="77777777" w:rsidR="00A931EA" w:rsidRPr="00EE3251" w:rsidRDefault="00A931EA" w:rsidP="0009799F">
            <w:pPr>
              <w:jc w:val="center"/>
            </w:pPr>
            <w:r w:rsidRPr="00EE3251">
              <w:t>66</w:t>
            </w:r>
          </w:p>
        </w:tc>
        <w:tc>
          <w:tcPr>
            <w:tcW w:w="1207" w:type="dxa"/>
          </w:tcPr>
          <w:p w14:paraId="782A357F" w14:textId="77777777" w:rsidR="00A931EA" w:rsidRPr="00EE3251" w:rsidRDefault="00A931EA" w:rsidP="0009799F">
            <w:pPr>
              <w:jc w:val="center"/>
            </w:pPr>
            <w:r w:rsidRPr="00EE3251">
              <w:t>9</w:t>
            </w:r>
          </w:p>
        </w:tc>
        <w:tc>
          <w:tcPr>
            <w:tcW w:w="1207" w:type="dxa"/>
          </w:tcPr>
          <w:p w14:paraId="06534692" w14:textId="77777777" w:rsidR="00A931EA" w:rsidRPr="00EE3251" w:rsidRDefault="00A931EA" w:rsidP="0009799F">
            <w:pPr>
              <w:jc w:val="center"/>
            </w:pPr>
          </w:p>
        </w:tc>
        <w:tc>
          <w:tcPr>
            <w:tcW w:w="1135" w:type="dxa"/>
          </w:tcPr>
          <w:p w14:paraId="43C70510" w14:textId="77777777" w:rsidR="00A931EA" w:rsidRPr="00EE3251" w:rsidRDefault="00A931EA" w:rsidP="0009799F">
            <w:pPr>
              <w:jc w:val="center"/>
            </w:pPr>
            <w:r w:rsidRPr="00EE3251">
              <w:t>294</w:t>
            </w:r>
          </w:p>
        </w:tc>
      </w:tr>
      <w:tr w:rsidR="00A931EA" w:rsidRPr="00EE3251" w14:paraId="15A6174C" w14:textId="77777777" w:rsidTr="004F3EFB">
        <w:tc>
          <w:tcPr>
            <w:tcW w:w="2213" w:type="dxa"/>
            <w:vAlign w:val="center"/>
          </w:tcPr>
          <w:p w14:paraId="13C70ACD" w14:textId="77777777" w:rsidR="00A931EA" w:rsidRPr="00EE3251" w:rsidRDefault="00A931EA" w:rsidP="004F3EFB">
            <w:pPr>
              <w:snapToGrid w:val="0"/>
              <w:jc w:val="center"/>
            </w:pPr>
            <w:r w:rsidRPr="00EE3251">
              <w:t>10</w:t>
            </w:r>
            <w:r w:rsidRPr="00EE3251">
              <w:t>年以上</w:t>
            </w:r>
          </w:p>
        </w:tc>
        <w:tc>
          <w:tcPr>
            <w:tcW w:w="1207" w:type="dxa"/>
          </w:tcPr>
          <w:p w14:paraId="55F60F12" w14:textId="77777777" w:rsidR="00A931EA" w:rsidRPr="00EE3251" w:rsidRDefault="00A931EA" w:rsidP="0009799F">
            <w:pPr>
              <w:jc w:val="center"/>
            </w:pPr>
            <w:r w:rsidRPr="00EE3251">
              <w:t>5</w:t>
            </w:r>
          </w:p>
        </w:tc>
        <w:tc>
          <w:tcPr>
            <w:tcW w:w="1207" w:type="dxa"/>
          </w:tcPr>
          <w:p w14:paraId="5BAD1302" w14:textId="77777777" w:rsidR="00A931EA" w:rsidRPr="00EE3251" w:rsidRDefault="00A931EA" w:rsidP="0009799F">
            <w:pPr>
              <w:jc w:val="center"/>
            </w:pPr>
            <w:r w:rsidRPr="00EE3251">
              <w:t>180</w:t>
            </w:r>
          </w:p>
        </w:tc>
        <w:tc>
          <w:tcPr>
            <w:tcW w:w="1207" w:type="dxa"/>
          </w:tcPr>
          <w:p w14:paraId="19BF1C08" w14:textId="77777777" w:rsidR="00A931EA" w:rsidRPr="00EE3251" w:rsidRDefault="00A931EA" w:rsidP="0009799F">
            <w:pPr>
              <w:jc w:val="center"/>
            </w:pPr>
            <w:r w:rsidRPr="00EE3251">
              <w:t>156</w:t>
            </w:r>
          </w:p>
        </w:tc>
        <w:tc>
          <w:tcPr>
            <w:tcW w:w="1207" w:type="dxa"/>
          </w:tcPr>
          <w:p w14:paraId="53A30C63" w14:textId="77777777" w:rsidR="00A931EA" w:rsidRPr="00EE3251" w:rsidRDefault="00A931EA" w:rsidP="0009799F">
            <w:pPr>
              <w:jc w:val="center"/>
            </w:pPr>
            <w:r w:rsidRPr="00EE3251">
              <w:t>48</w:t>
            </w:r>
          </w:p>
        </w:tc>
        <w:tc>
          <w:tcPr>
            <w:tcW w:w="1207" w:type="dxa"/>
          </w:tcPr>
          <w:p w14:paraId="311F159F" w14:textId="77777777" w:rsidR="00A931EA" w:rsidRPr="00EE3251" w:rsidRDefault="00A931EA" w:rsidP="0009799F">
            <w:pPr>
              <w:jc w:val="center"/>
            </w:pPr>
            <w:r w:rsidRPr="00EE3251">
              <w:t>17</w:t>
            </w:r>
          </w:p>
        </w:tc>
        <w:tc>
          <w:tcPr>
            <w:tcW w:w="1135" w:type="dxa"/>
          </w:tcPr>
          <w:p w14:paraId="108D3E92" w14:textId="77777777" w:rsidR="00A931EA" w:rsidRPr="00EE3251" w:rsidRDefault="00A931EA" w:rsidP="0009799F">
            <w:pPr>
              <w:jc w:val="center"/>
            </w:pPr>
            <w:r w:rsidRPr="00EE3251">
              <w:t>406</w:t>
            </w:r>
          </w:p>
        </w:tc>
      </w:tr>
      <w:tr w:rsidR="00A931EA" w:rsidRPr="00EE3251" w14:paraId="3C70A206" w14:textId="77777777" w:rsidTr="004F3EFB">
        <w:tc>
          <w:tcPr>
            <w:tcW w:w="2213" w:type="dxa"/>
            <w:vAlign w:val="center"/>
          </w:tcPr>
          <w:p w14:paraId="1FD87130" w14:textId="77777777" w:rsidR="00A931EA" w:rsidRPr="00EE3251" w:rsidRDefault="00A931EA" w:rsidP="004F3EFB">
            <w:pPr>
              <w:snapToGrid w:val="0"/>
              <w:jc w:val="center"/>
            </w:pPr>
            <w:r w:rsidRPr="00EE3251">
              <w:t>合計</w:t>
            </w:r>
          </w:p>
        </w:tc>
        <w:tc>
          <w:tcPr>
            <w:tcW w:w="1207" w:type="dxa"/>
          </w:tcPr>
          <w:p w14:paraId="4D7B0937" w14:textId="77777777" w:rsidR="00A931EA" w:rsidRPr="00EE3251" w:rsidRDefault="00A931EA" w:rsidP="0009799F">
            <w:pPr>
              <w:jc w:val="center"/>
            </w:pPr>
            <w:r w:rsidRPr="00EE3251">
              <w:t>37</w:t>
            </w:r>
          </w:p>
        </w:tc>
        <w:tc>
          <w:tcPr>
            <w:tcW w:w="1207" w:type="dxa"/>
          </w:tcPr>
          <w:p w14:paraId="041D6777" w14:textId="77777777" w:rsidR="00A931EA" w:rsidRPr="00EE3251" w:rsidRDefault="00A931EA" w:rsidP="0009799F">
            <w:pPr>
              <w:jc w:val="center"/>
            </w:pPr>
            <w:r w:rsidRPr="00EE3251">
              <w:t>685</w:t>
            </w:r>
          </w:p>
        </w:tc>
        <w:tc>
          <w:tcPr>
            <w:tcW w:w="1207" w:type="dxa"/>
          </w:tcPr>
          <w:p w14:paraId="7716E398" w14:textId="77777777" w:rsidR="00A931EA" w:rsidRPr="00EE3251" w:rsidRDefault="00A931EA" w:rsidP="0009799F">
            <w:pPr>
              <w:jc w:val="center"/>
            </w:pPr>
            <w:r w:rsidRPr="00EE3251">
              <w:t>301</w:t>
            </w:r>
          </w:p>
        </w:tc>
        <w:tc>
          <w:tcPr>
            <w:tcW w:w="1207" w:type="dxa"/>
          </w:tcPr>
          <w:p w14:paraId="4426343B" w14:textId="77777777" w:rsidR="00A931EA" w:rsidRPr="00EE3251" w:rsidRDefault="00A931EA" w:rsidP="0009799F">
            <w:pPr>
              <w:jc w:val="center"/>
            </w:pPr>
            <w:r w:rsidRPr="00EE3251">
              <w:t>65</w:t>
            </w:r>
          </w:p>
        </w:tc>
        <w:tc>
          <w:tcPr>
            <w:tcW w:w="1207" w:type="dxa"/>
          </w:tcPr>
          <w:p w14:paraId="08AE9893" w14:textId="77777777" w:rsidR="00A931EA" w:rsidRPr="00EE3251" w:rsidRDefault="00A931EA" w:rsidP="0009799F">
            <w:pPr>
              <w:jc w:val="center"/>
            </w:pPr>
            <w:r w:rsidRPr="00EE3251">
              <w:t>19</w:t>
            </w:r>
          </w:p>
        </w:tc>
        <w:tc>
          <w:tcPr>
            <w:tcW w:w="1135" w:type="dxa"/>
          </w:tcPr>
          <w:p w14:paraId="2D1FEA6A" w14:textId="77777777" w:rsidR="00A931EA" w:rsidRPr="00EE3251" w:rsidRDefault="00A931EA" w:rsidP="0009799F">
            <w:pPr>
              <w:jc w:val="center"/>
            </w:pPr>
            <w:r w:rsidRPr="00EE3251">
              <w:t>1107</w:t>
            </w:r>
          </w:p>
        </w:tc>
      </w:tr>
    </w:tbl>
    <w:p w14:paraId="48049EE4" w14:textId="77777777" w:rsidR="00A931EA" w:rsidRPr="00EE3251" w:rsidRDefault="00A931EA" w:rsidP="00A931EA">
      <w:pPr>
        <w:ind w:firstLineChars="236" w:firstLine="567"/>
        <w:rPr>
          <w:b/>
        </w:rPr>
      </w:pPr>
    </w:p>
    <w:p w14:paraId="74505B14" w14:textId="77777777" w:rsidR="00A931EA" w:rsidRPr="00EE3251" w:rsidRDefault="00A931EA" w:rsidP="002D5ED4">
      <w:pPr>
        <w:pStyle w:val="affc"/>
        <w:numPr>
          <w:ilvl w:val="0"/>
          <w:numId w:val="47"/>
        </w:numPr>
        <w:ind w:leftChars="0"/>
        <w:rPr>
          <w:rFonts w:ascii="Times New Roman"/>
          <w:b/>
          <w:sz w:val="24"/>
        </w:rPr>
      </w:pPr>
      <w:r w:rsidRPr="00EE3251">
        <w:rPr>
          <w:rFonts w:ascii="Times New Roman"/>
          <w:b/>
          <w:sz w:val="24"/>
        </w:rPr>
        <w:t>先進車系統股份有限公司</w:t>
      </w:r>
    </w:p>
    <w:p w14:paraId="49C30EB1" w14:textId="0E775100" w:rsidR="00A931EA" w:rsidRPr="00EE3251" w:rsidRDefault="00C03319" w:rsidP="00C03319">
      <w:pPr>
        <w:rPr>
          <w:color w:val="292929"/>
        </w:rPr>
      </w:pPr>
      <w:r>
        <w:rPr>
          <w:rFonts w:hint="eastAsia"/>
          <w:color w:val="292929"/>
        </w:rPr>
        <w:t xml:space="preserve">    </w:t>
      </w:r>
      <w:r w:rsidR="00A931EA" w:rsidRPr="00EE3251">
        <w:rPr>
          <w:color w:val="292929"/>
        </w:rPr>
        <w:t>公司以技術研發為核心價值，研發人員佔公司人力比例約八成，詳細</w:t>
      </w:r>
      <w:r w:rsidR="00A931EA" w:rsidRPr="00EE3251">
        <w:t>研發部門人員學歷說明如</w:t>
      </w:r>
      <w:r w:rsidR="00A931EA" w:rsidRPr="00EE3251">
        <w:rPr>
          <w:color w:val="292929"/>
        </w:rPr>
        <w:t>如</w:t>
      </w:r>
      <w:r w:rsidR="00D27351">
        <w:rPr>
          <w:color w:val="292929"/>
        </w:rPr>
        <w:fldChar w:fldCharType="begin"/>
      </w:r>
      <w:r w:rsidR="00D27351">
        <w:rPr>
          <w:color w:val="292929"/>
        </w:rPr>
        <w:instrText xml:space="preserve"> REF _Ref38881068 \h </w:instrText>
      </w:r>
      <w:r w:rsidR="00D27351">
        <w:rPr>
          <w:color w:val="292929"/>
        </w:rPr>
      </w:r>
      <w:r w:rsidR="00D27351">
        <w:rPr>
          <w:color w:val="292929"/>
        </w:rPr>
        <w:fldChar w:fldCharType="separate"/>
      </w:r>
      <w:r w:rsidR="0082588F" w:rsidRPr="00992FD9">
        <w:rPr>
          <w:rFonts w:asciiTheme="minorEastAsia" w:hAnsiTheme="minorEastAsia" w:hint="eastAsia"/>
        </w:rPr>
        <w:t>表</w:t>
      </w:r>
      <w:r w:rsidR="0082588F" w:rsidRPr="00992FD9">
        <w:t>1.</w:t>
      </w:r>
      <w:r w:rsidR="0082588F">
        <w:rPr>
          <w:noProof/>
        </w:rPr>
        <w:t>22</w:t>
      </w:r>
      <w:r w:rsidR="00D27351">
        <w:rPr>
          <w:color w:val="292929"/>
        </w:rPr>
        <w:fldChar w:fldCharType="end"/>
      </w:r>
      <w:r w:rsidR="00A931EA" w:rsidRPr="00EE3251">
        <w:rPr>
          <w:color w:val="292929"/>
        </w:rPr>
        <w:t>：</w:t>
      </w:r>
    </w:p>
    <w:p w14:paraId="5B1782E0" w14:textId="5E24F8E0" w:rsidR="00A931EA" w:rsidRPr="00992FD9" w:rsidRDefault="00992FD9" w:rsidP="00992FD9">
      <w:pPr>
        <w:pStyle w:val="aff2"/>
        <w:rPr>
          <w:rFonts w:asciiTheme="minorEastAsia" w:hAnsiTheme="minorEastAsia"/>
        </w:rPr>
      </w:pPr>
      <w:bookmarkStart w:id="86" w:name="_Ref38881068"/>
      <w:bookmarkStart w:id="87" w:name="_Toc37925930"/>
      <w:bookmarkStart w:id="88" w:name="_Toc38882194"/>
      <w:r w:rsidRPr="00992FD9">
        <w:rPr>
          <w:rFonts w:asciiTheme="minorEastAsia" w:hAnsiTheme="minorEastAsia" w:hint="eastAsia"/>
        </w:rPr>
        <w:t>表</w:t>
      </w:r>
      <w:r w:rsidRPr="00992FD9">
        <w:t>1.</w:t>
      </w:r>
      <w:r w:rsidRPr="00992FD9">
        <w:fldChar w:fldCharType="begin"/>
      </w:r>
      <w:r w:rsidRPr="00992FD9">
        <w:instrText xml:space="preserve"> SEQ </w:instrText>
      </w:r>
      <w:r w:rsidRPr="00992FD9">
        <w:instrText>表</w:instrText>
      </w:r>
      <w:r w:rsidRPr="00992FD9">
        <w:instrText xml:space="preserve">1. \* ARABIC </w:instrText>
      </w:r>
      <w:r w:rsidRPr="00992FD9">
        <w:fldChar w:fldCharType="separate"/>
      </w:r>
      <w:r w:rsidR="0082588F">
        <w:rPr>
          <w:noProof/>
        </w:rPr>
        <w:t>22</w:t>
      </w:r>
      <w:r w:rsidRPr="00992FD9">
        <w:fldChar w:fldCharType="end"/>
      </w:r>
      <w:bookmarkEnd w:id="86"/>
      <w:r w:rsidR="00A931EA" w:rsidRPr="00992FD9">
        <w:rPr>
          <w:rFonts w:asciiTheme="minorEastAsia" w:hAnsiTheme="minorEastAsia"/>
        </w:rPr>
        <w:tab/>
        <w:t>先進車研發人員學歷與資歷分析</w:t>
      </w:r>
      <w:bookmarkEnd w:id="87"/>
      <w:bookmarkEnd w:id="88"/>
    </w:p>
    <w:tbl>
      <w:tblPr>
        <w:tblW w:w="0" w:type="auto"/>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213"/>
        <w:gridCol w:w="1331"/>
        <w:gridCol w:w="1083"/>
        <w:gridCol w:w="1207"/>
        <w:gridCol w:w="1207"/>
        <w:gridCol w:w="1207"/>
        <w:gridCol w:w="1135"/>
      </w:tblGrid>
      <w:tr w:rsidR="00A931EA" w:rsidRPr="00EE3251" w14:paraId="1FB1EAA5" w14:textId="77777777" w:rsidTr="004F3EFB">
        <w:trPr>
          <w:jc w:val="right"/>
        </w:trPr>
        <w:tc>
          <w:tcPr>
            <w:tcW w:w="2213" w:type="dxa"/>
            <w:vAlign w:val="center"/>
          </w:tcPr>
          <w:p w14:paraId="3004BEC4" w14:textId="77777777" w:rsidR="00A931EA" w:rsidRPr="00EE3251" w:rsidRDefault="00A931EA" w:rsidP="004F3EFB">
            <w:pPr>
              <w:snapToGrid w:val="0"/>
              <w:jc w:val="center"/>
            </w:pPr>
            <w:r w:rsidRPr="00EE3251">
              <w:t>本業年資</w:t>
            </w:r>
          </w:p>
        </w:tc>
        <w:tc>
          <w:tcPr>
            <w:tcW w:w="1331" w:type="dxa"/>
            <w:vAlign w:val="center"/>
          </w:tcPr>
          <w:p w14:paraId="4117348D" w14:textId="77777777" w:rsidR="00A931EA" w:rsidRPr="00EE3251" w:rsidRDefault="00A931EA" w:rsidP="004F3EFB">
            <w:pPr>
              <w:snapToGrid w:val="0"/>
              <w:jc w:val="center"/>
            </w:pPr>
            <w:r w:rsidRPr="00EE3251">
              <w:t>博士</w:t>
            </w:r>
          </w:p>
        </w:tc>
        <w:tc>
          <w:tcPr>
            <w:tcW w:w="1083" w:type="dxa"/>
            <w:vAlign w:val="center"/>
          </w:tcPr>
          <w:p w14:paraId="3247ECC6" w14:textId="77777777" w:rsidR="00A931EA" w:rsidRPr="00EE3251" w:rsidRDefault="00A931EA" w:rsidP="004F3EFB">
            <w:pPr>
              <w:snapToGrid w:val="0"/>
              <w:jc w:val="center"/>
            </w:pPr>
            <w:r w:rsidRPr="00EE3251">
              <w:t>碩士</w:t>
            </w:r>
          </w:p>
        </w:tc>
        <w:tc>
          <w:tcPr>
            <w:tcW w:w="1207" w:type="dxa"/>
            <w:vAlign w:val="center"/>
          </w:tcPr>
          <w:p w14:paraId="0C5342D2" w14:textId="77777777" w:rsidR="00A931EA" w:rsidRPr="00EE3251" w:rsidRDefault="00A931EA" w:rsidP="004F3EFB">
            <w:pPr>
              <w:snapToGrid w:val="0"/>
              <w:jc w:val="center"/>
            </w:pPr>
            <w:r w:rsidRPr="00EE3251">
              <w:t>學士</w:t>
            </w:r>
          </w:p>
        </w:tc>
        <w:tc>
          <w:tcPr>
            <w:tcW w:w="1207" w:type="dxa"/>
            <w:vAlign w:val="center"/>
          </w:tcPr>
          <w:p w14:paraId="7137326D" w14:textId="77777777" w:rsidR="00A931EA" w:rsidRPr="00EE3251" w:rsidRDefault="00A931EA" w:rsidP="004F3EFB">
            <w:pPr>
              <w:snapToGrid w:val="0"/>
              <w:jc w:val="center"/>
            </w:pPr>
            <w:r w:rsidRPr="00EE3251">
              <w:t>專科</w:t>
            </w:r>
          </w:p>
        </w:tc>
        <w:tc>
          <w:tcPr>
            <w:tcW w:w="1207" w:type="dxa"/>
            <w:vAlign w:val="center"/>
          </w:tcPr>
          <w:p w14:paraId="6D966C04" w14:textId="77777777" w:rsidR="00A931EA" w:rsidRPr="00EE3251" w:rsidRDefault="00A931EA" w:rsidP="004F3EFB">
            <w:pPr>
              <w:snapToGrid w:val="0"/>
              <w:jc w:val="center"/>
            </w:pPr>
            <w:r w:rsidRPr="00EE3251">
              <w:t>其他</w:t>
            </w:r>
          </w:p>
        </w:tc>
        <w:tc>
          <w:tcPr>
            <w:tcW w:w="1135" w:type="dxa"/>
            <w:vAlign w:val="center"/>
          </w:tcPr>
          <w:p w14:paraId="3EBACF5D" w14:textId="77777777" w:rsidR="00A931EA" w:rsidRPr="00EE3251" w:rsidRDefault="00A931EA" w:rsidP="004F3EFB">
            <w:pPr>
              <w:snapToGrid w:val="0"/>
              <w:jc w:val="center"/>
            </w:pPr>
            <w:r w:rsidRPr="00EE3251">
              <w:t>合計</w:t>
            </w:r>
          </w:p>
        </w:tc>
      </w:tr>
      <w:tr w:rsidR="00A931EA" w:rsidRPr="00EE3251" w14:paraId="66AA3592" w14:textId="77777777" w:rsidTr="004F3EFB">
        <w:trPr>
          <w:jc w:val="right"/>
        </w:trPr>
        <w:tc>
          <w:tcPr>
            <w:tcW w:w="2213" w:type="dxa"/>
            <w:vAlign w:val="center"/>
          </w:tcPr>
          <w:p w14:paraId="078376D7" w14:textId="77777777" w:rsidR="00A931EA" w:rsidRPr="00EE3251" w:rsidRDefault="00A931EA" w:rsidP="004F3EFB">
            <w:pPr>
              <w:snapToGrid w:val="0"/>
              <w:jc w:val="center"/>
            </w:pPr>
            <w:r w:rsidRPr="00EE3251">
              <w:t>2</w:t>
            </w:r>
            <w:r w:rsidRPr="00EE3251">
              <w:t>年以下</w:t>
            </w:r>
          </w:p>
        </w:tc>
        <w:tc>
          <w:tcPr>
            <w:tcW w:w="1331" w:type="dxa"/>
            <w:vAlign w:val="center"/>
          </w:tcPr>
          <w:p w14:paraId="5972C0BD" w14:textId="77777777" w:rsidR="00A931EA" w:rsidRPr="00EE3251" w:rsidRDefault="00A931EA" w:rsidP="004F3EFB">
            <w:pPr>
              <w:snapToGrid w:val="0"/>
              <w:jc w:val="center"/>
            </w:pPr>
          </w:p>
        </w:tc>
        <w:tc>
          <w:tcPr>
            <w:tcW w:w="1083" w:type="dxa"/>
            <w:vAlign w:val="center"/>
          </w:tcPr>
          <w:p w14:paraId="2258FA10" w14:textId="77777777" w:rsidR="00A931EA" w:rsidRPr="00EE3251" w:rsidRDefault="00A931EA" w:rsidP="004F3EFB">
            <w:pPr>
              <w:snapToGrid w:val="0"/>
              <w:jc w:val="center"/>
            </w:pPr>
            <w:r w:rsidRPr="00EE3251">
              <w:t>8</w:t>
            </w:r>
          </w:p>
        </w:tc>
        <w:tc>
          <w:tcPr>
            <w:tcW w:w="1207" w:type="dxa"/>
            <w:vAlign w:val="center"/>
          </w:tcPr>
          <w:p w14:paraId="4A7E04C3" w14:textId="77777777" w:rsidR="00A931EA" w:rsidRPr="00EE3251" w:rsidRDefault="00A931EA" w:rsidP="004F3EFB">
            <w:pPr>
              <w:snapToGrid w:val="0"/>
              <w:jc w:val="center"/>
            </w:pPr>
            <w:r w:rsidRPr="00EE3251">
              <w:t>1</w:t>
            </w:r>
          </w:p>
        </w:tc>
        <w:tc>
          <w:tcPr>
            <w:tcW w:w="1207" w:type="dxa"/>
            <w:vAlign w:val="center"/>
          </w:tcPr>
          <w:p w14:paraId="5F899B95" w14:textId="77777777" w:rsidR="00A931EA" w:rsidRPr="00EE3251" w:rsidRDefault="00A931EA" w:rsidP="004F3EFB">
            <w:pPr>
              <w:snapToGrid w:val="0"/>
              <w:jc w:val="center"/>
            </w:pPr>
          </w:p>
        </w:tc>
        <w:tc>
          <w:tcPr>
            <w:tcW w:w="1207" w:type="dxa"/>
            <w:vAlign w:val="center"/>
          </w:tcPr>
          <w:p w14:paraId="3D228ECD" w14:textId="77777777" w:rsidR="00A931EA" w:rsidRPr="00EE3251" w:rsidRDefault="00A931EA" w:rsidP="004F3EFB">
            <w:pPr>
              <w:snapToGrid w:val="0"/>
              <w:jc w:val="center"/>
            </w:pPr>
          </w:p>
        </w:tc>
        <w:tc>
          <w:tcPr>
            <w:tcW w:w="1135" w:type="dxa"/>
            <w:vAlign w:val="center"/>
          </w:tcPr>
          <w:p w14:paraId="71CD28FC" w14:textId="77777777" w:rsidR="00A931EA" w:rsidRPr="00EE3251" w:rsidRDefault="00A931EA" w:rsidP="004F3EFB">
            <w:pPr>
              <w:snapToGrid w:val="0"/>
              <w:jc w:val="center"/>
            </w:pPr>
            <w:r w:rsidRPr="00EE3251">
              <w:t>9</w:t>
            </w:r>
          </w:p>
        </w:tc>
      </w:tr>
      <w:tr w:rsidR="00A931EA" w:rsidRPr="00EE3251" w14:paraId="6E618882" w14:textId="77777777" w:rsidTr="004F3EFB">
        <w:trPr>
          <w:jc w:val="right"/>
        </w:trPr>
        <w:tc>
          <w:tcPr>
            <w:tcW w:w="2213" w:type="dxa"/>
            <w:vAlign w:val="center"/>
          </w:tcPr>
          <w:p w14:paraId="2AD5FCC7" w14:textId="77777777" w:rsidR="00A931EA" w:rsidRPr="00EE3251" w:rsidRDefault="00A931EA" w:rsidP="004F3EFB">
            <w:pPr>
              <w:snapToGrid w:val="0"/>
              <w:jc w:val="center"/>
            </w:pPr>
            <w:r w:rsidRPr="00EE3251">
              <w:t>2~5</w:t>
            </w:r>
            <w:r w:rsidRPr="00EE3251">
              <w:t>年</w:t>
            </w:r>
          </w:p>
        </w:tc>
        <w:tc>
          <w:tcPr>
            <w:tcW w:w="1331" w:type="dxa"/>
            <w:vAlign w:val="center"/>
          </w:tcPr>
          <w:p w14:paraId="6E4F36DB" w14:textId="77777777" w:rsidR="00A931EA" w:rsidRPr="00EE3251" w:rsidRDefault="00A931EA" w:rsidP="004F3EFB">
            <w:pPr>
              <w:snapToGrid w:val="0"/>
              <w:jc w:val="center"/>
            </w:pPr>
          </w:p>
        </w:tc>
        <w:tc>
          <w:tcPr>
            <w:tcW w:w="1083" w:type="dxa"/>
            <w:vAlign w:val="center"/>
          </w:tcPr>
          <w:p w14:paraId="6FF86438" w14:textId="77777777" w:rsidR="00A931EA" w:rsidRPr="00EE3251" w:rsidRDefault="00A931EA" w:rsidP="004F3EFB">
            <w:pPr>
              <w:snapToGrid w:val="0"/>
              <w:jc w:val="center"/>
            </w:pPr>
            <w:r w:rsidRPr="00EE3251">
              <w:t>5</w:t>
            </w:r>
          </w:p>
        </w:tc>
        <w:tc>
          <w:tcPr>
            <w:tcW w:w="1207" w:type="dxa"/>
            <w:vAlign w:val="center"/>
          </w:tcPr>
          <w:p w14:paraId="2729B181" w14:textId="77777777" w:rsidR="00A931EA" w:rsidRPr="00EE3251" w:rsidRDefault="00A931EA" w:rsidP="004F3EFB">
            <w:pPr>
              <w:snapToGrid w:val="0"/>
              <w:jc w:val="center"/>
            </w:pPr>
          </w:p>
        </w:tc>
        <w:tc>
          <w:tcPr>
            <w:tcW w:w="1207" w:type="dxa"/>
            <w:vAlign w:val="center"/>
          </w:tcPr>
          <w:p w14:paraId="058B70C4" w14:textId="77777777" w:rsidR="00A931EA" w:rsidRPr="00EE3251" w:rsidRDefault="00A931EA" w:rsidP="004F3EFB">
            <w:pPr>
              <w:snapToGrid w:val="0"/>
              <w:jc w:val="center"/>
            </w:pPr>
          </w:p>
        </w:tc>
        <w:tc>
          <w:tcPr>
            <w:tcW w:w="1207" w:type="dxa"/>
            <w:vAlign w:val="center"/>
          </w:tcPr>
          <w:p w14:paraId="5171CCF1" w14:textId="77777777" w:rsidR="00A931EA" w:rsidRPr="00EE3251" w:rsidRDefault="00A931EA" w:rsidP="004F3EFB">
            <w:pPr>
              <w:snapToGrid w:val="0"/>
              <w:jc w:val="center"/>
            </w:pPr>
          </w:p>
        </w:tc>
        <w:tc>
          <w:tcPr>
            <w:tcW w:w="1135" w:type="dxa"/>
            <w:vAlign w:val="center"/>
          </w:tcPr>
          <w:p w14:paraId="15D02D2B" w14:textId="77777777" w:rsidR="00A931EA" w:rsidRPr="00EE3251" w:rsidRDefault="00A931EA" w:rsidP="004F3EFB">
            <w:pPr>
              <w:snapToGrid w:val="0"/>
              <w:jc w:val="center"/>
            </w:pPr>
            <w:r w:rsidRPr="00EE3251">
              <w:t>5</w:t>
            </w:r>
          </w:p>
        </w:tc>
      </w:tr>
      <w:tr w:rsidR="00A931EA" w:rsidRPr="00EE3251" w14:paraId="2EF6B033" w14:textId="77777777" w:rsidTr="004F3EFB">
        <w:trPr>
          <w:jc w:val="right"/>
        </w:trPr>
        <w:tc>
          <w:tcPr>
            <w:tcW w:w="2213" w:type="dxa"/>
            <w:vAlign w:val="center"/>
          </w:tcPr>
          <w:p w14:paraId="2EBEE4C7" w14:textId="77777777" w:rsidR="00A931EA" w:rsidRPr="00EE3251" w:rsidRDefault="00A931EA" w:rsidP="004F3EFB">
            <w:pPr>
              <w:snapToGrid w:val="0"/>
              <w:jc w:val="center"/>
            </w:pPr>
            <w:r w:rsidRPr="00EE3251">
              <w:t>6~10</w:t>
            </w:r>
            <w:r w:rsidRPr="00EE3251">
              <w:t>年</w:t>
            </w:r>
          </w:p>
        </w:tc>
        <w:tc>
          <w:tcPr>
            <w:tcW w:w="1331" w:type="dxa"/>
            <w:vAlign w:val="center"/>
          </w:tcPr>
          <w:p w14:paraId="6C5B8261" w14:textId="77777777" w:rsidR="00A931EA" w:rsidRPr="00EE3251" w:rsidRDefault="00A931EA" w:rsidP="004F3EFB">
            <w:pPr>
              <w:snapToGrid w:val="0"/>
              <w:jc w:val="center"/>
            </w:pPr>
          </w:p>
        </w:tc>
        <w:tc>
          <w:tcPr>
            <w:tcW w:w="1083" w:type="dxa"/>
            <w:vAlign w:val="center"/>
          </w:tcPr>
          <w:p w14:paraId="0DA5A626" w14:textId="77777777" w:rsidR="00A931EA" w:rsidRPr="00EE3251" w:rsidRDefault="00A931EA" w:rsidP="004F3EFB">
            <w:pPr>
              <w:snapToGrid w:val="0"/>
              <w:jc w:val="center"/>
            </w:pPr>
          </w:p>
        </w:tc>
        <w:tc>
          <w:tcPr>
            <w:tcW w:w="1207" w:type="dxa"/>
            <w:vAlign w:val="center"/>
          </w:tcPr>
          <w:p w14:paraId="26E3AA4A" w14:textId="77777777" w:rsidR="00A931EA" w:rsidRPr="00EE3251" w:rsidRDefault="00A931EA" w:rsidP="004F3EFB">
            <w:pPr>
              <w:snapToGrid w:val="0"/>
              <w:jc w:val="center"/>
            </w:pPr>
            <w:r w:rsidRPr="00EE3251">
              <w:t>1</w:t>
            </w:r>
          </w:p>
        </w:tc>
        <w:tc>
          <w:tcPr>
            <w:tcW w:w="1207" w:type="dxa"/>
            <w:vAlign w:val="center"/>
          </w:tcPr>
          <w:p w14:paraId="0708B25A" w14:textId="77777777" w:rsidR="00A931EA" w:rsidRPr="00EE3251" w:rsidRDefault="00A931EA" w:rsidP="004F3EFB">
            <w:pPr>
              <w:snapToGrid w:val="0"/>
              <w:jc w:val="center"/>
            </w:pPr>
          </w:p>
        </w:tc>
        <w:tc>
          <w:tcPr>
            <w:tcW w:w="1207" w:type="dxa"/>
            <w:vAlign w:val="center"/>
          </w:tcPr>
          <w:p w14:paraId="73AED586" w14:textId="77777777" w:rsidR="00A931EA" w:rsidRPr="00EE3251" w:rsidRDefault="00A931EA" w:rsidP="004F3EFB">
            <w:pPr>
              <w:snapToGrid w:val="0"/>
              <w:jc w:val="center"/>
            </w:pPr>
          </w:p>
        </w:tc>
        <w:tc>
          <w:tcPr>
            <w:tcW w:w="1135" w:type="dxa"/>
            <w:vAlign w:val="center"/>
          </w:tcPr>
          <w:p w14:paraId="154263AD" w14:textId="77777777" w:rsidR="00A931EA" w:rsidRPr="00EE3251" w:rsidRDefault="00A931EA" w:rsidP="004F3EFB">
            <w:pPr>
              <w:snapToGrid w:val="0"/>
              <w:jc w:val="center"/>
            </w:pPr>
            <w:r w:rsidRPr="00EE3251">
              <w:t>1</w:t>
            </w:r>
          </w:p>
        </w:tc>
      </w:tr>
      <w:tr w:rsidR="00A931EA" w:rsidRPr="00EE3251" w14:paraId="4822FC81" w14:textId="77777777" w:rsidTr="004F3EFB">
        <w:trPr>
          <w:jc w:val="right"/>
        </w:trPr>
        <w:tc>
          <w:tcPr>
            <w:tcW w:w="2213" w:type="dxa"/>
            <w:vAlign w:val="center"/>
          </w:tcPr>
          <w:p w14:paraId="48D271E3" w14:textId="77777777" w:rsidR="00A931EA" w:rsidRPr="00EE3251" w:rsidRDefault="00A931EA" w:rsidP="004F3EFB">
            <w:pPr>
              <w:snapToGrid w:val="0"/>
              <w:jc w:val="center"/>
            </w:pPr>
            <w:r w:rsidRPr="00EE3251">
              <w:t>10</w:t>
            </w:r>
            <w:r w:rsidRPr="00EE3251">
              <w:t>年以上</w:t>
            </w:r>
          </w:p>
        </w:tc>
        <w:tc>
          <w:tcPr>
            <w:tcW w:w="1331" w:type="dxa"/>
            <w:vAlign w:val="center"/>
          </w:tcPr>
          <w:p w14:paraId="4C67F7BE" w14:textId="77777777" w:rsidR="00A931EA" w:rsidRPr="00EE3251" w:rsidRDefault="00A931EA" w:rsidP="004F3EFB">
            <w:pPr>
              <w:snapToGrid w:val="0"/>
              <w:jc w:val="center"/>
            </w:pPr>
            <w:r w:rsidRPr="00EE3251">
              <w:t>3</w:t>
            </w:r>
          </w:p>
        </w:tc>
        <w:tc>
          <w:tcPr>
            <w:tcW w:w="1083" w:type="dxa"/>
            <w:vAlign w:val="center"/>
          </w:tcPr>
          <w:p w14:paraId="4B980B8A" w14:textId="77777777" w:rsidR="00A931EA" w:rsidRPr="00EE3251" w:rsidRDefault="00A931EA" w:rsidP="004F3EFB">
            <w:pPr>
              <w:snapToGrid w:val="0"/>
              <w:jc w:val="center"/>
            </w:pPr>
          </w:p>
        </w:tc>
        <w:tc>
          <w:tcPr>
            <w:tcW w:w="1207" w:type="dxa"/>
            <w:vAlign w:val="center"/>
          </w:tcPr>
          <w:p w14:paraId="22FF8CF8" w14:textId="77777777" w:rsidR="00A931EA" w:rsidRPr="00EE3251" w:rsidRDefault="00A931EA" w:rsidP="004F3EFB">
            <w:pPr>
              <w:snapToGrid w:val="0"/>
              <w:jc w:val="center"/>
            </w:pPr>
          </w:p>
        </w:tc>
        <w:tc>
          <w:tcPr>
            <w:tcW w:w="1207" w:type="dxa"/>
            <w:vAlign w:val="center"/>
          </w:tcPr>
          <w:p w14:paraId="40CFC5C8" w14:textId="77777777" w:rsidR="00A931EA" w:rsidRPr="00EE3251" w:rsidRDefault="00A931EA" w:rsidP="004F3EFB">
            <w:pPr>
              <w:snapToGrid w:val="0"/>
              <w:jc w:val="center"/>
            </w:pPr>
            <w:r w:rsidRPr="00EE3251">
              <w:t>1</w:t>
            </w:r>
          </w:p>
        </w:tc>
        <w:tc>
          <w:tcPr>
            <w:tcW w:w="1207" w:type="dxa"/>
            <w:vAlign w:val="center"/>
          </w:tcPr>
          <w:p w14:paraId="7DE372A1" w14:textId="77777777" w:rsidR="00A931EA" w:rsidRPr="00EE3251" w:rsidRDefault="00A931EA" w:rsidP="004F3EFB">
            <w:pPr>
              <w:snapToGrid w:val="0"/>
              <w:jc w:val="center"/>
            </w:pPr>
          </w:p>
        </w:tc>
        <w:tc>
          <w:tcPr>
            <w:tcW w:w="1135" w:type="dxa"/>
            <w:vAlign w:val="center"/>
          </w:tcPr>
          <w:p w14:paraId="19B176B0" w14:textId="77777777" w:rsidR="00A931EA" w:rsidRPr="00EE3251" w:rsidRDefault="00A931EA" w:rsidP="004F3EFB">
            <w:pPr>
              <w:snapToGrid w:val="0"/>
              <w:jc w:val="center"/>
            </w:pPr>
            <w:r w:rsidRPr="00EE3251">
              <w:t>4</w:t>
            </w:r>
          </w:p>
        </w:tc>
      </w:tr>
      <w:tr w:rsidR="00A931EA" w:rsidRPr="00EE3251" w14:paraId="176599A0" w14:textId="77777777" w:rsidTr="004F3EFB">
        <w:trPr>
          <w:jc w:val="right"/>
        </w:trPr>
        <w:tc>
          <w:tcPr>
            <w:tcW w:w="2213" w:type="dxa"/>
            <w:vAlign w:val="center"/>
          </w:tcPr>
          <w:p w14:paraId="013DAE0B" w14:textId="77777777" w:rsidR="00A931EA" w:rsidRPr="00EE3251" w:rsidRDefault="00A931EA" w:rsidP="004F3EFB">
            <w:pPr>
              <w:snapToGrid w:val="0"/>
              <w:jc w:val="center"/>
            </w:pPr>
            <w:r w:rsidRPr="00EE3251">
              <w:t>合計</w:t>
            </w:r>
          </w:p>
        </w:tc>
        <w:tc>
          <w:tcPr>
            <w:tcW w:w="1331" w:type="dxa"/>
            <w:vAlign w:val="center"/>
          </w:tcPr>
          <w:p w14:paraId="364A92EB" w14:textId="77777777" w:rsidR="00A931EA" w:rsidRPr="00EE3251" w:rsidRDefault="00A931EA" w:rsidP="004F3EFB">
            <w:pPr>
              <w:snapToGrid w:val="0"/>
              <w:jc w:val="center"/>
            </w:pPr>
            <w:r w:rsidRPr="00EE3251">
              <w:t>3</w:t>
            </w:r>
          </w:p>
        </w:tc>
        <w:tc>
          <w:tcPr>
            <w:tcW w:w="1083" w:type="dxa"/>
            <w:vAlign w:val="center"/>
          </w:tcPr>
          <w:p w14:paraId="65F320AE" w14:textId="77777777" w:rsidR="00A931EA" w:rsidRPr="00EE3251" w:rsidRDefault="00A931EA" w:rsidP="004F3EFB">
            <w:pPr>
              <w:snapToGrid w:val="0"/>
              <w:jc w:val="center"/>
            </w:pPr>
            <w:r w:rsidRPr="00EE3251">
              <w:t>13</w:t>
            </w:r>
          </w:p>
        </w:tc>
        <w:tc>
          <w:tcPr>
            <w:tcW w:w="1207" w:type="dxa"/>
            <w:vAlign w:val="center"/>
          </w:tcPr>
          <w:p w14:paraId="3B399A50" w14:textId="77777777" w:rsidR="00A931EA" w:rsidRPr="00EE3251" w:rsidRDefault="00A931EA" w:rsidP="004F3EFB">
            <w:pPr>
              <w:snapToGrid w:val="0"/>
              <w:jc w:val="center"/>
            </w:pPr>
            <w:r w:rsidRPr="00EE3251">
              <w:t>2</w:t>
            </w:r>
          </w:p>
        </w:tc>
        <w:tc>
          <w:tcPr>
            <w:tcW w:w="1207" w:type="dxa"/>
            <w:vAlign w:val="center"/>
          </w:tcPr>
          <w:p w14:paraId="2BE1C681" w14:textId="77777777" w:rsidR="00A931EA" w:rsidRPr="00EE3251" w:rsidRDefault="00A931EA" w:rsidP="004F3EFB">
            <w:pPr>
              <w:snapToGrid w:val="0"/>
              <w:jc w:val="center"/>
            </w:pPr>
            <w:r w:rsidRPr="00EE3251">
              <w:t>1</w:t>
            </w:r>
          </w:p>
        </w:tc>
        <w:tc>
          <w:tcPr>
            <w:tcW w:w="1207" w:type="dxa"/>
            <w:vAlign w:val="center"/>
          </w:tcPr>
          <w:p w14:paraId="0F891BBB" w14:textId="77777777" w:rsidR="00A931EA" w:rsidRPr="00EE3251" w:rsidRDefault="00A931EA" w:rsidP="004F3EFB">
            <w:pPr>
              <w:snapToGrid w:val="0"/>
              <w:jc w:val="center"/>
            </w:pPr>
          </w:p>
        </w:tc>
        <w:tc>
          <w:tcPr>
            <w:tcW w:w="1135" w:type="dxa"/>
            <w:vAlign w:val="center"/>
          </w:tcPr>
          <w:p w14:paraId="19F998BF" w14:textId="77777777" w:rsidR="00A931EA" w:rsidRPr="00EE3251" w:rsidRDefault="00A931EA" w:rsidP="004F3EFB">
            <w:pPr>
              <w:snapToGrid w:val="0"/>
              <w:jc w:val="center"/>
            </w:pPr>
            <w:r w:rsidRPr="00EE3251">
              <w:t>19</w:t>
            </w:r>
          </w:p>
        </w:tc>
      </w:tr>
    </w:tbl>
    <w:p w14:paraId="2FC3587B" w14:textId="48448442" w:rsidR="00A931EA" w:rsidRDefault="00A931EA" w:rsidP="00A931EA">
      <w:pPr>
        <w:kinsoku w:val="0"/>
        <w:spacing w:afterLines="50" w:after="120" w:line="240" w:lineRule="auto"/>
        <w:ind w:firstLineChars="200" w:firstLine="480"/>
        <w:jc w:val="both"/>
      </w:pPr>
    </w:p>
    <w:p w14:paraId="2AECF561" w14:textId="77777777" w:rsidR="00D27351" w:rsidRPr="00EE3251" w:rsidRDefault="00D27351" w:rsidP="002D5ED4">
      <w:pPr>
        <w:pStyle w:val="affc"/>
        <w:numPr>
          <w:ilvl w:val="0"/>
          <w:numId w:val="47"/>
        </w:numPr>
        <w:ind w:leftChars="0"/>
        <w:rPr>
          <w:rFonts w:ascii="Times New Roman"/>
          <w:b/>
          <w:sz w:val="24"/>
        </w:rPr>
      </w:pPr>
      <w:r>
        <w:rPr>
          <w:rFonts w:ascii="Times New Roman" w:hint="eastAsia"/>
          <w:b/>
          <w:sz w:val="24"/>
        </w:rPr>
        <w:t>博遠智能科技</w:t>
      </w:r>
      <w:r w:rsidRPr="00EE3251">
        <w:rPr>
          <w:rFonts w:ascii="Times New Roman"/>
          <w:b/>
          <w:sz w:val="24"/>
        </w:rPr>
        <w:t>股份有限公司</w:t>
      </w:r>
    </w:p>
    <w:p w14:paraId="5F8E5743" w14:textId="504F9D56" w:rsidR="00D27351" w:rsidRPr="00EE3251" w:rsidRDefault="00C03319" w:rsidP="00C03319">
      <w:pPr>
        <w:rPr>
          <w:color w:val="292929"/>
        </w:rPr>
      </w:pPr>
      <w:r>
        <w:rPr>
          <w:rFonts w:hint="eastAsia"/>
          <w:color w:val="292929"/>
        </w:rPr>
        <w:t xml:space="preserve">    </w:t>
      </w:r>
      <w:r w:rsidR="00D27351" w:rsidRPr="00EE3251">
        <w:rPr>
          <w:color w:val="292929"/>
        </w:rPr>
        <w:t>公司以技術研發為核心價值，研發人員佔公司人力比例約</w:t>
      </w:r>
      <w:r w:rsidR="00D27351">
        <w:rPr>
          <w:rFonts w:hint="eastAsia"/>
          <w:color w:val="292929"/>
        </w:rPr>
        <w:t>六</w:t>
      </w:r>
      <w:r w:rsidR="00D27351" w:rsidRPr="00EE3251">
        <w:rPr>
          <w:color w:val="292929"/>
        </w:rPr>
        <w:t>成，詳細</w:t>
      </w:r>
      <w:r w:rsidR="00D27351" w:rsidRPr="00EE3251">
        <w:t>研發部門人員學歷說明如</w:t>
      </w:r>
      <w:r w:rsidR="00D27351" w:rsidRPr="00EE3251">
        <w:rPr>
          <w:color w:val="292929"/>
        </w:rPr>
        <w:t>如</w:t>
      </w:r>
      <w:r w:rsidR="00D27351">
        <w:rPr>
          <w:color w:val="292929"/>
        </w:rPr>
        <w:fldChar w:fldCharType="begin"/>
      </w:r>
      <w:r w:rsidR="00D27351">
        <w:rPr>
          <w:color w:val="292929"/>
        </w:rPr>
        <w:instrText xml:space="preserve"> REF _Ref38881243 \h </w:instrText>
      </w:r>
      <w:r w:rsidR="00D27351">
        <w:rPr>
          <w:color w:val="292929"/>
        </w:rPr>
      </w:r>
      <w:r w:rsidR="00D27351">
        <w:rPr>
          <w:color w:val="292929"/>
        </w:rPr>
        <w:fldChar w:fldCharType="separate"/>
      </w:r>
      <w:r w:rsidR="0082588F">
        <w:rPr>
          <w:rFonts w:hint="eastAsia"/>
        </w:rPr>
        <w:t>表</w:t>
      </w:r>
      <w:r w:rsidR="0082588F">
        <w:rPr>
          <w:rFonts w:hint="eastAsia"/>
        </w:rPr>
        <w:t>1.</w:t>
      </w:r>
      <w:r w:rsidR="0082588F">
        <w:rPr>
          <w:noProof/>
        </w:rPr>
        <w:t>23</w:t>
      </w:r>
      <w:r w:rsidR="00D27351">
        <w:rPr>
          <w:color w:val="292929"/>
        </w:rPr>
        <w:fldChar w:fldCharType="end"/>
      </w:r>
      <w:r w:rsidR="00D27351" w:rsidRPr="00EE3251">
        <w:rPr>
          <w:color w:val="292929"/>
        </w:rPr>
        <w:t>：</w:t>
      </w:r>
    </w:p>
    <w:p w14:paraId="72B69B0D" w14:textId="7B823A15" w:rsidR="00D27351" w:rsidRPr="00EE3251" w:rsidRDefault="00D27351" w:rsidP="00D27351">
      <w:pPr>
        <w:pStyle w:val="aff2"/>
        <w:rPr>
          <w:rFonts w:eastAsia="標楷體"/>
        </w:rPr>
      </w:pPr>
      <w:bookmarkStart w:id="89" w:name="_Ref38881243"/>
      <w:bookmarkStart w:id="90" w:name="_Toc38882195"/>
      <w:r>
        <w:rPr>
          <w:rFonts w:hint="eastAsia"/>
        </w:rPr>
        <w:t>表</w:t>
      </w:r>
      <w:r>
        <w:rPr>
          <w:rFonts w:hint="eastAsia"/>
        </w:rPr>
        <w:t>1.</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82588F">
        <w:rPr>
          <w:noProof/>
        </w:rPr>
        <w:t>23</w:t>
      </w:r>
      <w:r>
        <w:fldChar w:fldCharType="end"/>
      </w:r>
      <w:bookmarkEnd w:id="89"/>
      <w:r w:rsidRPr="00EE3251">
        <w:rPr>
          <w:rFonts w:eastAsia="標楷體"/>
        </w:rPr>
        <w:tab/>
      </w:r>
      <w:r>
        <w:rPr>
          <w:rFonts w:eastAsia="標楷體" w:hint="eastAsia"/>
        </w:rPr>
        <w:t>博遠智能</w:t>
      </w:r>
      <w:r w:rsidRPr="00EE3251">
        <w:rPr>
          <w:rFonts w:eastAsia="標楷體"/>
        </w:rPr>
        <w:t>研發人員學歷與資歷分析</w:t>
      </w:r>
      <w:bookmarkEnd w:id="90"/>
    </w:p>
    <w:tbl>
      <w:tblPr>
        <w:tblW w:w="9383" w:type="dxa"/>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213"/>
        <w:gridCol w:w="1331"/>
        <w:gridCol w:w="1083"/>
        <w:gridCol w:w="1207"/>
        <w:gridCol w:w="1207"/>
        <w:gridCol w:w="1207"/>
        <w:gridCol w:w="1135"/>
      </w:tblGrid>
      <w:tr w:rsidR="00D27351" w:rsidRPr="00EE3251" w14:paraId="25DA976C" w14:textId="77777777" w:rsidTr="00D27351">
        <w:trPr>
          <w:jc w:val="right"/>
        </w:trPr>
        <w:tc>
          <w:tcPr>
            <w:tcW w:w="2213" w:type="dxa"/>
            <w:vAlign w:val="center"/>
          </w:tcPr>
          <w:p w14:paraId="62672946" w14:textId="77777777" w:rsidR="00D27351" w:rsidRPr="00EE3251" w:rsidRDefault="00D27351" w:rsidP="0034759C">
            <w:pPr>
              <w:snapToGrid w:val="0"/>
              <w:jc w:val="center"/>
            </w:pPr>
            <w:r w:rsidRPr="00EE3251">
              <w:t>本業年資</w:t>
            </w:r>
          </w:p>
        </w:tc>
        <w:tc>
          <w:tcPr>
            <w:tcW w:w="1331" w:type="dxa"/>
            <w:vAlign w:val="center"/>
          </w:tcPr>
          <w:p w14:paraId="2AA73D78" w14:textId="77777777" w:rsidR="00D27351" w:rsidRPr="00EE3251" w:rsidRDefault="00D27351" w:rsidP="0034759C">
            <w:pPr>
              <w:snapToGrid w:val="0"/>
              <w:jc w:val="center"/>
            </w:pPr>
            <w:r w:rsidRPr="00EE3251">
              <w:t>博士</w:t>
            </w:r>
          </w:p>
        </w:tc>
        <w:tc>
          <w:tcPr>
            <w:tcW w:w="1083" w:type="dxa"/>
            <w:vAlign w:val="center"/>
          </w:tcPr>
          <w:p w14:paraId="6CEDF2AB" w14:textId="77777777" w:rsidR="00D27351" w:rsidRPr="00EE3251" w:rsidRDefault="00D27351" w:rsidP="0034759C">
            <w:pPr>
              <w:snapToGrid w:val="0"/>
              <w:jc w:val="center"/>
            </w:pPr>
            <w:r w:rsidRPr="00EE3251">
              <w:t>碩士</w:t>
            </w:r>
          </w:p>
        </w:tc>
        <w:tc>
          <w:tcPr>
            <w:tcW w:w="1207" w:type="dxa"/>
            <w:vAlign w:val="center"/>
          </w:tcPr>
          <w:p w14:paraId="7F836E4C" w14:textId="77777777" w:rsidR="00D27351" w:rsidRPr="00EE3251" w:rsidRDefault="00D27351" w:rsidP="0034759C">
            <w:pPr>
              <w:snapToGrid w:val="0"/>
              <w:jc w:val="center"/>
            </w:pPr>
            <w:r w:rsidRPr="00EE3251">
              <w:t>學士</w:t>
            </w:r>
          </w:p>
        </w:tc>
        <w:tc>
          <w:tcPr>
            <w:tcW w:w="1207" w:type="dxa"/>
            <w:vAlign w:val="center"/>
          </w:tcPr>
          <w:p w14:paraId="702B5444" w14:textId="77777777" w:rsidR="00D27351" w:rsidRPr="00EE3251" w:rsidRDefault="00D27351" w:rsidP="0034759C">
            <w:pPr>
              <w:snapToGrid w:val="0"/>
              <w:jc w:val="center"/>
            </w:pPr>
            <w:r w:rsidRPr="00EE3251">
              <w:t>專科</w:t>
            </w:r>
          </w:p>
        </w:tc>
        <w:tc>
          <w:tcPr>
            <w:tcW w:w="1207" w:type="dxa"/>
            <w:vAlign w:val="center"/>
          </w:tcPr>
          <w:p w14:paraId="494C9BE1" w14:textId="77777777" w:rsidR="00D27351" w:rsidRPr="00EE3251" w:rsidRDefault="00D27351" w:rsidP="0034759C">
            <w:pPr>
              <w:snapToGrid w:val="0"/>
              <w:jc w:val="center"/>
            </w:pPr>
            <w:r w:rsidRPr="00EE3251">
              <w:t>其他</w:t>
            </w:r>
          </w:p>
        </w:tc>
        <w:tc>
          <w:tcPr>
            <w:tcW w:w="1135" w:type="dxa"/>
            <w:vAlign w:val="center"/>
          </w:tcPr>
          <w:p w14:paraId="1B04E53A" w14:textId="77777777" w:rsidR="00D27351" w:rsidRPr="00EE3251" w:rsidRDefault="00D27351" w:rsidP="0034759C">
            <w:pPr>
              <w:snapToGrid w:val="0"/>
              <w:jc w:val="center"/>
            </w:pPr>
            <w:r w:rsidRPr="00EE3251">
              <w:t>合計</w:t>
            </w:r>
          </w:p>
        </w:tc>
      </w:tr>
      <w:tr w:rsidR="00D27351" w:rsidRPr="00EE3251" w14:paraId="753FE0DE" w14:textId="77777777" w:rsidTr="00D27351">
        <w:trPr>
          <w:jc w:val="right"/>
        </w:trPr>
        <w:tc>
          <w:tcPr>
            <w:tcW w:w="2213" w:type="dxa"/>
            <w:vAlign w:val="center"/>
          </w:tcPr>
          <w:p w14:paraId="4DEFCA4C" w14:textId="77777777" w:rsidR="00D27351" w:rsidRPr="00EE3251" w:rsidRDefault="00D27351" w:rsidP="0034759C">
            <w:pPr>
              <w:snapToGrid w:val="0"/>
              <w:jc w:val="center"/>
            </w:pPr>
            <w:r w:rsidRPr="00EE3251">
              <w:t>2</w:t>
            </w:r>
            <w:r w:rsidRPr="00EE3251">
              <w:t>年以下</w:t>
            </w:r>
          </w:p>
        </w:tc>
        <w:tc>
          <w:tcPr>
            <w:tcW w:w="1331" w:type="dxa"/>
            <w:vAlign w:val="center"/>
          </w:tcPr>
          <w:p w14:paraId="0330AB11" w14:textId="77777777" w:rsidR="00D27351" w:rsidRPr="00EE3251" w:rsidRDefault="00D27351" w:rsidP="0034759C">
            <w:pPr>
              <w:snapToGrid w:val="0"/>
              <w:jc w:val="center"/>
            </w:pPr>
          </w:p>
        </w:tc>
        <w:tc>
          <w:tcPr>
            <w:tcW w:w="1083" w:type="dxa"/>
            <w:vAlign w:val="center"/>
          </w:tcPr>
          <w:p w14:paraId="7D1F5C66" w14:textId="77777777" w:rsidR="00D27351" w:rsidRPr="00EE3251" w:rsidRDefault="00D27351" w:rsidP="0034759C">
            <w:pPr>
              <w:snapToGrid w:val="0"/>
              <w:jc w:val="center"/>
            </w:pPr>
          </w:p>
        </w:tc>
        <w:tc>
          <w:tcPr>
            <w:tcW w:w="1207" w:type="dxa"/>
            <w:vAlign w:val="center"/>
          </w:tcPr>
          <w:p w14:paraId="3728C239" w14:textId="77777777" w:rsidR="00D27351" w:rsidRPr="00EE3251" w:rsidRDefault="00D27351" w:rsidP="0034759C">
            <w:pPr>
              <w:snapToGrid w:val="0"/>
              <w:jc w:val="center"/>
            </w:pPr>
            <w:r>
              <w:rPr>
                <w:rFonts w:hint="eastAsia"/>
              </w:rPr>
              <w:t>1</w:t>
            </w:r>
          </w:p>
        </w:tc>
        <w:tc>
          <w:tcPr>
            <w:tcW w:w="1207" w:type="dxa"/>
            <w:vAlign w:val="center"/>
          </w:tcPr>
          <w:p w14:paraId="31AFD75B" w14:textId="77777777" w:rsidR="00D27351" w:rsidRPr="00EE3251" w:rsidRDefault="00D27351" w:rsidP="0034759C">
            <w:pPr>
              <w:snapToGrid w:val="0"/>
              <w:jc w:val="center"/>
            </w:pPr>
          </w:p>
        </w:tc>
        <w:tc>
          <w:tcPr>
            <w:tcW w:w="1207" w:type="dxa"/>
            <w:vAlign w:val="center"/>
          </w:tcPr>
          <w:p w14:paraId="41E57EF2" w14:textId="77777777" w:rsidR="00D27351" w:rsidRPr="00EE3251" w:rsidRDefault="00D27351" w:rsidP="0034759C">
            <w:pPr>
              <w:snapToGrid w:val="0"/>
              <w:jc w:val="center"/>
            </w:pPr>
          </w:p>
        </w:tc>
        <w:tc>
          <w:tcPr>
            <w:tcW w:w="1135" w:type="dxa"/>
            <w:vAlign w:val="center"/>
          </w:tcPr>
          <w:p w14:paraId="1C43EF4B" w14:textId="77777777" w:rsidR="00D27351" w:rsidRPr="00EE3251" w:rsidRDefault="00D27351" w:rsidP="0034759C">
            <w:pPr>
              <w:snapToGrid w:val="0"/>
              <w:jc w:val="center"/>
            </w:pPr>
            <w:r>
              <w:rPr>
                <w:rFonts w:hint="eastAsia"/>
              </w:rPr>
              <w:t>1</w:t>
            </w:r>
          </w:p>
        </w:tc>
      </w:tr>
      <w:tr w:rsidR="00D27351" w:rsidRPr="00EE3251" w14:paraId="6E24337B" w14:textId="77777777" w:rsidTr="00D27351">
        <w:trPr>
          <w:jc w:val="right"/>
        </w:trPr>
        <w:tc>
          <w:tcPr>
            <w:tcW w:w="2213" w:type="dxa"/>
            <w:vAlign w:val="center"/>
          </w:tcPr>
          <w:p w14:paraId="2EA28F93" w14:textId="77777777" w:rsidR="00D27351" w:rsidRPr="00EE3251" w:rsidRDefault="00D27351" w:rsidP="0034759C">
            <w:pPr>
              <w:snapToGrid w:val="0"/>
              <w:jc w:val="center"/>
            </w:pPr>
            <w:r w:rsidRPr="00EE3251">
              <w:t>2~5</w:t>
            </w:r>
            <w:r w:rsidRPr="00EE3251">
              <w:t>年</w:t>
            </w:r>
          </w:p>
        </w:tc>
        <w:tc>
          <w:tcPr>
            <w:tcW w:w="1331" w:type="dxa"/>
            <w:vAlign w:val="center"/>
          </w:tcPr>
          <w:p w14:paraId="2D6AB5AC" w14:textId="77777777" w:rsidR="00D27351" w:rsidRPr="00EE3251" w:rsidRDefault="00D27351" w:rsidP="0034759C">
            <w:pPr>
              <w:snapToGrid w:val="0"/>
              <w:jc w:val="center"/>
            </w:pPr>
          </w:p>
        </w:tc>
        <w:tc>
          <w:tcPr>
            <w:tcW w:w="1083" w:type="dxa"/>
            <w:vAlign w:val="center"/>
          </w:tcPr>
          <w:p w14:paraId="71C854F5" w14:textId="77777777" w:rsidR="00D27351" w:rsidRPr="00EE3251" w:rsidRDefault="00D27351" w:rsidP="0034759C">
            <w:pPr>
              <w:snapToGrid w:val="0"/>
              <w:jc w:val="center"/>
            </w:pPr>
            <w:r>
              <w:rPr>
                <w:rFonts w:hint="eastAsia"/>
              </w:rPr>
              <w:t>2</w:t>
            </w:r>
          </w:p>
        </w:tc>
        <w:tc>
          <w:tcPr>
            <w:tcW w:w="1207" w:type="dxa"/>
            <w:vAlign w:val="center"/>
          </w:tcPr>
          <w:p w14:paraId="2D70342A" w14:textId="77777777" w:rsidR="00D27351" w:rsidRPr="00EE3251" w:rsidRDefault="00D27351" w:rsidP="0034759C">
            <w:pPr>
              <w:snapToGrid w:val="0"/>
              <w:jc w:val="center"/>
            </w:pPr>
            <w:r>
              <w:rPr>
                <w:rFonts w:hint="eastAsia"/>
              </w:rPr>
              <w:t>2</w:t>
            </w:r>
          </w:p>
        </w:tc>
        <w:tc>
          <w:tcPr>
            <w:tcW w:w="1207" w:type="dxa"/>
            <w:vAlign w:val="center"/>
          </w:tcPr>
          <w:p w14:paraId="448DFE28" w14:textId="77777777" w:rsidR="00D27351" w:rsidRPr="00EE3251" w:rsidRDefault="00D27351" w:rsidP="0034759C">
            <w:pPr>
              <w:snapToGrid w:val="0"/>
              <w:jc w:val="center"/>
            </w:pPr>
          </w:p>
        </w:tc>
        <w:tc>
          <w:tcPr>
            <w:tcW w:w="1207" w:type="dxa"/>
            <w:vAlign w:val="center"/>
          </w:tcPr>
          <w:p w14:paraId="165C28A3" w14:textId="77777777" w:rsidR="00D27351" w:rsidRPr="00EE3251" w:rsidRDefault="00D27351" w:rsidP="0034759C">
            <w:pPr>
              <w:snapToGrid w:val="0"/>
              <w:jc w:val="center"/>
            </w:pPr>
          </w:p>
        </w:tc>
        <w:tc>
          <w:tcPr>
            <w:tcW w:w="1135" w:type="dxa"/>
            <w:vAlign w:val="center"/>
          </w:tcPr>
          <w:p w14:paraId="688FC277" w14:textId="77777777" w:rsidR="00D27351" w:rsidRPr="00EE3251" w:rsidRDefault="00D27351" w:rsidP="0034759C">
            <w:pPr>
              <w:snapToGrid w:val="0"/>
              <w:jc w:val="center"/>
            </w:pPr>
            <w:r>
              <w:t>4</w:t>
            </w:r>
          </w:p>
        </w:tc>
      </w:tr>
      <w:tr w:rsidR="00D27351" w:rsidRPr="00EE3251" w14:paraId="16E3FB99" w14:textId="77777777" w:rsidTr="00D27351">
        <w:trPr>
          <w:jc w:val="right"/>
        </w:trPr>
        <w:tc>
          <w:tcPr>
            <w:tcW w:w="2213" w:type="dxa"/>
            <w:vAlign w:val="center"/>
          </w:tcPr>
          <w:p w14:paraId="7DD7F73B" w14:textId="77777777" w:rsidR="00D27351" w:rsidRPr="00EE3251" w:rsidRDefault="00D27351" w:rsidP="0034759C">
            <w:pPr>
              <w:snapToGrid w:val="0"/>
              <w:jc w:val="center"/>
            </w:pPr>
            <w:r w:rsidRPr="00EE3251">
              <w:t>6~10</w:t>
            </w:r>
            <w:r w:rsidRPr="00EE3251">
              <w:t>年</w:t>
            </w:r>
          </w:p>
        </w:tc>
        <w:tc>
          <w:tcPr>
            <w:tcW w:w="1331" w:type="dxa"/>
            <w:vAlign w:val="center"/>
          </w:tcPr>
          <w:p w14:paraId="613494E2" w14:textId="77777777" w:rsidR="00D27351" w:rsidRPr="00EE3251" w:rsidRDefault="00D27351" w:rsidP="0034759C">
            <w:pPr>
              <w:snapToGrid w:val="0"/>
              <w:jc w:val="center"/>
            </w:pPr>
          </w:p>
        </w:tc>
        <w:tc>
          <w:tcPr>
            <w:tcW w:w="1083" w:type="dxa"/>
            <w:vAlign w:val="center"/>
          </w:tcPr>
          <w:p w14:paraId="39408515" w14:textId="77777777" w:rsidR="00D27351" w:rsidRPr="00EE3251" w:rsidRDefault="00D27351" w:rsidP="0034759C">
            <w:pPr>
              <w:snapToGrid w:val="0"/>
              <w:jc w:val="center"/>
            </w:pPr>
            <w:r>
              <w:rPr>
                <w:rFonts w:hint="eastAsia"/>
              </w:rPr>
              <w:t>3</w:t>
            </w:r>
          </w:p>
        </w:tc>
        <w:tc>
          <w:tcPr>
            <w:tcW w:w="1207" w:type="dxa"/>
            <w:vAlign w:val="center"/>
          </w:tcPr>
          <w:p w14:paraId="7B3E4E71" w14:textId="77777777" w:rsidR="00D27351" w:rsidRPr="00EE3251" w:rsidRDefault="00D27351" w:rsidP="0034759C">
            <w:pPr>
              <w:snapToGrid w:val="0"/>
              <w:jc w:val="center"/>
            </w:pPr>
            <w:r>
              <w:rPr>
                <w:rFonts w:hint="eastAsia"/>
              </w:rPr>
              <w:t>1</w:t>
            </w:r>
          </w:p>
        </w:tc>
        <w:tc>
          <w:tcPr>
            <w:tcW w:w="1207" w:type="dxa"/>
            <w:vAlign w:val="center"/>
          </w:tcPr>
          <w:p w14:paraId="205440C2" w14:textId="77777777" w:rsidR="00D27351" w:rsidRPr="00EE3251" w:rsidRDefault="00D27351" w:rsidP="0034759C">
            <w:pPr>
              <w:snapToGrid w:val="0"/>
              <w:jc w:val="center"/>
            </w:pPr>
          </w:p>
        </w:tc>
        <w:tc>
          <w:tcPr>
            <w:tcW w:w="1207" w:type="dxa"/>
            <w:vAlign w:val="center"/>
          </w:tcPr>
          <w:p w14:paraId="5B45281E" w14:textId="77777777" w:rsidR="00D27351" w:rsidRPr="00EE3251" w:rsidRDefault="00D27351" w:rsidP="0034759C">
            <w:pPr>
              <w:snapToGrid w:val="0"/>
              <w:jc w:val="center"/>
            </w:pPr>
          </w:p>
        </w:tc>
        <w:tc>
          <w:tcPr>
            <w:tcW w:w="1135" w:type="dxa"/>
            <w:vAlign w:val="center"/>
          </w:tcPr>
          <w:p w14:paraId="0720F858" w14:textId="77777777" w:rsidR="00D27351" w:rsidRPr="00EE3251" w:rsidRDefault="00D27351" w:rsidP="0034759C">
            <w:pPr>
              <w:snapToGrid w:val="0"/>
              <w:jc w:val="center"/>
            </w:pPr>
            <w:r>
              <w:rPr>
                <w:rFonts w:hint="eastAsia"/>
              </w:rPr>
              <w:t>4</w:t>
            </w:r>
          </w:p>
        </w:tc>
      </w:tr>
      <w:tr w:rsidR="00D27351" w:rsidRPr="00EE3251" w14:paraId="45A7490A" w14:textId="77777777" w:rsidTr="00D27351">
        <w:trPr>
          <w:jc w:val="right"/>
        </w:trPr>
        <w:tc>
          <w:tcPr>
            <w:tcW w:w="2213" w:type="dxa"/>
            <w:vAlign w:val="center"/>
          </w:tcPr>
          <w:p w14:paraId="4337D5D4" w14:textId="77777777" w:rsidR="00D27351" w:rsidRPr="00EE3251" w:rsidRDefault="00D27351" w:rsidP="0034759C">
            <w:pPr>
              <w:snapToGrid w:val="0"/>
              <w:jc w:val="center"/>
            </w:pPr>
            <w:r w:rsidRPr="00EE3251">
              <w:t>10</w:t>
            </w:r>
            <w:r w:rsidRPr="00EE3251">
              <w:t>年以上</w:t>
            </w:r>
          </w:p>
        </w:tc>
        <w:tc>
          <w:tcPr>
            <w:tcW w:w="1331" w:type="dxa"/>
            <w:vAlign w:val="center"/>
          </w:tcPr>
          <w:p w14:paraId="5012F72A" w14:textId="77777777" w:rsidR="00D27351" w:rsidRPr="00EE3251" w:rsidRDefault="00D27351" w:rsidP="0034759C">
            <w:pPr>
              <w:snapToGrid w:val="0"/>
              <w:jc w:val="center"/>
            </w:pPr>
          </w:p>
        </w:tc>
        <w:tc>
          <w:tcPr>
            <w:tcW w:w="1083" w:type="dxa"/>
            <w:vAlign w:val="center"/>
          </w:tcPr>
          <w:p w14:paraId="02A0D53C" w14:textId="77777777" w:rsidR="00D27351" w:rsidRPr="00EE3251" w:rsidRDefault="00D27351" w:rsidP="0034759C">
            <w:pPr>
              <w:snapToGrid w:val="0"/>
              <w:jc w:val="center"/>
            </w:pPr>
            <w:r>
              <w:rPr>
                <w:rFonts w:hint="eastAsia"/>
              </w:rPr>
              <w:t>4</w:t>
            </w:r>
          </w:p>
        </w:tc>
        <w:tc>
          <w:tcPr>
            <w:tcW w:w="1207" w:type="dxa"/>
            <w:vAlign w:val="center"/>
          </w:tcPr>
          <w:p w14:paraId="6F212381" w14:textId="77777777" w:rsidR="00D27351" w:rsidRPr="00EE3251" w:rsidRDefault="00D27351" w:rsidP="0034759C">
            <w:pPr>
              <w:snapToGrid w:val="0"/>
              <w:jc w:val="center"/>
            </w:pPr>
            <w:r>
              <w:rPr>
                <w:rFonts w:hint="eastAsia"/>
              </w:rPr>
              <w:t>1</w:t>
            </w:r>
          </w:p>
        </w:tc>
        <w:tc>
          <w:tcPr>
            <w:tcW w:w="1207" w:type="dxa"/>
            <w:vAlign w:val="center"/>
          </w:tcPr>
          <w:p w14:paraId="655BFB5B" w14:textId="77777777" w:rsidR="00D27351" w:rsidRPr="00EE3251" w:rsidRDefault="00D27351" w:rsidP="0034759C">
            <w:pPr>
              <w:snapToGrid w:val="0"/>
              <w:jc w:val="center"/>
            </w:pPr>
          </w:p>
        </w:tc>
        <w:tc>
          <w:tcPr>
            <w:tcW w:w="1207" w:type="dxa"/>
            <w:vAlign w:val="center"/>
          </w:tcPr>
          <w:p w14:paraId="14C6CDC5" w14:textId="77777777" w:rsidR="00D27351" w:rsidRPr="00EE3251" w:rsidRDefault="00D27351" w:rsidP="0034759C">
            <w:pPr>
              <w:snapToGrid w:val="0"/>
              <w:jc w:val="center"/>
            </w:pPr>
          </w:p>
        </w:tc>
        <w:tc>
          <w:tcPr>
            <w:tcW w:w="1135" w:type="dxa"/>
            <w:vAlign w:val="center"/>
          </w:tcPr>
          <w:p w14:paraId="29D0ADC6" w14:textId="77777777" w:rsidR="00D27351" w:rsidRPr="00EE3251" w:rsidRDefault="00D27351" w:rsidP="0034759C">
            <w:pPr>
              <w:snapToGrid w:val="0"/>
              <w:jc w:val="center"/>
            </w:pPr>
            <w:r>
              <w:rPr>
                <w:rFonts w:hint="eastAsia"/>
              </w:rPr>
              <w:t>5</w:t>
            </w:r>
          </w:p>
        </w:tc>
      </w:tr>
      <w:tr w:rsidR="00D27351" w:rsidRPr="00EE3251" w14:paraId="288444F3" w14:textId="77777777" w:rsidTr="00D27351">
        <w:trPr>
          <w:jc w:val="right"/>
        </w:trPr>
        <w:tc>
          <w:tcPr>
            <w:tcW w:w="2213" w:type="dxa"/>
            <w:vAlign w:val="center"/>
          </w:tcPr>
          <w:p w14:paraId="3DA9E2BE" w14:textId="77777777" w:rsidR="00D27351" w:rsidRPr="00EE3251" w:rsidRDefault="00D27351" w:rsidP="0034759C">
            <w:pPr>
              <w:snapToGrid w:val="0"/>
              <w:jc w:val="center"/>
            </w:pPr>
            <w:r w:rsidRPr="00EE3251">
              <w:t>合計</w:t>
            </w:r>
          </w:p>
        </w:tc>
        <w:tc>
          <w:tcPr>
            <w:tcW w:w="1331" w:type="dxa"/>
            <w:vAlign w:val="center"/>
          </w:tcPr>
          <w:p w14:paraId="396C7242" w14:textId="77777777" w:rsidR="00D27351" w:rsidRPr="00EE3251" w:rsidRDefault="00D27351" w:rsidP="0034759C">
            <w:pPr>
              <w:snapToGrid w:val="0"/>
              <w:jc w:val="center"/>
            </w:pPr>
            <w:r>
              <w:rPr>
                <w:rFonts w:hint="eastAsia"/>
              </w:rPr>
              <w:t>0</w:t>
            </w:r>
          </w:p>
        </w:tc>
        <w:tc>
          <w:tcPr>
            <w:tcW w:w="1083" w:type="dxa"/>
            <w:vAlign w:val="center"/>
          </w:tcPr>
          <w:p w14:paraId="106822A6" w14:textId="77777777" w:rsidR="00D27351" w:rsidRPr="00EE3251" w:rsidRDefault="00D27351" w:rsidP="0034759C">
            <w:pPr>
              <w:snapToGrid w:val="0"/>
              <w:jc w:val="center"/>
            </w:pPr>
            <w:r>
              <w:rPr>
                <w:rFonts w:hint="eastAsia"/>
              </w:rPr>
              <w:t>9</w:t>
            </w:r>
          </w:p>
        </w:tc>
        <w:tc>
          <w:tcPr>
            <w:tcW w:w="1207" w:type="dxa"/>
            <w:vAlign w:val="center"/>
          </w:tcPr>
          <w:p w14:paraId="0605F786" w14:textId="77777777" w:rsidR="00D27351" w:rsidRPr="00EE3251" w:rsidRDefault="00D27351" w:rsidP="0034759C">
            <w:pPr>
              <w:snapToGrid w:val="0"/>
              <w:jc w:val="center"/>
            </w:pPr>
            <w:r>
              <w:rPr>
                <w:rFonts w:hint="eastAsia"/>
              </w:rPr>
              <w:t>5</w:t>
            </w:r>
          </w:p>
        </w:tc>
        <w:tc>
          <w:tcPr>
            <w:tcW w:w="1207" w:type="dxa"/>
            <w:vAlign w:val="center"/>
          </w:tcPr>
          <w:p w14:paraId="2DF59284" w14:textId="77777777" w:rsidR="00D27351" w:rsidRPr="00EE3251" w:rsidRDefault="00D27351" w:rsidP="0034759C">
            <w:pPr>
              <w:snapToGrid w:val="0"/>
              <w:jc w:val="center"/>
            </w:pPr>
            <w:r>
              <w:rPr>
                <w:rFonts w:hint="eastAsia"/>
              </w:rPr>
              <w:t>0</w:t>
            </w:r>
          </w:p>
        </w:tc>
        <w:tc>
          <w:tcPr>
            <w:tcW w:w="1207" w:type="dxa"/>
            <w:vAlign w:val="center"/>
          </w:tcPr>
          <w:p w14:paraId="4102ACB1" w14:textId="77777777" w:rsidR="00D27351" w:rsidRPr="00EE3251" w:rsidRDefault="00D27351" w:rsidP="0034759C">
            <w:pPr>
              <w:snapToGrid w:val="0"/>
              <w:jc w:val="center"/>
            </w:pPr>
            <w:r>
              <w:rPr>
                <w:rFonts w:hint="eastAsia"/>
              </w:rPr>
              <w:t>0</w:t>
            </w:r>
          </w:p>
        </w:tc>
        <w:tc>
          <w:tcPr>
            <w:tcW w:w="1135" w:type="dxa"/>
            <w:vAlign w:val="center"/>
          </w:tcPr>
          <w:p w14:paraId="1EA7DADE" w14:textId="77777777" w:rsidR="00D27351" w:rsidRPr="00EE3251" w:rsidRDefault="00D27351" w:rsidP="0034759C">
            <w:pPr>
              <w:snapToGrid w:val="0"/>
              <w:jc w:val="center"/>
            </w:pPr>
            <w:r>
              <w:rPr>
                <w:rFonts w:hint="eastAsia"/>
              </w:rPr>
              <w:t>1</w:t>
            </w:r>
            <w:r>
              <w:t>4</w:t>
            </w:r>
          </w:p>
        </w:tc>
      </w:tr>
    </w:tbl>
    <w:p w14:paraId="6552AAD0" w14:textId="77777777" w:rsidR="00D27351" w:rsidRPr="004B3ABC" w:rsidRDefault="00D27351" w:rsidP="00D27351">
      <w:pPr>
        <w:widowControl/>
        <w:adjustRightInd/>
        <w:spacing w:line="240" w:lineRule="auto"/>
        <w:textAlignment w:val="auto"/>
        <w:rPr>
          <w:b/>
        </w:rPr>
      </w:pPr>
      <w:r>
        <w:rPr>
          <w:b/>
        </w:rPr>
        <w:br w:type="page"/>
      </w:r>
    </w:p>
    <w:p w14:paraId="742639DA" w14:textId="77777777" w:rsidR="00A931EA" w:rsidRPr="00EE3251" w:rsidRDefault="00A931EA" w:rsidP="002D5ED4">
      <w:pPr>
        <w:numPr>
          <w:ilvl w:val="0"/>
          <w:numId w:val="40"/>
        </w:numPr>
        <w:kinsoku w:val="0"/>
        <w:spacing w:afterLines="50" w:after="120" w:line="240" w:lineRule="auto"/>
        <w:ind w:left="0" w:firstLine="0"/>
        <w:jc w:val="both"/>
      </w:pPr>
      <w:r w:rsidRPr="00EE3251">
        <w:lastRenderedPageBreak/>
        <w:t>歷年研發成果、獲得獎項、專利、發表論文明細</w:t>
      </w:r>
    </w:p>
    <w:p w14:paraId="798651DC" w14:textId="77777777"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30FF53E4" w14:textId="5D206587" w:rsidR="00A931EA" w:rsidRPr="00EE3251" w:rsidRDefault="00C03319" w:rsidP="00C03319">
      <w:pPr>
        <w:kinsoku w:val="0"/>
        <w:spacing w:afterLines="50" w:after="120" w:line="240" w:lineRule="auto"/>
        <w:jc w:val="both"/>
      </w:pPr>
      <w:r>
        <w:rPr>
          <w:rFonts w:hint="eastAsia"/>
        </w:rPr>
        <w:t xml:space="preserve">    </w:t>
      </w:r>
      <w:r w:rsidR="00A931EA" w:rsidRPr="00EE3251">
        <w:t>力積電截至</w:t>
      </w:r>
      <w:r w:rsidR="00A931EA" w:rsidRPr="00EE3251">
        <w:t>108</w:t>
      </w:r>
      <w:r w:rsidR="00A931EA" w:rsidRPr="00EE3251">
        <w:t>年共申請中華民國專利申請案，已獲准</w:t>
      </w:r>
      <w:r w:rsidR="00A931EA" w:rsidRPr="00EE3251">
        <w:t>311</w:t>
      </w:r>
      <w:r w:rsidR="00A931EA" w:rsidRPr="00EE3251">
        <w:t>件，申請中</w:t>
      </w:r>
      <w:r w:rsidR="00A931EA" w:rsidRPr="00EE3251">
        <w:t>35</w:t>
      </w:r>
      <w:r w:rsidR="00A931EA" w:rsidRPr="00EE3251">
        <w:t>件；美國專利方面，獲准</w:t>
      </w:r>
      <w:r w:rsidR="00A931EA" w:rsidRPr="00EE3251">
        <w:t>345</w:t>
      </w:r>
      <w:r w:rsidR="00A931EA" w:rsidRPr="00EE3251">
        <w:t>件，申請中</w:t>
      </w:r>
      <w:r w:rsidR="00A931EA" w:rsidRPr="00EE3251">
        <w:t>11</w:t>
      </w:r>
      <w:r w:rsidR="00A931EA" w:rsidRPr="00EE3251">
        <w:t>件</w:t>
      </w:r>
      <w:r w:rsidR="0037475F">
        <w:rPr>
          <w:rFonts w:hint="eastAsia"/>
        </w:rPr>
        <w:t>。</w:t>
      </w:r>
      <w:r w:rsidR="00A931EA" w:rsidRPr="00EE3251">
        <w:t>此外，在日本、韓國及中國大陸地區也都有專利案件在申請中</w:t>
      </w:r>
      <w:r w:rsidR="0037475F">
        <w:rPr>
          <w:rFonts w:hint="eastAsia"/>
        </w:rPr>
        <w:t>，</w:t>
      </w:r>
      <w:r w:rsidR="00A931EA" w:rsidRPr="00EE3251">
        <w:t>合計已獲准</w:t>
      </w:r>
      <w:r w:rsidR="00A931EA" w:rsidRPr="00EE3251">
        <w:t>799</w:t>
      </w:r>
      <w:r w:rsidR="00A931EA" w:rsidRPr="00EE3251">
        <w:t>件，申請中</w:t>
      </w:r>
      <w:r w:rsidR="00A931EA" w:rsidRPr="00EE3251">
        <w:t>170</w:t>
      </w:r>
      <w:r w:rsidR="00A931EA" w:rsidRPr="00EE3251">
        <w:t>件。由於本公司對智財權的重視及鼓勵員工對於新產品的創新開發，未來將積極申請專利，以保護公司的智慧財產權、提昇產品形象、並且保護客戶之權益，亦可做為與其他廠商交互授權之依據。歷年來的技術開發成果如下</w:t>
      </w:r>
      <w:r w:rsidR="00D27351">
        <w:fldChar w:fldCharType="begin"/>
      </w:r>
      <w:r w:rsidR="00D27351">
        <w:instrText xml:space="preserve"> REF _Ref38881289 \h </w:instrText>
      </w:r>
      <w:r w:rsidR="00D27351">
        <w:fldChar w:fldCharType="separate"/>
      </w:r>
      <w:r w:rsidR="0082588F" w:rsidRPr="00992FD9">
        <w:rPr>
          <w:rFonts w:asciiTheme="majorEastAsia" w:eastAsiaTheme="majorEastAsia" w:hAnsiTheme="majorEastAsia" w:hint="eastAsia"/>
        </w:rPr>
        <w:t>表</w:t>
      </w:r>
      <w:r w:rsidR="0082588F" w:rsidRPr="00992FD9">
        <w:rPr>
          <w:rFonts w:eastAsiaTheme="majorEastAsia"/>
        </w:rPr>
        <w:t>1.</w:t>
      </w:r>
      <w:r w:rsidR="0082588F">
        <w:rPr>
          <w:rFonts w:eastAsiaTheme="majorEastAsia"/>
          <w:noProof/>
        </w:rPr>
        <w:t>24</w:t>
      </w:r>
      <w:r w:rsidR="00D27351">
        <w:fldChar w:fldCharType="end"/>
      </w:r>
      <w:r w:rsidR="00A931EA" w:rsidRPr="00EE3251">
        <w:t>：</w:t>
      </w:r>
    </w:p>
    <w:p w14:paraId="4E422C1E" w14:textId="123A5C00" w:rsidR="00A931EA" w:rsidRPr="00992FD9" w:rsidRDefault="00992FD9" w:rsidP="00992FD9">
      <w:pPr>
        <w:pStyle w:val="aff2"/>
        <w:rPr>
          <w:rFonts w:asciiTheme="majorEastAsia" w:eastAsiaTheme="majorEastAsia" w:hAnsiTheme="majorEastAsia"/>
        </w:rPr>
      </w:pPr>
      <w:bookmarkStart w:id="91" w:name="_Ref38881289"/>
      <w:bookmarkStart w:id="92" w:name="_Toc37925931"/>
      <w:bookmarkStart w:id="93" w:name="_Toc38882196"/>
      <w:r w:rsidRPr="00992FD9">
        <w:rPr>
          <w:rFonts w:asciiTheme="majorEastAsia" w:eastAsiaTheme="majorEastAsia" w:hAnsiTheme="majorEastAsia" w:hint="eastAsia"/>
        </w:rPr>
        <w:t>表</w:t>
      </w:r>
      <w:r w:rsidRPr="00992FD9">
        <w:rPr>
          <w:rFonts w:eastAsiaTheme="majorEastAsia"/>
        </w:rPr>
        <w:t>1.</w:t>
      </w:r>
      <w:r w:rsidRPr="00992FD9">
        <w:rPr>
          <w:rFonts w:eastAsiaTheme="majorEastAsia"/>
        </w:rPr>
        <w:fldChar w:fldCharType="begin"/>
      </w:r>
      <w:r w:rsidRPr="00992FD9">
        <w:rPr>
          <w:rFonts w:eastAsiaTheme="majorEastAsia"/>
        </w:rPr>
        <w:instrText xml:space="preserve"> SEQ </w:instrText>
      </w:r>
      <w:r w:rsidRPr="00992FD9">
        <w:rPr>
          <w:rFonts w:eastAsiaTheme="majorEastAsia"/>
        </w:rPr>
        <w:instrText>表</w:instrText>
      </w:r>
      <w:r w:rsidRPr="00992FD9">
        <w:rPr>
          <w:rFonts w:eastAsiaTheme="majorEastAsia"/>
        </w:rPr>
        <w:instrText xml:space="preserve">1. \* ARABIC </w:instrText>
      </w:r>
      <w:r w:rsidRPr="00992FD9">
        <w:rPr>
          <w:rFonts w:eastAsiaTheme="majorEastAsia"/>
        </w:rPr>
        <w:fldChar w:fldCharType="separate"/>
      </w:r>
      <w:r w:rsidR="0082588F">
        <w:rPr>
          <w:rFonts w:eastAsiaTheme="majorEastAsia"/>
          <w:noProof/>
        </w:rPr>
        <w:t>24</w:t>
      </w:r>
      <w:r w:rsidRPr="00992FD9">
        <w:rPr>
          <w:rFonts w:eastAsiaTheme="majorEastAsia"/>
        </w:rPr>
        <w:fldChar w:fldCharType="end"/>
      </w:r>
      <w:bookmarkEnd w:id="91"/>
      <w:r w:rsidR="00A931EA" w:rsidRPr="00992FD9">
        <w:rPr>
          <w:rFonts w:asciiTheme="majorEastAsia" w:eastAsiaTheme="majorEastAsia" w:hAnsiTheme="majorEastAsia"/>
        </w:rPr>
        <w:t>力積電歷年技術開發項目:</w:t>
      </w:r>
      <w:bookmarkEnd w:id="92"/>
      <w:bookmarkEnd w:id="93"/>
    </w:p>
    <w:tbl>
      <w:tblPr>
        <w:tblW w:w="7514" w:type="dxa"/>
        <w:jc w:val="center"/>
        <w:tblCellMar>
          <w:left w:w="28" w:type="dxa"/>
          <w:right w:w="28" w:type="dxa"/>
        </w:tblCellMar>
        <w:tblLook w:val="04A0" w:firstRow="1" w:lastRow="0" w:firstColumn="1" w:lastColumn="0" w:noHBand="0" w:noVBand="1"/>
      </w:tblPr>
      <w:tblGrid>
        <w:gridCol w:w="1097"/>
        <w:gridCol w:w="6417"/>
      </w:tblGrid>
      <w:tr w:rsidR="00A931EA" w:rsidRPr="00EE3251" w14:paraId="25508F29" w14:textId="77777777" w:rsidTr="004F3EFB">
        <w:trPr>
          <w:trHeight w:val="350"/>
          <w:jc w:val="center"/>
        </w:trPr>
        <w:tc>
          <w:tcPr>
            <w:tcW w:w="109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BA35004"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lang w:eastAsia="zh-CN"/>
              </w:rPr>
              <w:t>年度</w:t>
            </w:r>
          </w:p>
        </w:tc>
        <w:tc>
          <w:tcPr>
            <w:tcW w:w="6417" w:type="dxa"/>
            <w:tcBorders>
              <w:top w:val="single" w:sz="8" w:space="0" w:color="000000"/>
              <w:left w:val="nil"/>
              <w:bottom w:val="single" w:sz="8" w:space="0" w:color="000000"/>
              <w:right w:val="single" w:sz="8" w:space="0" w:color="000000"/>
            </w:tcBorders>
            <w:shd w:val="clear" w:color="auto" w:fill="auto"/>
            <w:vAlign w:val="center"/>
            <w:hideMark/>
          </w:tcPr>
          <w:p w14:paraId="2341907B" w14:textId="77777777" w:rsidR="00A931EA" w:rsidRPr="00EE3251" w:rsidRDefault="00A931EA" w:rsidP="004F3EFB">
            <w:pPr>
              <w:widowControl/>
              <w:adjustRightInd/>
              <w:spacing w:line="240" w:lineRule="auto"/>
              <w:jc w:val="center"/>
              <w:textAlignment w:val="auto"/>
              <w:rPr>
                <w:color w:val="000000"/>
              </w:rPr>
            </w:pPr>
            <w:r w:rsidRPr="00EE3251">
              <w:rPr>
                <w:color w:val="000000"/>
              </w:rPr>
              <w:t>開發成功之技術或產品</w:t>
            </w:r>
          </w:p>
        </w:tc>
      </w:tr>
      <w:tr w:rsidR="00A931EA" w:rsidRPr="00EE3251" w14:paraId="6A17BCDF" w14:textId="77777777" w:rsidTr="004F3EFB">
        <w:trPr>
          <w:trHeight w:val="340"/>
          <w:jc w:val="center"/>
        </w:trPr>
        <w:tc>
          <w:tcPr>
            <w:tcW w:w="109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E90CE85" w14:textId="77777777" w:rsidR="00A931EA" w:rsidRPr="00EE3251" w:rsidRDefault="00A931EA" w:rsidP="004F3EFB">
            <w:pPr>
              <w:widowControl/>
              <w:adjustRightInd/>
              <w:spacing w:line="240" w:lineRule="auto"/>
              <w:textAlignment w:val="auto"/>
              <w:rPr>
                <w:color w:val="000000"/>
              </w:rPr>
            </w:pPr>
            <w:r w:rsidRPr="00EE3251">
              <w:rPr>
                <w:color w:val="000000"/>
              </w:rPr>
              <w:t>103</w:t>
            </w:r>
            <w:r w:rsidRPr="00EE3251">
              <w:rPr>
                <w:color w:val="000000"/>
              </w:rPr>
              <w:t>年度</w:t>
            </w:r>
          </w:p>
        </w:tc>
        <w:tc>
          <w:tcPr>
            <w:tcW w:w="6417" w:type="dxa"/>
            <w:tcBorders>
              <w:top w:val="nil"/>
              <w:left w:val="nil"/>
              <w:bottom w:val="nil"/>
              <w:right w:val="single" w:sz="8" w:space="0" w:color="000000"/>
            </w:tcBorders>
            <w:shd w:val="clear" w:color="auto" w:fill="auto"/>
            <w:vAlign w:val="center"/>
            <w:hideMark/>
          </w:tcPr>
          <w:p w14:paraId="344F87C1"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0.18um 3.3V OTP</w:t>
            </w:r>
            <w:r w:rsidRPr="00EE3251">
              <w:rPr>
                <w:color w:val="000000"/>
              </w:rPr>
              <w:t>製程</w:t>
            </w:r>
          </w:p>
        </w:tc>
      </w:tr>
      <w:tr w:rsidR="00A931EA" w:rsidRPr="00EE3251" w14:paraId="391AFA06" w14:textId="77777777" w:rsidTr="004F3EFB">
        <w:trPr>
          <w:trHeight w:val="350"/>
          <w:jc w:val="center"/>
        </w:trPr>
        <w:tc>
          <w:tcPr>
            <w:tcW w:w="1097" w:type="dxa"/>
            <w:vMerge/>
            <w:tcBorders>
              <w:top w:val="nil"/>
              <w:left w:val="single" w:sz="8" w:space="0" w:color="000000"/>
              <w:bottom w:val="single" w:sz="8" w:space="0" w:color="000000"/>
              <w:right w:val="single" w:sz="8" w:space="0" w:color="000000"/>
            </w:tcBorders>
            <w:vAlign w:val="center"/>
            <w:hideMark/>
          </w:tcPr>
          <w:p w14:paraId="2BB594F9"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single" w:sz="8" w:space="0" w:color="000000"/>
              <w:right w:val="single" w:sz="8" w:space="0" w:color="000000"/>
            </w:tcBorders>
            <w:shd w:val="clear" w:color="auto" w:fill="auto"/>
            <w:vAlign w:val="center"/>
            <w:hideMark/>
          </w:tcPr>
          <w:p w14:paraId="7020E5C0"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0.15um 42V_32V</w:t>
            </w:r>
            <w:r w:rsidRPr="00EE3251">
              <w:rPr>
                <w:color w:val="000000"/>
              </w:rPr>
              <w:t>高壓電子紙驅動器製程</w:t>
            </w:r>
          </w:p>
        </w:tc>
      </w:tr>
      <w:tr w:rsidR="00A931EA" w:rsidRPr="00EE3251" w14:paraId="06F786AF" w14:textId="77777777" w:rsidTr="004F3EFB">
        <w:trPr>
          <w:trHeight w:val="340"/>
          <w:jc w:val="center"/>
        </w:trPr>
        <w:tc>
          <w:tcPr>
            <w:tcW w:w="1097" w:type="dxa"/>
            <w:vMerge w:val="restart"/>
            <w:tcBorders>
              <w:top w:val="nil"/>
              <w:left w:val="single" w:sz="8" w:space="0" w:color="000000"/>
              <w:right w:val="single" w:sz="8" w:space="0" w:color="000000"/>
            </w:tcBorders>
            <w:shd w:val="clear" w:color="auto" w:fill="auto"/>
            <w:vAlign w:val="center"/>
            <w:hideMark/>
          </w:tcPr>
          <w:p w14:paraId="5AF69B02" w14:textId="77777777" w:rsidR="00A931EA" w:rsidRPr="00EE3251" w:rsidRDefault="00A931EA" w:rsidP="004F3EFB">
            <w:pPr>
              <w:widowControl/>
              <w:adjustRightInd/>
              <w:spacing w:line="240" w:lineRule="auto"/>
              <w:textAlignment w:val="auto"/>
              <w:rPr>
                <w:color w:val="000000"/>
              </w:rPr>
            </w:pPr>
            <w:r w:rsidRPr="00EE3251">
              <w:rPr>
                <w:color w:val="000000"/>
              </w:rPr>
              <w:t>104</w:t>
            </w:r>
            <w:r w:rsidRPr="00EE3251">
              <w:rPr>
                <w:color w:val="000000"/>
              </w:rPr>
              <w:t>年度</w:t>
            </w:r>
          </w:p>
        </w:tc>
        <w:tc>
          <w:tcPr>
            <w:tcW w:w="6417" w:type="dxa"/>
            <w:tcBorders>
              <w:top w:val="nil"/>
              <w:left w:val="nil"/>
              <w:bottom w:val="nil"/>
              <w:right w:val="single" w:sz="8" w:space="0" w:color="000000"/>
            </w:tcBorders>
            <w:shd w:val="clear" w:color="auto" w:fill="auto"/>
            <w:vAlign w:val="center"/>
            <w:hideMark/>
          </w:tcPr>
          <w:p w14:paraId="41A58BF8"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 xml:space="preserve">65nm Nor-Flash </w:t>
            </w:r>
            <w:r w:rsidRPr="00EE3251">
              <w:rPr>
                <w:color w:val="000000"/>
              </w:rPr>
              <w:t>快閃記憶體製程</w:t>
            </w:r>
          </w:p>
        </w:tc>
      </w:tr>
      <w:tr w:rsidR="00A931EA" w:rsidRPr="00EE3251" w14:paraId="1B322C69" w14:textId="77777777" w:rsidTr="004F3EFB">
        <w:trPr>
          <w:trHeight w:val="350"/>
          <w:jc w:val="center"/>
        </w:trPr>
        <w:tc>
          <w:tcPr>
            <w:tcW w:w="1097" w:type="dxa"/>
            <w:vMerge/>
            <w:tcBorders>
              <w:left w:val="single" w:sz="8" w:space="0" w:color="000000"/>
              <w:bottom w:val="single" w:sz="8" w:space="0" w:color="000000"/>
              <w:right w:val="single" w:sz="8" w:space="0" w:color="000000"/>
            </w:tcBorders>
            <w:shd w:val="clear" w:color="auto" w:fill="auto"/>
            <w:hideMark/>
          </w:tcPr>
          <w:p w14:paraId="60F69607"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single" w:sz="8" w:space="0" w:color="000000"/>
              <w:right w:val="single" w:sz="8" w:space="0" w:color="000000"/>
            </w:tcBorders>
            <w:shd w:val="clear" w:color="auto" w:fill="auto"/>
            <w:vAlign w:val="center"/>
            <w:hideMark/>
          </w:tcPr>
          <w:p w14:paraId="6EE67C0F"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0.18um PWM 3.3V/32V/700V</w:t>
            </w:r>
            <w:r w:rsidRPr="00EE3251">
              <w:rPr>
                <w:color w:val="000000"/>
              </w:rPr>
              <w:t>電源管理</w:t>
            </w:r>
            <w:r w:rsidRPr="00EE3251">
              <w:rPr>
                <w:color w:val="000000"/>
              </w:rPr>
              <w:t>IC</w:t>
            </w:r>
            <w:r w:rsidRPr="00EE3251">
              <w:rPr>
                <w:color w:val="000000"/>
              </w:rPr>
              <w:t>製程</w:t>
            </w:r>
          </w:p>
        </w:tc>
      </w:tr>
      <w:tr w:rsidR="00A931EA" w:rsidRPr="00EE3251" w14:paraId="7899894E"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6EDE6D44"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nil"/>
              <w:right w:val="single" w:sz="8" w:space="0" w:color="000000"/>
            </w:tcBorders>
            <w:shd w:val="clear" w:color="auto" w:fill="auto"/>
            <w:vAlign w:val="center"/>
            <w:hideMark/>
          </w:tcPr>
          <w:p w14:paraId="6612C196"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0.15um OTP</w:t>
            </w:r>
            <w:r w:rsidRPr="00EE3251">
              <w:rPr>
                <w:color w:val="000000"/>
              </w:rPr>
              <w:t>一次寫入記憶體製程</w:t>
            </w:r>
          </w:p>
        </w:tc>
      </w:tr>
      <w:tr w:rsidR="00A931EA" w:rsidRPr="00EE3251" w14:paraId="162A1B26"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3535722B" w14:textId="77777777" w:rsidR="00A931EA" w:rsidRPr="00EE3251" w:rsidRDefault="00A931EA" w:rsidP="004F3EFB">
            <w:pPr>
              <w:widowControl/>
              <w:adjustRightInd/>
              <w:spacing w:line="240" w:lineRule="auto"/>
              <w:textAlignment w:val="auto"/>
              <w:rPr>
                <w:color w:val="000000"/>
              </w:rPr>
            </w:pPr>
            <w:r w:rsidRPr="00EE3251">
              <w:rPr>
                <w:color w:val="000000"/>
              </w:rPr>
              <w:t>105</w:t>
            </w:r>
            <w:r w:rsidRPr="00EE3251">
              <w:rPr>
                <w:color w:val="000000"/>
              </w:rPr>
              <w:t>年度</w:t>
            </w:r>
          </w:p>
        </w:tc>
        <w:tc>
          <w:tcPr>
            <w:tcW w:w="6417" w:type="dxa"/>
            <w:tcBorders>
              <w:top w:val="nil"/>
              <w:left w:val="nil"/>
              <w:bottom w:val="nil"/>
              <w:right w:val="single" w:sz="8" w:space="0" w:color="000000"/>
            </w:tcBorders>
            <w:shd w:val="clear" w:color="auto" w:fill="auto"/>
            <w:vAlign w:val="center"/>
            <w:hideMark/>
          </w:tcPr>
          <w:p w14:paraId="5E69A69F"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0.18um MTP</w:t>
            </w:r>
            <w:r w:rsidRPr="00EE3251">
              <w:rPr>
                <w:color w:val="000000"/>
              </w:rPr>
              <w:t>多次寫入記憶體製程</w:t>
            </w:r>
          </w:p>
        </w:tc>
      </w:tr>
      <w:tr w:rsidR="00A931EA" w:rsidRPr="00EE3251" w14:paraId="15FD5AFA"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68603E2B"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nil"/>
              <w:right w:val="single" w:sz="8" w:space="0" w:color="000000"/>
            </w:tcBorders>
            <w:shd w:val="clear" w:color="auto" w:fill="auto"/>
            <w:vAlign w:val="center"/>
            <w:hideMark/>
          </w:tcPr>
          <w:p w14:paraId="4F3DEEC2"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 xml:space="preserve">0.35um 50V LCD Gate Driver </w:t>
            </w:r>
            <w:r w:rsidRPr="00EE3251">
              <w:rPr>
                <w:color w:val="000000"/>
              </w:rPr>
              <w:t>液晶驅動</w:t>
            </w:r>
            <w:r w:rsidRPr="00EE3251">
              <w:rPr>
                <w:color w:val="000000"/>
              </w:rPr>
              <w:t>IC</w:t>
            </w:r>
            <w:r w:rsidRPr="00EE3251">
              <w:rPr>
                <w:color w:val="000000"/>
              </w:rPr>
              <w:t>製程</w:t>
            </w:r>
          </w:p>
        </w:tc>
      </w:tr>
      <w:tr w:rsidR="00A931EA" w:rsidRPr="00EE3251" w14:paraId="4A7BBB50" w14:textId="77777777" w:rsidTr="004F3EFB">
        <w:trPr>
          <w:trHeight w:val="350"/>
          <w:jc w:val="center"/>
        </w:trPr>
        <w:tc>
          <w:tcPr>
            <w:tcW w:w="1097" w:type="dxa"/>
            <w:tcBorders>
              <w:top w:val="nil"/>
              <w:left w:val="single" w:sz="8" w:space="0" w:color="000000"/>
              <w:bottom w:val="single" w:sz="8" w:space="0" w:color="000000"/>
              <w:right w:val="single" w:sz="8" w:space="0" w:color="000000"/>
            </w:tcBorders>
            <w:shd w:val="clear" w:color="auto" w:fill="auto"/>
            <w:hideMark/>
          </w:tcPr>
          <w:p w14:paraId="3397DBC6"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single" w:sz="8" w:space="0" w:color="000000"/>
              <w:right w:val="single" w:sz="8" w:space="0" w:color="000000"/>
            </w:tcBorders>
            <w:shd w:val="clear" w:color="auto" w:fill="auto"/>
            <w:vAlign w:val="center"/>
            <w:hideMark/>
          </w:tcPr>
          <w:p w14:paraId="63D7022F"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0.18um PWM 6V/9V~40V</w:t>
            </w:r>
            <w:r w:rsidRPr="00EE3251">
              <w:rPr>
                <w:color w:val="000000"/>
              </w:rPr>
              <w:t>電源管理</w:t>
            </w:r>
            <w:r w:rsidRPr="00EE3251">
              <w:rPr>
                <w:color w:val="000000"/>
              </w:rPr>
              <w:t>IC</w:t>
            </w:r>
            <w:r w:rsidRPr="00EE3251">
              <w:rPr>
                <w:color w:val="000000"/>
              </w:rPr>
              <w:t>製程</w:t>
            </w:r>
          </w:p>
        </w:tc>
      </w:tr>
      <w:tr w:rsidR="00A931EA" w:rsidRPr="00EE3251" w14:paraId="3396E305"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07CDB7AB"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nil"/>
              <w:right w:val="single" w:sz="8" w:space="0" w:color="000000"/>
            </w:tcBorders>
            <w:shd w:val="clear" w:color="auto" w:fill="auto"/>
            <w:vAlign w:val="center"/>
            <w:hideMark/>
          </w:tcPr>
          <w:p w14:paraId="7A0BD929"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0.18um PWM 6V/60V~100V</w:t>
            </w:r>
            <w:r w:rsidRPr="00EE3251">
              <w:rPr>
                <w:color w:val="000000"/>
              </w:rPr>
              <w:t>電源管理</w:t>
            </w:r>
            <w:r w:rsidRPr="00EE3251">
              <w:rPr>
                <w:color w:val="000000"/>
              </w:rPr>
              <w:t>IC</w:t>
            </w:r>
            <w:r w:rsidRPr="00EE3251">
              <w:rPr>
                <w:color w:val="000000"/>
              </w:rPr>
              <w:t>製程</w:t>
            </w:r>
          </w:p>
        </w:tc>
      </w:tr>
      <w:tr w:rsidR="00A931EA" w:rsidRPr="00EE3251" w14:paraId="10949188"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3E900AA9" w14:textId="77777777" w:rsidR="00A931EA" w:rsidRPr="00EE3251" w:rsidRDefault="00A931EA" w:rsidP="004F3EFB">
            <w:pPr>
              <w:widowControl/>
              <w:adjustRightInd/>
              <w:spacing w:line="240" w:lineRule="auto"/>
              <w:textAlignment w:val="auto"/>
              <w:rPr>
                <w:color w:val="000000"/>
              </w:rPr>
            </w:pPr>
            <w:r w:rsidRPr="00EE3251">
              <w:rPr>
                <w:color w:val="000000"/>
              </w:rPr>
              <w:t>106</w:t>
            </w:r>
            <w:r w:rsidRPr="00EE3251">
              <w:rPr>
                <w:color w:val="000000"/>
              </w:rPr>
              <w:t>年度</w:t>
            </w:r>
          </w:p>
        </w:tc>
        <w:tc>
          <w:tcPr>
            <w:tcW w:w="6417" w:type="dxa"/>
            <w:tcBorders>
              <w:top w:val="nil"/>
              <w:left w:val="nil"/>
              <w:bottom w:val="nil"/>
              <w:right w:val="single" w:sz="8" w:space="0" w:color="000000"/>
            </w:tcBorders>
            <w:shd w:val="clear" w:color="auto" w:fill="auto"/>
            <w:vAlign w:val="center"/>
            <w:hideMark/>
          </w:tcPr>
          <w:p w14:paraId="36F5D90D"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0.15um DDI 1.8V_18V</w:t>
            </w:r>
            <w:r w:rsidRPr="00EE3251">
              <w:rPr>
                <w:color w:val="000000"/>
              </w:rPr>
              <w:t>液晶驅動</w:t>
            </w:r>
            <w:r w:rsidRPr="00EE3251">
              <w:rPr>
                <w:color w:val="000000"/>
              </w:rPr>
              <w:t>IC</w:t>
            </w:r>
            <w:r w:rsidRPr="00EE3251">
              <w:rPr>
                <w:color w:val="000000"/>
              </w:rPr>
              <w:t>製程</w:t>
            </w:r>
          </w:p>
        </w:tc>
      </w:tr>
      <w:tr w:rsidR="00A931EA" w:rsidRPr="00EE3251" w14:paraId="6F31D805"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2E9FBEA9"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nil"/>
              <w:right w:val="single" w:sz="8" w:space="0" w:color="000000"/>
            </w:tcBorders>
            <w:shd w:val="clear" w:color="auto" w:fill="auto"/>
            <w:vAlign w:val="center"/>
            <w:hideMark/>
          </w:tcPr>
          <w:p w14:paraId="41623256"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Double Gate 60~200V</w:t>
            </w:r>
            <w:r w:rsidRPr="00EE3251">
              <w:rPr>
                <w:color w:val="000000"/>
              </w:rPr>
              <w:t>功率</w:t>
            </w:r>
            <w:r w:rsidRPr="00EE3251">
              <w:rPr>
                <w:color w:val="000000"/>
              </w:rPr>
              <w:t>IC</w:t>
            </w:r>
            <w:r w:rsidRPr="00EE3251">
              <w:rPr>
                <w:color w:val="000000"/>
              </w:rPr>
              <w:t>製程</w:t>
            </w:r>
          </w:p>
        </w:tc>
      </w:tr>
      <w:tr w:rsidR="00A931EA" w:rsidRPr="00EE3251" w14:paraId="5A160E20"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66391C4B"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nil"/>
              <w:right w:val="single" w:sz="8" w:space="0" w:color="000000"/>
            </w:tcBorders>
            <w:shd w:val="clear" w:color="auto" w:fill="auto"/>
            <w:vAlign w:val="center"/>
            <w:hideMark/>
          </w:tcPr>
          <w:p w14:paraId="37FF596A"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0.18um MTP 3.3V/5V</w:t>
            </w:r>
            <w:r w:rsidRPr="00EE3251">
              <w:rPr>
                <w:color w:val="000000"/>
              </w:rPr>
              <w:t>多次寫入記憶體製程</w:t>
            </w:r>
          </w:p>
        </w:tc>
      </w:tr>
      <w:tr w:rsidR="00A931EA" w:rsidRPr="00EE3251" w14:paraId="40B2A19F" w14:textId="77777777" w:rsidTr="004F3EFB">
        <w:trPr>
          <w:trHeight w:val="350"/>
          <w:jc w:val="center"/>
        </w:trPr>
        <w:tc>
          <w:tcPr>
            <w:tcW w:w="1097" w:type="dxa"/>
            <w:tcBorders>
              <w:top w:val="nil"/>
              <w:left w:val="single" w:sz="8" w:space="0" w:color="000000"/>
              <w:bottom w:val="single" w:sz="8" w:space="0" w:color="000000"/>
              <w:right w:val="single" w:sz="8" w:space="0" w:color="000000"/>
            </w:tcBorders>
            <w:shd w:val="clear" w:color="auto" w:fill="auto"/>
            <w:hideMark/>
          </w:tcPr>
          <w:p w14:paraId="1B28BA91"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single" w:sz="8" w:space="0" w:color="000000"/>
              <w:right w:val="single" w:sz="8" w:space="0" w:color="000000"/>
            </w:tcBorders>
            <w:shd w:val="clear" w:color="auto" w:fill="auto"/>
            <w:vAlign w:val="center"/>
            <w:hideMark/>
          </w:tcPr>
          <w:p w14:paraId="048A1775"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0.11um DDI 1.2V/18V</w:t>
            </w:r>
            <w:r w:rsidRPr="00EE3251">
              <w:rPr>
                <w:color w:val="000000"/>
              </w:rPr>
              <w:t>液晶驅動</w:t>
            </w:r>
            <w:r w:rsidRPr="00EE3251">
              <w:rPr>
                <w:color w:val="000000"/>
              </w:rPr>
              <w:t>IC</w:t>
            </w:r>
            <w:r w:rsidRPr="00EE3251">
              <w:rPr>
                <w:color w:val="000000"/>
              </w:rPr>
              <w:t>製程</w:t>
            </w:r>
          </w:p>
        </w:tc>
      </w:tr>
      <w:tr w:rsidR="00A931EA" w:rsidRPr="00EE3251" w14:paraId="28D3C34C"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1FEF1A7E"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nil"/>
              <w:right w:val="single" w:sz="8" w:space="0" w:color="000000"/>
            </w:tcBorders>
            <w:shd w:val="clear" w:color="auto" w:fill="auto"/>
            <w:vAlign w:val="center"/>
            <w:hideMark/>
          </w:tcPr>
          <w:p w14:paraId="32D8236C"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0.15um DDI 1.8V_9V_18V</w:t>
            </w:r>
            <w:r w:rsidRPr="00EE3251">
              <w:rPr>
                <w:color w:val="000000"/>
              </w:rPr>
              <w:t>液晶驅動</w:t>
            </w:r>
            <w:r w:rsidRPr="00EE3251">
              <w:rPr>
                <w:color w:val="000000"/>
              </w:rPr>
              <w:t>IC</w:t>
            </w:r>
            <w:r w:rsidRPr="00EE3251">
              <w:rPr>
                <w:color w:val="000000"/>
              </w:rPr>
              <w:t>製程</w:t>
            </w:r>
          </w:p>
        </w:tc>
      </w:tr>
      <w:tr w:rsidR="00A931EA" w:rsidRPr="00EE3251" w14:paraId="51D94CB0"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5EF80503" w14:textId="77777777" w:rsidR="00A931EA" w:rsidRPr="00EE3251" w:rsidRDefault="00A931EA" w:rsidP="004F3EFB">
            <w:pPr>
              <w:widowControl/>
              <w:adjustRightInd/>
              <w:spacing w:line="240" w:lineRule="auto"/>
              <w:textAlignment w:val="auto"/>
              <w:rPr>
                <w:color w:val="000000"/>
              </w:rPr>
            </w:pPr>
            <w:r w:rsidRPr="00EE3251">
              <w:rPr>
                <w:color w:val="000000"/>
              </w:rPr>
              <w:t>107</w:t>
            </w:r>
            <w:r w:rsidRPr="00EE3251">
              <w:rPr>
                <w:color w:val="000000"/>
              </w:rPr>
              <w:t>年度</w:t>
            </w:r>
          </w:p>
        </w:tc>
        <w:tc>
          <w:tcPr>
            <w:tcW w:w="6417" w:type="dxa"/>
            <w:tcBorders>
              <w:top w:val="nil"/>
              <w:left w:val="nil"/>
              <w:bottom w:val="nil"/>
              <w:right w:val="single" w:sz="8" w:space="0" w:color="000000"/>
            </w:tcBorders>
            <w:shd w:val="clear" w:color="auto" w:fill="auto"/>
            <w:vAlign w:val="center"/>
            <w:hideMark/>
          </w:tcPr>
          <w:p w14:paraId="6BE52C17"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0.15um DDI 1.8V_6.75V_13.5V</w:t>
            </w:r>
            <w:r w:rsidRPr="00EE3251">
              <w:rPr>
                <w:color w:val="000000"/>
              </w:rPr>
              <w:t>液晶驅動</w:t>
            </w:r>
            <w:r w:rsidRPr="00EE3251">
              <w:rPr>
                <w:color w:val="000000"/>
              </w:rPr>
              <w:t>IC</w:t>
            </w:r>
            <w:r w:rsidRPr="00EE3251">
              <w:rPr>
                <w:color w:val="000000"/>
              </w:rPr>
              <w:t>製程</w:t>
            </w:r>
          </w:p>
        </w:tc>
      </w:tr>
      <w:tr w:rsidR="00A931EA" w:rsidRPr="00EE3251" w14:paraId="3D31EAA2"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185FF027"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nil"/>
              <w:right w:val="single" w:sz="8" w:space="0" w:color="000000"/>
            </w:tcBorders>
            <w:shd w:val="clear" w:color="auto" w:fill="auto"/>
            <w:vAlign w:val="center"/>
            <w:hideMark/>
          </w:tcPr>
          <w:p w14:paraId="338CD771"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0.11um EEPROM 6V</w:t>
            </w:r>
            <w:r w:rsidRPr="00EE3251">
              <w:rPr>
                <w:color w:val="000000"/>
              </w:rPr>
              <w:t>製程</w:t>
            </w:r>
          </w:p>
        </w:tc>
      </w:tr>
      <w:tr w:rsidR="00A931EA" w:rsidRPr="00EE3251" w14:paraId="2FF1014E"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3F0327DC"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nil"/>
              <w:right w:val="single" w:sz="8" w:space="0" w:color="000000"/>
            </w:tcBorders>
            <w:shd w:val="clear" w:color="auto" w:fill="auto"/>
            <w:vAlign w:val="center"/>
            <w:hideMark/>
          </w:tcPr>
          <w:p w14:paraId="771D090C"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0.18um OTP</w:t>
            </w:r>
            <w:r w:rsidRPr="00EE3251">
              <w:rPr>
                <w:color w:val="000000"/>
              </w:rPr>
              <w:t>一次寫入記憶體製程</w:t>
            </w:r>
          </w:p>
        </w:tc>
      </w:tr>
      <w:tr w:rsidR="00A931EA" w:rsidRPr="00EE3251" w14:paraId="099B176A" w14:textId="77777777" w:rsidTr="004F3EFB">
        <w:trPr>
          <w:trHeight w:val="350"/>
          <w:jc w:val="center"/>
        </w:trPr>
        <w:tc>
          <w:tcPr>
            <w:tcW w:w="1097" w:type="dxa"/>
            <w:tcBorders>
              <w:top w:val="nil"/>
              <w:left w:val="single" w:sz="8" w:space="0" w:color="000000"/>
              <w:bottom w:val="single" w:sz="8" w:space="0" w:color="000000"/>
              <w:right w:val="single" w:sz="8" w:space="0" w:color="000000"/>
            </w:tcBorders>
            <w:shd w:val="clear" w:color="auto" w:fill="auto"/>
            <w:hideMark/>
          </w:tcPr>
          <w:p w14:paraId="4BCBCF0C"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single" w:sz="8" w:space="0" w:color="000000"/>
              <w:right w:val="single" w:sz="8" w:space="0" w:color="000000"/>
            </w:tcBorders>
            <w:shd w:val="clear" w:color="auto" w:fill="auto"/>
            <w:vAlign w:val="center"/>
            <w:hideMark/>
          </w:tcPr>
          <w:p w14:paraId="64D2E4A9"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0.11um eFlash</w:t>
            </w:r>
            <w:r w:rsidRPr="00EE3251">
              <w:rPr>
                <w:color w:val="000000"/>
              </w:rPr>
              <w:t>嵌入式快閃記憶體製程</w:t>
            </w:r>
          </w:p>
        </w:tc>
      </w:tr>
      <w:tr w:rsidR="00A931EA" w:rsidRPr="00EE3251" w14:paraId="43DBDDCA"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1DDE0631"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nil"/>
              <w:right w:val="single" w:sz="8" w:space="0" w:color="000000"/>
            </w:tcBorders>
            <w:shd w:val="clear" w:color="auto" w:fill="auto"/>
            <w:vAlign w:val="center"/>
            <w:hideMark/>
          </w:tcPr>
          <w:p w14:paraId="69A0409E"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0.18um OTP 1.8V/6V</w:t>
            </w:r>
            <w:r w:rsidRPr="00EE3251">
              <w:rPr>
                <w:color w:val="000000"/>
              </w:rPr>
              <w:t>一次寫入記憶體製程</w:t>
            </w:r>
          </w:p>
        </w:tc>
      </w:tr>
      <w:tr w:rsidR="00A931EA" w:rsidRPr="00EE3251" w14:paraId="512114D3"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64D879E7" w14:textId="77777777" w:rsidR="00A931EA" w:rsidRPr="00EE3251" w:rsidRDefault="00A931EA" w:rsidP="004F3EFB">
            <w:pPr>
              <w:widowControl/>
              <w:adjustRightInd/>
              <w:spacing w:line="240" w:lineRule="auto"/>
              <w:textAlignment w:val="auto"/>
              <w:rPr>
                <w:color w:val="000000"/>
              </w:rPr>
            </w:pPr>
            <w:r w:rsidRPr="00EE3251">
              <w:rPr>
                <w:color w:val="000000"/>
              </w:rPr>
              <w:t>108</w:t>
            </w:r>
            <w:r w:rsidRPr="00EE3251">
              <w:rPr>
                <w:color w:val="000000"/>
              </w:rPr>
              <w:t>年度</w:t>
            </w:r>
          </w:p>
        </w:tc>
        <w:tc>
          <w:tcPr>
            <w:tcW w:w="6417" w:type="dxa"/>
            <w:tcBorders>
              <w:top w:val="nil"/>
              <w:left w:val="nil"/>
              <w:bottom w:val="nil"/>
              <w:right w:val="single" w:sz="8" w:space="0" w:color="000000"/>
            </w:tcBorders>
            <w:shd w:val="clear" w:color="auto" w:fill="auto"/>
            <w:vAlign w:val="center"/>
            <w:hideMark/>
          </w:tcPr>
          <w:p w14:paraId="5FC985DB"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0.15um DDI 3.3V_9V_18V</w:t>
            </w:r>
            <w:r w:rsidRPr="00EE3251">
              <w:rPr>
                <w:color w:val="000000"/>
              </w:rPr>
              <w:t>液晶驅動</w:t>
            </w:r>
            <w:r w:rsidRPr="00EE3251">
              <w:rPr>
                <w:color w:val="000000"/>
              </w:rPr>
              <w:t>IC</w:t>
            </w:r>
            <w:r w:rsidRPr="00EE3251">
              <w:rPr>
                <w:color w:val="000000"/>
              </w:rPr>
              <w:t>製程</w:t>
            </w:r>
          </w:p>
        </w:tc>
      </w:tr>
      <w:tr w:rsidR="00A931EA" w:rsidRPr="00EE3251" w14:paraId="3441FBC5"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7D28BC90"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nil"/>
              <w:right w:val="single" w:sz="8" w:space="0" w:color="000000"/>
            </w:tcBorders>
            <w:shd w:val="clear" w:color="auto" w:fill="auto"/>
            <w:vAlign w:val="center"/>
            <w:hideMark/>
          </w:tcPr>
          <w:p w14:paraId="1ED6DF51"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Super Junction 1um_600V_650V</w:t>
            </w:r>
            <w:r w:rsidRPr="00EE3251">
              <w:rPr>
                <w:color w:val="000000"/>
              </w:rPr>
              <w:t>超高壓功率</w:t>
            </w:r>
            <w:r w:rsidRPr="00EE3251">
              <w:rPr>
                <w:color w:val="000000"/>
              </w:rPr>
              <w:t>IC</w:t>
            </w:r>
            <w:r w:rsidRPr="00EE3251">
              <w:rPr>
                <w:color w:val="000000"/>
              </w:rPr>
              <w:t>製程</w:t>
            </w:r>
          </w:p>
        </w:tc>
      </w:tr>
      <w:tr w:rsidR="00A931EA" w:rsidRPr="00EE3251" w14:paraId="0DD590C4"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62648A22"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nil"/>
              <w:right w:val="single" w:sz="8" w:space="0" w:color="000000"/>
            </w:tcBorders>
            <w:shd w:val="clear" w:color="auto" w:fill="auto"/>
            <w:vAlign w:val="center"/>
            <w:hideMark/>
          </w:tcPr>
          <w:p w14:paraId="461424D3"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80nm DDI</w:t>
            </w:r>
            <w:r w:rsidRPr="00EE3251">
              <w:rPr>
                <w:color w:val="000000"/>
              </w:rPr>
              <w:t>液晶驅動</w:t>
            </w:r>
            <w:r w:rsidRPr="00EE3251">
              <w:rPr>
                <w:color w:val="000000"/>
              </w:rPr>
              <w:t>IC</w:t>
            </w:r>
            <w:r w:rsidRPr="00EE3251">
              <w:rPr>
                <w:color w:val="000000"/>
              </w:rPr>
              <w:t>製程</w:t>
            </w:r>
          </w:p>
        </w:tc>
      </w:tr>
      <w:tr w:rsidR="00A931EA" w:rsidRPr="00EE3251" w14:paraId="60F3459E" w14:textId="77777777" w:rsidTr="004F3EFB">
        <w:trPr>
          <w:trHeight w:val="350"/>
          <w:jc w:val="center"/>
        </w:trPr>
        <w:tc>
          <w:tcPr>
            <w:tcW w:w="1097" w:type="dxa"/>
            <w:tcBorders>
              <w:top w:val="nil"/>
              <w:left w:val="single" w:sz="8" w:space="0" w:color="000000"/>
              <w:bottom w:val="single" w:sz="8" w:space="0" w:color="000000"/>
              <w:right w:val="single" w:sz="8" w:space="0" w:color="000000"/>
            </w:tcBorders>
            <w:shd w:val="clear" w:color="auto" w:fill="auto"/>
            <w:hideMark/>
          </w:tcPr>
          <w:p w14:paraId="551F6813" w14:textId="77777777" w:rsidR="00A931EA" w:rsidRPr="00EE3251" w:rsidRDefault="00A931EA" w:rsidP="004F3EFB">
            <w:pPr>
              <w:widowControl/>
              <w:adjustRightInd/>
              <w:spacing w:line="240" w:lineRule="auto"/>
              <w:textAlignment w:val="auto"/>
              <w:rPr>
                <w:color w:val="000000"/>
              </w:rPr>
            </w:pPr>
          </w:p>
        </w:tc>
        <w:tc>
          <w:tcPr>
            <w:tcW w:w="6417" w:type="dxa"/>
            <w:tcBorders>
              <w:top w:val="nil"/>
              <w:left w:val="nil"/>
              <w:bottom w:val="single" w:sz="8" w:space="0" w:color="000000"/>
              <w:right w:val="single" w:sz="8" w:space="0" w:color="000000"/>
            </w:tcBorders>
            <w:shd w:val="clear" w:color="auto" w:fill="auto"/>
            <w:vAlign w:val="center"/>
            <w:hideMark/>
          </w:tcPr>
          <w:p w14:paraId="30E87593" w14:textId="77777777" w:rsidR="00A931EA" w:rsidRPr="00EE3251" w:rsidRDefault="00A931EA" w:rsidP="004F3EFB">
            <w:pPr>
              <w:widowControl/>
              <w:adjustRightInd/>
              <w:spacing w:line="240" w:lineRule="auto"/>
              <w:ind w:firstLineChars="100" w:firstLine="240"/>
              <w:textAlignment w:val="auto"/>
              <w:rPr>
                <w:color w:val="000000"/>
              </w:rPr>
            </w:pPr>
            <w:r w:rsidRPr="00EE3251">
              <w:rPr>
                <w:color w:val="000000"/>
              </w:rPr>
              <w:t>55nm DDI</w:t>
            </w:r>
            <w:r w:rsidRPr="00EE3251">
              <w:rPr>
                <w:color w:val="000000"/>
              </w:rPr>
              <w:t>液晶驅動</w:t>
            </w:r>
            <w:r w:rsidRPr="00EE3251">
              <w:rPr>
                <w:color w:val="000000"/>
              </w:rPr>
              <w:t>IC</w:t>
            </w:r>
            <w:r w:rsidRPr="00EE3251">
              <w:rPr>
                <w:color w:val="000000"/>
              </w:rPr>
              <w:t>製程</w:t>
            </w:r>
          </w:p>
        </w:tc>
      </w:tr>
    </w:tbl>
    <w:p w14:paraId="6FC2A798" w14:textId="66F0365F" w:rsidR="00A931EA" w:rsidRDefault="00A931EA" w:rsidP="00A931EA">
      <w:pPr>
        <w:kinsoku w:val="0"/>
        <w:spacing w:afterLines="50" w:after="120" w:line="240" w:lineRule="auto"/>
        <w:jc w:val="both"/>
      </w:pPr>
    </w:p>
    <w:p w14:paraId="2862CD61" w14:textId="0F0E8BB5" w:rsidR="00D27351" w:rsidRDefault="00D27351" w:rsidP="00A931EA">
      <w:pPr>
        <w:kinsoku w:val="0"/>
        <w:spacing w:afterLines="50" w:after="120" w:line="240" w:lineRule="auto"/>
        <w:jc w:val="both"/>
      </w:pPr>
    </w:p>
    <w:p w14:paraId="3C126809" w14:textId="1AB52386" w:rsidR="00D27351" w:rsidRDefault="00D27351" w:rsidP="00A931EA">
      <w:pPr>
        <w:kinsoku w:val="0"/>
        <w:spacing w:afterLines="50" w:after="120" w:line="240" w:lineRule="auto"/>
        <w:jc w:val="both"/>
      </w:pPr>
    </w:p>
    <w:p w14:paraId="32208EF7" w14:textId="58E31D98" w:rsidR="00D27351" w:rsidRDefault="00D27351" w:rsidP="00A931EA">
      <w:pPr>
        <w:kinsoku w:val="0"/>
        <w:spacing w:afterLines="50" w:after="120" w:line="240" w:lineRule="auto"/>
        <w:jc w:val="both"/>
      </w:pPr>
    </w:p>
    <w:p w14:paraId="1BF340B0" w14:textId="1DBBDEAB" w:rsidR="00D27351" w:rsidRDefault="00D27351" w:rsidP="00A931EA">
      <w:pPr>
        <w:kinsoku w:val="0"/>
        <w:spacing w:afterLines="50" w:after="120" w:line="240" w:lineRule="auto"/>
        <w:jc w:val="both"/>
      </w:pPr>
    </w:p>
    <w:p w14:paraId="4B5A0D3A" w14:textId="1039194D" w:rsidR="00142EB9" w:rsidRDefault="00142EB9">
      <w:pPr>
        <w:widowControl/>
        <w:adjustRightInd/>
        <w:spacing w:line="240" w:lineRule="auto"/>
        <w:textAlignment w:val="auto"/>
      </w:pPr>
      <w:r>
        <w:br w:type="page"/>
      </w:r>
    </w:p>
    <w:p w14:paraId="4AB66375" w14:textId="77777777" w:rsidR="00D27351" w:rsidRPr="00EE3251" w:rsidRDefault="00D27351" w:rsidP="002D5ED4">
      <w:pPr>
        <w:pStyle w:val="affc"/>
        <w:numPr>
          <w:ilvl w:val="0"/>
          <w:numId w:val="47"/>
        </w:numPr>
        <w:kinsoku w:val="0"/>
        <w:spacing w:afterLines="50" w:after="120"/>
        <w:ind w:leftChars="0"/>
        <w:jc w:val="both"/>
        <w:rPr>
          <w:rFonts w:ascii="Times New Roman"/>
          <w:b/>
          <w:sz w:val="24"/>
        </w:rPr>
      </w:pPr>
      <w:r>
        <w:rPr>
          <w:rFonts w:ascii="Times New Roman" w:hint="eastAsia"/>
          <w:b/>
          <w:sz w:val="24"/>
        </w:rPr>
        <w:lastRenderedPageBreak/>
        <w:t>博遠智能科技</w:t>
      </w:r>
      <w:r w:rsidRPr="00EE3251">
        <w:rPr>
          <w:rFonts w:ascii="Times New Roman"/>
          <w:b/>
          <w:sz w:val="24"/>
        </w:rPr>
        <w:t>股份有限公司</w:t>
      </w:r>
    </w:p>
    <w:p w14:paraId="52126196" w14:textId="6E129BD5" w:rsidR="00D27351" w:rsidRDefault="00C03319" w:rsidP="00C03319">
      <w:pPr>
        <w:kinsoku w:val="0"/>
        <w:spacing w:afterLines="50" w:after="120" w:line="240" w:lineRule="auto"/>
        <w:jc w:val="both"/>
      </w:pPr>
      <w:r>
        <w:rPr>
          <w:rFonts w:hint="eastAsia"/>
        </w:rPr>
        <w:t xml:space="preserve">    </w:t>
      </w:r>
      <w:r w:rsidR="00D27351" w:rsidRPr="005406F9">
        <w:rPr>
          <w:rFonts w:hint="eastAsia"/>
        </w:rPr>
        <w:t>獲獎</w:t>
      </w:r>
      <w:r w:rsidR="00D27351">
        <w:rPr>
          <w:rFonts w:hint="eastAsia"/>
        </w:rPr>
        <w:t>：</w:t>
      </w:r>
      <w:r w:rsidR="00D27351" w:rsidRPr="005406F9">
        <w:t>2017-2019</w:t>
      </w:r>
      <w:r w:rsidR="00D27351" w:rsidRPr="005406F9">
        <w:rPr>
          <w:rFonts w:hint="eastAsia"/>
        </w:rPr>
        <w:t>期間，與新北市政府警察局及臺中市政府警察局合作，獲得雲端物聯網創新獎、亞太區智慧城市獎、警政創新應用獎，也獲得科技部</w:t>
      </w:r>
      <w:r w:rsidR="00D27351">
        <w:rPr>
          <w:rFonts w:hint="eastAsia"/>
        </w:rPr>
        <w:t>2019</w:t>
      </w:r>
      <w:r w:rsidR="00D27351">
        <w:rPr>
          <w:rFonts w:hint="eastAsia"/>
        </w:rPr>
        <w:t>年</w:t>
      </w:r>
      <w:r w:rsidR="00D27351" w:rsidRPr="005406F9">
        <w:rPr>
          <w:rFonts w:hint="eastAsia"/>
        </w:rPr>
        <w:t>選拔臺灣最酷新創公司肯定。</w:t>
      </w:r>
    </w:p>
    <w:p w14:paraId="2636886B" w14:textId="3C830500" w:rsidR="00D27351" w:rsidRPr="00CA4944" w:rsidRDefault="00D27351" w:rsidP="00D27351">
      <w:pPr>
        <w:kinsoku w:val="0"/>
        <w:spacing w:afterLines="50" w:after="120" w:line="240" w:lineRule="auto"/>
        <w:ind w:left="567"/>
        <w:jc w:val="both"/>
      </w:pPr>
      <w:r>
        <w:rPr>
          <w:rFonts w:hint="eastAsia"/>
        </w:rPr>
        <w:t>專利：中華民國專利一件</w:t>
      </w:r>
      <w:r>
        <w:rPr>
          <w:rFonts w:hint="eastAsia"/>
        </w:rPr>
        <w:t>(</w:t>
      </w:r>
      <w:r>
        <w:rPr>
          <w:rFonts w:hint="eastAsia"/>
        </w:rPr>
        <w:t>獲證</w:t>
      </w:r>
      <w:r>
        <w:rPr>
          <w:rFonts w:hint="eastAsia"/>
        </w:rPr>
        <w:t>)</w:t>
      </w:r>
      <w:r>
        <w:rPr>
          <w:rFonts w:hint="eastAsia"/>
        </w:rPr>
        <w:t>。</w:t>
      </w:r>
    </w:p>
    <w:p w14:paraId="3BAB6D1A" w14:textId="7FCD6F36" w:rsidR="00D27351" w:rsidRPr="00D27351" w:rsidRDefault="00D27351" w:rsidP="00A931EA">
      <w:pPr>
        <w:kinsoku w:val="0"/>
        <w:spacing w:afterLines="50" w:after="120" w:line="240" w:lineRule="auto"/>
        <w:jc w:val="both"/>
      </w:pPr>
    </w:p>
    <w:p w14:paraId="073073E4" w14:textId="77777777" w:rsidR="00D27351" w:rsidRPr="00EE3251" w:rsidRDefault="00D27351" w:rsidP="00A931EA">
      <w:pPr>
        <w:kinsoku w:val="0"/>
        <w:spacing w:afterLines="50" w:after="120" w:line="240" w:lineRule="auto"/>
        <w:jc w:val="both"/>
      </w:pPr>
    </w:p>
    <w:p w14:paraId="257E96B8" w14:textId="77777777" w:rsidR="00E259C4" w:rsidRDefault="00E259C4">
      <w:pPr>
        <w:widowControl/>
        <w:adjustRightInd/>
        <w:spacing w:line="240" w:lineRule="auto"/>
        <w:textAlignment w:val="auto"/>
      </w:pPr>
      <w:bookmarkStart w:id="94" w:name="A四、申請單位經營理念、策略及其他"/>
      <w:r>
        <w:br w:type="page"/>
      </w:r>
    </w:p>
    <w:p w14:paraId="19A47353" w14:textId="0BCBD387" w:rsidR="00A931EA" w:rsidRPr="00EE3251" w:rsidRDefault="00A931EA" w:rsidP="00C27A15">
      <w:pPr>
        <w:pStyle w:val="2"/>
        <w:spacing w:after="120"/>
      </w:pPr>
      <w:bookmarkStart w:id="95" w:name="_Toc40189914"/>
      <w:r w:rsidRPr="00EE3251">
        <w:lastRenderedPageBreak/>
        <w:t>四、申請單位經營理念、策略及其他</w:t>
      </w:r>
      <w:bookmarkEnd w:id="94"/>
      <w:bookmarkEnd w:id="95"/>
    </w:p>
    <w:p w14:paraId="54E8E96E" w14:textId="77777777" w:rsidR="00A931EA" w:rsidRPr="00EE3251" w:rsidRDefault="00A931EA" w:rsidP="002D5ED4">
      <w:pPr>
        <w:numPr>
          <w:ilvl w:val="0"/>
          <w:numId w:val="41"/>
        </w:numPr>
        <w:kinsoku w:val="0"/>
        <w:spacing w:afterLines="50" w:after="120" w:line="240" w:lineRule="auto"/>
        <w:jc w:val="both"/>
      </w:pPr>
      <w:r w:rsidRPr="00EE3251">
        <w:tab/>
      </w:r>
      <w:r w:rsidRPr="00EE3251">
        <w:t>經營理念</w:t>
      </w:r>
    </w:p>
    <w:p w14:paraId="064FF63C" w14:textId="77777777"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44A60409" w14:textId="77777777" w:rsidR="00A931EA" w:rsidRPr="00EE3251" w:rsidRDefault="00A931EA" w:rsidP="00A931EA">
      <w:pPr>
        <w:kinsoku w:val="0"/>
        <w:spacing w:afterLines="50" w:after="120" w:line="240" w:lineRule="auto"/>
        <w:ind w:firstLineChars="236" w:firstLine="566"/>
        <w:jc w:val="both"/>
      </w:pPr>
      <w:r w:rsidRPr="00EE3251">
        <w:t>精進技術、服務客戶、成為穩定獲利的世界級半導體公司，是我們的願景。力積電以先進的科技和產能，針對資訊、通信及消費性電子市場提供多樣化的</w:t>
      </w:r>
      <w:r w:rsidRPr="00EE3251">
        <w:t>DRAM</w:t>
      </w:r>
      <w:r w:rsidRPr="00EE3251">
        <w:t>產品、高容量快閃記憶體（</w:t>
      </w:r>
      <w:r w:rsidRPr="00EE3251">
        <w:t>Flash</w:t>
      </w:r>
      <w:r w:rsidRPr="00EE3251">
        <w:t>）、</w:t>
      </w:r>
      <w:r w:rsidRPr="00EE3251">
        <w:t>LCD</w:t>
      </w:r>
      <w:r w:rsidRPr="00EE3251">
        <w:t>驅動晶片、電源管理晶片、</w:t>
      </w:r>
      <w:r w:rsidRPr="00EE3251">
        <w:t>CMOS</w:t>
      </w:r>
      <w:r w:rsidRPr="00EE3251">
        <w:t>影像感測器及多元化代工服務。隨著物聯網</w:t>
      </w:r>
      <w:r w:rsidRPr="00EE3251">
        <w:t>(IOT)</w:t>
      </w:r>
      <w:r w:rsidRPr="00EE3251">
        <w:t>、人工智能</w:t>
      </w:r>
      <w:r w:rsidRPr="00EE3251">
        <w:t>(AI)</w:t>
      </w:r>
      <w:r w:rsidRPr="00EE3251">
        <w:t>等新應用蓬勃發展，同時掌握記憶體與邏輯製程技術的力積電，將有機會搶占未來市場先機。持續推展國際合作策略、引進尖端科技、穩健投資擴張，力積電將在快速變遷的高科技產業中累積競爭優勢，成為與客戶、員工、股東、社會共贏的半導體產銷服務供應商。</w:t>
      </w:r>
    </w:p>
    <w:p w14:paraId="2FF59580" w14:textId="77777777" w:rsidR="00A931EA" w:rsidRPr="00EE3251" w:rsidRDefault="00A931EA" w:rsidP="0092094F">
      <w:pPr>
        <w:pStyle w:val="affc"/>
        <w:numPr>
          <w:ilvl w:val="0"/>
          <w:numId w:val="47"/>
        </w:numPr>
        <w:kinsoku w:val="0"/>
        <w:spacing w:afterLines="50" w:after="120"/>
        <w:ind w:leftChars="0"/>
        <w:jc w:val="both"/>
        <w:rPr>
          <w:rFonts w:ascii="Times New Roman"/>
          <w:b/>
          <w:sz w:val="24"/>
        </w:rPr>
      </w:pPr>
      <w:r w:rsidRPr="00EE3251">
        <w:rPr>
          <w:rFonts w:ascii="Times New Roman"/>
          <w:b/>
          <w:sz w:val="24"/>
        </w:rPr>
        <w:t>先進車系統股份有限公司</w:t>
      </w:r>
    </w:p>
    <w:p w14:paraId="7B752D3B" w14:textId="77777777" w:rsidR="00A931EA" w:rsidRPr="00EE3251" w:rsidRDefault="00A931EA" w:rsidP="00A931EA">
      <w:pPr>
        <w:kinsoku w:val="0"/>
        <w:spacing w:afterLines="50" w:after="120" w:line="240" w:lineRule="auto"/>
        <w:ind w:firstLineChars="236" w:firstLine="566"/>
        <w:jc w:val="both"/>
        <w:rPr>
          <w:color w:val="292929"/>
        </w:rPr>
      </w:pPr>
      <w:r w:rsidRPr="00EE3251">
        <w:rPr>
          <w:color w:val="292929"/>
        </w:rPr>
        <w:t>先進車系統股份有限公司為台灣近年來少數專注自駕車系統技術開發之新創公司，尤其在自駕車控制器及異質性感應器融合技術，為台灣少數涉入該領域研究之公司。在產品量產策略上，我們結合台灣上下游電子零組件供應鏈，提供汽車一級零件商以本國零組件與模組為主的系統參考設計解決方案，符合本公司以台灣半導體領域上市櫃公司為核心之董事組成，希望能以系統設計為核心，提出台灣在自駕車的產品解決方案。公司發展之技術包括下列項目</w:t>
      </w:r>
      <w:r w:rsidRPr="00EE3251">
        <w:rPr>
          <w:color w:val="292929"/>
        </w:rPr>
        <w:t>:</w:t>
      </w:r>
    </w:p>
    <w:p w14:paraId="5955398D" w14:textId="77777777" w:rsidR="00A931EA" w:rsidRPr="00EE3251" w:rsidRDefault="00A931EA" w:rsidP="002D5ED4">
      <w:pPr>
        <w:numPr>
          <w:ilvl w:val="0"/>
          <w:numId w:val="44"/>
        </w:numPr>
        <w:kinsoku w:val="0"/>
        <w:spacing w:line="240" w:lineRule="auto"/>
        <w:ind w:left="964" w:firstLineChars="236" w:firstLine="566"/>
        <w:jc w:val="both"/>
        <w:rPr>
          <w:color w:val="292929"/>
        </w:rPr>
      </w:pPr>
      <w:r w:rsidRPr="00EE3251">
        <w:rPr>
          <w:color w:val="292929"/>
        </w:rPr>
        <w:t>影像演算法</w:t>
      </w:r>
    </w:p>
    <w:p w14:paraId="358DBF7F" w14:textId="77777777" w:rsidR="00A931EA" w:rsidRPr="00EE3251" w:rsidRDefault="00A931EA" w:rsidP="002D5ED4">
      <w:pPr>
        <w:numPr>
          <w:ilvl w:val="0"/>
          <w:numId w:val="44"/>
        </w:numPr>
        <w:kinsoku w:val="0"/>
        <w:spacing w:line="240" w:lineRule="auto"/>
        <w:ind w:left="964" w:firstLineChars="236" w:firstLine="566"/>
        <w:jc w:val="both"/>
        <w:rPr>
          <w:color w:val="292929"/>
        </w:rPr>
      </w:pPr>
      <w:r w:rsidRPr="00EE3251">
        <w:rPr>
          <w:color w:val="292929"/>
        </w:rPr>
        <w:t>產品電路圖</w:t>
      </w:r>
    </w:p>
    <w:p w14:paraId="19F84CD9" w14:textId="77777777" w:rsidR="00A931EA" w:rsidRPr="00EE3251" w:rsidRDefault="00A931EA" w:rsidP="002D5ED4">
      <w:pPr>
        <w:numPr>
          <w:ilvl w:val="0"/>
          <w:numId w:val="44"/>
        </w:numPr>
        <w:kinsoku w:val="0"/>
        <w:spacing w:line="240" w:lineRule="auto"/>
        <w:ind w:left="964" w:firstLineChars="236" w:firstLine="566"/>
        <w:jc w:val="both"/>
        <w:rPr>
          <w:color w:val="292929"/>
        </w:rPr>
      </w:pPr>
      <w:r w:rsidRPr="00EE3251">
        <w:rPr>
          <w:color w:val="292929"/>
        </w:rPr>
        <w:t>異質感應器融合技術</w:t>
      </w:r>
    </w:p>
    <w:p w14:paraId="65A8CEE9" w14:textId="77777777" w:rsidR="00A931EA" w:rsidRPr="00EE3251" w:rsidRDefault="00A931EA" w:rsidP="002D5ED4">
      <w:pPr>
        <w:numPr>
          <w:ilvl w:val="0"/>
          <w:numId w:val="44"/>
        </w:numPr>
        <w:kinsoku w:val="0"/>
        <w:spacing w:line="240" w:lineRule="auto"/>
        <w:ind w:left="964" w:firstLineChars="236" w:firstLine="566"/>
        <w:jc w:val="both"/>
        <w:rPr>
          <w:color w:val="292929"/>
        </w:rPr>
      </w:pPr>
      <w:r w:rsidRPr="00EE3251">
        <w:rPr>
          <w:color w:val="292929"/>
        </w:rPr>
        <w:t>量產技術</w:t>
      </w:r>
      <w:r w:rsidRPr="00EE3251">
        <w:rPr>
          <w:color w:val="292929"/>
        </w:rPr>
        <w:t>(</w:t>
      </w:r>
      <w:r w:rsidRPr="00EE3251">
        <w:rPr>
          <w:color w:val="292929"/>
        </w:rPr>
        <w:t>包含全自動系統測試</w:t>
      </w:r>
      <w:r w:rsidRPr="00EE3251">
        <w:rPr>
          <w:color w:val="292929"/>
        </w:rPr>
        <w:t>)</w:t>
      </w:r>
    </w:p>
    <w:p w14:paraId="1816B5AF" w14:textId="77777777" w:rsidR="00A931EA" w:rsidRPr="00EE3251" w:rsidRDefault="00A931EA" w:rsidP="002D5ED4">
      <w:pPr>
        <w:numPr>
          <w:ilvl w:val="0"/>
          <w:numId w:val="44"/>
        </w:numPr>
        <w:kinsoku w:val="0"/>
        <w:spacing w:line="240" w:lineRule="auto"/>
        <w:ind w:left="964" w:firstLineChars="236" w:firstLine="566"/>
        <w:jc w:val="both"/>
        <w:rPr>
          <w:color w:val="292929"/>
        </w:rPr>
      </w:pPr>
      <w:r w:rsidRPr="00EE3251">
        <w:rPr>
          <w:color w:val="292929"/>
        </w:rPr>
        <w:t>維修廠設備產品整合</w:t>
      </w:r>
    </w:p>
    <w:p w14:paraId="3A44C9C6" w14:textId="77777777" w:rsidR="00A931EA" w:rsidRPr="00EE3251" w:rsidRDefault="00A931EA" w:rsidP="002D5ED4">
      <w:pPr>
        <w:numPr>
          <w:ilvl w:val="0"/>
          <w:numId w:val="44"/>
        </w:numPr>
        <w:kinsoku w:val="0"/>
        <w:spacing w:line="240" w:lineRule="auto"/>
        <w:ind w:left="964" w:firstLineChars="236" w:firstLine="566"/>
        <w:jc w:val="both"/>
        <w:rPr>
          <w:color w:val="292929"/>
        </w:rPr>
      </w:pPr>
      <w:r w:rsidRPr="00EE3251">
        <w:rPr>
          <w:color w:val="292929"/>
        </w:rPr>
        <w:t>組裝校正技術</w:t>
      </w:r>
    </w:p>
    <w:p w14:paraId="7BFD8A8A" w14:textId="77777777" w:rsidR="00A931EA" w:rsidRPr="00EE3251" w:rsidRDefault="00A931EA" w:rsidP="002D5ED4">
      <w:pPr>
        <w:numPr>
          <w:ilvl w:val="0"/>
          <w:numId w:val="44"/>
        </w:numPr>
        <w:kinsoku w:val="0"/>
        <w:spacing w:line="240" w:lineRule="auto"/>
        <w:ind w:left="964" w:firstLineChars="236" w:firstLine="566"/>
        <w:jc w:val="both"/>
        <w:rPr>
          <w:color w:val="292929"/>
        </w:rPr>
      </w:pPr>
      <w:r w:rsidRPr="00EE3251">
        <w:rPr>
          <w:color w:val="292929"/>
        </w:rPr>
        <w:t>軟體更新技術</w:t>
      </w:r>
    </w:p>
    <w:p w14:paraId="48B8D9A0" w14:textId="77777777" w:rsidR="00A931EA" w:rsidRPr="00EE3251" w:rsidRDefault="00A931EA" w:rsidP="002D5ED4">
      <w:pPr>
        <w:numPr>
          <w:ilvl w:val="0"/>
          <w:numId w:val="44"/>
        </w:numPr>
        <w:kinsoku w:val="0"/>
        <w:spacing w:line="240" w:lineRule="auto"/>
        <w:ind w:left="964" w:firstLineChars="236" w:firstLine="566"/>
        <w:jc w:val="both"/>
        <w:rPr>
          <w:color w:val="292929"/>
        </w:rPr>
      </w:pPr>
      <w:r w:rsidRPr="00EE3251">
        <w:rPr>
          <w:color w:val="292929"/>
        </w:rPr>
        <w:t>車輛系統整合技術</w:t>
      </w:r>
    </w:p>
    <w:p w14:paraId="7681B4F3" w14:textId="77777777" w:rsidR="00A931EA" w:rsidRPr="00EE3251" w:rsidRDefault="00A931EA" w:rsidP="00A931EA">
      <w:pPr>
        <w:kinsoku w:val="0"/>
        <w:spacing w:afterLines="50" w:after="120" w:line="240" w:lineRule="auto"/>
        <w:ind w:firstLineChars="236" w:firstLine="566"/>
        <w:jc w:val="both"/>
        <w:rPr>
          <w:color w:val="292929"/>
        </w:rPr>
      </w:pPr>
      <w:r w:rsidRPr="00EE3251">
        <w:rPr>
          <w:color w:val="292929"/>
        </w:rPr>
        <w:t>公司之核心軟體技術完全以二進制機器碼搭配保密</w:t>
      </w:r>
      <w:r w:rsidRPr="00EE3251">
        <w:rPr>
          <w:color w:val="292929"/>
        </w:rPr>
        <w:t>IC</w:t>
      </w:r>
      <w:r w:rsidRPr="00EE3251">
        <w:rPr>
          <w:color w:val="292929"/>
        </w:rPr>
        <w:t>開啟系統方式，維持公司核心技術不外流，但各車種客製化之</w:t>
      </w:r>
      <w:r w:rsidRPr="00EE3251">
        <w:rPr>
          <w:color w:val="292929"/>
        </w:rPr>
        <w:t>FAE</w:t>
      </w:r>
      <w:r w:rsidRPr="00EE3251">
        <w:rPr>
          <w:color w:val="292929"/>
        </w:rPr>
        <w:t>軟體由本公司開發，並提供各車廠快速客製化，達到車廠不同車種市場區隔之目的。</w:t>
      </w:r>
    </w:p>
    <w:p w14:paraId="6907C8B5" w14:textId="6C230DEA" w:rsidR="00A931EA" w:rsidRDefault="00A931EA" w:rsidP="00A931EA">
      <w:pPr>
        <w:kinsoku w:val="0"/>
        <w:spacing w:afterLines="50" w:after="120" w:line="240" w:lineRule="auto"/>
        <w:ind w:firstLineChars="236" w:firstLine="566"/>
        <w:jc w:val="both"/>
      </w:pPr>
    </w:p>
    <w:p w14:paraId="280326F2" w14:textId="77777777" w:rsidR="00D27351" w:rsidRPr="00EE3251" w:rsidRDefault="00D27351" w:rsidP="0092094F">
      <w:pPr>
        <w:pStyle w:val="affc"/>
        <w:numPr>
          <w:ilvl w:val="0"/>
          <w:numId w:val="47"/>
        </w:numPr>
        <w:kinsoku w:val="0"/>
        <w:spacing w:afterLines="50" w:after="120"/>
        <w:ind w:leftChars="0"/>
        <w:jc w:val="both"/>
        <w:rPr>
          <w:rFonts w:ascii="Times New Roman"/>
          <w:b/>
          <w:sz w:val="24"/>
        </w:rPr>
      </w:pPr>
      <w:r>
        <w:rPr>
          <w:rFonts w:ascii="Times New Roman" w:hint="eastAsia"/>
          <w:b/>
          <w:sz w:val="24"/>
        </w:rPr>
        <w:t>博遠智能科技</w:t>
      </w:r>
      <w:r w:rsidRPr="00EE3251">
        <w:rPr>
          <w:rFonts w:ascii="Times New Roman"/>
          <w:b/>
          <w:sz w:val="24"/>
        </w:rPr>
        <w:t>股份有限公司</w:t>
      </w:r>
    </w:p>
    <w:p w14:paraId="1BF9D0EE" w14:textId="77777777" w:rsidR="00D27351" w:rsidRPr="00CA4944" w:rsidRDefault="00D27351" w:rsidP="00D27351">
      <w:pPr>
        <w:kinsoku w:val="0"/>
        <w:spacing w:afterLines="50" w:after="120" w:line="240" w:lineRule="auto"/>
        <w:ind w:firstLineChars="236" w:firstLine="566"/>
        <w:jc w:val="both"/>
        <w:rPr>
          <w:color w:val="292929"/>
        </w:rPr>
      </w:pPr>
      <w:r w:rsidRPr="00CA4944">
        <w:rPr>
          <w:rFonts w:hint="eastAsia"/>
          <w:color w:val="292929"/>
        </w:rPr>
        <w:t>公司定位為穿戴式行動視訊智能感測方案與雲端服務提供者，願景為</w:t>
      </w:r>
      <w:r w:rsidRPr="00CA4944">
        <w:rPr>
          <w:color w:val="292929"/>
        </w:rPr>
        <w:t>2025</w:t>
      </w:r>
      <w:r w:rsidRPr="00CA4944">
        <w:rPr>
          <w:rFonts w:hint="eastAsia"/>
          <w:color w:val="292929"/>
        </w:rPr>
        <w:t>成為國際上穿戴式行動視訊領導者。</w:t>
      </w:r>
    </w:p>
    <w:p w14:paraId="59D10B15" w14:textId="77777777" w:rsidR="00D27351" w:rsidRPr="00CA4944" w:rsidRDefault="00D27351" w:rsidP="00D27351">
      <w:pPr>
        <w:kinsoku w:val="0"/>
        <w:spacing w:afterLines="50" w:after="120" w:line="240" w:lineRule="auto"/>
        <w:ind w:firstLineChars="236" w:firstLine="566"/>
        <w:jc w:val="both"/>
        <w:rPr>
          <w:color w:val="292929"/>
        </w:rPr>
      </w:pPr>
      <w:r w:rsidRPr="00CA4944">
        <w:rPr>
          <w:rFonts w:hint="eastAsia"/>
          <w:color w:val="292929"/>
        </w:rPr>
        <w:t>公司的發展核心方針為『軟</w:t>
      </w:r>
      <w:r w:rsidRPr="00CA4944">
        <w:rPr>
          <w:color w:val="292929"/>
        </w:rPr>
        <w:t>+</w:t>
      </w:r>
      <w:r w:rsidRPr="00CA4944">
        <w:rPr>
          <w:rFonts w:hint="eastAsia"/>
          <w:color w:val="292929"/>
        </w:rPr>
        <w:t>硬、行動</w:t>
      </w:r>
      <w:r w:rsidRPr="00CA4944">
        <w:rPr>
          <w:color w:val="292929"/>
        </w:rPr>
        <w:t>AI+</w:t>
      </w:r>
      <w:r w:rsidRPr="00CA4944">
        <w:rPr>
          <w:rFonts w:hint="eastAsia"/>
          <w:color w:val="292929"/>
        </w:rPr>
        <w:t>雲端服務』，在兼顧軟體與硬體平衡的發展，才能展現整體綜效，一般純軟體公司因無法掌握自主硬體平台，在解決方案上受制於硬體限制無法充份發揮效能，另一方面，以設備設計生產的公司，因無軟體系統加值，在銷售上僅能賺</w:t>
      </w:r>
      <w:r w:rsidRPr="00CA4944">
        <w:rPr>
          <w:color w:val="292929"/>
        </w:rPr>
        <w:t>ODM</w:t>
      </w:r>
      <w:r w:rsidRPr="00CA4944">
        <w:rPr>
          <w:rFonts w:hint="eastAsia"/>
          <w:color w:val="292929"/>
        </w:rPr>
        <w:t>或代工的費用，軟硬兼顧的公司雖然同時投入軟體跟硬體研發，初期需要的資本及人力較高，但當整體能</w:t>
      </w:r>
      <w:r>
        <w:rPr>
          <w:rFonts w:hint="eastAsia"/>
          <w:color w:val="292929"/>
        </w:rPr>
        <w:t>量</w:t>
      </w:r>
      <w:r w:rsidRPr="00CA4944">
        <w:rPr>
          <w:rFonts w:hint="eastAsia"/>
          <w:color w:val="292929"/>
        </w:rPr>
        <w:t>緊密結合，市場的廣度與深度，其產生的產品進入障礙將遠高於發展單一項目，以本公司發展的技術項目，</w:t>
      </w:r>
      <w:r>
        <w:rPr>
          <w:rFonts w:hint="eastAsia"/>
          <w:color w:val="292929"/>
        </w:rPr>
        <w:t>包括</w:t>
      </w:r>
      <w:r>
        <w:rPr>
          <w:rFonts w:hint="eastAsia"/>
          <w:color w:val="292929"/>
        </w:rPr>
        <w:t>M</w:t>
      </w:r>
      <w:r>
        <w:rPr>
          <w:color w:val="292929"/>
        </w:rPr>
        <w:t xml:space="preserve">obile </w:t>
      </w:r>
      <w:r w:rsidRPr="00CA4944">
        <w:rPr>
          <w:color w:val="292929"/>
        </w:rPr>
        <w:t>AI</w:t>
      </w:r>
      <w:r w:rsidRPr="00CA4944">
        <w:rPr>
          <w:rFonts w:hint="eastAsia"/>
          <w:color w:val="292929"/>
        </w:rPr>
        <w:t>、</w:t>
      </w:r>
      <w:r w:rsidRPr="00CA4944">
        <w:rPr>
          <w:color w:val="292929"/>
        </w:rPr>
        <w:t>4G/5G</w:t>
      </w:r>
      <w:r w:rsidRPr="00CA4944">
        <w:rPr>
          <w:rFonts w:hint="eastAsia"/>
          <w:color w:val="292929"/>
        </w:rPr>
        <w:t>行動通訊、穿戴式、行動影像串流、雲端服務、低功耗微型產品設計、超低照度微型攝影機等。</w:t>
      </w:r>
    </w:p>
    <w:p w14:paraId="56075939" w14:textId="092DD22C" w:rsidR="00D27351" w:rsidRPr="00EE3251" w:rsidRDefault="00D27351" w:rsidP="00D27351">
      <w:pPr>
        <w:widowControl/>
        <w:adjustRightInd/>
        <w:spacing w:line="240" w:lineRule="auto"/>
        <w:textAlignment w:val="auto"/>
      </w:pPr>
      <w:r>
        <w:br w:type="page"/>
      </w:r>
    </w:p>
    <w:p w14:paraId="6AABC050" w14:textId="77777777" w:rsidR="00A931EA" w:rsidRPr="00EE3251" w:rsidRDefault="00A931EA" w:rsidP="002D5ED4">
      <w:pPr>
        <w:numPr>
          <w:ilvl w:val="0"/>
          <w:numId w:val="41"/>
        </w:numPr>
        <w:kinsoku w:val="0"/>
        <w:spacing w:afterLines="50" w:after="120" w:line="240" w:lineRule="auto"/>
        <w:ind w:left="0" w:firstLine="0"/>
        <w:jc w:val="both"/>
      </w:pPr>
      <w:r w:rsidRPr="00EE3251">
        <w:lastRenderedPageBreak/>
        <w:t>長期發展策略</w:t>
      </w:r>
    </w:p>
    <w:p w14:paraId="59FDA0DE" w14:textId="77777777" w:rsidR="00A931EA" w:rsidRPr="00EE3251" w:rsidRDefault="00A931EA" w:rsidP="002D5ED4">
      <w:pPr>
        <w:pStyle w:val="affc"/>
        <w:numPr>
          <w:ilvl w:val="0"/>
          <w:numId w:val="47"/>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72113C63" w14:textId="6C4602AB" w:rsidR="00A931EA" w:rsidRDefault="00A931EA" w:rsidP="00A931EA">
      <w:pPr>
        <w:kinsoku w:val="0"/>
        <w:spacing w:afterLines="50" w:after="120" w:line="240" w:lineRule="auto"/>
        <w:ind w:firstLineChars="236" w:firstLine="566"/>
        <w:jc w:val="both"/>
      </w:pPr>
      <w:r w:rsidRPr="00EE3251">
        <w:t>力積電以先進技術提供</w:t>
      </w:r>
      <w:r w:rsidRPr="00EE3251">
        <w:t>12</w:t>
      </w:r>
      <w:r w:rsidRPr="00EE3251">
        <w:t>吋及</w:t>
      </w:r>
      <w:r w:rsidRPr="00EE3251">
        <w:t>8</w:t>
      </w:r>
      <w:r w:rsidRPr="00EE3251">
        <w:t>吋晶圓專業代工服務。不僅提供利基型記憶體先進製程以協助國內外客戶生產相關產品，為目前全球唯一提供全方位記憶體產品線代工之晶圓廠。同時，</w:t>
      </w:r>
      <w:r w:rsidR="0009799F" w:rsidRPr="0009799F">
        <w:rPr>
          <w:rFonts w:hint="eastAsia"/>
        </w:rPr>
        <w:t>力積電也</w:t>
      </w:r>
      <w:r w:rsidRPr="00EE3251">
        <w:t>提供客製化的邏輯暨特殊應用產品代工服務，成為世界級大廠的最佳合作夥伴。技術發展藍圖及其應用的產品類別如</w:t>
      </w:r>
      <w:r w:rsidR="00D27351">
        <w:fldChar w:fldCharType="begin"/>
      </w:r>
      <w:r w:rsidR="00D27351">
        <w:instrText xml:space="preserve"> REF _Ref38881470 \h </w:instrText>
      </w:r>
      <w:r w:rsidR="00D27351">
        <w:fldChar w:fldCharType="separate"/>
      </w:r>
      <w:r w:rsidR="0082588F" w:rsidRPr="00992FD9">
        <w:rPr>
          <w:rFonts w:asciiTheme="majorEastAsia" w:eastAsiaTheme="majorEastAsia" w:hAnsiTheme="majorEastAsia" w:hint="eastAsia"/>
        </w:rPr>
        <w:t>圖</w:t>
      </w:r>
      <w:r w:rsidR="0082588F" w:rsidRPr="00992FD9">
        <w:rPr>
          <w:rFonts w:eastAsiaTheme="majorEastAsia"/>
        </w:rPr>
        <w:t>1.</w:t>
      </w:r>
      <w:r w:rsidR="0082588F">
        <w:rPr>
          <w:rFonts w:eastAsiaTheme="majorEastAsia"/>
          <w:noProof/>
        </w:rPr>
        <w:t>7</w:t>
      </w:r>
      <w:r w:rsidR="00D27351">
        <w:fldChar w:fldCharType="end"/>
      </w:r>
      <w:r w:rsidRPr="00EE3251">
        <w:t>所示，在主流</w:t>
      </w:r>
      <w:r w:rsidRPr="00EE3251">
        <w:t>DRAM</w:t>
      </w:r>
      <w:r w:rsidRPr="00EE3251">
        <w:t>製程上朝</w:t>
      </w:r>
      <w:r w:rsidRPr="00EE3251">
        <w:t>20nm</w:t>
      </w:r>
      <w:r w:rsidRPr="00EE3251">
        <w:t>發展，邏輯製程則強化利基型產品的精進，</w:t>
      </w:r>
      <w:r w:rsidRPr="00EE3251">
        <w:t>AIM</w:t>
      </w:r>
      <w:r w:rsidRPr="00EE3251">
        <w:t>則致力於兩者整合開發。</w:t>
      </w:r>
    </w:p>
    <w:p w14:paraId="21105115" w14:textId="2FCF8F24" w:rsidR="00A931EA" w:rsidRPr="00992FD9" w:rsidRDefault="00E259C4" w:rsidP="00992FD9">
      <w:pPr>
        <w:pStyle w:val="aff2"/>
        <w:rPr>
          <w:rFonts w:asciiTheme="majorEastAsia" w:eastAsiaTheme="majorEastAsia" w:hAnsiTheme="majorEastAsia"/>
        </w:rPr>
      </w:pPr>
      <w:bookmarkStart w:id="96" w:name="_Ref38881470"/>
      <w:bookmarkStart w:id="97" w:name="_Toc40255566"/>
      <w:r w:rsidRPr="00992FD9">
        <w:rPr>
          <w:rFonts w:asciiTheme="majorEastAsia" w:eastAsiaTheme="majorEastAsia" w:hAnsiTheme="majorEastAsia"/>
          <w:noProof/>
        </w:rPr>
        <w:drawing>
          <wp:anchor distT="0" distB="0" distL="114300" distR="114300" simplePos="0" relativeHeight="251628032" behindDoc="0" locked="0" layoutInCell="1" allowOverlap="1" wp14:anchorId="52322F04" wp14:editId="5C1AA495">
            <wp:simplePos x="0" y="0"/>
            <wp:positionH relativeFrom="column">
              <wp:posOffset>701040</wp:posOffset>
            </wp:positionH>
            <wp:positionV relativeFrom="paragraph">
              <wp:posOffset>149860</wp:posOffset>
            </wp:positionV>
            <wp:extent cx="4524710" cy="3068022"/>
            <wp:effectExtent l="0" t="0" r="0" b="0"/>
            <wp:wrapTopAndBottom/>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24710" cy="3068022"/>
                    </a:xfrm>
                    <a:prstGeom prst="rect">
                      <a:avLst/>
                    </a:prstGeom>
                    <a:noFill/>
                  </pic:spPr>
                </pic:pic>
              </a:graphicData>
            </a:graphic>
          </wp:anchor>
        </w:drawing>
      </w:r>
      <w:bookmarkStart w:id="98" w:name="AllRoadmap"/>
      <w:bookmarkEnd w:id="98"/>
      <w:r w:rsidR="00992FD9" w:rsidRPr="00992FD9">
        <w:rPr>
          <w:rFonts w:asciiTheme="majorEastAsia" w:eastAsiaTheme="majorEastAsia" w:hAnsiTheme="majorEastAsia" w:hint="eastAsia"/>
        </w:rPr>
        <w:t>圖</w:t>
      </w:r>
      <w:r w:rsidR="00992FD9" w:rsidRPr="00992FD9">
        <w:rPr>
          <w:rFonts w:eastAsiaTheme="majorEastAsia"/>
        </w:rPr>
        <w:t>1.</w:t>
      </w:r>
      <w:r w:rsidR="00992FD9" w:rsidRPr="00992FD9">
        <w:rPr>
          <w:rFonts w:eastAsiaTheme="majorEastAsia"/>
        </w:rPr>
        <w:fldChar w:fldCharType="begin"/>
      </w:r>
      <w:r w:rsidR="00992FD9" w:rsidRPr="00992FD9">
        <w:rPr>
          <w:rFonts w:eastAsiaTheme="majorEastAsia"/>
        </w:rPr>
        <w:instrText xml:space="preserve"> SEQ </w:instrText>
      </w:r>
      <w:r w:rsidR="00992FD9" w:rsidRPr="00992FD9">
        <w:rPr>
          <w:rFonts w:eastAsiaTheme="majorEastAsia"/>
        </w:rPr>
        <w:instrText>圖</w:instrText>
      </w:r>
      <w:r w:rsidR="00992FD9" w:rsidRPr="00992FD9">
        <w:rPr>
          <w:rFonts w:eastAsiaTheme="majorEastAsia"/>
        </w:rPr>
        <w:instrText xml:space="preserve">1. \* ARABIC </w:instrText>
      </w:r>
      <w:r w:rsidR="00992FD9" w:rsidRPr="00992FD9">
        <w:rPr>
          <w:rFonts w:eastAsiaTheme="majorEastAsia"/>
        </w:rPr>
        <w:fldChar w:fldCharType="separate"/>
      </w:r>
      <w:r w:rsidR="0082588F">
        <w:rPr>
          <w:rFonts w:eastAsiaTheme="majorEastAsia"/>
          <w:noProof/>
        </w:rPr>
        <w:t>7</w:t>
      </w:r>
      <w:r w:rsidR="00992FD9" w:rsidRPr="00992FD9">
        <w:rPr>
          <w:rFonts w:eastAsiaTheme="majorEastAsia"/>
        </w:rPr>
        <w:fldChar w:fldCharType="end"/>
      </w:r>
      <w:bookmarkEnd w:id="96"/>
      <w:r w:rsidR="00A931EA" w:rsidRPr="00992FD9">
        <w:rPr>
          <w:rFonts w:asciiTheme="majorEastAsia" w:eastAsiaTheme="majorEastAsia" w:hAnsiTheme="majorEastAsia"/>
        </w:rPr>
        <w:t>力積電記憶體與邏輯製程發展藍圖</w:t>
      </w:r>
      <w:bookmarkEnd w:id="97"/>
    </w:p>
    <w:p w14:paraId="0A03565E" w14:textId="77777777" w:rsidR="00A931EA" w:rsidRPr="00EE3251" w:rsidRDefault="00A931EA" w:rsidP="00A931EA">
      <w:pPr>
        <w:kinsoku w:val="0"/>
        <w:spacing w:afterLines="50" w:after="120" w:line="240" w:lineRule="auto"/>
        <w:ind w:firstLineChars="236" w:firstLine="566"/>
        <w:jc w:val="center"/>
      </w:pPr>
    </w:p>
    <w:p w14:paraId="3D150F6B" w14:textId="0F1EA20F" w:rsidR="00A931EA" w:rsidRPr="00EE3251" w:rsidRDefault="00A931EA" w:rsidP="00D27351">
      <w:pPr>
        <w:kinsoku w:val="0"/>
        <w:spacing w:line="240" w:lineRule="auto"/>
        <w:ind w:firstLineChars="236" w:firstLine="566"/>
        <w:jc w:val="both"/>
        <w:rPr>
          <w:color w:val="000000" w:themeColor="text1"/>
        </w:rPr>
      </w:pPr>
      <w:r w:rsidRPr="00EE3251">
        <w:rPr>
          <w:color w:val="000000" w:themeColor="text1"/>
        </w:rPr>
        <w:t>如</w:t>
      </w:r>
      <w:r w:rsidR="00D27351">
        <w:rPr>
          <w:color w:val="000000" w:themeColor="text1"/>
        </w:rPr>
        <w:fldChar w:fldCharType="begin"/>
      </w:r>
      <w:r w:rsidR="00D27351">
        <w:rPr>
          <w:color w:val="000000" w:themeColor="text1"/>
        </w:rPr>
        <w:instrText xml:space="preserve"> REF _Ref38881505 \h </w:instrText>
      </w:r>
      <w:r w:rsidR="00D27351">
        <w:rPr>
          <w:color w:val="000000" w:themeColor="text1"/>
        </w:rPr>
      </w:r>
      <w:r w:rsidR="00D27351">
        <w:rPr>
          <w:color w:val="000000" w:themeColor="text1"/>
        </w:rPr>
        <w:fldChar w:fldCharType="separate"/>
      </w:r>
      <w:r w:rsidR="0082588F" w:rsidRPr="00992FD9">
        <w:rPr>
          <w:rFonts w:asciiTheme="minorEastAsia" w:hAnsiTheme="minorEastAsia" w:hint="eastAsia"/>
        </w:rPr>
        <w:t>圖</w:t>
      </w:r>
      <w:r w:rsidR="0082588F" w:rsidRPr="00992FD9">
        <w:t>1.</w:t>
      </w:r>
      <w:r w:rsidR="0082588F">
        <w:rPr>
          <w:noProof/>
        </w:rPr>
        <w:t>8</w:t>
      </w:r>
      <w:r w:rsidR="00D27351">
        <w:rPr>
          <w:color w:val="000000" w:themeColor="text1"/>
        </w:rPr>
        <w:fldChar w:fldCharType="end"/>
      </w:r>
      <w:r w:rsidRPr="00EE3251">
        <w:rPr>
          <w:color w:val="000000" w:themeColor="text1"/>
        </w:rPr>
        <w:t>所示，</w:t>
      </w:r>
      <w:r w:rsidRPr="0034759C">
        <w:rPr>
          <w:color w:val="000000" w:themeColor="text1"/>
          <w:spacing w:val="-20"/>
        </w:rPr>
        <w:t>AIM</w:t>
      </w:r>
      <w:r w:rsidRPr="00EE3251">
        <w:rPr>
          <w:color w:val="000000" w:themeColor="text1"/>
        </w:rPr>
        <w:t>是整</w:t>
      </w:r>
      <w:r w:rsidRPr="0034759C">
        <w:rPr>
          <w:color w:val="000000" w:themeColor="text1"/>
          <w:spacing w:val="-20"/>
        </w:rPr>
        <w:t>合</w:t>
      </w:r>
      <w:r w:rsidRPr="0034759C">
        <w:rPr>
          <w:color w:val="000000" w:themeColor="text1"/>
          <w:spacing w:val="-20"/>
        </w:rPr>
        <w:t>DRAM</w:t>
      </w:r>
      <w:r w:rsidRPr="00EE3251">
        <w:rPr>
          <w:color w:val="000000" w:themeColor="text1"/>
        </w:rPr>
        <w:t>與邏輯製程的創新技術平台，未來的發展方向有二：</w:t>
      </w:r>
    </w:p>
    <w:p w14:paraId="6BFD4958" w14:textId="147F1071" w:rsidR="00A931EA" w:rsidRPr="00EE3251" w:rsidRDefault="00A931EA" w:rsidP="002D5ED4">
      <w:pPr>
        <w:pStyle w:val="affc"/>
        <w:numPr>
          <w:ilvl w:val="0"/>
          <w:numId w:val="48"/>
        </w:numPr>
        <w:kinsoku w:val="0"/>
        <w:ind w:leftChars="0"/>
        <w:jc w:val="both"/>
        <w:rPr>
          <w:rFonts w:ascii="Times New Roman"/>
          <w:color w:val="000000" w:themeColor="text1"/>
          <w:sz w:val="24"/>
        </w:rPr>
      </w:pPr>
      <w:r w:rsidRPr="00EE3251">
        <w:rPr>
          <w:rFonts w:ascii="Times New Roman"/>
          <w:color w:val="000000" w:themeColor="text1"/>
          <w:sz w:val="24"/>
        </w:rPr>
        <w:t>隨同主流</w:t>
      </w:r>
      <w:r w:rsidR="00D27351">
        <w:rPr>
          <w:rFonts w:ascii="Times New Roman"/>
          <w:color w:val="000000" w:themeColor="text1"/>
          <w:sz w:val="24"/>
        </w:rPr>
        <w:t>DRAM</w:t>
      </w:r>
      <w:r w:rsidRPr="00EE3251">
        <w:rPr>
          <w:rFonts w:ascii="Times New Roman"/>
          <w:color w:val="000000" w:themeColor="text1"/>
          <w:sz w:val="24"/>
        </w:rPr>
        <w:t>的製程發展，進一步微縮</w:t>
      </w:r>
      <w:r w:rsidRPr="00EE3251">
        <w:rPr>
          <w:rFonts w:ascii="Times New Roman"/>
          <w:color w:val="000000" w:themeColor="text1"/>
          <w:sz w:val="24"/>
        </w:rPr>
        <w:t>DRAM</w:t>
      </w:r>
      <w:r w:rsidRPr="00EE3251">
        <w:rPr>
          <w:rFonts w:ascii="Times New Roman"/>
          <w:color w:val="000000" w:themeColor="text1"/>
          <w:sz w:val="24"/>
        </w:rPr>
        <w:t>陣列與邏輯電路，可以降低生產成本與提升產品效能。</w:t>
      </w:r>
    </w:p>
    <w:p w14:paraId="6EF3AE20" w14:textId="1D92BE4E" w:rsidR="00A931EA" w:rsidRDefault="00A931EA" w:rsidP="002D5ED4">
      <w:pPr>
        <w:pStyle w:val="affc"/>
        <w:numPr>
          <w:ilvl w:val="0"/>
          <w:numId w:val="48"/>
        </w:numPr>
        <w:kinsoku w:val="0"/>
        <w:ind w:leftChars="0"/>
        <w:jc w:val="both"/>
        <w:rPr>
          <w:rFonts w:ascii="Times New Roman"/>
          <w:color w:val="000000" w:themeColor="text1"/>
          <w:sz w:val="24"/>
        </w:rPr>
      </w:pPr>
      <w:r w:rsidRPr="00EE3251">
        <w:rPr>
          <w:rFonts w:ascii="Times New Roman"/>
          <w:color w:val="000000" w:themeColor="text1"/>
          <w:sz w:val="24"/>
        </w:rPr>
        <w:t>3D</w:t>
      </w:r>
      <w:r w:rsidRPr="00EE3251">
        <w:rPr>
          <w:rFonts w:ascii="Times New Roman"/>
          <w:color w:val="000000" w:themeColor="text1"/>
          <w:sz w:val="24"/>
        </w:rPr>
        <w:t>異質整合</w:t>
      </w:r>
      <w:r w:rsidRPr="00EE3251">
        <w:rPr>
          <w:rFonts w:ascii="Times New Roman"/>
          <w:color w:val="000000" w:themeColor="text1"/>
          <w:sz w:val="24"/>
        </w:rPr>
        <w:t xml:space="preserve"> DRAM</w:t>
      </w:r>
      <w:r w:rsidRPr="00EE3251">
        <w:rPr>
          <w:rFonts w:ascii="Times New Roman"/>
          <w:color w:val="000000" w:themeColor="text1"/>
          <w:sz w:val="24"/>
        </w:rPr>
        <w:t>與邏輯晶片，分別使用對</w:t>
      </w:r>
      <w:r w:rsidRPr="00EE3251">
        <w:rPr>
          <w:rFonts w:ascii="Times New Roman"/>
          <w:color w:val="000000" w:themeColor="text1"/>
          <w:sz w:val="24"/>
        </w:rPr>
        <w:t>DRAM</w:t>
      </w:r>
      <w:r w:rsidRPr="00EE3251">
        <w:rPr>
          <w:rFonts w:ascii="Times New Roman"/>
          <w:color w:val="000000" w:themeColor="text1"/>
          <w:sz w:val="24"/>
        </w:rPr>
        <w:t>與邏輯生產的友善製程。因為</w:t>
      </w:r>
      <w:r w:rsidRPr="00EE3251">
        <w:rPr>
          <w:rFonts w:ascii="Times New Roman"/>
          <w:color w:val="000000" w:themeColor="text1"/>
          <w:sz w:val="24"/>
        </w:rPr>
        <w:t xml:space="preserve">DRAM </w:t>
      </w:r>
      <w:r w:rsidRPr="00EE3251">
        <w:rPr>
          <w:rFonts w:ascii="Times New Roman"/>
          <w:color w:val="000000" w:themeColor="text1"/>
          <w:sz w:val="24"/>
        </w:rPr>
        <w:t>與邏輯的直接貼合，</w:t>
      </w:r>
      <w:r w:rsidR="00373847" w:rsidRPr="00373847">
        <w:rPr>
          <w:rFonts w:ascii="Times New Roman" w:hint="eastAsia"/>
          <w:color w:val="000000" w:themeColor="text1"/>
          <w:sz w:val="24"/>
        </w:rPr>
        <w:t>資料頻寬</w:t>
      </w:r>
      <w:r w:rsidRPr="00EE3251">
        <w:rPr>
          <w:rFonts w:ascii="Times New Roman"/>
          <w:color w:val="000000" w:themeColor="text1"/>
          <w:sz w:val="24"/>
        </w:rPr>
        <w:t>極大化，兩者距離極小化，同時達成提高效能並降低耗能。</w:t>
      </w:r>
    </w:p>
    <w:p w14:paraId="156BF6E4" w14:textId="77777777" w:rsidR="00A931EA" w:rsidRPr="00EE3251" w:rsidRDefault="00A931EA" w:rsidP="00A931EA">
      <w:pPr>
        <w:kinsoku w:val="0"/>
        <w:spacing w:afterLines="50" w:after="120"/>
        <w:jc w:val="center"/>
      </w:pPr>
      <w:r w:rsidRPr="00EE3251">
        <w:rPr>
          <w:noProof/>
        </w:rPr>
        <w:lastRenderedPageBreak/>
        <w:drawing>
          <wp:inline distT="0" distB="0" distL="0" distR="0" wp14:anchorId="13A86E1F" wp14:editId="0528DDC5">
            <wp:extent cx="4925291" cy="2675632"/>
            <wp:effectExtent l="0" t="0" r="8890" b="0"/>
            <wp:docPr id="710" name="圖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7102" cy="2676616"/>
                    </a:xfrm>
                    <a:prstGeom prst="rect">
                      <a:avLst/>
                    </a:prstGeom>
                    <a:noFill/>
                  </pic:spPr>
                </pic:pic>
              </a:graphicData>
            </a:graphic>
          </wp:inline>
        </w:drawing>
      </w:r>
    </w:p>
    <w:p w14:paraId="69EB46A4" w14:textId="0FCCFBCE" w:rsidR="00A931EA" w:rsidRPr="00992FD9" w:rsidRDefault="00992FD9" w:rsidP="00992FD9">
      <w:pPr>
        <w:pStyle w:val="aff2"/>
        <w:rPr>
          <w:rFonts w:asciiTheme="minorEastAsia" w:hAnsiTheme="minorEastAsia"/>
        </w:rPr>
      </w:pPr>
      <w:bookmarkStart w:id="99" w:name="_Ref38881505"/>
      <w:bookmarkStart w:id="100" w:name="_Toc40255567"/>
      <w:r w:rsidRPr="00992FD9">
        <w:rPr>
          <w:rFonts w:asciiTheme="minorEastAsia" w:hAnsiTheme="minorEastAsia" w:hint="eastAsia"/>
        </w:rPr>
        <w:t>圖</w:t>
      </w:r>
      <w:r w:rsidRPr="00992FD9">
        <w:t>1.</w:t>
      </w:r>
      <w:r w:rsidRPr="00992FD9">
        <w:fldChar w:fldCharType="begin"/>
      </w:r>
      <w:r w:rsidRPr="00992FD9">
        <w:instrText xml:space="preserve"> SEQ </w:instrText>
      </w:r>
      <w:r w:rsidRPr="00992FD9">
        <w:instrText>圖</w:instrText>
      </w:r>
      <w:r w:rsidRPr="00992FD9">
        <w:instrText xml:space="preserve">1. \* ARABIC </w:instrText>
      </w:r>
      <w:r w:rsidRPr="00992FD9">
        <w:fldChar w:fldCharType="separate"/>
      </w:r>
      <w:r w:rsidR="0082588F">
        <w:rPr>
          <w:noProof/>
        </w:rPr>
        <w:t>8</w:t>
      </w:r>
      <w:r w:rsidRPr="00992FD9">
        <w:fldChar w:fldCharType="end"/>
      </w:r>
      <w:bookmarkEnd w:id="99"/>
      <w:r w:rsidR="00A931EA" w:rsidRPr="00992FD9">
        <w:t xml:space="preserve"> </w:t>
      </w:r>
      <w:bookmarkStart w:id="101" w:name="AIMRoadmap"/>
      <w:bookmarkEnd w:id="101"/>
      <w:r w:rsidR="00A931EA" w:rsidRPr="00992FD9">
        <w:t>AIM</w:t>
      </w:r>
      <w:r w:rsidR="00A931EA" w:rsidRPr="00992FD9">
        <w:rPr>
          <w:rFonts w:asciiTheme="minorEastAsia" w:hAnsiTheme="minorEastAsia"/>
        </w:rPr>
        <w:t>技術發展藍圖</w:t>
      </w:r>
      <w:bookmarkEnd w:id="100"/>
    </w:p>
    <w:p w14:paraId="0201FC2A" w14:textId="41E62719" w:rsidR="00A931EA" w:rsidRPr="00EE3251" w:rsidRDefault="00A931EA" w:rsidP="00A931EA">
      <w:pPr>
        <w:kinsoku w:val="0"/>
        <w:spacing w:afterLines="50" w:after="120" w:line="240" w:lineRule="auto"/>
        <w:ind w:firstLineChars="236" w:firstLine="566"/>
        <w:jc w:val="both"/>
      </w:pPr>
      <w:r w:rsidRPr="00EE3251">
        <w:t>物聯網及人工智慧的發展，創造許多由</w:t>
      </w:r>
      <w:r w:rsidRPr="00EE3251">
        <w:t>Cloud</w:t>
      </w:r>
      <w:r w:rsidRPr="00EE3251">
        <w:t>端到</w:t>
      </w:r>
      <w:r w:rsidRPr="00EE3251">
        <w:t>Edge</w:t>
      </w:r>
      <w:r w:rsidRPr="00EE3251">
        <w:t>端不同且多樣的半導體需求。在全球智慧手機發展成熟之際，提供了另外一項半導體市場長期的成長動能。本公司除擁有完整的記憶體設計服務及製造能力外，且同時具備</w:t>
      </w:r>
      <w:r w:rsidRPr="00EE3251">
        <w:t>DRAM</w:t>
      </w:r>
      <w:r w:rsidRPr="00EE3251">
        <w:t>、</w:t>
      </w:r>
      <w:r w:rsidRPr="00EE3251">
        <w:t>NAND</w:t>
      </w:r>
      <w:r w:rsidR="0009799F">
        <w:rPr>
          <w:rFonts w:hint="eastAsia"/>
        </w:rPr>
        <w:t xml:space="preserve"> </w:t>
      </w:r>
      <w:r w:rsidRPr="00EE3251">
        <w:t>Flash</w:t>
      </w:r>
      <w:r w:rsidRPr="00EE3251">
        <w:t>及</w:t>
      </w:r>
      <w:r w:rsidRPr="00EE3251">
        <w:t>NOR</w:t>
      </w:r>
      <w:r w:rsidR="0009799F">
        <w:rPr>
          <w:rFonts w:hint="eastAsia"/>
        </w:rPr>
        <w:t xml:space="preserve"> </w:t>
      </w:r>
      <w:r w:rsidRPr="00EE3251">
        <w:t>Flash</w:t>
      </w:r>
      <w:r w:rsidRPr="00EE3251">
        <w:t>製程平台，能夠滿足客戶多元化的記憶體產品需求。本公司將持續開發新一代記憶體製程，維持成本競爭優勢。並與代工客戶共同合作提供多樣化、高品質的記憶體產品。</w:t>
      </w:r>
    </w:p>
    <w:p w14:paraId="21339108" w14:textId="39A3156E" w:rsidR="00A931EA" w:rsidRDefault="00A931EA" w:rsidP="00A931EA">
      <w:pPr>
        <w:kinsoku w:val="0"/>
        <w:spacing w:afterLines="50" w:after="120" w:line="240" w:lineRule="auto"/>
        <w:ind w:firstLineChars="236" w:firstLine="566"/>
        <w:jc w:val="both"/>
      </w:pPr>
      <w:r w:rsidRPr="00EE3251">
        <w:t>本公司兼</w:t>
      </w:r>
      <w:r w:rsidR="0037475F">
        <w:rPr>
          <w:rFonts w:hint="eastAsia"/>
        </w:rPr>
        <w:t>具</w:t>
      </w:r>
      <w:r w:rsidRPr="00EE3251">
        <w:t>邏輯及記憶體代工產能配置，有利於公司於景氣波動循環中進行產能彈性調配，提高產能利用率，使本公司能維持相對於代工同業較佳的穩定獲利。</w:t>
      </w:r>
    </w:p>
    <w:p w14:paraId="4079EA96" w14:textId="77777777" w:rsidR="008F02D2" w:rsidRPr="00EE3251" w:rsidRDefault="008F02D2" w:rsidP="00A931EA">
      <w:pPr>
        <w:kinsoku w:val="0"/>
        <w:spacing w:afterLines="50" w:after="120" w:line="240" w:lineRule="auto"/>
        <w:ind w:firstLineChars="236" w:firstLine="566"/>
        <w:jc w:val="both"/>
      </w:pPr>
    </w:p>
    <w:p w14:paraId="524F951B" w14:textId="77777777" w:rsidR="00A931EA" w:rsidRPr="00EE3251" w:rsidRDefault="00A931EA" w:rsidP="0092094F">
      <w:pPr>
        <w:pStyle w:val="affc"/>
        <w:numPr>
          <w:ilvl w:val="0"/>
          <w:numId w:val="47"/>
        </w:numPr>
        <w:kinsoku w:val="0"/>
        <w:spacing w:afterLines="50" w:after="120"/>
        <w:ind w:leftChars="0"/>
        <w:jc w:val="both"/>
        <w:rPr>
          <w:rFonts w:ascii="Times New Roman"/>
          <w:b/>
          <w:sz w:val="24"/>
        </w:rPr>
      </w:pPr>
      <w:r w:rsidRPr="00EE3251">
        <w:rPr>
          <w:rFonts w:ascii="Times New Roman"/>
          <w:b/>
          <w:sz w:val="24"/>
        </w:rPr>
        <w:t>先進車系統股份有限公司</w:t>
      </w:r>
    </w:p>
    <w:p w14:paraId="52181C4D" w14:textId="7E9115E1" w:rsidR="00A931EA" w:rsidRPr="00EE3251" w:rsidRDefault="00A931EA" w:rsidP="00A931EA">
      <w:pPr>
        <w:kinsoku w:val="0"/>
        <w:spacing w:afterLines="50" w:after="120" w:line="240" w:lineRule="auto"/>
        <w:ind w:firstLineChars="236" w:firstLine="566"/>
        <w:jc w:val="both"/>
      </w:pPr>
      <w:r w:rsidRPr="00EE3251">
        <w:t>公司成立目標鎖定在自駕車產業鏈中台灣最具競爭優勢與附加價值高之自駕車控制器產品開發，控制器中所需要之元件主要為半導體晶片與各式半導體感應器，而台灣在微電子半導體累積之成就，形成完整之半導體設計與製造供應鏈，對高度跨領域整合並以半導體為核心之自駕車控制器產業發展具先天之優勢。第一階段之目標將以自駕車控制器系統設計與跨領域整合技術累積為目標，提供自駕車控制器完整解決方案，支援車廠或一級零件商量產為策略，扮演二級技術供應商角色。第二階段基於第一階段經驗，可策略性結合製造商以委外代工之方式，扮演一級零件供應商，逐漸改變角色，提高公司獲利。但是在汽車電子領域，尤其是安全相關零部件，其製造之可靠度與使用壽命之要求大幅超越一般消費性產品，因此在製造與測試領域之經驗累積與供貨紀錄將決定是否能跨入一及零件供應商門檻，而國內外汽車安全零配件之一級零件商其獲利十分驚人</w:t>
      </w:r>
      <w:r w:rsidRPr="00EE3251">
        <w:t>(</w:t>
      </w:r>
      <w:r w:rsidRPr="00EE3251">
        <w:t>如</w:t>
      </w:r>
      <w:r w:rsidRPr="00EE3251">
        <w:t>:BOSCH)</w:t>
      </w:r>
      <w:r w:rsidRPr="00EE3251">
        <w:t>，也是本公司之終極目標，母公司之資本可以充分支援建立車規產線，在導入國際車廠資金後，希望能擠身國際一流自駕車控制器之零部件供應商，提高公司之獲利。</w:t>
      </w:r>
    </w:p>
    <w:p w14:paraId="02029A9B" w14:textId="77777777" w:rsidR="00A931EA" w:rsidRPr="00EE3251" w:rsidRDefault="00A931EA" w:rsidP="00A931EA">
      <w:pPr>
        <w:kinsoku w:val="0"/>
        <w:spacing w:afterLines="50" w:after="120" w:line="240" w:lineRule="auto"/>
        <w:ind w:firstLineChars="236" w:firstLine="566"/>
        <w:jc w:val="both"/>
      </w:pPr>
      <w:r w:rsidRPr="00EE3251">
        <w:t>公司成立初期之基本技術來源為雲林科技大學轉移技術及工研院資通所之系統轉移技術。其中雲林科技大學自</w:t>
      </w:r>
      <w:r w:rsidRPr="00EE3251">
        <w:t>2010</w:t>
      </w:r>
      <w:r w:rsidRPr="00EE3251">
        <w:t>年開始發展</w:t>
      </w:r>
      <w:r w:rsidRPr="00EE3251">
        <w:t>ADAS</w:t>
      </w:r>
      <w:r w:rsidRPr="00EE3251">
        <w:t>演算法，屬於自駕車</w:t>
      </w:r>
      <w:r w:rsidRPr="00EE3251">
        <w:t>L1</w:t>
      </w:r>
      <w:r w:rsidRPr="00EE3251">
        <w:t>技術，工研院協助汽車電子系統中，如：快速開機、車規寬溫主機板設計。公司負責將兩單位基礎技術，透過公司研發單位開發，將這些基礎加入影像與毫米波雷達等感應器調教技術、車輛匯流排與車身控制技術、車規高解析度影像傳輸技術、車用人機介面技術、不同車廠系統規範測試技術、量產技術、實車測試技術、產品維修技術</w:t>
      </w:r>
      <w:r w:rsidRPr="00EE3251">
        <w:t>…</w:t>
      </w:r>
      <w:r w:rsidRPr="00EE3251">
        <w:t>及業務能力，提供各車廠或一級零件商具競爭力、可靠度與超過</w:t>
      </w:r>
      <w:r w:rsidRPr="00EE3251">
        <w:t>10</w:t>
      </w:r>
      <w:r w:rsidRPr="00EE3251">
        <w:t>年工作週期之高品質產品，已順利導入各車廠設計。目前本公司與雲林科技大學合作成立「聯合研發中心」，由學校投入空間、部分設備、研究生</w:t>
      </w:r>
      <w:r w:rsidRPr="00EE3251">
        <w:lastRenderedPageBreak/>
        <w:t>、專案教師，本公司投入研究資金、工程主管、軟硬體設計工程師、行政支援人力，並配合教育部計畫，總成約</w:t>
      </w:r>
      <w:r w:rsidRPr="00EE3251">
        <w:t>22-25</w:t>
      </w:r>
      <w:r w:rsidRPr="00EE3251">
        <w:t>人的團隊，進行實質合作。與一般產學合作不同的是，公司參與員工及學校人力，以研究技術主題為單位，進行混合編組，一組約</w:t>
      </w:r>
      <w:r w:rsidRPr="00EE3251">
        <w:t>5-7</w:t>
      </w:r>
      <w:r w:rsidRPr="00EE3251">
        <w:t>人，在共同空間進行</w:t>
      </w:r>
      <w:r w:rsidRPr="00EE3251">
        <w:t>24</w:t>
      </w:r>
      <w:r w:rsidRPr="00EE3251">
        <w:t>小時全天合作，共同進行討論會議。由學校提供最先期的技術發想及構想實現，公司將概念落實且實現在產品，並以市場規格為導向反饋修正技術，加速產品到市場的時間，並以產品要求的實務規格，幫助科技大學的學生縮短學用落差。</w:t>
      </w:r>
    </w:p>
    <w:p w14:paraId="38F1DD9D" w14:textId="77777777" w:rsidR="00A931EA" w:rsidRPr="00EE3251" w:rsidRDefault="00A931EA" w:rsidP="00A931EA">
      <w:pPr>
        <w:kinsoku w:val="0"/>
        <w:spacing w:afterLines="50" w:after="120" w:line="240" w:lineRule="auto"/>
        <w:ind w:firstLineChars="236" w:firstLine="566"/>
        <w:jc w:val="both"/>
      </w:pPr>
      <w:r w:rsidRPr="00EE3251">
        <w:t>自駕車是非常需要測試場域的產業，雲林科技大學提供校園廣大的空間進行產品組裝、實驗及低速時車測試。雲林周邊道路擁有斗六市區、台一線省道、</w:t>
      </w:r>
      <w:r w:rsidRPr="00EE3251">
        <w:t>78</w:t>
      </w:r>
      <w:r w:rsidRPr="00EE3251">
        <w:t>號快速道路、國道</w:t>
      </w:r>
      <w:r w:rsidRPr="00EE3251">
        <w:t>1</w:t>
      </w:r>
      <w:r w:rsidRPr="00EE3251">
        <w:t>號及國道</w:t>
      </w:r>
      <w:r w:rsidRPr="00EE3251">
        <w:t>3</w:t>
      </w:r>
      <w:r w:rsidRPr="00EE3251">
        <w:t>號快速公路可以利用</w:t>
      </w:r>
      <w:r w:rsidRPr="00EE3251">
        <w:t>78</w:t>
      </w:r>
      <w:r w:rsidRPr="00EE3251">
        <w:t>號道路連接，濱中央山脈各式山區道路，且鄰近政府核定之中興新村自駕車測試場域，可大幅提升自駕車產品之各種測試要求。本年度將與雲科大合作成立一條車規級</w:t>
      </w:r>
      <w:r w:rsidRPr="00EE3251">
        <w:t>SMT</w:t>
      </w:r>
      <w:r w:rsidRPr="00EE3251">
        <w:t>試量產產線與</w:t>
      </w:r>
      <w:r w:rsidRPr="00EE3251">
        <w:t>AI</w:t>
      </w:r>
      <w:r w:rsidRPr="00EE3251">
        <w:t>設計中心，並與國內上市</w:t>
      </w:r>
      <w:r w:rsidRPr="00EE3251">
        <w:t>IC</w:t>
      </w:r>
      <w:r w:rsidRPr="00EE3251">
        <w:t>設計公司合作預計投入台幣</w:t>
      </w:r>
      <w:r w:rsidRPr="00EE3251">
        <w:t>3</w:t>
      </w:r>
      <w:r w:rsidRPr="00EE3251">
        <w:t>億元開發費，於</w:t>
      </w:r>
      <w:r w:rsidRPr="00EE3251">
        <w:t>2022</w:t>
      </w:r>
      <w:r w:rsidRPr="00EE3251">
        <w:t>年開始販售自駕車等級專用晶片，現階段已開始產品定位及規格訂定之研發作業。綜觀上述，先進車系統股份有限公司，雖為新創企業，但是根基於雲科大與工研院之基礎，在產品開發上從設計、測試、試量產、道路測試、維修技術到產品出海口等完整鏈結，並提供台灣下一世代自駕車專用</w:t>
      </w:r>
      <w:r w:rsidRPr="00EE3251">
        <w:t>SoC</w:t>
      </w:r>
      <w:r w:rsidRPr="00EE3251">
        <w:t>所有技術重要來源，為台灣自駕車控制器產業之重要核心技術開發單位。與一般研究型機構開發策略不同的是，本公司對準「產品開發」，因此產品平台須具備市場價格競爭力，所有</w:t>
      </w:r>
      <w:r w:rsidRPr="00EE3251">
        <w:t>BOM</w:t>
      </w:r>
      <w:r w:rsidRPr="00EE3251">
        <w:t>零件為正車規，採用之週邊零組件必須成熟及可量產化，不使用如</w:t>
      </w:r>
      <w:r w:rsidRPr="00EE3251">
        <w:t>nVidiaPX2</w:t>
      </w:r>
      <w:r w:rsidRPr="00EE3251">
        <w:t>等價格、散熱、空間</w:t>
      </w:r>
      <w:r w:rsidRPr="00EE3251">
        <w:t>…</w:t>
      </w:r>
      <w:r w:rsidRPr="00EE3251">
        <w:t>等，不具量產競爭力之解決方案。逐步由自駕車</w:t>
      </w:r>
      <w:r w:rsidRPr="00EE3251">
        <w:t>L1</w:t>
      </w:r>
      <w:r w:rsidRPr="00EE3251">
        <w:t>、</w:t>
      </w:r>
      <w:r w:rsidRPr="00EE3251">
        <w:t>L2</w:t>
      </w:r>
      <w:r w:rsidRPr="00EE3251">
        <w:t>、</w:t>
      </w:r>
      <w:r w:rsidRPr="00EE3251">
        <w:t>L3…</w:t>
      </w:r>
      <w:r w:rsidRPr="00EE3251">
        <w:t>等逐級向上，開發可販售之產品以務實逐階段累積技術之穩健發展策略。</w:t>
      </w:r>
    </w:p>
    <w:p w14:paraId="31CF9772" w14:textId="33DCBF7A" w:rsidR="00A931EA" w:rsidRDefault="00A931EA" w:rsidP="00A931EA">
      <w:pPr>
        <w:kinsoku w:val="0"/>
        <w:spacing w:afterLines="50" w:after="120" w:line="240" w:lineRule="auto"/>
        <w:ind w:firstLineChars="236" w:firstLine="566"/>
        <w:jc w:val="both"/>
      </w:pPr>
    </w:p>
    <w:p w14:paraId="10768F7F" w14:textId="77777777" w:rsidR="0034759C" w:rsidRPr="00CA4944" w:rsidRDefault="0034759C" w:rsidP="0092094F">
      <w:pPr>
        <w:pStyle w:val="affc"/>
        <w:numPr>
          <w:ilvl w:val="0"/>
          <w:numId w:val="47"/>
        </w:numPr>
        <w:kinsoku w:val="0"/>
        <w:spacing w:afterLines="50" w:after="120"/>
        <w:ind w:leftChars="0"/>
        <w:jc w:val="both"/>
        <w:rPr>
          <w:b/>
        </w:rPr>
      </w:pPr>
      <w:r w:rsidRPr="00CA4944">
        <w:rPr>
          <w:rFonts w:ascii="Times New Roman" w:hAnsi="Times New Roman"/>
          <w:b/>
          <w:sz w:val="24"/>
        </w:rPr>
        <w:t>博遠智能科技股</w:t>
      </w:r>
      <w:r w:rsidRPr="00CA4944">
        <w:rPr>
          <w:rFonts w:ascii="Times New Roman" w:hAnsi="Times New Roman" w:hint="eastAsia"/>
          <w:b/>
          <w:sz w:val="24"/>
        </w:rPr>
        <w:t>份有限公司</w:t>
      </w:r>
    </w:p>
    <w:p w14:paraId="7F72DEF6" w14:textId="77777777" w:rsidR="0034759C" w:rsidRDefault="0034759C" w:rsidP="0034759C">
      <w:pPr>
        <w:kinsoku w:val="0"/>
        <w:spacing w:afterLines="50" w:after="120" w:line="240" w:lineRule="auto"/>
        <w:ind w:firstLineChars="236" w:firstLine="566"/>
        <w:jc w:val="both"/>
      </w:pPr>
      <w:r w:rsidRPr="00CA4944">
        <w:rPr>
          <w:rFonts w:hint="eastAsia"/>
        </w:rPr>
        <w:t>長期發展策略為建立旗艦型產品量產能力，公司初期以軟體技術為核心，主要銷售項目為軟體系統授權，已成功導入各大客戶系統，下一步將延展智慧終端的數量，因此需要建立硬體產品的設計能力、可靠度、上下游供應鏈及量產能力；技術深度的部分將以</w:t>
      </w:r>
      <w:r w:rsidRPr="00CA4944">
        <w:t>Mobile AI</w:t>
      </w:r>
      <w:r w:rsidRPr="00CA4944">
        <w:rPr>
          <w:rFonts w:hint="eastAsia"/>
        </w:rPr>
        <w:t>及</w:t>
      </w:r>
      <w:r w:rsidRPr="00CA4944">
        <w:t>5G</w:t>
      </w:r>
      <w:r w:rsidRPr="00CA4944">
        <w:rPr>
          <w:rFonts w:hint="eastAsia"/>
        </w:rPr>
        <w:t>為主要研發重點。</w:t>
      </w:r>
    </w:p>
    <w:p w14:paraId="200FEE98" w14:textId="7F530852" w:rsidR="0034759C" w:rsidRPr="00C97C5F" w:rsidRDefault="0034759C" w:rsidP="00BE1A74">
      <w:pPr>
        <w:kinsoku w:val="0"/>
        <w:spacing w:afterLines="50" w:after="120" w:line="240" w:lineRule="auto"/>
        <w:ind w:firstLineChars="236" w:firstLine="566"/>
        <w:jc w:val="both"/>
      </w:pPr>
      <w:r w:rsidRPr="0034759C">
        <w:t>Mobile AI</w:t>
      </w:r>
      <w:r w:rsidRPr="0034759C">
        <w:rPr>
          <w:rFonts w:hint="eastAsia"/>
        </w:rPr>
        <w:t>有別於目前的邊緣</w:t>
      </w:r>
      <w:r w:rsidRPr="0034759C">
        <w:t>AI</w:t>
      </w:r>
      <w:r w:rsidRPr="0034759C">
        <w:rPr>
          <w:rFonts w:hint="eastAsia"/>
        </w:rPr>
        <w:t>運算</w:t>
      </w:r>
      <w:r w:rsidRPr="0034759C">
        <w:t>(Edge AI Computing)</w:t>
      </w:r>
      <w:r w:rsidRPr="0034759C">
        <w:rPr>
          <w:rFonts w:hint="eastAsia"/>
        </w:rPr>
        <w:t>，有更多的技術挑戰與軟</w:t>
      </w:r>
      <w:r w:rsidRPr="0034759C">
        <w:t xml:space="preserve"> </w:t>
      </w:r>
      <w:r w:rsidRPr="0034759C">
        <w:rPr>
          <w:rFonts w:hint="eastAsia"/>
        </w:rPr>
        <w:t>硬體協同運作的技術需要突破，主要由於使用場景環境變得更複雜，在行動影像擷取傳輸與辨識上非一般固定式辨識設備能適應，並且需要考量省電與可攜性，在低功耗與微小化尺吋的挑戰極大，因應這個需求，我們將率先發展國內外領先的</w:t>
      </w:r>
      <w:r w:rsidRPr="0034759C">
        <w:rPr>
          <w:rFonts w:hint="eastAsia"/>
        </w:rPr>
        <w:t>4G/</w:t>
      </w:r>
      <w:r w:rsidRPr="0034759C">
        <w:t xml:space="preserve">5G Mobile </w:t>
      </w:r>
      <w:r w:rsidRPr="00472B1F">
        <w:t>AI</w:t>
      </w:r>
      <w:r w:rsidRPr="00A13D71">
        <w:rPr>
          <w:rFonts w:hint="eastAsia"/>
        </w:rPr>
        <w:t>穿戴式智能終端，開放式</w:t>
      </w:r>
      <w:r w:rsidRPr="00A13D71">
        <w:t>Android</w:t>
      </w:r>
      <w:r w:rsidRPr="00A13D71">
        <w:rPr>
          <w:rFonts w:hint="eastAsia"/>
        </w:rPr>
        <w:t>平台設計，可結合第三方</w:t>
      </w:r>
      <w:r w:rsidRPr="00A13D71">
        <w:t>AI Framework</w:t>
      </w:r>
      <w:r w:rsidRPr="00A13D71">
        <w:rPr>
          <w:rFonts w:hint="eastAsia"/>
        </w:rPr>
        <w:t>及</w:t>
      </w:r>
      <w:r w:rsidRPr="00836CEA">
        <w:t>SNPE</w:t>
      </w:r>
      <w:r w:rsidRPr="00C97C5F">
        <w:rPr>
          <w:rFonts w:hint="eastAsia"/>
        </w:rPr>
        <w:t>加速架構，發展行動人臉、車牌、物件及音訊等</w:t>
      </w:r>
      <w:r w:rsidRPr="00C97C5F">
        <w:t>AI</w:t>
      </w:r>
      <w:r w:rsidRPr="00C97C5F">
        <w:rPr>
          <w:rFonts w:hint="eastAsia"/>
        </w:rPr>
        <w:t>解決方案。</w:t>
      </w:r>
    </w:p>
    <w:p w14:paraId="1E40F15F" w14:textId="77777777" w:rsidR="0034759C" w:rsidRPr="00B64528" w:rsidRDefault="0034759C" w:rsidP="0034759C">
      <w:pPr>
        <w:kinsoku w:val="0"/>
        <w:spacing w:afterLines="50" w:after="120" w:line="240" w:lineRule="auto"/>
        <w:ind w:firstLineChars="236" w:firstLine="566"/>
        <w:jc w:val="both"/>
      </w:pPr>
      <w:r w:rsidRPr="0034759C">
        <w:rPr>
          <w:rFonts w:hint="eastAsia"/>
        </w:rPr>
        <w:t>2020</w:t>
      </w:r>
      <w:r w:rsidRPr="0034759C">
        <w:rPr>
          <w:rFonts w:hint="eastAsia"/>
        </w:rPr>
        <w:t>年為</w:t>
      </w:r>
      <w:r w:rsidRPr="0034759C">
        <w:t>5G</w:t>
      </w:r>
      <w:r w:rsidRPr="0034759C">
        <w:rPr>
          <w:rFonts w:hint="eastAsia"/>
        </w:rPr>
        <w:t>商轉元年，公司也積極與國內中華及遠傳實驗網合作，預計在</w:t>
      </w:r>
      <w:r w:rsidRPr="0034759C">
        <w:t>2020</w:t>
      </w:r>
      <w:r w:rsidRPr="0034759C">
        <w:rPr>
          <w:rFonts w:hint="eastAsia"/>
        </w:rPr>
        <w:t>第二季進行</w:t>
      </w:r>
      <w:r w:rsidRPr="0034759C">
        <w:t>5G</w:t>
      </w:r>
      <w:r w:rsidRPr="0034759C">
        <w:rPr>
          <w:rFonts w:hint="eastAsia"/>
        </w:rPr>
        <w:t>行動影音系統整合測試，搶先發表研發成果。</w:t>
      </w:r>
    </w:p>
    <w:p w14:paraId="3C788D2C" w14:textId="77777777" w:rsidR="0034759C" w:rsidRPr="00B64528" w:rsidRDefault="0034759C" w:rsidP="0034759C">
      <w:pPr>
        <w:kinsoku w:val="0"/>
        <w:spacing w:afterLines="50" w:after="120" w:line="240" w:lineRule="auto"/>
        <w:ind w:firstLineChars="236" w:firstLine="566"/>
        <w:jc w:val="both"/>
      </w:pPr>
      <w:r w:rsidRPr="0034759C">
        <w:rPr>
          <w:rFonts w:hint="eastAsia"/>
        </w:rPr>
        <w:t>在市場拓展部分，除國內市場持續提升市佔率外，國際市場將主要專注於建立東南亞、美國、日本銷售通路，透過與國內已具國際市場能量的大型企業合作，包括勝品、神基、研華等，快速切入當地市場。</w:t>
      </w:r>
    </w:p>
    <w:p w14:paraId="77CCABA5" w14:textId="77777777" w:rsidR="0034759C" w:rsidRPr="0034759C" w:rsidRDefault="0034759C" w:rsidP="0034759C">
      <w:pPr>
        <w:kinsoku w:val="0"/>
        <w:spacing w:afterLines="50" w:after="120" w:line="240" w:lineRule="auto"/>
        <w:ind w:firstLineChars="236" w:firstLine="566"/>
        <w:jc w:val="both"/>
      </w:pPr>
      <w:r w:rsidRPr="0034759C">
        <w:rPr>
          <w:rFonts w:hint="eastAsia"/>
        </w:rPr>
        <w:t>雲端服務的部分約占公司</w:t>
      </w:r>
      <w:r w:rsidRPr="0034759C">
        <w:t>6-10%</w:t>
      </w:r>
      <w:r w:rsidRPr="0034759C">
        <w:rPr>
          <w:rFonts w:hint="eastAsia"/>
        </w:rPr>
        <w:t>左右的營收，未來將擴大應用面至大型企業與更多執法單位客戶，提供高性價比的行動影像服務，做為長期系統導入的敲門磚。</w:t>
      </w:r>
    </w:p>
    <w:p w14:paraId="36AA7979" w14:textId="1E0CD7FC" w:rsidR="0034759C" w:rsidRPr="0034759C" w:rsidRDefault="0034759C" w:rsidP="00A931EA">
      <w:pPr>
        <w:kinsoku w:val="0"/>
        <w:spacing w:afterLines="50" w:after="120" w:line="240" w:lineRule="auto"/>
        <w:ind w:firstLineChars="236" w:firstLine="566"/>
        <w:jc w:val="both"/>
      </w:pPr>
    </w:p>
    <w:p w14:paraId="103A16A2" w14:textId="77777777" w:rsidR="00AC4C38" w:rsidRPr="00EE3251" w:rsidRDefault="00AC4C38" w:rsidP="00AC4C38">
      <w:pPr>
        <w:widowControl/>
        <w:adjustRightInd/>
        <w:spacing w:line="240" w:lineRule="auto"/>
        <w:textAlignment w:val="auto"/>
        <w:rPr>
          <w:color w:val="000000"/>
        </w:rPr>
      </w:pPr>
      <w:r w:rsidRPr="00EE3251">
        <w:rPr>
          <w:color w:val="000000"/>
        </w:rPr>
        <w:br w:type="page"/>
      </w:r>
    </w:p>
    <w:p w14:paraId="03F1BEDE" w14:textId="77777777" w:rsidR="00A931EA" w:rsidRPr="00EE3251" w:rsidRDefault="00A931EA" w:rsidP="002D5ED4">
      <w:pPr>
        <w:numPr>
          <w:ilvl w:val="0"/>
          <w:numId w:val="41"/>
        </w:numPr>
        <w:kinsoku w:val="0"/>
        <w:spacing w:afterLines="50" w:after="120" w:line="240" w:lineRule="auto"/>
        <w:jc w:val="both"/>
      </w:pPr>
      <w:r w:rsidRPr="00EE3251">
        <w:lastRenderedPageBreak/>
        <w:t>結語</w:t>
      </w:r>
    </w:p>
    <w:p w14:paraId="78DF3EA4" w14:textId="77777777" w:rsidR="00D93E7E" w:rsidRDefault="00D93E7E" w:rsidP="00D93E7E">
      <w:pPr>
        <w:kinsoku w:val="0"/>
        <w:spacing w:afterLines="50" w:after="120" w:line="240" w:lineRule="auto"/>
        <w:ind w:firstLineChars="236" w:firstLine="566"/>
        <w:jc w:val="both"/>
      </w:pPr>
      <w:r>
        <w:rPr>
          <w:rFonts w:hint="eastAsia"/>
        </w:rPr>
        <w:t>在</w:t>
      </w:r>
      <w:r>
        <w:rPr>
          <w:rFonts w:hint="eastAsia"/>
        </w:rPr>
        <w:t>AI</w:t>
      </w:r>
      <w:r>
        <w:rPr>
          <w:rFonts w:hint="eastAsia"/>
        </w:rPr>
        <w:t>及</w:t>
      </w:r>
      <w:r>
        <w:rPr>
          <w:rFonts w:hint="eastAsia"/>
        </w:rPr>
        <w:t>5G</w:t>
      </w:r>
      <w:r>
        <w:rPr>
          <w:rFonts w:hint="eastAsia"/>
        </w:rPr>
        <w:t>應用高速運算的強烈需求下，大量資料的存取與能源的消耗成了難以突破的障礙。力積電同時具備邏輯與記憶體的製程能力，率先提出</w:t>
      </w:r>
      <w:r>
        <w:rPr>
          <w:rFonts w:hint="eastAsia"/>
        </w:rPr>
        <w:t>AIM</w:t>
      </w:r>
      <w:r>
        <w:rPr>
          <w:rFonts w:hint="eastAsia"/>
        </w:rPr>
        <w:t>開發平台，從設計、開發到應用都將實現綠能</w:t>
      </w:r>
      <w:r>
        <w:rPr>
          <w:rFonts w:hint="eastAsia"/>
        </w:rPr>
        <w:t>AI</w:t>
      </w:r>
      <w:r>
        <w:rPr>
          <w:rFonts w:hint="eastAsia"/>
        </w:rPr>
        <w:t>的可能性，以最低的整體能耗達到最佳的運算效果。為了印證</w:t>
      </w:r>
      <w:r>
        <w:rPr>
          <w:rFonts w:hint="eastAsia"/>
        </w:rPr>
        <w:t xml:space="preserve">AIM </w:t>
      </w:r>
      <w:r>
        <w:rPr>
          <w:rFonts w:hint="eastAsia"/>
        </w:rPr>
        <w:t>架構的效能與節能優勢，將開發兩顆中高階晶片，其一中階低能耗</w:t>
      </w:r>
      <w:r>
        <w:rPr>
          <w:rFonts w:hint="eastAsia"/>
        </w:rPr>
        <w:t>Smart Camera IC</w:t>
      </w:r>
      <w:r>
        <w:rPr>
          <w:rFonts w:hint="eastAsia"/>
        </w:rPr>
        <w:t>將由博遠智能應用於”警用行動智能紀錄器”上，另一顆高階即時影像分析</w:t>
      </w:r>
      <w:r>
        <w:rPr>
          <w:rFonts w:hint="eastAsia"/>
        </w:rPr>
        <w:t>IC</w:t>
      </w:r>
      <w:r>
        <w:rPr>
          <w:rFonts w:hint="eastAsia"/>
        </w:rPr>
        <w:t>將由先進車應用於車輛</w:t>
      </w:r>
      <w:r>
        <w:rPr>
          <w:rFonts w:hint="eastAsia"/>
        </w:rPr>
        <w:t>ADAS</w:t>
      </w:r>
      <w:r>
        <w:rPr>
          <w:rFonts w:hint="eastAsia"/>
        </w:rPr>
        <w:t>上，充分展現台灣產業垂直整合的能力。</w:t>
      </w:r>
    </w:p>
    <w:p w14:paraId="0A8B5613" w14:textId="27732519" w:rsidR="00D93E7E" w:rsidRDefault="00D93E7E" w:rsidP="00D93E7E">
      <w:pPr>
        <w:kinsoku w:val="0"/>
        <w:spacing w:afterLines="50" w:after="120" w:line="240" w:lineRule="auto"/>
        <w:ind w:firstLineChars="236" w:firstLine="566"/>
        <w:jc w:val="both"/>
      </w:pPr>
      <w:r>
        <w:rPr>
          <w:rFonts w:hint="eastAsia"/>
        </w:rPr>
        <w:t>所以，此平台的開發除了是力積電本身的技術突破，也可帶動國內相關產業的發展，從上游晶圓製造、矽智財開發、</w:t>
      </w:r>
      <w:r>
        <w:rPr>
          <w:rFonts w:hint="eastAsia"/>
        </w:rPr>
        <w:t>IC</w:t>
      </w:r>
      <w:r>
        <w:rPr>
          <w:rFonts w:hint="eastAsia"/>
        </w:rPr>
        <w:t>設計、到終端系統的應用發展，形成上下游整合的群體戰，結合產學研的力量，提升國內產業自主的實力。</w:t>
      </w:r>
    </w:p>
    <w:p w14:paraId="130C7023" w14:textId="77777777" w:rsidR="00A931EA" w:rsidRPr="00EE3251" w:rsidRDefault="00A931EA">
      <w:pPr>
        <w:widowControl/>
        <w:adjustRightInd/>
        <w:spacing w:line="240" w:lineRule="auto"/>
        <w:textAlignment w:val="auto"/>
        <w:rPr>
          <w:color w:val="000000"/>
        </w:rPr>
      </w:pPr>
      <w:r w:rsidRPr="00EE3251">
        <w:rPr>
          <w:color w:val="000000"/>
        </w:rPr>
        <w:br w:type="page"/>
      </w:r>
    </w:p>
    <w:p w14:paraId="2207374A" w14:textId="6C3A48EC" w:rsidR="00392600" w:rsidRPr="00EE3251" w:rsidRDefault="00392600" w:rsidP="00C27A15">
      <w:pPr>
        <w:pStyle w:val="10"/>
        <w:spacing w:after="120"/>
        <w:rPr>
          <w:color w:val="000000"/>
        </w:rPr>
      </w:pPr>
      <w:bookmarkStart w:id="102" w:name="_Toc40189915"/>
      <w:r w:rsidRPr="00EE3251">
        <w:rPr>
          <w:color w:val="000000"/>
          <w:szCs w:val="24"/>
        </w:rPr>
        <w:lastRenderedPageBreak/>
        <w:t>貳、計畫內容與實施方法</w:t>
      </w:r>
      <w:bookmarkEnd w:id="102"/>
    </w:p>
    <w:p w14:paraId="09E0DAF1" w14:textId="7325DA39" w:rsidR="00392600" w:rsidRPr="00EE3251" w:rsidRDefault="00392600" w:rsidP="00C27A15">
      <w:pPr>
        <w:pStyle w:val="12"/>
        <w:adjustRightInd w:val="0"/>
        <w:snapToGrid w:val="0"/>
        <w:spacing w:line="240" w:lineRule="auto"/>
        <w:ind w:leftChars="1" w:left="2"/>
        <w:outlineLvl w:val="1"/>
      </w:pPr>
      <w:bookmarkStart w:id="103" w:name="_Toc40189916"/>
      <w:bookmarkStart w:id="104" w:name="B一、國內外產業現況、發展趨勢與未來挑戰"/>
      <w:r w:rsidRPr="00EE3251">
        <w:t>一、</w:t>
      </w:r>
      <w:r w:rsidR="00791BF0" w:rsidRPr="00EE3251">
        <w:t>國內外產業現況、發展趨勢與未來挑戰</w:t>
      </w:r>
      <w:bookmarkEnd w:id="103"/>
    </w:p>
    <w:bookmarkEnd w:id="104"/>
    <w:p w14:paraId="123C06DA" w14:textId="302B6EE4" w:rsidR="0019799A" w:rsidRPr="00EE3251" w:rsidRDefault="0004622D" w:rsidP="00C4521B">
      <w:pPr>
        <w:kinsoku w:val="0"/>
        <w:snapToGrid w:val="0"/>
        <w:spacing w:beforeLines="25" w:before="60" w:line="240" w:lineRule="auto"/>
        <w:ind w:leftChars="237" w:left="569"/>
        <w:jc w:val="both"/>
        <w:rPr>
          <w:spacing w:val="10"/>
          <w:shd w:val="clear" w:color="auto" w:fill="FFFFFF"/>
        </w:rPr>
      </w:pPr>
      <w:r>
        <w:rPr>
          <w:rFonts w:hint="eastAsia"/>
          <w:spacing w:val="10"/>
          <w:shd w:val="clear" w:color="auto" w:fill="FFFFFF"/>
        </w:rPr>
        <w:t xml:space="preserve">    </w:t>
      </w:r>
      <w:r w:rsidR="00EF4A10" w:rsidRPr="00EE3251">
        <w:rPr>
          <w:spacing w:val="10"/>
          <w:shd w:val="clear" w:color="auto" w:fill="FFFFFF"/>
        </w:rPr>
        <w:t>人工智慧</w:t>
      </w:r>
      <w:r w:rsidR="0019799A" w:rsidRPr="00EE3251">
        <w:rPr>
          <w:spacing w:val="10"/>
          <w:shd w:val="clear" w:color="auto" w:fill="FFFFFF"/>
        </w:rPr>
        <w:t xml:space="preserve"> </w:t>
      </w:r>
      <w:r w:rsidR="00EF4A10" w:rsidRPr="00EE3251">
        <w:rPr>
          <w:spacing w:val="10"/>
          <w:shd w:val="clear" w:color="auto" w:fill="FFFFFF"/>
        </w:rPr>
        <w:t>(Artificial Intelligence, AI)</w:t>
      </w:r>
      <w:r w:rsidR="0019799A" w:rsidRPr="00EE3251">
        <w:rPr>
          <w:spacing w:val="10"/>
          <w:shd w:val="clear" w:color="auto" w:fill="FFFFFF"/>
        </w:rPr>
        <w:t xml:space="preserve"> </w:t>
      </w:r>
      <w:r w:rsidR="00922E7D" w:rsidRPr="00EE3251">
        <w:rPr>
          <w:spacing w:val="10"/>
          <w:shd w:val="clear" w:color="auto" w:fill="FFFFFF"/>
        </w:rPr>
        <w:t>系統開發近年來</w:t>
      </w:r>
      <w:r w:rsidR="00620840" w:rsidRPr="00EE3251">
        <w:rPr>
          <w:spacing w:val="10"/>
          <w:shd w:val="clear" w:color="auto" w:fill="FFFFFF"/>
        </w:rPr>
        <w:t>飛</w:t>
      </w:r>
      <w:r w:rsidR="00EF4A10" w:rsidRPr="00EE3251">
        <w:rPr>
          <w:spacing w:val="10"/>
          <w:shd w:val="clear" w:color="auto" w:fill="FFFFFF"/>
        </w:rPr>
        <w:t>躍</w:t>
      </w:r>
      <w:r w:rsidR="00620840" w:rsidRPr="00EE3251">
        <w:rPr>
          <w:spacing w:val="10"/>
          <w:shd w:val="clear" w:color="auto" w:fill="FFFFFF"/>
        </w:rPr>
        <w:t>成長</w:t>
      </w:r>
      <w:r w:rsidR="00EF4A10" w:rsidRPr="00EE3251">
        <w:rPr>
          <w:spacing w:val="10"/>
          <w:shd w:val="clear" w:color="auto" w:fill="FFFFFF"/>
        </w:rPr>
        <w:t>，</w:t>
      </w:r>
      <w:r w:rsidR="003319CB" w:rsidRPr="00EE3251">
        <w:rPr>
          <w:spacing w:val="10"/>
          <w:shd w:val="clear" w:color="auto" w:fill="FFFFFF"/>
        </w:rPr>
        <w:t>以先進的半導體技術為基礎，</w:t>
      </w:r>
      <w:r w:rsidR="00433F77" w:rsidRPr="00EE3251">
        <w:rPr>
          <w:spacing w:val="10"/>
          <w:shd w:val="clear" w:color="auto" w:fill="FFFFFF"/>
        </w:rPr>
        <w:t>應用</w:t>
      </w:r>
      <w:r w:rsidR="00EF4A10" w:rsidRPr="00EE3251">
        <w:rPr>
          <w:spacing w:val="10"/>
          <w:shd w:val="clear" w:color="auto" w:fill="FFFFFF"/>
        </w:rPr>
        <w:t>神經網路</w:t>
      </w:r>
      <w:r w:rsidR="00433F77" w:rsidRPr="00EE3251">
        <w:rPr>
          <w:spacing w:val="10"/>
          <w:shd w:val="clear" w:color="auto" w:fill="FFFFFF"/>
        </w:rPr>
        <w:t>運算</w:t>
      </w:r>
      <w:r w:rsidR="003319CB" w:rsidRPr="00EE3251">
        <w:rPr>
          <w:spacing w:val="10"/>
          <w:shd w:val="clear" w:color="auto" w:fill="FFFFFF"/>
        </w:rPr>
        <w:t>進行</w:t>
      </w:r>
      <w:r w:rsidR="00EF4A10" w:rsidRPr="00EE3251">
        <w:rPr>
          <w:spacing w:val="10"/>
          <w:shd w:val="clear" w:color="auto" w:fill="FFFFFF"/>
        </w:rPr>
        <w:t>巨量資料</w:t>
      </w:r>
      <w:r w:rsidR="00433F77" w:rsidRPr="00EE3251">
        <w:rPr>
          <w:spacing w:val="10"/>
          <w:shd w:val="clear" w:color="auto" w:fill="FFFFFF"/>
        </w:rPr>
        <w:t>的學習</w:t>
      </w:r>
      <w:r w:rsidR="00EF4A10" w:rsidRPr="00EE3251">
        <w:rPr>
          <w:spacing w:val="10"/>
          <w:shd w:val="clear" w:color="auto" w:fill="FFFFFF"/>
        </w:rPr>
        <w:t>，具體實現</w:t>
      </w:r>
      <w:r w:rsidR="00484E68" w:rsidRPr="00EE3251">
        <w:rPr>
          <w:spacing w:val="10"/>
          <w:shd w:val="clear" w:color="auto" w:fill="FFFFFF"/>
        </w:rPr>
        <w:t>了</w:t>
      </w:r>
      <w:r w:rsidR="00433F77" w:rsidRPr="00EE3251">
        <w:rPr>
          <w:spacing w:val="10"/>
          <w:shd w:val="clear" w:color="auto" w:fill="FFFFFF"/>
        </w:rPr>
        <w:t>AI</w:t>
      </w:r>
      <w:r w:rsidR="00484E68" w:rsidRPr="00EE3251">
        <w:rPr>
          <w:spacing w:val="10"/>
          <w:shd w:val="clear" w:color="auto" w:fill="FFFFFF"/>
        </w:rPr>
        <w:t>系統</w:t>
      </w:r>
      <w:r w:rsidR="00433F77" w:rsidRPr="00EE3251">
        <w:rPr>
          <w:spacing w:val="10"/>
          <w:shd w:val="clear" w:color="auto" w:fill="FFFFFF"/>
        </w:rPr>
        <w:t>的</w:t>
      </w:r>
      <w:r w:rsidR="003319CB" w:rsidRPr="00EE3251">
        <w:rPr>
          <w:spacing w:val="10"/>
          <w:shd w:val="clear" w:color="auto" w:fill="FFFFFF"/>
        </w:rPr>
        <w:t>強大</w:t>
      </w:r>
      <w:r w:rsidR="00433F77" w:rsidRPr="00EE3251">
        <w:rPr>
          <w:spacing w:val="10"/>
          <w:shd w:val="clear" w:color="auto" w:fill="FFFFFF"/>
        </w:rPr>
        <w:t>功能</w:t>
      </w:r>
      <w:r w:rsidR="00484E68" w:rsidRPr="00EE3251">
        <w:rPr>
          <w:spacing w:val="10"/>
          <w:shd w:val="clear" w:color="auto" w:fill="FFFFFF"/>
        </w:rPr>
        <w:t>，成為人類解決問題的</w:t>
      </w:r>
      <w:r w:rsidR="003319CB" w:rsidRPr="00EE3251">
        <w:rPr>
          <w:spacing w:val="10"/>
          <w:shd w:val="clear" w:color="auto" w:fill="FFFFFF"/>
        </w:rPr>
        <w:t>有效工具</w:t>
      </w:r>
      <w:r w:rsidR="00433F77" w:rsidRPr="00EE3251">
        <w:rPr>
          <w:spacing w:val="10"/>
          <w:shd w:val="clear" w:color="auto" w:fill="FFFFFF"/>
        </w:rPr>
        <w:t>。</w:t>
      </w:r>
      <w:r w:rsidR="00B318E3" w:rsidRPr="00EE3251">
        <w:rPr>
          <w:spacing w:val="10"/>
          <w:shd w:val="clear" w:color="auto" w:fill="FFFFFF"/>
        </w:rPr>
        <w:t>隨著</w:t>
      </w:r>
      <w:r w:rsidR="00B318E3" w:rsidRPr="00EE3251">
        <w:rPr>
          <w:spacing w:val="10"/>
          <w:shd w:val="clear" w:color="auto" w:fill="FFFFFF"/>
        </w:rPr>
        <w:t>AI</w:t>
      </w:r>
      <w:r w:rsidR="00B318E3" w:rsidRPr="00EE3251">
        <w:rPr>
          <w:spacing w:val="10"/>
          <w:shd w:val="clear" w:color="auto" w:fill="FFFFFF"/>
        </w:rPr>
        <w:t>在機器智能學習的突破</w:t>
      </w:r>
      <w:r w:rsidR="00484E68" w:rsidRPr="00EE3251">
        <w:rPr>
          <w:spacing w:val="10"/>
          <w:shd w:val="clear" w:color="auto" w:fill="FFFFFF"/>
        </w:rPr>
        <w:t>進展</w:t>
      </w:r>
      <w:r w:rsidR="00B318E3" w:rsidRPr="00EE3251">
        <w:rPr>
          <w:spacing w:val="10"/>
          <w:shd w:val="clear" w:color="auto" w:fill="FFFFFF"/>
        </w:rPr>
        <w:t>，</w:t>
      </w:r>
      <w:r w:rsidR="00982996" w:rsidRPr="00EE3251">
        <w:rPr>
          <w:spacing w:val="10"/>
          <w:shd w:val="clear" w:color="auto" w:fill="FFFFFF"/>
        </w:rPr>
        <w:t>根據</w:t>
      </w:r>
      <w:r w:rsidR="00982996" w:rsidRPr="00EE3251">
        <w:rPr>
          <w:spacing w:val="10"/>
          <w:shd w:val="clear" w:color="auto" w:fill="FFFFFF"/>
        </w:rPr>
        <w:t>Tractica</w:t>
      </w:r>
      <w:r w:rsidR="00982996" w:rsidRPr="00EE3251">
        <w:rPr>
          <w:spacing w:val="10"/>
          <w:shd w:val="clear" w:color="auto" w:fill="FFFFFF"/>
        </w:rPr>
        <w:t>及</w:t>
      </w:r>
      <w:r w:rsidR="00982996" w:rsidRPr="00EE3251">
        <w:rPr>
          <w:spacing w:val="10"/>
          <w:shd w:val="clear" w:color="auto" w:fill="FFFFFF"/>
        </w:rPr>
        <w:t>Gartner</w:t>
      </w:r>
      <w:r w:rsidR="0019799A" w:rsidRPr="00EE3251">
        <w:rPr>
          <w:spacing w:val="10"/>
          <w:shd w:val="clear" w:color="auto" w:fill="FFFFFF"/>
        </w:rPr>
        <w:t>預估，</w:t>
      </w:r>
      <w:r w:rsidR="0019799A" w:rsidRPr="00EE3251">
        <w:rPr>
          <w:spacing w:val="10"/>
          <w:shd w:val="clear" w:color="auto" w:fill="FFFFFF"/>
        </w:rPr>
        <w:t>2020 – 2025</w:t>
      </w:r>
      <w:r w:rsidR="0019799A" w:rsidRPr="00EE3251">
        <w:rPr>
          <w:spacing w:val="10"/>
          <w:shd w:val="clear" w:color="auto" w:fill="FFFFFF"/>
        </w:rPr>
        <w:t>年</w:t>
      </w:r>
      <w:r w:rsidR="0019799A" w:rsidRPr="00EE3251">
        <w:rPr>
          <w:spacing w:val="10"/>
          <w:shd w:val="clear" w:color="auto" w:fill="FFFFFF"/>
        </w:rPr>
        <w:t>AI</w:t>
      </w:r>
      <w:r w:rsidR="0019799A" w:rsidRPr="00EE3251">
        <w:rPr>
          <w:spacing w:val="10"/>
          <w:shd w:val="clear" w:color="auto" w:fill="FFFFFF"/>
        </w:rPr>
        <w:t>應用市場規模，將以</w:t>
      </w:r>
      <w:r w:rsidR="0019799A" w:rsidRPr="00EE3251">
        <w:rPr>
          <w:spacing w:val="10"/>
          <w:shd w:val="clear" w:color="auto" w:fill="FFFFFF"/>
        </w:rPr>
        <w:t>38%</w:t>
      </w:r>
      <w:r w:rsidR="0019799A" w:rsidRPr="00EE3251">
        <w:rPr>
          <w:spacing w:val="10"/>
          <w:shd w:val="clear" w:color="auto" w:fill="FFFFFF"/>
        </w:rPr>
        <w:t>的年複合成長率</w:t>
      </w:r>
      <w:r w:rsidR="0019799A" w:rsidRPr="00EE3251">
        <w:rPr>
          <w:spacing w:val="10"/>
          <w:shd w:val="clear" w:color="auto" w:fill="FFFFFF"/>
        </w:rPr>
        <w:t xml:space="preserve"> (CAGR) </w:t>
      </w:r>
      <w:r w:rsidR="0019799A" w:rsidRPr="00EE3251">
        <w:rPr>
          <w:spacing w:val="10"/>
          <w:shd w:val="clear" w:color="auto" w:fill="FFFFFF"/>
        </w:rPr>
        <w:t>攀升到</w:t>
      </w:r>
      <w:r w:rsidR="0019799A" w:rsidRPr="00EE3251">
        <w:rPr>
          <w:spacing w:val="10"/>
          <w:shd w:val="clear" w:color="auto" w:fill="FFFFFF"/>
        </w:rPr>
        <w:t>2,300</w:t>
      </w:r>
      <w:r w:rsidR="0019799A" w:rsidRPr="00EE3251">
        <w:rPr>
          <w:spacing w:val="10"/>
          <w:shd w:val="clear" w:color="auto" w:fill="FFFFFF"/>
        </w:rPr>
        <w:t>億美元，</w:t>
      </w:r>
      <w:r w:rsidR="009F2686" w:rsidRPr="00EE3251">
        <w:rPr>
          <w:spacing w:val="10"/>
          <w:shd w:val="clear" w:color="auto" w:fill="FFFFFF"/>
        </w:rPr>
        <w:t>就</w:t>
      </w:r>
      <w:r w:rsidR="009F2686" w:rsidRPr="00EE3251">
        <w:rPr>
          <w:spacing w:val="10"/>
          <w:shd w:val="clear" w:color="auto" w:fill="FFFFFF"/>
        </w:rPr>
        <w:t>AI</w:t>
      </w:r>
      <w:r w:rsidR="009F2686" w:rsidRPr="00EE3251">
        <w:rPr>
          <w:spacing w:val="10"/>
          <w:shd w:val="clear" w:color="auto" w:fill="FFFFFF"/>
        </w:rPr>
        <w:t>所創造的半導體晶片產值，亦將由目前約</w:t>
      </w:r>
      <w:r w:rsidR="009F2686" w:rsidRPr="00EE3251">
        <w:rPr>
          <w:spacing w:val="10"/>
          <w:shd w:val="clear" w:color="auto" w:fill="FFFFFF"/>
        </w:rPr>
        <w:t>9</w:t>
      </w:r>
      <w:r w:rsidR="009F2686" w:rsidRPr="00EE3251">
        <w:rPr>
          <w:spacing w:val="10"/>
          <w:shd w:val="clear" w:color="auto" w:fill="FFFFFF"/>
        </w:rPr>
        <w:t>億美元的水準，增長至</w:t>
      </w:r>
      <w:r w:rsidR="009F2686" w:rsidRPr="00EE3251">
        <w:rPr>
          <w:spacing w:val="10"/>
          <w:shd w:val="clear" w:color="auto" w:fill="FFFFFF"/>
        </w:rPr>
        <w:t>2025</w:t>
      </w:r>
      <w:r w:rsidR="009F2686" w:rsidRPr="00EE3251">
        <w:rPr>
          <w:spacing w:val="10"/>
          <w:shd w:val="clear" w:color="auto" w:fill="FFFFFF"/>
        </w:rPr>
        <w:t>年超過</w:t>
      </w:r>
      <w:r w:rsidR="009F2686" w:rsidRPr="00EE3251">
        <w:rPr>
          <w:spacing w:val="10"/>
          <w:shd w:val="clear" w:color="auto" w:fill="FFFFFF"/>
        </w:rPr>
        <w:t>700</w:t>
      </w:r>
      <w:r w:rsidR="009F2686" w:rsidRPr="00EE3251">
        <w:rPr>
          <w:spacing w:val="10"/>
          <w:shd w:val="clear" w:color="auto" w:fill="FFFFFF"/>
        </w:rPr>
        <w:t>億美元，</w:t>
      </w:r>
      <w:r w:rsidR="009F2686" w:rsidRPr="00EE3251">
        <w:rPr>
          <w:spacing w:val="10"/>
          <w:shd w:val="clear" w:color="auto" w:fill="FFFFFF"/>
        </w:rPr>
        <w:t>CAGR</w:t>
      </w:r>
      <w:r w:rsidR="009F2686" w:rsidRPr="00EE3251">
        <w:rPr>
          <w:spacing w:val="10"/>
          <w:shd w:val="clear" w:color="auto" w:fill="FFFFFF"/>
        </w:rPr>
        <w:t>高達</w:t>
      </w:r>
      <w:r w:rsidR="009F2686" w:rsidRPr="00EE3251">
        <w:rPr>
          <w:spacing w:val="10"/>
          <w:shd w:val="clear" w:color="auto" w:fill="FFFFFF"/>
        </w:rPr>
        <w:t>62%</w:t>
      </w:r>
      <w:r w:rsidR="009F2686" w:rsidRPr="00EE3251">
        <w:rPr>
          <w:spacing w:val="10"/>
          <w:shd w:val="clear" w:color="auto" w:fill="FFFFFF"/>
        </w:rPr>
        <w:t>，其中來自車用、深度學習、語音辨識等比重最高</w:t>
      </w:r>
      <w:r w:rsidR="00982996" w:rsidRPr="00EE3251">
        <w:rPr>
          <w:spacing w:val="10"/>
          <w:shd w:val="clear" w:color="auto" w:fill="FFFFFF"/>
        </w:rPr>
        <w:t>(</w:t>
      </w:r>
      <w:r w:rsidR="00982996" w:rsidRPr="00EE3251">
        <w:rPr>
          <w:spacing w:val="10"/>
          <w:shd w:val="clear" w:color="auto" w:fill="FFFFFF"/>
        </w:rPr>
        <w:t>如</w:t>
      </w:r>
      <w:r w:rsidR="0092094F">
        <w:rPr>
          <w:spacing w:val="10"/>
          <w:shd w:val="clear" w:color="auto" w:fill="FFFFFF"/>
        </w:rPr>
        <w:fldChar w:fldCharType="begin"/>
      </w:r>
      <w:r w:rsidR="0092094F">
        <w:rPr>
          <w:spacing w:val="10"/>
          <w:shd w:val="clear" w:color="auto" w:fill="FFFFFF"/>
        </w:rPr>
        <w:instrText xml:space="preserve"> REF _Ref38353918 \h </w:instrText>
      </w:r>
      <w:r w:rsidR="0092094F">
        <w:rPr>
          <w:spacing w:val="10"/>
          <w:shd w:val="clear" w:color="auto" w:fill="FFFFFF"/>
        </w:rPr>
      </w:r>
      <w:r w:rsidR="0092094F">
        <w:rPr>
          <w:spacing w:val="10"/>
          <w:shd w:val="clear" w:color="auto" w:fill="FFFFFF"/>
        </w:rPr>
        <w:fldChar w:fldCharType="separate"/>
      </w:r>
      <w:r w:rsidR="0092094F" w:rsidRPr="002363C5">
        <w:rPr>
          <w:rFonts w:asciiTheme="minorEastAsia" w:hAnsiTheme="minorEastAsia" w:hint="eastAsia"/>
        </w:rPr>
        <w:t>圖</w:t>
      </w:r>
      <w:r w:rsidR="0092094F" w:rsidRPr="002363C5">
        <w:t>2.</w:t>
      </w:r>
      <w:r w:rsidR="0092094F">
        <w:rPr>
          <w:noProof/>
        </w:rPr>
        <w:t>1</w:t>
      </w:r>
      <w:r w:rsidR="0092094F">
        <w:rPr>
          <w:spacing w:val="10"/>
          <w:shd w:val="clear" w:color="auto" w:fill="FFFFFF"/>
        </w:rPr>
        <w:fldChar w:fldCharType="end"/>
      </w:r>
      <w:r w:rsidR="00982996" w:rsidRPr="00EE3251">
        <w:rPr>
          <w:spacing w:val="10"/>
          <w:shd w:val="clear" w:color="auto" w:fill="FFFFFF"/>
        </w:rPr>
        <w:t>)</w:t>
      </w:r>
      <w:r w:rsidR="009F2686" w:rsidRPr="00EE3251">
        <w:rPr>
          <w:spacing w:val="10"/>
          <w:shd w:val="clear" w:color="auto" w:fill="FFFFFF"/>
        </w:rPr>
        <w:t>。</w:t>
      </w:r>
    </w:p>
    <w:p w14:paraId="7BEC674F" w14:textId="77777777" w:rsidR="0011749C" w:rsidRPr="00EE3251" w:rsidRDefault="00D62579" w:rsidP="0011749C">
      <w:pPr>
        <w:keepNext/>
        <w:kinsoku w:val="0"/>
        <w:snapToGrid w:val="0"/>
        <w:spacing w:beforeLines="25" w:before="60" w:line="240" w:lineRule="auto"/>
        <w:ind w:leftChars="237" w:left="569"/>
        <w:jc w:val="center"/>
      </w:pPr>
      <w:r w:rsidRPr="00EE3251">
        <w:rPr>
          <w:noProof/>
        </w:rPr>
        <w:drawing>
          <wp:inline distT="0" distB="0" distL="0" distR="0" wp14:anchorId="0B88BCF9" wp14:editId="0BD088CA">
            <wp:extent cx="4668812" cy="2366852"/>
            <wp:effectExtent l="25400" t="25400" r="30480" b="20955"/>
            <wp:docPr id="8" name="圖片 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圖 2019-12-12 上午9.55.45.png"/>
                    <pic:cNvPicPr/>
                  </pic:nvPicPr>
                  <pic:blipFill>
                    <a:blip r:embed="rId39">
                      <a:extLst>
                        <a:ext uri="{28A0092B-C50C-407E-A947-70E740481C1C}">
                          <a14:useLocalDpi xmlns:a14="http://schemas.microsoft.com/office/drawing/2010/main" val="0"/>
                        </a:ext>
                      </a:extLst>
                    </a:blip>
                    <a:stretch>
                      <a:fillRect/>
                    </a:stretch>
                  </pic:blipFill>
                  <pic:spPr>
                    <a:xfrm>
                      <a:off x="0" y="0"/>
                      <a:ext cx="4705405" cy="2385403"/>
                    </a:xfrm>
                    <a:prstGeom prst="rect">
                      <a:avLst/>
                    </a:prstGeom>
                    <a:ln w="19050">
                      <a:solidFill>
                        <a:schemeClr val="accent1"/>
                      </a:solidFill>
                    </a:ln>
                  </pic:spPr>
                </pic:pic>
              </a:graphicData>
            </a:graphic>
          </wp:inline>
        </w:drawing>
      </w:r>
    </w:p>
    <w:p w14:paraId="0EAFBD15" w14:textId="12AFBA78" w:rsidR="002763D8" w:rsidRPr="002363C5" w:rsidRDefault="002363C5" w:rsidP="002363C5">
      <w:pPr>
        <w:pStyle w:val="aff2"/>
        <w:rPr>
          <w:rFonts w:asciiTheme="minorEastAsia" w:hAnsiTheme="minorEastAsia"/>
        </w:rPr>
      </w:pPr>
      <w:bookmarkStart w:id="105" w:name="_Ref38353918"/>
      <w:bookmarkStart w:id="106" w:name="_Ref31837549"/>
      <w:bookmarkStart w:id="107" w:name="_Toc40276348"/>
      <w:r w:rsidRPr="002363C5">
        <w:rPr>
          <w:rFonts w:asciiTheme="minorEastAsia" w:hAnsiTheme="minorEastAsia" w:hint="eastAsia"/>
        </w:rPr>
        <w:t>圖</w:t>
      </w:r>
      <w:r w:rsidRPr="002363C5">
        <w:t>2.</w:t>
      </w:r>
      <w:r w:rsidRPr="002363C5">
        <w:fldChar w:fldCharType="begin"/>
      </w:r>
      <w:r w:rsidRPr="002363C5">
        <w:instrText xml:space="preserve"> SEQ </w:instrText>
      </w:r>
      <w:r w:rsidRPr="002363C5">
        <w:instrText>圖</w:instrText>
      </w:r>
      <w:r w:rsidRPr="002363C5">
        <w:instrText xml:space="preserve">2. \* ARABIC </w:instrText>
      </w:r>
      <w:r w:rsidRPr="002363C5">
        <w:fldChar w:fldCharType="separate"/>
      </w:r>
      <w:r w:rsidR="0082588F">
        <w:rPr>
          <w:noProof/>
        </w:rPr>
        <w:t>1</w:t>
      </w:r>
      <w:r w:rsidRPr="002363C5">
        <w:fldChar w:fldCharType="end"/>
      </w:r>
      <w:bookmarkEnd w:id="105"/>
      <w:r w:rsidRPr="002363C5">
        <w:t xml:space="preserve"> </w:t>
      </w:r>
      <w:r w:rsidR="0011749C" w:rsidRPr="002363C5">
        <w:rPr>
          <w:noProof/>
        </w:rPr>
        <w:t>2016-2025 AI</w:t>
      </w:r>
      <w:r w:rsidR="0011749C" w:rsidRPr="002363C5">
        <w:rPr>
          <w:rFonts w:asciiTheme="minorEastAsia" w:hAnsiTheme="minorEastAsia"/>
          <w:noProof/>
        </w:rPr>
        <w:t>半導體產值</w:t>
      </w:r>
      <w:bookmarkEnd w:id="106"/>
      <w:bookmarkEnd w:id="107"/>
    </w:p>
    <w:p w14:paraId="06F5803C" w14:textId="3DB848CD" w:rsidR="002763D8" w:rsidRPr="00EE3251" w:rsidRDefault="0004622D" w:rsidP="0004622D">
      <w:pPr>
        <w:kinsoku w:val="0"/>
        <w:snapToGrid w:val="0"/>
        <w:spacing w:beforeLines="25" w:before="60" w:line="240" w:lineRule="auto"/>
        <w:ind w:leftChars="237" w:left="569"/>
        <w:jc w:val="both"/>
        <w:rPr>
          <w:color w:val="000000" w:themeColor="text1"/>
        </w:rPr>
      </w:pPr>
      <w:r>
        <w:rPr>
          <w:rFonts w:hint="eastAsia"/>
          <w:noProof/>
        </w:rPr>
        <w:t xml:space="preserve">    </w:t>
      </w:r>
      <w:r w:rsidR="00274A0F" w:rsidRPr="00EE3251">
        <w:rPr>
          <w:noProof/>
        </w:rPr>
        <w:t>然而，</w:t>
      </w:r>
      <w:r w:rsidR="00274A0F" w:rsidRPr="00EE3251">
        <w:rPr>
          <w:spacing w:val="10"/>
          <w:shd w:val="clear" w:color="auto" w:fill="FFFFFF"/>
        </w:rPr>
        <w:t>在機器智能學習</w:t>
      </w:r>
      <w:r w:rsidR="00274A0F" w:rsidRPr="00EE3251">
        <w:rPr>
          <w:color w:val="222222"/>
          <w:shd w:val="clear" w:color="auto" w:fill="FFFFFF"/>
        </w:rPr>
        <w:t>的過程中，主要是利用「處理晶片」負責</w:t>
      </w:r>
      <w:r w:rsidR="006C58C4" w:rsidRPr="00EE3251">
        <w:rPr>
          <w:color w:val="222222"/>
          <w:shd w:val="clear" w:color="auto" w:fill="FFFFFF"/>
        </w:rPr>
        <w:t>神經網路中的</w:t>
      </w:r>
      <w:r w:rsidR="00274A0F" w:rsidRPr="00EE3251">
        <w:rPr>
          <w:color w:val="222222"/>
          <w:shd w:val="clear" w:color="auto" w:fill="FFFFFF"/>
        </w:rPr>
        <w:t>數據運算與函數推導，因此，處理晶片的效能成為相關場域應用重要的勝負關鍵</w:t>
      </w:r>
      <w:r w:rsidR="00373847">
        <w:rPr>
          <w:rFonts w:hint="eastAsia"/>
          <w:color w:val="222222"/>
          <w:shd w:val="clear" w:color="auto" w:fill="FFFFFF"/>
        </w:rPr>
        <w:t>。</w:t>
      </w:r>
      <w:r w:rsidR="00274A0F" w:rsidRPr="00EE3251">
        <w:rPr>
          <w:color w:val="222222"/>
        </w:rPr>
        <w:t>總觀目前「處理晶片」發展，主要可分為</w:t>
      </w:r>
      <w:r w:rsidR="00274A0F" w:rsidRPr="00EE3251">
        <w:rPr>
          <w:color w:val="222222"/>
        </w:rPr>
        <w:t>CPU</w:t>
      </w:r>
      <w:r w:rsidR="00274A0F" w:rsidRPr="00EE3251">
        <w:rPr>
          <w:color w:val="222222"/>
        </w:rPr>
        <w:t>、</w:t>
      </w:r>
      <w:r w:rsidR="00274A0F" w:rsidRPr="00EE3251">
        <w:rPr>
          <w:color w:val="222222"/>
        </w:rPr>
        <w:t>GPU</w:t>
      </w:r>
      <w:r w:rsidR="00274A0F" w:rsidRPr="00EE3251">
        <w:rPr>
          <w:color w:val="222222"/>
        </w:rPr>
        <w:t>、</w:t>
      </w:r>
      <w:r w:rsidR="00274A0F" w:rsidRPr="00EE3251">
        <w:rPr>
          <w:color w:val="222222"/>
        </w:rPr>
        <w:t>FPGA</w:t>
      </w:r>
      <w:r w:rsidR="00274A0F" w:rsidRPr="00EE3251">
        <w:rPr>
          <w:color w:val="222222"/>
        </w:rPr>
        <w:t>及</w:t>
      </w:r>
      <w:r w:rsidR="00274A0F" w:rsidRPr="00EE3251">
        <w:rPr>
          <w:color w:val="222222"/>
        </w:rPr>
        <w:t>ASIC</w:t>
      </w:r>
      <w:r w:rsidR="00274A0F" w:rsidRPr="00EE3251">
        <w:rPr>
          <w:color w:val="222222"/>
        </w:rPr>
        <w:t>四種，依特性與使用目的不同又可區分為雲端運算與邊緣運算</w:t>
      </w:r>
      <w:r w:rsidR="006C58C4" w:rsidRPr="00EE3251">
        <w:rPr>
          <w:color w:val="222222"/>
        </w:rPr>
        <w:t>晶片。</w:t>
      </w:r>
      <w:r w:rsidR="00274A0F" w:rsidRPr="00EE3251">
        <w:rPr>
          <w:color w:val="222222"/>
        </w:rPr>
        <w:t>雲端運算</w:t>
      </w:r>
      <w:r w:rsidR="006C58C4" w:rsidRPr="00EE3251">
        <w:rPr>
          <w:color w:val="222222"/>
        </w:rPr>
        <w:t>晶片</w:t>
      </w:r>
      <w:r w:rsidR="00274A0F" w:rsidRPr="00EE3251">
        <w:rPr>
          <w:color w:val="222222"/>
        </w:rPr>
        <w:t>因為需要處理龐大數據，加上長時間運作，特性為功耗高，</w:t>
      </w:r>
      <w:r w:rsidR="006C58C4" w:rsidRPr="00EE3251">
        <w:rPr>
          <w:color w:val="222222"/>
        </w:rPr>
        <w:t>速度快</w:t>
      </w:r>
      <w:r w:rsidR="00274A0F" w:rsidRPr="00EE3251">
        <w:rPr>
          <w:color w:val="222222"/>
        </w:rPr>
        <w:t>，主要</w:t>
      </w:r>
      <w:r w:rsidR="00803760" w:rsidRPr="00EE3251">
        <w:rPr>
          <w:color w:val="222222"/>
        </w:rPr>
        <w:t>是</w:t>
      </w:r>
      <w:r w:rsidR="00274A0F" w:rsidRPr="00EE3251">
        <w:rPr>
          <w:color w:val="222222"/>
        </w:rPr>
        <w:t>用在資料中心與超級電腦</w:t>
      </w:r>
      <w:r w:rsidR="006C58C4" w:rsidRPr="00EE3251">
        <w:rPr>
          <w:color w:val="222222"/>
        </w:rPr>
        <w:t>上</w:t>
      </w:r>
      <w:r w:rsidR="00373847">
        <w:rPr>
          <w:rFonts w:hint="eastAsia"/>
          <w:color w:val="222222"/>
        </w:rPr>
        <w:t>。</w:t>
      </w:r>
      <w:r w:rsidR="005C6D69" w:rsidRPr="00EE3251">
        <w:rPr>
          <w:color w:val="222222"/>
        </w:rPr>
        <w:t>雖然雲端運算</w:t>
      </w:r>
      <w:r w:rsidR="006C58C4" w:rsidRPr="00EE3251">
        <w:rPr>
          <w:color w:val="222222"/>
        </w:rPr>
        <w:t>晶片</w:t>
      </w:r>
      <w:r w:rsidR="005C6D69" w:rsidRPr="00EE3251">
        <w:rPr>
          <w:color w:val="222222"/>
        </w:rPr>
        <w:t>在深度學習訓練的效能表現</w:t>
      </w:r>
      <w:r w:rsidR="006C58C4" w:rsidRPr="00EE3251">
        <w:rPr>
          <w:color w:val="222222"/>
        </w:rPr>
        <w:t>卓著</w:t>
      </w:r>
      <w:r w:rsidR="005C6D69" w:rsidRPr="00EE3251">
        <w:rPr>
          <w:color w:val="222222"/>
        </w:rPr>
        <w:t>，然而若要運用到終端產品上，除了功耗與晶片</w:t>
      </w:r>
      <w:r w:rsidR="00373847">
        <w:rPr>
          <w:rFonts w:hint="eastAsia"/>
          <w:color w:val="222222"/>
        </w:rPr>
        <w:t>面</w:t>
      </w:r>
      <w:r w:rsidR="005C6D69" w:rsidRPr="00EE3251">
        <w:rPr>
          <w:color w:val="222222"/>
        </w:rPr>
        <w:t>積的限制，加上即時性與安全性的考量，預期將會催生</w:t>
      </w:r>
      <w:r w:rsidR="005C6D69" w:rsidRPr="00EE3251">
        <w:rPr>
          <w:color w:val="222222"/>
        </w:rPr>
        <w:t>AI</w:t>
      </w:r>
      <w:r w:rsidR="005C6D69" w:rsidRPr="00EE3251">
        <w:rPr>
          <w:color w:val="222222"/>
        </w:rPr>
        <w:t>晶片向終端的「</w:t>
      </w:r>
      <w:r w:rsidR="005C6D69" w:rsidRPr="00373847">
        <w:rPr>
          <w:color w:val="222222"/>
        </w:rPr>
        <w:t>邊緣運算」邁進，也就是將</w:t>
      </w:r>
      <w:r w:rsidR="00373847" w:rsidRPr="00373847">
        <w:rPr>
          <w:color w:val="222222"/>
        </w:rPr>
        <w:t>會</w:t>
      </w:r>
      <w:r w:rsidR="005C6D69" w:rsidRPr="00373847">
        <w:rPr>
          <w:color w:val="222222"/>
        </w:rPr>
        <w:t>形成雲端</w:t>
      </w:r>
      <w:r w:rsidR="00373847" w:rsidRPr="00373847">
        <w:rPr>
          <w:color w:val="222222"/>
        </w:rPr>
        <w:t>晶片</w:t>
      </w:r>
      <w:r w:rsidR="005C6D69" w:rsidRPr="00373847">
        <w:rPr>
          <w:color w:val="222222"/>
        </w:rPr>
        <w:t>負責「訓練」，</w:t>
      </w:r>
      <w:r w:rsidR="00373847" w:rsidRPr="00373847">
        <w:rPr>
          <w:color w:val="222222"/>
        </w:rPr>
        <w:t>而邊緣</w:t>
      </w:r>
      <w:r w:rsidR="005C6D69" w:rsidRPr="00373847">
        <w:rPr>
          <w:color w:val="222222"/>
        </w:rPr>
        <w:t>晶片負責「推理」的情境</w:t>
      </w:r>
      <w:r w:rsidR="006C58C4" w:rsidRPr="00373847">
        <w:rPr>
          <w:color w:val="222222"/>
        </w:rPr>
        <w:t>。</w:t>
      </w:r>
      <w:r w:rsidR="00274A0F" w:rsidRPr="00373847">
        <w:rPr>
          <w:color w:val="222222"/>
        </w:rPr>
        <w:t>邊緣運算</w:t>
      </w:r>
      <w:r w:rsidR="006C58C4" w:rsidRPr="00373847">
        <w:rPr>
          <w:color w:val="222222"/>
        </w:rPr>
        <w:t>的</w:t>
      </w:r>
      <w:r w:rsidR="00274A0F" w:rsidRPr="00373847">
        <w:rPr>
          <w:color w:val="222222"/>
        </w:rPr>
        <w:t>終端裝置對耗電量與晶片</w:t>
      </w:r>
      <w:r w:rsidR="00373847" w:rsidRPr="00373847">
        <w:rPr>
          <w:color w:val="222222"/>
        </w:rPr>
        <w:t>面</w:t>
      </w:r>
      <w:r w:rsidR="00274A0F" w:rsidRPr="00373847">
        <w:rPr>
          <w:color w:val="222222"/>
        </w:rPr>
        <w:t>積有較大限制，目前趨勢是以</w:t>
      </w:r>
      <w:r w:rsidR="00274A0F" w:rsidRPr="00373847">
        <w:rPr>
          <w:color w:val="222222"/>
        </w:rPr>
        <w:t>FPGA</w:t>
      </w:r>
      <w:r w:rsidR="00274A0F" w:rsidRPr="00373847">
        <w:rPr>
          <w:color w:val="222222"/>
        </w:rPr>
        <w:t>與</w:t>
      </w:r>
      <w:r w:rsidR="00274A0F" w:rsidRPr="00373847">
        <w:rPr>
          <w:color w:val="222222"/>
        </w:rPr>
        <w:t>ASIC</w:t>
      </w:r>
      <w:r w:rsidR="00274A0F" w:rsidRPr="00373847">
        <w:rPr>
          <w:color w:val="222222"/>
        </w:rPr>
        <w:t>為邊緣運算的</w:t>
      </w:r>
      <w:r w:rsidR="00803760" w:rsidRPr="00373847">
        <w:rPr>
          <w:color w:val="222222"/>
        </w:rPr>
        <w:t>主要</w:t>
      </w:r>
      <w:r w:rsidR="00274A0F" w:rsidRPr="00373847">
        <w:rPr>
          <w:color w:val="222222"/>
        </w:rPr>
        <w:t>晶片</w:t>
      </w:r>
      <w:r w:rsidR="00803760" w:rsidRPr="00373847">
        <w:rPr>
          <w:color w:val="222222"/>
        </w:rPr>
        <w:t>。</w:t>
      </w:r>
      <w:r w:rsidR="00373847" w:rsidRPr="00373847">
        <w:rPr>
          <w:color w:val="222222"/>
        </w:rPr>
        <w:t>其中</w:t>
      </w:r>
      <w:r w:rsidR="005C6D69" w:rsidRPr="00373847">
        <w:rPr>
          <w:color w:val="222222"/>
        </w:rPr>
        <w:t>ASIC</w:t>
      </w:r>
      <w:r w:rsidR="005C6D69" w:rsidRPr="00373847">
        <w:rPr>
          <w:color w:val="222222"/>
        </w:rPr>
        <w:t>具有大規模量產的成本優勢，將</w:t>
      </w:r>
      <w:r w:rsidR="00803760" w:rsidRPr="00373847">
        <w:rPr>
          <w:color w:val="222222"/>
        </w:rPr>
        <w:t>在</w:t>
      </w:r>
      <w:r w:rsidR="005C6D69" w:rsidRPr="00373847">
        <w:rPr>
          <w:color w:val="222222"/>
        </w:rPr>
        <w:t>AI</w:t>
      </w:r>
      <w:r w:rsidR="005C6D69" w:rsidRPr="00373847">
        <w:rPr>
          <w:color w:val="222222"/>
        </w:rPr>
        <w:t>發展</w:t>
      </w:r>
      <w:r w:rsidR="00803760" w:rsidRPr="00373847">
        <w:rPr>
          <w:color w:val="222222"/>
        </w:rPr>
        <w:t>上</w:t>
      </w:r>
      <w:r w:rsidR="005C6D69" w:rsidRPr="00373847">
        <w:rPr>
          <w:color w:val="222222"/>
        </w:rPr>
        <w:t>扮演關鍵</w:t>
      </w:r>
      <w:r w:rsidR="00803760" w:rsidRPr="00373847">
        <w:rPr>
          <w:color w:val="222222"/>
        </w:rPr>
        <w:t>角</w:t>
      </w:r>
      <w:r w:rsidR="00803760" w:rsidRPr="00EE3251">
        <w:rPr>
          <w:color w:val="222222"/>
        </w:rPr>
        <w:t>色。</w:t>
      </w:r>
      <w:r w:rsidR="005C6D69" w:rsidRPr="00EE3251">
        <w:rPr>
          <w:color w:val="222222"/>
        </w:rPr>
        <w:t>智能監控、自駕車、機器人、無人機、智慧喇叭、虛擬實境、智能家電等應用，都能帶動</w:t>
      </w:r>
      <w:r w:rsidR="005C6D69" w:rsidRPr="00EE3251">
        <w:rPr>
          <w:color w:val="222222"/>
        </w:rPr>
        <w:t>ASIC</w:t>
      </w:r>
      <w:r w:rsidR="005C6D69" w:rsidRPr="00EE3251">
        <w:rPr>
          <w:color w:val="222222"/>
        </w:rPr>
        <w:t>晶片出貨</w:t>
      </w:r>
      <w:r w:rsidR="00373847">
        <w:rPr>
          <w:rFonts w:hint="eastAsia"/>
          <w:color w:val="222222"/>
        </w:rPr>
        <w:t>。</w:t>
      </w:r>
      <w:r w:rsidR="005C6D69" w:rsidRPr="00EE3251">
        <w:rPr>
          <w:color w:val="222222"/>
        </w:rPr>
        <w:t>根據研究</w:t>
      </w:r>
      <w:r w:rsidR="005C6D69" w:rsidRPr="00EE3251">
        <w:rPr>
          <w:color w:val="000000" w:themeColor="text1"/>
        </w:rPr>
        <w:t>機構</w:t>
      </w:r>
      <w:r w:rsidR="005C6D69" w:rsidRPr="00EE3251">
        <w:rPr>
          <w:color w:val="000000" w:themeColor="text1"/>
        </w:rPr>
        <w:t>Tractica</w:t>
      </w:r>
      <w:r w:rsidR="005C6D69" w:rsidRPr="00EE3251">
        <w:rPr>
          <w:color w:val="000000" w:themeColor="text1"/>
        </w:rPr>
        <w:t>預估，</w:t>
      </w:r>
      <w:r w:rsidR="002763D8" w:rsidRPr="00EE3251">
        <w:rPr>
          <w:color w:val="000000" w:themeColor="text1"/>
        </w:rPr>
        <w:t>於</w:t>
      </w:r>
      <w:r w:rsidR="002763D8" w:rsidRPr="00EE3251">
        <w:rPr>
          <w:color w:val="000000" w:themeColor="text1"/>
        </w:rPr>
        <w:t xml:space="preserve"> 2025</w:t>
      </w:r>
      <w:r w:rsidR="002763D8" w:rsidRPr="00EE3251">
        <w:rPr>
          <w:color w:val="000000" w:themeColor="text1"/>
        </w:rPr>
        <w:t>年，人工智慧的各式晶片市場規模將超過</w:t>
      </w:r>
      <w:r w:rsidR="002763D8" w:rsidRPr="00EE3251">
        <w:rPr>
          <w:color w:val="000000" w:themeColor="text1"/>
        </w:rPr>
        <w:t xml:space="preserve"> US$70B </w:t>
      </w:r>
      <w:r w:rsidR="002763D8" w:rsidRPr="00EE3251">
        <w:rPr>
          <w:color w:val="000000" w:themeColor="text1"/>
        </w:rPr>
        <w:t>的規模</w:t>
      </w:r>
      <w:r w:rsidR="009D48B2" w:rsidRPr="00EE3251">
        <w:rPr>
          <w:color w:val="000000" w:themeColor="text1"/>
        </w:rPr>
        <w:t>，其中成長幅度最大就是</w:t>
      </w:r>
      <w:r w:rsidR="009D48B2" w:rsidRPr="00EE3251">
        <w:rPr>
          <w:color w:val="000000" w:themeColor="text1"/>
        </w:rPr>
        <w:t>ASIC</w:t>
      </w:r>
      <w:r w:rsidR="008F6B7C" w:rsidRPr="00EE3251">
        <w:rPr>
          <w:color w:val="000000" w:themeColor="text1"/>
        </w:rPr>
        <w:t>及</w:t>
      </w:r>
      <w:r w:rsidR="008F6B7C" w:rsidRPr="00EE3251">
        <w:rPr>
          <w:color w:val="000000" w:themeColor="text1"/>
        </w:rPr>
        <w:t>SoC Accelerator</w:t>
      </w:r>
      <w:r w:rsidR="009D48B2" w:rsidRPr="00EE3251">
        <w:rPr>
          <w:color w:val="000000" w:themeColor="text1"/>
        </w:rPr>
        <w:t>晶片，</w:t>
      </w:r>
      <w:r w:rsidR="00B03836" w:rsidRPr="00EE3251">
        <w:rPr>
          <w:color w:val="000000" w:themeColor="text1"/>
        </w:rPr>
        <w:t>約</w:t>
      </w:r>
      <w:r w:rsidR="009D48B2" w:rsidRPr="00EE3251">
        <w:rPr>
          <w:color w:val="000000" w:themeColor="text1"/>
        </w:rPr>
        <w:t>占整體</w:t>
      </w:r>
      <w:r w:rsidR="00B03836" w:rsidRPr="00EE3251">
        <w:rPr>
          <w:color w:val="000000" w:themeColor="text1"/>
        </w:rPr>
        <w:t>晶片市場</w:t>
      </w:r>
      <w:r w:rsidR="009D48B2" w:rsidRPr="00EE3251">
        <w:rPr>
          <w:color w:val="000000" w:themeColor="text1"/>
        </w:rPr>
        <w:t>比重近</w:t>
      </w:r>
      <w:r w:rsidR="00B03836" w:rsidRPr="00EE3251">
        <w:rPr>
          <w:color w:val="000000" w:themeColor="text1"/>
        </w:rPr>
        <w:t>7</w:t>
      </w:r>
      <w:r w:rsidR="009D48B2" w:rsidRPr="00EE3251">
        <w:rPr>
          <w:color w:val="000000" w:themeColor="text1"/>
        </w:rPr>
        <w:t>0</w:t>
      </w:r>
      <w:r w:rsidR="009D48B2" w:rsidRPr="00EE3251">
        <w:rPr>
          <w:color w:val="000000" w:themeColor="text1"/>
        </w:rPr>
        <w:t>％</w:t>
      </w:r>
      <w:r w:rsidR="009D48B2" w:rsidRPr="00EE3251">
        <w:rPr>
          <w:color w:val="000000" w:themeColor="text1"/>
          <w:spacing w:val="10"/>
          <w:shd w:val="clear" w:color="auto" w:fill="FFFFFF"/>
        </w:rPr>
        <w:t>(</w:t>
      </w:r>
      <w:r w:rsidR="009D48B2" w:rsidRPr="00EE3251">
        <w:rPr>
          <w:color w:val="000000" w:themeColor="text1"/>
          <w:spacing w:val="10"/>
          <w:shd w:val="clear" w:color="auto" w:fill="FFFFFF"/>
        </w:rPr>
        <w:t>如</w:t>
      </w:r>
      <w:r w:rsidR="004227A0">
        <w:rPr>
          <w:color w:val="000000" w:themeColor="text1"/>
          <w:spacing w:val="10"/>
          <w:shd w:val="clear" w:color="auto" w:fill="FFFFFF"/>
        </w:rPr>
        <w:fldChar w:fldCharType="begin"/>
      </w:r>
      <w:r w:rsidR="004227A0">
        <w:rPr>
          <w:color w:val="000000" w:themeColor="text1"/>
          <w:spacing w:val="10"/>
          <w:shd w:val="clear" w:color="auto" w:fill="FFFFFF"/>
        </w:rPr>
        <w:instrText xml:space="preserve"> REF _Ref38353922 </w:instrText>
      </w:r>
      <w:r w:rsidR="004227A0">
        <w:rPr>
          <w:color w:val="000000" w:themeColor="text1"/>
          <w:spacing w:val="10"/>
          <w:shd w:val="clear" w:color="auto" w:fill="FFFFFF"/>
        </w:rPr>
        <w:fldChar w:fldCharType="separate"/>
      </w:r>
      <w:r w:rsidR="0082588F" w:rsidRPr="002363C5">
        <w:rPr>
          <w:rFonts w:asciiTheme="minorEastAsia" w:hAnsiTheme="minorEastAsia" w:hint="eastAsia"/>
        </w:rPr>
        <w:t>圖</w:t>
      </w:r>
      <w:r w:rsidR="0082588F" w:rsidRPr="002363C5">
        <w:t>2.</w:t>
      </w:r>
      <w:r w:rsidR="0082588F">
        <w:rPr>
          <w:noProof/>
        </w:rPr>
        <w:t>2</w:t>
      </w:r>
      <w:r w:rsidR="004227A0">
        <w:rPr>
          <w:color w:val="000000" w:themeColor="text1"/>
          <w:spacing w:val="10"/>
          <w:shd w:val="clear" w:color="auto" w:fill="FFFFFF"/>
        </w:rPr>
        <w:fldChar w:fldCharType="end"/>
      </w:r>
      <w:r w:rsidR="009D48B2" w:rsidRPr="00EE3251">
        <w:rPr>
          <w:color w:val="000000" w:themeColor="text1"/>
          <w:spacing w:val="10"/>
          <w:shd w:val="clear" w:color="auto" w:fill="FFFFFF"/>
        </w:rPr>
        <w:t>)</w:t>
      </w:r>
      <w:r w:rsidR="004F4519" w:rsidRPr="00EE3251">
        <w:rPr>
          <w:color w:val="000000" w:themeColor="text1"/>
        </w:rPr>
        <w:t>，</w:t>
      </w:r>
      <w:r w:rsidR="005F1009" w:rsidRPr="00EE3251">
        <w:rPr>
          <w:color w:val="000000" w:themeColor="text1"/>
        </w:rPr>
        <w:t>本</w:t>
      </w:r>
      <w:r w:rsidR="002763D8" w:rsidRPr="00EE3251">
        <w:rPr>
          <w:color w:val="000000" w:themeColor="text1"/>
        </w:rPr>
        <w:t>計畫即是以提供</w:t>
      </w:r>
      <w:r w:rsidR="002763D8" w:rsidRPr="00EE3251">
        <w:rPr>
          <w:color w:val="000000" w:themeColor="text1"/>
        </w:rPr>
        <w:t xml:space="preserve"> ASIC </w:t>
      </w:r>
      <w:r w:rsidR="002763D8" w:rsidRPr="00EE3251">
        <w:rPr>
          <w:color w:val="000000" w:themeColor="text1"/>
        </w:rPr>
        <w:t>及</w:t>
      </w:r>
      <w:r w:rsidR="002763D8" w:rsidRPr="00EE3251">
        <w:rPr>
          <w:color w:val="000000" w:themeColor="text1"/>
        </w:rPr>
        <w:t xml:space="preserve"> SoC Accelerator </w:t>
      </w:r>
      <w:r w:rsidR="002763D8" w:rsidRPr="00EE3251">
        <w:rPr>
          <w:color w:val="000000" w:themeColor="text1"/>
        </w:rPr>
        <w:t>開發用的</w:t>
      </w:r>
      <w:r w:rsidR="005F1009" w:rsidRPr="00EE3251">
        <w:rPr>
          <w:color w:val="000000" w:themeColor="text1"/>
        </w:rPr>
        <w:t>關鍵</w:t>
      </w:r>
      <w:r w:rsidR="002763D8" w:rsidRPr="00EE3251">
        <w:rPr>
          <w:color w:val="000000" w:themeColor="text1"/>
        </w:rPr>
        <w:t>技術平台</w:t>
      </w:r>
      <w:r w:rsidR="005F1009" w:rsidRPr="00EE3251">
        <w:rPr>
          <w:color w:val="000000" w:themeColor="text1"/>
        </w:rPr>
        <w:t>為主軸，協助國內相關業者</w:t>
      </w:r>
      <w:r w:rsidR="00803760" w:rsidRPr="00EE3251">
        <w:rPr>
          <w:color w:val="000000" w:themeColor="text1"/>
        </w:rPr>
        <w:t>發展</w:t>
      </w:r>
      <w:r w:rsidR="005F1009" w:rsidRPr="00EE3251">
        <w:rPr>
          <w:color w:val="000000" w:themeColor="text1"/>
        </w:rPr>
        <w:t>邊緣運算應用需求。</w:t>
      </w:r>
    </w:p>
    <w:p w14:paraId="13453AB7" w14:textId="77777777" w:rsidR="002763D8" w:rsidRPr="00EE3251" w:rsidRDefault="002763D8" w:rsidP="00C4521B">
      <w:pPr>
        <w:kinsoku w:val="0"/>
        <w:snapToGrid w:val="0"/>
        <w:spacing w:beforeLines="25" w:before="60" w:line="240" w:lineRule="auto"/>
        <w:ind w:leftChars="237" w:left="569" w:firstLineChars="177" w:firstLine="425"/>
        <w:jc w:val="both"/>
        <w:rPr>
          <w:color w:val="222222"/>
        </w:rPr>
      </w:pPr>
    </w:p>
    <w:p w14:paraId="61EA4BCE" w14:textId="77777777" w:rsidR="002763D8" w:rsidRPr="00EE3251" w:rsidRDefault="002763D8" w:rsidP="00C4521B">
      <w:pPr>
        <w:kinsoku w:val="0"/>
        <w:snapToGrid w:val="0"/>
        <w:spacing w:beforeLines="25" w:before="60" w:line="240" w:lineRule="auto"/>
        <w:ind w:leftChars="1" w:left="2"/>
        <w:jc w:val="both"/>
        <w:rPr>
          <w:color w:val="222222"/>
        </w:rPr>
      </w:pPr>
    </w:p>
    <w:p w14:paraId="64CCFD38" w14:textId="77777777" w:rsidR="00866408" w:rsidRPr="00EE3251" w:rsidRDefault="002763D8" w:rsidP="00866408">
      <w:pPr>
        <w:keepNext/>
        <w:kinsoku w:val="0"/>
        <w:snapToGrid w:val="0"/>
        <w:spacing w:beforeLines="25" w:before="60" w:line="240" w:lineRule="auto"/>
        <w:ind w:leftChars="237" w:left="569"/>
        <w:jc w:val="center"/>
      </w:pPr>
      <w:r w:rsidRPr="00EE3251">
        <w:rPr>
          <w:noProof/>
          <w:color w:val="222222"/>
        </w:rPr>
        <w:lastRenderedPageBreak/>
        <w:drawing>
          <wp:inline distT="0" distB="0" distL="0" distR="0" wp14:anchorId="2EB8CCB4" wp14:editId="5A1C6607">
            <wp:extent cx="4416507" cy="2341623"/>
            <wp:effectExtent l="25400" t="25400" r="28575" b="209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圖 2019-12-12 上午10.40.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76604" cy="2373486"/>
                    </a:xfrm>
                    <a:prstGeom prst="rect">
                      <a:avLst/>
                    </a:prstGeom>
                    <a:ln w="19050">
                      <a:solidFill>
                        <a:schemeClr val="accent1"/>
                      </a:solidFill>
                    </a:ln>
                  </pic:spPr>
                </pic:pic>
              </a:graphicData>
            </a:graphic>
          </wp:inline>
        </w:drawing>
      </w:r>
    </w:p>
    <w:p w14:paraId="49475B84" w14:textId="6072F060" w:rsidR="002763D8" w:rsidRPr="002363C5" w:rsidRDefault="002363C5" w:rsidP="002363C5">
      <w:pPr>
        <w:pStyle w:val="aff2"/>
        <w:rPr>
          <w:rFonts w:asciiTheme="minorEastAsia" w:hAnsiTheme="minorEastAsia"/>
          <w:color w:val="222222"/>
        </w:rPr>
      </w:pPr>
      <w:bookmarkStart w:id="108" w:name="_Ref38353922"/>
      <w:bookmarkStart w:id="109" w:name="_Toc40276349"/>
      <w:r w:rsidRPr="002363C5">
        <w:rPr>
          <w:rFonts w:asciiTheme="minorEastAsia" w:hAnsiTheme="minorEastAsia" w:hint="eastAsia"/>
        </w:rPr>
        <w:t>圖</w:t>
      </w:r>
      <w:r w:rsidRPr="002363C5">
        <w:t>2.</w:t>
      </w:r>
      <w:r w:rsidRPr="002363C5">
        <w:fldChar w:fldCharType="begin"/>
      </w:r>
      <w:r w:rsidRPr="002363C5">
        <w:instrText xml:space="preserve"> SEQ </w:instrText>
      </w:r>
      <w:r w:rsidRPr="002363C5">
        <w:instrText>圖</w:instrText>
      </w:r>
      <w:r w:rsidRPr="002363C5">
        <w:instrText xml:space="preserve">2. \* ARABIC </w:instrText>
      </w:r>
      <w:r w:rsidRPr="002363C5">
        <w:fldChar w:fldCharType="separate"/>
      </w:r>
      <w:r w:rsidR="0082588F">
        <w:rPr>
          <w:noProof/>
        </w:rPr>
        <w:t>2</w:t>
      </w:r>
      <w:r w:rsidRPr="002363C5">
        <w:fldChar w:fldCharType="end"/>
      </w:r>
      <w:bookmarkEnd w:id="108"/>
      <w:r w:rsidRPr="002363C5">
        <w:t xml:space="preserve"> </w:t>
      </w:r>
      <w:r w:rsidR="002763D8" w:rsidRPr="002363C5">
        <w:rPr>
          <w:noProof/>
        </w:rPr>
        <w:t>201</w:t>
      </w:r>
      <w:r w:rsidR="00BF1165" w:rsidRPr="002363C5">
        <w:rPr>
          <w:noProof/>
        </w:rPr>
        <w:t>8</w:t>
      </w:r>
      <w:r w:rsidR="002763D8" w:rsidRPr="002363C5">
        <w:rPr>
          <w:noProof/>
        </w:rPr>
        <w:t xml:space="preserve">-2025 </w:t>
      </w:r>
      <w:r w:rsidR="00BF1165" w:rsidRPr="002363C5">
        <w:rPr>
          <w:rFonts w:asciiTheme="minorEastAsia" w:hAnsiTheme="minorEastAsia"/>
          <w:noProof/>
        </w:rPr>
        <w:t>全球AI晶片市場</w:t>
      </w:r>
      <w:bookmarkEnd w:id="109"/>
    </w:p>
    <w:p w14:paraId="518EB37D" w14:textId="77777777" w:rsidR="005C6D69" w:rsidRPr="00EE3251" w:rsidRDefault="005C6D69" w:rsidP="00C4521B">
      <w:pPr>
        <w:kinsoku w:val="0"/>
        <w:snapToGrid w:val="0"/>
        <w:spacing w:beforeLines="25" w:before="60" w:line="240" w:lineRule="auto"/>
        <w:ind w:leftChars="1" w:left="2"/>
        <w:jc w:val="both"/>
        <w:rPr>
          <w:color w:val="222222"/>
        </w:rPr>
      </w:pPr>
    </w:p>
    <w:p w14:paraId="77EF22F5" w14:textId="4B54AB98" w:rsidR="00671C52" w:rsidRPr="00EE3251" w:rsidRDefault="0004622D" w:rsidP="0004622D">
      <w:pPr>
        <w:kinsoku w:val="0"/>
        <w:snapToGrid w:val="0"/>
        <w:spacing w:beforeLines="25" w:before="60" w:line="240" w:lineRule="auto"/>
        <w:ind w:leftChars="237" w:left="569"/>
        <w:jc w:val="both"/>
        <w:rPr>
          <w:shd w:val="clear" w:color="auto" w:fill="FFFFFF"/>
        </w:rPr>
      </w:pPr>
      <w:r>
        <w:rPr>
          <w:rFonts w:hint="eastAsia"/>
          <w:color w:val="222222"/>
        </w:rPr>
        <w:t xml:space="preserve">    </w:t>
      </w:r>
      <w:r w:rsidR="00C774E9" w:rsidRPr="00EE3251">
        <w:rPr>
          <w:color w:val="222222"/>
        </w:rPr>
        <w:t>另一方面，</w:t>
      </w:r>
      <w:r w:rsidR="00C55D18" w:rsidRPr="00EE3251">
        <w:rPr>
          <w:spacing w:val="10"/>
          <w:shd w:val="clear" w:color="auto" w:fill="FFFFFF"/>
        </w:rPr>
        <w:t>為因應</w:t>
      </w:r>
      <w:r w:rsidR="00C55D18" w:rsidRPr="00EE3251">
        <w:rPr>
          <w:spacing w:val="10"/>
          <w:shd w:val="clear" w:color="auto" w:fill="FFFFFF"/>
        </w:rPr>
        <w:t>5G</w:t>
      </w:r>
      <w:r w:rsidR="00C55D18" w:rsidRPr="00EE3251">
        <w:rPr>
          <w:spacing w:val="10"/>
          <w:shd w:val="clear" w:color="auto" w:fill="FFFFFF"/>
        </w:rPr>
        <w:t>時代</w:t>
      </w:r>
      <w:r w:rsidR="00803760" w:rsidRPr="00EE3251">
        <w:rPr>
          <w:spacing w:val="10"/>
          <w:shd w:val="clear" w:color="auto" w:fill="FFFFFF"/>
        </w:rPr>
        <w:t>的</w:t>
      </w:r>
      <w:r w:rsidR="00C55D18" w:rsidRPr="00EE3251">
        <w:rPr>
          <w:spacing w:val="10"/>
          <w:shd w:val="clear" w:color="auto" w:fill="FFFFFF"/>
        </w:rPr>
        <w:t>AI</w:t>
      </w:r>
      <w:r w:rsidR="00C55D18" w:rsidRPr="00EE3251">
        <w:rPr>
          <w:spacing w:val="10"/>
          <w:shd w:val="clear" w:color="auto" w:fill="FFFFFF"/>
        </w:rPr>
        <w:t>邊緣運算</w:t>
      </w:r>
      <w:r w:rsidR="00803760" w:rsidRPr="00EE3251">
        <w:rPr>
          <w:spacing w:val="10"/>
          <w:shd w:val="clear" w:color="auto" w:fill="FFFFFF"/>
        </w:rPr>
        <w:t>與</w:t>
      </w:r>
      <w:r w:rsidR="00C55D18" w:rsidRPr="00EE3251">
        <w:rPr>
          <w:spacing w:val="10"/>
          <w:shd w:val="clear" w:color="auto" w:fill="FFFFFF"/>
        </w:rPr>
        <w:t>物聯網</w:t>
      </w:r>
      <w:r w:rsidR="00C55D18" w:rsidRPr="00EE3251">
        <w:rPr>
          <w:spacing w:val="10"/>
          <w:shd w:val="clear" w:color="auto" w:fill="FFFFFF"/>
        </w:rPr>
        <w:t xml:space="preserve"> (IoT)</w:t>
      </w:r>
      <w:r w:rsidR="00C774E9" w:rsidRPr="00EE3251">
        <w:rPr>
          <w:spacing w:val="10"/>
          <w:shd w:val="clear" w:color="auto" w:fill="FFFFFF"/>
        </w:rPr>
        <w:t xml:space="preserve"> </w:t>
      </w:r>
      <w:r w:rsidR="00C55D18" w:rsidRPr="00EE3251">
        <w:rPr>
          <w:spacing w:val="10"/>
          <w:shd w:val="clear" w:color="auto" w:fill="FFFFFF"/>
        </w:rPr>
        <w:t>裝置之需求，</w:t>
      </w:r>
      <w:r w:rsidR="008A6233" w:rsidRPr="00EE3251">
        <w:rPr>
          <w:spacing w:val="10"/>
          <w:shd w:val="clear" w:color="auto" w:fill="FFFFFF"/>
        </w:rPr>
        <w:t>提昇</w:t>
      </w:r>
      <w:r w:rsidR="00803760" w:rsidRPr="00EE3251">
        <w:rPr>
          <w:spacing w:val="10"/>
          <w:shd w:val="clear" w:color="auto" w:fill="FFFFFF"/>
        </w:rPr>
        <w:t>運算效率</w:t>
      </w:r>
      <w:r w:rsidR="008A6233" w:rsidRPr="00EE3251">
        <w:rPr>
          <w:spacing w:val="10"/>
          <w:shd w:val="clear" w:color="auto" w:fill="FFFFFF"/>
        </w:rPr>
        <w:t>並</w:t>
      </w:r>
      <w:r w:rsidR="00F40064" w:rsidRPr="00EE3251">
        <w:rPr>
          <w:spacing w:val="10"/>
          <w:shd w:val="clear" w:color="auto" w:fill="FFFFFF"/>
        </w:rPr>
        <w:t>同時</w:t>
      </w:r>
      <w:r w:rsidR="008A6233" w:rsidRPr="00EE3251">
        <w:rPr>
          <w:spacing w:val="10"/>
          <w:shd w:val="clear" w:color="auto" w:fill="FFFFFF"/>
        </w:rPr>
        <w:t>降低能量消耗</w:t>
      </w:r>
      <w:r w:rsidR="00803760" w:rsidRPr="00EE3251">
        <w:rPr>
          <w:spacing w:val="10"/>
          <w:shd w:val="clear" w:color="auto" w:fill="FFFFFF"/>
        </w:rPr>
        <w:t>，是急需</w:t>
      </w:r>
      <w:r w:rsidR="00F40064" w:rsidRPr="00EE3251">
        <w:rPr>
          <w:spacing w:val="10"/>
          <w:shd w:val="clear" w:color="auto" w:fill="FFFFFF"/>
        </w:rPr>
        <w:t>克服的</w:t>
      </w:r>
      <w:r w:rsidR="002C16F1" w:rsidRPr="00EE3251">
        <w:rPr>
          <w:spacing w:val="10"/>
          <w:shd w:val="clear" w:color="auto" w:fill="FFFFFF"/>
        </w:rPr>
        <w:t>議題</w:t>
      </w:r>
      <w:r w:rsidR="00803760" w:rsidRPr="00EE3251">
        <w:rPr>
          <w:spacing w:val="10"/>
          <w:shd w:val="clear" w:color="auto" w:fill="FFFFFF"/>
        </w:rPr>
        <w:t>。</w:t>
      </w:r>
      <w:r w:rsidR="00B5005C" w:rsidRPr="00EE3251">
        <w:rPr>
          <w:spacing w:val="10"/>
          <w:shd w:val="clear" w:color="auto" w:fill="FFFFFF"/>
        </w:rPr>
        <w:t>傳統的</w:t>
      </w:r>
      <w:r w:rsidR="00A33B4D" w:rsidRPr="00EE3251">
        <w:rPr>
          <w:spacing w:val="10"/>
          <w:shd w:val="clear" w:color="auto" w:fill="FFFFFF"/>
        </w:rPr>
        <w:t>電腦系統係以</w:t>
      </w:r>
      <w:r w:rsidR="00B5005C" w:rsidRPr="00EE3251">
        <w:rPr>
          <w:shd w:val="clear" w:color="auto" w:fill="FFFFFF"/>
        </w:rPr>
        <w:t>范紐曼型架構（</w:t>
      </w:r>
      <w:r w:rsidR="0002727A" w:rsidRPr="00EE3251">
        <w:rPr>
          <w:shd w:val="clear" w:color="auto" w:fill="FFFFFF"/>
        </w:rPr>
        <w:t>V</w:t>
      </w:r>
      <w:r w:rsidR="00B5005C" w:rsidRPr="00EE3251">
        <w:rPr>
          <w:shd w:val="clear" w:color="auto" w:fill="FFFFFF"/>
        </w:rPr>
        <w:t>on Neumann architecture</w:t>
      </w:r>
      <w:r w:rsidR="00B5005C" w:rsidRPr="00EE3251">
        <w:rPr>
          <w:shd w:val="clear" w:color="auto" w:fill="FFFFFF"/>
        </w:rPr>
        <w:t>）</w:t>
      </w:r>
      <w:r w:rsidR="00A33B4D" w:rsidRPr="00EE3251">
        <w:rPr>
          <w:shd w:val="clear" w:color="auto" w:fill="FFFFFF"/>
        </w:rPr>
        <w:t>為基礎</w:t>
      </w:r>
      <w:r w:rsidR="00A83969" w:rsidRPr="00EE3251">
        <w:rPr>
          <w:color w:val="000000"/>
          <w:shd w:val="clear" w:color="auto" w:fill="FFFFFF"/>
        </w:rPr>
        <w:t>，記憶體和</w:t>
      </w:r>
      <w:r w:rsidR="00A33B4D" w:rsidRPr="00EE3251">
        <w:rPr>
          <w:color w:val="000000"/>
          <w:shd w:val="clear" w:color="auto" w:fill="FFFFFF"/>
        </w:rPr>
        <w:t>運算單元</w:t>
      </w:r>
      <w:r w:rsidR="00A83969" w:rsidRPr="00EE3251">
        <w:rPr>
          <w:color w:val="000000"/>
          <w:shd w:val="clear" w:color="auto" w:fill="FFFFFF"/>
        </w:rPr>
        <w:t>是分離的</w:t>
      </w:r>
      <w:r w:rsidR="00A33B4D" w:rsidRPr="00EE3251">
        <w:rPr>
          <w:color w:val="000000"/>
          <w:shd w:val="clear" w:color="auto" w:fill="FFFFFF"/>
        </w:rPr>
        <w:t>晶片</w:t>
      </w:r>
      <w:r w:rsidR="00B5005C" w:rsidRPr="00EE3251">
        <w:rPr>
          <w:color w:val="000000"/>
          <w:shd w:val="clear" w:color="auto" w:fill="FFFFFF"/>
        </w:rPr>
        <w:t>，</w:t>
      </w:r>
      <w:r w:rsidR="00A33B4D" w:rsidRPr="00EE3251">
        <w:rPr>
          <w:color w:val="000000"/>
          <w:shd w:val="clear" w:color="auto" w:fill="FFFFFF"/>
        </w:rPr>
        <w:t>兩者之間僅以狹窄的匯流排連接。</w:t>
      </w:r>
      <w:r w:rsidR="00A83969" w:rsidRPr="00EE3251">
        <w:rPr>
          <w:color w:val="000000"/>
          <w:shd w:val="clear" w:color="auto" w:fill="FFFFFF"/>
        </w:rPr>
        <w:t>在</w:t>
      </w:r>
      <w:r w:rsidR="00A33B4D" w:rsidRPr="00EE3251">
        <w:rPr>
          <w:color w:val="000000"/>
          <w:shd w:val="clear" w:color="auto" w:fill="FFFFFF"/>
        </w:rPr>
        <w:t>神經網路</w:t>
      </w:r>
      <w:r w:rsidR="00B5005C" w:rsidRPr="00EE3251">
        <w:rPr>
          <w:color w:val="000000"/>
          <w:shd w:val="clear" w:color="auto" w:fill="FFFFFF"/>
        </w:rPr>
        <w:t>運算</w:t>
      </w:r>
      <w:r w:rsidR="00A33B4D" w:rsidRPr="00EE3251">
        <w:rPr>
          <w:color w:val="000000"/>
          <w:shd w:val="clear" w:color="auto" w:fill="FFFFFF"/>
        </w:rPr>
        <w:t>時所產生的</w:t>
      </w:r>
      <w:r w:rsidR="00B5005C" w:rsidRPr="00EE3251">
        <w:rPr>
          <w:color w:val="000000"/>
          <w:shd w:val="clear" w:color="auto" w:fill="FFFFFF"/>
        </w:rPr>
        <w:t>巨</w:t>
      </w:r>
      <w:r w:rsidR="00A83969" w:rsidRPr="00EE3251">
        <w:rPr>
          <w:color w:val="000000"/>
          <w:shd w:val="clear" w:color="auto" w:fill="FFFFFF"/>
        </w:rPr>
        <w:t>量資料的</w:t>
      </w:r>
      <w:r w:rsidR="00A33B4D" w:rsidRPr="00EE3251">
        <w:rPr>
          <w:color w:val="000000"/>
          <w:shd w:val="clear" w:color="auto" w:fill="FFFFFF"/>
        </w:rPr>
        <w:t>存取</w:t>
      </w:r>
      <w:r w:rsidR="00A83969" w:rsidRPr="00EE3251">
        <w:rPr>
          <w:color w:val="000000"/>
          <w:shd w:val="clear" w:color="auto" w:fill="FFFFFF"/>
        </w:rPr>
        <w:t>上，這樣的架構在資料傳送速度</w:t>
      </w:r>
      <w:r w:rsidR="00B5005C" w:rsidRPr="00EE3251">
        <w:rPr>
          <w:color w:val="000000"/>
          <w:shd w:val="clear" w:color="auto" w:fill="FFFFFF"/>
        </w:rPr>
        <w:t>與</w:t>
      </w:r>
      <w:r w:rsidR="00A83969" w:rsidRPr="00EE3251">
        <w:rPr>
          <w:color w:val="000000"/>
          <w:shd w:val="clear" w:color="auto" w:fill="FFFFFF"/>
        </w:rPr>
        <w:t>功耗上形成重大挑戰</w:t>
      </w:r>
      <w:r w:rsidR="0002727A" w:rsidRPr="00EE3251">
        <w:rPr>
          <w:color w:val="000000"/>
          <w:shd w:val="clear" w:color="auto" w:fill="FFFFFF"/>
        </w:rPr>
        <w:t>，</w:t>
      </w:r>
      <w:r w:rsidR="00A33B4D" w:rsidRPr="00EE3251">
        <w:rPr>
          <w:color w:val="000000"/>
          <w:shd w:val="clear" w:color="auto" w:fill="FFFFFF"/>
        </w:rPr>
        <w:t>也</w:t>
      </w:r>
      <w:r w:rsidR="0002727A" w:rsidRPr="00EE3251">
        <w:rPr>
          <w:color w:val="000000"/>
          <w:shd w:val="clear" w:color="auto" w:fill="FFFFFF"/>
        </w:rPr>
        <w:t>成為</w:t>
      </w:r>
      <w:r w:rsidR="00A33B4D" w:rsidRPr="00EE3251">
        <w:rPr>
          <w:color w:val="000000"/>
          <w:shd w:val="clear" w:color="auto" w:fill="FFFFFF"/>
        </w:rPr>
        <w:t>AI</w:t>
      </w:r>
      <w:r w:rsidR="0002727A" w:rsidRPr="00EE3251">
        <w:rPr>
          <w:color w:val="000000"/>
          <w:shd w:val="clear" w:color="auto" w:fill="FFFFFF"/>
        </w:rPr>
        <w:t>深度學習運算之主要瓶頸，由美國</w:t>
      </w:r>
      <w:r w:rsidR="0002727A" w:rsidRPr="00EE3251">
        <w:rPr>
          <w:color w:val="000000"/>
          <w:shd w:val="clear" w:color="auto" w:fill="FFFFFF"/>
        </w:rPr>
        <w:t xml:space="preserve"> DARPA </w:t>
      </w:r>
      <w:r w:rsidR="0002727A" w:rsidRPr="00EE3251">
        <w:rPr>
          <w:color w:val="000000"/>
          <w:shd w:val="clear" w:color="auto" w:fill="FFFFFF"/>
        </w:rPr>
        <w:t>的研究中發現</w:t>
      </w:r>
      <w:r w:rsidR="0002727A" w:rsidRPr="00EE3251">
        <w:rPr>
          <w:color w:val="000000"/>
          <w:shd w:val="clear" w:color="auto" w:fill="FFFFFF"/>
        </w:rPr>
        <w:t xml:space="preserve"> AI </w:t>
      </w:r>
      <w:r w:rsidR="0002727A" w:rsidRPr="00EE3251">
        <w:rPr>
          <w:color w:val="000000"/>
          <w:shd w:val="clear" w:color="auto" w:fill="FFFFFF"/>
        </w:rPr>
        <w:t>運算時大部分的時間都耗費在記憶體的存取</w:t>
      </w:r>
      <w:r w:rsidR="001F448C" w:rsidRPr="00EE3251">
        <w:rPr>
          <w:color w:val="000000"/>
          <w:shd w:val="clear" w:color="auto" w:fill="FFFFFF"/>
        </w:rPr>
        <w:t xml:space="preserve"> </w:t>
      </w:r>
      <w:r w:rsidR="00BF2D6F" w:rsidRPr="00EE3251">
        <w:rPr>
          <w:spacing w:val="10"/>
          <w:shd w:val="clear" w:color="auto" w:fill="FFFFFF"/>
        </w:rPr>
        <w:t>(</w:t>
      </w:r>
      <w:r w:rsidR="00BF2D6F" w:rsidRPr="00EE3251">
        <w:rPr>
          <w:spacing w:val="10"/>
          <w:shd w:val="clear" w:color="auto" w:fill="FFFFFF"/>
        </w:rPr>
        <w:t>如</w:t>
      </w:r>
      <w:r w:rsidR="004227A0">
        <w:rPr>
          <w:spacing w:val="10"/>
          <w:shd w:val="clear" w:color="auto" w:fill="FFFFFF"/>
        </w:rPr>
        <w:fldChar w:fldCharType="begin"/>
      </w:r>
      <w:r w:rsidR="004227A0">
        <w:rPr>
          <w:spacing w:val="10"/>
          <w:shd w:val="clear" w:color="auto" w:fill="FFFFFF"/>
        </w:rPr>
        <w:instrText xml:space="preserve"> REF _Ref31837828 </w:instrText>
      </w:r>
      <w:r w:rsidR="004227A0">
        <w:rPr>
          <w:spacing w:val="10"/>
          <w:shd w:val="clear" w:color="auto" w:fill="FFFFFF"/>
        </w:rPr>
        <w:fldChar w:fldCharType="separate"/>
      </w:r>
      <w:r w:rsidR="0082588F" w:rsidRPr="00EE3251">
        <w:rPr>
          <w:rFonts w:ascii="Times New Roman" w:hAnsi="Times New Roman"/>
        </w:rPr>
        <w:t>圖</w:t>
      </w:r>
      <w:r w:rsidR="0082588F" w:rsidRPr="00EE3251">
        <w:rPr>
          <w:rFonts w:ascii="Times New Roman" w:hAnsi="Times New Roman"/>
        </w:rPr>
        <w:t>2.</w:t>
      </w:r>
      <w:r w:rsidR="0082588F">
        <w:rPr>
          <w:rFonts w:ascii="Times New Roman" w:hAnsi="Times New Roman"/>
          <w:noProof/>
        </w:rPr>
        <w:t>3</w:t>
      </w:r>
      <w:r w:rsidR="004227A0">
        <w:rPr>
          <w:spacing w:val="10"/>
          <w:shd w:val="clear" w:color="auto" w:fill="FFFFFF"/>
        </w:rPr>
        <w:fldChar w:fldCharType="end"/>
      </w:r>
      <w:r w:rsidR="00BF2D6F" w:rsidRPr="00EE3251">
        <w:rPr>
          <w:spacing w:val="10"/>
          <w:shd w:val="clear" w:color="auto" w:fill="FFFFFF"/>
        </w:rPr>
        <w:t>)</w:t>
      </w:r>
      <w:r w:rsidR="0002727A" w:rsidRPr="00EE3251">
        <w:rPr>
          <w:color w:val="000000"/>
          <w:shd w:val="clear" w:color="auto" w:fill="FFFFFF"/>
        </w:rPr>
        <w:t>，成為</w:t>
      </w:r>
      <w:r w:rsidR="0002727A" w:rsidRPr="00EE3251">
        <w:rPr>
          <w:color w:val="000000"/>
          <w:shd w:val="clear" w:color="auto" w:fill="FFFFFF"/>
        </w:rPr>
        <w:t>AI</w:t>
      </w:r>
      <w:r w:rsidR="0002727A" w:rsidRPr="00EE3251">
        <w:rPr>
          <w:color w:val="000000"/>
          <w:shd w:val="clear" w:color="auto" w:fill="FFFFFF"/>
        </w:rPr>
        <w:t>晶片系統廠商急需待解決的問題</w:t>
      </w:r>
      <w:r w:rsidR="00072B13" w:rsidRPr="00EE3251">
        <w:rPr>
          <w:color w:val="000000"/>
          <w:shd w:val="clear" w:color="auto" w:fill="FFFFFF"/>
        </w:rPr>
        <w:t>。</w:t>
      </w:r>
      <w:r w:rsidR="00F00959" w:rsidRPr="00EE3251">
        <w:rPr>
          <w:shd w:val="clear" w:color="auto" w:fill="FFFFFF"/>
        </w:rPr>
        <w:t>一種</w:t>
      </w:r>
      <w:r w:rsidR="00B6457A" w:rsidRPr="00EE3251">
        <w:rPr>
          <w:shd w:val="clear" w:color="auto" w:fill="FFFFFF"/>
        </w:rPr>
        <w:t>顛覆</w:t>
      </w:r>
      <w:r w:rsidR="00BF2D6F" w:rsidRPr="00EE3251">
        <w:rPr>
          <w:shd w:val="clear" w:color="auto" w:fill="FFFFFF"/>
        </w:rPr>
        <w:t>V</w:t>
      </w:r>
      <w:r w:rsidR="00B6457A" w:rsidRPr="00EE3251">
        <w:rPr>
          <w:shd w:val="clear" w:color="auto" w:fill="FFFFFF"/>
        </w:rPr>
        <w:t>on Neumann</w:t>
      </w:r>
      <w:r w:rsidR="00B6457A" w:rsidRPr="00EE3251">
        <w:rPr>
          <w:shd w:val="clear" w:color="auto" w:fill="FFFFFF"/>
        </w:rPr>
        <w:t>架構的做法</w:t>
      </w:r>
      <w:r w:rsidR="00F00959" w:rsidRPr="00EE3251">
        <w:rPr>
          <w:shd w:val="clear" w:color="auto" w:fill="FFFFFF"/>
        </w:rPr>
        <w:t>：記憶體內運算</w:t>
      </w:r>
      <w:r w:rsidR="00F00959" w:rsidRPr="00EE3251">
        <w:rPr>
          <w:shd w:val="clear" w:color="auto" w:fill="FFFFFF"/>
        </w:rPr>
        <w:t xml:space="preserve"> (Computing in memory, CIM</w:t>
      </w:r>
      <w:r w:rsidR="00072B13" w:rsidRPr="00EE3251">
        <w:rPr>
          <w:shd w:val="clear" w:color="auto" w:fill="FFFFFF"/>
        </w:rPr>
        <w:t xml:space="preserve">) </w:t>
      </w:r>
      <w:r w:rsidR="00F00959" w:rsidRPr="00EE3251">
        <w:rPr>
          <w:shd w:val="clear" w:color="auto" w:fill="FFFFFF"/>
        </w:rPr>
        <w:t>便</w:t>
      </w:r>
      <w:r w:rsidR="00072B13" w:rsidRPr="00EE3251">
        <w:rPr>
          <w:shd w:val="clear" w:color="auto" w:fill="FFFFFF"/>
        </w:rPr>
        <w:t>應運</w:t>
      </w:r>
      <w:r w:rsidR="00F00959" w:rsidRPr="00EE3251">
        <w:rPr>
          <w:shd w:val="clear" w:color="auto" w:fill="FFFFFF"/>
        </w:rPr>
        <w:t>而生，</w:t>
      </w:r>
      <w:r w:rsidR="00671C52" w:rsidRPr="00EE3251">
        <w:rPr>
          <w:shd w:val="clear" w:color="auto" w:fill="FFFFFF"/>
        </w:rPr>
        <w:t xml:space="preserve">CIM </w:t>
      </w:r>
      <w:r w:rsidR="00671C52" w:rsidRPr="00EE3251">
        <w:rPr>
          <w:shd w:val="clear" w:color="auto" w:fill="FFFFFF"/>
        </w:rPr>
        <w:t>乃是將記憶體和控制單元合為一體，使記憶體</w:t>
      </w:r>
      <w:r w:rsidR="00671C52" w:rsidRPr="00EE3251">
        <w:rPr>
          <w:shd w:val="clear" w:color="auto" w:fill="FFFFFF"/>
        </w:rPr>
        <w:t xml:space="preserve"> (</w:t>
      </w:r>
      <w:r w:rsidR="00671C52" w:rsidRPr="00EE3251">
        <w:rPr>
          <w:shd w:val="clear" w:color="auto" w:fill="FFFFFF"/>
        </w:rPr>
        <w:t>目前大都</w:t>
      </w:r>
      <w:r w:rsidR="00072B13" w:rsidRPr="00EE3251">
        <w:rPr>
          <w:shd w:val="clear" w:color="auto" w:fill="FFFFFF"/>
        </w:rPr>
        <w:t>使用</w:t>
      </w:r>
      <w:r w:rsidR="00671C52" w:rsidRPr="00EE3251">
        <w:rPr>
          <w:shd w:val="clear" w:color="auto" w:fill="FFFFFF"/>
        </w:rPr>
        <w:t>非揮發性</w:t>
      </w:r>
      <w:r w:rsidR="00651EB8" w:rsidRPr="00651EB8">
        <w:rPr>
          <w:rFonts w:hint="eastAsia"/>
          <w:shd w:val="clear" w:color="auto" w:fill="FFFFFF"/>
        </w:rPr>
        <w:t>電阻式記憶體</w:t>
      </w:r>
      <w:r w:rsidR="00072B13" w:rsidRPr="00EE3251">
        <w:rPr>
          <w:shd w:val="clear" w:color="auto" w:fill="FFFFFF"/>
        </w:rPr>
        <w:t>，</w:t>
      </w:r>
      <w:r w:rsidR="00671C52" w:rsidRPr="00EE3251">
        <w:rPr>
          <w:shd w:val="clear" w:color="auto" w:fill="FFFFFF"/>
        </w:rPr>
        <w:t xml:space="preserve">RRAM ) </w:t>
      </w:r>
      <w:r w:rsidR="00671C52" w:rsidRPr="00EE3251">
        <w:rPr>
          <w:shd w:val="clear" w:color="auto" w:fill="FFFFFF"/>
        </w:rPr>
        <w:t>本身就可以做運算，以降低運算功耗及提升運算速度</w:t>
      </w:r>
      <w:r w:rsidR="00072B13" w:rsidRPr="00EE3251">
        <w:rPr>
          <w:shd w:val="clear" w:color="auto" w:fill="FFFFFF"/>
        </w:rPr>
        <w:t>。然而</w:t>
      </w:r>
      <w:r w:rsidR="00671C52" w:rsidRPr="00EE3251">
        <w:rPr>
          <w:shd w:val="clear" w:color="auto" w:fill="FFFFFF"/>
        </w:rPr>
        <w:t>此類技術目前正在萌芽，大都還是在元件或元件陣列層級</w:t>
      </w:r>
      <w:r w:rsidR="00072B13" w:rsidRPr="00EE3251">
        <w:rPr>
          <w:shd w:val="clear" w:color="auto" w:fill="FFFFFF"/>
        </w:rPr>
        <w:t>的研發階段</w:t>
      </w:r>
      <w:r w:rsidR="00671C52" w:rsidRPr="00EE3251">
        <w:rPr>
          <w:shd w:val="clear" w:color="auto" w:fill="FFFFFF"/>
        </w:rPr>
        <w:t>，尚未達到</w:t>
      </w:r>
      <w:r w:rsidR="00072B13" w:rsidRPr="00EE3251">
        <w:rPr>
          <w:shd w:val="clear" w:color="auto" w:fill="FFFFFF"/>
        </w:rPr>
        <w:t>商用的成熟度</w:t>
      </w:r>
      <w:r w:rsidR="00671C52" w:rsidRPr="00EE3251">
        <w:rPr>
          <w:shd w:val="clear" w:color="auto" w:fill="FFFFFF"/>
        </w:rPr>
        <w:t>。</w:t>
      </w:r>
    </w:p>
    <w:p w14:paraId="006688B2" w14:textId="77777777" w:rsidR="003370AC" w:rsidRPr="00EE3251" w:rsidRDefault="003370AC" w:rsidP="00C4521B">
      <w:pPr>
        <w:kinsoku w:val="0"/>
        <w:snapToGrid w:val="0"/>
        <w:spacing w:beforeLines="25" w:before="60" w:line="240" w:lineRule="auto"/>
        <w:ind w:leftChars="237" w:left="569"/>
        <w:jc w:val="both"/>
        <w:rPr>
          <w:b/>
          <w:bCs/>
          <w:color w:val="C00000"/>
          <w:spacing w:val="10"/>
          <w:shd w:val="clear" w:color="auto" w:fill="FFFFFF"/>
        </w:rPr>
      </w:pPr>
    </w:p>
    <w:p w14:paraId="1F61154A" w14:textId="77777777" w:rsidR="00866408" w:rsidRPr="00EE3251" w:rsidRDefault="003370AC" w:rsidP="00866408">
      <w:pPr>
        <w:keepNext/>
        <w:kinsoku w:val="0"/>
        <w:snapToGrid w:val="0"/>
        <w:spacing w:beforeLines="25" w:before="60" w:line="240" w:lineRule="auto"/>
        <w:ind w:leftChars="237" w:left="569"/>
        <w:jc w:val="center"/>
      </w:pPr>
      <w:r w:rsidRPr="00EE3251">
        <w:rPr>
          <w:rFonts w:eastAsia="微軟正黑體"/>
          <w:noProof/>
          <w:color w:val="444444"/>
          <w:sz w:val="25"/>
          <w:szCs w:val="25"/>
          <w:shd w:val="clear" w:color="auto" w:fill="FFFFFF"/>
        </w:rPr>
        <w:drawing>
          <wp:inline distT="0" distB="0" distL="0" distR="0" wp14:anchorId="439E3535" wp14:editId="0E8300AC">
            <wp:extent cx="4155311" cy="1758512"/>
            <wp:effectExtent l="25400" t="25400" r="23495" b="196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圖 2019-12-12 上午11.35.48.png"/>
                    <pic:cNvPicPr/>
                  </pic:nvPicPr>
                  <pic:blipFill>
                    <a:blip r:embed="rId41">
                      <a:extLst>
                        <a:ext uri="{28A0092B-C50C-407E-A947-70E740481C1C}">
                          <a14:useLocalDpi xmlns:a14="http://schemas.microsoft.com/office/drawing/2010/main" val="0"/>
                        </a:ext>
                      </a:extLst>
                    </a:blip>
                    <a:stretch>
                      <a:fillRect/>
                    </a:stretch>
                  </pic:blipFill>
                  <pic:spPr>
                    <a:xfrm>
                      <a:off x="0" y="0"/>
                      <a:ext cx="4161230" cy="1761017"/>
                    </a:xfrm>
                    <a:prstGeom prst="rect">
                      <a:avLst/>
                    </a:prstGeom>
                    <a:ln w="19050">
                      <a:solidFill>
                        <a:schemeClr val="accent1"/>
                      </a:solidFill>
                    </a:ln>
                  </pic:spPr>
                </pic:pic>
              </a:graphicData>
            </a:graphic>
          </wp:inline>
        </w:drawing>
      </w:r>
    </w:p>
    <w:p w14:paraId="4380B290" w14:textId="7152BB1B" w:rsidR="00671C52" w:rsidRPr="00EE3251" w:rsidRDefault="00866408" w:rsidP="00866408">
      <w:pPr>
        <w:pStyle w:val="aff2"/>
        <w:rPr>
          <w:rFonts w:ascii="Times New Roman" w:eastAsia="標楷體" w:hAnsi="Times New Roman"/>
          <w:color w:val="444444"/>
          <w:szCs w:val="25"/>
          <w:shd w:val="clear" w:color="auto" w:fill="FFFFFF"/>
        </w:rPr>
      </w:pPr>
      <w:bookmarkStart w:id="110" w:name="_Ref31837828"/>
      <w:bookmarkStart w:id="111" w:name="_Toc40276350"/>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3</w:t>
      </w:r>
      <w:r w:rsidRPr="00EE3251">
        <w:rPr>
          <w:rFonts w:ascii="Times New Roman" w:eastAsia="標楷體" w:hAnsi="Times New Roman"/>
        </w:rPr>
        <w:fldChar w:fldCharType="end"/>
      </w:r>
      <w:bookmarkEnd w:id="110"/>
      <w:r w:rsidRPr="00EE3251">
        <w:rPr>
          <w:rFonts w:ascii="Times New Roman" w:eastAsia="標楷體" w:hAnsi="Times New Roman"/>
        </w:rPr>
        <w:t xml:space="preserve"> </w:t>
      </w:r>
      <w:r w:rsidR="003370AC" w:rsidRPr="00EE3251">
        <w:rPr>
          <w:rFonts w:ascii="Times New Roman" w:eastAsia="標楷體" w:hAnsi="Times New Roman"/>
          <w:noProof/>
        </w:rPr>
        <w:t>AI</w:t>
      </w:r>
      <w:r w:rsidR="003370AC" w:rsidRPr="00EE3251">
        <w:rPr>
          <w:rFonts w:ascii="Times New Roman" w:eastAsia="標楷體" w:hAnsi="Times New Roman"/>
          <w:noProof/>
        </w:rPr>
        <w:t>運算記憶體存取與計算</w:t>
      </w:r>
      <w:r w:rsidR="00B93A1B" w:rsidRPr="00EE3251">
        <w:rPr>
          <w:rFonts w:ascii="Times New Roman" w:eastAsia="標楷體" w:hAnsi="Times New Roman"/>
          <w:noProof/>
        </w:rPr>
        <w:t>執</w:t>
      </w:r>
      <w:r w:rsidR="003370AC" w:rsidRPr="00EE3251">
        <w:rPr>
          <w:rFonts w:ascii="Times New Roman" w:eastAsia="標楷體" w:hAnsi="Times New Roman"/>
          <w:noProof/>
        </w:rPr>
        <w:t>行消耗比例</w:t>
      </w:r>
      <w:bookmarkEnd w:id="111"/>
    </w:p>
    <w:p w14:paraId="42D7DDDF" w14:textId="77777777" w:rsidR="009E0E55" w:rsidRPr="00EE3251" w:rsidRDefault="009E0E55" w:rsidP="00C4521B">
      <w:pPr>
        <w:kinsoku w:val="0"/>
        <w:snapToGrid w:val="0"/>
        <w:spacing w:beforeLines="25" w:before="60" w:line="240" w:lineRule="auto"/>
        <w:ind w:leftChars="237" w:left="569"/>
        <w:jc w:val="center"/>
        <w:rPr>
          <w:noProof/>
        </w:rPr>
      </w:pPr>
    </w:p>
    <w:p w14:paraId="2ECC6F52" w14:textId="027519D1" w:rsidR="00CB54D3" w:rsidRPr="00EE3251" w:rsidRDefault="0004622D" w:rsidP="0004622D">
      <w:pPr>
        <w:kinsoku w:val="0"/>
        <w:snapToGrid w:val="0"/>
        <w:spacing w:beforeLines="25" w:before="60" w:line="240" w:lineRule="auto"/>
        <w:ind w:leftChars="237" w:left="569"/>
        <w:jc w:val="both"/>
        <w:rPr>
          <w:color w:val="000000"/>
          <w:shd w:val="clear" w:color="auto" w:fill="FFFFFF"/>
        </w:rPr>
      </w:pPr>
      <w:r>
        <w:rPr>
          <w:rFonts w:hint="eastAsia"/>
          <w:color w:val="000000" w:themeColor="text1"/>
          <w:spacing w:val="10"/>
          <w:shd w:val="clear" w:color="auto" w:fill="FFFFFF"/>
        </w:rPr>
        <w:t xml:space="preserve">    </w:t>
      </w:r>
      <w:r w:rsidR="009037A1" w:rsidRPr="00EE3251">
        <w:rPr>
          <w:color w:val="000000" w:themeColor="text1"/>
          <w:spacing w:val="10"/>
          <w:shd w:val="clear" w:color="auto" w:fill="FFFFFF"/>
        </w:rPr>
        <w:t>有鑑於此，本計畫將以突破</w:t>
      </w:r>
      <w:r w:rsidR="00733925" w:rsidRPr="00EE3251">
        <w:rPr>
          <w:color w:val="000000" w:themeColor="text1"/>
          <w:spacing w:val="10"/>
          <w:shd w:val="clear" w:color="auto" w:fill="FFFFFF"/>
        </w:rPr>
        <w:t>處理器與</w:t>
      </w:r>
      <w:r w:rsidR="009037A1" w:rsidRPr="00EE3251">
        <w:rPr>
          <w:color w:val="000000" w:themeColor="text1"/>
          <w:spacing w:val="10"/>
          <w:shd w:val="clear" w:color="auto" w:fill="FFFFFF"/>
        </w:rPr>
        <w:t>記憶體的疆界為基礎，開發整合邏輯</w:t>
      </w:r>
      <w:r w:rsidR="00733925" w:rsidRPr="00EE3251">
        <w:rPr>
          <w:color w:val="000000" w:themeColor="text1"/>
          <w:spacing w:val="10"/>
          <w:shd w:val="clear" w:color="auto" w:fill="FFFFFF"/>
        </w:rPr>
        <w:t>電路</w:t>
      </w:r>
      <w:r w:rsidR="009037A1" w:rsidRPr="00EE3251">
        <w:rPr>
          <w:color w:val="000000" w:themeColor="text1"/>
          <w:spacing w:val="10"/>
          <w:shd w:val="clear" w:color="auto" w:fill="FFFFFF"/>
        </w:rPr>
        <w:t>與</w:t>
      </w:r>
      <w:r w:rsidR="009037A1" w:rsidRPr="00EE3251">
        <w:rPr>
          <w:color w:val="000000" w:themeColor="text1"/>
          <w:spacing w:val="10"/>
          <w:shd w:val="clear" w:color="auto" w:fill="FFFFFF"/>
        </w:rPr>
        <w:t xml:space="preserve">DRAM </w:t>
      </w:r>
      <w:r w:rsidR="009037A1" w:rsidRPr="00EE3251">
        <w:rPr>
          <w:color w:val="000000" w:themeColor="text1"/>
          <w:spacing w:val="10"/>
          <w:shd w:val="clear" w:color="auto" w:fill="FFFFFF"/>
        </w:rPr>
        <w:t>於</w:t>
      </w:r>
      <w:r w:rsidR="006966A1" w:rsidRPr="00EE3251">
        <w:rPr>
          <w:color w:val="000000" w:themeColor="text1"/>
          <w:spacing w:val="10"/>
          <w:shd w:val="clear" w:color="auto" w:fill="FFFFFF"/>
        </w:rPr>
        <w:t>同一晶片</w:t>
      </w:r>
      <w:r w:rsidR="009037A1" w:rsidRPr="00EE3251">
        <w:rPr>
          <w:color w:val="000000" w:themeColor="text1"/>
          <w:spacing w:val="10"/>
          <w:shd w:val="clear" w:color="auto" w:fill="FFFFFF"/>
        </w:rPr>
        <w:t>之</w:t>
      </w:r>
      <w:r w:rsidR="009037A1" w:rsidRPr="00EE3251">
        <w:rPr>
          <w:color w:val="000000" w:themeColor="text1"/>
          <w:shd w:val="clear" w:color="auto" w:fill="FFFFFF"/>
        </w:rPr>
        <w:t xml:space="preserve">AI-Compute-In-DRAM (AIM) </w:t>
      </w:r>
      <w:r w:rsidR="009037A1" w:rsidRPr="00EE3251">
        <w:rPr>
          <w:color w:val="000000" w:themeColor="text1"/>
          <w:shd w:val="clear" w:color="auto" w:fill="FFFFFF"/>
        </w:rPr>
        <w:t>晶圓製造創新服務平台，並以先進駕駛輔助系統</w:t>
      </w:r>
      <w:r w:rsidR="005E4610" w:rsidRPr="00EE3251">
        <w:rPr>
          <w:color w:val="000000" w:themeColor="text1"/>
          <w:shd w:val="clear" w:color="auto" w:fill="FFFFFF"/>
        </w:rPr>
        <w:t xml:space="preserve"> </w:t>
      </w:r>
      <w:r w:rsidR="009037A1" w:rsidRPr="00EE3251">
        <w:rPr>
          <w:color w:val="000000" w:themeColor="text1"/>
          <w:shd w:val="clear" w:color="auto" w:fill="FFFFFF"/>
        </w:rPr>
        <w:t>(Advanced Driver Assistance System, ADAS)</w:t>
      </w:r>
      <w:r w:rsidR="005E4610" w:rsidRPr="00EE3251">
        <w:rPr>
          <w:color w:val="000000" w:themeColor="text1"/>
          <w:shd w:val="clear" w:color="auto" w:fill="FFFFFF"/>
        </w:rPr>
        <w:t xml:space="preserve"> </w:t>
      </w:r>
      <w:r w:rsidR="009037A1" w:rsidRPr="00EE3251">
        <w:rPr>
          <w:color w:val="000000" w:themeColor="text1"/>
          <w:shd w:val="clear" w:color="auto" w:fill="FFFFFF"/>
        </w:rPr>
        <w:t>為應用載具，</w:t>
      </w:r>
      <w:r w:rsidR="006966A1" w:rsidRPr="00EE3251">
        <w:rPr>
          <w:color w:val="000000" w:themeColor="text1"/>
          <w:shd w:val="clear" w:color="auto" w:fill="FFFFFF"/>
        </w:rPr>
        <w:t>以</w:t>
      </w:r>
      <w:r w:rsidR="006966A1" w:rsidRPr="00EE3251">
        <w:rPr>
          <w:color w:val="000000" w:themeColor="text1"/>
          <w:shd w:val="clear" w:color="auto" w:fill="FFFFFF"/>
        </w:rPr>
        <w:t xml:space="preserve">AI </w:t>
      </w:r>
      <w:r w:rsidR="006966A1" w:rsidRPr="00EE3251">
        <w:rPr>
          <w:color w:val="000000" w:themeColor="text1"/>
          <w:shd w:val="clear" w:color="auto" w:fill="FFFFFF"/>
        </w:rPr>
        <w:t>演算法</w:t>
      </w:r>
      <w:r w:rsidR="00733925" w:rsidRPr="00EE3251">
        <w:rPr>
          <w:color w:val="000000" w:themeColor="text1"/>
          <w:shd w:val="clear" w:color="auto" w:fill="FFFFFF"/>
        </w:rPr>
        <w:t>來提升</w:t>
      </w:r>
      <w:r w:rsidR="009037A1" w:rsidRPr="00EE3251">
        <w:rPr>
          <w:color w:val="000000" w:themeColor="text1"/>
          <w:shd w:val="clear" w:color="auto" w:fill="FFFFFF"/>
        </w:rPr>
        <w:t>自駕車</w:t>
      </w:r>
      <w:r w:rsidR="009037A1" w:rsidRPr="00EE3251">
        <w:rPr>
          <w:color w:val="000000" w:themeColor="text1"/>
          <w:spacing w:val="10"/>
          <w:shd w:val="clear" w:color="auto" w:fill="FFFFFF"/>
        </w:rPr>
        <w:t>即時高速之辨識能力</w:t>
      </w:r>
      <w:r w:rsidR="006966A1" w:rsidRPr="00EE3251">
        <w:rPr>
          <w:color w:val="000000" w:themeColor="text1"/>
          <w:spacing w:val="10"/>
          <w:shd w:val="clear" w:color="auto" w:fill="FFFFFF"/>
        </w:rPr>
        <w:t>。</w:t>
      </w:r>
      <w:r w:rsidR="005E3216" w:rsidRPr="00EE3251">
        <w:rPr>
          <w:color w:val="000000" w:themeColor="text1"/>
          <w:spacing w:val="10"/>
          <w:shd w:val="clear" w:color="auto" w:fill="FFFFFF"/>
        </w:rPr>
        <w:t>本公司</w:t>
      </w:r>
      <w:r w:rsidR="005E3216" w:rsidRPr="00EE3251">
        <w:rPr>
          <w:color w:val="000000" w:themeColor="text1"/>
          <w:spacing w:val="10"/>
          <w:shd w:val="clear" w:color="auto" w:fill="FFFFFF"/>
        </w:rPr>
        <w:t>-</w:t>
      </w:r>
      <w:r w:rsidR="005E3216" w:rsidRPr="00EE3251">
        <w:rPr>
          <w:color w:val="000000" w:themeColor="text1"/>
          <w:spacing w:val="10"/>
          <w:shd w:val="clear" w:color="auto" w:fill="FFFFFF"/>
        </w:rPr>
        <w:t>力晶積成電子</w:t>
      </w:r>
      <w:r w:rsidR="009037A1" w:rsidRPr="00EE3251">
        <w:t>主要</w:t>
      </w:r>
      <w:r w:rsidR="0078360C" w:rsidRPr="00EE3251">
        <w:t>以</w:t>
      </w:r>
      <w:r w:rsidR="00A30B9B" w:rsidRPr="00EE3251">
        <w:rPr>
          <w:color w:val="000000"/>
          <w:shd w:val="clear" w:color="auto" w:fill="FFFFFF"/>
        </w:rPr>
        <w:t>先進記</w:t>
      </w:r>
      <w:r w:rsidR="0078360C" w:rsidRPr="00EE3251">
        <w:rPr>
          <w:color w:val="000000"/>
          <w:shd w:val="clear" w:color="auto" w:fill="FFFFFF"/>
        </w:rPr>
        <w:t>憶體、客製化邏輯積體電路與分離式元件等三大晶圓代工服務為主軸，</w:t>
      </w:r>
      <w:r w:rsidR="00836035" w:rsidRPr="00EE3251">
        <w:rPr>
          <w:color w:val="000000"/>
          <w:shd w:val="clear" w:color="auto" w:fill="FFFFFF"/>
        </w:rPr>
        <w:t>從事</w:t>
      </w:r>
      <w:r w:rsidR="006966A1" w:rsidRPr="00EE3251">
        <w:rPr>
          <w:color w:val="000000"/>
          <w:shd w:val="clear" w:color="auto" w:fill="FFFFFF"/>
        </w:rPr>
        <w:t>晶圓代工</w:t>
      </w:r>
      <w:r w:rsidR="00836035" w:rsidRPr="00EE3251">
        <w:rPr>
          <w:color w:val="000000"/>
          <w:shd w:val="clear" w:color="auto" w:fill="FFFFFF"/>
        </w:rPr>
        <w:t>、</w:t>
      </w:r>
      <w:r w:rsidR="006966A1" w:rsidRPr="00EE3251">
        <w:rPr>
          <w:color w:val="000000"/>
          <w:shd w:val="clear" w:color="auto" w:fill="FFFFFF"/>
        </w:rPr>
        <w:t>記憶體</w:t>
      </w:r>
      <w:r w:rsidR="00836035" w:rsidRPr="00EE3251">
        <w:rPr>
          <w:color w:val="000000"/>
          <w:shd w:val="clear" w:color="auto" w:fill="FFFFFF"/>
        </w:rPr>
        <w:t>設計等</w:t>
      </w:r>
      <w:r w:rsidR="006966A1" w:rsidRPr="00EE3251">
        <w:rPr>
          <w:color w:val="000000"/>
          <w:shd w:val="clear" w:color="auto" w:fill="FFFFFF"/>
        </w:rPr>
        <w:t>服務</w:t>
      </w:r>
      <w:r w:rsidR="00733925" w:rsidRPr="00EE3251">
        <w:rPr>
          <w:color w:val="000000"/>
          <w:shd w:val="clear" w:color="auto" w:fill="FFFFFF"/>
        </w:rPr>
        <w:t>。</w:t>
      </w:r>
      <w:r w:rsidR="000E65B4" w:rsidRPr="00EE3251">
        <w:rPr>
          <w:color w:val="000000"/>
          <w:shd w:val="clear" w:color="auto" w:fill="FFFFFF"/>
        </w:rPr>
        <w:t>為</w:t>
      </w:r>
      <w:r w:rsidR="00733925" w:rsidRPr="00EE3251">
        <w:rPr>
          <w:color w:val="000000"/>
          <w:shd w:val="clear" w:color="auto" w:fill="FFFFFF"/>
        </w:rPr>
        <w:t>了</w:t>
      </w:r>
      <w:r w:rsidR="000E65B4" w:rsidRPr="00EE3251">
        <w:rPr>
          <w:color w:val="000000"/>
          <w:shd w:val="clear" w:color="auto" w:fill="FFFFFF"/>
        </w:rPr>
        <w:t>提升運算效能</w:t>
      </w:r>
      <w:r w:rsidR="008D4B83" w:rsidRPr="00EE3251">
        <w:rPr>
          <w:color w:val="000000"/>
          <w:shd w:val="clear" w:color="auto" w:fill="FFFFFF"/>
        </w:rPr>
        <w:t>與</w:t>
      </w:r>
      <w:r w:rsidR="000E65B4" w:rsidRPr="00EE3251">
        <w:rPr>
          <w:color w:val="000000"/>
          <w:shd w:val="clear" w:color="auto" w:fill="FFFFFF"/>
        </w:rPr>
        <w:t>節能效率的</w:t>
      </w:r>
      <w:r w:rsidR="008D4B83" w:rsidRPr="00EE3251">
        <w:rPr>
          <w:color w:val="000000"/>
          <w:shd w:val="clear" w:color="auto" w:fill="FFFFFF"/>
        </w:rPr>
        <w:t>AI</w:t>
      </w:r>
      <w:r w:rsidR="0076366B" w:rsidRPr="00EE3251">
        <w:rPr>
          <w:color w:val="000000"/>
          <w:shd w:val="clear" w:color="auto" w:fill="FFFFFF"/>
        </w:rPr>
        <w:t>加速</w:t>
      </w:r>
      <w:r w:rsidR="008D4B83" w:rsidRPr="00EE3251">
        <w:rPr>
          <w:color w:val="000000"/>
          <w:shd w:val="clear" w:color="auto" w:fill="FFFFFF"/>
        </w:rPr>
        <w:t>晶片</w:t>
      </w:r>
      <w:r w:rsidR="000E65B4" w:rsidRPr="00EE3251">
        <w:rPr>
          <w:color w:val="000000"/>
          <w:shd w:val="clear" w:color="auto" w:fill="FFFFFF"/>
        </w:rPr>
        <w:t>設計</w:t>
      </w:r>
      <w:r w:rsidR="008D4B83" w:rsidRPr="00EE3251">
        <w:rPr>
          <w:color w:val="000000"/>
          <w:shd w:val="clear" w:color="auto" w:fill="FFFFFF"/>
        </w:rPr>
        <w:t>，本公司乃</w:t>
      </w:r>
      <w:r w:rsidR="000E65B4" w:rsidRPr="00EE3251">
        <w:rPr>
          <w:color w:val="000000"/>
          <w:shd w:val="clear" w:color="auto" w:fill="FFFFFF"/>
        </w:rPr>
        <w:t>結合旗下愛普科技、</w:t>
      </w:r>
      <w:r w:rsidR="00733925" w:rsidRPr="00EE3251">
        <w:rPr>
          <w:color w:val="000000"/>
          <w:shd w:val="clear" w:color="auto" w:fill="FFFFFF"/>
        </w:rPr>
        <w:t>MaxRAM</w:t>
      </w:r>
      <w:r w:rsidR="00733925" w:rsidRPr="00EE3251">
        <w:rPr>
          <w:color w:val="000000"/>
          <w:shd w:val="clear" w:color="auto" w:fill="FFFFFF"/>
        </w:rPr>
        <w:t>、智成電子</w:t>
      </w:r>
      <w:r w:rsidR="000E65B4" w:rsidRPr="00EE3251">
        <w:rPr>
          <w:color w:val="000000"/>
          <w:shd w:val="clear" w:color="auto" w:fill="FFFFFF"/>
        </w:rPr>
        <w:t>和智慧記憶科技</w:t>
      </w:r>
      <w:r w:rsidR="008D4B83" w:rsidRPr="00EE3251">
        <w:rPr>
          <w:color w:val="000000"/>
          <w:shd w:val="clear" w:color="auto" w:fill="FFFFFF"/>
        </w:rPr>
        <w:t>等</w:t>
      </w:r>
      <w:r w:rsidR="00733925" w:rsidRPr="00EE3251">
        <w:rPr>
          <w:color w:val="000000"/>
          <w:shd w:val="clear" w:color="auto" w:fill="FFFFFF"/>
        </w:rPr>
        <w:t>子公司</w:t>
      </w:r>
      <w:r w:rsidR="008D4B83" w:rsidRPr="00EE3251">
        <w:rPr>
          <w:color w:val="000000"/>
          <w:shd w:val="clear" w:color="auto" w:fill="FFFFFF"/>
        </w:rPr>
        <w:t>之技術能</w:t>
      </w:r>
      <w:r w:rsidR="000E65B4" w:rsidRPr="00EE3251">
        <w:rPr>
          <w:color w:val="000000"/>
          <w:shd w:val="clear" w:color="auto" w:fill="FFFFFF"/>
        </w:rPr>
        <w:t>量，</w:t>
      </w:r>
      <w:r w:rsidR="008D4B83" w:rsidRPr="00EE3251">
        <w:rPr>
          <w:color w:val="000000"/>
          <w:shd w:val="clear" w:color="auto" w:fill="FFFFFF"/>
        </w:rPr>
        <w:t>從事</w:t>
      </w:r>
      <w:r w:rsidR="008D4B83" w:rsidRPr="00EE3251">
        <w:rPr>
          <w:color w:val="000000"/>
          <w:shd w:val="clear" w:color="auto" w:fill="FFFFFF"/>
        </w:rPr>
        <w:t>AIM</w:t>
      </w:r>
      <w:r w:rsidR="000E65B4" w:rsidRPr="00EE3251">
        <w:rPr>
          <w:color w:val="000000"/>
          <w:shd w:val="clear" w:color="auto" w:fill="FFFFFF"/>
        </w:rPr>
        <w:lastRenderedPageBreak/>
        <w:t>技術平台</w:t>
      </w:r>
      <w:r w:rsidR="008D4B83" w:rsidRPr="00EE3251">
        <w:rPr>
          <w:color w:val="000000"/>
          <w:shd w:val="clear" w:color="auto" w:fill="FFFFFF"/>
        </w:rPr>
        <w:t>開發</w:t>
      </w:r>
      <w:r w:rsidR="000E65B4" w:rsidRPr="00EE3251">
        <w:rPr>
          <w:color w:val="000000"/>
          <w:shd w:val="clear" w:color="auto" w:fill="FFFFFF"/>
        </w:rPr>
        <w:t>，</w:t>
      </w:r>
      <w:r w:rsidR="007B21B9" w:rsidRPr="00EE3251">
        <w:rPr>
          <w:color w:val="000000"/>
          <w:shd w:val="clear" w:color="auto" w:fill="FFFFFF"/>
        </w:rPr>
        <w:t>即利用本公司在動態隨機存取記憶體</w:t>
      </w:r>
      <w:r w:rsidR="007B21B9" w:rsidRPr="00EE3251">
        <w:rPr>
          <w:color w:val="000000"/>
          <w:shd w:val="clear" w:color="auto" w:fill="FFFFFF"/>
        </w:rPr>
        <w:t xml:space="preserve"> (DRAM) </w:t>
      </w:r>
      <w:r w:rsidR="007B21B9" w:rsidRPr="00EE3251">
        <w:rPr>
          <w:color w:val="000000"/>
          <w:shd w:val="clear" w:color="auto" w:fill="FFFFFF"/>
        </w:rPr>
        <w:t>技術研發優勢，</w:t>
      </w:r>
      <w:r w:rsidR="00733925" w:rsidRPr="00EE3251">
        <w:rPr>
          <w:color w:val="000000"/>
          <w:shd w:val="clear" w:color="auto" w:fill="FFFFFF"/>
        </w:rPr>
        <w:t>修改並加強</w:t>
      </w:r>
      <w:r w:rsidR="004F6681" w:rsidRPr="00EE3251">
        <w:rPr>
          <w:color w:val="000000"/>
          <w:shd w:val="clear" w:color="auto" w:fill="FFFFFF"/>
        </w:rPr>
        <w:t xml:space="preserve"> DRAM </w:t>
      </w:r>
      <w:r w:rsidR="004F6681" w:rsidRPr="00EE3251">
        <w:rPr>
          <w:color w:val="000000"/>
          <w:shd w:val="clear" w:color="auto" w:fill="FFFFFF"/>
        </w:rPr>
        <w:t>製程，</w:t>
      </w:r>
      <w:r w:rsidR="00915F53" w:rsidRPr="00EE3251">
        <w:rPr>
          <w:color w:val="000000"/>
          <w:shd w:val="clear" w:color="auto" w:fill="FFFFFF"/>
        </w:rPr>
        <w:t>在</w:t>
      </w:r>
      <w:r w:rsidR="00915F53" w:rsidRPr="00EE3251">
        <w:rPr>
          <w:color w:val="000000"/>
          <w:shd w:val="clear" w:color="auto" w:fill="FFFFFF"/>
        </w:rPr>
        <w:t>DRAM</w:t>
      </w:r>
      <w:r w:rsidR="00915F53" w:rsidRPr="00EE3251">
        <w:rPr>
          <w:color w:val="000000"/>
          <w:shd w:val="clear" w:color="auto" w:fill="FFFFFF"/>
        </w:rPr>
        <w:t>陣列旁</w:t>
      </w:r>
      <w:r w:rsidR="00B4657E">
        <w:rPr>
          <w:rFonts w:hint="eastAsia"/>
          <w:color w:val="000000"/>
          <w:shd w:val="clear" w:color="auto" w:fill="FFFFFF"/>
        </w:rPr>
        <w:t>加</w:t>
      </w:r>
      <w:r w:rsidR="004F6681" w:rsidRPr="00EE3251">
        <w:rPr>
          <w:color w:val="000000"/>
          <w:shd w:val="clear" w:color="auto" w:fill="FFFFFF"/>
        </w:rPr>
        <w:t>入</w:t>
      </w:r>
      <w:r w:rsidR="004F6681" w:rsidRPr="00EE3251">
        <w:rPr>
          <w:color w:val="000000"/>
          <w:shd w:val="clear" w:color="auto" w:fill="FFFFFF"/>
        </w:rPr>
        <w:t xml:space="preserve">AI </w:t>
      </w:r>
      <w:r w:rsidR="004F6681" w:rsidRPr="00EE3251">
        <w:rPr>
          <w:color w:val="000000"/>
          <w:shd w:val="clear" w:color="auto" w:fill="FFFFFF"/>
        </w:rPr>
        <w:t>運算單元</w:t>
      </w:r>
      <w:r w:rsidR="00915F53" w:rsidRPr="00EE3251">
        <w:rPr>
          <w:color w:val="000000"/>
          <w:shd w:val="clear" w:color="auto" w:fill="FFFFFF"/>
        </w:rPr>
        <w:t>的邏輯電路</w:t>
      </w:r>
      <w:r w:rsidR="007B21B9" w:rsidRPr="00EE3251">
        <w:rPr>
          <w:color w:val="000000"/>
          <w:shd w:val="clear" w:color="auto" w:fill="FFFFFF"/>
        </w:rPr>
        <w:t>，</w:t>
      </w:r>
      <w:r w:rsidR="00054C2E" w:rsidRPr="00EE3251">
        <w:rPr>
          <w:color w:val="000000"/>
          <w:shd w:val="clear" w:color="auto" w:fill="FFFFFF"/>
        </w:rPr>
        <w:t>以</w:t>
      </w:r>
      <w:r w:rsidR="0076366B" w:rsidRPr="00EE3251">
        <w:rPr>
          <w:color w:val="000000"/>
          <w:shd w:val="clear" w:color="auto" w:fill="FFFFFF"/>
        </w:rPr>
        <w:t>解決</w:t>
      </w:r>
      <w:r w:rsidR="0076366B" w:rsidRPr="00EE3251">
        <w:rPr>
          <w:color w:val="000000"/>
          <w:shd w:val="clear" w:color="auto" w:fill="FFFFFF"/>
        </w:rPr>
        <w:t>AI</w:t>
      </w:r>
      <w:r w:rsidR="00327BB1" w:rsidRPr="00EE3251">
        <w:rPr>
          <w:color w:val="000000"/>
          <w:shd w:val="clear" w:color="auto" w:fill="FFFFFF"/>
        </w:rPr>
        <w:t>運算</w:t>
      </w:r>
      <w:r w:rsidR="00915F53" w:rsidRPr="00EE3251">
        <w:rPr>
          <w:color w:val="000000"/>
          <w:shd w:val="clear" w:color="auto" w:fill="FFFFFF"/>
        </w:rPr>
        <w:t>的</w:t>
      </w:r>
      <w:r w:rsidR="0076366B" w:rsidRPr="00EE3251">
        <w:rPr>
          <w:color w:val="000000"/>
          <w:shd w:val="clear" w:color="auto" w:fill="FFFFFF"/>
        </w:rPr>
        <w:t>大量數據存取問題</w:t>
      </w:r>
      <w:r w:rsidR="00915F53" w:rsidRPr="00EE3251">
        <w:rPr>
          <w:color w:val="000000"/>
          <w:shd w:val="clear" w:color="auto" w:fill="FFFFFF"/>
        </w:rPr>
        <w:t>。</w:t>
      </w:r>
      <w:r w:rsidR="00CB54D3" w:rsidRPr="00EE3251">
        <w:rPr>
          <w:color w:val="000000"/>
          <w:shd w:val="clear" w:color="auto" w:fill="FFFFFF"/>
        </w:rPr>
        <w:t>相較於</w:t>
      </w:r>
      <w:r w:rsidR="00CB54D3" w:rsidRPr="00EE3251">
        <w:rPr>
          <w:color w:val="000000"/>
          <w:shd w:val="clear" w:color="auto" w:fill="FFFFFF"/>
        </w:rPr>
        <w:t>nVidia GPU</w:t>
      </w:r>
      <w:r w:rsidR="00CB54D3" w:rsidRPr="00EE3251">
        <w:rPr>
          <w:color w:val="000000"/>
          <w:shd w:val="clear" w:color="auto" w:fill="FFFFFF"/>
        </w:rPr>
        <w:t>、</w:t>
      </w:r>
      <w:r w:rsidR="00CB54D3" w:rsidRPr="00EE3251">
        <w:rPr>
          <w:color w:val="000000"/>
          <w:shd w:val="clear" w:color="auto" w:fill="FFFFFF"/>
        </w:rPr>
        <w:t>Google TPU 2</w:t>
      </w:r>
      <w:r w:rsidR="00CB54D3" w:rsidRPr="00EE3251">
        <w:rPr>
          <w:color w:val="000000"/>
          <w:shd w:val="clear" w:color="auto" w:fill="FFFFFF"/>
        </w:rPr>
        <w:t>及</w:t>
      </w:r>
      <w:r w:rsidR="00CB54D3" w:rsidRPr="00EE3251">
        <w:rPr>
          <w:color w:val="000000"/>
          <w:shd w:val="clear" w:color="auto" w:fill="FFFFFF"/>
        </w:rPr>
        <w:t>Graphcore IPU</w:t>
      </w:r>
      <w:r w:rsidR="00CB54D3" w:rsidRPr="00EE3251">
        <w:rPr>
          <w:color w:val="000000"/>
          <w:shd w:val="clear" w:color="auto" w:fill="FFFFFF"/>
        </w:rPr>
        <w:t>等人工智慧記憶體晶片架構，本公司所研發之</w:t>
      </w:r>
      <w:r w:rsidR="00CB54D3" w:rsidRPr="00EE3251">
        <w:rPr>
          <w:color w:val="000000"/>
          <w:shd w:val="clear" w:color="auto" w:fill="FFFFFF"/>
        </w:rPr>
        <w:t>AIM</w:t>
      </w:r>
      <w:r w:rsidR="00CB54D3" w:rsidRPr="00EE3251">
        <w:rPr>
          <w:color w:val="000000"/>
          <w:shd w:val="clear" w:color="auto" w:fill="FFFFFF"/>
        </w:rPr>
        <w:t>架構具有高性能、低能耗及低成本等優勢</w:t>
      </w:r>
      <w:r w:rsidR="00CB54D3" w:rsidRPr="00EE3251">
        <w:rPr>
          <w:color w:val="000000"/>
          <w:shd w:val="clear" w:color="auto" w:fill="FFFFFF"/>
        </w:rPr>
        <w:t xml:space="preserve"> (</w:t>
      </w:r>
      <w:r w:rsidR="00CB54D3" w:rsidRPr="00EE3251">
        <w:rPr>
          <w:color w:val="000000"/>
          <w:shd w:val="clear" w:color="auto" w:fill="FFFFFF"/>
        </w:rPr>
        <w:t>如</w:t>
      </w:r>
      <w:r w:rsidR="004227A0">
        <w:rPr>
          <w:color w:val="000000"/>
          <w:shd w:val="clear" w:color="auto" w:fill="FFFFFF"/>
        </w:rPr>
        <w:fldChar w:fldCharType="begin"/>
      </w:r>
      <w:r w:rsidR="004227A0">
        <w:rPr>
          <w:color w:val="000000"/>
          <w:shd w:val="clear" w:color="auto" w:fill="FFFFFF"/>
        </w:rPr>
        <w:instrText xml:space="preserve"> REF _Ref31837904 </w:instrText>
      </w:r>
      <w:r w:rsidR="004227A0">
        <w:rPr>
          <w:color w:val="000000"/>
          <w:shd w:val="clear" w:color="auto" w:fill="FFFFFF"/>
        </w:rPr>
        <w:fldChar w:fldCharType="separate"/>
      </w:r>
      <w:r w:rsidR="0082588F" w:rsidRPr="00EE3251">
        <w:rPr>
          <w:rFonts w:ascii="Times New Roman" w:hAnsi="Times New Roman"/>
        </w:rPr>
        <w:t>圖</w:t>
      </w:r>
      <w:r w:rsidR="0082588F" w:rsidRPr="00EE3251">
        <w:rPr>
          <w:rFonts w:ascii="Times New Roman" w:hAnsi="Times New Roman"/>
        </w:rPr>
        <w:t>2.</w:t>
      </w:r>
      <w:r w:rsidR="0082588F">
        <w:rPr>
          <w:rFonts w:ascii="Times New Roman" w:hAnsi="Times New Roman"/>
          <w:noProof/>
        </w:rPr>
        <w:t>4</w:t>
      </w:r>
      <w:r w:rsidR="004227A0">
        <w:rPr>
          <w:color w:val="000000"/>
          <w:shd w:val="clear" w:color="auto" w:fill="FFFFFF"/>
        </w:rPr>
        <w:fldChar w:fldCharType="end"/>
      </w:r>
      <w:r w:rsidR="006C3F62" w:rsidRPr="00EE3251">
        <w:rPr>
          <w:color w:val="000000"/>
          <w:shd w:val="clear" w:color="auto" w:fill="FFFFFF"/>
        </w:rPr>
        <w:t>及</w:t>
      </w:r>
      <w:r w:rsidR="004227A0">
        <w:rPr>
          <w:color w:val="000000"/>
          <w:shd w:val="clear" w:color="auto" w:fill="FFFFFF"/>
        </w:rPr>
        <w:fldChar w:fldCharType="begin"/>
      </w:r>
      <w:r w:rsidR="004227A0">
        <w:rPr>
          <w:color w:val="000000"/>
          <w:shd w:val="clear" w:color="auto" w:fill="FFFFFF"/>
        </w:rPr>
        <w:instrText xml:space="preserve"> REF _Ref31838126 </w:instrText>
      </w:r>
      <w:r w:rsidR="004227A0">
        <w:rPr>
          <w:color w:val="000000"/>
          <w:shd w:val="clear" w:color="auto" w:fill="FFFFFF"/>
        </w:rPr>
        <w:fldChar w:fldCharType="separate"/>
      </w:r>
      <w:r w:rsidR="0082588F">
        <w:rPr>
          <w:rFonts w:hint="eastAsia"/>
        </w:rPr>
        <w:t>表</w:t>
      </w:r>
      <w:r w:rsidR="0082588F">
        <w:rPr>
          <w:rFonts w:hint="eastAsia"/>
        </w:rPr>
        <w:t>2.</w:t>
      </w:r>
      <w:r w:rsidR="0082588F">
        <w:rPr>
          <w:noProof/>
        </w:rPr>
        <w:t>1</w:t>
      </w:r>
      <w:r w:rsidR="004227A0">
        <w:rPr>
          <w:color w:val="000000"/>
          <w:shd w:val="clear" w:color="auto" w:fill="FFFFFF"/>
        </w:rPr>
        <w:fldChar w:fldCharType="end"/>
      </w:r>
      <w:r w:rsidR="00CB54D3" w:rsidRPr="00EE3251">
        <w:rPr>
          <w:color w:val="000000"/>
          <w:shd w:val="clear" w:color="auto" w:fill="FFFFFF"/>
        </w:rPr>
        <w:t>所示</w:t>
      </w:r>
      <w:r w:rsidR="00CB54D3" w:rsidRPr="00EE3251">
        <w:rPr>
          <w:color w:val="000000"/>
          <w:shd w:val="clear" w:color="auto" w:fill="FFFFFF"/>
        </w:rPr>
        <w:t>)</w:t>
      </w:r>
      <w:r w:rsidR="00CB54D3" w:rsidRPr="00EE3251">
        <w:rPr>
          <w:color w:val="000000"/>
          <w:shd w:val="clear" w:color="auto" w:fill="FFFFFF"/>
        </w:rPr>
        <w:t>。</w:t>
      </w:r>
    </w:p>
    <w:p w14:paraId="46680F90" w14:textId="77777777" w:rsidR="00866408" w:rsidRPr="00EE3251" w:rsidRDefault="00624F59" w:rsidP="00866408">
      <w:pPr>
        <w:keepNext/>
        <w:kinsoku w:val="0"/>
        <w:snapToGrid w:val="0"/>
        <w:spacing w:beforeLines="25" w:before="60" w:line="240" w:lineRule="auto"/>
        <w:ind w:leftChars="237" w:left="569"/>
        <w:jc w:val="center"/>
      </w:pPr>
      <w:r w:rsidRPr="00EE3251">
        <w:rPr>
          <w:noProof/>
          <w:color w:val="000000"/>
          <w:shd w:val="clear" w:color="auto" w:fill="FFFFFF"/>
        </w:rPr>
        <w:drawing>
          <wp:inline distT="0" distB="0" distL="0" distR="0" wp14:anchorId="178352DF" wp14:editId="52BD9010">
            <wp:extent cx="4027170" cy="2447209"/>
            <wp:effectExtent l="0" t="0" r="0" b="0"/>
            <wp:docPr id="10" name="圖片 10"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42">
                      <a:extLst>
                        <a:ext uri="{28A0092B-C50C-407E-A947-70E740481C1C}">
                          <a14:useLocalDpi xmlns:a14="http://schemas.microsoft.com/office/drawing/2010/main" val="0"/>
                        </a:ext>
                      </a:extLst>
                    </a:blip>
                    <a:stretch>
                      <a:fillRect/>
                    </a:stretch>
                  </pic:blipFill>
                  <pic:spPr>
                    <a:xfrm>
                      <a:off x="0" y="0"/>
                      <a:ext cx="4048848" cy="2460382"/>
                    </a:xfrm>
                    <a:prstGeom prst="rect">
                      <a:avLst/>
                    </a:prstGeom>
                  </pic:spPr>
                </pic:pic>
              </a:graphicData>
            </a:graphic>
          </wp:inline>
        </w:drawing>
      </w:r>
    </w:p>
    <w:p w14:paraId="6C1ED219" w14:textId="1F0BD30A" w:rsidR="005B3E17" w:rsidRPr="00EE3251" w:rsidRDefault="00866408" w:rsidP="00866408">
      <w:pPr>
        <w:pStyle w:val="aff2"/>
        <w:rPr>
          <w:rFonts w:ascii="Times New Roman" w:eastAsia="標楷體" w:hAnsi="Times New Roman"/>
          <w:color w:val="000000"/>
          <w:shd w:val="clear" w:color="auto" w:fill="FFFFFF"/>
        </w:rPr>
      </w:pPr>
      <w:bookmarkStart w:id="112" w:name="_Ref31837904"/>
      <w:bookmarkStart w:id="113" w:name="_Toc40276351"/>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4</w:t>
      </w:r>
      <w:r w:rsidRPr="00EE3251">
        <w:rPr>
          <w:rFonts w:ascii="Times New Roman" w:eastAsia="標楷體" w:hAnsi="Times New Roman"/>
        </w:rPr>
        <w:fldChar w:fldCharType="end"/>
      </w:r>
      <w:bookmarkEnd w:id="112"/>
      <w:r w:rsidR="005B3E17" w:rsidRPr="00EE3251">
        <w:rPr>
          <w:rFonts w:ascii="Times New Roman" w:eastAsia="標楷體" w:hAnsi="Times New Roman"/>
          <w:color w:val="000000"/>
          <w:shd w:val="clear" w:color="auto" w:fill="FFFFFF"/>
        </w:rPr>
        <w:t>各式人工智慧晶片記憶體</w:t>
      </w:r>
      <w:r w:rsidR="007E4D74" w:rsidRPr="00EE3251">
        <w:rPr>
          <w:rFonts w:ascii="Times New Roman" w:eastAsia="標楷體" w:hAnsi="Times New Roman"/>
          <w:color w:val="000000"/>
          <w:shd w:val="clear" w:color="auto" w:fill="FFFFFF"/>
        </w:rPr>
        <w:t>架構</w:t>
      </w:r>
      <w:r w:rsidR="005B3E17" w:rsidRPr="00EE3251">
        <w:rPr>
          <w:rFonts w:ascii="Times New Roman" w:eastAsia="標楷體" w:hAnsi="Times New Roman"/>
          <w:color w:val="000000"/>
          <w:shd w:val="clear" w:color="auto" w:fill="FFFFFF"/>
        </w:rPr>
        <w:t>與</w:t>
      </w:r>
      <w:r w:rsidR="005B3E17" w:rsidRPr="00EE3251">
        <w:rPr>
          <w:rFonts w:ascii="Times New Roman" w:eastAsia="標楷體" w:hAnsi="Times New Roman"/>
          <w:color w:val="000000"/>
          <w:shd w:val="clear" w:color="auto" w:fill="FFFFFF"/>
        </w:rPr>
        <w:t>AIM</w:t>
      </w:r>
      <w:r w:rsidR="005B3E17" w:rsidRPr="00EE3251">
        <w:rPr>
          <w:rFonts w:ascii="Times New Roman" w:eastAsia="標楷體" w:hAnsi="Times New Roman"/>
          <w:color w:val="000000"/>
          <w:shd w:val="clear" w:color="auto" w:fill="FFFFFF"/>
        </w:rPr>
        <w:t>架構之比較</w:t>
      </w:r>
      <w:bookmarkEnd w:id="113"/>
    </w:p>
    <w:p w14:paraId="111B0ED4" w14:textId="77777777" w:rsidR="00725F0B" w:rsidRPr="00EE3251" w:rsidRDefault="00725F0B" w:rsidP="00C4521B">
      <w:pPr>
        <w:kinsoku w:val="0"/>
        <w:snapToGrid w:val="0"/>
        <w:spacing w:beforeLines="25" w:before="60" w:line="240" w:lineRule="auto"/>
        <w:ind w:leftChars="1" w:left="2"/>
        <w:rPr>
          <w:noProof/>
        </w:rPr>
      </w:pPr>
    </w:p>
    <w:p w14:paraId="188C40FC" w14:textId="4B0D09FE" w:rsidR="00866408" w:rsidRPr="00EE3251" w:rsidRDefault="004227A0" w:rsidP="004227A0">
      <w:pPr>
        <w:pStyle w:val="aff2"/>
        <w:rPr>
          <w:rFonts w:ascii="Times New Roman" w:eastAsia="標楷體" w:hAnsi="Times New Roman"/>
        </w:rPr>
      </w:pPr>
      <w:bookmarkStart w:id="114" w:name="_Ref31838126"/>
      <w:bookmarkStart w:id="115" w:name="_Ref31838121"/>
      <w:bookmarkStart w:id="116" w:name="_Toc38355104"/>
      <w:r>
        <w:rPr>
          <w:rFonts w:hint="eastAsia"/>
        </w:rPr>
        <w:t>表</w:t>
      </w:r>
      <w:r>
        <w:rPr>
          <w:rFonts w:hint="eastAsia"/>
        </w:rPr>
        <w:t>2.</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82588F">
        <w:rPr>
          <w:noProof/>
        </w:rPr>
        <w:t>1</w:t>
      </w:r>
      <w:r>
        <w:fldChar w:fldCharType="end"/>
      </w:r>
      <w:bookmarkEnd w:id="114"/>
      <w:r>
        <w:rPr>
          <w:rFonts w:ascii="Times New Roman" w:eastAsia="標楷體" w:hAnsi="Times New Roman"/>
          <w:color w:val="000000"/>
          <w:shd w:val="clear" w:color="auto" w:fill="FFFFFF"/>
        </w:rPr>
        <w:t xml:space="preserve"> </w:t>
      </w:r>
      <w:r w:rsidR="00866408" w:rsidRPr="00EE3251">
        <w:rPr>
          <w:rFonts w:ascii="Times New Roman" w:eastAsia="標楷體" w:hAnsi="Times New Roman"/>
          <w:color w:val="000000"/>
          <w:shd w:val="clear" w:color="auto" w:fill="FFFFFF"/>
        </w:rPr>
        <w:t xml:space="preserve">AIM </w:t>
      </w:r>
      <w:r w:rsidR="00866408" w:rsidRPr="00EE3251">
        <w:rPr>
          <w:rFonts w:ascii="Times New Roman" w:eastAsia="標楷體" w:hAnsi="Times New Roman"/>
          <w:color w:val="000000"/>
          <w:shd w:val="clear" w:color="auto" w:fill="FFFFFF"/>
        </w:rPr>
        <w:t>晶片與各式人工智慧晶片性能之比較</w:t>
      </w:r>
      <w:bookmarkEnd w:id="115"/>
      <w:bookmarkEnd w:id="116"/>
    </w:p>
    <w:p w14:paraId="2D1BE8DB" w14:textId="1A127C8D" w:rsidR="00CB54D3" w:rsidRPr="00EE3251" w:rsidRDefault="00725F0B" w:rsidP="00C4521B">
      <w:pPr>
        <w:kinsoku w:val="0"/>
        <w:snapToGrid w:val="0"/>
        <w:spacing w:beforeLines="25" w:before="60" w:line="240" w:lineRule="auto"/>
        <w:ind w:leftChars="237" w:left="569"/>
        <w:jc w:val="center"/>
        <w:rPr>
          <w:color w:val="000000"/>
          <w:shd w:val="clear" w:color="auto" w:fill="FFFFFF"/>
        </w:rPr>
      </w:pPr>
      <w:r w:rsidRPr="00EE3251">
        <w:rPr>
          <w:noProof/>
          <w:color w:val="000000"/>
          <w:shd w:val="clear" w:color="auto" w:fill="FFFFFF"/>
        </w:rPr>
        <w:drawing>
          <wp:inline distT="0" distB="0" distL="0" distR="0" wp14:anchorId="5240E93D" wp14:editId="4D4C9DE3">
            <wp:extent cx="4750044" cy="183524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43">
                      <a:extLst>
                        <a:ext uri="{28A0092B-C50C-407E-A947-70E740481C1C}">
                          <a14:useLocalDpi xmlns:a14="http://schemas.microsoft.com/office/drawing/2010/main" val="0"/>
                        </a:ext>
                      </a:extLst>
                    </a:blip>
                    <a:stretch>
                      <a:fillRect/>
                    </a:stretch>
                  </pic:blipFill>
                  <pic:spPr>
                    <a:xfrm>
                      <a:off x="0" y="0"/>
                      <a:ext cx="4750044" cy="1835244"/>
                    </a:xfrm>
                    <a:prstGeom prst="rect">
                      <a:avLst/>
                    </a:prstGeom>
                  </pic:spPr>
                </pic:pic>
              </a:graphicData>
            </a:graphic>
          </wp:inline>
        </w:drawing>
      </w:r>
    </w:p>
    <w:p w14:paraId="25763D89" w14:textId="77777777" w:rsidR="00CB54D3" w:rsidRPr="00EE3251" w:rsidRDefault="00CB54D3" w:rsidP="00C4521B">
      <w:pPr>
        <w:kinsoku w:val="0"/>
        <w:snapToGrid w:val="0"/>
        <w:spacing w:beforeLines="25" w:before="60" w:line="240" w:lineRule="auto"/>
        <w:ind w:leftChars="1" w:left="2"/>
        <w:jc w:val="both"/>
        <w:rPr>
          <w:color w:val="000000"/>
          <w:shd w:val="clear" w:color="auto" w:fill="FFFFFF"/>
        </w:rPr>
      </w:pPr>
    </w:p>
    <w:p w14:paraId="755AB5D8" w14:textId="656F1AFA" w:rsidR="00BE7270" w:rsidRPr="00EE3251" w:rsidRDefault="0004622D" w:rsidP="0004622D">
      <w:pPr>
        <w:kinsoku w:val="0"/>
        <w:snapToGrid w:val="0"/>
        <w:spacing w:beforeLines="25" w:before="60" w:line="240" w:lineRule="auto"/>
        <w:ind w:leftChars="237" w:left="569"/>
        <w:jc w:val="both"/>
      </w:pPr>
      <w:r>
        <w:rPr>
          <w:rFonts w:hint="eastAsia"/>
          <w:color w:val="000000"/>
          <w:shd w:val="clear" w:color="auto" w:fill="FFFFFF"/>
        </w:rPr>
        <w:t xml:space="preserve">    </w:t>
      </w:r>
      <w:r w:rsidR="00915F53" w:rsidRPr="00EE3251">
        <w:rPr>
          <w:color w:val="000000"/>
          <w:shd w:val="clear" w:color="auto" w:fill="FFFFFF"/>
        </w:rPr>
        <w:t>然而</w:t>
      </w:r>
      <w:r w:rsidR="00327BB1" w:rsidRPr="00EE3251">
        <w:rPr>
          <w:color w:val="000000"/>
          <w:shd w:val="clear" w:color="auto" w:fill="FFFFFF"/>
        </w:rPr>
        <w:t>為了</w:t>
      </w:r>
      <w:r w:rsidR="000B4E4C" w:rsidRPr="00EE3251">
        <w:rPr>
          <w:color w:val="000000"/>
          <w:shd w:val="clear" w:color="auto" w:fill="FFFFFF"/>
        </w:rPr>
        <w:t>進一步</w:t>
      </w:r>
      <w:r w:rsidR="002009EC">
        <w:rPr>
          <w:color w:val="000000"/>
          <w:shd w:val="clear" w:color="auto" w:fill="FFFFFF"/>
        </w:rPr>
        <w:t>提</w:t>
      </w:r>
      <w:r w:rsidR="002009EC">
        <w:rPr>
          <w:rFonts w:hint="eastAsia"/>
          <w:color w:val="000000"/>
          <w:shd w:val="clear" w:color="auto" w:fill="FFFFFF"/>
        </w:rPr>
        <w:t>升</w:t>
      </w:r>
      <w:r w:rsidR="0010303B" w:rsidRPr="00EE3251">
        <w:rPr>
          <w:color w:val="000000"/>
          <w:shd w:val="clear" w:color="auto" w:fill="FFFFFF"/>
        </w:rPr>
        <w:t>運算速度</w:t>
      </w:r>
      <w:r w:rsidR="00915F53" w:rsidRPr="00EE3251">
        <w:rPr>
          <w:color w:val="000000"/>
          <w:shd w:val="clear" w:color="auto" w:fill="FFFFFF"/>
        </w:rPr>
        <w:t>並降</w:t>
      </w:r>
      <w:r w:rsidR="0010303B" w:rsidRPr="00EE3251">
        <w:rPr>
          <w:color w:val="000000"/>
          <w:shd w:val="clear" w:color="auto" w:fill="FFFFFF"/>
        </w:rPr>
        <w:t>低</w:t>
      </w:r>
      <w:r w:rsidR="00A41BF8" w:rsidRPr="00EE3251">
        <w:rPr>
          <w:color w:val="000000"/>
          <w:shd w:val="clear" w:color="auto" w:fill="FFFFFF"/>
        </w:rPr>
        <w:t>能量</w:t>
      </w:r>
      <w:r w:rsidR="0010303B" w:rsidRPr="00EE3251">
        <w:rPr>
          <w:color w:val="000000"/>
          <w:shd w:val="clear" w:color="auto" w:fill="FFFFFF"/>
        </w:rPr>
        <w:t>消耗，</w:t>
      </w:r>
      <w:r w:rsidR="00915F53" w:rsidRPr="00EE3251">
        <w:rPr>
          <w:color w:val="000000"/>
          <w:shd w:val="clear" w:color="auto" w:fill="FFFFFF"/>
        </w:rPr>
        <w:t>半導體</w:t>
      </w:r>
      <w:r w:rsidR="00054C2E" w:rsidRPr="00EE3251">
        <w:rPr>
          <w:color w:val="000000"/>
          <w:shd w:val="clear" w:color="auto" w:fill="FFFFFF"/>
        </w:rPr>
        <w:t>前後段製程優化</w:t>
      </w:r>
      <w:r w:rsidR="00915F53" w:rsidRPr="00EE3251">
        <w:rPr>
          <w:color w:val="000000"/>
          <w:shd w:val="clear" w:color="auto" w:fill="FFFFFF"/>
        </w:rPr>
        <w:t>，</w:t>
      </w:r>
      <w:r w:rsidR="0010303B" w:rsidRPr="00EE3251">
        <w:rPr>
          <w:color w:val="000000"/>
          <w:shd w:val="clear" w:color="auto" w:fill="FFFFFF"/>
        </w:rPr>
        <w:t>仍</w:t>
      </w:r>
      <w:r w:rsidR="000B4E4C" w:rsidRPr="00EE3251">
        <w:rPr>
          <w:color w:val="000000"/>
          <w:shd w:val="clear" w:color="auto" w:fill="FFFFFF"/>
        </w:rPr>
        <w:t>有待</w:t>
      </w:r>
      <w:r w:rsidR="0010303B" w:rsidRPr="00EE3251">
        <w:rPr>
          <w:color w:val="000000"/>
          <w:shd w:val="clear" w:color="auto" w:fill="FFFFFF"/>
        </w:rPr>
        <w:t>研發</w:t>
      </w:r>
      <w:r w:rsidR="000B4E4C" w:rsidRPr="00EE3251">
        <w:rPr>
          <w:color w:val="000000"/>
          <w:shd w:val="clear" w:color="auto" w:fill="FFFFFF"/>
        </w:rPr>
        <w:t>與精進</w:t>
      </w:r>
      <w:r w:rsidR="00915F53" w:rsidRPr="00EE3251">
        <w:rPr>
          <w:color w:val="000000"/>
          <w:shd w:val="clear" w:color="auto" w:fill="FFFFFF"/>
        </w:rPr>
        <w:t>。</w:t>
      </w:r>
      <w:r w:rsidR="00C40849" w:rsidRPr="00EE3251">
        <w:rPr>
          <w:color w:val="000000"/>
          <w:shd w:val="clear" w:color="auto" w:fill="FFFFFF"/>
        </w:rPr>
        <w:t>為了支援</w:t>
      </w:r>
      <w:r w:rsidR="00C40849" w:rsidRPr="00EE3251">
        <w:rPr>
          <w:color w:val="000000"/>
          <w:shd w:val="clear" w:color="auto" w:fill="FFFFFF"/>
        </w:rPr>
        <w:t xml:space="preserve">AI </w:t>
      </w:r>
      <w:r w:rsidR="00C40849" w:rsidRPr="00EE3251">
        <w:rPr>
          <w:color w:val="000000"/>
          <w:shd w:val="clear" w:color="auto" w:fill="FFFFFF"/>
        </w:rPr>
        <w:t>晶片產品的開發設計，各種基</w:t>
      </w:r>
      <w:r w:rsidR="00A41BF8" w:rsidRPr="00EE3251">
        <w:rPr>
          <w:color w:val="000000"/>
          <w:shd w:val="clear" w:color="auto" w:fill="FFFFFF"/>
        </w:rPr>
        <w:t>礎</w:t>
      </w:r>
      <w:r w:rsidR="00C40849" w:rsidRPr="00EE3251">
        <w:rPr>
          <w:color w:val="000000"/>
          <w:shd w:val="clear" w:color="auto" w:fill="FFFFFF"/>
        </w:rPr>
        <w:t>矽智財（</w:t>
      </w:r>
      <w:r w:rsidR="00C40849" w:rsidRPr="00EE3251">
        <w:rPr>
          <w:color w:val="000000"/>
          <w:shd w:val="clear" w:color="auto" w:fill="FFFFFF"/>
        </w:rPr>
        <w:t>IP</w:t>
      </w:r>
      <w:r w:rsidR="00C40849" w:rsidRPr="00EE3251">
        <w:rPr>
          <w:color w:val="000000"/>
          <w:shd w:val="clear" w:color="auto" w:fill="FFFFFF"/>
        </w:rPr>
        <w:t>）與軟硬體開發工具必須具備，為了</w:t>
      </w:r>
      <w:r w:rsidR="00A41BF8" w:rsidRPr="00EE3251">
        <w:rPr>
          <w:color w:val="000000"/>
          <w:shd w:val="clear" w:color="auto" w:fill="FFFFFF"/>
        </w:rPr>
        <w:t>表現</w:t>
      </w:r>
      <w:r w:rsidR="00C40849" w:rsidRPr="00EE3251">
        <w:rPr>
          <w:color w:val="000000"/>
          <w:shd w:val="clear" w:color="auto" w:fill="FFFFFF"/>
        </w:rPr>
        <w:t>AIM</w:t>
      </w:r>
      <w:r w:rsidR="00C40849" w:rsidRPr="00EE3251">
        <w:rPr>
          <w:color w:val="000000"/>
          <w:shd w:val="clear" w:color="auto" w:fill="FFFFFF"/>
        </w:rPr>
        <w:t>架構對於</w:t>
      </w:r>
      <w:r w:rsidR="00C40849" w:rsidRPr="00EE3251">
        <w:rPr>
          <w:color w:val="000000"/>
          <w:shd w:val="clear" w:color="auto" w:fill="FFFFFF"/>
        </w:rPr>
        <w:t xml:space="preserve">AI </w:t>
      </w:r>
      <w:r w:rsidR="002009EC">
        <w:rPr>
          <w:color w:val="000000"/>
          <w:shd w:val="clear" w:color="auto" w:fill="FFFFFF"/>
        </w:rPr>
        <w:t>運算效能提</w:t>
      </w:r>
      <w:r w:rsidR="002009EC">
        <w:rPr>
          <w:rFonts w:hint="eastAsia"/>
          <w:color w:val="000000"/>
          <w:shd w:val="clear" w:color="auto" w:fill="FFFFFF"/>
        </w:rPr>
        <w:t>升</w:t>
      </w:r>
      <w:r w:rsidR="00C40849" w:rsidRPr="00EE3251">
        <w:rPr>
          <w:color w:val="000000"/>
          <w:shd w:val="clear" w:color="auto" w:fill="FFFFFF"/>
        </w:rPr>
        <w:t>與節能表現</w:t>
      </w:r>
      <w:r w:rsidR="00A41BF8" w:rsidRPr="00EE3251">
        <w:rPr>
          <w:color w:val="000000"/>
          <w:shd w:val="clear" w:color="auto" w:fill="FFFFFF"/>
        </w:rPr>
        <w:t>之助益</w:t>
      </w:r>
      <w:r w:rsidR="00C40849" w:rsidRPr="00EE3251">
        <w:rPr>
          <w:color w:val="000000"/>
          <w:shd w:val="clear" w:color="auto" w:fill="FFFFFF"/>
        </w:rPr>
        <w:t>，</w:t>
      </w:r>
      <w:r w:rsidR="00A41BF8" w:rsidRPr="00EE3251">
        <w:rPr>
          <w:color w:val="000000"/>
          <w:shd w:val="clear" w:color="auto" w:fill="FFFFFF"/>
        </w:rPr>
        <w:t>更</w:t>
      </w:r>
      <w:r w:rsidR="002009EC">
        <w:rPr>
          <w:color w:val="000000"/>
          <w:shd w:val="clear" w:color="auto" w:fill="FFFFFF"/>
        </w:rPr>
        <w:t>需要</w:t>
      </w:r>
      <w:r w:rsidR="002009EC">
        <w:rPr>
          <w:rFonts w:hint="eastAsia"/>
          <w:color w:val="000000"/>
          <w:shd w:val="clear" w:color="auto" w:fill="FFFFFF"/>
        </w:rPr>
        <w:t>結合</w:t>
      </w:r>
      <w:r w:rsidR="00C40849" w:rsidRPr="00EE3251">
        <w:rPr>
          <w:color w:val="000000"/>
          <w:shd w:val="clear" w:color="auto" w:fill="FFFFFF"/>
        </w:rPr>
        <w:t>應用載具來印證。</w:t>
      </w:r>
      <w:r w:rsidR="00A41BF8" w:rsidRPr="00EE3251">
        <w:rPr>
          <w:color w:val="000000"/>
          <w:shd w:val="clear" w:color="auto" w:fill="FFFFFF"/>
        </w:rPr>
        <w:t>本公司</w:t>
      </w:r>
      <w:r w:rsidR="00BE7270" w:rsidRPr="00EE3251">
        <w:t>配合行政院</w:t>
      </w:r>
      <w:r w:rsidR="00BE7270" w:rsidRPr="00EE3251">
        <w:t xml:space="preserve"> AI on Chip </w:t>
      </w:r>
      <w:r w:rsidR="00BE7270" w:rsidRPr="00EE3251">
        <w:t>示範計畫之中長期規劃，擬結合</w:t>
      </w:r>
      <w:r w:rsidR="002009EC">
        <w:rPr>
          <w:rFonts w:hint="eastAsia"/>
        </w:rPr>
        <w:t>博遠智能科技股份有限公司與</w:t>
      </w:r>
      <w:r w:rsidR="00C566C0" w:rsidRPr="00EE3251">
        <w:t>先進車系統公司</w:t>
      </w:r>
      <w:r w:rsidR="00683614" w:rsidRPr="00EE3251">
        <w:t>(</w:t>
      </w:r>
      <w:r w:rsidR="00683614" w:rsidRPr="00EE3251">
        <w:rPr>
          <w:shd w:val="clear" w:color="auto" w:fill="FFFFFF"/>
        </w:rPr>
        <w:t>開曼母公司</w:t>
      </w:r>
      <w:r w:rsidR="00683614" w:rsidRPr="00EE3251">
        <w:rPr>
          <w:shd w:val="clear" w:color="auto" w:fill="FFFFFF"/>
        </w:rPr>
        <w:t>100%</w:t>
      </w:r>
      <w:r w:rsidR="00683614" w:rsidRPr="00EE3251">
        <w:rPr>
          <w:shd w:val="clear" w:color="auto" w:fill="FFFFFF"/>
        </w:rPr>
        <w:t>轉投資之台灣子公司</w:t>
      </w:r>
      <w:r w:rsidR="00683614" w:rsidRPr="00EE3251">
        <w:t>)</w:t>
      </w:r>
      <w:r w:rsidR="0047289A" w:rsidRPr="00EE3251">
        <w:t>，</w:t>
      </w:r>
      <w:r w:rsidR="00BE7270" w:rsidRPr="00EE3251">
        <w:t>提出『</w:t>
      </w:r>
      <w:r w:rsidR="00683614" w:rsidRPr="00EE3251">
        <w:t>AIM</w:t>
      </w:r>
      <w:r w:rsidR="00683614" w:rsidRPr="00EE3251">
        <w:t>晶圓製造創新服務平台研發計畫</w:t>
      </w:r>
      <w:r w:rsidR="00BE7270" w:rsidRPr="00EE3251">
        <w:t>』，</w:t>
      </w:r>
      <w:r w:rsidR="00877714" w:rsidRPr="00EE3251">
        <w:t>以</w:t>
      </w:r>
      <w:r w:rsidR="0045780B" w:rsidRPr="00EE3251">
        <w:t>突破人工智慧運算瓶頸</w:t>
      </w:r>
      <w:r w:rsidR="00A41BF8" w:rsidRPr="00EE3251">
        <w:t>為目標。本</w:t>
      </w:r>
      <w:r w:rsidR="002009EC">
        <w:rPr>
          <w:rFonts w:hint="eastAsia"/>
        </w:rPr>
        <w:t>計</w:t>
      </w:r>
      <w:r w:rsidR="00877714" w:rsidRPr="00EE3251">
        <w:t>劃</w:t>
      </w:r>
      <w:r w:rsidR="00BE7270" w:rsidRPr="00EE3251">
        <w:t>為期二年，</w:t>
      </w:r>
      <w:r w:rsidR="00A41BF8" w:rsidRPr="00EE3251">
        <w:t>開發具世界領先之</w:t>
      </w:r>
      <w:r w:rsidR="0045780B" w:rsidRPr="00EE3251">
        <w:t xml:space="preserve">DRAM </w:t>
      </w:r>
      <w:r w:rsidR="0045780B" w:rsidRPr="00EE3251">
        <w:t>與邏輯</w:t>
      </w:r>
      <w:r w:rsidR="00A41BF8" w:rsidRPr="00EE3251">
        <w:t>整合</w:t>
      </w:r>
      <w:r w:rsidR="0045780B" w:rsidRPr="00EE3251">
        <w:t>晶圓製造創新服務平台</w:t>
      </w:r>
      <w:r w:rsidR="00877714" w:rsidRPr="00EE3251">
        <w:t>，</w:t>
      </w:r>
      <w:r w:rsidR="00095650" w:rsidRPr="00EE3251">
        <w:t>在</w:t>
      </w:r>
      <w:r w:rsidR="00A93191" w:rsidRPr="00EE3251">
        <w:t xml:space="preserve">AIM </w:t>
      </w:r>
      <w:r w:rsidR="00A93191" w:rsidRPr="00EE3251">
        <w:t>製程平台開發、</w:t>
      </w:r>
      <w:r w:rsidR="00A93191" w:rsidRPr="00EE3251">
        <w:t xml:space="preserve">AIM </w:t>
      </w:r>
      <w:r w:rsidR="00A93191" w:rsidRPr="00EE3251">
        <w:t>基礎矽智財開發、</w:t>
      </w:r>
      <w:r w:rsidR="00A93191" w:rsidRPr="00EE3251">
        <w:t xml:space="preserve">AIM </w:t>
      </w:r>
      <w:r w:rsidR="00A93191" w:rsidRPr="00EE3251">
        <w:t>設計平台開發及</w:t>
      </w:r>
      <w:r w:rsidR="00A93191" w:rsidRPr="00EE3251">
        <w:t xml:space="preserve">AIM </w:t>
      </w:r>
      <w:r w:rsidR="00A93191" w:rsidRPr="00EE3251">
        <w:t>載具驗證</w:t>
      </w:r>
      <w:r w:rsidR="00BE7270" w:rsidRPr="00EE3251">
        <w:rPr>
          <w:sz w:val="23"/>
          <w:szCs w:val="23"/>
        </w:rPr>
        <w:t>等方面，結合產</w:t>
      </w:r>
      <w:r w:rsidR="002009EC">
        <w:rPr>
          <w:rFonts w:hint="eastAsia"/>
          <w:sz w:val="23"/>
          <w:szCs w:val="23"/>
        </w:rPr>
        <w:t>學</w:t>
      </w:r>
      <w:r w:rsidR="00BE7270" w:rsidRPr="00EE3251">
        <w:rPr>
          <w:sz w:val="23"/>
          <w:szCs w:val="23"/>
        </w:rPr>
        <w:t>研各界能量，研究開發關鍵核心前瞻技術，</w:t>
      </w:r>
      <w:r w:rsidR="00AB7F25" w:rsidRPr="00EE3251">
        <w:rPr>
          <w:color w:val="000000"/>
          <w:shd w:val="clear" w:color="auto" w:fill="FFFFFF"/>
        </w:rPr>
        <w:t>以</w:t>
      </w:r>
      <w:r w:rsidR="00DF2F34" w:rsidRPr="00EE3251">
        <w:rPr>
          <w:color w:val="000000"/>
          <w:shd w:val="clear" w:color="auto" w:fill="FFFFFF"/>
        </w:rPr>
        <w:t>滿足</w:t>
      </w:r>
      <w:r w:rsidR="0069635A" w:rsidRPr="00EE3251">
        <w:rPr>
          <w:shd w:val="clear" w:color="auto" w:fill="FFFFFF"/>
        </w:rPr>
        <w:t>ADAS</w:t>
      </w:r>
      <w:r w:rsidR="0069635A" w:rsidRPr="00EE3251">
        <w:rPr>
          <w:shd w:val="clear" w:color="auto" w:fill="FFFFFF"/>
        </w:rPr>
        <w:t>、</w:t>
      </w:r>
      <w:r w:rsidR="002009EC">
        <w:rPr>
          <w:shd w:val="clear" w:color="auto" w:fill="FFFFFF"/>
        </w:rPr>
        <w:t>Io</w:t>
      </w:r>
      <w:r w:rsidR="00DF2F34" w:rsidRPr="00EE3251">
        <w:rPr>
          <w:shd w:val="clear" w:color="auto" w:fill="FFFFFF"/>
        </w:rPr>
        <w:t>T</w:t>
      </w:r>
      <w:r w:rsidR="00FF72E7" w:rsidRPr="00EE3251">
        <w:rPr>
          <w:shd w:val="clear" w:color="auto" w:fill="FFFFFF"/>
        </w:rPr>
        <w:t>及</w:t>
      </w:r>
      <w:r w:rsidR="0069635A" w:rsidRPr="00EE3251">
        <w:rPr>
          <w:shd w:val="clear" w:color="auto" w:fill="FFFFFF"/>
        </w:rPr>
        <w:t>5G</w:t>
      </w:r>
      <w:r w:rsidR="0069635A" w:rsidRPr="00EE3251">
        <w:rPr>
          <w:shd w:val="clear" w:color="auto" w:fill="FFFFFF"/>
        </w:rPr>
        <w:t>通訊</w:t>
      </w:r>
      <w:r w:rsidR="00FF72E7" w:rsidRPr="00EE3251">
        <w:rPr>
          <w:shd w:val="clear" w:color="auto" w:fill="FFFFFF"/>
        </w:rPr>
        <w:t>等邊緣運算</w:t>
      </w:r>
      <w:r w:rsidR="00AB7F25" w:rsidRPr="00EE3251">
        <w:rPr>
          <w:shd w:val="clear" w:color="auto" w:fill="FFFFFF"/>
        </w:rPr>
        <w:t>之</w:t>
      </w:r>
      <w:r w:rsidR="0069635A" w:rsidRPr="00EE3251">
        <w:rPr>
          <w:shd w:val="clear" w:color="auto" w:fill="FFFFFF"/>
        </w:rPr>
        <w:t>應用</w:t>
      </w:r>
      <w:r w:rsidR="00AB7F25" w:rsidRPr="00EE3251">
        <w:rPr>
          <w:shd w:val="clear" w:color="auto" w:fill="FFFFFF"/>
        </w:rPr>
        <w:t>需求</w:t>
      </w:r>
      <w:r w:rsidR="00DF2F34" w:rsidRPr="00EE3251">
        <w:rPr>
          <w:shd w:val="clear" w:color="auto" w:fill="FFFFFF"/>
        </w:rPr>
        <w:t>。</w:t>
      </w:r>
      <w:r w:rsidR="00BE7270" w:rsidRPr="00EE3251">
        <w:t>具體的計畫規劃如</w:t>
      </w:r>
      <w:r w:rsidR="00C46121">
        <w:fldChar w:fldCharType="begin"/>
      </w:r>
      <w:r w:rsidR="00C46121">
        <w:instrText xml:space="preserve"> REF _Ref31838254 </w:instrText>
      </w:r>
      <w:r w:rsidR="00C46121">
        <w:fldChar w:fldCharType="separate"/>
      </w:r>
      <w:r w:rsidR="0082588F" w:rsidRPr="00EE3251">
        <w:rPr>
          <w:rFonts w:ascii="Times New Roman" w:hAnsi="Times New Roman"/>
        </w:rPr>
        <w:t>圖</w:t>
      </w:r>
      <w:r w:rsidR="0082588F" w:rsidRPr="00EE3251">
        <w:rPr>
          <w:rFonts w:ascii="Times New Roman" w:hAnsi="Times New Roman"/>
        </w:rPr>
        <w:t>2.</w:t>
      </w:r>
      <w:r w:rsidR="0082588F">
        <w:rPr>
          <w:rFonts w:ascii="Times New Roman" w:hAnsi="Times New Roman"/>
          <w:noProof/>
        </w:rPr>
        <w:t>5</w:t>
      </w:r>
      <w:r w:rsidR="00C46121">
        <w:rPr>
          <w:rFonts w:ascii="Times New Roman" w:hAnsi="Times New Roman"/>
          <w:noProof/>
        </w:rPr>
        <w:fldChar w:fldCharType="end"/>
      </w:r>
      <w:r w:rsidR="00BE7270" w:rsidRPr="00EE3251">
        <w:t>所示：</w:t>
      </w:r>
    </w:p>
    <w:p w14:paraId="1A9B68FE" w14:textId="77777777" w:rsidR="00AD5185" w:rsidRPr="00EE3251" w:rsidRDefault="00D443A6" w:rsidP="001E2DEF">
      <w:pPr>
        <w:pStyle w:val="affc"/>
        <w:numPr>
          <w:ilvl w:val="0"/>
          <w:numId w:val="3"/>
        </w:numPr>
        <w:kinsoku w:val="0"/>
        <w:adjustRightInd w:val="0"/>
        <w:snapToGrid w:val="0"/>
        <w:spacing w:beforeLines="25" w:before="60"/>
        <w:ind w:leftChars="237" w:left="1049"/>
        <w:jc w:val="both"/>
        <w:rPr>
          <w:rFonts w:ascii="Times New Roman"/>
          <w:sz w:val="24"/>
        </w:rPr>
      </w:pPr>
      <w:r w:rsidRPr="00EE3251">
        <w:rPr>
          <w:rFonts w:ascii="Times New Roman"/>
          <w:sz w:val="24"/>
        </w:rPr>
        <w:t xml:space="preserve">AIM </w:t>
      </w:r>
      <w:r w:rsidRPr="00EE3251">
        <w:rPr>
          <w:rFonts w:ascii="Times New Roman"/>
          <w:sz w:val="24"/>
        </w:rPr>
        <w:t>製程平台開發</w:t>
      </w:r>
    </w:p>
    <w:p w14:paraId="3EC2490E" w14:textId="232CEA49" w:rsidR="0079230A" w:rsidRPr="00EE3251" w:rsidRDefault="0004622D" w:rsidP="00C4521B">
      <w:pPr>
        <w:pStyle w:val="affc"/>
        <w:kinsoku w:val="0"/>
        <w:adjustRightInd w:val="0"/>
        <w:snapToGrid w:val="0"/>
        <w:spacing w:beforeLines="25" w:before="60"/>
        <w:ind w:leftChars="437" w:left="1049"/>
        <w:jc w:val="both"/>
        <w:rPr>
          <w:rFonts w:ascii="Times New Roman"/>
          <w:sz w:val="24"/>
        </w:rPr>
      </w:pPr>
      <w:r>
        <w:rPr>
          <w:rFonts w:ascii="Times New Roman" w:hint="eastAsia"/>
          <w:sz w:val="24"/>
        </w:rPr>
        <w:t xml:space="preserve">    </w:t>
      </w:r>
      <w:r w:rsidR="00AD5185" w:rsidRPr="00EE3251">
        <w:rPr>
          <w:rFonts w:ascii="Times New Roman"/>
          <w:sz w:val="24"/>
        </w:rPr>
        <w:t>規劃基於</w:t>
      </w:r>
      <w:r w:rsidR="00AD5185" w:rsidRPr="00EE3251">
        <w:rPr>
          <w:rFonts w:ascii="Times New Roman"/>
          <w:sz w:val="24"/>
        </w:rPr>
        <w:t xml:space="preserve"> 25-nm DRAM </w:t>
      </w:r>
      <w:r w:rsidR="00AD5185" w:rsidRPr="00EE3251">
        <w:rPr>
          <w:rFonts w:ascii="Times New Roman"/>
          <w:sz w:val="24"/>
        </w:rPr>
        <w:t>之製程，優化</w:t>
      </w:r>
      <w:r w:rsidR="00AD5185" w:rsidRPr="00EE3251">
        <w:rPr>
          <w:rFonts w:ascii="Times New Roman"/>
          <w:sz w:val="24"/>
        </w:rPr>
        <w:t xml:space="preserve">DRAM </w:t>
      </w:r>
      <w:r w:rsidR="00AD5185" w:rsidRPr="00EE3251">
        <w:rPr>
          <w:rFonts w:ascii="Times New Roman"/>
          <w:sz w:val="24"/>
        </w:rPr>
        <w:t>前段製程之元件</w:t>
      </w:r>
      <w:r w:rsidR="0070136D" w:rsidRPr="00EE3251">
        <w:rPr>
          <w:rFonts w:ascii="Times New Roman"/>
          <w:sz w:val="24"/>
        </w:rPr>
        <w:t>及後段製程之金屬層</w:t>
      </w:r>
      <w:r w:rsidR="00B4280B" w:rsidRPr="00EE3251">
        <w:rPr>
          <w:rFonts w:ascii="Times New Roman"/>
          <w:sz w:val="24"/>
        </w:rPr>
        <w:t>，以強化電晶體的驅動能力</w:t>
      </w:r>
      <w:r w:rsidR="0079230A" w:rsidRPr="00EE3251">
        <w:rPr>
          <w:rFonts w:ascii="Times New Roman"/>
          <w:sz w:val="24"/>
        </w:rPr>
        <w:t>及</w:t>
      </w:r>
      <w:r w:rsidR="00B4280B" w:rsidRPr="00EE3251">
        <w:rPr>
          <w:rFonts w:ascii="Times New Roman"/>
          <w:sz w:val="24"/>
        </w:rPr>
        <w:t>增加邏輯佈局之效率，</w:t>
      </w:r>
      <w:r w:rsidR="0079230A" w:rsidRPr="00EE3251">
        <w:rPr>
          <w:rFonts w:ascii="Times New Roman"/>
          <w:sz w:val="24"/>
        </w:rPr>
        <w:t>同時亦</w:t>
      </w:r>
      <w:r w:rsidR="00D25D05" w:rsidRPr="00EE3251">
        <w:rPr>
          <w:rFonts w:ascii="Times New Roman"/>
          <w:sz w:val="24"/>
        </w:rPr>
        <w:t>發展</w:t>
      </w:r>
      <w:r w:rsidR="00D25D05" w:rsidRPr="00EE3251">
        <w:rPr>
          <w:rFonts w:ascii="Times New Roman"/>
          <w:sz w:val="24"/>
        </w:rPr>
        <w:t xml:space="preserve"> SRAM </w:t>
      </w:r>
      <w:r w:rsidR="00D25D05" w:rsidRPr="00EE3251">
        <w:rPr>
          <w:rFonts w:ascii="Times New Roman"/>
          <w:sz w:val="24"/>
        </w:rPr>
        <w:lastRenderedPageBreak/>
        <w:t>位元元件及</w:t>
      </w:r>
      <w:r w:rsidR="00D25D05" w:rsidRPr="00EE3251">
        <w:rPr>
          <w:rFonts w:ascii="Times New Roman"/>
          <w:sz w:val="24"/>
        </w:rPr>
        <w:t xml:space="preserve"> DRAM </w:t>
      </w:r>
      <w:r w:rsidR="00D25D05" w:rsidRPr="00EE3251">
        <w:rPr>
          <w:rFonts w:ascii="Times New Roman"/>
          <w:sz w:val="24"/>
        </w:rPr>
        <w:t>子陣列，以作為</w:t>
      </w:r>
      <w:r w:rsidR="00D25D05" w:rsidRPr="00EE3251">
        <w:rPr>
          <w:rFonts w:ascii="Times New Roman"/>
          <w:sz w:val="24"/>
        </w:rPr>
        <w:t xml:space="preserve">AIM </w:t>
      </w:r>
      <w:r w:rsidR="00D25D05" w:rsidRPr="00EE3251">
        <w:rPr>
          <w:rFonts w:ascii="Times New Roman"/>
          <w:sz w:val="24"/>
        </w:rPr>
        <w:t>設計平台發展</w:t>
      </w:r>
      <w:r w:rsidR="0079230A" w:rsidRPr="00EE3251">
        <w:rPr>
          <w:rFonts w:ascii="Times New Roman"/>
          <w:sz w:val="24"/>
        </w:rPr>
        <w:t>基礎</w:t>
      </w:r>
      <w:r w:rsidR="0079230A" w:rsidRPr="00EE3251">
        <w:rPr>
          <w:rFonts w:ascii="Times New Roman"/>
          <w:sz w:val="23"/>
          <w:szCs w:val="23"/>
        </w:rPr>
        <w:t>。</w:t>
      </w:r>
      <w:r w:rsidR="0079230A" w:rsidRPr="00EE3251">
        <w:rPr>
          <w:rFonts w:ascii="Times New Roman"/>
          <w:sz w:val="23"/>
          <w:szCs w:val="23"/>
        </w:rPr>
        <w:t xml:space="preserve"> </w:t>
      </w:r>
    </w:p>
    <w:p w14:paraId="5345FA26" w14:textId="064BB7A1" w:rsidR="00217F11" w:rsidRPr="00EE3251" w:rsidRDefault="00D443A6" w:rsidP="001E2DEF">
      <w:pPr>
        <w:pStyle w:val="affc"/>
        <w:numPr>
          <w:ilvl w:val="0"/>
          <w:numId w:val="3"/>
        </w:numPr>
        <w:kinsoku w:val="0"/>
        <w:adjustRightInd w:val="0"/>
        <w:snapToGrid w:val="0"/>
        <w:spacing w:beforeLines="25" w:before="60"/>
        <w:ind w:leftChars="237" w:left="1049"/>
        <w:jc w:val="both"/>
        <w:rPr>
          <w:rFonts w:ascii="Times New Roman"/>
          <w:sz w:val="24"/>
        </w:rPr>
      </w:pPr>
      <w:r w:rsidRPr="00EE3251">
        <w:rPr>
          <w:rFonts w:ascii="Times New Roman"/>
          <w:sz w:val="24"/>
        </w:rPr>
        <w:t xml:space="preserve">AIM </w:t>
      </w:r>
      <w:r w:rsidRPr="00EE3251">
        <w:rPr>
          <w:rFonts w:ascii="Times New Roman"/>
          <w:sz w:val="24"/>
        </w:rPr>
        <w:t>基礎矽智財開發</w:t>
      </w:r>
    </w:p>
    <w:p w14:paraId="08AEB3C9" w14:textId="2C886B37" w:rsidR="00217F11" w:rsidRPr="00EE3251" w:rsidRDefault="0004622D" w:rsidP="00C4521B">
      <w:pPr>
        <w:pStyle w:val="affc"/>
        <w:kinsoku w:val="0"/>
        <w:adjustRightInd w:val="0"/>
        <w:snapToGrid w:val="0"/>
        <w:spacing w:beforeLines="25" w:before="60"/>
        <w:ind w:leftChars="437" w:left="1049"/>
        <w:jc w:val="both"/>
        <w:rPr>
          <w:rFonts w:ascii="Times New Roman"/>
          <w:color w:val="C00000"/>
          <w:sz w:val="24"/>
        </w:rPr>
      </w:pPr>
      <w:r>
        <w:rPr>
          <w:rFonts w:ascii="Times New Roman" w:hint="eastAsia"/>
          <w:sz w:val="24"/>
        </w:rPr>
        <w:t xml:space="preserve">    </w:t>
      </w:r>
      <w:r w:rsidR="001C799D" w:rsidRPr="00EE3251">
        <w:rPr>
          <w:rFonts w:ascii="Times New Roman"/>
          <w:sz w:val="24"/>
        </w:rPr>
        <w:t>規劃開發</w:t>
      </w:r>
      <w:r w:rsidR="00821E16" w:rsidRPr="00EE3251">
        <w:rPr>
          <w:rFonts w:ascii="Times New Roman"/>
          <w:sz w:val="24"/>
        </w:rPr>
        <w:t xml:space="preserve">AIM </w:t>
      </w:r>
      <w:r w:rsidR="00821E16" w:rsidRPr="00EE3251">
        <w:rPr>
          <w:rFonts w:ascii="Times New Roman"/>
          <w:sz w:val="24"/>
        </w:rPr>
        <w:t>製程平台上，晶片設計所需各式基礎元件，包含：</w:t>
      </w:r>
      <w:r w:rsidR="006A041D" w:rsidRPr="00EE3251">
        <w:rPr>
          <w:rFonts w:ascii="Times New Roman"/>
          <w:sz w:val="24"/>
        </w:rPr>
        <w:t>標準元件庫開發、高頻寬</w:t>
      </w:r>
      <w:r w:rsidR="006A041D" w:rsidRPr="00EE3251">
        <w:rPr>
          <w:rFonts w:ascii="Times New Roman"/>
          <w:sz w:val="24"/>
        </w:rPr>
        <w:t xml:space="preserve"> DRAM </w:t>
      </w:r>
      <w:r w:rsidR="006A041D" w:rsidRPr="00EE3251">
        <w:rPr>
          <w:rFonts w:ascii="Times New Roman"/>
          <w:sz w:val="24"/>
        </w:rPr>
        <w:t>陣列暨模塊開發、</w:t>
      </w:r>
      <w:r w:rsidR="006A041D" w:rsidRPr="00EE3251">
        <w:rPr>
          <w:rFonts w:ascii="Times New Roman"/>
          <w:sz w:val="24"/>
        </w:rPr>
        <w:t>SRAM</w:t>
      </w:r>
      <w:r w:rsidR="006A041D" w:rsidRPr="00EE3251">
        <w:rPr>
          <w:rFonts w:ascii="Times New Roman"/>
          <w:sz w:val="24"/>
        </w:rPr>
        <w:t>模塊暨編譯器開發與介面暨週邊</w:t>
      </w:r>
      <w:r w:rsidR="00DF2F34" w:rsidRPr="00EE3251">
        <w:rPr>
          <w:rFonts w:ascii="Times New Roman"/>
          <w:sz w:val="24"/>
        </w:rPr>
        <w:t>矽</w:t>
      </w:r>
      <w:r w:rsidR="006A041D" w:rsidRPr="00EE3251">
        <w:rPr>
          <w:rFonts w:ascii="Times New Roman"/>
          <w:sz w:val="24"/>
        </w:rPr>
        <w:t>智財開發等，以因應高頻寬</w:t>
      </w:r>
      <w:r w:rsidR="006A041D" w:rsidRPr="00EE3251">
        <w:rPr>
          <w:rFonts w:ascii="Times New Roman"/>
          <w:sz w:val="24"/>
        </w:rPr>
        <w:t>/</w:t>
      </w:r>
      <w:r w:rsidR="006A041D" w:rsidRPr="00EE3251">
        <w:rPr>
          <w:rFonts w:ascii="Times New Roman"/>
          <w:sz w:val="24"/>
        </w:rPr>
        <w:t>高速度</w:t>
      </w:r>
      <w:r w:rsidR="006A041D" w:rsidRPr="00EE3251">
        <w:rPr>
          <w:rFonts w:ascii="Times New Roman"/>
          <w:sz w:val="24"/>
        </w:rPr>
        <w:t xml:space="preserve">AIM </w:t>
      </w:r>
      <w:r w:rsidR="006A041D" w:rsidRPr="00EE3251">
        <w:rPr>
          <w:rFonts w:ascii="Times New Roman"/>
          <w:sz w:val="24"/>
        </w:rPr>
        <w:t>晶片之需求，進而</w:t>
      </w:r>
      <w:r w:rsidR="00DF2F34" w:rsidRPr="00EE3251">
        <w:rPr>
          <w:rFonts w:ascii="Times New Roman"/>
          <w:sz w:val="24"/>
        </w:rPr>
        <w:t>提昇</w:t>
      </w:r>
      <w:r w:rsidR="003B68DC" w:rsidRPr="00EE3251">
        <w:rPr>
          <w:rFonts w:ascii="Times New Roman"/>
          <w:sz w:val="24"/>
        </w:rPr>
        <w:t>AIM</w:t>
      </w:r>
      <w:r w:rsidR="003B68DC" w:rsidRPr="00EE3251">
        <w:rPr>
          <w:rFonts w:ascii="Times New Roman"/>
          <w:sz w:val="24"/>
        </w:rPr>
        <w:t>人工智慧運算引擎之運作效率</w:t>
      </w:r>
      <w:r w:rsidR="00217F11" w:rsidRPr="00EE3251">
        <w:rPr>
          <w:rFonts w:ascii="Times New Roman"/>
          <w:sz w:val="23"/>
          <w:szCs w:val="23"/>
        </w:rPr>
        <w:t>。</w:t>
      </w:r>
    </w:p>
    <w:p w14:paraId="74CD5D9C" w14:textId="5870B3F8" w:rsidR="00D443A6" w:rsidRPr="00EE3251" w:rsidRDefault="00D443A6" w:rsidP="001E2DEF">
      <w:pPr>
        <w:pStyle w:val="affc"/>
        <w:numPr>
          <w:ilvl w:val="0"/>
          <w:numId w:val="3"/>
        </w:numPr>
        <w:kinsoku w:val="0"/>
        <w:adjustRightInd w:val="0"/>
        <w:snapToGrid w:val="0"/>
        <w:spacing w:beforeLines="25" w:before="60"/>
        <w:ind w:leftChars="237" w:left="1049"/>
        <w:jc w:val="both"/>
        <w:rPr>
          <w:rFonts w:ascii="Times New Roman"/>
          <w:sz w:val="24"/>
        </w:rPr>
      </w:pPr>
      <w:r w:rsidRPr="00EE3251">
        <w:rPr>
          <w:rFonts w:ascii="Times New Roman"/>
          <w:sz w:val="24"/>
        </w:rPr>
        <w:t xml:space="preserve">AIM </w:t>
      </w:r>
      <w:r w:rsidRPr="00EE3251">
        <w:rPr>
          <w:rFonts w:ascii="Times New Roman"/>
          <w:sz w:val="24"/>
        </w:rPr>
        <w:t>設計平台開發</w:t>
      </w:r>
    </w:p>
    <w:p w14:paraId="018C796A" w14:textId="365E00E9" w:rsidR="001C799D" w:rsidRPr="00EE3251" w:rsidRDefault="0004622D" w:rsidP="00C4521B">
      <w:pPr>
        <w:pStyle w:val="affc"/>
        <w:kinsoku w:val="0"/>
        <w:adjustRightInd w:val="0"/>
        <w:snapToGrid w:val="0"/>
        <w:spacing w:beforeLines="25" w:before="60"/>
        <w:ind w:leftChars="437" w:left="1049"/>
        <w:jc w:val="both"/>
        <w:rPr>
          <w:rFonts w:ascii="Times New Roman"/>
          <w:sz w:val="24"/>
        </w:rPr>
      </w:pPr>
      <w:r>
        <w:rPr>
          <w:rFonts w:ascii="Times New Roman" w:hint="eastAsia"/>
          <w:sz w:val="24"/>
        </w:rPr>
        <w:t xml:space="preserve">    </w:t>
      </w:r>
      <w:r w:rsidR="00E5129D" w:rsidRPr="00EE3251">
        <w:rPr>
          <w:rFonts w:ascii="Times New Roman"/>
          <w:sz w:val="24"/>
        </w:rPr>
        <w:t>規劃發展</w:t>
      </w:r>
      <w:r w:rsidR="00E5129D" w:rsidRPr="00EE3251">
        <w:rPr>
          <w:rFonts w:ascii="Times New Roman"/>
          <w:sz w:val="24"/>
        </w:rPr>
        <w:t xml:space="preserve">AIM </w:t>
      </w:r>
      <w:r w:rsidR="00E5129D" w:rsidRPr="00EE3251">
        <w:rPr>
          <w:rFonts w:ascii="Times New Roman"/>
          <w:sz w:val="24"/>
        </w:rPr>
        <w:t>晶片架構設計自動化與全系統軟硬整合驗證軟體平台，以期快速找出最妥適之</w:t>
      </w:r>
      <w:r w:rsidR="00E5129D" w:rsidRPr="00EE3251">
        <w:rPr>
          <w:rFonts w:ascii="Times New Roman"/>
          <w:sz w:val="24"/>
        </w:rPr>
        <w:t>AI-Compute-In-DRAM</w:t>
      </w:r>
      <w:r w:rsidR="00E5129D" w:rsidRPr="00EE3251">
        <w:rPr>
          <w:rFonts w:ascii="Times New Roman"/>
          <w:sz w:val="24"/>
        </w:rPr>
        <w:t>晶片硬體組態，同時建立多位元高精確度之模型量化部署技術與軟體工具鏈</w:t>
      </w:r>
      <w:r w:rsidR="005308A4" w:rsidRPr="00EE3251">
        <w:rPr>
          <w:rFonts w:ascii="Times New Roman"/>
          <w:sz w:val="24"/>
        </w:rPr>
        <w:t>，搭載</w:t>
      </w:r>
      <w:r w:rsidR="002009EC">
        <w:rPr>
          <w:rFonts w:ascii="Times New Roman" w:hint="eastAsia"/>
          <w:sz w:val="24"/>
        </w:rPr>
        <w:t>智能監控</w:t>
      </w:r>
      <w:r w:rsidR="005308A4" w:rsidRPr="00EE3251">
        <w:rPr>
          <w:rFonts w:ascii="Times New Roman"/>
          <w:sz w:val="24"/>
        </w:rPr>
        <w:t>引擎及視訊語意分割引擎</w:t>
      </w:r>
      <w:r w:rsidR="00E5129D" w:rsidRPr="00EE3251">
        <w:rPr>
          <w:rFonts w:ascii="Times New Roman"/>
          <w:sz w:val="24"/>
        </w:rPr>
        <w:t>，以具體實現</w:t>
      </w:r>
      <w:r w:rsidR="00E5129D" w:rsidRPr="00EE3251">
        <w:rPr>
          <w:rFonts w:ascii="Times New Roman"/>
          <w:sz w:val="24"/>
        </w:rPr>
        <w:t xml:space="preserve">AIM </w:t>
      </w:r>
      <w:r w:rsidR="005308A4" w:rsidRPr="00EE3251">
        <w:rPr>
          <w:rFonts w:ascii="Times New Roman"/>
          <w:sz w:val="24"/>
        </w:rPr>
        <w:t>晶片</w:t>
      </w:r>
      <w:r w:rsidR="00E5129D" w:rsidRPr="00EE3251">
        <w:rPr>
          <w:rFonts w:ascii="Times New Roman"/>
          <w:sz w:val="24"/>
        </w:rPr>
        <w:t>設計平台</w:t>
      </w:r>
      <w:r w:rsidR="001C799D" w:rsidRPr="00EE3251">
        <w:rPr>
          <w:rFonts w:ascii="Times New Roman"/>
          <w:sz w:val="23"/>
          <w:szCs w:val="23"/>
        </w:rPr>
        <w:t>低功耗高效能之成效。</w:t>
      </w:r>
    </w:p>
    <w:p w14:paraId="7FE068D9" w14:textId="692BA593" w:rsidR="007A56B0" w:rsidRPr="00EE3251" w:rsidRDefault="00D443A6" w:rsidP="001E2DEF">
      <w:pPr>
        <w:pStyle w:val="affc"/>
        <w:numPr>
          <w:ilvl w:val="0"/>
          <w:numId w:val="3"/>
        </w:numPr>
        <w:kinsoku w:val="0"/>
        <w:adjustRightInd w:val="0"/>
        <w:snapToGrid w:val="0"/>
        <w:spacing w:beforeLines="25" w:before="60"/>
        <w:ind w:leftChars="237" w:left="1049"/>
        <w:jc w:val="both"/>
        <w:rPr>
          <w:rFonts w:ascii="Times New Roman"/>
          <w:sz w:val="24"/>
        </w:rPr>
      </w:pPr>
      <w:r w:rsidRPr="00EE3251">
        <w:rPr>
          <w:rFonts w:ascii="Times New Roman"/>
          <w:sz w:val="24"/>
        </w:rPr>
        <w:t xml:space="preserve">AIM </w:t>
      </w:r>
      <w:r w:rsidRPr="00EE3251">
        <w:rPr>
          <w:rFonts w:ascii="Times New Roman"/>
          <w:sz w:val="24"/>
        </w:rPr>
        <w:t>載具驗證</w:t>
      </w:r>
    </w:p>
    <w:p w14:paraId="609E2435" w14:textId="718884A4" w:rsidR="00FF72E7" w:rsidRDefault="0004622D" w:rsidP="00C4521B">
      <w:pPr>
        <w:pStyle w:val="affc"/>
        <w:kinsoku w:val="0"/>
        <w:adjustRightInd w:val="0"/>
        <w:snapToGrid w:val="0"/>
        <w:spacing w:beforeLines="25" w:before="60"/>
        <w:ind w:leftChars="437" w:left="1049"/>
        <w:jc w:val="both"/>
        <w:rPr>
          <w:rFonts w:ascii="Times New Roman"/>
          <w:sz w:val="23"/>
          <w:szCs w:val="23"/>
        </w:rPr>
      </w:pPr>
      <w:r>
        <w:rPr>
          <w:rFonts w:ascii="Times New Roman" w:hint="eastAsia"/>
          <w:sz w:val="24"/>
        </w:rPr>
        <w:t xml:space="preserve">    </w:t>
      </w:r>
      <w:r w:rsidR="007A56B0" w:rsidRPr="00EE3251">
        <w:rPr>
          <w:rFonts w:ascii="Times New Roman"/>
          <w:sz w:val="24"/>
        </w:rPr>
        <w:t>規劃以目前</w:t>
      </w:r>
      <w:r w:rsidR="007A56B0" w:rsidRPr="00EE3251">
        <w:rPr>
          <w:rFonts w:ascii="Times New Roman"/>
          <w:sz w:val="24"/>
        </w:rPr>
        <w:t>AI</w:t>
      </w:r>
      <w:r w:rsidR="007A56B0" w:rsidRPr="00EE3251">
        <w:rPr>
          <w:rFonts w:ascii="Times New Roman"/>
          <w:sz w:val="24"/>
        </w:rPr>
        <w:t>成熟並已形成市場應用之自駕車控制器</w:t>
      </w:r>
      <w:ins w:id="117" w:author="Joyce" w:date="2020-05-14T13:39:00Z">
        <w:r w:rsidR="00BE793B">
          <w:rPr>
            <w:rFonts w:ascii="Times New Roman" w:hint="eastAsia"/>
            <w:sz w:val="24"/>
          </w:rPr>
          <w:t>與警用</w:t>
        </w:r>
        <w:r w:rsidR="00BE793B">
          <w:rPr>
            <w:rFonts w:ascii="Times New Roman" w:hint="eastAsia"/>
            <w:sz w:val="24"/>
          </w:rPr>
          <w:t>S</w:t>
        </w:r>
        <w:r w:rsidR="00BE793B">
          <w:rPr>
            <w:rFonts w:ascii="Times New Roman"/>
            <w:sz w:val="24"/>
          </w:rPr>
          <w:t xml:space="preserve">mart </w:t>
        </w:r>
        <w:r w:rsidR="00BE793B">
          <w:rPr>
            <w:rFonts w:ascii="Times New Roman" w:hint="eastAsia"/>
            <w:sz w:val="24"/>
          </w:rPr>
          <w:t>C</w:t>
        </w:r>
        <w:r w:rsidR="00BE793B">
          <w:rPr>
            <w:rFonts w:ascii="Times New Roman"/>
            <w:sz w:val="24"/>
          </w:rPr>
          <w:t>amera</w:t>
        </w:r>
      </w:ins>
      <w:r w:rsidR="007A56B0" w:rsidRPr="00EE3251">
        <w:rPr>
          <w:rFonts w:ascii="Times New Roman"/>
          <w:sz w:val="24"/>
        </w:rPr>
        <w:t>為本計畫之載具驗證項目，該商業應用須滿足高產品可靠度、高偵測率、低誤判與即時</w:t>
      </w:r>
      <w:r w:rsidR="007A56B0" w:rsidRPr="00EE3251">
        <w:rPr>
          <w:rFonts w:ascii="Times New Roman"/>
          <w:sz w:val="24"/>
        </w:rPr>
        <w:t>AI</w:t>
      </w:r>
      <w:r w:rsidR="00DF2F34" w:rsidRPr="00EE3251">
        <w:rPr>
          <w:rFonts w:ascii="Times New Roman"/>
          <w:sz w:val="24"/>
        </w:rPr>
        <w:t>邊緣運算之</w:t>
      </w:r>
      <w:r w:rsidR="007A56B0" w:rsidRPr="00EE3251">
        <w:rPr>
          <w:rFonts w:ascii="Times New Roman"/>
          <w:sz w:val="24"/>
        </w:rPr>
        <w:t>所有要求，須結合</w:t>
      </w:r>
      <w:r w:rsidR="007A56B0" w:rsidRPr="00EE3251">
        <w:rPr>
          <w:rFonts w:ascii="Times New Roman"/>
          <w:sz w:val="24"/>
        </w:rPr>
        <w:t xml:space="preserve"> AIM </w:t>
      </w:r>
      <w:r w:rsidR="007A56B0" w:rsidRPr="00EE3251">
        <w:rPr>
          <w:rFonts w:ascii="Times New Roman"/>
          <w:sz w:val="24"/>
        </w:rPr>
        <w:t>晶片架構、</w:t>
      </w:r>
      <w:r w:rsidR="007A56B0" w:rsidRPr="00EE3251">
        <w:rPr>
          <w:rFonts w:ascii="Times New Roman"/>
          <w:sz w:val="24"/>
        </w:rPr>
        <w:t>DSP</w:t>
      </w:r>
      <w:r w:rsidR="007A56B0" w:rsidRPr="00EE3251">
        <w:rPr>
          <w:rFonts w:ascii="Times New Roman"/>
          <w:sz w:val="24"/>
        </w:rPr>
        <w:t>及</w:t>
      </w:r>
      <w:r w:rsidR="007A56B0" w:rsidRPr="00EE3251">
        <w:rPr>
          <w:rFonts w:ascii="Times New Roman"/>
          <w:sz w:val="24"/>
        </w:rPr>
        <w:t>ARM</w:t>
      </w:r>
      <w:r w:rsidR="007A56B0" w:rsidRPr="00EE3251">
        <w:rPr>
          <w:rFonts w:ascii="Times New Roman"/>
          <w:sz w:val="24"/>
        </w:rPr>
        <w:t>等，開發低複雜度之演算法及適用於高能效低成本之整合式軟硬體驗證環境，並以多功能</w:t>
      </w:r>
      <w:r w:rsidR="007A56B0" w:rsidRPr="00EE3251">
        <w:rPr>
          <w:rFonts w:ascii="Times New Roman"/>
          <w:sz w:val="24"/>
          <w:shd w:val="clear" w:color="auto" w:fill="FFFFFF"/>
        </w:rPr>
        <w:t>先進駕駛輔助次系統</w:t>
      </w:r>
      <w:ins w:id="118" w:author="Joyce" w:date="2020-05-14T13:39:00Z">
        <w:r w:rsidR="00BE793B" w:rsidRPr="00B640FB">
          <w:rPr>
            <w:rFonts w:ascii="Times New Roman" w:hint="eastAsia"/>
            <w:sz w:val="24"/>
          </w:rPr>
          <w:t>與警政執法維安及智能工廠巡檢之</w:t>
        </w:r>
        <w:r w:rsidR="00BE793B" w:rsidRPr="00B640FB">
          <w:rPr>
            <w:rFonts w:ascii="Times New Roman"/>
            <w:sz w:val="24"/>
          </w:rPr>
          <w:t>Smartcam</w:t>
        </w:r>
        <w:r w:rsidR="00BE793B" w:rsidRPr="00B640FB">
          <w:rPr>
            <w:rFonts w:ascii="Times New Roman" w:hint="eastAsia"/>
            <w:sz w:val="24"/>
          </w:rPr>
          <w:t>智能</w:t>
        </w:r>
        <w:r w:rsidR="00BE793B" w:rsidRPr="00B640FB">
          <w:rPr>
            <w:rFonts w:ascii="Times New Roman"/>
            <w:sz w:val="24"/>
          </w:rPr>
          <w:t>AI</w:t>
        </w:r>
      </w:ins>
      <w:r w:rsidR="007A56B0" w:rsidRPr="00EE3251">
        <w:rPr>
          <w:rFonts w:ascii="Times New Roman"/>
          <w:sz w:val="24"/>
          <w:shd w:val="clear" w:color="auto" w:fill="FFFFFF"/>
        </w:rPr>
        <w:t>為驗證載具</w:t>
      </w:r>
      <w:r w:rsidR="007A56B0" w:rsidRPr="00EE3251">
        <w:rPr>
          <w:rFonts w:ascii="Times New Roman"/>
          <w:sz w:val="23"/>
          <w:szCs w:val="23"/>
        </w:rPr>
        <w:t>，</w:t>
      </w:r>
      <w:r w:rsidR="007A56B0" w:rsidRPr="00EE3251">
        <w:rPr>
          <w:rFonts w:ascii="Times New Roman"/>
          <w:sz w:val="24"/>
        </w:rPr>
        <w:t>使</w:t>
      </w:r>
      <w:r w:rsidR="007A56B0" w:rsidRPr="00EE3251">
        <w:rPr>
          <w:rFonts w:ascii="Times New Roman"/>
          <w:sz w:val="23"/>
          <w:szCs w:val="23"/>
        </w:rPr>
        <w:t>計畫產出能具體落實於</w:t>
      </w:r>
      <w:r w:rsidR="007A56B0" w:rsidRPr="00EE3251">
        <w:rPr>
          <w:rFonts w:ascii="Times New Roman"/>
          <w:sz w:val="23"/>
          <w:szCs w:val="23"/>
        </w:rPr>
        <w:t xml:space="preserve"> AI </w:t>
      </w:r>
      <w:r w:rsidR="007A56B0" w:rsidRPr="00EE3251">
        <w:rPr>
          <w:rFonts w:ascii="Times New Roman"/>
          <w:sz w:val="23"/>
          <w:szCs w:val="23"/>
        </w:rPr>
        <w:t>邊緣運算之應用。</w:t>
      </w:r>
    </w:p>
    <w:p w14:paraId="0F895FD8" w14:textId="30F83CC3" w:rsidR="00E721A4" w:rsidRDefault="00815273" w:rsidP="00C4521B">
      <w:pPr>
        <w:pStyle w:val="affc"/>
        <w:kinsoku w:val="0"/>
        <w:adjustRightInd w:val="0"/>
        <w:snapToGrid w:val="0"/>
        <w:spacing w:beforeLines="25" w:before="60"/>
        <w:ind w:leftChars="437" w:left="1049"/>
        <w:jc w:val="both"/>
        <w:rPr>
          <w:rFonts w:ascii="Times New Roman"/>
          <w:sz w:val="23"/>
          <w:szCs w:val="23"/>
        </w:rPr>
      </w:pPr>
      <w:r>
        <w:rPr>
          <w:rFonts w:ascii="Times New Roman"/>
          <w:noProof/>
          <w:sz w:val="23"/>
          <w:szCs w:val="23"/>
        </w:rPr>
        <w:drawing>
          <wp:inline distT="0" distB="0" distL="0" distR="0" wp14:anchorId="02D77C93" wp14:editId="5C43D52B">
            <wp:extent cx="5425056" cy="3190986"/>
            <wp:effectExtent l="0" t="0" r="4445" b="0"/>
            <wp:docPr id="7169" name="圖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45912" cy="3203253"/>
                    </a:xfrm>
                    <a:prstGeom prst="rect">
                      <a:avLst/>
                    </a:prstGeom>
                    <a:noFill/>
                  </pic:spPr>
                </pic:pic>
              </a:graphicData>
            </a:graphic>
          </wp:inline>
        </w:drawing>
      </w:r>
    </w:p>
    <w:p w14:paraId="6F85F46A" w14:textId="3EE01933" w:rsidR="003A6F0B" w:rsidRPr="00EE3251" w:rsidRDefault="00866408" w:rsidP="00866408">
      <w:pPr>
        <w:pStyle w:val="aff2"/>
        <w:rPr>
          <w:rFonts w:ascii="Times New Roman" w:eastAsia="標楷體" w:hAnsi="Times New Roman"/>
          <w:noProof/>
        </w:rPr>
      </w:pPr>
      <w:bookmarkStart w:id="119" w:name="_Ref31838254"/>
      <w:bookmarkStart w:id="120" w:name="_Toc40276352"/>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5</w:t>
      </w:r>
      <w:r w:rsidRPr="00EE3251">
        <w:rPr>
          <w:rFonts w:ascii="Times New Roman" w:eastAsia="標楷體" w:hAnsi="Times New Roman"/>
        </w:rPr>
        <w:fldChar w:fldCharType="end"/>
      </w:r>
      <w:bookmarkEnd w:id="119"/>
      <w:r w:rsidR="003A6F0B" w:rsidRPr="00EE3251">
        <w:rPr>
          <w:rFonts w:ascii="Times New Roman" w:eastAsia="標楷體" w:hAnsi="Times New Roman"/>
        </w:rPr>
        <w:t>AIM</w:t>
      </w:r>
      <w:r w:rsidR="003A6F0B" w:rsidRPr="00EE3251">
        <w:rPr>
          <w:rFonts w:ascii="Times New Roman" w:eastAsia="標楷體" w:hAnsi="Times New Roman"/>
        </w:rPr>
        <w:t>晶圓製造創新服務平台研發計畫規劃</w:t>
      </w:r>
      <w:bookmarkEnd w:id="120"/>
    </w:p>
    <w:p w14:paraId="26580674" w14:textId="77777777" w:rsidR="00392600" w:rsidRPr="00EE3251" w:rsidRDefault="00392600" w:rsidP="00C4521B">
      <w:pPr>
        <w:snapToGrid w:val="0"/>
        <w:spacing w:line="240" w:lineRule="auto"/>
        <w:ind w:leftChars="1" w:left="2"/>
      </w:pPr>
    </w:p>
    <w:p w14:paraId="6137A030" w14:textId="77777777" w:rsidR="008F02D2" w:rsidRDefault="008F02D2">
      <w:pPr>
        <w:widowControl/>
        <w:adjustRightInd/>
        <w:spacing w:line="240" w:lineRule="auto"/>
        <w:textAlignment w:val="auto"/>
        <w:rPr>
          <w:caps/>
          <w:noProof/>
          <w:color w:val="000000"/>
        </w:rPr>
      </w:pPr>
      <w:bookmarkStart w:id="121" w:name="B二、計畫內容"/>
      <w:r>
        <w:br w:type="page"/>
      </w:r>
    </w:p>
    <w:p w14:paraId="19FC474A" w14:textId="06BB79AD" w:rsidR="00392600" w:rsidRPr="00EE3251" w:rsidRDefault="00392600" w:rsidP="00C27A15">
      <w:pPr>
        <w:pStyle w:val="12"/>
        <w:adjustRightInd w:val="0"/>
        <w:snapToGrid w:val="0"/>
        <w:spacing w:line="240" w:lineRule="auto"/>
        <w:ind w:leftChars="1" w:left="2"/>
        <w:outlineLvl w:val="1"/>
      </w:pPr>
      <w:bookmarkStart w:id="122" w:name="_Toc40189917"/>
      <w:r w:rsidRPr="00EE3251">
        <w:lastRenderedPageBreak/>
        <w:t>二、計畫內容</w:t>
      </w:r>
      <w:bookmarkEnd w:id="122"/>
    </w:p>
    <w:bookmarkEnd w:id="121"/>
    <w:p w14:paraId="0A847638" w14:textId="73DB16B1" w:rsidR="00DE23BB" w:rsidRPr="00EE3251" w:rsidRDefault="00DE23BB" w:rsidP="001E2DEF">
      <w:pPr>
        <w:pStyle w:val="affc"/>
        <w:numPr>
          <w:ilvl w:val="0"/>
          <w:numId w:val="4"/>
        </w:numPr>
        <w:adjustRightInd w:val="0"/>
        <w:snapToGrid w:val="0"/>
        <w:ind w:leftChars="1" w:left="482"/>
        <w:rPr>
          <w:rFonts w:ascii="Times New Roman"/>
          <w:sz w:val="24"/>
        </w:rPr>
      </w:pPr>
      <w:r w:rsidRPr="00EE3251">
        <w:rPr>
          <w:rFonts w:ascii="Times New Roman"/>
          <w:sz w:val="24"/>
        </w:rPr>
        <w:t>研發策略</w:t>
      </w:r>
    </w:p>
    <w:p w14:paraId="4CB9E815" w14:textId="3BCD5E60" w:rsidR="006B3C39" w:rsidRPr="00EE3251" w:rsidRDefault="0004622D" w:rsidP="007C0CF0">
      <w:pPr>
        <w:snapToGrid w:val="0"/>
        <w:spacing w:line="240" w:lineRule="auto"/>
        <w:ind w:leftChars="178" w:left="427"/>
        <w:jc w:val="both"/>
      </w:pPr>
      <w:r>
        <w:rPr>
          <w:rFonts w:hint="eastAsia"/>
          <w:color w:val="000000" w:themeColor="text1"/>
          <w:spacing w:val="10"/>
          <w:shd w:val="clear" w:color="auto" w:fill="FFFFFF"/>
        </w:rPr>
        <w:t xml:space="preserve">    </w:t>
      </w:r>
      <w:r w:rsidR="006B3C39" w:rsidRPr="00EE3251">
        <w:rPr>
          <w:color w:val="000000" w:themeColor="text1"/>
          <w:spacing w:val="10"/>
          <w:shd w:val="clear" w:color="auto" w:fill="FFFFFF"/>
        </w:rPr>
        <w:t>本公司</w:t>
      </w:r>
      <w:r w:rsidR="006B3C39" w:rsidRPr="00EE3251">
        <w:rPr>
          <w:color w:val="000000" w:themeColor="text1"/>
          <w:spacing w:val="10"/>
          <w:shd w:val="clear" w:color="auto" w:fill="FFFFFF"/>
        </w:rPr>
        <w:t>-</w:t>
      </w:r>
      <w:r w:rsidR="006B3C39" w:rsidRPr="00EE3251">
        <w:rPr>
          <w:color w:val="000000" w:themeColor="text1"/>
          <w:spacing w:val="10"/>
          <w:shd w:val="clear" w:color="auto" w:fill="FFFFFF"/>
        </w:rPr>
        <w:t>力晶積成電子</w:t>
      </w:r>
      <w:r w:rsidR="00A1081E" w:rsidRPr="00EE3251">
        <w:rPr>
          <w:color w:val="000000" w:themeColor="text1"/>
          <w:spacing w:val="10"/>
          <w:shd w:val="clear" w:color="auto" w:fill="FFFFFF"/>
        </w:rPr>
        <w:t>為</w:t>
      </w:r>
      <w:r w:rsidR="003739D0" w:rsidRPr="00EE3251">
        <w:rPr>
          <w:color w:val="000000" w:themeColor="text1"/>
          <w:spacing w:val="10"/>
          <w:shd w:val="clear" w:color="auto" w:fill="FFFFFF"/>
        </w:rPr>
        <w:t>高性能的半導體晶片設計與製造大廠</w:t>
      </w:r>
      <w:r w:rsidR="00603E99" w:rsidRPr="00EE3251">
        <w:rPr>
          <w:color w:val="000000" w:themeColor="text1"/>
          <w:spacing w:val="10"/>
          <w:shd w:val="clear" w:color="auto" w:fill="FFFFFF"/>
        </w:rPr>
        <w:t>，長期以來聚焦於專業晶圓代工，</w:t>
      </w:r>
      <w:r w:rsidR="00E74CD1" w:rsidRPr="00EE3251">
        <w:t>以</w:t>
      </w:r>
      <w:r w:rsidR="00E74CD1" w:rsidRPr="00EE3251">
        <w:rPr>
          <w:color w:val="000000"/>
          <w:shd w:val="clear" w:color="auto" w:fill="FFFFFF"/>
        </w:rPr>
        <w:t>先進記憶體、客製化邏輯積體電路與分離式元件等三大晶圓代工服務為主軸</w:t>
      </w:r>
      <w:r w:rsidR="00906DCB" w:rsidRPr="00EE3251">
        <w:rPr>
          <w:color w:val="000000"/>
          <w:shd w:val="clear" w:color="auto" w:fill="FFFFFF"/>
        </w:rPr>
        <w:t>。</w:t>
      </w:r>
      <w:r w:rsidR="003739D0" w:rsidRPr="00EE3251">
        <w:rPr>
          <w:color w:val="000000"/>
          <w:shd w:val="clear" w:color="auto" w:fill="FFFFFF"/>
        </w:rPr>
        <w:t>近年來，</w:t>
      </w:r>
      <w:r w:rsidR="00FE3854" w:rsidRPr="00EE3251">
        <w:rPr>
          <w:color w:val="000000"/>
          <w:shd w:val="clear" w:color="auto" w:fill="FFFFFF"/>
        </w:rPr>
        <w:t>為</w:t>
      </w:r>
      <w:r w:rsidR="003739D0" w:rsidRPr="00EE3251">
        <w:rPr>
          <w:color w:val="000000"/>
          <w:shd w:val="clear" w:color="auto" w:fill="FFFFFF"/>
        </w:rPr>
        <w:t>因應產業</w:t>
      </w:r>
      <w:r w:rsidR="003739D0" w:rsidRPr="00EE3251">
        <w:rPr>
          <w:color w:val="000000"/>
          <w:shd w:val="clear" w:color="auto" w:fill="FFFFFF"/>
        </w:rPr>
        <w:t>AI</w:t>
      </w:r>
      <w:r w:rsidR="003739D0" w:rsidRPr="00EE3251">
        <w:rPr>
          <w:color w:val="000000"/>
          <w:shd w:val="clear" w:color="auto" w:fill="FFFFFF"/>
        </w:rPr>
        <w:t>化之需求，</w:t>
      </w:r>
      <w:r w:rsidR="007C0CF0" w:rsidRPr="00EE3251">
        <w:rPr>
          <w:color w:val="000000"/>
          <w:shd w:val="clear" w:color="auto" w:fill="FFFFFF"/>
        </w:rPr>
        <w:t>在</w:t>
      </w:r>
      <w:r w:rsidR="00FE3854" w:rsidRPr="00EE3251">
        <w:rPr>
          <w:color w:val="000000"/>
          <w:shd w:val="clear" w:color="auto" w:fill="FFFFFF"/>
        </w:rPr>
        <w:t>希冀</w:t>
      </w:r>
      <w:r w:rsidR="003739D0" w:rsidRPr="00EE3251">
        <w:rPr>
          <w:color w:val="000000"/>
          <w:shd w:val="clear" w:color="auto" w:fill="FFFFFF"/>
        </w:rPr>
        <w:t>大幅提升</w:t>
      </w:r>
      <w:r w:rsidR="003739D0" w:rsidRPr="00EE3251">
        <w:rPr>
          <w:color w:val="000000"/>
          <w:shd w:val="clear" w:color="auto" w:fill="FFFFFF"/>
        </w:rPr>
        <w:t>AI</w:t>
      </w:r>
      <w:r w:rsidR="003739D0" w:rsidRPr="00EE3251">
        <w:rPr>
          <w:color w:val="000000"/>
          <w:shd w:val="clear" w:color="auto" w:fill="FFFFFF"/>
        </w:rPr>
        <w:t>運算效能</w:t>
      </w:r>
      <w:r w:rsidR="00FE3854" w:rsidRPr="00EE3251">
        <w:rPr>
          <w:color w:val="000000"/>
          <w:shd w:val="clear" w:color="auto" w:fill="FFFFFF"/>
        </w:rPr>
        <w:t>的前提下</w:t>
      </w:r>
      <w:r w:rsidR="003739D0" w:rsidRPr="00EE3251">
        <w:rPr>
          <w:color w:val="000000"/>
          <w:shd w:val="clear" w:color="auto" w:fill="FFFFFF"/>
        </w:rPr>
        <w:t>，</w:t>
      </w:r>
      <w:r w:rsidR="00FE3854" w:rsidRPr="00EE3251">
        <w:rPr>
          <w:color w:val="000000"/>
          <w:shd w:val="clear" w:color="auto" w:fill="FFFFFF"/>
        </w:rPr>
        <w:t>本公司</w:t>
      </w:r>
      <w:r w:rsidR="003739D0" w:rsidRPr="00EE3251">
        <w:rPr>
          <w:color w:val="000000"/>
          <w:shd w:val="clear" w:color="auto" w:fill="FFFFFF"/>
        </w:rPr>
        <w:t>致力於</w:t>
      </w:r>
      <w:r w:rsidR="003739D0" w:rsidRPr="00EE3251">
        <w:t>AI</w:t>
      </w:r>
      <w:r w:rsidR="007C0CF0" w:rsidRPr="00EE3251">
        <w:t>處理器</w:t>
      </w:r>
      <w:r w:rsidR="003739D0" w:rsidRPr="00EE3251">
        <w:t>與</w:t>
      </w:r>
      <w:r w:rsidR="003739D0" w:rsidRPr="00EE3251">
        <w:t xml:space="preserve"> DRAM </w:t>
      </w:r>
      <w:r w:rsidR="003739D0" w:rsidRPr="00EE3251">
        <w:t>整合到單一晶片上之技術研發，</w:t>
      </w:r>
      <w:r w:rsidR="007C0CF0" w:rsidRPr="00EE3251">
        <w:t>提升資料頻寬並降低能耗</w:t>
      </w:r>
      <w:r w:rsidR="003739D0" w:rsidRPr="00EE3251">
        <w:t>，讓</w:t>
      </w:r>
      <w:r w:rsidR="003739D0" w:rsidRPr="00EE3251">
        <w:t xml:space="preserve"> IC </w:t>
      </w:r>
      <w:r w:rsidR="003739D0" w:rsidRPr="00EE3251">
        <w:t>設計業者能開發出體積更小</w:t>
      </w:r>
      <w:r w:rsidR="007C0CF0" w:rsidRPr="00EE3251">
        <w:t>，效能更高，用電更省</w:t>
      </w:r>
      <w:r w:rsidR="003739D0" w:rsidRPr="00EE3251">
        <w:t>的單晶片</w:t>
      </w:r>
      <w:r w:rsidR="007C0CF0" w:rsidRPr="00EE3251">
        <w:t xml:space="preserve">AI </w:t>
      </w:r>
      <w:r w:rsidR="007C0CF0" w:rsidRPr="00EE3251">
        <w:t>處理器</w:t>
      </w:r>
      <w:r w:rsidR="005D2AAF" w:rsidRPr="00EE3251">
        <w:t>。</w:t>
      </w:r>
      <w:r w:rsidR="00780CBB" w:rsidRPr="00EE3251">
        <w:rPr>
          <w:color w:val="000000"/>
          <w:shd w:val="clear" w:color="auto" w:fill="FFFFFF"/>
        </w:rPr>
        <w:t>為了</w:t>
      </w:r>
      <w:r w:rsidR="007C0CF0" w:rsidRPr="00EE3251">
        <w:rPr>
          <w:color w:val="000000"/>
          <w:shd w:val="clear" w:color="auto" w:fill="FFFFFF"/>
        </w:rPr>
        <w:t>達到這個目標</w:t>
      </w:r>
      <w:r w:rsidR="00780CBB" w:rsidRPr="00EE3251">
        <w:rPr>
          <w:color w:val="000000"/>
          <w:shd w:val="clear" w:color="auto" w:fill="FFFFFF"/>
        </w:rPr>
        <w:t>，相關的</w:t>
      </w:r>
      <w:r w:rsidR="00780CBB" w:rsidRPr="00EE3251">
        <w:rPr>
          <w:color w:val="000000"/>
          <w:shd w:val="clear" w:color="auto" w:fill="FFFFFF"/>
        </w:rPr>
        <w:t>AIM</w:t>
      </w:r>
      <w:r w:rsidR="00780CBB" w:rsidRPr="00EE3251">
        <w:rPr>
          <w:color w:val="000000"/>
          <w:shd w:val="clear" w:color="auto" w:fill="FFFFFF"/>
        </w:rPr>
        <w:t>製程平台優化、矽智財開發、設計平台技術研發及載具驗證，仍有待進一步的研發與精進</w:t>
      </w:r>
      <w:r w:rsidR="005D2AAF" w:rsidRPr="00EE3251">
        <w:rPr>
          <w:color w:val="000000"/>
          <w:shd w:val="clear" w:color="auto" w:fill="FFFFFF"/>
        </w:rPr>
        <w:t>。</w:t>
      </w:r>
      <w:r w:rsidR="00780CBB" w:rsidRPr="00EE3251">
        <w:t>配合行政院</w:t>
      </w:r>
      <w:r w:rsidR="00780CBB" w:rsidRPr="00EE3251">
        <w:t xml:space="preserve"> AI on Chip </w:t>
      </w:r>
      <w:r w:rsidR="00780CBB" w:rsidRPr="00EE3251">
        <w:t>示範計畫之中長期規劃</w:t>
      </w:r>
      <w:r w:rsidR="0045346B" w:rsidRPr="00EE3251">
        <w:t>，本計畫</w:t>
      </w:r>
      <w:r w:rsidR="00685FF4" w:rsidRPr="00EE3251">
        <w:t>擬結合先進車系統公司之技術研發能量，</w:t>
      </w:r>
      <w:r w:rsidR="008D3672" w:rsidRPr="00EE3251">
        <w:t>以突破記憶體存取疆界，整合邏輯與</w:t>
      </w:r>
      <w:r w:rsidR="008D3672" w:rsidRPr="00EE3251">
        <w:t>DRAM</w:t>
      </w:r>
      <w:r w:rsidR="005D2AAF" w:rsidRPr="00EE3251">
        <w:t>於</w:t>
      </w:r>
      <w:r w:rsidR="008D3672" w:rsidRPr="00EE3251">
        <w:t>一體為標的，並</w:t>
      </w:r>
      <w:r w:rsidR="00986C0E" w:rsidRPr="00EE3251">
        <w:t>以</w:t>
      </w:r>
      <w:r w:rsidR="007409A7" w:rsidRPr="00EE3251">
        <w:t xml:space="preserve">AI ADAS </w:t>
      </w:r>
      <w:r w:rsidR="007409A7" w:rsidRPr="00EE3251">
        <w:t>次系統為</w:t>
      </w:r>
      <w:r w:rsidR="007409A7" w:rsidRPr="00EE3251">
        <w:t>AIM</w:t>
      </w:r>
      <w:r w:rsidR="007409A7" w:rsidRPr="00EE3251">
        <w:t>應用載具，</w:t>
      </w:r>
      <w:r w:rsidR="008D3672" w:rsidRPr="00EE3251">
        <w:t>提供即時高速的辨識能力</w:t>
      </w:r>
      <w:r w:rsidR="00DE1C30" w:rsidRPr="00EE3251">
        <w:t xml:space="preserve"> (</w:t>
      </w:r>
      <w:r w:rsidR="00DE1C30" w:rsidRPr="00EE3251">
        <w:t>如</w:t>
      </w:r>
      <w:r w:rsidR="00C46121">
        <w:fldChar w:fldCharType="begin"/>
      </w:r>
      <w:r w:rsidR="00C46121">
        <w:instrText xml:space="preserve"> REF _Ref31844066 </w:instrText>
      </w:r>
      <w:r w:rsidR="00C46121">
        <w:fldChar w:fldCharType="separate"/>
      </w:r>
      <w:r w:rsidR="0082588F" w:rsidRPr="00EE3251">
        <w:rPr>
          <w:rFonts w:ascii="Times New Roman" w:hAnsi="Times New Roman"/>
        </w:rPr>
        <w:t>圖</w:t>
      </w:r>
      <w:r w:rsidR="0082588F" w:rsidRPr="00EE3251">
        <w:rPr>
          <w:rFonts w:ascii="Times New Roman" w:hAnsi="Times New Roman"/>
        </w:rPr>
        <w:t>2.</w:t>
      </w:r>
      <w:r w:rsidR="0082588F">
        <w:rPr>
          <w:rFonts w:ascii="Times New Roman" w:hAnsi="Times New Roman"/>
          <w:noProof/>
        </w:rPr>
        <w:t>6</w:t>
      </w:r>
      <w:r w:rsidR="00C46121">
        <w:rPr>
          <w:rFonts w:ascii="Times New Roman" w:hAnsi="Times New Roman"/>
          <w:noProof/>
        </w:rPr>
        <w:fldChar w:fldCharType="end"/>
      </w:r>
      <w:r w:rsidR="00DE1C30" w:rsidRPr="00EE3251">
        <w:t>所示</w:t>
      </w:r>
      <w:r w:rsidR="00DE1C30" w:rsidRPr="00EE3251">
        <w:t>)</w:t>
      </w:r>
      <w:r w:rsidR="008D3672" w:rsidRPr="00EE3251">
        <w:t>，</w:t>
      </w:r>
      <w:r w:rsidR="008847BB" w:rsidRPr="00EE3251">
        <w:t>以藉由車廠在汽車安全相關產品嚴苛與高可靠度之技術要求，確認本計畫產出之技術可運用到其他消費性產品可行性，</w:t>
      </w:r>
      <w:r w:rsidR="007409A7" w:rsidRPr="00EE3251">
        <w:t>在本公司既定的研發佈局策略下，</w:t>
      </w:r>
      <w:r w:rsidR="00685FF4" w:rsidRPr="00EE3251">
        <w:t>共同開發本計畫所需的關鍵核心技術</w:t>
      </w:r>
      <w:r w:rsidR="00363BA3" w:rsidRPr="00EE3251">
        <w:t>，以因應</w:t>
      </w:r>
      <w:r w:rsidR="00363BA3" w:rsidRPr="00EE3251">
        <w:t xml:space="preserve"> AI </w:t>
      </w:r>
      <w:r w:rsidR="00363BA3" w:rsidRPr="00EE3251">
        <w:t>產業化所面臨的技術研發挑戰，進而加速</w:t>
      </w:r>
      <w:r w:rsidR="00363BA3" w:rsidRPr="00EE3251">
        <w:t xml:space="preserve"> AI </w:t>
      </w:r>
      <w:r w:rsidR="00363BA3" w:rsidRPr="00EE3251">
        <w:t>晶片領域的技術研發與產業鏈的形成。</w:t>
      </w:r>
    </w:p>
    <w:p w14:paraId="250EDF2B" w14:textId="77777777" w:rsidR="0014635D" w:rsidRPr="00EE3251" w:rsidRDefault="00B601A9" w:rsidP="0014635D">
      <w:pPr>
        <w:keepNext/>
        <w:snapToGrid w:val="0"/>
        <w:spacing w:line="240" w:lineRule="auto"/>
        <w:ind w:leftChars="1" w:left="2"/>
        <w:jc w:val="center"/>
      </w:pPr>
      <w:r w:rsidRPr="00EE3251">
        <w:rPr>
          <w:noProof/>
        </w:rPr>
        <w:drawing>
          <wp:inline distT="0" distB="0" distL="0" distR="0" wp14:anchorId="124ECCCC" wp14:editId="55DB3938">
            <wp:extent cx="4314382" cy="316372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45">
                      <a:extLst>
                        <a:ext uri="{28A0092B-C50C-407E-A947-70E740481C1C}">
                          <a14:useLocalDpi xmlns:a14="http://schemas.microsoft.com/office/drawing/2010/main" val="0"/>
                        </a:ext>
                      </a:extLst>
                    </a:blip>
                    <a:stretch>
                      <a:fillRect/>
                    </a:stretch>
                  </pic:blipFill>
                  <pic:spPr>
                    <a:xfrm>
                      <a:off x="0" y="0"/>
                      <a:ext cx="4341016" cy="3183257"/>
                    </a:xfrm>
                    <a:prstGeom prst="rect">
                      <a:avLst/>
                    </a:prstGeom>
                  </pic:spPr>
                </pic:pic>
              </a:graphicData>
            </a:graphic>
          </wp:inline>
        </w:drawing>
      </w:r>
    </w:p>
    <w:p w14:paraId="2CF92AB2" w14:textId="045E780C" w:rsidR="00F27AC5" w:rsidRPr="00EE3251" w:rsidRDefault="0014635D" w:rsidP="0014635D">
      <w:pPr>
        <w:pStyle w:val="aff2"/>
        <w:rPr>
          <w:rFonts w:ascii="Times New Roman" w:eastAsia="標楷體" w:hAnsi="Times New Roman"/>
          <w:noProof/>
        </w:rPr>
      </w:pPr>
      <w:bookmarkStart w:id="123" w:name="_Ref31844066"/>
      <w:bookmarkStart w:id="124" w:name="_Toc40276353"/>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6</w:t>
      </w:r>
      <w:r w:rsidRPr="00EE3251">
        <w:rPr>
          <w:rFonts w:ascii="Times New Roman" w:eastAsia="標楷體" w:hAnsi="Times New Roman"/>
        </w:rPr>
        <w:fldChar w:fldCharType="end"/>
      </w:r>
      <w:bookmarkEnd w:id="123"/>
      <w:r w:rsidRPr="00EE3251">
        <w:rPr>
          <w:rFonts w:ascii="Times New Roman" w:eastAsia="標楷體" w:hAnsi="Times New Roman"/>
        </w:rPr>
        <w:t xml:space="preserve"> </w:t>
      </w:r>
      <w:r w:rsidR="00F27AC5" w:rsidRPr="00EE3251">
        <w:rPr>
          <w:rFonts w:ascii="Times New Roman" w:eastAsia="標楷體" w:hAnsi="Times New Roman"/>
        </w:rPr>
        <w:t xml:space="preserve">AIM </w:t>
      </w:r>
      <w:r w:rsidR="00F27AC5" w:rsidRPr="00EE3251">
        <w:rPr>
          <w:rFonts w:ascii="Times New Roman" w:eastAsia="標楷體" w:hAnsi="Times New Roman"/>
        </w:rPr>
        <w:t>整合計算與資料存取一體</w:t>
      </w:r>
      <w:r w:rsidR="00C70349" w:rsidRPr="00EE3251">
        <w:rPr>
          <w:rFonts w:ascii="Times New Roman" w:eastAsia="標楷體" w:hAnsi="Times New Roman"/>
        </w:rPr>
        <w:t>架構</w:t>
      </w:r>
      <w:bookmarkEnd w:id="124"/>
    </w:p>
    <w:p w14:paraId="7CA2E5BE" w14:textId="77777777" w:rsidR="003006BF" w:rsidRPr="00EE3251" w:rsidRDefault="003006BF" w:rsidP="00C4521B">
      <w:pPr>
        <w:snapToGrid w:val="0"/>
        <w:spacing w:line="240" w:lineRule="auto"/>
        <w:ind w:leftChars="1" w:left="2"/>
      </w:pPr>
    </w:p>
    <w:p w14:paraId="083CF495" w14:textId="65302E7C" w:rsidR="00DE23BB" w:rsidRPr="00EE3251" w:rsidRDefault="00DE23BB" w:rsidP="001E2DEF">
      <w:pPr>
        <w:pStyle w:val="affc"/>
        <w:numPr>
          <w:ilvl w:val="0"/>
          <w:numId w:val="4"/>
        </w:numPr>
        <w:adjustRightInd w:val="0"/>
        <w:snapToGrid w:val="0"/>
        <w:ind w:leftChars="1" w:left="482"/>
        <w:rPr>
          <w:rFonts w:ascii="Times New Roman"/>
          <w:sz w:val="24"/>
        </w:rPr>
      </w:pPr>
      <w:r w:rsidRPr="00EE3251">
        <w:rPr>
          <w:rFonts w:ascii="Times New Roman"/>
          <w:sz w:val="24"/>
        </w:rPr>
        <w:t>研究標的</w:t>
      </w:r>
    </w:p>
    <w:p w14:paraId="3D89B6FD" w14:textId="1B2EF105" w:rsidR="00F0677A" w:rsidRDefault="0004622D" w:rsidP="00C4521B">
      <w:pPr>
        <w:snapToGrid w:val="0"/>
        <w:spacing w:line="240" w:lineRule="auto"/>
        <w:ind w:leftChars="178" w:left="427"/>
      </w:pPr>
      <w:r>
        <w:rPr>
          <w:rFonts w:hint="eastAsia"/>
        </w:rPr>
        <w:t xml:space="preserve">    </w:t>
      </w:r>
      <w:r w:rsidR="00987A24" w:rsidRPr="00EE3251">
        <w:t>本計畫規劃結合</w:t>
      </w:r>
      <w:r w:rsidR="00923146" w:rsidRPr="00EE3251">
        <w:t>先進車</w:t>
      </w:r>
      <w:r w:rsidR="00923146" w:rsidRPr="00EE3251">
        <w:rPr>
          <w:shd w:val="clear" w:color="auto" w:fill="FFFFFF"/>
        </w:rPr>
        <w:t>汽車安全系統產品</w:t>
      </w:r>
      <w:r w:rsidR="00987A24" w:rsidRPr="00EE3251">
        <w:t>設計業者</w:t>
      </w:r>
      <w:r w:rsidR="00923146" w:rsidRPr="00EE3251">
        <w:t>、</w:t>
      </w:r>
      <w:ins w:id="125" w:author="Joyce" w:date="2020-05-14T13:40:00Z">
        <w:r w:rsidR="00BE793B" w:rsidRPr="00B640FB">
          <w:rPr>
            <w:rFonts w:hint="eastAsia"/>
          </w:rPr>
          <w:t>博遠智能產品</w:t>
        </w:r>
        <w:r w:rsidR="00BE793B" w:rsidRPr="00EE3251">
          <w:t>設計業者</w:t>
        </w:r>
        <w:r w:rsidR="00BE793B">
          <w:rPr>
            <w:rFonts w:hint="eastAsia"/>
          </w:rPr>
          <w:t>、</w:t>
        </w:r>
      </w:ins>
      <w:r w:rsidR="00923146" w:rsidRPr="00EE3251">
        <w:t>清華大學資工系研發團隊</w:t>
      </w:r>
      <w:r w:rsidR="00727DF2" w:rsidRPr="00EE3251">
        <w:t>、雲林科技大學智慧電子產品研究與開發中心</w:t>
      </w:r>
      <w:r w:rsidR="00987A24" w:rsidRPr="00EE3251">
        <w:t>及工研院法人研究單位之資源與</w:t>
      </w:r>
      <w:r w:rsidR="00923146" w:rsidRPr="00EE3251">
        <w:t>技術</w:t>
      </w:r>
      <w:r w:rsidR="00987A24" w:rsidRPr="00EE3251">
        <w:t>能量，共同開發適用</w:t>
      </w:r>
      <w:r w:rsidR="00056FAA" w:rsidRPr="00EE3251">
        <w:t xml:space="preserve">AIM </w:t>
      </w:r>
      <w:r w:rsidR="00056FAA" w:rsidRPr="00EE3251">
        <w:t>晶圓製造之創新服務平台</w:t>
      </w:r>
      <w:r w:rsidR="00987A24" w:rsidRPr="00EE3251">
        <w:t>，藉以嘉惠國內相關產業上中下游供應鏈，在人工智慧應用趨勢的潮流下，持續提升</w:t>
      </w:r>
      <w:r w:rsidR="00056FAA" w:rsidRPr="00EE3251">
        <w:t>AI</w:t>
      </w:r>
      <w:r w:rsidR="00987A24" w:rsidRPr="00EE3251">
        <w:t>晶片設計之產品產值與國際競爭力，整體計畫研究標的與定位如</w:t>
      </w:r>
      <w:r w:rsidR="00C46121">
        <w:fldChar w:fldCharType="begin"/>
      </w:r>
      <w:r w:rsidR="00C46121">
        <w:instrText xml:space="preserve"> REF _Ref31844127 </w:instrText>
      </w:r>
      <w:r w:rsidR="00C46121">
        <w:fldChar w:fldCharType="separate"/>
      </w:r>
      <w:r w:rsidR="0082588F" w:rsidRPr="00EE3251">
        <w:rPr>
          <w:rFonts w:ascii="Times New Roman" w:hAnsi="Times New Roman"/>
        </w:rPr>
        <w:t>圖</w:t>
      </w:r>
      <w:r w:rsidR="0082588F" w:rsidRPr="00EE3251">
        <w:rPr>
          <w:rFonts w:ascii="Times New Roman" w:hAnsi="Times New Roman"/>
        </w:rPr>
        <w:t>2.</w:t>
      </w:r>
      <w:r w:rsidR="0082588F">
        <w:rPr>
          <w:rFonts w:ascii="Times New Roman" w:hAnsi="Times New Roman"/>
          <w:noProof/>
        </w:rPr>
        <w:t>7</w:t>
      </w:r>
      <w:r w:rsidR="00C46121">
        <w:rPr>
          <w:rFonts w:ascii="Times New Roman" w:hAnsi="Times New Roman"/>
          <w:noProof/>
        </w:rPr>
        <w:fldChar w:fldCharType="end"/>
      </w:r>
      <w:r w:rsidR="00987A24" w:rsidRPr="00EE3251">
        <w:t>所示，簡述如下：</w:t>
      </w:r>
    </w:p>
    <w:p w14:paraId="31860C30" w14:textId="77777777" w:rsidR="008F02D2" w:rsidRPr="00EE3251" w:rsidRDefault="008F02D2" w:rsidP="00C4521B">
      <w:pPr>
        <w:snapToGrid w:val="0"/>
        <w:spacing w:line="240" w:lineRule="auto"/>
        <w:ind w:leftChars="178" w:left="427"/>
      </w:pPr>
    </w:p>
    <w:p w14:paraId="1C6031F3" w14:textId="0B87FB27" w:rsidR="00764FF6" w:rsidRPr="00EE3251" w:rsidRDefault="00987A24" w:rsidP="00C4521B">
      <w:pPr>
        <w:snapToGrid w:val="0"/>
        <w:spacing w:line="240" w:lineRule="auto"/>
        <w:ind w:leftChars="178" w:left="427"/>
        <w:jc w:val="both"/>
      </w:pPr>
      <w:r w:rsidRPr="00EE3251">
        <w:t xml:space="preserve">2.1. </w:t>
      </w:r>
      <w:r w:rsidR="00923146" w:rsidRPr="00EE3251">
        <w:t>AIM</w:t>
      </w:r>
      <w:r w:rsidRPr="00EE3251">
        <w:t xml:space="preserve"> </w:t>
      </w:r>
      <w:r w:rsidR="004331D3" w:rsidRPr="00EE3251">
        <w:t>製程</w:t>
      </w:r>
      <w:r w:rsidR="00923146" w:rsidRPr="00EE3251">
        <w:t>優化</w:t>
      </w:r>
      <w:r w:rsidRPr="00EE3251">
        <w:t>技術</w:t>
      </w:r>
      <w:r w:rsidR="00923146" w:rsidRPr="00EE3251">
        <w:t>與矽智財開發</w:t>
      </w:r>
    </w:p>
    <w:p w14:paraId="52EA4C17" w14:textId="5B4DF927" w:rsidR="00764FF6" w:rsidRPr="00EE3251" w:rsidRDefault="00987A24" w:rsidP="002D5ED4">
      <w:pPr>
        <w:pStyle w:val="affc"/>
        <w:numPr>
          <w:ilvl w:val="0"/>
          <w:numId w:val="14"/>
        </w:numPr>
        <w:adjustRightInd w:val="0"/>
        <w:snapToGrid w:val="0"/>
        <w:ind w:leftChars="278" w:left="1147"/>
        <w:jc w:val="both"/>
        <w:rPr>
          <w:rFonts w:ascii="Times New Roman"/>
          <w:sz w:val="24"/>
        </w:rPr>
      </w:pPr>
      <w:r w:rsidRPr="00EE3251">
        <w:rPr>
          <w:rFonts w:ascii="Times New Roman"/>
          <w:sz w:val="24"/>
        </w:rPr>
        <w:t>因應本計畫「</w:t>
      </w:r>
      <w:r w:rsidRPr="00EE3251">
        <w:rPr>
          <w:rFonts w:ascii="Times New Roman"/>
          <w:sz w:val="24"/>
        </w:rPr>
        <w:t>AI</w:t>
      </w:r>
      <w:r w:rsidR="00FF4CB1" w:rsidRPr="00EE3251">
        <w:rPr>
          <w:rFonts w:ascii="Times New Roman"/>
          <w:sz w:val="24"/>
        </w:rPr>
        <w:t>M</w:t>
      </w:r>
      <w:r w:rsidRPr="00EE3251">
        <w:rPr>
          <w:rFonts w:ascii="Times New Roman"/>
          <w:sz w:val="24"/>
        </w:rPr>
        <w:t xml:space="preserve"> </w:t>
      </w:r>
      <w:r w:rsidR="00FF4CB1" w:rsidRPr="00EE3251">
        <w:rPr>
          <w:rFonts w:ascii="Times New Roman"/>
          <w:sz w:val="24"/>
        </w:rPr>
        <w:t>晶圓製造創新服務平台研發計畫</w:t>
      </w:r>
      <w:r w:rsidRPr="00EE3251">
        <w:rPr>
          <w:rFonts w:ascii="Times New Roman"/>
          <w:sz w:val="24"/>
        </w:rPr>
        <w:t>」所需，規劃</w:t>
      </w:r>
      <w:r w:rsidR="004331D3" w:rsidRPr="00EE3251">
        <w:rPr>
          <w:rFonts w:ascii="Times New Roman"/>
          <w:sz w:val="24"/>
        </w:rPr>
        <w:t>加強</w:t>
      </w:r>
      <w:r w:rsidR="00581B20" w:rsidRPr="00EE3251">
        <w:rPr>
          <w:rFonts w:ascii="Times New Roman"/>
          <w:sz w:val="24"/>
        </w:rPr>
        <w:t>DRAM</w:t>
      </w:r>
      <w:r w:rsidR="00581B20" w:rsidRPr="00EE3251">
        <w:rPr>
          <w:rFonts w:ascii="Times New Roman"/>
          <w:sz w:val="24"/>
        </w:rPr>
        <w:t>前後段製程技術，</w:t>
      </w:r>
      <w:r w:rsidR="004331D3" w:rsidRPr="00EE3251">
        <w:rPr>
          <w:rFonts w:ascii="Times New Roman"/>
          <w:sz w:val="24"/>
        </w:rPr>
        <w:t>以提升邏輯電路布局效率</w:t>
      </w:r>
      <w:r w:rsidR="00E96530" w:rsidRPr="00EE3251">
        <w:rPr>
          <w:rFonts w:ascii="Times New Roman"/>
          <w:sz w:val="24"/>
        </w:rPr>
        <w:t>，同時增強</w:t>
      </w:r>
      <w:r w:rsidR="004331D3" w:rsidRPr="00EE3251">
        <w:rPr>
          <w:rFonts w:ascii="Times New Roman"/>
          <w:sz w:val="24"/>
        </w:rPr>
        <w:t>電晶體元件</w:t>
      </w:r>
      <w:r w:rsidR="00E96530" w:rsidRPr="00EE3251">
        <w:rPr>
          <w:rFonts w:ascii="Times New Roman"/>
          <w:sz w:val="24"/>
        </w:rPr>
        <w:t>之驅動能力</w:t>
      </w:r>
      <w:r w:rsidR="00524B90" w:rsidRPr="00EE3251">
        <w:rPr>
          <w:rFonts w:ascii="Times New Roman"/>
          <w:sz w:val="24"/>
        </w:rPr>
        <w:t>，在維持</w:t>
      </w:r>
      <w:r w:rsidR="00524B90" w:rsidRPr="00EE3251">
        <w:rPr>
          <w:rFonts w:ascii="Times New Roman"/>
          <w:sz w:val="24"/>
        </w:rPr>
        <w:t xml:space="preserve"> DRAM </w:t>
      </w:r>
      <w:r w:rsidR="00524B90" w:rsidRPr="00EE3251">
        <w:rPr>
          <w:rFonts w:ascii="Times New Roman"/>
          <w:sz w:val="24"/>
        </w:rPr>
        <w:t>基本性能的同時，將邏輯電路之設計與</w:t>
      </w:r>
      <w:r w:rsidR="008656F6" w:rsidRPr="00EE3251">
        <w:rPr>
          <w:rFonts w:ascii="Times New Roman"/>
          <w:sz w:val="24"/>
        </w:rPr>
        <w:t>實現</w:t>
      </w:r>
      <w:r w:rsidR="00524B90" w:rsidRPr="00EE3251">
        <w:rPr>
          <w:rFonts w:ascii="Times New Roman"/>
          <w:sz w:val="24"/>
        </w:rPr>
        <w:t>需求整合入</w:t>
      </w:r>
      <w:r w:rsidR="00524B90" w:rsidRPr="00EE3251">
        <w:rPr>
          <w:rFonts w:ascii="Times New Roman"/>
          <w:sz w:val="24"/>
        </w:rPr>
        <w:t>AIM</w:t>
      </w:r>
      <w:r w:rsidR="00524B90" w:rsidRPr="00EE3251">
        <w:rPr>
          <w:rFonts w:ascii="Times New Roman"/>
          <w:sz w:val="24"/>
        </w:rPr>
        <w:t>製程平台</w:t>
      </w:r>
      <w:r w:rsidR="0048401A" w:rsidRPr="00EE3251">
        <w:rPr>
          <w:rFonts w:ascii="Times New Roman"/>
          <w:sz w:val="24"/>
        </w:rPr>
        <w:t>。</w:t>
      </w:r>
    </w:p>
    <w:p w14:paraId="2398D690" w14:textId="42D00C47" w:rsidR="00524B90" w:rsidRPr="008F02D2" w:rsidRDefault="00FB2A23" w:rsidP="002D5ED4">
      <w:pPr>
        <w:pStyle w:val="affc"/>
        <w:numPr>
          <w:ilvl w:val="0"/>
          <w:numId w:val="14"/>
        </w:numPr>
        <w:adjustRightInd w:val="0"/>
        <w:snapToGrid w:val="0"/>
        <w:ind w:leftChars="0"/>
        <w:jc w:val="both"/>
        <w:rPr>
          <w:rFonts w:ascii="Times New Roman"/>
        </w:rPr>
      </w:pPr>
      <w:r w:rsidRPr="00EE3251">
        <w:rPr>
          <w:rFonts w:ascii="Times New Roman"/>
          <w:sz w:val="24"/>
        </w:rPr>
        <w:lastRenderedPageBreak/>
        <w:t>於</w:t>
      </w:r>
      <w:r w:rsidRPr="00EE3251">
        <w:rPr>
          <w:rFonts w:ascii="Times New Roman"/>
          <w:sz w:val="24"/>
        </w:rPr>
        <w:t xml:space="preserve">AIM </w:t>
      </w:r>
      <w:r w:rsidRPr="00EE3251">
        <w:rPr>
          <w:rFonts w:ascii="Times New Roman"/>
          <w:sz w:val="24"/>
        </w:rPr>
        <w:t>製程平台上，完成晶片設計所需各式基礎元件</w:t>
      </w:r>
      <w:r w:rsidR="00524B90" w:rsidRPr="00EE3251">
        <w:rPr>
          <w:rFonts w:ascii="Times New Roman"/>
          <w:sz w:val="24"/>
        </w:rPr>
        <w:t>，包含標準元件庫、高頻寬</w:t>
      </w:r>
      <w:r w:rsidR="00524B90" w:rsidRPr="00EE3251">
        <w:rPr>
          <w:rFonts w:ascii="Times New Roman"/>
          <w:sz w:val="24"/>
        </w:rPr>
        <w:t xml:space="preserve"> DRAM </w:t>
      </w:r>
      <w:r w:rsidR="00524B90" w:rsidRPr="00EE3251">
        <w:rPr>
          <w:rFonts w:ascii="Times New Roman"/>
          <w:sz w:val="24"/>
        </w:rPr>
        <w:t>陣列暨模塊、</w:t>
      </w:r>
      <w:r w:rsidR="00524B90" w:rsidRPr="00EE3251">
        <w:rPr>
          <w:rFonts w:ascii="Times New Roman"/>
          <w:sz w:val="24"/>
        </w:rPr>
        <w:t>SRAM</w:t>
      </w:r>
      <w:r w:rsidR="00524B90" w:rsidRPr="00EE3251">
        <w:rPr>
          <w:rFonts w:ascii="Times New Roman"/>
          <w:sz w:val="24"/>
        </w:rPr>
        <w:t>模塊暨編譯器與介面暨週邊矽智財等</w:t>
      </w:r>
      <w:r w:rsidR="00410ED9" w:rsidRPr="00EE3251">
        <w:rPr>
          <w:rFonts w:ascii="Times New Roman"/>
          <w:sz w:val="24"/>
        </w:rPr>
        <w:t>。</w:t>
      </w:r>
    </w:p>
    <w:p w14:paraId="4273E3BF" w14:textId="77777777" w:rsidR="008F02D2" w:rsidRPr="008F02D2" w:rsidRDefault="008F02D2" w:rsidP="008F02D2">
      <w:pPr>
        <w:snapToGrid w:val="0"/>
        <w:jc w:val="both"/>
      </w:pPr>
    </w:p>
    <w:p w14:paraId="73AD0DB7" w14:textId="396C0B55" w:rsidR="00764FF6" w:rsidRPr="00EE3251" w:rsidRDefault="00181CBB" w:rsidP="00524B90">
      <w:pPr>
        <w:snapToGrid w:val="0"/>
        <w:spacing w:line="240" w:lineRule="auto"/>
        <w:ind w:leftChars="178" w:left="427"/>
        <w:jc w:val="both"/>
      </w:pPr>
      <w:r w:rsidRPr="00EE3251">
        <w:t xml:space="preserve">2.2. AIM </w:t>
      </w:r>
      <w:r w:rsidRPr="00EE3251">
        <w:t>系統晶片設計與應用載具</w:t>
      </w:r>
    </w:p>
    <w:p w14:paraId="648635A8" w14:textId="75AADBC9" w:rsidR="00764FF6" w:rsidRPr="00E67169" w:rsidRDefault="009F6D6A" w:rsidP="00E67169">
      <w:pPr>
        <w:pStyle w:val="affc"/>
        <w:numPr>
          <w:ilvl w:val="0"/>
          <w:numId w:val="15"/>
        </w:numPr>
        <w:adjustRightInd w:val="0"/>
        <w:snapToGrid w:val="0"/>
        <w:ind w:leftChars="278" w:left="1147"/>
        <w:jc w:val="both"/>
        <w:rPr>
          <w:rFonts w:ascii="Times New Roman"/>
          <w:sz w:val="24"/>
        </w:rPr>
      </w:pPr>
      <w:r w:rsidRPr="00BF47DE">
        <w:rPr>
          <w:rFonts w:ascii="Times New Roman"/>
          <w:sz w:val="24"/>
        </w:rPr>
        <w:t>基於</w:t>
      </w:r>
      <w:r w:rsidR="00F0494E" w:rsidRPr="00BF47DE">
        <w:rPr>
          <w:rFonts w:ascii="Times New Roman"/>
          <w:sz w:val="24"/>
        </w:rPr>
        <w:t xml:space="preserve">AIM </w:t>
      </w:r>
      <w:r w:rsidR="00F0494E" w:rsidRPr="00BF47DE">
        <w:rPr>
          <w:rFonts w:ascii="Times New Roman"/>
          <w:sz w:val="24"/>
        </w:rPr>
        <w:t>整合計算與資料存取一體架構之</w:t>
      </w:r>
      <w:r w:rsidRPr="00BF47DE">
        <w:rPr>
          <w:rFonts w:ascii="Times New Roman"/>
          <w:sz w:val="24"/>
        </w:rPr>
        <w:t>研發策略佈局</w:t>
      </w:r>
      <w:r w:rsidRPr="00BF47DE">
        <w:rPr>
          <w:rFonts w:ascii="Times New Roman"/>
          <w:sz w:val="24"/>
        </w:rPr>
        <w:t>(</w:t>
      </w:r>
      <w:r w:rsidR="00E67169">
        <w:rPr>
          <w:rFonts w:ascii="Times New Roman"/>
          <w:sz w:val="24"/>
        </w:rPr>
        <w:fldChar w:fldCharType="begin"/>
      </w:r>
      <w:r w:rsidR="00E67169">
        <w:rPr>
          <w:rFonts w:ascii="Times New Roman"/>
          <w:sz w:val="24"/>
        </w:rPr>
        <w:instrText xml:space="preserve"> REF _Ref40257199 \h  \* MERGEFORMAT </w:instrText>
      </w:r>
      <w:r w:rsidR="00E67169">
        <w:rPr>
          <w:rFonts w:ascii="Times New Roman"/>
          <w:sz w:val="24"/>
        </w:rPr>
      </w:r>
      <w:r w:rsidR="00E67169">
        <w:rPr>
          <w:rFonts w:ascii="Times New Roman"/>
          <w:sz w:val="24"/>
        </w:rPr>
        <w:fldChar w:fldCharType="separate"/>
      </w:r>
      <w:r w:rsidR="00E67169" w:rsidRPr="00E67169">
        <w:rPr>
          <w:rFonts w:ascii="Times New Roman"/>
          <w:sz w:val="24"/>
        </w:rPr>
        <w:t>圖</w:t>
      </w:r>
      <w:r w:rsidR="00E67169" w:rsidRPr="00E67169">
        <w:rPr>
          <w:rFonts w:ascii="Times New Roman"/>
          <w:sz w:val="24"/>
        </w:rPr>
        <w:t>2.8</w:t>
      </w:r>
      <w:r w:rsidR="00E67169">
        <w:rPr>
          <w:rFonts w:ascii="Times New Roman"/>
          <w:sz w:val="24"/>
        </w:rPr>
        <w:fldChar w:fldCharType="end"/>
      </w:r>
      <w:r w:rsidR="002D7CBB" w:rsidRPr="00E67169">
        <w:rPr>
          <w:rFonts w:ascii="Times New Roman"/>
          <w:sz w:val="24"/>
        </w:rPr>
        <w:t>)</w:t>
      </w:r>
      <w:r w:rsidRPr="00E67169">
        <w:rPr>
          <w:rFonts w:ascii="Times New Roman"/>
          <w:sz w:val="24"/>
        </w:rPr>
        <w:t>，</w:t>
      </w:r>
      <w:r w:rsidR="00401AF3" w:rsidRPr="00E67169">
        <w:rPr>
          <w:rFonts w:ascii="Times New Roman"/>
          <w:sz w:val="24"/>
        </w:rPr>
        <w:t>研發相關的</w:t>
      </w:r>
      <w:r w:rsidR="00401AF3" w:rsidRPr="00E67169">
        <w:rPr>
          <w:rFonts w:ascii="Times New Roman"/>
          <w:sz w:val="24"/>
        </w:rPr>
        <w:t xml:space="preserve">AIM </w:t>
      </w:r>
      <w:r w:rsidR="00401AF3" w:rsidRPr="00E67169">
        <w:rPr>
          <w:rFonts w:ascii="Times New Roman"/>
          <w:sz w:val="24"/>
        </w:rPr>
        <w:t>晶片架構設計自動化與全系統軟硬整合驗證軟體平台，同時開發適用於駕駛監測引擎及視訊語意分割引擎等技術</w:t>
      </w:r>
      <w:r w:rsidRPr="00E67169">
        <w:rPr>
          <w:rFonts w:ascii="Times New Roman"/>
          <w:sz w:val="24"/>
        </w:rPr>
        <w:t>，以期應用</w:t>
      </w:r>
      <w:ins w:id="126" w:author="Joyce" w:date="2020-05-14T13:41:00Z">
        <w:r w:rsidR="00BE793B">
          <w:rPr>
            <w:rFonts w:ascii="Times New Roman" w:hint="eastAsia"/>
            <w:sz w:val="24"/>
          </w:rPr>
          <w:t>於</w:t>
        </w:r>
      </w:ins>
      <w:r w:rsidR="00401AF3" w:rsidRPr="00E67169">
        <w:rPr>
          <w:rFonts w:ascii="Times New Roman"/>
          <w:sz w:val="24"/>
        </w:rPr>
        <w:t>自駕車</w:t>
      </w:r>
      <w:r w:rsidR="00401AF3" w:rsidRPr="00E67169">
        <w:rPr>
          <w:rFonts w:ascii="Times New Roman"/>
          <w:sz w:val="24"/>
        </w:rPr>
        <w:t>ADAS</w:t>
      </w:r>
      <w:r w:rsidRPr="00E67169">
        <w:rPr>
          <w:rFonts w:ascii="Times New Roman"/>
          <w:sz w:val="24"/>
        </w:rPr>
        <w:t>系統</w:t>
      </w:r>
      <w:r w:rsidR="00401AF3" w:rsidRPr="00E67169">
        <w:rPr>
          <w:rFonts w:ascii="Times New Roman"/>
          <w:sz w:val="24"/>
        </w:rPr>
        <w:t>領域</w:t>
      </w:r>
      <w:ins w:id="127" w:author="Joyce" w:date="2020-05-14T13:41:00Z">
        <w:r w:rsidR="00BE793B">
          <w:rPr>
            <w:rFonts w:ascii="Times New Roman" w:hint="eastAsia"/>
            <w:sz w:val="24"/>
          </w:rPr>
          <w:t>與</w:t>
        </w:r>
        <w:r w:rsidR="00BE793B" w:rsidRPr="00AF2AE8">
          <w:rPr>
            <w:rFonts w:ascii="Times New Roman" w:hint="eastAsia"/>
            <w:sz w:val="24"/>
          </w:rPr>
          <w:t>警政執法維安及智能工廠巡檢之</w:t>
        </w:r>
        <w:r w:rsidR="00BE793B">
          <w:rPr>
            <w:rFonts w:ascii="Times New Roman" w:hint="eastAsia"/>
            <w:sz w:val="24"/>
          </w:rPr>
          <w:t>SmartC</w:t>
        </w:r>
        <w:r w:rsidR="00BE793B" w:rsidRPr="00AF2AE8">
          <w:rPr>
            <w:rFonts w:ascii="Times New Roman" w:hint="eastAsia"/>
            <w:sz w:val="24"/>
          </w:rPr>
          <w:t>am</w:t>
        </w:r>
      </w:ins>
      <w:r w:rsidRPr="00E67169">
        <w:rPr>
          <w:rFonts w:ascii="Times New Roman"/>
          <w:sz w:val="24"/>
        </w:rPr>
        <w:t>。</w:t>
      </w:r>
      <w:r w:rsidRPr="00E67169">
        <w:rPr>
          <w:rFonts w:ascii="Times New Roman"/>
          <w:sz w:val="24"/>
        </w:rPr>
        <w:t xml:space="preserve"> </w:t>
      </w:r>
    </w:p>
    <w:p w14:paraId="1DEFF4B7" w14:textId="7118532C" w:rsidR="009C5FBC" w:rsidRPr="00EE3251" w:rsidRDefault="009F6D6A" w:rsidP="002D5ED4">
      <w:pPr>
        <w:pStyle w:val="affc"/>
        <w:numPr>
          <w:ilvl w:val="0"/>
          <w:numId w:val="15"/>
        </w:numPr>
        <w:adjustRightInd w:val="0"/>
        <w:snapToGrid w:val="0"/>
        <w:ind w:leftChars="278" w:left="1147"/>
        <w:jc w:val="both"/>
        <w:rPr>
          <w:rFonts w:ascii="Times New Roman"/>
          <w:sz w:val="24"/>
        </w:rPr>
      </w:pPr>
      <w:r w:rsidRPr="00EE3251">
        <w:rPr>
          <w:rFonts w:ascii="Times New Roman"/>
          <w:sz w:val="24"/>
        </w:rPr>
        <w:t>結合法人工研院資通所</w:t>
      </w:r>
      <w:r w:rsidR="008656F6" w:rsidRPr="00EE3251">
        <w:rPr>
          <w:rFonts w:ascii="Times New Roman"/>
          <w:sz w:val="24"/>
        </w:rPr>
        <w:t>與清華大學資工系</w:t>
      </w:r>
      <w:r w:rsidRPr="00EE3251">
        <w:rPr>
          <w:rFonts w:ascii="Times New Roman"/>
          <w:sz w:val="24"/>
        </w:rPr>
        <w:t>之技術能量，研發</w:t>
      </w:r>
      <w:r w:rsidR="00854734" w:rsidRPr="00EE3251">
        <w:rPr>
          <w:rFonts w:ascii="Times New Roman"/>
          <w:sz w:val="24"/>
        </w:rPr>
        <w:t>並實現內嵌</w:t>
      </w:r>
      <w:r w:rsidR="00854734" w:rsidRPr="00EE3251">
        <w:rPr>
          <w:rFonts w:ascii="Times New Roman"/>
          <w:sz w:val="24"/>
        </w:rPr>
        <w:t xml:space="preserve"> AI </w:t>
      </w:r>
      <w:r w:rsidR="00854734" w:rsidRPr="00EE3251">
        <w:rPr>
          <w:rFonts w:ascii="Times New Roman"/>
          <w:sz w:val="24"/>
        </w:rPr>
        <w:t>加速器</w:t>
      </w:r>
      <w:r w:rsidR="00026DBF" w:rsidRPr="00EE3251">
        <w:rPr>
          <w:rFonts w:ascii="Times New Roman"/>
          <w:sz w:val="24"/>
        </w:rPr>
        <w:t xml:space="preserve">(deep learning accelerator, DLA) </w:t>
      </w:r>
      <w:r w:rsidR="00854734" w:rsidRPr="00EE3251">
        <w:rPr>
          <w:rFonts w:ascii="Times New Roman"/>
          <w:sz w:val="24"/>
        </w:rPr>
        <w:t>之</w:t>
      </w:r>
      <w:r w:rsidR="00854734" w:rsidRPr="00EE3251">
        <w:rPr>
          <w:rFonts w:ascii="Times New Roman"/>
          <w:sz w:val="24"/>
        </w:rPr>
        <w:t xml:space="preserve"> AIM </w:t>
      </w:r>
      <w:r w:rsidR="00854734" w:rsidRPr="00EE3251">
        <w:rPr>
          <w:rFonts w:ascii="Times New Roman"/>
          <w:sz w:val="24"/>
        </w:rPr>
        <w:t>系統單晶片，</w:t>
      </w:r>
      <w:r w:rsidR="00832591" w:rsidRPr="00EE3251">
        <w:rPr>
          <w:rFonts w:ascii="Times New Roman"/>
          <w:sz w:val="24"/>
        </w:rPr>
        <w:t>並整合駕駛監測引擎及視訊語意分割引擎，實際應用於</w:t>
      </w:r>
      <w:r w:rsidR="00854734" w:rsidRPr="00EE3251">
        <w:rPr>
          <w:rFonts w:ascii="Times New Roman"/>
          <w:sz w:val="24"/>
        </w:rPr>
        <w:t>汽車安全</w:t>
      </w:r>
      <w:r w:rsidR="00832591" w:rsidRPr="00EE3251">
        <w:rPr>
          <w:rFonts w:ascii="Times New Roman"/>
          <w:sz w:val="24"/>
        </w:rPr>
        <w:t>駕駛</w:t>
      </w:r>
      <w:ins w:id="128" w:author="Joyce" w:date="2020-05-14T13:42:00Z">
        <w:r w:rsidR="00BE793B">
          <w:rPr>
            <w:rFonts w:ascii="Times New Roman" w:hint="eastAsia"/>
            <w:sz w:val="24"/>
          </w:rPr>
          <w:t>與警用</w:t>
        </w:r>
        <w:r w:rsidR="00BE793B">
          <w:rPr>
            <w:rFonts w:ascii="Times New Roman" w:hint="eastAsia"/>
            <w:sz w:val="24"/>
          </w:rPr>
          <w:t>S</w:t>
        </w:r>
        <w:r w:rsidR="00BE793B">
          <w:rPr>
            <w:rFonts w:ascii="Times New Roman"/>
            <w:sz w:val="24"/>
          </w:rPr>
          <w:t>mart Camera</w:t>
        </w:r>
      </w:ins>
      <w:r w:rsidR="008656F6" w:rsidRPr="00EE3251">
        <w:rPr>
          <w:rFonts w:ascii="Times New Roman"/>
          <w:sz w:val="24"/>
        </w:rPr>
        <w:t>領域，</w:t>
      </w:r>
      <w:r w:rsidR="009C5FBC" w:rsidRPr="00EE3251">
        <w:rPr>
          <w:rFonts w:ascii="Times New Roman"/>
          <w:sz w:val="24"/>
        </w:rPr>
        <w:t>同時連結雲林科技大學進行</w:t>
      </w:r>
      <w:r w:rsidR="009C5FBC" w:rsidRPr="00EE3251">
        <w:rPr>
          <w:rFonts w:ascii="Times New Roman"/>
          <w:sz w:val="24"/>
        </w:rPr>
        <w:t>AI</w:t>
      </w:r>
      <w:r w:rsidR="009C5FBC" w:rsidRPr="00EE3251">
        <w:rPr>
          <w:rFonts w:ascii="Times New Roman"/>
          <w:sz w:val="24"/>
        </w:rPr>
        <w:t>架構探索與大量且不同天候、交通狀況之實車道路測試及資料收集與分析，提供整個應用載具充分之大數據資料庫，確保計畫產出之可量產性與商業價值。</w:t>
      </w:r>
    </w:p>
    <w:p w14:paraId="0C429578" w14:textId="49C8EDF3" w:rsidR="0095118D" w:rsidRDefault="009F6D6A" w:rsidP="002D5ED4">
      <w:pPr>
        <w:pStyle w:val="affc"/>
        <w:numPr>
          <w:ilvl w:val="0"/>
          <w:numId w:val="15"/>
        </w:numPr>
        <w:adjustRightInd w:val="0"/>
        <w:snapToGrid w:val="0"/>
        <w:ind w:leftChars="278" w:left="1147"/>
        <w:jc w:val="both"/>
        <w:rPr>
          <w:rFonts w:ascii="Times New Roman"/>
          <w:sz w:val="24"/>
        </w:rPr>
      </w:pPr>
      <w:r w:rsidRPr="00EE3251">
        <w:rPr>
          <w:rFonts w:ascii="Times New Roman"/>
          <w:sz w:val="24"/>
        </w:rPr>
        <w:t>配合</w:t>
      </w:r>
      <w:r w:rsidRPr="00EE3251">
        <w:rPr>
          <w:rFonts w:ascii="Times New Roman"/>
          <w:sz w:val="24"/>
        </w:rPr>
        <w:t xml:space="preserve"> AI on Chip </w:t>
      </w:r>
      <w:r w:rsidRPr="00EE3251">
        <w:rPr>
          <w:rFonts w:ascii="Times New Roman"/>
          <w:sz w:val="24"/>
        </w:rPr>
        <w:t>示範計畫，加速相關產品設計驗證及導入市場時程，落實政府</w:t>
      </w:r>
      <w:r w:rsidRPr="00EE3251">
        <w:rPr>
          <w:rFonts w:ascii="Times New Roman"/>
          <w:sz w:val="24"/>
        </w:rPr>
        <w:t xml:space="preserve"> AI </w:t>
      </w:r>
      <w:r w:rsidRPr="00EE3251">
        <w:rPr>
          <w:rFonts w:ascii="Times New Roman"/>
          <w:sz w:val="24"/>
        </w:rPr>
        <w:t>產業化之政策。</w:t>
      </w:r>
      <w:r w:rsidRPr="00EE3251">
        <w:rPr>
          <w:rFonts w:ascii="Times New Roman"/>
          <w:sz w:val="24"/>
        </w:rPr>
        <w:t xml:space="preserve"> </w:t>
      </w:r>
    </w:p>
    <w:p w14:paraId="73A98F7C" w14:textId="69C6B5A5" w:rsidR="008F02D2" w:rsidRPr="0095118D" w:rsidRDefault="00815273" w:rsidP="0095118D">
      <w:pPr>
        <w:snapToGrid w:val="0"/>
        <w:jc w:val="both"/>
      </w:pPr>
      <w:r>
        <w:rPr>
          <w:rFonts w:hint="eastAsia"/>
        </w:rPr>
        <w:t xml:space="preserve">    </w:t>
      </w:r>
      <w:r>
        <w:rPr>
          <w:noProof/>
        </w:rPr>
        <w:drawing>
          <wp:inline distT="0" distB="0" distL="0" distR="0" wp14:anchorId="10C58893" wp14:editId="14102379">
            <wp:extent cx="5586755" cy="3784820"/>
            <wp:effectExtent l="0" t="0" r="0" b="6350"/>
            <wp:docPr id="7172" name="圖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96535" cy="3791445"/>
                    </a:xfrm>
                    <a:prstGeom prst="rect">
                      <a:avLst/>
                    </a:prstGeom>
                    <a:noFill/>
                  </pic:spPr>
                </pic:pic>
              </a:graphicData>
            </a:graphic>
          </wp:inline>
        </w:drawing>
      </w:r>
    </w:p>
    <w:p w14:paraId="4196E625" w14:textId="0BEA0A27" w:rsidR="00E87929" w:rsidRDefault="0014635D" w:rsidP="0014635D">
      <w:pPr>
        <w:pStyle w:val="aff2"/>
        <w:rPr>
          <w:rFonts w:ascii="Times New Roman" w:eastAsia="標楷體" w:hAnsi="Times New Roman"/>
        </w:rPr>
      </w:pPr>
      <w:bookmarkStart w:id="129" w:name="_Ref31844127"/>
      <w:bookmarkStart w:id="130" w:name="_Toc40276354"/>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7</w:t>
      </w:r>
      <w:r w:rsidRPr="00EE3251">
        <w:rPr>
          <w:rFonts w:ascii="Times New Roman" w:eastAsia="標楷體" w:hAnsi="Times New Roman"/>
        </w:rPr>
        <w:fldChar w:fldCharType="end"/>
      </w:r>
      <w:bookmarkEnd w:id="129"/>
      <w:r w:rsidR="00792CCF" w:rsidRPr="00EE3251">
        <w:rPr>
          <w:rFonts w:ascii="Times New Roman" w:eastAsia="標楷體" w:hAnsi="Times New Roman"/>
        </w:rPr>
        <w:t>計畫研究標的與定位</w:t>
      </w:r>
      <w:bookmarkEnd w:id="130"/>
    </w:p>
    <w:p w14:paraId="4D41CF98" w14:textId="5655F0A8" w:rsidR="008F02D2" w:rsidRDefault="008F02D2" w:rsidP="008F02D2"/>
    <w:p w14:paraId="39FE2DCE" w14:textId="4342A205" w:rsidR="00E67169" w:rsidRDefault="00E67169" w:rsidP="008F02D2"/>
    <w:p w14:paraId="6E4E6AE3" w14:textId="154F6B3D" w:rsidR="00E67169" w:rsidRDefault="00E67169" w:rsidP="008F02D2"/>
    <w:p w14:paraId="22D1B1B1" w14:textId="61CE2EE5" w:rsidR="00E67169" w:rsidRDefault="00E67169" w:rsidP="008F02D2"/>
    <w:p w14:paraId="3DE9F051" w14:textId="6D3DBA0E" w:rsidR="00E67169" w:rsidRDefault="00E67169" w:rsidP="008F02D2"/>
    <w:p w14:paraId="7417ACB6" w14:textId="2B3B3D6C" w:rsidR="00E67169" w:rsidRDefault="00E67169" w:rsidP="008F02D2"/>
    <w:p w14:paraId="1AB02078" w14:textId="209BD5D7" w:rsidR="00E67169" w:rsidRDefault="00E67169" w:rsidP="008F02D2"/>
    <w:p w14:paraId="661C6BC0" w14:textId="1E614639" w:rsidR="00E67169" w:rsidRDefault="00E67169" w:rsidP="008F02D2"/>
    <w:p w14:paraId="14CFB973" w14:textId="77777777" w:rsidR="0004622D" w:rsidRPr="008F02D2" w:rsidRDefault="0004622D" w:rsidP="008F02D2"/>
    <w:p w14:paraId="39EE26B4" w14:textId="569CCB07" w:rsidR="00DE23BB" w:rsidRPr="00EE3251" w:rsidRDefault="00DE23BB" w:rsidP="001E2DEF">
      <w:pPr>
        <w:pStyle w:val="affc"/>
        <w:numPr>
          <w:ilvl w:val="0"/>
          <w:numId w:val="4"/>
        </w:numPr>
        <w:adjustRightInd w:val="0"/>
        <w:snapToGrid w:val="0"/>
        <w:ind w:leftChars="1" w:left="482"/>
        <w:rPr>
          <w:rFonts w:ascii="Times New Roman"/>
          <w:sz w:val="24"/>
        </w:rPr>
      </w:pPr>
      <w:r w:rsidRPr="00EE3251">
        <w:rPr>
          <w:rFonts w:ascii="Times New Roman"/>
          <w:sz w:val="24"/>
        </w:rPr>
        <w:t>技術能力與技術關聯圖</w:t>
      </w:r>
      <w:r w:rsidRPr="00EE3251">
        <w:rPr>
          <w:rFonts w:ascii="Times New Roman"/>
          <w:sz w:val="24"/>
        </w:rPr>
        <w:t xml:space="preserve"> </w:t>
      </w:r>
    </w:p>
    <w:p w14:paraId="3E6F1E9B" w14:textId="4F0DC72E" w:rsidR="0082588F" w:rsidRPr="00C46121" w:rsidRDefault="0004622D" w:rsidP="0082588F">
      <w:pPr>
        <w:snapToGrid w:val="0"/>
        <w:spacing w:line="240" w:lineRule="auto"/>
        <w:ind w:leftChars="178" w:left="427"/>
        <w:jc w:val="both"/>
      </w:pPr>
      <w:r>
        <w:rPr>
          <w:rFonts w:hint="eastAsia"/>
        </w:rPr>
        <w:t xml:space="preserve">    </w:t>
      </w:r>
      <w:r w:rsidR="00AC706A" w:rsidRPr="00EE3251">
        <w:t>本計畫</w:t>
      </w:r>
      <w:r w:rsidR="00340437" w:rsidRPr="00EE3251">
        <w:t>規</w:t>
      </w:r>
      <w:r w:rsidR="00CC1B2B" w:rsidRPr="00EE3251">
        <w:t>劃</w:t>
      </w:r>
      <w:r w:rsidR="00340437" w:rsidRPr="00EE3251">
        <w:t>研發的</w:t>
      </w:r>
      <w:r w:rsidR="00340437" w:rsidRPr="00EE3251">
        <w:t xml:space="preserve">AIM </w:t>
      </w:r>
      <w:r w:rsidR="00340437" w:rsidRPr="00EE3251">
        <w:t>製程平台開發、</w:t>
      </w:r>
      <w:r w:rsidR="00340437" w:rsidRPr="00EE3251">
        <w:t xml:space="preserve">AIM </w:t>
      </w:r>
      <w:r w:rsidR="00340437" w:rsidRPr="00EE3251">
        <w:t>基礎矽智財開發、</w:t>
      </w:r>
      <w:r w:rsidR="00340437" w:rsidRPr="00EE3251">
        <w:t xml:space="preserve">AIM </w:t>
      </w:r>
      <w:r w:rsidR="00340437" w:rsidRPr="00EE3251">
        <w:t>設計平台開發及</w:t>
      </w:r>
      <w:r w:rsidR="00340437" w:rsidRPr="00EE3251">
        <w:t xml:space="preserve">AIM </w:t>
      </w:r>
      <w:r w:rsidR="00340437" w:rsidRPr="00EE3251">
        <w:t>載具驗證</w:t>
      </w:r>
      <w:r w:rsidR="00AC706A" w:rsidRPr="00EE3251">
        <w:t>等各分項之間的技術能力與技術關聯如</w:t>
      </w:r>
      <w:r w:rsidR="00C46121" w:rsidRPr="00EE3251">
        <w:fldChar w:fldCharType="begin"/>
      </w:r>
      <w:r w:rsidR="00C46121" w:rsidRPr="00EE3251">
        <w:instrText xml:space="preserve"> REF _Ref31844295 \h  \* MERGEFORMAT </w:instrText>
      </w:r>
      <w:r w:rsidR="00C46121" w:rsidRPr="00EE3251">
        <w:fldChar w:fldCharType="separate"/>
      </w:r>
    </w:p>
    <w:p w14:paraId="20CABF93" w14:textId="4C5122E9" w:rsidR="00C46121" w:rsidRDefault="0082588F" w:rsidP="00C46121">
      <w:pPr>
        <w:snapToGrid w:val="0"/>
        <w:spacing w:line="240" w:lineRule="auto"/>
        <w:ind w:leftChars="178" w:left="427"/>
        <w:jc w:val="both"/>
      </w:pPr>
      <w:r w:rsidRPr="00EE3251">
        <w:t>圖</w:t>
      </w:r>
      <w:r w:rsidRPr="00EE3251">
        <w:t>2.</w:t>
      </w:r>
      <w:r>
        <w:rPr>
          <w:noProof/>
        </w:rPr>
        <w:t>8</w:t>
      </w:r>
      <w:r w:rsidR="00C46121" w:rsidRPr="00EE3251">
        <w:fldChar w:fldCharType="end"/>
      </w:r>
      <w:r w:rsidR="00C46121" w:rsidRPr="00EE3251">
        <w:t>所示，計畫規劃之全程計畫產出如</w:t>
      </w:r>
      <w:r w:rsidR="00C46121">
        <w:fldChar w:fldCharType="begin"/>
      </w:r>
      <w:r w:rsidR="00C46121">
        <w:instrText xml:space="preserve"> REF _Ref38354496 </w:instrText>
      </w:r>
      <w:r w:rsidR="00C46121">
        <w:fldChar w:fldCharType="separate"/>
      </w:r>
      <w:r>
        <w:rPr>
          <w:rFonts w:hint="eastAsia"/>
        </w:rPr>
        <w:t>表</w:t>
      </w:r>
      <w:r>
        <w:rPr>
          <w:rFonts w:hint="eastAsia"/>
        </w:rPr>
        <w:t>2.</w:t>
      </w:r>
      <w:r>
        <w:rPr>
          <w:noProof/>
        </w:rPr>
        <w:t>2</w:t>
      </w:r>
      <w:r w:rsidR="00C46121">
        <w:rPr>
          <w:noProof/>
        </w:rPr>
        <w:fldChar w:fldCharType="end"/>
      </w:r>
      <w:r w:rsidR="00C46121" w:rsidRPr="00EE3251">
        <w:t>所示。</w:t>
      </w:r>
    </w:p>
    <w:p w14:paraId="5FB532C0" w14:textId="77777777" w:rsidR="00E67169" w:rsidRDefault="00E67169" w:rsidP="00C46121">
      <w:pPr>
        <w:snapToGrid w:val="0"/>
        <w:spacing w:line="240" w:lineRule="auto"/>
        <w:ind w:leftChars="178" w:left="427"/>
        <w:jc w:val="both"/>
      </w:pPr>
    </w:p>
    <w:p w14:paraId="057600AC" w14:textId="77777777" w:rsidR="00C46121" w:rsidRPr="00C46121" w:rsidRDefault="00C46121" w:rsidP="00132DA9">
      <w:pPr>
        <w:snapToGrid w:val="0"/>
        <w:spacing w:line="240" w:lineRule="auto"/>
        <w:ind w:leftChars="178" w:left="427"/>
        <w:jc w:val="both"/>
      </w:pPr>
    </w:p>
    <w:p w14:paraId="2CD6AE10" w14:textId="1D125687" w:rsidR="00610082" w:rsidRPr="00C46121" w:rsidRDefault="00C46121" w:rsidP="00610082">
      <w:pPr>
        <w:jc w:val="center"/>
      </w:pPr>
      <w:bookmarkStart w:id="131" w:name="_Ref38354226"/>
      <w:bookmarkStart w:id="132" w:name="_Ref31844295"/>
      <w:r>
        <w:rPr>
          <w:noProof/>
        </w:rPr>
        <w:drawing>
          <wp:inline distT="0" distB="0" distL="0" distR="0" wp14:anchorId="2E5B382E" wp14:editId="2C9F0D8F">
            <wp:extent cx="5683813" cy="3394253"/>
            <wp:effectExtent l="0" t="0" r="0" b="0"/>
            <wp:docPr id="7178" name="圖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0681" cy="3404326"/>
                    </a:xfrm>
                    <a:prstGeom prst="rect">
                      <a:avLst/>
                    </a:prstGeom>
                    <a:noFill/>
                  </pic:spPr>
                </pic:pic>
              </a:graphicData>
            </a:graphic>
          </wp:inline>
        </w:drawing>
      </w:r>
    </w:p>
    <w:p w14:paraId="062AEA19" w14:textId="17CE1E16" w:rsidR="00213277" w:rsidRDefault="0014635D" w:rsidP="00610082">
      <w:pPr>
        <w:jc w:val="center"/>
      </w:pPr>
      <w:bookmarkStart w:id="133" w:name="_Ref40257199"/>
      <w:bookmarkStart w:id="134" w:name="_Toc40276355"/>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8</w:t>
      </w:r>
      <w:r w:rsidRPr="00EE3251">
        <w:fldChar w:fldCharType="end"/>
      </w:r>
      <w:bookmarkEnd w:id="131"/>
      <w:bookmarkEnd w:id="132"/>
      <w:bookmarkEnd w:id="133"/>
      <w:r w:rsidR="00B21E4B" w:rsidRPr="00EE3251">
        <w:t>技術能力與技術關聯圖</w:t>
      </w:r>
      <w:bookmarkEnd w:id="134"/>
    </w:p>
    <w:p w14:paraId="0CE7FA0B" w14:textId="0B886CDC" w:rsidR="0046327A" w:rsidRDefault="0046327A" w:rsidP="00C4521B">
      <w:pPr>
        <w:widowControl/>
        <w:snapToGrid w:val="0"/>
        <w:spacing w:before="50" w:line="240" w:lineRule="auto"/>
        <w:ind w:leftChars="1" w:left="2"/>
        <w:jc w:val="both"/>
        <w:textAlignment w:val="auto"/>
        <w:rPr>
          <w:color w:val="000000" w:themeColor="text1"/>
        </w:rPr>
      </w:pPr>
    </w:p>
    <w:p w14:paraId="0BC4F7E3" w14:textId="248571C6" w:rsidR="00E67169" w:rsidRDefault="00E67169" w:rsidP="00C4521B">
      <w:pPr>
        <w:widowControl/>
        <w:snapToGrid w:val="0"/>
        <w:spacing w:before="50" w:line="240" w:lineRule="auto"/>
        <w:ind w:leftChars="1" w:left="2"/>
        <w:jc w:val="both"/>
        <w:textAlignment w:val="auto"/>
        <w:rPr>
          <w:color w:val="000000" w:themeColor="text1"/>
        </w:rPr>
      </w:pPr>
    </w:p>
    <w:p w14:paraId="2E6A84D5" w14:textId="22BBFF86" w:rsidR="00E67169" w:rsidRDefault="00E67169" w:rsidP="00C4521B">
      <w:pPr>
        <w:widowControl/>
        <w:snapToGrid w:val="0"/>
        <w:spacing w:before="50" w:line="240" w:lineRule="auto"/>
        <w:ind w:leftChars="1" w:left="2"/>
        <w:jc w:val="both"/>
        <w:textAlignment w:val="auto"/>
        <w:rPr>
          <w:color w:val="000000" w:themeColor="text1"/>
        </w:rPr>
      </w:pPr>
    </w:p>
    <w:p w14:paraId="214683F5" w14:textId="1BDCF4D8" w:rsidR="00E67169" w:rsidRDefault="00E67169" w:rsidP="00C4521B">
      <w:pPr>
        <w:widowControl/>
        <w:snapToGrid w:val="0"/>
        <w:spacing w:before="50" w:line="240" w:lineRule="auto"/>
        <w:ind w:leftChars="1" w:left="2"/>
        <w:jc w:val="both"/>
        <w:textAlignment w:val="auto"/>
        <w:rPr>
          <w:color w:val="000000" w:themeColor="text1"/>
        </w:rPr>
      </w:pPr>
    </w:p>
    <w:p w14:paraId="06A9C35C" w14:textId="04EA7C1D" w:rsidR="0004622D" w:rsidRDefault="0004622D" w:rsidP="00C4521B">
      <w:pPr>
        <w:widowControl/>
        <w:snapToGrid w:val="0"/>
        <w:spacing w:before="50" w:line="240" w:lineRule="auto"/>
        <w:ind w:leftChars="1" w:left="2"/>
        <w:jc w:val="both"/>
        <w:textAlignment w:val="auto"/>
        <w:rPr>
          <w:color w:val="000000" w:themeColor="text1"/>
        </w:rPr>
      </w:pPr>
    </w:p>
    <w:p w14:paraId="32A81398" w14:textId="79C1311D" w:rsidR="0004622D" w:rsidRDefault="0004622D" w:rsidP="00C4521B">
      <w:pPr>
        <w:widowControl/>
        <w:snapToGrid w:val="0"/>
        <w:spacing w:before="50" w:line="240" w:lineRule="auto"/>
        <w:ind w:leftChars="1" w:left="2"/>
        <w:jc w:val="both"/>
        <w:textAlignment w:val="auto"/>
        <w:rPr>
          <w:color w:val="000000" w:themeColor="text1"/>
        </w:rPr>
      </w:pPr>
    </w:p>
    <w:p w14:paraId="03860E70" w14:textId="531231EE" w:rsidR="0004622D" w:rsidRDefault="0004622D" w:rsidP="00C4521B">
      <w:pPr>
        <w:widowControl/>
        <w:snapToGrid w:val="0"/>
        <w:spacing w:before="50" w:line="240" w:lineRule="auto"/>
        <w:ind w:leftChars="1" w:left="2"/>
        <w:jc w:val="both"/>
        <w:textAlignment w:val="auto"/>
        <w:rPr>
          <w:color w:val="000000" w:themeColor="text1"/>
        </w:rPr>
      </w:pPr>
    </w:p>
    <w:p w14:paraId="7C12666D" w14:textId="43DF9BF1" w:rsidR="0004622D" w:rsidRDefault="0004622D" w:rsidP="00C4521B">
      <w:pPr>
        <w:widowControl/>
        <w:snapToGrid w:val="0"/>
        <w:spacing w:before="50" w:line="240" w:lineRule="auto"/>
        <w:ind w:leftChars="1" w:left="2"/>
        <w:jc w:val="both"/>
        <w:textAlignment w:val="auto"/>
        <w:rPr>
          <w:color w:val="000000" w:themeColor="text1"/>
        </w:rPr>
      </w:pPr>
    </w:p>
    <w:p w14:paraId="746E40C4" w14:textId="1E9DAEF6" w:rsidR="0004622D" w:rsidRDefault="0004622D" w:rsidP="00C4521B">
      <w:pPr>
        <w:widowControl/>
        <w:snapToGrid w:val="0"/>
        <w:spacing w:before="50" w:line="240" w:lineRule="auto"/>
        <w:ind w:leftChars="1" w:left="2"/>
        <w:jc w:val="both"/>
        <w:textAlignment w:val="auto"/>
        <w:rPr>
          <w:color w:val="000000" w:themeColor="text1"/>
        </w:rPr>
      </w:pPr>
    </w:p>
    <w:p w14:paraId="224DE484" w14:textId="23C4D147" w:rsidR="0004622D" w:rsidRDefault="0004622D" w:rsidP="00C4521B">
      <w:pPr>
        <w:widowControl/>
        <w:snapToGrid w:val="0"/>
        <w:spacing w:before="50" w:line="240" w:lineRule="auto"/>
        <w:ind w:leftChars="1" w:left="2"/>
        <w:jc w:val="both"/>
        <w:textAlignment w:val="auto"/>
        <w:rPr>
          <w:color w:val="000000" w:themeColor="text1"/>
        </w:rPr>
      </w:pPr>
    </w:p>
    <w:p w14:paraId="509D4EAF" w14:textId="0B242EA4" w:rsidR="0004622D" w:rsidRDefault="0004622D" w:rsidP="00C4521B">
      <w:pPr>
        <w:widowControl/>
        <w:snapToGrid w:val="0"/>
        <w:spacing w:before="50" w:line="240" w:lineRule="auto"/>
        <w:ind w:leftChars="1" w:left="2"/>
        <w:jc w:val="both"/>
        <w:textAlignment w:val="auto"/>
        <w:rPr>
          <w:color w:val="000000" w:themeColor="text1"/>
        </w:rPr>
      </w:pPr>
    </w:p>
    <w:p w14:paraId="061E0B5E" w14:textId="6486D601" w:rsidR="0004622D" w:rsidRDefault="0004622D" w:rsidP="00C4521B">
      <w:pPr>
        <w:widowControl/>
        <w:snapToGrid w:val="0"/>
        <w:spacing w:before="50" w:line="240" w:lineRule="auto"/>
        <w:ind w:leftChars="1" w:left="2"/>
        <w:jc w:val="both"/>
        <w:textAlignment w:val="auto"/>
        <w:rPr>
          <w:color w:val="000000" w:themeColor="text1"/>
        </w:rPr>
      </w:pPr>
    </w:p>
    <w:p w14:paraId="23CCCDF0" w14:textId="14EBDFAB" w:rsidR="0004622D" w:rsidRDefault="0004622D" w:rsidP="00C4521B">
      <w:pPr>
        <w:widowControl/>
        <w:snapToGrid w:val="0"/>
        <w:spacing w:before="50" w:line="240" w:lineRule="auto"/>
        <w:ind w:leftChars="1" w:left="2"/>
        <w:jc w:val="both"/>
        <w:textAlignment w:val="auto"/>
        <w:rPr>
          <w:color w:val="000000" w:themeColor="text1"/>
        </w:rPr>
      </w:pPr>
    </w:p>
    <w:p w14:paraId="37F05BC5" w14:textId="75A7251B" w:rsidR="0004622D" w:rsidRDefault="0004622D" w:rsidP="00C4521B">
      <w:pPr>
        <w:widowControl/>
        <w:snapToGrid w:val="0"/>
        <w:spacing w:before="50" w:line="240" w:lineRule="auto"/>
        <w:ind w:leftChars="1" w:left="2"/>
        <w:jc w:val="both"/>
        <w:textAlignment w:val="auto"/>
        <w:rPr>
          <w:color w:val="000000" w:themeColor="text1"/>
        </w:rPr>
      </w:pPr>
    </w:p>
    <w:p w14:paraId="28476C87" w14:textId="038FEA93" w:rsidR="0004622D" w:rsidRDefault="0004622D" w:rsidP="00C4521B">
      <w:pPr>
        <w:widowControl/>
        <w:snapToGrid w:val="0"/>
        <w:spacing w:before="50" w:line="240" w:lineRule="auto"/>
        <w:ind w:leftChars="1" w:left="2"/>
        <w:jc w:val="both"/>
        <w:textAlignment w:val="auto"/>
        <w:rPr>
          <w:color w:val="000000" w:themeColor="text1"/>
        </w:rPr>
      </w:pPr>
    </w:p>
    <w:p w14:paraId="4326CE69" w14:textId="04FA9932" w:rsidR="0004622D" w:rsidRDefault="0004622D" w:rsidP="00C4521B">
      <w:pPr>
        <w:widowControl/>
        <w:snapToGrid w:val="0"/>
        <w:spacing w:before="50" w:line="240" w:lineRule="auto"/>
        <w:ind w:leftChars="1" w:left="2"/>
        <w:jc w:val="both"/>
        <w:textAlignment w:val="auto"/>
        <w:rPr>
          <w:color w:val="000000" w:themeColor="text1"/>
        </w:rPr>
      </w:pPr>
    </w:p>
    <w:p w14:paraId="1CD3B58F" w14:textId="77777777" w:rsidR="0004622D" w:rsidRDefault="0004622D" w:rsidP="00C4521B">
      <w:pPr>
        <w:widowControl/>
        <w:snapToGrid w:val="0"/>
        <w:spacing w:before="50" w:line="240" w:lineRule="auto"/>
        <w:ind w:leftChars="1" w:left="2"/>
        <w:jc w:val="both"/>
        <w:textAlignment w:val="auto"/>
        <w:rPr>
          <w:color w:val="000000" w:themeColor="text1"/>
        </w:rPr>
      </w:pPr>
    </w:p>
    <w:p w14:paraId="49AC7C52" w14:textId="62387778" w:rsidR="00E67169" w:rsidRDefault="00E67169" w:rsidP="00C4521B">
      <w:pPr>
        <w:widowControl/>
        <w:snapToGrid w:val="0"/>
        <w:spacing w:before="50" w:line="240" w:lineRule="auto"/>
        <w:ind w:leftChars="1" w:left="2"/>
        <w:jc w:val="both"/>
        <w:textAlignment w:val="auto"/>
        <w:rPr>
          <w:color w:val="000000" w:themeColor="text1"/>
        </w:rPr>
      </w:pPr>
    </w:p>
    <w:p w14:paraId="2B4C2C15" w14:textId="77777777" w:rsidR="00E67169" w:rsidRPr="004227A0" w:rsidRDefault="00E67169" w:rsidP="00C4521B">
      <w:pPr>
        <w:widowControl/>
        <w:snapToGrid w:val="0"/>
        <w:spacing w:before="50" w:line="240" w:lineRule="auto"/>
        <w:ind w:leftChars="1" w:left="2"/>
        <w:jc w:val="both"/>
        <w:textAlignment w:val="auto"/>
        <w:rPr>
          <w:color w:val="000000" w:themeColor="text1"/>
        </w:rPr>
      </w:pPr>
    </w:p>
    <w:p w14:paraId="6733BCA0" w14:textId="535E2FDD" w:rsidR="002D7CBB" w:rsidRPr="00EE3251" w:rsidRDefault="004227A0" w:rsidP="004227A0">
      <w:pPr>
        <w:pStyle w:val="aff2"/>
        <w:rPr>
          <w:rFonts w:ascii="Times New Roman" w:eastAsia="標楷體" w:hAnsi="Times New Roman"/>
        </w:rPr>
      </w:pPr>
      <w:bookmarkStart w:id="135" w:name="_Ref38354496"/>
      <w:bookmarkStart w:id="136" w:name="_Toc38355105"/>
      <w:r>
        <w:rPr>
          <w:rFonts w:hint="eastAsia"/>
        </w:rPr>
        <w:lastRenderedPageBreak/>
        <w:t>表</w:t>
      </w:r>
      <w:r>
        <w:rPr>
          <w:rFonts w:hint="eastAsia"/>
        </w:rPr>
        <w:t>2.</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82588F">
        <w:rPr>
          <w:noProof/>
        </w:rPr>
        <w:t>2</w:t>
      </w:r>
      <w:r>
        <w:fldChar w:fldCharType="end"/>
      </w:r>
      <w:bookmarkEnd w:id="135"/>
      <w:r w:rsidR="002D7CBB" w:rsidRPr="00EE3251">
        <w:rPr>
          <w:rFonts w:ascii="Times New Roman" w:eastAsia="標楷體" w:hAnsi="Times New Roman"/>
        </w:rPr>
        <w:t>計畫全程產出</w:t>
      </w:r>
      <w:bookmarkEnd w:id="136"/>
    </w:p>
    <w:tbl>
      <w:tblPr>
        <w:tblW w:w="9238" w:type="dxa"/>
        <w:tblInd w:w="1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A0" w:firstRow="1" w:lastRow="0" w:firstColumn="1" w:lastColumn="0" w:noHBand="0" w:noVBand="0"/>
      </w:tblPr>
      <w:tblGrid>
        <w:gridCol w:w="1723"/>
        <w:gridCol w:w="994"/>
        <w:gridCol w:w="6521"/>
      </w:tblGrid>
      <w:tr w:rsidR="003F565A" w:rsidRPr="00EE3251" w14:paraId="1DBE42AE" w14:textId="77777777" w:rsidTr="0004622D">
        <w:tc>
          <w:tcPr>
            <w:tcW w:w="1723" w:type="dxa"/>
            <w:tcMar>
              <w:top w:w="0" w:type="dxa"/>
              <w:left w:w="108" w:type="dxa"/>
              <w:bottom w:w="0" w:type="dxa"/>
              <w:right w:w="108" w:type="dxa"/>
            </w:tcMar>
            <w:vAlign w:val="center"/>
          </w:tcPr>
          <w:p w14:paraId="05072495" w14:textId="77777777" w:rsidR="003F565A" w:rsidRPr="00EE3251" w:rsidRDefault="003F565A" w:rsidP="00C4521B">
            <w:pPr>
              <w:snapToGrid w:val="0"/>
              <w:spacing w:line="240" w:lineRule="auto"/>
              <w:jc w:val="center"/>
              <w:rPr>
                <w:color w:val="000000" w:themeColor="text1"/>
              </w:rPr>
            </w:pPr>
            <w:r w:rsidRPr="00EE3251">
              <w:rPr>
                <w:color w:val="000000" w:themeColor="text1"/>
              </w:rPr>
              <w:t>總產出物</w:t>
            </w:r>
          </w:p>
          <w:p w14:paraId="7E132963" w14:textId="77777777" w:rsidR="003F565A" w:rsidRPr="00EE3251" w:rsidRDefault="003F565A" w:rsidP="00C4521B">
            <w:pPr>
              <w:snapToGrid w:val="0"/>
              <w:spacing w:line="240" w:lineRule="auto"/>
              <w:jc w:val="center"/>
              <w:rPr>
                <w:color w:val="000000" w:themeColor="text1"/>
              </w:rPr>
            </w:pPr>
            <w:r w:rsidRPr="00EE3251">
              <w:rPr>
                <w:color w:val="000000" w:themeColor="text1"/>
              </w:rPr>
              <w:t>（技術</w:t>
            </w:r>
            <w:r w:rsidRPr="00EE3251">
              <w:rPr>
                <w:color w:val="000000" w:themeColor="text1"/>
              </w:rPr>
              <w:t>/</w:t>
            </w:r>
            <w:r w:rsidRPr="00EE3251">
              <w:rPr>
                <w:color w:val="000000" w:themeColor="text1"/>
              </w:rPr>
              <w:t>平台</w:t>
            </w:r>
            <w:r w:rsidRPr="00EE3251">
              <w:rPr>
                <w:color w:val="000000" w:themeColor="text1"/>
              </w:rPr>
              <w:t>/</w:t>
            </w:r>
            <w:r w:rsidRPr="00EE3251">
              <w:rPr>
                <w:color w:val="000000" w:themeColor="text1"/>
              </w:rPr>
              <w:t>產品）</w:t>
            </w:r>
          </w:p>
        </w:tc>
        <w:tc>
          <w:tcPr>
            <w:tcW w:w="994" w:type="dxa"/>
            <w:tcMar>
              <w:top w:w="0" w:type="dxa"/>
              <w:left w:w="108" w:type="dxa"/>
              <w:bottom w:w="0" w:type="dxa"/>
              <w:right w:w="108" w:type="dxa"/>
            </w:tcMar>
            <w:vAlign w:val="center"/>
          </w:tcPr>
          <w:p w14:paraId="4027C32F" w14:textId="77777777" w:rsidR="003F565A" w:rsidRPr="00EE3251" w:rsidRDefault="003F565A" w:rsidP="00C4521B">
            <w:pPr>
              <w:snapToGrid w:val="0"/>
              <w:spacing w:line="240" w:lineRule="auto"/>
              <w:jc w:val="center"/>
              <w:rPr>
                <w:color w:val="000000" w:themeColor="text1"/>
              </w:rPr>
            </w:pPr>
            <w:r w:rsidRPr="00EE3251">
              <w:rPr>
                <w:color w:val="000000" w:themeColor="text1"/>
              </w:rPr>
              <w:t>產出時間</w:t>
            </w:r>
          </w:p>
        </w:tc>
        <w:tc>
          <w:tcPr>
            <w:tcW w:w="6521" w:type="dxa"/>
            <w:tcMar>
              <w:top w:w="0" w:type="dxa"/>
              <w:left w:w="108" w:type="dxa"/>
              <w:bottom w:w="0" w:type="dxa"/>
              <w:right w:w="108" w:type="dxa"/>
            </w:tcMar>
            <w:vAlign w:val="center"/>
          </w:tcPr>
          <w:p w14:paraId="5077C49B" w14:textId="77777777" w:rsidR="003F565A" w:rsidRPr="00EE3251" w:rsidRDefault="003F565A" w:rsidP="00C4521B">
            <w:pPr>
              <w:snapToGrid w:val="0"/>
              <w:spacing w:line="240" w:lineRule="auto"/>
              <w:jc w:val="center"/>
              <w:rPr>
                <w:color w:val="000000" w:themeColor="text1"/>
              </w:rPr>
            </w:pPr>
            <w:r w:rsidRPr="00EE3251">
              <w:rPr>
                <w:color w:val="000000" w:themeColor="text1"/>
              </w:rPr>
              <w:t>規格</w:t>
            </w:r>
          </w:p>
        </w:tc>
      </w:tr>
      <w:tr w:rsidR="00081DF2" w:rsidRPr="00EE3251" w14:paraId="58DA28AE" w14:textId="77777777" w:rsidTr="0004622D">
        <w:trPr>
          <w:trHeight w:val="369"/>
        </w:trPr>
        <w:tc>
          <w:tcPr>
            <w:tcW w:w="1723" w:type="dxa"/>
            <w:tcMar>
              <w:top w:w="0" w:type="dxa"/>
              <w:left w:w="108" w:type="dxa"/>
              <w:bottom w:w="0" w:type="dxa"/>
              <w:right w:w="108" w:type="dxa"/>
            </w:tcMar>
          </w:tcPr>
          <w:p w14:paraId="4BC50EB1" w14:textId="0D42B906" w:rsidR="00081DF2" w:rsidRPr="00EE3251" w:rsidRDefault="00081DF2" w:rsidP="00C4521B">
            <w:pPr>
              <w:tabs>
                <w:tab w:val="left" w:pos="896"/>
              </w:tabs>
              <w:snapToGrid w:val="0"/>
              <w:spacing w:line="240" w:lineRule="auto"/>
              <w:rPr>
                <w:color w:val="000000" w:themeColor="text1"/>
              </w:rPr>
            </w:pPr>
            <w:r w:rsidRPr="00EE3251">
              <w:rPr>
                <w:color w:val="000000" w:themeColor="text1"/>
              </w:rPr>
              <w:t>AIM</w:t>
            </w:r>
            <w:r w:rsidRPr="00EE3251">
              <w:rPr>
                <w:color w:val="000000" w:themeColor="text1"/>
              </w:rPr>
              <w:t>製程平台開發</w:t>
            </w:r>
          </w:p>
        </w:tc>
        <w:tc>
          <w:tcPr>
            <w:tcW w:w="994" w:type="dxa"/>
            <w:tcMar>
              <w:top w:w="0" w:type="dxa"/>
              <w:left w:w="108" w:type="dxa"/>
              <w:bottom w:w="0" w:type="dxa"/>
              <w:right w:w="108" w:type="dxa"/>
            </w:tcMar>
          </w:tcPr>
          <w:p w14:paraId="61D1758A" w14:textId="3541312A" w:rsidR="00081DF2" w:rsidRPr="00EE3251" w:rsidRDefault="00081DF2" w:rsidP="00C4521B">
            <w:pPr>
              <w:tabs>
                <w:tab w:val="left" w:pos="896"/>
              </w:tabs>
              <w:snapToGrid w:val="0"/>
              <w:spacing w:line="240" w:lineRule="auto"/>
              <w:jc w:val="both"/>
              <w:rPr>
                <w:color w:val="000000" w:themeColor="text1"/>
              </w:rPr>
            </w:pPr>
            <w:r w:rsidRPr="00EE3251">
              <w:rPr>
                <w:color w:val="000000" w:themeColor="text1"/>
              </w:rPr>
              <w:t>2021</w:t>
            </w:r>
          </w:p>
        </w:tc>
        <w:tc>
          <w:tcPr>
            <w:tcW w:w="6521" w:type="dxa"/>
            <w:tcMar>
              <w:top w:w="0" w:type="dxa"/>
              <w:left w:w="108" w:type="dxa"/>
              <w:bottom w:w="0" w:type="dxa"/>
              <w:right w:w="108" w:type="dxa"/>
            </w:tcMar>
          </w:tcPr>
          <w:p w14:paraId="4780CA88" w14:textId="3139E674" w:rsidR="00081DF2" w:rsidRPr="00EE3251" w:rsidRDefault="00081DF2" w:rsidP="00C4521B">
            <w:pPr>
              <w:pStyle w:val="affc"/>
              <w:widowControl/>
              <w:numPr>
                <w:ilvl w:val="0"/>
                <w:numId w:val="5"/>
              </w:numPr>
              <w:tabs>
                <w:tab w:val="left" w:pos="266"/>
              </w:tabs>
              <w:adjustRightInd w:val="0"/>
              <w:snapToGrid w:val="0"/>
              <w:ind w:leftChars="0" w:left="220" w:hanging="265"/>
              <w:jc w:val="both"/>
              <w:rPr>
                <w:rFonts w:ascii="Times New Roman"/>
                <w:color w:val="D9D9D9" w:themeColor="background1" w:themeShade="D9"/>
                <w:sz w:val="24"/>
                <w:shd w:val="clear" w:color="auto" w:fill="FFFFFF"/>
              </w:rPr>
            </w:pPr>
            <w:r w:rsidRPr="00EE3251">
              <w:rPr>
                <w:rFonts w:ascii="Times New Roman"/>
                <w:sz w:val="24"/>
                <w:shd w:val="clear" w:color="auto" w:fill="FFFFFF"/>
              </w:rPr>
              <w:t>開發</w:t>
            </w:r>
            <w:r w:rsidRPr="00EE3251">
              <w:rPr>
                <w:rFonts w:ascii="Times New Roman"/>
                <w:sz w:val="24"/>
                <w:shd w:val="clear" w:color="auto" w:fill="FFFFFF"/>
              </w:rPr>
              <w:t>DRAM</w:t>
            </w:r>
            <w:r w:rsidR="008656F6" w:rsidRPr="00EE3251">
              <w:rPr>
                <w:rFonts w:ascii="Times New Roman"/>
                <w:sz w:val="24"/>
                <w:shd w:val="clear" w:color="auto" w:fill="FFFFFF"/>
              </w:rPr>
              <w:t>與邏輯整合</w:t>
            </w:r>
            <w:r w:rsidRPr="00EE3251">
              <w:rPr>
                <w:rFonts w:ascii="Times New Roman"/>
                <w:sz w:val="24"/>
                <w:shd w:val="clear" w:color="auto" w:fill="FFFFFF"/>
              </w:rPr>
              <w:t>製程技術平台以提供</w:t>
            </w:r>
            <w:r w:rsidRPr="00EE3251">
              <w:rPr>
                <w:rFonts w:ascii="Times New Roman"/>
                <w:sz w:val="24"/>
                <w:shd w:val="clear" w:color="auto" w:fill="FFFFFF"/>
              </w:rPr>
              <w:t>ASIC</w:t>
            </w:r>
            <w:r w:rsidRPr="00EE3251">
              <w:rPr>
                <w:rFonts w:ascii="Times New Roman"/>
                <w:sz w:val="24"/>
                <w:shd w:val="clear" w:color="auto" w:fill="FFFFFF"/>
              </w:rPr>
              <w:t>及</w:t>
            </w:r>
            <w:r w:rsidRPr="00EE3251">
              <w:rPr>
                <w:rFonts w:ascii="Times New Roman"/>
                <w:sz w:val="24"/>
                <w:shd w:val="clear" w:color="auto" w:fill="FFFFFF"/>
              </w:rPr>
              <w:t>SoC accelerator</w:t>
            </w:r>
            <w:r w:rsidRPr="00EE3251">
              <w:rPr>
                <w:rFonts w:ascii="Times New Roman"/>
                <w:sz w:val="24"/>
                <w:shd w:val="clear" w:color="auto" w:fill="FFFFFF"/>
              </w:rPr>
              <w:t>等</w:t>
            </w:r>
            <w:r w:rsidRPr="00EE3251">
              <w:rPr>
                <w:rFonts w:ascii="Times New Roman"/>
                <w:sz w:val="24"/>
                <w:shd w:val="clear" w:color="auto" w:fill="FFFFFF"/>
              </w:rPr>
              <w:t>AI</w:t>
            </w:r>
            <w:r w:rsidRPr="00EE3251">
              <w:rPr>
                <w:rFonts w:ascii="Times New Roman"/>
                <w:sz w:val="24"/>
                <w:shd w:val="clear" w:color="auto" w:fill="FFFFFF"/>
              </w:rPr>
              <w:t>應用之設計開發</w:t>
            </w:r>
          </w:p>
          <w:p w14:paraId="2E2B9404" w14:textId="2D0182ED" w:rsidR="00081DF2" w:rsidRPr="007D5049" w:rsidRDefault="00081DF2" w:rsidP="008656F6">
            <w:pPr>
              <w:pStyle w:val="affc"/>
              <w:widowControl/>
              <w:numPr>
                <w:ilvl w:val="0"/>
                <w:numId w:val="5"/>
              </w:numPr>
              <w:tabs>
                <w:tab w:val="left" w:pos="266"/>
              </w:tabs>
              <w:adjustRightInd w:val="0"/>
              <w:snapToGrid w:val="0"/>
              <w:ind w:leftChars="0" w:left="220" w:hanging="265"/>
              <w:jc w:val="both"/>
              <w:rPr>
                <w:rFonts w:ascii="Times New Roman"/>
                <w:color w:val="D9D9D9" w:themeColor="background1" w:themeShade="D9"/>
                <w:sz w:val="24"/>
                <w:shd w:val="clear" w:color="auto" w:fill="FFFFFF"/>
              </w:rPr>
            </w:pPr>
            <w:r w:rsidRPr="00EE3251">
              <w:rPr>
                <w:rFonts w:ascii="Times New Roman"/>
                <w:sz w:val="24"/>
                <w:shd w:val="clear" w:color="auto" w:fill="FFFFFF"/>
              </w:rPr>
              <w:t>新增元件並支援</w:t>
            </w:r>
            <w:r w:rsidRPr="00EE3251">
              <w:rPr>
                <w:rFonts w:ascii="Times New Roman"/>
                <w:sz w:val="24"/>
                <w:shd w:val="clear" w:color="auto" w:fill="FFFFFF"/>
              </w:rPr>
              <w:t>5</w:t>
            </w:r>
            <w:r w:rsidRPr="00EE3251">
              <w:rPr>
                <w:rFonts w:ascii="Times New Roman"/>
                <w:sz w:val="24"/>
                <w:shd w:val="clear" w:color="auto" w:fill="FFFFFF"/>
              </w:rPr>
              <w:t>層</w:t>
            </w:r>
            <w:r w:rsidRPr="00EE3251">
              <w:rPr>
                <w:rFonts w:ascii="Times New Roman"/>
                <w:sz w:val="24"/>
                <w:shd w:val="clear" w:color="auto" w:fill="FFFFFF"/>
              </w:rPr>
              <w:t>Metal</w:t>
            </w:r>
            <w:r w:rsidRPr="00EE3251">
              <w:rPr>
                <w:rFonts w:ascii="Times New Roman"/>
                <w:sz w:val="24"/>
                <w:shd w:val="clear" w:color="auto" w:fill="FFFFFF"/>
              </w:rPr>
              <w:t>等邏輯相容方案，使系統操作能夠達到</w:t>
            </w:r>
            <w:r w:rsidRPr="00EE3251">
              <w:rPr>
                <w:rFonts w:ascii="Times New Roman"/>
                <w:sz w:val="24"/>
                <w:shd w:val="clear" w:color="auto" w:fill="FFFFFF"/>
              </w:rPr>
              <w:t>500</w:t>
            </w:r>
            <w:r w:rsidR="00C0759C" w:rsidRPr="00EE3251">
              <w:rPr>
                <w:rFonts w:ascii="Times New Roman"/>
                <w:sz w:val="24"/>
                <w:shd w:val="clear" w:color="auto" w:fill="FFFFFF"/>
              </w:rPr>
              <w:t xml:space="preserve"> </w:t>
            </w:r>
            <w:r w:rsidRPr="00EE3251">
              <w:rPr>
                <w:rFonts w:ascii="Times New Roman"/>
                <w:sz w:val="24"/>
                <w:shd w:val="clear" w:color="auto" w:fill="FFFFFF"/>
              </w:rPr>
              <w:t>MHz</w:t>
            </w:r>
            <w:r w:rsidRPr="00EE3251">
              <w:rPr>
                <w:rFonts w:ascii="Times New Roman"/>
                <w:sz w:val="24"/>
                <w:shd w:val="clear" w:color="auto" w:fill="FFFFFF"/>
              </w:rPr>
              <w:t>以上之效能</w:t>
            </w:r>
          </w:p>
        </w:tc>
      </w:tr>
      <w:tr w:rsidR="00F65643" w:rsidRPr="00EE3251" w14:paraId="517E6A57" w14:textId="77777777" w:rsidTr="0004622D">
        <w:trPr>
          <w:trHeight w:val="369"/>
        </w:trPr>
        <w:tc>
          <w:tcPr>
            <w:tcW w:w="1723" w:type="dxa"/>
            <w:tcMar>
              <w:top w:w="0" w:type="dxa"/>
              <w:left w:w="108" w:type="dxa"/>
              <w:bottom w:w="0" w:type="dxa"/>
              <w:right w:w="108" w:type="dxa"/>
            </w:tcMar>
          </w:tcPr>
          <w:p w14:paraId="6C4EAD14" w14:textId="1D179FA2" w:rsidR="00F65643" w:rsidRPr="00EE3251" w:rsidRDefault="00F65643" w:rsidP="00C4521B">
            <w:pPr>
              <w:tabs>
                <w:tab w:val="left" w:pos="896"/>
              </w:tabs>
              <w:snapToGrid w:val="0"/>
              <w:spacing w:line="240" w:lineRule="auto"/>
            </w:pPr>
            <w:r w:rsidRPr="00EE3251">
              <w:t>AIM</w:t>
            </w:r>
            <w:r w:rsidRPr="00EE3251">
              <w:t>基礎矽智財開發</w:t>
            </w:r>
          </w:p>
        </w:tc>
        <w:tc>
          <w:tcPr>
            <w:tcW w:w="994" w:type="dxa"/>
            <w:tcMar>
              <w:top w:w="0" w:type="dxa"/>
              <w:left w:w="108" w:type="dxa"/>
              <w:bottom w:w="0" w:type="dxa"/>
              <w:right w:w="108" w:type="dxa"/>
            </w:tcMar>
          </w:tcPr>
          <w:p w14:paraId="2152D087" w14:textId="0CF2FE18" w:rsidR="00F65643" w:rsidRPr="00EE3251" w:rsidRDefault="00F65643" w:rsidP="00C4521B">
            <w:pPr>
              <w:tabs>
                <w:tab w:val="left" w:pos="896"/>
              </w:tabs>
              <w:snapToGrid w:val="0"/>
              <w:spacing w:line="240" w:lineRule="auto"/>
              <w:jc w:val="both"/>
            </w:pPr>
            <w:r w:rsidRPr="00EE3251">
              <w:t>2021</w:t>
            </w:r>
          </w:p>
        </w:tc>
        <w:tc>
          <w:tcPr>
            <w:tcW w:w="6521" w:type="dxa"/>
            <w:tcMar>
              <w:top w:w="0" w:type="dxa"/>
              <w:left w:w="108" w:type="dxa"/>
              <w:bottom w:w="0" w:type="dxa"/>
              <w:right w:w="108" w:type="dxa"/>
            </w:tcMar>
          </w:tcPr>
          <w:p w14:paraId="6E916E95" w14:textId="77777777" w:rsidR="00F65643" w:rsidRPr="00EE3251" w:rsidRDefault="00F65643" w:rsidP="00C4521B">
            <w:pPr>
              <w:pStyle w:val="affc"/>
              <w:widowControl/>
              <w:numPr>
                <w:ilvl w:val="0"/>
                <w:numId w:val="5"/>
              </w:numPr>
              <w:tabs>
                <w:tab w:val="left" w:pos="266"/>
              </w:tabs>
              <w:adjustRightInd w:val="0"/>
              <w:snapToGrid w:val="0"/>
              <w:ind w:leftChars="0" w:left="220" w:hanging="265"/>
              <w:rPr>
                <w:rFonts w:ascii="Times New Roman"/>
                <w:color w:val="000000" w:themeColor="text1"/>
                <w:sz w:val="24"/>
                <w:shd w:val="clear" w:color="auto" w:fill="FFFFFF"/>
              </w:rPr>
            </w:pPr>
            <w:r w:rsidRPr="00EE3251">
              <w:rPr>
                <w:rFonts w:ascii="Times New Roman"/>
                <w:color w:val="000000" w:themeColor="text1"/>
                <w:sz w:val="24"/>
                <w:shd w:val="clear" w:color="auto" w:fill="FFFFFF"/>
              </w:rPr>
              <w:t>12 track</w:t>
            </w:r>
            <w:r w:rsidRPr="00EE3251">
              <w:rPr>
                <w:rFonts w:ascii="Times New Roman"/>
                <w:color w:val="000000" w:themeColor="text1"/>
                <w:sz w:val="24"/>
                <w:shd w:val="clear" w:color="auto" w:fill="FFFFFF"/>
              </w:rPr>
              <w:t>標準元件庫開發</w:t>
            </w:r>
          </w:p>
          <w:p w14:paraId="5C4C3C9E" w14:textId="0D9E34BA" w:rsidR="00F65643" w:rsidRPr="00EE3251" w:rsidRDefault="00F65643" w:rsidP="00C4521B">
            <w:pPr>
              <w:pStyle w:val="affc"/>
              <w:widowControl/>
              <w:numPr>
                <w:ilvl w:val="0"/>
                <w:numId w:val="5"/>
              </w:numPr>
              <w:tabs>
                <w:tab w:val="left" w:pos="266"/>
              </w:tabs>
              <w:adjustRightInd w:val="0"/>
              <w:snapToGrid w:val="0"/>
              <w:ind w:leftChars="0" w:left="220" w:hanging="265"/>
              <w:rPr>
                <w:rFonts w:ascii="Times New Roman"/>
                <w:color w:val="000000" w:themeColor="text1"/>
                <w:sz w:val="24"/>
                <w:shd w:val="clear" w:color="auto" w:fill="FFFFFF"/>
              </w:rPr>
            </w:pPr>
            <w:r w:rsidRPr="00EE3251">
              <w:rPr>
                <w:rFonts w:ascii="Times New Roman"/>
                <w:color w:val="000000" w:themeColor="text1"/>
                <w:sz w:val="24"/>
                <w:shd w:val="clear" w:color="auto" w:fill="FFFFFF"/>
              </w:rPr>
              <w:t>高頻寬</w:t>
            </w:r>
            <w:r w:rsidRPr="00EE3251">
              <w:rPr>
                <w:rFonts w:ascii="Times New Roman"/>
                <w:color w:val="000000" w:themeColor="text1"/>
                <w:sz w:val="24"/>
                <w:shd w:val="clear" w:color="auto" w:fill="FFFFFF"/>
              </w:rPr>
              <w:t>DRAM</w:t>
            </w:r>
            <w:r w:rsidR="00B4657E" w:rsidRPr="00EE3251">
              <w:rPr>
                <w:rFonts w:ascii="Times New Roman"/>
                <w:color w:val="000000" w:themeColor="text1"/>
                <w:sz w:val="24"/>
                <w:shd w:val="clear" w:color="auto" w:fill="FFFFFF"/>
              </w:rPr>
              <w:t>模塊</w:t>
            </w:r>
            <w:r w:rsidRPr="00EE3251">
              <w:rPr>
                <w:rFonts w:ascii="Times New Roman"/>
                <w:color w:val="000000" w:themeColor="text1"/>
                <w:sz w:val="24"/>
                <w:shd w:val="clear" w:color="auto" w:fill="FFFFFF"/>
              </w:rPr>
              <w:t>矽智財</w:t>
            </w:r>
            <w:r w:rsidRPr="00EE3251">
              <w:rPr>
                <w:rFonts w:ascii="Times New Roman"/>
                <w:color w:val="000000" w:themeColor="text1"/>
                <w:sz w:val="24"/>
                <w:shd w:val="clear" w:color="auto" w:fill="FFFFFF"/>
              </w:rPr>
              <w:t xml:space="preserve"> </w:t>
            </w:r>
            <w:r w:rsidRPr="00EE3251">
              <w:rPr>
                <w:rFonts w:ascii="Times New Roman"/>
                <w:color w:val="000000" w:themeColor="text1"/>
                <w:sz w:val="24"/>
                <w:shd w:val="clear" w:color="auto" w:fill="FFFFFF"/>
              </w:rPr>
              <w:t>–</w:t>
            </w:r>
            <w:r w:rsidR="00B4657E">
              <w:rPr>
                <w:rFonts w:ascii="Times New Roman" w:hint="eastAsia"/>
                <w:color w:val="000000" w:themeColor="text1"/>
                <w:sz w:val="24"/>
                <w:shd w:val="clear" w:color="auto" w:fill="FFFFFF"/>
              </w:rPr>
              <w:t>1024(</w:t>
            </w:r>
            <w:r w:rsidR="00B4657E">
              <w:rPr>
                <w:rFonts w:ascii="Times New Roman" w:hint="eastAsia"/>
                <w:color w:val="000000" w:themeColor="text1"/>
                <w:sz w:val="24"/>
                <w:shd w:val="clear" w:color="auto" w:fill="FFFFFF"/>
              </w:rPr>
              <w:t>同時讀寫</w:t>
            </w:r>
            <w:r w:rsidR="00B4657E">
              <w:rPr>
                <w:rFonts w:ascii="Times New Roman" w:hint="eastAsia"/>
                <w:color w:val="000000" w:themeColor="text1"/>
                <w:sz w:val="24"/>
                <w:shd w:val="clear" w:color="auto" w:fill="FFFFFF"/>
              </w:rPr>
              <w:t>512b)</w:t>
            </w:r>
            <w:r w:rsidR="00B4657E" w:rsidRPr="00EE3251">
              <w:rPr>
                <w:rFonts w:ascii="Times New Roman"/>
                <w:color w:val="000000" w:themeColor="text1"/>
                <w:sz w:val="24"/>
                <w:shd w:val="clear" w:color="auto" w:fill="FFFFFF"/>
              </w:rPr>
              <w:t>位元</w:t>
            </w:r>
            <w:r w:rsidR="00B4657E">
              <w:rPr>
                <w:rFonts w:ascii="Times New Roman" w:hint="eastAsia"/>
                <w:color w:val="000000" w:themeColor="text1"/>
                <w:sz w:val="24"/>
                <w:shd w:val="clear" w:color="auto" w:fill="FFFFFF"/>
              </w:rPr>
              <w:t>/Gb</w:t>
            </w:r>
          </w:p>
          <w:p w14:paraId="73BE6837" w14:textId="47ACA715" w:rsidR="00F65643" w:rsidRPr="00EE3251" w:rsidRDefault="00F65643" w:rsidP="00C4521B">
            <w:pPr>
              <w:pStyle w:val="affc"/>
              <w:widowControl/>
              <w:numPr>
                <w:ilvl w:val="0"/>
                <w:numId w:val="5"/>
              </w:numPr>
              <w:tabs>
                <w:tab w:val="left" w:pos="266"/>
              </w:tabs>
              <w:adjustRightInd w:val="0"/>
              <w:snapToGrid w:val="0"/>
              <w:ind w:leftChars="0" w:left="220" w:hanging="265"/>
              <w:rPr>
                <w:rFonts w:ascii="Times New Roman"/>
                <w:color w:val="000000" w:themeColor="text1"/>
                <w:sz w:val="24"/>
                <w:shd w:val="clear" w:color="auto" w:fill="FFFFFF"/>
              </w:rPr>
            </w:pPr>
            <w:r w:rsidRPr="00EE3251">
              <w:rPr>
                <w:rFonts w:ascii="Times New Roman"/>
                <w:color w:val="000000" w:themeColor="text1"/>
                <w:sz w:val="24"/>
                <w:shd w:val="clear" w:color="auto" w:fill="FFFFFF"/>
              </w:rPr>
              <w:t>SRAM</w:t>
            </w:r>
            <w:r w:rsidRPr="00EE3251">
              <w:rPr>
                <w:rFonts w:ascii="Times New Roman"/>
                <w:color w:val="000000" w:themeColor="text1"/>
                <w:sz w:val="24"/>
                <w:shd w:val="clear" w:color="auto" w:fill="FFFFFF"/>
              </w:rPr>
              <w:t>模塊</w:t>
            </w:r>
            <w:r w:rsidR="00B4657E" w:rsidRPr="00EE3251">
              <w:rPr>
                <w:rFonts w:ascii="Times New Roman"/>
                <w:color w:val="000000" w:themeColor="text1"/>
                <w:sz w:val="24"/>
                <w:shd w:val="clear" w:color="auto" w:fill="FFFFFF"/>
              </w:rPr>
              <w:t>矽智財</w:t>
            </w:r>
            <w:r w:rsidRPr="00EE3251">
              <w:rPr>
                <w:rFonts w:ascii="Times New Roman"/>
                <w:color w:val="000000" w:themeColor="text1"/>
                <w:sz w:val="24"/>
                <w:shd w:val="clear" w:color="auto" w:fill="FFFFFF"/>
              </w:rPr>
              <w:t>及編譯器開發</w:t>
            </w:r>
            <w:r w:rsidRPr="00EE3251">
              <w:rPr>
                <w:rFonts w:ascii="Times New Roman"/>
                <w:color w:val="000000" w:themeColor="text1"/>
                <w:sz w:val="24"/>
                <w:shd w:val="clear" w:color="auto" w:fill="FFFFFF"/>
              </w:rPr>
              <w:t xml:space="preserve"> </w:t>
            </w:r>
            <w:r w:rsidRPr="00EE3251">
              <w:rPr>
                <w:rFonts w:ascii="Times New Roman"/>
                <w:color w:val="000000" w:themeColor="text1"/>
                <w:sz w:val="24"/>
                <w:shd w:val="clear" w:color="auto" w:fill="FFFFFF"/>
              </w:rPr>
              <w:t>–</w:t>
            </w:r>
            <w:r w:rsidRPr="00EE3251">
              <w:rPr>
                <w:rFonts w:ascii="Times New Roman"/>
                <w:color w:val="000000" w:themeColor="text1"/>
                <w:sz w:val="24"/>
                <w:shd w:val="clear" w:color="auto" w:fill="FFFFFF"/>
              </w:rPr>
              <w:t xml:space="preserve"> </w:t>
            </w:r>
            <w:r w:rsidRPr="00EE3251">
              <w:rPr>
                <w:rFonts w:ascii="Times New Roman"/>
                <w:color w:val="000000" w:themeColor="text1"/>
                <w:sz w:val="24"/>
                <w:shd w:val="clear" w:color="auto" w:fill="FFFFFF"/>
              </w:rPr>
              <w:t>最大容量</w:t>
            </w:r>
            <w:r w:rsidRPr="00EE3251">
              <w:rPr>
                <w:rFonts w:ascii="Times New Roman"/>
                <w:color w:val="000000" w:themeColor="text1"/>
                <w:sz w:val="24"/>
                <w:shd w:val="clear" w:color="auto" w:fill="FFFFFF"/>
              </w:rPr>
              <w:t>512</w:t>
            </w:r>
            <w:r w:rsidR="00C0759C" w:rsidRPr="00EE3251">
              <w:rPr>
                <w:rFonts w:ascii="Times New Roman"/>
                <w:color w:val="000000" w:themeColor="text1"/>
                <w:sz w:val="24"/>
                <w:shd w:val="clear" w:color="auto" w:fill="FFFFFF"/>
              </w:rPr>
              <w:t xml:space="preserve"> </w:t>
            </w:r>
            <w:r w:rsidRPr="00EE3251">
              <w:rPr>
                <w:rFonts w:ascii="Times New Roman"/>
                <w:color w:val="000000" w:themeColor="text1"/>
                <w:sz w:val="24"/>
                <w:shd w:val="clear" w:color="auto" w:fill="FFFFFF"/>
              </w:rPr>
              <w:t>Kb</w:t>
            </w:r>
          </w:p>
          <w:p w14:paraId="5A14228D" w14:textId="579E82D8" w:rsidR="00F65643" w:rsidRPr="00EE3251" w:rsidRDefault="00F65643" w:rsidP="00201591">
            <w:pPr>
              <w:pStyle w:val="affc"/>
              <w:widowControl/>
              <w:numPr>
                <w:ilvl w:val="0"/>
                <w:numId w:val="5"/>
              </w:numPr>
              <w:tabs>
                <w:tab w:val="left" w:pos="266"/>
              </w:tabs>
              <w:adjustRightInd w:val="0"/>
              <w:snapToGrid w:val="0"/>
              <w:ind w:leftChars="0" w:left="220" w:hanging="265"/>
              <w:rPr>
                <w:rFonts w:ascii="Times New Roman"/>
                <w:color w:val="D9D9D9" w:themeColor="background1" w:themeShade="D9"/>
                <w:sz w:val="24"/>
                <w:shd w:val="clear" w:color="auto" w:fill="FFFFFF"/>
              </w:rPr>
            </w:pPr>
            <w:r w:rsidRPr="00EE3251">
              <w:rPr>
                <w:rFonts w:ascii="Times New Roman"/>
                <w:color w:val="000000" w:themeColor="text1"/>
                <w:sz w:val="24"/>
                <w:shd w:val="clear" w:color="auto" w:fill="FFFFFF"/>
              </w:rPr>
              <w:t xml:space="preserve">PCIe </w:t>
            </w:r>
            <w:r w:rsidRPr="00EE3251">
              <w:rPr>
                <w:rFonts w:ascii="Times New Roman"/>
                <w:color w:val="000000" w:themeColor="text1"/>
                <w:sz w:val="24"/>
                <w:shd w:val="clear" w:color="auto" w:fill="FFFFFF"/>
              </w:rPr>
              <w:t>介面及週邊矽智財，提供最大</w:t>
            </w:r>
            <w:r w:rsidR="00201591" w:rsidRPr="00EE3251">
              <w:rPr>
                <w:rFonts w:ascii="Times New Roman"/>
                <w:color w:val="000000" w:themeColor="text1"/>
                <w:sz w:val="24"/>
                <w:shd w:val="clear" w:color="auto" w:fill="FFFFFF"/>
              </w:rPr>
              <w:t>5</w:t>
            </w:r>
            <w:r w:rsidR="00C0759C" w:rsidRPr="00EE3251">
              <w:rPr>
                <w:rFonts w:ascii="Times New Roman"/>
                <w:color w:val="000000" w:themeColor="text1"/>
                <w:sz w:val="24"/>
                <w:shd w:val="clear" w:color="auto" w:fill="FFFFFF"/>
              </w:rPr>
              <w:t xml:space="preserve"> </w:t>
            </w:r>
            <w:r w:rsidRPr="00EE3251">
              <w:rPr>
                <w:rFonts w:ascii="Times New Roman"/>
                <w:color w:val="000000" w:themeColor="text1"/>
                <w:sz w:val="24"/>
                <w:shd w:val="clear" w:color="auto" w:fill="FFFFFF"/>
              </w:rPr>
              <w:t xml:space="preserve">Gb/s </w:t>
            </w:r>
            <w:r w:rsidRPr="00EE3251">
              <w:rPr>
                <w:rFonts w:ascii="Times New Roman"/>
                <w:color w:val="000000" w:themeColor="text1"/>
                <w:sz w:val="24"/>
                <w:shd w:val="clear" w:color="auto" w:fill="FFFFFF"/>
              </w:rPr>
              <w:t>之資料傳輸</w:t>
            </w:r>
          </w:p>
        </w:tc>
      </w:tr>
      <w:tr w:rsidR="003F565A" w:rsidRPr="00EE3251" w14:paraId="0E521FD8" w14:textId="77777777" w:rsidTr="0004622D">
        <w:trPr>
          <w:trHeight w:val="369"/>
        </w:trPr>
        <w:tc>
          <w:tcPr>
            <w:tcW w:w="1723" w:type="dxa"/>
            <w:tcMar>
              <w:top w:w="0" w:type="dxa"/>
              <w:left w:w="108" w:type="dxa"/>
              <w:bottom w:w="0" w:type="dxa"/>
              <w:right w:w="108" w:type="dxa"/>
            </w:tcMar>
          </w:tcPr>
          <w:p w14:paraId="79C27F37" w14:textId="77777777" w:rsidR="003F565A" w:rsidRPr="00EE3251" w:rsidRDefault="003F565A" w:rsidP="00C4521B">
            <w:pPr>
              <w:tabs>
                <w:tab w:val="left" w:pos="896"/>
              </w:tabs>
              <w:snapToGrid w:val="0"/>
              <w:spacing w:line="240" w:lineRule="auto"/>
            </w:pPr>
            <w:r w:rsidRPr="00EE3251">
              <w:t>AIM</w:t>
            </w:r>
            <w:r w:rsidRPr="00EE3251">
              <w:t>設計平台開發</w:t>
            </w:r>
          </w:p>
          <w:p w14:paraId="35976B99" w14:textId="087BC7BE" w:rsidR="003F565A" w:rsidRPr="00EE3251" w:rsidRDefault="003F565A" w:rsidP="00C4521B">
            <w:pPr>
              <w:tabs>
                <w:tab w:val="left" w:pos="896"/>
              </w:tabs>
              <w:snapToGrid w:val="0"/>
              <w:spacing w:line="240" w:lineRule="auto"/>
            </w:pPr>
          </w:p>
        </w:tc>
        <w:tc>
          <w:tcPr>
            <w:tcW w:w="994" w:type="dxa"/>
            <w:tcMar>
              <w:top w:w="0" w:type="dxa"/>
              <w:left w:w="108" w:type="dxa"/>
              <w:bottom w:w="0" w:type="dxa"/>
              <w:right w:w="108" w:type="dxa"/>
            </w:tcMar>
          </w:tcPr>
          <w:p w14:paraId="0D07A7EC" w14:textId="77777777" w:rsidR="003F565A" w:rsidRPr="00EE3251" w:rsidRDefault="003F565A" w:rsidP="00C4521B">
            <w:pPr>
              <w:tabs>
                <w:tab w:val="left" w:pos="896"/>
              </w:tabs>
              <w:snapToGrid w:val="0"/>
              <w:spacing w:line="240" w:lineRule="auto"/>
              <w:jc w:val="both"/>
            </w:pPr>
            <w:r w:rsidRPr="00EE3251">
              <w:t>2021</w:t>
            </w:r>
          </w:p>
        </w:tc>
        <w:tc>
          <w:tcPr>
            <w:tcW w:w="6521" w:type="dxa"/>
            <w:tcMar>
              <w:top w:w="0" w:type="dxa"/>
              <w:left w:w="108" w:type="dxa"/>
              <w:bottom w:w="0" w:type="dxa"/>
              <w:right w:w="108" w:type="dxa"/>
            </w:tcMar>
          </w:tcPr>
          <w:p w14:paraId="5DA03683" w14:textId="080BABBA" w:rsidR="001F3C23" w:rsidRPr="00EE3251" w:rsidRDefault="00402A47" w:rsidP="00C4521B">
            <w:pPr>
              <w:pStyle w:val="affc"/>
              <w:widowControl/>
              <w:numPr>
                <w:ilvl w:val="0"/>
                <w:numId w:val="5"/>
              </w:numPr>
              <w:tabs>
                <w:tab w:val="left" w:pos="266"/>
              </w:tabs>
              <w:adjustRightInd w:val="0"/>
              <w:snapToGrid w:val="0"/>
              <w:ind w:leftChars="0" w:left="220" w:hanging="265"/>
              <w:rPr>
                <w:rFonts w:ascii="Times New Roman"/>
                <w:color w:val="D9D9D9" w:themeColor="background1" w:themeShade="D9"/>
                <w:sz w:val="24"/>
                <w:shd w:val="clear" w:color="auto" w:fill="FFFFFF"/>
              </w:rPr>
            </w:pPr>
            <w:r w:rsidRPr="00EE3251">
              <w:rPr>
                <w:rFonts w:ascii="Times New Roman"/>
                <w:sz w:val="24"/>
                <w:shd w:val="clear" w:color="auto" w:fill="FFFFFF"/>
              </w:rPr>
              <w:t xml:space="preserve">AIM </w:t>
            </w:r>
            <w:r w:rsidR="001F3C23" w:rsidRPr="00EE3251">
              <w:rPr>
                <w:rFonts w:ascii="Times New Roman"/>
                <w:sz w:val="24"/>
                <w:shd w:val="clear" w:color="auto" w:fill="FFFFFF"/>
              </w:rPr>
              <w:t>軟硬體開發工具</w:t>
            </w:r>
          </w:p>
          <w:p w14:paraId="1AC8397D" w14:textId="7DE787CE" w:rsidR="00402A47" w:rsidRPr="00EE3251" w:rsidRDefault="003F565A" w:rsidP="00201591">
            <w:pPr>
              <w:pStyle w:val="affc"/>
              <w:widowControl/>
              <w:numPr>
                <w:ilvl w:val="0"/>
                <w:numId w:val="5"/>
              </w:numPr>
              <w:tabs>
                <w:tab w:val="left" w:pos="266"/>
              </w:tabs>
              <w:adjustRightInd w:val="0"/>
              <w:snapToGrid w:val="0"/>
              <w:ind w:leftChars="0" w:left="220" w:hanging="265"/>
              <w:rPr>
                <w:rFonts w:ascii="Times New Roman"/>
                <w:color w:val="D9D9D9" w:themeColor="background1" w:themeShade="D9"/>
                <w:sz w:val="24"/>
                <w:shd w:val="clear" w:color="auto" w:fill="FFFFFF"/>
              </w:rPr>
            </w:pPr>
            <w:r w:rsidRPr="00EE3251">
              <w:rPr>
                <w:rFonts w:ascii="Times New Roman"/>
                <w:sz w:val="24"/>
                <w:shd w:val="clear" w:color="auto" w:fill="FFFFFF"/>
              </w:rPr>
              <w:t>開發</w:t>
            </w:r>
            <w:r w:rsidR="00402A47" w:rsidRPr="00EE3251">
              <w:rPr>
                <w:rFonts w:ascii="Times New Roman"/>
                <w:sz w:val="24"/>
                <w:lang w:val="x-none"/>
              </w:rPr>
              <w:t>高頻寬高能效</w:t>
            </w:r>
            <w:r w:rsidR="00402A47" w:rsidRPr="00EE3251">
              <w:rPr>
                <w:rFonts w:ascii="Times New Roman"/>
                <w:sz w:val="24"/>
                <w:shd w:val="clear" w:color="auto" w:fill="FFFFFF"/>
              </w:rPr>
              <w:t>AIM SoC</w:t>
            </w:r>
            <w:r w:rsidR="00402A47" w:rsidRPr="00EE3251">
              <w:rPr>
                <w:rFonts w:ascii="Times New Roman"/>
                <w:sz w:val="24"/>
                <w:lang w:val="x-none"/>
              </w:rPr>
              <w:t>，並整合</w:t>
            </w:r>
            <w:r w:rsidR="00310643" w:rsidRPr="00EE3251">
              <w:rPr>
                <w:rFonts w:ascii="Times New Roman"/>
                <w:sz w:val="24"/>
                <w:lang w:val="x-none"/>
              </w:rPr>
              <w:t>語意分割引擎及</w:t>
            </w:r>
            <w:r w:rsidR="00382ED9" w:rsidRPr="00EE3251">
              <w:rPr>
                <w:rFonts w:ascii="Times New Roman"/>
                <w:sz w:val="24"/>
                <w:lang w:val="x-none"/>
              </w:rPr>
              <w:t>駕駛監控引擎</w:t>
            </w:r>
            <w:r w:rsidR="00310643" w:rsidRPr="00EE3251">
              <w:rPr>
                <w:rFonts w:ascii="Times New Roman"/>
                <w:sz w:val="24"/>
                <w:lang w:val="x-none"/>
              </w:rPr>
              <w:t>，</w:t>
            </w:r>
            <w:r w:rsidR="001B51E9" w:rsidRPr="00EE3251">
              <w:rPr>
                <w:rFonts w:ascii="Times New Roman"/>
                <w:sz w:val="24"/>
                <w:lang w:val="x-none"/>
              </w:rPr>
              <w:t>達</w:t>
            </w:r>
            <w:r w:rsidR="00292239" w:rsidRPr="00EE3251">
              <w:rPr>
                <w:rFonts w:ascii="Times New Roman"/>
                <w:sz w:val="24"/>
                <w:lang w:val="x-none"/>
              </w:rPr>
              <w:t>記憶體存取</w:t>
            </w:r>
            <w:r w:rsidR="00402A47" w:rsidRPr="00EE3251">
              <w:rPr>
                <w:rFonts w:ascii="Times New Roman"/>
                <w:noProof/>
                <w:color w:val="000000" w:themeColor="text1"/>
                <w:sz w:val="24"/>
              </w:rPr>
              <w:t>頻寬</w:t>
            </w:r>
            <w:r w:rsidR="00402A47" w:rsidRPr="00EE3251">
              <w:rPr>
                <w:rFonts w:ascii="Times New Roman"/>
                <w:noProof/>
                <w:color w:val="000000" w:themeColor="text1"/>
                <w:sz w:val="24"/>
              </w:rPr>
              <w:t>2</w:t>
            </w:r>
            <w:r w:rsidR="00201591" w:rsidRPr="00EE3251">
              <w:rPr>
                <w:rFonts w:ascii="Times New Roman"/>
                <w:noProof/>
                <w:color w:val="000000" w:themeColor="text1"/>
                <w:sz w:val="24"/>
              </w:rPr>
              <w:t>Tbps</w:t>
            </w:r>
          </w:p>
        </w:tc>
      </w:tr>
      <w:tr w:rsidR="00FB50A3" w:rsidRPr="00EE3251" w14:paraId="64DBC146" w14:textId="77777777" w:rsidTr="0004622D">
        <w:trPr>
          <w:trHeight w:val="369"/>
        </w:trPr>
        <w:tc>
          <w:tcPr>
            <w:tcW w:w="1723" w:type="dxa"/>
            <w:tcMar>
              <w:top w:w="0" w:type="dxa"/>
              <w:left w:w="108" w:type="dxa"/>
              <w:bottom w:w="0" w:type="dxa"/>
              <w:right w:w="108" w:type="dxa"/>
            </w:tcMar>
          </w:tcPr>
          <w:p w14:paraId="7F9C541E" w14:textId="32AE1DEA" w:rsidR="00FB50A3" w:rsidRPr="00EE3251" w:rsidRDefault="00FB50A3" w:rsidP="00FB50A3">
            <w:pPr>
              <w:tabs>
                <w:tab w:val="left" w:pos="896"/>
              </w:tabs>
              <w:snapToGrid w:val="0"/>
              <w:spacing w:line="240" w:lineRule="auto"/>
            </w:pPr>
            <w:r w:rsidRPr="00EE3251">
              <w:t>AIM</w:t>
            </w:r>
            <w:r w:rsidRPr="00EE3251">
              <w:t>載具驗證</w:t>
            </w:r>
          </w:p>
        </w:tc>
        <w:tc>
          <w:tcPr>
            <w:tcW w:w="994" w:type="dxa"/>
            <w:tcMar>
              <w:top w:w="0" w:type="dxa"/>
              <w:left w:w="108" w:type="dxa"/>
              <w:bottom w:w="0" w:type="dxa"/>
              <w:right w:w="108" w:type="dxa"/>
            </w:tcMar>
          </w:tcPr>
          <w:p w14:paraId="2B53FB03" w14:textId="77777777" w:rsidR="00FB50A3" w:rsidRPr="00EE3251" w:rsidRDefault="00FB50A3" w:rsidP="00FB50A3">
            <w:pPr>
              <w:tabs>
                <w:tab w:val="left" w:pos="896"/>
              </w:tabs>
              <w:snapToGrid w:val="0"/>
              <w:spacing w:line="240" w:lineRule="auto"/>
              <w:jc w:val="both"/>
            </w:pPr>
            <w:r w:rsidRPr="00EE3251">
              <w:t>2021</w:t>
            </w:r>
          </w:p>
        </w:tc>
        <w:tc>
          <w:tcPr>
            <w:tcW w:w="6521" w:type="dxa"/>
            <w:tcMar>
              <w:top w:w="0" w:type="dxa"/>
              <w:left w:w="108" w:type="dxa"/>
              <w:bottom w:w="0" w:type="dxa"/>
              <w:right w:w="108" w:type="dxa"/>
            </w:tcMar>
          </w:tcPr>
          <w:p w14:paraId="06C1F2E8" w14:textId="77777777" w:rsidR="00FB50A3" w:rsidRPr="00C56702" w:rsidRDefault="00FB50A3" w:rsidP="00FB50A3">
            <w:pPr>
              <w:pStyle w:val="affc"/>
              <w:widowControl/>
              <w:numPr>
                <w:ilvl w:val="0"/>
                <w:numId w:val="5"/>
              </w:numPr>
              <w:tabs>
                <w:tab w:val="left" w:pos="266"/>
              </w:tabs>
              <w:adjustRightInd w:val="0"/>
              <w:snapToGrid w:val="0"/>
              <w:ind w:leftChars="0" w:left="220" w:hanging="265"/>
              <w:rPr>
                <w:rFonts w:ascii="Times New Roman"/>
                <w:sz w:val="24"/>
                <w:shd w:val="clear" w:color="auto" w:fill="FFFFFF"/>
              </w:rPr>
            </w:pPr>
            <w:r w:rsidRPr="00C56702">
              <w:rPr>
                <w:rFonts w:ascii="Times New Roman" w:hint="eastAsia"/>
                <w:sz w:val="24"/>
                <w:shd w:val="clear" w:color="auto" w:fill="FFFFFF"/>
              </w:rPr>
              <w:t>開發</w:t>
            </w:r>
            <w:r w:rsidRPr="00C56702">
              <w:rPr>
                <w:rFonts w:ascii="Times New Roman"/>
                <w:sz w:val="24"/>
                <w:shd w:val="clear" w:color="auto" w:fill="FFFFFF"/>
              </w:rPr>
              <w:t>AEB</w:t>
            </w:r>
            <w:r w:rsidRPr="00C56702">
              <w:rPr>
                <w:rFonts w:ascii="Times New Roman" w:hint="eastAsia"/>
                <w:sz w:val="24"/>
                <w:shd w:val="clear" w:color="auto" w:fill="FFFFFF"/>
              </w:rPr>
              <w:t>應用，符合</w:t>
            </w:r>
            <w:r w:rsidRPr="00C56702">
              <w:rPr>
                <w:rFonts w:ascii="Times New Roman"/>
                <w:sz w:val="24"/>
                <w:shd w:val="clear" w:color="auto" w:fill="FFFFFF"/>
              </w:rPr>
              <w:t>Euro-NCAP</w:t>
            </w:r>
            <w:r w:rsidRPr="00C56702">
              <w:rPr>
                <w:rFonts w:ascii="Times New Roman" w:hint="eastAsia"/>
                <w:sz w:val="24"/>
                <w:shd w:val="clear" w:color="auto" w:fill="FFFFFF"/>
              </w:rPr>
              <w:t>測試方式，如下：</w:t>
            </w:r>
          </w:p>
          <w:p w14:paraId="59906C8C" w14:textId="77777777" w:rsidR="00FB50A3" w:rsidRPr="00C56702" w:rsidRDefault="00FB50A3" w:rsidP="00FB50A3">
            <w:pPr>
              <w:pStyle w:val="affc"/>
              <w:widowControl/>
              <w:tabs>
                <w:tab w:val="left" w:pos="266"/>
              </w:tabs>
              <w:adjustRightInd w:val="0"/>
              <w:snapToGrid w:val="0"/>
              <w:ind w:leftChars="0" w:left="220"/>
              <w:jc w:val="center"/>
              <w:rPr>
                <w:rFonts w:ascii="Times New Roman"/>
                <w:sz w:val="24"/>
                <w:shd w:val="clear" w:color="auto" w:fill="FFFFFF"/>
              </w:rPr>
            </w:pPr>
            <w:r w:rsidRPr="00FB50A3">
              <w:rPr>
                <w:rFonts w:ascii="Times New Roman" w:hAnsi="Times New Roman"/>
                <w:noProof/>
                <w:color w:val="70AD47" w:themeColor="accent6"/>
              </w:rPr>
              <w:drawing>
                <wp:inline distT="0" distB="0" distL="0" distR="0" wp14:anchorId="378B6092" wp14:editId="1C7B5CBF">
                  <wp:extent cx="2182880" cy="2234317"/>
                  <wp:effectExtent l="0" t="0" r="8255" b="0"/>
                  <wp:docPr id="7168" name="圖片 13">
                    <a:extLst xmlns:a="http://schemas.openxmlformats.org/drawingml/2006/main">
                      <a:ext uri="{FF2B5EF4-FFF2-40B4-BE49-F238E27FC236}">
                        <a16:creationId xmlns:a16="http://schemas.microsoft.com/office/drawing/2014/main" id="{B0B8AC77-55BD-4E74-95C1-3CC63CB89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a:extLst>
                              <a:ext uri="{FF2B5EF4-FFF2-40B4-BE49-F238E27FC236}">
                                <a16:creationId xmlns:a16="http://schemas.microsoft.com/office/drawing/2014/main" id="{B0B8AC77-55BD-4E74-95C1-3CC63CB895A0}"/>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94260" cy="2245965"/>
                          </a:xfrm>
                          <a:prstGeom prst="rect">
                            <a:avLst/>
                          </a:prstGeom>
                        </pic:spPr>
                      </pic:pic>
                    </a:graphicData>
                  </a:graphic>
                </wp:inline>
              </w:drawing>
            </w:r>
          </w:p>
          <w:p w14:paraId="14A10E87" w14:textId="77777777" w:rsidR="00FB50A3" w:rsidRPr="00C56702" w:rsidRDefault="00FB50A3" w:rsidP="00FB50A3">
            <w:pPr>
              <w:pStyle w:val="affc"/>
              <w:widowControl/>
              <w:numPr>
                <w:ilvl w:val="0"/>
                <w:numId w:val="5"/>
              </w:numPr>
              <w:tabs>
                <w:tab w:val="left" w:pos="266"/>
              </w:tabs>
              <w:adjustRightInd w:val="0"/>
              <w:snapToGrid w:val="0"/>
              <w:ind w:leftChars="0" w:left="220" w:hanging="265"/>
              <w:rPr>
                <w:rFonts w:ascii="Times New Roman"/>
                <w:sz w:val="24"/>
                <w:shd w:val="clear" w:color="auto" w:fill="FFFFFF"/>
              </w:rPr>
            </w:pPr>
            <w:r w:rsidRPr="00C56702">
              <w:rPr>
                <w:rFonts w:ascii="Times New Roman" w:hint="eastAsia"/>
                <w:sz w:val="24"/>
                <w:shd w:val="clear" w:color="auto" w:fill="FFFFFF"/>
              </w:rPr>
              <w:t>開發</w:t>
            </w:r>
            <w:r w:rsidRPr="00C56702">
              <w:rPr>
                <w:rFonts w:ascii="Times New Roman"/>
                <w:sz w:val="24"/>
                <w:shd w:val="clear" w:color="auto" w:fill="FFFFFF"/>
              </w:rPr>
              <w:t>LKA</w:t>
            </w:r>
            <w:r w:rsidRPr="00C56702">
              <w:rPr>
                <w:rFonts w:ascii="Times New Roman" w:hint="eastAsia"/>
                <w:sz w:val="24"/>
                <w:shd w:val="clear" w:color="auto" w:fill="FFFFFF"/>
              </w:rPr>
              <w:t>應用，採</w:t>
            </w:r>
            <w:r w:rsidRPr="00C56702">
              <w:rPr>
                <w:rFonts w:ascii="Times New Roman"/>
                <w:sz w:val="24"/>
                <w:shd w:val="clear" w:color="auto" w:fill="FFFFFF"/>
              </w:rPr>
              <w:t>ISO11270</w:t>
            </w:r>
            <w:r w:rsidRPr="00C56702">
              <w:rPr>
                <w:rFonts w:ascii="Times New Roman" w:hint="eastAsia"/>
                <w:sz w:val="24"/>
                <w:shd w:val="clear" w:color="auto" w:fill="FFFFFF"/>
              </w:rPr>
              <w:t>規格，如下：</w:t>
            </w:r>
          </w:p>
          <w:p w14:paraId="01B71874" w14:textId="77777777" w:rsidR="00FB50A3" w:rsidRPr="00C56702" w:rsidRDefault="00FB50A3" w:rsidP="00FB50A3">
            <w:pPr>
              <w:pStyle w:val="affc"/>
              <w:widowControl/>
              <w:tabs>
                <w:tab w:val="left" w:pos="266"/>
              </w:tabs>
              <w:adjustRightInd w:val="0"/>
              <w:snapToGrid w:val="0"/>
              <w:ind w:leftChars="0" w:left="220"/>
              <w:rPr>
                <w:rFonts w:ascii="Times New Roman"/>
                <w:sz w:val="24"/>
                <w:shd w:val="clear" w:color="auto" w:fill="FFFFFF"/>
              </w:rPr>
            </w:pPr>
            <w:r w:rsidRPr="00C56702">
              <w:rPr>
                <w:rFonts w:hAnsi="標楷體" w:hint="eastAsia"/>
                <w:sz w:val="24"/>
              </w:rPr>
              <w:t>測試車輛以速度</w:t>
            </w:r>
            <w:r w:rsidRPr="00C56702">
              <w:rPr>
                <w:rFonts w:hAnsi="標楷體"/>
                <w:sz w:val="24"/>
              </w:rPr>
              <w:t xml:space="preserve">72~79.2 km/h </w:t>
            </w:r>
            <w:r w:rsidRPr="00C56702">
              <w:rPr>
                <w:rFonts w:hAnsi="標楷體" w:hint="eastAsia"/>
                <w:sz w:val="24"/>
              </w:rPr>
              <w:t>直行於車道中心線上，進入彎道持續時間至少</w:t>
            </w:r>
            <w:r w:rsidRPr="00C56702">
              <w:rPr>
                <w:rFonts w:hAnsi="標楷體"/>
                <w:sz w:val="24"/>
              </w:rPr>
              <w:t xml:space="preserve">5 </w:t>
            </w:r>
            <w:r w:rsidRPr="00C56702">
              <w:rPr>
                <w:rFonts w:hAnsi="標楷體" w:hint="eastAsia"/>
                <w:sz w:val="24"/>
              </w:rPr>
              <w:t>秒，系統控制車輛使輪胎最外側不超過車道邊線即測試成功，此程序以左彎道與右彎道各執行</w:t>
            </w:r>
            <w:r w:rsidRPr="00C56702">
              <w:rPr>
                <w:rFonts w:hAnsi="標楷體"/>
                <w:sz w:val="24"/>
              </w:rPr>
              <w:t>1次。其中彎道曲率半徑依公式R=V</w:t>
            </w:r>
            <w:r w:rsidRPr="00C56702">
              <w:rPr>
                <w:rFonts w:hAnsi="標楷體"/>
                <w:sz w:val="24"/>
                <w:vertAlign w:val="superscript"/>
              </w:rPr>
              <w:t>2</w:t>
            </w:r>
            <w:r w:rsidRPr="00C56702">
              <w:rPr>
                <w:rFonts w:hAnsi="標楷體"/>
                <w:sz w:val="24"/>
              </w:rPr>
              <w:t xml:space="preserve">/ay（V：車速，ay：側向加速度）計算，ay </w:t>
            </w:r>
            <w:r w:rsidRPr="00C56702">
              <w:rPr>
                <w:rFonts w:hAnsi="標楷體" w:hint="eastAsia"/>
                <w:sz w:val="24"/>
              </w:rPr>
              <w:t>範圍</w:t>
            </w:r>
            <w:r w:rsidRPr="00C56702">
              <w:rPr>
                <w:rFonts w:hAnsi="標楷體"/>
                <w:sz w:val="24"/>
              </w:rPr>
              <w:t>0.5m/s</w:t>
            </w:r>
            <w:r w:rsidRPr="00C56702">
              <w:rPr>
                <w:rFonts w:hAnsi="標楷體"/>
                <w:sz w:val="24"/>
                <w:vertAlign w:val="superscript"/>
              </w:rPr>
              <w:t>2</w:t>
            </w:r>
            <w:r w:rsidRPr="00C56702">
              <w:rPr>
                <w:rFonts w:hAnsi="標楷體"/>
                <w:sz w:val="24"/>
              </w:rPr>
              <w:t xml:space="preserve"> ~ 1.0 m/s</w:t>
            </w:r>
            <w:r w:rsidRPr="00C56702">
              <w:rPr>
                <w:rFonts w:hAnsi="標楷體"/>
                <w:sz w:val="24"/>
                <w:vertAlign w:val="superscript"/>
              </w:rPr>
              <w:t>2</w:t>
            </w:r>
            <w:r w:rsidRPr="00C56702">
              <w:rPr>
                <w:rFonts w:hAnsi="標楷體" w:hint="eastAsia"/>
                <w:sz w:val="24"/>
              </w:rPr>
              <w:t>。</w:t>
            </w:r>
          </w:p>
          <w:p w14:paraId="6831D196" w14:textId="77777777" w:rsidR="00FB50A3" w:rsidRPr="00C56702" w:rsidRDefault="00FB50A3" w:rsidP="00FB50A3">
            <w:pPr>
              <w:pStyle w:val="affc"/>
              <w:widowControl/>
              <w:numPr>
                <w:ilvl w:val="0"/>
                <w:numId w:val="5"/>
              </w:numPr>
              <w:tabs>
                <w:tab w:val="left" w:pos="266"/>
              </w:tabs>
              <w:adjustRightInd w:val="0"/>
              <w:snapToGrid w:val="0"/>
              <w:ind w:leftChars="0" w:left="220" w:hanging="265"/>
              <w:rPr>
                <w:rFonts w:ascii="Times New Roman"/>
                <w:color w:val="D9D9D9" w:themeColor="background1" w:themeShade="D9"/>
                <w:sz w:val="24"/>
                <w:shd w:val="clear" w:color="auto" w:fill="FFFFFF"/>
              </w:rPr>
            </w:pPr>
            <w:r w:rsidRPr="00C56702">
              <w:rPr>
                <w:rFonts w:ascii="Times New Roman" w:hint="eastAsia"/>
                <w:sz w:val="24"/>
                <w:shd w:val="clear" w:color="auto" w:fill="FFFFFF"/>
              </w:rPr>
              <w:t>開發</w:t>
            </w:r>
            <w:r w:rsidRPr="00C56702">
              <w:rPr>
                <w:rFonts w:ascii="Times New Roman"/>
                <w:sz w:val="24"/>
                <w:shd w:val="clear" w:color="auto" w:fill="FFFFFF"/>
              </w:rPr>
              <w:t>DMS</w:t>
            </w:r>
            <w:r w:rsidRPr="00C56702">
              <w:rPr>
                <w:rFonts w:ascii="Times New Roman" w:hint="eastAsia"/>
                <w:sz w:val="24"/>
                <w:shd w:val="clear" w:color="auto" w:fill="FFFFFF"/>
              </w:rPr>
              <w:t>應用，採合作廠商車廠之</w:t>
            </w:r>
            <w:r w:rsidRPr="00C56702">
              <w:rPr>
                <w:rFonts w:ascii="Times New Roman"/>
                <w:sz w:val="24"/>
                <w:shd w:val="clear" w:color="auto" w:fill="FFFFFF"/>
              </w:rPr>
              <w:t>RFQ</w:t>
            </w:r>
            <w:r w:rsidRPr="00C56702">
              <w:rPr>
                <w:rFonts w:ascii="Times New Roman" w:hint="eastAsia"/>
                <w:sz w:val="24"/>
                <w:shd w:val="clear" w:color="auto" w:fill="FFFFFF"/>
              </w:rPr>
              <w:t>，再提高規格</w:t>
            </w:r>
            <w:r w:rsidRPr="00C56702">
              <w:rPr>
                <w:rFonts w:ascii="Times New Roman"/>
                <w:sz w:val="24"/>
                <w:shd w:val="clear" w:color="auto" w:fill="FFFFFF"/>
              </w:rPr>
              <w:t>(</w:t>
            </w:r>
            <w:r w:rsidRPr="00C56702">
              <w:rPr>
                <w:rFonts w:ascii="Times New Roman" w:hint="eastAsia"/>
                <w:sz w:val="24"/>
                <w:shd w:val="clear" w:color="auto" w:fill="FFFFFF"/>
              </w:rPr>
              <w:t>弧內為</w:t>
            </w:r>
            <w:r w:rsidRPr="00C56702">
              <w:rPr>
                <w:rFonts w:ascii="Times New Roman"/>
                <w:sz w:val="24"/>
                <w:shd w:val="clear" w:color="auto" w:fill="FFFFFF"/>
              </w:rPr>
              <w:t>RFQ</w:t>
            </w:r>
            <w:r w:rsidRPr="00C56702">
              <w:rPr>
                <w:rFonts w:ascii="Times New Roman" w:hint="eastAsia"/>
                <w:sz w:val="24"/>
                <w:shd w:val="clear" w:color="auto" w:fill="FFFFFF"/>
              </w:rPr>
              <w:t>規格</w:t>
            </w:r>
            <w:r w:rsidRPr="00C56702">
              <w:rPr>
                <w:rFonts w:ascii="Times New Roman"/>
                <w:sz w:val="24"/>
                <w:shd w:val="clear" w:color="auto" w:fill="FFFFFF"/>
              </w:rPr>
              <w:t>)</w:t>
            </w:r>
            <w:r w:rsidRPr="00C56702">
              <w:rPr>
                <w:rFonts w:ascii="Times New Roman" w:hint="eastAsia"/>
                <w:sz w:val="24"/>
                <w:shd w:val="clear" w:color="auto" w:fill="FFFFFF"/>
              </w:rPr>
              <w:t>規格如下：</w:t>
            </w:r>
          </w:p>
          <w:p w14:paraId="5A425138" w14:textId="46AB7DDC" w:rsidR="00FB50A3" w:rsidRPr="00C56702" w:rsidRDefault="00FB50A3" w:rsidP="00FB50A3">
            <w:pPr>
              <w:widowControl/>
              <w:tabs>
                <w:tab w:val="left" w:pos="266"/>
              </w:tabs>
              <w:snapToGrid w:val="0"/>
              <w:ind w:leftChars="100" w:left="240"/>
              <w:rPr>
                <w:rFonts w:ascii="Times New Roman"/>
                <w:shd w:val="clear" w:color="auto" w:fill="FFFFFF"/>
              </w:rPr>
            </w:pPr>
            <w:r w:rsidRPr="00C56702">
              <w:rPr>
                <w:rFonts w:ascii="Times New Roman" w:hint="eastAsia"/>
                <w:shd w:val="clear" w:color="auto" w:fill="FFFFFF"/>
              </w:rPr>
              <w:t>偵測速度</w:t>
            </w:r>
            <w:r w:rsidRPr="00C56702">
              <w:rPr>
                <w:rFonts w:ascii="Times New Roman"/>
                <w:shd w:val="clear" w:color="auto" w:fill="FFFFFF"/>
              </w:rPr>
              <w:t xml:space="preserve"> = </w:t>
            </w:r>
            <w:ins w:id="137" w:author="Joyce" w:date="2020-05-14T13:44:00Z">
              <w:r w:rsidR="00BE793B">
                <w:rPr>
                  <w:rFonts w:ascii="Times New Roman" w:hint="eastAsia"/>
                  <w:shd w:val="clear" w:color="auto" w:fill="FFFFFF"/>
                </w:rPr>
                <w:t xml:space="preserve"> </w:t>
              </w:r>
            </w:ins>
            <w:ins w:id="138" w:author="Joyce" w:date="2020-05-14T13:45:00Z">
              <w:r w:rsidR="00BE793B">
                <w:rPr>
                  <w:rFonts w:ascii="Times New Roman"/>
                  <w:shd w:val="clear" w:color="auto" w:fill="FFFFFF"/>
                </w:rPr>
                <w:t>5</w:t>
              </w:r>
            </w:ins>
            <w:ins w:id="139" w:author="Joyce" w:date="2020-05-14T13:44:00Z">
              <w:r w:rsidR="00BE793B">
                <w:rPr>
                  <w:rFonts w:ascii="Times New Roman" w:hint="eastAsia"/>
                  <w:shd w:val="clear" w:color="auto" w:fill="FFFFFF"/>
                </w:rPr>
                <w:t xml:space="preserve"> </w:t>
              </w:r>
            </w:ins>
            <w:commentRangeStart w:id="140"/>
            <w:del w:id="141" w:author="Joyce" w:date="2020-05-14T13:44:00Z">
              <w:r w:rsidRPr="00C56702" w:rsidDel="00BE793B">
                <w:rPr>
                  <w:rFonts w:ascii="Times New Roman"/>
                  <w:shd w:val="clear" w:color="auto" w:fill="FFFFFF"/>
                </w:rPr>
                <w:delText>4</w:delText>
              </w:r>
            </w:del>
            <w:r w:rsidRPr="00C56702">
              <w:rPr>
                <w:rFonts w:ascii="Times New Roman"/>
                <w:shd w:val="clear" w:color="auto" w:fill="FFFFFF"/>
              </w:rPr>
              <w:t>FPS</w:t>
            </w:r>
            <w:commentRangeEnd w:id="140"/>
            <w:r w:rsidR="00BE793B">
              <w:rPr>
                <w:rStyle w:val="afff6"/>
                <w:rFonts w:ascii="細明體" w:hint="eastAsia"/>
              </w:rPr>
              <w:commentReference w:id="140"/>
            </w:r>
            <w:r w:rsidRPr="00C56702">
              <w:rPr>
                <w:rFonts w:ascii="Times New Roman"/>
                <w:shd w:val="clear" w:color="auto" w:fill="FFFFFF"/>
              </w:rPr>
              <w:t xml:space="preserve">  </w:t>
            </w:r>
            <w:r w:rsidRPr="00C56702">
              <w:rPr>
                <w:rFonts w:ascii="Times New Roman"/>
                <w:shd w:val="clear" w:color="auto" w:fill="FFFFFF"/>
              </w:rPr>
              <w:tab/>
              <w:t>(2fps)</w:t>
            </w:r>
          </w:p>
          <w:p w14:paraId="3D32A723" w14:textId="77777777" w:rsidR="00FB50A3" w:rsidRPr="00C56702" w:rsidRDefault="00FB50A3" w:rsidP="00FB50A3">
            <w:pPr>
              <w:widowControl/>
              <w:tabs>
                <w:tab w:val="left" w:pos="266"/>
              </w:tabs>
              <w:snapToGrid w:val="0"/>
              <w:ind w:leftChars="100" w:left="240"/>
              <w:rPr>
                <w:rFonts w:ascii="Times New Roman"/>
                <w:shd w:val="clear" w:color="auto" w:fill="FFFFFF"/>
              </w:rPr>
            </w:pPr>
            <w:r w:rsidRPr="00C56702">
              <w:rPr>
                <w:rFonts w:ascii="Times New Roman" w:hint="eastAsia"/>
                <w:shd w:val="clear" w:color="auto" w:fill="FFFFFF"/>
              </w:rPr>
              <w:t>偵測正確率</w:t>
            </w:r>
            <w:r w:rsidRPr="00C56702">
              <w:rPr>
                <w:rFonts w:ascii="Times New Roman"/>
                <w:shd w:val="clear" w:color="auto" w:fill="FFFFFF"/>
              </w:rPr>
              <w:t xml:space="preserve"> &gt; 98%</w:t>
            </w:r>
            <w:r w:rsidRPr="00C56702">
              <w:rPr>
                <w:rFonts w:ascii="Times New Roman"/>
                <w:shd w:val="clear" w:color="auto" w:fill="FFFFFF"/>
              </w:rPr>
              <w:tab/>
              <w:t xml:space="preserve"> (&gt;95%)</w:t>
            </w:r>
          </w:p>
          <w:p w14:paraId="5B42C2BA" w14:textId="77777777" w:rsidR="00FB50A3" w:rsidRPr="00C56702" w:rsidRDefault="00FB50A3" w:rsidP="00FB50A3">
            <w:pPr>
              <w:widowControl/>
              <w:tabs>
                <w:tab w:val="left" w:pos="266"/>
              </w:tabs>
              <w:snapToGrid w:val="0"/>
              <w:ind w:leftChars="100" w:left="240"/>
              <w:rPr>
                <w:rFonts w:ascii="Times New Roman"/>
                <w:shd w:val="clear" w:color="auto" w:fill="FFFFFF"/>
              </w:rPr>
            </w:pPr>
            <w:r w:rsidRPr="00C56702">
              <w:rPr>
                <w:rFonts w:ascii="Times New Roman" w:hint="eastAsia"/>
                <w:shd w:val="clear" w:color="auto" w:fill="FFFFFF"/>
              </w:rPr>
              <w:t>偵測誤判率</w:t>
            </w:r>
            <w:r w:rsidRPr="00C56702">
              <w:rPr>
                <w:rFonts w:ascii="Times New Roman"/>
                <w:shd w:val="clear" w:color="auto" w:fill="FFFFFF"/>
              </w:rPr>
              <w:t xml:space="preserve"> &lt; 1%</w:t>
            </w:r>
          </w:p>
          <w:p w14:paraId="21C02F1A" w14:textId="03AA994E" w:rsidR="00FB50A3" w:rsidRPr="00374E47" w:rsidRDefault="00FB50A3" w:rsidP="00FB50A3">
            <w:pPr>
              <w:pStyle w:val="affc"/>
              <w:widowControl/>
              <w:numPr>
                <w:ilvl w:val="0"/>
                <w:numId w:val="5"/>
              </w:numPr>
              <w:tabs>
                <w:tab w:val="left" w:pos="266"/>
              </w:tabs>
              <w:adjustRightInd w:val="0"/>
              <w:snapToGrid w:val="0"/>
              <w:ind w:leftChars="0" w:left="220" w:hanging="265"/>
              <w:rPr>
                <w:rFonts w:ascii="Times New Roman"/>
                <w:color w:val="D9D9D9" w:themeColor="background1" w:themeShade="D9"/>
                <w:sz w:val="24"/>
                <w:shd w:val="clear" w:color="auto" w:fill="FFFFFF"/>
              </w:rPr>
            </w:pPr>
            <w:r w:rsidRPr="00FB50A3">
              <w:rPr>
                <w:rFonts w:ascii="Times New Roman" w:hint="eastAsia"/>
                <w:sz w:val="24"/>
                <w:shd w:val="clear" w:color="auto" w:fill="FFFFFF"/>
              </w:rPr>
              <w:t>開發警用</w:t>
            </w:r>
            <w:r w:rsidRPr="00FB50A3">
              <w:rPr>
                <w:rFonts w:ascii="Times New Roman" w:hint="eastAsia"/>
                <w:sz w:val="24"/>
                <w:shd w:val="clear" w:color="auto" w:fill="FFFFFF"/>
              </w:rPr>
              <w:t xml:space="preserve"> SmartCam</w:t>
            </w:r>
            <w:r w:rsidRPr="00FB50A3">
              <w:rPr>
                <w:rFonts w:ascii="Times New Roman" w:hint="eastAsia"/>
                <w:sz w:val="24"/>
                <w:shd w:val="clear" w:color="auto" w:fill="FFFFFF"/>
              </w:rPr>
              <w:t>驗證載具平台及</w:t>
            </w:r>
            <w:r w:rsidRPr="00FB50A3">
              <w:rPr>
                <w:rFonts w:ascii="Times New Roman" w:hint="eastAsia"/>
                <w:sz w:val="24"/>
                <w:shd w:val="clear" w:color="auto" w:fill="FFFFFF"/>
              </w:rPr>
              <w:t>AI</w:t>
            </w:r>
            <w:r w:rsidRPr="00FB50A3">
              <w:rPr>
                <w:rFonts w:ascii="Times New Roman" w:hint="eastAsia"/>
                <w:sz w:val="24"/>
                <w:shd w:val="clear" w:color="auto" w:fill="FFFFFF"/>
              </w:rPr>
              <w:t>影像軟硬體處理架構，針對行進中的影像進行分析，在左右或傾斜</w:t>
            </w:r>
            <w:r w:rsidRPr="00FB50A3">
              <w:rPr>
                <w:rFonts w:ascii="Times New Roman" w:hint="eastAsia"/>
                <w:sz w:val="24"/>
                <w:shd w:val="clear" w:color="auto" w:fill="FFFFFF"/>
              </w:rPr>
              <w:t>45</w:t>
            </w:r>
            <w:r w:rsidRPr="00FB50A3">
              <w:rPr>
                <w:rFonts w:ascii="Times New Roman" w:hint="eastAsia"/>
                <w:sz w:val="24"/>
                <w:shd w:val="clear" w:color="auto" w:fill="FFFFFF"/>
              </w:rPr>
              <w:t>度內、俯仰</w:t>
            </w:r>
            <w:r w:rsidRPr="00374E47">
              <w:rPr>
                <w:rFonts w:ascii="Times New Roman" w:hint="eastAsia"/>
                <w:sz w:val="24"/>
                <w:shd w:val="clear" w:color="auto" w:fill="FFFFFF"/>
              </w:rPr>
              <w:t>15</w:t>
            </w:r>
            <w:r w:rsidRPr="00374E47">
              <w:rPr>
                <w:rFonts w:ascii="Times New Roman" w:hint="eastAsia"/>
                <w:sz w:val="24"/>
                <w:shd w:val="clear" w:color="auto" w:fill="FFFFFF"/>
              </w:rPr>
              <w:t>度內、人臉大於</w:t>
            </w:r>
            <w:r w:rsidRPr="00374E47">
              <w:rPr>
                <w:rFonts w:ascii="Times New Roman" w:hint="eastAsia"/>
                <w:sz w:val="24"/>
                <w:shd w:val="clear" w:color="auto" w:fill="FFFFFF"/>
              </w:rPr>
              <w:t>100*100 pixel</w:t>
            </w:r>
            <w:r w:rsidRPr="00374E47">
              <w:rPr>
                <w:rFonts w:ascii="Times New Roman" w:hint="eastAsia"/>
                <w:sz w:val="24"/>
                <w:shd w:val="clear" w:color="auto" w:fill="FFFFFF"/>
              </w:rPr>
              <w:t>條件下，辨識正確率達到</w:t>
            </w:r>
            <w:r w:rsidRPr="00374E47">
              <w:rPr>
                <w:rFonts w:ascii="Times New Roman" w:hint="eastAsia"/>
                <w:sz w:val="24"/>
                <w:shd w:val="clear" w:color="auto" w:fill="FFFFFF"/>
              </w:rPr>
              <w:t>99%</w:t>
            </w:r>
            <w:r w:rsidRPr="00374E47">
              <w:rPr>
                <w:rFonts w:ascii="Times New Roman" w:hint="eastAsia"/>
                <w:sz w:val="24"/>
                <w:shd w:val="clear" w:color="auto" w:fill="FFFFFF"/>
              </w:rPr>
              <w:t>以上，影像辨識處理速度在</w:t>
            </w:r>
            <w:r w:rsidRPr="00374E47">
              <w:rPr>
                <w:rFonts w:ascii="Times New Roman" w:hint="eastAsia"/>
                <w:sz w:val="24"/>
                <w:shd w:val="clear" w:color="auto" w:fill="FFFFFF"/>
              </w:rPr>
              <w:t>Full HD</w:t>
            </w:r>
            <w:r w:rsidRPr="00374E47">
              <w:rPr>
                <w:rFonts w:ascii="Times New Roman" w:hint="eastAsia"/>
                <w:sz w:val="24"/>
                <w:shd w:val="clear" w:color="auto" w:fill="FFFFFF"/>
              </w:rPr>
              <w:t>影像下可達</w:t>
            </w:r>
            <w:ins w:id="142" w:author="Joyce" w:date="2020-05-14T13:44:00Z">
              <w:r w:rsidR="00BE793B">
                <w:rPr>
                  <w:rFonts w:ascii="Times New Roman" w:hint="eastAsia"/>
                  <w:sz w:val="24"/>
                  <w:shd w:val="clear" w:color="auto" w:fill="FFFFFF"/>
                </w:rPr>
                <w:t>20</w:t>
              </w:r>
            </w:ins>
            <w:del w:id="143" w:author="Joyce" w:date="2020-05-14T13:44:00Z">
              <w:r w:rsidRPr="00374E47" w:rsidDel="00BE793B">
                <w:rPr>
                  <w:rFonts w:ascii="Times New Roman" w:hint="eastAsia"/>
                  <w:sz w:val="24"/>
                  <w:shd w:val="clear" w:color="auto" w:fill="FFFFFF"/>
                </w:rPr>
                <w:delText>30</w:delText>
              </w:r>
            </w:del>
            <w:r w:rsidRPr="00374E47">
              <w:rPr>
                <w:rFonts w:ascii="Times New Roman" w:hint="eastAsia"/>
                <w:sz w:val="24"/>
                <w:shd w:val="clear" w:color="auto" w:fill="FFFFFF"/>
              </w:rPr>
              <w:t>FPS</w:t>
            </w:r>
          </w:p>
        </w:tc>
      </w:tr>
    </w:tbl>
    <w:p w14:paraId="6520087E" w14:textId="32A69216" w:rsidR="008F02D2" w:rsidRDefault="008F02D2" w:rsidP="00C4521B">
      <w:pPr>
        <w:snapToGrid w:val="0"/>
        <w:spacing w:line="240" w:lineRule="auto"/>
        <w:ind w:leftChars="1" w:left="2"/>
      </w:pPr>
    </w:p>
    <w:p w14:paraId="3B3F12C2" w14:textId="77777777" w:rsidR="008F02D2" w:rsidRDefault="008F02D2">
      <w:pPr>
        <w:widowControl/>
        <w:adjustRightInd/>
        <w:spacing w:line="240" w:lineRule="auto"/>
        <w:textAlignment w:val="auto"/>
      </w:pPr>
      <w:r>
        <w:br w:type="page"/>
      </w:r>
    </w:p>
    <w:p w14:paraId="1107CDA1" w14:textId="0B155C3E" w:rsidR="000048E8" w:rsidRPr="00EE3251" w:rsidRDefault="000048E8" w:rsidP="001E2DEF">
      <w:pPr>
        <w:pStyle w:val="affc"/>
        <w:numPr>
          <w:ilvl w:val="0"/>
          <w:numId w:val="4"/>
        </w:numPr>
        <w:adjustRightInd w:val="0"/>
        <w:snapToGrid w:val="0"/>
        <w:ind w:leftChars="1" w:left="482"/>
        <w:rPr>
          <w:rFonts w:ascii="Times New Roman"/>
          <w:sz w:val="24"/>
        </w:rPr>
      </w:pPr>
      <w:r w:rsidRPr="00EE3251">
        <w:rPr>
          <w:rFonts w:ascii="Times New Roman"/>
          <w:sz w:val="24"/>
        </w:rPr>
        <w:lastRenderedPageBreak/>
        <w:t>技術規格</w:t>
      </w:r>
    </w:p>
    <w:p w14:paraId="4D8073D0" w14:textId="080390BD" w:rsidR="007535AE" w:rsidRPr="00EE3251" w:rsidRDefault="007535AE" w:rsidP="00C4521B">
      <w:pPr>
        <w:snapToGrid w:val="0"/>
        <w:spacing w:line="240" w:lineRule="auto"/>
        <w:ind w:leftChars="178" w:left="427"/>
      </w:pPr>
      <w:r w:rsidRPr="00EE3251">
        <w:t>本計畫各分項之技術規格如</w:t>
      </w:r>
      <w:r w:rsidR="00C46121">
        <w:fldChar w:fldCharType="begin"/>
      </w:r>
      <w:r w:rsidR="00C46121">
        <w:instrText xml:space="preserve"> REF _Ref31844563 </w:instrText>
      </w:r>
      <w:r w:rsidR="00C46121">
        <w:fldChar w:fldCharType="separate"/>
      </w:r>
      <w:r w:rsidR="0082588F" w:rsidRPr="00EE3251">
        <w:rPr>
          <w:rFonts w:ascii="Times New Roman" w:hAnsi="Times New Roman"/>
        </w:rPr>
        <w:t>表</w:t>
      </w:r>
      <w:r w:rsidR="0082588F" w:rsidRPr="00EE3251">
        <w:rPr>
          <w:rFonts w:ascii="Times New Roman" w:hAnsi="Times New Roman"/>
        </w:rPr>
        <w:t>2.</w:t>
      </w:r>
      <w:r w:rsidR="0082588F">
        <w:rPr>
          <w:rFonts w:ascii="Times New Roman" w:hAnsi="Times New Roman"/>
          <w:noProof/>
        </w:rPr>
        <w:t>3</w:t>
      </w:r>
      <w:r w:rsidR="00C46121">
        <w:rPr>
          <w:rFonts w:ascii="Times New Roman" w:hAnsi="Times New Roman"/>
          <w:noProof/>
        </w:rPr>
        <w:fldChar w:fldCharType="end"/>
      </w:r>
      <w:r w:rsidRPr="00EE3251">
        <w:t xml:space="preserve"> </w:t>
      </w:r>
      <w:r w:rsidRPr="00EE3251">
        <w:t>所示。</w:t>
      </w:r>
    </w:p>
    <w:p w14:paraId="1AECB475" w14:textId="708741A2" w:rsidR="002D7CBB" w:rsidRPr="00EE3251" w:rsidRDefault="002D7CBB" w:rsidP="002D7CBB">
      <w:pPr>
        <w:pStyle w:val="aff2"/>
        <w:keepNext/>
        <w:rPr>
          <w:rFonts w:ascii="Times New Roman" w:eastAsia="標楷體" w:hAnsi="Times New Roman"/>
        </w:rPr>
      </w:pPr>
      <w:bookmarkStart w:id="144" w:name="_Ref31844563"/>
      <w:bookmarkStart w:id="145" w:name="_Toc38355106"/>
      <w:r w:rsidRPr="00EE3251">
        <w:rPr>
          <w:rFonts w:ascii="Times New Roman" w:eastAsia="標楷體" w:hAnsi="Times New Roman"/>
        </w:rPr>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3</w:t>
      </w:r>
      <w:r w:rsidRPr="00EE3251">
        <w:rPr>
          <w:rFonts w:ascii="Times New Roman" w:eastAsia="標楷體" w:hAnsi="Times New Roman"/>
        </w:rPr>
        <w:fldChar w:fldCharType="end"/>
      </w:r>
      <w:bookmarkEnd w:id="144"/>
      <w:r w:rsidRPr="00EE3251">
        <w:rPr>
          <w:rFonts w:ascii="Times New Roman" w:eastAsia="標楷體" w:hAnsi="Times New Roman"/>
        </w:rPr>
        <w:t>技術規格</w:t>
      </w:r>
      <w:bookmarkEnd w:id="145"/>
    </w:p>
    <w:tbl>
      <w:tblPr>
        <w:tblW w:w="9488"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406"/>
        <w:gridCol w:w="7404"/>
        <w:gridCol w:w="7"/>
        <w:gridCol w:w="671"/>
      </w:tblGrid>
      <w:tr w:rsidR="00213277" w:rsidRPr="00EE3251" w14:paraId="4DEE4521" w14:textId="77777777" w:rsidTr="00004B18">
        <w:trPr>
          <w:trHeight w:val="20"/>
          <w:tblHeader/>
        </w:trPr>
        <w:tc>
          <w:tcPr>
            <w:tcW w:w="1406" w:type="dxa"/>
            <w:tcMar>
              <w:top w:w="0" w:type="dxa"/>
              <w:left w:w="28" w:type="dxa"/>
              <w:bottom w:w="0" w:type="dxa"/>
              <w:right w:w="28" w:type="dxa"/>
            </w:tcMar>
            <w:vAlign w:val="center"/>
          </w:tcPr>
          <w:p w14:paraId="5B1363C7" w14:textId="77777777" w:rsidR="00213277" w:rsidRPr="00EE3251" w:rsidRDefault="00213277" w:rsidP="00C4521B">
            <w:pPr>
              <w:snapToGrid w:val="0"/>
              <w:spacing w:line="240" w:lineRule="auto"/>
              <w:rPr>
                <w:color w:val="000000" w:themeColor="text1"/>
              </w:rPr>
            </w:pPr>
            <w:r w:rsidRPr="00EE3251">
              <w:rPr>
                <w:color w:val="000000" w:themeColor="text1"/>
              </w:rPr>
              <w:t>分</w:t>
            </w:r>
            <w:r w:rsidRPr="00EE3251">
              <w:rPr>
                <w:color w:val="000000" w:themeColor="text1"/>
              </w:rPr>
              <w:t>/</w:t>
            </w:r>
            <w:r w:rsidRPr="00EE3251">
              <w:rPr>
                <w:color w:val="000000" w:themeColor="text1"/>
              </w:rPr>
              <w:t>子項</w:t>
            </w:r>
          </w:p>
          <w:p w14:paraId="11E7A0D0" w14:textId="77777777" w:rsidR="00213277" w:rsidRPr="00EE3251" w:rsidRDefault="00213277" w:rsidP="00C4521B">
            <w:pPr>
              <w:snapToGrid w:val="0"/>
              <w:spacing w:line="240" w:lineRule="auto"/>
              <w:jc w:val="center"/>
              <w:rPr>
                <w:color w:val="000000" w:themeColor="text1"/>
              </w:rPr>
            </w:pPr>
            <w:r w:rsidRPr="00EE3251">
              <w:rPr>
                <w:color w:val="000000" w:themeColor="text1"/>
              </w:rPr>
              <w:t>計畫名稱</w:t>
            </w:r>
          </w:p>
        </w:tc>
        <w:tc>
          <w:tcPr>
            <w:tcW w:w="7411" w:type="dxa"/>
            <w:gridSpan w:val="2"/>
            <w:tcMar>
              <w:top w:w="0" w:type="dxa"/>
              <w:left w:w="28" w:type="dxa"/>
              <w:bottom w:w="0" w:type="dxa"/>
              <w:right w:w="28" w:type="dxa"/>
            </w:tcMar>
            <w:vAlign w:val="center"/>
          </w:tcPr>
          <w:p w14:paraId="7E110507" w14:textId="77777777" w:rsidR="00213277" w:rsidRPr="00EE3251" w:rsidRDefault="00213277" w:rsidP="00C4521B">
            <w:pPr>
              <w:snapToGrid w:val="0"/>
              <w:spacing w:line="240" w:lineRule="auto"/>
              <w:jc w:val="center"/>
              <w:rPr>
                <w:color w:val="000000" w:themeColor="text1"/>
              </w:rPr>
            </w:pPr>
            <w:r w:rsidRPr="00EE3251">
              <w:rPr>
                <w:color w:val="000000" w:themeColor="text1"/>
              </w:rPr>
              <w:t>技術指標</w:t>
            </w:r>
            <w:r w:rsidRPr="00EE3251">
              <w:rPr>
                <w:color w:val="000000" w:themeColor="text1"/>
              </w:rPr>
              <w:t>/</w:t>
            </w:r>
            <w:r w:rsidRPr="00EE3251">
              <w:rPr>
                <w:color w:val="000000" w:themeColor="text1"/>
              </w:rPr>
              <w:t>產品規格</w:t>
            </w:r>
            <w:r w:rsidRPr="00EE3251">
              <w:rPr>
                <w:color w:val="000000" w:themeColor="text1"/>
              </w:rPr>
              <w:t>/</w:t>
            </w:r>
            <w:r w:rsidRPr="00EE3251">
              <w:rPr>
                <w:color w:val="000000" w:themeColor="text1"/>
              </w:rPr>
              <w:t>品質指標</w:t>
            </w:r>
            <w:r w:rsidRPr="00EE3251">
              <w:rPr>
                <w:color w:val="000000" w:themeColor="text1"/>
              </w:rPr>
              <w:t>/</w:t>
            </w:r>
            <w:r w:rsidRPr="00EE3251">
              <w:rPr>
                <w:color w:val="000000" w:themeColor="text1"/>
              </w:rPr>
              <w:t>服務指標</w:t>
            </w:r>
          </w:p>
        </w:tc>
        <w:tc>
          <w:tcPr>
            <w:tcW w:w="671" w:type="dxa"/>
            <w:tcMar>
              <w:top w:w="0" w:type="dxa"/>
              <w:left w:w="28" w:type="dxa"/>
              <w:bottom w:w="0" w:type="dxa"/>
              <w:right w:w="28" w:type="dxa"/>
            </w:tcMar>
            <w:vAlign w:val="center"/>
          </w:tcPr>
          <w:p w14:paraId="6DFAE9F5" w14:textId="77777777" w:rsidR="00213277" w:rsidRPr="00EE3251" w:rsidRDefault="00213277" w:rsidP="00C4521B">
            <w:pPr>
              <w:snapToGrid w:val="0"/>
              <w:spacing w:line="240" w:lineRule="auto"/>
              <w:jc w:val="center"/>
              <w:rPr>
                <w:color w:val="000000" w:themeColor="text1"/>
              </w:rPr>
            </w:pPr>
            <w:r w:rsidRPr="00EE3251">
              <w:rPr>
                <w:color w:val="000000" w:themeColor="text1"/>
              </w:rPr>
              <w:t>完成</w:t>
            </w:r>
            <w:r w:rsidRPr="00EE3251">
              <w:rPr>
                <w:color w:val="000000" w:themeColor="text1"/>
              </w:rPr>
              <w:br/>
            </w:r>
            <w:r w:rsidRPr="00EE3251">
              <w:rPr>
                <w:color w:val="000000" w:themeColor="text1"/>
              </w:rPr>
              <w:t>年度</w:t>
            </w:r>
          </w:p>
        </w:tc>
      </w:tr>
      <w:tr w:rsidR="00213277" w:rsidRPr="00EE3251" w14:paraId="27E48D09" w14:textId="77777777" w:rsidTr="00B907CC">
        <w:trPr>
          <w:trHeight w:val="482"/>
        </w:trPr>
        <w:tc>
          <w:tcPr>
            <w:tcW w:w="9488" w:type="dxa"/>
            <w:gridSpan w:val="4"/>
            <w:tcMar>
              <w:top w:w="0" w:type="dxa"/>
              <w:left w:w="28" w:type="dxa"/>
              <w:bottom w:w="0" w:type="dxa"/>
              <w:right w:w="28" w:type="dxa"/>
            </w:tcMar>
            <w:vAlign w:val="center"/>
          </w:tcPr>
          <w:p w14:paraId="48DED6D5" w14:textId="66E8C79D" w:rsidR="00213277" w:rsidRPr="00EE3251" w:rsidRDefault="00213277" w:rsidP="00C4521B">
            <w:pPr>
              <w:tabs>
                <w:tab w:val="left" w:pos="402"/>
              </w:tabs>
              <w:autoSpaceDE w:val="0"/>
              <w:autoSpaceDN w:val="0"/>
              <w:snapToGrid w:val="0"/>
              <w:spacing w:line="240" w:lineRule="auto"/>
              <w:jc w:val="both"/>
              <w:textAlignment w:val="bottom"/>
              <w:rPr>
                <w:color w:val="000000" w:themeColor="text1"/>
              </w:rPr>
            </w:pPr>
            <w:r w:rsidRPr="00EE3251">
              <w:rPr>
                <w:color w:val="000000" w:themeColor="text1"/>
              </w:rPr>
              <w:t>分項</w:t>
            </w:r>
            <w:r w:rsidRPr="00EE3251">
              <w:rPr>
                <w:color w:val="000000" w:themeColor="text1"/>
              </w:rPr>
              <w:t xml:space="preserve"> A</w:t>
            </w:r>
            <w:r w:rsidRPr="00EE3251">
              <w:rPr>
                <w:color w:val="000000" w:themeColor="text1"/>
              </w:rPr>
              <w:t>：</w:t>
            </w:r>
            <w:r w:rsidRPr="00EE3251">
              <w:rPr>
                <w:color w:val="000000" w:themeColor="text1"/>
              </w:rPr>
              <w:t>AIM</w:t>
            </w:r>
            <w:r w:rsidRPr="00EE3251">
              <w:rPr>
                <w:color w:val="000000" w:themeColor="text1"/>
              </w:rPr>
              <w:t>製程平台開發</w:t>
            </w:r>
          </w:p>
        </w:tc>
      </w:tr>
      <w:tr w:rsidR="00213277" w:rsidRPr="00EE3251" w14:paraId="10AACC98" w14:textId="77777777" w:rsidTr="000777AD">
        <w:trPr>
          <w:trHeight w:val="20"/>
        </w:trPr>
        <w:tc>
          <w:tcPr>
            <w:tcW w:w="1406" w:type="dxa"/>
            <w:vMerge w:val="restart"/>
            <w:tcMar>
              <w:top w:w="0" w:type="dxa"/>
              <w:left w:w="28" w:type="dxa"/>
              <w:bottom w:w="0" w:type="dxa"/>
              <w:right w:w="28" w:type="dxa"/>
            </w:tcMar>
            <w:vAlign w:val="center"/>
          </w:tcPr>
          <w:p w14:paraId="49F01B85" w14:textId="72196BD8" w:rsidR="00213277" w:rsidRPr="00EE3251" w:rsidRDefault="00213277" w:rsidP="00C4521B">
            <w:pPr>
              <w:snapToGrid w:val="0"/>
              <w:spacing w:line="240" w:lineRule="auto"/>
              <w:rPr>
                <w:color w:val="000000" w:themeColor="text1"/>
              </w:rPr>
            </w:pPr>
            <w:r w:rsidRPr="00EE3251">
              <w:rPr>
                <w:color w:val="000000" w:themeColor="text1"/>
              </w:rPr>
              <w:t>DRAM</w:t>
            </w:r>
            <w:r w:rsidRPr="00EE3251">
              <w:rPr>
                <w:color w:val="000000" w:themeColor="text1"/>
              </w:rPr>
              <w:t>前段製程</w:t>
            </w:r>
            <w:r w:rsidRPr="00EE3251">
              <w:rPr>
                <w:color w:val="000000" w:themeColor="text1"/>
              </w:rPr>
              <w:t>(FEOL)</w:t>
            </w:r>
            <w:r w:rsidRPr="00EE3251">
              <w:rPr>
                <w:color w:val="000000" w:themeColor="text1"/>
              </w:rPr>
              <w:t>元件優化</w:t>
            </w:r>
          </w:p>
        </w:tc>
        <w:tc>
          <w:tcPr>
            <w:tcW w:w="7411" w:type="dxa"/>
            <w:gridSpan w:val="2"/>
            <w:tcMar>
              <w:top w:w="0" w:type="dxa"/>
              <w:left w:w="28" w:type="dxa"/>
              <w:bottom w:w="0" w:type="dxa"/>
              <w:right w:w="28" w:type="dxa"/>
            </w:tcMar>
            <w:vAlign w:val="center"/>
          </w:tcPr>
          <w:p w14:paraId="1B5C9642" w14:textId="4C750BD7" w:rsidR="00B31004" w:rsidRPr="00EE3251" w:rsidRDefault="00571AD4" w:rsidP="006057E4">
            <w:pPr>
              <w:pStyle w:val="affc"/>
              <w:widowControl/>
              <w:numPr>
                <w:ilvl w:val="0"/>
                <w:numId w:val="5"/>
              </w:numPr>
              <w:tabs>
                <w:tab w:val="left" w:pos="256"/>
              </w:tabs>
              <w:adjustRightInd w:val="0"/>
              <w:snapToGrid w:val="0"/>
              <w:ind w:leftChars="0" w:left="220" w:hanging="265"/>
              <w:rPr>
                <w:rFonts w:ascii="Times New Roman"/>
                <w:color w:val="D9D9D9" w:themeColor="background1" w:themeShade="D9"/>
                <w:sz w:val="24"/>
              </w:rPr>
            </w:pPr>
            <w:r w:rsidRPr="00EE3251">
              <w:rPr>
                <w:rFonts w:ascii="Times New Roman"/>
                <w:bCs/>
                <w:color w:val="000000" w:themeColor="text1"/>
                <w:sz w:val="24"/>
              </w:rPr>
              <w:t>低</w:t>
            </w:r>
            <w:r w:rsidRPr="00EE3251">
              <w:rPr>
                <w:rFonts w:ascii="Times New Roman"/>
                <w:bCs/>
                <w:color w:val="000000" w:themeColor="text1"/>
                <w:sz w:val="24"/>
              </w:rPr>
              <w:t>DRAM Cell</w:t>
            </w:r>
            <w:r w:rsidRPr="00EE3251">
              <w:rPr>
                <w:rFonts w:ascii="Times New Roman"/>
                <w:bCs/>
                <w:color w:val="000000" w:themeColor="text1"/>
                <w:sz w:val="24"/>
              </w:rPr>
              <w:t>密度</w:t>
            </w:r>
            <w:r w:rsidRPr="00EE3251">
              <w:rPr>
                <w:rFonts w:ascii="Times New Roman"/>
                <w:bCs/>
                <w:color w:val="000000" w:themeColor="text1"/>
                <w:sz w:val="24"/>
              </w:rPr>
              <w:t>(e.g. &lt; 40%)</w:t>
            </w:r>
            <w:r w:rsidRPr="00EE3251">
              <w:rPr>
                <w:rFonts w:ascii="Times New Roman"/>
                <w:bCs/>
                <w:color w:val="000000" w:themeColor="text1"/>
                <w:sz w:val="24"/>
              </w:rPr>
              <w:t>對製程產生不同於標準品的負載效應，開發新製程條件，以滿足原有</w:t>
            </w:r>
            <w:r w:rsidRPr="00EE3251">
              <w:rPr>
                <w:rFonts w:ascii="Times New Roman"/>
                <w:bCs/>
                <w:color w:val="000000" w:themeColor="text1"/>
                <w:sz w:val="24"/>
              </w:rPr>
              <w:t>DRAM Cell</w:t>
            </w:r>
            <w:r w:rsidRPr="00EE3251">
              <w:rPr>
                <w:rFonts w:ascii="Times New Roman"/>
                <w:bCs/>
                <w:color w:val="000000" w:themeColor="text1"/>
                <w:sz w:val="24"/>
              </w:rPr>
              <w:t>設計目標。</w:t>
            </w:r>
          </w:p>
        </w:tc>
        <w:tc>
          <w:tcPr>
            <w:tcW w:w="671" w:type="dxa"/>
            <w:tcMar>
              <w:top w:w="0" w:type="dxa"/>
              <w:left w:w="28" w:type="dxa"/>
              <w:bottom w:w="0" w:type="dxa"/>
              <w:right w:w="28" w:type="dxa"/>
            </w:tcMar>
          </w:tcPr>
          <w:p w14:paraId="49FD2CC1" w14:textId="2DDE538D" w:rsidR="00213277" w:rsidRPr="00EE3251" w:rsidRDefault="00213277" w:rsidP="00E75F0D">
            <w:pPr>
              <w:snapToGrid w:val="0"/>
              <w:spacing w:line="240" w:lineRule="auto"/>
              <w:ind w:leftChars="20" w:left="48" w:rightChars="20" w:right="48"/>
              <w:jc w:val="center"/>
            </w:pPr>
            <w:r w:rsidRPr="00EE3251">
              <w:t>1</w:t>
            </w:r>
            <w:r w:rsidR="00E75F0D" w:rsidRPr="00EE3251">
              <w:t>10</w:t>
            </w:r>
          </w:p>
        </w:tc>
      </w:tr>
      <w:tr w:rsidR="00213277" w:rsidRPr="00EE3251" w14:paraId="357D494D" w14:textId="77777777" w:rsidTr="000777AD">
        <w:trPr>
          <w:trHeight w:val="20"/>
        </w:trPr>
        <w:tc>
          <w:tcPr>
            <w:tcW w:w="1406" w:type="dxa"/>
            <w:vMerge/>
            <w:tcMar>
              <w:top w:w="0" w:type="dxa"/>
              <w:left w:w="28" w:type="dxa"/>
              <w:bottom w:w="0" w:type="dxa"/>
              <w:right w:w="28" w:type="dxa"/>
            </w:tcMar>
            <w:vAlign w:val="center"/>
          </w:tcPr>
          <w:p w14:paraId="0377ACF4" w14:textId="77777777" w:rsidR="00213277" w:rsidRPr="00EE3251" w:rsidRDefault="00213277" w:rsidP="00C4521B">
            <w:pPr>
              <w:snapToGrid w:val="0"/>
              <w:spacing w:line="240" w:lineRule="auto"/>
              <w:rPr>
                <w:color w:val="C00000"/>
              </w:rPr>
            </w:pPr>
          </w:p>
        </w:tc>
        <w:tc>
          <w:tcPr>
            <w:tcW w:w="7411" w:type="dxa"/>
            <w:gridSpan w:val="2"/>
            <w:tcMar>
              <w:top w:w="0" w:type="dxa"/>
              <w:left w:w="28" w:type="dxa"/>
              <w:bottom w:w="0" w:type="dxa"/>
              <w:right w:w="28" w:type="dxa"/>
            </w:tcMar>
            <w:vAlign w:val="center"/>
          </w:tcPr>
          <w:p w14:paraId="2132B5EE" w14:textId="4154045B" w:rsidR="00B31004" w:rsidRPr="00EE3251" w:rsidRDefault="00571AD4" w:rsidP="006057E4">
            <w:pPr>
              <w:pStyle w:val="affc"/>
              <w:widowControl/>
              <w:numPr>
                <w:ilvl w:val="0"/>
                <w:numId w:val="5"/>
              </w:numPr>
              <w:tabs>
                <w:tab w:val="left" w:pos="256"/>
              </w:tabs>
              <w:adjustRightInd w:val="0"/>
              <w:snapToGrid w:val="0"/>
              <w:ind w:leftChars="0" w:left="220" w:hanging="265"/>
              <w:rPr>
                <w:rFonts w:ascii="Times New Roman"/>
                <w:color w:val="D9D9D9" w:themeColor="background1" w:themeShade="D9"/>
                <w:sz w:val="24"/>
              </w:rPr>
            </w:pPr>
            <w:r w:rsidRPr="00EE3251">
              <w:rPr>
                <w:rFonts w:ascii="Times New Roman"/>
                <w:sz w:val="24"/>
              </w:rPr>
              <w:t>將週邊電路電晶體效能提升，使其驅動電流改善</w:t>
            </w:r>
            <w:r w:rsidRPr="00EE3251">
              <w:rPr>
                <w:rFonts w:ascii="Times New Roman"/>
                <w:sz w:val="24"/>
              </w:rPr>
              <w:t>10%</w:t>
            </w:r>
            <w:r w:rsidRPr="00EE3251">
              <w:rPr>
                <w:rFonts w:ascii="Times New Roman"/>
                <w:bCs/>
                <w:sz w:val="24"/>
              </w:rPr>
              <w:t>以上</w:t>
            </w:r>
            <w:r w:rsidRPr="00EE3251">
              <w:rPr>
                <w:rFonts w:ascii="Times New Roman"/>
                <w:sz w:val="24"/>
              </w:rPr>
              <w:t>，降低接觸電阻抗</w:t>
            </w:r>
            <w:r w:rsidRPr="00EE3251">
              <w:rPr>
                <w:rFonts w:ascii="Times New Roman"/>
                <w:sz w:val="24"/>
              </w:rPr>
              <w:t>15 %</w:t>
            </w:r>
            <w:r w:rsidRPr="00EE3251">
              <w:rPr>
                <w:rFonts w:ascii="Times New Roman"/>
                <w:bCs/>
                <w:sz w:val="24"/>
              </w:rPr>
              <w:t>以上</w:t>
            </w:r>
            <w:r w:rsidRPr="00EE3251">
              <w:rPr>
                <w:rFonts w:ascii="Times New Roman"/>
                <w:bCs/>
                <w:sz w:val="24"/>
              </w:rPr>
              <w:t>(salicide on S/D)</w:t>
            </w:r>
            <w:r w:rsidRPr="00EE3251">
              <w:rPr>
                <w:rFonts w:ascii="Times New Roman"/>
                <w:sz w:val="24"/>
              </w:rPr>
              <w:t>，以符合較高頻操作需求</w:t>
            </w:r>
            <w:r w:rsidRPr="00EE3251">
              <w:rPr>
                <w:rFonts w:ascii="Times New Roman"/>
                <w:bCs/>
                <w:sz w:val="24"/>
              </w:rPr>
              <w:t>。</w:t>
            </w:r>
          </w:p>
        </w:tc>
        <w:tc>
          <w:tcPr>
            <w:tcW w:w="671" w:type="dxa"/>
            <w:tcMar>
              <w:top w:w="0" w:type="dxa"/>
              <w:left w:w="28" w:type="dxa"/>
              <w:bottom w:w="0" w:type="dxa"/>
              <w:right w:w="28" w:type="dxa"/>
            </w:tcMar>
          </w:tcPr>
          <w:p w14:paraId="317A2229" w14:textId="367A2C47" w:rsidR="00213277" w:rsidRPr="00EE3251" w:rsidRDefault="00213277" w:rsidP="00C4521B">
            <w:pPr>
              <w:snapToGrid w:val="0"/>
              <w:spacing w:line="240" w:lineRule="auto"/>
              <w:ind w:leftChars="20" w:left="48" w:rightChars="20" w:right="48"/>
              <w:jc w:val="center"/>
            </w:pPr>
            <w:r w:rsidRPr="00EE3251">
              <w:t>1</w:t>
            </w:r>
            <w:r w:rsidR="00571AD4" w:rsidRPr="00EE3251">
              <w:t>10</w:t>
            </w:r>
          </w:p>
        </w:tc>
      </w:tr>
      <w:tr w:rsidR="00500308" w:rsidRPr="00EE3251" w14:paraId="1737BE9E" w14:textId="77777777" w:rsidTr="000777AD">
        <w:trPr>
          <w:trHeight w:val="20"/>
        </w:trPr>
        <w:tc>
          <w:tcPr>
            <w:tcW w:w="1406" w:type="dxa"/>
            <w:vMerge w:val="restart"/>
            <w:tcMar>
              <w:top w:w="0" w:type="dxa"/>
              <w:left w:w="28" w:type="dxa"/>
              <w:bottom w:w="0" w:type="dxa"/>
              <w:right w:w="28" w:type="dxa"/>
            </w:tcMar>
            <w:vAlign w:val="center"/>
          </w:tcPr>
          <w:p w14:paraId="390F5453" w14:textId="77777777" w:rsidR="00500308" w:rsidRPr="00EE3251" w:rsidRDefault="00500308" w:rsidP="00C4521B">
            <w:pPr>
              <w:snapToGrid w:val="0"/>
              <w:spacing w:line="240" w:lineRule="auto"/>
              <w:rPr>
                <w:color w:val="000000" w:themeColor="text1"/>
              </w:rPr>
            </w:pPr>
            <w:r w:rsidRPr="00EE3251">
              <w:rPr>
                <w:color w:val="000000" w:themeColor="text1"/>
              </w:rPr>
              <w:t>DRAM</w:t>
            </w:r>
            <w:r w:rsidRPr="00EE3251">
              <w:rPr>
                <w:color w:val="000000" w:themeColor="text1"/>
              </w:rPr>
              <w:t>後段製程</w:t>
            </w:r>
            <w:r w:rsidRPr="00EE3251">
              <w:rPr>
                <w:color w:val="000000" w:themeColor="text1"/>
              </w:rPr>
              <w:t>(BEOL)</w:t>
            </w:r>
            <w:r w:rsidRPr="00EE3251">
              <w:rPr>
                <w:color w:val="000000" w:themeColor="text1"/>
              </w:rPr>
              <w:t>金屬層優化</w:t>
            </w:r>
          </w:p>
          <w:p w14:paraId="1C22D2CA" w14:textId="29FCCC41" w:rsidR="00500308" w:rsidRPr="00EE3251" w:rsidRDefault="00500308" w:rsidP="00C4521B">
            <w:pPr>
              <w:snapToGrid w:val="0"/>
              <w:spacing w:line="240" w:lineRule="auto"/>
              <w:rPr>
                <w:color w:val="000000" w:themeColor="text1"/>
              </w:rPr>
            </w:pPr>
          </w:p>
        </w:tc>
        <w:tc>
          <w:tcPr>
            <w:tcW w:w="7411" w:type="dxa"/>
            <w:gridSpan w:val="2"/>
            <w:tcMar>
              <w:top w:w="0" w:type="dxa"/>
              <w:left w:w="28" w:type="dxa"/>
              <w:bottom w:w="0" w:type="dxa"/>
              <w:right w:w="28" w:type="dxa"/>
            </w:tcMar>
            <w:vAlign w:val="center"/>
          </w:tcPr>
          <w:p w14:paraId="7EFD52AA" w14:textId="76D27CCC" w:rsidR="00500308" w:rsidRPr="00EE3251" w:rsidRDefault="00500308" w:rsidP="006057E4">
            <w:pPr>
              <w:pStyle w:val="affc"/>
              <w:widowControl/>
              <w:numPr>
                <w:ilvl w:val="0"/>
                <w:numId w:val="5"/>
              </w:numPr>
              <w:tabs>
                <w:tab w:val="left" w:pos="256"/>
              </w:tabs>
              <w:adjustRightInd w:val="0"/>
              <w:snapToGrid w:val="0"/>
              <w:ind w:leftChars="0" w:left="220" w:hanging="265"/>
              <w:rPr>
                <w:rFonts w:ascii="Times New Roman"/>
                <w:color w:val="D9D9D9" w:themeColor="background1" w:themeShade="D9"/>
                <w:sz w:val="24"/>
              </w:rPr>
            </w:pPr>
            <w:r w:rsidRPr="00EE3251">
              <w:rPr>
                <w:rFonts w:ascii="Times New Roman"/>
                <w:bCs/>
                <w:sz w:val="24"/>
              </w:rPr>
              <w:t>微縮現有金屬線寬</w:t>
            </w:r>
            <w:r w:rsidRPr="00EE3251">
              <w:rPr>
                <w:rFonts w:ascii="Times New Roman"/>
                <w:bCs/>
                <w:sz w:val="24"/>
              </w:rPr>
              <w:t xml:space="preserve"> 15 %</w:t>
            </w:r>
            <w:r w:rsidRPr="00EE3251">
              <w:rPr>
                <w:rFonts w:ascii="Times New Roman"/>
                <w:bCs/>
                <w:sz w:val="24"/>
              </w:rPr>
              <w:t>以上</w:t>
            </w:r>
            <w:r w:rsidRPr="00EE3251">
              <w:rPr>
                <w:rFonts w:ascii="Times New Roman"/>
                <w:bCs/>
                <w:sz w:val="24"/>
              </w:rPr>
              <w:t xml:space="preserve">: </w:t>
            </w:r>
            <w:r w:rsidRPr="00EE3251">
              <w:rPr>
                <w:rFonts w:ascii="Times New Roman"/>
                <w:bCs/>
                <w:sz w:val="24"/>
              </w:rPr>
              <w:t>使用邏輯平台後段製程，以滿足線寬的微縮的需求。</w:t>
            </w:r>
          </w:p>
        </w:tc>
        <w:tc>
          <w:tcPr>
            <w:tcW w:w="671" w:type="dxa"/>
            <w:tcMar>
              <w:top w:w="0" w:type="dxa"/>
              <w:left w:w="28" w:type="dxa"/>
              <w:bottom w:w="0" w:type="dxa"/>
              <w:right w:w="28" w:type="dxa"/>
            </w:tcMar>
          </w:tcPr>
          <w:p w14:paraId="5759484E" w14:textId="5A798FDD" w:rsidR="00500308" w:rsidRPr="00EE3251" w:rsidRDefault="00500308" w:rsidP="00E75F0D">
            <w:pPr>
              <w:snapToGrid w:val="0"/>
              <w:spacing w:line="240" w:lineRule="auto"/>
              <w:ind w:leftChars="20" w:left="48" w:rightChars="20" w:right="48"/>
              <w:jc w:val="center"/>
              <w:rPr>
                <w:color w:val="FF0000"/>
              </w:rPr>
            </w:pPr>
            <w:r w:rsidRPr="00EE3251">
              <w:t>1</w:t>
            </w:r>
            <w:r w:rsidR="00E75F0D" w:rsidRPr="00EE3251">
              <w:t>10</w:t>
            </w:r>
          </w:p>
        </w:tc>
      </w:tr>
      <w:tr w:rsidR="00500308" w:rsidRPr="00EE3251" w14:paraId="5DE887B0" w14:textId="77777777" w:rsidTr="000777AD">
        <w:trPr>
          <w:trHeight w:val="20"/>
        </w:trPr>
        <w:tc>
          <w:tcPr>
            <w:tcW w:w="1406" w:type="dxa"/>
            <w:vMerge/>
            <w:tcMar>
              <w:top w:w="0" w:type="dxa"/>
              <w:left w:w="28" w:type="dxa"/>
              <w:bottom w:w="0" w:type="dxa"/>
              <w:right w:w="28" w:type="dxa"/>
            </w:tcMar>
            <w:vAlign w:val="center"/>
          </w:tcPr>
          <w:p w14:paraId="5098648D" w14:textId="77777777" w:rsidR="00500308" w:rsidRPr="00EE3251" w:rsidRDefault="00500308" w:rsidP="00C4521B">
            <w:pPr>
              <w:snapToGrid w:val="0"/>
              <w:spacing w:line="240" w:lineRule="auto"/>
              <w:rPr>
                <w:color w:val="000000" w:themeColor="text1"/>
              </w:rPr>
            </w:pPr>
          </w:p>
        </w:tc>
        <w:tc>
          <w:tcPr>
            <w:tcW w:w="7411" w:type="dxa"/>
            <w:gridSpan w:val="2"/>
            <w:tcMar>
              <w:top w:w="0" w:type="dxa"/>
              <w:left w:w="28" w:type="dxa"/>
              <w:bottom w:w="0" w:type="dxa"/>
              <w:right w:w="28" w:type="dxa"/>
            </w:tcMar>
            <w:vAlign w:val="center"/>
          </w:tcPr>
          <w:p w14:paraId="0156550F" w14:textId="36ECEFB5" w:rsidR="00500308" w:rsidRPr="00EE3251" w:rsidRDefault="00500308" w:rsidP="006057E4">
            <w:pPr>
              <w:pStyle w:val="affc"/>
              <w:widowControl/>
              <w:numPr>
                <w:ilvl w:val="0"/>
                <w:numId w:val="5"/>
              </w:numPr>
              <w:tabs>
                <w:tab w:val="left" w:pos="256"/>
              </w:tabs>
              <w:adjustRightInd w:val="0"/>
              <w:snapToGrid w:val="0"/>
              <w:ind w:leftChars="0" w:left="220" w:hanging="265"/>
              <w:rPr>
                <w:rFonts w:ascii="Times New Roman"/>
                <w:color w:val="D9D9D9" w:themeColor="background1" w:themeShade="D9"/>
                <w:sz w:val="24"/>
              </w:rPr>
            </w:pPr>
            <w:r w:rsidRPr="00EE3251">
              <w:rPr>
                <w:rFonts w:ascii="Times New Roman"/>
                <w:bCs/>
                <w:sz w:val="24"/>
              </w:rPr>
              <w:t>新增兩層鋁製程</w:t>
            </w:r>
            <w:r w:rsidR="00366923" w:rsidRPr="00EE3251">
              <w:rPr>
                <w:rFonts w:ascii="Times New Roman"/>
                <w:bCs/>
                <w:sz w:val="24"/>
              </w:rPr>
              <w:t xml:space="preserve"> </w:t>
            </w:r>
            <w:r w:rsidRPr="00EE3251">
              <w:rPr>
                <w:rFonts w:ascii="Times New Roman"/>
                <w:bCs/>
                <w:sz w:val="24"/>
              </w:rPr>
              <w:t>(inter-metal)</w:t>
            </w:r>
            <w:r w:rsidRPr="00EE3251">
              <w:rPr>
                <w:rFonts w:ascii="Times New Roman"/>
                <w:bCs/>
                <w:sz w:val="24"/>
              </w:rPr>
              <w:t>，滿足</w:t>
            </w:r>
            <w:r w:rsidRPr="00EE3251">
              <w:rPr>
                <w:rFonts w:ascii="Times New Roman"/>
                <w:bCs/>
                <w:sz w:val="24"/>
              </w:rPr>
              <w:t>AIM</w:t>
            </w:r>
            <w:r w:rsidRPr="00EE3251">
              <w:rPr>
                <w:rFonts w:ascii="Times New Roman"/>
                <w:bCs/>
                <w:sz w:val="24"/>
              </w:rPr>
              <w:t>邏輯電路高密度和高積集化的需求。</w:t>
            </w:r>
          </w:p>
        </w:tc>
        <w:tc>
          <w:tcPr>
            <w:tcW w:w="671" w:type="dxa"/>
            <w:tcMar>
              <w:top w:w="0" w:type="dxa"/>
              <w:left w:w="28" w:type="dxa"/>
              <w:bottom w:w="0" w:type="dxa"/>
              <w:right w:w="28" w:type="dxa"/>
            </w:tcMar>
          </w:tcPr>
          <w:p w14:paraId="6809E023" w14:textId="5A5B4A24" w:rsidR="00500308" w:rsidRPr="00EE3251" w:rsidRDefault="00500308" w:rsidP="00E75F0D">
            <w:pPr>
              <w:snapToGrid w:val="0"/>
              <w:spacing w:line="240" w:lineRule="auto"/>
              <w:ind w:leftChars="20" w:left="48" w:rightChars="20" w:right="48"/>
              <w:jc w:val="center"/>
              <w:rPr>
                <w:color w:val="FF0000"/>
              </w:rPr>
            </w:pPr>
            <w:r w:rsidRPr="00EE3251">
              <w:t>1</w:t>
            </w:r>
            <w:r w:rsidR="00E75F0D" w:rsidRPr="00EE3251">
              <w:t>10</w:t>
            </w:r>
          </w:p>
        </w:tc>
      </w:tr>
      <w:tr w:rsidR="00500308" w:rsidRPr="00EE3251" w14:paraId="2FE5BC44" w14:textId="77777777" w:rsidTr="000777AD">
        <w:trPr>
          <w:trHeight w:val="20"/>
        </w:trPr>
        <w:tc>
          <w:tcPr>
            <w:tcW w:w="1406" w:type="dxa"/>
            <w:vMerge/>
            <w:tcMar>
              <w:top w:w="0" w:type="dxa"/>
              <w:left w:w="28" w:type="dxa"/>
              <w:bottom w:w="0" w:type="dxa"/>
              <w:right w:w="28" w:type="dxa"/>
            </w:tcMar>
            <w:vAlign w:val="center"/>
          </w:tcPr>
          <w:p w14:paraId="3CAA6299" w14:textId="77777777" w:rsidR="00500308" w:rsidRPr="00EE3251" w:rsidRDefault="00500308" w:rsidP="00C4521B">
            <w:pPr>
              <w:snapToGrid w:val="0"/>
              <w:spacing w:line="240" w:lineRule="auto"/>
              <w:rPr>
                <w:color w:val="000000" w:themeColor="text1"/>
              </w:rPr>
            </w:pPr>
          </w:p>
        </w:tc>
        <w:tc>
          <w:tcPr>
            <w:tcW w:w="7411" w:type="dxa"/>
            <w:gridSpan w:val="2"/>
            <w:tcMar>
              <w:top w:w="0" w:type="dxa"/>
              <w:left w:w="28" w:type="dxa"/>
              <w:bottom w:w="0" w:type="dxa"/>
              <w:right w:w="28" w:type="dxa"/>
            </w:tcMar>
            <w:vAlign w:val="center"/>
          </w:tcPr>
          <w:p w14:paraId="6F95647E" w14:textId="0C4EA42E" w:rsidR="00500308" w:rsidRPr="00EE3251" w:rsidRDefault="00500308" w:rsidP="006057E4">
            <w:pPr>
              <w:pStyle w:val="affc"/>
              <w:widowControl/>
              <w:numPr>
                <w:ilvl w:val="0"/>
                <w:numId w:val="5"/>
              </w:numPr>
              <w:tabs>
                <w:tab w:val="left" w:pos="256"/>
              </w:tabs>
              <w:adjustRightInd w:val="0"/>
              <w:snapToGrid w:val="0"/>
              <w:ind w:leftChars="0" w:left="220" w:hanging="265"/>
              <w:rPr>
                <w:rFonts w:ascii="Times New Roman"/>
                <w:color w:val="D9D9D9" w:themeColor="background1" w:themeShade="D9"/>
                <w:sz w:val="24"/>
              </w:rPr>
            </w:pPr>
            <w:r w:rsidRPr="00EE3251">
              <w:rPr>
                <w:rFonts w:ascii="Times New Roman"/>
                <w:bCs/>
                <w:sz w:val="24"/>
              </w:rPr>
              <w:t>新增</w:t>
            </w:r>
            <w:r w:rsidRPr="00EE3251">
              <w:rPr>
                <w:rFonts w:ascii="Times New Roman"/>
                <w:bCs/>
                <w:sz w:val="24"/>
              </w:rPr>
              <w:t>MIM</w:t>
            </w:r>
            <w:r w:rsidRPr="00EE3251">
              <w:rPr>
                <w:rFonts w:ascii="Times New Roman"/>
                <w:bCs/>
                <w:sz w:val="24"/>
              </w:rPr>
              <w:t>製程，在現有</w:t>
            </w:r>
            <w:r w:rsidRPr="00EE3251">
              <w:rPr>
                <w:rFonts w:ascii="Times New Roman"/>
                <w:bCs/>
                <w:sz w:val="24"/>
              </w:rPr>
              <w:t>4M</w:t>
            </w:r>
            <w:r w:rsidR="002D4BF0" w:rsidRPr="00EE3251">
              <w:rPr>
                <w:rFonts w:ascii="Times New Roman"/>
                <w:bCs/>
                <w:sz w:val="24"/>
              </w:rPr>
              <w:t>(metal-4)</w:t>
            </w:r>
            <w:r w:rsidRPr="00EE3251">
              <w:rPr>
                <w:rFonts w:ascii="Times New Roman"/>
                <w:bCs/>
                <w:sz w:val="24"/>
              </w:rPr>
              <w:t>和</w:t>
            </w:r>
            <w:r w:rsidRPr="00EE3251">
              <w:rPr>
                <w:rFonts w:ascii="Times New Roman"/>
                <w:bCs/>
                <w:sz w:val="24"/>
              </w:rPr>
              <w:t>TM</w:t>
            </w:r>
            <w:r w:rsidR="002D4BF0" w:rsidRPr="00EE3251">
              <w:rPr>
                <w:rFonts w:ascii="Times New Roman"/>
                <w:bCs/>
                <w:sz w:val="24"/>
              </w:rPr>
              <w:t>(top metal)</w:t>
            </w:r>
            <w:r w:rsidRPr="00EE3251">
              <w:rPr>
                <w:rFonts w:ascii="Times New Roman"/>
                <w:bCs/>
                <w:sz w:val="24"/>
              </w:rPr>
              <w:t>之間生成</w:t>
            </w:r>
            <w:r w:rsidRPr="00EE3251">
              <w:rPr>
                <w:rFonts w:ascii="Times New Roman"/>
                <w:bCs/>
                <w:sz w:val="24"/>
              </w:rPr>
              <w:t>MIM</w:t>
            </w:r>
            <w:r w:rsidRPr="00EE3251">
              <w:rPr>
                <w:rFonts w:ascii="Times New Roman"/>
                <w:bCs/>
                <w:sz w:val="24"/>
              </w:rPr>
              <w:t>電容</w:t>
            </w:r>
            <w:r w:rsidR="00366923" w:rsidRPr="00EE3251">
              <w:rPr>
                <w:rFonts w:ascii="Times New Roman"/>
                <w:bCs/>
                <w:sz w:val="24"/>
              </w:rPr>
              <w:t xml:space="preserve"> </w:t>
            </w:r>
            <w:r w:rsidRPr="00EE3251">
              <w:rPr>
                <w:rFonts w:ascii="Times New Roman"/>
                <w:bCs/>
                <w:sz w:val="24"/>
              </w:rPr>
              <w:t>(2F/um^2)</w:t>
            </w:r>
            <w:r w:rsidRPr="00EE3251">
              <w:rPr>
                <w:rFonts w:ascii="Times New Roman"/>
                <w:bCs/>
                <w:sz w:val="24"/>
              </w:rPr>
              <w:t>，以滿足</w:t>
            </w:r>
            <w:r w:rsidRPr="00EE3251">
              <w:rPr>
                <w:rFonts w:ascii="Times New Roman"/>
                <w:bCs/>
                <w:sz w:val="24"/>
              </w:rPr>
              <w:t>AIM</w:t>
            </w:r>
            <w:r w:rsidRPr="00EE3251">
              <w:rPr>
                <w:rFonts w:ascii="Times New Roman"/>
                <w:bCs/>
                <w:sz w:val="24"/>
              </w:rPr>
              <w:t>邏輯電路的需求和應用。</w:t>
            </w:r>
          </w:p>
        </w:tc>
        <w:tc>
          <w:tcPr>
            <w:tcW w:w="671" w:type="dxa"/>
            <w:tcMar>
              <w:top w:w="0" w:type="dxa"/>
              <w:left w:w="28" w:type="dxa"/>
              <w:bottom w:w="0" w:type="dxa"/>
              <w:right w:w="28" w:type="dxa"/>
            </w:tcMar>
          </w:tcPr>
          <w:p w14:paraId="513D189A" w14:textId="5C4C4D0D" w:rsidR="00500308" w:rsidRPr="00EE3251" w:rsidRDefault="00500308" w:rsidP="00E75F0D">
            <w:pPr>
              <w:snapToGrid w:val="0"/>
              <w:spacing w:line="240" w:lineRule="auto"/>
              <w:ind w:leftChars="20" w:left="48" w:rightChars="20" w:right="48"/>
              <w:jc w:val="center"/>
              <w:rPr>
                <w:color w:val="FF0000"/>
              </w:rPr>
            </w:pPr>
            <w:r w:rsidRPr="00EE3251">
              <w:t>1</w:t>
            </w:r>
            <w:r w:rsidR="00E75F0D" w:rsidRPr="00EE3251">
              <w:t>10</w:t>
            </w:r>
          </w:p>
        </w:tc>
      </w:tr>
      <w:tr w:rsidR="00500308" w:rsidRPr="00EE3251" w14:paraId="40D12E53" w14:textId="77777777" w:rsidTr="000777AD">
        <w:trPr>
          <w:trHeight w:val="20"/>
        </w:trPr>
        <w:tc>
          <w:tcPr>
            <w:tcW w:w="1406" w:type="dxa"/>
            <w:vMerge/>
            <w:tcMar>
              <w:top w:w="0" w:type="dxa"/>
              <w:left w:w="28" w:type="dxa"/>
              <w:bottom w:w="0" w:type="dxa"/>
              <w:right w:w="28" w:type="dxa"/>
            </w:tcMar>
            <w:vAlign w:val="center"/>
          </w:tcPr>
          <w:p w14:paraId="0E3753D7" w14:textId="77777777" w:rsidR="00500308" w:rsidRPr="00EE3251" w:rsidRDefault="00500308" w:rsidP="00C4521B">
            <w:pPr>
              <w:snapToGrid w:val="0"/>
              <w:spacing w:line="240" w:lineRule="auto"/>
              <w:rPr>
                <w:color w:val="000000" w:themeColor="text1"/>
              </w:rPr>
            </w:pPr>
          </w:p>
        </w:tc>
        <w:tc>
          <w:tcPr>
            <w:tcW w:w="7411" w:type="dxa"/>
            <w:gridSpan w:val="2"/>
            <w:tcMar>
              <w:top w:w="0" w:type="dxa"/>
              <w:left w:w="28" w:type="dxa"/>
              <w:bottom w:w="0" w:type="dxa"/>
              <w:right w:w="28" w:type="dxa"/>
            </w:tcMar>
            <w:vAlign w:val="center"/>
          </w:tcPr>
          <w:p w14:paraId="7B9811AE" w14:textId="3F16816E" w:rsidR="00500308" w:rsidRPr="00EE3251" w:rsidRDefault="00500308" w:rsidP="006057E4">
            <w:pPr>
              <w:pStyle w:val="affc"/>
              <w:widowControl/>
              <w:numPr>
                <w:ilvl w:val="0"/>
                <w:numId w:val="5"/>
              </w:numPr>
              <w:tabs>
                <w:tab w:val="left" w:pos="256"/>
              </w:tabs>
              <w:adjustRightInd w:val="0"/>
              <w:snapToGrid w:val="0"/>
              <w:ind w:leftChars="0" w:left="220" w:hanging="265"/>
              <w:rPr>
                <w:rFonts w:ascii="Times New Roman"/>
                <w:bCs/>
                <w:sz w:val="24"/>
              </w:rPr>
            </w:pPr>
            <w:r w:rsidRPr="00EE3251">
              <w:rPr>
                <w:rFonts w:ascii="Times New Roman"/>
                <w:bCs/>
                <w:sz w:val="24"/>
              </w:rPr>
              <w:t>新增最上層金屬層厚度達</w:t>
            </w:r>
            <w:r w:rsidRPr="00EE3251">
              <w:rPr>
                <w:rFonts w:ascii="Times New Roman"/>
                <w:bCs/>
                <w:sz w:val="24"/>
              </w:rPr>
              <w:t>24</w:t>
            </w:r>
            <w:r w:rsidR="00805E7C" w:rsidRPr="00EE3251">
              <w:rPr>
                <w:rFonts w:ascii="Times New Roman"/>
                <w:bCs/>
                <w:sz w:val="24"/>
              </w:rPr>
              <w:t xml:space="preserve"> </w:t>
            </w:r>
            <w:r w:rsidRPr="00EE3251">
              <w:rPr>
                <w:rFonts w:ascii="Times New Roman"/>
                <w:bCs/>
                <w:sz w:val="24"/>
              </w:rPr>
              <w:t>kA</w:t>
            </w:r>
            <w:r w:rsidRPr="00EE3251">
              <w:rPr>
                <w:rFonts w:ascii="Times New Roman"/>
                <w:bCs/>
                <w:sz w:val="24"/>
              </w:rPr>
              <w:t>，藉以建立電感元件</w:t>
            </w:r>
            <w:r w:rsidRPr="00EE3251">
              <w:rPr>
                <w:rFonts w:ascii="Times New Roman"/>
                <w:bCs/>
                <w:sz w:val="24"/>
              </w:rPr>
              <w:t>(Inductor)</w:t>
            </w:r>
            <w:r w:rsidRPr="00EE3251">
              <w:rPr>
                <w:rFonts w:ascii="Times New Roman"/>
                <w:bCs/>
                <w:sz w:val="24"/>
              </w:rPr>
              <w:t>，</w:t>
            </w:r>
            <w:r w:rsidR="00805E7C" w:rsidRPr="00EE3251">
              <w:rPr>
                <w:rFonts w:ascii="Times New Roman"/>
                <w:bCs/>
                <w:sz w:val="24"/>
              </w:rPr>
              <w:t>滿足</w:t>
            </w:r>
            <w:r w:rsidRPr="00EE3251">
              <w:rPr>
                <w:rFonts w:ascii="Times New Roman"/>
                <w:bCs/>
                <w:sz w:val="24"/>
              </w:rPr>
              <w:t xml:space="preserve">AIM </w:t>
            </w:r>
            <w:r w:rsidRPr="00EE3251">
              <w:rPr>
                <w:rFonts w:ascii="Times New Roman"/>
                <w:bCs/>
                <w:sz w:val="24"/>
              </w:rPr>
              <w:t>產品不同客製化的應用。</w:t>
            </w:r>
          </w:p>
        </w:tc>
        <w:tc>
          <w:tcPr>
            <w:tcW w:w="671" w:type="dxa"/>
            <w:tcMar>
              <w:top w:w="0" w:type="dxa"/>
              <w:left w:w="28" w:type="dxa"/>
              <w:bottom w:w="0" w:type="dxa"/>
              <w:right w:w="28" w:type="dxa"/>
            </w:tcMar>
          </w:tcPr>
          <w:p w14:paraId="13EB315B" w14:textId="6716593F" w:rsidR="00500308" w:rsidRPr="00EE3251" w:rsidRDefault="00500308" w:rsidP="00E75F0D">
            <w:pPr>
              <w:snapToGrid w:val="0"/>
              <w:spacing w:line="240" w:lineRule="auto"/>
              <w:ind w:leftChars="20" w:left="48" w:rightChars="20" w:right="48"/>
              <w:jc w:val="center"/>
              <w:rPr>
                <w:color w:val="FF0000"/>
              </w:rPr>
            </w:pPr>
            <w:r w:rsidRPr="00EE3251">
              <w:t>1</w:t>
            </w:r>
            <w:r w:rsidR="00E75F0D" w:rsidRPr="00EE3251">
              <w:t>10</w:t>
            </w:r>
          </w:p>
        </w:tc>
      </w:tr>
      <w:tr w:rsidR="00782BF3" w:rsidRPr="00EE3251" w14:paraId="6A2A7404" w14:textId="77777777" w:rsidTr="000777AD">
        <w:trPr>
          <w:trHeight w:val="425"/>
        </w:trPr>
        <w:tc>
          <w:tcPr>
            <w:tcW w:w="1406" w:type="dxa"/>
            <w:vMerge w:val="restart"/>
            <w:tcMar>
              <w:top w:w="0" w:type="dxa"/>
              <w:left w:w="28" w:type="dxa"/>
              <w:bottom w:w="0" w:type="dxa"/>
              <w:right w:w="28" w:type="dxa"/>
            </w:tcMar>
            <w:vAlign w:val="center"/>
          </w:tcPr>
          <w:p w14:paraId="550433E3" w14:textId="79E640A4" w:rsidR="00782BF3" w:rsidRPr="00EE3251" w:rsidRDefault="00782BF3" w:rsidP="00C4521B">
            <w:pPr>
              <w:snapToGrid w:val="0"/>
              <w:spacing w:line="240" w:lineRule="auto"/>
              <w:rPr>
                <w:color w:val="000000" w:themeColor="text1"/>
              </w:rPr>
            </w:pPr>
            <w:r w:rsidRPr="00EE3251">
              <w:rPr>
                <w:color w:val="000000" w:themeColor="text1"/>
              </w:rPr>
              <w:t>記憶體位元元件及子陣列開發</w:t>
            </w:r>
          </w:p>
        </w:tc>
        <w:tc>
          <w:tcPr>
            <w:tcW w:w="7411" w:type="dxa"/>
            <w:gridSpan w:val="2"/>
            <w:tcMar>
              <w:top w:w="0" w:type="dxa"/>
              <w:left w:w="28" w:type="dxa"/>
              <w:bottom w:w="0" w:type="dxa"/>
              <w:right w:w="28" w:type="dxa"/>
            </w:tcMar>
          </w:tcPr>
          <w:p w14:paraId="1D477D5C" w14:textId="6C9B4DAC" w:rsidR="00782BF3" w:rsidRPr="00004B18" w:rsidRDefault="00782BF3" w:rsidP="006057E4">
            <w:pPr>
              <w:pStyle w:val="affc"/>
              <w:widowControl/>
              <w:numPr>
                <w:ilvl w:val="0"/>
                <w:numId w:val="5"/>
              </w:numPr>
              <w:tabs>
                <w:tab w:val="left" w:pos="256"/>
              </w:tabs>
              <w:adjustRightInd w:val="0"/>
              <w:snapToGrid w:val="0"/>
              <w:ind w:leftChars="0" w:left="220" w:hanging="265"/>
              <w:rPr>
                <w:rFonts w:ascii="Times New Roman"/>
                <w:color w:val="D9D9D9" w:themeColor="background1" w:themeShade="D9"/>
                <w:sz w:val="24"/>
              </w:rPr>
            </w:pPr>
            <w:r w:rsidRPr="00004B18">
              <w:rPr>
                <w:rFonts w:ascii="Times New Roman"/>
                <w:sz w:val="24"/>
              </w:rPr>
              <w:t xml:space="preserve">SRAM </w:t>
            </w:r>
            <w:r w:rsidRPr="00004B18">
              <w:rPr>
                <w:rFonts w:ascii="Times New Roman"/>
                <w:sz w:val="24"/>
              </w:rPr>
              <w:t>位元元件</w:t>
            </w:r>
            <w:r w:rsidRPr="00004B18">
              <w:rPr>
                <w:rFonts w:ascii="Times New Roman"/>
                <w:sz w:val="24"/>
              </w:rPr>
              <w:t xml:space="preserve"> (bit cell) </w:t>
            </w:r>
            <w:r w:rsidRPr="00004B18">
              <w:rPr>
                <w:rFonts w:ascii="Times New Roman"/>
                <w:sz w:val="24"/>
              </w:rPr>
              <w:t>微縮</w:t>
            </w:r>
            <w:r w:rsidRPr="00004B18">
              <w:rPr>
                <w:rFonts w:ascii="Times New Roman"/>
                <w:sz w:val="24"/>
              </w:rPr>
              <w:t>40 %</w:t>
            </w:r>
            <w:r w:rsidRPr="00004B18">
              <w:rPr>
                <w:rFonts w:ascii="Times New Roman"/>
                <w:bCs/>
                <w:sz w:val="24"/>
              </w:rPr>
              <w:t>以上</w:t>
            </w:r>
            <w:r w:rsidRPr="00004B18">
              <w:rPr>
                <w:rFonts w:ascii="Times New Roman"/>
                <w:sz w:val="24"/>
              </w:rPr>
              <w:t>，以提供更微小的電路面積。</w:t>
            </w:r>
          </w:p>
        </w:tc>
        <w:tc>
          <w:tcPr>
            <w:tcW w:w="671" w:type="dxa"/>
            <w:tcMar>
              <w:top w:w="0" w:type="dxa"/>
              <w:left w:w="28" w:type="dxa"/>
              <w:bottom w:w="0" w:type="dxa"/>
              <w:right w:w="28" w:type="dxa"/>
            </w:tcMar>
          </w:tcPr>
          <w:p w14:paraId="5AA0E97E" w14:textId="198C3EB8" w:rsidR="00782BF3" w:rsidRPr="00EE3251" w:rsidRDefault="00782BF3" w:rsidP="00C4521B">
            <w:pPr>
              <w:snapToGrid w:val="0"/>
              <w:spacing w:line="240" w:lineRule="auto"/>
              <w:ind w:leftChars="20" w:left="48" w:rightChars="20" w:right="48"/>
              <w:jc w:val="center"/>
              <w:rPr>
                <w:color w:val="FF0000"/>
              </w:rPr>
            </w:pPr>
            <w:r w:rsidRPr="00EE3251">
              <w:t>109</w:t>
            </w:r>
          </w:p>
        </w:tc>
      </w:tr>
      <w:tr w:rsidR="00782BF3" w:rsidRPr="00EE3251" w14:paraId="6818DA79" w14:textId="77777777" w:rsidTr="000777AD">
        <w:trPr>
          <w:trHeight w:val="425"/>
        </w:trPr>
        <w:tc>
          <w:tcPr>
            <w:tcW w:w="1406" w:type="dxa"/>
            <w:vMerge/>
            <w:tcMar>
              <w:top w:w="0" w:type="dxa"/>
              <w:left w:w="28" w:type="dxa"/>
              <w:bottom w:w="0" w:type="dxa"/>
              <w:right w:w="28" w:type="dxa"/>
            </w:tcMar>
            <w:vAlign w:val="center"/>
          </w:tcPr>
          <w:p w14:paraId="7AFB3BBB" w14:textId="77777777" w:rsidR="00782BF3" w:rsidRPr="00EE3251" w:rsidRDefault="00782BF3" w:rsidP="00C4521B">
            <w:pPr>
              <w:snapToGrid w:val="0"/>
              <w:spacing w:line="240" w:lineRule="auto"/>
              <w:rPr>
                <w:color w:val="000000" w:themeColor="text1"/>
              </w:rPr>
            </w:pPr>
          </w:p>
        </w:tc>
        <w:tc>
          <w:tcPr>
            <w:tcW w:w="7411" w:type="dxa"/>
            <w:gridSpan w:val="2"/>
            <w:tcMar>
              <w:top w:w="0" w:type="dxa"/>
              <w:left w:w="28" w:type="dxa"/>
              <w:bottom w:w="0" w:type="dxa"/>
              <w:right w:w="28" w:type="dxa"/>
            </w:tcMar>
          </w:tcPr>
          <w:p w14:paraId="132F7656" w14:textId="344EE439" w:rsidR="00782BF3" w:rsidRPr="00004B18" w:rsidRDefault="00782BF3" w:rsidP="006057E4">
            <w:pPr>
              <w:pStyle w:val="affc"/>
              <w:widowControl/>
              <w:numPr>
                <w:ilvl w:val="0"/>
                <w:numId w:val="5"/>
              </w:numPr>
              <w:tabs>
                <w:tab w:val="left" w:pos="256"/>
              </w:tabs>
              <w:adjustRightInd w:val="0"/>
              <w:snapToGrid w:val="0"/>
              <w:ind w:leftChars="0" w:left="220" w:hanging="265"/>
              <w:rPr>
                <w:rFonts w:ascii="Times New Roman"/>
                <w:bCs/>
                <w:color w:val="FF0000"/>
                <w:sz w:val="24"/>
              </w:rPr>
            </w:pPr>
            <w:r w:rsidRPr="00004B18">
              <w:rPr>
                <w:rFonts w:ascii="Times New Roman"/>
                <w:bCs/>
                <w:color w:val="000000" w:themeColor="text1"/>
                <w:sz w:val="24"/>
              </w:rPr>
              <w:t>DRAM</w:t>
            </w:r>
            <w:r w:rsidRPr="00004B18">
              <w:rPr>
                <w:rFonts w:ascii="Times New Roman"/>
                <w:bCs/>
                <w:color w:val="000000" w:themeColor="text1"/>
                <w:sz w:val="24"/>
              </w:rPr>
              <w:t>子陣列</w:t>
            </w:r>
            <w:r w:rsidRPr="00004B18">
              <w:rPr>
                <w:rFonts w:ascii="Times New Roman"/>
                <w:bCs/>
                <w:color w:val="000000" w:themeColor="text1"/>
                <w:sz w:val="24"/>
              </w:rPr>
              <w:t xml:space="preserve"> (array) </w:t>
            </w:r>
            <w:r w:rsidRPr="00004B18">
              <w:rPr>
                <w:rFonts w:ascii="Times New Roman"/>
                <w:bCs/>
                <w:color w:val="000000" w:themeColor="text1"/>
                <w:sz w:val="24"/>
              </w:rPr>
              <w:t>因應周邊電晶體驅動能力改變，</w:t>
            </w:r>
            <w:r w:rsidRPr="00004B18">
              <w:rPr>
                <w:rFonts w:ascii="Times New Roman"/>
                <w:bCs/>
                <w:color w:val="000000" w:themeColor="text1"/>
                <w:sz w:val="24"/>
              </w:rPr>
              <w:t>DRAM</w:t>
            </w:r>
            <w:r w:rsidRPr="00004B18">
              <w:rPr>
                <w:rFonts w:ascii="Times New Roman"/>
                <w:bCs/>
                <w:color w:val="000000" w:themeColor="text1"/>
                <w:sz w:val="24"/>
              </w:rPr>
              <w:t>子陣列</w:t>
            </w:r>
            <w:r w:rsidRPr="00004B18">
              <w:rPr>
                <w:rFonts w:ascii="Times New Roman"/>
                <w:bCs/>
                <w:color w:val="000000" w:themeColor="text1"/>
                <w:sz w:val="24"/>
              </w:rPr>
              <w:t>SA</w:t>
            </w:r>
            <w:r w:rsidRPr="00004B18">
              <w:rPr>
                <w:rFonts w:ascii="Times New Roman"/>
                <w:bCs/>
                <w:color w:val="000000" w:themeColor="text1"/>
                <w:sz w:val="24"/>
              </w:rPr>
              <w:t>與</w:t>
            </w:r>
            <w:r w:rsidRPr="00004B18">
              <w:rPr>
                <w:rFonts w:ascii="Times New Roman"/>
                <w:bCs/>
                <w:color w:val="000000" w:themeColor="text1"/>
                <w:sz w:val="24"/>
              </w:rPr>
              <w:t>SWD</w:t>
            </w:r>
            <w:r w:rsidRPr="00004B18">
              <w:rPr>
                <w:rFonts w:ascii="Times New Roman"/>
                <w:bCs/>
                <w:color w:val="000000" w:themeColor="text1"/>
                <w:sz w:val="24"/>
              </w:rPr>
              <w:t>調整設計。</w:t>
            </w:r>
          </w:p>
        </w:tc>
        <w:tc>
          <w:tcPr>
            <w:tcW w:w="671" w:type="dxa"/>
            <w:tcMar>
              <w:top w:w="0" w:type="dxa"/>
              <w:left w:w="28" w:type="dxa"/>
              <w:bottom w:w="0" w:type="dxa"/>
              <w:right w:w="28" w:type="dxa"/>
            </w:tcMar>
          </w:tcPr>
          <w:p w14:paraId="1EDB8F65" w14:textId="51962E35" w:rsidR="00782BF3" w:rsidRPr="00EE3251" w:rsidRDefault="00782BF3" w:rsidP="00C4521B">
            <w:pPr>
              <w:snapToGrid w:val="0"/>
              <w:spacing w:line="240" w:lineRule="auto"/>
              <w:ind w:leftChars="20" w:left="48" w:rightChars="20" w:right="48"/>
              <w:jc w:val="center"/>
              <w:rPr>
                <w:color w:val="FF0000"/>
              </w:rPr>
            </w:pPr>
            <w:r w:rsidRPr="00EE3251">
              <w:t>110</w:t>
            </w:r>
          </w:p>
        </w:tc>
      </w:tr>
      <w:tr w:rsidR="00782BF3" w:rsidRPr="00EE3251" w14:paraId="3DB1FC2C" w14:textId="77777777" w:rsidTr="000777AD">
        <w:trPr>
          <w:trHeight w:val="425"/>
        </w:trPr>
        <w:tc>
          <w:tcPr>
            <w:tcW w:w="1406" w:type="dxa"/>
            <w:vMerge/>
            <w:tcMar>
              <w:top w:w="0" w:type="dxa"/>
              <w:left w:w="28" w:type="dxa"/>
              <w:bottom w:w="0" w:type="dxa"/>
              <w:right w:w="28" w:type="dxa"/>
            </w:tcMar>
            <w:vAlign w:val="center"/>
          </w:tcPr>
          <w:p w14:paraId="53832E0A" w14:textId="77777777" w:rsidR="00782BF3" w:rsidRPr="00EE3251" w:rsidRDefault="00782BF3" w:rsidP="00C4521B">
            <w:pPr>
              <w:snapToGrid w:val="0"/>
              <w:spacing w:line="240" w:lineRule="auto"/>
              <w:rPr>
                <w:color w:val="000000" w:themeColor="text1"/>
              </w:rPr>
            </w:pPr>
          </w:p>
        </w:tc>
        <w:tc>
          <w:tcPr>
            <w:tcW w:w="7411" w:type="dxa"/>
            <w:gridSpan w:val="2"/>
            <w:tcMar>
              <w:top w:w="0" w:type="dxa"/>
              <w:left w:w="28" w:type="dxa"/>
              <w:bottom w:w="0" w:type="dxa"/>
              <w:right w:w="28" w:type="dxa"/>
            </w:tcMar>
          </w:tcPr>
          <w:p w14:paraId="6A8A2533" w14:textId="09777662" w:rsidR="00782BF3" w:rsidRPr="00004B18" w:rsidRDefault="00782BF3" w:rsidP="006057E4">
            <w:pPr>
              <w:pStyle w:val="affc"/>
              <w:widowControl/>
              <w:numPr>
                <w:ilvl w:val="0"/>
                <w:numId w:val="5"/>
              </w:numPr>
              <w:tabs>
                <w:tab w:val="left" w:pos="256"/>
              </w:tabs>
              <w:adjustRightInd w:val="0"/>
              <w:snapToGrid w:val="0"/>
              <w:ind w:leftChars="0" w:left="220" w:hanging="265"/>
              <w:rPr>
                <w:rFonts w:ascii="Times New Roman"/>
                <w:bCs/>
                <w:color w:val="FF0000"/>
                <w:sz w:val="24"/>
              </w:rPr>
            </w:pPr>
            <w:r w:rsidRPr="00004B18">
              <w:rPr>
                <w:rFonts w:ascii="Times New Roman"/>
                <w:sz w:val="24"/>
                <w:shd w:val="clear" w:color="auto" w:fill="FFFFFF"/>
              </w:rPr>
              <w:t>DRAM</w:t>
            </w:r>
            <w:r w:rsidRPr="00004B18">
              <w:rPr>
                <w:rFonts w:ascii="Times New Roman"/>
                <w:sz w:val="24"/>
                <w:shd w:val="clear" w:color="auto" w:fill="FFFFFF"/>
              </w:rPr>
              <w:t>子陣列</w:t>
            </w:r>
            <w:r w:rsidRPr="00004B18">
              <w:rPr>
                <w:rFonts w:ascii="Times New Roman"/>
                <w:sz w:val="24"/>
                <w:shd w:val="clear" w:color="auto" w:fill="FFFFFF"/>
              </w:rPr>
              <w:t xml:space="preserve"> (array) </w:t>
            </w:r>
            <w:r w:rsidRPr="00004B18">
              <w:rPr>
                <w:rFonts w:ascii="Times New Roman"/>
                <w:sz w:val="24"/>
                <w:shd w:val="clear" w:color="auto" w:fill="FFFFFF"/>
              </w:rPr>
              <w:t>因應寬頻需求以及新增兩層鋁佈線空間，重新設計子陣列架構及佈局連線。</w:t>
            </w:r>
          </w:p>
        </w:tc>
        <w:tc>
          <w:tcPr>
            <w:tcW w:w="671" w:type="dxa"/>
            <w:tcMar>
              <w:top w:w="0" w:type="dxa"/>
              <w:left w:w="28" w:type="dxa"/>
              <w:bottom w:w="0" w:type="dxa"/>
              <w:right w:w="28" w:type="dxa"/>
            </w:tcMar>
          </w:tcPr>
          <w:p w14:paraId="50C20120" w14:textId="470539E2" w:rsidR="00782BF3" w:rsidRPr="00EE3251" w:rsidRDefault="00782BF3" w:rsidP="00C4521B">
            <w:pPr>
              <w:snapToGrid w:val="0"/>
              <w:spacing w:line="240" w:lineRule="auto"/>
              <w:ind w:leftChars="20" w:left="48" w:rightChars="20" w:right="48"/>
              <w:jc w:val="center"/>
              <w:rPr>
                <w:color w:val="FF0000"/>
              </w:rPr>
            </w:pPr>
            <w:r w:rsidRPr="00EE3251">
              <w:t>110</w:t>
            </w:r>
          </w:p>
        </w:tc>
      </w:tr>
      <w:tr w:rsidR="00782BF3" w:rsidRPr="00EE3251" w14:paraId="08493400" w14:textId="77777777" w:rsidTr="000777AD">
        <w:trPr>
          <w:trHeight w:val="425"/>
        </w:trPr>
        <w:tc>
          <w:tcPr>
            <w:tcW w:w="1406" w:type="dxa"/>
            <w:vMerge/>
            <w:tcMar>
              <w:top w:w="0" w:type="dxa"/>
              <w:left w:w="28" w:type="dxa"/>
              <w:bottom w:w="0" w:type="dxa"/>
              <w:right w:w="28" w:type="dxa"/>
            </w:tcMar>
            <w:vAlign w:val="center"/>
          </w:tcPr>
          <w:p w14:paraId="234267BA" w14:textId="77777777" w:rsidR="00782BF3" w:rsidRPr="00EE3251" w:rsidRDefault="00782BF3" w:rsidP="00C4521B">
            <w:pPr>
              <w:snapToGrid w:val="0"/>
              <w:spacing w:line="240" w:lineRule="auto"/>
              <w:rPr>
                <w:color w:val="000000" w:themeColor="text1"/>
              </w:rPr>
            </w:pPr>
          </w:p>
        </w:tc>
        <w:tc>
          <w:tcPr>
            <w:tcW w:w="7411" w:type="dxa"/>
            <w:gridSpan w:val="2"/>
            <w:tcMar>
              <w:top w:w="0" w:type="dxa"/>
              <w:left w:w="28" w:type="dxa"/>
              <w:bottom w:w="0" w:type="dxa"/>
              <w:right w:w="28" w:type="dxa"/>
            </w:tcMar>
          </w:tcPr>
          <w:p w14:paraId="459216EC" w14:textId="2E8A7A5B" w:rsidR="00782BF3" w:rsidRPr="00004B18" w:rsidRDefault="00782BF3" w:rsidP="006057E4">
            <w:pPr>
              <w:pStyle w:val="affc"/>
              <w:widowControl/>
              <w:numPr>
                <w:ilvl w:val="0"/>
                <w:numId w:val="5"/>
              </w:numPr>
              <w:tabs>
                <w:tab w:val="left" w:pos="256"/>
              </w:tabs>
              <w:adjustRightInd w:val="0"/>
              <w:snapToGrid w:val="0"/>
              <w:ind w:leftChars="0" w:left="220" w:hanging="265"/>
              <w:rPr>
                <w:rFonts w:ascii="Times New Roman"/>
                <w:bCs/>
                <w:color w:val="FF0000"/>
                <w:sz w:val="24"/>
              </w:rPr>
            </w:pPr>
            <w:r w:rsidRPr="00004B18">
              <w:rPr>
                <w:rFonts w:ascii="Times New Roman"/>
                <w:bCs/>
                <w:color w:val="000000" w:themeColor="text1"/>
                <w:sz w:val="24"/>
              </w:rPr>
              <w:t>將作為用於</w:t>
            </w:r>
            <w:r w:rsidRPr="00004B18">
              <w:rPr>
                <w:rFonts w:ascii="Times New Roman"/>
                <w:bCs/>
                <w:color w:val="000000" w:themeColor="text1"/>
                <w:sz w:val="24"/>
              </w:rPr>
              <w:t>DRAM</w:t>
            </w:r>
            <w:r w:rsidRPr="00004B18">
              <w:rPr>
                <w:rFonts w:ascii="Times New Roman"/>
                <w:bCs/>
                <w:color w:val="000000" w:themeColor="text1"/>
                <w:sz w:val="24"/>
              </w:rPr>
              <w:t>陣列修補的</w:t>
            </w:r>
            <w:r w:rsidRPr="00004B18">
              <w:rPr>
                <w:rFonts w:ascii="Times New Roman"/>
                <w:bCs/>
                <w:color w:val="000000" w:themeColor="text1"/>
                <w:sz w:val="24"/>
              </w:rPr>
              <w:t>Laser Fuse</w:t>
            </w:r>
            <w:r w:rsidRPr="00004B18">
              <w:rPr>
                <w:rFonts w:ascii="Times New Roman"/>
                <w:bCs/>
                <w:color w:val="000000" w:themeColor="text1"/>
                <w:sz w:val="24"/>
              </w:rPr>
              <w:t>由原本的</w:t>
            </w:r>
            <w:r w:rsidRPr="00004B18">
              <w:rPr>
                <w:rFonts w:ascii="Times New Roman"/>
                <w:bCs/>
                <w:color w:val="000000" w:themeColor="text1"/>
                <w:sz w:val="24"/>
              </w:rPr>
              <w:t>1M</w:t>
            </w:r>
            <w:r w:rsidRPr="00004B18">
              <w:rPr>
                <w:rFonts w:ascii="Times New Roman"/>
                <w:bCs/>
                <w:color w:val="000000" w:themeColor="text1"/>
                <w:sz w:val="24"/>
              </w:rPr>
              <w:t>改至</w:t>
            </w:r>
            <w:r w:rsidRPr="00004B18">
              <w:rPr>
                <w:rFonts w:ascii="Times New Roman"/>
                <w:bCs/>
                <w:color w:val="000000" w:themeColor="text1"/>
                <w:sz w:val="24"/>
              </w:rPr>
              <w:t>4M</w:t>
            </w:r>
          </w:p>
        </w:tc>
        <w:tc>
          <w:tcPr>
            <w:tcW w:w="671" w:type="dxa"/>
            <w:tcMar>
              <w:top w:w="0" w:type="dxa"/>
              <w:left w:w="28" w:type="dxa"/>
              <w:bottom w:w="0" w:type="dxa"/>
              <w:right w:w="28" w:type="dxa"/>
            </w:tcMar>
          </w:tcPr>
          <w:p w14:paraId="10863919" w14:textId="1184B414" w:rsidR="00782BF3" w:rsidRPr="00EE3251" w:rsidRDefault="00782BF3" w:rsidP="00C4521B">
            <w:pPr>
              <w:snapToGrid w:val="0"/>
              <w:spacing w:line="240" w:lineRule="auto"/>
              <w:ind w:leftChars="20" w:left="48" w:rightChars="20" w:right="48"/>
              <w:jc w:val="center"/>
              <w:rPr>
                <w:color w:val="FF0000"/>
              </w:rPr>
            </w:pPr>
            <w:r w:rsidRPr="00EE3251">
              <w:t>109</w:t>
            </w:r>
          </w:p>
        </w:tc>
      </w:tr>
      <w:tr w:rsidR="005D52F9" w:rsidRPr="00EE3251" w14:paraId="4BD3F203" w14:textId="77777777" w:rsidTr="000777AD">
        <w:trPr>
          <w:trHeight w:val="425"/>
        </w:trPr>
        <w:tc>
          <w:tcPr>
            <w:tcW w:w="1406" w:type="dxa"/>
            <w:vMerge w:val="restart"/>
            <w:tcMar>
              <w:top w:w="0" w:type="dxa"/>
              <w:left w:w="28" w:type="dxa"/>
              <w:bottom w:w="0" w:type="dxa"/>
              <w:right w:w="28" w:type="dxa"/>
            </w:tcMar>
            <w:vAlign w:val="center"/>
          </w:tcPr>
          <w:p w14:paraId="47C56359" w14:textId="6494A1BD" w:rsidR="005D52F9" w:rsidRPr="00EE3251" w:rsidRDefault="005D52F9" w:rsidP="00C4521B">
            <w:pPr>
              <w:snapToGrid w:val="0"/>
              <w:spacing w:line="240" w:lineRule="auto"/>
              <w:rPr>
                <w:color w:val="000000" w:themeColor="text1"/>
              </w:rPr>
            </w:pPr>
            <w:r w:rsidRPr="00EE3251">
              <w:rPr>
                <w:color w:val="000000" w:themeColor="text1"/>
              </w:rPr>
              <w:t>新元件開發</w:t>
            </w:r>
          </w:p>
        </w:tc>
        <w:tc>
          <w:tcPr>
            <w:tcW w:w="7411" w:type="dxa"/>
            <w:gridSpan w:val="2"/>
            <w:tcMar>
              <w:top w:w="0" w:type="dxa"/>
              <w:left w:w="28" w:type="dxa"/>
              <w:bottom w:w="0" w:type="dxa"/>
              <w:right w:w="28" w:type="dxa"/>
            </w:tcMar>
          </w:tcPr>
          <w:p w14:paraId="7A811F3A" w14:textId="76688FAE" w:rsidR="005D52F9" w:rsidRPr="00004B18" w:rsidRDefault="005D52F9" w:rsidP="00004B18">
            <w:pPr>
              <w:pStyle w:val="affc"/>
              <w:widowControl/>
              <w:numPr>
                <w:ilvl w:val="0"/>
                <w:numId w:val="5"/>
              </w:numPr>
              <w:tabs>
                <w:tab w:val="left" w:pos="266"/>
              </w:tabs>
              <w:adjustRightInd w:val="0"/>
              <w:snapToGrid w:val="0"/>
              <w:ind w:leftChars="0" w:left="220" w:hanging="265"/>
              <w:rPr>
                <w:rFonts w:ascii="Times New Roman"/>
                <w:bCs/>
                <w:sz w:val="24"/>
              </w:rPr>
            </w:pPr>
            <w:r w:rsidRPr="00004B18">
              <w:rPr>
                <w:rFonts w:ascii="Times New Roman"/>
                <w:bCs/>
                <w:sz w:val="24"/>
              </w:rPr>
              <w:t>開發高阻值</w:t>
            </w:r>
            <w:r w:rsidRPr="00004B18">
              <w:rPr>
                <w:rFonts w:ascii="Times New Roman"/>
                <w:bCs/>
                <w:sz w:val="24"/>
              </w:rPr>
              <w:t xml:space="preserve"> Poly</w:t>
            </w:r>
            <w:r w:rsidR="00D768D6" w:rsidRPr="00004B18">
              <w:rPr>
                <w:rFonts w:ascii="Times New Roman"/>
                <w:bCs/>
                <w:sz w:val="24"/>
              </w:rPr>
              <w:t xml:space="preserve"> </w:t>
            </w:r>
            <w:r w:rsidRPr="00004B18">
              <w:rPr>
                <w:rFonts w:ascii="Times New Roman"/>
                <w:bCs/>
                <w:sz w:val="24"/>
              </w:rPr>
              <w:t xml:space="preserve">(500ohm/sq </w:t>
            </w:r>
            <w:r w:rsidRPr="00004B18">
              <w:rPr>
                <w:rFonts w:ascii="Times New Roman"/>
                <w:bCs/>
                <w:sz w:val="24"/>
              </w:rPr>
              <w:t>以上</w:t>
            </w:r>
            <w:r w:rsidRPr="00004B18">
              <w:rPr>
                <w:rFonts w:ascii="Times New Roman"/>
                <w:bCs/>
                <w:sz w:val="24"/>
              </w:rPr>
              <w:t xml:space="preserve">) </w:t>
            </w:r>
            <w:r w:rsidRPr="00004B18">
              <w:rPr>
                <w:rFonts w:ascii="Times New Roman"/>
                <w:bCs/>
                <w:sz w:val="24"/>
              </w:rPr>
              <w:t>，以滿足</w:t>
            </w:r>
            <w:r w:rsidRPr="00004B18">
              <w:rPr>
                <w:rFonts w:ascii="Times New Roman"/>
                <w:bCs/>
                <w:sz w:val="24"/>
              </w:rPr>
              <w:t>AIM</w:t>
            </w:r>
            <w:r w:rsidRPr="00004B18">
              <w:rPr>
                <w:rFonts w:ascii="Times New Roman"/>
                <w:bCs/>
                <w:sz w:val="24"/>
              </w:rPr>
              <w:t>邏輯電路的需求</w:t>
            </w:r>
            <w:r w:rsidR="00A1631E" w:rsidRPr="00004B18">
              <w:rPr>
                <w:rFonts w:ascii="Times New Roman"/>
                <w:bCs/>
                <w:sz w:val="24"/>
              </w:rPr>
              <w:t>與</w:t>
            </w:r>
            <w:r w:rsidRPr="00004B18">
              <w:rPr>
                <w:rFonts w:ascii="Times New Roman"/>
                <w:bCs/>
                <w:sz w:val="24"/>
              </w:rPr>
              <w:t>應用周邊。</w:t>
            </w:r>
          </w:p>
        </w:tc>
        <w:tc>
          <w:tcPr>
            <w:tcW w:w="671" w:type="dxa"/>
            <w:tcMar>
              <w:top w:w="0" w:type="dxa"/>
              <w:left w:w="28" w:type="dxa"/>
              <w:bottom w:w="0" w:type="dxa"/>
              <w:right w:w="28" w:type="dxa"/>
            </w:tcMar>
          </w:tcPr>
          <w:p w14:paraId="4697E25D" w14:textId="0E0D2E12" w:rsidR="005D52F9" w:rsidRPr="00EE3251" w:rsidRDefault="005D52F9" w:rsidP="00571AD4">
            <w:pPr>
              <w:snapToGrid w:val="0"/>
              <w:spacing w:line="240" w:lineRule="auto"/>
              <w:ind w:leftChars="20" w:left="48" w:rightChars="20" w:right="48"/>
              <w:jc w:val="center"/>
            </w:pPr>
            <w:r w:rsidRPr="00EE3251">
              <w:t>1</w:t>
            </w:r>
            <w:r w:rsidR="00571AD4" w:rsidRPr="00EE3251">
              <w:t>10</w:t>
            </w:r>
          </w:p>
        </w:tc>
      </w:tr>
      <w:tr w:rsidR="005D52F9" w:rsidRPr="00EE3251" w14:paraId="05880B2D" w14:textId="77777777" w:rsidTr="00004B18">
        <w:trPr>
          <w:trHeight w:val="425"/>
        </w:trPr>
        <w:tc>
          <w:tcPr>
            <w:tcW w:w="1406" w:type="dxa"/>
            <w:vMerge/>
            <w:tcMar>
              <w:top w:w="0" w:type="dxa"/>
              <w:left w:w="28" w:type="dxa"/>
              <w:bottom w:w="0" w:type="dxa"/>
              <w:right w:w="28" w:type="dxa"/>
            </w:tcMar>
          </w:tcPr>
          <w:p w14:paraId="1CF829F8" w14:textId="77777777" w:rsidR="005D52F9" w:rsidRPr="00EE3251" w:rsidRDefault="005D52F9" w:rsidP="00C4521B">
            <w:pPr>
              <w:snapToGrid w:val="0"/>
              <w:spacing w:line="240" w:lineRule="auto"/>
              <w:rPr>
                <w:color w:val="C00000"/>
              </w:rPr>
            </w:pPr>
          </w:p>
        </w:tc>
        <w:tc>
          <w:tcPr>
            <w:tcW w:w="7411" w:type="dxa"/>
            <w:gridSpan w:val="2"/>
            <w:tcMar>
              <w:top w:w="0" w:type="dxa"/>
              <w:left w:w="28" w:type="dxa"/>
              <w:bottom w:w="0" w:type="dxa"/>
              <w:right w:w="28" w:type="dxa"/>
            </w:tcMar>
            <w:vAlign w:val="center"/>
          </w:tcPr>
          <w:p w14:paraId="776ED081" w14:textId="54AA1CBB" w:rsidR="005D52F9" w:rsidRPr="00004B18" w:rsidRDefault="005D52F9" w:rsidP="006057E4">
            <w:pPr>
              <w:pStyle w:val="affc"/>
              <w:widowControl/>
              <w:numPr>
                <w:ilvl w:val="0"/>
                <w:numId w:val="5"/>
              </w:numPr>
              <w:tabs>
                <w:tab w:val="left" w:pos="256"/>
              </w:tabs>
              <w:adjustRightInd w:val="0"/>
              <w:snapToGrid w:val="0"/>
              <w:ind w:leftChars="0" w:left="220" w:hanging="265"/>
              <w:rPr>
                <w:color w:val="D9D9D9" w:themeColor="background1" w:themeShade="D9"/>
                <w:sz w:val="24"/>
              </w:rPr>
            </w:pPr>
            <w:r w:rsidRPr="00004B18">
              <w:rPr>
                <w:rFonts w:ascii="Times New Roman"/>
                <w:bCs/>
                <w:color w:val="000000" w:themeColor="text1"/>
                <w:sz w:val="24"/>
              </w:rPr>
              <w:t>開發</w:t>
            </w:r>
            <w:r w:rsidRPr="00004B18">
              <w:rPr>
                <w:rFonts w:ascii="Times New Roman"/>
                <w:bCs/>
                <w:color w:val="000000" w:themeColor="text1"/>
                <w:sz w:val="24"/>
              </w:rPr>
              <w:t>Native NMOS (Vt~0V)</w:t>
            </w:r>
            <w:r w:rsidRPr="00004B18">
              <w:rPr>
                <w:rFonts w:ascii="Times New Roman"/>
                <w:bCs/>
                <w:color w:val="000000" w:themeColor="text1"/>
                <w:sz w:val="24"/>
              </w:rPr>
              <w:t>以滿足</w:t>
            </w:r>
            <w:r w:rsidRPr="00004B18">
              <w:rPr>
                <w:rFonts w:ascii="Times New Roman"/>
                <w:bCs/>
                <w:color w:val="000000" w:themeColor="text1"/>
                <w:sz w:val="24"/>
              </w:rPr>
              <w:t>AIM</w:t>
            </w:r>
            <w:r w:rsidRPr="00004B18">
              <w:rPr>
                <w:rFonts w:ascii="Times New Roman"/>
                <w:bCs/>
                <w:color w:val="000000" w:themeColor="text1"/>
                <w:sz w:val="24"/>
              </w:rPr>
              <w:t>邏輯電路的需求和應用。</w:t>
            </w:r>
          </w:p>
        </w:tc>
        <w:tc>
          <w:tcPr>
            <w:tcW w:w="671" w:type="dxa"/>
            <w:tcMar>
              <w:top w:w="0" w:type="dxa"/>
              <w:left w:w="28" w:type="dxa"/>
              <w:bottom w:w="0" w:type="dxa"/>
              <w:right w:w="28" w:type="dxa"/>
            </w:tcMar>
          </w:tcPr>
          <w:p w14:paraId="7141D4A7" w14:textId="1097CDF9" w:rsidR="005D52F9" w:rsidRPr="00EE3251" w:rsidRDefault="005D52F9" w:rsidP="00571AD4">
            <w:pPr>
              <w:snapToGrid w:val="0"/>
              <w:spacing w:line="240" w:lineRule="auto"/>
              <w:ind w:leftChars="20" w:left="48" w:rightChars="20" w:right="48"/>
              <w:jc w:val="center"/>
            </w:pPr>
            <w:r w:rsidRPr="00EE3251">
              <w:t>1</w:t>
            </w:r>
            <w:r w:rsidR="00571AD4" w:rsidRPr="00EE3251">
              <w:t>10</w:t>
            </w:r>
          </w:p>
        </w:tc>
      </w:tr>
      <w:tr w:rsidR="005D52F9" w:rsidRPr="00EE3251" w14:paraId="31F49570" w14:textId="77777777" w:rsidTr="00004B18">
        <w:trPr>
          <w:trHeight w:val="425"/>
        </w:trPr>
        <w:tc>
          <w:tcPr>
            <w:tcW w:w="1406" w:type="dxa"/>
            <w:vMerge/>
            <w:tcMar>
              <w:top w:w="0" w:type="dxa"/>
              <w:left w:w="28" w:type="dxa"/>
              <w:bottom w:w="0" w:type="dxa"/>
              <w:right w:w="28" w:type="dxa"/>
            </w:tcMar>
          </w:tcPr>
          <w:p w14:paraId="4F215E3E" w14:textId="77777777" w:rsidR="005D52F9" w:rsidRPr="00EE3251" w:rsidRDefault="005D52F9" w:rsidP="00C4521B">
            <w:pPr>
              <w:snapToGrid w:val="0"/>
              <w:spacing w:line="240" w:lineRule="auto"/>
              <w:rPr>
                <w:color w:val="C00000"/>
              </w:rPr>
            </w:pPr>
          </w:p>
        </w:tc>
        <w:tc>
          <w:tcPr>
            <w:tcW w:w="7411" w:type="dxa"/>
            <w:gridSpan w:val="2"/>
            <w:tcMar>
              <w:top w:w="0" w:type="dxa"/>
              <w:left w:w="28" w:type="dxa"/>
              <w:bottom w:w="0" w:type="dxa"/>
              <w:right w:w="28" w:type="dxa"/>
            </w:tcMar>
            <w:vAlign w:val="center"/>
          </w:tcPr>
          <w:p w14:paraId="4E294065" w14:textId="6727BD5C" w:rsidR="005D52F9" w:rsidRPr="00004B18" w:rsidRDefault="00F62726" w:rsidP="006057E4">
            <w:pPr>
              <w:pStyle w:val="affc"/>
              <w:widowControl/>
              <w:numPr>
                <w:ilvl w:val="0"/>
                <w:numId w:val="5"/>
              </w:numPr>
              <w:tabs>
                <w:tab w:val="left" w:pos="256"/>
              </w:tabs>
              <w:adjustRightInd w:val="0"/>
              <w:snapToGrid w:val="0"/>
              <w:ind w:leftChars="0" w:left="220" w:hanging="265"/>
              <w:rPr>
                <w:color w:val="D9D9D9" w:themeColor="background1" w:themeShade="D9"/>
                <w:sz w:val="24"/>
              </w:rPr>
            </w:pPr>
            <w:r w:rsidRPr="00004B18">
              <w:rPr>
                <w:rFonts w:ascii="Times New Roman"/>
                <w:bCs/>
                <w:color w:val="000000" w:themeColor="text1"/>
                <w:sz w:val="24"/>
              </w:rPr>
              <w:t>開發</w:t>
            </w:r>
            <w:r w:rsidR="005D52F9" w:rsidRPr="00004B18">
              <w:rPr>
                <w:bCs/>
                <w:sz w:val="24"/>
              </w:rPr>
              <w:t>OTP (efuse) IP以DRAM Cell的修補需求。</w:t>
            </w:r>
          </w:p>
        </w:tc>
        <w:tc>
          <w:tcPr>
            <w:tcW w:w="671" w:type="dxa"/>
            <w:tcMar>
              <w:top w:w="0" w:type="dxa"/>
              <w:left w:w="28" w:type="dxa"/>
              <w:bottom w:w="0" w:type="dxa"/>
              <w:right w:w="28" w:type="dxa"/>
            </w:tcMar>
          </w:tcPr>
          <w:p w14:paraId="1F9854A9" w14:textId="05B18040" w:rsidR="005D52F9" w:rsidRPr="00EE3251" w:rsidRDefault="005D52F9" w:rsidP="00571AD4">
            <w:pPr>
              <w:snapToGrid w:val="0"/>
              <w:spacing w:line="240" w:lineRule="auto"/>
              <w:ind w:leftChars="20" w:left="48" w:rightChars="20" w:right="48"/>
              <w:jc w:val="center"/>
            </w:pPr>
            <w:r w:rsidRPr="00EE3251">
              <w:t>1</w:t>
            </w:r>
            <w:r w:rsidR="00571AD4" w:rsidRPr="00EE3251">
              <w:t>10</w:t>
            </w:r>
          </w:p>
        </w:tc>
      </w:tr>
      <w:tr w:rsidR="005D52F9" w:rsidRPr="00EE3251" w14:paraId="792964F2" w14:textId="77777777" w:rsidTr="00004B18">
        <w:trPr>
          <w:trHeight w:val="425"/>
        </w:trPr>
        <w:tc>
          <w:tcPr>
            <w:tcW w:w="1406" w:type="dxa"/>
            <w:vMerge/>
            <w:tcMar>
              <w:top w:w="0" w:type="dxa"/>
              <w:left w:w="28" w:type="dxa"/>
              <w:bottom w:w="0" w:type="dxa"/>
              <w:right w:w="28" w:type="dxa"/>
            </w:tcMar>
          </w:tcPr>
          <w:p w14:paraId="1F693007" w14:textId="77777777" w:rsidR="005D52F9" w:rsidRPr="00EE3251" w:rsidRDefault="005D52F9" w:rsidP="00C4521B">
            <w:pPr>
              <w:snapToGrid w:val="0"/>
              <w:spacing w:line="240" w:lineRule="auto"/>
              <w:rPr>
                <w:color w:val="C00000"/>
              </w:rPr>
            </w:pPr>
          </w:p>
        </w:tc>
        <w:tc>
          <w:tcPr>
            <w:tcW w:w="7411" w:type="dxa"/>
            <w:gridSpan w:val="2"/>
            <w:tcMar>
              <w:top w:w="0" w:type="dxa"/>
              <w:left w:w="28" w:type="dxa"/>
              <w:bottom w:w="0" w:type="dxa"/>
              <w:right w:w="28" w:type="dxa"/>
            </w:tcMar>
            <w:vAlign w:val="center"/>
          </w:tcPr>
          <w:p w14:paraId="21643FAE" w14:textId="7BE915B0" w:rsidR="005D52F9" w:rsidRPr="00004B18" w:rsidRDefault="00F62726" w:rsidP="00004B18">
            <w:pPr>
              <w:pStyle w:val="affc"/>
              <w:widowControl/>
              <w:numPr>
                <w:ilvl w:val="0"/>
                <w:numId w:val="5"/>
              </w:numPr>
              <w:tabs>
                <w:tab w:val="left" w:pos="256"/>
              </w:tabs>
              <w:adjustRightInd w:val="0"/>
              <w:snapToGrid w:val="0"/>
              <w:ind w:leftChars="0" w:left="220" w:hanging="265"/>
              <w:rPr>
                <w:bCs/>
                <w:sz w:val="24"/>
              </w:rPr>
            </w:pPr>
            <w:r w:rsidRPr="00004B18">
              <w:rPr>
                <w:sz w:val="24"/>
              </w:rPr>
              <w:t>開發</w:t>
            </w:r>
            <w:r w:rsidR="005D52F9" w:rsidRPr="00004B18">
              <w:rPr>
                <w:sz w:val="24"/>
              </w:rPr>
              <w:t>RF</w:t>
            </w:r>
            <w:r w:rsidR="00201591" w:rsidRPr="00004B18">
              <w:rPr>
                <w:sz w:val="24"/>
              </w:rPr>
              <w:t>基</w:t>
            </w:r>
            <w:r w:rsidR="00571AD4" w:rsidRPr="00004B18">
              <w:rPr>
                <w:sz w:val="24"/>
              </w:rPr>
              <w:t>礎原件</w:t>
            </w:r>
            <w:r w:rsidR="005D52F9" w:rsidRPr="00004B18">
              <w:rPr>
                <w:bCs/>
                <w:sz w:val="24"/>
              </w:rPr>
              <w:t>以滿足AIM邏輯電路的</w:t>
            </w:r>
            <w:r w:rsidR="00571AD4" w:rsidRPr="00004B18">
              <w:rPr>
                <w:bCs/>
                <w:sz w:val="24"/>
              </w:rPr>
              <w:t>應用</w:t>
            </w:r>
            <w:r w:rsidR="005D52F9" w:rsidRPr="00004B18">
              <w:rPr>
                <w:bCs/>
                <w:sz w:val="24"/>
              </w:rPr>
              <w:t>需求。</w:t>
            </w:r>
          </w:p>
        </w:tc>
        <w:tc>
          <w:tcPr>
            <w:tcW w:w="671" w:type="dxa"/>
            <w:tcMar>
              <w:top w:w="0" w:type="dxa"/>
              <w:left w:w="28" w:type="dxa"/>
              <w:bottom w:w="0" w:type="dxa"/>
              <w:right w:w="28" w:type="dxa"/>
            </w:tcMar>
          </w:tcPr>
          <w:p w14:paraId="1DEBC676" w14:textId="01A4635B" w:rsidR="005D52F9" w:rsidRPr="00EE3251" w:rsidRDefault="005D52F9" w:rsidP="00571AD4">
            <w:pPr>
              <w:snapToGrid w:val="0"/>
              <w:spacing w:line="240" w:lineRule="auto"/>
              <w:ind w:leftChars="20" w:left="48" w:rightChars="20" w:right="48"/>
              <w:jc w:val="center"/>
            </w:pPr>
            <w:r w:rsidRPr="00EE3251">
              <w:t>1</w:t>
            </w:r>
            <w:r w:rsidR="00571AD4" w:rsidRPr="00EE3251">
              <w:t>10</w:t>
            </w:r>
          </w:p>
        </w:tc>
      </w:tr>
      <w:tr w:rsidR="00213277" w:rsidRPr="00EE3251" w14:paraId="4D858B8C" w14:textId="77777777" w:rsidTr="00B907CC">
        <w:trPr>
          <w:trHeight w:val="425"/>
        </w:trPr>
        <w:tc>
          <w:tcPr>
            <w:tcW w:w="9488" w:type="dxa"/>
            <w:gridSpan w:val="4"/>
            <w:tcMar>
              <w:top w:w="0" w:type="dxa"/>
              <w:left w:w="28" w:type="dxa"/>
              <w:bottom w:w="0" w:type="dxa"/>
              <w:right w:w="28" w:type="dxa"/>
            </w:tcMar>
            <w:vAlign w:val="center"/>
          </w:tcPr>
          <w:p w14:paraId="0F15AC74" w14:textId="47FC3A06" w:rsidR="00213277" w:rsidRPr="00EE3251" w:rsidRDefault="00213277" w:rsidP="00C4521B">
            <w:pPr>
              <w:snapToGrid w:val="0"/>
              <w:spacing w:line="240" w:lineRule="auto"/>
              <w:ind w:leftChars="20" w:left="48" w:rightChars="20" w:right="48"/>
              <w:rPr>
                <w:color w:val="C00000"/>
              </w:rPr>
            </w:pPr>
            <w:r w:rsidRPr="00EE3251">
              <w:rPr>
                <w:color w:val="000000" w:themeColor="text1"/>
              </w:rPr>
              <w:t>分項</w:t>
            </w:r>
            <w:r w:rsidRPr="00EE3251">
              <w:rPr>
                <w:color w:val="000000" w:themeColor="text1"/>
              </w:rPr>
              <w:t xml:space="preserve"> B</w:t>
            </w:r>
            <w:r w:rsidRPr="00EE3251">
              <w:rPr>
                <w:color w:val="000000" w:themeColor="text1"/>
              </w:rPr>
              <w:t>：</w:t>
            </w:r>
            <w:r w:rsidRPr="00EE3251">
              <w:rPr>
                <w:color w:val="000000" w:themeColor="text1"/>
              </w:rPr>
              <w:t>AIM</w:t>
            </w:r>
            <w:r w:rsidRPr="00EE3251">
              <w:rPr>
                <w:color w:val="000000" w:themeColor="text1"/>
              </w:rPr>
              <w:t>基礎矽智財開發</w:t>
            </w:r>
          </w:p>
        </w:tc>
      </w:tr>
      <w:tr w:rsidR="00213277" w:rsidRPr="00EE3251" w14:paraId="61D29DCD" w14:textId="77777777" w:rsidTr="000777AD">
        <w:trPr>
          <w:trHeight w:val="425"/>
        </w:trPr>
        <w:tc>
          <w:tcPr>
            <w:tcW w:w="1406" w:type="dxa"/>
            <w:tcMar>
              <w:top w:w="0" w:type="dxa"/>
              <w:left w:w="28" w:type="dxa"/>
              <w:bottom w:w="0" w:type="dxa"/>
              <w:right w:w="28" w:type="dxa"/>
            </w:tcMar>
            <w:vAlign w:val="center"/>
          </w:tcPr>
          <w:p w14:paraId="1747568C" w14:textId="3575C394" w:rsidR="00213277" w:rsidRPr="00EE3251" w:rsidRDefault="00213277" w:rsidP="00C4521B">
            <w:pPr>
              <w:snapToGrid w:val="0"/>
              <w:spacing w:line="240" w:lineRule="auto"/>
              <w:rPr>
                <w:color w:val="C00000"/>
              </w:rPr>
            </w:pPr>
            <w:r w:rsidRPr="00EE3251">
              <w:rPr>
                <w:color w:val="000000" w:themeColor="text1"/>
              </w:rPr>
              <w:t>標準元件庫開發</w:t>
            </w:r>
          </w:p>
        </w:tc>
        <w:tc>
          <w:tcPr>
            <w:tcW w:w="7411" w:type="dxa"/>
            <w:gridSpan w:val="2"/>
            <w:tcMar>
              <w:top w:w="0" w:type="dxa"/>
              <w:left w:w="28" w:type="dxa"/>
              <w:bottom w:w="0" w:type="dxa"/>
              <w:right w:w="28" w:type="dxa"/>
            </w:tcMar>
          </w:tcPr>
          <w:p w14:paraId="26D006C9" w14:textId="7427613A" w:rsidR="00213277" w:rsidRPr="00EE3251" w:rsidRDefault="006C44BF"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 xml:space="preserve">12 track </w:t>
            </w:r>
            <w:r w:rsidRPr="00EE3251">
              <w:rPr>
                <w:rFonts w:ascii="Times New Roman"/>
                <w:sz w:val="24"/>
              </w:rPr>
              <w:t>標準元件庫開發，增強數位設計的部份，讓設計可達到</w:t>
            </w:r>
            <w:r w:rsidRPr="00004B18">
              <w:rPr>
                <w:rFonts w:ascii="Times New Roman"/>
                <w:bCs/>
                <w:color w:val="000000" w:themeColor="text1"/>
                <w:sz w:val="24"/>
              </w:rPr>
              <w:t>相關</w:t>
            </w:r>
            <w:r w:rsidRPr="00EE3251">
              <w:rPr>
                <w:rFonts w:ascii="Times New Roman"/>
                <w:sz w:val="24"/>
              </w:rPr>
              <w:t>速度之要求</w:t>
            </w:r>
            <w:r w:rsidR="00E67169">
              <w:rPr>
                <w:rFonts w:ascii="Times New Roman" w:hint="eastAsia"/>
                <w:sz w:val="24"/>
              </w:rPr>
              <w:t>。</w:t>
            </w:r>
          </w:p>
        </w:tc>
        <w:tc>
          <w:tcPr>
            <w:tcW w:w="671" w:type="dxa"/>
            <w:tcMar>
              <w:top w:w="0" w:type="dxa"/>
              <w:left w:w="28" w:type="dxa"/>
              <w:bottom w:w="0" w:type="dxa"/>
              <w:right w:w="28" w:type="dxa"/>
            </w:tcMar>
          </w:tcPr>
          <w:p w14:paraId="15A12344" w14:textId="77777777" w:rsidR="00213277" w:rsidRPr="00EE3251" w:rsidRDefault="00213277" w:rsidP="00C4521B">
            <w:pPr>
              <w:snapToGrid w:val="0"/>
              <w:spacing w:line="240" w:lineRule="auto"/>
              <w:ind w:leftChars="20" w:left="48" w:rightChars="20" w:right="48"/>
              <w:jc w:val="center"/>
            </w:pPr>
            <w:r w:rsidRPr="00EE3251">
              <w:t>109</w:t>
            </w:r>
          </w:p>
        </w:tc>
      </w:tr>
      <w:tr w:rsidR="00D768D6" w:rsidRPr="00EE3251" w14:paraId="6E71F32A" w14:textId="77777777" w:rsidTr="000777AD">
        <w:trPr>
          <w:trHeight w:val="425"/>
        </w:trPr>
        <w:tc>
          <w:tcPr>
            <w:tcW w:w="1406" w:type="dxa"/>
            <w:vMerge w:val="restart"/>
            <w:tcMar>
              <w:top w:w="0" w:type="dxa"/>
              <w:left w:w="28" w:type="dxa"/>
              <w:bottom w:w="0" w:type="dxa"/>
              <w:right w:w="28" w:type="dxa"/>
            </w:tcMar>
            <w:vAlign w:val="center"/>
          </w:tcPr>
          <w:p w14:paraId="67FCA0DB" w14:textId="3EDD2D3A" w:rsidR="00D768D6" w:rsidRPr="00EE3251" w:rsidRDefault="00D768D6" w:rsidP="00C4521B">
            <w:pPr>
              <w:snapToGrid w:val="0"/>
              <w:spacing w:line="240" w:lineRule="auto"/>
              <w:rPr>
                <w:color w:val="C00000"/>
              </w:rPr>
            </w:pPr>
            <w:r w:rsidRPr="00EE3251">
              <w:rPr>
                <w:color w:val="000000" w:themeColor="text1"/>
              </w:rPr>
              <w:t>高頻寬</w:t>
            </w:r>
            <w:r w:rsidRPr="00EE3251">
              <w:rPr>
                <w:color w:val="000000" w:themeColor="text1"/>
              </w:rPr>
              <w:t>DRAM</w:t>
            </w:r>
            <w:r w:rsidRPr="00EE3251">
              <w:rPr>
                <w:color w:val="000000" w:themeColor="text1"/>
              </w:rPr>
              <w:t>陣列及模塊開發</w:t>
            </w:r>
          </w:p>
        </w:tc>
        <w:tc>
          <w:tcPr>
            <w:tcW w:w="7411" w:type="dxa"/>
            <w:gridSpan w:val="2"/>
            <w:tcMar>
              <w:top w:w="0" w:type="dxa"/>
              <w:left w:w="28" w:type="dxa"/>
              <w:bottom w:w="0" w:type="dxa"/>
              <w:right w:w="28" w:type="dxa"/>
            </w:tcMar>
          </w:tcPr>
          <w:p w14:paraId="61B3D42A" w14:textId="715B2357" w:rsidR="00D768D6" w:rsidRPr="00EE3251" w:rsidRDefault="00D768D6"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開發</w:t>
            </w:r>
            <w:r w:rsidRPr="00EE3251">
              <w:rPr>
                <w:rFonts w:ascii="Times New Roman"/>
                <w:sz w:val="24"/>
              </w:rPr>
              <w:t>2048</w:t>
            </w:r>
            <w:r w:rsidRPr="00EE3251">
              <w:rPr>
                <w:rFonts w:ascii="Times New Roman"/>
                <w:sz w:val="24"/>
              </w:rPr>
              <w:t>位元之</w:t>
            </w:r>
            <w:r w:rsidRPr="00EE3251">
              <w:rPr>
                <w:rFonts w:ascii="Times New Roman"/>
                <w:sz w:val="24"/>
              </w:rPr>
              <w:t>DRAM</w:t>
            </w:r>
            <w:r w:rsidRPr="00EE3251">
              <w:rPr>
                <w:rFonts w:ascii="Times New Roman"/>
                <w:sz w:val="24"/>
              </w:rPr>
              <w:t>基礎陣列，提高模塊佈局設計面積效率</w:t>
            </w:r>
            <w:r w:rsidR="00E67169">
              <w:rPr>
                <w:rFonts w:ascii="Times New Roman" w:hint="eastAsia"/>
                <w:sz w:val="24"/>
              </w:rPr>
              <w:t>。</w:t>
            </w:r>
          </w:p>
        </w:tc>
        <w:tc>
          <w:tcPr>
            <w:tcW w:w="671" w:type="dxa"/>
            <w:tcMar>
              <w:top w:w="0" w:type="dxa"/>
              <w:left w:w="28" w:type="dxa"/>
              <w:bottom w:w="0" w:type="dxa"/>
              <w:right w:w="28" w:type="dxa"/>
            </w:tcMar>
          </w:tcPr>
          <w:p w14:paraId="4ADF2A98" w14:textId="155654AA" w:rsidR="00D768D6" w:rsidRPr="00EE3251" w:rsidRDefault="00D768D6" w:rsidP="00C4521B">
            <w:pPr>
              <w:snapToGrid w:val="0"/>
              <w:spacing w:line="240" w:lineRule="auto"/>
              <w:ind w:leftChars="20" w:left="48" w:rightChars="20" w:right="48"/>
              <w:jc w:val="center"/>
            </w:pPr>
            <w:r w:rsidRPr="00EE3251">
              <w:t>110</w:t>
            </w:r>
          </w:p>
        </w:tc>
      </w:tr>
      <w:tr w:rsidR="00D768D6" w:rsidRPr="00EE3251" w14:paraId="6E65012B" w14:textId="77777777" w:rsidTr="000777AD">
        <w:trPr>
          <w:trHeight w:val="425"/>
        </w:trPr>
        <w:tc>
          <w:tcPr>
            <w:tcW w:w="1406" w:type="dxa"/>
            <w:vMerge/>
            <w:tcMar>
              <w:top w:w="0" w:type="dxa"/>
              <w:left w:w="28" w:type="dxa"/>
              <w:bottom w:w="0" w:type="dxa"/>
              <w:right w:w="28" w:type="dxa"/>
            </w:tcMar>
            <w:vAlign w:val="center"/>
          </w:tcPr>
          <w:p w14:paraId="248A8C51" w14:textId="77777777" w:rsidR="00D768D6" w:rsidRPr="00EE3251" w:rsidRDefault="00D768D6" w:rsidP="00C4521B">
            <w:pPr>
              <w:snapToGrid w:val="0"/>
              <w:spacing w:line="240" w:lineRule="auto"/>
              <w:rPr>
                <w:color w:val="C00000"/>
              </w:rPr>
            </w:pPr>
          </w:p>
        </w:tc>
        <w:tc>
          <w:tcPr>
            <w:tcW w:w="7411" w:type="dxa"/>
            <w:gridSpan w:val="2"/>
            <w:tcMar>
              <w:top w:w="0" w:type="dxa"/>
              <w:left w:w="28" w:type="dxa"/>
              <w:bottom w:w="0" w:type="dxa"/>
              <w:right w:w="28" w:type="dxa"/>
            </w:tcMar>
          </w:tcPr>
          <w:p w14:paraId="7235D537" w14:textId="4BB3195D" w:rsidR="00D768D6" w:rsidRPr="00EE3251" w:rsidRDefault="00D768D6"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橫向並聯</w:t>
            </w:r>
            <w:r w:rsidRPr="00EE3251">
              <w:rPr>
                <w:rFonts w:ascii="Times New Roman"/>
                <w:sz w:val="24"/>
              </w:rPr>
              <w:t>DRAM</w:t>
            </w:r>
            <w:r w:rsidRPr="00EE3251">
              <w:rPr>
                <w:rFonts w:ascii="Times New Roman"/>
                <w:sz w:val="24"/>
              </w:rPr>
              <w:t>基礎陣列，設計每</w:t>
            </w:r>
            <w:r w:rsidRPr="00EE3251">
              <w:rPr>
                <w:rFonts w:ascii="Times New Roman"/>
                <w:sz w:val="24"/>
              </w:rPr>
              <w:t>2ns</w:t>
            </w:r>
            <w:r w:rsidRPr="00EE3251">
              <w:rPr>
                <w:rFonts w:ascii="Times New Roman"/>
                <w:sz w:val="24"/>
              </w:rPr>
              <w:t>可同時讀寫</w:t>
            </w:r>
            <w:r w:rsidRPr="00EE3251">
              <w:rPr>
                <w:rFonts w:ascii="Times New Roman"/>
                <w:sz w:val="24"/>
              </w:rPr>
              <w:t>512</w:t>
            </w:r>
            <w:r w:rsidRPr="00EE3251">
              <w:rPr>
                <w:rFonts w:ascii="Times New Roman"/>
                <w:sz w:val="24"/>
              </w:rPr>
              <w:t>位元之</w:t>
            </w:r>
            <w:r w:rsidRPr="00EE3251">
              <w:rPr>
                <w:rFonts w:ascii="Times New Roman"/>
                <w:sz w:val="24"/>
              </w:rPr>
              <w:t>1Gb DRAM</w:t>
            </w:r>
            <w:r w:rsidRPr="00EE3251">
              <w:rPr>
                <w:rFonts w:ascii="Times New Roman"/>
                <w:sz w:val="24"/>
              </w:rPr>
              <w:t>基礎模塊，可供給持續</w:t>
            </w:r>
            <w:r w:rsidRPr="00EE3251">
              <w:rPr>
                <w:rFonts w:ascii="Times New Roman"/>
                <w:sz w:val="24"/>
              </w:rPr>
              <w:t>0.5Tbps</w:t>
            </w:r>
            <w:r w:rsidRPr="00EE3251">
              <w:rPr>
                <w:rFonts w:ascii="Times New Roman"/>
                <w:sz w:val="24"/>
              </w:rPr>
              <w:t>資料流給人工智慧引擎。</w:t>
            </w:r>
          </w:p>
        </w:tc>
        <w:tc>
          <w:tcPr>
            <w:tcW w:w="671" w:type="dxa"/>
            <w:tcMar>
              <w:top w:w="0" w:type="dxa"/>
              <w:left w:w="28" w:type="dxa"/>
              <w:bottom w:w="0" w:type="dxa"/>
              <w:right w:w="28" w:type="dxa"/>
            </w:tcMar>
          </w:tcPr>
          <w:p w14:paraId="16419E5D" w14:textId="402516A4" w:rsidR="00D768D6" w:rsidRPr="00EE3251" w:rsidRDefault="00D768D6" w:rsidP="00C4521B">
            <w:pPr>
              <w:snapToGrid w:val="0"/>
              <w:spacing w:line="240" w:lineRule="auto"/>
              <w:ind w:leftChars="20" w:left="48" w:rightChars="20" w:right="48"/>
              <w:jc w:val="center"/>
            </w:pPr>
            <w:r w:rsidRPr="00EE3251">
              <w:t>110</w:t>
            </w:r>
          </w:p>
        </w:tc>
      </w:tr>
      <w:tr w:rsidR="007A0B0E" w:rsidRPr="00EE3251" w14:paraId="0DB1228C" w14:textId="77777777" w:rsidTr="000777AD">
        <w:trPr>
          <w:trHeight w:val="423"/>
        </w:trPr>
        <w:tc>
          <w:tcPr>
            <w:tcW w:w="1406" w:type="dxa"/>
            <w:vMerge w:val="restart"/>
            <w:tcMar>
              <w:top w:w="0" w:type="dxa"/>
              <w:left w:w="28" w:type="dxa"/>
              <w:bottom w:w="0" w:type="dxa"/>
              <w:right w:w="28" w:type="dxa"/>
            </w:tcMar>
            <w:vAlign w:val="center"/>
          </w:tcPr>
          <w:p w14:paraId="4D479D70" w14:textId="4BF86692" w:rsidR="007A0B0E" w:rsidRPr="00EE3251" w:rsidRDefault="007A0B0E" w:rsidP="00C4521B">
            <w:pPr>
              <w:snapToGrid w:val="0"/>
              <w:spacing w:line="240" w:lineRule="auto"/>
              <w:rPr>
                <w:color w:val="000000" w:themeColor="text1"/>
              </w:rPr>
            </w:pPr>
            <w:r w:rsidRPr="00EE3251">
              <w:rPr>
                <w:color w:val="000000" w:themeColor="text1"/>
              </w:rPr>
              <w:t>SRAM</w:t>
            </w:r>
            <w:r w:rsidRPr="00EE3251">
              <w:rPr>
                <w:color w:val="000000" w:themeColor="text1"/>
              </w:rPr>
              <w:t>模塊及編譯器開發</w:t>
            </w:r>
          </w:p>
        </w:tc>
        <w:tc>
          <w:tcPr>
            <w:tcW w:w="7411" w:type="dxa"/>
            <w:gridSpan w:val="2"/>
            <w:tcMar>
              <w:top w:w="0" w:type="dxa"/>
              <w:left w:w="28" w:type="dxa"/>
              <w:bottom w:w="0" w:type="dxa"/>
              <w:right w:w="28" w:type="dxa"/>
            </w:tcMar>
          </w:tcPr>
          <w:p w14:paraId="4F6FABC0" w14:textId="4961AF38" w:rsidR="007A0B0E" w:rsidRPr="00EE3251" w:rsidRDefault="007A0B0E"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針對計畫中人工智慧引擎緩衝器之需求，開發各式大小</w:t>
            </w:r>
            <w:r w:rsidRPr="00EE3251">
              <w:rPr>
                <w:rFonts w:ascii="Times New Roman"/>
                <w:sz w:val="24"/>
              </w:rPr>
              <w:t>SRAM</w:t>
            </w:r>
            <w:r w:rsidRPr="00EE3251">
              <w:rPr>
                <w:rFonts w:ascii="Times New Roman"/>
                <w:sz w:val="24"/>
              </w:rPr>
              <w:t>模塊，並以此作為編譯器之基礎，目前設計以最大容量</w:t>
            </w:r>
            <w:r w:rsidRPr="00EE3251">
              <w:rPr>
                <w:rFonts w:ascii="Times New Roman"/>
                <w:sz w:val="24"/>
              </w:rPr>
              <w:t>512Kb</w:t>
            </w:r>
            <w:r w:rsidRPr="00EE3251">
              <w:rPr>
                <w:rFonts w:ascii="Times New Roman"/>
                <w:sz w:val="24"/>
              </w:rPr>
              <w:t>為規格。</w:t>
            </w:r>
          </w:p>
        </w:tc>
        <w:tc>
          <w:tcPr>
            <w:tcW w:w="671" w:type="dxa"/>
            <w:tcMar>
              <w:top w:w="0" w:type="dxa"/>
              <w:left w:w="28" w:type="dxa"/>
              <w:bottom w:w="0" w:type="dxa"/>
              <w:right w:w="28" w:type="dxa"/>
            </w:tcMar>
          </w:tcPr>
          <w:p w14:paraId="0A1CCB55" w14:textId="24B175A5" w:rsidR="007A0B0E" w:rsidRPr="00EE3251" w:rsidRDefault="007A0B0E" w:rsidP="00E75F0D">
            <w:pPr>
              <w:snapToGrid w:val="0"/>
              <w:spacing w:line="240" w:lineRule="auto"/>
              <w:ind w:leftChars="20" w:left="48" w:rightChars="20" w:right="48"/>
              <w:jc w:val="center"/>
            </w:pPr>
            <w:r w:rsidRPr="00EE3251">
              <w:t>1</w:t>
            </w:r>
            <w:r w:rsidR="00E75F0D" w:rsidRPr="00EE3251">
              <w:t>10</w:t>
            </w:r>
          </w:p>
        </w:tc>
      </w:tr>
      <w:tr w:rsidR="007A0B0E" w:rsidRPr="00EE3251" w14:paraId="4B79B8E4" w14:textId="77777777" w:rsidTr="000777AD">
        <w:trPr>
          <w:trHeight w:val="425"/>
        </w:trPr>
        <w:tc>
          <w:tcPr>
            <w:tcW w:w="1406" w:type="dxa"/>
            <w:vMerge/>
            <w:tcMar>
              <w:top w:w="0" w:type="dxa"/>
              <w:left w:w="28" w:type="dxa"/>
              <w:bottom w:w="0" w:type="dxa"/>
              <w:right w:w="28" w:type="dxa"/>
            </w:tcMar>
            <w:vAlign w:val="center"/>
          </w:tcPr>
          <w:p w14:paraId="5F86FDD8" w14:textId="77777777" w:rsidR="007A0B0E" w:rsidRPr="00EE3251" w:rsidRDefault="007A0B0E" w:rsidP="00C4521B">
            <w:pPr>
              <w:snapToGrid w:val="0"/>
              <w:spacing w:line="240" w:lineRule="auto"/>
              <w:rPr>
                <w:color w:val="C00000"/>
              </w:rPr>
            </w:pPr>
          </w:p>
        </w:tc>
        <w:tc>
          <w:tcPr>
            <w:tcW w:w="7411" w:type="dxa"/>
            <w:gridSpan w:val="2"/>
            <w:tcMar>
              <w:top w:w="0" w:type="dxa"/>
              <w:left w:w="28" w:type="dxa"/>
              <w:bottom w:w="0" w:type="dxa"/>
              <w:right w:w="28" w:type="dxa"/>
            </w:tcMar>
          </w:tcPr>
          <w:p w14:paraId="58C52F05" w14:textId="33F6650A" w:rsidR="007A0B0E" w:rsidRPr="00EE3251" w:rsidRDefault="007A0B0E"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開發</w:t>
            </w:r>
            <w:r w:rsidRPr="00EE3251">
              <w:rPr>
                <w:rFonts w:ascii="Times New Roman"/>
                <w:sz w:val="24"/>
              </w:rPr>
              <w:t>SRAM</w:t>
            </w:r>
            <w:r w:rsidRPr="00EE3251">
              <w:rPr>
                <w:rFonts w:ascii="Times New Roman"/>
                <w:sz w:val="24"/>
              </w:rPr>
              <w:t>編譯器，靈活提供各式大小</w:t>
            </w:r>
            <w:r w:rsidRPr="00EE3251">
              <w:rPr>
                <w:rFonts w:ascii="Times New Roman"/>
                <w:sz w:val="24"/>
              </w:rPr>
              <w:t>SRAM</w:t>
            </w:r>
            <w:r w:rsidRPr="00EE3251">
              <w:rPr>
                <w:rFonts w:ascii="Times New Roman"/>
                <w:sz w:val="24"/>
              </w:rPr>
              <w:t>模塊，節省不同容量</w:t>
            </w:r>
            <w:r w:rsidRPr="00EE3251">
              <w:rPr>
                <w:rFonts w:ascii="Times New Roman"/>
                <w:sz w:val="24"/>
              </w:rPr>
              <w:t>SRAM</w:t>
            </w:r>
            <w:r w:rsidRPr="00EE3251">
              <w:rPr>
                <w:rFonts w:ascii="Times New Roman"/>
                <w:sz w:val="24"/>
              </w:rPr>
              <w:t>模塊之開發時間。</w:t>
            </w:r>
          </w:p>
        </w:tc>
        <w:tc>
          <w:tcPr>
            <w:tcW w:w="671" w:type="dxa"/>
            <w:tcMar>
              <w:top w:w="0" w:type="dxa"/>
              <w:left w:w="28" w:type="dxa"/>
              <w:bottom w:w="0" w:type="dxa"/>
              <w:right w:w="28" w:type="dxa"/>
            </w:tcMar>
          </w:tcPr>
          <w:p w14:paraId="1FA9ADB5" w14:textId="2004BBF8" w:rsidR="007A0B0E" w:rsidRPr="00EE3251" w:rsidRDefault="007A0B0E" w:rsidP="00C4521B">
            <w:pPr>
              <w:snapToGrid w:val="0"/>
              <w:spacing w:line="240" w:lineRule="auto"/>
              <w:ind w:leftChars="20" w:left="48" w:rightChars="20" w:right="48"/>
              <w:jc w:val="center"/>
            </w:pPr>
            <w:r w:rsidRPr="00EE3251">
              <w:t>110</w:t>
            </w:r>
          </w:p>
        </w:tc>
      </w:tr>
      <w:tr w:rsidR="00D01EF9" w:rsidRPr="00EE3251" w14:paraId="6E17E6D0" w14:textId="77777777" w:rsidTr="000777AD">
        <w:trPr>
          <w:trHeight w:val="425"/>
        </w:trPr>
        <w:tc>
          <w:tcPr>
            <w:tcW w:w="1406" w:type="dxa"/>
            <w:vMerge w:val="restart"/>
            <w:tcMar>
              <w:top w:w="0" w:type="dxa"/>
              <w:left w:w="28" w:type="dxa"/>
              <w:bottom w:w="0" w:type="dxa"/>
              <w:right w:w="28" w:type="dxa"/>
            </w:tcMar>
            <w:vAlign w:val="center"/>
          </w:tcPr>
          <w:p w14:paraId="60053DB8" w14:textId="2A664007" w:rsidR="00D01EF9" w:rsidRPr="00EE3251" w:rsidRDefault="00D01EF9" w:rsidP="00C4521B">
            <w:pPr>
              <w:snapToGrid w:val="0"/>
              <w:spacing w:line="240" w:lineRule="auto"/>
              <w:rPr>
                <w:color w:val="000000" w:themeColor="text1"/>
              </w:rPr>
            </w:pPr>
            <w:r w:rsidRPr="00EE3251">
              <w:rPr>
                <w:color w:val="000000" w:themeColor="text1"/>
              </w:rPr>
              <w:lastRenderedPageBreak/>
              <w:t>介面及周邊智財開發</w:t>
            </w:r>
          </w:p>
        </w:tc>
        <w:tc>
          <w:tcPr>
            <w:tcW w:w="7411" w:type="dxa"/>
            <w:gridSpan w:val="2"/>
            <w:tcMar>
              <w:top w:w="0" w:type="dxa"/>
              <w:left w:w="28" w:type="dxa"/>
              <w:bottom w:w="0" w:type="dxa"/>
              <w:right w:w="28" w:type="dxa"/>
            </w:tcMar>
          </w:tcPr>
          <w:p w14:paraId="441DA305" w14:textId="504FE9E0" w:rsidR="00D01EF9" w:rsidRPr="00EE3251" w:rsidRDefault="00D01EF9"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週邊智財</w:t>
            </w:r>
            <w:r w:rsidRPr="00EE3251">
              <w:rPr>
                <w:rFonts w:ascii="Times New Roman"/>
                <w:sz w:val="24"/>
              </w:rPr>
              <w:t xml:space="preserve">: </w:t>
            </w:r>
            <w:r w:rsidRPr="00EE3251">
              <w:rPr>
                <w:rFonts w:ascii="Times New Roman"/>
                <w:sz w:val="24"/>
              </w:rPr>
              <w:t>如</w:t>
            </w:r>
            <w:r w:rsidRPr="00EE3251">
              <w:rPr>
                <w:rFonts w:ascii="Times New Roman"/>
                <w:sz w:val="24"/>
              </w:rPr>
              <w:t>I2C</w:t>
            </w:r>
            <w:r w:rsidRPr="00EE3251">
              <w:rPr>
                <w:rFonts w:ascii="Times New Roman"/>
                <w:sz w:val="24"/>
              </w:rPr>
              <w:t>、</w:t>
            </w:r>
            <w:r w:rsidRPr="00EE3251">
              <w:rPr>
                <w:rFonts w:ascii="Times New Roman"/>
                <w:sz w:val="24"/>
              </w:rPr>
              <w:t>SPI</w:t>
            </w:r>
            <w:r w:rsidRPr="00EE3251">
              <w:rPr>
                <w:rFonts w:ascii="Times New Roman"/>
                <w:sz w:val="24"/>
              </w:rPr>
              <w:t>、</w:t>
            </w:r>
            <w:r w:rsidRPr="00EE3251">
              <w:rPr>
                <w:rFonts w:ascii="Times New Roman"/>
                <w:sz w:val="24"/>
              </w:rPr>
              <w:t>UAR</w:t>
            </w:r>
            <w:r w:rsidRPr="00EE3251">
              <w:rPr>
                <w:rFonts w:ascii="Times New Roman"/>
                <w:sz w:val="24"/>
              </w:rPr>
              <w:t>，及相關</w:t>
            </w:r>
            <w:r w:rsidRPr="00EE3251">
              <w:rPr>
                <w:rFonts w:ascii="Times New Roman"/>
                <w:sz w:val="24"/>
              </w:rPr>
              <w:t>I/O</w:t>
            </w:r>
            <w:r w:rsidRPr="00EE3251">
              <w:rPr>
                <w:rFonts w:ascii="Times New Roman"/>
                <w:sz w:val="24"/>
              </w:rPr>
              <w:t>等供給一般之傳輸介面，</w:t>
            </w:r>
            <w:r w:rsidRPr="00EE3251">
              <w:rPr>
                <w:rFonts w:ascii="Times New Roman"/>
                <w:sz w:val="24"/>
              </w:rPr>
              <w:t>I/O</w:t>
            </w:r>
            <w:r w:rsidRPr="00EE3251">
              <w:rPr>
                <w:rFonts w:ascii="Times New Roman"/>
                <w:sz w:val="24"/>
              </w:rPr>
              <w:t>驅動能力至少達</w:t>
            </w:r>
            <w:r w:rsidRPr="00EE3251">
              <w:rPr>
                <w:rFonts w:ascii="Times New Roman"/>
                <w:sz w:val="24"/>
              </w:rPr>
              <w:t>8mA</w:t>
            </w:r>
            <w:r w:rsidRPr="00EE3251">
              <w:rPr>
                <w:rFonts w:ascii="Times New Roman"/>
                <w:sz w:val="24"/>
              </w:rPr>
              <w:t>，</w:t>
            </w:r>
            <w:r w:rsidRPr="00EE3251">
              <w:rPr>
                <w:rFonts w:ascii="Times New Roman"/>
                <w:sz w:val="24"/>
              </w:rPr>
              <w:t>ESD</w:t>
            </w:r>
            <w:r w:rsidRPr="00EE3251">
              <w:rPr>
                <w:rFonts w:ascii="Times New Roman"/>
                <w:sz w:val="24"/>
              </w:rPr>
              <w:t>可達</w:t>
            </w:r>
            <w:r w:rsidRPr="00EE3251">
              <w:rPr>
                <w:rFonts w:ascii="Times New Roman"/>
                <w:sz w:val="24"/>
              </w:rPr>
              <w:t>Human body mode: 2KV, Machine mode: 200V, Current Discharge mode: 500V</w:t>
            </w:r>
            <w:r w:rsidR="00E67169">
              <w:rPr>
                <w:rFonts w:ascii="Times New Roman" w:hint="eastAsia"/>
                <w:sz w:val="24"/>
              </w:rPr>
              <w:t>。</w:t>
            </w:r>
          </w:p>
        </w:tc>
        <w:tc>
          <w:tcPr>
            <w:tcW w:w="671" w:type="dxa"/>
            <w:tcMar>
              <w:top w:w="0" w:type="dxa"/>
              <w:left w:w="28" w:type="dxa"/>
              <w:bottom w:w="0" w:type="dxa"/>
              <w:right w:w="28" w:type="dxa"/>
            </w:tcMar>
          </w:tcPr>
          <w:p w14:paraId="4003D53A" w14:textId="3637E264" w:rsidR="00D01EF9" w:rsidRPr="00EE3251" w:rsidRDefault="00D01EF9" w:rsidP="00C4521B">
            <w:pPr>
              <w:snapToGrid w:val="0"/>
              <w:spacing w:line="240" w:lineRule="auto"/>
              <w:ind w:leftChars="20" w:left="48" w:rightChars="20" w:right="48"/>
              <w:jc w:val="center"/>
            </w:pPr>
            <w:r w:rsidRPr="00EE3251">
              <w:t>109</w:t>
            </w:r>
          </w:p>
        </w:tc>
      </w:tr>
      <w:tr w:rsidR="00D01EF9" w:rsidRPr="00EE3251" w14:paraId="053A459D" w14:textId="77777777" w:rsidTr="00004B18">
        <w:trPr>
          <w:trHeight w:val="425"/>
        </w:trPr>
        <w:tc>
          <w:tcPr>
            <w:tcW w:w="1406" w:type="dxa"/>
            <w:vMerge/>
            <w:tcMar>
              <w:top w:w="0" w:type="dxa"/>
              <w:left w:w="28" w:type="dxa"/>
              <w:bottom w:w="0" w:type="dxa"/>
              <w:right w:w="28" w:type="dxa"/>
            </w:tcMar>
          </w:tcPr>
          <w:p w14:paraId="25FEA41D" w14:textId="77777777" w:rsidR="00D01EF9" w:rsidRPr="00EE3251" w:rsidRDefault="00D01EF9" w:rsidP="00C4521B">
            <w:pPr>
              <w:snapToGrid w:val="0"/>
              <w:spacing w:line="240" w:lineRule="auto"/>
              <w:rPr>
                <w:color w:val="000000" w:themeColor="text1"/>
              </w:rPr>
            </w:pPr>
          </w:p>
        </w:tc>
        <w:tc>
          <w:tcPr>
            <w:tcW w:w="7411" w:type="dxa"/>
            <w:gridSpan w:val="2"/>
            <w:tcMar>
              <w:top w:w="0" w:type="dxa"/>
              <w:left w:w="28" w:type="dxa"/>
              <w:bottom w:w="0" w:type="dxa"/>
              <w:right w:w="28" w:type="dxa"/>
            </w:tcMar>
            <w:vAlign w:val="center"/>
          </w:tcPr>
          <w:p w14:paraId="34EAAB67" w14:textId="74284E3E" w:rsidR="00D01EF9" w:rsidRPr="00EE3251" w:rsidRDefault="00D01EF9"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開發高速介面智財，如：</w:t>
            </w:r>
            <w:r w:rsidRPr="00EE3251">
              <w:rPr>
                <w:rFonts w:ascii="Times New Roman"/>
                <w:sz w:val="24"/>
              </w:rPr>
              <w:t>PCIe GenII (5Gb/s)</w:t>
            </w:r>
            <w:r w:rsidRPr="00EE3251">
              <w:rPr>
                <w:rFonts w:ascii="Times New Roman"/>
                <w:sz w:val="24"/>
              </w:rPr>
              <w:t>，以提供高頻寬通道與主晶片進行資料傳輸</w:t>
            </w:r>
            <w:r w:rsidR="00E67169">
              <w:rPr>
                <w:rFonts w:ascii="Times New Roman" w:hint="eastAsia"/>
                <w:sz w:val="24"/>
              </w:rPr>
              <w:t>。</w:t>
            </w:r>
          </w:p>
        </w:tc>
        <w:tc>
          <w:tcPr>
            <w:tcW w:w="671" w:type="dxa"/>
            <w:tcMar>
              <w:top w:w="0" w:type="dxa"/>
              <w:left w:w="28" w:type="dxa"/>
              <w:bottom w:w="0" w:type="dxa"/>
              <w:right w:w="28" w:type="dxa"/>
            </w:tcMar>
          </w:tcPr>
          <w:p w14:paraId="29BE511B" w14:textId="486F4EF2" w:rsidR="00D01EF9" w:rsidRPr="00EE3251" w:rsidRDefault="00D01EF9" w:rsidP="00C4521B">
            <w:pPr>
              <w:snapToGrid w:val="0"/>
              <w:spacing w:line="240" w:lineRule="auto"/>
              <w:ind w:leftChars="20" w:left="48" w:rightChars="20" w:right="48"/>
              <w:jc w:val="center"/>
            </w:pPr>
            <w:r w:rsidRPr="00EE3251">
              <w:t>110</w:t>
            </w:r>
          </w:p>
        </w:tc>
      </w:tr>
      <w:tr w:rsidR="00213277" w:rsidRPr="00EE3251" w14:paraId="73A2063B" w14:textId="77777777" w:rsidTr="00B907CC">
        <w:trPr>
          <w:trHeight w:val="425"/>
        </w:trPr>
        <w:tc>
          <w:tcPr>
            <w:tcW w:w="9488" w:type="dxa"/>
            <w:gridSpan w:val="4"/>
            <w:tcMar>
              <w:top w:w="0" w:type="dxa"/>
              <w:left w:w="28" w:type="dxa"/>
              <w:bottom w:w="0" w:type="dxa"/>
              <w:right w:w="28" w:type="dxa"/>
            </w:tcMar>
            <w:vAlign w:val="center"/>
          </w:tcPr>
          <w:p w14:paraId="278D527B" w14:textId="39225C01" w:rsidR="00213277" w:rsidRPr="00EE3251" w:rsidRDefault="00213277" w:rsidP="00C4521B">
            <w:pPr>
              <w:snapToGrid w:val="0"/>
              <w:spacing w:line="240" w:lineRule="auto"/>
              <w:ind w:leftChars="20" w:left="48" w:rightChars="20" w:right="48"/>
              <w:rPr>
                <w:color w:val="000000" w:themeColor="text1"/>
              </w:rPr>
            </w:pPr>
            <w:r w:rsidRPr="00EE3251">
              <w:rPr>
                <w:color w:val="000000" w:themeColor="text1"/>
              </w:rPr>
              <w:t>分項</w:t>
            </w:r>
            <w:r w:rsidRPr="00EE3251">
              <w:rPr>
                <w:color w:val="000000" w:themeColor="text1"/>
              </w:rPr>
              <w:t xml:space="preserve"> C</w:t>
            </w:r>
            <w:r w:rsidRPr="00EE3251">
              <w:rPr>
                <w:color w:val="000000" w:themeColor="text1"/>
              </w:rPr>
              <w:t>：</w:t>
            </w:r>
            <w:r w:rsidRPr="00EE3251">
              <w:rPr>
                <w:color w:val="000000" w:themeColor="text1"/>
              </w:rPr>
              <w:t>AIM</w:t>
            </w:r>
            <w:r w:rsidRPr="00EE3251">
              <w:rPr>
                <w:color w:val="000000" w:themeColor="text1"/>
              </w:rPr>
              <w:t>設計平台開發</w:t>
            </w:r>
          </w:p>
        </w:tc>
      </w:tr>
      <w:tr w:rsidR="004E167F" w:rsidRPr="00EE3251" w14:paraId="7B66BDA2" w14:textId="77777777" w:rsidTr="000777AD">
        <w:trPr>
          <w:trHeight w:val="425"/>
        </w:trPr>
        <w:tc>
          <w:tcPr>
            <w:tcW w:w="1406" w:type="dxa"/>
            <w:vMerge w:val="restart"/>
            <w:tcMar>
              <w:top w:w="0" w:type="dxa"/>
              <w:left w:w="28" w:type="dxa"/>
              <w:bottom w:w="0" w:type="dxa"/>
              <w:right w:w="28" w:type="dxa"/>
            </w:tcMar>
            <w:vAlign w:val="center"/>
          </w:tcPr>
          <w:p w14:paraId="0C567F38" w14:textId="2C1C999D" w:rsidR="004E167F" w:rsidRPr="00EE3251" w:rsidRDefault="004E167F" w:rsidP="00741F35">
            <w:pPr>
              <w:snapToGrid w:val="0"/>
              <w:spacing w:line="240" w:lineRule="auto"/>
            </w:pPr>
            <w:r w:rsidRPr="00EE3251">
              <w:t>AIM</w:t>
            </w:r>
            <w:r w:rsidRPr="00EE3251">
              <w:t>軟硬體開發工具</w:t>
            </w:r>
          </w:p>
        </w:tc>
        <w:tc>
          <w:tcPr>
            <w:tcW w:w="7411" w:type="dxa"/>
            <w:gridSpan w:val="2"/>
            <w:tcMar>
              <w:top w:w="0" w:type="dxa"/>
              <w:left w:w="28" w:type="dxa"/>
              <w:bottom w:w="0" w:type="dxa"/>
              <w:right w:w="28" w:type="dxa"/>
            </w:tcMar>
          </w:tcPr>
          <w:p w14:paraId="6D5B4A07" w14:textId="61CA0F7D" w:rsidR="004E167F" w:rsidRPr="00EE3251" w:rsidRDefault="004E167F"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AIM</w:t>
            </w:r>
            <w:r w:rsidRPr="00EE3251">
              <w:rPr>
                <w:rFonts w:ascii="Times New Roman"/>
                <w:sz w:val="24"/>
              </w:rPr>
              <w:t>架構中之</w:t>
            </w:r>
            <w:r w:rsidRPr="00EE3251">
              <w:rPr>
                <w:rFonts w:ascii="Times New Roman"/>
                <w:sz w:val="24"/>
              </w:rPr>
              <w:t>AI</w:t>
            </w:r>
            <w:r w:rsidRPr="00EE3251">
              <w:rPr>
                <w:rFonts w:ascii="Times New Roman"/>
                <w:sz w:val="24"/>
              </w:rPr>
              <w:t>加速器性能評估工具，相較於傳統虛擬平台模擬，</w:t>
            </w:r>
            <w:r w:rsidRPr="00EE3251">
              <w:rPr>
                <w:rFonts w:ascii="Times New Roman"/>
                <w:sz w:val="24"/>
              </w:rPr>
              <w:t>AI</w:t>
            </w:r>
            <w:r w:rsidRPr="00EE3251">
              <w:rPr>
                <w:rFonts w:ascii="Times New Roman"/>
                <w:sz w:val="24"/>
              </w:rPr>
              <w:t>加速器之效能分析速度可加速達</w:t>
            </w:r>
            <w:r w:rsidRPr="00EE3251">
              <w:rPr>
                <w:rFonts w:ascii="Times New Roman"/>
                <w:sz w:val="24"/>
              </w:rPr>
              <w:t>100X</w:t>
            </w:r>
            <w:r w:rsidRPr="00EE3251">
              <w:rPr>
                <w:rFonts w:ascii="Times New Roman"/>
                <w:sz w:val="24"/>
              </w:rPr>
              <w:t>以加速</w:t>
            </w:r>
            <w:r w:rsidRPr="00EE3251">
              <w:rPr>
                <w:rFonts w:ascii="Times New Roman"/>
                <w:sz w:val="24"/>
              </w:rPr>
              <w:t>AIM</w:t>
            </w:r>
            <w:r w:rsidRPr="00EE3251">
              <w:rPr>
                <w:rFonts w:ascii="Times New Roman"/>
                <w:sz w:val="24"/>
              </w:rPr>
              <w:t>晶片架構之分析。</w:t>
            </w:r>
          </w:p>
        </w:tc>
        <w:tc>
          <w:tcPr>
            <w:tcW w:w="671" w:type="dxa"/>
            <w:tcMar>
              <w:top w:w="0" w:type="dxa"/>
              <w:left w:w="28" w:type="dxa"/>
              <w:bottom w:w="0" w:type="dxa"/>
              <w:right w:w="28" w:type="dxa"/>
            </w:tcMar>
          </w:tcPr>
          <w:p w14:paraId="6233E1B5" w14:textId="3033BD7C" w:rsidR="004E167F" w:rsidRPr="00EE3251" w:rsidRDefault="004E167F" w:rsidP="00741F35">
            <w:pPr>
              <w:snapToGrid w:val="0"/>
              <w:spacing w:line="240" w:lineRule="auto"/>
              <w:ind w:leftChars="20" w:left="48" w:rightChars="20" w:right="48"/>
              <w:jc w:val="center"/>
            </w:pPr>
            <w:r w:rsidRPr="00EE3251">
              <w:t>109</w:t>
            </w:r>
          </w:p>
        </w:tc>
      </w:tr>
      <w:tr w:rsidR="004E167F" w:rsidRPr="00EE3251" w14:paraId="1B39F6B1" w14:textId="77777777" w:rsidTr="000777AD">
        <w:trPr>
          <w:trHeight w:val="425"/>
        </w:trPr>
        <w:tc>
          <w:tcPr>
            <w:tcW w:w="1406" w:type="dxa"/>
            <w:vMerge/>
            <w:tcMar>
              <w:top w:w="0" w:type="dxa"/>
              <w:left w:w="28" w:type="dxa"/>
              <w:bottom w:w="0" w:type="dxa"/>
              <w:right w:w="28" w:type="dxa"/>
            </w:tcMar>
            <w:vAlign w:val="center"/>
          </w:tcPr>
          <w:p w14:paraId="18D2E8BB" w14:textId="77777777" w:rsidR="004E167F" w:rsidRPr="00EE3251" w:rsidRDefault="004E167F" w:rsidP="00741F35">
            <w:pPr>
              <w:snapToGrid w:val="0"/>
              <w:spacing w:line="240" w:lineRule="auto"/>
            </w:pPr>
          </w:p>
        </w:tc>
        <w:tc>
          <w:tcPr>
            <w:tcW w:w="7411" w:type="dxa"/>
            <w:gridSpan w:val="2"/>
            <w:tcMar>
              <w:top w:w="0" w:type="dxa"/>
              <w:left w:w="28" w:type="dxa"/>
              <w:bottom w:w="0" w:type="dxa"/>
              <w:right w:w="28" w:type="dxa"/>
            </w:tcMar>
          </w:tcPr>
          <w:p w14:paraId="6E3704A1" w14:textId="1865D629" w:rsidR="004E167F" w:rsidRPr="00EE3251" w:rsidRDefault="004E167F"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針</w:t>
            </w:r>
            <w:r w:rsidRPr="00EE3251">
              <w:rPr>
                <w:rFonts w:ascii="Times New Roman"/>
                <w:color w:val="000000" w:themeColor="text1"/>
                <w:sz w:val="24"/>
              </w:rPr>
              <w:t>對</w:t>
            </w:r>
            <w:r w:rsidRPr="00EE3251">
              <w:rPr>
                <w:rFonts w:ascii="Times New Roman"/>
                <w:color w:val="000000" w:themeColor="text1"/>
                <w:sz w:val="24"/>
              </w:rPr>
              <w:t>AIM</w:t>
            </w:r>
            <w:r w:rsidRPr="00EE3251">
              <w:rPr>
                <w:rFonts w:ascii="Times New Roman"/>
                <w:color w:val="000000" w:themeColor="text1"/>
                <w:sz w:val="24"/>
              </w:rPr>
              <w:t>晶片硬體開發相對應之軟體工具鏈並以</w:t>
            </w:r>
            <w:r w:rsidRPr="00EE3251">
              <w:rPr>
                <w:rFonts w:ascii="Times New Roman"/>
                <w:color w:val="000000" w:themeColor="text1"/>
                <w:sz w:val="24"/>
              </w:rPr>
              <w:t>ResNet50</w:t>
            </w:r>
            <w:r w:rsidRPr="00EE3251">
              <w:rPr>
                <w:rFonts w:ascii="Times New Roman"/>
                <w:color w:val="000000" w:themeColor="text1"/>
                <w:sz w:val="24"/>
              </w:rPr>
              <w:t>之</w:t>
            </w:r>
            <w:r w:rsidRPr="00EE3251">
              <w:rPr>
                <w:rFonts w:ascii="Times New Roman"/>
                <w:color w:val="000000" w:themeColor="text1"/>
                <w:sz w:val="24"/>
              </w:rPr>
              <w:t>DNN</w:t>
            </w:r>
            <w:r w:rsidRPr="00EE3251">
              <w:rPr>
                <w:rFonts w:ascii="Times New Roman"/>
                <w:color w:val="000000" w:themeColor="text1"/>
                <w:sz w:val="24"/>
              </w:rPr>
              <w:t>網路進行驗證</w:t>
            </w:r>
            <w:r w:rsidR="00E67169">
              <w:rPr>
                <w:rFonts w:ascii="Times New Roman" w:hint="eastAsia"/>
                <w:color w:val="000000" w:themeColor="text1"/>
                <w:sz w:val="24"/>
              </w:rPr>
              <w:t>。</w:t>
            </w:r>
          </w:p>
        </w:tc>
        <w:tc>
          <w:tcPr>
            <w:tcW w:w="671" w:type="dxa"/>
            <w:tcMar>
              <w:top w:w="0" w:type="dxa"/>
              <w:left w:w="28" w:type="dxa"/>
              <w:bottom w:w="0" w:type="dxa"/>
              <w:right w:w="28" w:type="dxa"/>
            </w:tcMar>
          </w:tcPr>
          <w:p w14:paraId="4FB98541" w14:textId="25AC6D19" w:rsidR="004E167F" w:rsidRPr="00EE3251" w:rsidRDefault="004E167F" w:rsidP="00741F35">
            <w:pPr>
              <w:snapToGrid w:val="0"/>
              <w:spacing w:line="240" w:lineRule="auto"/>
              <w:ind w:leftChars="20" w:left="48" w:rightChars="20" w:right="48"/>
              <w:jc w:val="center"/>
            </w:pPr>
            <w:r w:rsidRPr="00EE3251">
              <w:t>110</w:t>
            </w:r>
          </w:p>
        </w:tc>
      </w:tr>
      <w:tr w:rsidR="00492D5D" w:rsidRPr="00EE3251" w14:paraId="02D34BFD" w14:textId="77777777" w:rsidTr="000777AD">
        <w:trPr>
          <w:trHeight w:val="425"/>
        </w:trPr>
        <w:tc>
          <w:tcPr>
            <w:tcW w:w="1406" w:type="dxa"/>
            <w:vMerge w:val="restart"/>
            <w:tcMar>
              <w:top w:w="0" w:type="dxa"/>
              <w:left w:w="28" w:type="dxa"/>
              <w:bottom w:w="0" w:type="dxa"/>
              <w:right w:w="28" w:type="dxa"/>
            </w:tcMar>
            <w:vAlign w:val="center"/>
          </w:tcPr>
          <w:p w14:paraId="41484CBD" w14:textId="7E32DEE2" w:rsidR="00492D5D" w:rsidRPr="00EE3251" w:rsidRDefault="006057E4" w:rsidP="00C4521B">
            <w:pPr>
              <w:snapToGrid w:val="0"/>
              <w:spacing w:line="240" w:lineRule="auto"/>
            </w:pPr>
            <w:r>
              <w:rPr>
                <w:rFonts w:hint="eastAsia"/>
              </w:rPr>
              <w:t>智能</w:t>
            </w:r>
            <w:r w:rsidR="00492D5D" w:rsidRPr="00EE3251">
              <w:t>監控引擎與模型設計</w:t>
            </w:r>
          </w:p>
        </w:tc>
        <w:tc>
          <w:tcPr>
            <w:tcW w:w="7411" w:type="dxa"/>
            <w:gridSpan w:val="2"/>
            <w:tcMar>
              <w:top w:w="0" w:type="dxa"/>
              <w:left w:w="28" w:type="dxa"/>
              <w:bottom w:w="0" w:type="dxa"/>
              <w:right w:w="28" w:type="dxa"/>
            </w:tcMar>
          </w:tcPr>
          <w:p w14:paraId="0DB4CAD3" w14:textId="07EC59B0" w:rsidR="00492D5D" w:rsidRPr="00EE3251" w:rsidRDefault="006057E4" w:rsidP="00004B18">
            <w:pPr>
              <w:pStyle w:val="affc"/>
              <w:widowControl/>
              <w:numPr>
                <w:ilvl w:val="0"/>
                <w:numId w:val="5"/>
              </w:numPr>
              <w:tabs>
                <w:tab w:val="left" w:pos="256"/>
              </w:tabs>
              <w:adjustRightInd w:val="0"/>
              <w:snapToGrid w:val="0"/>
              <w:ind w:leftChars="0" w:left="220" w:hanging="265"/>
              <w:rPr>
                <w:rFonts w:ascii="Times New Roman"/>
                <w:sz w:val="24"/>
              </w:rPr>
            </w:pPr>
            <w:r>
              <w:rPr>
                <w:rFonts w:ascii="Times New Roman" w:hint="eastAsia"/>
                <w:sz w:val="24"/>
              </w:rPr>
              <w:t>開發</w:t>
            </w:r>
            <w:r w:rsidRPr="00B82235">
              <w:rPr>
                <w:rFonts w:ascii="Times New Roman" w:hint="eastAsia"/>
                <w:sz w:val="24"/>
              </w:rPr>
              <w:t>混合式資料匯流平衡設計</w:t>
            </w:r>
            <w:r>
              <w:rPr>
                <w:rFonts w:ascii="Times New Roman" w:hint="eastAsia"/>
                <w:sz w:val="24"/>
              </w:rPr>
              <w:t>與</w:t>
            </w:r>
            <w:r w:rsidRPr="005406F9">
              <w:rPr>
                <w:rFonts w:ascii="Times New Roman" w:hint="eastAsia"/>
                <w:sz w:val="24"/>
              </w:rPr>
              <w:t>內部廣播</w:t>
            </w:r>
            <w:r w:rsidRPr="005406F9">
              <w:rPr>
                <w:rFonts w:ascii="Times New Roman"/>
                <w:sz w:val="24"/>
              </w:rPr>
              <w:t xml:space="preserve"> (broadcast)</w:t>
            </w:r>
            <w:r>
              <w:rPr>
                <w:rFonts w:ascii="Times New Roman" w:hint="eastAsia"/>
                <w:sz w:val="24"/>
              </w:rPr>
              <w:t xml:space="preserve"> </w:t>
            </w:r>
            <w:r w:rsidRPr="005406F9">
              <w:rPr>
                <w:rFonts w:ascii="Times New Roman" w:hint="eastAsia"/>
                <w:sz w:val="24"/>
              </w:rPr>
              <w:t>外部與脈動</w:t>
            </w:r>
            <w:r>
              <w:rPr>
                <w:rFonts w:ascii="Times New Roman" w:hint="eastAsia"/>
                <w:sz w:val="24"/>
              </w:rPr>
              <w:t xml:space="preserve"> </w:t>
            </w:r>
            <w:r w:rsidRPr="005406F9">
              <w:rPr>
                <w:rFonts w:ascii="Times New Roman"/>
                <w:sz w:val="24"/>
              </w:rPr>
              <w:t xml:space="preserve">(systolic) </w:t>
            </w:r>
            <w:r w:rsidRPr="005406F9">
              <w:rPr>
                <w:rFonts w:ascii="Times New Roman" w:hint="eastAsia"/>
                <w:sz w:val="24"/>
              </w:rPr>
              <w:t>傳遞</w:t>
            </w:r>
            <w:r>
              <w:rPr>
                <w:rFonts w:ascii="Times New Roman" w:hint="eastAsia"/>
                <w:sz w:val="24"/>
              </w:rPr>
              <w:t>之</w:t>
            </w:r>
            <w:r>
              <w:rPr>
                <w:rFonts w:ascii="Times New Roman" w:hint="eastAsia"/>
                <w:sz w:val="24"/>
              </w:rPr>
              <w:t>AI</w:t>
            </w:r>
            <w:r>
              <w:rPr>
                <w:rFonts w:ascii="Times New Roman" w:hint="eastAsia"/>
                <w:sz w:val="24"/>
              </w:rPr>
              <w:t>加速器之捲積運算單元</w:t>
            </w:r>
            <w:r>
              <w:rPr>
                <w:rFonts w:ascii="Times New Roman" w:hint="eastAsia"/>
                <w:sz w:val="24"/>
              </w:rPr>
              <w:t>(</w:t>
            </w:r>
            <w:r>
              <w:rPr>
                <w:rFonts w:ascii="Times New Roman" w:hint="eastAsia"/>
                <w:sz w:val="24"/>
              </w:rPr>
              <w:t>資料頻寬可提升達</w:t>
            </w:r>
            <w:r>
              <w:rPr>
                <w:rFonts w:ascii="Times New Roman" w:hint="eastAsia"/>
                <w:sz w:val="24"/>
              </w:rPr>
              <w:t>10%</w:t>
            </w:r>
            <w:r>
              <w:rPr>
                <w:rFonts w:ascii="Times New Roman" w:hint="eastAsia"/>
                <w:sz w:val="24"/>
              </w:rPr>
              <w:t>之使用率</w:t>
            </w:r>
            <w:r>
              <w:rPr>
                <w:rFonts w:ascii="Times New Roman" w:hint="eastAsia"/>
                <w:sz w:val="24"/>
              </w:rPr>
              <w:t>)</w:t>
            </w:r>
            <w:r>
              <w:rPr>
                <w:rFonts w:ascii="Times New Roman" w:hint="eastAsia"/>
                <w:sz w:val="24"/>
              </w:rPr>
              <w:t>；針對行進中的影像進行分析，在左右或傾斜</w:t>
            </w:r>
            <w:r>
              <w:rPr>
                <w:rFonts w:ascii="Times New Roman" w:hint="eastAsia"/>
                <w:sz w:val="24"/>
              </w:rPr>
              <w:t>45</w:t>
            </w:r>
            <w:r>
              <w:rPr>
                <w:rFonts w:ascii="Times New Roman" w:hint="eastAsia"/>
                <w:sz w:val="24"/>
              </w:rPr>
              <w:t>度內、俯仰</w:t>
            </w:r>
            <w:r>
              <w:rPr>
                <w:rFonts w:ascii="Times New Roman" w:hint="eastAsia"/>
                <w:sz w:val="24"/>
              </w:rPr>
              <w:t>15</w:t>
            </w:r>
            <w:r>
              <w:rPr>
                <w:rFonts w:ascii="Times New Roman" w:hint="eastAsia"/>
                <w:sz w:val="24"/>
              </w:rPr>
              <w:t>度內、人臉大於</w:t>
            </w:r>
            <w:r>
              <w:rPr>
                <w:rFonts w:ascii="Times New Roman" w:hint="eastAsia"/>
                <w:sz w:val="24"/>
              </w:rPr>
              <w:t>100*100 pixel</w:t>
            </w:r>
            <w:r>
              <w:rPr>
                <w:rFonts w:ascii="Times New Roman" w:hint="eastAsia"/>
                <w:sz w:val="24"/>
              </w:rPr>
              <w:t>條件下，辨識正確率達到</w:t>
            </w:r>
            <w:r>
              <w:rPr>
                <w:rFonts w:ascii="Times New Roman" w:hint="eastAsia"/>
                <w:sz w:val="24"/>
              </w:rPr>
              <w:t>99%</w:t>
            </w:r>
            <w:r>
              <w:rPr>
                <w:rFonts w:ascii="Times New Roman" w:hint="eastAsia"/>
                <w:sz w:val="24"/>
              </w:rPr>
              <w:t>以上</w:t>
            </w:r>
            <w:r w:rsidR="00E67169">
              <w:rPr>
                <w:rFonts w:ascii="Times New Roman" w:hint="eastAsia"/>
                <w:sz w:val="24"/>
              </w:rPr>
              <w:t>。</w:t>
            </w:r>
          </w:p>
        </w:tc>
        <w:tc>
          <w:tcPr>
            <w:tcW w:w="671" w:type="dxa"/>
            <w:tcMar>
              <w:top w:w="0" w:type="dxa"/>
              <w:left w:w="28" w:type="dxa"/>
              <w:bottom w:w="0" w:type="dxa"/>
              <w:right w:w="28" w:type="dxa"/>
            </w:tcMar>
          </w:tcPr>
          <w:p w14:paraId="6BD5C429" w14:textId="77777777" w:rsidR="00492D5D" w:rsidRPr="00EE3251" w:rsidRDefault="00492D5D" w:rsidP="00C4521B">
            <w:pPr>
              <w:snapToGrid w:val="0"/>
              <w:spacing w:line="240" w:lineRule="auto"/>
              <w:ind w:leftChars="20" w:left="48" w:rightChars="20" w:right="48"/>
              <w:jc w:val="center"/>
            </w:pPr>
            <w:r w:rsidRPr="00EE3251">
              <w:t>109</w:t>
            </w:r>
          </w:p>
        </w:tc>
      </w:tr>
      <w:tr w:rsidR="00492D5D" w:rsidRPr="00EE3251" w14:paraId="37D645B5" w14:textId="77777777" w:rsidTr="000777AD">
        <w:trPr>
          <w:trHeight w:val="425"/>
        </w:trPr>
        <w:tc>
          <w:tcPr>
            <w:tcW w:w="1406" w:type="dxa"/>
            <w:vMerge/>
            <w:tcMar>
              <w:top w:w="0" w:type="dxa"/>
              <w:left w:w="28" w:type="dxa"/>
              <w:bottom w:w="0" w:type="dxa"/>
              <w:right w:w="28" w:type="dxa"/>
            </w:tcMar>
            <w:vAlign w:val="center"/>
          </w:tcPr>
          <w:p w14:paraId="607CFC38" w14:textId="77777777" w:rsidR="00492D5D" w:rsidRPr="00EE3251" w:rsidRDefault="00492D5D" w:rsidP="00C4521B">
            <w:pPr>
              <w:snapToGrid w:val="0"/>
              <w:spacing w:line="240" w:lineRule="auto"/>
            </w:pPr>
          </w:p>
        </w:tc>
        <w:tc>
          <w:tcPr>
            <w:tcW w:w="7411" w:type="dxa"/>
            <w:gridSpan w:val="2"/>
            <w:tcMar>
              <w:top w:w="0" w:type="dxa"/>
              <w:left w:w="28" w:type="dxa"/>
              <w:bottom w:w="0" w:type="dxa"/>
              <w:right w:w="28" w:type="dxa"/>
            </w:tcMar>
          </w:tcPr>
          <w:p w14:paraId="686B5E0A" w14:textId="7C92D3B4" w:rsidR="00492D5D" w:rsidRDefault="00492D5D"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針對</w:t>
            </w:r>
            <w:r w:rsidRPr="00EE3251">
              <w:rPr>
                <w:rFonts w:ascii="Times New Roman"/>
                <w:sz w:val="24"/>
              </w:rPr>
              <w:t>PE Array</w:t>
            </w:r>
            <w:r w:rsidRPr="00EE3251">
              <w:rPr>
                <w:rFonts w:ascii="Times New Roman"/>
                <w:sz w:val="24"/>
              </w:rPr>
              <w:t>開發定點數</w:t>
            </w:r>
            <w:r w:rsidRPr="00EE3251">
              <w:rPr>
                <w:rFonts w:ascii="Times New Roman"/>
                <w:sz w:val="24"/>
              </w:rPr>
              <w:t xml:space="preserve">(32 </w:t>
            </w:r>
            <w:r w:rsidRPr="00EE3251">
              <w:rPr>
                <w:rFonts w:ascii="Times New Roman"/>
                <w:sz w:val="24"/>
              </w:rPr>
              <w:sym w:font="Wingdings" w:char="F0E0"/>
            </w:r>
            <w:r w:rsidRPr="00EE3251">
              <w:rPr>
                <w:rFonts w:ascii="Times New Roman"/>
                <w:sz w:val="24"/>
              </w:rPr>
              <w:t xml:space="preserve"> 8-bit)</w:t>
            </w:r>
            <w:r w:rsidRPr="00EE3251">
              <w:rPr>
                <w:rFonts w:ascii="Times New Roman"/>
                <w:sz w:val="24"/>
              </w:rPr>
              <w:t>乘累加陣列硬體加速器架構且具備低延遲、高使用率</w:t>
            </w:r>
            <w:r w:rsidRPr="00EE3251">
              <w:rPr>
                <w:rFonts w:ascii="Times New Roman"/>
                <w:sz w:val="24"/>
              </w:rPr>
              <w:t>(</w:t>
            </w:r>
            <w:r w:rsidRPr="00EE3251">
              <w:rPr>
                <w:rFonts w:ascii="Times New Roman"/>
                <w:sz w:val="24"/>
              </w:rPr>
              <w:t>可達</w:t>
            </w:r>
            <w:r w:rsidRPr="00EE3251">
              <w:rPr>
                <w:rFonts w:ascii="Times New Roman"/>
                <w:sz w:val="24"/>
              </w:rPr>
              <w:t>7</w:t>
            </w:r>
            <w:r w:rsidR="00E355FF">
              <w:rPr>
                <w:rFonts w:ascii="Times New Roman" w:hint="eastAsia"/>
                <w:sz w:val="24"/>
              </w:rPr>
              <w:t>0</w:t>
            </w:r>
            <w:r w:rsidRPr="00EE3251">
              <w:rPr>
                <w:rFonts w:ascii="Times New Roman"/>
                <w:sz w:val="24"/>
              </w:rPr>
              <w:t>%)</w:t>
            </w:r>
            <w:r w:rsidR="00E67169">
              <w:rPr>
                <w:rFonts w:ascii="Times New Roman" w:hint="eastAsia"/>
                <w:sz w:val="24"/>
              </w:rPr>
              <w:t>。</w:t>
            </w:r>
          </w:p>
          <w:p w14:paraId="35E4D9FE" w14:textId="4E5EFF3A" w:rsidR="006057E4" w:rsidRPr="00EE3251" w:rsidRDefault="006057E4" w:rsidP="00004B18">
            <w:pPr>
              <w:pStyle w:val="affc"/>
              <w:widowControl/>
              <w:numPr>
                <w:ilvl w:val="0"/>
                <w:numId w:val="5"/>
              </w:numPr>
              <w:tabs>
                <w:tab w:val="left" w:pos="256"/>
              </w:tabs>
              <w:adjustRightInd w:val="0"/>
              <w:snapToGrid w:val="0"/>
              <w:ind w:leftChars="0" w:left="220" w:hanging="265"/>
              <w:rPr>
                <w:rFonts w:ascii="Times New Roman"/>
                <w:sz w:val="24"/>
              </w:rPr>
            </w:pPr>
            <w:r>
              <w:rPr>
                <w:rFonts w:ascii="Times New Roman" w:hint="eastAsia"/>
                <w:sz w:val="24"/>
              </w:rPr>
              <w:t>開發</w:t>
            </w:r>
            <w:r>
              <w:rPr>
                <w:rFonts w:ascii="Times New Roman" w:hint="eastAsia"/>
                <w:sz w:val="24"/>
              </w:rPr>
              <w:t>AI</w:t>
            </w:r>
            <w:r>
              <w:rPr>
                <w:rFonts w:ascii="Times New Roman" w:hint="eastAsia"/>
                <w:sz w:val="24"/>
              </w:rPr>
              <w:t>影軟硬體</w:t>
            </w:r>
            <w:r>
              <w:rPr>
                <w:rFonts w:ascii="Times New Roman" w:hint="eastAsia"/>
                <w:sz w:val="24"/>
              </w:rPr>
              <w:t>I/O</w:t>
            </w:r>
            <w:r>
              <w:rPr>
                <w:rFonts w:ascii="Times New Roman" w:hint="eastAsia"/>
                <w:sz w:val="24"/>
              </w:rPr>
              <w:t>架構模型，包括串流影像及攝影機影像輸入模組、影像前處理模組，以及</w:t>
            </w:r>
            <w:r>
              <w:rPr>
                <w:rFonts w:ascii="Times New Roman" w:hint="eastAsia"/>
                <w:sz w:val="24"/>
              </w:rPr>
              <w:t>USB AI</w:t>
            </w:r>
            <w:r>
              <w:rPr>
                <w:rFonts w:ascii="Times New Roman" w:hint="eastAsia"/>
                <w:sz w:val="24"/>
              </w:rPr>
              <w:t>分析器接取模組接取整合，影像處理效能達</w:t>
            </w:r>
            <w:r>
              <w:rPr>
                <w:rFonts w:ascii="Times New Roman" w:hint="eastAsia"/>
                <w:sz w:val="24"/>
              </w:rPr>
              <w:t>F</w:t>
            </w:r>
            <w:r>
              <w:rPr>
                <w:rFonts w:ascii="Times New Roman"/>
                <w:sz w:val="24"/>
              </w:rPr>
              <w:t>ull</w:t>
            </w:r>
            <w:r>
              <w:rPr>
                <w:rFonts w:ascii="Times New Roman" w:hint="eastAsia"/>
                <w:sz w:val="24"/>
              </w:rPr>
              <w:t xml:space="preserve"> HD 30FPS</w:t>
            </w:r>
            <w:r w:rsidR="00E67169">
              <w:rPr>
                <w:rFonts w:ascii="Times New Roman" w:hint="eastAsia"/>
                <w:sz w:val="24"/>
              </w:rPr>
              <w:t>。</w:t>
            </w:r>
          </w:p>
        </w:tc>
        <w:tc>
          <w:tcPr>
            <w:tcW w:w="671" w:type="dxa"/>
            <w:tcMar>
              <w:top w:w="0" w:type="dxa"/>
              <w:left w:w="28" w:type="dxa"/>
              <w:bottom w:w="0" w:type="dxa"/>
              <w:right w:w="28" w:type="dxa"/>
            </w:tcMar>
          </w:tcPr>
          <w:p w14:paraId="278BC376" w14:textId="6C9DEAA1" w:rsidR="00492D5D" w:rsidRPr="00EE3251" w:rsidRDefault="00492D5D" w:rsidP="00C4521B">
            <w:pPr>
              <w:snapToGrid w:val="0"/>
              <w:spacing w:line="240" w:lineRule="auto"/>
              <w:ind w:leftChars="20" w:left="48" w:rightChars="20" w:right="48"/>
              <w:jc w:val="center"/>
            </w:pPr>
            <w:r w:rsidRPr="00EE3251">
              <w:t>110</w:t>
            </w:r>
          </w:p>
        </w:tc>
      </w:tr>
      <w:tr w:rsidR="000756AD" w:rsidRPr="00EE3251" w14:paraId="474176D9" w14:textId="77777777" w:rsidTr="000777AD">
        <w:trPr>
          <w:trHeight w:val="425"/>
        </w:trPr>
        <w:tc>
          <w:tcPr>
            <w:tcW w:w="1406" w:type="dxa"/>
            <w:vMerge w:val="restart"/>
            <w:tcMar>
              <w:top w:w="0" w:type="dxa"/>
              <w:left w:w="28" w:type="dxa"/>
              <w:bottom w:w="0" w:type="dxa"/>
              <w:right w:w="28" w:type="dxa"/>
            </w:tcMar>
            <w:vAlign w:val="center"/>
          </w:tcPr>
          <w:p w14:paraId="2B1193A4" w14:textId="4C40C693" w:rsidR="000756AD" w:rsidRPr="00EE3251" w:rsidRDefault="000756AD" w:rsidP="00C4521B">
            <w:pPr>
              <w:snapToGrid w:val="0"/>
              <w:spacing w:line="240" w:lineRule="auto"/>
              <w:rPr>
                <w:color w:val="000000" w:themeColor="text1"/>
              </w:rPr>
            </w:pPr>
            <w:r w:rsidRPr="00EE3251">
              <w:rPr>
                <w:color w:val="000000" w:themeColor="text1"/>
              </w:rPr>
              <w:t>視訊語意分割引擎與模型</w:t>
            </w:r>
          </w:p>
        </w:tc>
        <w:tc>
          <w:tcPr>
            <w:tcW w:w="7411" w:type="dxa"/>
            <w:gridSpan w:val="2"/>
            <w:tcMar>
              <w:top w:w="0" w:type="dxa"/>
              <w:left w:w="28" w:type="dxa"/>
              <w:bottom w:w="0" w:type="dxa"/>
              <w:right w:w="28" w:type="dxa"/>
            </w:tcMar>
          </w:tcPr>
          <w:p w14:paraId="5C59C4AE" w14:textId="7B88AB83" w:rsidR="000756AD" w:rsidRPr="00EE3251" w:rsidRDefault="000756AD"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color w:val="000000" w:themeColor="text1"/>
                <w:sz w:val="24"/>
              </w:rPr>
              <w:t>基於深度學習</w:t>
            </w:r>
            <w:r w:rsidRPr="00EE3251">
              <w:rPr>
                <w:rFonts w:ascii="Times New Roman"/>
                <w:color w:val="000000" w:themeColor="text1"/>
                <w:sz w:val="24"/>
              </w:rPr>
              <w:t>-</w:t>
            </w:r>
            <w:r w:rsidRPr="00EE3251">
              <w:rPr>
                <w:rFonts w:ascii="Times New Roman"/>
                <w:color w:val="000000" w:themeColor="text1"/>
                <w:sz w:val="24"/>
              </w:rPr>
              <w:t>卷積神經網絡</w:t>
            </w:r>
            <w:r w:rsidRPr="00EE3251">
              <w:rPr>
                <w:rFonts w:ascii="Times New Roman"/>
                <w:color w:val="000000" w:themeColor="text1"/>
                <w:sz w:val="24"/>
              </w:rPr>
              <w:t xml:space="preserve"> U-shaped </w:t>
            </w:r>
            <w:r w:rsidRPr="00EE3251">
              <w:rPr>
                <w:rFonts w:ascii="Times New Roman"/>
                <w:color w:val="000000" w:themeColor="text1"/>
                <w:sz w:val="24"/>
              </w:rPr>
              <w:t>架構，研發影像語義分割模型</w:t>
            </w:r>
            <w:r w:rsidRPr="00EE3251">
              <w:rPr>
                <w:rFonts w:ascii="Times New Roman"/>
                <w:color w:val="000000" w:themeColor="text1"/>
                <w:sz w:val="24"/>
              </w:rPr>
              <w:t xml:space="preserve"> (Semantic Segmentation Network U-HarDNet)</w:t>
            </w:r>
            <w:r w:rsidRPr="00EE3251">
              <w:rPr>
                <w:rFonts w:ascii="Times New Roman"/>
                <w:color w:val="000000" w:themeColor="text1"/>
                <w:sz w:val="24"/>
              </w:rPr>
              <w:t>，使其在</w:t>
            </w:r>
            <w:r w:rsidRPr="00EE3251">
              <w:rPr>
                <w:rFonts w:ascii="Times New Roman"/>
                <w:color w:val="000000" w:themeColor="text1"/>
                <w:sz w:val="24"/>
              </w:rPr>
              <w:t xml:space="preserve">NVIDIA GPU (250W) </w:t>
            </w:r>
            <w:r w:rsidRPr="00EE3251">
              <w:rPr>
                <w:rFonts w:ascii="Times New Roman"/>
                <w:color w:val="000000" w:themeColor="text1"/>
                <w:sz w:val="24"/>
              </w:rPr>
              <w:t>上處理</w:t>
            </w:r>
            <w:r w:rsidRPr="00EE3251">
              <w:rPr>
                <w:rFonts w:ascii="Times New Roman"/>
                <w:color w:val="000000" w:themeColor="text1"/>
                <w:sz w:val="24"/>
              </w:rPr>
              <w:t xml:space="preserve"> 1024x2048 </w:t>
            </w:r>
            <w:r w:rsidRPr="00EE3251">
              <w:rPr>
                <w:rFonts w:ascii="Times New Roman"/>
                <w:color w:val="000000" w:themeColor="text1"/>
                <w:sz w:val="24"/>
              </w:rPr>
              <w:t>影像能達到</w:t>
            </w:r>
            <w:r w:rsidRPr="00EE3251">
              <w:rPr>
                <w:rFonts w:ascii="Times New Roman"/>
                <w:color w:val="000000" w:themeColor="text1"/>
                <w:sz w:val="24"/>
              </w:rPr>
              <w:t xml:space="preserve"> Real-Time </w:t>
            </w:r>
            <w:r w:rsidRPr="00EE3251">
              <w:rPr>
                <w:rFonts w:ascii="Times New Roman"/>
                <w:color w:val="000000" w:themeColor="text1"/>
                <w:sz w:val="24"/>
              </w:rPr>
              <w:t>水準</w:t>
            </w:r>
            <w:r w:rsidRPr="00EE3251">
              <w:rPr>
                <w:rFonts w:ascii="Times New Roman"/>
                <w:color w:val="000000" w:themeColor="text1"/>
                <w:sz w:val="24"/>
              </w:rPr>
              <w:t xml:space="preserve"> (30 fps)</w:t>
            </w:r>
            <w:r w:rsidRPr="00EE3251">
              <w:rPr>
                <w:rFonts w:ascii="Times New Roman"/>
                <w:color w:val="000000" w:themeColor="text1"/>
                <w:sz w:val="24"/>
              </w:rPr>
              <w:t>，同時於</w:t>
            </w:r>
            <w:r w:rsidRPr="00EE3251">
              <w:rPr>
                <w:rFonts w:ascii="Times New Roman"/>
                <w:color w:val="000000" w:themeColor="text1"/>
                <w:sz w:val="24"/>
              </w:rPr>
              <w:t xml:space="preserve"> Cityscapes benchmark </w:t>
            </w:r>
            <w:r w:rsidRPr="00EE3251">
              <w:rPr>
                <w:rFonts w:ascii="Times New Roman"/>
                <w:color w:val="000000" w:themeColor="text1"/>
                <w:sz w:val="24"/>
              </w:rPr>
              <w:t>達</w:t>
            </w:r>
            <w:r w:rsidRPr="00EE3251">
              <w:rPr>
                <w:rFonts w:ascii="Times New Roman"/>
                <w:color w:val="000000" w:themeColor="text1"/>
                <w:sz w:val="24"/>
              </w:rPr>
              <w:t xml:space="preserve"> 75% </w:t>
            </w:r>
            <w:r w:rsidRPr="00EE3251">
              <w:rPr>
                <w:rFonts w:ascii="Times New Roman"/>
                <w:color w:val="000000" w:themeColor="text1"/>
                <w:sz w:val="24"/>
              </w:rPr>
              <w:t>以上的</w:t>
            </w:r>
            <w:r w:rsidRPr="00EE3251">
              <w:rPr>
                <w:rFonts w:ascii="Times New Roman"/>
                <w:color w:val="000000" w:themeColor="text1"/>
                <w:sz w:val="24"/>
              </w:rPr>
              <w:t>State-of-the-art</w:t>
            </w:r>
            <w:r w:rsidRPr="00EE3251">
              <w:rPr>
                <w:rFonts w:ascii="Times New Roman"/>
                <w:color w:val="000000" w:themeColor="text1"/>
                <w:sz w:val="24"/>
              </w:rPr>
              <w:t>準確度。</w:t>
            </w:r>
          </w:p>
        </w:tc>
        <w:tc>
          <w:tcPr>
            <w:tcW w:w="671" w:type="dxa"/>
            <w:tcMar>
              <w:top w:w="0" w:type="dxa"/>
              <w:left w:w="28" w:type="dxa"/>
              <w:bottom w:w="0" w:type="dxa"/>
              <w:right w:w="28" w:type="dxa"/>
            </w:tcMar>
          </w:tcPr>
          <w:p w14:paraId="7ADB39B3" w14:textId="452323EE" w:rsidR="000756AD" w:rsidRPr="00EE3251" w:rsidRDefault="000756AD" w:rsidP="00C4521B">
            <w:pPr>
              <w:snapToGrid w:val="0"/>
              <w:spacing w:line="240" w:lineRule="auto"/>
              <w:ind w:leftChars="20" w:left="48" w:rightChars="20" w:right="48"/>
              <w:jc w:val="center"/>
            </w:pPr>
            <w:r w:rsidRPr="00EE3251">
              <w:rPr>
                <w:color w:val="000000" w:themeColor="text1"/>
              </w:rPr>
              <w:t>109</w:t>
            </w:r>
          </w:p>
        </w:tc>
      </w:tr>
      <w:tr w:rsidR="000756AD" w:rsidRPr="00EE3251" w14:paraId="7A84A22A" w14:textId="77777777" w:rsidTr="000777AD">
        <w:trPr>
          <w:trHeight w:val="425"/>
        </w:trPr>
        <w:tc>
          <w:tcPr>
            <w:tcW w:w="1406" w:type="dxa"/>
            <w:vMerge/>
            <w:tcMar>
              <w:top w:w="0" w:type="dxa"/>
              <w:left w:w="28" w:type="dxa"/>
              <w:bottom w:w="0" w:type="dxa"/>
              <w:right w:w="28" w:type="dxa"/>
            </w:tcMar>
            <w:vAlign w:val="center"/>
          </w:tcPr>
          <w:p w14:paraId="15765FB2" w14:textId="77777777" w:rsidR="000756AD" w:rsidRPr="00EE3251" w:rsidRDefault="000756AD" w:rsidP="00C4521B">
            <w:pPr>
              <w:snapToGrid w:val="0"/>
              <w:spacing w:line="240" w:lineRule="auto"/>
              <w:rPr>
                <w:color w:val="000000" w:themeColor="text1"/>
              </w:rPr>
            </w:pPr>
          </w:p>
        </w:tc>
        <w:tc>
          <w:tcPr>
            <w:tcW w:w="7411" w:type="dxa"/>
            <w:gridSpan w:val="2"/>
            <w:tcMar>
              <w:top w:w="0" w:type="dxa"/>
              <w:left w:w="28" w:type="dxa"/>
              <w:bottom w:w="0" w:type="dxa"/>
              <w:right w:w="28" w:type="dxa"/>
            </w:tcMar>
          </w:tcPr>
          <w:p w14:paraId="7941E755" w14:textId="3935CE1E" w:rsidR="000756AD" w:rsidRPr="00EE3251" w:rsidRDefault="000756AD" w:rsidP="00004B18">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color w:val="000000" w:themeColor="text1"/>
                <w:sz w:val="24"/>
              </w:rPr>
              <w:t>技術引進之</w:t>
            </w:r>
            <w:r w:rsidRPr="00EE3251">
              <w:rPr>
                <w:rFonts w:ascii="Times New Roman"/>
                <w:color w:val="000000" w:themeColor="text1"/>
                <w:sz w:val="24"/>
              </w:rPr>
              <w:t>AIM U-HarDNet Engine</w:t>
            </w:r>
            <w:r w:rsidRPr="00EE3251">
              <w:rPr>
                <w:rFonts w:ascii="Times New Roman"/>
                <w:color w:val="000000" w:themeColor="text1"/>
                <w:sz w:val="24"/>
              </w:rPr>
              <w:t>能夠在單晶片上執行前述影像語義分割模型時量化誤差</w:t>
            </w:r>
            <w:r w:rsidR="001C3D22" w:rsidRPr="00EE3251">
              <w:rPr>
                <w:rFonts w:ascii="Times New Roman"/>
                <w:color w:val="000000" w:themeColor="text1"/>
                <w:sz w:val="24"/>
              </w:rPr>
              <w:t xml:space="preserve"> </w:t>
            </w:r>
            <w:r w:rsidRPr="00EE3251">
              <w:rPr>
                <w:rFonts w:ascii="Times New Roman"/>
                <w:color w:val="000000" w:themeColor="text1"/>
                <w:sz w:val="24"/>
              </w:rPr>
              <w:t>&lt;</w:t>
            </w:r>
            <w:r w:rsidR="001C3D22" w:rsidRPr="00EE3251">
              <w:rPr>
                <w:rFonts w:ascii="Times New Roman"/>
                <w:color w:val="000000" w:themeColor="text1"/>
                <w:sz w:val="24"/>
              </w:rPr>
              <w:t xml:space="preserve"> </w:t>
            </w:r>
            <w:r w:rsidRPr="00EE3251">
              <w:rPr>
                <w:rFonts w:ascii="Times New Roman"/>
                <w:color w:val="000000" w:themeColor="text1"/>
                <w:sz w:val="24"/>
              </w:rPr>
              <w:t>2</w:t>
            </w:r>
            <w:r w:rsidR="001C3D22" w:rsidRPr="00EE3251">
              <w:rPr>
                <w:rFonts w:ascii="Times New Roman"/>
                <w:color w:val="000000" w:themeColor="text1"/>
                <w:sz w:val="24"/>
              </w:rPr>
              <w:t xml:space="preserve"> </w:t>
            </w:r>
            <w:r w:rsidRPr="00EE3251">
              <w:rPr>
                <w:rFonts w:ascii="Times New Roman"/>
                <w:color w:val="000000" w:themeColor="text1"/>
                <w:sz w:val="24"/>
              </w:rPr>
              <w:t>%</w:t>
            </w:r>
            <w:r w:rsidRPr="00EE3251">
              <w:rPr>
                <w:rFonts w:ascii="Times New Roman"/>
                <w:color w:val="000000" w:themeColor="text1"/>
                <w:sz w:val="24"/>
              </w:rPr>
              <w:t>，功耗</w:t>
            </w:r>
            <w:r w:rsidR="001C3D22" w:rsidRPr="00EE3251">
              <w:rPr>
                <w:rFonts w:ascii="Times New Roman"/>
                <w:color w:val="000000" w:themeColor="text1"/>
                <w:sz w:val="24"/>
              </w:rPr>
              <w:t xml:space="preserve"> </w:t>
            </w:r>
            <w:r w:rsidRPr="00EE3251">
              <w:rPr>
                <w:rFonts w:ascii="Times New Roman"/>
                <w:color w:val="000000" w:themeColor="text1"/>
                <w:sz w:val="24"/>
              </w:rPr>
              <w:t>&lt;</w:t>
            </w:r>
            <w:r w:rsidR="001C3D22" w:rsidRPr="00EE3251">
              <w:rPr>
                <w:rFonts w:ascii="Times New Roman"/>
                <w:color w:val="000000" w:themeColor="text1"/>
                <w:sz w:val="24"/>
              </w:rPr>
              <w:t xml:space="preserve"> </w:t>
            </w:r>
            <w:r w:rsidRPr="00EE3251">
              <w:rPr>
                <w:rFonts w:ascii="Times New Roman"/>
                <w:color w:val="000000" w:themeColor="text1"/>
                <w:sz w:val="24"/>
              </w:rPr>
              <w:t>8W</w:t>
            </w:r>
            <w:r w:rsidRPr="00EE3251">
              <w:rPr>
                <w:rFonts w:ascii="Times New Roman"/>
                <w:color w:val="000000" w:themeColor="text1"/>
                <w:sz w:val="24"/>
              </w:rPr>
              <w:t>。</w:t>
            </w:r>
          </w:p>
        </w:tc>
        <w:tc>
          <w:tcPr>
            <w:tcW w:w="671" w:type="dxa"/>
            <w:tcMar>
              <w:top w:w="0" w:type="dxa"/>
              <w:left w:w="28" w:type="dxa"/>
              <w:bottom w:w="0" w:type="dxa"/>
              <w:right w:w="28" w:type="dxa"/>
            </w:tcMar>
          </w:tcPr>
          <w:p w14:paraId="7054A681" w14:textId="08898A72" w:rsidR="000756AD" w:rsidRPr="00EE3251" w:rsidRDefault="000756AD" w:rsidP="00C4521B">
            <w:pPr>
              <w:snapToGrid w:val="0"/>
              <w:spacing w:line="240" w:lineRule="auto"/>
              <w:ind w:leftChars="20" w:left="48" w:rightChars="20" w:right="48"/>
              <w:jc w:val="center"/>
            </w:pPr>
            <w:r w:rsidRPr="00EE3251">
              <w:rPr>
                <w:color w:val="000000" w:themeColor="text1"/>
              </w:rPr>
              <w:t>110</w:t>
            </w:r>
          </w:p>
        </w:tc>
      </w:tr>
      <w:tr w:rsidR="00213277" w:rsidRPr="00EE3251" w14:paraId="72209CB3" w14:textId="77777777" w:rsidTr="000777AD">
        <w:trPr>
          <w:trHeight w:val="425"/>
        </w:trPr>
        <w:tc>
          <w:tcPr>
            <w:tcW w:w="1406" w:type="dxa"/>
            <w:vMerge w:val="restart"/>
            <w:tcMar>
              <w:top w:w="0" w:type="dxa"/>
              <w:left w:w="28" w:type="dxa"/>
              <w:bottom w:w="0" w:type="dxa"/>
              <w:right w:w="28" w:type="dxa"/>
            </w:tcMar>
            <w:vAlign w:val="center"/>
          </w:tcPr>
          <w:p w14:paraId="0513FB70" w14:textId="0994063F" w:rsidR="00213277" w:rsidRPr="00EE3251" w:rsidRDefault="00213277" w:rsidP="00E43015">
            <w:pPr>
              <w:snapToGrid w:val="0"/>
              <w:spacing w:line="240" w:lineRule="auto"/>
              <w:rPr>
                <w:color w:val="000000" w:themeColor="text1"/>
              </w:rPr>
            </w:pPr>
            <w:r w:rsidRPr="00EE3251">
              <w:rPr>
                <w:color w:val="000000" w:themeColor="text1"/>
              </w:rPr>
              <w:t xml:space="preserve">AIM </w:t>
            </w:r>
            <w:r w:rsidR="00E43015" w:rsidRPr="00EE3251">
              <w:rPr>
                <w:color w:val="000000" w:themeColor="text1"/>
              </w:rPr>
              <w:t xml:space="preserve">SOC </w:t>
            </w:r>
            <w:r w:rsidR="00E43015" w:rsidRPr="00EE3251">
              <w:rPr>
                <w:color w:val="000000" w:themeColor="text1"/>
              </w:rPr>
              <w:t>深度學習加速器</w:t>
            </w:r>
            <w:r w:rsidR="00E43015" w:rsidRPr="00EE3251">
              <w:rPr>
                <w:color w:val="000000" w:themeColor="text1"/>
              </w:rPr>
              <w:t xml:space="preserve"> (DLA)</w:t>
            </w:r>
            <w:r w:rsidRPr="00EE3251">
              <w:rPr>
                <w:color w:val="000000" w:themeColor="text1"/>
              </w:rPr>
              <w:t xml:space="preserve"> </w:t>
            </w:r>
            <w:r w:rsidRPr="00EE3251">
              <w:rPr>
                <w:color w:val="000000" w:themeColor="text1"/>
              </w:rPr>
              <w:t>晶片設計與實現</w:t>
            </w:r>
          </w:p>
        </w:tc>
        <w:tc>
          <w:tcPr>
            <w:tcW w:w="7411" w:type="dxa"/>
            <w:gridSpan w:val="2"/>
            <w:tcMar>
              <w:top w:w="0" w:type="dxa"/>
              <w:left w:w="28" w:type="dxa"/>
              <w:bottom w:w="0" w:type="dxa"/>
              <w:right w:w="28" w:type="dxa"/>
            </w:tcMar>
          </w:tcPr>
          <w:p w14:paraId="2877C5C6" w14:textId="2B2B957B" w:rsidR="00BE6657" w:rsidRPr="00EE3251" w:rsidRDefault="00BE6657" w:rsidP="00004B18">
            <w:pPr>
              <w:pStyle w:val="affc"/>
              <w:widowControl/>
              <w:numPr>
                <w:ilvl w:val="0"/>
                <w:numId w:val="5"/>
              </w:numPr>
              <w:tabs>
                <w:tab w:val="left" w:pos="256"/>
              </w:tabs>
              <w:adjustRightInd w:val="0"/>
              <w:snapToGrid w:val="0"/>
              <w:ind w:leftChars="0" w:left="220" w:hanging="265"/>
              <w:rPr>
                <w:rFonts w:ascii="Times New Roman"/>
                <w:color w:val="000000" w:themeColor="text1"/>
                <w:sz w:val="24"/>
              </w:rPr>
            </w:pPr>
            <w:r w:rsidRPr="00EE3251">
              <w:rPr>
                <w:rFonts w:ascii="Times New Roman"/>
                <w:color w:val="000000" w:themeColor="text1"/>
                <w:sz w:val="24"/>
              </w:rPr>
              <w:t>整合</w:t>
            </w:r>
            <w:r w:rsidRPr="00EE3251">
              <w:rPr>
                <w:rFonts w:ascii="Times New Roman"/>
                <w:color w:val="000000" w:themeColor="text1"/>
                <w:sz w:val="24"/>
              </w:rPr>
              <w:t xml:space="preserve"> RISC-V CPU</w:t>
            </w:r>
            <w:r w:rsidRPr="00EE3251">
              <w:rPr>
                <w:rFonts w:ascii="Times New Roman"/>
                <w:color w:val="000000" w:themeColor="text1"/>
                <w:sz w:val="24"/>
              </w:rPr>
              <w:t>、</w:t>
            </w:r>
            <w:del w:id="146" w:author="Joyce" w:date="2020-05-14T12:33:00Z">
              <w:r w:rsidRPr="00EE3251" w:rsidDel="00613D6C">
                <w:rPr>
                  <w:rFonts w:ascii="Times New Roman"/>
                  <w:color w:val="000000" w:themeColor="text1"/>
                  <w:sz w:val="24"/>
                </w:rPr>
                <w:delText xml:space="preserve">DMS </w:delText>
              </w:r>
              <w:r w:rsidRPr="00EE3251" w:rsidDel="00613D6C">
                <w:rPr>
                  <w:rFonts w:ascii="Times New Roman"/>
                  <w:color w:val="000000" w:themeColor="text1"/>
                  <w:sz w:val="24"/>
                </w:rPr>
                <w:delText>與分割</w:delText>
              </w:r>
            </w:del>
            <w:ins w:id="147" w:author="Joyce" w:date="2020-05-14T12:33:00Z">
              <w:r w:rsidR="00613D6C">
                <w:rPr>
                  <w:rFonts w:ascii="Times New Roman"/>
                  <w:color w:val="000000" w:themeColor="text1"/>
                  <w:sz w:val="24"/>
                </w:rPr>
                <w:t>DIP(</w:t>
              </w:r>
              <w:r w:rsidR="00613D6C">
                <w:rPr>
                  <w:rFonts w:ascii="Times New Roman" w:eastAsiaTheme="majorEastAsia" w:hAnsi="Times New Roman"/>
                  <w:sz w:val="24"/>
                </w:rPr>
                <w:t>Deep Learning Inference Processor)</w:t>
              </w:r>
              <w:r w:rsidR="00613D6C" w:rsidRPr="00EE3251">
                <w:rPr>
                  <w:rFonts w:ascii="Times New Roman"/>
                  <w:color w:val="000000" w:themeColor="text1"/>
                  <w:sz w:val="24"/>
                </w:rPr>
                <w:t xml:space="preserve"> </w:t>
              </w:r>
              <w:r w:rsidR="00613D6C">
                <w:rPr>
                  <w:rFonts w:ascii="Times New Roman"/>
                  <w:color w:val="000000" w:themeColor="text1"/>
                  <w:sz w:val="24"/>
                </w:rPr>
                <w:t>與</w:t>
              </w:r>
              <w:r w:rsidR="00613D6C">
                <w:rPr>
                  <w:rFonts w:ascii="Times New Roman"/>
                  <w:color w:val="000000" w:themeColor="text1"/>
                  <w:sz w:val="24"/>
                </w:rPr>
                <w:t>U-HarDNet</w:t>
              </w:r>
            </w:ins>
            <w:r w:rsidRPr="00EE3251">
              <w:rPr>
                <w:rFonts w:ascii="Times New Roman"/>
                <w:color w:val="000000" w:themeColor="text1"/>
                <w:sz w:val="24"/>
              </w:rPr>
              <w:t>引擎，運算能力可達</w:t>
            </w:r>
            <w:r w:rsidRPr="00EE3251">
              <w:rPr>
                <w:rFonts w:ascii="Times New Roman"/>
                <w:color w:val="000000" w:themeColor="text1"/>
                <w:sz w:val="24"/>
              </w:rPr>
              <w:t>2.</w:t>
            </w:r>
            <w:r w:rsidR="007C4041">
              <w:rPr>
                <w:rFonts w:ascii="Times New Roman" w:hint="eastAsia"/>
                <w:color w:val="000000" w:themeColor="text1"/>
                <w:sz w:val="24"/>
              </w:rPr>
              <w:t>0</w:t>
            </w:r>
            <w:r w:rsidRPr="00EE3251">
              <w:rPr>
                <w:rFonts w:ascii="Times New Roman"/>
                <w:color w:val="000000" w:themeColor="text1"/>
                <w:sz w:val="24"/>
              </w:rPr>
              <w:t xml:space="preserve"> TOPs @ 2</w:t>
            </w:r>
            <w:r w:rsidR="007C4041">
              <w:rPr>
                <w:rFonts w:ascii="Times New Roman" w:hint="eastAsia"/>
                <w:color w:val="000000" w:themeColor="text1"/>
                <w:sz w:val="24"/>
              </w:rPr>
              <w:t>50</w:t>
            </w:r>
            <w:r w:rsidRPr="00EE3251">
              <w:rPr>
                <w:rFonts w:ascii="Times New Roman"/>
                <w:color w:val="000000" w:themeColor="text1"/>
                <w:sz w:val="24"/>
              </w:rPr>
              <w:t>MHz</w:t>
            </w:r>
            <w:r w:rsidR="00E67169">
              <w:rPr>
                <w:rFonts w:ascii="Times New Roman" w:hint="eastAsia"/>
                <w:color w:val="000000" w:themeColor="text1"/>
                <w:sz w:val="24"/>
              </w:rPr>
              <w:t>。</w:t>
            </w:r>
          </w:p>
          <w:p w14:paraId="6AA1B799" w14:textId="4AA5BF70" w:rsidR="00213277" w:rsidRPr="00EE3251" w:rsidRDefault="00BE6657" w:rsidP="00613D6C">
            <w:pPr>
              <w:pStyle w:val="affc"/>
              <w:widowControl/>
              <w:numPr>
                <w:ilvl w:val="0"/>
                <w:numId w:val="5"/>
              </w:numPr>
              <w:tabs>
                <w:tab w:val="left" w:pos="256"/>
              </w:tabs>
              <w:adjustRightInd w:val="0"/>
              <w:snapToGrid w:val="0"/>
              <w:ind w:leftChars="0" w:left="220" w:hanging="265"/>
              <w:rPr>
                <w:rFonts w:ascii="Times New Roman"/>
                <w:color w:val="000000" w:themeColor="text1"/>
                <w:sz w:val="24"/>
              </w:rPr>
            </w:pPr>
            <w:r w:rsidRPr="00EE3251">
              <w:rPr>
                <w:rFonts w:ascii="Times New Roman"/>
                <w:color w:val="000000" w:themeColor="text1"/>
                <w:sz w:val="24"/>
              </w:rPr>
              <w:t>開發高頻寬高效能</w:t>
            </w:r>
            <w:r w:rsidRPr="00EE3251">
              <w:rPr>
                <w:rFonts w:ascii="Times New Roman"/>
                <w:color w:val="000000" w:themeColor="text1"/>
                <w:sz w:val="24"/>
              </w:rPr>
              <w:t>DMA</w:t>
            </w:r>
            <w:r w:rsidRPr="00EE3251">
              <w:rPr>
                <w:rFonts w:ascii="Times New Roman"/>
                <w:color w:val="000000" w:themeColor="text1"/>
                <w:sz w:val="24"/>
              </w:rPr>
              <w:t>、</w:t>
            </w:r>
            <w:r w:rsidRPr="00EE3251">
              <w:rPr>
                <w:rFonts w:ascii="Times New Roman"/>
                <w:color w:val="000000" w:themeColor="text1"/>
                <w:sz w:val="24"/>
              </w:rPr>
              <w:t>DRAM</w:t>
            </w:r>
            <w:r w:rsidRPr="00EE3251">
              <w:rPr>
                <w:rFonts w:ascii="Times New Roman"/>
                <w:color w:val="000000" w:themeColor="text1"/>
                <w:sz w:val="24"/>
              </w:rPr>
              <w:t>控制器，並整合讀寫各</w:t>
            </w:r>
            <w:r w:rsidRPr="00EE3251">
              <w:rPr>
                <w:rFonts w:ascii="Times New Roman"/>
                <w:color w:val="000000" w:themeColor="text1"/>
                <w:sz w:val="24"/>
              </w:rPr>
              <w:t>512-bit DRAM</w:t>
            </w:r>
            <w:r w:rsidRPr="00EE3251">
              <w:rPr>
                <w:rFonts w:ascii="Times New Roman"/>
                <w:color w:val="000000" w:themeColor="text1"/>
                <w:sz w:val="24"/>
              </w:rPr>
              <w:t>之設計，二、四通道內部記憶體頻寬可達</w:t>
            </w:r>
            <w:r w:rsidR="00FA5B52" w:rsidRPr="00EE3251">
              <w:rPr>
                <w:rFonts w:ascii="Times New Roman"/>
                <w:color w:val="000000" w:themeColor="text1"/>
                <w:sz w:val="24"/>
              </w:rPr>
              <w:t>1</w:t>
            </w:r>
            <w:r w:rsidR="007C4041">
              <w:rPr>
                <w:rFonts w:ascii="Times New Roman" w:hint="eastAsia"/>
                <w:color w:val="000000" w:themeColor="text1"/>
                <w:sz w:val="24"/>
              </w:rPr>
              <w:t>28</w:t>
            </w:r>
            <w:r w:rsidRPr="00EE3251">
              <w:rPr>
                <w:rFonts w:ascii="Times New Roman"/>
                <w:color w:val="000000" w:themeColor="text1"/>
                <w:sz w:val="24"/>
              </w:rPr>
              <w:t>、</w:t>
            </w:r>
            <w:r w:rsidR="00FA5B52" w:rsidRPr="00EE3251">
              <w:rPr>
                <w:rFonts w:ascii="Times New Roman"/>
                <w:color w:val="000000" w:themeColor="text1"/>
                <w:sz w:val="24"/>
              </w:rPr>
              <w:t>2</w:t>
            </w:r>
            <w:r w:rsidR="007C4041">
              <w:rPr>
                <w:rFonts w:ascii="Times New Roman" w:hint="eastAsia"/>
                <w:color w:val="000000" w:themeColor="text1"/>
                <w:sz w:val="24"/>
              </w:rPr>
              <w:t>56</w:t>
            </w:r>
            <w:r w:rsidRPr="00EE3251">
              <w:rPr>
                <w:rFonts w:ascii="Times New Roman"/>
                <w:color w:val="000000" w:themeColor="text1"/>
                <w:sz w:val="24"/>
              </w:rPr>
              <w:t xml:space="preserve">GB/s @ </w:t>
            </w:r>
            <w:del w:id="148" w:author="Joyce" w:date="2020-05-14T12:34:00Z">
              <w:r w:rsidRPr="00EE3251" w:rsidDel="00613D6C">
                <w:rPr>
                  <w:rFonts w:ascii="Times New Roman"/>
                  <w:color w:val="000000" w:themeColor="text1"/>
                  <w:sz w:val="24"/>
                </w:rPr>
                <w:delText>2</w:delText>
              </w:r>
              <w:r w:rsidR="007C4041" w:rsidDel="00613D6C">
                <w:rPr>
                  <w:rFonts w:ascii="Times New Roman" w:hint="eastAsia"/>
                  <w:color w:val="000000" w:themeColor="text1"/>
                  <w:sz w:val="24"/>
                </w:rPr>
                <w:delText>00</w:delText>
              </w:r>
            </w:del>
            <w:ins w:id="149" w:author="Joyce" w:date="2020-05-14T12:34:00Z">
              <w:r w:rsidR="00613D6C">
                <w:rPr>
                  <w:rFonts w:ascii="Times New Roman"/>
                  <w:color w:val="000000" w:themeColor="text1"/>
                  <w:sz w:val="24"/>
                </w:rPr>
                <w:t>250</w:t>
              </w:r>
            </w:ins>
            <w:r w:rsidRPr="00EE3251">
              <w:rPr>
                <w:rFonts w:ascii="Times New Roman"/>
                <w:color w:val="000000" w:themeColor="text1"/>
                <w:sz w:val="24"/>
              </w:rPr>
              <w:t>MHz</w:t>
            </w:r>
            <w:r w:rsidR="00E67169">
              <w:rPr>
                <w:rFonts w:ascii="Times New Roman" w:hint="eastAsia"/>
                <w:color w:val="000000" w:themeColor="text1"/>
                <w:sz w:val="24"/>
              </w:rPr>
              <w:t>。</w:t>
            </w:r>
          </w:p>
        </w:tc>
        <w:tc>
          <w:tcPr>
            <w:tcW w:w="671" w:type="dxa"/>
            <w:tcMar>
              <w:top w:w="0" w:type="dxa"/>
              <w:left w:w="28" w:type="dxa"/>
              <w:bottom w:w="0" w:type="dxa"/>
              <w:right w:w="28" w:type="dxa"/>
            </w:tcMar>
          </w:tcPr>
          <w:p w14:paraId="590D6676" w14:textId="77777777" w:rsidR="00213277" w:rsidRPr="00EE3251" w:rsidRDefault="00213277" w:rsidP="00C4521B">
            <w:pPr>
              <w:snapToGrid w:val="0"/>
              <w:spacing w:line="240" w:lineRule="auto"/>
              <w:ind w:leftChars="20" w:left="48" w:rightChars="20" w:right="48"/>
              <w:jc w:val="center"/>
            </w:pPr>
            <w:r w:rsidRPr="00EE3251">
              <w:t>109</w:t>
            </w:r>
          </w:p>
        </w:tc>
      </w:tr>
      <w:tr w:rsidR="00213277" w:rsidRPr="00EE3251" w14:paraId="01824CEC" w14:textId="77777777" w:rsidTr="00004B18">
        <w:trPr>
          <w:trHeight w:val="425"/>
        </w:trPr>
        <w:tc>
          <w:tcPr>
            <w:tcW w:w="1406" w:type="dxa"/>
            <w:vMerge/>
            <w:tcMar>
              <w:top w:w="0" w:type="dxa"/>
              <w:left w:w="28" w:type="dxa"/>
              <w:bottom w:w="0" w:type="dxa"/>
              <w:right w:w="28" w:type="dxa"/>
            </w:tcMar>
          </w:tcPr>
          <w:p w14:paraId="68286514" w14:textId="77777777" w:rsidR="00213277" w:rsidRPr="00EE3251" w:rsidRDefault="00213277" w:rsidP="00C4521B">
            <w:pPr>
              <w:snapToGrid w:val="0"/>
              <w:spacing w:line="240" w:lineRule="auto"/>
              <w:rPr>
                <w:color w:val="C00000"/>
              </w:rPr>
            </w:pPr>
          </w:p>
        </w:tc>
        <w:tc>
          <w:tcPr>
            <w:tcW w:w="7411" w:type="dxa"/>
            <w:gridSpan w:val="2"/>
            <w:tcMar>
              <w:top w:w="0" w:type="dxa"/>
              <w:left w:w="28" w:type="dxa"/>
              <w:bottom w:w="0" w:type="dxa"/>
              <w:right w:w="28" w:type="dxa"/>
            </w:tcMar>
          </w:tcPr>
          <w:p w14:paraId="6D240E58" w14:textId="64E77D92" w:rsidR="00E25992" w:rsidRPr="00363612" w:rsidRDefault="00E25992" w:rsidP="00E25992">
            <w:pPr>
              <w:pStyle w:val="affc"/>
              <w:widowControl/>
              <w:numPr>
                <w:ilvl w:val="0"/>
                <w:numId w:val="5"/>
              </w:numPr>
              <w:tabs>
                <w:tab w:val="left" w:pos="256"/>
              </w:tabs>
              <w:adjustRightInd w:val="0"/>
              <w:snapToGrid w:val="0"/>
              <w:ind w:leftChars="0" w:left="220" w:hanging="265"/>
              <w:rPr>
                <w:rFonts w:ascii="Times New Roman" w:eastAsiaTheme="majorEastAsia" w:hAnsi="Times New Roman"/>
                <w:sz w:val="24"/>
              </w:rPr>
            </w:pPr>
            <w:r>
              <w:rPr>
                <w:rFonts w:ascii="Times New Roman" w:eastAsiaTheme="majorEastAsia" w:hAnsi="Times New Roman" w:hint="eastAsia"/>
                <w:sz w:val="24"/>
              </w:rPr>
              <w:t>完成</w:t>
            </w:r>
            <w:r w:rsidRPr="00363612">
              <w:rPr>
                <w:rFonts w:ascii="Times New Roman" w:eastAsiaTheme="majorEastAsia" w:hAnsi="Times New Roman"/>
                <w:sz w:val="24"/>
              </w:rPr>
              <w:t>搭載</w:t>
            </w:r>
            <w:r w:rsidRPr="00363612">
              <w:rPr>
                <w:rFonts w:ascii="Times New Roman" w:eastAsiaTheme="majorEastAsia" w:hAnsi="Times New Roman"/>
                <w:sz w:val="24"/>
              </w:rPr>
              <w:t xml:space="preserve"> </w:t>
            </w:r>
            <w:ins w:id="150" w:author="Joyce" w:date="2020-05-14T12:34:00Z">
              <w:r w:rsidR="00613D6C">
                <w:rPr>
                  <w:rFonts w:ascii="Times New Roman" w:eastAsiaTheme="majorEastAsia" w:hAnsi="Times New Roman"/>
                  <w:sz w:val="24"/>
                </w:rPr>
                <w:t>DIP</w:t>
              </w:r>
            </w:ins>
            <w:del w:id="151" w:author="Joyce" w:date="2020-05-14T12:34:00Z">
              <w:r w:rsidDel="00613D6C">
                <w:rPr>
                  <w:rFonts w:ascii="Times New Roman" w:eastAsiaTheme="majorEastAsia" w:hAnsi="Times New Roman"/>
                  <w:sz w:val="24"/>
                </w:rPr>
                <w:delText xml:space="preserve">Segamentation </w:delText>
              </w:r>
            </w:del>
            <w:r>
              <w:rPr>
                <w:rFonts w:ascii="Times New Roman" w:eastAsiaTheme="majorEastAsia" w:hAnsi="Times New Roman"/>
                <w:sz w:val="24"/>
              </w:rPr>
              <w:t xml:space="preserve">Engine </w:t>
            </w:r>
            <w:ins w:id="152" w:author="Joyce" w:date="2020-05-14T12:35:00Z">
              <w:r w:rsidR="00613D6C">
                <w:rPr>
                  <w:rFonts w:ascii="Times New Roman" w:eastAsiaTheme="majorEastAsia" w:hAnsi="Times New Roman" w:hint="eastAsia"/>
                  <w:sz w:val="24"/>
                </w:rPr>
                <w:t>之</w:t>
              </w:r>
              <w:r w:rsidR="00613D6C">
                <w:rPr>
                  <w:rFonts w:ascii="Times New Roman" w:eastAsiaTheme="majorEastAsia" w:hAnsi="Times New Roman" w:hint="eastAsia"/>
                  <w:sz w:val="24"/>
                </w:rPr>
                <w:t>SmartCam</w:t>
              </w:r>
            </w:ins>
            <w:del w:id="153" w:author="Joyce" w:date="2020-05-14T12:35:00Z">
              <w:r w:rsidRPr="00363612" w:rsidDel="00613D6C">
                <w:rPr>
                  <w:rFonts w:ascii="Times New Roman" w:eastAsiaTheme="majorEastAsia" w:hAnsi="Times New Roman"/>
                  <w:sz w:val="24"/>
                </w:rPr>
                <w:delText>ADAS</w:delText>
              </w:r>
            </w:del>
            <w:r w:rsidRPr="00363612">
              <w:rPr>
                <w:rFonts w:ascii="Times New Roman" w:eastAsiaTheme="majorEastAsia" w:hAnsi="Times New Roman"/>
                <w:sz w:val="24"/>
              </w:rPr>
              <w:t xml:space="preserve"> </w:t>
            </w:r>
            <w:r w:rsidRPr="00363612">
              <w:rPr>
                <w:rFonts w:ascii="Times New Roman" w:eastAsiaTheme="majorEastAsia" w:hAnsi="Times New Roman"/>
                <w:sz w:val="24"/>
              </w:rPr>
              <w:t>次系統</w:t>
            </w:r>
            <w:ins w:id="154" w:author="Joyce" w:date="2020-05-14T12:36:00Z">
              <w:r w:rsidR="00613D6C">
                <w:rPr>
                  <w:rFonts w:ascii="Times New Roman" w:eastAsiaTheme="majorEastAsia" w:hAnsi="Times New Roman" w:hint="eastAsia"/>
                  <w:sz w:val="24"/>
                </w:rPr>
                <w:t xml:space="preserve">AIM-1 </w:t>
              </w:r>
            </w:ins>
            <w:r>
              <w:rPr>
                <w:rFonts w:ascii="Times New Roman" w:eastAsiaTheme="majorEastAsia" w:hAnsi="Times New Roman" w:hint="eastAsia"/>
                <w:sz w:val="24"/>
              </w:rPr>
              <w:t>SoC</w:t>
            </w:r>
            <w:r>
              <w:rPr>
                <w:rFonts w:ascii="Times New Roman" w:eastAsiaTheme="majorEastAsia" w:hAnsi="Times New Roman" w:hint="eastAsia"/>
                <w:sz w:val="24"/>
              </w:rPr>
              <w:t>，</w:t>
            </w:r>
            <w:r w:rsidRPr="00363612">
              <w:rPr>
                <w:rFonts w:ascii="Times New Roman" w:eastAsiaTheme="majorEastAsia" w:hAnsi="Times New Roman"/>
                <w:sz w:val="24"/>
              </w:rPr>
              <w:t>實現</w:t>
            </w:r>
            <w:ins w:id="155" w:author="Joyce" w:date="2020-05-14T12:36:00Z">
              <w:r w:rsidR="00613D6C">
                <w:rPr>
                  <w:rFonts w:ascii="Times New Roman" w:eastAsiaTheme="majorEastAsia" w:hAnsi="Times New Roman" w:hint="eastAsia"/>
                  <w:sz w:val="24"/>
                </w:rPr>
                <w:t>人臉辨識</w:t>
              </w:r>
            </w:ins>
            <w:del w:id="156" w:author="Joyce" w:date="2020-05-14T12:36:00Z">
              <w:r w:rsidRPr="00363612" w:rsidDel="00613D6C">
                <w:rPr>
                  <w:rFonts w:ascii="Times New Roman" w:eastAsiaTheme="majorEastAsia" w:hAnsi="Times New Roman"/>
                  <w:sz w:val="24"/>
                </w:rPr>
                <w:delText>物件偵測</w:delText>
              </w:r>
            </w:del>
            <w:r w:rsidRPr="00363612">
              <w:rPr>
                <w:rFonts w:ascii="Times New Roman" w:eastAsiaTheme="majorEastAsia" w:hAnsi="Times New Roman"/>
                <w:sz w:val="24"/>
              </w:rPr>
              <w:t>速度達</w:t>
            </w:r>
            <w:ins w:id="157" w:author="Joyce" w:date="2020-05-14T12:36:00Z">
              <w:r w:rsidR="00613D6C">
                <w:rPr>
                  <w:rFonts w:ascii="Times New Roman" w:eastAsiaTheme="majorEastAsia" w:hAnsi="Times New Roman" w:hint="eastAsia"/>
                  <w:sz w:val="24"/>
                </w:rPr>
                <w:t>20</w:t>
              </w:r>
            </w:ins>
            <w:del w:id="158" w:author="Joyce" w:date="2020-05-14T12:36:00Z">
              <w:r w:rsidR="00E67169" w:rsidDel="00613D6C">
                <w:rPr>
                  <w:rFonts w:ascii="Times New Roman" w:eastAsiaTheme="majorEastAsia" w:hAnsi="Times New Roman"/>
                  <w:sz w:val="24"/>
                </w:rPr>
                <w:delText xml:space="preserve">30 </w:delText>
              </w:r>
            </w:del>
            <w:r w:rsidR="00E67169">
              <w:rPr>
                <w:rFonts w:ascii="Times New Roman" w:eastAsiaTheme="majorEastAsia" w:hAnsi="Times New Roman"/>
                <w:sz w:val="24"/>
              </w:rPr>
              <w:t>FPS</w:t>
            </w:r>
            <w:r w:rsidR="00E67169">
              <w:rPr>
                <w:rFonts w:ascii="Times New Roman" w:eastAsiaTheme="majorEastAsia" w:hAnsi="Times New Roman" w:hint="eastAsia"/>
                <w:sz w:val="24"/>
              </w:rPr>
              <w:t>。</w:t>
            </w:r>
          </w:p>
          <w:p w14:paraId="572BFFEA" w14:textId="421BFB62" w:rsidR="00613D6C" w:rsidRPr="00613D6C" w:rsidRDefault="00613D6C" w:rsidP="00613D6C">
            <w:pPr>
              <w:pStyle w:val="affc"/>
              <w:widowControl/>
              <w:numPr>
                <w:ilvl w:val="0"/>
                <w:numId w:val="5"/>
              </w:numPr>
              <w:tabs>
                <w:tab w:val="left" w:pos="256"/>
              </w:tabs>
              <w:adjustRightInd w:val="0"/>
              <w:snapToGrid w:val="0"/>
              <w:ind w:leftChars="0" w:left="220" w:hanging="265"/>
              <w:rPr>
                <w:ins w:id="159" w:author="Joyce" w:date="2020-05-14T12:38:00Z"/>
                <w:rFonts w:ascii="Times New Roman" w:eastAsiaTheme="majorEastAsia" w:hAnsi="Times New Roman" w:hint="eastAsia"/>
                <w:sz w:val="24"/>
                <w:rPrChange w:id="160" w:author="Joyce" w:date="2020-05-14T12:38:00Z">
                  <w:rPr>
                    <w:ins w:id="161" w:author="Joyce" w:date="2020-05-14T12:38:00Z"/>
                    <w:rFonts w:ascii="Times New Roman" w:eastAsiaTheme="majorEastAsia" w:hAnsi="Times New Roman"/>
                    <w:sz w:val="24"/>
                  </w:rPr>
                </w:rPrChange>
              </w:rPr>
            </w:pPr>
            <w:ins w:id="162" w:author="Joyce" w:date="2020-05-14T12:38:00Z">
              <w:r>
                <w:rPr>
                  <w:rFonts w:ascii="Times New Roman" w:eastAsiaTheme="majorEastAsia" w:hAnsi="Times New Roman" w:hint="eastAsia"/>
                  <w:sz w:val="24"/>
                  <w:lang w:eastAsia="zh-HK"/>
                </w:rPr>
                <w:t>完成</w:t>
              </w:r>
              <w:r w:rsidRPr="00363612">
                <w:rPr>
                  <w:rFonts w:ascii="Times New Roman" w:eastAsiaTheme="majorEastAsia" w:hAnsi="Times New Roman"/>
                  <w:sz w:val="24"/>
                </w:rPr>
                <w:t>搭載</w:t>
              </w:r>
              <w:r w:rsidRPr="00363612">
                <w:rPr>
                  <w:rFonts w:ascii="Times New Roman" w:eastAsiaTheme="majorEastAsia" w:hAnsi="Times New Roman"/>
                  <w:sz w:val="24"/>
                </w:rPr>
                <w:t xml:space="preserve"> </w:t>
              </w:r>
              <w:r>
                <w:rPr>
                  <w:rFonts w:ascii="Times New Roman" w:eastAsiaTheme="majorEastAsia" w:hAnsi="Times New Roman"/>
                  <w:sz w:val="24"/>
                </w:rPr>
                <w:t xml:space="preserve">U-HarDNet Engine </w:t>
              </w:r>
              <w:r>
                <w:rPr>
                  <w:rFonts w:ascii="Times New Roman" w:eastAsiaTheme="majorEastAsia" w:hAnsi="Times New Roman" w:hint="eastAsia"/>
                  <w:sz w:val="24"/>
                  <w:lang w:eastAsia="zh-HK"/>
                </w:rPr>
                <w:t>之</w:t>
              </w:r>
              <w:r w:rsidRPr="00363612">
                <w:rPr>
                  <w:rFonts w:ascii="Times New Roman" w:eastAsiaTheme="majorEastAsia" w:hAnsi="Times New Roman"/>
                  <w:sz w:val="24"/>
                </w:rPr>
                <w:t xml:space="preserve">ADAS </w:t>
              </w:r>
              <w:r w:rsidRPr="00363612">
                <w:rPr>
                  <w:rFonts w:ascii="Times New Roman" w:eastAsiaTheme="majorEastAsia" w:hAnsi="Times New Roman"/>
                  <w:sz w:val="24"/>
                </w:rPr>
                <w:t>次系統</w:t>
              </w:r>
              <w:r>
                <w:rPr>
                  <w:rFonts w:ascii="Times New Roman" w:eastAsiaTheme="majorEastAsia" w:hAnsi="Times New Roman" w:hint="eastAsia"/>
                  <w:sz w:val="24"/>
                </w:rPr>
                <w:t>AIM</w:t>
              </w:r>
              <w:r>
                <w:rPr>
                  <w:rFonts w:ascii="Times New Roman" w:eastAsiaTheme="majorEastAsia" w:hAnsi="Times New Roman"/>
                  <w:sz w:val="24"/>
                </w:rPr>
                <w:t xml:space="preserve">-2 </w:t>
              </w:r>
              <w:r>
                <w:rPr>
                  <w:rFonts w:ascii="Times New Roman" w:eastAsiaTheme="majorEastAsia" w:hAnsi="Times New Roman" w:hint="eastAsia"/>
                  <w:sz w:val="24"/>
                </w:rPr>
                <w:t>SoC</w:t>
              </w:r>
              <w:r>
                <w:rPr>
                  <w:rFonts w:ascii="Times New Roman" w:eastAsiaTheme="majorEastAsia" w:hAnsi="Times New Roman" w:hint="eastAsia"/>
                  <w:sz w:val="24"/>
                </w:rPr>
                <w:t>，</w:t>
              </w:r>
              <w:r w:rsidRPr="00363612">
                <w:rPr>
                  <w:rFonts w:ascii="Times New Roman" w:eastAsiaTheme="majorEastAsia" w:hAnsi="Times New Roman"/>
                  <w:sz w:val="24"/>
                </w:rPr>
                <w:t>實現物件偵測速度達</w:t>
              </w:r>
              <w:r>
                <w:rPr>
                  <w:rFonts w:ascii="Times New Roman" w:eastAsiaTheme="majorEastAsia" w:hAnsi="Times New Roman"/>
                  <w:sz w:val="24"/>
                </w:rPr>
                <w:t>30 FPS</w:t>
              </w:r>
              <w:r>
                <w:rPr>
                  <w:rFonts w:ascii="Times New Roman" w:eastAsiaTheme="majorEastAsia" w:hAnsi="Times New Roman" w:hint="eastAsia"/>
                  <w:sz w:val="24"/>
                </w:rPr>
                <w:t>。</w:t>
              </w:r>
            </w:ins>
          </w:p>
          <w:p w14:paraId="70BA9963" w14:textId="0311A678" w:rsidR="00FB50A3" w:rsidRPr="00FB50A3" w:rsidRDefault="00E25992" w:rsidP="00FB50A3">
            <w:pPr>
              <w:pStyle w:val="affc"/>
              <w:widowControl/>
              <w:numPr>
                <w:ilvl w:val="0"/>
                <w:numId w:val="5"/>
              </w:numPr>
              <w:tabs>
                <w:tab w:val="left" w:pos="256"/>
              </w:tabs>
              <w:adjustRightInd w:val="0"/>
              <w:snapToGrid w:val="0"/>
              <w:ind w:leftChars="0" w:left="220" w:hanging="265"/>
              <w:rPr>
                <w:rFonts w:ascii="Times New Roman"/>
                <w:sz w:val="24"/>
              </w:rPr>
            </w:pPr>
            <w:del w:id="163" w:author="Joyce" w:date="2020-05-14T12:38:00Z">
              <w:r w:rsidRPr="00363612" w:rsidDel="00613D6C">
                <w:rPr>
                  <w:rFonts w:ascii="Times New Roman" w:eastAsiaTheme="majorEastAsia" w:hAnsi="Times New Roman"/>
                  <w:sz w:val="24"/>
                </w:rPr>
                <w:delText>完成</w:delText>
              </w:r>
              <w:r w:rsidDel="00613D6C">
                <w:rPr>
                  <w:rFonts w:ascii="Times New Roman" w:eastAsiaTheme="majorEastAsia" w:hAnsi="Times New Roman" w:hint="eastAsia"/>
                  <w:sz w:val="24"/>
                </w:rPr>
                <w:delText>搭載</w:delText>
              </w:r>
              <w:r w:rsidDel="00613D6C">
                <w:rPr>
                  <w:rFonts w:ascii="Times New Roman" w:eastAsiaTheme="majorEastAsia" w:hAnsi="Times New Roman" w:hint="eastAsia"/>
                  <w:sz w:val="24"/>
                </w:rPr>
                <w:delText>D</w:delText>
              </w:r>
              <w:r w:rsidDel="00613D6C">
                <w:rPr>
                  <w:rFonts w:ascii="Times New Roman" w:eastAsiaTheme="majorEastAsia" w:hAnsi="Times New Roman"/>
                  <w:sz w:val="24"/>
                </w:rPr>
                <w:delText>MS Engine SmartCam</w:delText>
              </w:r>
              <w:r w:rsidDel="00613D6C">
                <w:rPr>
                  <w:rFonts w:ascii="Times New Roman" w:eastAsiaTheme="majorEastAsia" w:hAnsi="Times New Roman" w:hint="eastAsia"/>
                  <w:sz w:val="24"/>
                </w:rPr>
                <w:delText>次系統</w:delText>
              </w:r>
              <w:r w:rsidRPr="00363612" w:rsidDel="00613D6C">
                <w:rPr>
                  <w:rFonts w:ascii="Times New Roman" w:eastAsiaTheme="majorEastAsia" w:hAnsi="Times New Roman"/>
                  <w:sz w:val="24"/>
                </w:rPr>
                <w:delText>SoC</w:delText>
              </w:r>
              <w:r w:rsidRPr="00363612" w:rsidDel="00613D6C">
                <w:rPr>
                  <w:rFonts w:ascii="Times New Roman" w:eastAsiaTheme="majorEastAsia" w:hAnsi="Times New Roman"/>
                  <w:sz w:val="24"/>
                </w:rPr>
                <w:delText>，實現</w:delText>
              </w:r>
              <w:r w:rsidDel="00613D6C">
                <w:rPr>
                  <w:rFonts w:ascii="Times New Roman" w:eastAsiaTheme="majorEastAsia" w:hAnsi="Times New Roman" w:hint="eastAsia"/>
                  <w:sz w:val="24"/>
                </w:rPr>
                <w:delText>人臉辨識</w:delText>
              </w:r>
              <w:r w:rsidRPr="00363612" w:rsidDel="00613D6C">
                <w:rPr>
                  <w:rFonts w:ascii="Times New Roman" w:eastAsiaTheme="majorEastAsia" w:hAnsi="Times New Roman"/>
                  <w:sz w:val="24"/>
                </w:rPr>
                <w:delText>速度達</w:delText>
              </w:r>
              <w:r w:rsidRPr="00363612" w:rsidDel="00613D6C">
                <w:rPr>
                  <w:rFonts w:ascii="Times New Roman" w:eastAsiaTheme="majorEastAsia" w:hAnsi="Times New Roman"/>
                  <w:sz w:val="24"/>
                </w:rPr>
                <w:delText>5 FPS</w:delText>
              </w:r>
              <w:r w:rsidR="00E67169" w:rsidDel="00613D6C">
                <w:rPr>
                  <w:rFonts w:ascii="Times New Roman" w:eastAsiaTheme="majorEastAsia" w:hAnsi="Times New Roman" w:hint="eastAsia"/>
                  <w:sz w:val="24"/>
                </w:rPr>
                <w:delText>。</w:delText>
              </w:r>
            </w:del>
          </w:p>
        </w:tc>
        <w:tc>
          <w:tcPr>
            <w:tcW w:w="671" w:type="dxa"/>
            <w:tcMar>
              <w:top w:w="0" w:type="dxa"/>
              <w:left w:w="28" w:type="dxa"/>
              <w:bottom w:w="0" w:type="dxa"/>
              <w:right w:w="28" w:type="dxa"/>
            </w:tcMar>
          </w:tcPr>
          <w:p w14:paraId="419B6519" w14:textId="77777777" w:rsidR="00213277" w:rsidRPr="00EE3251" w:rsidRDefault="00213277" w:rsidP="00C4521B">
            <w:pPr>
              <w:snapToGrid w:val="0"/>
              <w:spacing w:line="240" w:lineRule="auto"/>
              <w:ind w:leftChars="20" w:left="48" w:rightChars="20" w:right="48"/>
              <w:jc w:val="center"/>
            </w:pPr>
            <w:r w:rsidRPr="00EE3251">
              <w:t>110</w:t>
            </w:r>
          </w:p>
        </w:tc>
      </w:tr>
      <w:tr w:rsidR="00213277" w:rsidRPr="00EE3251" w14:paraId="33C85ECD" w14:textId="77777777" w:rsidTr="00004B18">
        <w:trPr>
          <w:trHeight w:val="425"/>
        </w:trPr>
        <w:tc>
          <w:tcPr>
            <w:tcW w:w="9488" w:type="dxa"/>
            <w:gridSpan w:val="4"/>
            <w:tcBorders>
              <w:right w:val="single" w:sz="4" w:space="0" w:color="auto"/>
            </w:tcBorders>
            <w:tcMar>
              <w:top w:w="0" w:type="dxa"/>
              <w:left w:w="28" w:type="dxa"/>
              <w:bottom w:w="0" w:type="dxa"/>
              <w:right w:w="28" w:type="dxa"/>
            </w:tcMar>
            <w:vAlign w:val="center"/>
          </w:tcPr>
          <w:p w14:paraId="7ECDAF3B" w14:textId="2093C709" w:rsidR="00213277" w:rsidRPr="00EE3251" w:rsidRDefault="00213277" w:rsidP="00C4521B">
            <w:pPr>
              <w:snapToGrid w:val="0"/>
              <w:spacing w:line="240" w:lineRule="auto"/>
              <w:ind w:leftChars="20" w:left="48" w:rightChars="20" w:right="48"/>
              <w:rPr>
                <w:color w:val="C00000"/>
              </w:rPr>
            </w:pPr>
            <w:bookmarkStart w:id="164" w:name="_Hlk3756423"/>
            <w:r w:rsidRPr="00EE3251">
              <w:rPr>
                <w:color w:val="000000" w:themeColor="text1"/>
              </w:rPr>
              <w:t>分項</w:t>
            </w:r>
            <w:r w:rsidRPr="00EE3251">
              <w:rPr>
                <w:color w:val="000000" w:themeColor="text1"/>
              </w:rPr>
              <w:t xml:space="preserve"> D</w:t>
            </w:r>
            <w:r w:rsidRPr="00EE3251">
              <w:rPr>
                <w:color w:val="000000" w:themeColor="text1"/>
              </w:rPr>
              <w:t>：</w:t>
            </w:r>
            <w:r w:rsidRPr="00EE3251">
              <w:rPr>
                <w:color w:val="000000" w:themeColor="text1"/>
              </w:rPr>
              <w:t>AIM</w:t>
            </w:r>
            <w:r w:rsidRPr="00EE3251">
              <w:rPr>
                <w:color w:val="000000" w:themeColor="text1"/>
              </w:rPr>
              <w:t>載具驗證</w:t>
            </w:r>
          </w:p>
        </w:tc>
      </w:tr>
      <w:tr w:rsidR="008465FE" w:rsidRPr="00EE3251" w14:paraId="628A4A4D" w14:textId="21AA96B0" w:rsidTr="000777AD">
        <w:trPr>
          <w:trHeight w:val="425"/>
        </w:trPr>
        <w:tc>
          <w:tcPr>
            <w:tcW w:w="1406" w:type="dxa"/>
            <w:tcBorders>
              <w:right w:val="single" w:sz="4" w:space="0" w:color="auto"/>
            </w:tcBorders>
            <w:tcMar>
              <w:top w:w="0" w:type="dxa"/>
              <w:left w:w="28" w:type="dxa"/>
              <w:bottom w:w="0" w:type="dxa"/>
              <w:right w:w="28" w:type="dxa"/>
            </w:tcMar>
            <w:vAlign w:val="center"/>
          </w:tcPr>
          <w:p w14:paraId="5F79E670" w14:textId="3531AFCB" w:rsidR="008465FE" w:rsidRPr="00004B18" w:rsidRDefault="008465FE" w:rsidP="008465FE">
            <w:pPr>
              <w:snapToGrid w:val="0"/>
              <w:spacing w:line="240" w:lineRule="auto"/>
              <w:ind w:leftChars="20" w:left="48" w:rightChars="20" w:right="48"/>
              <w:rPr>
                <w:color w:val="000000" w:themeColor="text1"/>
              </w:rPr>
            </w:pPr>
            <w:r w:rsidRPr="00C0059D">
              <w:rPr>
                <w:rFonts w:hint="eastAsia"/>
              </w:rPr>
              <w:lastRenderedPageBreak/>
              <w:t>警用</w:t>
            </w:r>
            <w:r w:rsidRPr="00C0059D">
              <w:rPr>
                <w:rFonts w:hint="eastAsia"/>
              </w:rPr>
              <w:t>SmartCam</w:t>
            </w:r>
            <w:r w:rsidRPr="00C0059D">
              <w:rPr>
                <w:rFonts w:hint="eastAsia"/>
              </w:rPr>
              <w:t>載具開發與驗證</w:t>
            </w:r>
          </w:p>
        </w:tc>
        <w:tc>
          <w:tcPr>
            <w:tcW w:w="7404" w:type="dxa"/>
            <w:tcBorders>
              <w:left w:val="single" w:sz="4" w:space="0" w:color="auto"/>
              <w:right w:val="single" w:sz="4" w:space="0" w:color="auto"/>
            </w:tcBorders>
            <w:vAlign w:val="center"/>
          </w:tcPr>
          <w:p w14:paraId="2C6CA665" w14:textId="764CBD2C" w:rsidR="008465FE" w:rsidRPr="00C56702" w:rsidRDefault="008465FE" w:rsidP="008465FE">
            <w:pPr>
              <w:pStyle w:val="affc"/>
              <w:widowControl/>
              <w:numPr>
                <w:ilvl w:val="0"/>
                <w:numId w:val="5"/>
              </w:numPr>
              <w:tabs>
                <w:tab w:val="left" w:pos="256"/>
              </w:tabs>
              <w:adjustRightInd w:val="0"/>
              <w:snapToGrid w:val="0"/>
              <w:ind w:leftChars="0" w:left="220" w:hanging="265"/>
              <w:rPr>
                <w:color w:val="000000" w:themeColor="text1"/>
              </w:rPr>
            </w:pPr>
            <w:r>
              <w:rPr>
                <w:rFonts w:ascii="Times New Roman" w:hint="eastAsia"/>
                <w:sz w:val="24"/>
              </w:rPr>
              <w:t>開發</w:t>
            </w:r>
            <w:r w:rsidRPr="00C0059D">
              <w:rPr>
                <w:rFonts w:ascii="Times New Roman" w:hint="eastAsia"/>
                <w:sz w:val="24"/>
              </w:rPr>
              <w:t>警用</w:t>
            </w:r>
            <w:r w:rsidR="00B821C9">
              <w:rPr>
                <w:rFonts w:ascii="Times New Roman" w:eastAsiaTheme="majorEastAsia" w:hAnsi="Times New Roman" w:hint="eastAsia"/>
                <w:sz w:val="24"/>
              </w:rPr>
              <w:t>適用於人臉及車牌辨識之</w:t>
            </w:r>
            <w:r w:rsidRPr="00C0059D">
              <w:rPr>
                <w:rFonts w:ascii="Times New Roman" w:hint="eastAsia"/>
                <w:sz w:val="24"/>
              </w:rPr>
              <w:t>SmartCam</w:t>
            </w:r>
            <w:r>
              <w:rPr>
                <w:rFonts w:ascii="Times New Roman" w:hint="eastAsia"/>
                <w:sz w:val="24"/>
              </w:rPr>
              <w:t>驗證</w:t>
            </w:r>
            <w:r w:rsidRPr="00C0059D">
              <w:rPr>
                <w:rFonts w:ascii="Times New Roman" w:hint="eastAsia"/>
                <w:sz w:val="24"/>
              </w:rPr>
              <w:t>載具</w:t>
            </w:r>
            <w:r>
              <w:rPr>
                <w:rFonts w:ascii="Times New Roman" w:hint="eastAsia"/>
                <w:sz w:val="24"/>
              </w:rPr>
              <w:t>平台，包含核心運算模組、</w:t>
            </w:r>
            <w:r w:rsidR="00B821C9">
              <w:rPr>
                <w:rFonts w:ascii="Times New Roman" w:eastAsiaTheme="majorEastAsia" w:hAnsi="Times New Roman" w:hint="eastAsia"/>
                <w:sz w:val="24"/>
              </w:rPr>
              <w:t>高感度</w:t>
            </w:r>
            <w:r>
              <w:rPr>
                <w:rFonts w:ascii="Times New Roman" w:hint="eastAsia"/>
                <w:sz w:val="24"/>
              </w:rPr>
              <w:t>影像感測模組、無線通訊模組、電池模組、天線模組、顯示模組設計</w:t>
            </w:r>
            <w:r w:rsidR="00B821C9">
              <w:rPr>
                <w:rFonts w:ascii="Times New Roman" w:eastAsiaTheme="majorEastAsia" w:hAnsi="Times New Roman" w:hint="eastAsia"/>
                <w:sz w:val="24"/>
              </w:rPr>
              <w:t>，平均功耗</w:t>
            </w:r>
            <w:r w:rsidR="00B821C9">
              <w:rPr>
                <w:rFonts w:ascii="Times New Roman" w:eastAsiaTheme="majorEastAsia" w:hAnsi="Times New Roman" w:hint="eastAsia"/>
                <w:sz w:val="24"/>
              </w:rPr>
              <w:t>&lt;8W</w:t>
            </w:r>
            <w:r w:rsidR="00B821C9">
              <w:rPr>
                <w:rFonts w:ascii="Times New Roman" w:eastAsiaTheme="majorEastAsia" w:hAnsi="Times New Roman" w:hint="eastAsia"/>
                <w:sz w:val="24"/>
              </w:rPr>
              <w:t>，並支援</w:t>
            </w:r>
            <w:r w:rsidR="00B821C9">
              <w:rPr>
                <w:rFonts w:ascii="Times New Roman" w:eastAsiaTheme="majorEastAsia" w:hAnsi="Times New Roman" w:hint="eastAsia"/>
                <w:sz w:val="24"/>
              </w:rPr>
              <w:t>USB AI</w:t>
            </w:r>
            <w:r w:rsidR="00B821C9">
              <w:rPr>
                <w:rFonts w:ascii="Times New Roman" w:eastAsiaTheme="majorEastAsia" w:hAnsi="Times New Roman" w:hint="eastAsia"/>
                <w:sz w:val="24"/>
              </w:rPr>
              <w:t>擴充運算模組</w:t>
            </w:r>
            <w:r w:rsidR="00E67169">
              <w:rPr>
                <w:rFonts w:ascii="Times New Roman" w:eastAsiaTheme="majorEastAsia" w:hAnsi="Times New Roman" w:hint="eastAsia"/>
                <w:sz w:val="24"/>
              </w:rPr>
              <w:t>。</w:t>
            </w:r>
          </w:p>
          <w:p w14:paraId="339DC5C3" w14:textId="7EF50A48" w:rsidR="00B821C9" w:rsidRPr="00004B18" w:rsidRDefault="00B821C9" w:rsidP="008465FE">
            <w:pPr>
              <w:pStyle w:val="affc"/>
              <w:widowControl/>
              <w:numPr>
                <w:ilvl w:val="0"/>
                <w:numId w:val="5"/>
              </w:numPr>
              <w:tabs>
                <w:tab w:val="left" w:pos="256"/>
              </w:tabs>
              <w:adjustRightInd w:val="0"/>
              <w:snapToGrid w:val="0"/>
              <w:ind w:leftChars="0" w:left="220" w:hanging="265"/>
              <w:rPr>
                <w:color w:val="000000" w:themeColor="text1"/>
              </w:rPr>
            </w:pPr>
            <w:r>
              <w:rPr>
                <w:rFonts w:ascii="Times New Roman" w:eastAsiaTheme="majorEastAsia" w:hAnsi="Times New Roman" w:hint="eastAsia"/>
                <w:color w:val="C00000"/>
                <w:sz w:val="24"/>
              </w:rPr>
              <w:t>整合</w:t>
            </w:r>
            <w:r w:rsidRPr="00363612">
              <w:rPr>
                <w:rFonts w:ascii="Times New Roman" w:eastAsiaTheme="majorEastAsia" w:hAnsi="Times New Roman"/>
                <w:color w:val="C00000"/>
                <w:sz w:val="24"/>
              </w:rPr>
              <w:t>AIM</w:t>
            </w:r>
            <w:r w:rsidRPr="00363612">
              <w:rPr>
                <w:rFonts w:ascii="Times New Roman" w:eastAsiaTheme="majorEastAsia" w:hAnsi="Times New Roman"/>
                <w:color w:val="C00000"/>
                <w:sz w:val="24"/>
              </w:rPr>
              <w:t>硬體加速器，開發</w:t>
            </w:r>
            <w:r w:rsidRPr="00363612">
              <w:rPr>
                <w:rFonts w:ascii="Times New Roman" w:eastAsiaTheme="majorEastAsia" w:hAnsi="Times New Roman"/>
                <w:color w:val="C00000"/>
                <w:sz w:val="24"/>
              </w:rPr>
              <w:t>Android</w:t>
            </w:r>
            <w:r>
              <w:rPr>
                <w:rFonts w:ascii="Times New Roman" w:eastAsiaTheme="majorEastAsia" w:hAnsi="Times New Roman" w:hint="eastAsia"/>
                <w:color w:val="C00000"/>
                <w:sz w:val="24"/>
              </w:rPr>
              <w:t>架構</w:t>
            </w:r>
            <w:r w:rsidRPr="00363612">
              <w:rPr>
                <w:rFonts w:ascii="Times New Roman" w:eastAsiaTheme="majorEastAsia" w:hAnsi="Times New Roman"/>
                <w:color w:val="C00000"/>
                <w:sz w:val="24"/>
              </w:rPr>
              <w:t>之人臉偵測與識別</w:t>
            </w:r>
            <w:r w:rsidRPr="00363612">
              <w:rPr>
                <w:rFonts w:ascii="Times New Roman" w:eastAsiaTheme="majorEastAsia" w:hAnsi="Times New Roman"/>
                <w:color w:val="C00000"/>
                <w:sz w:val="24"/>
              </w:rPr>
              <w:t>APP</w:t>
            </w:r>
            <w:r w:rsidRPr="00363612">
              <w:rPr>
                <w:rFonts w:ascii="Times New Roman" w:eastAsiaTheme="majorEastAsia" w:hAnsi="Times New Roman"/>
                <w:color w:val="C00000"/>
                <w:sz w:val="24"/>
              </w:rPr>
              <w:t>，並結合雲端影像管理平台，以警用</w:t>
            </w:r>
            <w:r w:rsidRPr="00363612">
              <w:rPr>
                <w:rFonts w:ascii="Times New Roman" w:eastAsiaTheme="majorEastAsia" w:hAnsi="Times New Roman"/>
                <w:color w:val="C00000"/>
                <w:sz w:val="24"/>
              </w:rPr>
              <w:t>SmartCam</w:t>
            </w:r>
            <w:r w:rsidRPr="00363612">
              <w:rPr>
                <w:rFonts w:ascii="Times New Roman" w:eastAsiaTheme="majorEastAsia" w:hAnsi="Times New Roman"/>
                <w:color w:val="C00000"/>
                <w:sz w:val="24"/>
              </w:rPr>
              <w:t>載具輔助應用於人臉識別偵測，達</w:t>
            </w:r>
            <w:r w:rsidRPr="00363612">
              <w:rPr>
                <w:rFonts w:ascii="Times New Roman" w:eastAsiaTheme="majorEastAsia" w:hAnsi="Times New Roman"/>
                <w:color w:val="C00000"/>
                <w:sz w:val="24"/>
              </w:rPr>
              <w:t>200ms</w:t>
            </w:r>
            <w:r w:rsidRPr="00363612">
              <w:rPr>
                <w:rFonts w:ascii="Times New Roman" w:eastAsiaTheme="majorEastAsia" w:hAnsi="Times New Roman"/>
                <w:color w:val="C00000"/>
                <w:sz w:val="24"/>
              </w:rPr>
              <w:t>以下示警速度</w:t>
            </w:r>
            <w:r w:rsidR="00E67169">
              <w:rPr>
                <w:rFonts w:ascii="Times New Roman" w:eastAsiaTheme="majorEastAsia" w:hAnsi="Times New Roman" w:hint="eastAsia"/>
                <w:sz w:val="24"/>
              </w:rPr>
              <w:t>。</w:t>
            </w:r>
          </w:p>
        </w:tc>
        <w:tc>
          <w:tcPr>
            <w:tcW w:w="678" w:type="dxa"/>
            <w:gridSpan w:val="2"/>
            <w:tcBorders>
              <w:left w:val="single" w:sz="4" w:space="0" w:color="auto"/>
              <w:right w:val="single" w:sz="4" w:space="0" w:color="auto"/>
            </w:tcBorders>
            <w:vAlign w:val="center"/>
          </w:tcPr>
          <w:p w14:paraId="2863B17C" w14:textId="7C30794D" w:rsidR="008465FE" w:rsidRPr="008465FE" w:rsidRDefault="008465FE" w:rsidP="00B821C9">
            <w:pPr>
              <w:snapToGrid w:val="0"/>
              <w:spacing w:line="240" w:lineRule="auto"/>
              <w:ind w:leftChars="20" w:left="48" w:rightChars="20" w:right="48"/>
              <w:jc w:val="center"/>
            </w:pPr>
            <w:r w:rsidRPr="008465FE">
              <w:rPr>
                <w:rFonts w:hint="eastAsia"/>
              </w:rPr>
              <w:t>1</w:t>
            </w:r>
            <w:r w:rsidR="00B821C9">
              <w:t>09</w:t>
            </w:r>
          </w:p>
        </w:tc>
      </w:tr>
      <w:tr w:rsidR="008465FE" w:rsidRPr="00EE3251" w14:paraId="2E457CE3" w14:textId="77777777" w:rsidTr="000777AD">
        <w:trPr>
          <w:trHeight w:val="425"/>
        </w:trPr>
        <w:tc>
          <w:tcPr>
            <w:tcW w:w="1406" w:type="dxa"/>
            <w:vMerge w:val="restart"/>
            <w:tcMar>
              <w:top w:w="0" w:type="dxa"/>
              <w:left w:w="28" w:type="dxa"/>
              <w:bottom w:w="0" w:type="dxa"/>
              <w:right w:w="28" w:type="dxa"/>
            </w:tcMar>
            <w:vAlign w:val="center"/>
          </w:tcPr>
          <w:p w14:paraId="25CFCF16" w14:textId="69B2294C" w:rsidR="008465FE" w:rsidRPr="00EE3251" w:rsidRDefault="008465FE" w:rsidP="008465FE">
            <w:pPr>
              <w:snapToGrid w:val="0"/>
              <w:spacing w:line="240" w:lineRule="auto"/>
            </w:pPr>
            <w:r w:rsidRPr="00EE3251">
              <w:t>車規電路板平台軟硬體設計</w:t>
            </w:r>
          </w:p>
        </w:tc>
        <w:tc>
          <w:tcPr>
            <w:tcW w:w="7411" w:type="dxa"/>
            <w:gridSpan w:val="2"/>
            <w:tcMar>
              <w:top w:w="0" w:type="dxa"/>
              <w:left w:w="28" w:type="dxa"/>
              <w:bottom w:w="0" w:type="dxa"/>
              <w:right w:w="28" w:type="dxa"/>
            </w:tcMar>
            <w:vAlign w:val="center"/>
          </w:tcPr>
          <w:p w14:paraId="0EE5AB60" w14:textId="4A0162D1" w:rsidR="001E09F9" w:rsidRPr="001E09F9" w:rsidRDefault="001E09F9" w:rsidP="001E09F9">
            <w:pPr>
              <w:pStyle w:val="affc"/>
              <w:widowControl/>
              <w:numPr>
                <w:ilvl w:val="0"/>
                <w:numId w:val="5"/>
              </w:numPr>
              <w:tabs>
                <w:tab w:val="left" w:pos="256"/>
              </w:tabs>
              <w:adjustRightInd w:val="0"/>
              <w:snapToGrid w:val="0"/>
              <w:ind w:leftChars="0" w:left="220" w:hanging="265"/>
              <w:rPr>
                <w:rFonts w:ascii="Times New Roman" w:eastAsiaTheme="majorEastAsia" w:hAnsi="Times New Roman"/>
                <w:sz w:val="24"/>
              </w:rPr>
            </w:pPr>
            <w:r w:rsidRPr="00C56702">
              <w:rPr>
                <w:rFonts w:ascii="Times New Roman" w:eastAsiaTheme="majorEastAsia" w:hAnsi="Times New Roman" w:hint="eastAsia"/>
                <w:sz w:val="24"/>
              </w:rPr>
              <w:t>完成搭載</w:t>
            </w:r>
            <w:ins w:id="165" w:author="Joyce" w:date="2020-05-14T12:57:00Z">
              <w:r w:rsidR="00856A13">
                <w:rPr>
                  <w:rFonts w:ascii="Times New Roman" w:eastAsiaTheme="majorEastAsia" w:hAnsi="Times New Roman" w:hint="eastAsia"/>
                  <w:sz w:val="24"/>
                </w:rPr>
                <w:t>DIP</w:t>
              </w:r>
            </w:ins>
            <w:del w:id="166" w:author="Joyce" w:date="2020-05-14T12:57:00Z">
              <w:r w:rsidRPr="00C56702" w:rsidDel="00856A13">
                <w:rPr>
                  <w:rFonts w:ascii="Times New Roman" w:eastAsiaTheme="majorEastAsia" w:hAnsi="Times New Roman"/>
                  <w:sz w:val="24"/>
                </w:rPr>
                <w:delText xml:space="preserve">Segamentation </w:delText>
              </w:r>
            </w:del>
            <w:r w:rsidRPr="00C56702">
              <w:rPr>
                <w:rFonts w:ascii="Times New Roman" w:eastAsiaTheme="majorEastAsia" w:hAnsi="Times New Roman"/>
                <w:sz w:val="24"/>
              </w:rPr>
              <w:t xml:space="preserve">Engine </w:t>
            </w:r>
            <w:ins w:id="167" w:author="Joyce" w:date="2020-05-14T12:57:00Z">
              <w:r w:rsidR="00856A13">
                <w:rPr>
                  <w:rFonts w:ascii="Times New Roman" w:eastAsiaTheme="majorEastAsia" w:hAnsi="Times New Roman" w:hint="eastAsia"/>
                  <w:sz w:val="24"/>
                </w:rPr>
                <w:t>之</w:t>
              </w:r>
              <w:r w:rsidR="00856A13">
                <w:rPr>
                  <w:rFonts w:ascii="Times New Roman" w:eastAsiaTheme="majorEastAsia" w:hAnsi="Times New Roman" w:hint="eastAsia"/>
                  <w:sz w:val="24"/>
                </w:rPr>
                <w:t>SmartCam</w:t>
              </w:r>
            </w:ins>
            <w:del w:id="168" w:author="Joyce" w:date="2020-05-14T12:57:00Z">
              <w:r w:rsidRPr="00C56702" w:rsidDel="00856A13">
                <w:rPr>
                  <w:rFonts w:ascii="Times New Roman" w:eastAsiaTheme="majorEastAsia" w:hAnsi="Times New Roman"/>
                  <w:sz w:val="24"/>
                </w:rPr>
                <w:delText>ADAS</w:delText>
              </w:r>
            </w:del>
            <w:r w:rsidRPr="00C56702">
              <w:rPr>
                <w:rFonts w:ascii="Times New Roman" w:eastAsiaTheme="majorEastAsia" w:hAnsi="Times New Roman" w:hint="eastAsia"/>
                <w:sz w:val="24"/>
              </w:rPr>
              <w:t>次系統</w:t>
            </w:r>
            <w:r w:rsidRPr="00C56702">
              <w:rPr>
                <w:rFonts w:ascii="Times New Roman" w:eastAsiaTheme="majorEastAsia" w:hAnsi="Times New Roman"/>
                <w:sz w:val="24"/>
              </w:rPr>
              <w:t>SoC</w:t>
            </w:r>
            <w:r w:rsidRPr="00C56702">
              <w:rPr>
                <w:rFonts w:ascii="Times New Roman" w:eastAsiaTheme="majorEastAsia" w:hAnsi="Times New Roman" w:hint="eastAsia"/>
                <w:sz w:val="24"/>
              </w:rPr>
              <w:t>，實現</w:t>
            </w:r>
            <w:ins w:id="169" w:author="Joyce" w:date="2020-05-14T12:58:00Z">
              <w:r w:rsidR="00856A13">
                <w:rPr>
                  <w:rFonts w:ascii="Times New Roman" w:eastAsiaTheme="majorEastAsia" w:hAnsi="Times New Roman" w:hint="eastAsia"/>
                  <w:sz w:val="24"/>
                </w:rPr>
                <w:t>人臉辨識</w:t>
              </w:r>
            </w:ins>
            <w:del w:id="170" w:author="Joyce" w:date="2020-05-14T12:58:00Z">
              <w:r w:rsidRPr="00C56702" w:rsidDel="00856A13">
                <w:rPr>
                  <w:rFonts w:ascii="Times New Roman" w:eastAsiaTheme="majorEastAsia" w:hAnsi="Times New Roman" w:hint="eastAsia"/>
                  <w:sz w:val="24"/>
                </w:rPr>
                <w:delText>物件偵測</w:delText>
              </w:r>
            </w:del>
            <w:r w:rsidRPr="00C56702">
              <w:rPr>
                <w:rFonts w:ascii="Times New Roman" w:eastAsiaTheme="majorEastAsia" w:hAnsi="Times New Roman" w:hint="eastAsia"/>
                <w:sz w:val="24"/>
              </w:rPr>
              <w:t>速度達</w:t>
            </w:r>
            <w:del w:id="171" w:author="Joyce" w:date="2020-05-14T12:58:00Z">
              <w:r w:rsidRPr="00C56702" w:rsidDel="00856A13">
                <w:rPr>
                  <w:rFonts w:ascii="Times New Roman" w:eastAsiaTheme="majorEastAsia" w:hAnsi="Times New Roman"/>
                  <w:sz w:val="24"/>
                </w:rPr>
                <w:delText>3</w:delText>
              </w:r>
            </w:del>
            <w:ins w:id="172" w:author="Joyce" w:date="2020-05-14T12:58:00Z">
              <w:r w:rsidR="00856A13">
                <w:rPr>
                  <w:rFonts w:ascii="Times New Roman" w:eastAsiaTheme="majorEastAsia" w:hAnsi="Times New Roman"/>
                  <w:sz w:val="24"/>
                </w:rPr>
                <w:t>2</w:t>
              </w:r>
            </w:ins>
            <w:r w:rsidRPr="00C56702">
              <w:rPr>
                <w:rFonts w:ascii="Times New Roman" w:eastAsiaTheme="majorEastAsia" w:hAnsi="Times New Roman"/>
                <w:sz w:val="24"/>
              </w:rPr>
              <w:t>0FPS</w:t>
            </w:r>
            <w:r w:rsidR="00E67169">
              <w:rPr>
                <w:rFonts w:ascii="Times New Roman" w:eastAsiaTheme="majorEastAsia" w:hAnsi="Times New Roman" w:hint="eastAsia"/>
                <w:sz w:val="24"/>
              </w:rPr>
              <w:t>。</w:t>
            </w:r>
          </w:p>
          <w:p w14:paraId="304845CD" w14:textId="27ABA217" w:rsidR="008465FE" w:rsidRPr="00EE3251" w:rsidRDefault="001E09F9" w:rsidP="00856A13">
            <w:pPr>
              <w:pStyle w:val="affc"/>
              <w:widowControl/>
              <w:numPr>
                <w:ilvl w:val="0"/>
                <w:numId w:val="5"/>
              </w:numPr>
              <w:tabs>
                <w:tab w:val="left" w:pos="256"/>
              </w:tabs>
              <w:adjustRightInd w:val="0"/>
              <w:snapToGrid w:val="0"/>
              <w:ind w:leftChars="0" w:left="220" w:hanging="265"/>
              <w:rPr>
                <w:rFonts w:ascii="Times New Roman"/>
                <w:sz w:val="24"/>
              </w:rPr>
            </w:pPr>
            <w:r w:rsidRPr="00C56702">
              <w:rPr>
                <w:rFonts w:ascii="Times New Roman" w:eastAsiaTheme="majorEastAsia" w:hAnsi="Times New Roman" w:hint="eastAsia"/>
                <w:sz w:val="24"/>
              </w:rPr>
              <w:t>完成搭載</w:t>
            </w:r>
            <w:ins w:id="173" w:author="Joyce" w:date="2020-05-14T12:58:00Z">
              <w:r w:rsidR="00856A13">
                <w:rPr>
                  <w:rFonts w:ascii="Times New Roman" w:eastAsiaTheme="majorEastAsia" w:hAnsi="Times New Roman"/>
                  <w:sz w:val="24"/>
                </w:rPr>
                <w:t>U-HarDNet</w:t>
              </w:r>
              <w:r w:rsidR="00856A13">
                <w:rPr>
                  <w:rFonts w:ascii="Times New Roman" w:eastAsiaTheme="majorEastAsia" w:hAnsi="Times New Roman"/>
                  <w:sz w:val="24"/>
                </w:rPr>
                <w:t xml:space="preserve"> </w:t>
              </w:r>
            </w:ins>
            <w:del w:id="174" w:author="Joyce" w:date="2020-05-14T12:58:00Z">
              <w:r w:rsidRPr="00C56702" w:rsidDel="00856A13">
                <w:rPr>
                  <w:rFonts w:ascii="Times New Roman" w:eastAsiaTheme="majorEastAsia" w:hAnsi="Times New Roman"/>
                  <w:sz w:val="24"/>
                </w:rPr>
                <w:delText>DMS</w:delText>
              </w:r>
            </w:del>
            <w:r w:rsidRPr="00C56702">
              <w:rPr>
                <w:rFonts w:ascii="Times New Roman" w:eastAsiaTheme="majorEastAsia" w:hAnsi="Times New Roman"/>
                <w:sz w:val="24"/>
              </w:rPr>
              <w:t xml:space="preserve"> Engine </w:t>
            </w:r>
            <w:ins w:id="175" w:author="Joyce" w:date="2020-05-14T12:59:00Z">
              <w:r w:rsidR="00856A13">
                <w:rPr>
                  <w:rFonts w:ascii="Times New Roman" w:eastAsiaTheme="majorEastAsia" w:hAnsi="Times New Roman" w:hint="eastAsia"/>
                  <w:sz w:val="24"/>
                </w:rPr>
                <w:t>之</w:t>
              </w:r>
              <w:r w:rsidR="00856A13">
                <w:rPr>
                  <w:rFonts w:ascii="Times New Roman" w:eastAsiaTheme="majorEastAsia" w:hAnsi="Times New Roman" w:hint="eastAsia"/>
                  <w:sz w:val="24"/>
                </w:rPr>
                <w:t>ADAS</w:t>
              </w:r>
            </w:ins>
            <w:del w:id="176" w:author="Joyce" w:date="2020-05-14T12:59:00Z">
              <w:r w:rsidRPr="00C56702" w:rsidDel="00856A13">
                <w:rPr>
                  <w:rFonts w:ascii="Times New Roman" w:eastAsiaTheme="majorEastAsia" w:hAnsi="Times New Roman"/>
                  <w:sz w:val="24"/>
                </w:rPr>
                <w:delText>SmatCam</w:delText>
              </w:r>
            </w:del>
            <w:r w:rsidRPr="00C56702">
              <w:rPr>
                <w:rFonts w:ascii="Times New Roman" w:eastAsiaTheme="majorEastAsia" w:hAnsi="Times New Roman" w:hint="eastAsia"/>
                <w:sz w:val="24"/>
              </w:rPr>
              <w:t>次系統</w:t>
            </w:r>
            <w:r w:rsidRPr="00C56702">
              <w:rPr>
                <w:rFonts w:ascii="Times New Roman" w:eastAsiaTheme="majorEastAsia" w:hAnsi="Times New Roman"/>
                <w:sz w:val="24"/>
              </w:rPr>
              <w:t>SoC</w:t>
            </w:r>
            <w:r w:rsidRPr="00C56702">
              <w:rPr>
                <w:rFonts w:ascii="Times New Roman" w:eastAsiaTheme="majorEastAsia" w:hAnsi="Times New Roman" w:hint="eastAsia"/>
                <w:sz w:val="24"/>
              </w:rPr>
              <w:t>，實現</w:t>
            </w:r>
            <w:ins w:id="177" w:author="Joyce" w:date="2020-05-14T12:59:00Z">
              <w:r w:rsidR="00856A13">
                <w:rPr>
                  <w:rFonts w:ascii="Times New Roman" w:eastAsiaTheme="majorEastAsia" w:hAnsi="Times New Roman" w:hint="eastAsia"/>
                  <w:sz w:val="24"/>
                </w:rPr>
                <w:t>物件偵測</w:t>
              </w:r>
            </w:ins>
            <w:del w:id="178" w:author="Joyce" w:date="2020-05-14T12:59:00Z">
              <w:r w:rsidRPr="00C56702" w:rsidDel="00856A13">
                <w:rPr>
                  <w:rFonts w:ascii="Times New Roman" w:eastAsiaTheme="majorEastAsia" w:hAnsi="Times New Roman" w:hint="eastAsia"/>
                  <w:sz w:val="24"/>
                </w:rPr>
                <w:delText>人臉辨識</w:delText>
              </w:r>
            </w:del>
            <w:r w:rsidRPr="00C56702">
              <w:rPr>
                <w:rFonts w:ascii="Times New Roman" w:eastAsiaTheme="majorEastAsia" w:hAnsi="Times New Roman" w:hint="eastAsia"/>
                <w:sz w:val="24"/>
              </w:rPr>
              <w:t>速度</w:t>
            </w:r>
            <w:del w:id="179" w:author="Joyce" w:date="2020-05-14T12:59:00Z">
              <w:r w:rsidRPr="00C56702" w:rsidDel="00856A13">
                <w:rPr>
                  <w:rFonts w:ascii="Times New Roman" w:eastAsiaTheme="majorEastAsia" w:hAnsi="Times New Roman"/>
                  <w:sz w:val="24"/>
                </w:rPr>
                <w:delText>5</w:delText>
              </w:r>
            </w:del>
            <w:ins w:id="180" w:author="Joyce" w:date="2020-05-14T12:59:00Z">
              <w:r w:rsidR="00856A13">
                <w:rPr>
                  <w:rFonts w:ascii="Times New Roman" w:eastAsiaTheme="majorEastAsia" w:hAnsi="Times New Roman"/>
                  <w:sz w:val="24"/>
                </w:rPr>
                <w:t>30</w:t>
              </w:r>
            </w:ins>
            <w:r w:rsidRPr="00C56702">
              <w:rPr>
                <w:rFonts w:ascii="Times New Roman" w:eastAsiaTheme="majorEastAsia" w:hAnsi="Times New Roman"/>
                <w:sz w:val="24"/>
              </w:rPr>
              <w:t>FPS</w:t>
            </w:r>
            <w:r w:rsidR="00E67169">
              <w:rPr>
                <w:rFonts w:ascii="Times New Roman" w:eastAsiaTheme="majorEastAsia" w:hAnsi="Times New Roman" w:hint="eastAsia"/>
                <w:sz w:val="24"/>
              </w:rPr>
              <w:t>。</w:t>
            </w:r>
          </w:p>
        </w:tc>
        <w:tc>
          <w:tcPr>
            <w:tcW w:w="671" w:type="dxa"/>
            <w:tcMar>
              <w:top w:w="0" w:type="dxa"/>
              <w:left w:w="28" w:type="dxa"/>
              <w:bottom w:w="0" w:type="dxa"/>
              <w:right w:w="28" w:type="dxa"/>
            </w:tcMar>
            <w:vAlign w:val="center"/>
          </w:tcPr>
          <w:p w14:paraId="5FAA95E6" w14:textId="1F662D28" w:rsidR="008465FE" w:rsidRPr="00EE3251" w:rsidRDefault="008465FE" w:rsidP="008465FE">
            <w:pPr>
              <w:snapToGrid w:val="0"/>
              <w:spacing w:line="240" w:lineRule="auto"/>
              <w:ind w:leftChars="20" w:left="48" w:rightChars="20" w:right="48"/>
              <w:jc w:val="center"/>
            </w:pPr>
            <w:r w:rsidRPr="00EE3251">
              <w:t>109</w:t>
            </w:r>
          </w:p>
        </w:tc>
      </w:tr>
      <w:tr w:rsidR="008465FE" w:rsidRPr="00EE3251" w14:paraId="76A972D1" w14:textId="77777777" w:rsidTr="000777AD">
        <w:trPr>
          <w:trHeight w:val="425"/>
        </w:trPr>
        <w:tc>
          <w:tcPr>
            <w:tcW w:w="1406" w:type="dxa"/>
            <w:vMerge/>
            <w:tcMar>
              <w:top w:w="0" w:type="dxa"/>
              <w:left w:w="28" w:type="dxa"/>
              <w:bottom w:w="0" w:type="dxa"/>
              <w:right w:w="28" w:type="dxa"/>
            </w:tcMar>
            <w:vAlign w:val="center"/>
          </w:tcPr>
          <w:p w14:paraId="51068061" w14:textId="77777777" w:rsidR="008465FE" w:rsidRPr="00EE3251" w:rsidRDefault="008465FE" w:rsidP="008465FE">
            <w:pPr>
              <w:snapToGrid w:val="0"/>
              <w:spacing w:line="240" w:lineRule="auto"/>
            </w:pPr>
          </w:p>
        </w:tc>
        <w:tc>
          <w:tcPr>
            <w:tcW w:w="7411" w:type="dxa"/>
            <w:gridSpan w:val="2"/>
            <w:tcMar>
              <w:top w:w="0" w:type="dxa"/>
              <w:left w:w="28" w:type="dxa"/>
              <w:bottom w:w="0" w:type="dxa"/>
              <w:right w:w="28" w:type="dxa"/>
            </w:tcMar>
            <w:vAlign w:val="center"/>
          </w:tcPr>
          <w:p w14:paraId="0177ED32" w14:textId="17CB12F0" w:rsidR="008465FE" w:rsidRPr="00EE3251" w:rsidRDefault="008465FE" w:rsidP="008465FE">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 xml:space="preserve">AIM </w:t>
            </w:r>
            <w:r>
              <w:rPr>
                <w:rFonts w:ascii="Times New Roman" w:hint="eastAsia"/>
                <w:sz w:val="24"/>
              </w:rPr>
              <w:t>加速器</w:t>
            </w:r>
            <w:r w:rsidRPr="00EE3251">
              <w:rPr>
                <w:rFonts w:ascii="Times New Roman"/>
                <w:sz w:val="24"/>
              </w:rPr>
              <w:t>介面軟體、驅動程式、異質核心溝通機制設計開發</w:t>
            </w:r>
            <w:r w:rsidR="00E67169">
              <w:rPr>
                <w:rFonts w:ascii="Times New Roman" w:eastAsiaTheme="majorEastAsia" w:hAnsi="Times New Roman" w:hint="eastAsia"/>
                <w:sz w:val="24"/>
              </w:rPr>
              <w:t>。</w:t>
            </w:r>
          </w:p>
        </w:tc>
        <w:tc>
          <w:tcPr>
            <w:tcW w:w="671" w:type="dxa"/>
            <w:tcMar>
              <w:top w:w="0" w:type="dxa"/>
              <w:left w:w="28" w:type="dxa"/>
              <w:bottom w:w="0" w:type="dxa"/>
              <w:right w:w="28" w:type="dxa"/>
            </w:tcMar>
            <w:vAlign w:val="center"/>
          </w:tcPr>
          <w:p w14:paraId="70D3567A" w14:textId="61EC8F6E" w:rsidR="008465FE" w:rsidRPr="00EE3251" w:rsidRDefault="008465FE" w:rsidP="008465FE">
            <w:pPr>
              <w:snapToGrid w:val="0"/>
              <w:spacing w:line="240" w:lineRule="auto"/>
              <w:ind w:leftChars="20" w:left="48" w:rightChars="20" w:right="48"/>
              <w:jc w:val="center"/>
            </w:pPr>
            <w:r w:rsidRPr="00EE3251">
              <w:t>109</w:t>
            </w:r>
          </w:p>
        </w:tc>
      </w:tr>
      <w:tr w:rsidR="008465FE" w:rsidRPr="00EE3251" w14:paraId="313B9F69" w14:textId="77777777" w:rsidTr="000777AD">
        <w:trPr>
          <w:trHeight w:val="425"/>
        </w:trPr>
        <w:tc>
          <w:tcPr>
            <w:tcW w:w="1406" w:type="dxa"/>
            <w:vMerge w:val="restart"/>
            <w:tcMar>
              <w:top w:w="0" w:type="dxa"/>
              <w:left w:w="28" w:type="dxa"/>
              <w:bottom w:w="0" w:type="dxa"/>
              <w:right w:w="28" w:type="dxa"/>
            </w:tcMar>
            <w:vAlign w:val="center"/>
          </w:tcPr>
          <w:p w14:paraId="10ACD7DF" w14:textId="3BC7FE85" w:rsidR="008465FE" w:rsidRPr="00EE3251" w:rsidRDefault="008465FE" w:rsidP="008465FE">
            <w:pPr>
              <w:snapToGrid w:val="0"/>
              <w:spacing w:line="240" w:lineRule="auto"/>
            </w:pPr>
            <w:r w:rsidRPr="00EE3251">
              <w:t>汽車安全應用後處理開發</w:t>
            </w:r>
          </w:p>
        </w:tc>
        <w:tc>
          <w:tcPr>
            <w:tcW w:w="7411" w:type="dxa"/>
            <w:gridSpan w:val="2"/>
            <w:tcMar>
              <w:top w:w="0" w:type="dxa"/>
              <w:left w:w="28" w:type="dxa"/>
              <w:bottom w:w="0" w:type="dxa"/>
              <w:right w:w="28" w:type="dxa"/>
            </w:tcMar>
            <w:vAlign w:val="center"/>
          </w:tcPr>
          <w:p w14:paraId="51E23BF6" w14:textId="14D48C2B" w:rsidR="00374E47" w:rsidRPr="00374E47" w:rsidRDefault="00374E47" w:rsidP="00375BE6">
            <w:pPr>
              <w:pStyle w:val="affc"/>
              <w:widowControl/>
              <w:numPr>
                <w:ilvl w:val="0"/>
                <w:numId w:val="5"/>
              </w:numPr>
              <w:tabs>
                <w:tab w:val="left" w:pos="256"/>
              </w:tabs>
              <w:adjustRightInd w:val="0"/>
              <w:snapToGrid w:val="0"/>
              <w:ind w:leftChars="0" w:left="220" w:hanging="265"/>
              <w:rPr>
                <w:rFonts w:ascii="Times New Roman"/>
                <w:sz w:val="24"/>
              </w:rPr>
            </w:pPr>
            <w:r w:rsidRPr="00C56702">
              <w:rPr>
                <w:rFonts w:ascii="Times New Roman" w:hint="eastAsia"/>
                <w:sz w:val="24"/>
              </w:rPr>
              <w:t>結合</w:t>
            </w:r>
            <w:r w:rsidRPr="00C56702">
              <w:rPr>
                <w:rFonts w:ascii="Times New Roman"/>
                <w:sz w:val="24"/>
              </w:rPr>
              <w:t xml:space="preserve">AIM </w:t>
            </w:r>
            <w:r w:rsidRPr="00C56702">
              <w:rPr>
                <w:rFonts w:ascii="Times New Roman" w:hint="eastAsia"/>
                <w:sz w:val="24"/>
              </w:rPr>
              <w:t>加速器，開發深度估測、車道線偵測演算法，完成車道偏移與前方防撞警示功能，效能達</w:t>
            </w:r>
            <w:r w:rsidRPr="00C56702">
              <w:rPr>
                <w:rFonts w:ascii="Times New Roman"/>
                <w:sz w:val="24"/>
              </w:rPr>
              <w:t>30 FPS</w:t>
            </w:r>
            <w:r w:rsidR="00E67169">
              <w:rPr>
                <w:rFonts w:ascii="Times New Roman" w:eastAsiaTheme="majorEastAsia" w:hAnsi="Times New Roman" w:hint="eastAsia"/>
                <w:sz w:val="24"/>
              </w:rPr>
              <w:t>。</w:t>
            </w:r>
          </w:p>
        </w:tc>
        <w:tc>
          <w:tcPr>
            <w:tcW w:w="671" w:type="dxa"/>
            <w:tcMar>
              <w:top w:w="0" w:type="dxa"/>
              <w:left w:w="28" w:type="dxa"/>
              <w:bottom w:w="0" w:type="dxa"/>
              <w:right w:w="28" w:type="dxa"/>
            </w:tcMar>
            <w:vAlign w:val="center"/>
          </w:tcPr>
          <w:p w14:paraId="6F231DD0" w14:textId="6345FE22" w:rsidR="008465FE" w:rsidRPr="00EE3251" w:rsidRDefault="008465FE" w:rsidP="008465FE">
            <w:pPr>
              <w:snapToGrid w:val="0"/>
              <w:spacing w:line="240" w:lineRule="auto"/>
              <w:ind w:leftChars="20" w:left="48" w:rightChars="20" w:right="48"/>
              <w:jc w:val="center"/>
            </w:pPr>
            <w:r w:rsidRPr="00EE3251">
              <w:t>109</w:t>
            </w:r>
          </w:p>
        </w:tc>
      </w:tr>
      <w:tr w:rsidR="008465FE" w:rsidRPr="00EE3251" w14:paraId="517D52D9" w14:textId="77777777" w:rsidTr="000777AD">
        <w:trPr>
          <w:trHeight w:val="425"/>
        </w:trPr>
        <w:tc>
          <w:tcPr>
            <w:tcW w:w="1406" w:type="dxa"/>
            <w:vMerge/>
            <w:tcMar>
              <w:top w:w="0" w:type="dxa"/>
              <w:left w:w="28" w:type="dxa"/>
              <w:bottom w:w="0" w:type="dxa"/>
              <w:right w:w="28" w:type="dxa"/>
            </w:tcMar>
            <w:vAlign w:val="center"/>
          </w:tcPr>
          <w:p w14:paraId="296ED7C1" w14:textId="77777777" w:rsidR="008465FE" w:rsidRPr="00EE3251" w:rsidRDefault="008465FE" w:rsidP="008465FE">
            <w:pPr>
              <w:snapToGrid w:val="0"/>
              <w:spacing w:line="240" w:lineRule="auto"/>
            </w:pPr>
          </w:p>
        </w:tc>
        <w:tc>
          <w:tcPr>
            <w:tcW w:w="7411" w:type="dxa"/>
            <w:gridSpan w:val="2"/>
            <w:tcMar>
              <w:top w:w="0" w:type="dxa"/>
              <w:left w:w="28" w:type="dxa"/>
              <w:bottom w:w="0" w:type="dxa"/>
              <w:right w:w="28" w:type="dxa"/>
            </w:tcMar>
            <w:vAlign w:val="center"/>
          </w:tcPr>
          <w:p w14:paraId="6AD144B7" w14:textId="52D41939" w:rsidR="008465FE" w:rsidRPr="00374E47" w:rsidRDefault="008465FE" w:rsidP="008465FE">
            <w:pPr>
              <w:pStyle w:val="affc"/>
              <w:widowControl/>
              <w:numPr>
                <w:ilvl w:val="0"/>
                <w:numId w:val="5"/>
              </w:numPr>
              <w:tabs>
                <w:tab w:val="left" w:pos="256"/>
              </w:tabs>
              <w:adjustRightInd w:val="0"/>
              <w:snapToGrid w:val="0"/>
              <w:ind w:leftChars="0" w:left="220" w:hanging="265"/>
              <w:rPr>
                <w:rFonts w:ascii="Times New Roman"/>
                <w:sz w:val="24"/>
              </w:rPr>
            </w:pPr>
            <w:r w:rsidRPr="00374E47">
              <w:rPr>
                <w:rFonts w:ascii="Times New Roman"/>
                <w:sz w:val="24"/>
              </w:rPr>
              <w:t>結合</w:t>
            </w:r>
            <w:r w:rsidRPr="00374E47">
              <w:rPr>
                <w:rFonts w:ascii="Times New Roman"/>
                <w:sz w:val="24"/>
              </w:rPr>
              <w:t>AIM DLA</w:t>
            </w:r>
            <w:r w:rsidRPr="00374E47">
              <w:rPr>
                <w:rFonts w:ascii="Times New Roman"/>
                <w:sz w:val="24"/>
              </w:rPr>
              <w:t>，開發駕駛者注意力、抽煙、看手機辨識演算法，完成駕駛者監控功能，效能達</w:t>
            </w:r>
            <w:r w:rsidRPr="00374E47">
              <w:rPr>
                <w:rFonts w:ascii="Times New Roman"/>
                <w:sz w:val="24"/>
              </w:rPr>
              <w:t>4 FPS</w:t>
            </w:r>
            <w:r w:rsidR="00E67169">
              <w:rPr>
                <w:rFonts w:ascii="Times New Roman" w:eastAsiaTheme="majorEastAsia" w:hAnsi="Times New Roman" w:hint="eastAsia"/>
                <w:sz w:val="24"/>
              </w:rPr>
              <w:t>。</w:t>
            </w:r>
          </w:p>
          <w:p w14:paraId="1C57CC20" w14:textId="31B3356C" w:rsidR="00374E47" w:rsidRPr="00374E47" w:rsidRDefault="00374E47" w:rsidP="008465FE">
            <w:pPr>
              <w:pStyle w:val="affc"/>
              <w:widowControl/>
              <w:numPr>
                <w:ilvl w:val="0"/>
                <w:numId w:val="5"/>
              </w:numPr>
              <w:tabs>
                <w:tab w:val="left" w:pos="256"/>
              </w:tabs>
              <w:adjustRightInd w:val="0"/>
              <w:snapToGrid w:val="0"/>
              <w:ind w:leftChars="0" w:left="220" w:hanging="265"/>
              <w:rPr>
                <w:rFonts w:ascii="Times New Roman"/>
                <w:sz w:val="24"/>
              </w:rPr>
            </w:pPr>
            <w:del w:id="181" w:author="Joyce" w:date="2020-05-14T13:49:00Z">
              <w:r w:rsidRPr="00C56702" w:rsidDel="00C35F5C">
                <w:rPr>
                  <w:rFonts w:ascii="Times New Roman" w:hint="eastAsia"/>
                  <w:sz w:val="24"/>
                </w:rPr>
                <w:delText>結合</w:delText>
              </w:r>
              <w:r w:rsidRPr="00C56702" w:rsidDel="00C35F5C">
                <w:rPr>
                  <w:rFonts w:ascii="Times New Roman"/>
                  <w:sz w:val="24"/>
                </w:rPr>
                <w:delText>AIM DLA</w:delText>
              </w:r>
              <w:r w:rsidRPr="00C56702" w:rsidDel="00C35F5C">
                <w:rPr>
                  <w:rFonts w:ascii="Times New Roman" w:hint="eastAsia"/>
                  <w:sz w:val="24"/>
                </w:rPr>
                <w:delText>，開發駕駛者注意力、抽煙、看手機辨識演算法，完成駕駛者監控功能，效能達</w:delText>
              </w:r>
              <w:r w:rsidRPr="00C56702" w:rsidDel="00C35F5C">
                <w:rPr>
                  <w:rFonts w:ascii="Times New Roman"/>
                  <w:sz w:val="24"/>
                </w:rPr>
                <w:delText>4 FPS</w:delText>
              </w:r>
              <w:r w:rsidR="00E67169" w:rsidDel="00C35F5C">
                <w:rPr>
                  <w:rFonts w:ascii="Times New Roman" w:eastAsiaTheme="majorEastAsia" w:hAnsi="Times New Roman" w:hint="eastAsia"/>
                  <w:sz w:val="24"/>
                </w:rPr>
                <w:delText>。</w:delText>
              </w:r>
            </w:del>
          </w:p>
        </w:tc>
        <w:tc>
          <w:tcPr>
            <w:tcW w:w="671" w:type="dxa"/>
            <w:tcMar>
              <w:top w:w="0" w:type="dxa"/>
              <w:left w:w="28" w:type="dxa"/>
              <w:bottom w:w="0" w:type="dxa"/>
              <w:right w:w="28" w:type="dxa"/>
            </w:tcMar>
            <w:vAlign w:val="center"/>
          </w:tcPr>
          <w:p w14:paraId="6F3EA643" w14:textId="3B2A9F89" w:rsidR="008465FE" w:rsidRPr="00EE3251" w:rsidRDefault="008465FE" w:rsidP="008465FE">
            <w:pPr>
              <w:snapToGrid w:val="0"/>
              <w:spacing w:line="240" w:lineRule="auto"/>
              <w:ind w:leftChars="20" w:left="48" w:rightChars="20" w:right="48"/>
              <w:jc w:val="center"/>
            </w:pPr>
            <w:r w:rsidRPr="00EE3251">
              <w:t>109</w:t>
            </w:r>
          </w:p>
        </w:tc>
      </w:tr>
      <w:tr w:rsidR="008465FE" w:rsidRPr="00EE3251" w14:paraId="15487EC4" w14:textId="77777777" w:rsidTr="000777AD">
        <w:trPr>
          <w:trHeight w:val="425"/>
        </w:trPr>
        <w:tc>
          <w:tcPr>
            <w:tcW w:w="1406" w:type="dxa"/>
            <w:vMerge/>
            <w:tcMar>
              <w:top w:w="0" w:type="dxa"/>
              <w:left w:w="28" w:type="dxa"/>
              <w:bottom w:w="0" w:type="dxa"/>
              <w:right w:w="28" w:type="dxa"/>
            </w:tcMar>
            <w:vAlign w:val="center"/>
          </w:tcPr>
          <w:p w14:paraId="3524D7BA" w14:textId="77777777" w:rsidR="008465FE" w:rsidRPr="00EE3251" w:rsidRDefault="008465FE" w:rsidP="008465FE">
            <w:pPr>
              <w:snapToGrid w:val="0"/>
              <w:spacing w:line="240" w:lineRule="auto"/>
            </w:pPr>
          </w:p>
        </w:tc>
        <w:tc>
          <w:tcPr>
            <w:tcW w:w="7411" w:type="dxa"/>
            <w:gridSpan w:val="2"/>
            <w:tcMar>
              <w:top w:w="0" w:type="dxa"/>
              <w:left w:w="28" w:type="dxa"/>
              <w:bottom w:w="0" w:type="dxa"/>
              <w:right w:w="28" w:type="dxa"/>
            </w:tcMar>
            <w:vAlign w:val="center"/>
          </w:tcPr>
          <w:p w14:paraId="410035F5" w14:textId="1A30CD27" w:rsidR="008465FE" w:rsidRPr="00374E47" w:rsidRDefault="008465FE" w:rsidP="008465FE">
            <w:pPr>
              <w:pStyle w:val="affc"/>
              <w:widowControl/>
              <w:numPr>
                <w:ilvl w:val="0"/>
                <w:numId w:val="5"/>
              </w:numPr>
              <w:tabs>
                <w:tab w:val="left" w:pos="256"/>
              </w:tabs>
              <w:adjustRightInd w:val="0"/>
              <w:snapToGrid w:val="0"/>
              <w:ind w:leftChars="0" w:left="220" w:hanging="265"/>
              <w:rPr>
                <w:rFonts w:ascii="Times New Roman"/>
                <w:sz w:val="24"/>
              </w:rPr>
            </w:pPr>
            <w:r w:rsidRPr="00374E47">
              <w:rPr>
                <w:rFonts w:ascii="Times New Roman"/>
                <w:sz w:val="24"/>
              </w:rPr>
              <w:t>開發車輛決策演算法，效能達</w:t>
            </w:r>
            <w:r w:rsidRPr="00374E47">
              <w:rPr>
                <w:rFonts w:ascii="Times New Roman"/>
                <w:sz w:val="24"/>
              </w:rPr>
              <w:t xml:space="preserve"> 33 ms</w:t>
            </w:r>
            <w:r w:rsidR="00E67169">
              <w:rPr>
                <w:rFonts w:ascii="Times New Roman" w:eastAsiaTheme="majorEastAsia" w:hAnsi="Times New Roman" w:hint="eastAsia"/>
                <w:sz w:val="24"/>
              </w:rPr>
              <w:t>。</w:t>
            </w:r>
          </w:p>
          <w:p w14:paraId="6174C665" w14:textId="0D77868A" w:rsidR="00374E47" w:rsidRPr="00374E47" w:rsidRDefault="00374E47" w:rsidP="008465FE">
            <w:pPr>
              <w:pStyle w:val="affc"/>
              <w:widowControl/>
              <w:numPr>
                <w:ilvl w:val="0"/>
                <w:numId w:val="5"/>
              </w:numPr>
              <w:tabs>
                <w:tab w:val="left" w:pos="256"/>
              </w:tabs>
              <w:adjustRightInd w:val="0"/>
              <w:snapToGrid w:val="0"/>
              <w:ind w:leftChars="0" w:left="220" w:hanging="265"/>
              <w:rPr>
                <w:rFonts w:ascii="Times New Roman"/>
                <w:sz w:val="24"/>
              </w:rPr>
            </w:pPr>
            <w:del w:id="182" w:author="Joyce" w:date="2020-05-14T13:49:00Z">
              <w:r w:rsidRPr="00C56702" w:rsidDel="00C35F5C">
                <w:rPr>
                  <w:rFonts w:ascii="Times New Roman" w:hint="eastAsia"/>
                  <w:sz w:val="24"/>
                </w:rPr>
                <w:delText>開發車輛決策演算法，效能達</w:delText>
              </w:r>
              <w:r w:rsidRPr="00C56702" w:rsidDel="00C35F5C">
                <w:rPr>
                  <w:rFonts w:ascii="Times New Roman"/>
                  <w:sz w:val="24"/>
                </w:rPr>
                <w:delText xml:space="preserve"> 33 ms</w:delText>
              </w:r>
              <w:r w:rsidR="00E67169" w:rsidDel="00C35F5C">
                <w:rPr>
                  <w:rFonts w:ascii="Times New Roman" w:eastAsiaTheme="majorEastAsia" w:hAnsi="Times New Roman" w:hint="eastAsia"/>
                  <w:sz w:val="24"/>
                </w:rPr>
                <w:delText>。</w:delText>
              </w:r>
            </w:del>
          </w:p>
        </w:tc>
        <w:tc>
          <w:tcPr>
            <w:tcW w:w="671" w:type="dxa"/>
            <w:tcMar>
              <w:top w:w="0" w:type="dxa"/>
              <w:left w:w="28" w:type="dxa"/>
              <w:bottom w:w="0" w:type="dxa"/>
              <w:right w:w="28" w:type="dxa"/>
            </w:tcMar>
            <w:vAlign w:val="center"/>
          </w:tcPr>
          <w:p w14:paraId="57EC0A00" w14:textId="73EF4F99" w:rsidR="008465FE" w:rsidRPr="00EE3251" w:rsidRDefault="008465FE" w:rsidP="008465FE">
            <w:pPr>
              <w:snapToGrid w:val="0"/>
              <w:spacing w:line="240" w:lineRule="auto"/>
              <w:ind w:leftChars="20" w:left="48" w:rightChars="20" w:right="48"/>
              <w:jc w:val="center"/>
            </w:pPr>
            <w:r w:rsidRPr="00EE3251">
              <w:t>110</w:t>
            </w:r>
          </w:p>
        </w:tc>
      </w:tr>
      <w:tr w:rsidR="008465FE" w:rsidRPr="00EE3251" w14:paraId="5F037E7F" w14:textId="77777777" w:rsidTr="000777AD">
        <w:trPr>
          <w:trHeight w:val="425"/>
        </w:trPr>
        <w:tc>
          <w:tcPr>
            <w:tcW w:w="1406" w:type="dxa"/>
            <w:tcMar>
              <w:top w:w="0" w:type="dxa"/>
              <w:left w:w="28" w:type="dxa"/>
              <w:bottom w:w="0" w:type="dxa"/>
              <w:right w:w="28" w:type="dxa"/>
            </w:tcMar>
            <w:vAlign w:val="center"/>
          </w:tcPr>
          <w:p w14:paraId="00080BAC" w14:textId="46B5E5C7" w:rsidR="008465FE" w:rsidRPr="00EE3251" w:rsidRDefault="008465FE" w:rsidP="008465FE">
            <w:pPr>
              <w:snapToGrid w:val="0"/>
              <w:spacing w:line="240" w:lineRule="auto"/>
            </w:pPr>
            <w:r w:rsidRPr="00EE3251">
              <w:t>載具實車驗證與產品系統測試</w:t>
            </w:r>
          </w:p>
        </w:tc>
        <w:tc>
          <w:tcPr>
            <w:tcW w:w="7411" w:type="dxa"/>
            <w:gridSpan w:val="2"/>
            <w:tcMar>
              <w:top w:w="0" w:type="dxa"/>
              <w:left w:w="28" w:type="dxa"/>
              <w:bottom w:w="0" w:type="dxa"/>
              <w:right w:w="28" w:type="dxa"/>
            </w:tcMar>
            <w:vAlign w:val="center"/>
          </w:tcPr>
          <w:p w14:paraId="5CE0DB71" w14:textId="058EF668" w:rsidR="008465FE" w:rsidRDefault="008465FE" w:rsidP="008465FE">
            <w:pPr>
              <w:pStyle w:val="affc"/>
              <w:widowControl/>
              <w:numPr>
                <w:ilvl w:val="0"/>
                <w:numId w:val="5"/>
              </w:numPr>
              <w:tabs>
                <w:tab w:val="left" w:pos="256"/>
              </w:tabs>
              <w:adjustRightInd w:val="0"/>
              <w:snapToGrid w:val="0"/>
              <w:ind w:leftChars="0" w:left="220" w:hanging="265"/>
              <w:rPr>
                <w:rFonts w:ascii="Times New Roman"/>
                <w:sz w:val="24"/>
              </w:rPr>
            </w:pPr>
            <w:r w:rsidRPr="00EE3251">
              <w:rPr>
                <w:rFonts w:ascii="Times New Roman"/>
                <w:sz w:val="24"/>
              </w:rPr>
              <w:t>基於車輛決策演算法，於</w:t>
            </w:r>
            <w:r w:rsidRPr="00EE3251">
              <w:rPr>
                <w:rFonts w:ascii="Times New Roman"/>
                <w:sz w:val="24"/>
              </w:rPr>
              <w:t>S3 EV</w:t>
            </w:r>
            <w:r w:rsidRPr="00EE3251">
              <w:rPr>
                <w:rFonts w:ascii="Times New Roman"/>
                <w:sz w:val="24"/>
              </w:rPr>
              <w:t>車款實現車輛控制</w:t>
            </w:r>
            <w:r w:rsidR="00E67169">
              <w:rPr>
                <w:rFonts w:ascii="Times New Roman" w:eastAsiaTheme="majorEastAsia" w:hAnsi="Times New Roman" w:hint="eastAsia"/>
                <w:sz w:val="24"/>
              </w:rPr>
              <w:t>。</w:t>
            </w:r>
          </w:p>
          <w:p w14:paraId="4C83F871" w14:textId="389B571B" w:rsidR="00374E47" w:rsidRPr="00C56702" w:rsidRDefault="00374E47" w:rsidP="00374E47">
            <w:pPr>
              <w:pStyle w:val="affc"/>
              <w:widowControl/>
              <w:numPr>
                <w:ilvl w:val="0"/>
                <w:numId w:val="5"/>
              </w:numPr>
              <w:tabs>
                <w:tab w:val="left" w:pos="256"/>
              </w:tabs>
              <w:adjustRightInd w:val="0"/>
              <w:snapToGrid w:val="0"/>
              <w:ind w:leftChars="0" w:left="220" w:hanging="265"/>
              <w:rPr>
                <w:rFonts w:ascii="Times New Roman"/>
                <w:sz w:val="24"/>
              </w:rPr>
            </w:pPr>
            <w:r w:rsidRPr="00C56702">
              <w:rPr>
                <w:rFonts w:ascii="Times New Roman" w:hint="eastAsia"/>
                <w:sz w:val="24"/>
              </w:rPr>
              <w:t>完成</w:t>
            </w:r>
            <w:r w:rsidRPr="00C56702">
              <w:rPr>
                <w:rFonts w:ascii="Times New Roman"/>
                <w:sz w:val="24"/>
              </w:rPr>
              <w:t>AEB</w:t>
            </w:r>
            <w:r w:rsidRPr="00C56702">
              <w:rPr>
                <w:rFonts w:ascii="Times New Roman" w:hint="eastAsia"/>
                <w:sz w:val="24"/>
              </w:rPr>
              <w:t>整車測試，</w:t>
            </w:r>
            <w:r w:rsidRPr="00C56702">
              <w:rPr>
                <w:rFonts w:ascii="Times New Roman" w:hint="eastAsia"/>
                <w:sz w:val="24"/>
                <w:shd w:val="clear" w:color="auto" w:fill="FFFFFF"/>
              </w:rPr>
              <w:t>符合</w:t>
            </w:r>
            <w:r w:rsidRPr="00C56702">
              <w:rPr>
                <w:rFonts w:ascii="Times New Roman"/>
                <w:sz w:val="24"/>
                <w:shd w:val="clear" w:color="auto" w:fill="FFFFFF"/>
              </w:rPr>
              <w:t>Euro-NCAP</w:t>
            </w:r>
            <w:r w:rsidRPr="00C56702">
              <w:rPr>
                <w:rFonts w:ascii="Times New Roman" w:hint="eastAsia"/>
                <w:sz w:val="24"/>
                <w:shd w:val="clear" w:color="auto" w:fill="FFFFFF"/>
              </w:rPr>
              <w:t>測試方式</w:t>
            </w:r>
            <w:r w:rsidRPr="00C56702">
              <w:rPr>
                <w:rFonts w:ascii="Times New Roman" w:hint="eastAsia"/>
                <w:sz w:val="24"/>
              </w:rPr>
              <w:t>，無追撞靜止車輛</w:t>
            </w:r>
            <w:r w:rsidR="00E67169">
              <w:rPr>
                <w:rFonts w:ascii="Times New Roman" w:eastAsiaTheme="majorEastAsia" w:hAnsi="Times New Roman" w:hint="eastAsia"/>
                <w:sz w:val="24"/>
              </w:rPr>
              <w:t>。</w:t>
            </w:r>
          </w:p>
          <w:p w14:paraId="7DDEF066" w14:textId="45721B9C" w:rsidR="00374E47" w:rsidRPr="00C56702" w:rsidRDefault="00374E47" w:rsidP="00374E47">
            <w:pPr>
              <w:pStyle w:val="affc"/>
              <w:widowControl/>
              <w:numPr>
                <w:ilvl w:val="0"/>
                <w:numId w:val="5"/>
              </w:numPr>
              <w:tabs>
                <w:tab w:val="left" w:pos="256"/>
              </w:tabs>
              <w:adjustRightInd w:val="0"/>
              <w:snapToGrid w:val="0"/>
              <w:ind w:leftChars="0" w:left="220" w:hanging="265"/>
              <w:rPr>
                <w:rFonts w:ascii="Times New Roman"/>
                <w:sz w:val="24"/>
              </w:rPr>
            </w:pPr>
            <w:r w:rsidRPr="00C56702">
              <w:rPr>
                <w:rFonts w:ascii="Times New Roman" w:hint="eastAsia"/>
                <w:sz w:val="24"/>
              </w:rPr>
              <w:t>完成</w:t>
            </w:r>
            <w:r w:rsidRPr="00C56702">
              <w:rPr>
                <w:rFonts w:ascii="Times New Roman"/>
                <w:sz w:val="24"/>
              </w:rPr>
              <w:t>LKA</w:t>
            </w:r>
            <w:r w:rsidRPr="00C56702">
              <w:rPr>
                <w:rFonts w:ascii="Times New Roman" w:hint="eastAsia"/>
                <w:sz w:val="24"/>
              </w:rPr>
              <w:t>整車測試，</w:t>
            </w:r>
            <w:r w:rsidRPr="00C56702">
              <w:rPr>
                <w:rFonts w:ascii="Times New Roman" w:hint="eastAsia"/>
                <w:sz w:val="24"/>
                <w:shd w:val="clear" w:color="auto" w:fill="FFFFFF"/>
              </w:rPr>
              <w:t>採</w:t>
            </w:r>
            <w:r w:rsidRPr="00C56702">
              <w:rPr>
                <w:rFonts w:ascii="Times New Roman"/>
                <w:sz w:val="24"/>
                <w:shd w:val="clear" w:color="auto" w:fill="FFFFFF"/>
              </w:rPr>
              <w:t>ISO11270</w:t>
            </w:r>
            <w:r w:rsidRPr="00C56702">
              <w:rPr>
                <w:rFonts w:ascii="Times New Roman" w:hint="eastAsia"/>
                <w:sz w:val="24"/>
                <w:shd w:val="clear" w:color="auto" w:fill="FFFFFF"/>
              </w:rPr>
              <w:t>規格</w:t>
            </w:r>
            <w:r w:rsidRPr="00C56702">
              <w:rPr>
                <w:rFonts w:ascii="Times New Roman" w:hint="eastAsia"/>
                <w:sz w:val="24"/>
              </w:rPr>
              <w:t>。</w:t>
            </w:r>
            <w:r w:rsidRPr="00C56702">
              <w:rPr>
                <w:rFonts w:hAnsi="標楷體" w:hint="eastAsia"/>
                <w:sz w:val="24"/>
              </w:rPr>
              <w:t>直行於車道中心線上，進入彎道持續時間至少</w:t>
            </w:r>
            <w:r w:rsidRPr="00C56702">
              <w:rPr>
                <w:rFonts w:hAnsi="標楷體"/>
                <w:sz w:val="24"/>
              </w:rPr>
              <w:t xml:space="preserve">5 </w:t>
            </w:r>
            <w:r w:rsidRPr="00C56702">
              <w:rPr>
                <w:rFonts w:hAnsi="標楷體" w:hint="eastAsia"/>
                <w:sz w:val="24"/>
              </w:rPr>
              <w:t>秒，</w:t>
            </w:r>
            <w:r w:rsidRPr="00C56702">
              <w:rPr>
                <w:rFonts w:ascii="Times New Roman" w:hint="eastAsia"/>
                <w:sz w:val="24"/>
              </w:rPr>
              <w:t>自動將車輛保持在偵測車道內，主動反向控制方向盤，並通知駕駛介入</w:t>
            </w:r>
            <w:r w:rsidR="00E67169">
              <w:rPr>
                <w:rFonts w:ascii="Times New Roman" w:eastAsiaTheme="majorEastAsia" w:hAnsi="Times New Roman" w:hint="eastAsia"/>
                <w:sz w:val="24"/>
              </w:rPr>
              <w:t>。</w:t>
            </w:r>
          </w:p>
          <w:p w14:paraId="4FB46D6C" w14:textId="094BBAA6" w:rsidR="008465FE" w:rsidRPr="00E67169" w:rsidRDefault="00374E47" w:rsidP="00E67169">
            <w:pPr>
              <w:pStyle w:val="affc"/>
              <w:widowControl/>
              <w:numPr>
                <w:ilvl w:val="0"/>
                <w:numId w:val="5"/>
              </w:numPr>
              <w:tabs>
                <w:tab w:val="left" w:pos="256"/>
              </w:tabs>
              <w:adjustRightInd w:val="0"/>
              <w:snapToGrid w:val="0"/>
              <w:ind w:leftChars="0" w:left="220" w:hanging="265"/>
              <w:rPr>
                <w:rFonts w:ascii="Times New Roman"/>
                <w:sz w:val="24"/>
              </w:rPr>
            </w:pPr>
            <w:r w:rsidRPr="00C56702">
              <w:rPr>
                <w:rFonts w:ascii="Times New Roman" w:hint="eastAsia"/>
                <w:sz w:val="24"/>
              </w:rPr>
              <w:t>完成</w:t>
            </w:r>
            <w:r w:rsidRPr="00C56702">
              <w:rPr>
                <w:rFonts w:ascii="Times New Roman"/>
                <w:sz w:val="24"/>
              </w:rPr>
              <w:t>DMS</w:t>
            </w:r>
            <w:r w:rsidRPr="00C56702">
              <w:rPr>
                <w:rFonts w:ascii="Times New Roman" w:hint="eastAsia"/>
                <w:sz w:val="24"/>
              </w:rPr>
              <w:t>整車測試，於全速域條件下，提醒駕駛專注開車，更新頻率達</w:t>
            </w:r>
            <w:r w:rsidRPr="00C56702">
              <w:rPr>
                <w:rFonts w:ascii="Times New Roman"/>
                <w:sz w:val="24"/>
              </w:rPr>
              <w:t>4 Hz</w:t>
            </w:r>
            <w:r w:rsidR="00E67169">
              <w:rPr>
                <w:rFonts w:ascii="Times New Roman" w:eastAsiaTheme="majorEastAsia" w:hAnsi="Times New Roman" w:hint="eastAsia"/>
                <w:sz w:val="24"/>
              </w:rPr>
              <w:t>。</w:t>
            </w:r>
          </w:p>
        </w:tc>
        <w:tc>
          <w:tcPr>
            <w:tcW w:w="671" w:type="dxa"/>
            <w:tcMar>
              <w:top w:w="0" w:type="dxa"/>
              <w:left w:w="28" w:type="dxa"/>
              <w:bottom w:w="0" w:type="dxa"/>
              <w:right w:w="28" w:type="dxa"/>
            </w:tcMar>
            <w:vAlign w:val="center"/>
          </w:tcPr>
          <w:p w14:paraId="57D69AF5" w14:textId="5C161F26" w:rsidR="008465FE" w:rsidRPr="00EE3251" w:rsidRDefault="008465FE" w:rsidP="008465FE">
            <w:pPr>
              <w:snapToGrid w:val="0"/>
              <w:spacing w:line="240" w:lineRule="auto"/>
              <w:ind w:leftChars="20" w:left="48" w:rightChars="20" w:right="48"/>
              <w:jc w:val="center"/>
            </w:pPr>
            <w:r w:rsidRPr="00EE3251">
              <w:t>110</w:t>
            </w:r>
          </w:p>
        </w:tc>
      </w:tr>
      <w:bookmarkEnd w:id="164"/>
    </w:tbl>
    <w:p w14:paraId="5A67B3FE" w14:textId="77777777" w:rsidR="00BC235C" w:rsidRPr="00EE3251" w:rsidRDefault="00BC235C" w:rsidP="00BE2E58">
      <w:pPr>
        <w:snapToGrid w:val="0"/>
        <w:spacing w:line="240" w:lineRule="auto"/>
      </w:pPr>
    </w:p>
    <w:p w14:paraId="2EEC828B" w14:textId="7FC7436B" w:rsidR="000048E8" w:rsidRPr="00EE3251" w:rsidRDefault="000048E8" w:rsidP="001E2DEF">
      <w:pPr>
        <w:pStyle w:val="Default"/>
        <w:numPr>
          <w:ilvl w:val="0"/>
          <w:numId w:val="4"/>
        </w:numPr>
        <w:snapToGrid w:val="0"/>
        <w:ind w:leftChars="1" w:left="482"/>
        <w:rPr>
          <w:rFonts w:ascii="Times New Roman" w:cs="Times New Roman"/>
        </w:rPr>
      </w:pPr>
      <w:r w:rsidRPr="00EE3251">
        <w:rPr>
          <w:rFonts w:ascii="Times New Roman" w:cs="Times New Roman"/>
        </w:rPr>
        <w:t>國內外技術領先指標圖</w:t>
      </w:r>
      <w:r w:rsidRPr="00EE3251">
        <w:rPr>
          <w:rFonts w:ascii="Times New Roman" w:cs="Times New Roman"/>
        </w:rPr>
        <w:t xml:space="preserve"> </w:t>
      </w:r>
    </w:p>
    <w:p w14:paraId="7C64BB20" w14:textId="581A99B4" w:rsidR="00B96CA8" w:rsidRPr="00EE3251" w:rsidRDefault="000E3D2F" w:rsidP="00C4521B">
      <w:pPr>
        <w:pStyle w:val="Default"/>
        <w:snapToGrid w:val="0"/>
        <w:ind w:leftChars="178" w:left="427"/>
        <w:rPr>
          <w:rFonts w:ascii="Times New Roman" w:cs="Times New Roman"/>
        </w:rPr>
      </w:pPr>
      <w:r w:rsidRPr="00EE3251">
        <w:rPr>
          <w:rFonts w:ascii="Times New Roman" w:cs="Times New Roman"/>
        </w:rPr>
        <w:t>本計畫各分項相關之國內外技術領先指標如</w:t>
      </w:r>
      <w:r w:rsidR="0031290A">
        <w:rPr>
          <w:rFonts w:ascii="Times New Roman" w:cs="Times New Roman"/>
        </w:rPr>
        <w:fldChar w:fldCharType="begin"/>
      </w:r>
      <w:r w:rsidR="0031290A">
        <w:rPr>
          <w:rFonts w:ascii="Times New Roman" w:cs="Times New Roman"/>
        </w:rPr>
        <w:instrText xml:space="preserve"> REF _Ref31844699 </w:instrText>
      </w:r>
      <w:r w:rsidR="0031290A">
        <w:rPr>
          <w:rFonts w:ascii="Times New Roman" w:cs="Times New Roman"/>
        </w:rPr>
        <w:fldChar w:fldCharType="separate"/>
      </w:r>
      <w:r w:rsidR="0082588F" w:rsidRPr="00EE3251">
        <w:rPr>
          <w:rFonts w:ascii="Times New Roman" w:hAnsi="Times New Roman"/>
        </w:rPr>
        <w:t>表</w:t>
      </w:r>
      <w:r w:rsidR="0082588F" w:rsidRPr="00EE3251">
        <w:rPr>
          <w:rFonts w:ascii="Times New Roman" w:hAnsi="Times New Roman"/>
        </w:rPr>
        <w:t>2.</w:t>
      </w:r>
      <w:r w:rsidR="0082588F">
        <w:rPr>
          <w:rFonts w:ascii="Times New Roman" w:hAnsi="Times New Roman"/>
          <w:noProof/>
        </w:rPr>
        <w:t>4</w:t>
      </w:r>
      <w:r w:rsidR="0031290A">
        <w:rPr>
          <w:rFonts w:ascii="Times New Roman" w:cs="Times New Roman"/>
        </w:rPr>
        <w:fldChar w:fldCharType="end"/>
      </w:r>
      <w:r w:rsidRPr="00EE3251">
        <w:rPr>
          <w:rFonts w:ascii="Times New Roman" w:cs="Times New Roman"/>
        </w:rPr>
        <w:t xml:space="preserve"> </w:t>
      </w:r>
      <w:r w:rsidRPr="00EE3251">
        <w:rPr>
          <w:rFonts w:ascii="Times New Roman" w:cs="Times New Roman"/>
        </w:rPr>
        <w:t>所示。</w:t>
      </w:r>
    </w:p>
    <w:p w14:paraId="76CB16FF" w14:textId="56F58C6D" w:rsidR="002D7CBB" w:rsidRPr="00EE3251" w:rsidRDefault="002D7CBB" w:rsidP="002D7CBB">
      <w:pPr>
        <w:pStyle w:val="aff2"/>
        <w:keepNext/>
        <w:rPr>
          <w:rFonts w:ascii="Times New Roman" w:eastAsia="標楷體" w:hAnsi="Times New Roman"/>
        </w:rPr>
      </w:pPr>
      <w:bookmarkStart w:id="183" w:name="_Ref31844699"/>
      <w:bookmarkStart w:id="184" w:name="_Toc38355107"/>
      <w:r w:rsidRPr="00EE3251">
        <w:rPr>
          <w:rFonts w:ascii="Times New Roman" w:eastAsia="標楷體" w:hAnsi="Times New Roman"/>
        </w:rPr>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4</w:t>
      </w:r>
      <w:r w:rsidRPr="00EE3251">
        <w:rPr>
          <w:rFonts w:ascii="Times New Roman" w:eastAsia="標楷體" w:hAnsi="Times New Roman"/>
        </w:rPr>
        <w:fldChar w:fldCharType="end"/>
      </w:r>
      <w:bookmarkEnd w:id="183"/>
      <w:r w:rsidRPr="00EE3251">
        <w:rPr>
          <w:rFonts w:ascii="Times New Roman" w:eastAsia="標楷體" w:hAnsi="Times New Roman"/>
        </w:rPr>
        <w:t>國內外技術領先指標</w:t>
      </w:r>
      <w:bookmarkEnd w:id="184"/>
    </w:p>
    <w:tbl>
      <w:tblPr>
        <w:tblW w:w="9667"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548"/>
        <w:gridCol w:w="4819"/>
        <w:gridCol w:w="3300"/>
      </w:tblGrid>
      <w:tr w:rsidR="00B96CA8" w:rsidRPr="00EE3251" w14:paraId="4BFF568A" w14:textId="77777777" w:rsidTr="00FA6D19">
        <w:trPr>
          <w:trHeight w:val="20"/>
          <w:tblHeader/>
        </w:trPr>
        <w:tc>
          <w:tcPr>
            <w:tcW w:w="1548" w:type="dxa"/>
            <w:tcMar>
              <w:top w:w="0" w:type="dxa"/>
              <w:left w:w="28" w:type="dxa"/>
              <w:bottom w:w="0" w:type="dxa"/>
              <w:right w:w="28" w:type="dxa"/>
            </w:tcMar>
            <w:vAlign w:val="center"/>
          </w:tcPr>
          <w:p w14:paraId="38364323" w14:textId="77777777" w:rsidR="00B96CA8" w:rsidRPr="00EE3251" w:rsidRDefault="00B96CA8" w:rsidP="00C4521B">
            <w:pPr>
              <w:snapToGrid w:val="0"/>
              <w:spacing w:line="240" w:lineRule="auto"/>
              <w:jc w:val="center"/>
              <w:rPr>
                <w:color w:val="000000" w:themeColor="text1"/>
              </w:rPr>
            </w:pPr>
            <w:r w:rsidRPr="00EE3251">
              <w:rPr>
                <w:color w:val="000000" w:themeColor="text1"/>
              </w:rPr>
              <w:t>發展項目</w:t>
            </w:r>
          </w:p>
        </w:tc>
        <w:tc>
          <w:tcPr>
            <w:tcW w:w="4819" w:type="dxa"/>
            <w:tcMar>
              <w:top w:w="0" w:type="dxa"/>
              <w:left w:w="28" w:type="dxa"/>
              <w:bottom w:w="0" w:type="dxa"/>
              <w:right w:w="28" w:type="dxa"/>
            </w:tcMar>
            <w:vAlign w:val="center"/>
          </w:tcPr>
          <w:p w14:paraId="14BA5615" w14:textId="77777777" w:rsidR="00B96CA8" w:rsidRPr="00EE3251" w:rsidRDefault="00B96CA8" w:rsidP="00C4521B">
            <w:pPr>
              <w:snapToGrid w:val="0"/>
              <w:spacing w:line="240" w:lineRule="auto"/>
              <w:jc w:val="center"/>
              <w:rPr>
                <w:color w:val="000000" w:themeColor="text1"/>
              </w:rPr>
            </w:pPr>
            <w:r w:rsidRPr="00EE3251">
              <w:rPr>
                <w:color w:val="000000" w:themeColor="text1"/>
              </w:rPr>
              <w:t>技術突破點與技術指標</w:t>
            </w:r>
            <w:r w:rsidRPr="00EE3251">
              <w:rPr>
                <w:color w:val="000000" w:themeColor="text1"/>
              </w:rPr>
              <w:t xml:space="preserve"> (2021)</w:t>
            </w:r>
          </w:p>
        </w:tc>
        <w:tc>
          <w:tcPr>
            <w:tcW w:w="3300" w:type="dxa"/>
            <w:tcMar>
              <w:top w:w="0" w:type="dxa"/>
              <w:left w:w="28" w:type="dxa"/>
              <w:bottom w:w="0" w:type="dxa"/>
              <w:right w:w="28" w:type="dxa"/>
            </w:tcMar>
            <w:vAlign w:val="center"/>
          </w:tcPr>
          <w:p w14:paraId="4B85183A" w14:textId="77777777" w:rsidR="00B96CA8" w:rsidRPr="00EE3251" w:rsidRDefault="00B96CA8" w:rsidP="00C4521B">
            <w:pPr>
              <w:snapToGrid w:val="0"/>
              <w:spacing w:line="240" w:lineRule="auto"/>
              <w:jc w:val="center"/>
              <w:rPr>
                <w:color w:val="000000" w:themeColor="text1"/>
              </w:rPr>
            </w:pPr>
            <w:r w:rsidRPr="00EE3251">
              <w:rPr>
                <w:color w:val="000000" w:themeColor="text1"/>
              </w:rPr>
              <w:t>Benchmark</w:t>
            </w:r>
          </w:p>
        </w:tc>
      </w:tr>
      <w:tr w:rsidR="00B96CA8" w:rsidRPr="00EE3251" w14:paraId="4A8D7A2B" w14:textId="77777777" w:rsidTr="00F3379A">
        <w:trPr>
          <w:trHeight w:val="482"/>
        </w:trPr>
        <w:tc>
          <w:tcPr>
            <w:tcW w:w="9667" w:type="dxa"/>
            <w:gridSpan w:val="3"/>
            <w:tcMar>
              <w:top w:w="0" w:type="dxa"/>
              <w:left w:w="28" w:type="dxa"/>
              <w:bottom w:w="0" w:type="dxa"/>
              <w:right w:w="28" w:type="dxa"/>
            </w:tcMar>
            <w:vAlign w:val="center"/>
          </w:tcPr>
          <w:p w14:paraId="1DA7D46F" w14:textId="3B356376" w:rsidR="00B96CA8" w:rsidRPr="00EE3251" w:rsidRDefault="00B96CA8" w:rsidP="00C4521B">
            <w:pPr>
              <w:tabs>
                <w:tab w:val="left" w:pos="402"/>
              </w:tabs>
              <w:autoSpaceDE w:val="0"/>
              <w:autoSpaceDN w:val="0"/>
              <w:snapToGrid w:val="0"/>
              <w:spacing w:line="240" w:lineRule="auto"/>
              <w:jc w:val="both"/>
              <w:textAlignment w:val="bottom"/>
              <w:rPr>
                <w:color w:val="C00000"/>
              </w:rPr>
            </w:pPr>
            <w:r w:rsidRPr="00EE3251">
              <w:rPr>
                <w:color w:val="000000" w:themeColor="text1"/>
              </w:rPr>
              <w:t>分項</w:t>
            </w:r>
            <w:r w:rsidRPr="00EE3251">
              <w:rPr>
                <w:color w:val="000000" w:themeColor="text1"/>
              </w:rPr>
              <w:t xml:space="preserve"> A</w:t>
            </w:r>
            <w:r w:rsidRPr="00EE3251">
              <w:rPr>
                <w:color w:val="000000" w:themeColor="text1"/>
              </w:rPr>
              <w:t>：</w:t>
            </w:r>
            <w:r w:rsidRPr="00EE3251">
              <w:rPr>
                <w:color w:val="000000" w:themeColor="text1"/>
              </w:rPr>
              <w:t>AIM</w:t>
            </w:r>
            <w:r w:rsidRPr="00EE3251">
              <w:rPr>
                <w:color w:val="000000" w:themeColor="text1"/>
              </w:rPr>
              <w:t>製程平台開發</w:t>
            </w:r>
          </w:p>
        </w:tc>
        <w:bookmarkStart w:id="185" w:name="_GoBack"/>
        <w:bookmarkEnd w:id="185"/>
      </w:tr>
      <w:tr w:rsidR="007275D0" w:rsidRPr="00EE3251" w14:paraId="64678977" w14:textId="77777777" w:rsidTr="000777AD">
        <w:trPr>
          <w:trHeight w:val="1094"/>
        </w:trPr>
        <w:tc>
          <w:tcPr>
            <w:tcW w:w="1548" w:type="dxa"/>
            <w:tcMar>
              <w:top w:w="0" w:type="dxa"/>
              <w:left w:w="28" w:type="dxa"/>
              <w:bottom w:w="0" w:type="dxa"/>
              <w:right w:w="28" w:type="dxa"/>
            </w:tcMar>
            <w:vAlign w:val="center"/>
          </w:tcPr>
          <w:p w14:paraId="3094A747" w14:textId="75656A2C" w:rsidR="007275D0" w:rsidRPr="00EE3251" w:rsidRDefault="007275D0" w:rsidP="00C4521B">
            <w:pPr>
              <w:snapToGrid w:val="0"/>
              <w:spacing w:line="240" w:lineRule="auto"/>
              <w:rPr>
                <w:color w:val="C00000"/>
              </w:rPr>
            </w:pPr>
            <w:r w:rsidRPr="00EE3251">
              <w:rPr>
                <w:color w:val="000000" w:themeColor="text1"/>
              </w:rPr>
              <w:t>DRAM</w:t>
            </w:r>
            <w:r w:rsidRPr="00EE3251">
              <w:rPr>
                <w:color w:val="000000" w:themeColor="text1"/>
              </w:rPr>
              <w:t>前段製程</w:t>
            </w:r>
            <w:r w:rsidRPr="00EE3251">
              <w:rPr>
                <w:color w:val="000000" w:themeColor="text1"/>
              </w:rPr>
              <w:t>(FEOL)</w:t>
            </w:r>
            <w:r w:rsidRPr="00EE3251">
              <w:rPr>
                <w:color w:val="000000" w:themeColor="text1"/>
              </w:rPr>
              <w:t>元件優化</w:t>
            </w:r>
          </w:p>
        </w:tc>
        <w:tc>
          <w:tcPr>
            <w:tcW w:w="4819" w:type="dxa"/>
            <w:tcMar>
              <w:top w:w="0" w:type="dxa"/>
              <w:left w:w="28" w:type="dxa"/>
              <w:bottom w:w="0" w:type="dxa"/>
              <w:right w:w="28" w:type="dxa"/>
            </w:tcMar>
            <w:vAlign w:val="center"/>
          </w:tcPr>
          <w:p w14:paraId="5745E1E9" w14:textId="77777777" w:rsidR="007275D0" w:rsidRPr="00EE3251" w:rsidRDefault="007275D0" w:rsidP="002D5ED4">
            <w:pPr>
              <w:pStyle w:val="affc"/>
              <w:widowControl/>
              <w:numPr>
                <w:ilvl w:val="0"/>
                <w:numId w:val="6"/>
              </w:numPr>
              <w:adjustRightInd w:val="0"/>
              <w:snapToGrid w:val="0"/>
              <w:ind w:leftChars="0" w:left="213" w:hanging="213"/>
              <w:jc w:val="both"/>
              <w:rPr>
                <w:rFonts w:ascii="Times New Roman"/>
                <w:color w:val="C00000"/>
                <w:sz w:val="24"/>
              </w:rPr>
            </w:pPr>
            <w:r w:rsidRPr="00EE3251">
              <w:rPr>
                <w:rFonts w:ascii="Times New Roman"/>
                <w:sz w:val="24"/>
              </w:rPr>
              <w:t>DRAM</w:t>
            </w:r>
            <w:r w:rsidRPr="00EE3251">
              <w:rPr>
                <w:rFonts w:ascii="Times New Roman"/>
                <w:sz w:val="24"/>
              </w:rPr>
              <w:t>製程本質旨在降低漏電電流，但這也使得</w:t>
            </w:r>
            <w:r w:rsidRPr="00EE3251">
              <w:rPr>
                <w:rFonts w:ascii="Times New Roman"/>
                <w:sz w:val="24"/>
              </w:rPr>
              <w:t>DRAM</w:t>
            </w:r>
            <w:r w:rsidRPr="00EE3251">
              <w:rPr>
                <w:rFonts w:ascii="Times New Roman"/>
                <w:sz w:val="24"/>
              </w:rPr>
              <w:t>週邊電路電晶體驅動能力較弱。為達到如同一般邏輯製程般，符合較高頻操作需求，特此將電晶體效能提升</w:t>
            </w:r>
            <w:r w:rsidRPr="00EE3251">
              <w:rPr>
                <w:rFonts w:ascii="Times New Roman"/>
                <w:bCs/>
                <w:sz w:val="24"/>
              </w:rPr>
              <w:t>。</w:t>
            </w:r>
          </w:p>
          <w:p w14:paraId="51E21899" w14:textId="2EF89411" w:rsidR="007275D0" w:rsidRPr="00EE3251" w:rsidRDefault="007275D0" w:rsidP="002D5ED4">
            <w:pPr>
              <w:pStyle w:val="affc"/>
              <w:widowControl/>
              <w:numPr>
                <w:ilvl w:val="0"/>
                <w:numId w:val="6"/>
              </w:numPr>
              <w:adjustRightInd w:val="0"/>
              <w:snapToGrid w:val="0"/>
              <w:ind w:leftChars="0" w:left="213" w:hanging="213"/>
              <w:jc w:val="both"/>
              <w:rPr>
                <w:rFonts w:ascii="Times New Roman"/>
                <w:color w:val="C00000"/>
                <w:sz w:val="24"/>
              </w:rPr>
            </w:pPr>
            <w:r w:rsidRPr="00EE3251">
              <w:rPr>
                <w:rFonts w:ascii="Times New Roman"/>
                <w:bCs/>
                <w:sz w:val="24"/>
              </w:rPr>
              <w:t>低</w:t>
            </w:r>
            <w:r w:rsidRPr="00EE3251">
              <w:rPr>
                <w:rFonts w:ascii="Times New Roman"/>
                <w:bCs/>
                <w:sz w:val="24"/>
              </w:rPr>
              <w:t>DRAM Cell</w:t>
            </w:r>
            <w:r w:rsidRPr="00EE3251">
              <w:rPr>
                <w:rFonts w:ascii="Times New Roman"/>
                <w:bCs/>
                <w:sz w:val="24"/>
              </w:rPr>
              <w:t>佔比</w:t>
            </w:r>
            <w:r w:rsidRPr="00EE3251">
              <w:rPr>
                <w:rFonts w:ascii="Times New Roman"/>
                <w:bCs/>
                <w:sz w:val="24"/>
              </w:rPr>
              <w:t>(&lt;&lt;40%)</w:t>
            </w:r>
            <w:r w:rsidRPr="00EE3251">
              <w:rPr>
                <w:rFonts w:ascii="Times New Roman"/>
                <w:bCs/>
                <w:sz w:val="24"/>
              </w:rPr>
              <w:t>：對原本</w:t>
            </w:r>
            <w:r w:rsidRPr="00EE3251">
              <w:rPr>
                <w:rFonts w:ascii="Times New Roman"/>
                <w:bCs/>
                <w:sz w:val="24"/>
              </w:rPr>
              <w:t>DRAM</w:t>
            </w:r>
            <w:r w:rsidRPr="00EE3251">
              <w:rPr>
                <w:rFonts w:ascii="Times New Roman"/>
                <w:bCs/>
                <w:sz w:val="24"/>
              </w:rPr>
              <w:t>製程會產生不同負載效應，所以需開發新製程條件，以滿足原有</w:t>
            </w:r>
            <w:r w:rsidRPr="00EE3251">
              <w:rPr>
                <w:rFonts w:ascii="Times New Roman"/>
                <w:bCs/>
                <w:sz w:val="24"/>
              </w:rPr>
              <w:t>DRAM Cell</w:t>
            </w:r>
            <w:r w:rsidRPr="00EE3251">
              <w:rPr>
                <w:rFonts w:ascii="Times New Roman"/>
                <w:bCs/>
                <w:sz w:val="24"/>
              </w:rPr>
              <w:t>設計目標。</w:t>
            </w:r>
          </w:p>
        </w:tc>
        <w:tc>
          <w:tcPr>
            <w:tcW w:w="3300" w:type="dxa"/>
            <w:tcMar>
              <w:top w:w="0" w:type="dxa"/>
              <w:left w:w="28" w:type="dxa"/>
              <w:bottom w:w="0" w:type="dxa"/>
              <w:right w:w="28" w:type="dxa"/>
            </w:tcMar>
          </w:tcPr>
          <w:p w14:paraId="0A45581F" w14:textId="275E0A1A" w:rsidR="007275D0" w:rsidRPr="00EE3251" w:rsidRDefault="007275D0" w:rsidP="002D5ED4">
            <w:pPr>
              <w:pStyle w:val="affc"/>
              <w:widowControl/>
              <w:numPr>
                <w:ilvl w:val="0"/>
                <w:numId w:val="6"/>
              </w:numPr>
              <w:adjustRightInd w:val="0"/>
              <w:snapToGrid w:val="0"/>
              <w:ind w:leftChars="0" w:left="213" w:hanging="213"/>
              <w:jc w:val="both"/>
              <w:rPr>
                <w:rFonts w:ascii="Times New Roman"/>
                <w:color w:val="C00000"/>
                <w:sz w:val="24"/>
              </w:rPr>
            </w:pPr>
            <w:r w:rsidRPr="00EE3251">
              <w:rPr>
                <w:rFonts w:ascii="Times New Roman"/>
                <w:bCs/>
                <w:sz w:val="24"/>
              </w:rPr>
              <w:t>較既有</w:t>
            </w:r>
            <w:r w:rsidRPr="00EE3251">
              <w:rPr>
                <w:rFonts w:ascii="Times New Roman"/>
                <w:bCs/>
                <w:sz w:val="24"/>
              </w:rPr>
              <w:t>DRAM 2x/1xnm</w:t>
            </w:r>
            <w:r w:rsidRPr="00EE3251">
              <w:rPr>
                <w:rFonts w:ascii="Times New Roman"/>
                <w:bCs/>
                <w:sz w:val="24"/>
              </w:rPr>
              <w:t>製程週邊電路電晶體，</w:t>
            </w:r>
            <w:r w:rsidRPr="00EE3251">
              <w:rPr>
                <w:rFonts w:ascii="Times New Roman"/>
                <w:sz w:val="24"/>
              </w:rPr>
              <w:t>改善其驅動電流</w:t>
            </w:r>
            <w:r w:rsidRPr="00EE3251">
              <w:rPr>
                <w:rFonts w:ascii="Times New Roman"/>
                <w:sz w:val="24"/>
              </w:rPr>
              <w:t>10%</w:t>
            </w:r>
            <w:r w:rsidR="00185BC0" w:rsidRPr="00EE3251">
              <w:rPr>
                <w:rFonts w:ascii="Times New Roman"/>
                <w:sz w:val="24"/>
              </w:rPr>
              <w:t xml:space="preserve"> </w:t>
            </w:r>
            <w:r w:rsidRPr="00EE3251">
              <w:rPr>
                <w:rFonts w:ascii="Times New Roman"/>
                <w:bCs/>
                <w:sz w:val="24"/>
              </w:rPr>
              <w:t>以上。</w:t>
            </w:r>
          </w:p>
          <w:p w14:paraId="69D67C32" w14:textId="2152554F" w:rsidR="007275D0" w:rsidRPr="00EE3251" w:rsidRDefault="007275D0" w:rsidP="002D5ED4">
            <w:pPr>
              <w:pStyle w:val="affc"/>
              <w:numPr>
                <w:ilvl w:val="0"/>
                <w:numId w:val="6"/>
              </w:numPr>
              <w:adjustRightInd w:val="0"/>
              <w:snapToGrid w:val="0"/>
              <w:ind w:leftChars="0" w:left="213" w:rightChars="20" w:right="48" w:hanging="267"/>
              <w:rPr>
                <w:rFonts w:ascii="Times New Roman"/>
                <w:bCs/>
                <w:color w:val="C00000"/>
              </w:rPr>
            </w:pPr>
            <w:r w:rsidRPr="00EE3251">
              <w:rPr>
                <w:rFonts w:ascii="Times New Roman"/>
                <w:bCs/>
                <w:sz w:val="24"/>
              </w:rPr>
              <w:t>維持</w:t>
            </w:r>
            <w:r w:rsidRPr="00EE3251">
              <w:rPr>
                <w:rFonts w:ascii="Times New Roman"/>
                <w:bCs/>
                <w:sz w:val="24"/>
              </w:rPr>
              <w:t xml:space="preserve">DRAM Cell </w:t>
            </w:r>
            <w:r w:rsidRPr="00EE3251">
              <w:rPr>
                <w:rFonts w:ascii="Times New Roman"/>
                <w:bCs/>
                <w:sz w:val="24"/>
              </w:rPr>
              <w:t>效能如同</w:t>
            </w:r>
            <w:r w:rsidRPr="00EE3251">
              <w:rPr>
                <w:rFonts w:ascii="Times New Roman"/>
                <w:bCs/>
                <w:sz w:val="24"/>
              </w:rPr>
              <w:t>DRAM 2x/1xnm</w:t>
            </w:r>
            <w:r w:rsidRPr="00EE3251">
              <w:rPr>
                <w:rFonts w:ascii="Times New Roman"/>
                <w:bCs/>
                <w:sz w:val="24"/>
              </w:rPr>
              <w:t>製程標準產品。</w:t>
            </w:r>
          </w:p>
        </w:tc>
      </w:tr>
      <w:tr w:rsidR="00185BC0" w:rsidRPr="00EE3251" w14:paraId="3CC0DEE3" w14:textId="77777777" w:rsidTr="000777AD">
        <w:trPr>
          <w:trHeight w:val="1094"/>
        </w:trPr>
        <w:tc>
          <w:tcPr>
            <w:tcW w:w="1548" w:type="dxa"/>
            <w:tcMar>
              <w:top w:w="0" w:type="dxa"/>
              <w:left w:w="28" w:type="dxa"/>
              <w:bottom w:w="0" w:type="dxa"/>
              <w:right w:w="28" w:type="dxa"/>
            </w:tcMar>
            <w:vAlign w:val="center"/>
          </w:tcPr>
          <w:p w14:paraId="73118B5F" w14:textId="05587BF6" w:rsidR="00185BC0" w:rsidRPr="00EE3251" w:rsidRDefault="00185BC0" w:rsidP="00C4521B">
            <w:pPr>
              <w:snapToGrid w:val="0"/>
              <w:spacing w:line="240" w:lineRule="auto"/>
              <w:rPr>
                <w:color w:val="C00000"/>
              </w:rPr>
            </w:pPr>
            <w:r w:rsidRPr="00EE3251">
              <w:rPr>
                <w:color w:val="000000" w:themeColor="text1"/>
              </w:rPr>
              <w:lastRenderedPageBreak/>
              <w:t>DRAM</w:t>
            </w:r>
            <w:r w:rsidRPr="00EE3251">
              <w:rPr>
                <w:color w:val="000000" w:themeColor="text1"/>
              </w:rPr>
              <w:t>後段製程</w:t>
            </w:r>
            <w:r w:rsidRPr="00EE3251">
              <w:rPr>
                <w:color w:val="000000" w:themeColor="text1"/>
              </w:rPr>
              <w:t>(BEOL)</w:t>
            </w:r>
            <w:r w:rsidRPr="00EE3251">
              <w:rPr>
                <w:color w:val="000000" w:themeColor="text1"/>
              </w:rPr>
              <w:t>金屬層優化</w:t>
            </w:r>
          </w:p>
        </w:tc>
        <w:tc>
          <w:tcPr>
            <w:tcW w:w="4819" w:type="dxa"/>
            <w:tcMar>
              <w:top w:w="0" w:type="dxa"/>
              <w:left w:w="28" w:type="dxa"/>
              <w:bottom w:w="0" w:type="dxa"/>
              <w:right w:w="28" w:type="dxa"/>
            </w:tcMar>
            <w:vAlign w:val="center"/>
          </w:tcPr>
          <w:p w14:paraId="031C9FFF" w14:textId="6517BC3E" w:rsidR="00185BC0" w:rsidRPr="00EE3251" w:rsidRDefault="00185BC0" w:rsidP="002D5ED4">
            <w:pPr>
              <w:pStyle w:val="affc"/>
              <w:widowControl/>
              <w:numPr>
                <w:ilvl w:val="0"/>
                <w:numId w:val="6"/>
              </w:numPr>
              <w:adjustRightInd w:val="0"/>
              <w:snapToGrid w:val="0"/>
              <w:ind w:leftChars="0" w:left="213" w:hanging="213"/>
              <w:jc w:val="both"/>
              <w:rPr>
                <w:rFonts w:ascii="Times New Roman"/>
                <w:color w:val="C00000"/>
                <w:sz w:val="24"/>
              </w:rPr>
            </w:pPr>
            <w:r w:rsidRPr="00EE3251">
              <w:rPr>
                <w:rFonts w:ascii="Times New Roman"/>
                <w:sz w:val="24"/>
              </w:rPr>
              <w:t>傳統</w:t>
            </w:r>
            <w:r w:rsidRPr="00EE3251">
              <w:rPr>
                <w:rFonts w:ascii="Times New Roman"/>
                <w:sz w:val="24"/>
              </w:rPr>
              <w:t>DRAM</w:t>
            </w:r>
            <w:r w:rsidRPr="00EE3251">
              <w:rPr>
                <w:rFonts w:ascii="Times New Roman"/>
                <w:sz w:val="24"/>
              </w:rPr>
              <w:t>製程為降低成本，僅採用三層金屬層完成電路佈線；且因</w:t>
            </w:r>
            <w:r w:rsidRPr="00EE3251">
              <w:rPr>
                <w:rFonts w:ascii="Times New Roman"/>
                <w:sz w:val="24"/>
              </w:rPr>
              <w:t>DRAM</w:t>
            </w:r>
            <w:r w:rsidRPr="00EE3251">
              <w:rPr>
                <w:rFonts w:ascii="Times New Roman"/>
                <w:sz w:val="24"/>
              </w:rPr>
              <w:t>陣列相對較為規律，金屬層線寬也無需太緊密。然而，針對邏輯設計，電路相對較為複雜，需要更多金屬層、更緊密線寬，以提供更多佈線資源，如此才能減少電路佈線面積。所以計畫中將</w:t>
            </w:r>
            <w:r w:rsidRPr="00EE3251">
              <w:rPr>
                <w:rFonts w:ascii="Times New Roman"/>
                <w:bCs/>
                <w:sz w:val="24"/>
              </w:rPr>
              <w:t>微縮現有金屬線寬，並新增兩層鋁製程，共提供五層鋁</w:t>
            </w:r>
            <w:r w:rsidRPr="00EE3251">
              <w:rPr>
                <w:rFonts w:ascii="Times New Roman"/>
                <w:sz w:val="24"/>
              </w:rPr>
              <w:t>金屬層可供使用</w:t>
            </w:r>
            <w:r w:rsidRPr="00EE3251">
              <w:rPr>
                <w:rFonts w:ascii="Times New Roman"/>
                <w:bCs/>
                <w:sz w:val="24"/>
              </w:rPr>
              <w:t>。</w:t>
            </w:r>
          </w:p>
        </w:tc>
        <w:tc>
          <w:tcPr>
            <w:tcW w:w="3300" w:type="dxa"/>
            <w:tcMar>
              <w:top w:w="0" w:type="dxa"/>
              <w:left w:w="28" w:type="dxa"/>
              <w:bottom w:w="0" w:type="dxa"/>
              <w:right w:w="28" w:type="dxa"/>
            </w:tcMar>
          </w:tcPr>
          <w:p w14:paraId="7C329D13" w14:textId="664B21AD" w:rsidR="00185BC0" w:rsidRPr="00EE3251" w:rsidRDefault="00185BC0" w:rsidP="00C4521B">
            <w:pPr>
              <w:snapToGrid w:val="0"/>
              <w:spacing w:line="240" w:lineRule="auto"/>
              <w:ind w:rightChars="20" w:right="48"/>
              <w:rPr>
                <w:bCs/>
                <w:color w:val="C00000"/>
              </w:rPr>
            </w:pPr>
            <w:r w:rsidRPr="00EE3251">
              <w:t>相較既有</w:t>
            </w:r>
            <w:r w:rsidRPr="00EE3251">
              <w:t>DRAM 2xnm</w:t>
            </w:r>
            <w:r w:rsidRPr="00EE3251">
              <w:t>製程，</w:t>
            </w:r>
            <w:r w:rsidRPr="00EE3251">
              <w:t xml:space="preserve"> Al</w:t>
            </w:r>
            <w:r w:rsidRPr="00EE3251">
              <w:t>金屬層由三層擴展至五層。金屬層線寬縮減</w:t>
            </w:r>
            <w:r w:rsidRPr="00EE3251">
              <w:t>15%</w:t>
            </w:r>
            <w:r w:rsidRPr="00EE3251">
              <w:t>。</w:t>
            </w:r>
          </w:p>
        </w:tc>
      </w:tr>
      <w:tr w:rsidR="002B3CF5" w:rsidRPr="00EE3251" w14:paraId="08721554" w14:textId="77777777" w:rsidTr="000777AD">
        <w:trPr>
          <w:trHeight w:val="1050"/>
        </w:trPr>
        <w:tc>
          <w:tcPr>
            <w:tcW w:w="1548" w:type="dxa"/>
            <w:tcMar>
              <w:top w:w="0" w:type="dxa"/>
              <w:left w:w="28" w:type="dxa"/>
              <w:bottom w:w="0" w:type="dxa"/>
              <w:right w:w="28" w:type="dxa"/>
            </w:tcMar>
            <w:vAlign w:val="center"/>
          </w:tcPr>
          <w:p w14:paraId="4E33741E" w14:textId="2B075E66" w:rsidR="002B3CF5" w:rsidRPr="00EE3251" w:rsidRDefault="002B3CF5" w:rsidP="00C4521B">
            <w:pPr>
              <w:snapToGrid w:val="0"/>
              <w:spacing w:line="240" w:lineRule="auto"/>
              <w:rPr>
                <w:color w:val="C00000"/>
              </w:rPr>
            </w:pPr>
            <w:r w:rsidRPr="00EE3251">
              <w:rPr>
                <w:color w:val="000000" w:themeColor="text1"/>
              </w:rPr>
              <w:t>記憶體位元元件及子陣列開發</w:t>
            </w:r>
          </w:p>
        </w:tc>
        <w:tc>
          <w:tcPr>
            <w:tcW w:w="4819" w:type="dxa"/>
            <w:tcMar>
              <w:top w:w="0" w:type="dxa"/>
              <w:left w:w="28" w:type="dxa"/>
              <w:bottom w:w="0" w:type="dxa"/>
              <w:right w:w="28" w:type="dxa"/>
            </w:tcMar>
            <w:vAlign w:val="center"/>
          </w:tcPr>
          <w:p w14:paraId="1ABF1031" w14:textId="77777777" w:rsidR="002B3CF5" w:rsidRPr="00EE3251" w:rsidRDefault="002B3CF5" w:rsidP="002D5ED4">
            <w:pPr>
              <w:pStyle w:val="affc"/>
              <w:widowControl/>
              <w:numPr>
                <w:ilvl w:val="0"/>
                <w:numId w:val="6"/>
              </w:numPr>
              <w:adjustRightInd w:val="0"/>
              <w:snapToGrid w:val="0"/>
              <w:ind w:leftChars="0" w:left="213" w:hanging="213"/>
              <w:jc w:val="both"/>
              <w:rPr>
                <w:rFonts w:ascii="Times New Roman"/>
                <w:color w:val="C00000"/>
                <w:sz w:val="24"/>
              </w:rPr>
            </w:pPr>
            <w:r w:rsidRPr="00EE3251">
              <w:rPr>
                <w:rFonts w:ascii="Times New Roman"/>
                <w:sz w:val="24"/>
              </w:rPr>
              <w:t>傳統</w:t>
            </w:r>
            <w:r w:rsidRPr="00EE3251">
              <w:rPr>
                <w:rFonts w:ascii="Times New Roman"/>
                <w:sz w:val="24"/>
              </w:rPr>
              <w:t>DRAM</w:t>
            </w:r>
            <w:r w:rsidRPr="00EE3251">
              <w:rPr>
                <w:rFonts w:ascii="Times New Roman"/>
                <w:sz w:val="24"/>
              </w:rPr>
              <w:t>電路設計中，僅少量採用</w:t>
            </w:r>
            <w:r w:rsidRPr="00EE3251">
              <w:rPr>
                <w:rFonts w:ascii="Times New Roman"/>
                <w:sz w:val="24"/>
              </w:rPr>
              <w:t>SRAM</w:t>
            </w:r>
            <w:r w:rsidRPr="00EE3251">
              <w:rPr>
                <w:rFonts w:ascii="Times New Roman"/>
                <w:sz w:val="24"/>
              </w:rPr>
              <w:t>，是以不會針對</w:t>
            </w:r>
            <w:r w:rsidRPr="00EE3251">
              <w:rPr>
                <w:rFonts w:ascii="Times New Roman"/>
                <w:sz w:val="24"/>
              </w:rPr>
              <w:t>SRAM</w:t>
            </w:r>
            <w:r w:rsidRPr="00EE3251">
              <w:rPr>
                <w:rFonts w:ascii="Times New Roman"/>
                <w:sz w:val="24"/>
              </w:rPr>
              <w:t>位元元件</w:t>
            </w:r>
            <w:r w:rsidRPr="00EE3251">
              <w:rPr>
                <w:rFonts w:ascii="Times New Roman"/>
                <w:sz w:val="24"/>
              </w:rPr>
              <w:t xml:space="preserve"> (bit cell) </w:t>
            </w:r>
            <w:r w:rsidRPr="00EE3251">
              <w:rPr>
                <w:rFonts w:ascii="Times New Roman"/>
                <w:sz w:val="24"/>
              </w:rPr>
              <w:t>進行最佳化。然而於一般邏輯線路設計中，經常用</w:t>
            </w:r>
            <w:r w:rsidRPr="00EE3251">
              <w:rPr>
                <w:rFonts w:ascii="Times New Roman"/>
                <w:sz w:val="24"/>
              </w:rPr>
              <w:t>SRAM</w:t>
            </w:r>
            <w:r w:rsidRPr="00EE3251">
              <w:rPr>
                <w:rFonts w:ascii="Times New Roman"/>
                <w:sz w:val="24"/>
              </w:rPr>
              <w:t>作為資料緩衝，所以需將</w:t>
            </w:r>
            <w:r w:rsidRPr="00EE3251">
              <w:rPr>
                <w:rFonts w:ascii="Times New Roman"/>
                <w:sz w:val="24"/>
              </w:rPr>
              <w:t xml:space="preserve">SRAM </w:t>
            </w:r>
            <w:r w:rsidRPr="00EE3251">
              <w:rPr>
                <w:rFonts w:ascii="Times New Roman"/>
                <w:sz w:val="24"/>
              </w:rPr>
              <w:t>位元元件微縮，以使電路面積較小、速度較快。</w:t>
            </w:r>
          </w:p>
          <w:p w14:paraId="26FA91F2" w14:textId="2EDCD908" w:rsidR="002B3CF5" w:rsidRPr="00EE3251" w:rsidRDefault="002B3CF5" w:rsidP="002D5ED4">
            <w:pPr>
              <w:pStyle w:val="affc"/>
              <w:widowControl/>
              <w:numPr>
                <w:ilvl w:val="0"/>
                <w:numId w:val="6"/>
              </w:numPr>
              <w:adjustRightInd w:val="0"/>
              <w:snapToGrid w:val="0"/>
              <w:ind w:leftChars="0" w:left="213" w:hanging="213"/>
              <w:jc w:val="both"/>
              <w:rPr>
                <w:rFonts w:ascii="Times New Roman"/>
                <w:color w:val="C00000"/>
                <w:sz w:val="24"/>
              </w:rPr>
            </w:pPr>
            <w:r w:rsidRPr="00EE3251">
              <w:rPr>
                <w:rFonts w:ascii="Times New Roman"/>
                <w:sz w:val="24"/>
              </w:rPr>
              <w:t>傳統</w:t>
            </w:r>
            <w:r w:rsidRPr="00EE3251">
              <w:rPr>
                <w:rFonts w:ascii="Times New Roman"/>
                <w:sz w:val="24"/>
              </w:rPr>
              <w:t>DRAM</w:t>
            </w:r>
            <w:r w:rsidRPr="00EE3251">
              <w:rPr>
                <w:rFonts w:ascii="Times New Roman"/>
                <w:sz w:val="24"/>
              </w:rPr>
              <w:t>電路設計中，以低成本而非寬頻為主要導向。因應寬頻應用需求，以及善用新增兩層金屬層佈線空間，重新設計</w:t>
            </w:r>
            <w:r w:rsidRPr="00EE3251">
              <w:rPr>
                <w:rFonts w:ascii="Times New Roman"/>
                <w:sz w:val="24"/>
              </w:rPr>
              <w:t>DRAM</w:t>
            </w:r>
            <w:r w:rsidRPr="00EE3251">
              <w:rPr>
                <w:rFonts w:ascii="Times New Roman"/>
                <w:sz w:val="24"/>
              </w:rPr>
              <w:t>子陣列</w:t>
            </w:r>
            <w:r w:rsidRPr="00EE3251">
              <w:rPr>
                <w:rFonts w:ascii="Times New Roman"/>
                <w:sz w:val="24"/>
              </w:rPr>
              <w:t xml:space="preserve"> (sub array) </w:t>
            </w:r>
            <w:r w:rsidRPr="00EE3251">
              <w:rPr>
                <w:rFonts w:ascii="Times New Roman"/>
                <w:sz w:val="24"/>
              </w:rPr>
              <w:t>架構，做為未來模塊設計的基礎陣列單元。</w:t>
            </w:r>
          </w:p>
        </w:tc>
        <w:tc>
          <w:tcPr>
            <w:tcW w:w="3300" w:type="dxa"/>
            <w:tcMar>
              <w:top w:w="0" w:type="dxa"/>
              <w:left w:w="28" w:type="dxa"/>
              <w:bottom w:w="0" w:type="dxa"/>
              <w:right w:w="28" w:type="dxa"/>
            </w:tcMar>
          </w:tcPr>
          <w:p w14:paraId="3FD8B9E6" w14:textId="77777777" w:rsidR="002B3CF5" w:rsidRPr="00EE3251" w:rsidRDefault="002B3CF5" w:rsidP="002D5ED4">
            <w:pPr>
              <w:pStyle w:val="affc"/>
              <w:widowControl/>
              <w:numPr>
                <w:ilvl w:val="0"/>
                <w:numId w:val="6"/>
              </w:numPr>
              <w:adjustRightInd w:val="0"/>
              <w:snapToGrid w:val="0"/>
              <w:ind w:leftChars="0" w:left="213" w:hanging="213"/>
              <w:jc w:val="both"/>
              <w:rPr>
                <w:rFonts w:ascii="Times New Roman"/>
                <w:sz w:val="24"/>
              </w:rPr>
            </w:pPr>
            <w:r w:rsidRPr="00EE3251">
              <w:rPr>
                <w:rFonts w:ascii="Times New Roman"/>
                <w:bCs/>
                <w:sz w:val="24"/>
              </w:rPr>
              <w:t>相較既有</w:t>
            </w:r>
            <w:r w:rsidRPr="00EE3251">
              <w:rPr>
                <w:rFonts w:ascii="Times New Roman"/>
                <w:bCs/>
                <w:sz w:val="24"/>
              </w:rPr>
              <w:t>DRAM 2xnm</w:t>
            </w:r>
            <w:r w:rsidRPr="00EE3251">
              <w:rPr>
                <w:rFonts w:ascii="Times New Roman"/>
                <w:bCs/>
                <w:sz w:val="24"/>
              </w:rPr>
              <w:t>製程中之</w:t>
            </w:r>
            <w:r w:rsidRPr="00EE3251">
              <w:rPr>
                <w:rFonts w:ascii="Times New Roman"/>
                <w:bCs/>
                <w:sz w:val="24"/>
              </w:rPr>
              <w:t>SRAM</w:t>
            </w:r>
            <w:r w:rsidRPr="00EE3251">
              <w:rPr>
                <w:rFonts w:ascii="Times New Roman"/>
                <w:bCs/>
                <w:sz w:val="24"/>
              </w:rPr>
              <w:t>，</w:t>
            </w:r>
            <w:r w:rsidRPr="00EE3251">
              <w:rPr>
                <w:rFonts w:ascii="Times New Roman"/>
                <w:bCs/>
                <w:sz w:val="24"/>
              </w:rPr>
              <w:t>SRAM</w:t>
            </w:r>
            <w:r w:rsidRPr="00EE3251">
              <w:rPr>
                <w:rFonts w:ascii="Times New Roman"/>
                <w:bCs/>
                <w:sz w:val="24"/>
              </w:rPr>
              <w:t>位元元件</w:t>
            </w:r>
            <w:r w:rsidRPr="00EE3251">
              <w:rPr>
                <w:rFonts w:ascii="Times New Roman"/>
                <w:bCs/>
                <w:sz w:val="24"/>
              </w:rPr>
              <w:t xml:space="preserve"> (bit cell) </w:t>
            </w:r>
            <w:r w:rsidRPr="00EE3251">
              <w:rPr>
                <w:rFonts w:ascii="Times New Roman"/>
                <w:bCs/>
                <w:sz w:val="24"/>
              </w:rPr>
              <w:t>微縮</w:t>
            </w:r>
            <w:r w:rsidRPr="00EE3251">
              <w:rPr>
                <w:rFonts w:ascii="Times New Roman"/>
                <w:bCs/>
                <w:sz w:val="24"/>
              </w:rPr>
              <w:t>40 %</w:t>
            </w:r>
            <w:r w:rsidRPr="00EE3251">
              <w:rPr>
                <w:rFonts w:ascii="Times New Roman"/>
                <w:bCs/>
                <w:sz w:val="24"/>
              </w:rPr>
              <w:t>以上。</w:t>
            </w:r>
          </w:p>
          <w:p w14:paraId="786095E7" w14:textId="77777777" w:rsidR="002B3CF5" w:rsidRPr="00EE3251" w:rsidRDefault="002B3CF5" w:rsidP="002D5ED4">
            <w:pPr>
              <w:pStyle w:val="affc"/>
              <w:widowControl/>
              <w:numPr>
                <w:ilvl w:val="0"/>
                <w:numId w:val="6"/>
              </w:numPr>
              <w:adjustRightInd w:val="0"/>
              <w:snapToGrid w:val="0"/>
              <w:ind w:leftChars="0" w:left="213" w:hanging="213"/>
              <w:jc w:val="both"/>
              <w:rPr>
                <w:rFonts w:ascii="Times New Roman"/>
                <w:sz w:val="24"/>
              </w:rPr>
            </w:pPr>
            <w:r w:rsidRPr="00EE3251">
              <w:rPr>
                <w:rFonts w:ascii="Times New Roman"/>
                <w:bCs/>
                <w:sz w:val="24"/>
              </w:rPr>
              <w:t>相較既有</w:t>
            </w:r>
            <w:r w:rsidRPr="00EE3251">
              <w:rPr>
                <w:rFonts w:ascii="Times New Roman"/>
                <w:bCs/>
                <w:sz w:val="24"/>
              </w:rPr>
              <w:t>DRAM 2xnm</w:t>
            </w:r>
            <w:r w:rsidRPr="00EE3251">
              <w:rPr>
                <w:rFonts w:ascii="Times New Roman"/>
                <w:bCs/>
                <w:sz w:val="24"/>
              </w:rPr>
              <w:t>製程中之</w:t>
            </w:r>
            <w:r w:rsidRPr="00EE3251">
              <w:rPr>
                <w:rFonts w:ascii="Times New Roman"/>
                <w:bCs/>
                <w:sz w:val="24"/>
              </w:rPr>
              <w:t>DRAM</w:t>
            </w:r>
            <w:r w:rsidRPr="00EE3251">
              <w:rPr>
                <w:rFonts w:ascii="Times New Roman"/>
                <w:bCs/>
                <w:sz w:val="24"/>
              </w:rPr>
              <w:t>子陣列</w:t>
            </w:r>
            <w:r w:rsidRPr="00EE3251">
              <w:rPr>
                <w:rFonts w:ascii="Times New Roman"/>
                <w:bCs/>
                <w:sz w:val="24"/>
              </w:rPr>
              <w:t xml:space="preserve"> (sub array) </w:t>
            </w:r>
            <w:r w:rsidRPr="00EE3251">
              <w:rPr>
                <w:rFonts w:ascii="Times New Roman"/>
                <w:bCs/>
                <w:sz w:val="24"/>
              </w:rPr>
              <w:t>提供更寬接口。</w:t>
            </w:r>
          </w:p>
          <w:p w14:paraId="2C63A798" w14:textId="77777777" w:rsidR="002B3CF5" w:rsidRPr="00EE3251" w:rsidRDefault="002B3CF5" w:rsidP="00C4521B">
            <w:pPr>
              <w:widowControl/>
              <w:snapToGrid w:val="0"/>
              <w:spacing w:line="240" w:lineRule="auto"/>
              <w:jc w:val="both"/>
            </w:pPr>
          </w:p>
          <w:p w14:paraId="75BDABBB" w14:textId="697EC858" w:rsidR="002B3CF5" w:rsidRPr="00EE3251" w:rsidRDefault="002B3CF5" w:rsidP="00C4521B">
            <w:pPr>
              <w:snapToGrid w:val="0"/>
              <w:spacing w:line="240" w:lineRule="auto"/>
              <w:ind w:rightChars="20" w:right="48"/>
              <w:rPr>
                <w:bCs/>
                <w:color w:val="C00000"/>
              </w:rPr>
            </w:pPr>
          </w:p>
        </w:tc>
      </w:tr>
      <w:tr w:rsidR="00862159" w:rsidRPr="00EE3251" w14:paraId="76CEE525" w14:textId="77777777" w:rsidTr="000777AD">
        <w:trPr>
          <w:trHeight w:val="823"/>
        </w:trPr>
        <w:tc>
          <w:tcPr>
            <w:tcW w:w="1548" w:type="dxa"/>
            <w:tcMar>
              <w:top w:w="0" w:type="dxa"/>
              <w:left w:w="28" w:type="dxa"/>
              <w:bottom w:w="0" w:type="dxa"/>
              <w:right w:w="28" w:type="dxa"/>
            </w:tcMar>
            <w:vAlign w:val="center"/>
          </w:tcPr>
          <w:p w14:paraId="3CF2456D" w14:textId="7832CD97" w:rsidR="00862159" w:rsidRPr="00EE3251" w:rsidRDefault="00862159" w:rsidP="00C4521B">
            <w:pPr>
              <w:snapToGrid w:val="0"/>
              <w:spacing w:line="240" w:lineRule="auto"/>
              <w:rPr>
                <w:color w:val="000000" w:themeColor="text1"/>
              </w:rPr>
            </w:pPr>
            <w:r w:rsidRPr="00EE3251">
              <w:rPr>
                <w:color w:val="000000" w:themeColor="text1"/>
              </w:rPr>
              <w:t>新元件開發</w:t>
            </w:r>
          </w:p>
        </w:tc>
        <w:tc>
          <w:tcPr>
            <w:tcW w:w="4819" w:type="dxa"/>
            <w:tcMar>
              <w:top w:w="0" w:type="dxa"/>
              <w:left w:w="28" w:type="dxa"/>
              <w:bottom w:w="0" w:type="dxa"/>
              <w:right w:w="28" w:type="dxa"/>
            </w:tcMar>
            <w:vAlign w:val="center"/>
          </w:tcPr>
          <w:p w14:paraId="355E3280" w14:textId="1FE36BB4" w:rsidR="00862159" w:rsidRPr="00EE3251" w:rsidRDefault="00862159" w:rsidP="002D5ED4">
            <w:pPr>
              <w:pStyle w:val="affc"/>
              <w:widowControl/>
              <w:numPr>
                <w:ilvl w:val="0"/>
                <w:numId w:val="6"/>
              </w:numPr>
              <w:adjustRightInd w:val="0"/>
              <w:snapToGrid w:val="0"/>
              <w:ind w:leftChars="0" w:left="213" w:hanging="213"/>
              <w:jc w:val="both"/>
              <w:rPr>
                <w:rFonts w:ascii="Times New Roman"/>
                <w:color w:val="C00000"/>
                <w:sz w:val="24"/>
              </w:rPr>
            </w:pPr>
            <w:r w:rsidRPr="00EE3251">
              <w:rPr>
                <w:rFonts w:ascii="Times New Roman"/>
                <w:sz w:val="24"/>
              </w:rPr>
              <w:t>在既有</w:t>
            </w:r>
            <w:r w:rsidRPr="00EE3251">
              <w:rPr>
                <w:rFonts w:ascii="Times New Roman"/>
                <w:sz w:val="24"/>
              </w:rPr>
              <w:t>DRAM 2xnm</w:t>
            </w:r>
            <w:r w:rsidRPr="00EE3251">
              <w:rPr>
                <w:rFonts w:ascii="Times New Roman"/>
                <w:sz w:val="24"/>
              </w:rPr>
              <w:t>製程上添加各式新元件，如：</w:t>
            </w:r>
            <w:r w:rsidRPr="00EE3251">
              <w:rPr>
                <w:rFonts w:ascii="Times New Roman"/>
                <w:bCs/>
                <w:sz w:val="24"/>
              </w:rPr>
              <w:t>高阻值</w:t>
            </w:r>
            <w:r w:rsidRPr="00EE3251">
              <w:rPr>
                <w:rFonts w:ascii="Times New Roman"/>
                <w:bCs/>
                <w:sz w:val="24"/>
              </w:rPr>
              <w:t>Poly</w:t>
            </w:r>
            <w:r w:rsidRPr="00EE3251">
              <w:rPr>
                <w:rFonts w:ascii="Times New Roman"/>
                <w:bCs/>
                <w:sz w:val="24"/>
              </w:rPr>
              <w:t>、</w:t>
            </w:r>
            <w:r w:rsidRPr="00EE3251">
              <w:rPr>
                <w:rFonts w:ascii="Times New Roman"/>
                <w:bCs/>
                <w:sz w:val="24"/>
              </w:rPr>
              <w:t>Native NMOS</w:t>
            </w:r>
            <w:r w:rsidRPr="00EE3251">
              <w:rPr>
                <w:rFonts w:ascii="Times New Roman"/>
                <w:bCs/>
                <w:sz w:val="24"/>
              </w:rPr>
              <w:t>、</w:t>
            </w:r>
            <w:r w:rsidRPr="00EE3251">
              <w:rPr>
                <w:rFonts w:ascii="Times New Roman"/>
                <w:bCs/>
                <w:sz w:val="24"/>
              </w:rPr>
              <w:t>OTP IP (DRAM</w:t>
            </w:r>
            <w:r w:rsidRPr="00EE3251">
              <w:rPr>
                <w:rFonts w:ascii="Times New Roman"/>
                <w:bCs/>
                <w:sz w:val="24"/>
              </w:rPr>
              <w:t>修補</w:t>
            </w:r>
            <w:r w:rsidRPr="00EE3251">
              <w:rPr>
                <w:rFonts w:ascii="Times New Roman"/>
                <w:bCs/>
                <w:sz w:val="24"/>
              </w:rPr>
              <w:t>)</w:t>
            </w:r>
            <w:r w:rsidRPr="00EE3251">
              <w:rPr>
                <w:rFonts w:ascii="Times New Roman"/>
                <w:bCs/>
                <w:sz w:val="24"/>
              </w:rPr>
              <w:t>、</w:t>
            </w:r>
            <w:r w:rsidRPr="00EE3251">
              <w:rPr>
                <w:rFonts w:ascii="Times New Roman"/>
                <w:sz w:val="24"/>
              </w:rPr>
              <w:t>RF IP</w:t>
            </w:r>
            <w:r w:rsidRPr="00EE3251">
              <w:rPr>
                <w:rFonts w:ascii="Times New Roman"/>
                <w:sz w:val="24"/>
              </w:rPr>
              <w:t>所需之基礎元件等，以因應不同</w:t>
            </w:r>
            <w:r w:rsidRPr="00EE3251">
              <w:rPr>
                <w:rFonts w:ascii="Times New Roman"/>
                <w:bCs/>
                <w:sz w:val="24"/>
              </w:rPr>
              <w:t>邏輯電路需求和應用</w:t>
            </w:r>
            <w:r w:rsidRPr="00EE3251">
              <w:rPr>
                <w:rFonts w:ascii="Times New Roman"/>
                <w:sz w:val="24"/>
              </w:rPr>
              <w:t>。</w:t>
            </w:r>
          </w:p>
        </w:tc>
        <w:tc>
          <w:tcPr>
            <w:tcW w:w="3300" w:type="dxa"/>
            <w:tcMar>
              <w:top w:w="0" w:type="dxa"/>
              <w:left w:w="28" w:type="dxa"/>
              <w:bottom w:w="0" w:type="dxa"/>
              <w:right w:w="28" w:type="dxa"/>
            </w:tcMar>
          </w:tcPr>
          <w:p w14:paraId="79C43269" w14:textId="25B83B41" w:rsidR="00862159" w:rsidRPr="00EE3251" w:rsidRDefault="00862159" w:rsidP="00C4521B">
            <w:pPr>
              <w:snapToGrid w:val="0"/>
              <w:spacing w:line="240" w:lineRule="auto"/>
              <w:ind w:rightChars="20" w:right="48"/>
              <w:rPr>
                <w:bCs/>
                <w:color w:val="C00000"/>
              </w:rPr>
            </w:pPr>
            <w:r w:rsidRPr="00EE3251">
              <w:rPr>
                <w:bCs/>
              </w:rPr>
              <w:t>在既有</w:t>
            </w:r>
            <w:r w:rsidRPr="00EE3251">
              <w:rPr>
                <w:bCs/>
              </w:rPr>
              <w:t>DRAM 2xnm</w:t>
            </w:r>
            <w:r w:rsidRPr="00EE3251">
              <w:rPr>
                <w:bCs/>
              </w:rPr>
              <w:t>製程中不具這些</w:t>
            </w:r>
            <w:r w:rsidRPr="00EE3251">
              <w:rPr>
                <w:bCs/>
              </w:rPr>
              <w:t>HiR Poly</w:t>
            </w:r>
            <w:r w:rsidRPr="00EE3251">
              <w:rPr>
                <w:bCs/>
              </w:rPr>
              <w:t>、</w:t>
            </w:r>
            <w:r w:rsidRPr="00EE3251">
              <w:rPr>
                <w:bCs/>
              </w:rPr>
              <w:t>Native NMOS</w:t>
            </w:r>
            <w:r w:rsidRPr="00EE3251">
              <w:rPr>
                <w:bCs/>
              </w:rPr>
              <w:t>、</w:t>
            </w:r>
            <w:r w:rsidRPr="00EE3251">
              <w:rPr>
                <w:bCs/>
              </w:rPr>
              <w:t>OTP IP</w:t>
            </w:r>
            <w:r w:rsidRPr="00EE3251">
              <w:rPr>
                <w:bCs/>
              </w:rPr>
              <w:t>、</w:t>
            </w:r>
            <w:r w:rsidRPr="00EE3251">
              <w:rPr>
                <w:bCs/>
              </w:rPr>
              <w:t>RF</w:t>
            </w:r>
            <w:r w:rsidRPr="00EE3251">
              <w:t>基礎元件</w:t>
            </w:r>
            <w:r w:rsidRPr="00EE3251">
              <w:rPr>
                <w:bCs/>
              </w:rPr>
              <w:t>。</w:t>
            </w:r>
          </w:p>
        </w:tc>
      </w:tr>
      <w:tr w:rsidR="00B96CA8" w:rsidRPr="00EE3251" w14:paraId="135A5F73" w14:textId="77777777" w:rsidTr="00F3379A">
        <w:trPr>
          <w:trHeight w:val="425"/>
        </w:trPr>
        <w:tc>
          <w:tcPr>
            <w:tcW w:w="9667" w:type="dxa"/>
            <w:gridSpan w:val="3"/>
            <w:tcMar>
              <w:top w:w="0" w:type="dxa"/>
              <w:left w:w="28" w:type="dxa"/>
              <w:bottom w:w="0" w:type="dxa"/>
              <w:right w:w="28" w:type="dxa"/>
            </w:tcMar>
            <w:vAlign w:val="center"/>
          </w:tcPr>
          <w:p w14:paraId="7A39B825" w14:textId="527A7560" w:rsidR="00B96CA8" w:rsidRPr="00EE3251" w:rsidRDefault="00B96CA8" w:rsidP="00C4521B">
            <w:pPr>
              <w:snapToGrid w:val="0"/>
              <w:spacing w:line="240" w:lineRule="auto"/>
              <w:ind w:leftChars="20" w:left="48" w:rightChars="20" w:right="48"/>
              <w:rPr>
                <w:color w:val="C00000"/>
              </w:rPr>
            </w:pPr>
            <w:r w:rsidRPr="00EE3251">
              <w:rPr>
                <w:color w:val="000000" w:themeColor="text1"/>
              </w:rPr>
              <w:t>分項</w:t>
            </w:r>
            <w:r w:rsidRPr="00EE3251">
              <w:rPr>
                <w:color w:val="000000" w:themeColor="text1"/>
              </w:rPr>
              <w:t xml:space="preserve"> B</w:t>
            </w:r>
            <w:r w:rsidRPr="00EE3251">
              <w:rPr>
                <w:color w:val="000000" w:themeColor="text1"/>
              </w:rPr>
              <w:t>：</w:t>
            </w:r>
            <w:r w:rsidRPr="00EE3251">
              <w:rPr>
                <w:color w:val="000000" w:themeColor="text1"/>
              </w:rPr>
              <w:t>AIM</w:t>
            </w:r>
            <w:r w:rsidRPr="00EE3251">
              <w:rPr>
                <w:color w:val="000000" w:themeColor="text1"/>
              </w:rPr>
              <w:t>基礎矽智財開發</w:t>
            </w:r>
          </w:p>
        </w:tc>
      </w:tr>
      <w:tr w:rsidR="00301DF4" w:rsidRPr="00EE3251" w14:paraId="1D320D9E" w14:textId="77777777" w:rsidTr="000777AD">
        <w:trPr>
          <w:trHeight w:val="1320"/>
        </w:trPr>
        <w:tc>
          <w:tcPr>
            <w:tcW w:w="1548" w:type="dxa"/>
            <w:tcMar>
              <w:top w:w="0" w:type="dxa"/>
              <w:left w:w="28" w:type="dxa"/>
              <w:bottom w:w="0" w:type="dxa"/>
              <w:right w:w="28" w:type="dxa"/>
            </w:tcMar>
            <w:vAlign w:val="center"/>
          </w:tcPr>
          <w:p w14:paraId="3514506B" w14:textId="096245F4" w:rsidR="00301DF4" w:rsidRPr="00EE3251" w:rsidRDefault="00301DF4" w:rsidP="00C4521B">
            <w:pPr>
              <w:snapToGrid w:val="0"/>
              <w:spacing w:line="240" w:lineRule="auto"/>
              <w:rPr>
                <w:color w:val="000000" w:themeColor="text1"/>
              </w:rPr>
            </w:pPr>
            <w:r w:rsidRPr="00EE3251">
              <w:rPr>
                <w:color w:val="000000" w:themeColor="text1"/>
              </w:rPr>
              <w:t>標準元件庫開發</w:t>
            </w:r>
          </w:p>
        </w:tc>
        <w:tc>
          <w:tcPr>
            <w:tcW w:w="4819" w:type="dxa"/>
            <w:tcMar>
              <w:top w:w="0" w:type="dxa"/>
              <w:left w:w="28" w:type="dxa"/>
              <w:bottom w:w="0" w:type="dxa"/>
              <w:right w:w="28" w:type="dxa"/>
            </w:tcMar>
          </w:tcPr>
          <w:p w14:paraId="1A743EF2" w14:textId="35C18667" w:rsidR="00301DF4" w:rsidRPr="00EE3251" w:rsidRDefault="00301DF4" w:rsidP="00C4521B">
            <w:pPr>
              <w:widowControl/>
              <w:tabs>
                <w:tab w:val="left" w:pos="362"/>
              </w:tabs>
              <w:snapToGrid w:val="0"/>
              <w:spacing w:line="240" w:lineRule="auto"/>
              <w:jc w:val="both"/>
              <w:rPr>
                <w:color w:val="D9D9D9" w:themeColor="background1" w:themeShade="D9"/>
              </w:rPr>
            </w:pPr>
            <w:r w:rsidRPr="00EE3251">
              <w:rPr>
                <w:color w:val="000000" w:themeColor="text1"/>
              </w:rPr>
              <w:t>由於</w:t>
            </w:r>
            <w:r w:rsidRPr="00EE3251">
              <w:rPr>
                <w:color w:val="000000" w:themeColor="text1"/>
              </w:rPr>
              <w:t>DRAM</w:t>
            </w:r>
            <w:r w:rsidRPr="00EE3251">
              <w:rPr>
                <w:color w:val="000000" w:themeColor="text1"/>
              </w:rPr>
              <w:t>製程特性，元件驅動能力較弱，為達到一般邏輯製程般的運作效率，</w:t>
            </w:r>
            <w:r w:rsidRPr="00EE3251">
              <w:rPr>
                <w:color w:val="000000" w:themeColor="text1"/>
              </w:rPr>
              <w:t>DRAM</w:t>
            </w:r>
            <w:r w:rsidRPr="00EE3251">
              <w:rPr>
                <w:color w:val="000000" w:themeColor="text1"/>
              </w:rPr>
              <w:t>標準元件庫之設計較一般邏輯標準元件庫困難許多。此外，因</w:t>
            </w:r>
            <w:r w:rsidRPr="00EE3251">
              <w:rPr>
                <w:color w:val="000000" w:themeColor="text1"/>
              </w:rPr>
              <w:t>DRAM</w:t>
            </w:r>
            <w:r w:rsidRPr="00EE3251">
              <w:rPr>
                <w:color w:val="000000" w:themeColor="text1"/>
              </w:rPr>
              <w:t>製程最底層金屬層是鎢，鎢阻抗較一般邏輯製程高出許多，故於佈局方面也較邏輯製程複雜許多。</w:t>
            </w:r>
          </w:p>
        </w:tc>
        <w:tc>
          <w:tcPr>
            <w:tcW w:w="3300" w:type="dxa"/>
            <w:tcMar>
              <w:top w:w="0" w:type="dxa"/>
              <w:left w:w="28" w:type="dxa"/>
              <w:bottom w:w="0" w:type="dxa"/>
              <w:right w:w="28" w:type="dxa"/>
            </w:tcMar>
          </w:tcPr>
          <w:p w14:paraId="789F955D" w14:textId="33646F8F" w:rsidR="00301DF4" w:rsidRPr="00EE3251" w:rsidRDefault="00301DF4" w:rsidP="00C4521B">
            <w:pPr>
              <w:snapToGrid w:val="0"/>
              <w:spacing w:line="240" w:lineRule="auto"/>
              <w:jc w:val="both"/>
              <w:rPr>
                <w:color w:val="D9D9D9" w:themeColor="background1" w:themeShade="D9"/>
              </w:rPr>
            </w:pPr>
            <w:r w:rsidRPr="00EE3251">
              <w:rPr>
                <w:color w:val="000000" w:themeColor="text1"/>
              </w:rPr>
              <w:t>由於業界沒有以</w:t>
            </w:r>
            <w:r w:rsidRPr="00EE3251">
              <w:rPr>
                <w:color w:val="000000" w:themeColor="text1"/>
              </w:rPr>
              <w:t>DRAM</w:t>
            </w:r>
            <w:r w:rsidRPr="00EE3251">
              <w:rPr>
                <w:color w:val="000000" w:themeColor="text1"/>
              </w:rPr>
              <w:t>製程從事邏輯晶片代工，所以也無</w:t>
            </w:r>
            <w:r w:rsidRPr="00EE3251">
              <w:rPr>
                <w:color w:val="000000" w:themeColor="text1"/>
              </w:rPr>
              <w:t>DRAM</w:t>
            </w:r>
            <w:r w:rsidRPr="00EE3251">
              <w:rPr>
                <w:color w:val="000000" w:themeColor="text1"/>
              </w:rPr>
              <w:t>專屬標準元件庫。過去所謂嵌入式</w:t>
            </w:r>
            <w:r w:rsidRPr="00EE3251">
              <w:rPr>
                <w:color w:val="000000" w:themeColor="text1"/>
              </w:rPr>
              <w:t>DRAM</w:t>
            </w:r>
            <w:r w:rsidRPr="00EE3251">
              <w:rPr>
                <w:color w:val="000000" w:themeColor="text1"/>
              </w:rPr>
              <w:t>製程，也是於一般邏輯製程上設法開發</w:t>
            </w:r>
            <w:r w:rsidRPr="00EE3251">
              <w:rPr>
                <w:color w:val="000000" w:themeColor="text1"/>
              </w:rPr>
              <w:t>DRAM</w:t>
            </w:r>
            <w:r w:rsidRPr="00EE3251">
              <w:rPr>
                <w:color w:val="000000" w:themeColor="text1"/>
              </w:rPr>
              <w:t>元件。</w:t>
            </w:r>
          </w:p>
        </w:tc>
      </w:tr>
      <w:tr w:rsidR="009E70D6" w:rsidRPr="00EE3251" w14:paraId="4570470C" w14:textId="77777777" w:rsidTr="000777AD">
        <w:trPr>
          <w:trHeight w:val="1094"/>
        </w:trPr>
        <w:tc>
          <w:tcPr>
            <w:tcW w:w="1548" w:type="dxa"/>
            <w:tcMar>
              <w:top w:w="0" w:type="dxa"/>
              <w:left w:w="28" w:type="dxa"/>
              <w:bottom w:w="0" w:type="dxa"/>
              <w:right w:w="28" w:type="dxa"/>
            </w:tcMar>
            <w:vAlign w:val="center"/>
          </w:tcPr>
          <w:p w14:paraId="7416CF2D" w14:textId="742FEC1B" w:rsidR="009E70D6" w:rsidRPr="00EE3251" w:rsidRDefault="009E70D6" w:rsidP="00C4521B">
            <w:pPr>
              <w:snapToGrid w:val="0"/>
              <w:spacing w:line="240" w:lineRule="auto"/>
              <w:rPr>
                <w:color w:val="000000" w:themeColor="text1"/>
              </w:rPr>
            </w:pPr>
            <w:r w:rsidRPr="00EE3251">
              <w:rPr>
                <w:color w:val="000000" w:themeColor="text1"/>
              </w:rPr>
              <w:t>高頻寬</w:t>
            </w:r>
            <w:r w:rsidRPr="00EE3251">
              <w:rPr>
                <w:color w:val="000000" w:themeColor="text1"/>
              </w:rPr>
              <w:t>DRAM</w:t>
            </w:r>
            <w:r w:rsidRPr="00EE3251">
              <w:rPr>
                <w:color w:val="000000" w:themeColor="text1"/>
              </w:rPr>
              <w:t>陣列及模塊開發</w:t>
            </w:r>
          </w:p>
        </w:tc>
        <w:tc>
          <w:tcPr>
            <w:tcW w:w="4819" w:type="dxa"/>
            <w:tcMar>
              <w:top w:w="0" w:type="dxa"/>
              <w:left w:w="28" w:type="dxa"/>
              <w:bottom w:w="0" w:type="dxa"/>
              <w:right w:w="28" w:type="dxa"/>
            </w:tcMar>
          </w:tcPr>
          <w:p w14:paraId="2A16F333" w14:textId="43649F42" w:rsidR="009E70D6" w:rsidRPr="00EE3251" w:rsidRDefault="009E70D6" w:rsidP="00C4521B">
            <w:pPr>
              <w:widowControl/>
              <w:tabs>
                <w:tab w:val="left" w:pos="362"/>
              </w:tabs>
              <w:snapToGrid w:val="0"/>
              <w:spacing w:line="240" w:lineRule="auto"/>
              <w:jc w:val="both"/>
            </w:pPr>
            <w:r w:rsidRPr="00EE3251">
              <w:t>本計畫之</w:t>
            </w:r>
            <w:r w:rsidRPr="00EE3251">
              <w:t>DRAM</w:t>
            </w:r>
            <w:r w:rsidRPr="00EE3251">
              <w:t>基礎陣列及模塊為因應高頻寛應用而設計</w:t>
            </w:r>
            <w:r w:rsidRPr="00EE3251">
              <w:t>(</w:t>
            </w:r>
            <w:r w:rsidRPr="00EE3251">
              <w:t>陣列輸出入寬度為</w:t>
            </w:r>
            <w:r w:rsidRPr="00EE3251">
              <w:t>2048</w:t>
            </w:r>
            <w:r w:rsidRPr="00EE3251">
              <w:t>位元，模塊頻寬為</w:t>
            </w:r>
            <w:r w:rsidRPr="00EE3251">
              <w:t>0.5Tbps)</w:t>
            </w:r>
            <w:r w:rsidRPr="00EE3251">
              <w:t>，頻寬較一般</w:t>
            </w:r>
            <w:r w:rsidRPr="00EE3251">
              <w:t>DRAM</w:t>
            </w:r>
            <w:r w:rsidRPr="00EE3251">
              <w:t>方案高出許多。</w:t>
            </w:r>
          </w:p>
        </w:tc>
        <w:tc>
          <w:tcPr>
            <w:tcW w:w="3300" w:type="dxa"/>
            <w:tcMar>
              <w:top w:w="0" w:type="dxa"/>
              <w:left w:w="28" w:type="dxa"/>
              <w:bottom w:w="0" w:type="dxa"/>
              <w:right w:w="28" w:type="dxa"/>
            </w:tcMar>
          </w:tcPr>
          <w:p w14:paraId="4D7CBD20" w14:textId="26BE2527" w:rsidR="009E70D6" w:rsidRPr="00EE3251" w:rsidRDefault="009E70D6" w:rsidP="00C4521B">
            <w:pPr>
              <w:snapToGrid w:val="0"/>
              <w:spacing w:line="240" w:lineRule="auto"/>
              <w:ind w:leftChars="20" w:left="48" w:rightChars="20" w:right="48"/>
              <w:jc w:val="both"/>
            </w:pPr>
            <w:r w:rsidRPr="00EE3251">
              <w:t>本案</w:t>
            </w:r>
            <w:r w:rsidRPr="00EE3251">
              <w:t>DRAM</w:t>
            </w:r>
            <w:r w:rsidRPr="00EE3251">
              <w:t>矽智財設計，為業界首創，過去並無</w:t>
            </w:r>
            <w:r w:rsidRPr="00EE3251">
              <w:t>DRAM</w:t>
            </w:r>
            <w:r w:rsidRPr="00EE3251">
              <w:t>相關矽智財之範例。</w:t>
            </w:r>
          </w:p>
        </w:tc>
      </w:tr>
      <w:tr w:rsidR="009E70D6" w:rsidRPr="00EE3251" w14:paraId="08D9D117" w14:textId="77777777" w:rsidTr="000777AD">
        <w:trPr>
          <w:trHeight w:val="982"/>
        </w:trPr>
        <w:tc>
          <w:tcPr>
            <w:tcW w:w="1548" w:type="dxa"/>
            <w:tcMar>
              <w:top w:w="0" w:type="dxa"/>
              <w:left w:w="28" w:type="dxa"/>
              <w:bottom w:w="0" w:type="dxa"/>
              <w:right w:w="28" w:type="dxa"/>
            </w:tcMar>
            <w:vAlign w:val="center"/>
          </w:tcPr>
          <w:p w14:paraId="7D7E1021" w14:textId="5409FD04" w:rsidR="009E70D6" w:rsidRPr="00EE3251" w:rsidRDefault="009E70D6" w:rsidP="00C4521B">
            <w:pPr>
              <w:snapToGrid w:val="0"/>
              <w:spacing w:line="240" w:lineRule="auto"/>
              <w:rPr>
                <w:color w:val="000000" w:themeColor="text1"/>
              </w:rPr>
            </w:pPr>
            <w:r w:rsidRPr="00EE3251">
              <w:rPr>
                <w:color w:val="000000" w:themeColor="text1"/>
              </w:rPr>
              <w:t>SRAM</w:t>
            </w:r>
            <w:r w:rsidRPr="00EE3251">
              <w:rPr>
                <w:color w:val="000000" w:themeColor="text1"/>
              </w:rPr>
              <w:t>模塊及編譯器開發</w:t>
            </w:r>
          </w:p>
        </w:tc>
        <w:tc>
          <w:tcPr>
            <w:tcW w:w="4819" w:type="dxa"/>
            <w:tcMar>
              <w:top w:w="0" w:type="dxa"/>
              <w:left w:w="28" w:type="dxa"/>
              <w:bottom w:w="0" w:type="dxa"/>
              <w:right w:w="28" w:type="dxa"/>
            </w:tcMar>
          </w:tcPr>
          <w:p w14:paraId="683DB800" w14:textId="1AB84540" w:rsidR="009E70D6" w:rsidRPr="00EE3251" w:rsidRDefault="009E70D6" w:rsidP="00C4521B">
            <w:pPr>
              <w:widowControl/>
              <w:tabs>
                <w:tab w:val="left" w:pos="362"/>
              </w:tabs>
              <w:snapToGrid w:val="0"/>
              <w:spacing w:line="240" w:lineRule="auto"/>
              <w:jc w:val="both"/>
              <w:rPr>
                <w:lang w:val="x-none"/>
              </w:rPr>
            </w:pPr>
            <w:r w:rsidRPr="00EE3251">
              <w:rPr>
                <w:color w:val="000000" w:themeColor="text1"/>
              </w:rPr>
              <w:t>DRAM</w:t>
            </w:r>
            <w:r w:rsidRPr="00EE3251">
              <w:rPr>
                <w:color w:val="000000" w:themeColor="text1"/>
              </w:rPr>
              <w:t>製程之</w:t>
            </w:r>
            <w:r w:rsidRPr="00EE3251">
              <w:t>SRAM</w:t>
            </w:r>
            <w:r w:rsidRPr="00EE3251">
              <w:t>模塊</w:t>
            </w:r>
            <w:r w:rsidRPr="00EE3251">
              <w:t xml:space="preserve"> (macro) </w:t>
            </w:r>
            <w:r w:rsidRPr="00EE3251">
              <w:rPr>
                <w:lang w:val="x-none"/>
              </w:rPr>
              <w:t>設計較一般邏輯製程不易達成，因為如同</w:t>
            </w:r>
            <w:r w:rsidRPr="00EE3251">
              <w:rPr>
                <w:lang w:val="x-none"/>
              </w:rPr>
              <w:t>DRAM</w:t>
            </w:r>
            <w:r w:rsidRPr="00EE3251">
              <w:rPr>
                <w:lang w:val="x-none"/>
              </w:rPr>
              <w:t>標準元件庫所遇到的挑戰，因應底層金屬阻抗高，要達到晶片所要求之速度也較為困難。</w:t>
            </w:r>
          </w:p>
        </w:tc>
        <w:tc>
          <w:tcPr>
            <w:tcW w:w="3300" w:type="dxa"/>
            <w:tcMar>
              <w:top w:w="0" w:type="dxa"/>
              <w:left w:w="28" w:type="dxa"/>
              <w:bottom w:w="0" w:type="dxa"/>
              <w:right w:w="28" w:type="dxa"/>
            </w:tcMar>
          </w:tcPr>
          <w:p w14:paraId="22C8B523" w14:textId="46158F9E" w:rsidR="009E70D6" w:rsidRPr="00EE3251" w:rsidRDefault="009E70D6" w:rsidP="00C4521B">
            <w:pPr>
              <w:snapToGrid w:val="0"/>
              <w:spacing w:line="240" w:lineRule="auto"/>
              <w:ind w:leftChars="20" w:left="48" w:rightChars="20" w:right="48"/>
              <w:jc w:val="both"/>
              <w:rPr>
                <w:lang w:val="x-none"/>
              </w:rPr>
            </w:pPr>
            <w:r w:rsidRPr="00EE3251">
              <w:rPr>
                <w:color w:val="000000" w:themeColor="text1"/>
              </w:rPr>
              <w:t>由於業界並沒有以</w:t>
            </w:r>
            <w:r w:rsidRPr="00EE3251">
              <w:rPr>
                <w:color w:val="000000" w:themeColor="text1"/>
              </w:rPr>
              <w:t>DRAM</w:t>
            </w:r>
            <w:r w:rsidRPr="00EE3251">
              <w:rPr>
                <w:color w:val="000000" w:themeColor="text1"/>
              </w:rPr>
              <w:t>製程來從事邏輯產品代工，所以也無專屬</w:t>
            </w:r>
            <w:r w:rsidRPr="00EE3251">
              <w:rPr>
                <w:color w:val="000000" w:themeColor="text1"/>
              </w:rPr>
              <w:t>DRAM</w:t>
            </w:r>
            <w:r w:rsidRPr="00EE3251">
              <w:rPr>
                <w:color w:val="000000" w:themeColor="text1"/>
              </w:rPr>
              <w:t>製程之</w:t>
            </w:r>
            <w:r w:rsidRPr="00EE3251">
              <w:rPr>
                <w:color w:val="000000" w:themeColor="text1"/>
              </w:rPr>
              <w:t>SRAM</w:t>
            </w:r>
            <w:r w:rsidRPr="00EE3251">
              <w:rPr>
                <w:color w:val="000000" w:themeColor="text1"/>
              </w:rPr>
              <w:t>模塊及編譯器。</w:t>
            </w:r>
          </w:p>
        </w:tc>
      </w:tr>
      <w:tr w:rsidR="009E70D6" w:rsidRPr="00EE3251" w14:paraId="022F1D0B" w14:textId="77777777" w:rsidTr="000777AD">
        <w:trPr>
          <w:trHeight w:val="1320"/>
        </w:trPr>
        <w:tc>
          <w:tcPr>
            <w:tcW w:w="1548" w:type="dxa"/>
            <w:tcMar>
              <w:top w:w="0" w:type="dxa"/>
              <w:left w:w="28" w:type="dxa"/>
              <w:bottom w:w="0" w:type="dxa"/>
              <w:right w:w="28" w:type="dxa"/>
            </w:tcMar>
            <w:vAlign w:val="center"/>
          </w:tcPr>
          <w:p w14:paraId="085B75BA" w14:textId="14E23112" w:rsidR="009E70D6" w:rsidRPr="00EE3251" w:rsidRDefault="009E70D6" w:rsidP="00C4521B">
            <w:pPr>
              <w:snapToGrid w:val="0"/>
              <w:spacing w:line="240" w:lineRule="auto"/>
              <w:rPr>
                <w:color w:val="000000" w:themeColor="text1"/>
              </w:rPr>
            </w:pPr>
            <w:r w:rsidRPr="00EE3251">
              <w:rPr>
                <w:color w:val="000000" w:themeColor="text1"/>
              </w:rPr>
              <w:t>介面及周邊智財開發</w:t>
            </w:r>
          </w:p>
        </w:tc>
        <w:tc>
          <w:tcPr>
            <w:tcW w:w="4819" w:type="dxa"/>
            <w:tcMar>
              <w:top w:w="0" w:type="dxa"/>
              <w:left w:w="28" w:type="dxa"/>
              <w:bottom w:w="0" w:type="dxa"/>
              <w:right w:w="28" w:type="dxa"/>
            </w:tcMar>
          </w:tcPr>
          <w:p w14:paraId="37C00476" w14:textId="0395227A" w:rsidR="009E70D6" w:rsidRPr="00EE3251" w:rsidRDefault="009E70D6" w:rsidP="00C4521B">
            <w:pPr>
              <w:tabs>
                <w:tab w:val="left" w:pos="362"/>
              </w:tabs>
              <w:snapToGrid w:val="0"/>
              <w:spacing w:line="240" w:lineRule="auto"/>
              <w:jc w:val="both"/>
              <w:rPr>
                <w:lang w:val="x-none"/>
              </w:rPr>
            </w:pPr>
            <w:r w:rsidRPr="00EE3251">
              <w:t>PCIe</w:t>
            </w:r>
            <w:r w:rsidRPr="00EE3251">
              <w:t>在一般</w:t>
            </w:r>
            <w:r w:rsidRPr="00EE3251">
              <w:rPr>
                <w:color w:val="000000" w:themeColor="text1"/>
              </w:rPr>
              <w:t>邏輯製程平台屬於必備之高速介面智財，</w:t>
            </w:r>
            <w:r w:rsidRPr="00EE3251">
              <w:t>然考量</w:t>
            </w:r>
            <w:r w:rsidRPr="00EE3251">
              <w:t>DRAM</w:t>
            </w:r>
            <w:r w:rsidRPr="00EE3251">
              <w:t>製程平台之元件特殊性，設計也較為困難，速度不易達到新一代</w:t>
            </w:r>
            <w:r w:rsidRPr="00EE3251">
              <w:t>PCIe</w:t>
            </w:r>
            <w:r w:rsidRPr="00EE3251">
              <w:t>之規格</w:t>
            </w:r>
            <w:r w:rsidRPr="00EE3251">
              <w:t>(</w:t>
            </w:r>
            <w:r w:rsidRPr="00EE3251">
              <w:t>如：</w:t>
            </w:r>
            <w:r w:rsidRPr="00EE3251">
              <w:t>Gen3)</w:t>
            </w:r>
            <w:r w:rsidRPr="00EE3251">
              <w:t>。</w:t>
            </w:r>
          </w:p>
        </w:tc>
        <w:tc>
          <w:tcPr>
            <w:tcW w:w="3300" w:type="dxa"/>
            <w:tcMar>
              <w:top w:w="0" w:type="dxa"/>
              <w:left w:w="28" w:type="dxa"/>
              <w:bottom w:w="0" w:type="dxa"/>
              <w:right w:w="28" w:type="dxa"/>
            </w:tcMar>
          </w:tcPr>
          <w:p w14:paraId="5C77FCEE" w14:textId="578CBD05" w:rsidR="009E70D6" w:rsidRPr="00EE3251" w:rsidRDefault="009E70D6" w:rsidP="00C4521B">
            <w:pPr>
              <w:snapToGrid w:val="0"/>
              <w:spacing w:line="240" w:lineRule="auto"/>
              <w:ind w:leftChars="20" w:left="48" w:rightChars="20" w:right="48"/>
              <w:jc w:val="both"/>
              <w:rPr>
                <w:lang w:val="x-none"/>
              </w:rPr>
            </w:pPr>
            <w:r w:rsidRPr="00EE3251">
              <w:rPr>
                <w:lang w:val="x-none"/>
              </w:rPr>
              <w:t>PCIe</w:t>
            </w:r>
            <w:r w:rsidRPr="00EE3251">
              <w:rPr>
                <w:lang w:val="x-none"/>
              </w:rPr>
              <w:t>規格與業界相容，為求得速度，面積預期會比業界相同規格大，但漏電會比業界同規格小。</w:t>
            </w:r>
          </w:p>
        </w:tc>
      </w:tr>
      <w:tr w:rsidR="00B96CA8" w:rsidRPr="00EE3251" w14:paraId="310683BF" w14:textId="77777777" w:rsidTr="003E51CD">
        <w:trPr>
          <w:trHeight w:val="425"/>
        </w:trPr>
        <w:tc>
          <w:tcPr>
            <w:tcW w:w="9667" w:type="dxa"/>
            <w:gridSpan w:val="3"/>
            <w:tcMar>
              <w:top w:w="0" w:type="dxa"/>
              <w:left w:w="28" w:type="dxa"/>
              <w:bottom w:w="0" w:type="dxa"/>
              <w:right w:w="28" w:type="dxa"/>
            </w:tcMar>
            <w:vAlign w:val="center"/>
          </w:tcPr>
          <w:p w14:paraId="6479D5A8" w14:textId="114EEA98" w:rsidR="00B96CA8" w:rsidRPr="00EE3251" w:rsidRDefault="00B96CA8" w:rsidP="00C4521B">
            <w:pPr>
              <w:snapToGrid w:val="0"/>
              <w:spacing w:line="240" w:lineRule="auto"/>
              <w:ind w:leftChars="20" w:left="48" w:rightChars="20" w:right="48"/>
              <w:rPr>
                <w:color w:val="C00000"/>
              </w:rPr>
            </w:pPr>
            <w:r w:rsidRPr="00EE3251">
              <w:rPr>
                <w:color w:val="000000" w:themeColor="text1"/>
              </w:rPr>
              <w:t>分項</w:t>
            </w:r>
            <w:r w:rsidRPr="00EE3251">
              <w:rPr>
                <w:color w:val="000000" w:themeColor="text1"/>
              </w:rPr>
              <w:t xml:space="preserve"> C</w:t>
            </w:r>
            <w:r w:rsidRPr="00EE3251">
              <w:rPr>
                <w:color w:val="000000" w:themeColor="text1"/>
              </w:rPr>
              <w:t>：</w:t>
            </w:r>
            <w:r w:rsidRPr="00EE3251">
              <w:rPr>
                <w:color w:val="000000" w:themeColor="text1"/>
              </w:rPr>
              <w:t>AIM</w:t>
            </w:r>
            <w:r w:rsidRPr="00EE3251">
              <w:rPr>
                <w:color w:val="000000" w:themeColor="text1"/>
              </w:rPr>
              <w:t>設計平台開發</w:t>
            </w:r>
          </w:p>
        </w:tc>
      </w:tr>
      <w:tr w:rsidR="00F852F1" w:rsidRPr="00EE3251" w14:paraId="549F61EE" w14:textId="77777777" w:rsidTr="000777AD">
        <w:trPr>
          <w:trHeight w:val="1368"/>
        </w:trPr>
        <w:tc>
          <w:tcPr>
            <w:tcW w:w="1548" w:type="dxa"/>
            <w:tcMar>
              <w:top w:w="0" w:type="dxa"/>
              <w:left w:w="28" w:type="dxa"/>
              <w:bottom w:w="0" w:type="dxa"/>
              <w:right w:w="28" w:type="dxa"/>
            </w:tcMar>
            <w:vAlign w:val="center"/>
          </w:tcPr>
          <w:p w14:paraId="2AB11597" w14:textId="35A7584F" w:rsidR="00F852F1" w:rsidRPr="00EE3251" w:rsidRDefault="00F852F1" w:rsidP="00C4521B">
            <w:pPr>
              <w:snapToGrid w:val="0"/>
              <w:spacing w:line="240" w:lineRule="auto"/>
              <w:rPr>
                <w:color w:val="000000" w:themeColor="text1"/>
              </w:rPr>
            </w:pPr>
            <w:r w:rsidRPr="00EE3251">
              <w:rPr>
                <w:color w:val="000000" w:themeColor="text1"/>
              </w:rPr>
              <w:lastRenderedPageBreak/>
              <w:t>AIM</w:t>
            </w:r>
            <w:r w:rsidRPr="00EE3251">
              <w:rPr>
                <w:color w:val="000000" w:themeColor="text1"/>
              </w:rPr>
              <w:t>軟硬體開發工具</w:t>
            </w:r>
          </w:p>
        </w:tc>
        <w:tc>
          <w:tcPr>
            <w:tcW w:w="4819" w:type="dxa"/>
            <w:tcMar>
              <w:top w:w="0" w:type="dxa"/>
              <w:left w:w="28" w:type="dxa"/>
              <w:bottom w:w="0" w:type="dxa"/>
              <w:right w:w="28" w:type="dxa"/>
            </w:tcMar>
          </w:tcPr>
          <w:p w14:paraId="53AFCCB6" w14:textId="513EF159" w:rsidR="00F852F1" w:rsidRPr="00EE3251" w:rsidRDefault="00F852F1" w:rsidP="00C4521B">
            <w:pPr>
              <w:pStyle w:val="affc"/>
              <w:widowControl/>
              <w:numPr>
                <w:ilvl w:val="0"/>
                <w:numId w:val="5"/>
              </w:numPr>
              <w:tabs>
                <w:tab w:val="left" w:pos="0"/>
              </w:tabs>
              <w:adjustRightInd w:val="0"/>
              <w:snapToGrid w:val="0"/>
              <w:ind w:leftChars="0" w:left="362" w:hanging="362"/>
              <w:jc w:val="both"/>
              <w:rPr>
                <w:rFonts w:ascii="Times New Roman"/>
                <w:sz w:val="24"/>
              </w:rPr>
            </w:pPr>
            <w:r w:rsidRPr="00EE3251">
              <w:rPr>
                <w:rFonts w:ascii="Times New Roman"/>
                <w:sz w:val="24"/>
              </w:rPr>
              <w:t>AIM</w:t>
            </w:r>
            <w:r w:rsidRPr="00EE3251">
              <w:rPr>
                <w:rFonts w:ascii="Times New Roman"/>
                <w:sz w:val="24"/>
              </w:rPr>
              <w:t>架構性能評估工具。相較於傳統虛擬平台模擬，針對</w:t>
            </w:r>
            <w:r w:rsidRPr="00EE3251">
              <w:rPr>
                <w:rFonts w:ascii="Times New Roman"/>
                <w:sz w:val="24"/>
              </w:rPr>
              <w:t>AIM</w:t>
            </w:r>
            <w:r w:rsidRPr="00EE3251">
              <w:rPr>
                <w:rFonts w:ascii="Times New Roman"/>
                <w:sz w:val="24"/>
              </w:rPr>
              <w:t>架構中</w:t>
            </w:r>
            <w:r w:rsidRPr="00EE3251">
              <w:rPr>
                <w:rFonts w:ascii="Times New Roman"/>
                <w:sz w:val="24"/>
              </w:rPr>
              <w:t>AI</w:t>
            </w:r>
            <w:r w:rsidRPr="00EE3251">
              <w:rPr>
                <w:rFonts w:ascii="Times New Roman"/>
                <w:sz w:val="24"/>
              </w:rPr>
              <w:t>加速器之效能分析速度可加速達</w:t>
            </w:r>
            <w:r w:rsidRPr="00EE3251">
              <w:rPr>
                <w:rFonts w:ascii="Times New Roman"/>
                <w:sz w:val="24"/>
              </w:rPr>
              <w:t>100X</w:t>
            </w:r>
            <w:r w:rsidR="00E67169">
              <w:rPr>
                <w:rFonts w:ascii="Times New Roman" w:eastAsiaTheme="majorEastAsia" w:hAnsi="Times New Roman" w:hint="eastAsia"/>
                <w:sz w:val="24"/>
              </w:rPr>
              <w:t>。</w:t>
            </w:r>
          </w:p>
          <w:p w14:paraId="669602D1" w14:textId="13D4D8CB" w:rsidR="00F852F1" w:rsidRPr="00EE3251" w:rsidRDefault="00F852F1" w:rsidP="00C4521B">
            <w:pPr>
              <w:pStyle w:val="affc"/>
              <w:widowControl/>
              <w:numPr>
                <w:ilvl w:val="0"/>
                <w:numId w:val="5"/>
              </w:numPr>
              <w:tabs>
                <w:tab w:val="left" w:pos="0"/>
              </w:tabs>
              <w:adjustRightInd w:val="0"/>
              <w:snapToGrid w:val="0"/>
              <w:ind w:leftChars="0" w:left="362" w:hanging="362"/>
              <w:jc w:val="both"/>
              <w:rPr>
                <w:rFonts w:ascii="Times New Roman"/>
                <w:sz w:val="24"/>
              </w:rPr>
            </w:pPr>
            <w:r w:rsidRPr="00EE3251">
              <w:rPr>
                <w:rFonts w:ascii="Times New Roman"/>
                <w:sz w:val="24"/>
              </w:rPr>
              <w:t>AIM</w:t>
            </w:r>
            <w:r w:rsidRPr="00EE3251">
              <w:rPr>
                <w:rFonts w:ascii="Times New Roman"/>
                <w:sz w:val="24"/>
              </w:rPr>
              <w:t>功能驗證軟硬體虛擬平台</w:t>
            </w:r>
            <w:r w:rsidR="00E67169">
              <w:rPr>
                <w:rFonts w:ascii="Times New Roman" w:eastAsiaTheme="majorEastAsia" w:hAnsi="Times New Roman" w:hint="eastAsia"/>
                <w:sz w:val="24"/>
              </w:rPr>
              <w:t>。</w:t>
            </w:r>
          </w:p>
        </w:tc>
        <w:tc>
          <w:tcPr>
            <w:tcW w:w="3300" w:type="dxa"/>
            <w:tcMar>
              <w:top w:w="0" w:type="dxa"/>
              <w:left w:w="28" w:type="dxa"/>
              <w:bottom w:w="0" w:type="dxa"/>
              <w:right w:w="28" w:type="dxa"/>
            </w:tcMar>
          </w:tcPr>
          <w:p w14:paraId="139D95E0" w14:textId="5D48EFA5" w:rsidR="004639E0" w:rsidRPr="00EE3251" w:rsidRDefault="004639E0" w:rsidP="00C4521B">
            <w:pPr>
              <w:widowControl/>
              <w:tabs>
                <w:tab w:val="left" w:pos="362"/>
              </w:tabs>
              <w:snapToGrid w:val="0"/>
              <w:spacing w:line="240" w:lineRule="auto"/>
              <w:jc w:val="both"/>
            </w:pPr>
            <w:r w:rsidRPr="00EE3251">
              <w:t>NVDIA</w:t>
            </w:r>
            <w:r w:rsidRPr="00EE3251">
              <w:t>所開源之</w:t>
            </w:r>
            <w:r w:rsidRPr="00EE3251">
              <w:t>NVDLA</w:t>
            </w:r>
            <w:r w:rsidRPr="00EE3251">
              <w:t>人工智慧加速器之虛擬平台</w:t>
            </w:r>
            <w:r w:rsidR="00E67169">
              <w:rPr>
                <w:rFonts w:ascii="Times New Roman" w:eastAsiaTheme="majorEastAsia" w:hAnsi="Times New Roman" w:hint="eastAsia"/>
              </w:rPr>
              <w:t>。</w:t>
            </w:r>
          </w:p>
          <w:p w14:paraId="23F6F846" w14:textId="77777777" w:rsidR="00F852F1" w:rsidRPr="00EE3251" w:rsidRDefault="00F852F1" w:rsidP="00C4521B">
            <w:pPr>
              <w:snapToGrid w:val="0"/>
              <w:spacing w:line="240" w:lineRule="auto"/>
              <w:ind w:leftChars="20" w:left="48" w:rightChars="20" w:right="48"/>
              <w:jc w:val="both"/>
            </w:pPr>
          </w:p>
        </w:tc>
      </w:tr>
      <w:tr w:rsidR="00164472" w:rsidRPr="00EE3251" w14:paraId="1B315AB0" w14:textId="77777777" w:rsidTr="000777AD">
        <w:trPr>
          <w:trHeight w:val="1012"/>
        </w:trPr>
        <w:tc>
          <w:tcPr>
            <w:tcW w:w="1548" w:type="dxa"/>
            <w:tcMar>
              <w:top w:w="0" w:type="dxa"/>
              <w:left w:w="28" w:type="dxa"/>
              <w:bottom w:w="0" w:type="dxa"/>
              <w:right w:w="28" w:type="dxa"/>
            </w:tcMar>
            <w:vAlign w:val="center"/>
          </w:tcPr>
          <w:p w14:paraId="2CAE3A83" w14:textId="736BF17D" w:rsidR="00164472" w:rsidRPr="00EE3251" w:rsidRDefault="00074DD8" w:rsidP="00C4521B">
            <w:pPr>
              <w:snapToGrid w:val="0"/>
              <w:spacing w:line="240" w:lineRule="auto"/>
              <w:rPr>
                <w:color w:val="000000" w:themeColor="text1"/>
              </w:rPr>
            </w:pPr>
            <w:ins w:id="186" w:author="Joyce" w:date="2020-05-14T12:16:00Z">
              <w:r>
                <w:rPr>
                  <w:rFonts w:hint="eastAsia"/>
                  <w:color w:val="000000" w:themeColor="text1"/>
                </w:rPr>
                <w:t>智能</w:t>
              </w:r>
            </w:ins>
            <w:del w:id="187" w:author="Joyce" w:date="2020-05-14T12:16:00Z">
              <w:r w:rsidR="00164472" w:rsidRPr="00EE3251" w:rsidDel="00074DD8">
                <w:rPr>
                  <w:color w:val="000000" w:themeColor="text1"/>
                </w:rPr>
                <w:delText>駕駛</w:delText>
              </w:r>
            </w:del>
            <w:r w:rsidR="00164472" w:rsidRPr="00EE3251">
              <w:rPr>
                <w:color w:val="000000" w:themeColor="text1"/>
              </w:rPr>
              <w:t>監控引擎與模型設計</w:t>
            </w:r>
          </w:p>
        </w:tc>
        <w:tc>
          <w:tcPr>
            <w:tcW w:w="4819" w:type="dxa"/>
            <w:tcMar>
              <w:top w:w="0" w:type="dxa"/>
              <w:left w:w="28" w:type="dxa"/>
              <w:bottom w:w="0" w:type="dxa"/>
              <w:right w:w="28" w:type="dxa"/>
            </w:tcMar>
          </w:tcPr>
          <w:p w14:paraId="0165939B" w14:textId="2BD4FB79" w:rsidR="00164472" w:rsidRPr="00EE3251" w:rsidRDefault="00164472" w:rsidP="00C4521B">
            <w:pPr>
              <w:pStyle w:val="affc"/>
              <w:widowControl/>
              <w:numPr>
                <w:ilvl w:val="0"/>
                <w:numId w:val="5"/>
              </w:numPr>
              <w:tabs>
                <w:tab w:val="left" w:pos="0"/>
              </w:tabs>
              <w:adjustRightInd w:val="0"/>
              <w:snapToGrid w:val="0"/>
              <w:ind w:leftChars="0" w:left="362" w:hanging="362"/>
              <w:jc w:val="both"/>
              <w:rPr>
                <w:rFonts w:ascii="Times New Roman"/>
                <w:sz w:val="24"/>
              </w:rPr>
            </w:pPr>
            <w:r w:rsidRPr="00EE3251">
              <w:rPr>
                <w:rFonts w:ascii="Times New Roman"/>
                <w:sz w:val="24"/>
              </w:rPr>
              <w:t>提出高正確性低運算量之</w:t>
            </w:r>
            <w:r w:rsidRPr="00EE3251">
              <w:rPr>
                <w:rFonts w:ascii="Times New Roman"/>
                <w:sz w:val="24"/>
              </w:rPr>
              <w:t>DMS AI</w:t>
            </w:r>
            <w:r w:rsidRPr="00EE3251">
              <w:rPr>
                <w:rFonts w:ascii="Times New Roman"/>
                <w:sz w:val="24"/>
              </w:rPr>
              <w:t>架構</w:t>
            </w:r>
            <w:r w:rsidR="00E67169">
              <w:rPr>
                <w:rFonts w:ascii="Times New Roman" w:eastAsiaTheme="majorEastAsia" w:hAnsi="Times New Roman" w:hint="eastAsia"/>
                <w:sz w:val="24"/>
              </w:rPr>
              <w:t>。</w:t>
            </w:r>
          </w:p>
          <w:p w14:paraId="04AAF284" w14:textId="3895B075" w:rsidR="00374E47" w:rsidRPr="00C56702" w:rsidRDefault="00856A13" w:rsidP="00374E47">
            <w:pPr>
              <w:pStyle w:val="affc"/>
              <w:widowControl/>
              <w:numPr>
                <w:ilvl w:val="0"/>
                <w:numId w:val="5"/>
              </w:numPr>
              <w:tabs>
                <w:tab w:val="left" w:pos="0"/>
              </w:tabs>
              <w:adjustRightInd w:val="0"/>
              <w:snapToGrid w:val="0"/>
              <w:ind w:leftChars="0" w:left="362" w:hanging="362"/>
              <w:jc w:val="both"/>
              <w:rPr>
                <w:rFonts w:ascii="Times New Roman"/>
                <w:sz w:val="24"/>
              </w:rPr>
            </w:pPr>
            <w:ins w:id="188" w:author="Joyce" w:date="2020-05-14T13:03:00Z">
              <w:r>
                <w:rPr>
                  <w:rFonts w:ascii="Times New Roman" w:hint="eastAsia"/>
                  <w:sz w:val="24"/>
                </w:rPr>
                <w:t>智能監控</w:t>
              </w:r>
            </w:ins>
            <w:r w:rsidR="00374E47" w:rsidRPr="00C56702">
              <w:rPr>
                <w:rFonts w:ascii="Times New Roman"/>
                <w:sz w:val="24"/>
              </w:rPr>
              <w:t>DMS</w:t>
            </w:r>
            <w:r w:rsidR="00374E47" w:rsidRPr="00C56702">
              <w:rPr>
                <w:rFonts w:ascii="Times New Roman" w:hint="eastAsia"/>
                <w:sz w:val="24"/>
              </w:rPr>
              <w:t>功能</w:t>
            </w:r>
            <w:r w:rsidR="00374E47" w:rsidRPr="00C56702">
              <w:rPr>
                <w:rFonts w:ascii="Times New Roman"/>
                <w:sz w:val="24"/>
              </w:rPr>
              <w:t xml:space="preserve"> &gt; </w:t>
            </w:r>
            <w:r w:rsidR="00374E47" w:rsidRPr="00C56702">
              <w:rPr>
                <w:rFonts w:ascii="Times New Roman" w:hint="eastAsia"/>
                <w:sz w:val="24"/>
              </w:rPr>
              <w:t>大陸汽車行業</w:t>
            </w:r>
            <w:r w:rsidR="00374E47" w:rsidRPr="00C56702">
              <w:rPr>
                <w:rFonts w:ascii="Times New Roman"/>
                <w:sz w:val="24"/>
              </w:rPr>
              <w:t>DMS</w:t>
            </w:r>
            <w:r w:rsidR="00374E47" w:rsidRPr="00C56702">
              <w:rPr>
                <w:rFonts w:ascii="Times New Roman" w:hint="eastAsia"/>
                <w:sz w:val="24"/>
              </w:rPr>
              <w:t>標準</w:t>
            </w:r>
            <w:r w:rsidR="00E67169">
              <w:rPr>
                <w:rFonts w:ascii="Times New Roman" w:eastAsiaTheme="majorEastAsia" w:hAnsi="Times New Roman" w:hint="eastAsia"/>
                <w:sz w:val="24"/>
              </w:rPr>
              <w:t>。</w:t>
            </w:r>
          </w:p>
          <w:p w14:paraId="2D266AFA" w14:textId="18A11606" w:rsidR="00374E47" w:rsidRPr="00C56702" w:rsidRDefault="00856A13" w:rsidP="00374E47">
            <w:pPr>
              <w:pStyle w:val="affc"/>
              <w:widowControl/>
              <w:numPr>
                <w:ilvl w:val="0"/>
                <w:numId w:val="5"/>
              </w:numPr>
              <w:tabs>
                <w:tab w:val="left" w:pos="0"/>
              </w:tabs>
              <w:adjustRightInd w:val="0"/>
              <w:snapToGrid w:val="0"/>
              <w:ind w:leftChars="0" w:left="362" w:hanging="362"/>
              <w:jc w:val="both"/>
              <w:rPr>
                <w:rFonts w:ascii="Times New Roman"/>
                <w:sz w:val="24"/>
              </w:rPr>
            </w:pPr>
            <w:ins w:id="189" w:author="Joyce" w:date="2020-05-14T13:03:00Z">
              <w:r>
                <w:rPr>
                  <w:rFonts w:ascii="Times New Roman" w:hint="eastAsia"/>
                  <w:sz w:val="24"/>
                </w:rPr>
                <w:t>DMS</w:t>
              </w:r>
            </w:ins>
            <w:r w:rsidR="00374E47" w:rsidRPr="00C56702">
              <w:rPr>
                <w:rFonts w:ascii="Times New Roman" w:hint="eastAsia"/>
                <w:sz w:val="24"/>
              </w:rPr>
              <w:t>偵測速度</w:t>
            </w:r>
            <w:r w:rsidR="00374E47" w:rsidRPr="00C56702">
              <w:rPr>
                <w:rFonts w:ascii="Times New Roman"/>
                <w:sz w:val="24"/>
              </w:rPr>
              <w:t xml:space="preserve"> = </w:t>
            </w:r>
            <w:del w:id="190" w:author="Joyce" w:date="2020-05-14T13:04:00Z">
              <w:r w:rsidR="00374E47" w:rsidRPr="00C56702" w:rsidDel="00856A13">
                <w:rPr>
                  <w:rFonts w:ascii="Times New Roman"/>
                  <w:sz w:val="24"/>
                </w:rPr>
                <w:delText>4FPS</w:delText>
              </w:r>
            </w:del>
            <w:ins w:id="191" w:author="Joyce" w:date="2020-05-14T13:04:00Z">
              <w:r>
                <w:rPr>
                  <w:rFonts w:ascii="Times New Roman" w:hint="eastAsia"/>
                  <w:sz w:val="24"/>
                </w:rPr>
                <w:t>5</w:t>
              </w:r>
              <w:r w:rsidRPr="00C56702">
                <w:rPr>
                  <w:rFonts w:ascii="Times New Roman"/>
                  <w:sz w:val="24"/>
                </w:rPr>
                <w:t>FPS</w:t>
              </w:r>
              <w:r>
                <w:rPr>
                  <w:rFonts w:ascii="Times New Roman"/>
                  <w:sz w:val="24"/>
                </w:rPr>
                <w:t>@1920x1080</w:t>
              </w:r>
            </w:ins>
            <w:r w:rsidR="00E67169">
              <w:rPr>
                <w:rFonts w:ascii="Times New Roman" w:eastAsiaTheme="majorEastAsia" w:hAnsi="Times New Roman" w:hint="eastAsia"/>
                <w:sz w:val="24"/>
              </w:rPr>
              <w:t>。</w:t>
            </w:r>
          </w:p>
          <w:p w14:paraId="35E2B510" w14:textId="10A998B8" w:rsidR="00374E47" w:rsidRPr="00C56702" w:rsidRDefault="00856A13" w:rsidP="00374E47">
            <w:pPr>
              <w:pStyle w:val="affc"/>
              <w:widowControl/>
              <w:numPr>
                <w:ilvl w:val="0"/>
                <w:numId w:val="5"/>
              </w:numPr>
              <w:tabs>
                <w:tab w:val="left" w:pos="0"/>
              </w:tabs>
              <w:adjustRightInd w:val="0"/>
              <w:snapToGrid w:val="0"/>
              <w:ind w:leftChars="0" w:left="362" w:hanging="362"/>
              <w:jc w:val="both"/>
              <w:rPr>
                <w:rFonts w:ascii="Times New Roman"/>
                <w:sz w:val="24"/>
              </w:rPr>
            </w:pPr>
            <w:ins w:id="192" w:author="Joyce" w:date="2020-05-14T13:04:00Z">
              <w:r>
                <w:rPr>
                  <w:rFonts w:ascii="Times New Roman" w:hint="eastAsia"/>
                  <w:sz w:val="24"/>
                </w:rPr>
                <w:t>DMS</w:t>
              </w:r>
            </w:ins>
            <w:r w:rsidR="00374E47" w:rsidRPr="00C56702">
              <w:rPr>
                <w:rFonts w:ascii="Times New Roman" w:hint="eastAsia"/>
                <w:sz w:val="24"/>
              </w:rPr>
              <w:t>偵測正確率</w:t>
            </w:r>
            <w:r w:rsidR="00374E47" w:rsidRPr="00C56702">
              <w:rPr>
                <w:rFonts w:ascii="Times New Roman"/>
                <w:sz w:val="24"/>
              </w:rPr>
              <w:t xml:space="preserve"> &gt; 98%</w:t>
            </w:r>
            <w:r w:rsidR="00E67169">
              <w:rPr>
                <w:rFonts w:ascii="Times New Roman" w:eastAsiaTheme="majorEastAsia" w:hAnsi="Times New Roman" w:hint="eastAsia"/>
                <w:sz w:val="24"/>
              </w:rPr>
              <w:t>。</w:t>
            </w:r>
          </w:p>
          <w:p w14:paraId="55490226" w14:textId="2040BDAA" w:rsidR="00374E47" w:rsidRPr="00856A13" w:rsidRDefault="00856A13" w:rsidP="00374E47">
            <w:pPr>
              <w:pStyle w:val="affc"/>
              <w:widowControl/>
              <w:numPr>
                <w:ilvl w:val="0"/>
                <w:numId w:val="5"/>
              </w:numPr>
              <w:tabs>
                <w:tab w:val="left" w:pos="0"/>
              </w:tabs>
              <w:adjustRightInd w:val="0"/>
              <w:snapToGrid w:val="0"/>
              <w:ind w:leftChars="0" w:left="362" w:hanging="362"/>
              <w:jc w:val="both"/>
              <w:rPr>
                <w:ins w:id="193" w:author="Joyce" w:date="2020-05-14T13:04:00Z"/>
                <w:rFonts w:ascii="Times New Roman"/>
                <w:color w:val="538135" w:themeColor="accent6" w:themeShade="BF"/>
                <w:sz w:val="24"/>
                <w:rPrChange w:id="194" w:author="Joyce" w:date="2020-05-14T13:04:00Z">
                  <w:rPr>
                    <w:ins w:id="195" w:author="Joyce" w:date="2020-05-14T13:04:00Z"/>
                    <w:rFonts w:ascii="Times New Roman" w:eastAsiaTheme="majorEastAsia" w:hAnsi="Times New Roman"/>
                    <w:sz w:val="24"/>
                  </w:rPr>
                </w:rPrChange>
              </w:rPr>
            </w:pPr>
            <w:ins w:id="196" w:author="Joyce" w:date="2020-05-14T13:04:00Z">
              <w:r>
                <w:rPr>
                  <w:rFonts w:ascii="Times New Roman" w:hint="eastAsia"/>
                  <w:sz w:val="24"/>
                </w:rPr>
                <w:t>DMS</w:t>
              </w:r>
            </w:ins>
            <w:r w:rsidR="00374E47" w:rsidRPr="00C56702">
              <w:rPr>
                <w:rFonts w:ascii="Times New Roman" w:hint="eastAsia"/>
                <w:sz w:val="24"/>
              </w:rPr>
              <w:t>偵測誤判率</w:t>
            </w:r>
            <w:r w:rsidR="00374E47" w:rsidRPr="00C56702">
              <w:rPr>
                <w:rFonts w:ascii="Times New Roman"/>
                <w:sz w:val="24"/>
              </w:rPr>
              <w:t xml:space="preserve"> &lt; 1%</w:t>
            </w:r>
            <w:r w:rsidR="00E67169">
              <w:rPr>
                <w:rFonts w:ascii="Times New Roman" w:eastAsiaTheme="majorEastAsia" w:hAnsi="Times New Roman" w:hint="eastAsia"/>
                <w:sz w:val="24"/>
              </w:rPr>
              <w:t>。</w:t>
            </w:r>
          </w:p>
          <w:p w14:paraId="2A51ED5D" w14:textId="0A0ABE35" w:rsidR="00856A13" w:rsidRPr="005849A0" w:rsidRDefault="00856A13" w:rsidP="00856A13">
            <w:pPr>
              <w:pStyle w:val="affc"/>
              <w:widowControl/>
              <w:numPr>
                <w:ilvl w:val="0"/>
                <w:numId w:val="5"/>
              </w:numPr>
              <w:tabs>
                <w:tab w:val="left" w:pos="0"/>
              </w:tabs>
              <w:adjustRightInd w:val="0"/>
              <w:snapToGrid w:val="0"/>
              <w:ind w:leftChars="0" w:left="362" w:hanging="362"/>
              <w:jc w:val="both"/>
              <w:rPr>
                <w:ins w:id="197" w:author="Joyce" w:date="2020-05-14T13:04:00Z"/>
                <w:rFonts w:ascii="Times New Roman"/>
                <w:color w:val="538135" w:themeColor="accent6" w:themeShade="BF"/>
                <w:sz w:val="24"/>
              </w:rPr>
            </w:pPr>
            <w:ins w:id="198" w:author="Joyce" w:date="2020-05-14T13:04:00Z">
              <w:r>
                <w:rPr>
                  <w:rFonts w:ascii="Times New Roman" w:eastAsiaTheme="majorEastAsia" w:hAnsi="Times New Roman" w:hint="eastAsia"/>
                  <w:sz w:val="24"/>
                  <w:lang w:eastAsia="zh-HK"/>
                </w:rPr>
                <w:t>警用</w:t>
              </w:r>
              <w:r>
                <w:rPr>
                  <w:rFonts w:ascii="Times New Roman" w:eastAsiaTheme="majorEastAsia" w:hAnsi="Times New Roman" w:hint="eastAsia"/>
                  <w:sz w:val="24"/>
                </w:rPr>
                <w:t>S</w:t>
              </w:r>
              <w:r>
                <w:rPr>
                  <w:rFonts w:ascii="Times New Roman" w:eastAsiaTheme="majorEastAsia" w:hAnsi="Times New Roman"/>
                  <w:sz w:val="24"/>
                </w:rPr>
                <w:t>martCam</w:t>
              </w:r>
              <w:r>
                <w:rPr>
                  <w:rFonts w:ascii="Times New Roman" w:eastAsiaTheme="majorEastAsia" w:hAnsi="Times New Roman" w:hint="eastAsia"/>
                  <w:sz w:val="24"/>
                  <w:lang w:eastAsia="zh-HK"/>
                </w:rPr>
                <w:t>人臉辨識率</w:t>
              </w:r>
              <w:r>
                <w:rPr>
                  <w:rFonts w:ascii="Times New Roman" w:eastAsiaTheme="majorEastAsia" w:hAnsi="Times New Roman" w:hint="eastAsia"/>
                  <w:sz w:val="24"/>
                </w:rPr>
                <w:t xml:space="preserve"> &gt;</w:t>
              </w:r>
              <w:r>
                <w:rPr>
                  <w:rFonts w:ascii="Times New Roman" w:eastAsiaTheme="majorEastAsia" w:hAnsi="Times New Roman"/>
                  <w:sz w:val="24"/>
                </w:rPr>
                <w:t xml:space="preserve"> </w:t>
              </w:r>
              <w:r>
                <w:rPr>
                  <w:rFonts w:ascii="Times New Roman" w:eastAsiaTheme="majorEastAsia" w:hAnsi="Times New Roman" w:hint="eastAsia"/>
                  <w:sz w:val="24"/>
                </w:rPr>
                <w:t>98%</w:t>
              </w:r>
              <w:r>
                <w:rPr>
                  <w:rFonts w:ascii="Times New Roman" w:eastAsiaTheme="majorEastAsia" w:hAnsi="Times New Roman" w:hint="eastAsia"/>
                  <w:sz w:val="24"/>
                </w:rPr>
                <w:t>。</w:t>
              </w:r>
            </w:ins>
          </w:p>
          <w:p w14:paraId="6EB8F2B4" w14:textId="706B86D0" w:rsidR="00856A13" w:rsidRPr="00856A13" w:rsidRDefault="00856A13" w:rsidP="00856A13">
            <w:pPr>
              <w:pStyle w:val="affc"/>
              <w:widowControl/>
              <w:numPr>
                <w:ilvl w:val="0"/>
                <w:numId w:val="5"/>
              </w:numPr>
              <w:tabs>
                <w:tab w:val="left" w:pos="0"/>
              </w:tabs>
              <w:adjustRightInd w:val="0"/>
              <w:snapToGrid w:val="0"/>
              <w:ind w:leftChars="0" w:left="362" w:hanging="362"/>
              <w:jc w:val="both"/>
              <w:rPr>
                <w:rFonts w:ascii="Times New Roman" w:hint="eastAsia"/>
                <w:color w:val="538135" w:themeColor="accent6" w:themeShade="BF"/>
                <w:sz w:val="22"/>
                <w:szCs w:val="22"/>
                <w:rPrChange w:id="199" w:author="Joyce" w:date="2020-05-14T13:04:00Z">
                  <w:rPr>
                    <w:rFonts w:hint="eastAsia"/>
                  </w:rPr>
                </w:rPrChange>
              </w:rPr>
            </w:pPr>
            <w:ins w:id="200" w:author="Joyce" w:date="2020-05-14T13:04:00Z">
              <w:r w:rsidRPr="00F840F5">
                <w:rPr>
                  <w:rFonts w:ascii="Times New Roman" w:eastAsiaTheme="majorEastAsia" w:hAnsi="Times New Roman" w:hint="eastAsia"/>
                  <w:sz w:val="22"/>
                  <w:szCs w:val="22"/>
                  <w:lang w:eastAsia="zh-HK"/>
                </w:rPr>
                <w:t>警用</w:t>
              </w:r>
              <w:r w:rsidRPr="00F840F5">
                <w:rPr>
                  <w:rFonts w:ascii="Times New Roman" w:eastAsiaTheme="majorEastAsia" w:hAnsi="Times New Roman" w:hint="eastAsia"/>
                  <w:sz w:val="22"/>
                  <w:szCs w:val="22"/>
                </w:rPr>
                <w:t>S</w:t>
              </w:r>
              <w:r w:rsidRPr="00F840F5">
                <w:rPr>
                  <w:rFonts w:ascii="Times New Roman" w:eastAsiaTheme="majorEastAsia" w:hAnsi="Times New Roman"/>
                  <w:sz w:val="22"/>
                  <w:szCs w:val="22"/>
                </w:rPr>
                <w:t>martCam</w:t>
              </w:r>
              <w:r w:rsidRPr="00F840F5">
                <w:rPr>
                  <w:rFonts w:ascii="Times New Roman" w:hint="eastAsia"/>
                  <w:sz w:val="22"/>
                  <w:szCs w:val="22"/>
                </w:rPr>
                <w:t>偵測速度</w:t>
              </w:r>
              <w:r w:rsidRPr="00F840F5">
                <w:rPr>
                  <w:rFonts w:ascii="Times New Roman"/>
                  <w:sz w:val="22"/>
                  <w:szCs w:val="22"/>
                </w:rPr>
                <w:t xml:space="preserve"> </w:t>
              </w:r>
              <w:r w:rsidRPr="00F840F5">
                <w:rPr>
                  <w:rFonts w:ascii="Times New Roman" w:hint="eastAsia"/>
                  <w:sz w:val="22"/>
                  <w:szCs w:val="22"/>
                </w:rPr>
                <w:t>20</w:t>
              </w:r>
              <w:r w:rsidRPr="00F840F5">
                <w:rPr>
                  <w:rFonts w:ascii="Times New Roman"/>
                  <w:sz w:val="22"/>
                  <w:szCs w:val="22"/>
                </w:rPr>
                <w:t>FPS@1920x1080</w:t>
              </w:r>
              <w:r>
                <w:rPr>
                  <w:rFonts w:ascii="Times New Roman" w:hint="eastAsia"/>
                  <w:sz w:val="22"/>
                  <w:szCs w:val="22"/>
                </w:rPr>
                <w:t>。</w:t>
              </w:r>
            </w:ins>
          </w:p>
          <w:p w14:paraId="33078BDC" w14:textId="72F5F010" w:rsidR="004639E0" w:rsidRPr="00EE3251" w:rsidRDefault="004639E0" w:rsidP="00C4521B">
            <w:pPr>
              <w:pStyle w:val="affc"/>
              <w:widowControl/>
              <w:numPr>
                <w:ilvl w:val="0"/>
                <w:numId w:val="5"/>
              </w:numPr>
              <w:tabs>
                <w:tab w:val="left" w:pos="0"/>
              </w:tabs>
              <w:adjustRightInd w:val="0"/>
              <w:snapToGrid w:val="0"/>
              <w:ind w:leftChars="0" w:left="362" w:hanging="362"/>
              <w:jc w:val="both"/>
              <w:rPr>
                <w:rFonts w:ascii="Times New Roman"/>
                <w:color w:val="538135" w:themeColor="accent6" w:themeShade="BF"/>
                <w:sz w:val="24"/>
              </w:rPr>
            </w:pPr>
            <w:r w:rsidRPr="00EE3251">
              <w:rPr>
                <w:rFonts w:ascii="Times New Roman"/>
                <w:sz w:val="24"/>
              </w:rPr>
              <w:t>開發動態可調整頻寬之網路以提升資料傳輸網路之有效頻寬使用率</w:t>
            </w:r>
            <w:r w:rsidR="00CA22D2" w:rsidRPr="00EE3251">
              <w:rPr>
                <w:rFonts w:ascii="Times New Roman"/>
                <w:sz w:val="24"/>
              </w:rPr>
              <w:t xml:space="preserve"> </w:t>
            </w:r>
            <w:r w:rsidRPr="00EE3251">
              <w:rPr>
                <w:rFonts w:ascii="Times New Roman"/>
                <w:sz w:val="24"/>
              </w:rPr>
              <w:t>(</w:t>
            </w:r>
            <w:r w:rsidRPr="00EE3251">
              <w:rPr>
                <w:rFonts w:ascii="Times New Roman"/>
                <w:sz w:val="24"/>
              </w:rPr>
              <w:t>可提升有效頻寬使用率達</w:t>
            </w:r>
            <w:r w:rsidRPr="00EE3251">
              <w:rPr>
                <w:rFonts w:ascii="Times New Roman"/>
                <w:sz w:val="24"/>
              </w:rPr>
              <w:t>20%)</w:t>
            </w:r>
            <w:r w:rsidR="00E67169">
              <w:rPr>
                <w:rFonts w:ascii="Times New Roman" w:eastAsiaTheme="majorEastAsia" w:hAnsi="Times New Roman" w:hint="eastAsia"/>
                <w:sz w:val="24"/>
              </w:rPr>
              <w:t>。</w:t>
            </w:r>
          </w:p>
        </w:tc>
        <w:tc>
          <w:tcPr>
            <w:tcW w:w="3300" w:type="dxa"/>
            <w:tcMar>
              <w:top w:w="0" w:type="dxa"/>
              <w:left w:w="28" w:type="dxa"/>
              <w:bottom w:w="0" w:type="dxa"/>
              <w:right w:w="28" w:type="dxa"/>
            </w:tcMar>
          </w:tcPr>
          <w:p w14:paraId="7FB36E3F" w14:textId="59341036" w:rsidR="00CA22D2" w:rsidRPr="00EE3251" w:rsidRDefault="00374E47" w:rsidP="008465FE">
            <w:pPr>
              <w:pStyle w:val="affc"/>
              <w:widowControl/>
              <w:numPr>
                <w:ilvl w:val="0"/>
                <w:numId w:val="5"/>
              </w:numPr>
              <w:tabs>
                <w:tab w:val="left" w:pos="0"/>
              </w:tabs>
              <w:adjustRightInd w:val="0"/>
              <w:snapToGrid w:val="0"/>
              <w:ind w:leftChars="0" w:left="362" w:hanging="362"/>
              <w:jc w:val="both"/>
              <w:rPr>
                <w:rFonts w:ascii="Times New Roman"/>
                <w:sz w:val="24"/>
              </w:rPr>
            </w:pPr>
            <w:r w:rsidRPr="00C56702">
              <w:rPr>
                <w:rFonts w:ascii="Times New Roman" w:hint="eastAsia"/>
                <w:sz w:val="24"/>
              </w:rPr>
              <w:t>大陸汽車行業</w:t>
            </w:r>
            <w:r w:rsidRPr="00C56702">
              <w:rPr>
                <w:rFonts w:ascii="Times New Roman"/>
                <w:sz w:val="24"/>
              </w:rPr>
              <w:t>DMS</w:t>
            </w:r>
            <w:r w:rsidRPr="00C56702">
              <w:rPr>
                <w:rFonts w:ascii="Times New Roman" w:hint="eastAsia"/>
                <w:sz w:val="24"/>
              </w:rPr>
              <w:t>標準：</w:t>
            </w:r>
            <w:r w:rsidR="00164472" w:rsidRPr="00EE3251">
              <w:rPr>
                <w:rFonts w:ascii="Times New Roman"/>
                <w:sz w:val="24"/>
              </w:rPr>
              <w:t>注意力集中、抽菸警示、用手機警示、睡眠偵測警示。目前市售規格：</w:t>
            </w:r>
            <w:r w:rsidR="00164472" w:rsidRPr="00EE3251">
              <w:rPr>
                <w:rFonts w:ascii="Times New Roman"/>
                <w:sz w:val="24"/>
              </w:rPr>
              <w:t>FPS = 2</w:t>
            </w:r>
            <w:r w:rsidR="00164472" w:rsidRPr="00EE3251">
              <w:rPr>
                <w:rFonts w:ascii="Times New Roman"/>
                <w:sz w:val="24"/>
              </w:rPr>
              <w:t>、偵測率</w:t>
            </w:r>
            <w:r w:rsidR="00164472" w:rsidRPr="00EE3251">
              <w:rPr>
                <w:rFonts w:ascii="Times New Roman"/>
                <w:sz w:val="24"/>
              </w:rPr>
              <w:t xml:space="preserve"> &gt; 90%</w:t>
            </w:r>
            <w:r w:rsidR="00E67169">
              <w:rPr>
                <w:rFonts w:ascii="Times New Roman" w:eastAsiaTheme="majorEastAsia" w:hAnsi="Times New Roman" w:hint="eastAsia"/>
                <w:sz w:val="24"/>
              </w:rPr>
              <w:t>。</w:t>
            </w:r>
          </w:p>
          <w:p w14:paraId="438D34DA" w14:textId="08CAB751" w:rsidR="00CA22D2" w:rsidRPr="00EE3251" w:rsidRDefault="00CA22D2" w:rsidP="008465FE">
            <w:pPr>
              <w:pStyle w:val="affc"/>
              <w:widowControl/>
              <w:numPr>
                <w:ilvl w:val="0"/>
                <w:numId w:val="5"/>
              </w:numPr>
              <w:tabs>
                <w:tab w:val="left" w:pos="0"/>
              </w:tabs>
              <w:adjustRightInd w:val="0"/>
              <w:snapToGrid w:val="0"/>
              <w:ind w:leftChars="0" w:left="362" w:hanging="362"/>
              <w:jc w:val="both"/>
              <w:rPr>
                <w:rFonts w:ascii="Times New Roman"/>
                <w:sz w:val="24"/>
              </w:rPr>
            </w:pPr>
            <w:r w:rsidRPr="00EE3251">
              <w:rPr>
                <w:rFonts w:ascii="Times New Roman"/>
                <w:sz w:val="24"/>
              </w:rPr>
              <w:t>MIT</w:t>
            </w:r>
            <w:r w:rsidRPr="00EE3251">
              <w:rPr>
                <w:rFonts w:ascii="Times New Roman"/>
                <w:sz w:val="24"/>
              </w:rPr>
              <w:t>團隊所開發之</w:t>
            </w:r>
            <w:r w:rsidRPr="00EE3251">
              <w:rPr>
                <w:rFonts w:ascii="Times New Roman"/>
                <w:sz w:val="24"/>
              </w:rPr>
              <w:t>Eyeriss</w:t>
            </w:r>
            <w:r w:rsidRPr="00EE3251">
              <w:rPr>
                <w:rFonts w:ascii="Times New Roman"/>
                <w:sz w:val="24"/>
              </w:rPr>
              <w:t>人工智慧加速器</w:t>
            </w:r>
            <w:r w:rsidR="00E67169">
              <w:rPr>
                <w:rFonts w:ascii="Times New Roman" w:eastAsiaTheme="majorEastAsia" w:hAnsi="Times New Roman" w:hint="eastAsia"/>
                <w:sz w:val="24"/>
              </w:rPr>
              <w:t>。</w:t>
            </w:r>
          </w:p>
        </w:tc>
      </w:tr>
      <w:tr w:rsidR="00B96CA8" w:rsidRPr="00EE3251" w14:paraId="548B5611" w14:textId="77777777" w:rsidTr="000777AD">
        <w:trPr>
          <w:trHeight w:val="1320"/>
        </w:trPr>
        <w:tc>
          <w:tcPr>
            <w:tcW w:w="1548" w:type="dxa"/>
            <w:tcMar>
              <w:top w:w="0" w:type="dxa"/>
              <w:left w:w="28" w:type="dxa"/>
              <w:bottom w:w="0" w:type="dxa"/>
              <w:right w:w="28" w:type="dxa"/>
            </w:tcMar>
            <w:vAlign w:val="center"/>
          </w:tcPr>
          <w:p w14:paraId="373503F2" w14:textId="60DA218A" w:rsidR="00B96CA8" w:rsidRPr="00EE3251" w:rsidRDefault="00B96CA8" w:rsidP="00C4521B">
            <w:pPr>
              <w:snapToGrid w:val="0"/>
              <w:spacing w:line="240" w:lineRule="auto"/>
              <w:rPr>
                <w:color w:val="000000" w:themeColor="text1"/>
              </w:rPr>
            </w:pPr>
            <w:r w:rsidRPr="00EE3251">
              <w:rPr>
                <w:color w:val="000000" w:themeColor="text1"/>
              </w:rPr>
              <w:t>視訊語意分割引擎與模型</w:t>
            </w:r>
          </w:p>
        </w:tc>
        <w:tc>
          <w:tcPr>
            <w:tcW w:w="4819" w:type="dxa"/>
            <w:tcMar>
              <w:top w:w="0" w:type="dxa"/>
              <w:left w:w="28" w:type="dxa"/>
              <w:bottom w:w="0" w:type="dxa"/>
              <w:right w:w="28" w:type="dxa"/>
            </w:tcMar>
          </w:tcPr>
          <w:p w14:paraId="14DA61C8" w14:textId="055DCC70" w:rsidR="009702CC" w:rsidRPr="00EE3251" w:rsidRDefault="009702CC" w:rsidP="00C4521B">
            <w:pPr>
              <w:pStyle w:val="affc"/>
              <w:widowControl/>
              <w:numPr>
                <w:ilvl w:val="0"/>
                <w:numId w:val="5"/>
              </w:numPr>
              <w:tabs>
                <w:tab w:val="left" w:pos="0"/>
              </w:tabs>
              <w:adjustRightInd w:val="0"/>
              <w:snapToGrid w:val="0"/>
              <w:ind w:leftChars="0" w:left="362" w:hanging="362"/>
              <w:jc w:val="both"/>
              <w:rPr>
                <w:rFonts w:ascii="Times New Roman"/>
                <w:color w:val="000000" w:themeColor="text1"/>
                <w:sz w:val="24"/>
              </w:rPr>
            </w:pPr>
            <w:r w:rsidRPr="00EE3251">
              <w:rPr>
                <w:rFonts w:ascii="Times New Roman"/>
                <w:color w:val="000000" w:themeColor="text1"/>
                <w:sz w:val="24"/>
              </w:rPr>
              <w:t>相較於現有影像語義分割模型，本計畫目標期能超越全球</w:t>
            </w:r>
            <w:r w:rsidRPr="00EE3251">
              <w:rPr>
                <w:rFonts w:ascii="Times New Roman"/>
                <w:color w:val="000000" w:themeColor="text1"/>
                <w:sz w:val="24"/>
              </w:rPr>
              <w:t>State-of-the-art</w:t>
            </w:r>
            <w:r w:rsidRPr="00EE3251">
              <w:rPr>
                <w:rFonts w:ascii="Times New Roman"/>
                <w:color w:val="000000" w:themeColor="text1"/>
                <w:sz w:val="24"/>
              </w:rPr>
              <w:t>，打造高速、高解析度、高準確度的</w:t>
            </w:r>
            <w:r w:rsidRPr="00EE3251">
              <w:rPr>
                <w:rFonts w:ascii="Times New Roman"/>
                <w:color w:val="000000" w:themeColor="text1"/>
                <w:sz w:val="24"/>
              </w:rPr>
              <w:t>U-HarDNet model</w:t>
            </w:r>
            <w:r w:rsidR="00E67169">
              <w:rPr>
                <w:rFonts w:ascii="Times New Roman" w:eastAsiaTheme="majorEastAsia" w:hAnsi="Times New Roman" w:hint="eastAsia"/>
                <w:sz w:val="24"/>
              </w:rPr>
              <w:t>。</w:t>
            </w:r>
          </w:p>
          <w:p w14:paraId="07E51D01" w14:textId="2EDDFA5C" w:rsidR="00B96CA8" w:rsidRPr="00EE3251" w:rsidRDefault="009702CC" w:rsidP="00C4521B">
            <w:pPr>
              <w:pStyle w:val="affc"/>
              <w:widowControl/>
              <w:numPr>
                <w:ilvl w:val="0"/>
                <w:numId w:val="5"/>
              </w:numPr>
              <w:tabs>
                <w:tab w:val="left" w:pos="362"/>
              </w:tabs>
              <w:adjustRightInd w:val="0"/>
              <w:snapToGrid w:val="0"/>
              <w:ind w:leftChars="0" w:left="362" w:hanging="362"/>
              <w:jc w:val="both"/>
              <w:rPr>
                <w:rFonts w:ascii="Times New Roman"/>
                <w:color w:val="000000" w:themeColor="text1"/>
              </w:rPr>
            </w:pPr>
            <w:r w:rsidRPr="00EE3251">
              <w:rPr>
                <w:rFonts w:ascii="Times New Roman"/>
                <w:color w:val="000000" w:themeColor="text1"/>
                <w:sz w:val="24"/>
              </w:rPr>
              <w:t>本應用需高容量高頻寬</w:t>
            </w:r>
            <w:r w:rsidRPr="00EE3251">
              <w:rPr>
                <w:rFonts w:ascii="Times New Roman"/>
                <w:color w:val="000000" w:themeColor="text1"/>
                <w:sz w:val="24"/>
              </w:rPr>
              <w:t>On-Chip</w:t>
            </w:r>
            <w:r w:rsidRPr="00EE3251">
              <w:rPr>
                <w:rFonts w:ascii="Times New Roman"/>
                <w:color w:val="000000" w:themeColor="text1"/>
                <w:sz w:val="24"/>
              </w:rPr>
              <w:t>記憶體平台，才能達</w:t>
            </w:r>
            <w:r w:rsidRPr="00EE3251">
              <w:rPr>
                <w:rFonts w:ascii="Times New Roman"/>
                <w:color w:val="000000" w:themeColor="text1"/>
                <w:sz w:val="24"/>
              </w:rPr>
              <w:t xml:space="preserve"> Real-Time</w:t>
            </w:r>
            <w:r w:rsidRPr="00EE3251">
              <w:rPr>
                <w:rFonts w:ascii="Times New Roman"/>
                <w:color w:val="000000" w:themeColor="text1"/>
                <w:sz w:val="24"/>
              </w:rPr>
              <w:t>標準，本計畫所技術引進的</w:t>
            </w:r>
            <w:r w:rsidRPr="00EE3251">
              <w:rPr>
                <w:rFonts w:ascii="Times New Roman"/>
                <w:color w:val="000000" w:themeColor="text1"/>
                <w:sz w:val="24"/>
              </w:rPr>
              <w:t>U-HarDNet Engine</w:t>
            </w:r>
            <w:r w:rsidRPr="00EE3251">
              <w:rPr>
                <w:rFonts w:ascii="Times New Roman"/>
                <w:color w:val="000000" w:themeColor="text1"/>
                <w:sz w:val="24"/>
              </w:rPr>
              <w:t>善用</w:t>
            </w:r>
            <w:r w:rsidRPr="00EE3251">
              <w:rPr>
                <w:rFonts w:ascii="Times New Roman"/>
                <w:color w:val="000000" w:themeColor="text1"/>
                <w:sz w:val="24"/>
              </w:rPr>
              <w:t xml:space="preserve">AIM </w:t>
            </w:r>
            <w:r w:rsidRPr="00EE3251">
              <w:rPr>
                <w:rFonts w:ascii="Times New Roman"/>
                <w:color w:val="000000" w:themeColor="text1"/>
                <w:sz w:val="24"/>
              </w:rPr>
              <w:t>平台所提供的高頻寬，並以低功耗、低誤差值，達</w:t>
            </w:r>
            <w:r w:rsidRPr="00EE3251">
              <w:rPr>
                <w:rFonts w:ascii="Times New Roman"/>
                <w:color w:val="000000" w:themeColor="text1"/>
                <w:sz w:val="24"/>
              </w:rPr>
              <w:t xml:space="preserve"> U-HarDNet model </w:t>
            </w:r>
            <w:r w:rsidRPr="00EE3251">
              <w:rPr>
                <w:rFonts w:ascii="Times New Roman"/>
                <w:color w:val="000000" w:themeColor="text1"/>
                <w:sz w:val="24"/>
              </w:rPr>
              <w:t>的技術標準。</w:t>
            </w:r>
          </w:p>
        </w:tc>
        <w:tc>
          <w:tcPr>
            <w:tcW w:w="3300" w:type="dxa"/>
            <w:tcMar>
              <w:top w:w="0" w:type="dxa"/>
              <w:left w:w="28" w:type="dxa"/>
              <w:bottom w:w="0" w:type="dxa"/>
              <w:right w:w="28" w:type="dxa"/>
            </w:tcMar>
          </w:tcPr>
          <w:p w14:paraId="7B966AC7" w14:textId="75AA99C6" w:rsidR="00B96CA8" w:rsidRPr="00EE3251" w:rsidRDefault="00D53D41" w:rsidP="00C4521B">
            <w:pPr>
              <w:snapToGrid w:val="0"/>
              <w:spacing w:line="240" w:lineRule="auto"/>
              <w:ind w:leftChars="20" w:left="48" w:rightChars="20" w:right="48"/>
            </w:pPr>
            <w:r w:rsidRPr="00EE3251">
              <w:rPr>
                <w:color w:val="000000" w:themeColor="text1"/>
              </w:rPr>
              <w:t>現存影像語義分割模型大都以</w:t>
            </w:r>
            <w:r w:rsidRPr="00EE3251">
              <w:rPr>
                <w:color w:val="000000" w:themeColor="text1"/>
              </w:rPr>
              <w:t xml:space="preserve"> </w:t>
            </w:r>
            <w:r w:rsidRPr="00EE3251">
              <w:rPr>
                <w:color w:val="000000" w:themeColor="text1"/>
              </w:rPr>
              <w:t>高解析度之</w:t>
            </w:r>
            <w:r w:rsidRPr="00EE3251">
              <w:rPr>
                <w:color w:val="000000" w:themeColor="text1"/>
              </w:rPr>
              <w:t xml:space="preserve">Cityscapes benchmark </w:t>
            </w:r>
            <w:r w:rsidRPr="00EE3251">
              <w:rPr>
                <w:color w:val="000000" w:themeColor="text1"/>
              </w:rPr>
              <w:t>評估效能，其提供的</w:t>
            </w:r>
            <w:r w:rsidRPr="00EE3251">
              <w:rPr>
                <w:color w:val="000000" w:themeColor="text1"/>
              </w:rPr>
              <w:t xml:space="preserve"> dataset </w:t>
            </w:r>
            <w:r w:rsidRPr="00EE3251">
              <w:rPr>
                <w:color w:val="000000" w:themeColor="text1"/>
              </w:rPr>
              <w:t>主要以城市街景為主，並使用</w:t>
            </w:r>
            <w:r w:rsidRPr="00EE3251">
              <w:rPr>
                <w:color w:val="000000" w:themeColor="text1"/>
              </w:rPr>
              <w:t xml:space="preserve">intersection-over-union (IoU) </w:t>
            </w:r>
            <w:r w:rsidRPr="00EE3251">
              <w:rPr>
                <w:color w:val="000000" w:themeColor="text1"/>
              </w:rPr>
              <w:t>為衡量準確度指標。</w:t>
            </w:r>
          </w:p>
        </w:tc>
      </w:tr>
      <w:tr w:rsidR="00E64CE3" w:rsidRPr="00EE3251" w14:paraId="13D52BC4" w14:textId="77777777" w:rsidTr="000777AD">
        <w:trPr>
          <w:trHeight w:val="877"/>
        </w:trPr>
        <w:tc>
          <w:tcPr>
            <w:tcW w:w="1548" w:type="dxa"/>
            <w:tcMar>
              <w:top w:w="0" w:type="dxa"/>
              <w:left w:w="28" w:type="dxa"/>
              <w:bottom w:w="0" w:type="dxa"/>
              <w:right w:w="28" w:type="dxa"/>
            </w:tcMar>
            <w:vAlign w:val="center"/>
          </w:tcPr>
          <w:p w14:paraId="2623574B" w14:textId="363EADD9" w:rsidR="00E64CE3" w:rsidRPr="00EE3251" w:rsidRDefault="00E64CE3" w:rsidP="00C4521B">
            <w:pPr>
              <w:snapToGrid w:val="0"/>
              <w:spacing w:line="240" w:lineRule="auto"/>
              <w:rPr>
                <w:color w:val="000000" w:themeColor="text1"/>
              </w:rPr>
            </w:pPr>
            <w:r w:rsidRPr="00EE3251">
              <w:rPr>
                <w:color w:val="000000" w:themeColor="text1"/>
              </w:rPr>
              <w:t xml:space="preserve">AIM SoC </w:t>
            </w:r>
            <w:r w:rsidR="008465FE">
              <w:rPr>
                <w:color w:val="000000" w:themeColor="text1"/>
              </w:rPr>
              <w:t>晶片</w:t>
            </w:r>
            <w:r w:rsidR="008465FE">
              <w:rPr>
                <w:rFonts w:hint="eastAsia"/>
                <w:color w:val="000000" w:themeColor="text1"/>
              </w:rPr>
              <w:t>整合</w:t>
            </w:r>
            <w:r w:rsidRPr="00EE3251">
              <w:rPr>
                <w:color w:val="000000" w:themeColor="text1"/>
              </w:rPr>
              <w:t>與實現</w:t>
            </w:r>
          </w:p>
        </w:tc>
        <w:tc>
          <w:tcPr>
            <w:tcW w:w="4819" w:type="dxa"/>
            <w:shd w:val="clear" w:color="auto" w:fill="auto"/>
            <w:tcMar>
              <w:top w:w="0" w:type="dxa"/>
              <w:left w:w="28" w:type="dxa"/>
              <w:bottom w:w="0" w:type="dxa"/>
              <w:right w:w="28" w:type="dxa"/>
            </w:tcMar>
          </w:tcPr>
          <w:p w14:paraId="64DE9E83" w14:textId="0362D3A0" w:rsidR="00E24365" w:rsidRPr="00856A13" w:rsidRDefault="00E64CE3" w:rsidP="002D5ED4">
            <w:pPr>
              <w:pStyle w:val="affc"/>
              <w:numPr>
                <w:ilvl w:val="0"/>
                <w:numId w:val="7"/>
              </w:numPr>
              <w:adjustRightInd w:val="0"/>
              <w:snapToGrid w:val="0"/>
              <w:ind w:leftChars="0" w:left="355" w:hanging="355"/>
              <w:jc w:val="both"/>
              <w:rPr>
                <w:ins w:id="201" w:author="Joyce" w:date="2020-05-14T13:06:00Z"/>
                <w:rFonts w:ascii="Times New Roman"/>
                <w:sz w:val="24"/>
                <w:lang w:val="x-none"/>
                <w:rPrChange w:id="202" w:author="Joyce" w:date="2020-05-14T13:06:00Z">
                  <w:rPr>
                    <w:ins w:id="203" w:author="Joyce" w:date="2020-05-14T13:06:00Z"/>
                    <w:rFonts w:ascii="Times New Roman" w:eastAsiaTheme="majorEastAsia" w:hAnsi="Times New Roman"/>
                    <w:sz w:val="24"/>
                  </w:rPr>
                </w:rPrChange>
              </w:rPr>
            </w:pPr>
            <w:r w:rsidRPr="00EE3251">
              <w:rPr>
                <w:rFonts w:ascii="Times New Roman"/>
                <w:sz w:val="24"/>
                <w:lang w:val="x-none"/>
              </w:rPr>
              <w:t>整合</w:t>
            </w:r>
            <w:r w:rsidRPr="00EE3251">
              <w:rPr>
                <w:rFonts w:ascii="Times New Roman"/>
                <w:sz w:val="24"/>
                <w:lang w:val="x-none"/>
              </w:rPr>
              <w:t xml:space="preserve"> RISC-V CPU</w:t>
            </w:r>
            <w:r w:rsidRPr="00EE3251">
              <w:rPr>
                <w:rFonts w:ascii="Times New Roman"/>
                <w:sz w:val="24"/>
                <w:lang w:val="x-none"/>
              </w:rPr>
              <w:t>、</w:t>
            </w:r>
            <w:del w:id="204" w:author="Joyce" w:date="2020-05-14T13:05:00Z">
              <w:r w:rsidRPr="00EE3251" w:rsidDel="00856A13">
                <w:rPr>
                  <w:rFonts w:ascii="Times New Roman"/>
                  <w:sz w:val="24"/>
                  <w:lang w:val="x-none"/>
                </w:rPr>
                <w:delText xml:space="preserve">DMS </w:delText>
              </w:r>
              <w:r w:rsidRPr="00EE3251" w:rsidDel="00856A13">
                <w:rPr>
                  <w:rFonts w:ascii="Times New Roman"/>
                  <w:sz w:val="24"/>
                  <w:lang w:val="x-none"/>
                </w:rPr>
                <w:delText>與分割引擎</w:delText>
              </w:r>
            </w:del>
            <w:ins w:id="205" w:author="Joyce" w:date="2020-05-14T13:06:00Z">
              <w:r w:rsidR="00856A13">
                <w:rPr>
                  <w:rFonts w:ascii="Times New Roman" w:hint="eastAsia"/>
                  <w:sz w:val="24"/>
                  <w:lang w:val="x-none"/>
                </w:rPr>
                <w:t>USB</w:t>
              </w:r>
              <w:r w:rsidR="00856A13">
                <w:rPr>
                  <w:rFonts w:ascii="Times New Roman"/>
                  <w:sz w:val="24"/>
                  <w:lang w:val="x-none"/>
                </w:rPr>
                <w:t xml:space="preserve"> </w:t>
              </w:r>
              <w:r w:rsidR="00856A13">
                <w:rPr>
                  <w:rFonts w:ascii="Times New Roman" w:hint="eastAsia"/>
                  <w:sz w:val="24"/>
                  <w:lang w:val="x-none"/>
                </w:rPr>
                <w:t>sl</w:t>
              </w:r>
              <w:r w:rsidR="00856A13">
                <w:rPr>
                  <w:rFonts w:ascii="Times New Roman"/>
                  <w:sz w:val="24"/>
                  <w:lang w:val="x-none"/>
                </w:rPr>
                <w:t>ave I/F</w:t>
              </w:r>
              <w:r w:rsidR="00856A13">
                <w:rPr>
                  <w:rFonts w:ascii="Times New Roman" w:hint="eastAsia"/>
                  <w:sz w:val="24"/>
                  <w:lang w:val="x-none" w:eastAsia="zh-HK"/>
                </w:rPr>
                <w:t>與</w:t>
              </w:r>
              <w:r w:rsidR="00856A13">
                <w:rPr>
                  <w:rFonts w:ascii="Times New Roman" w:hint="eastAsia"/>
                  <w:sz w:val="24"/>
                  <w:lang w:val="x-none"/>
                </w:rPr>
                <w:t>DIP</w:t>
              </w:r>
              <w:r w:rsidR="00856A13">
                <w:rPr>
                  <w:rFonts w:ascii="Times New Roman" w:hint="eastAsia"/>
                  <w:sz w:val="24"/>
                  <w:lang w:val="x-none" w:eastAsia="zh-HK"/>
                </w:rPr>
                <w:t>引</w:t>
              </w:r>
              <w:r w:rsidR="00856A13">
                <w:rPr>
                  <w:rFonts w:ascii="Times New Roman" w:hint="eastAsia"/>
                  <w:sz w:val="24"/>
                  <w:lang w:val="x-none"/>
                </w:rPr>
                <w:t>擎</w:t>
              </w:r>
              <w:r w:rsidR="00856A13">
                <w:rPr>
                  <w:rFonts w:ascii="Times New Roman" w:hint="eastAsia"/>
                  <w:sz w:val="24"/>
                  <w:lang w:val="x-none" w:eastAsia="zh-HK"/>
                </w:rPr>
                <w:t>之</w:t>
              </w:r>
              <w:r w:rsidR="00856A13">
                <w:rPr>
                  <w:rFonts w:ascii="Times New Roman" w:hint="eastAsia"/>
                  <w:sz w:val="24"/>
                  <w:lang w:val="x-none"/>
                </w:rPr>
                <w:t>AIM-1</w:t>
              </w:r>
              <w:r w:rsidR="00856A13">
                <w:rPr>
                  <w:rFonts w:ascii="Times New Roman"/>
                  <w:sz w:val="24"/>
                  <w:lang w:val="x-none"/>
                </w:rPr>
                <w:t xml:space="preserve"> SoC</w:t>
              </w:r>
              <w:r w:rsidR="00856A13" w:rsidRPr="00EE3251">
                <w:rPr>
                  <w:rFonts w:ascii="Times New Roman"/>
                  <w:sz w:val="24"/>
                  <w:lang w:val="x-none"/>
                </w:rPr>
                <w:t>，</w:t>
              </w:r>
              <w:r w:rsidR="00856A13">
                <w:rPr>
                  <w:rFonts w:ascii="Times New Roman" w:hint="eastAsia"/>
                  <w:sz w:val="24"/>
                  <w:lang w:val="x-none"/>
                </w:rPr>
                <w:t>0.5</w:t>
              </w:r>
              <w:r w:rsidR="00856A13" w:rsidRPr="00EE3251">
                <w:rPr>
                  <w:rFonts w:ascii="Times New Roman"/>
                  <w:sz w:val="24"/>
                  <w:lang w:val="x-none"/>
                </w:rPr>
                <w:t>TOPs @ 2</w:t>
              </w:r>
              <w:r w:rsidR="00856A13">
                <w:rPr>
                  <w:rFonts w:ascii="Times New Roman" w:hint="eastAsia"/>
                  <w:sz w:val="24"/>
                  <w:lang w:val="x-none"/>
                </w:rPr>
                <w:t>50</w:t>
              </w:r>
              <w:r w:rsidR="00856A13" w:rsidRPr="00EE3251">
                <w:rPr>
                  <w:rFonts w:ascii="Times New Roman"/>
                  <w:sz w:val="24"/>
                  <w:lang w:val="x-none"/>
                </w:rPr>
                <w:t>MHz</w:t>
              </w:r>
              <w:r w:rsidR="00856A13" w:rsidRPr="00EE3251">
                <w:rPr>
                  <w:rFonts w:ascii="Times New Roman"/>
                  <w:sz w:val="24"/>
                  <w:lang w:val="x-none"/>
                </w:rPr>
                <w:t>運算能力</w:t>
              </w:r>
            </w:ins>
            <w:del w:id="206" w:author="Joyce" w:date="2020-05-14T13:06:00Z">
              <w:r w:rsidRPr="00EE3251" w:rsidDel="00856A13">
                <w:rPr>
                  <w:rFonts w:ascii="Times New Roman"/>
                  <w:sz w:val="24"/>
                  <w:lang w:val="x-none"/>
                </w:rPr>
                <w:delText>，</w:delText>
              </w:r>
              <w:r w:rsidRPr="00EE3251" w:rsidDel="00856A13">
                <w:rPr>
                  <w:rFonts w:ascii="Times New Roman"/>
                  <w:sz w:val="24"/>
                  <w:lang w:val="x-none"/>
                </w:rPr>
                <w:delText>2TOPs @ 2</w:delText>
              </w:r>
              <w:r w:rsidR="007C4041" w:rsidDel="00856A13">
                <w:rPr>
                  <w:rFonts w:ascii="Times New Roman" w:hint="eastAsia"/>
                  <w:sz w:val="24"/>
                  <w:lang w:val="x-none"/>
                </w:rPr>
                <w:delText>50</w:delText>
              </w:r>
              <w:r w:rsidRPr="00EE3251" w:rsidDel="00856A13">
                <w:rPr>
                  <w:rFonts w:ascii="Times New Roman"/>
                  <w:sz w:val="24"/>
                  <w:lang w:val="x-none"/>
                </w:rPr>
                <w:delText>MHz</w:delText>
              </w:r>
              <w:r w:rsidRPr="00EE3251" w:rsidDel="00856A13">
                <w:rPr>
                  <w:rFonts w:ascii="Times New Roman"/>
                  <w:sz w:val="24"/>
                  <w:lang w:val="x-none"/>
                </w:rPr>
                <w:delText>運算能力，耗能</w:delText>
              </w:r>
              <w:r w:rsidRPr="00EE3251" w:rsidDel="00856A13">
                <w:rPr>
                  <w:rFonts w:ascii="Times New Roman"/>
                  <w:sz w:val="24"/>
                  <w:lang w:val="x-none"/>
                </w:rPr>
                <w:delText>1pj/b</w:delText>
              </w:r>
            </w:del>
            <w:r w:rsidR="00E67169">
              <w:rPr>
                <w:rFonts w:ascii="Times New Roman" w:eastAsiaTheme="majorEastAsia" w:hAnsi="Times New Roman" w:hint="eastAsia"/>
                <w:sz w:val="24"/>
              </w:rPr>
              <w:t>。</w:t>
            </w:r>
          </w:p>
          <w:p w14:paraId="015D428C" w14:textId="1BBCC1F9" w:rsidR="00856A13" w:rsidRPr="00856A13" w:rsidRDefault="00856A13" w:rsidP="00856A13">
            <w:pPr>
              <w:pStyle w:val="affc"/>
              <w:numPr>
                <w:ilvl w:val="0"/>
                <w:numId w:val="7"/>
              </w:numPr>
              <w:adjustRightInd w:val="0"/>
              <w:snapToGrid w:val="0"/>
              <w:ind w:leftChars="0" w:left="355" w:hanging="355"/>
              <w:jc w:val="both"/>
              <w:rPr>
                <w:rFonts w:ascii="Times New Roman" w:hint="eastAsia"/>
                <w:sz w:val="24"/>
                <w:lang w:val="x-none"/>
                <w:rPrChange w:id="207" w:author="Joyce" w:date="2020-05-14T13:07:00Z">
                  <w:rPr>
                    <w:rFonts w:hint="eastAsia"/>
                  </w:rPr>
                </w:rPrChange>
              </w:rPr>
            </w:pPr>
            <w:ins w:id="208" w:author="Joyce" w:date="2020-05-14T13:07:00Z">
              <w:r w:rsidRPr="00EE3251">
                <w:rPr>
                  <w:rFonts w:ascii="Times New Roman"/>
                  <w:sz w:val="24"/>
                  <w:lang w:val="x-none"/>
                </w:rPr>
                <w:t>整合</w:t>
              </w:r>
              <w:r w:rsidRPr="00EE3251">
                <w:rPr>
                  <w:rFonts w:ascii="Times New Roman"/>
                  <w:sz w:val="24"/>
                  <w:lang w:val="x-none"/>
                </w:rPr>
                <w:t xml:space="preserve"> RISC-V CPU</w:t>
              </w:r>
              <w:r w:rsidRPr="00EE3251">
                <w:rPr>
                  <w:rFonts w:ascii="Times New Roman"/>
                  <w:sz w:val="24"/>
                  <w:lang w:val="x-none"/>
                </w:rPr>
                <w:t>、</w:t>
              </w:r>
              <w:r>
                <w:rPr>
                  <w:rFonts w:ascii="Times New Roman"/>
                  <w:sz w:val="24"/>
                  <w:lang w:val="x-none"/>
                </w:rPr>
                <w:t>D</w:t>
              </w:r>
              <w:r>
                <w:rPr>
                  <w:rFonts w:ascii="Times New Roman" w:hint="eastAsia"/>
                  <w:sz w:val="24"/>
                  <w:lang w:val="x-none"/>
                </w:rPr>
                <w:t>DR slave I/F</w:t>
              </w:r>
              <w:r w:rsidRPr="00EE3251">
                <w:rPr>
                  <w:rFonts w:ascii="Times New Roman"/>
                  <w:sz w:val="24"/>
                  <w:lang w:val="x-none"/>
                </w:rPr>
                <w:t>與</w:t>
              </w:r>
              <w:r>
                <w:rPr>
                  <w:rFonts w:ascii="Times New Roman" w:hint="eastAsia"/>
                  <w:sz w:val="24"/>
                  <w:lang w:val="x-none"/>
                </w:rPr>
                <w:t>U-Ha</w:t>
              </w:r>
              <w:r>
                <w:rPr>
                  <w:rFonts w:ascii="Times New Roman"/>
                  <w:sz w:val="24"/>
                  <w:lang w:val="x-none"/>
                </w:rPr>
                <w:t>rDNet</w:t>
              </w:r>
              <w:r w:rsidRPr="00EE3251">
                <w:rPr>
                  <w:rFonts w:ascii="Times New Roman"/>
                  <w:sz w:val="24"/>
                  <w:lang w:val="x-none"/>
                </w:rPr>
                <w:t>引擎</w:t>
              </w:r>
              <w:r>
                <w:rPr>
                  <w:rFonts w:ascii="Times New Roman" w:hint="eastAsia"/>
                  <w:sz w:val="24"/>
                  <w:lang w:val="x-none" w:eastAsia="zh-HK"/>
                </w:rPr>
                <w:t>之</w:t>
              </w:r>
              <w:r>
                <w:rPr>
                  <w:rFonts w:ascii="Times New Roman" w:hint="eastAsia"/>
                  <w:sz w:val="24"/>
                  <w:lang w:val="x-none"/>
                </w:rPr>
                <w:t>AIM-2</w:t>
              </w:r>
              <w:r>
                <w:rPr>
                  <w:rFonts w:ascii="Times New Roman"/>
                  <w:sz w:val="24"/>
                  <w:lang w:val="x-none" w:eastAsia="zh-HK"/>
                </w:rPr>
                <w:t xml:space="preserve"> SoC</w:t>
              </w:r>
              <w:r w:rsidRPr="00EE3251">
                <w:rPr>
                  <w:rFonts w:ascii="Times New Roman"/>
                  <w:sz w:val="24"/>
                  <w:lang w:val="x-none"/>
                </w:rPr>
                <w:t>，</w:t>
              </w:r>
              <w:r w:rsidRPr="00EE3251">
                <w:rPr>
                  <w:rFonts w:ascii="Times New Roman"/>
                  <w:sz w:val="24"/>
                  <w:lang w:val="x-none"/>
                </w:rPr>
                <w:t>2TOPs @ 2</w:t>
              </w:r>
              <w:r>
                <w:rPr>
                  <w:rFonts w:ascii="Times New Roman" w:hint="eastAsia"/>
                  <w:sz w:val="24"/>
                  <w:lang w:val="x-none"/>
                </w:rPr>
                <w:t>50</w:t>
              </w:r>
              <w:r w:rsidRPr="00EE3251">
                <w:rPr>
                  <w:rFonts w:ascii="Times New Roman"/>
                  <w:sz w:val="24"/>
                  <w:lang w:val="x-none"/>
                </w:rPr>
                <w:t>MHz</w:t>
              </w:r>
              <w:r w:rsidRPr="00EE3251">
                <w:rPr>
                  <w:rFonts w:ascii="Times New Roman"/>
                  <w:sz w:val="24"/>
                  <w:lang w:val="x-none"/>
                </w:rPr>
                <w:t>運算能力，耗能</w:t>
              </w:r>
              <w:r w:rsidRPr="00EE3251">
                <w:rPr>
                  <w:rFonts w:ascii="Times New Roman"/>
                  <w:sz w:val="24"/>
                  <w:lang w:val="x-none"/>
                </w:rPr>
                <w:t>1pj/b</w:t>
              </w:r>
              <w:r>
                <w:rPr>
                  <w:rFonts w:ascii="Times New Roman" w:eastAsiaTheme="majorEastAsia" w:hAnsi="Times New Roman" w:hint="eastAsia"/>
                  <w:sz w:val="24"/>
                </w:rPr>
                <w:t>。</w:t>
              </w:r>
            </w:ins>
          </w:p>
          <w:p w14:paraId="34D8AE57" w14:textId="36FB50E0" w:rsidR="00E64CE3" w:rsidRPr="00EE3251" w:rsidRDefault="00E64CE3" w:rsidP="008465FE">
            <w:pPr>
              <w:pStyle w:val="affc"/>
              <w:widowControl/>
              <w:numPr>
                <w:ilvl w:val="0"/>
                <w:numId w:val="5"/>
              </w:numPr>
              <w:tabs>
                <w:tab w:val="left" w:pos="0"/>
              </w:tabs>
              <w:adjustRightInd w:val="0"/>
              <w:snapToGrid w:val="0"/>
              <w:ind w:leftChars="0" w:left="362" w:hanging="362"/>
              <w:jc w:val="both"/>
              <w:rPr>
                <w:rFonts w:ascii="Times New Roman"/>
                <w:lang w:val="x-none"/>
              </w:rPr>
            </w:pPr>
            <w:r w:rsidRPr="00EE3251">
              <w:rPr>
                <w:rFonts w:ascii="Times New Roman"/>
                <w:sz w:val="24"/>
                <w:lang w:val="x-none"/>
              </w:rPr>
              <w:t>開發高頻寬高能效晶片架構，並整合</w:t>
            </w:r>
            <w:r w:rsidRPr="00EE3251">
              <w:rPr>
                <w:rFonts w:ascii="Times New Roman"/>
                <w:sz w:val="24"/>
                <w:lang w:val="x-none"/>
              </w:rPr>
              <w:t>2+</w:t>
            </w:r>
            <w:r w:rsidRPr="00EE3251">
              <w:rPr>
                <w:rFonts w:ascii="Times New Roman"/>
                <w:noProof/>
                <w:color w:val="000000" w:themeColor="text1"/>
                <w:sz w:val="24"/>
              </w:rPr>
              <w:t>4</w:t>
            </w:r>
            <w:r w:rsidRPr="00EE3251">
              <w:rPr>
                <w:rFonts w:ascii="Times New Roman"/>
                <w:noProof/>
                <w:color w:val="000000" w:themeColor="text1"/>
                <w:sz w:val="24"/>
              </w:rPr>
              <w:t>通道頻寬</w:t>
            </w:r>
            <w:r w:rsidR="007C4041">
              <w:rPr>
                <w:rFonts w:ascii="Times New Roman" w:hint="eastAsia"/>
                <w:noProof/>
                <w:color w:val="000000" w:themeColor="text1"/>
                <w:sz w:val="24"/>
              </w:rPr>
              <w:t>384</w:t>
            </w:r>
            <w:r w:rsidRPr="00EE3251">
              <w:rPr>
                <w:rFonts w:ascii="Times New Roman"/>
                <w:noProof/>
                <w:color w:val="000000" w:themeColor="text1"/>
                <w:sz w:val="24"/>
              </w:rPr>
              <w:t xml:space="preserve"> GB/s @ 2</w:t>
            </w:r>
            <w:r w:rsidR="007C4041">
              <w:rPr>
                <w:rFonts w:ascii="Times New Roman" w:hint="eastAsia"/>
                <w:noProof/>
                <w:color w:val="000000" w:themeColor="text1"/>
                <w:sz w:val="24"/>
              </w:rPr>
              <w:t>50</w:t>
            </w:r>
            <w:r w:rsidRPr="00EE3251">
              <w:rPr>
                <w:rFonts w:ascii="Times New Roman"/>
                <w:noProof/>
                <w:color w:val="000000" w:themeColor="text1"/>
                <w:sz w:val="24"/>
              </w:rPr>
              <w:t xml:space="preserve"> MHz</w:t>
            </w:r>
            <w:r w:rsidRPr="00EE3251">
              <w:rPr>
                <w:rFonts w:ascii="Times New Roman"/>
                <w:noProof/>
                <w:color w:val="000000" w:themeColor="text1"/>
                <w:sz w:val="24"/>
              </w:rPr>
              <w:t>之記憶體</w:t>
            </w:r>
            <w:r w:rsidR="00E67169">
              <w:rPr>
                <w:rFonts w:ascii="Times New Roman" w:eastAsiaTheme="majorEastAsia" w:hAnsi="Times New Roman" w:hint="eastAsia"/>
                <w:sz w:val="24"/>
              </w:rPr>
              <w:t>。</w:t>
            </w:r>
          </w:p>
        </w:tc>
        <w:tc>
          <w:tcPr>
            <w:tcW w:w="3300" w:type="dxa"/>
            <w:shd w:val="clear" w:color="auto" w:fill="auto"/>
            <w:tcMar>
              <w:top w:w="0" w:type="dxa"/>
              <w:left w:w="28" w:type="dxa"/>
              <w:bottom w:w="0" w:type="dxa"/>
              <w:right w:w="28" w:type="dxa"/>
            </w:tcMar>
          </w:tcPr>
          <w:p w14:paraId="77A519A1" w14:textId="465629F4" w:rsidR="00E64CE3" w:rsidRPr="00EE3251" w:rsidRDefault="003C3197" w:rsidP="00C4521B">
            <w:pPr>
              <w:snapToGrid w:val="0"/>
              <w:spacing w:line="240" w:lineRule="auto"/>
              <w:ind w:rightChars="20" w:right="48"/>
              <w:jc w:val="both"/>
              <w:rPr>
                <w:color w:val="A6A6A6" w:themeColor="background1" w:themeShade="A6"/>
              </w:rPr>
            </w:pPr>
            <w:r w:rsidRPr="00EE3251">
              <w:rPr>
                <w:lang w:val="x-none"/>
              </w:rPr>
              <w:t>Google TPU2</w:t>
            </w:r>
            <w:r w:rsidRPr="00EE3251">
              <w:rPr>
                <w:lang w:val="x-none"/>
              </w:rPr>
              <w:t>採用</w:t>
            </w:r>
            <w:r w:rsidRPr="00EE3251">
              <w:rPr>
                <w:lang w:val="x-none"/>
              </w:rPr>
              <w:t>HBM2</w:t>
            </w:r>
            <w:r w:rsidRPr="00EE3251">
              <w:rPr>
                <w:lang w:val="x-none"/>
              </w:rPr>
              <w:t>記憶體，頻寬</w:t>
            </w:r>
            <w:r w:rsidRPr="00EE3251">
              <w:rPr>
                <w:lang w:val="x-none"/>
              </w:rPr>
              <w:t>300 GB/s</w:t>
            </w:r>
            <w:r w:rsidRPr="00EE3251">
              <w:rPr>
                <w:lang w:val="x-none"/>
              </w:rPr>
              <w:t>、耗能</w:t>
            </w:r>
            <w:r w:rsidRPr="00EE3251">
              <w:rPr>
                <w:lang w:val="x-none"/>
              </w:rPr>
              <w:t>4pj/b</w:t>
            </w:r>
            <w:r w:rsidR="00E67169">
              <w:rPr>
                <w:rFonts w:ascii="Times New Roman" w:eastAsiaTheme="majorEastAsia" w:hAnsi="Times New Roman" w:hint="eastAsia"/>
              </w:rPr>
              <w:t>。</w:t>
            </w:r>
          </w:p>
        </w:tc>
      </w:tr>
      <w:tr w:rsidR="00E64CE3" w:rsidRPr="00EE3251" w14:paraId="4180E324" w14:textId="77777777" w:rsidTr="003E51CD">
        <w:trPr>
          <w:trHeight w:val="425"/>
        </w:trPr>
        <w:tc>
          <w:tcPr>
            <w:tcW w:w="9667" w:type="dxa"/>
            <w:gridSpan w:val="3"/>
            <w:tcMar>
              <w:top w:w="0" w:type="dxa"/>
              <w:left w:w="28" w:type="dxa"/>
              <w:bottom w:w="0" w:type="dxa"/>
              <w:right w:w="28" w:type="dxa"/>
            </w:tcMar>
            <w:vAlign w:val="center"/>
          </w:tcPr>
          <w:p w14:paraId="73FCBA38" w14:textId="5C19E312" w:rsidR="00E64CE3" w:rsidRPr="00EE3251" w:rsidRDefault="00E64CE3" w:rsidP="00C4521B">
            <w:pPr>
              <w:snapToGrid w:val="0"/>
              <w:spacing w:line="240" w:lineRule="auto"/>
              <w:ind w:leftChars="20" w:left="48" w:rightChars="20" w:right="48"/>
              <w:rPr>
                <w:color w:val="C00000"/>
              </w:rPr>
            </w:pPr>
            <w:r w:rsidRPr="00EE3251">
              <w:rPr>
                <w:color w:val="000000" w:themeColor="text1"/>
              </w:rPr>
              <w:t>分項</w:t>
            </w:r>
            <w:r w:rsidRPr="00EE3251">
              <w:rPr>
                <w:color w:val="000000" w:themeColor="text1"/>
              </w:rPr>
              <w:t xml:space="preserve"> D</w:t>
            </w:r>
            <w:r w:rsidRPr="00EE3251">
              <w:rPr>
                <w:color w:val="000000" w:themeColor="text1"/>
              </w:rPr>
              <w:t>：</w:t>
            </w:r>
            <w:r w:rsidRPr="00EE3251">
              <w:rPr>
                <w:color w:val="000000" w:themeColor="text1"/>
              </w:rPr>
              <w:t>AIM</w:t>
            </w:r>
            <w:r w:rsidRPr="00EE3251">
              <w:rPr>
                <w:color w:val="000000" w:themeColor="text1"/>
              </w:rPr>
              <w:t>載具驗證</w:t>
            </w:r>
          </w:p>
        </w:tc>
      </w:tr>
      <w:tr w:rsidR="00FA6D19" w:rsidRPr="00EE3251" w14:paraId="68D08846" w14:textId="091DEF59" w:rsidTr="000777AD">
        <w:trPr>
          <w:trHeight w:val="425"/>
        </w:trPr>
        <w:tc>
          <w:tcPr>
            <w:tcW w:w="1548" w:type="dxa"/>
            <w:tcBorders>
              <w:right w:val="single" w:sz="4" w:space="0" w:color="auto"/>
            </w:tcBorders>
            <w:tcMar>
              <w:top w:w="0" w:type="dxa"/>
              <w:left w:w="28" w:type="dxa"/>
              <w:bottom w:w="0" w:type="dxa"/>
              <w:right w:w="28" w:type="dxa"/>
            </w:tcMar>
            <w:vAlign w:val="center"/>
          </w:tcPr>
          <w:p w14:paraId="5311B16D" w14:textId="190F6295" w:rsidR="00FA6D19" w:rsidRPr="00FA6D19" w:rsidRDefault="00FA6D19" w:rsidP="00FA6D19">
            <w:pPr>
              <w:snapToGrid w:val="0"/>
              <w:spacing w:line="240" w:lineRule="auto"/>
              <w:ind w:leftChars="20" w:left="48" w:rightChars="20" w:right="48"/>
              <w:rPr>
                <w:lang w:val="x-none"/>
              </w:rPr>
            </w:pPr>
            <w:r w:rsidRPr="00FA6D19">
              <w:rPr>
                <w:rFonts w:hint="eastAsia"/>
                <w:lang w:val="x-none"/>
              </w:rPr>
              <w:t>警用</w:t>
            </w:r>
            <w:r w:rsidRPr="00FA6D19">
              <w:rPr>
                <w:rFonts w:hint="eastAsia"/>
                <w:lang w:val="x-none"/>
              </w:rPr>
              <w:t>SmartCam</w:t>
            </w:r>
            <w:r w:rsidRPr="00FA6D19">
              <w:rPr>
                <w:rFonts w:hint="eastAsia"/>
                <w:lang w:val="x-none"/>
              </w:rPr>
              <w:t>載具開發與驗證</w:t>
            </w:r>
          </w:p>
        </w:tc>
        <w:tc>
          <w:tcPr>
            <w:tcW w:w="4819" w:type="dxa"/>
            <w:tcBorders>
              <w:left w:val="single" w:sz="4" w:space="0" w:color="auto"/>
              <w:right w:val="single" w:sz="4" w:space="0" w:color="auto"/>
            </w:tcBorders>
            <w:vAlign w:val="center"/>
          </w:tcPr>
          <w:p w14:paraId="3C5B12C0" w14:textId="0ED68F92" w:rsidR="00B821C9" w:rsidRPr="00FA6D19" w:rsidRDefault="00B821C9" w:rsidP="00E67169">
            <w:pPr>
              <w:rPr>
                <w:lang w:val="x-none"/>
              </w:rPr>
            </w:pPr>
            <w:r w:rsidRPr="00363612">
              <w:rPr>
                <w:rFonts w:ascii="Times New Roman" w:eastAsiaTheme="majorEastAsia" w:hAnsi="Times New Roman"/>
                <w:lang w:val="x-none"/>
              </w:rPr>
              <w:tab/>
            </w:r>
            <w:r w:rsidRPr="00363612">
              <w:rPr>
                <w:rFonts w:ascii="Times New Roman" w:eastAsiaTheme="majorEastAsia" w:hAnsi="Times New Roman"/>
                <w:lang w:val="x-none"/>
              </w:rPr>
              <w:t>研發行動穿戴影像</w:t>
            </w:r>
            <w:r w:rsidRPr="00363612">
              <w:rPr>
                <w:rFonts w:ascii="Times New Roman" w:eastAsiaTheme="majorEastAsia" w:hAnsi="Times New Roman"/>
                <w:lang w:val="x-none"/>
              </w:rPr>
              <w:t xml:space="preserve"> AI </w:t>
            </w:r>
            <w:r w:rsidRPr="00363612">
              <w:rPr>
                <w:rFonts w:ascii="Times New Roman" w:eastAsiaTheme="majorEastAsia" w:hAnsi="Times New Roman"/>
                <w:lang w:val="x-none"/>
              </w:rPr>
              <w:t>辨識警示</w:t>
            </w:r>
            <w:r>
              <w:rPr>
                <w:rFonts w:ascii="Times New Roman" w:eastAsiaTheme="majorEastAsia" w:hAnsi="Times New Roman" w:hint="eastAsia"/>
                <w:lang w:val="x-none"/>
              </w:rPr>
              <w:t>軟硬體</w:t>
            </w:r>
            <w:r w:rsidRPr="00363612">
              <w:rPr>
                <w:rFonts w:ascii="Times New Roman" w:eastAsiaTheme="majorEastAsia" w:hAnsi="Times New Roman"/>
                <w:lang w:val="x-none"/>
              </w:rPr>
              <w:t>技術</w:t>
            </w:r>
            <w:r>
              <w:rPr>
                <w:rFonts w:ascii="Times New Roman" w:eastAsiaTheme="majorEastAsia" w:hAnsi="Times New Roman" w:hint="eastAsia"/>
                <w:lang w:val="x-none"/>
              </w:rPr>
              <w:t>及</w:t>
            </w:r>
            <w:r w:rsidRPr="00363612">
              <w:rPr>
                <w:rFonts w:ascii="Times New Roman" w:eastAsiaTheme="majorEastAsia" w:hAnsi="Times New Roman"/>
                <w:lang w:val="x-none"/>
              </w:rPr>
              <w:t>適應超低照度</w:t>
            </w:r>
            <w:r w:rsidRPr="00363612">
              <w:rPr>
                <w:rFonts w:ascii="Times New Roman" w:eastAsiaTheme="majorEastAsia" w:hAnsi="Times New Roman"/>
                <w:lang w:val="x-none"/>
              </w:rPr>
              <w:t>WDR</w:t>
            </w:r>
            <w:r w:rsidRPr="00363612">
              <w:rPr>
                <w:rFonts w:ascii="Times New Roman" w:eastAsiaTheme="majorEastAsia" w:hAnsi="Times New Roman"/>
                <w:lang w:val="x-none"/>
              </w:rPr>
              <w:t>影像調控技術，採用</w:t>
            </w:r>
            <w:r w:rsidRPr="00363612">
              <w:rPr>
                <w:rFonts w:ascii="Times New Roman" w:eastAsiaTheme="majorEastAsia" w:hAnsi="Times New Roman"/>
                <w:lang w:val="x-none"/>
              </w:rPr>
              <w:t xml:space="preserve">Sony Starvis </w:t>
            </w:r>
            <w:r w:rsidRPr="00363612">
              <w:rPr>
                <w:rFonts w:ascii="Times New Roman" w:eastAsiaTheme="majorEastAsia" w:hAnsi="Times New Roman"/>
                <w:lang w:val="x-none"/>
              </w:rPr>
              <w:t>星光級感光元件，搭配編碼器與獨特影像品質調，自動適應戶外</w:t>
            </w:r>
            <w:r w:rsidRPr="00363612">
              <w:rPr>
                <w:rFonts w:ascii="Times New Roman" w:eastAsiaTheme="majorEastAsia" w:hAnsi="Times New Roman"/>
                <w:lang w:val="x-none"/>
              </w:rPr>
              <w:t>/</w:t>
            </w:r>
            <w:r w:rsidRPr="00363612">
              <w:rPr>
                <w:rFonts w:ascii="Times New Roman" w:eastAsiaTheme="majorEastAsia" w:hAnsi="Times New Roman"/>
                <w:lang w:val="x-none"/>
              </w:rPr>
              <w:t>室內夜間場景，可大幅提升辨識率</w:t>
            </w:r>
            <w:r>
              <w:rPr>
                <w:rFonts w:ascii="Times New Roman" w:eastAsiaTheme="majorEastAsia" w:hAnsi="Times New Roman" w:hint="eastAsia"/>
                <w:lang w:val="x-none"/>
              </w:rPr>
              <w:t>，</w:t>
            </w:r>
            <w:r w:rsidRPr="001E09F9">
              <w:rPr>
                <w:rFonts w:ascii="Times New Roman" w:eastAsiaTheme="majorEastAsia" w:hAnsi="Times New Roman" w:hint="eastAsia"/>
                <w:lang w:val="x-none"/>
              </w:rPr>
              <w:t>整體反應速度可在</w:t>
            </w:r>
            <w:r w:rsidRPr="001E09F9">
              <w:rPr>
                <w:rFonts w:ascii="Times New Roman" w:eastAsiaTheme="majorEastAsia" w:hAnsi="Times New Roman"/>
                <w:lang w:val="x-none"/>
              </w:rPr>
              <w:t>200ms</w:t>
            </w:r>
            <w:r w:rsidRPr="001E09F9">
              <w:rPr>
                <w:rFonts w:ascii="Times New Roman" w:eastAsiaTheme="majorEastAsia" w:hAnsi="Times New Roman" w:hint="eastAsia"/>
                <w:lang w:val="x-none"/>
              </w:rPr>
              <w:t>以下</w:t>
            </w:r>
            <w:r w:rsidR="00E67169">
              <w:rPr>
                <w:rFonts w:ascii="Times New Roman" w:eastAsiaTheme="majorEastAsia" w:hAnsi="Times New Roman" w:hint="eastAsia"/>
              </w:rPr>
              <w:t>。</w:t>
            </w:r>
          </w:p>
        </w:tc>
        <w:tc>
          <w:tcPr>
            <w:tcW w:w="3300" w:type="dxa"/>
            <w:tcBorders>
              <w:left w:val="single" w:sz="4" w:space="0" w:color="auto"/>
            </w:tcBorders>
            <w:vAlign w:val="center"/>
          </w:tcPr>
          <w:p w14:paraId="5C73D5D7" w14:textId="10583E03" w:rsidR="00FA6D19" w:rsidRPr="00EE3251" w:rsidRDefault="00FA6D19" w:rsidP="00C4521B">
            <w:pPr>
              <w:snapToGrid w:val="0"/>
              <w:spacing w:line="240" w:lineRule="auto"/>
              <w:ind w:leftChars="20" w:left="48" w:rightChars="20" w:right="48"/>
              <w:rPr>
                <w:color w:val="000000" w:themeColor="text1"/>
              </w:rPr>
            </w:pPr>
            <w:r w:rsidRPr="007377F6">
              <w:rPr>
                <w:rFonts w:hint="eastAsia"/>
                <w:lang w:val="x-none"/>
              </w:rPr>
              <w:t>AI</w:t>
            </w:r>
            <w:r w:rsidRPr="007377F6">
              <w:rPr>
                <w:rFonts w:hint="eastAsia"/>
                <w:lang w:val="x-none"/>
              </w:rPr>
              <w:t>智能影像技術分為雲端與邊緣運算，雲端辨識技術已近成熟，邊緣運算發展迅速，但仍具有行動性不足及耗電與散熱問題，僅適合定點佈署</w:t>
            </w:r>
            <w:r w:rsidRPr="007377F6">
              <w:rPr>
                <w:rFonts w:hint="eastAsia"/>
                <w:lang w:val="x-none"/>
              </w:rPr>
              <w:t>(</w:t>
            </w:r>
            <w:r w:rsidRPr="007377F6">
              <w:rPr>
                <w:rFonts w:hint="eastAsia"/>
                <w:lang w:val="x-none"/>
              </w:rPr>
              <w:t>如智慧路燈</w:t>
            </w:r>
            <w:r w:rsidRPr="007377F6">
              <w:rPr>
                <w:rFonts w:hint="eastAsia"/>
                <w:lang w:val="x-none"/>
              </w:rPr>
              <w:t>)</w:t>
            </w:r>
            <w:r w:rsidRPr="007377F6">
              <w:rPr>
                <w:rFonts w:hint="eastAsia"/>
                <w:lang w:val="x-none"/>
              </w:rPr>
              <w:t>，不適合穿戴式行動應用</w:t>
            </w:r>
            <w:r w:rsidR="00E67169">
              <w:rPr>
                <w:rFonts w:ascii="Times New Roman" w:eastAsiaTheme="majorEastAsia" w:hAnsi="Times New Roman" w:hint="eastAsia"/>
              </w:rPr>
              <w:t>。</w:t>
            </w:r>
          </w:p>
        </w:tc>
      </w:tr>
      <w:tr w:rsidR="006F6FD4" w:rsidRPr="00EE3251" w14:paraId="168153D9" w14:textId="77777777" w:rsidTr="000777AD">
        <w:trPr>
          <w:trHeight w:val="1320"/>
        </w:trPr>
        <w:tc>
          <w:tcPr>
            <w:tcW w:w="1548" w:type="dxa"/>
            <w:tcMar>
              <w:top w:w="0" w:type="dxa"/>
              <w:left w:w="28" w:type="dxa"/>
              <w:bottom w:w="0" w:type="dxa"/>
              <w:right w:w="28" w:type="dxa"/>
            </w:tcMar>
            <w:vAlign w:val="center"/>
          </w:tcPr>
          <w:p w14:paraId="17525B1E" w14:textId="047278AE" w:rsidR="006F6FD4" w:rsidRPr="00EE3251" w:rsidRDefault="006F6FD4" w:rsidP="00C4521B">
            <w:pPr>
              <w:snapToGrid w:val="0"/>
              <w:spacing w:line="240" w:lineRule="auto"/>
              <w:rPr>
                <w:color w:val="000000" w:themeColor="text1"/>
              </w:rPr>
            </w:pPr>
            <w:r w:rsidRPr="00EE3251">
              <w:rPr>
                <w:color w:val="000000" w:themeColor="text1"/>
              </w:rPr>
              <w:t>車規電路板平台軟硬體設計</w:t>
            </w:r>
          </w:p>
        </w:tc>
        <w:tc>
          <w:tcPr>
            <w:tcW w:w="4819" w:type="dxa"/>
            <w:tcMar>
              <w:top w:w="0" w:type="dxa"/>
              <w:left w:w="28" w:type="dxa"/>
              <w:bottom w:w="0" w:type="dxa"/>
              <w:right w:w="28" w:type="dxa"/>
            </w:tcMar>
            <w:vAlign w:val="center"/>
          </w:tcPr>
          <w:p w14:paraId="4D7E47D1" w14:textId="74EE8037" w:rsidR="006F6FD4" w:rsidRPr="00EE3251" w:rsidRDefault="006F6FD4" w:rsidP="00C35F5C">
            <w:pPr>
              <w:tabs>
                <w:tab w:val="left" w:pos="362"/>
              </w:tabs>
              <w:snapToGrid w:val="0"/>
              <w:spacing w:line="240" w:lineRule="auto"/>
              <w:rPr>
                <w:b/>
                <w:bCs/>
              </w:rPr>
            </w:pPr>
            <w:r w:rsidRPr="00EE3251">
              <w:rPr>
                <w:lang w:val="x-none"/>
              </w:rPr>
              <w:t>結合既有車規晶片，以</w:t>
            </w:r>
            <w:r w:rsidRPr="00EE3251">
              <w:rPr>
                <w:lang w:val="x-none"/>
              </w:rPr>
              <w:t>DDR</w:t>
            </w:r>
            <w:r w:rsidRPr="00EE3251">
              <w:rPr>
                <w:vertAlign w:val="subscript"/>
                <w:lang w:val="x-none"/>
              </w:rPr>
              <w:t>x</w:t>
            </w:r>
            <w:r w:rsidRPr="00EE3251">
              <w:rPr>
                <w:lang w:val="x-none"/>
              </w:rPr>
              <w:t>標準介面整合</w:t>
            </w:r>
            <w:r w:rsidRPr="00EE3251">
              <w:rPr>
                <w:lang w:val="x-none"/>
              </w:rPr>
              <w:t>4</w:t>
            </w:r>
            <w:r w:rsidRPr="00EE3251">
              <w:rPr>
                <w:lang w:val="x-none"/>
              </w:rPr>
              <w:t>核心</w:t>
            </w:r>
            <w:r w:rsidRPr="00EE3251">
              <w:rPr>
                <w:lang w:val="x-none"/>
              </w:rPr>
              <w:t>Cortex A53</w:t>
            </w:r>
            <w:r w:rsidRPr="00EE3251">
              <w:rPr>
                <w:lang w:val="x-none"/>
              </w:rPr>
              <w:t>與</w:t>
            </w:r>
            <w:r w:rsidRPr="00EE3251">
              <w:rPr>
                <w:lang w:val="x-none"/>
              </w:rPr>
              <w:t>AIM</w:t>
            </w:r>
            <w:r w:rsidR="007C4041" w:rsidRPr="007C4041">
              <w:rPr>
                <w:rFonts w:hint="eastAsia"/>
                <w:lang w:val="x-none"/>
              </w:rPr>
              <w:t>加速器</w:t>
            </w:r>
            <w:r w:rsidRPr="00EE3251">
              <w:rPr>
                <w:lang w:val="x-none"/>
              </w:rPr>
              <w:t>，修改</w:t>
            </w:r>
            <w:r w:rsidRPr="00EE3251">
              <w:rPr>
                <w:lang w:val="x-none"/>
              </w:rPr>
              <w:t>NXP 32V Board Support Package</w:t>
            </w:r>
            <w:r w:rsidRPr="00EE3251">
              <w:rPr>
                <w:lang w:val="x-none"/>
              </w:rPr>
              <w:t>，完成支援同時執行</w:t>
            </w:r>
            <w:r w:rsidRPr="00EE3251">
              <w:rPr>
                <w:lang w:val="x-none"/>
              </w:rPr>
              <w:t>LKA</w:t>
            </w:r>
            <w:r w:rsidRPr="00EE3251">
              <w:rPr>
                <w:lang w:val="x-none"/>
              </w:rPr>
              <w:t>、</w:t>
            </w:r>
            <w:r w:rsidRPr="00EE3251">
              <w:rPr>
                <w:lang w:val="x-none"/>
              </w:rPr>
              <w:t>AEB</w:t>
            </w:r>
            <w:del w:id="209" w:author="Joyce" w:date="2020-05-14T13:50:00Z">
              <w:r w:rsidRPr="00EE3251" w:rsidDel="00C35F5C">
                <w:rPr>
                  <w:lang w:val="x-none"/>
                </w:rPr>
                <w:delText>、</w:delText>
              </w:r>
              <w:r w:rsidRPr="00EE3251" w:rsidDel="00C35F5C">
                <w:rPr>
                  <w:lang w:val="x-none"/>
                </w:rPr>
                <w:delText>DMS</w:delText>
              </w:r>
            </w:del>
            <w:r w:rsidRPr="00EE3251">
              <w:rPr>
                <w:lang w:val="x-none"/>
              </w:rPr>
              <w:t>之軟硬體平台。</w:t>
            </w:r>
          </w:p>
        </w:tc>
        <w:tc>
          <w:tcPr>
            <w:tcW w:w="3300" w:type="dxa"/>
            <w:tcMar>
              <w:top w:w="0" w:type="dxa"/>
              <w:left w:w="28" w:type="dxa"/>
              <w:bottom w:w="0" w:type="dxa"/>
              <w:right w:w="28" w:type="dxa"/>
            </w:tcMar>
          </w:tcPr>
          <w:p w14:paraId="0096066E" w14:textId="4BB92832" w:rsidR="006F6FD4" w:rsidRPr="00EE3251" w:rsidRDefault="006F6FD4" w:rsidP="00C4521B">
            <w:pPr>
              <w:snapToGrid w:val="0"/>
              <w:spacing w:line="240" w:lineRule="auto"/>
              <w:ind w:leftChars="20" w:left="48" w:rightChars="20" w:right="48"/>
              <w:rPr>
                <w:b/>
                <w:bCs/>
              </w:rPr>
            </w:pPr>
            <w:r w:rsidRPr="00EE3251">
              <w:rPr>
                <w:lang w:val="x-none"/>
              </w:rPr>
              <w:t>以</w:t>
            </w:r>
            <w:r w:rsidRPr="00EE3251">
              <w:rPr>
                <w:lang w:val="x-none"/>
              </w:rPr>
              <w:t>NXP S32V</w:t>
            </w:r>
            <w:r w:rsidRPr="00EE3251">
              <w:rPr>
                <w:lang w:val="x-none"/>
              </w:rPr>
              <w:t>既有車規晶片之人工智慧</w:t>
            </w:r>
            <w:r w:rsidRPr="00EE3251">
              <w:rPr>
                <w:lang w:val="x-none"/>
              </w:rPr>
              <w:t>ADAS</w:t>
            </w:r>
            <w:r w:rsidRPr="00EE3251">
              <w:rPr>
                <w:lang w:val="x-none"/>
              </w:rPr>
              <w:t>功能與效能表現作為技術衡量指標</w:t>
            </w:r>
            <w:r w:rsidR="00E67169">
              <w:rPr>
                <w:rFonts w:ascii="Times New Roman" w:eastAsiaTheme="majorEastAsia" w:hAnsi="Times New Roman" w:hint="eastAsia"/>
              </w:rPr>
              <w:t>。</w:t>
            </w:r>
          </w:p>
        </w:tc>
      </w:tr>
      <w:tr w:rsidR="006F6FD4" w:rsidRPr="00EE3251" w14:paraId="5267F7A1" w14:textId="77777777" w:rsidTr="000777AD">
        <w:trPr>
          <w:trHeight w:val="994"/>
        </w:trPr>
        <w:tc>
          <w:tcPr>
            <w:tcW w:w="1548" w:type="dxa"/>
            <w:tcMar>
              <w:top w:w="0" w:type="dxa"/>
              <w:left w:w="28" w:type="dxa"/>
              <w:bottom w:w="0" w:type="dxa"/>
              <w:right w:w="28" w:type="dxa"/>
            </w:tcMar>
            <w:vAlign w:val="center"/>
          </w:tcPr>
          <w:p w14:paraId="46BDB34F" w14:textId="6646CE72" w:rsidR="006F6FD4" w:rsidRPr="00EE3251" w:rsidRDefault="006F6FD4" w:rsidP="00C4521B">
            <w:pPr>
              <w:snapToGrid w:val="0"/>
              <w:spacing w:line="240" w:lineRule="auto"/>
              <w:rPr>
                <w:color w:val="000000" w:themeColor="text1"/>
              </w:rPr>
            </w:pPr>
            <w:r w:rsidRPr="00EE3251">
              <w:rPr>
                <w:color w:val="000000" w:themeColor="text1"/>
              </w:rPr>
              <w:lastRenderedPageBreak/>
              <w:t>汽車安全應用後處理開發</w:t>
            </w:r>
          </w:p>
        </w:tc>
        <w:tc>
          <w:tcPr>
            <w:tcW w:w="4819" w:type="dxa"/>
            <w:tcMar>
              <w:top w:w="0" w:type="dxa"/>
              <w:left w:w="28" w:type="dxa"/>
              <w:bottom w:w="0" w:type="dxa"/>
              <w:right w:w="28" w:type="dxa"/>
            </w:tcMar>
            <w:vAlign w:val="center"/>
          </w:tcPr>
          <w:p w14:paraId="7694B117" w14:textId="4627ADAD" w:rsidR="006F6FD4" w:rsidRPr="00EE3251" w:rsidRDefault="006F6FD4" w:rsidP="00C4521B">
            <w:pPr>
              <w:tabs>
                <w:tab w:val="left" w:pos="362"/>
              </w:tabs>
              <w:snapToGrid w:val="0"/>
              <w:spacing w:line="240" w:lineRule="auto"/>
              <w:jc w:val="both"/>
              <w:rPr>
                <w:b/>
                <w:bCs/>
              </w:rPr>
            </w:pPr>
            <w:r w:rsidRPr="00EE3251">
              <w:rPr>
                <w:lang w:val="x-none"/>
              </w:rPr>
              <w:t>設計開發低複雜度之汽車安全應用後處理技術，有效結合</w:t>
            </w:r>
            <w:r w:rsidR="00E43015" w:rsidRPr="00EE3251">
              <w:rPr>
                <w:lang w:val="x-none"/>
              </w:rPr>
              <w:t>AIM</w:t>
            </w:r>
            <w:ins w:id="210" w:author="Joyce" w:date="2020-05-14T13:51:00Z">
              <w:r w:rsidR="00C35F5C">
                <w:rPr>
                  <w:rFonts w:hint="eastAsia"/>
                  <w:lang w:val="x-none"/>
                </w:rPr>
                <w:t>-</w:t>
              </w:r>
              <w:r w:rsidR="00C35F5C">
                <w:rPr>
                  <w:lang w:val="x-none"/>
                </w:rPr>
                <w:t>1</w:t>
              </w:r>
              <w:r w:rsidR="00C35F5C">
                <w:rPr>
                  <w:rFonts w:hint="eastAsia"/>
                  <w:lang w:val="x-none"/>
                </w:rPr>
                <w:t>智能監控</w:t>
              </w:r>
              <w:r w:rsidR="00C35F5C">
                <w:rPr>
                  <w:rFonts w:hint="eastAsia"/>
                  <w:lang w:val="x-none"/>
                </w:rPr>
                <w:t>S</w:t>
              </w:r>
              <w:r w:rsidR="00C35F5C">
                <w:rPr>
                  <w:lang w:val="x-none"/>
                </w:rPr>
                <w:t>oC</w:t>
              </w:r>
              <w:r w:rsidR="00C35F5C">
                <w:rPr>
                  <w:rFonts w:hint="eastAsia"/>
                  <w:lang w:val="x-none"/>
                </w:rPr>
                <w:t>與</w:t>
              </w:r>
              <w:r w:rsidR="00C35F5C">
                <w:rPr>
                  <w:rFonts w:hint="eastAsia"/>
                  <w:lang w:val="x-none"/>
                </w:rPr>
                <w:t>A</w:t>
              </w:r>
              <w:r w:rsidR="00C35F5C">
                <w:rPr>
                  <w:lang w:val="x-none"/>
                </w:rPr>
                <w:t>IM-2</w:t>
              </w:r>
              <w:r w:rsidR="00C35F5C">
                <w:rPr>
                  <w:rFonts w:hint="eastAsia"/>
                  <w:lang w:val="x-none"/>
                </w:rPr>
                <w:t>語意分割</w:t>
              </w:r>
              <w:r w:rsidR="00C35F5C">
                <w:rPr>
                  <w:rFonts w:hint="eastAsia"/>
                  <w:lang w:val="x-none"/>
                </w:rPr>
                <w:t>S</w:t>
              </w:r>
              <w:r w:rsidR="00C35F5C">
                <w:rPr>
                  <w:lang w:val="x-none"/>
                </w:rPr>
                <w:t>oC</w:t>
              </w:r>
            </w:ins>
            <w:del w:id="211" w:author="Joyce" w:date="2020-05-14T13:51:00Z">
              <w:r w:rsidR="007C4041" w:rsidRPr="007C4041" w:rsidDel="00C35F5C">
                <w:rPr>
                  <w:rFonts w:hint="eastAsia"/>
                  <w:lang w:val="x-none"/>
                </w:rPr>
                <w:delText>加速器</w:delText>
              </w:r>
            </w:del>
            <w:r w:rsidRPr="00EE3251">
              <w:rPr>
                <w:lang w:val="x-none"/>
              </w:rPr>
              <w:t>之影像語義與影像</w:t>
            </w:r>
            <w:r w:rsidRPr="00EE3251">
              <w:rPr>
                <w:lang w:val="x-none"/>
              </w:rPr>
              <w:t>ROI</w:t>
            </w:r>
            <w:r w:rsidRPr="00EE3251">
              <w:rPr>
                <w:lang w:val="x-none"/>
              </w:rPr>
              <w:t>資訊，完成</w:t>
            </w:r>
            <w:r w:rsidRPr="00EE3251">
              <w:rPr>
                <w:lang w:val="x-none"/>
              </w:rPr>
              <w:t>LKA</w:t>
            </w:r>
            <w:r w:rsidRPr="00EE3251">
              <w:rPr>
                <w:lang w:val="x-none"/>
              </w:rPr>
              <w:t>、</w:t>
            </w:r>
            <w:r w:rsidRPr="00EE3251">
              <w:rPr>
                <w:lang w:val="x-none"/>
              </w:rPr>
              <w:t>AEB</w:t>
            </w:r>
            <w:r w:rsidRPr="00EE3251">
              <w:rPr>
                <w:lang w:val="x-none"/>
              </w:rPr>
              <w:t>、</w:t>
            </w:r>
            <w:r w:rsidRPr="00EE3251">
              <w:rPr>
                <w:lang w:val="x-none"/>
              </w:rPr>
              <w:t>DMS ADAS</w:t>
            </w:r>
            <w:r w:rsidRPr="00EE3251">
              <w:rPr>
                <w:lang w:val="x-none"/>
              </w:rPr>
              <w:t>功能，達到，達到高效能低成本目標。</w:t>
            </w:r>
          </w:p>
        </w:tc>
        <w:tc>
          <w:tcPr>
            <w:tcW w:w="3300" w:type="dxa"/>
            <w:tcMar>
              <w:top w:w="0" w:type="dxa"/>
              <w:left w:w="28" w:type="dxa"/>
              <w:bottom w:w="0" w:type="dxa"/>
              <w:right w:w="28" w:type="dxa"/>
            </w:tcMar>
          </w:tcPr>
          <w:p w14:paraId="415AC5ED" w14:textId="4FD80210" w:rsidR="006F6FD4" w:rsidRPr="00EE3251" w:rsidRDefault="006F6FD4" w:rsidP="00C4521B">
            <w:pPr>
              <w:snapToGrid w:val="0"/>
              <w:spacing w:line="240" w:lineRule="auto"/>
              <w:ind w:leftChars="20" w:left="48" w:rightChars="20" w:right="48"/>
              <w:jc w:val="both"/>
              <w:rPr>
                <w:b/>
                <w:bCs/>
              </w:rPr>
            </w:pPr>
            <w:r w:rsidRPr="00EE3251">
              <w:rPr>
                <w:lang w:val="x-none"/>
              </w:rPr>
              <w:t>以</w:t>
            </w:r>
            <w:r w:rsidRPr="00EE3251">
              <w:rPr>
                <w:lang w:val="x-none"/>
              </w:rPr>
              <w:t>NXP S32V</w:t>
            </w:r>
            <w:r w:rsidRPr="00EE3251">
              <w:rPr>
                <w:lang w:val="x-none"/>
              </w:rPr>
              <w:t>既有車規晶片之人工智慧</w:t>
            </w:r>
            <w:r w:rsidRPr="00EE3251">
              <w:rPr>
                <w:lang w:val="x-none"/>
              </w:rPr>
              <w:t>ADAS</w:t>
            </w:r>
            <w:r w:rsidRPr="00EE3251">
              <w:rPr>
                <w:lang w:val="x-none"/>
              </w:rPr>
              <w:t>性價比表現作為技術衡量指標</w:t>
            </w:r>
            <w:r w:rsidR="00E67169">
              <w:rPr>
                <w:rFonts w:ascii="Times New Roman" w:eastAsiaTheme="majorEastAsia" w:hAnsi="Times New Roman" w:hint="eastAsia"/>
              </w:rPr>
              <w:t>。</w:t>
            </w:r>
          </w:p>
        </w:tc>
      </w:tr>
      <w:tr w:rsidR="00616FCF" w:rsidRPr="00EE3251" w14:paraId="0EC9243C" w14:textId="77777777" w:rsidTr="000777AD">
        <w:trPr>
          <w:trHeight w:val="1320"/>
        </w:trPr>
        <w:tc>
          <w:tcPr>
            <w:tcW w:w="1548" w:type="dxa"/>
            <w:tcMar>
              <w:top w:w="0" w:type="dxa"/>
              <w:left w:w="28" w:type="dxa"/>
              <w:bottom w:w="0" w:type="dxa"/>
              <w:right w:w="28" w:type="dxa"/>
            </w:tcMar>
            <w:vAlign w:val="center"/>
          </w:tcPr>
          <w:p w14:paraId="31CE52A1" w14:textId="1DF30D37" w:rsidR="00616FCF" w:rsidRPr="00EE3251" w:rsidRDefault="00616FCF" w:rsidP="00C4521B">
            <w:pPr>
              <w:snapToGrid w:val="0"/>
              <w:spacing w:line="240" w:lineRule="auto"/>
              <w:rPr>
                <w:color w:val="000000" w:themeColor="text1"/>
              </w:rPr>
            </w:pPr>
            <w:r w:rsidRPr="00EE3251">
              <w:rPr>
                <w:color w:val="000000" w:themeColor="text1"/>
              </w:rPr>
              <w:t>載具實車驗證與產品系統測試</w:t>
            </w:r>
          </w:p>
        </w:tc>
        <w:tc>
          <w:tcPr>
            <w:tcW w:w="4819" w:type="dxa"/>
            <w:tcMar>
              <w:top w:w="0" w:type="dxa"/>
              <w:left w:w="28" w:type="dxa"/>
              <w:bottom w:w="0" w:type="dxa"/>
              <w:right w:w="28" w:type="dxa"/>
            </w:tcMar>
          </w:tcPr>
          <w:p w14:paraId="5344BDE2" w14:textId="7D259BA5" w:rsidR="00374E47" w:rsidRPr="00375BE6" w:rsidRDefault="00374E47" w:rsidP="00C4521B">
            <w:pPr>
              <w:tabs>
                <w:tab w:val="left" w:pos="362"/>
              </w:tabs>
              <w:snapToGrid w:val="0"/>
              <w:spacing w:line="240" w:lineRule="auto"/>
              <w:jc w:val="both"/>
              <w:rPr>
                <w:lang w:val="x-none"/>
              </w:rPr>
            </w:pPr>
            <w:r w:rsidRPr="00C56702">
              <w:rPr>
                <w:rFonts w:hint="eastAsia"/>
                <w:lang w:val="x-none"/>
              </w:rPr>
              <w:t>市面上唯一整合影像處理、</w:t>
            </w:r>
            <w:r w:rsidRPr="00C56702">
              <w:rPr>
                <w:lang w:val="x-none"/>
              </w:rPr>
              <w:t>AI</w:t>
            </w:r>
            <w:r w:rsidRPr="00C56702">
              <w:rPr>
                <w:rFonts w:hint="eastAsia"/>
                <w:lang w:val="x-none"/>
              </w:rPr>
              <w:t>辨識、毫米波雷達訊號處理、車身控制功能為單一主機自駕車系統解決方案。並符合市場主流規格。</w:t>
            </w:r>
          </w:p>
        </w:tc>
        <w:tc>
          <w:tcPr>
            <w:tcW w:w="3300" w:type="dxa"/>
            <w:tcMar>
              <w:top w:w="0" w:type="dxa"/>
              <w:left w:w="28" w:type="dxa"/>
              <w:bottom w:w="0" w:type="dxa"/>
              <w:right w:w="28" w:type="dxa"/>
            </w:tcMar>
            <w:vAlign w:val="center"/>
          </w:tcPr>
          <w:p w14:paraId="4EF4496A" w14:textId="58926072" w:rsidR="00374E47" w:rsidRPr="00C56702" w:rsidRDefault="00374E47" w:rsidP="00374E47">
            <w:pPr>
              <w:widowControl/>
              <w:tabs>
                <w:tab w:val="left" w:pos="256"/>
              </w:tabs>
              <w:snapToGrid w:val="0"/>
              <w:spacing w:line="240" w:lineRule="auto"/>
              <w:jc w:val="both"/>
              <w:rPr>
                <w:lang w:val="x-none"/>
              </w:rPr>
            </w:pPr>
            <w:r w:rsidRPr="00C56702">
              <w:rPr>
                <w:rFonts w:ascii="標楷體" w:hAnsi="標楷體"/>
              </w:rPr>
              <w:t>LKA本計畫採ISO11270</w:t>
            </w:r>
            <w:r w:rsidRPr="00C56702">
              <w:rPr>
                <w:rFonts w:ascii="標楷體" w:hAnsi="標楷體" w:hint="eastAsia"/>
              </w:rPr>
              <w:t>規格</w:t>
            </w:r>
          </w:p>
          <w:p w14:paraId="0CB14B2A" w14:textId="77777777" w:rsidR="00374E47" w:rsidRPr="00C56702" w:rsidRDefault="00374E47" w:rsidP="00374E47">
            <w:pPr>
              <w:widowControl/>
              <w:tabs>
                <w:tab w:val="left" w:pos="256"/>
              </w:tabs>
              <w:snapToGrid w:val="0"/>
              <w:spacing w:line="240" w:lineRule="auto"/>
              <w:jc w:val="both"/>
              <w:rPr>
                <w:rFonts w:ascii="標楷體" w:hAnsi="標楷體"/>
              </w:rPr>
            </w:pPr>
            <w:r w:rsidRPr="00C56702">
              <w:rPr>
                <w:rFonts w:ascii="標楷體" w:hAnsi="標楷體"/>
              </w:rPr>
              <w:t>AEB本計畫採 Euro-NCAP</w:t>
            </w:r>
            <w:r w:rsidRPr="00C56702">
              <w:rPr>
                <w:rFonts w:ascii="標楷體" w:hAnsi="標楷體" w:hint="eastAsia"/>
              </w:rPr>
              <w:t>測試方式</w:t>
            </w:r>
          </w:p>
          <w:p w14:paraId="0F356750" w14:textId="089D5411" w:rsidR="00374E47" w:rsidRPr="00EE3251" w:rsidRDefault="00374E47" w:rsidP="00374E47">
            <w:pPr>
              <w:widowControl/>
              <w:tabs>
                <w:tab w:val="left" w:pos="256"/>
              </w:tabs>
              <w:snapToGrid w:val="0"/>
              <w:spacing w:line="240" w:lineRule="auto"/>
              <w:jc w:val="both"/>
              <w:rPr>
                <w:b/>
                <w:bCs/>
              </w:rPr>
            </w:pPr>
            <w:r w:rsidRPr="00C56702">
              <w:rPr>
                <w:rFonts w:ascii="標楷體" w:hAnsi="標楷體"/>
              </w:rPr>
              <w:t>DMS未統一，採合作廠商車廠之RFQ，再提高規格</w:t>
            </w:r>
          </w:p>
        </w:tc>
      </w:tr>
    </w:tbl>
    <w:p w14:paraId="557FBFCD" w14:textId="77777777" w:rsidR="00B96CA8" w:rsidRPr="00EE3251" w:rsidRDefault="00B96CA8" w:rsidP="005B12C7">
      <w:pPr>
        <w:widowControl/>
        <w:tabs>
          <w:tab w:val="left" w:pos="480"/>
        </w:tabs>
        <w:snapToGrid w:val="0"/>
        <w:spacing w:beforeLines="25" w:before="60" w:line="240" w:lineRule="auto"/>
        <w:jc w:val="both"/>
        <w:textAlignment w:val="auto"/>
        <w:outlineLvl w:val="1"/>
        <w:rPr>
          <w:color w:val="000000" w:themeColor="text1"/>
        </w:rPr>
        <w:sectPr w:rsidR="00B96CA8" w:rsidRPr="00EE3251" w:rsidSect="00671710">
          <w:footerReference w:type="default" r:id="rId51"/>
          <w:pgSz w:w="11907" w:h="16840" w:code="9"/>
          <w:pgMar w:top="1134" w:right="1276" w:bottom="1134" w:left="1276" w:header="669" w:footer="454" w:gutter="0"/>
          <w:cols w:space="425"/>
          <w:docGrid w:linePitch="326"/>
        </w:sectPr>
      </w:pPr>
    </w:p>
    <w:p w14:paraId="7FD078C2" w14:textId="7139CA41" w:rsidR="00B20A80" w:rsidRPr="00EE3251" w:rsidRDefault="00392600" w:rsidP="00C27A15">
      <w:pPr>
        <w:pStyle w:val="12"/>
        <w:adjustRightInd w:val="0"/>
        <w:snapToGrid w:val="0"/>
        <w:spacing w:line="240" w:lineRule="auto"/>
        <w:outlineLvl w:val="1"/>
      </w:pPr>
      <w:bookmarkStart w:id="212" w:name="_Toc40189918"/>
      <w:bookmarkStart w:id="213" w:name="B三、實施方式"/>
      <w:r w:rsidRPr="00EE3251">
        <w:lastRenderedPageBreak/>
        <w:t>三、</w:t>
      </w:r>
      <w:r w:rsidR="00B20A80" w:rsidRPr="00EE3251">
        <w:t>實施方式</w:t>
      </w:r>
      <w:bookmarkEnd w:id="212"/>
    </w:p>
    <w:bookmarkEnd w:id="213"/>
    <w:p w14:paraId="60C91DC7" w14:textId="2FFB3EC6" w:rsidR="009D4369" w:rsidRPr="00EE3251" w:rsidRDefault="009D4369" w:rsidP="002D5ED4">
      <w:pPr>
        <w:pStyle w:val="affc"/>
        <w:numPr>
          <w:ilvl w:val="0"/>
          <w:numId w:val="8"/>
        </w:numPr>
        <w:adjustRightInd w:val="0"/>
        <w:snapToGrid w:val="0"/>
        <w:ind w:leftChars="1" w:left="482"/>
        <w:rPr>
          <w:rFonts w:ascii="Times New Roman"/>
          <w:sz w:val="24"/>
        </w:rPr>
      </w:pPr>
      <w:r w:rsidRPr="00EE3251">
        <w:rPr>
          <w:rFonts w:ascii="Times New Roman"/>
          <w:sz w:val="24"/>
        </w:rPr>
        <w:t>計畫架構</w:t>
      </w:r>
    </w:p>
    <w:p w14:paraId="562AE37D" w14:textId="10066450" w:rsidR="00DE13BB" w:rsidRDefault="00E67169" w:rsidP="00C4521B">
      <w:pPr>
        <w:snapToGrid w:val="0"/>
        <w:spacing w:line="240" w:lineRule="auto"/>
        <w:ind w:leftChars="296" w:left="710"/>
      </w:pPr>
      <w:r>
        <w:rPr>
          <w:rFonts w:hint="eastAsia"/>
        </w:rPr>
        <w:t xml:space="preserve">    </w:t>
      </w:r>
      <w:r w:rsidR="00DE13BB" w:rsidRPr="00EE3251">
        <w:t>本計畫「</w:t>
      </w:r>
      <w:r w:rsidR="00B15F79" w:rsidRPr="00EE3251">
        <w:t xml:space="preserve">AIM </w:t>
      </w:r>
      <w:r w:rsidR="00B15F79" w:rsidRPr="00EE3251">
        <w:t>晶圓製造創新服務平台研發計畫</w:t>
      </w:r>
      <w:r w:rsidR="00DE13BB" w:rsidRPr="00EE3251">
        <w:t>」整體計畫規劃</w:t>
      </w:r>
      <w:r w:rsidR="00DE13BB" w:rsidRPr="00EE3251">
        <w:t xml:space="preserve"> 4 </w:t>
      </w:r>
      <w:r w:rsidR="00DE13BB" w:rsidRPr="00EE3251">
        <w:t>大分項與</w:t>
      </w:r>
      <w:r w:rsidR="00DE13BB" w:rsidRPr="00EE3251">
        <w:t xml:space="preserve"> 1</w:t>
      </w:r>
      <w:r w:rsidR="00C754AE">
        <w:t>6</w:t>
      </w:r>
      <w:r w:rsidR="00DE13BB" w:rsidRPr="00EE3251">
        <w:t>子項，整體計畫架構與分工如</w:t>
      </w:r>
      <w:r w:rsidR="0046327A">
        <w:rPr>
          <w:rFonts w:hint="eastAsia"/>
        </w:rPr>
        <w:t>如</w:t>
      </w:r>
      <w:r w:rsidR="0031290A">
        <w:fldChar w:fldCharType="begin"/>
      </w:r>
      <w:r w:rsidR="0031290A">
        <w:instrText xml:space="preserve"> </w:instrText>
      </w:r>
      <w:r w:rsidR="0031290A">
        <w:rPr>
          <w:rFonts w:hint="eastAsia"/>
        </w:rPr>
        <w:instrText>REF _Ref38355026</w:instrText>
      </w:r>
      <w:r w:rsidR="0031290A">
        <w:instrText xml:space="preserve"> </w:instrText>
      </w:r>
      <w:r w:rsidR="0031290A">
        <w:fldChar w:fldCharType="separate"/>
      </w:r>
      <w:r w:rsidR="0082588F">
        <w:rPr>
          <w:rFonts w:hint="eastAsia"/>
        </w:rPr>
        <w:t>圖</w:t>
      </w:r>
      <w:r w:rsidR="0082588F">
        <w:rPr>
          <w:rFonts w:hint="eastAsia"/>
        </w:rPr>
        <w:t>2.</w:t>
      </w:r>
      <w:r w:rsidR="0082588F">
        <w:rPr>
          <w:noProof/>
        </w:rPr>
        <w:t>9</w:t>
      </w:r>
      <w:r w:rsidR="0031290A">
        <w:fldChar w:fldCharType="end"/>
      </w:r>
      <w:r w:rsidR="00DE13BB" w:rsidRPr="00EE3251">
        <w:t>所示。</w:t>
      </w:r>
    </w:p>
    <w:p w14:paraId="554D3C16" w14:textId="65C187D5" w:rsidR="005C2CCA" w:rsidRDefault="005A0469" w:rsidP="00C4521B">
      <w:pPr>
        <w:snapToGrid w:val="0"/>
        <w:spacing w:line="240" w:lineRule="auto"/>
        <w:ind w:leftChars="296" w:left="710"/>
      </w:pPr>
      <w:r>
        <w:rPr>
          <w:noProof/>
        </w:rPr>
        <w:drawing>
          <wp:inline distT="0" distB="0" distL="0" distR="0" wp14:anchorId="0B963BDB" wp14:editId="46DBB03C">
            <wp:extent cx="5688048" cy="3419061"/>
            <wp:effectExtent l="0" t="0" r="8255" b="0"/>
            <wp:docPr id="7174" name="圖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94510" cy="3422945"/>
                    </a:xfrm>
                    <a:prstGeom prst="rect">
                      <a:avLst/>
                    </a:prstGeom>
                    <a:noFill/>
                  </pic:spPr>
                </pic:pic>
              </a:graphicData>
            </a:graphic>
          </wp:inline>
        </w:drawing>
      </w:r>
    </w:p>
    <w:p w14:paraId="29087FC0" w14:textId="2B4CEBB2" w:rsidR="009856A3" w:rsidRDefault="0031290A" w:rsidP="009856A3">
      <w:pPr>
        <w:kinsoku w:val="0"/>
        <w:snapToGrid w:val="0"/>
        <w:spacing w:beforeLines="25" w:before="60" w:line="240" w:lineRule="auto"/>
        <w:ind w:leftChars="237" w:left="569"/>
        <w:jc w:val="center"/>
        <w:rPr>
          <w:color w:val="000000" w:themeColor="text1"/>
        </w:rPr>
      </w:pPr>
      <w:bookmarkStart w:id="214" w:name="_Ref38355026"/>
      <w:bookmarkStart w:id="215" w:name="_Toc40276356"/>
      <w:r>
        <w:rPr>
          <w:rFonts w:hint="eastAsia"/>
        </w:rPr>
        <w:t>圖</w:t>
      </w:r>
      <w:r>
        <w:rPr>
          <w:rFonts w:hint="eastAsia"/>
        </w:rPr>
        <w:t>2.</w:t>
      </w:r>
      <w:r>
        <w:fldChar w:fldCharType="begin"/>
      </w:r>
      <w:r>
        <w:instrText xml:space="preserve"> </w:instrText>
      </w:r>
      <w:r>
        <w:rPr>
          <w:rFonts w:hint="eastAsia"/>
        </w:rPr>
        <w:instrText xml:space="preserve">SEQ </w:instrText>
      </w:r>
      <w:r>
        <w:rPr>
          <w:rFonts w:hint="eastAsia"/>
        </w:rPr>
        <w:instrText>圖</w:instrText>
      </w:r>
      <w:r>
        <w:rPr>
          <w:rFonts w:hint="eastAsia"/>
        </w:rPr>
        <w:instrText>2. \* ARABIC</w:instrText>
      </w:r>
      <w:r>
        <w:instrText xml:space="preserve"> </w:instrText>
      </w:r>
      <w:r>
        <w:fldChar w:fldCharType="separate"/>
      </w:r>
      <w:r w:rsidR="0082588F">
        <w:rPr>
          <w:noProof/>
        </w:rPr>
        <w:t>9</w:t>
      </w:r>
      <w:r>
        <w:fldChar w:fldCharType="end"/>
      </w:r>
      <w:bookmarkEnd w:id="214"/>
      <w:r>
        <w:t xml:space="preserve"> </w:t>
      </w:r>
      <w:r w:rsidRPr="00A74F29">
        <w:rPr>
          <w:rFonts w:ascii="Times New Roman" w:hAnsi="Times New Roman"/>
          <w:color w:val="000000" w:themeColor="text1"/>
        </w:rPr>
        <w:t>計畫架構</w:t>
      </w:r>
      <w:bookmarkEnd w:id="215"/>
    </w:p>
    <w:p w14:paraId="4619B9D3" w14:textId="15E79E46" w:rsidR="009856A3" w:rsidRPr="00B45947" w:rsidRDefault="009856A3" w:rsidP="009856A3">
      <w:pPr>
        <w:kinsoku w:val="0"/>
        <w:snapToGrid w:val="0"/>
        <w:spacing w:beforeLines="25" w:before="60" w:line="240" w:lineRule="auto"/>
        <w:ind w:leftChars="237" w:left="569"/>
        <w:jc w:val="center"/>
        <w:rPr>
          <w:color w:val="000000" w:themeColor="text1"/>
        </w:rPr>
      </w:pPr>
    </w:p>
    <w:p w14:paraId="4184A809" w14:textId="321BD538" w:rsidR="00E721A4" w:rsidRDefault="00E67169" w:rsidP="0022489B">
      <w:pPr>
        <w:snapToGrid w:val="0"/>
        <w:spacing w:line="240" w:lineRule="auto"/>
        <w:ind w:leftChars="296" w:left="710"/>
        <w:rPr>
          <w:color w:val="000000" w:themeColor="text1"/>
        </w:rPr>
      </w:pPr>
      <w:r>
        <w:rPr>
          <w:rFonts w:hint="eastAsia"/>
          <w:color w:val="000000" w:themeColor="text1"/>
        </w:rPr>
        <w:t xml:space="preserve">    </w:t>
      </w:r>
      <w:r w:rsidR="00E355FF" w:rsidRPr="00E355FF">
        <w:rPr>
          <w:rFonts w:hint="eastAsia"/>
          <w:color w:val="000000" w:themeColor="text1"/>
        </w:rPr>
        <w:t>本計畫係由力積電與先進車</w:t>
      </w:r>
      <w:r w:rsidR="00FB53A5">
        <w:rPr>
          <w:rFonts w:ascii="Times New Roman" w:eastAsiaTheme="majorEastAsia" w:hAnsi="Times New Roman" w:hint="eastAsia"/>
          <w:color w:val="000000" w:themeColor="text1"/>
        </w:rPr>
        <w:t>與博遠智能</w:t>
      </w:r>
      <w:r w:rsidR="00E355FF" w:rsidRPr="00E355FF">
        <w:rPr>
          <w:rFonts w:hint="eastAsia"/>
          <w:color w:val="000000" w:themeColor="text1"/>
        </w:rPr>
        <w:t>整合清華大學、雲林科技大學以及工研院等學研單位之技術能量，同時自數家關係企業與上下游廠商引進相關矽智財</w:t>
      </w:r>
      <w:r w:rsidR="002C0351" w:rsidRPr="00EE3251">
        <w:rPr>
          <w:color w:val="000000" w:themeColor="text1"/>
        </w:rPr>
        <w:t>，規劃中計畫組織分工如</w:t>
      </w:r>
      <w:r w:rsidR="0031290A">
        <w:rPr>
          <w:color w:val="000000" w:themeColor="text1"/>
        </w:rPr>
        <w:fldChar w:fldCharType="begin"/>
      </w:r>
      <w:r w:rsidR="0031290A">
        <w:rPr>
          <w:color w:val="000000" w:themeColor="text1"/>
        </w:rPr>
        <w:instrText xml:space="preserve"> REF _Ref38355047 </w:instrText>
      </w:r>
      <w:r w:rsidR="0031290A">
        <w:rPr>
          <w:color w:val="000000" w:themeColor="text1"/>
        </w:rPr>
        <w:fldChar w:fldCharType="separate"/>
      </w:r>
      <w:r w:rsidR="0082588F" w:rsidRPr="00EE3251">
        <w:t>圖</w:t>
      </w:r>
      <w:r w:rsidR="0082588F" w:rsidRPr="00EE3251">
        <w:t>2.</w:t>
      </w:r>
      <w:r w:rsidR="0082588F">
        <w:rPr>
          <w:noProof/>
        </w:rPr>
        <w:t>10</w:t>
      </w:r>
      <w:r w:rsidR="0031290A">
        <w:rPr>
          <w:color w:val="000000" w:themeColor="text1"/>
        </w:rPr>
        <w:fldChar w:fldCharType="end"/>
      </w:r>
      <w:r w:rsidR="002C0351" w:rsidRPr="00EE3251">
        <w:rPr>
          <w:color w:val="000000" w:themeColor="text1"/>
        </w:rPr>
        <w:t>所示。</w:t>
      </w:r>
      <w:bookmarkStart w:id="216" w:name="_Ref31845497"/>
    </w:p>
    <w:p w14:paraId="06E5B3FB" w14:textId="1B181132" w:rsidR="0046327A" w:rsidRDefault="00C754AE" w:rsidP="00E86FA1">
      <w:pPr>
        <w:snapToGrid w:val="0"/>
        <w:spacing w:line="240" w:lineRule="auto"/>
        <w:jc w:val="center"/>
        <w:rPr>
          <w:color w:val="000000" w:themeColor="text1"/>
        </w:rPr>
      </w:pPr>
      <w:r>
        <w:rPr>
          <w:noProof/>
          <w:color w:val="000000" w:themeColor="text1"/>
        </w:rPr>
        <w:drawing>
          <wp:inline distT="0" distB="0" distL="0" distR="0" wp14:anchorId="67BD33F7" wp14:editId="2230C3C2">
            <wp:extent cx="4720260" cy="3146961"/>
            <wp:effectExtent l="0" t="0" r="4445" b="0"/>
            <wp:docPr id="941" name="圖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1779" cy="3174642"/>
                    </a:xfrm>
                    <a:prstGeom prst="rect">
                      <a:avLst/>
                    </a:prstGeom>
                    <a:noFill/>
                  </pic:spPr>
                </pic:pic>
              </a:graphicData>
            </a:graphic>
          </wp:inline>
        </w:drawing>
      </w:r>
    </w:p>
    <w:p w14:paraId="30F9985C" w14:textId="718D462F" w:rsidR="00FD6522" w:rsidRDefault="0032588B" w:rsidP="0022489B">
      <w:pPr>
        <w:snapToGrid w:val="0"/>
        <w:spacing w:line="240" w:lineRule="auto"/>
        <w:ind w:leftChars="296" w:left="710"/>
        <w:jc w:val="center"/>
      </w:pPr>
      <w:bookmarkStart w:id="217" w:name="_Ref38355047"/>
      <w:bookmarkStart w:id="218" w:name="_Toc40276357"/>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10</w:t>
      </w:r>
      <w:r w:rsidRPr="00EE3251">
        <w:fldChar w:fldCharType="end"/>
      </w:r>
      <w:bookmarkEnd w:id="216"/>
      <w:bookmarkEnd w:id="217"/>
      <w:r w:rsidR="00AC1A7F">
        <w:t>計畫</w:t>
      </w:r>
      <w:r w:rsidRPr="00EE3251">
        <w:t>分工</w:t>
      </w:r>
      <w:bookmarkEnd w:id="218"/>
    </w:p>
    <w:p w14:paraId="6D395B1D" w14:textId="4AF8115D" w:rsidR="00856D6F" w:rsidRDefault="00E67169" w:rsidP="00E67169">
      <w:pPr>
        <w:snapToGrid w:val="0"/>
        <w:spacing w:line="240" w:lineRule="auto"/>
        <w:ind w:leftChars="296" w:left="710"/>
        <w:jc w:val="both"/>
      </w:pPr>
      <w:r>
        <w:rPr>
          <w:rFonts w:hint="eastAsia"/>
        </w:rPr>
        <w:t xml:space="preserve">    </w:t>
      </w:r>
      <w:r w:rsidR="00E975B1">
        <w:t>在計</w:t>
      </w:r>
      <w:r w:rsidR="00E975B1">
        <w:rPr>
          <w:rFonts w:hint="eastAsia"/>
        </w:rPr>
        <w:t>畫</w:t>
      </w:r>
      <w:r w:rsidR="00FD6522" w:rsidRPr="00EE3251">
        <w:t>管</w:t>
      </w:r>
      <w:r w:rsidR="00E975B1">
        <w:t>理方面，本計畫除計畫主持人與共同主持人外，另設立計畫總協調與計</w:t>
      </w:r>
      <w:r w:rsidR="00E975B1">
        <w:rPr>
          <w:rFonts w:hint="eastAsia"/>
        </w:rPr>
        <w:t>畫</w:t>
      </w:r>
      <w:r w:rsidR="00E975B1">
        <w:t>管理師，統籌工程與行政各類協調整合工作</w:t>
      </w:r>
      <w:r w:rsidR="00E975B1">
        <w:rPr>
          <w:rFonts w:ascii="標楷體" w:hAnsi="標楷體" w:hint="eastAsia"/>
        </w:rPr>
        <w:t>，</w:t>
      </w:r>
      <w:r w:rsidR="00FD6522" w:rsidRPr="00EE3251">
        <w:t>各分項主持人負責分項產出時程，</w:t>
      </w:r>
      <w:r w:rsidR="00FD6522" w:rsidRPr="00EE3251">
        <w:lastRenderedPageBreak/>
        <w:t>所有產</w:t>
      </w:r>
      <w:r w:rsidR="00E975B1">
        <w:t>出的規格文件，必須呈繳到專案資料庫，進行版本管理</w:t>
      </w:r>
      <w:r w:rsidR="00E975B1">
        <w:rPr>
          <w:rFonts w:ascii="標楷體" w:hAnsi="標楷體" w:hint="eastAsia"/>
        </w:rPr>
        <w:t>，</w:t>
      </w:r>
      <w:r w:rsidR="003759D5" w:rsidRPr="00EE3251">
        <w:t>另外，各分項與子項計畫之間有許多技術資訊與產出的前後依存關係</w:t>
      </w:r>
      <w:r w:rsidR="003759D5" w:rsidRPr="00EE3251">
        <w:t xml:space="preserve"> (</w:t>
      </w:r>
      <w:r w:rsidR="00E975B1">
        <w:rPr>
          <w:rFonts w:hint="eastAsia"/>
        </w:rPr>
        <w:t>如</w:t>
      </w:r>
      <w:r w:rsidR="0031290A">
        <w:fldChar w:fldCharType="begin"/>
      </w:r>
      <w:r w:rsidR="0031290A">
        <w:instrText xml:space="preserve"> </w:instrText>
      </w:r>
      <w:r w:rsidR="0031290A">
        <w:rPr>
          <w:rFonts w:hint="eastAsia"/>
        </w:rPr>
        <w:instrText>REF _Ref31845588</w:instrText>
      </w:r>
      <w:r w:rsidR="0031290A">
        <w:instrText xml:space="preserve"> </w:instrText>
      </w:r>
      <w:r w:rsidR="0031290A">
        <w:fldChar w:fldCharType="separate"/>
      </w:r>
      <w:r w:rsidR="0082588F" w:rsidRPr="00EE3251">
        <w:rPr>
          <w:rFonts w:ascii="Times New Roman" w:hAnsi="Times New Roman"/>
        </w:rPr>
        <w:t>圖</w:t>
      </w:r>
      <w:r w:rsidR="0082588F" w:rsidRPr="00EE3251">
        <w:rPr>
          <w:rFonts w:ascii="Times New Roman" w:hAnsi="Times New Roman"/>
        </w:rPr>
        <w:t>2.</w:t>
      </w:r>
      <w:r w:rsidR="0082588F">
        <w:rPr>
          <w:rFonts w:ascii="Times New Roman" w:hAnsi="Times New Roman"/>
          <w:noProof/>
        </w:rPr>
        <w:t>11</w:t>
      </w:r>
      <w:r w:rsidR="0031290A">
        <w:fldChar w:fldCharType="end"/>
      </w:r>
      <w:r w:rsidR="00E975B1">
        <w:rPr>
          <w:rFonts w:hint="eastAsia"/>
        </w:rPr>
        <w:t>所示</w:t>
      </w:r>
      <w:r w:rsidR="003759D5" w:rsidRPr="00EE3251">
        <w:t>)</w:t>
      </w:r>
      <w:r w:rsidR="003759D5" w:rsidRPr="00EE3251">
        <w:t>，亦為計畫排程與管理的重要課題。</w:t>
      </w:r>
    </w:p>
    <w:p w14:paraId="79985405" w14:textId="77777777" w:rsidR="00041AA7" w:rsidRDefault="00041AA7" w:rsidP="00041AA7">
      <w:pPr>
        <w:snapToGrid w:val="0"/>
        <w:spacing w:line="240" w:lineRule="auto"/>
        <w:jc w:val="both"/>
      </w:pPr>
    </w:p>
    <w:p w14:paraId="0A48CA1D" w14:textId="2511F1DC" w:rsidR="00C31BAC" w:rsidRPr="00EE3251" w:rsidRDefault="005A0469" w:rsidP="00041AA7">
      <w:pPr>
        <w:snapToGrid w:val="0"/>
        <w:spacing w:line="240" w:lineRule="auto"/>
        <w:ind w:firstLineChars="100" w:firstLine="240"/>
        <w:jc w:val="center"/>
      </w:pPr>
      <w:r>
        <w:rPr>
          <w:noProof/>
        </w:rPr>
        <w:drawing>
          <wp:inline distT="0" distB="0" distL="0" distR="0" wp14:anchorId="3FB6092D" wp14:editId="5645FB47">
            <wp:extent cx="5825836" cy="3355450"/>
            <wp:effectExtent l="0" t="0" r="3810" b="0"/>
            <wp:docPr id="947" name="圖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3976" cy="3360139"/>
                    </a:xfrm>
                    <a:prstGeom prst="rect">
                      <a:avLst/>
                    </a:prstGeom>
                    <a:noFill/>
                  </pic:spPr>
                </pic:pic>
              </a:graphicData>
            </a:graphic>
          </wp:inline>
        </w:drawing>
      </w:r>
    </w:p>
    <w:p w14:paraId="3658A110" w14:textId="3D153CDC" w:rsidR="002C0351" w:rsidRPr="00EE3251" w:rsidRDefault="0032588B" w:rsidP="0032588B">
      <w:pPr>
        <w:pStyle w:val="aff2"/>
        <w:rPr>
          <w:rFonts w:ascii="Times New Roman" w:eastAsia="標楷體" w:hAnsi="Times New Roman"/>
        </w:rPr>
      </w:pPr>
      <w:bookmarkStart w:id="219" w:name="_Ref31845588"/>
      <w:bookmarkStart w:id="220" w:name="_Ref31880768"/>
      <w:bookmarkStart w:id="221" w:name="_Toc40276358"/>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11</w:t>
      </w:r>
      <w:r w:rsidRPr="00EE3251">
        <w:rPr>
          <w:rFonts w:ascii="Times New Roman" w:eastAsia="標楷體" w:hAnsi="Times New Roman"/>
        </w:rPr>
        <w:fldChar w:fldCharType="end"/>
      </w:r>
      <w:bookmarkEnd w:id="219"/>
      <w:r w:rsidR="00FD6522" w:rsidRPr="00EE3251">
        <w:rPr>
          <w:rFonts w:ascii="Times New Roman" w:eastAsia="標楷體" w:hAnsi="Times New Roman"/>
        </w:rPr>
        <w:t>計劃與資訊管理</w:t>
      </w:r>
      <w:bookmarkEnd w:id="220"/>
      <w:bookmarkEnd w:id="221"/>
    </w:p>
    <w:p w14:paraId="6E198D3F" w14:textId="77777777" w:rsidR="009856A3" w:rsidRDefault="009856A3">
      <w:pPr>
        <w:widowControl/>
        <w:adjustRightInd/>
        <w:spacing w:line="240" w:lineRule="auto"/>
        <w:textAlignment w:val="auto"/>
      </w:pPr>
      <w:r>
        <w:br w:type="page"/>
      </w:r>
    </w:p>
    <w:p w14:paraId="60C3351A" w14:textId="2C810E97" w:rsidR="00DA7F3E" w:rsidRPr="00EE3251" w:rsidRDefault="00DA7F3E" w:rsidP="002D5ED4">
      <w:pPr>
        <w:pStyle w:val="affc"/>
        <w:numPr>
          <w:ilvl w:val="0"/>
          <w:numId w:val="8"/>
        </w:numPr>
        <w:adjustRightInd w:val="0"/>
        <w:snapToGrid w:val="0"/>
        <w:ind w:leftChars="1" w:left="482"/>
        <w:rPr>
          <w:rFonts w:ascii="Times New Roman"/>
          <w:sz w:val="24"/>
        </w:rPr>
      </w:pPr>
      <w:r w:rsidRPr="00EE3251">
        <w:rPr>
          <w:rFonts w:ascii="Times New Roman"/>
          <w:sz w:val="24"/>
        </w:rPr>
        <w:lastRenderedPageBreak/>
        <w:t>具體實施策略與方式</w:t>
      </w:r>
    </w:p>
    <w:p w14:paraId="3FDE6458" w14:textId="3A991291" w:rsidR="003B1283" w:rsidRPr="00EE3251" w:rsidRDefault="00C96EFE" w:rsidP="002D5ED4">
      <w:pPr>
        <w:pStyle w:val="affc"/>
        <w:numPr>
          <w:ilvl w:val="0"/>
          <w:numId w:val="9"/>
        </w:numPr>
        <w:adjustRightInd w:val="0"/>
        <w:snapToGrid w:val="0"/>
        <w:ind w:leftChars="296" w:left="1070"/>
        <w:rPr>
          <w:rFonts w:ascii="Times New Roman"/>
          <w:sz w:val="24"/>
        </w:rPr>
      </w:pPr>
      <w:bookmarkStart w:id="222" w:name="_Ref31876529"/>
      <w:r w:rsidRPr="00EE3251">
        <w:rPr>
          <w:rFonts w:ascii="Times New Roman"/>
          <w:sz w:val="24"/>
        </w:rPr>
        <w:t xml:space="preserve">AIM </w:t>
      </w:r>
      <w:r w:rsidRPr="00EE3251">
        <w:rPr>
          <w:rFonts w:ascii="Times New Roman"/>
          <w:sz w:val="24"/>
        </w:rPr>
        <w:t>製程平台開發</w:t>
      </w:r>
      <w:bookmarkEnd w:id="222"/>
    </w:p>
    <w:p w14:paraId="4DB7A6F6" w14:textId="12DB27DA" w:rsidR="00321393" w:rsidRPr="00EE3251" w:rsidRDefault="00E67169" w:rsidP="00E67169">
      <w:pPr>
        <w:snapToGrid w:val="0"/>
        <w:spacing w:line="240" w:lineRule="auto"/>
        <w:ind w:leftChars="532" w:left="1277"/>
        <w:jc w:val="both"/>
        <w:rPr>
          <w:rFonts w:ascii="Times New Roman"/>
        </w:rPr>
      </w:pPr>
      <w:r>
        <w:rPr>
          <w:rFonts w:ascii="Times New Roman" w:hint="eastAsia"/>
        </w:rPr>
        <w:t xml:space="preserve">    </w:t>
      </w:r>
      <w:r w:rsidR="003B1283" w:rsidRPr="00EE3251">
        <w:rPr>
          <w:rFonts w:ascii="Times New Roman"/>
        </w:rPr>
        <w:t>近年來</w:t>
      </w:r>
      <w:r w:rsidR="00210AC5" w:rsidRPr="00EE3251">
        <w:rPr>
          <w:rFonts w:ascii="Times New Roman"/>
        </w:rPr>
        <w:t>人工智慧科技的蓬勃發展</w:t>
      </w:r>
      <w:r w:rsidR="003B1283" w:rsidRPr="00EE3251">
        <w:rPr>
          <w:rFonts w:ascii="Times New Roman"/>
        </w:rPr>
        <w:t>，帶動大數據、雲端運算服務及物聯網的科技升級</w:t>
      </w:r>
      <w:r w:rsidR="00210AC5" w:rsidRPr="00EE3251">
        <w:rPr>
          <w:rFonts w:ascii="Times New Roman"/>
        </w:rPr>
        <w:t>。</w:t>
      </w:r>
      <w:r w:rsidR="001F64C3" w:rsidRPr="00EE3251">
        <w:rPr>
          <w:rFonts w:ascii="Times New Roman"/>
        </w:rPr>
        <w:t>而隨著</w:t>
      </w:r>
      <w:r w:rsidR="001F64C3" w:rsidRPr="00EE3251">
        <w:rPr>
          <w:rFonts w:ascii="Times New Roman"/>
        </w:rPr>
        <w:t>AIoT</w:t>
      </w:r>
      <w:r w:rsidR="001F64C3" w:rsidRPr="00EE3251">
        <w:rPr>
          <w:rFonts w:ascii="Times New Roman"/>
        </w:rPr>
        <w:t>的廣泛應用，</w:t>
      </w:r>
      <w:r w:rsidR="003B1283" w:rsidRPr="00EE3251">
        <w:rPr>
          <w:rFonts w:ascii="Times New Roman"/>
        </w:rPr>
        <w:t>邊際運算</w:t>
      </w:r>
      <w:r w:rsidR="001F64C3" w:rsidRPr="00EE3251">
        <w:rPr>
          <w:rFonts w:ascii="Times New Roman"/>
        </w:rPr>
        <w:t xml:space="preserve"> </w:t>
      </w:r>
      <w:r w:rsidR="003B1283" w:rsidRPr="00EE3251">
        <w:rPr>
          <w:rFonts w:ascii="Times New Roman"/>
        </w:rPr>
        <w:t>(Edge Computing)</w:t>
      </w:r>
      <w:r w:rsidR="001F64C3" w:rsidRPr="00EE3251">
        <w:rPr>
          <w:rFonts w:ascii="Times New Roman"/>
        </w:rPr>
        <w:t xml:space="preserve"> </w:t>
      </w:r>
      <w:r w:rsidR="00210AC5" w:rsidRPr="00EE3251">
        <w:rPr>
          <w:rFonts w:ascii="Times New Roman"/>
        </w:rPr>
        <w:t>更</w:t>
      </w:r>
      <w:r w:rsidR="001F64C3" w:rsidRPr="00EE3251">
        <w:rPr>
          <w:rFonts w:ascii="Times New Roman"/>
        </w:rPr>
        <w:t>成為重要議題</w:t>
      </w:r>
      <w:r w:rsidR="00210AC5" w:rsidRPr="00EE3251">
        <w:rPr>
          <w:rFonts w:ascii="Times New Roman"/>
        </w:rPr>
        <w:t>。</w:t>
      </w:r>
      <w:r w:rsidR="001F64C3" w:rsidRPr="00EE3251">
        <w:rPr>
          <w:rFonts w:ascii="Times New Roman"/>
        </w:rPr>
        <w:t>邊際運算</w:t>
      </w:r>
      <w:r w:rsidR="003B1283" w:rsidRPr="00EE3251">
        <w:rPr>
          <w:rFonts w:ascii="Times New Roman"/>
        </w:rPr>
        <w:t>可賦予現場端裝置、閘道器擁有較為初階的</w:t>
      </w:r>
      <w:r w:rsidR="003B1283" w:rsidRPr="00EE3251">
        <w:rPr>
          <w:rFonts w:ascii="Times New Roman"/>
        </w:rPr>
        <w:t>AI</w:t>
      </w:r>
      <w:r w:rsidR="003B1283" w:rsidRPr="00EE3251">
        <w:rPr>
          <w:rFonts w:ascii="Times New Roman"/>
        </w:rPr>
        <w:t>能力</w:t>
      </w:r>
      <w:r w:rsidR="00210AC5" w:rsidRPr="00EE3251">
        <w:rPr>
          <w:rFonts w:ascii="Times New Roman"/>
        </w:rPr>
        <w:t>。</w:t>
      </w:r>
      <w:r w:rsidR="003B1283" w:rsidRPr="00EE3251">
        <w:rPr>
          <w:rFonts w:ascii="Times New Roman"/>
        </w:rPr>
        <w:t>數據資料能在</w:t>
      </w:r>
      <w:r w:rsidR="003B1283" w:rsidRPr="00EE3251">
        <w:rPr>
          <w:rFonts w:ascii="Times New Roman"/>
        </w:rPr>
        <w:t>Edge</w:t>
      </w:r>
      <w:r w:rsidR="003B1283" w:rsidRPr="00EE3251">
        <w:rPr>
          <w:rFonts w:ascii="Times New Roman"/>
        </w:rPr>
        <w:t>端便進行更快的篩選、分類、彙整及分析，並且</w:t>
      </w:r>
      <w:r w:rsidR="00210AC5" w:rsidRPr="00EE3251">
        <w:rPr>
          <w:rFonts w:ascii="Times New Roman"/>
        </w:rPr>
        <w:t>可以</w:t>
      </w:r>
      <w:r w:rsidR="003B1283" w:rsidRPr="00EE3251">
        <w:rPr>
          <w:rFonts w:ascii="Times New Roman"/>
        </w:rPr>
        <w:t>利用這些數據資料來不斷修正與優化模型</w:t>
      </w:r>
      <w:r w:rsidR="001F64C3" w:rsidRPr="00EE3251">
        <w:rPr>
          <w:rFonts w:ascii="Times New Roman"/>
        </w:rPr>
        <w:t>，</w:t>
      </w:r>
      <w:r w:rsidR="00210AC5" w:rsidRPr="00EE3251">
        <w:rPr>
          <w:rFonts w:ascii="Times New Roman"/>
        </w:rPr>
        <w:t>這</w:t>
      </w:r>
      <w:r w:rsidR="003B1283" w:rsidRPr="00EE3251">
        <w:rPr>
          <w:rFonts w:ascii="Times New Roman"/>
        </w:rPr>
        <w:t>意味著不</w:t>
      </w:r>
      <w:r w:rsidR="00210AC5" w:rsidRPr="00EE3251">
        <w:rPr>
          <w:rFonts w:ascii="Times New Roman"/>
        </w:rPr>
        <w:t>連網的情況下，裝置還是能做到圖像識別、自然語言處理，</w:t>
      </w:r>
      <w:r w:rsidR="003B1283" w:rsidRPr="00EE3251">
        <w:rPr>
          <w:rFonts w:ascii="Times New Roman"/>
        </w:rPr>
        <w:t>對複雜</w:t>
      </w:r>
      <w:r w:rsidR="00210AC5" w:rsidRPr="00EE3251">
        <w:rPr>
          <w:rFonts w:ascii="Times New Roman"/>
        </w:rPr>
        <w:t>的</w:t>
      </w:r>
      <w:r w:rsidR="003B1283" w:rsidRPr="00EE3251">
        <w:rPr>
          <w:rFonts w:ascii="Times New Roman"/>
        </w:rPr>
        <w:t>資訊做出智慧</w:t>
      </w:r>
      <w:r w:rsidR="003B11D2" w:rsidRPr="00EE3251">
        <w:rPr>
          <w:rFonts w:ascii="Times New Roman"/>
        </w:rPr>
        <w:t>的判斷與</w:t>
      </w:r>
      <w:r w:rsidR="003B1283" w:rsidRPr="00EE3251">
        <w:rPr>
          <w:rFonts w:ascii="Times New Roman"/>
        </w:rPr>
        <w:t>建議</w:t>
      </w:r>
      <w:r w:rsidR="00DC042C" w:rsidRPr="00EE3251">
        <w:rPr>
          <w:rFonts w:ascii="Times New Roman"/>
        </w:rPr>
        <w:t>，</w:t>
      </w:r>
      <w:r w:rsidR="003B1283" w:rsidRPr="00EE3251">
        <w:rPr>
          <w:rFonts w:ascii="Times New Roman"/>
        </w:rPr>
        <w:t>讓智慧音箱、無人機、無人車、機器人等創新應用，做到更快速</w:t>
      </w:r>
      <w:r w:rsidR="003B11D2" w:rsidRPr="00EE3251">
        <w:rPr>
          <w:rFonts w:ascii="Times New Roman"/>
        </w:rPr>
        <w:t>精準</w:t>
      </w:r>
      <w:r w:rsidR="003B1283" w:rsidRPr="00EE3251">
        <w:rPr>
          <w:rFonts w:ascii="Times New Roman"/>
        </w:rPr>
        <w:t>的反應</w:t>
      </w:r>
      <w:r w:rsidR="003B11D2" w:rsidRPr="00EE3251">
        <w:rPr>
          <w:rFonts w:ascii="Times New Roman"/>
        </w:rPr>
        <w:t>。</w:t>
      </w:r>
      <w:r w:rsidR="00DC042C" w:rsidRPr="00EE3251">
        <w:rPr>
          <w:rFonts w:ascii="Times New Roman"/>
        </w:rPr>
        <w:t>然而，</w:t>
      </w:r>
      <w:r w:rsidR="009600D1" w:rsidRPr="00EE3251">
        <w:rPr>
          <w:rFonts w:ascii="Times New Roman"/>
        </w:rPr>
        <w:t>存在已久的處理器與</w:t>
      </w:r>
      <w:r w:rsidR="004837F4" w:rsidRPr="00EE3251">
        <w:rPr>
          <w:rFonts w:ascii="Times New Roman"/>
        </w:rPr>
        <w:t>記憶體</w:t>
      </w:r>
      <w:r w:rsidR="009600D1" w:rsidRPr="00EE3251">
        <w:rPr>
          <w:rFonts w:ascii="Times New Roman"/>
        </w:rPr>
        <w:t>之間</w:t>
      </w:r>
      <w:r w:rsidR="004837F4" w:rsidRPr="00EE3251">
        <w:rPr>
          <w:rFonts w:ascii="Times New Roman"/>
        </w:rPr>
        <w:t>資料存取問題</w:t>
      </w:r>
      <w:r w:rsidR="004837F4" w:rsidRPr="00EE3251">
        <w:rPr>
          <w:rFonts w:ascii="Times New Roman"/>
          <w:color w:val="000000"/>
          <w:shd w:val="clear" w:color="auto" w:fill="FFFFFF"/>
        </w:rPr>
        <w:t>，</w:t>
      </w:r>
      <w:r w:rsidR="009600D1" w:rsidRPr="00EE3251">
        <w:rPr>
          <w:rFonts w:ascii="Times New Roman"/>
          <w:color w:val="000000"/>
          <w:shd w:val="clear" w:color="auto" w:fill="FFFFFF"/>
        </w:rPr>
        <w:t>更</w:t>
      </w:r>
      <w:r w:rsidR="004837F4" w:rsidRPr="00EE3251">
        <w:rPr>
          <w:rFonts w:ascii="Times New Roman"/>
          <w:color w:val="000000"/>
          <w:shd w:val="clear" w:color="auto" w:fill="FFFFFF"/>
        </w:rPr>
        <w:t>成為人工智慧深度學習運算的主要瓶頸</w:t>
      </w:r>
      <w:r w:rsidR="009600D1" w:rsidRPr="00EE3251">
        <w:rPr>
          <w:rFonts w:ascii="Times New Roman"/>
          <w:color w:val="000000"/>
          <w:shd w:val="clear" w:color="auto" w:fill="FFFFFF"/>
        </w:rPr>
        <w:t>。</w:t>
      </w:r>
      <w:r w:rsidR="003B1283" w:rsidRPr="00EE3251">
        <w:rPr>
          <w:rFonts w:ascii="Times New Roman"/>
        </w:rPr>
        <w:t>為了</w:t>
      </w:r>
      <w:r w:rsidR="004837F4" w:rsidRPr="00EE3251">
        <w:rPr>
          <w:rFonts w:ascii="Times New Roman"/>
        </w:rPr>
        <w:t>克服</w:t>
      </w:r>
      <w:r w:rsidR="00BF3D54" w:rsidRPr="00EE3251">
        <w:rPr>
          <w:rFonts w:ascii="Times New Roman"/>
        </w:rPr>
        <w:t>這個障礙</w:t>
      </w:r>
      <w:r w:rsidR="00321393" w:rsidRPr="00EE3251">
        <w:rPr>
          <w:rFonts w:ascii="Times New Roman"/>
        </w:rPr>
        <w:t>，本計畫</w:t>
      </w:r>
      <w:r w:rsidR="00BF3D54" w:rsidRPr="00EE3251">
        <w:rPr>
          <w:rFonts w:ascii="Times New Roman"/>
        </w:rPr>
        <w:t>倡議將處理器與記憶體做在同一晶片，以實現超大頻寬與超低功耗。</w:t>
      </w:r>
      <w:r w:rsidR="00321393" w:rsidRPr="00EE3251">
        <w:rPr>
          <w:rFonts w:ascii="Times New Roman"/>
        </w:rPr>
        <w:t>分項</w:t>
      </w:r>
      <w:r w:rsidR="00321393" w:rsidRPr="00EE3251">
        <w:rPr>
          <w:rFonts w:ascii="Times New Roman"/>
        </w:rPr>
        <w:t>A</w:t>
      </w:r>
      <w:r w:rsidR="00321393" w:rsidRPr="00EE3251">
        <w:rPr>
          <w:rFonts w:ascii="Times New Roman"/>
        </w:rPr>
        <w:t>之</w:t>
      </w:r>
      <w:r w:rsidR="00321393" w:rsidRPr="00EE3251">
        <w:rPr>
          <w:rFonts w:ascii="Times New Roman"/>
        </w:rPr>
        <w:t xml:space="preserve">AIM </w:t>
      </w:r>
      <w:r w:rsidR="00321393" w:rsidRPr="00EE3251">
        <w:rPr>
          <w:rFonts w:ascii="Times New Roman"/>
        </w:rPr>
        <w:t>製程平台開發擬以</w:t>
      </w:r>
      <w:r w:rsidR="00321393" w:rsidRPr="00EE3251">
        <w:rPr>
          <w:rFonts w:ascii="Times New Roman"/>
        </w:rPr>
        <w:t>25-nm DRAM</w:t>
      </w:r>
      <w:r w:rsidR="00321393" w:rsidRPr="00EE3251">
        <w:rPr>
          <w:rFonts w:ascii="Times New Roman"/>
        </w:rPr>
        <w:t>前段製程技術為基礎，維持</w:t>
      </w:r>
      <w:r w:rsidR="00321393" w:rsidRPr="00EE3251">
        <w:rPr>
          <w:rFonts w:ascii="Times New Roman"/>
        </w:rPr>
        <w:t>DRAM</w:t>
      </w:r>
      <w:r w:rsidR="00321393" w:rsidRPr="00EE3251">
        <w:rPr>
          <w:rFonts w:ascii="Times New Roman"/>
        </w:rPr>
        <w:t>基本性能，提升電晶體的驅動電流、新增元件</w:t>
      </w:r>
      <w:r w:rsidR="00321393" w:rsidRPr="00EE3251">
        <w:rPr>
          <w:rFonts w:ascii="Times New Roman"/>
        </w:rPr>
        <w:t xml:space="preserve"> (</w:t>
      </w:r>
      <w:r w:rsidR="00321393" w:rsidRPr="00EE3251">
        <w:rPr>
          <w:rFonts w:ascii="Times New Roman"/>
        </w:rPr>
        <w:t>如低壓介面用的</w:t>
      </w:r>
      <w:r w:rsidR="00321393" w:rsidRPr="00EE3251">
        <w:rPr>
          <w:rFonts w:ascii="Times New Roman"/>
        </w:rPr>
        <w:t>Native NMOS</w:t>
      </w:r>
      <w:r w:rsidR="00321393" w:rsidRPr="00EE3251">
        <w:rPr>
          <w:rFonts w:ascii="Times New Roman"/>
        </w:rPr>
        <w:t>、高阻值正溫度係數的</w:t>
      </w:r>
      <w:r w:rsidR="00321393" w:rsidRPr="00EE3251">
        <w:rPr>
          <w:rFonts w:ascii="Times New Roman"/>
        </w:rPr>
        <w:t>Poly-Si</w:t>
      </w:r>
      <w:r w:rsidR="00321393" w:rsidRPr="00EE3251">
        <w:rPr>
          <w:rFonts w:ascii="Times New Roman"/>
        </w:rPr>
        <w:t>、</w:t>
      </w:r>
      <w:r w:rsidR="00321393" w:rsidRPr="00EE3251">
        <w:rPr>
          <w:rFonts w:ascii="Times New Roman"/>
        </w:rPr>
        <w:t>RF</w:t>
      </w:r>
      <w:r w:rsidR="00321393" w:rsidRPr="00EE3251">
        <w:rPr>
          <w:rFonts w:ascii="Times New Roman"/>
        </w:rPr>
        <w:t>及</w:t>
      </w:r>
      <w:r w:rsidR="00321393" w:rsidRPr="00EE3251">
        <w:rPr>
          <w:rFonts w:ascii="Times New Roman"/>
        </w:rPr>
        <w:t>OTP IPs</w:t>
      </w:r>
      <w:r w:rsidR="00321393" w:rsidRPr="00EE3251">
        <w:rPr>
          <w:rFonts w:ascii="Times New Roman"/>
        </w:rPr>
        <w:t>等</w:t>
      </w:r>
      <w:r w:rsidR="00321393" w:rsidRPr="00EE3251">
        <w:rPr>
          <w:rFonts w:ascii="Times New Roman"/>
        </w:rPr>
        <w:t>)</w:t>
      </w:r>
      <w:r w:rsidR="00321393" w:rsidRPr="00EE3251">
        <w:rPr>
          <w:rFonts w:ascii="Times New Roman"/>
        </w:rPr>
        <w:t>，並支援</w:t>
      </w:r>
      <w:r w:rsidR="00321393" w:rsidRPr="00EE3251">
        <w:rPr>
          <w:rFonts w:ascii="Times New Roman"/>
        </w:rPr>
        <w:t>5</w:t>
      </w:r>
      <w:r w:rsidR="00321393" w:rsidRPr="00EE3251">
        <w:rPr>
          <w:rFonts w:ascii="Times New Roman"/>
        </w:rPr>
        <w:t>層</w:t>
      </w:r>
      <w:r w:rsidR="00321393" w:rsidRPr="00EE3251">
        <w:rPr>
          <w:rFonts w:ascii="Times New Roman"/>
        </w:rPr>
        <w:t>Metal</w:t>
      </w:r>
      <w:r w:rsidR="00321393" w:rsidRPr="00EE3251">
        <w:rPr>
          <w:rFonts w:ascii="Times New Roman"/>
        </w:rPr>
        <w:t>、記憶體位元單元及子陣列</w:t>
      </w:r>
      <w:r w:rsidR="00321393" w:rsidRPr="00EE3251">
        <w:rPr>
          <w:rFonts w:ascii="Times New Roman"/>
        </w:rPr>
        <w:t xml:space="preserve"> (SRAM &amp; DRAM bit cell &amp; Macro)</w:t>
      </w:r>
      <w:r w:rsidR="00321393" w:rsidRPr="00EE3251">
        <w:rPr>
          <w:rFonts w:ascii="Times New Roman"/>
        </w:rPr>
        <w:t>以相容於邏輯電路</w:t>
      </w:r>
      <w:r w:rsidR="00BF3D54" w:rsidRPr="00EE3251">
        <w:rPr>
          <w:rFonts w:ascii="Times New Roman"/>
        </w:rPr>
        <w:t>之需求</w:t>
      </w:r>
      <w:r w:rsidR="00321393" w:rsidRPr="00EE3251">
        <w:rPr>
          <w:rFonts w:ascii="Times New Roman"/>
        </w:rPr>
        <w:t xml:space="preserve"> (</w:t>
      </w:r>
      <w:r w:rsidR="00321393" w:rsidRPr="00EE3251">
        <w:rPr>
          <w:rFonts w:ascii="Times New Roman"/>
        </w:rPr>
        <w:t>如</w:t>
      </w:r>
      <w:r w:rsidR="00087B52">
        <w:rPr>
          <w:rFonts w:ascii="Times New Roman"/>
        </w:rPr>
        <w:fldChar w:fldCharType="begin"/>
      </w:r>
      <w:r w:rsidR="00087B52">
        <w:rPr>
          <w:rFonts w:ascii="Times New Roman"/>
        </w:rPr>
        <w:instrText xml:space="preserve"> REF _Ref31845674  \* MERGEFORMAT </w:instrText>
      </w:r>
      <w:r w:rsidR="00087B52">
        <w:rPr>
          <w:rFonts w:ascii="Times New Roman"/>
        </w:rPr>
        <w:fldChar w:fldCharType="separate"/>
      </w:r>
      <w:r w:rsidR="0082588F" w:rsidRPr="0082588F">
        <w:rPr>
          <w:rFonts w:ascii="Times New Roman"/>
        </w:rPr>
        <w:t>圖</w:t>
      </w:r>
      <w:r w:rsidR="0082588F" w:rsidRPr="0082588F">
        <w:rPr>
          <w:rFonts w:ascii="Times New Roman"/>
        </w:rPr>
        <w:t>2.12</w:t>
      </w:r>
      <w:r w:rsidR="00087B52">
        <w:rPr>
          <w:rFonts w:ascii="Times New Roman"/>
        </w:rPr>
        <w:fldChar w:fldCharType="end"/>
      </w:r>
      <w:r w:rsidR="00321393" w:rsidRPr="00EE3251">
        <w:rPr>
          <w:rFonts w:ascii="Times New Roman"/>
        </w:rPr>
        <w:t>所示</w:t>
      </w:r>
      <w:r w:rsidR="00321393" w:rsidRPr="00EE3251">
        <w:rPr>
          <w:rFonts w:ascii="Times New Roman"/>
        </w:rPr>
        <w:t>)</w:t>
      </w:r>
      <w:r w:rsidR="00321393" w:rsidRPr="00EE3251">
        <w:rPr>
          <w:rFonts w:ascii="Times New Roman"/>
        </w:rPr>
        <w:t>，作為</w:t>
      </w:r>
      <w:r w:rsidR="00321393" w:rsidRPr="00EE3251">
        <w:rPr>
          <w:rFonts w:ascii="Times New Roman"/>
        </w:rPr>
        <w:t>AI</w:t>
      </w:r>
      <w:r w:rsidR="00321393" w:rsidRPr="00EE3251">
        <w:rPr>
          <w:rFonts w:ascii="Times New Roman"/>
        </w:rPr>
        <w:t>晶片之設計開發平台。</w:t>
      </w:r>
    </w:p>
    <w:p w14:paraId="0A17B1FC" w14:textId="77777777" w:rsidR="003B554B" w:rsidRPr="00EE3251" w:rsidRDefault="00DE7382" w:rsidP="003B554B">
      <w:pPr>
        <w:keepNext/>
        <w:snapToGrid w:val="0"/>
        <w:spacing w:line="240" w:lineRule="auto"/>
        <w:ind w:leftChars="355" w:left="852"/>
        <w:jc w:val="center"/>
      </w:pPr>
      <w:r w:rsidRPr="00EE3251">
        <w:rPr>
          <w:noProof/>
        </w:rPr>
        <w:drawing>
          <wp:inline distT="0" distB="0" distL="0" distR="0" wp14:anchorId="103B73CE" wp14:editId="733C8497">
            <wp:extent cx="4527550" cy="2639095"/>
            <wp:effectExtent l="0" t="0" r="635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54">
                      <a:extLst>
                        <a:ext uri="{28A0092B-C50C-407E-A947-70E740481C1C}">
                          <a14:useLocalDpi xmlns:a14="http://schemas.microsoft.com/office/drawing/2010/main" val="0"/>
                        </a:ext>
                      </a:extLst>
                    </a:blip>
                    <a:stretch>
                      <a:fillRect/>
                    </a:stretch>
                  </pic:blipFill>
                  <pic:spPr>
                    <a:xfrm>
                      <a:off x="0" y="0"/>
                      <a:ext cx="4531990" cy="2641683"/>
                    </a:xfrm>
                    <a:prstGeom prst="rect">
                      <a:avLst/>
                    </a:prstGeom>
                  </pic:spPr>
                </pic:pic>
              </a:graphicData>
            </a:graphic>
          </wp:inline>
        </w:drawing>
      </w:r>
    </w:p>
    <w:p w14:paraId="07B5E2CC" w14:textId="2EA9372E" w:rsidR="00355D29" w:rsidRPr="00EE3251" w:rsidRDefault="003B554B" w:rsidP="003B554B">
      <w:pPr>
        <w:pStyle w:val="aff2"/>
        <w:rPr>
          <w:rFonts w:ascii="Times New Roman" w:eastAsia="標楷體" w:hAnsi="Times New Roman"/>
          <w:b/>
          <w:bCs/>
          <w:color w:val="C00000"/>
        </w:rPr>
      </w:pPr>
      <w:bookmarkStart w:id="223" w:name="_Ref31845674"/>
      <w:bookmarkStart w:id="224" w:name="_Toc40276359"/>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12</w:t>
      </w:r>
      <w:r w:rsidRPr="00EE3251">
        <w:rPr>
          <w:rFonts w:ascii="Times New Roman" w:eastAsia="標楷體" w:hAnsi="Times New Roman"/>
        </w:rPr>
        <w:fldChar w:fldCharType="end"/>
      </w:r>
      <w:bookmarkEnd w:id="223"/>
      <w:r w:rsidRPr="00EE3251">
        <w:rPr>
          <w:rFonts w:ascii="Times New Roman" w:eastAsia="標楷體" w:hAnsi="Times New Roman"/>
        </w:rPr>
        <w:t xml:space="preserve"> </w:t>
      </w:r>
      <w:r w:rsidR="00355D29" w:rsidRPr="00EE3251">
        <w:rPr>
          <w:rFonts w:ascii="Times New Roman" w:eastAsia="標楷體" w:hAnsi="Times New Roman"/>
        </w:rPr>
        <w:t>AIM</w:t>
      </w:r>
      <w:r w:rsidR="00355D29" w:rsidRPr="00EE3251">
        <w:rPr>
          <w:rFonts w:ascii="Times New Roman" w:eastAsia="標楷體" w:hAnsi="Times New Roman"/>
        </w:rPr>
        <w:t>製程平台之基本結構</w:t>
      </w:r>
      <w:bookmarkEnd w:id="224"/>
    </w:p>
    <w:p w14:paraId="594D32B0" w14:textId="77777777" w:rsidR="00A43A10" w:rsidRPr="00EE3251" w:rsidRDefault="00A43A10" w:rsidP="00C4521B">
      <w:pPr>
        <w:snapToGrid w:val="0"/>
        <w:spacing w:line="240" w:lineRule="auto"/>
        <w:ind w:leftChars="532" w:left="1277"/>
        <w:jc w:val="center"/>
      </w:pPr>
    </w:p>
    <w:p w14:paraId="1EB07456" w14:textId="62CAAE63" w:rsidR="003B1283" w:rsidRPr="00EE3251" w:rsidRDefault="00E67169" w:rsidP="00E67169">
      <w:pPr>
        <w:snapToGrid w:val="0"/>
        <w:spacing w:line="240" w:lineRule="auto"/>
        <w:ind w:leftChars="532" w:left="1277"/>
        <w:jc w:val="both"/>
      </w:pPr>
      <w:r>
        <w:rPr>
          <w:rFonts w:hint="eastAsia"/>
        </w:rPr>
        <w:t xml:space="preserve">    </w:t>
      </w:r>
      <w:r w:rsidR="00AD70B9" w:rsidRPr="00EE3251">
        <w:t>AIM</w:t>
      </w:r>
      <w:r w:rsidR="00AD70B9" w:rsidRPr="00EE3251">
        <w:t>製程平台有些技術門檻必須突破</w:t>
      </w:r>
      <w:r w:rsidR="00AD70B9" w:rsidRPr="00EE3251">
        <w:t xml:space="preserve"> (</w:t>
      </w:r>
      <w:r w:rsidR="00AD70B9" w:rsidRPr="00EE3251">
        <w:t>如</w:t>
      </w:r>
      <w:r w:rsidR="00C46121">
        <w:fldChar w:fldCharType="begin"/>
      </w:r>
      <w:r w:rsidR="00C46121">
        <w:instrText xml:space="preserve"> REF _Ref31845756 </w:instrText>
      </w:r>
      <w:r w:rsidR="00C46121">
        <w:fldChar w:fldCharType="separate"/>
      </w:r>
      <w:r w:rsidR="0082588F" w:rsidRPr="00EE3251">
        <w:rPr>
          <w:rFonts w:ascii="Times New Roman" w:hAnsi="Times New Roman"/>
        </w:rPr>
        <w:t>表</w:t>
      </w:r>
      <w:r w:rsidR="0082588F" w:rsidRPr="00EE3251">
        <w:rPr>
          <w:rFonts w:ascii="Times New Roman" w:hAnsi="Times New Roman"/>
        </w:rPr>
        <w:t>2.</w:t>
      </w:r>
      <w:r w:rsidR="0082588F">
        <w:rPr>
          <w:rFonts w:ascii="Times New Roman" w:hAnsi="Times New Roman"/>
          <w:noProof/>
        </w:rPr>
        <w:t>5</w:t>
      </w:r>
      <w:r w:rsidR="00C46121">
        <w:rPr>
          <w:rFonts w:ascii="Times New Roman" w:hAnsi="Times New Roman"/>
          <w:noProof/>
        </w:rPr>
        <w:fldChar w:fldCharType="end"/>
      </w:r>
      <w:r w:rsidR="00AD70B9" w:rsidRPr="00EE3251">
        <w:t>所示</w:t>
      </w:r>
      <w:r w:rsidR="00AD70B9" w:rsidRPr="00EE3251">
        <w:t>)</w:t>
      </w:r>
      <w:r w:rsidR="00AD70B9" w:rsidRPr="00EE3251">
        <w:t>，</w:t>
      </w:r>
      <w:r w:rsidR="00225D80" w:rsidRPr="00EE3251">
        <w:t>本分項計畫規劃</w:t>
      </w:r>
      <w:r w:rsidR="00225D80" w:rsidRPr="00EE3251">
        <w:rPr>
          <w:color w:val="000000" w:themeColor="text1"/>
        </w:rPr>
        <w:t>DRAM</w:t>
      </w:r>
      <w:r w:rsidR="00225D80" w:rsidRPr="00EE3251">
        <w:rPr>
          <w:color w:val="000000" w:themeColor="text1"/>
        </w:rPr>
        <w:t>前段製程</w:t>
      </w:r>
      <w:r w:rsidR="00225D80" w:rsidRPr="00EE3251">
        <w:rPr>
          <w:color w:val="000000" w:themeColor="text1"/>
        </w:rPr>
        <w:t>(FEOL)</w:t>
      </w:r>
      <w:r w:rsidR="00225D80" w:rsidRPr="00EE3251">
        <w:rPr>
          <w:color w:val="000000" w:themeColor="text1"/>
        </w:rPr>
        <w:t>元件優化、</w:t>
      </w:r>
      <w:r w:rsidR="00225D80" w:rsidRPr="00EE3251">
        <w:rPr>
          <w:color w:val="000000" w:themeColor="text1"/>
        </w:rPr>
        <w:t>DRAM</w:t>
      </w:r>
      <w:r w:rsidR="00225D80" w:rsidRPr="00EE3251">
        <w:rPr>
          <w:color w:val="000000" w:themeColor="text1"/>
        </w:rPr>
        <w:t>後段製程</w:t>
      </w:r>
      <w:r w:rsidR="00225D80" w:rsidRPr="00EE3251">
        <w:rPr>
          <w:color w:val="000000" w:themeColor="text1"/>
        </w:rPr>
        <w:t>(BEOL)</w:t>
      </w:r>
      <w:r w:rsidR="00225D80" w:rsidRPr="00EE3251">
        <w:rPr>
          <w:color w:val="000000" w:themeColor="text1"/>
        </w:rPr>
        <w:t>金屬層優化、記憶體位元元件及子陣列開發與新元件開發</w:t>
      </w:r>
      <w:r w:rsidR="00F92C61" w:rsidRPr="00EE3251">
        <w:t>等四大解決方案，</w:t>
      </w:r>
      <w:r w:rsidR="006B02C8" w:rsidRPr="00EE3251">
        <w:t>並</w:t>
      </w:r>
      <w:r w:rsidR="00EC4E78" w:rsidRPr="00EE3251">
        <w:t>克服</w:t>
      </w:r>
      <w:r w:rsidR="00EC4E78" w:rsidRPr="00EE3251">
        <w:rPr>
          <w:bCs/>
        </w:rPr>
        <w:t>Array density (or DRAM</w:t>
      </w:r>
      <w:r w:rsidR="00EC4E78" w:rsidRPr="00EE3251">
        <w:rPr>
          <w:bCs/>
        </w:rPr>
        <w:t>陣列佔晶片比例</w:t>
      </w:r>
      <w:r w:rsidR="00EC4E78" w:rsidRPr="00EE3251">
        <w:rPr>
          <w:bCs/>
        </w:rPr>
        <w:t xml:space="preserve">) </w:t>
      </w:r>
      <w:r w:rsidR="00EC4E78" w:rsidRPr="00EE3251">
        <w:rPr>
          <w:bCs/>
        </w:rPr>
        <w:t>降低</w:t>
      </w:r>
      <w:r w:rsidR="006B02C8" w:rsidRPr="00EE3251">
        <w:rPr>
          <w:bCs/>
        </w:rPr>
        <w:t>所衍</w:t>
      </w:r>
      <w:r w:rsidR="00EC4E78" w:rsidRPr="00EE3251">
        <w:rPr>
          <w:bCs/>
        </w:rPr>
        <w:t>生的製程問題</w:t>
      </w:r>
      <w:r w:rsidR="006B02C8" w:rsidRPr="00EE3251">
        <w:rPr>
          <w:bCs/>
        </w:rPr>
        <w:t>。</w:t>
      </w:r>
      <w:r w:rsidR="00AD70B9" w:rsidRPr="00EE3251">
        <w:t>具體作法簡述如下：</w:t>
      </w:r>
    </w:p>
    <w:p w14:paraId="7F01DD37" w14:textId="6D5BBBA7" w:rsidR="003B554B" w:rsidRPr="00EE3251" w:rsidRDefault="003B554B" w:rsidP="003B554B">
      <w:pPr>
        <w:pStyle w:val="aff2"/>
        <w:keepNext/>
        <w:rPr>
          <w:rFonts w:ascii="Times New Roman" w:eastAsia="標楷體" w:hAnsi="Times New Roman"/>
        </w:rPr>
      </w:pPr>
      <w:bookmarkStart w:id="225" w:name="_Ref31845756"/>
      <w:bookmarkStart w:id="226" w:name="_Toc38355108"/>
      <w:r w:rsidRPr="00EE3251">
        <w:rPr>
          <w:rFonts w:ascii="Times New Roman" w:eastAsia="標楷體" w:hAnsi="Times New Roman"/>
        </w:rPr>
        <w:lastRenderedPageBreak/>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5</w:t>
      </w:r>
      <w:r w:rsidRPr="00EE3251">
        <w:rPr>
          <w:rFonts w:ascii="Times New Roman" w:eastAsia="標楷體" w:hAnsi="Times New Roman"/>
        </w:rPr>
        <w:fldChar w:fldCharType="end"/>
      </w:r>
      <w:bookmarkEnd w:id="225"/>
      <w:r w:rsidRPr="00EE3251">
        <w:rPr>
          <w:rFonts w:ascii="Times New Roman" w:eastAsia="標楷體" w:hAnsi="Times New Roman"/>
        </w:rPr>
        <w:t xml:space="preserve"> AIM</w:t>
      </w:r>
      <w:r w:rsidRPr="00EE3251">
        <w:rPr>
          <w:rFonts w:ascii="Times New Roman" w:eastAsia="標楷體" w:hAnsi="Times New Roman"/>
        </w:rPr>
        <w:t>製程平台開發之挑戰與解決方案</w:t>
      </w:r>
      <w:bookmarkEnd w:id="226"/>
    </w:p>
    <w:p w14:paraId="381FFA6A" w14:textId="57B0607D" w:rsidR="00A275C2" w:rsidRPr="00EE3251" w:rsidRDefault="00A275C2" w:rsidP="00C4521B">
      <w:pPr>
        <w:snapToGrid w:val="0"/>
        <w:spacing w:line="240" w:lineRule="auto"/>
        <w:ind w:leftChars="355" w:left="852"/>
        <w:jc w:val="center"/>
      </w:pPr>
      <w:r w:rsidRPr="00EE3251">
        <w:rPr>
          <w:noProof/>
        </w:rPr>
        <w:drawing>
          <wp:inline distT="0" distB="0" distL="0" distR="0" wp14:anchorId="24728CD1" wp14:editId="73B78D56">
            <wp:extent cx="5368925" cy="2826505"/>
            <wp:effectExtent l="0" t="0" r="3175" b="0"/>
            <wp:docPr id="12" name="圖片 1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55">
                      <a:extLst>
                        <a:ext uri="{28A0092B-C50C-407E-A947-70E740481C1C}">
                          <a14:useLocalDpi xmlns:a14="http://schemas.microsoft.com/office/drawing/2010/main" val="0"/>
                        </a:ext>
                      </a:extLst>
                    </a:blip>
                    <a:stretch>
                      <a:fillRect/>
                    </a:stretch>
                  </pic:blipFill>
                  <pic:spPr>
                    <a:xfrm>
                      <a:off x="0" y="0"/>
                      <a:ext cx="5377481" cy="2831009"/>
                    </a:xfrm>
                    <a:prstGeom prst="rect">
                      <a:avLst/>
                    </a:prstGeom>
                  </pic:spPr>
                </pic:pic>
              </a:graphicData>
            </a:graphic>
          </wp:inline>
        </w:drawing>
      </w:r>
    </w:p>
    <w:p w14:paraId="29939A45" w14:textId="3981DE6B" w:rsidR="003B1283" w:rsidRPr="00EE3251" w:rsidRDefault="003B1283" w:rsidP="00C4521B">
      <w:pPr>
        <w:snapToGrid w:val="0"/>
        <w:spacing w:line="240" w:lineRule="auto"/>
        <w:ind w:leftChars="355" w:left="852"/>
      </w:pPr>
    </w:p>
    <w:p w14:paraId="13E3A2A2" w14:textId="142020F3" w:rsidR="00426FB0" w:rsidRPr="00EE3251" w:rsidRDefault="00426FB0" w:rsidP="00C4521B">
      <w:pPr>
        <w:snapToGrid w:val="0"/>
        <w:spacing w:line="240" w:lineRule="auto"/>
        <w:ind w:leftChars="355" w:left="852"/>
        <w:rPr>
          <w:color w:val="000000" w:themeColor="text1"/>
        </w:rPr>
      </w:pPr>
      <w:r w:rsidRPr="00EE3251">
        <w:t xml:space="preserve">A.1 </w:t>
      </w:r>
      <w:r w:rsidRPr="00EE3251">
        <w:rPr>
          <w:color w:val="000000" w:themeColor="text1"/>
        </w:rPr>
        <w:t>DRAM</w:t>
      </w:r>
      <w:r w:rsidRPr="00EE3251">
        <w:rPr>
          <w:color w:val="000000" w:themeColor="text1"/>
        </w:rPr>
        <w:t>前段製程</w:t>
      </w:r>
      <w:r w:rsidR="00F436C3" w:rsidRPr="00EE3251">
        <w:rPr>
          <w:color w:val="000000" w:themeColor="text1"/>
        </w:rPr>
        <w:t xml:space="preserve"> </w:t>
      </w:r>
      <w:r w:rsidRPr="00EE3251">
        <w:rPr>
          <w:color w:val="000000" w:themeColor="text1"/>
        </w:rPr>
        <w:t>(FEOL)</w:t>
      </w:r>
      <w:r w:rsidRPr="00EE3251">
        <w:rPr>
          <w:color w:val="000000" w:themeColor="text1"/>
        </w:rPr>
        <w:t>元件優化</w:t>
      </w:r>
    </w:p>
    <w:p w14:paraId="7DF278CD" w14:textId="7F20C444" w:rsidR="00E01529" w:rsidRPr="00EE3251" w:rsidRDefault="00E67169" w:rsidP="00E67169">
      <w:pPr>
        <w:snapToGrid w:val="0"/>
        <w:spacing w:line="240" w:lineRule="auto"/>
        <w:ind w:leftChars="532" w:left="1277"/>
        <w:jc w:val="both"/>
        <w:rPr>
          <w:color w:val="000000" w:themeColor="text1"/>
        </w:rPr>
      </w:pPr>
      <w:r>
        <w:rPr>
          <w:rFonts w:hint="eastAsia"/>
          <w:color w:val="000000" w:themeColor="text1"/>
        </w:rPr>
        <w:t xml:space="preserve">    </w:t>
      </w:r>
      <w:r w:rsidR="00F436C3" w:rsidRPr="00EE3251">
        <w:rPr>
          <w:color w:val="000000" w:themeColor="text1"/>
        </w:rPr>
        <w:t>DRAM</w:t>
      </w:r>
      <w:r w:rsidR="00F436C3" w:rsidRPr="00EE3251">
        <w:rPr>
          <w:color w:val="000000" w:themeColor="text1"/>
        </w:rPr>
        <w:t>前段製程</w:t>
      </w:r>
      <w:r w:rsidR="00F436C3" w:rsidRPr="00EE3251">
        <w:rPr>
          <w:color w:val="000000" w:themeColor="text1"/>
        </w:rPr>
        <w:t xml:space="preserve"> (FEOL)</w:t>
      </w:r>
      <w:r w:rsidR="00B227E7" w:rsidRPr="00EE3251">
        <w:rPr>
          <w:color w:val="000000" w:themeColor="text1"/>
        </w:rPr>
        <w:t xml:space="preserve"> </w:t>
      </w:r>
      <w:r w:rsidR="00F436C3" w:rsidRPr="00EE3251">
        <w:rPr>
          <w:color w:val="000000" w:themeColor="text1"/>
        </w:rPr>
        <w:t>元件優化的重點在於週邊線路電晶體驅動能力之強化</w:t>
      </w:r>
      <w:r w:rsidR="0096073B" w:rsidRPr="00EE3251">
        <w:rPr>
          <w:color w:val="000000" w:themeColor="text1"/>
        </w:rPr>
        <w:t>，以</w:t>
      </w:r>
      <w:r w:rsidR="00F436C3" w:rsidRPr="00EE3251">
        <w:rPr>
          <w:color w:val="000000" w:themeColor="text1"/>
        </w:rPr>
        <w:t>解決低</w:t>
      </w:r>
      <w:r w:rsidR="00F436C3" w:rsidRPr="00EE3251">
        <w:rPr>
          <w:color w:val="000000" w:themeColor="text1"/>
        </w:rPr>
        <w:t>DRAM</w:t>
      </w:r>
      <w:r w:rsidR="00F436C3" w:rsidRPr="00EE3251">
        <w:rPr>
          <w:color w:val="000000" w:themeColor="text1"/>
        </w:rPr>
        <w:t>陣列比例形成的負載效應問題，</w:t>
      </w:r>
      <w:r w:rsidR="00E01529" w:rsidRPr="00EE3251">
        <w:rPr>
          <w:color w:val="000000" w:themeColor="text1"/>
        </w:rPr>
        <w:t>週邊元件驅動電流的改善可分下列兩個方案著手：閘極工程與降低接觸電阻。</w:t>
      </w:r>
    </w:p>
    <w:p w14:paraId="3DA79E15" w14:textId="77777777" w:rsidR="00083973" w:rsidRPr="00EE3251" w:rsidRDefault="00083973" w:rsidP="00C4521B">
      <w:pPr>
        <w:snapToGrid w:val="0"/>
        <w:spacing w:line="240" w:lineRule="auto"/>
        <w:ind w:leftChars="532" w:left="1277"/>
        <w:rPr>
          <w:color w:val="000000" w:themeColor="text1"/>
        </w:rPr>
      </w:pPr>
    </w:p>
    <w:p w14:paraId="61E9812F" w14:textId="69BF6F43" w:rsidR="0051740D" w:rsidRPr="00EE3251" w:rsidRDefault="00495C88" w:rsidP="00C4521B">
      <w:pPr>
        <w:snapToGrid w:val="0"/>
        <w:spacing w:line="240" w:lineRule="auto"/>
        <w:ind w:leftChars="532" w:left="1277"/>
        <w:rPr>
          <w:color w:val="000000" w:themeColor="text1"/>
        </w:rPr>
      </w:pPr>
      <w:r w:rsidRPr="00EE3251">
        <w:rPr>
          <w:color w:val="000000" w:themeColor="text1"/>
        </w:rPr>
        <w:t xml:space="preserve">A.1.1 </w:t>
      </w:r>
      <w:r w:rsidRPr="00EE3251">
        <w:rPr>
          <w:color w:val="000000" w:themeColor="text1"/>
        </w:rPr>
        <w:t>閘極工程</w:t>
      </w:r>
    </w:p>
    <w:p w14:paraId="18BDC6C7" w14:textId="76E49297" w:rsidR="0051740D" w:rsidRPr="00EE3251" w:rsidRDefault="00E67169" w:rsidP="00E67169">
      <w:pPr>
        <w:snapToGrid w:val="0"/>
        <w:spacing w:line="240" w:lineRule="auto"/>
        <w:ind w:leftChars="532" w:left="1277"/>
        <w:jc w:val="both"/>
        <w:rPr>
          <w:rFonts w:ascii="Times New Roman"/>
          <w:color w:val="000000" w:themeColor="text1"/>
        </w:rPr>
      </w:pPr>
      <w:r>
        <w:rPr>
          <w:rFonts w:ascii="Times New Roman" w:hint="eastAsia"/>
          <w:color w:val="000000" w:themeColor="text1"/>
        </w:rPr>
        <w:t xml:space="preserve">    </w:t>
      </w:r>
      <w:r w:rsidR="0051740D" w:rsidRPr="00EE3251">
        <w:rPr>
          <w:rFonts w:ascii="Times New Roman"/>
          <w:color w:val="000000" w:themeColor="text1"/>
        </w:rPr>
        <w:t>在製程中，降低閘極氧化層厚度強化閘極對通道的調控，以克服短通道效應，然而，</w:t>
      </w:r>
      <w:r w:rsidR="0051740D" w:rsidRPr="00EE3251">
        <w:rPr>
          <w:rFonts w:ascii="Times New Roman"/>
          <w:color w:val="000000" w:themeColor="text1"/>
        </w:rPr>
        <w:t>PMOS</w:t>
      </w:r>
      <w:r w:rsidR="0051740D" w:rsidRPr="00EE3251">
        <w:rPr>
          <w:rFonts w:ascii="Times New Roman"/>
          <w:color w:val="000000" w:themeColor="text1"/>
        </w:rPr>
        <w:t>閘極多晶矽需使用硼作為摻雜物，當閘極絕緣層厚度降低，易產生硼穿過氧化層</w:t>
      </w:r>
      <w:r w:rsidR="0051740D" w:rsidRPr="00EE3251">
        <w:rPr>
          <w:rFonts w:ascii="Times New Roman"/>
          <w:color w:val="000000" w:themeColor="text1"/>
        </w:rPr>
        <w:t>/</w:t>
      </w:r>
      <w:r w:rsidR="0051740D" w:rsidRPr="00EE3251">
        <w:rPr>
          <w:rFonts w:ascii="Times New Roman"/>
          <w:color w:val="000000" w:themeColor="text1"/>
        </w:rPr>
        <w:t>矽介面，進入基材而產生臨界電壓偏移現象，因此，為解</w:t>
      </w:r>
      <w:r w:rsidR="00B05D23" w:rsidRPr="00EE3251">
        <w:rPr>
          <w:rFonts w:ascii="Times New Roman"/>
          <w:color w:val="000000" w:themeColor="text1"/>
        </w:rPr>
        <w:t>決</w:t>
      </w:r>
      <w:r w:rsidR="0051740D" w:rsidRPr="00EE3251">
        <w:rPr>
          <w:rFonts w:ascii="Times New Roman"/>
          <w:color w:val="000000" w:themeColor="text1"/>
        </w:rPr>
        <w:t>上述問題，一般是在形成閘極氧化層後採用氮化製程，來抑制</w:t>
      </w:r>
      <w:r w:rsidR="0051740D" w:rsidRPr="00EE3251">
        <w:rPr>
          <w:rFonts w:ascii="Times New Roman"/>
          <w:color w:val="000000" w:themeColor="text1"/>
        </w:rPr>
        <w:t>P+ Poly</w:t>
      </w:r>
      <w:r w:rsidR="0051740D" w:rsidRPr="00EE3251">
        <w:rPr>
          <w:rFonts w:ascii="Times New Roman"/>
          <w:color w:val="000000" w:themeColor="text1"/>
        </w:rPr>
        <w:t>內的摻雜硼原子對閘極氧化層的穿透與擴散至基底，然而，薄化的閘極氧化層加上氮化製程之高溫，在氮濃度增加時，因氮原子仍有機會擴散到</w:t>
      </w:r>
      <w:r w:rsidR="0051740D" w:rsidRPr="00EE3251">
        <w:rPr>
          <w:rFonts w:ascii="Times New Roman"/>
          <w:color w:val="000000" w:themeColor="text1"/>
        </w:rPr>
        <w:t>SiO2/Si</w:t>
      </w:r>
      <w:r w:rsidR="0051740D" w:rsidRPr="00EE3251">
        <w:rPr>
          <w:rFonts w:ascii="Times New Roman"/>
          <w:color w:val="000000" w:themeColor="text1"/>
        </w:rPr>
        <w:t>介面，導致元件特性退化以及衍生的元件可靠度壽命問題，如</w:t>
      </w:r>
      <w:r w:rsidR="0051740D" w:rsidRPr="00EE3251">
        <w:rPr>
          <w:rFonts w:ascii="Times New Roman"/>
          <w:color w:val="000000" w:themeColor="text1"/>
        </w:rPr>
        <w:t>TDDB</w:t>
      </w:r>
      <w:r w:rsidR="0051740D" w:rsidRPr="00EE3251">
        <w:rPr>
          <w:rFonts w:ascii="Times New Roman"/>
          <w:color w:val="000000" w:themeColor="text1"/>
        </w:rPr>
        <w:t>及</w:t>
      </w:r>
      <w:r w:rsidR="0051740D" w:rsidRPr="00EE3251">
        <w:rPr>
          <w:rFonts w:ascii="Times New Roman"/>
          <w:color w:val="000000" w:themeColor="text1"/>
        </w:rPr>
        <w:t>NBTI</w:t>
      </w:r>
      <w:r w:rsidR="0051740D" w:rsidRPr="00EE3251">
        <w:rPr>
          <w:rFonts w:ascii="Times New Roman"/>
          <w:color w:val="000000" w:themeColor="text1"/>
        </w:rPr>
        <w:t>壽命降低。</w:t>
      </w:r>
    </w:p>
    <w:p w14:paraId="0ADE99C5" w14:textId="1B56030F" w:rsidR="0051740D" w:rsidRPr="00EE3251" w:rsidRDefault="00E67169" w:rsidP="00E67169">
      <w:pPr>
        <w:snapToGrid w:val="0"/>
        <w:spacing w:line="240" w:lineRule="auto"/>
        <w:ind w:leftChars="532" w:left="1277"/>
        <w:jc w:val="both"/>
        <w:rPr>
          <w:rFonts w:ascii="Times New Roman"/>
          <w:color w:val="000000" w:themeColor="text1"/>
        </w:rPr>
      </w:pPr>
      <w:r>
        <w:rPr>
          <w:rFonts w:ascii="Times New Roman" w:hint="eastAsia"/>
          <w:color w:val="000000" w:themeColor="text1"/>
        </w:rPr>
        <w:t xml:space="preserve">    </w:t>
      </w:r>
      <w:r w:rsidR="00C00FEB" w:rsidRPr="00EE3251">
        <w:rPr>
          <w:rFonts w:ascii="Times New Roman"/>
          <w:color w:val="000000" w:themeColor="text1"/>
        </w:rPr>
        <w:t>本計畫擬使用先進之電漿氮化製程</w:t>
      </w:r>
      <w:r w:rsidR="00C00FEB" w:rsidRPr="00EE3251">
        <w:rPr>
          <w:rFonts w:ascii="Times New Roman"/>
          <w:color w:val="000000" w:themeColor="text1"/>
        </w:rPr>
        <w:t xml:space="preserve"> (RPN)</w:t>
      </w:r>
      <w:r w:rsidR="00C00FEB" w:rsidRPr="00EE3251">
        <w:rPr>
          <w:rFonts w:ascii="Times New Roman"/>
          <w:color w:val="000000" w:themeColor="text1"/>
        </w:rPr>
        <w:t>，擁有低溫，高氮化濃度以及高生產力等優點，希望藉氮濃度提升而降低閘極氧化層厚度，並排除硼穿透產生之臨界電壓偏移以及氮原子擴散</w:t>
      </w:r>
      <w:r w:rsidR="00C00FEB" w:rsidRPr="00EE3251">
        <w:rPr>
          <w:rFonts w:ascii="Times New Roman"/>
          <w:color w:val="000000" w:themeColor="text1"/>
        </w:rPr>
        <w:t xml:space="preserve"> (</w:t>
      </w:r>
      <w:r w:rsidR="00C00FEB" w:rsidRPr="00EE3251">
        <w:rPr>
          <w:rFonts w:ascii="Times New Roman"/>
          <w:color w:val="000000" w:themeColor="text1"/>
        </w:rPr>
        <w:t>到</w:t>
      </w:r>
      <w:r w:rsidR="00C00FEB" w:rsidRPr="00EE3251">
        <w:rPr>
          <w:rFonts w:ascii="Times New Roman"/>
          <w:color w:val="000000" w:themeColor="text1"/>
        </w:rPr>
        <w:t>SiO2/Si</w:t>
      </w:r>
      <w:r w:rsidR="00C00FEB" w:rsidRPr="00EE3251">
        <w:rPr>
          <w:rFonts w:ascii="Times New Roman"/>
          <w:color w:val="000000" w:themeColor="text1"/>
        </w:rPr>
        <w:t>介面</w:t>
      </w:r>
      <w:r w:rsidR="00C00FEB" w:rsidRPr="00EE3251">
        <w:rPr>
          <w:rFonts w:ascii="Times New Roman"/>
          <w:color w:val="000000" w:themeColor="text1"/>
        </w:rPr>
        <w:t xml:space="preserve">) </w:t>
      </w:r>
      <w:r w:rsidR="00C00FEB" w:rsidRPr="00EE3251">
        <w:rPr>
          <w:rFonts w:ascii="Times New Roman"/>
          <w:color w:val="000000" w:themeColor="text1"/>
        </w:rPr>
        <w:t>造成之可靠度壽命問題</w:t>
      </w:r>
      <w:r w:rsidR="000004B1" w:rsidRPr="00EE3251">
        <w:rPr>
          <w:rFonts w:ascii="Times New Roman"/>
          <w:color w:val="000000" w:themeColor="text1"/>
        </w:rPr>
        <w:t>。</w:t>
      </w:r>
    </w:p>
    <w:p w14:paraId="5EA6BCD8" w14:textId="77777777" w:rsidR="00083973" w:rsidRPr="00EE3251" w:rsidRDefault="00083973" w:rsidP="00C4521B">
      <w:pPr>
        <w:snapToGrid w:val="0"/>
        <w:spacing w:line="240" w:lineRule="auto"/>
        <w:ind w:leftChars="532" w:left="1277"/>
        <w:rPr>
          <w:color w:val="000000" w:themeColor="text1"/>
        </w:rPr>
      </w:pPr>
    </w:p>
    <w:p w14:paraId="32A3CD27" w14:textId="3EDE4E0C" w:rsidR="00D214DD" w:rsidRPr="00EE3251" w:rsidRDefault="00495C88" w:rsidP="00C4521B">
      <w:pPr>
        <w:snapToGrid w:val="0"/>
        <w:spacing w:line="240" w:lineRule="auto"/>
        <w:ind w:leftChars="532" w:left="1277"/>
        <w:rPr>
          <w:color w:val="000000" w:themeColor="text1"/>
        </w:rPr>
      </w:pPr>
      <w:r w:rsidRPr="00EE3251">
        <w:rPr>
          <w:color w:val="000000" w:themeColor="text1"/>
        </w:rPr>
        <w:t xml:space="preserve">A.1.2 </w:t>
      </w:r>
      <w:r w:rsidRPr="00EE3251">
        <w:rPr>
          <w:color w:val="000000" w:themeColor="text1"/>
        </w:rPr>
        <w:t>降</w:t>
      </w:r>
      <w:bookmarkStart w:id="227" w:name="低接觸電阻"/>
      <w:r w:rsidRPr="00EE3251">
        <w:rPr>
          <w:color w:val="000000" w:themeColor="text1"/>
        </w:rPr>
        <w:t>低接觸電阻</w:t>
      </w:r>
      <w:bookmarkEnd w:id="227"/>
    </w:p>
    <w:p w14:paraId="3D21EA6C" w14:textId="6B84FE9D" w:rsidR="001262A1" w:rsidRPr="00EE3251" w:rsidRDefault="00E67169" w:rsidP="00E67169">
      <w:pPr>
        <w:snapToGrid w:val="0"/>
        <w:spacing w:line="240" w:lineRule="auto"/>
        <w:ind w:leftChars="532" w:left="1277"/>
        <w:jc w:val="both"/>
        <w:rPr>
          <w:rFonts w:ascii="Times New Roman"/>
          <w:color w:val="000000" w:themeColor="text1"/>
        </w:rPr>
      </w:pPr>
      <w:r>
        <w:rPr>
          <w:rFonts w:ascii="Times New Roman" w:hint="eastAsia"/>
          <w:color w:val="000000" w:themeColor="text1"/>
        </w:rPr>
        <w:t xml:space="preserve">    </w:t>
      </w:r>
      <w:r w:rsidR="001262A1" w:rsidRPr="00EE3251">
        <w:rPr>
          <w:rFonts w:ascii="Times New Roman"/>
          <w:color w:val="000000" w:themeColor="text1"/>
        </w:rPr>
        <w:t>DRAM</w:t>
      </w:r>
      <w:r w:rsidR="001262A1" w:rsidRPr="00EE3251">
        <w:rPr>
          <w:rFonts w:ascii="Times New Roman"/>
          <w:color w:val="000000" w:themeColor="text1"/>
        </w:rPr>
        <w:t>的接觸電阻通常是</w:t>
      </w:r>
      <w:r w:rsidR="001262A1" w:rsidRPr="00EE3251">
        <w:rPr>
          <w:rFonts w:ascii="Times New Roman"/>
          <w:color w:val="000000" w:themeColor="text1"/>
        </w:rPr>
        <w:t>Logic</w:t>
      </w:r>
      <w:r w:rsidR="001262A1" w:rsidRPr="00EE3251">
        <w:rPr>
          <w:rFonts w:ascii="Times New Roman"/>
          <w:color w:val="000000" w:themeColor="text1"/>
        </w:rPr>
        <w:t>的數倍到數十倍，其原因是</w:t>
      </w:r>
      <w:r w:rsidR="001262A1" w:rsidRPr="00EE3251">
        <w:rPr>
          <w:rFonts w:ascii="Times New Roman"/>
          <w:color w:val="000000" w:themeColor="text1"/>
        </w:rPr>
        <w:t>logic</w:t>
      </w:r>
      <w:r w:rsidR="001262A1" w:rsidRPr="00EE3251">
        <w:rPr>
          <w:rFonts w:ascii="Times New Roman"/>
          <w:color w:val="000000" w:themeColor="text1"/>
        </w:rPr>
        <w:t>使用的</w:t>
      </w:r>
      <w:r w:rsidR="001262A1" w:rsidRPr="00EE3251">
        <w:rPr>
          <w:rFonts w:ascii="Times New Roman"/>
          <w:color w:val="000000" w:themeColor="text1"/>
        </w:rPr>
        <w:t>salicide</w:t>
      </w:r>
      <w:r w:rsidR="001262A1" w:rsidRPr="00EE3251">
        <w:rPr>
          <w:rFonts w:ascii="Times New Roman"/>
          <w:color w:val="000000" w:themeColor="text1"/>
        </w:rPr>
        <w:t>製程無法複製於</w:t>
      </w:r>
      <w:r w:rsidR="001262A1" w:rsidRPr="00EE3251">
        <w:rPr>
          <w:rFonts w:ascii="Times New Roman"/>
          <w:color w:val="000000" w:themeColor="text1"/>
        </w:rPr>
        <w:t>DRAM</w:t>
      </w:r>
      <w:r w:rsidR="001262A1" w:rsidRPr="00EE3251">
        <w:rPr>
          <w:rFonts w:ascii="Times New Roman"/>
          <w:color w:val="000000" w:themeColor="text1"/>
        </w:rPr>
        <w:t>製程中，因為形成</w:t>
      </w:r>
      <w:r w:rsidR="001262A1" w:rsidRPr="00EE3251">
        <w:rPr>
          <w:rFonts w:ascii="Times New Roman"/>
          <w:color w:val="000000" w:themeColor="text1"/>
        </w:rPr>
        <w:t>salicide</w:t>
      </w:r>
      <w:r w:rsidR="001262A1" w:rsidRPr="00EE3251">
        <w:rPr>
          <w:rFonts w:ascii="Times New Roman"/>
          <w:color w:val="000000" w:themeColor="text1"/>
        </w:rPr>
        <w:t>的金屬原子，很容易擴散而影響</w:t>
      </w:r>
      <w:r w:rsidR="001262A1" w:rsidRPr="00EE3251">
        <w:rPr>
          <w:rFonts w:ascii="Times New Roman"/>
          <w:color w:val="000000" w:themeColor="text1"/>
        </w:rPr>
        <w:t>DRAM</w:t>
      </w:r>
      <w:r w:rsidR="001262A1" w:rsidRPr="00EE3251">
        <w:rPr>
          <w:rFonts w:ascii="Times New Roman"/>
          <w:color w:val="000000" w:themeColor="text1"/>
        </w:rPr>
        <w:t>的</w:t>
      </w:r>
      <w:r w:rsidR="001262A1" w:rsidRPr="00EE3251">
        <w:rPr>
          <w:rFonts w:ascii="Times New Roman"/>
          <w:color w:val="000000" w:themeColor="text1"/>
        </w:rPr>
        <w:t>retention</w:t>
      </w:r>
      <w:r w:rsidR="001262A1" w:rsidRPr="00EE3251">
        <w:rPr>
          <w:rFonts w:ascii="Times New Roman"/>
          <w:color w:val="000000" w:themeColor="text1"/>
        </w:rPr>
        <w:t>，造成可靠性問題，因此，</w:t>
      </w:r>
      <w:r w:rsidR="001262A1" w:rsidRPr="00EE3251">
        <w:rPr>
          <w:rFonts w:ascii="Times New Roman"/>
          <w:color w:val="000000" w:themeColor="text1"/>
        </w:rPr>
        <w:t>DRAM</w:t>
      </w:r>
      <w:r w:rsidR="001262A1" w:rsidRPr="00EE3251">
        <w:rPr>
          <w:rFonts w:ascii="Times New Roman"/>
          <w:color w:val="000000" w:themeColor="text1"/>
        </w:rPr>
        <w:t>使用一種</w:t>
      </w:r>
      <w:r w:rsidR="001262A1" w:rsidRPr="00EE3251">
        <w:rPr>
          <w:rFonts w:ascii="Times New Roman"/>
          <w:color w:val="000000" w:themeColor="text1"/>
        </w:rPr>
        <w:t>localized salicide</w:t>
      </w:r>
      <w:r w:rsidR="001262A1" w:rsidRPr="00EE3251">
        <w:rPr>
          <w:rFonts w:ascii="Times New Roman"/>
          <w:color w:val="000000" w:themeColor="text1"/>
        </w:rPr>
        <w:t>製程結構</w:t>
      </w:r>
      <w:r w:rsidR="001262A1" w:rsidRPr="00EE3251">
        <w:rPr>
          <w:rFonts w:ascii="Times New Roman"/>
          <w:color w:val="000000" w:themeColor="text1"/>
        </w:rPr>
        <w:t xml:space="preserve"> (</w:t>
      </w:r>
      <w:r w:rsidR="001262A1" w:rsidRPr="00EE3251">
        <w:rPr>
          <w:rFonts w:ascii="Times New Roman"/>
          <w:color w:val="000000" w:themeColor="text1"/>
        </w:rPr>
        <w:t>如</w:t>
      </w:r>
      <w:r w:rsidR="00087B52">
        <w:rPr>
          <w:rFonts w:ascii="Times New Roman"/>
          <w:color w:val="000000" w:themeColor="text1"/>
        </w:rPr>
        <w:fldChar w:fldCharType="begin"/>
      </w:r>
      <w:r w:rsidR="00087B52">
        <w:rPr>
          <w:rFonts w:ascii="Times New Roman"/>
          <w:color w:val="000000" w:themeColor="text1"/>
        </w:rPr>
        <w:instrText xml:space="preserve"> REF _Ref31845909  \* MERGEFORMAT </w:instrText>
      </w:r>
      <w:r w:rsidR="00087B52">
        <w:rPr>
          <w:rFonts w:ascii="Times New Roman"/>
          <w:color w:val="000000" w:themeColor="text1"/>
        </w:rPr>
        <w:fldChar w:fldCharType="separate"/>
      </w:r>
      <w:r w:rsidR="0082588F" w:rsidRPr="0082588F">
        <w:rPr>
          <w:rFonts w:ascii="Times New Roman"/>
          <w:color w:val="000000" w:themeColor="text1"/>
        </w:rPr>
        <w:t>圖</w:t>
      </w:r>
      <w:r w:rsidR="0082588F" w:rsidRPr="0082588F">
        <w:rPr>
          <w:rFonts w:ascii="Times New Roman"/>
          <w:color w:val="000000" w:themeColor="text1"/>
        </w:rPr>
        <w:t>2.13</w:t>
      </w:r>
      <w:r w:rsidR="00087B52">
        <w:rPr>
          <w:rFonts w:ascii="Times New Roman"/>
          <w:color w:val="000000" w:themeColor="text1"/>
        </w:rPr>
        <w:fldChar w:fldCharType="end"/>
      </w:r>
      <w:r w:rsidR="001262A1" w:rsidRPr="00EE3251">
        <w:rPr>
          <w:rFonts w:ascii="Times New Roman"/>
          <w:color w:val="000000" w:themeColor="text1"/>
        </w:rPr>
        <w:t>所示</w:t>
      </w:r>
      <w:r w:rsidR="001262A1" w:rsidRPr="00EE3251">
        <w:rPr>
          <w:rFonts w:ascii="Times New Roman"/>
          <w:color w:val="000000" w:themeColor="text1"/>
        </w:rPr>
        <w:t>)</w:t>
      </w:r>
      <w:r w:rsidR="001262A1" w:rsidRPr="00EE3251">
        <w:rPr>
          <w:rFonts w:ascii="Times New Roman"/>
          <w:color w:val="000000" w:themeColor="text1"/>
        </w:rPr>
        <w:t>，然而，這種區域性</w:t>
      </w:r>
      <w:r w:rsidR="001262A1" w:rsidRPr="00EE3251">
        <w:rPr>
          <w:rFonts w:ascii="Times New Roman"/>
          <w:color w:val="000000" w:themeColor="text1"/>
        </w:rPr>
        <w:t>salicide</w:t>
      </w:r>
      <w:r w:rsidR="001262A1" w:rsidRPr="00EE3251">
        <w:rPr>
          <w:rFonts w:ascii="Times New Roman"/>
          <w:color w:val="000000" w:themeColor="text1"/>
        </w:rPr>
        <w:t>，因</w:t>
      </w:r>
      <w:r w:rsidR="001262A1" w:rsidRPr="00EE3251">
        <w:rPr>
          <w:rFonts w:ascii="Times New Roman"/>
          <w:color w:val="000000" w:themeColor="text1"/>
        </w:rPr>
        <w:t>current crowding</w:t>
      </w:r>
      <w:r w:rsidR="001262A1" w:rsidRPr="00EE3251">
        <w:rPr>
          <w:rFonts w:ascii="Times New Roman"/>
          <w:color w:val="000000" w:themeColor="text1"/>
        </w:rPr>
        <w:t>效應而無法達到</w:t>
      </w:r>
      <w:r w:rsidR="001262A1" w:rsidRPr="00EE3251">
        <w:rPr>
          <w:rFonts w:ascii="Times New Roman"/>
          <w:color w:val="000000" w:themeColor="text1"/>
        </w:rPr>
        <w:t>Logic</w:t>
      </w:r>
      <w:r w:rsidR="001262A1" w:rsidRPr="00EE3251">
        <w:rPr>
          <w:rFonts w:ascii="Times New Roman"/>
          <w:color w:val="000000" w:themeColor="text1"/>
        </w:rPr>
        <w:t>那般低的電阻，因此，本計畫提出下列作法以改善接觸電阻，以</w:t>
      </w:r>
      <w:r w:rsidR="001262A1" w:rsidRPr="00EE3251">
        <w:rPr>
          <w:rFonts w:ascii="Times New Roman"/>
          <w:color w:val="000000" w:themeColor="text1"/>
        </w:rPr>
        <w:t xml:space="preserve">slot contact </w:t>
      </w:r>
      <w:r w:rsidR="001262A1" w:rsidRPr="00EE3251">
        <w:rPr>
          <w:rFonts w:ascii="Times New Roman"/>
          <w:color w:val="000000" w:themeColor="text1"/>
        </w:rPr>
        <w:t>取代</w:t>
      </w:r>
      <w:r w:rsidR="001262A1" w:rsidRPr="00EE3251">
        <w:rPr>
          <w:rFonts w:ascii="Times New Roman"/>
          <w:color w:val="000000" w:themeColor="text1"/>
        </w:rPr>
        <w:t>square contact (</w:t>
      </w:r>
      <w:r w:rsidR="001262A1" w:rsidRPr="00EE3251">
        <w:rPr>
          <w:rFonts w:ascii="Times New Roman"/>
          <w:color w:val="000000" w:themeColor="text1"/>
        </w:rPr>
        <w:t>如</w:t>
      </w:r>
      <w:r w:rsidR="00087B52">
        <w:rPr>
          <w:rFonts w:ascii="Times New Roman"/>
          <w:color w:val="000000" w:themeColor="text1"/>
        </w:rPr>
        <w:fldChar w:fldCharType="begin"/>
      </w:r>
      <w:r w:rsidR="00087B52">
        <w:rPr>
          <w:rFonts w:ascii="Times New Roman"/>
          <w:color w:val="000000" w:themeColor="text1"/>
        </w:rPr>
        <w:instrText xml:space="preserve"> REF _Ref31845909  \* MERGEFORMAT </w:instrText>
      </w:r>
      <w:r w:rsidR="00087B52">
        <w:rPr>
          <w:rFonts w:ascii="Times New Roman"/>
          <w:color w:val="000000" w:themeColor="text1"/>
        </w:rPr>
        <w:fldChar w:fldCharType="separate"/>
      </w:r>
      <w:r w:rsidR="0082588F" w:rsidRPr="0082588F">
        <w:rPr>
          <w:rFonts w:ascii="Times New Roman"/>
          <w:color w:val="000000" w:themeColor="text1"/>
        </w:rPr>
        <w:t>圖</w:t>
      </w:r>
      <w:r w:rsidR="0082588F" w:rsidRPr="0082588F">
        <w:rPr>
          <w:rFonts w:ascii="Times New Roman"/>
          <w:color w:val="000000" w:themeColor="text1"/>
        </w:rPr>
        <w:t>2.13</w:t>
      </w:r>
      <w:r w:rsidR="00087B52">
        <w:rPr>
          <w:rFonts w:ascii="Times New Roman"/>
          <w:color w:val="000000" w:themeColor="text1"/>
        </w:rPr>
        <w:fldChar w:fldCharType="end"/>
      </w:r>
      <w:r w:rsidR="001262A1" w:rsidRPr="00EE3251">
        <w:rPr>
          <w:rFonts w:ascii="Times New Roman"/>
          <w:color w:val="000000" w:themeColor="text1"/>
        </w:rPr>
        <w:t>(c)</w:t>
      </w:r>
      <w:r w:rsidR="001262A1" w:rsidRPr="00EE3251">
        <w:rPr>
          <w:rFonts w:ascii="Times New Roman"/>
          <w:color w:val="000000" w:themeColor="text1"/>
        </w:rPr>
        <w:t>所示</w:t>
      </w:r>
      <w:r w:rsidR="001262A1" w:rsidRPr="00EE3251">
        <w:rPr>
          <w:rFonts w:ascii="Times New Roman"/>
          <w:color w:val="000000" w:themeColor="text1"/>
        </w:rPr>
        <w:t>)</w:t>
      </w:r>
      <w:r w:rsidR="001262A1" w:rsidRPr="00EE3251">
        <w:rPr>
          <w:rFonts w:ascii="Times New Roman"/>
          <w:color w:val="000000" w:themeColor="text1"/>
        </w:rPr>
        <w:t>，增加接觸面積，減緩</w:t>
      </w:r>
      <w:r w:rsidR="001262A1" w:rsidRPr="00EE3251">
        <w:rPr>
          <w:rFonts w:ascii="Times New Roman"/>
          <w:color w:val="000000" w:themeColor="text1"/>
        </w:rPr>
        <w:t>current crowding</w:t>
      </w:r>
      <w:r w:rsidR="001262A1" w:rsidRPr="00EE3251">
        <w:rPr>
          <w:rFonts w:ascii="Times New Roman"/>
          <w:color w:val="000000" w:themeColor="text1"/>
        </w:rPr>
        <w:t>效應以降低阻值</w:t>
      </w:r>
      <w:r w:rsidR="00083973" w:rsidRPr="00EE3251">
        <w:rPr>
          <w:rFonts w:ascii="Times New Roman"/>
          <w:color w:val="000000" w:themeColor="text1"/>
        </w:rPr>
        <w:t>。</w:t>
      </w:r>
      <w:r w:rsidR="001262A1" w:rsidRPr="00EE3251">
        <w:rPr>
          <w:rFonts w:ascii="Times New Roman"/>
          <w:color w:val="000000" w:themeColor="text1"/>
        </w:rPr>
        <w:t>此項改善，預期降低接觸接電阻抗</w:t>
      </w:r>
      <w:r w:rsidR="001262A1" w:rsidRPr="00EE3251">
        <w:rPr>
          <w:rFonts w:ascii="Times New Roman"/>
          <w:color w:val="000000" w:themeColor="text1"/>
        </w:rPr>
        <w:t>15%</w:t>
      </w:r>
      <w:r w:rsidR="001262A1" w:rsidRPr="00EE3251">
        <w:rPr>
          <w:rFonts w:ascii="Times New Roman"/>
          <w:color w:val="000000" w:themeColor="text1"/>
        </w:rPr>
        <w:t>以上</w:t>
      </w:r>
      <w:r w:rsidR="001262A1" w:rsidRPr="00EE3251">
        <w:rPr>
          <w:rFonts w:ascii="Times New Roman"/>
          <w:color w:val="000000" w:themeColor="text1"/>
        </w:rPr>
        <w:t>(Salicide on Source/Drain)</w:t>
      </w:r>
      <w:r w:rsidR="001262A1" w:rsidRPr="00EE3251">
        <w:rPr>
          <w:rFonts w:ascii="Times New Roman"/>
          <w:color w:val="000000" w:themeColor="text1"/>
        </w:rPr>
        <w:t>，使驅動電流可提升約</w:t>
      </w:r>
      <w:r w:rsidR="001262A1" w:rsidRPr="00EE3251">
        <w:rPr>
          <w:rFonts w:ascii="Times New Roman"/>
          <w:color w:val="000000" w:themeColor="text1"/>
        </w:rPr>
        <w:t>3~5%</w:t>
      </w:r>
      <w:r w:rsidR="001262A1" w:rsidRPr="00EE3251">
        <w:rPr>
          <w:rFonts w:ascii="Times New Roman"/>
          <w:color w:val="000000" w:themeColor="text1"/>
        </w:rPr>
        <w:t>。</w:t>
      </w:r>
    </w:p>
    <w:p w14:paraId="776F12B2" w14:textId="77777777" w:rsidR="00E30824" w:rsidRPr="00EE3251" w:rsidRDefault="00E30824" w:rsidP="00C4521B">
      <w:pPr>
        <w:pStyle w:val="affc"/>
        <w:tabs>
          <w:tab w:val="left" w:pos="0"/>
        </w:tabs>
        <w:adjustRightInd w:val="0"/>
        <w:snapToGrid w:val="0"/>
        <w:spacing w:beforeLines="25" w:before="60"/>
        <w:ind w:leftChars="828" w:left="1987"/>
        <w:jc w:val="both"/>
        <w:rPr>
          <w:rFonts w:ascii="Times New Roman"/>
          <w:color w:val="000000" w:themeColor="text1"/>
          <w:sz w:val="24"/>
        </w:rPr>
      </w:pPr>
    </w:p>
    <w:p w14:paraId="4EBE1336" w14:textId="77777777" w:rsidR="003B554B" w:rsidRPr="00EE3251" w:rsidRDefault="00A43A10" w:rsidP="003B554B">
      <w:pPr>
        <w:keepNext/>
        <w:snapToGrid w:val="0"/>
        <w:spacing w:line="240" w:lineRule="auto"/>
        <w:ind w:leftChars="828" w:left="1987"/>
        <w:jc w:val="center"/>
      </w:pPr>
      <w:r w:rsidRPr="00EE3251">
        <w:rPr>
          <w:noProof/>
          <w:color w:val="000000" w:themeColor="text1"/>
        </w:rPr>
        <w:lastRenderedPageBreak/>
        <w:drawing>
          <wp:inline distT="0" distB="0" distL="0" distR="0" wp14:anchorId="390EEC9C" wp14:editId="63B61F71">
            <wp:extent cx="3662479" cy="3159760"/>
            <wp:effectExtent l="0" t="0" r="0" b="25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6">
                      <a:extLst>
                        <a:ext uri="{28A0092B-C50C-407E-A947-70E740481C1C}">
                          <a14:useLocalDpi xmlns:a14="http://schemas.microsoft.com/office/drawing/2010/main" val="0"/>
                        </a:ext>
                      </a:extLst>
                    </a:blip>
                    <a:stretch>
                      <a:fillRect/>
                    </a:stretch>
                  </pic:blipFill>
                  <pic:spPr>
                    <a:xfrm>
                      <a:off x="0" y="0"/>
                      <a:ext cx="3676766" cy="3172086"/>
                    </a:xfrm>
                    <a:prstGeom prst="rect">
                      <a:avLst/>
                    </a:prstGeom>
                  </pic:spPr>
                </pic:pic>
              </a:graphicData>
            </a:graphic>
          </wp:inline>
        </w:drawing>
      </w:r>
    </w:p>
    <w:p w14:paraId="356C3939" w14:textId="23EE19F9" w:rsidR="003B554B" w:rsidRPr="00EE3251" w:rsidRDefault="003B554B" w:rsidP="003B554B">
      <w:pPr>
        <w:pStyle w:val="aff2"/>
        <w:rPr>
          <w:rFonts w:ascii="Times New Roman" w:eastAsia="標楷體" w:hAnsi="Times New Roman"/>
          <w:color w:val="000000" w:themeColor="text1"/>
        </w:rPr>
      </w:pPr>
      <w:bookmarkStart w:id="228" w:name="_Ref31845909"/>
      <w:bookmarkStart w:id="229" w:name="_Toc40276360"/>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13</w:t>
      </w:r>
      <w:r w:rsidRPr="00EE3251">
        <w:rPr>
          <w:rFonts w:ascii="Times New Roman" w:eastAsia="標楷體" w:hAnsi="Times New Roman"/>
        </w:rPr>
        <w:fldChar w:fldCharType="end"/>
      </w:r>
      <w:bookmarkEnd w:id="228"/>
      <w:r w:rsidR="00A43A10" w:rsidRPr="00EE3251">
        <w:rPr>
          <w:rFonts w:ascii="Times New Roman" w:eastAsia="標楷體" w:hAnsi="Times New Roman"/>
          <w:noProof/>
        </w:rPr>
        <w:t xml:space="preserve"> </w:t>
      </w:r>
      <w:r w:rsidRPr="00EE3251">
        <w:rPr>
          <w:rFonts w:ascii="Times New Roman" w:eastAsia="標楷體" w:hAnsi="Times New Roman"/>
          <w:color w:val="000000" w:themeColor="text1"/>
        </w:rPr>
        <w:t>(a)</w:t>
      </w:r>
      <w:r w:rsidR="00A43A10" w:rsidRPr="00EE3251">
        <w:rPr>
          <w:rFonts w:ascii="Times New Roman" w:eastAsia="標楷體" w:hAnsi="Times New Roman"/>
          <w:color w:val="000000" w:themeColor="text1"/>
        </w:rPr>
        <w:t>接觸電阻</w:t>
      </w:r>
      <w:r w:rsidR="00A43A10" w:rsidRPr="00EE3251">
        <w:rPr>
          <w:rFonts w:ascii="Times New Roman" w:eastAsia="標楷體" w:hAnsi="Times New Roman"/>
          <w:color w:val="000000" w:themeColor="text1"/>
        </w:rPr>
        <w:t>x-</w:t>
      </w:r>
      <w:r w:rsidR="00A43A10" w:rsidRPr="00EE3251">
        <w:rPr>
          <w:rFonts w:ascii="Times New Roman" w:eastAsia="標楷體" w:hAnsi="Times New Roman"/>
          <w:color w:val="000000" w:themeColor="text1"/>
        </w:rPr>
        <w:t>方向剖面圖</w:t>
      </w:r>
      <w:r w:rsidRPr="00EE3251">
        <w:rPr>
          <w:rFonts w:ascii="Times New Roman" w:eastAsia="標楷體" w:hAnsi="Times New Roman"/>
          <w:color w:val="000000" w:themeColor="text1"/>
        </w:rPr>
        <w:t xml:space="preserve"> </w:t>
      </w:r>
      <w:r w:rsidR="00A43A10" w:rsidRPr="00EE3251">
        <w:rPr>
          <w:rFonts w:ascii="Times New Roman" w:eastAsia="標楷體" w:hAnsi="Times New Roman"/>
          <w:color w:val="000000" w:themeColor="text1"/>
        </w:rPr>
        <w:t>(b)</w:t>
      </w:r>
      <w:r w:rsidR="00A43A10" w:rsidRPr="00EE3251">
        <w:rPr>
          <w:rFonts w:ascii="Times New Roman" w:eastAsia="標楷體" w:hAnsi="Times New Roman"/>
          <w:color w:val="000000" w:themeColor="text1"/>
        </w:rPr>
        <w:t>接觸電阻</w:t>
      </w:r>
      <w:r w:rsidR="00A43A10" w:rsidRPr="00EE3251">
        <w:rPr>
          <w:rFonts w:ascii="Times New Roman" w:eastAsia="標楷體" w:hAnsi="Times New Roman"/>
          <w:color w:val="000000" w:themeColor="text1"/>
        </w:rPr>
        <w:t>y-</w:t>
      </w:r>
      <w:r w:rsidR="00A43A10" w:rsidRPr="00EE3251">
        <w:rPr>
          <w:rFonts w:ascii="Times New Roman" w:eastAsia="標楷體" w:hAnsi="Times New Roman"/>
          <w:color w:val="000000" w:themeColor="text1"/>
        </w:rPr>
        <w:t>方向剖面圖</w:t>
      </w:r>
      <w:bookmarkEnd w:id="229"/>
      <w:r w:rsidRPr="00EE3251">
        <w:rPr>
          <w:rFonts w:ascii="Times New Roman" w:eastAsia="標楷體" w:hAnsi="Times New Roman"/>
          <w:color w:val="000000" w:themeColor="text1"/>
        </w:rPr>
        <w:t xml:space="preserve"> </w:t>
      </w:r>
    </w:p>
    <w:p w14:paraId="63F59EB4" w14:textId="13DC19B3" w:rsidR="00A43A10" w:rsidRPr="00EE3251" w:rsidRDefault="00A43A10" w:rsidP="003B554B">
      <w:pPr>
        <w:pStyle w:val="aff2"/>
        <w:rPr>
          <w:rFonts w:ascii="Times New Roman" w:hAnsi="Times New Roman"/>
          <w:color w:val="000000" w:themeColor="text1"/>
        </w:rPr>
      </w:pPr>
      <w:r w:rsidRPr="00EE3251">
        <w:rPr>
          <w:rFonts w:ascii="Times New Roman" w:eastAsia="標楷體" w:hAnsi="Times New Roman"/>
          <w:color w:val="000000" w:themeColor="text1"/>
        </w:rPr>
        <w:t xml:space="preserve">(c) </w:t>
      </w:r>
      <w:r w:rsidRPr="00EE3251">
        <w:rPr>
          <w:rFonts w:ascii="Times New Roman" w:eastAsia="標楷體" w:hAnsi="Times New Roman"/>
          <w:color w:val="000000" w:themeColor="text1"/>
        </w:rPr>
        <w:t>本計畫之解決方法與原</w:t>
      </w:r>
      <w:r w:rsidRPr="00EE3251">
        <w:rPr>
          <w:rFonts w:ascii="Times New Roman" w:eastAsia="標楷體" w:hAnsi="Times New Roman"/>
          <w:color w:val="000000" w:themeColor="text1"/>
        </w:rPr>
        <w:t>DRAM</w:t>
      </w:r>
      <w:r w:rsidRPr="00EE3251">
        <w:rPr>
          <w:rFonts w:ascii="Times New Roman" w:eastAsia="標楷體" w:hAnsi="Times New Roman"/>
          <w:color w:val="000000" w:themeColor="text1"/>
        </w:rPr>
        <w:t>結構之比較</w:t>
      </w:r>
      <w:r w:rsidRPr="00EE3251">
        <w:rPr>
          <w:rFonts w:ascii="Times New Roman" w:hAnsi="Times New Roman"/>
          <w:color w:val="000000" w:themeColor="text1"/>
        </w:rPr>
        <w:t>。</w:t>
      </w:r>
    </w:p>
    <w:p w14:paraId="366923D1" w14:textId="77777777" w:rsidR="00A43A10" w:rsidRPr="00EE3251" w:rsidRDefault="00A43A10" w:rsidP="00C4521B">
      <w:pPr>
        <w:snapToGrid w:val="0"/>
        <w:spacing w:line="240" w:lineRule="auto"/>
        <w:ind w:leftChars="1" w:left="2"/>
        <w:rPr>
          <w:color w:val="000000" w:themeColor="text1"/>
        </w:rPr>
      </w:pPr>
    </w:p>
    <w:p w14:paraId="251AB44B" w14:textId="780863F9" w:rsidR="006E03F1" w:rsidRPr="00EE3251" w:rsidRDefault="006E03F1" w:rsidP="00E67169">
      <w:pPr>
        <w:pStyle w:val="Default"/>
        <w:snapToGrid w:val="0"/>
        <w:ind w:leftChars="532" w:left="1277"/>
        <w:rPr>
          <w:rFonts w:ascii="Times New Roman" w:cs="Times New Roman"/>
          <w:sz w:val="23"/>
          <w:szCs w:val="23"/>
        </w:rPr>
      </w:pPr>
      <w:r w:rsidRPr="00EE3251">
        <w:rPr>
          <w:rFonts w:ascii="Times New Roman" w:cs="Times New Roman"/>
          <w:sz w:val="23"/>
          <w:szCs w:val="23"/>
        </w:rPr>
        <w:t>根據上述，本計畫在</w:t>
      </w:r>
      <w:r w:rsidR="00481D05" w:rsidRPr="00EE3251">
        <w:rPr>
          <w:rFonts w:ascii="Times New Roman" w:cs="Times New Roman"/>
          <w:sz w:val="23"/>
          <w:szCs w:val="23"/>
        </w:rPr>
        <w:t xml:space="preserve"> </w:t>
      </w:r>
      <w:r w:rsidR="00481D05" w:rsidRPr="00EE3251">
        <w:rPr>
          <w:rFonts w:ascii="Times New Roman" w:cs="Times New Roman"/>
          <w:color w:val="000000" w:themeColor="text1"/>
        </w:rPr>
        <w:t>DRAM</w:t>
      </w:r>
      <w:r w:rsidR="00481D05" w:rsidRPr="00EE3251">
        <w:rPr>
          <w:rFonts w:ascii="Times New Roman" w:cs="Times New Roman"/>
          <w:color w:val="000000" w:themeColor="text1"/>
        </w:rPr>
        <w:t>前段製程</w:t>
      </w:r>
      <w:r w:rsidR="00481D05" w:rsidRPr="00EE3251">
        <w:rPr>
          <w:rFonts w:ascii="Times New Roman" w:cs="Times New Roman"/>
          <w:color w:val="000000" w:themeColor="text1"/>
        </w:rPr>
        <w:t xml:space="preserve"> (FEOL)</w:t>
      </w:r>
      <w:r w:rsidR="00481D05" w:rsidRPr="00EE3251">
        <w:rPr>
          <w:rFonts w:ascii="Times New Roman" w:cs="Times New Roman"/>
          <w:color w:val="000000" w:themeColor="text1"/>
        </w:rPr>
        <w:t>元件優化</w:t>
      </w:r>
      <w:r w:rsidRPr="00EE3251">
        <w:rPr>
          <w:rFonts w:ascii="Times New Roman" w:cs="Times New Roman"/>
          <w:sz w:val="23"/>
          <w:szCs w:val="23"/>
        </w:rPr>
        <w:t>設計技術之規劃，具有下述各項特點：</w:t>
      </w:r>
    </w:p>
    <w:p w14:paraId="07823924" w14:textId="427F0E4D" w:rsidR="006E03F1" w:rsidRPr="00EE3251" w:rsidRDefault="006E03F1" w:rsidP="002D5ED4">
      <w:pPr>
        <w:pStyle w:val="Default"/>
        <w:numPr>
          <w:ilvl w:val="0"/>
          <w:numId w:val="10"/>
        </w:numPr>
        <w:snapToGrid w:val="0"/>
        <w:ind w:leftChars="532" w:left="1757"/>
        <w:rPr>
          <w:rFonts w:ascii="Times New Roman" w:cs="Times New Roman"/>
          <w:sz w:val="23"/>
          <w:szCs w:val="23"/>
        </w:rPr>
      </w:pPr>
      <w:r w:rsidRPr="00EE3251">
        <w:rPr>
          <w:rFonts w:ascii="Times New Roman" w:cs="Times New Roman"/>
          <w:color w:val="000000" w:themeColor="text1"/>
        </w:rPr>
        <w:t>強化周邊線路電晶體的驅動能力</w:t>
      </w:r>
      <w:r w:rsidR="000777AD" w:rsidRPr="00EE3251">
        <w:rPr>
          <w:rFonts w:ascii="Times New Roman" w:cs="Times New Roman"/>
          <w:color w:val="000000" w:themeColor="text1"/>
        </w:rPr>
        <w:t>。</w:t>
      </w:r>
    </w:p>
    <w:p w14:paraId="2D3BA0BC" w14:textId="010DBFC2" w:rsidR="006E03F1" w:rsidRPr="00EE3251" w:rsidRDefault="006E03F1" w:rsidP="002D5ED4">
      <w:pPr>
        <w:pStyle w:val="Default"/>
        <w:numPr>
          <w:ilvl w:val="0"/>
          <w:numId w:val="10"/>
        </w:numPr>
        <w:snapToGrid w:val="0"/>
        <w:ind w:leftChars="532" w:left="1757"/>
        <w:rPr>
          <w:rFonts w:ascii="Times New Roman" w:cs="Times New Roman"/>
          <w:sz w:val="23"/>
          <w:szCs w:val="23"/>
        </w:rPr>
      </w:pPr>
      <w:r w:rsidRPr="00EE3251">
        <w:rPr>
          <w:rFonts w:ascii="Times New Roman" w:cs="Times New Roman"/>
          <w:color w:val="000000" w:themeColor="text1"/>
        </w:rPr>
        <w:t>透過在閘極工程改善及接觸電阻阻接，計畫改善元件驅動電流</w:t>
      </w:r>
      <w:r w:rsidRPr="00EE3251">
        <w:rPr>
          <w:rFonts w:ascii="Times New Roman" w:cs="Times New Roman"/>
          <w:color w:val="000000" w:themeColor="text1"/>
        </w:rPr>
        <w:t xml:space="preserve"> 10% </w:t>
      </w:r>
      <w:r w:rsidRPr="00EE3251">
        <w:rPr>
          <w:rFonts w:ascii="Times New Roman" w:cs="Times New Roman"/>
          <w:color w:val="000000" w:themeColor="text1"/>
        </w:rPr>
        <w:t>以上，以強化</w:t>
      </w:r>
      <w:r w:rsidRPr="00EE3251">
        <w:rPr>
          <w:rFonts w:ascii="Times New Roman" w:cs="Times New Roman"/>
          <w:color w:val="000000" w:themeColor="text1"/>
        </w:rPr>
        <w:t>AI</w:t>
      </w:r>
      <w:r w:rsidRPr="00EE3251">
        <w:rPr>
          <w:rFonts w:ascii="Times New Roman" w:cs="Times New Roman"/>
          <w:color w:val="000000" w:themeColor="text1"/>
        </w:rPr>
        <w:t>應用之需求。</w:t>
      </w:r>
    </w:p>
    <w:p w14:paraId="2E3B1FAE" w14:textId="74F0499B" w:rsidR="0096073B" w:rsidRPr="00EE3251" w:rsidRDefault="0096073B" w:rsidP="00C4521B">
      <w:pPr>
        <w:snapToGrid w:val="0"/>
        <w:spacing w:line="240" w:lineRule="auto"/>
        <w:ind w:leftChars="1" w:left="2"/>
        <w:jc w:val="both"/>
        <w:rPr>
          <w:color w:val="000000" w:themeColor="text1"/>
        </w:rPr>
      </w:pPr>
    </w:p>
    <w:p w14:paraId="20CE09B0" w14:textId="77777777" w:rsidR="00083973" w:rsidRPr="00EE3251" w:rsidRDefault="00083973" w:rsidP="00C4521B">
      <w:pPr>
        <w:snapToGrid w:val="0"/>
        <w:spacing w:line="240" w:lineRule="auto"/>
        <w:ind w:leftChars="355" w:left="852"/>
      </w:pPr>
    </w:p>
    <w:p w14:paraId="052717B6" w14:textId="2281A40F" w:rsidR="00426FB0" w:rsidRPr="00EE3251" w:rsidRDefault="00426FB0" w:rsidP="00C4521B">
      <w:pPr>
        <w:snapToGrid w:val="0"/>
        <w:spacing w:line="240" w:lineRule="auto"/>
        <w:ind w:leftChars="355" w:left="852"/>
        <w:rPr>
          <w:color w:val="000000" w:themeColor="text1"/>
        </w:rPr>
      </w:pPr>
      <w:r w:rsidRPr="00EE3251">
        <w:t xml:space="preserve">A.2 </w:t>
      </w:r>
      <w:r w:rsidRPr="00EE3251">
        <w:rPr>
          <w:color w:val="000000" w:themeColor="text1"/>
        </w:rPr>
        <w:t>DRAM</w:t>
      </w:r>
      <w:r w:rsidRPr="00EE3251">
        <w:rPr>
          <w:color w:val="000000" w:themeColor="text1"/>
        </w:rPr>
        <w:t>後段製程</w:t>
      </w:r>
      <w:r w:rsidRPr="00EE3251">
        <w:rPr>
          <w:color w:val="000000" w:themeColor="text1"/>
        </w:rPr>
        <w:t>(BEOL)</w:t>
      </w:r>
      <w:r w:rsidR="00A259EA" w:rsidRPr="00EE3251">
        <w:rPr>
          <w:color w:val="000000" w:themeColor="text1"/>
        </w:rPr>
        <w:t xml:space="preserve"> </w:t>
      </w:r>
      <w:r w:rsidRPr="00EE3251">
        <w:rPr>
          <w:color w:val="000000" w:themeColor="text1"/>
        </w:rPr>
        <w:t>金屬層優化</w:t>
      </w:r>
    </w:p>
    <w:p w14:paraId="1B5673D7" w14:textId="77777777" w:rsidR="00083973" w:rsidRPr="00EE3251" w:rsidRDefault="00083973" w:rsidP="00C4521B">
      <w:pPr>
        <w:snapToGrid w:val="0"/>
        <w:spacing w:line="240" w:lineRule="auto"/>
        <w:ind w:leftChars="532" w:left="1277"/>
        <w:jc w:val="both"/>
        <w:rPr>
          <w:color w:val="000000" w:themeColor="text1"/>
        </w:rPr>
      </w:pPr>
    </w:p>
    <w:p w14:paraId="6C93C4FD" w14:textId="20133CCE" w:rsidR="00975D00" w:rsidRPr="00EE3251" w:rsidRDefault="00E67169" w:rsidP="00C4521B">
      <w:pPr>
        <w:snapToGrid w:val="0"/>
        <w:spacing w:line="240" w:lineRule="auto"/>
        <w:ind w:leftChars="532" w:left="1277"/>
        <w:jc w:val="both"/>
        <w:rPr>
          <w:color w:val="000000" w:themeColor="text1"/>
        </w:rPr>
      </w:pPr>
      <w:r>
        <w:rPr>
          <w:rFonts w:hint="eastAsia"/>
          <w:color w:val="000000" w:themeColor="text1"/>
        </w:rPr>
        <w:t xml:space="preserve">    </w:t>
      </w:r>
      <w:r w:rsidR="00A259EA" w:rsidRPr="00EE3251">
        <w:rPr>
          <w:color w:val="000000" w:themeColor="text1"/>
        </w:rPr>
        <w:t>DRAM</w:t>
      </w:r>
      <w:r w:rsidR="00A259EA" w:rsidRPr="00EE3251">
        <w:rPr>
          <w:color w:val="000000" w:themeColor="text1"/>
        </w:rPr>
        <w:t>後段製程</w:t>
      </w:r>
      <w:r w:rsidR="00A259EA" w:rsidRPr="00EE3251">
        <w:rPr>
          <w:color w:val="000000" w:themeColor="text1"/>
        </w:rPr>
        <w:t xml:space="preserve"> (BEOL) </w:t>
      </w:r>
      <w:r w:rsidR="00A259EA" w:rsidRPr="00EE3251">
        <w:rPr>
          <w:color w:val="000000" w:themeColor="text1"/>
        </w:rPr>
        <w:t>金屬層優化方面，</w:t>
      </w:r>
      <w:r w:rsidR="00975D00" w:rsidRPr="00EE3251">
        <w:rPr>
          <w:color w:val="000000" w:themeColor="text1"/>
        </w:rPr>
        <w:t>本</w:t>
      </w:r>
      <w:r w:rsidR="00A259EA" w:rsidRPr="00EE3251">
        <w:rPr>
          <w:color w:val="000000" w:themeColor="text1"/>
        </w:rPr>
        <w:t>計畫</w:t>
      </w:r>
      <w:r w:rsidR="00975D00" w:rsidRPr="00EE3251">
        <w:rPr>
          <w:color w:val="000000" w:themeColor="text1"/>
        </w:rPr>
        <w:t>提供一種五層金屬層結構，以滿足</w:t>
      </w:r>
      <w:r w:rsidR="00975D00" w:rsidRPr="00EE3251">
        <w:rPr>
          <w:color w:val="000000" w:themeColor="text1"/>
        </w:rPr>
        <w:t>Logic</w:t>
      </w:r>
      <w:r w:rsidR="00975D00" w:rsidRPr="00EE3251">
        <w:rPr>
          <w:color w:val="000000" w:themeColor="text1"/>
        </w:rPr>
        <w:t>的設計需求</w:t>
      </w:r>
      <w:r w:rsidR="00A259EA" w:rsidRPr="00EE3251">
        <w:rPr>
          <w:color w:val="000000" w:themeColor="text1"/>
        </w:rPr>
        <w:t>，</w:t>
      </w:r>
      <w:r w:rsidR="00975D00" w:rsidRPr="00EE3251">
        <w:rPr>
          <w:color w:val="000000" w:themeColor="text1"/>
        </w:rPr>
        <w:t>如</w:t>
      </w:r>
      <w:r w:rsidR="00087B52">
        <w:rPr>
          <w:color w:val="000000" w:themeColor="text1"/>
        </w:rPr>
        <w:fldChar w:fldCharType="begin"/>
      </w:r>
      <w:r w:rsidR="00087B52">
        <w:rPr>
          <w:color w:val="000000" w:themeColor="text1"/>
        </w:rPr>
        <w:instrText xml:space="preserve"> REF _Ref31846632 </w:instrText>
      </w:r>
      <w:r w:rsidR="00087B52">
        <w:rPr>
          <w:color w:val="000000" w:themeColor="text1"/>
        </w:rPr>
        <w:fldChar w:fldCharType="separate"/>
      </w:r>
      <w:r w:rsidR="0082588F" w:rsidRPr="00EE3251">
        <w:rPr>
          <w:rFonts w:ascii="Times New Roman" w:hAnsi="Times New Roman"/>
        </w:rPr>
        <w:t>圖</w:t>
      </w:r>
      <w:r w:rsidR="0082588F" w:rsidRPr="00EE3251">
        <w:rPr>
          <w:rFonts w:ascii="Times New Roman" w:hAnsi="Times New Roman"/>
        </w:rPr>
        <w:t>2.</w:t>
      </w:r>
      <w:r w:rsidR="0082588F">
        <w:rPr>
          <w:rFonts w:ascii="Times New Roman" w:hAnsi="Times New Roman"/>
          <w:noProof/>
        </w:rPr>
        <w:t>14</w:t>
      </w:r>
      <w:r w:rsidR="00087B52">
        <w:rPr>
          <w:color w:val="000000" w:themeColor="text1"/>
        </w:rPr>
        <w:fldChar w:fldCharType="end"/>
      </w:r>
      <w:r w:rsidR="00F9336B" w:rsidRPr="00EE3251">
        <w:rPr>
          <w:color w:val="000000" w:themeColor="text1"/>
        </w:rPr>
        <w:t>。</w:t>
      </w:r>
      <w:r w:rsidR="00975D00" w:rsidRPr="00EE3251">
        <w:rPr>
          <w:color w:val="000000" w:themeColor="text1"/>
        </w:rPr>
        <w:t>第一層金屬層</w:t>
      </w:r>
      <w:r w:rsidR="00F9336B" w:rsidRPr="00EE3251">
        <w:rPr>
          <w:color w:val="000000" w:themeColor="text1"/>
        </w:rPr>
        <w:t>(</w:t>
      </w:r>
      <w:r w:rsidR="00975D00" w:rsidRPr="00EE3251">
        <w:rPr>
          <w:color w:val="000000" w:themeColor="text1"/>
        </w:rPr>
        <w:t>M1</w:t>
      </w:r>
      <w:r w:rsidR="00F9336B" w:rsidRPr="00EE3251">
        <w:rPr>
          <w:color w:val="000000" w:themeColor="text1"/>
        </w:rPr>
        <w:t>)</w:t>
      </w:r>
      <w:r w:rsidR="00975D00" w:rsidRPr="00EE3251">
        <w:rPr>
          <w:color w:val="000000" w:themeColor="text1"/>
        </w:rPr>
        <w:t>，邏輯電路通常拿它當元件間局部連接</w:t>
      </w:r>
      <w:r w:rsidR="00A259EA" w:rsidRPr="00EE3251">
        <w:rPr>
          <w:color w:val="000000" w:themeColor="text1"/>
        </w:rPr>
        <w:t xml:space="preserve"> </w:t>
      </w:r>
      <w:r w:rsidR="00975D00" w:rsidRPr="00EE3251">
        <w:rPr>
          <w:color w:val="000000" w:themeColor="text1"/>
        </w:rPr>
        <w:t>(local interconnect)</w:t>
      </w:r>
      <w:r w:rsidR="00A259EA" w:rsidRPr="00EE3251">
        <w:rPr>
          <w:color w:val="000000" w:themeColor="text1"/>
        </w:rPr>
        <w:t xml:space="preserve"> </w:t>
      </w:r>
      <w:r w:rsidR="00975D00" w:rsidRPr="00EE3251">
        <w:rPr>
          <w:color w:val="000000" w:themeColor="text1"/>
        </w:rPr>
        <w:t>使用，需要更小的線寬</w:t>
      </w:r>
      <w:r w:rsidR="00F9336B" w:rsidRPr="00EE3251">
        <w:rPr>
          <w:color w:val="000000" w:themeColor="text1"/>
        </w:rPr>
        <w:t>。第二、三層金屬層</w:t>
      </w:r>
      <w:r w:rsidR="00F9336B" w:rsidRPr="00EE3251">
        <w:rPr>
          <w:color w:val="000000" w:themeColor="text1"/>
        </w:rPr>
        <w:t>(</w:t>
      </w:r>
      <w:r w:rsidR="00975D00" w:rsidRPr="00EE3251">
        <w:rPr>
          <w:color w:val="000000" w:themeColor="text1"/>
        </w:rPr>
        <w:t>M2</w:t>
      </w:r>
      <w:r w:rsidR="00975D00" w:rsidRPr="00EE3251">
        <w:rPr>
          <w:color w:val="000000" w:themeColor="text1"/>
        </w:rPr>
        <w:t>及</w:t>
      </w:r>
      <w:r w:rsidR="00975D00" w:rsidRPr="00EE3251">
        <w:rPr>
          <w:color w:val="000000" w:themeColor="text1"/>
        </w:rPr>
        <w:t>M3</w:t>
      </w:r>
      <w:r w:rsidR="00F9336B" w:rsidRPr="00EE3251">
        <w:rPr>
          <w:color w:val="000000" w:themeColor="text1"/>
        </w:rPr>
        <w:t>)</w:t>
      </w:r>
      <w:r w:rsidR="00975D00" w:rsidRPr="00EE3251">
        <w:rPr>
          <w:color w:val="000000" w:themeColor="text1"/>
        </w:rPr>
        <w:t>，則用於満足邏輯電路高積集化需求</w:t>
      </w:r>
      <w:r w:rsidR="00F9336B" w:rsidRPr="00EE3251">
        <w:rPr>
          <w:color w:val="000000" w:themeColor="text1"/>
        </w:rPr>
        <w:t>。</w:t>
      </w:r>
      <w:r w:rsidR="00975D00" w:rsidRPr="00EE3251">
        <w:rPr>
          <w:color w:val="000000" w:themeColor="text1"/>
        </w:rPr>
        <w:t>第四層金屬層</w:t>
      </w:r>
      <w:r w:rsidR="00F9336B" w:rsidRPr="00EE3251">
        <w:rPr>
          <w:color w:val="000000" w:themeColor="text1"/>
        </w:rPr>
        <w:t>(</w:t>
      </w:r>
      <w:r w:rsidR="00975D00" w:rsidRPr="00EE3251">
        <w:rPr>
          <w:color w:val="000000" w:themeColor="text1"/>
        </w:rPr>
        <w:t>M4</w:t>
      </w:r>
      <w:r w:rsidR="00F9336B" w:rsidRPr="00EE3251">
        <w:rPr>
          <w:color w:val="000000" w:themeColor="text1"/>
        </w:rPr>
        <w:t>)</w:t>
      </w:r>
      <w:r w:rsidR="00975D00" w:rsidRPr="00EE3251">
        <w:rPr>
          <w:color w:val="000000" w:themeColor="text1"/>
        </w:rPr>
        <w:t>，除與</w:t>
      </w:r>
      <w:r w:rsidR="00975D00" w:rsidRPr="00EE3251">
        <w:rPr>
          <w:color w:val="000000" w:themeColor="text1"/>
        </w:rPr>
        <w:t>M2/M3</w:t>
      </w:r>
      <w:r w:rsidR="00975D00" w:rsidRPr="00EE3251">
        <w:rPr>
          <w:color w:val="000000" w:themeColor="text1"/>
        </w:rPr>
        <w:t>一樣的功能外，它也是形成</w:t>
      </w:r>
      <w:r w:rsidR="00975D00" w:rsidRPr="00EE3251">
        <w:rPr>
          <w:color w:val="000000" w:themeColor="text1"/>
        </w:rPr>
        <w:t>MIM</w:t>
      </w:r>
      <w:r w:rsidR="00975D00" w:rsidRPr="00EE3251">
        <w:rPr>
          <w:color w:val="000000" w:themeColor="text1"/>
        </w:rPr>
        <w:t>電容的底電層</w:t>
      </w:r>
      <w:r w:rsidR="00F9336B" w:rsidRPr="00EE3251">
        <w:rPr>
          <w:color w:val="000000" w:themeColor="text1"/>
        </w:rPr>
        <w:t>。</w:t>
      </w:r>
      <w:r w:rsidR="00975D00" w:rsidRPr="00EE3251">
        <w:rPr>
          <w:color w:val="000000" w:themeColor="text1"/>
        </w:rPr>
        <w:t>第五層金屬層</w:t>
      </w:r>
      <w:r w:rsidR="00975D00" w:rsidRPr="00EE3251">
        <w:rPr>
          <w:color w:val="000000" w:themeColor="text1"/>
        </w:rPr>
        <w:t>TM</w:t>
      </w:r>
      <w:r w:rsidR="00975D00" w:rsidRPr="00EE3251">
        <w:rPr>
          <w:color w:val="000000" w:themeColor="text1"/>
        </w:rPr>
        <w:t>，有兩種厚度製程</w:t>
      </w:r>
      <w:r w:rsidR="00975D00" w:rsidRPr="00EE3251">
        <w:rPr>
          <w:color w:val="000000" w:themeColor="text1"/>
        </w:rPr>
        <w:t>(1um</w:t>
      </w:r>
      <w:r w:rsidR="00975D00" w:rsidRPr="00EE3251">
        <w:rPr>
          <w:color w:val="000000" w:themeColor="text1"/>
        </w:rPr>
        <w:t>和</w:t>
      </w:r>
      <w:r w:rsidR="00975D00" w:rsidRPr="00EE3251">
        <w:rPr>
          <w:color w:val="000000" w:themeColor="text1"/>
        </w:rPr>
        <w:t>2.4um)</w:t>
      </w:r>
      <w:r w:rsidR="00975D00" w:rsidRPr="00EE3251">
        <w:rPr>
          <w:color w:val="000000" w:themeColor="text1"/>
        </w:rPr>
        <w:t>，分別提供一般電路及</w:t>
      </w:r>
      <w:r w:rsidR="00975D00" w:rsidRPr="00EE3251">
        <w:rPr>
          <w:color w:val="000000" w:themeColor="text1"/>
        </w:rPr>
        <w:t>RF</w:t>
      </w:r>
      <w:r w:rsidR="00975D00" w:rsidRPr="00EE3251">
        <w:rPr>
          <w:color w:val="000000" w:themeColor="text1"/>
        </w:rPr>
        <w:t>電感之製作需求</w:t>
      </w:r>
      <w:r w:rsidR="00F9336B" w:rsidRPr="00EE3251">
        <w:rPr>
          <w:color w:val="000000" w:themeColor="text1"/>
        </w:rPr>
        <w:t>。</w:t>
      </w:r>
      <w:r w:rsidR="00975D00" w:rsidRPr="00EE3251">
        <w:rPr>
          <w:color w:val="000000" w:themeColor="text1"/>
        </w:rPr>
        <w:t>另</w:t>
      </w:r>
      <w:r w:rsidR="00A259EA" w:rsidRPr="00EE3251">
        <w:rPr>
          <w:color w:val="000000" w:themeColor="text1"/>
        </w:rPr>
        <w:t>一方面</w:t>
      </w:r>
      <w:r w:rsidR="00975D00" w:rsidRPr="00EE3251">
        <w:rPr>
          <w:color w:val="000000" w:themeColor="text1"/>
        </w:rPr>
        <w:t>，</w:t>
      </w:r>
      <w:r w:rsidR="00A259EA" w:rsidRPr="00EE3251">
        <w:rPr>
          <w:color w:val="000000" w:themeColor="text1"/>
        </w:rPr>
        <w:t>圖</w:t>
      </w:r>
      <w:r w:rsidR="00A259EA" w:rsidRPr="00EE3251">
        <w:rPr>
          <w:color w:val="000000" w:themeColor="text1"/>
        </w:rPr>
        <w:t>2.13</w:t>
      </w:r>
      <w:r w:rsidR="00975D00" w:rsidRPr="00EE3251">
        <w:rPr>
          <w:color w:val="000000" w:themeColor="text1"/>
        </w:rPr>
        <w:t>結構於</w:t>
      </w:r>
      <w:r w:rsidR="00975D00" w:rsidRPr="00EE3251">
        <w:rPr>
          <w:color w:val="000000" w:themeColor="text1"/>
        </w:rPr>
        <w:t>M4</w:t>
      </w:r>
      <w:r w:rsidR="00975D00" w:rsidRPr="00EE3251">
        <w:rPr>
          <w:color w:val="000000" w:themeColor="text1"/>
        </w:rPr>
        <w:t>及</w:t>
      </w:r>
      <w:r w:rsidR="00975D00" w:rsidRPr="00EE3251">
        <w:rPr>
          <w:color w:val="000000" w:themeColor="text1"/>
        </w:rPr>
        <w:t>TM</w:t>
      </w:r>
      <w:r w:rsidR="00975D00" w:rsidRPr="00EE3251">
        <w:rPr>
          <w:color w:val="000000" w:themeColor="text1"/>
        </w:rPr>
        <w:t>之間，增加一光罩定義產生</w:t>
      </w:r>
      <w:r w:rsidR="00975D00" w:rsidRPr="00EE3251">
        <w:rPr>
          <w:color w:val="000000" w:themeColor="text1"/>
        </w:rPr>
        <w:t>MIM</w:t>
      </w:r>
      <w:r w:rsidR="00975D00" w:rsidRPr="00EE3251">
        <w:rPr>
          <w:color w:val="000000" w:themeColor="text1"/>
        </w:rPr>
        <w:t>電容，</w:t>
      </w:r>
      <w:r w:rsidR="00A259EA" w:rsidRPr="00EE3251">
        <w:rPr>
          <w:color w:val="000000" w:themeColor="text1"/>
        </w:rPr>
        <w:t>以</w:t>
      </w:r>
      <w:r w:rsidR="00975D00" w:rsidRPr="00EE3251">
        <w:rPr>
          <w:color w:val="000000" w:themeColor="text1"/>
        </w:rPr>
        <w:t>提供邏輯電路使用</w:t>
      </w:r>
      <w:r w:rsidR="00F9336B" w:rsidRPr="00EE3251">
        <w:rPr>
          <w:color w:val="000000" w:themeColor="text1"/>
        </w:rPr>
        <w:t>。</w:t>
      </w:r>
      <w:r w:rsidR="00A259EA" w:rsidRPr="00EE3251">
        <w:rPr>
          <w:color w:val="000000" w:themeColor="text1"/>
        </w:rPr>
        <w:t>計畫規劃</w:t>
      </w:r>
      <w:r w:rsidR="00975D00" w:rsidRPr="00EE3251">
        <w:rPr>
          <w:color w:val="000000" w:themeColor="text1"/>
        </w:rPr>
        <w:t>，先以公司內可能可以使用的後段製程，進行評估</w:t>
      </w:r>
      <w:r w:rsidR="00A259EA" w:rsidRPr="00EE3251">
        <w:rPr>
          <w:color w:val="000000" w:themeColor="text1"/>
        </w:rPr>
        <w:t>，</w:t>
      </w:r>
      <w:r w:rsidR="00975D00" w:rsidRPr="00EE3251">
        <w:rPr>
          <w:color w:val="000000" w:themeColor="text1"/>
        </w:rPr>
        <w:t>依據其結構</w:t>
      </w:r>
      <w:r w:rsidR="00A259EA" w:rsidRPr="00EE3251">
        <w:rPr>
          <w:color w:val="000000" w:themeColor="text1"/>
        </w:rPr>
        <w:t xml:space="preserve"> </w:t>
      </w:r>
      <w:r w:rsidR="00975D00" w:rsidRPr="00EE3251">
        <w:rPr>
          <w:color w:val="000000" w:themeColor="text1"/>
        </w:rPr>
        <w:t>(</w:t>
      </w:r>
      <w:r w:rsidR="00975D00" w:rsidRPr="00EE3251">
        <w:rPr>
          <w:color w:val="000000" w:themeColor="text1"/>
        </w:rPr>
        <w:t>線寛、</w:t>
      </w:r>
      <w:r w:rsidR="00975D00" w:rsidRPr="00EE3251">
        <w:rPr>
          <w:color w:val="000000" w:themeColor="text1"/>
        </w:rPr>
        <w:t>IMD</w:t>
      </w:r>
      <w:r w:rsidR="00975D00" w:rsidRPr="00EE3251">
        <w:rPr>
          <w:color w:val="000000" w:themeColor="text1"/>
        </w:rPr>
        <w:t>厚度、金屬厚度等</w:t>
      </w:r>
      <w:r w:rsidR="00975D00" w:rsidRPr="00EE3251">
        <w:rPr>
          <w:color w:val="000000" w:themeColor="text1"/>
        </w:rPr>
        <w:t>)</w:t>
      </w:r>
      <w:r w:rsidR="00975D00" w:rsidRPr="00EE3251">
        <w:rPr>
          <w:color w:val="000000" w:themeColor="text1"/>
        </w:rPr>
        <w:t>、設計規則及電性等特性，配合可能的製程變化需求，經由模擬或計算的資料比對，選擇出適合的後段製程</w:t>
      </w:r>
      <w:r w:rsidR="00A259EA" w:rsidRPr="00EE3251">
        <w:rPr>
          <w:color w:val="000000" w:themeColor="text1"/>
        </w:rPr>
        <w:t>，再</w:t>
      </w:r>
      <w:r w:rsidR="00975D00" w:rsidRPr="00EE3251">
        <w:rPr>
          <w:color w:val="000000" w:themeColor="text1"/>
        </w:rPr>
        <w:t>經由實際的晶圓製程來確認。</w:t>
      </w:r>
    </w:p>
    <w:p w14:paraId="65C49408" w14:textId="4FF110C4" w:rsidR="00481D05" w:rsidRPr="00EE3251" w:rsidRDefault="00964DD3" w:rsidP="00C4521B">
      <w:pPr>
        <w:pStyle w:val="affc"/>
        <w:adjustRightInd w:val="0"/>
        <w:snapToGrid w:val="0"/>
        <w:ind w:leftChars="532" w:left="1277" w:firstLineChars="177" w:firstLine="425"/>
        <w:jc w:val="both"/>
        <w:rPr>
          <w:rFonts w:ascii="Times New Roman"/>
          <w:sz w:val="24"/>
        </w:rPr>
      </w:pPr>
      <w:r w:rsidRPr="00EE3251">
        <w:rPr>
          <w:rFonts w:ascii="Times New Roman"/>
          <w:color w:val="000000" w:themeColor="text1"/>
          <w:sz w:val="24"/>
        </w:rPr>
        <w:t>依據以上程序，相對於原</w:t>
      </w:r>
      <w:r w:rsidRPr="00EE3251">
        <w:rPr>
          <w:rFonts w:ascii="Times New Roman"/>
          <w:color w:val="000000" w:themeColor="text1"/>
          <w:sz w:val="24"/>
        </w:rPr>
        <w:t>DRAM</w:t>
      </w:r>
      <w:r w:rsidRPr="00EE3251">
        <w:rPr>
          <w:rFonts w:ascii="Times New Roman"/>
          <w:color w:val="000000" w:themeColor="text1"/>
          <w:sz w:val="24"/>
        </w:rPr>
        <w:t>製程，</w:t>
      </w:r>
      <w:r w:rsidRPr="00EE3251">
        <w:rPr>
          <w:rFonts w:ascii="Times New Roman"/>
          <w:color w:val="000000" w:themeColor="text1"/>
          <w:sz w:val="24"/>
        </w:rPr>
        <w:t>M1</w:t>
      </w:r>
      <w:r w:rsidRPr="00EE3251">
        <w:rPr>
          <w:rFonts w:ascii="Times New Roman"/>
          <w:color w:val="000000" w:themeColor="text1"/>
          <w:sz w:val="24"/>
        </w:rPr>
        <w:t>線寬微縮</w:t>
      </w:r>
      <w:r w:rsidRPr="00EE3251">
        <w:rPr>
          <w:rFonts w:ascii="Times New Roman"/>
          <w:color w:val="000000" w:themeColor="text1"/>
          <w:sz w:val="24"/>
        </w:rPr>
        <w:t>15%</w:t>
      </w:r>
      <w:r w:rsidRPr="00EE3251">
        <w:rPr>
          <w:rFonts w:ascii="Times New Roman"/>
          <w:color w:val="000000" w:themeColor="text1"/>
          <w:sz w:val="24"/>
        </w:rPr>
        <w:t>，而</w:t>
      </w:r>
      <w:r w:rsidRPr="00EE3251">
        <w:rPr>
          <w:rFonts w:ascii="Times New Roman"/>
          <w:color w:val="000000" w:themeColor="text1"/>
          <w:sz w:val="24"/>
        </w:rPr>
        <w:t>M2~M4</w:t>
      </w:r>
      <w:r w:rsidRPr="00EE3251">
        <w:rPr>
          <w:rFonts w:ascii="Times New Roman"/>
          <w:color w:val="000000" w:themeColor="text1"/>
          <w:sz w:val="24"/>
        </w:rPr>
        <w:t>線寬微縮</w:t>
      </w:r>
      <w:r w:rsidRPr="00EE3251">
        <w:rPr>
          <w:rFonts w:ascii="Times New Roman"/>
          <w:color w:val="000000" w:themeColor="text1"/>
          <w:sz w:val="24"/>
        </w:rPr>
        <w:t xml:space="preserve"> ~22%</w:t>
      </w:r>
      <w:r w:rsidR="00F9336B" w:rsidRPr="00EE3251">
        <w:rPr>
          <w:rFonts w:ascii="Times New Roman"/>
          <w:color w:val="000000" w:themeColor="text1"/>
          <w:sz w:val="24"/>
        </w:rPr>
        <w:t>。</w:t>
      </w:r>
      <w:r w:rsidRPr="00EE3251">
        <w:rPr>
          <w:rFonts w:ascii="Times New Roman"/>
          <w:color w:val="000000" w:themeColor="text1"/>
          <w:sz w:val="24"/>
        </w:rPr>
        <w:t>未來經由製作過程，</w:t>
      </w:r>
      <w:r w:rsidR="00F9336B" w:rsidRPr="00EE3251">
        <w:rPr>
          <w:rFonts w:ascii="Times New Roman"/>
          <w:color w:val="000000" w:themeColor="text1"/>
          <w:sz w:val="24"/>
        </w:rPr>
        <w:t>可以用</w:t>
      </w:r>
      <w:r w:rsidRPr="00EE3251">
        <w:rPr>
          <w:rFonts w:ascii="Times New Roman"/>
          <w:color w:val="000000" w:themeColor="text1"/>
          <w:sz w:val="24"/>
        </w:rPr>
        <w:t>測試鍵設計</w:t>
      </w:r>
      <w:r w:rsidR="00F9336B" w:rsidRPr="00EE3251">
        <w:rPr>
          <w:rFonts w:ascii="Times New Roman"/>
          <w:color w:val="000000" w:themeColor="text1"/>
          <w:sz w:val="24"/>
        </w:rPr>
        <w:t>來</w:t>
      </w:r>
      <w:r w:rsidRPr="00EE3251">
        <w:rPr>
          <w:rFonts w:ascii="Times New Roman"/>
          <w:color w:val="000000" w:themeColor="text1"/>
          <w:sz w:val="24"/>
        </w:rPr>
        <w:t>確定是否符合以上之設定；此外，製程中</w:t>
      </w:r>
      <w:r w:rsidRPr="00EE3251">
        <w:rPr>
          <w:rFonts w:ascii="Times New Roman"/>
          <w:color w:val="000000" w:themeColor="text1"/>
          <w:sz w:val="24"/>
        </w:rPr>
        <w:t>OPC</w:t>
      </w:r>
      <w:r w:rsidRPr="00EE3251">
        <w:rPr>
          <w:rFonts w:ascii="Times New Roman"/>
          <w:color w:val="000000" w:themeColor="text1"/>
          <w:sz w:val="24"/>
        </w:rPr>
        <w:t>的修正是重要的，尤其是</w:t>
      </w:r>
      <w:r w:rsidRPr="00EE3251">
        <w:rPr>
          <w:rFonts w:ascii="Times New Roman"/>
          <w:color w:val="000000" w:themeColor="text1"/>
          <w:sz w:val="24"/>
        </w:rPr>
        <w:t>M1</w:t>
      </w:r>
      <w:r w:rsidRPr="00EE3251">
        <w:rPr>
          <w:rFonts w:ascii="Times New Roman"/>
          <w:color w:val="000000" w:themeColor="text1"/>
          <w:sz w:val="24"/>
        </w:rPr>
        <w:t>層將使用</w:t>
      </w:r>
      <w:r w:rsidRPr="00EE3251">
        <w:rPr>
          <w:rFonts w:ascii="Times New Roman"/>
          <w:color w:val="000000" w:themeColor="text1"/>
          <w:sz w:val="24"/>
        </w:rPr>
        <w:t>ArF dry Photo</w:t>
      </w:r>
      <w:r w:rsidRPr="00EE3251">
        <w:rPr>
          <w:rFonts w:ascii="Times New Roman"/>
          <w:color w:val="000000" w:themeColor="text1"/>
          <w:sz w:val="24"/>
        </w:rPr>
        <w:t>機台至為重要。再者，後段製程</w:t>
      </w:r>
      <w:r w:rsidRPr="00EE3251">
        <w:rPr>
          <w:rFonts w:ascii="Times New Roman"/>
          <w:color w:val="000000" w:themeColor="text1"/>
          <w:sz w:val="24"/>
        </w:rPr>
        <w:t>RC</w:t>
      </w:r>
      <w:r w:rsidRPr="00EE3251">
        <w:rPr>
          <w:rFonts w:ascii="Times New Roman"/>
          <w:color w:val="000000" w:themeColor="text1"/>
          <w:sz w:val="24"/>
        </w:rPr>
        <w:t>的重新校正，對維持</w:t>
      </w:r>
      <w:r w:rsidRPr="00EE3251">
        <w:rPr>
          <w:rFonts w:ascii="Times New Roman"/>
          <w:color w:val="000000" w:themeColor="text1"/>
          <w:sz w:val="24"/>
        </w:rPr>
        <w:t>DRAM</w:t>
      </w:r>
      <w:r w:rsidRPr="00EE3251">
        <w:rPr>
          <w:rFonts w:ascii="Times New Roman"/>
          <w:color w:val="000000" w:themeColor="text1"/>
          <w:sz w:val="24"/>
        </w:rPr>
        <w:t>功能是必需的。</w:t>
      </w:r>
      <w:r w:rsidR="00481D05" w:rsidRPr="00EE3251">
        <w:rPr>
          <w:rFonts w:ascii="Times New Roman"/>
          <w:sz w:val="24"/>
        </w:rPr>
        <w:t>縱觀上述，本計畫在</w:t>
      </w:r>
      <w:r w:rsidR="00481D05" w:rsidRPr="00EE3251">
        <w:rPr>
          <w:rFonts w:ascii="Times New Roman"/>
          <w:sz w:val="24"/>
        </w:rPr>
        <w:t xml:space="preserve"> </w:t>
      </w:r>
      <w:r w:rsidR="00481D05" w:rsidRPr="00EE3251">
        <w:rPr>
          <w:rFonts w:ascii="Times New Roman"/>
          <w:color w:val="000000" w:themeColor="text1"/>
          <w:sz w:val="24"/>
        </w:rPr>
        <w:t>DRAM</w:t>
      </w:r>
      <w:r w:rsidR="00481D05" w:rsidRPr="00EE3251">
        <w:rPr>
          <w:rFonts w:ascii="Times New Roman"/>
          <w:color w:val="000000" w:themeColor="text1"/>
          <w:sz w:val="24"/>
        </w:rPr>
        <w:t>後段製程</w:t>
      </w:r>
      <w:r w:rsidR="00481D05" w:rsidRPr="00EE3251">
        <w:rPr>
          <w:rFonts w:ascii="Times New Roman"/>
          <w:color w:val="000000" w:themeColor="text1"/>
          <w:sz w:val="24"/>
        </w:rPr>
        <w:t xml:space="preserve"> (BEOL) </w:t>
      </w:r>
      <w:r w:rsidR="00481D05" w:rsidRPr="00EE3251">
        <w:rPr>
          <w:rFonts w:ascii="Times New Roman"/>
          <w:color w:val="000000" w:themeColor="text1"/>
          <w:sz w:val="24"/>
        </w:rPr>
        <w:t>金屬層優化</w:t>
      </w:r>
      <w:r w:rsidR="00481D05" w:rsidRPr="00EE3251">
        <w:rPr>
          <w:rFonts w:ascii="Times New Roman"/>
          <w:sz w:val="24"/>
        </w:rPr>
        <w:t>設計技術之規劃，具有下述各項特點：</w:t>
      </w:r>
    </w:p>
    <w:p w14:paraId="50B02CCA" w14:textId="77777777" w:rsidR="009670F1" w:rsidRPr="00EE3251" w:rsidRDefault="00432345" w:rsidP="002D5ED4">
      <w:pPr>
        <w:pStyle w:val="Default"/>
        <w:numPr>
          <w:ilvl w:val="0"/>
          <w:numId w:val="10"/>
        </w:numPr>
        <w:snapToGrid w:val="0"/>
        <w:ind w:leftChars="532" w:left="1757"/>
        <w:rPr>
          <w:rFonts w:ascii="Times New Roman" w:cs="Times New Roman"/>
        </w:rPr>
      </w:pPr>
      <w:r w:rsidRPr="00EE3251">
        <w:rPr>
          <w:rFonts w:ascii="Times New Roman" w:cs="Times New Roman"/>
          <w:color w:val="000000" w:themeColor="text1"/>
        </w:rPr>
        <w:lastRenderedPageBreak/>
        <w:t>導入五層鋁金屬程製程</w:t>
      </w:r>
      <w:r w:rsidR="009670F1" w:rsidRPr="00EE3251">
        <w:rPr>
          <w:rFonts w:ascii="Times New Roman" w:cs="Times New Roman"/>
          <w:color w:val="000000" w:themeColor="text1"/>
        </w:rPr>
        <w:t>，以</w:t>
      </w:r>
      <w:r w:rsidRPr="00EE3251">
        <w:rPr>
          <w:rFonts w:ascii="Times New Roman" w:cs="Times New Roman"/>
          <w:color w:val="000000" w:themeColor="text1"/>
        </w:rPr>
        <w:t>增加邏輯佈局效率</w:t>
      </w:r>
    </w:p>
    <w:p w14:paraId="06D01F90" w14:textId="77777777" w:rsidR="009670F1" w:rsidRPr="00EE3251" w:rsidRDefault="00432345" w:rsidP="002D5ED4">
      <w:pPr>
        <w:pStyle w:val="Default"/>
        <w:numPr>
          <w:ilvl w:val="0"/>
          <w:numId w:val="10"/>
        </w:numPr>
        <w:snapToGrid w:val="0"/>
        <w:ind w:leftChars="532" w:left="1757"/>
        <w:rPr>
          <w:rFonts w:ascii="Times New Roman" w:cs="Times New Roman"/>
        </w:rPr>
      </w:pPr>
      <w:r w:rsidRPr="00EE3251">
        <w:rPr>
          <w:rFonts w:ascii="Times New Roman" w:cs="Times New Roman"/>
          <w:color w:val="000000" w:themeColor="text1"/>
        </w:rPr>
        <w:t>透過鋁金層導線線寬微縮</w:t>
      </w:r>
      <w:r w:rsidR="009670F1" w:rsidRPr="00EE3251">
        <w:rPr>
          <w:rFonts w:ascii="Times New Roman" w:cs="Times New Roman"/>
          <w:color w:val="000000" w:themeColor="text1"/>
        </w:rPr>
        <w:t xml:space="preserve"> </w:t>
      </w:r>
      <w:r w:rsidRPr="00EE3251">
        <w:rPr>
          <w:rFonts w:ascii="Times New Roman" w:cs="Times New Roman"/>
          <w:color w:val="000000" w:themeColor="text1"/>
        </w:rPr>
        <w:t>15%</w:t>
      </w:r>
      <w:r w:rsidRPr="00EE3251">
        <w:rPr>
          <w:rFonts w:ascii="Times New Roman" w:cs="Times New Roman"/>
          <w:color w:val="000000" w:themeColor="text1"/>
        </w:rPr>
        <w:t>以上，能維持</w:t>
      </w:r>
      <w:r w:rsidR="009670F1" w:rsidRPr="00EE3251">
        <w:rPr>
          <w:rFonts w:ascii="Times New Roman" w:cs="Times New Roman"/>
          <w:color w:val="000000" w:themeColor="text1"/>
        </w:rPr>
        <w:t xml:space="preserve"> </w:t>
      </w:r>
      <w:r w:rsidRPr="00EE3251">
        <w:rPr>
          <w:rFonts w:ascii="Times New Roman" w:cs="Times New Roman"/>
          <w:color w:val="000000" w:themeColor="text1"/>
        </w:rPr>
        <w:t>DRAM</w:t>
      </w:r>
      <w:r w:rsidR="009670F1" w:rsidRPr="00EE3251">
        <w:rPr>
          <w:rFonts w:ascii="Times New Roman" w:cs="Times New Roman"/>
          <w:color w:val="000000" w:themeColor="text1"/>
        </w:rPr>
        <w:t xml:space="preserve"> </w:t>
      </w:r>
      <w:r w:rsidRPr="00EE3251">
        <w:rPr>
          <w:rFonts w:ascii="Times New Roman" w:cs="Times New Roman"/>
          <w:color w:val="000000" w:themeColor="text1"/>
        </w:rPr>
        <w:t>功能，並滿足</w:t>
      </w:r>
      <w:r w:rsidRPr="00EE3251">
        <w:rPr>
          <w:rFonts w:ascii="Times New Roman" w:cs="Times New Roman"/>
          <w:color w:val="000000" w:themeColor="text1"/>
        </w:rPr>
        <w:t>AIM</w:t>
      </w:r>
      <w:r w:rsidRPr="00EE3251">
        <w:rPr>
          <w:rFonts w:ascii="Times New Roman" w:cs="Times New Roman"/>
          <w:color w:val="000000" w:themeColor="text1"/>
        </w:rPr>
        <w:t>邏輯電路高密度及高積集化的需求</w:t>
      </w:r>
    </w:p>
    <w:p w14:paraId="510B8EA3" w14:textId="4E216866" w:rsidR="00432345" w:rsidRPr="00EE3251" w:rsidRDefault="00432345" w:rsidP="002D5ED4">
      <w:pPr>
        <w:pStyle w:val="Default"/>
        <w:numPr>
          <w:ilvl w:val="0"/>
          <w:numId w:val="10"/>
        </w:numPr>
        <w:snapToGrid w:val="0"/>
        <w:ind w:leftChars="532" w:left="1757"/>
        <w:rPr>
          <w:rFonts w:ascii="Times New Roman" w:cs="Times New Roman"/>
        </w:rPr>
      </w:pPr>
      <w:r w:rsidRPr="00EE3251">
        <w:rPr>
          <w:rFonts w:ascii="Times New Roman" w:cs="Times New Roman"/>
          <w:color w:val="000000" w:themeColor="text1"/>
        </w:rPr>
        <w:t>在</w:t>
      </w:r>
      <w:r w:rsidR="009670F1" w:rsidRPr="00EE3251">
        <w:rPr>
          <w:rFonts w:ascii="Times New Roman" w:cs="Times New Roman"/>
          <w:color w:val="000000" w:themeColor="text1"/>
        </w:rPr>
        <w:t xml:space="preserve"> </w:t>
      </w:r>
      <w:r w:rsidRPr="00EE3251">
        <w:rPr>
          <w:rFonts w:ascii="Times New Roman" w:cs="Times New Roman"/>
          <w:color w:val="000000" w:themeColor="text1"/>
        </w:rPr>
        <w:t>M4</w:t>
      </w:r>
      <w:r w:rsidR="009670F1" w:rsidRPr="00EE3251">
        <w:rPr>
          <w:rFonts w:ascii="Times New Roman" w:cs="Times New Roman"/>
          <w:color w:val="000000" w:themeColor="text1"/>
        </w:rPr>
        <w:t xml:space="preserve"> </w:t>
      </w:r>
      <w:r w:rsidRPr="00EE3251">
        <w:rPr>
          <w:rFonts w:ascii="Times New Roman" w:cs="Times New Roman"/>
          <w:color w:val="000000" w:themeColor="text1"/>
        </w:rPr>
        <w:t>和</w:t>
      </w:r>
      <w:r w:rsidR="009670F1" w:rsidRPr="00EE3251">
        <w:rPr>
          <w:rFonts w:ascii="Times New Roman" w:cs="Times New Roman"/>
          <w:color w:val="000000" w:themeColor="text1"/>
        </w:rPr>
        <w:t xml:space="preserve"> </w:t>
      </w:r>
      <w:r w:rsidRPr="00EE3251">
        <w:rPr>
          <w:rFonts w:ascii="Times New Roman" w:cs="Times New Roman"/>
          <w:color w:val="000000" w:themeColor="text1"/>
        </w:rPr>
        <w:t>TM</w:t>
      </w:r>
      <w:r w:rsidR="009670F1" w:rsidRPr="00EE3251">
        <w:rPr>
          <w:rFonts w:ascii="Times New Roman" w:cs="Times New Roman"/>
          <w:color w:val="000000" w:themeColor="text1"/>
        </w:rPr>
        <w:t xml:space="preserve"> </w:t>
      </w:r>
      <w:r w:rsidRPr="00EE3251">
        <w:rPr>
          <w:rFonts w:ascii="Times New Roman" w:cs="Times New Roman"/>
          <w:color w:val="000000" w:themeColor="text1"/>
        </w:rPr>
        <w:t>間增加一光罩定義產生</w:t>
      </w:r>
      <w:r w:rsidR="009670F1" w:rsidRPr="00EE3251">
        <w:rPr>
          <w:rFonts w:ascii="Times New Roman" w:cs="Times New Roman"/>
          <w:color w:val="000000" w:themeColor="text1"/>
        </w:rPr>
        <w:t xml:space="preserve"> </w:t>
      </w:r>
      <w:r w:rsidRPr="00EE3251">
        <w:rPr>
          <w:rFonts w:ascii="Times New Roman" w:cs="Times New Roman"/>
          <w:color w:val="000000" w:themeColor="text1"/>
        </w:rPr>
        <w:t>MIM</w:t>
      </w:r>
      <w:r w:rsidR="009670F1" w:rsidRPr="00EE3251">
        <w:rPr>
          <w:rFonts w:ascii="Times New Roman" w:cs="Times New Roman"/>
          <w:color w:val="000000" w:themeColor="text1"/>
        </w:rPr>
        <w:t xml:space="preserve"> </w:t>
      </w:r>
      <w:r w:rsidRPr="00EE3251">
        <w:rPr>
          <w:rFonts w:ascii="Times New Roman" w:cs="Times New Roman"/>
          <w:color w:val="000000" w:themeColor="text1"/>
        </w:rPr>
        <w:t>電容</w:t>
      </w:r>
      <w:r w:rsidRPr="00EE3251">
        <w:rPr>
          <w:rFonts w:ascii="Times New Roman" w:cs="Times New Roman"/>
          <w:color w:val="000000" w:themeColor="text1"/>
        </w:rPr>
        <w:t xml:space="preserve">; </w:t>
      </w:r>
      <w:r w:rsidRPr="00EE3251">
        <w:rPr>
          <w:rFonts w:ascii="Times New Roman" w:cs="Times New Roman"/>
          <w:color w:val="000000" w:themeColor="text1"/>
        </w:rPr>
        <w:t>並透</w:t>
      </w:r>
      <w:r w:rsidR="009670F1" w:rsidRPr="00EE3251">
        <w:rPr>
          <w:rFonts w:ascii="Times New Roman" w:cs="Times New Roman"/>
          <w:color w:val="000000" w:themeColor="text1"/>
        </w:rPr>
        <w:t xml:space="preserve"> </w:t>
      </w:r>
      <w:r w:rsidRPr="00EE3251">
        <w:rPr>
          <w:rFonts w:ascii="Times New Roman" w:cs="Times New Roman"/>
          <w:color w:val="000000" w:themeColor="text1"/>
        </w:rPr>
        <w:t>TM</w:t>
      </w:r>
      <w:r w:rsidR="009670F1" w:rsidRPr="00EE3251">
        <w:rPr>
          <w:rFonts w:ascii="Times New Roman" w:cs="Times New Roman"/>
          <w:color w:val="000000" w:themeColor="text1"/>
        </w:rPr>
        <w:t xml:space="preserve"> </w:t>
      </w:r>
      <w:r w:rsidRPr="00EE3251">
        <w:rPr>
          <w:rFonts w:ascii="Times New Roman" w:cs="Times New Roman"/>
          <w:color w:val="000000" w:themeColor="text1"/>
        </w:rPr>
        <w:t>厚度的調整，建立相關電感元件，將藍芽功能整合到</w:t>
      </w:r>
      <w:r w:rsidR="009670F1" w:rsidRPr="00EE3251">
        <w:rPr>
          <w:rFonts w:ascii="Times New Roman" w:cs="Times New Roman"/>
          <w:color w:val="000000" w:themeColor="text1"/>
        </w:rPr>
        <w:t xml:space="preserve"> </w:t>
      </w:r>
      <w:r w:rsidRPr="00EE3251">
        <w:rPr>
          <w:rFonts w:ascii="Times New Roman" w:cs="Times New Roman"/>
          <w:color w:val="000000" w:themeColor="text1"/>
        </w:rPr>
        <w:t>AIM</w:t>
      </w:r>
      <w:r w:rsidR="009670F1" w:rsidRPr="00EE3251">
        <w:rPr>
          <w:rFonts w:ascii="Times New Roman" w:cs="Times New Roman"/>
          <w:color w:val="000000" w:themeColor="text1"/>
        </w:rPr>
        <w:t xml:space="preserve"> </w:t>
      </w:r>
      <w:r w:rsidRPr="00EE3251">
        <w:rPr>
          <w:rFonts w:ascii="Times New Roman" w:cs="Times New Roman"/>
          <w:color w:val="000000" w:themeColor="text1"/>
        </w:rPr>
        <w:t>產品</w:t>
      </w:r>
    </w:p>
    <w:p w14:paraId="5B990C4A" w14:textId="77777777" w:rsidR="00083973" w:rsidRPr="00EE3251" w:rsidRDefault="00083973" w:rsidP="00083973">
      <w:pPr>
        <w:pStyle w:val="Default"/>
        <w:snapToGrid w:val="0"/>
        <w:ind w:left="1757"/>
        <w:rPr>
          <w:rFonts w:ascii="Times New Roman" w:cs="Times New Roman"/>
        </w:rPr>
      </w:pPr>
    </w:p>
    <w:p w14:paraId="5F8189D9" w14:textId="77777777" w:rsidR="002447B4" w:rsidRPr="00EE3251" w:rsidRDefault="00BD7006" w:rsidP="002447B4">
      <w:pPr>
        <w:pStyle w:val="Default"/>
        <w:keepNext/>
        <w:snapToGrid w:val="0"/>
        <w:ind w:leftChars="532" w:left="1277"/>
        <w:jc w:val="center"/>
        <w:rPr>
          <w:rFonts w:ascii="Times New Roman" w:cs="Times New Roman"/>
        </w:rPr>
      </w:pPr>
      <w:r w:rsidRPr="00EE3251">
        <w:rPr>
          <w:rFonts w:ascii="Times New Roman" w:cs="Times New Roman"/>
          <w:noProof/>
          <w:color w:val="000000" w:themeColor="text1"/>
        </w:rPr>
        <w:drawing>
          <wp:inline distT="0" distB="0" distL="0" distR="0" wp14:anchorId="104F38AC" wp14:editId="5CE10DFD">
            <wp:extent cx="4286580" cy="2764577"/>
            <wp:effectExtent l="0" t="0" r="0" b="0"/>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57">
                      <a:extLst>
                        <a:ext uri="{28A0092B-C50C-407E-A947-70E740481C1C}">
                          <a14:useLocalDpi xmlns:a14="http://schemas.microsoft.com/office/drawing/2010/main" val="0"/>
                        </a:ext>
                      </a:extLst>
                    </a:blip>
                    <a:stretch>
                      <a:fillRect/>
                    </a:stretch>
                  </pic:blipFill>
                  <pic:spPr>
                    <a:xfrm>
                      <a:off x="0" y="0"/>
                      <a:ext cx="4292761" cy="2768564"/>
                    </a:xfrm>
                    <a:prstGeom prst="rect">
                      <a:avLst/>
                    </a:prstGeom>
                  </pic:spPr>
                </pic:pic>
              </a:graphicData>
            </a:graphic>
          </wp:inline>
        </w:drawing>
      </w:r>
    </w:p>
    <w:p w14:paraId="657B335B" w14:textId="686DE20B" w:rsidR="008D779B" w:rsidRPr="00EE3251" w:rsidRDefault="002447B4" w:rsidP="002447B4">
      <w:pPr>
        <w:pStyle w:val="aff2"/>
        <w:rPr>
          <w:rFonts w:ascii="Times New Roman" w:eastAsia="標楷體" w:hAnsi="Times New Roman"/>
          <w:b/>
          <w:bCs/>
          <w:color w:val="C00000"/>
        </w:rPr>
      </w:pPr>
      <w:bookmarkStart w:id="230" w:name="_Ref31846632"/>
      <w:bookmarkStart w:id="231" w:name="_Toc40276361"/>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14</w:t>
      </w:r>
      <w:r w:rsidRPr="00EE3251">
        <w:rPr>
          <w:rFonts w:ascii="Times New Roman" w:eastAsia="標楷體" w:hAnsi="Times New Roman"/>
        </w:rPr>
        <w:fldChar w:fldCharType="end"/>
      </w:r>
      <w:bookmarkEnd w:id="230"/>
      <w:r w:rsidR="006A166D" w:rsidRPr="00EE3251">
        <w:rPr>
          <w:rFonts w:ascii="Times New Roman" w:eastAsia="標楷體" w:hAnsi="Times New Roman"/>
        </w:rPr>
        <w:t>本計畫所規畫之</w:t>
      </w:r>
      <w:r w:rsidR="006A166D" w:rsidRPr="00EE3251">
        <w:rPr>
          <w:rFonts w:ascii="Times New Roman" w:eastAsia="標楷體" w:hAnsi="Times New Roman"/>
          <w:color w:val="000000" w:themeColor="text1"/>
        </w:rPr>
        <w:t>五層金屬層</w:t>
      </w:r>
      <w:r w:rsidR="00BD7006" w:rsidRPr="00EE3251">
        <w:rPr>
          <w:rFonts w:ascii="Times New Roman" w:eastAsia="標楷體" w:hAnsi="Times New Roman"/>
        </w:rPr>
        <w:t>結構</w:t>
      </w:r>
      <w:bookmarkEnd w:id="231"/>
    </w:p>
    <w:p w14:paraId="6F4253E2" w14:textId="2F9F4077" w:rsidR="00975D00" w:rsidRDefault="00975D00" w:rsidP="00C4521B">
      <w:pPr>
        <w:snapToGrid w:val="0"/>
        <w:spacing w:line="240" w:lineRule="auto"/>
        <w:ind w:leftChars="1" w:left="2"/>
        <w:rPr>
          <w:color w:val="000000" w:themeColor="text1"/>
        </w:rPr>
      </w:pPr>
    </w:p>
    <w:p w14:paraId="0B78E52F" w14:textId="48446F57" w:rsidR="00E67169" w:rsidRDefault="00E67169" w:rsidP="00C4521B">
      <w:pPr>
        <w:snapToGrid w:val="0"/>
        <w:spacing w:line="240" w:lineRule="auto"/>
        <w:ind w:leftChars="1" w:left="2"/>
        <w:rPr>
          <w:color w:val="000000" w:themeColor="text1"/>
        </w:rPr>
      </w:pPr>
    </w:p>
    <w:p w14:paraId="04702E82" w14:textId="77777777" w:rsidR="00E67169" w:rsidRPr="00EE3251" w:rsidRDefault="00E67169" w:rsidP="00C4521B">
      <w:pPr>
        <w:snapToGrid w:val="0"/>
        <w:spacing w:line="240" w:lineRule="auto"/>
        <w:ind w:leftChars="1" w:left="2"/>
        <w:rPr>
          <w:color w:val="000000" w:themeColor="text1"/>
        </w:rPr>
      </w:pPr>
    </w:p>
    <w:p w14:paraId="1F637367" w14:textId="2E32647A" w:rsidR="001372FD" w:rsidRPr="00EE3251" w:rsidRDefault="00426FB0" w:rsidP="00C4521B">
      <w:pPr>
        <w:snapToGrid w:val="0"/>
        <w:spacing w:line="240" w:lineRule="auto"/>
        <w:ind w:leftChars="355" w:left="852"/>
        <w:rPr>
          <w:color w:val="000000" w:themeColor="text1"/>
        </w:rPr>
      </w:pPr>
      <w:r w:rsidRPr="00EE3251">
        <w:t>A.3</w:t>
      </w:r>
      <w:r w:rsidRPr="00EE3251">
        <w:rPr>
          <w:color w:val="000000" w:themeColor="text1"/>
        </w:rPr>
        <w:t>記憶體位元元件及子陣列開發</w:t>
      </w:r>
    </w:p>
    <w:p w14:paraId="781F7C0E" w14:textId="77777777" w:rsidR="00083973" w:rsidRPr="00EE3251" w:rsidRDefault="00083973" w:rsidP="00C4521B">
      <w:pPr>
        <w:snapToGrid w:val="0"/>
        <w:spacing w:line="240" w:lineRule="auto"/>
        <w:ind w:leftChars="355" w:left="852"/>
        <w:rPr>
          <w:color w:val="000000" w:themeColor="text1"/>
        </w:rPr>
      </w:pPr>
    </w:p>
    <w:p w14:paraId="4C6C2477" w14:textId="1B1DCA5C" w:rsidR="00083973" w:rsidRDefault="001372FD" w:rsidP="00083973">
      <w:pPr>
        <w:pStyle w:val="affc"/>
        <w:adjustRightInd w:val="0"/>
        <w:snapToGrid w:val="0"/>
        <w:ind w:leftChars="532" w:left="1277" w:firstLineChars="177" w:firstLine="425"/>
        <w:jc w:val="both"/>
        <w:rPr>
          <w:rFonts w:ascii="Times New Roman"/>
          <w:color w:val="000000" w:themeColor="text1"/>
          <w:sz w:val="24"/>
        </w:rPr>
      </w:pPr>
      <w:r w:rsidRPr="00EE3251">
        <w:rPr>
          <w:rFonts w:ascii="Times New Roman"/>
          <w:color w:val="000000" w:themeColor="text1"/>
          <w:sz w:val="24"/>
        </w:rPr>
        <w:t>AIM</w:t>
      </w:r>
      <w:r w:rsidRPr="00EE3251">
        <w:rPr>
          <w:rFonts w:ascii="Times New Roman"/>
          <w:color w:val="000000" w:themeColor="text1"/>
          <w:sz w:val="24"/>
        </w:rPr>
        <w:t>產品會具有較現有</w:t>
      </w:r>
      <w:r w:rsidRPr="00EE3251">
        <w:rPr>
          <w:rFonts w:ascii="Times New Roman"/>
          <w:color w:val="000000" w:themeColor="text1"/>
          <w:sz w:val="24"/>
        </w:rPr>
        <w:t>25nm DRAM</w:t>
      </w:r>
      <w:r w:rsidRPr="00EE3251">
        <w:rPr>
          <w:rFonts w:ascii="Times New Roman"/>
          <w:color w:val="000000" w:themeColor="text1"/>
          <w:sz w:val="24"/>
        </w:rPr>
        <w:t>產品密度較低陣列比特性</w:t>
      </w:r>
      <w:r w:rsidRPr="00EE3251">
        <w:rPr>
          <w:rFonts w:ascii="Times New Roman"/>
          <w:color w:val="000000" w:themeColor="text1"/>
          <w:sz w:val="24"/>
        </w:rPr>
        <w:t xml:space="preserve"> (e.g. AD &lt; 40%, DRAM &gt; 50%)</w:t>
      </w:r>
      <w:r w:rsidRPr="00EE3251">
        <w:rPr>
          <w:rFonts w:ascii="Times New Roman"/>
          <w:color w:val="000000" w:themeColor="text1"/>
          <w:sz w:val="24"/>
        </w:rPr>
        <w:t>，在</w:t>
      </w:r>
      <w:r w:rsidRPr="00EE3251">
        <w:rPr>
          <w:rFonts w:ascii="Times New Roman"/>
          <w:color w:val="000000" w:themeColor="text1"/>
          <w:sz w:val="24"/>
        </w:rPr>
        <w:t>DRAM</w:t>
      </w:r>
      <w:r w:rsidRPr="00EE3251">
        <w:rPr>
          <w:rFonts w:ascii="Times New Roman"/>
          <w:color w:val="000000" w:themeColor="text1"/>
          <w:sz w:val="24"/>
        </w:rPr>
        <w:t>記憶體元件製程上容易形成負載效應之原因為：</w:t>
      </w:r>
      <w:r w:rsidRPr="00EE3251">
        <w:rPr>
          <w:rFonts w:ascii="Times New Roman"/>
          <w:color w:val="000000" w:themeColor="text1"/>
          <w:sz w:val="24"/>
        </w:rPr>
        <w:t>(i)</w:t>
      </w:r>
      <w:r w:rsidRPr="00EE3251">
        <w:rPr>
          <w:rFonts w:ascii="Times New Roman"/>
          <w:color w:val="000000" w:themeColor="text1"/>
          <w:sz w:val="24"/>
        </w:rPr>
        <w:t>薄膜</w:t>
      </w:r>
      <w:r w:rsidRPr="00EE3251">
        <w:rPr>
          <w:rFonts w:ascii="Times New Roman"/>
          <w:color w:val="000000" w:themeColor="text1"/>
          <w:sz w:val="24"/>
        </w:rPr>
        <w:t>/</w:t>
      </w:r>
      <w:r w:rsidRPr="00EE3251">
        <w:rPr>
          <w:rFonts w:ascii="Times New Roman"/>
          <w:color w:val="000000" w:themeColor="text1"/>
          <w:sz w:val="24"/>
        </w:rPr>
        <w:t>爐管化學氣相沈積，受到低陣列比影響，導致膜厚出現偏差</w:t>
      </w:r>
      <w:r w:rsidR="004B73F1">
        <w:rPr>
          <w:rFonts w:ascii="Times New Roman" w:hint="eastAsia"/>
          <w:color w:val="000000" w:themeColor="text1"/>
          <w:sz w:val="24"/>
        </w:rPr>
        <w:t>，</w:t>
      </w:r>
      <w:r w:rsidRPr="00EE3251">
        <w:rPr>
          <w:rFonts w:ascii="Times New Roman"/>
          <w:color w:val="000000" w:themeColor="text1"/>
          <w:sz w:val="24"/>
        </w:rPr>
        <w:t xml:space="preserve">(ii) </w:t>
      </w:r>
      <w:r w:rsidRPr="00EE3251">
        <w:rPr>
          <w:rFonts w:ascii="Times New Roman"/>
          <w:color w:val="000000" w:themeColor="text1"/>
          <w:sz w:val="24"/>
        </w:rPr>
        <w:t>蝕刻因</w:t>
      </w:r>
      <w:r w:rsidRPr="00EE3251">
        <w:rPr>
          <w:rFonts w:ascii="Times New Roman"/>
          <w:color w:val="000000" w:themeColor="text1"/>
          <w:sz w:val="24"/>
        </w:rPr>
        <w:t>DRAM</w:t>
      </w:r>
      <w:r w:rsidRPr="00EE3251">
        <w:rPr>
          <w:rFonts w:ascii="Times New Roman"/>
          <w:color w:val="000000" w:themeColor="text1"/>
          <w:sz w:val="24"/>
        </w:rPr>
        <w:t>記憶體元件面積小導致製程端點偵訊</w:t>
      </w:r>
      <w:r w:rsidRPr="00EE3251">
        <w:rPr>
          <w:rFonts w:ascii="Times New Roman"/>
          <w:color w:val="000000" w:themeColor="text1"/>
          <w:sz w:val="24"/>
        </w:rPr>
        <w:t xml:space="preserve"> (EPD) </w:t>
      </w:r>
      <w:r w:rsidRPr="00EE3251">
        <w:rPr>
          <w:rFonts w:ascii="Times New Roman"/>
          <w:color w:val="000000" w:themeColor="text1"/>
          <w:sz w:val="24"/>
        </w:rPr>
        <w:t>訊號偏小，造成蝕刻製程無法有效控制蝕刻量，形成圖案蝕刻異常</w:t>
      </w:r>
      <w:r w:rsidRPr="00EE3251">
        <w:rPr>
          <w:rFonts w:ascii="Times New Roman"/>
          <w:color w:val="000000" w:themeColor="text1"/>
          <w:sz w:val="24"/>
        </w:rPr>
        <w:t xml:space="preserve"> (e.g. </w:t>
      </w:r>
      <w:r w:rsidRPr="00EE3251">
        <w:rPr>
          <w:rFonts w:ascii="Times New Roman"/>
          <w:color w:val="000000" w:themeColor="text1"/>
          <w:sz w:val="24"/>
        </w:rPr>
        <w:t>如</w:t>
      </w:r>
      <w:r w:rsidRPr="00EE3251">
        <w:rPr>
          <w:rFonts w:ascii="Times New Roman"/>
          <w:color w:val="000000" w:themeColor="text1"/>
          <w:sz w:val="24"/>
        </w:rPr>
        <w:t>memory cell active area damage)</w:t>
      </w:r>
      <w:r w:rsidRPr="00EE3251">
        <w:rPr>
          <w:rFonts w:ascii="Times New Roman"/>
          <w:color w:val="000000" w:themeColor="text1"/>
          <w:sz w:val="24"/>
        </w:rPr>
        <w:t>，</w:t>
      </w:r>
      <w:r w:rsidRPr="00EE3251">
        <w:rPr>
          <w:rFonts w:ascii="Times New Roman"/>
          <w:color w:val="000000" w:themeColor="text1"/>
          <w:sz w:val="24"/>
        </w:rPr>
        <w:t xml:space="preserve">(iii) </w:t>
      </w:r>
      <w:r w:rsidRPr="00EE3251">
        <w:rPr>
          <w:rFonts w:ascii="Times New Roman"/>
          <w:color w:val="000000" w:themeColor="text1"/>
          <w:sz w:val="24"/>
        </w:rPr>
        <w:t>化學機械研磨</w:t>
      </w:r>
      <w:r w:rsidRPr="00EE3251">
        <w:rPr>
          <w:rFonts w:ascii="Times New Roman"/>
          <w:color w:val="000000" w:themeColor="text1"/>
          <w:sz w:val="24"/>
        </w:rPr>
        <w:t>(CMP)</w:t>
      </w:r>
      <w:r w:rsidRPr="00EE3251">
        <w:rPr>
          <w:rFonts w:ascii="Times New Roman"/>
          <w:color w:val="000000" w:themeColor="text1"/>
          <w:sz w:val="24"/>
        </w:rPr>
        <w:t>在</w:t>
      </w:r>
      <w:r w:rsidRPr="00EE3251">
        <w:rPr>
          <w:rFonts w:ascii="Times New Roman"/>
          <w:color w:val="000000" w:themeColor="text1"/>
          <w:sz w:val="24"/>
        </w:rPr>
        <w:t xml:space="preserve">logic </w:t>
      </w:r>
      <w:r w:rsidRPr="00EE3251">
        <w:rPr>
          <w:rFonts w:ascii="Times New Roman"/>
          <w:color w:val="000000" w:themeColor="text1"/>
          <w:sz w:val="24"/>
        </w:rPr>
        <w:t>區因</w:t>
      </w:r>
      <w:r w:rsidR="0022489B">
        <w:rPr>
          <w:rFonts w:ascii="Times New Roman" w:hint="eastAsia"/>
          <w:color w:val="000000" w:themeColor="text1"/>
          <w:sz w:val="24"/>
        </w:rPr>
        <w:t>為</w:t>
      </w:r>
      <w:r w:rsidRPr="00EE3251">
        <w:rPr>
          <w:rFonts w:ascii="Times New Roman"/>
          <w:color w:val="000000" w:themeColor="text1"/>
          <w:sz w:val="24"/>
        </w:rPr>
        <w:t>嚴重碟盤效應</w:t>
      </w:r>
      <w:r w:rsidRPr="00EE3251">
        <w:rPr>
          <w:rFonts w:ascii="Times New Roman"/>
          <w:color w:val="000000" w:themeColor="text1"/>
          <w:sz w:val="24"/>
        </w:rPr>
        <w:t>(dish effect)</w:t>
      </w:r>
      <w:r w:rsidRPr="00EE3251">
        <w:rPr>
          <w:rFonts w:ascii="Times New Roman"/>
          <w:color w:val="000000" w:themeColor="text1"/>
          <w:sz w:val="24"/>
        </w:rPr>
        <w:t>，導致</w:t>
      </w:r>
      <w:r w:rsidRPr="00EE3251">
        <w:rPr>
          <w:rFonts w:ascii="Times New Roman"/>
          <w:color w:val="000000" w:themeColor="text1"/>
          <w:sz w:val="24"/>
        </w:rPr>
        <w:t>BEOL</w:t>
      </w:r>
      <w:r w:rsidRPr="00EE3251">
        <w:rPr>
          <w:rFonts w:ascii="Times New Roman"/>
          <w:color w:val="000000" w:themeColor="text1"/>
          <w:sz w:val="24"/>
        </w:rPr>
        <w:t>金屬層黃光圖形定義異常</w:t>
      </w:r>
      <w:r w:rsidR="00C22D92" w:rsidRPr="00EE3251">
        <w:rPr>
          <w:rFonts w:ascii="Times New Roman"/>
          <w:color w:val="000000" w:themeColor="text1"/>
          <w:sz w:val="24"/>
        </w:rPr>
        <w:t>；因此，在</w:t>
      </w:r>
      <w:r w:rsidR="00C22D92" w:rsidRPr="00EE3251">
        <w:rPr>
          <w:rFonts w:ascii="Times New Roman"/>
          <w:color w:val="000000" w:themeColor="text1"/>
          <w:sz w:val="24"/>
        </w:rPr>
        <w:t>AIM</w:t>
      </w:r>
      <w:r w:rsidR="00C22D92" w:rsidRPr="00EE3251">
        <w:rPr>
          <w:rFonts w:ascii="Times New Roman"/>
          <w:color w:val="000000" w:themeColor="text1"/>
          <w:sz w:val="24"/>
        </w:rPr>
        <w:t>製程中，針對薄膜</w:t>
      </w:r>
      <w:r w:rsidR="00C22D92" w:rsidRPr="00EE3251">
        <w:rPr>
          <w:rFonts w:ascii="Times New Roman"/>
          <w:color w:val="000000" w:themeColor="text1"/>
          <w:sz w:val="24"/>
        </w:rPr>
        <w:t>/</w:t>
      </w:r>
      <w:r w:rsidR="00C22D92" w:rsidRPr="00EE3251">
        <w:rPr>
          <w:rFonts w:ascii="Times New Roman"/>
          <w:color w:val="000000" w:themeColor="text1"/>
          <w:sz w:val="24"/>
        </w:rPr>
        <w:t>爐管化學氣相沈積製程調整與控製，使用新的蝕刻製程或進階機台同樣來調整與控制，藉以達到</w:t>
      </w:r>
      <w:r w:rsidR="00C22D92" w:rsidRPr="00EE3251">
        <w:rPr>
          <w:rFonts w:ascii="Times New Roman"/>
          <w:color w:val="000000" w:themeColor="text1"/>
          <w:sz w:val="24"/>
        </w:rPr>
        <w:t>25nm DRAM Memory Cell</w:t>
      </w:r>
      <w:r w:rsidR="00C22D92" w:rsidRPr="00EE3251">
        <w:rPr>
          <w:rFonts w:ascii="Times New Roman"/>
          <w:color w:val="000000" w:themeColor="text1"/>
          <w:sz w:val="24"/>
        </w:rPr>
        <w:t>設計規格，同時也滿足在週邊元件圖案大小及避免切割道上黃光對準圖案產生異常</w:t>
      </w:r>
      <w:r w:rsidR="00FA2E6A" w:rsidRPr="00EE3251">
        <w:rPr>
          <w:rFonts w:ascii="Times New Roman"/>
          <w:color w:val="000000" w:themeColor="text1"/>
          <w:sz w:val="24"/>
        </w:rPr>
        <w:t>，</w:t>
      </w:r>
      <w:r w:rsidR="00C22D92" w:rsidRPr="00EE3251">
        <w:rPr>
          <w:rFonts w:ascii="Times New Roman"/>
          <w:color w:val="000000" w:themeColor="text1"/>
          <w:sz w:val="24"/>
        </w:rPr>
        <w:t>此外，關於化學機械平坦化，透過前製程的調整改善，讓化學機研磨於</w:t>
      </w:r>
      <w:r w:rsidR="00C22D92" w:rsidRPr="00EE3251">
        <w:rPr>
          <w:rFonts w:ascii="Times New Roman"/>
          <w:color w:val="000000" w:themeColor="text1"/>
          <w:sz w:val="24"/>
        </w:rPr>
        <w:t xml:space="preserve">logic </w:t>
      </w:r>
      <w:r w:rsidR="00C22D92" w:rsidRPr="00EE3251">
        <w:rPr>
          <w:rFonts w:ascii="Times New Roman"/>
          <w:color w:val="000000" w:themeColor="text1"/>
          <w:sz w:val="24"/>
        </w:rPr>
        <w:t>區之碟盤效應最小化，因而改善後段金屬層之平坦度，使得後段金屬層可以被有效定義</w:t>
      </w:r>
      <w:r w:rsidR="003040DC" w:rsidRPr="00EE3251">
        <w:rPr>
          <w:rFonts w:ascii="Times New Roman"/>
          <w:color w:val="000000" w:themeColor="text1"/>
          <w:sz w:val="24"/>
        </w:rPr>
        <w:t>。</w:t>
      </w:r>
    </w:p>
    <w:p w14:paraId="47AAD05F" w14:textId="77777777" w:rsidR="000405C0" w:rsidRDefault="000405C0" w:rsidP="00083973">
      <w:pPr>
        <w:pStyle w:val="affc"/>
        <w:adjustRightInd w:val="0"/>
        <w:snapToGrid w:val="0"/>
        <w:ind w:leftChars="532" w:left="1277" w:firstLineChars="177" w:firstLine="425"/>
        <w:jc w:val="both"/>
        <w:rPr>
          <w:rFonts w:ascii="Times New Roman"/>
          <w:color w:val="000000" w:themeColor="text1"/>
          <w:sz w:val="24"/>
        </w:rPr>
      </w:pPr>
    </w:p>
    <w:p w14:paraId="2BDDD41F" w14:textId="77777777" w:rsidR="00083973" w:rsidRPr="00EE3251" w:rsidRDefault="00083973" w:rsidP="00083973">
      <w:pPr>
        <w:pStyle w:val="affc"/>
        <w:adjustRightInd w:val="0"/>
        <w:snapToGrid w:val="0"/>
        <w:ind w:leftChars="532" w:left="1277" w:firstLineChars="177" w:firstLine="354"/>
        <w:jc w:val="both"/>
        <w:rPr>
          <w:rFonts w:ascii="Times New Roman"/>
          <w:sz w:val="20"/>
        </w:rPr>
      </w:pPr>
    </w:p>
    <w:p w14:paraId="21AB5F82" w14:textId="482D2D0F" w:rsidR="00083973" w:rsidRPr="00EE3251" w:rsidRDefault="00FA2E6A" w:rsidP="00083973">
      <w:pPr>
        <w:pStyle w:val="affc"/>
        <w:adjustRightInd w:val="0"/>
        <w:snapToGrid w:val="0"/>
        <w:ind w:leftChars="532" w:left="1277" w:firstLineChars="177" w:firstLine="425"/>
        <w:jc w:val="both"/>
        <w:rPr>
          <w:rFonts w:ascii="Times New Roman"/>
          <w:sz w:val="16"/>
        </w:rPr>
      </w:pPr>
      <w:r w:rsidRPr="00EE3251">
        <w:rPr>
          <w:rFonts w:ascii="Times New Roman"/>
          <w:color w:val="000000" w:themeColor="text1"/>
          <w:sz w:val="24"/>
        </w:rPr>
        <w:t>另一方面，</w:t>
      </w:r>
      <w:r w:rsidRPr="00EE3251">
        <w:rPr>
          <w:rFonts w:ascii="Times New Roman"/>
          <w:sz w:val="24"/>
        </w:rPr>
        <w:t>針對微縮目前</w:t>
      </w:r>
      <w:r w:rsidRPr="00EE3251">
        <w:rPr>
          <w:rFonts w:ascii="Times New Roman"/>
          <w:sz w:val="24"/>
        </w:rPr>
        <w:t xml:space="preserve">SRAM cell 40% </w:t>
      </w:r>
      <w:r w:rsidRPr="00EE3251">
        <w:rPr>
          <w:rFonts w:ascii="Times New Roman"/>
          <w:sz w:val="24"/>
        </w:rPr>
        <w:t>以上，以提供更微小的電路面積方面，目前</w:t>
      </w:r>
      <w:r w:rsidRPr="00EE3251">
        <w:rPr>
          <w:rFonts w:ascii="Times New Roman"/>
          <w:sz w:val="24"/>
        </w:rPr>
        <w:t>SRAM cell</w:t>
      </w:r>
      <w:r w:rsidRPr="00EE3251">
        <w:rPr>
          <w:rFonts w:ascii="Times New Roman"/>
          <w:sz w:val="24"/>
        </w:rPr>
        <w:t>部份是用週邊電路的製程最小規定</w:t>
      </w:r>
      <w:r w:rsidRPr="00EE3251">
        <w:rPr>
          <w:rFonts w:ascii="Times New Roman"/>
          <w:sz w:val="24"/>
        </w:rPr>
        <w:t xml:space="preserve"> (mini. rule) </w:t>
      </w:r>
      <w:r w:rsidRPr="00EE3251">
        <w:rPr>
          <w:rFonts w:ascii="Times New Roman"/>
          <w:sz w:val="24"/>
        </w:rPr>
        <w:t>來實現，如</w:t>
      </w:r>
      <w:r w:rsidR="00087B52">
        <w:rPr>
          <w:rFonts w:ascii="Times New Roman"/>
          <w:sz w:val="24"/>
        </w:rPr>
        <w:fldChar w:fldCharType="begin"/>
      </w:r>
      <w:r w:rsidR="00087B52">
        <w:rPr>
          <w:rFonts w:ascii="Times New Roman"/>
          <w:sz w:val="24"/>
        </w:rPr>
        <w:instrText xml:space="preserve"> REF _Ref31847131  \* MERGEFORMAT </w:instrText>
      </w:r>
      <w:r w:rsidR="00087B52">
        <w:rPr>
          <w:rFonts w:ascii="Times New Roman"/>
          <w:sz w:val="24"/>
        </w:rPr>
        <w:fldChar w:fldCharType="separate"/>
      </w:r>
      <w:r w:rsidR="0082588F" w:rsidRPr="0082588F">
        <w:rPr>
          <w:rFonts w:ascii="Times New Roman"/>
          <w:sz w:val="24"/>
        </w:rPr>
        <w:t>圖</w:t>
      </w:r>
      <w:r w:rsidR="0082588F" w:rsidRPr="0082588F">
        <w:rPr>
          <w:rFonts w:ascii="Times New Roman"/>
          <w:sz w:val="24"/>
        </w:rPr>
        <w:t>2.15</w:t>
      </w:r>
      <w:r w:rsidR="00087B52">
        <w:rPr>
          <w:rFonts w:ascii="Times New Roman"/>
          <w:sz w:val="24"/>
        </w:rPr>
        <w:fldChar w:fldCharType="end"/>
      </w:r>
      <w:r w:rsidRPr="0022489B">
        <w:rPr>
          <w:rFonts w:ascii="Times New Roman"/>
          <w:sz w:val="24"/>
        </w:rPr>
        <w:t>所示，實踐微</w:t>
      </w:r>
      <w:r w:rsidRPr="00EE3251">
        <w:rPr>
          <w:rFonts w:ascii="Times New Roman"/>
          <w:sz w:val="24"/>
        </w:rPr>
        <w:t>縮版的部分是採用</w:t>
      </w:r>
      <w:r w:rsidRPr="00EE3251">
        <w:rPr>
          <w:rFonts w:ascii="Times New Roman"/>
          <w:sz w:val="24"/>
        </w:rPr>
        <w:t xml:space="preserve">DRAM array </w:t>
      </w:r>
      <w:r w:rsidRPr="00EE3251">
        <w:rPr>
          <w:rFonts w:ascii="Times New Roman"/>
          <w:sz w:val="24"/>
        </w:rPr>
        <w:t>區的製程最小規定，可分垂直方向</w:t>
      </w:r>
      <w:r w:rsidRPr="00EE3251">
        <w:rPr>
          <w:rFonts w:ascii="Times New Roman"/>
          <w:sz w:val="24"/>
        </w:rPr>
        <w:t xml:space="preserve">(X-direction) </w:t>
      </w:r>
      <w:r w:rsidRPr="00EE3251">
        <w:rPr>
          <w:rFonts w:ascii="Times New Roman"/>
          <w:sz w:val="24"/>
        </w:rPr>
        <w:t>以及水平方向</w:t>
      </w:r>
      <w:r w:rsidRPr="00EE3251">
        <w:rPr>
          <w:rFonts w:ascii="Times New Roman"/>
          <w:sz w:val="24"/>
        </w:rPr>
        <w:t xml:space="preserve"> (Y-direction) </w:t>
      </w:r>
      <w:r w:rsidRPr="00EE3251">
        <w:rPr>
          <w:rFonts w:ascii="Times New Roman"/>
          <w:sz w:val="24"/>
        </w:rPr>
        <w:t>來進行微縮，垂直方向部分主要採用縮短</w:t>
      </w:r>
      <w:r w:rsidRPr="00EE3251">
        <w:rPr>
          <w:rFonts w:ascii="Times New Roman"/>
          <w:sz w:val="24"/>
        </w:rPr>
        <w:t>contact</w:t>
      </w:r>
      <w:r w:rsidRPr="00EE3251">
        <w:rPr>
          <w:rFonts w:ascii="Times New Roman"/>
          <w:sz w:val="24"/>
        </w:rPr>
        <w:t>到電晶體閘極的距離，其他相關</w:t>
      </w:r>
      <w:r w:rsidRPr="00EE3251">
        <w:rPr>
          <w:rFonts w:ascii="Times New Roman"/>
          <w:sz w:val="24"/>
        </w:rPr>
        <w:t>rule</w:t>
      </w:r>
      <w:r w:rsidRPr="00EE3251">
        <w:rPr>
          <w:rFonts w:ascii="Times New Roman"/>
          <w:sz w:val="24"/>
        </w:rPr>
        <w:t>也需要微調整</w:t>
      </w:r>
      <w:r w:rsidR="003040DC" w:rsidRPr="00EE3251">
        <w:rPr>
          <w:rFonts w:ascii="Times New Roman"/>
          <w:sz w:val="24"/>
        </w:rPr>
        <w:t>，使得整體垂直方向的主動區的長度可以微縮達</w:t>
      </w:r>
      <w:r w:rsidRPr="00EE3251">
        <w:rPr>
          <w:rFonts w:ascii="Times New Roman"/>
          <w:sz w:val="24"/>
        </w:rPr>
        <w:t>20%</w:t>
      </w:r>
      <w:r w:rsidRPr="00EE3251">
        <w:rPr>
          <w:rFonts w:ascii="Times New Roman"/>
          <w:sz w:val="24"/>
        </w:rPr>
        <w:t>；水平方向主要是利用</w:t>
      </w:r>
      <w:r w:rsidRPr="00EE3251">
        <w:rPr>
          <w:rFonts w:ascii="Times New Roman"/>
          <w:sz w:val="24"/>
        </w:rPr>
        <w:t xml:space="preserve">array </w:t>
      </w:r>
      <w:r w:rsidRPr="00EE3251">
        <w:rPr>
          <w:rFonts w:ascii="Times New Roman"/>
          <w:sz w:val="24"/>
        </w:rPr>
        <w:lastRenderedPageBreak/>
        <w:t>區的</w:t>
      </w:r>
      <w:r w:rsidRPr="00EE3251">
        <w:rPr>
          <w:rFonts w:ascii="Times New Roman"/>
          <w:sz w:val="24"/>
        </w:rPr>
        <w:t>well isolation</w:t>
      </w:r>
      <w:r w:rsidRPr="00EE3251">
        <w:rPr>
          <w:rFonts w:ascii="Times New Roman"/>
          <w:sz w:val="24"/>
        </w:rPr>
        <w:t>的製程最小規定來設計以及較小的電晶體</w:t>
      </w:r>
      <w:r w:rsidRPr="00EE3251">
        <w:rPr>
          <w:rFonts w:ascii="Times New Roman"/>
          <w:sz w:val="24"/>
        </w:rPr>
        <w:t>channel width</w:t>
      </w:r>
      <w:r w:rsidRPr="00EE3251">
        <w:rPr>
          <w:rFonts w:ascii="Times New Roman"/>
          <w:sz w:val="24"/>
        </w:rPr>
        <w:t>來微縮</w:t>
      </w:r>
      <w:r w:rsidRPr="00EE3251">
        <w:rPr>
          <w:rFonts w:ascii="Times New Roman"/>
          <w:sz w:val="24"/>
        </w:rPr>
        <w:t>20%</w:t>
      </w:r>
      <w:r w:rsidR="00BE776E">
        <w:rPr>
          <w:rFonts w:ascii="Times New Roman" w:hint="eastAsia"/>
          <w:sz w:val="24"/>
        </w:rPr>
        <w:t>。</w:t>
      </w:r>
    </w:p>
    <w:p w14:paraId="169F5636" w14:textId="734F3305" w:rsidR="00D227C7" w:rsidRPr="00EE3251" w:rsidRDefault="00D227C7" w:rsidP="00C4521B">
      <w:pPr>
        <w:widowControl/>
        <w:tabs>
          <w:tab w:val="left" w:pos="0"/>
        </w:tabs>
        <w:snapToGrid w:val="0"/>
        <w:spacing w:beforeLines="25" w:before="60" w:line="240" w:lineRule="auto"/>
        <w:ind w:left="1757"/>
        <w:jc w:val="center"/>
        <w:textAlignment w:val="auto"/>
        <w:rPr>
          <w:color w:val="000000" w:themeColor="text1"/>
        </w:rPr>
      </w:pPr>
    </w:p>
    <w:p w14:paraId="55C42587" w14:textId="77777777" w:rsidR="002447B4" w:rsidRPr="00EE3251" w:rsidRDefault="002447B4" w:rsidP="00C4521B">
      <w:pPr>
        <w:widowControl/>
        <w:tabs>
          <w:tab w:val="left" w:pos="0"/>
        </w:tabs>
        <w:snapToGrid w:val="0"/>
        <w:spacing w:beforeLines="25" w:before="60" w:line="240" w:lineRule="auto"/>
        <w:ind w:left="1757"/>
        <w:jc w:val="center"/>
        <w:textAlignment w:val="auto"/>
        <w:rPr>
          <w:color w:val="000000" w:themeColor="text1"/>
        </w:rPr>
      </w:pPr>
    </w:p>
    <w:p w14:paraId="60E0941E" w14:textId="77777777" w:rsidR="002447B4" w:rsidRPr="00EE3251" w:rsidRDefault="002447B4" w:rsidP="00C4521B">
      <w:pPr>
        <w:widowControl/>
        <w:tabs>
          <w:tab w:val="left" w:pos="0"/>
        </w:tabs>
        <w:snapToGrid w:val="0"/>
        <w:spacing w:beforeLines="25" w:before="60" w:line="240" w:lineRule="auto"/>
        <w:ind w:left="1757"/>
        <w:jc w:val="center"/>
        <w:textAlignment w:val="auto"/>
        <w:rPr>
          <w:color w:val="000000" w:themeColor="text1"/>
        </w:rPr>
      </w:pPr>
    </w:p>
    <w:p w14:paraId="229F2834" w14:textId="77777777" w:rsidR="002447B4" w:rsidRPr="00EE3251" w:rsidRDefault="002447B4" w:rsidP="00C4521B">
      <w:pPr>
        <w:widowControl/>
        <w:tabs>
          <w:tab w:val="left" w:pos="0"/>
        </w:tabs>
        <w:snapToGrid w:val="0"/>
        <w:spacing w:beforeLines="25" w:before="60" w:line="240" w:lineRule="auto"/>
        <w:ind w:left="1757"/>
        <w:jc w:val="center"/>
        <w:textAlignment w:val="auto"/>
        <w:rPr>
          <w:color w:val="000000" w:themeColor="text1"/>
        </w:rPr>
      </w:pPr>
    </w:p>
    <w:p w14:paraId="4ED61C8B" w14:textId="19AF19B7" w:rsidR="002447B4" w:rsidRPr="00EE3251" w:rsidRDefault="00472A42" w:rsidP="00C4521B">
      <w:pPr>
        <w:widowControl/>
        <w:tabs>
          <w:tab w:val="left" w:pos="0"/>
        </w:tabs>
        <w:snapToGrid w:val="0"/>
        <w:spacing w:beforeLines="25" w:before="60" w:line="240" w:lineRule="auto"/>
        <w:ind w:left="1757"/>
        <w:jc w:val="center"/>
        <w:textAlignment w:val="auto"/>
        <w:rPr>
          <w:color w:val="000000" w:themeColor="text1"/>
        </w:rPr>
      </w:pPr>
      <w:r w:rsidRPr="00EE3251">
        <w:rPr>
          <w:noProof/>
          <w:color w:val="000000" w:themeColor="text1"/>
        </w:rPr>
        <mc:AlternateContent>
          <mc:Choice Requires="wpg">
            <w:drawing>
              <wp:anchor distT="0" distB="0" distL="114300" distR="114300" simplePos="0" relativeHeight="251592192" behindDoc="0" locked="0" layoutInCell="1" allowOverlap="1" wp14:anchorId="30B3DA6D" wp14:editId="6D7A4C68">
                <wp:simplePos x="0" y="0"/>
                <wp:positionH relativeFrom="column">
                  <wp:posOffset>1598295</wp:posOffset>
                </wp:positionH>
                <wp:positionV relativeFrom="paragraph">
                  <wp:posOffset>-718185</wp:posOffset>
                </wp:positionV>
                <wp:extent cx="4015154" cy="2327588"/>
                <wp:effectExtent l="0" t="0" r="4445" b="0"/>
                <wp:wrapNone/>
                <wp:docPr id="912" name="群組 912"/>
                <wp:cNvGraphicFramePr/>
                <a:graphic xmlns:a="http://schemas.openxmlformats.org/drawingml/2006/main">
                  <a:graphicData uri="http://schemas.microsoft.com/office/word/2010/wordprocessingGroup">
                    <wpg:wgp>
                      <wpg:cNvGrpSpPr/>
                      <wpg:grpSpPr>
                        <a:xfrm>
                          <a:off x="0" y="0"/>
                          <a:ext cx="4015154" cy="2327588"/>
                          <a:chOff x="0" y="0"/>
                          <a:chExt cx="4015154" cy="2327588"/>
                        </a:xfrm>
                      </wpg:grpSpPr>
                      <wpg:grpSp>
                        <wpg:cNvPr id="913" name="群組 913"/>
                        <wpg:cNvGrpSpPr/>
                        <wpg:grpSpPr>
                          <a:xfrm>
                            <a:off x="0" y="0"/>
                            <a:ext cx="4015154" cy="2033954"/>
                            <a:chOff x="0" y="0"/>
                            <a:chExt cx="4015154" cy="2033954"/>
                          </a:xfrm>
                        </wpg:grpSpPr>
                        <pic:pic xmlns:pic="http://schemas.openxmlformats.org/drawingml/2006/picture">
                          <pic:nvPicPr>
                            <pic:cNvPr id="914" name="圖片 914" descr="一張含有 物件 的圖片&#10;&#10;自動產生的描述"/>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52754"/>
                              <a:ext cx="1664677" cy="1828800"/>
                            </a:xfrm>
                            <a:prstGeom prst="rect">
                              <a:avLst/>
                            </a:prstGeom>
                          </pic:spPr>
                        </pic:pic>
                        <pic:pic xmlns:pic="http://schemas.openxmlformats.org/drawingml/2006/picture">
                          <pic:nvPicPr>
                            <pic:cNvPr id="915" name="圖片 915" descr="一張含有 物件 的圖片&#10;&#10;自動產生的描述"/>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502877" y="0"/>
                              <a:ext cx="1512277" cy="2033954"/>
                            </a:xfrm>
                            <a:prstGeom prst="rect">
                              <a:avLst/>
                            </a:prstGeom>
                          </pic:spPr>
                        </pic:pic>
                      </wpg:grpSp>
                      <wps:wsp>
                        <wps:cNvPr id="916" name="文字方塊 2"/>
                        <wps:cNvSpPr txBox="1">
                          <a:spLocks noChangeArrowheads="1"/>
                        </wps:cNvSpPr>
                        <wps:spPr bwMode="auto">
                          <a:xfrm>
                            <a:off x="568556" y="1992490"/>
                            <a:ext cx="445134" cy="329564"/>
                          </a:xfrm>
                          <a:prstGeom prst="rect">
                            <a:avLst/>
                          </a:prstGeom>
                          <a:solidFill>
                            <a:srgbClr val="FFFFFF"/>
                          </a:solidFill>
                          <a:ln w="9525">
                            <a:noFill/>
                            <a:miter lim="800000"/>
                            <a:headEnd/>
                            <a:tailEnd/>
                          </a:ln>
                        </wps:spPr>
                        <wps:txbx>
                          <w:txbxContent>
                            <w:p w14:paraId="6BC4646D" w14:textId="77777777" w:rsidR="00074DD8" w:rsidRPr="002447B4" w:rsidRDefault="00074DD8" w:rsidP="00472A42">
                              <w:pPr>
                                <w:jc w:val="center"/>
                                <w:rPr>
                                  <w:color w:val="000000" w:themeColor="text1"/>
                                </w:rPr>
                              </w:pPr>
                              <w:r w:rsidRPr="002447B4">
                                <w:rPr>
                                  <w:rFonts w:hint="eastAsia"/>
                                  <w:color w:val="000000" w:themeColor="text1"/>
                                </w:rPr>
                                <w:t>(a)</w:t>
                              </w:r>
                            </w:p>
                          </w:txbxContent>
                        </wps:txbx>
                        <wps:bodyPr rot="0" vert="horz" wrap="square" lIns="91440" tIns="45720" rIns="91440" bIns="45720" anchor="t" anchorCtr="0">
                          <a:spAutoFit/>
                        </wps:bodyPr>
                      </wps:wsp>
                      <wps:wsp>
                        <wps:cNvPr id="917" name="文字方塊 2"/>
                        <wps:cNvSpPr txBox="1">
                          <a:spLocks noChangeArrowheads="1"/>
                        </wps:cNvSpPr>
                        <wps:spPr bwMode="auto">
                          <a:xfrm>
                            <a:off x="3036203" y="1998024"/>
                            <a:ext cx="445769" cy="329564"/>
                          </a:xfrm>
                          <a:prstGeom prst="rect">
                            <a:avLst/>
                          </a:prstGeom>
                          <a:noFill/>
                          <a:ln w="9525">
                            <a:noFill/>
                            <a:miter lim="800000"/>
                            <a:headEnd/>
                            <a:tailEnd/>
                          </a:ln>
                        </wps:spPr>
                        <wps:txbx>
                          <w:txbxContent>
                            <w:p w14:paraId="684D9DB2" w14:textId="77777777" w:rsidR="00074DD8" w:rsidRPr="002447B4" w:rsidRDefault="00074DD8" w:rsidP="00472A42">
                              <w:pPr>
                                <w:jc w:val="center"/>
                                <w:rPr>
                                  <w:color w:val="000000" w:themeColor="text1"/>
                                </w:rPr>
                              </w:pPr>
                              <w:r w:rsidRPr="002447B4">
                                <w:rPr>
                                  <w:rFonts w:hint="eastAsia"/>
                                  <w:color w:val="000000" w:themeColor="text1"/>
                                </w:rPr>
                                <w:t>(</w:t>
                              </w:r>
                              <w:r>
                                <w:rPr>
                                  <w:rFonts w:hint="eastAsia"/>
                                  <w:color w:val="000000" w:themeColor="text1"/>
                                </w:rPr>
                                <w:t>b</w:t>
                              </w:r>
                              <w:r w:rsidRPr="002447B4">
                                <w:rPr>
                                  <w:rFonts w:hint="eastAsia"/>
                                  <w:color w:val="000000" w:themeColor="text1"/>
                                </w:rPr>
                                <w:t>)</w:t>
                              </w:r>
                            </w:p>
                          </w:txbxContent>
                        </wps:txbx>
                        <wps:bodyPr rot="0" vert="horz" wrap="square" lIns="91440" tIns="45720" rIns="91440" bIns="45720" anchor="t" anchorCtr="0">
                          <a:spAutoFit/>
                        </wps:bodyPr>
                      </wps:wsp>
                    </wpg:wgp>
                  </a:graphicData>
                </a:graphic>
              </wp:anchor>
            </w:drawing>
          </mc:Choice>
          <mc:Fallback>
            <w:pict>
              <v:group w14:anchorId="30B3DA6D" id="群組 912" o:spid="_x0000_s1092" style="position:absolute;left:0;text-align:left;margin-left:125.85pt;margin-top:-56.55pt;width:316.15pt;height:183.25pt;z-index:251592192" coordsize="40151,232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">
                <v:group id="群組 913" o:spid="_x0000_s1093" style="position:absolute;width:40151;height:20339" coordsize="40151,2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14" o:spid="_x0000_s1094" type="#_x0000_t75" alt="一張含有 物件 的圖片&#10;&#10;自動產生的描述" style="position:absolute;top:527;width:1664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">
                    <v:imagedata r:id="rId60" o:title="一張含有 物件 的圖片&#10;&#10;自動產生的描述"/>
                    <v:path arrowok="t"/>
                  </v:shape>
                  <v:shape id="圖片 915" o:spid="_x0000_s1095" type="#_x0000_t75" alt="一張含有 物件 的圖片&#10;&#10;自動產生的描述" style="position:absolute;left:25028;width:15123;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">
                    <v:imagedata r:id="rId61" o:title="一張含有 物件 的圖片&#10;&#10;自動產生的描述"/>
                    <v:path arrowok="t"/>
                  </v:shape>
                </v:group>
                <v:shape id="文字方塊 2" o:spid="_x0000_s1096" type="#_x0000_t202" style="position:absolute;left:5685;top:19924;width:445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" stroked="f">
                  <v:textbox style="mso-fit-shape-to-text:t">
                    <w:txbxContent>
                      <w:p w14:paraId="6BC4646D" w14:textId="77777777" w:rsidR="00074DD8" w:rsidRPr="002447B4" w:rsidRDefault="00074DD8" w:rsidP="00472A42">
                        <w:pPr>
                          <w:jc w:val="center"/>
                          <w:rPr>
                            <w:color w:val="000000" w:themeColor="text1"/>
                          </w:rPr>
                        </w:pPr>
                        <w:r w:rsidRPr="002447B4">
                          <w:rPr>
                            <w:rFonts w:hint="eastAsia"/>
                            <w:color w:val="000000" w:themeColor="text1"/>
                          </w:rPr>
                          <w:t>(a)</w:t>
                        </w:r>
                      </w:p>
                    </w:txbxContent>
                  </v:textbox>
                </v:shape>
                <v:shape id="文字方塊 2" o:spid="_x0000_s1097" type="#_x0000_t202" style="position:absolute;left:30362;top:19980;width:445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" filled="f" stroked="f">
                  <v:textbox style="mso-fit-shape-to-text:t">
                    <w:txbxContent>
                      <w:p w14:paraId="684D9DB2" w14:textId="77777777" w:rsidR="00074DD8" w:rsidRPr="002447B4" w:rsidRDefault="00074DD8" w:rsidP="00472A42">
                        <w:pPr>
                          <w:jc w:val="center"/>
                          <w:rPr>
                            <w:color w:val="000000" w:themeColor="text1"/>
                          </w:rPr>
                        </w:pPr>
                        <w:r w:rsidRPr="002447B4">
                          <w:rPr>
                            <w:rFonts w:hint="eastAsia"/>
                            <w:color w:val="000000" w:themeColor="text1"/>
                          </w:rPr>
                          <w:t>(</w:t>
                        </w:r>
                        <w:r>
                          <w:rPr>
                            <w:rFonts w:hint="eastAsia"/>
                            <w:color w:val="000000" w:themeColor="text1"/>
                          </w:rPr>
                          <w:t>b</w:t>
                        </w:r>
                        <w:r w:rsidRPr="002447B4">
                          <w:rPr>
                            <w:rFonts w:hint="eastAsia"/>
                            <w:color w:val="000000" w:themeColor="text1"/>
                          </w:rPr>
                          <w:t>)</w:t>
                        </w:r>
                      </w:p>
                    </w:txbxContent>
                  </v:textbox>
                </v:shape>
              </v:group>
            </w:pict>
          </mc:Fallback>
        </mc:AlternateContent>
      </w:r>
    </w:p>
    <w:p w14:paraId="0711EF8B" w14:textId="6E91D161" w:rsidR="002447B4" w:rsidRPr="00EE3251" w:rsidRDefault="002447B4" w:rsidP="00C4521B">
      <w:pPr>
        <w:widowControl/>
        <w:tabs>
          <w:tab w:val="left" w:pos="0"/>
        </w:tabs>
        <w:snapToGrid w:val="0"/>
        <w:spacing w:beforeLines="25" w:before="60" w:line="240" w:lineRule="auto"/>
        <w:ind w:left="1757"/>
        <w:jc w:val="center"/>
        <w:textAlignment w:val="auto"/>
        <w:rPr>
          <w:color w:val="000000" w:themeColor="text1"/>
        </w:rPr>
      </w:pPr>
    </w:p>
    <w:p w14:paraId="561F6250" w14:textId="6B06A6C2" w:rsidR="002447B4" w:rsidRPr="00EE3251" w:rsidRDefault="002447B4" w:rsidP="00C4521B">
      <w:pPr>
        <w:widowControl/>
        <w:tabs>
          <w:tab w:val="left" w:pos="0"/>
        </w:tabs>
        <w:snapToGrid w:val="0"/>
        <w:spacing w:beforeLines="25" w:before="60" w:line="240" w:lineRule="auto"/>
        <w:ind w:left="1757"/>
        <w:jc w:val="center"/>
        <w:textAlignment w:val="auto"/>
        <w:rPr>
          <w:color w:val="000000" w:themeColor="text1"/>
        </w:rPr>
      </w:pPr>
    </w:p>
    <w:p w14:paraId="0D0B8775" w14:textId="77777777" w:rsidR="002447B4" w:rsidRPr="00EE3251" w:rsidRDefault="002447B4" w:rsidP="00C4521B">
      <w:pPr>
        <w:widowControl/>
        <w:tabs>
          <w:tab w:val="left" w:pos="0"/>
        </w:tabs>
        <w:snapToGrid w:val="0"/>
        <w:spacing w:beforeLines="25" w:before="60" w:line="240" w:lineRule="auto"/>
        <w:ind w:left="1757"/>
        <w:jc w:val="center"/>
        <w:textAlignment w:val="auto"/>
        <w:rPr>
          <w:color w:val="000000" w:themeColor="text1"/>
        </w:rPr>
      </w:pPr>
    </w:p>
    <w:p w14:paraId="0E5858AB" w14:textId="7C0C35AE" w:rsidR="002447B4" w:rsidRPr="00EE3251" w:rsidRDefault="002447B4" w:rsidP="00C4521B">
      <w:pPr>
        <w:widowControl/>
        <w:tabs>
          <w:tab w:val="left" w:pos="0"/>
        </w:tabs>
        <w:snapToGrid w:val="0"/>
        <w:spacing w:beforeLines="25" w:before="60" w:line="240" w:lineRule="auto"/>
        <w:ind w:left="1757"/>
        <w:jc w:val="center"/>
        <w:textAlignment w:val="auto"/>
        <w:rPr>
          <w:color w:val="000000" w:themeColor="text1"/>
        </w:rPr>
      </w:pPr>
    </w:p>
    <w:p w14:paraId="6621B775" w14:textId="77777777" w:rsidR="00472A42" w:rsidRPr="00EE3251" w:rsidRDefault="00472A42" w:rsidP="00C4521B">
      <w:pPr>
        <w:kinsoku w:val="0"/>
        <w:snapToGrid w:val="0"/>
        <w:spacing w:beforeLines="25" w:before="60" w:line="240" w:lineRule="auto"/>
        <w:ind w:leftChars="237" w:left="569"/>
        <w:jc w:val="center"/>
        <w:rPr>
          <w:noProof/>
        </w:rPr>
      </w:pPr>
    </w:p>
    <w:p w14:paraId="36880295" w14:textId="77777777" w:rsidR="00472A42" w:rsidRPr="00EE3251" w:rsidRDefault="00472A42" w:rsidP="00C4521B">
      <w:pPr>
        <w:kinsoku w:val="0"/>
        <w:snapToGrid w:val="0"/>
        <w:spacing w:beforeLines="25" w:before="60" w:line="240" w:lineRule="auto"/>
        <w:ind w:leftChars="237" w:left="569"/>
        <w:jc w:val="center"/>
        <w:rPr>
          <w:noProof/>
        </w:rPr>
      </w:pPr>
    </w:p>
    <w:p w14:paraId="7FAD758D" w14:textId="169FDC63" w:rsidR="00087B52" w:rsidRPr="00472A42" w:rsidRDefault="00087B52" w:rsidP="00087B52">
      <w:pPr>
        <w:kinsoku w:val="0"/>
        <w:snapToGrid w:val="0"/>
        <w:spacing w:beforeLines="25" w:before="60" w:line="240" w:lineRule="auto"/>
        <w:ind w:leftChars="237" w:left="569"/>
        <w:jc w:val="center"/>
        <w:rPr>
          <w:color w:val="000000" w:themeColor="text1"/>
        </w:rPr>
      </w:pPr>
      <w:bookmarkStart w:id="232" w:name="_Ref31847131"/>
      <w:bookmarkStart w:id="233" w:name="_Toc40276362"/>
      <w:r w:rsidRPr="00472A42">
        <w:t>圖</w:t>
      </w:r>
      <w:r w:rsidRPr="00472A42">
        <w:t>2.</w:t>
      </w:r>
      <w:r w:rsidRPr="00472A42">
        <w:fldChar w:fldCharType="begin"/>
      </w:r>
      <w:r w:rsidRPr="00472A42">
        <w:instrText xml:space="preserve"> SEQ </w:instrText>
      </w:r>
      <w:r w:rsidRPr="00472A42">
        <w:instrText>圖</w:instrText>
      </w:r>
      <w:r w:rsidRPr="00472A42">
        <w:instrText xml:space="preserve">2. \* ARABIC </w:instrText>
      </w:r>
      <w:r w:rsidRPr="00472A42">
        <w:fldChar w:fldCharType="separate"/>
      </w:r>
      <w:r w:rsidR="0082588F">
        <w:rPr>
          <w:noProof/>
        </w:rPr>
        <w:t>15</w:t>
      </w:r>
      <w:r w:rsidRPr="00472A42">
        <w:fldChar w:fldCharType="end"/>
      </w:r>
      <w:bookmarkEnd w:id="232"/>
      <w:r w:rsidRPr="00472A42">
        <w:t xml:space="preserve"> </w:t>
      </w:r>
      <w:r w:rsidRPr="00472A42">
        <w:rPr>
          <w:color w:val="000000" w:themeColor="text1"/>
        </w:rPr>
        <w:t>(a) x-</w:t>
      </w:r>
      <w:r w:rsidRPr="00472A42">
        <w:rPr>
          <w:color w:val="000000" w:themeColor="text1"/>
        </w:rPr>
        <w:t>方向：縮短</w:t>
      </w:r>
      <w:r w:rsidRPr="00472A42">
        <w:rPr>
          <w:color w:val="000000" w:themeColor="text1"/>
        </w:rPr>
        <w:t>contact</w:t>
      </w:r>
      <w:r w:rsidRPr="00472A42">
        <w:rPr>
          <w:color w:val="000000" w:themeColor="text1"/>
        </w:rPr>
        <w:t>到電晶體到閘極間之距離</w:t>
      </w:r>
      <w:bookmarkEnd w:id="233"/>
    </w:p>
    <w:p w14:paraId="3C838CD9" w14:textId="77777777" w:rsidR="00087B52" w:rsidRPr="00472A42" w:rsidRDefault="00087B52" w:rsidP="00087B52">
      <w:pPr>
        <w:kinsoku w:val="0"/>
        <w:snapToGrid w:val="0"/>
        <w:spacing w:beforeLines="25" w:before="60" w:line="240" w:lineRule="auto"/>
        <w:ind w:leftChars="237" w:left="569"/>
        <w:jc w:val="center"/>
        <w:rPr>
          <w:color w:val="000000" w:themeColor="text1"/>
        </w:rPr>
      </w:pPr>
      <w:r w:rsidRPr="00472A42">
        <w:rPr>
          <w:color w:val="000000" w:themeColor="text1"/>
        </w:rPr>
        <w:t xml:space="preserve">   (b) </w:t>
      </w:r>
      <w:r w:rsidRPr="00472A42">
        <w:rPr>
          <w:color w:val="000000" w:themeColor="text1"/>
        </w:rPr>
        <w:t>利用</w:t>
      </w:r>
      <w:r w:rsidRPr="00472A42">
        <w:rPr>
          <w:color w:val="000000" w:themeColor="text1"/>
        </w:rPr>
        <w:t xml:space="preserve">array </w:t>
      </w:r>
      <w:r w:rsidRPr="00472A42">
        <w:rPr>
          <w:color w:val="000000" w:themeColor="text1"/>
        </w:rPr>
        <w:t>區的</w:t>
      </w:r>
      <w:r w:rsidRPr="00472A42">
        <w:rPr>
          <w:color w:val="000000" w:themeColor="text1"/>
        </w:rPr>
        <w:t xml:space="preserve">well isolation </w:t>
      </w:r>
      <w:r w:rsidRPr="00472A42">
        <w:rPr>
          <w:color w:val="000000" w:themeColor="text1"/>
        </w:rPr>
        <w:t>的製程最小</w:t>
      </w:r>
    </w:p>
    <w:p w14:paraId="144AA060" w14:textId="0C1E09FF" w:rsidR="00472A42" w:rsidRPr="00EE3251" w:rsidRDefault="00472A42" w:rsidP="00C4521B">
      <w:pPr>
        <w:kinsoku w:val="0"/>
        <w:snapToGrid w:val="0"/>
        <w:spacing w:beforeLines="25" w:before="60" w:line="240" w:lineRule="auto"/>
        <w:ind w:leftChars="237" w:left="569"/>
        <w:jc w:val="center"/>
        <w:rPr>
          <w:noProof/>
        </w:rPr>
      </w:pPr>
    </w:p>
    <w:p w14:paraId="0DF7475D" w14:textId="77777777" w:rsidR="00472A42" w:rsidRPr="00EE3251" w:rsidRDefault="00472A42" w:rsidP="00C4521B">
      <w:pPr>
        <w:kinsoku w:val="0"/>
        <w:snapToGrid w:val="0"/>
        <w:spacing w:beforeLines="25" w:before="60" w:line="240" w:lineRule="auto"/>
        <w:ind w:leftChars="237" w:left="569"/>
        <w:jc w:val="center"/>
        <w:rPr>
          <w:noProof/>
        </w:rPr>
      </w:pPr>
    </w:p>
    <w:p w14:paraId="1AD7EA5E" w14:textId="6EE3BE55" w:rsidR="00472A42" w:rsidRPr="00EE3251" w:rsidRDefault="00472A42" w:rsidP="00C4521B">
      <w:pPr>
        <w:kinsoku w:val="0"/>
        <w:snapToGrid w:val="0"/>
        <w:spacing w:beforeLines="25" w:before="60" w:line="240" w:lineRule="auto"/>
        <w:ind w:leftChars="237" w:left="569"/>
        <w:jc w:val="center"/>
        <w:rPr>
          <w:noProof/>
        </w:rPr>
      </w:pPr>
    </w:p>
    <w:p w14:paraId="302F1542" w14:textId="17F2BEFF" w:rsidR="00472A42" w:rsidRPr="00EE3251" w:rsidRDefault="00472A42" w:rsidP="002E2B60">
      <w:pPr>
        <w:widowControl/>
        <w:snapToGrid w:val="0"/>
        <w:spacing w:beforeLines="25" w:before="60" w:line="240" w:lineRule="auto"/>
        <w:ind w:leftChars="532" w:left="1277" w:firstLineChars="176" w:firstLine="422"/>
        <w:jc w:val="both"/>
      </w:pPr>
    </w:p>
    <w:p w14:paraId="2F6E68AE" w14:textId="78DE0D88" w:rsidR="00C31166" w:rsidRPr="00EE3251" w:rsidRDefault="00C31166" w:rsidP="002E2B60">
      <w:pPr>
        <w:widowControl/>
        <w:snapToGrid w:val="0"/>
        <w:spacing w:beforeLines="25" w:before="60" w:line="240" w:lineRule="auto"/>
        <w:ind w:leftChars="532" w:left="1277" w:firstLineChars="176" w:firstLine="422"/>
        <w:jc w:val="both"/>
      </w:pPr>
      <w:r w:rsidRPr="00EE3251">
        <w:t>因應邏輯線路設計中，需要大量各式大小</w:t>
      </w:r>
      <w:r w:rsidRPr="00EE3251">
        <w:t xml:space="preserve"> SRAM </w:t>
      </w:r>
      <w:r w:rsidRPr="00EE3251">
        <w:t>記憶體模塊，因此需將</w:t>
      </w:r>
      <w:r w:rsidRPr="00EE3251">
        <w:t xml:space="preserve"> SRAM </w:t>
      </w:r>
      <w:r w:rsidRPr="00EE3251">
        <w:t>位元元件專屬設計與佈局連線，以求於不同大小、速度、能耗的需求條件下，達成最佳設計</w:t>
      </w:r>
      <w:r w:rsidR="003040DC" w:rsidRPr="00EE3251">
        <w:t>。</w:t>
      </w:r>
      <w:r w:rsidRPr="00EE3251">
        <w:t>另一方面，</w:t>
      </w:r>
      <w:r w:rsidR="00FB1361" w:rsidRPr="00EE3251">
        <w:t>因應周邊元件驅動能力之提昇與改善，</w:t>
      </w:r>
      <w:r w:rsidR="00FB1361" w:rsidRPr="00EE3251">
        <w:t>DRAM</w:t>
      </w:r>
      <w:r w:rsidR="00FB1361" w:rsidRPr="00EE3251">
        <w:t>子陣列</w:t>
      </w:r>
      <w:r w:rsidR="00FB1361" w:rsidRPr="00EE3251">
        <w:t xml:space="preserve"> (SA </w:t>
      </w:r>
      <w:r w:rsidR="00FB1361" w:rsidRPr="00EE3251">
        <w:t>與</w:t>
      </w:r>
      <w:r w:rsidR="00FB1361" w:rsidRPr="00EE3251">
        <w:t xml:space="preserve"> SWD) </w:t>
      </w:r>
      <w:r w:rsidR="00FB1361" w:rsidRPr="00EE3251">
        <w:t>需要調整設計或增加少數光罩做單獨隔離製程調整</w:t>
      </w:r>
      <w:r w:rsidR="003040DC" w:rsidRPr="00EE3251">
        <w:t>。</w:t>
      </w:r>
      <w:r w:rsidR="00FB1361" w:rsidRPr="00EE3251">
        <w:t>同樣</w:t>
      </w:r>
      <w:r w:rsidR="003040DC" w:rsidRPr="00EE3251">
        <w:t>的</w:t>
      </w:r>
      <w:r w:rsidR="00FB1361" w:rsidRPr="00EE3251">
        <w:t>，五層鋁製程導入，</w:t>
      </w:r>
      <w:r w:rsidR="00FB1361" w:rsidRPr="00EE3251">
        <w:t>DRAM</w:t>
      </w:r>
      <w:r w:rsidR="00FB1361" w:rsidRPr="00EE3251">
        <w:t>子陣列需重新設計及佈局連線，重新整合開發設計套件</w:t>
      </w:r>
      <w:r w:rsidR="00FB1361" w:rsidRPr="00EE3251">
        <w:t xml:space="preserve"> (Design rules </w:t>
      </w:r>
      <w:r w:rsidR="00FB1361" w:rsidRPr="00EE3251">
        <w:t>微縮、</w:t>
      </w:r>
      <w:r w:rsidR="00FB1361" w:rsidRPr="00EE3251">
        <w:t xml:space="preserve"> OPC</w:t>
      </w:r>
      <w:r w:rsidR="00FB1361" w:rsidRPr="00EE3251">
        <w:t>、</w:t>
      </w:r>
      <w:r w:rsidR="00FB1361" w:rsidRPr="00EE3251">
        <w:t xml:space="preserve"> Auto-Generation)</w:t>
      </w:r>
      <w:r w:rsidR="00670267" w:rsidRPr="00EE3251">
        <w:t>；</w:t>
      </w:r>
      <w:r w:rsidRPr="00EE3251">
        <w:t>綜觀上述之規劃，本</w:t>
      </w:r>
      <w:r w:rsidR="00670267" w:rsidRPr="00EE3251">
        <w:t>子項</w:t>
      </w:r>
      <w:r w:rsidRPr="00EE3251">
        <w:t>計畫</w:t>
      </w:r>
      <w:r w:rsidR="00670267" w:rsidRPr="00EE3251">
        <w:t>主要的</w:t>
      </w:r>
      <w:r w:rsidRPr="00EE3251">
        <w:t>特性</w:t>
      </w:r>
      <w:r w:rsidR="00670267" w:rsidRPr="00EE3251">
        <w:t>為</w:t>
      </w:r>
      <w:r w:rsidRPr="00EE3251">
        <w:t>：依現有技術</w:t>
      </w:r>
      <w:r w:rsidRPr="00EE3251">
        <w:t xml:space="preserve"> 25nm DRAM </w:t>
      </w:r>
      <w:r w:rsidRPr="00EE3251">
        <w:t>製程發展</w:t>
      </w:r>
      <w:r w:rsidRPr="00EE3251">
        <w:t xml:space="preserve"> SRAM </w:t>
      </w:r>
      <w:r w:rsidRPr="00EE3251">
        <w:t>位元元件及</w:t>
      </w:r>
      <w:r w:rsidRPr="00EE3251">
        <w:t xml:space="preserve"> DRAM </w:t>
      </w:r>
      <w:r w:rsidRPr="00EE3251">
        <w:t>子陣列，以作為</w:t>
      </w:r>
      <w:r w:rsidRPr="00EE3251">
        <w:t xml:space="preserve">AIM </w:t>
      </w:r>
      <w:r w:rsidRPr="00EE3251">
        <w:t>設計平台發展基礎</w:t>
      </w:r>
      <w:r w:rsidR="00BE776E">
        <w:rPr>
          <w:rFonts w:hint="eastAsia"/>
        </w:rPr>
        <w:t>。</w:t>
      </w:r>
    </w:p>
    <w:p w14:paraId="4805F718" w14:textId="77777777" w:rsidR="00021FD8" w:rsidRPr="00EE3251" w:rsidRDefault="00021FD8" w:rsidP="00C4521B">
      <w:pPr>
        <w:snapToGrid w:val="0"/>
        <w:spacing w:line="240" w:lineRule="auto"/>
        <w:ind w:leftChars="1" w:left="2"/>
      </w:pPr>
    </w:p>
    <w:p w14:paraId="17544952" w14:textId="34903F9E" w:rsidR="008A7CBD" w:rsidRPr="00EE3251" w:rsidRDefault="00426FB0" w:rsidP="00C4521B">
      <w:pPr>
        <w:snapToGrid w:val="0"/>
        <w:spacing w:line="240" w:lineRule="auto"/>
        <w:ind w:leftChars="355" w:left="852"/>
      </w:pPr>
      <w:r w:rsidRPr="00EE3251">
        <w:t xml:space="preserve">A.4 </w:t>
      </w:r>
      <w:r w:rsidRPr="00EE3251">
        <w:t>新元件開發</w:t>
      </w:r>
    </w:p>
    <w:p w14:paraId="19794EE6" w14:textId="77777777" w:rsidR="00083973" w:rsidRPr="00EE3251" w:rsidRDefault="00083973" w:rsidP="00C4521B">
      <w:pPr>
        <w:snapToGrid w:val="0"/>
        <w:spacing w:line="240" w:lineRule="auto"/>
        <w:ind w:leftChars="355" w:left="852"/>
      </w:pPr>
    </w:p>
    <w:p w14:paraId="23FF93C6" w14:textId="02D1252A" w:rsidR="004876CF" w:rsidRPr="00EE3251" w:rsidRDefault="008A7CBD" w:rsidP="004876CF">
      <w:pPr>
        <w:widowControl/>
        <w:snapToGrid w:val="0"/>
        <w:spacing w:beforeLines="25" w:before="60" w:line="240" w:lineRule="auto"/>
        <w:ind w:leftChars="532" w:left="1277" w:firstLineChars="176" w:firstLine="422"/>
        <w:jc w:val="both"/>
      </w:pPr>
      <w:r w:rsidRPr="00EE3251">
        <w:t>本計畫在新元件開發子向上規劃開發</w:t>
      </w:r>
      <w:r w:rsidRPr="00EE3251">
        <w:t>RF IP</w:t>
      </w:r>
      <w:r w:rsidRPr="00EE3251">
        <w:t>所需之基礎元件，如：高阻抗</w:t>
      </w:r>
      <w:r w:rsidRPr="00EE3251">
        <w:t>Poly ( &gt; 500ohm/sq)</w:t>
      </w:r>
      <w:r w:rsidRPr="00EE3251">
        <w:t>、</w:t>
      </w:r>
      <w:r w:rsidRPr="00EE3251">
        <w:t>Native NMOS</w:t>
      </w:r>
      <w:r w:rsidRPr="00EE3251">
        <w:t>元件、高驅動電流之電晶體、</w:t>
      </w:r>
      <w:r w:rsidRPr="00EE3251">
        <w:t>SRAM IP</w:t>
      </w:r>
      <w:r w:rsidRPr="00EE3251">
        <w:t>、</w:t>
      </w:r>
      <w:r w:rsidRPr="00EE3251">
        <w:t>RF IP</w:t>
      </w:r>
      <w:r w:rsidRPr="00EE3251">
        <w:t>及</w:t>
      </w:r>
      <w:r w:rsidRPr="00EE3251">
        <w:t>OTP IP</w:t>
      </w:r>
      <w:r w:rsidRPr="00EE3251">
        <w:t>等</w:t>
      </w:r>
      <w:r w:rsidR="00386B47" w:rsidRPr="00EE3251">
        <w:t>(</w:t>
      </w:r>
      <w:r w:rsidR="00386B47" w:rsidRPr="00EE3251">
        <w:t>如</w:t>
      </w:r>
      <w:r w:rsidR="00C46121">
        <w:fldChar w:fldCharType="begin"/>
      </w:r>
      <w:r w:rsidR="00C46121">
        <w:instrText xml:space="preserve"> REF _Ref38355595 </w:instrText>
      </w:r>
      <w:r w:rsidR="00C46121">
        <w:fldChar w:fldCharType="separate"/>
      </w:r>
      <w:r w:rsidR="0082588F" w:rsidRPr="00EE3251">
        <w:rPr>
          <w:rFonts w:ascii="Times New Roman"/>
        </w:rPr>
        <w:t>圖</w:t>
      </w:r>
      <w:r w:rsidR="0082588F" w:rsidRPr="00EE3251">
        <w:rPr>
          <w:rFonts w:ascii="Times New Roman"/>
        </w:rPr>
        <w:t>2.</w:t>
      </w:r>
      <w:r w:rsidR="0082588F">
        <w:rPr>
          <w:rFonts w:ascii="Times New Roman"/>
          <w:noProof/>
        </w:rPr>
        <w:t>16</w:t>
      </w:r>
      <w:r w:rsidR="00C46121">
        <w:rPr>
          <w:rFonts w:ascii="Times New Roman"/>
          <w:noProof/>
        </w:rPr>
        <w:fldChar w:fldCharType="end"/>
      </w:r>
      <w:r w:rsidR="00386B47" w:rsidRPr="00EE3251">
        <w:t>所示</w:t>
      </w:r>
      <w:r w:rsidR="00386B47" w:rsidRPr="00EE3251">
        <w:t>)</w:t>
      </w:r>
      <w:r w:rsidR="00FA0F64" w:rsidRPr="00EE3251">
        <w:t>。</w:t>
      </w:r>
    </w:p>
    <w:p w14:paraId="3B216F20" w14:textId="77777777" w:rsidR="004876CF" w:rsidRPr="00EE3251" w:rsidRDefault="004876CF" w:rsidP="004876CF">
      <w:pPr>
        <w:widowControl/>
        <w:snapToGrid w:val="0"/>
        <w:spacing w:beforeLines="25" w:before="60" w:line="240" w:lineRule="auto"/>
        <w:ind w:leftChars="532" w:left="1277" w:firstLineChars="176" w:firstLine="422"/>
        <w:jc w:val="both"/>
      </w:pPr>
    </w:p>
    <w:p w14:paraId="1C031ACA" w14:textId="64D10DCF" w:rsidR="00F00705" w:rsidRPr="00EE3251" w:rsidRDefault="00FA0F64" w:rsidP="002D5ED4">
      <w:pPr>
        <w:pStyle w:val="affc"/>
        <w:numPr>
          <w:ilvl w:val="0"/>
          <w:numId w:val="33"/>
        </w:numPr>
        <w:adjustRightInd w:val="0"/>
        <w:snapToGrid w:val="0"/>
        <w:ind w:leftChars="0"/>
        <w:jc w:val="both"/>
        <w:rPr>
          <w:rFonts w:ascii="Times New Roman"/>
          <w:sz w:val="24"/>
        </w:rPr>
      </w:pPr>
      <w:r w:rsidRPr="00EE3251">
        <w:rPr>
          <w:rFonts w:ascii="Times New Roman"/>
          <w:sz w:val="24"/>
        </w:rPr>
        <w:t>高阻抗</w:t>
      </w:r>
      <w:r w:rsidRPr="00EE3251">
        <w:rPr>
          <w:rFonts w:ascii="Times New Roman"/>
          <w:sz w:val="24"/>
        </w:rPr>
        <w:t>Poly</w:t>
      </w:r>
      <w:r w:rsidRPr="00EE3251">
        <w:rPr>
          <w:rFonts w:ascii="Times New Roman"/>
          <w:sz w:val="24"/>
        </w:rPr>
        <w:t>：</w:t>
      </w:r>
      <w:r w:rsidR="00F00705" w:rsidRPr="00EE3251">
        <w:rPr>
          <w:rFonts w:ascii="Times New Roman"/>
          <w:sz w:val="24"/>
        </w:rPr>
        <w:t>高阻抗</w:t>
      </w:r>
      <w:r w:rsidR="00F00705" w:rsidRPr="00EE3251">
        <w:rPr>
          <w:rFonts w:ascii="Times New Roman"/>
          <w:sz w:val="24"/>
        </w:rPr>
        <w:t>Poly</w:t>
      </w:r>
      <w:r w:rsidR="00F00705" w:rsidRPr="00EE3251">
        <w:rPr>
          <w:rFonts w:ascii="Times New Roman"/>
          <w:sz w:val="24"/>
        </w:rPr>
        <w:t>的做法是在</w:t>
      </w:r>
      <w:r w:rsidR="00F00705" w:rsidRPr="00EE3251">
        <w:rPr>
          <w:rFonts w:ascii="Times New Roman"/>
          <w:sz w:val="24"/>
        </w:rPr>
        <w:t>DRAM</w:t>
      </w:r>
      <w:r w:rsidR="00F00705" w:rsidRPr="00EE3251">
        <w:rPr>
          <w:rFonts w:ascii="Times New Roman"/>
          <w:sz w:val="24"/>
        </w:rPr>
        <w:t>位元線</w:t>
      </w:r>
      <w:r w:rsidR="00F00705" w:rsidRPr="00EE3251">
        <w:rPr>
          <w:rFonts w:ascii="Times New Roman"/>
          <w:sz w:val="24"/>
        </w:rPr>
        <w:t>(Bit-line)</w:t>
      </w:r>
      <w:r w:rsidR="00F00705" w:rsidRPr="00EE3251">
        <w:rPr>
          <w:rFonts w:ascii="Times New Roman"/>
          <w:sz w:val="24"/>
        </w:rPr>
        <w:t>和週邊電路邏輯閘圖案形成前</w:t>
      </w:r>
      <w:r w:rsidR="00F00705" w:rsidRPr="00EE3251">
        <w:rPr>
          <w:rFonts w:ascii="Times New Roman"/>
          <w:sz w:val="24"/>
        </w:rPr>
        <w:t>,</w:t>
      </w:r>
      <w:r w:rsidR="00F00705" w:rsidRPr="00EE3251">
        <w:rPr>
          <w:rFonts w:ascii="Times New Roman"/>
          <w:sz w:val="24"/>
        </w:rPr>
        <w:t>透過一光罩設計和黃光定義一區域，透過乾蝕刻將此區域上方金層移除後留下高阻抗</w:t>
      </w:r>
      <w:r w:rsidR="00F00705" w:rsidRPr="00EE3251">
        <w:rPr>
          <w:rFonts w:ascii="Times New Roman"/>
          <w:sz w:val="24"/>
        </w:rPr>
        <w:t>poly</w:t>
      </w:r>
      <w:r w:rsidR="00F00705" w:rsidRPr="00EE3251">
        <w:rPr>
          <w:rFonts w:ascii="Times New Roman"/>
          <w:sz w:val="24"/>
        </w:rPr>
        <w:t>，接續在下一道光罩中同時定義</w:t>
      </w:r>
      <w:r w:rsidR="00F00705" w:rsidRPr="00EE3251">
        <w:rPr>
          <w:rFonts w:ascii="Times New Roman"/>
          <w:sz w:val="24"/>
        </w:rPr>
        <w:t>DRAM</w:t>
      </w:r>
      <w:r w:rsidR="00F00705" w:rsidRPr="00EE3251">
        <w:rPr>
          <w:rFonts w:ascii="Times New Roman"/>
          <w:sz w:val="24"/>
        </w:rPr>
        <w:t>位元線和週邊電路邏輯閘和不同線寬</w:t>
      </w:r>
      <w:r w:rsidR="00BD4CF9" w:rsidRPr="00EE3251">
        <w:rPr>
          <w:rFonts w:ascii="Times New Roman"/>
          <w:sz w:val="24"/>
        </w:rPr>
        <w:t xml:space="preserve"> </w:t>
      </w:r>
      <w:r w:rsidR="00F00705" w:rsidRPr="00EE3251">
        <w:rPr>
          <w:rFonts w:ascii="Times New Roman"/>
          <w:sz w:val="24"/>
        </w:rPr>
        <w:t>(</w:t>
      </w:r>
      <w:r w:rsidR="00F00705" w:rsidRPr="00EE3251">
        <w:rPr>
          <w:rFonts w:ascii="Times New Roman"/>
          <w:sz w:val="24"/>
        </w:rPr>
        <w:t>阻抗</w:t>
      </w:r>
      <w:r w:rsidR="00F00705" w:rsidRPr="00EE3251">
        <w:rPr>
          <w:rFonts w:ascii="Times New Roman"/>
          <w:sz w:val="24"/>
        </w:rPr>
        <w:t>)</w:t>
      </w:r>
      <w:r w:rsidR="00BD4CF9" w:rsidRPr="00EE3251">
        <w:rPr>
          <w:rFonts w:ascii="Times New Roman"/>
          <w:sz w:val="24"/>
        </w:rPr>
        <w:t xml:space="preserve"> </w:t>
      </w:r>
      <w:r w:rsidR="00F00705" w:rsidRPr="00EE3251">
        <w:rPr>
          <w:rFonts w:ascii="Times New Roman"/>
          <w:sz w:val="24"/>
        </w:rPr>
        <w:t>之高阻抗</w:t>
      </w:r>
      <w:r w:rsidR="00F00705" w:rsidRPr="00EE3251">
        <w:rPr>
          <w:rFonts w:ascii="Times New Roman"/>
          <w:sz w:val="24"/>
        </w:rPr>
        <w:t>poly</w:t>
      </w:r>
      <w:r w:rsidR="00F00705" w:rsidRPr="00EE3251">
        <w:rPr>
          <w:rFonts w:ascii="Times New Roman"/>
          <w:sz w:val="24"/>
        </w:rPr>
        <w:t>。</w:t>
      </w:r>
    </w:p>
    <w:p w14:paraId="09E3D4B2" w14:textId="5B21A27D" w:rsidR="00D3639D" w:rsidRPr="00EE3251" w:rsidRDefault="00FA0F64" w:rsidP="002D5ED4">
      <w:pPr>
        <w:pStyle w:val="affc"/>
        <w:numPr>
          <w:ilvl w:val="0"/>
          <w:numId w:val="33"/>
        </w:numPr>
        <w:adjustRightInd w:val="0"/>
        <w:snapToGrid w:val="0"/>
        <w:ind w:leftChars="0"/>
        <w:jc w:val="both"/>
        <w:rPr>
          <w:rFonts w:ascii="Times New Roman"/>
          <w:sz w:val="24"/>
        </w:rPr>
      </w:pPr>
      <w:r w:rsidRPr="00EE3251">
        <w:rPr>
          <w:rFonts w:ascii="Times New Roman"/>
          <w:sz w:val="24"/>
        </w:rPr>
        <w:t>Native NMOS</w:t>
      </w:r>
      <w:r w:rsidRPr="00EE3251">
        <w:rPr>
          <w:rFonts w:ascii="Times New Roman"/>
          <w:sz w:val="24"/>
        </w:rPr>
        <w:t>：</w:t>
      </w:r>
      <w:r w:rsidR="00D3639D" w:rsidRPr="00EE3251">
        <w:rPr>
          <w:rFonts w:ascii="Times New Roman"/>
          <w:sz w:val="24"/>
        </w:rPr>
        <w:t>Native NMOS</w:t>
      </w:r>
      <w:r w:rsidR="00EC0DAB" w:rsidRPr="00EE3251">
        <w:rPr>
          <w:rFonts w:ascii="Times New Roman"/>
          <w:sz w:val="24"/>
        </w:rPr>
        <w:t xml:space="preserve"> </w:t>
      </w:r>
      <w:r w:rsidR="00D3639D" w:rsidRPr="00EE3251">
        <w:rPr>
          <w:rFonts w:ascii="Times New Roman"/>
          <w:sz w:val="24"/>
        </w:rPr>
        <w:t>(Vth~0V)</w:t>
      </w:r>
      <w:r w:rsidR="00EC0DAB" w:rsidRPr="00EE3251">
        <w:rPr>
          <w:rFonts w:ascii="Times New Roman"/>
          <w:sz w:val="24"/>
        </w:rPr>
        <w:t xml:space="preserve"> </w:t>
      </w:r>
      <w:r w:rsidR="00D3639D" w:rsidRPr="00EE3251">
        <w:rPr>
          <w:rFonts w:ascii="Times New Roman"/>
          <w:sz w:val="24"/>
        </w:rPr>
        <w:t>則是在</w:t>
      </w:r>
      <w:r w:rsidR="00D3639D" w:rsidRPr="00EE3251">
        <w:rPr>
          <w:rFonts w:ascii="Times New Roman"/>
          <w:sz w:val="24"/>
        </w:rPr>
        <w:t>p-Sub</w:t>
      </w:r>
      <w:r w:rsidR="00D3639D" w:rsidRPr="00EE3251">
        <w:rPr>
          <w:rFonts w:ascii="Times New Roman"/>
          <w:sz w:val="24"/>
        </w:rPr>
        <w:t>上定義主動元件區，接續定義閘極，確認源</w:t>
      </w:r>
      <w:r w:rsidR="00D3639D" w:rsidRPr="00EE3251">
        <w:rPr>
          <w:rFonts w:ascii="Times New Roman"/>
          <w:sz w:val="24"/>
        </w:rPr>
        <w:t>/</w:t>
      </w:r>
      <w:r w:rsidR="00D3639D" w:rsidRPr="00EE3251">
        <w:rPr>
          <w:rFonts w:ascii="Times New Roman"/>
          <w:sz w:val="24"/>
        </w:rPr>
        <w:t>汲極離子植入條件，量測</w:t>
      </w:r>
      <w:r w:rsidR="00D3639D" w:rsidRPr="00EE3251">
        <w:rPr>
          <w:rFonts w:ascii="Times New Roman"/>
          <w:sz w:val="24"/>
        </w:rPr>
        <w:t>NMOS</w:t>
      </w:r>
      <w:r w:rsidR="00D3639D" w:rsidRPr="00EE3251">
        <w:rPr>
          <w:rFonts w:ascii="Times New Roman"/>
          <w:sz w:val="24"/>
        </w:rPr>
        <w:t>特性。其目的是在於</w:t>
      </w:r>
      <w:r w:rsidR="00D3639D" w:rsidRPr="00EE3251">
        <w:rPr>
          <w:rFonts w:ascii="Times New Roman"/>
          <w:sz w:val="24"/>
        </w:rPr>
        <w:t>Vt</w:t>
      </w:r>
      <w:r w:rsidR="00D3639D" w:rsidRPr="00EE3251">
        <w:rPr>
          <w:rFonts w:ascii="Times New Roman"/>
          <w:sz w:val="24"/>
        </w:rPr>
        <w:t>趨近於零，所以</w:t>
      </w:r>
      <w:r w:rsidR="00D3639D" w:rsidRPr="00EE3251">
        <w:rPr>
          <w:rFonts w:ascii="Times New Roman"/>
          <w:sz w:val="24"/>
        </w:rPr>
        <w:t>Switching</w:t>
      </w:r>
      <w:r w:rsidR="00D3639D" w:rsidRPr="00EE3251">
        <w:rPr>
          <w:rFonts w:ascii="Times New Roman"/>
          <w:sz w:val="24"/>
        </w:rPr>
        <w:t>或運作速度會非常快，可以滿足高速邏輯線路的應用需求。</w:t>
      </w:r>
    </w:p>
    <w:p w14:paraId="25E60F61" w14:textId="19D8A981" w:rsidR="00E61C77" w:rsidRPr="00EE3251" w:rsidRDefault="00FA0F64" w:rsidP="002D5ED4">
      <w:pPr>
        <w:pStyle w:val="affc"/>
        <w:numPr>
          <w:ilvl w:val="0"/>
          <w:numId w:val="33"/>
        </w:numPr>
        <w:adjustRightInd w:val="0"/>
        <w:snapToGrid w:val="0"/>
        <w:ind w:leftChars="0"/>
        <w:jc w:val="both"/>
        <w:rPr>
          <w:rFonts w:ascii="Times New Roman"/>
          <w:bCs/>
          <w:color w:val="000000" w:themeColor="text1"/>
          <w:sz w:val="24"/>
        </w:rPr>
      </w:pPr>
      <w:r w:rsidRPr="00EE3251">
        <w:rPr>
          <w:rFonts w:ascii="Times New Roman"/>
          <w:bCs/>
          <w:color w:val="000000" w:themeColor="text1"/>
          <w:sz w:val="24"/>
        </w:rPr>
        <w:t>RF</w:t>
      </w:r>
      <w:r w:rsidR="00986DF4">
        <w:rPr>
          <w:rFonts w:ascii="Times New Roman" w:hint="eastAsia"/>
          <w:bCs/>
          <w:color w:val="000000" w:themeColor="text1"/>
          <w:sz w:val="24"/>
        </w:rPr>
        <w:t xml:space="preserve"> </w:t>
      </w:r>
      <w:r w:rsidR="00986DF4">
        <w:rPr>
          <w:rFonts w:ascii="Times New Roman" w:hint="eastAsia"/>
          <w:bCs/>
          <w:color w:val="000000" w:themeColor="text1"/>
          <w:sz w:val="24"/>
        </w:rPr>
        <w:t>基礎元件</w:t>
      </w:r>
      <w:r w:rsidRPr="00EE3251">
        <w:rPr>
          <w:rFonts w:ascii="Times New Roman"/>
          <w:bCs/>
          <w:color w:val="000000" w:themeColor="text1"/>
          <w:sz w:val="24"/>
        </w:rPr>
        <w:t>：</w:t>
      </w:r>
      <w:r w:rsidR="00E61C77" w:rsidRPr="00EE3251">
        <w:rPr>
          <w:rFonts w:ascii="Times New Roman"/>
          <w:bCs/>
          <w:color w:val="000000" w:themeColor="text1"/>
          <w:sz w:val="24"/>
        </w:rPr>
        <w:t>開發</w:t>
      </w:r>
      <w:r w:rsidR="00E61C77" w:rsidRPr="00EE3251">
        <w:rPr>
          <w:rFonts w:ascii="Times New Roman"/>
          <w:bCs/>
          <w:color w:val="000000" w:themeColor="text1"/>
          <w:sz w:val="24"/>
        </w:rPr>
        <w:t>R</w:t>
      </w:r>
      <w:r w:rsidR="00912F5F">
        <w:rPr>
          <w:rFonts w:ascii="Times New Roman"/>
          <w:bCs/>
          <w:color w:val="000000" w:themeColor="text1"/>
          <w:sz w:val="24"/>
        </w:rPr>
        <w:t>F</w:t>
      </w:r>
      <w:r w:rsidR="00912F5F">
        <w:rPr>
          <w:rFonts w:ascii="Times New Roman" w:hint="eastAsia"/>
          <w:bCs/>
          <w:color w:val="000000" w:themeColor="text1"/>
          <w:sz w:val="24"/>
        </w:rPr>
        <w:t>線路</w:t>
      </w:r>
      <w:r w:rsidR="00083973" w:rsidRPr="00EE3251">
        <w:rPr>
          <w:rFonts w:ascii="Times New Roman"/>
          <w:bCs/>
          <w:color w:val="000000" w:themeColor="text1"/>
          <w:sz w:val="24"/>
        </w:rPr>
        <w:t>所需之基礎元件。</w:t>
      </w:r>
      <w:r w:rsidR="00E61C77" w:rsidRPr="00EE3251">
        <w:rPr>
          <w:rFonts w:ascii="Times New Roman"/>
          <w:bCs/>
          <w:color w:val="000000" w:themeColor="text1"/>
          <w:sz w:val="24"/>
        </w:rPr>
        <w:t>採最上層厚金屬層，此層</w:t>
      </w:r>
      <w:r w:rsidR="00E61C77" w:rsidRPr="00EE3251">
        <w:rPr>
          <w:rFonts w:ascii="Times New Roman"/>
          <w:bCs/>
          <w:color w:val="000000" w:themeColor="text1"/>
          <w:sz w:val="24"/>
        </w:rPr>
        <w:lastRenderedPageBreak/>
        <w:t>厚度達</w:t>
      </w:r>
      <w:r w:rsidR="00E61C77" w:rsidRPr="00EE3251">
        <w:rPr>
          <w:rFonts w:ascii="Times New Roman"/>
          <w:bCs/>
          <w:color w:val="000000" w:themeColor="text1"/>
          <w:sz w:val="24"/>
        </w:rPr>
        <w:t>24 kA</w:t>
      </w:r>
      <w:r w:rsidR="00083973" w:rsidRPr="00EE3251">
        <w:rPr>
          <w:rFonts w:ascii="Times New Roman"/>
          <w:bCs/>
          <w:color w:val="000000" w:themeColor="text1"/>
          <w:sz w:val="24"/>
        </w:rPr>
        <w:t>，可</w:t>
      </w:r>
      <w:r w:rsidR="00E61C77" w:rsidRPr="00EE3251">
        <w:rPr>
          <w:rFonts w:ascii="Times New Roman"/>
          <w:bCs/>
          <w:color w:val="000000" w:themeColor="text1"/>
          <w:sz w:val="24"/>
        </w:rPr>
        <w:t>作出</w:t>
      </w:r>
      <w:r w:rsidR="001F5D39" w:rsidRPr="00EE3251">
        <w:rPr>
          <w:rFonts w:ascii="Times New Roman"/>
          <w:bCs/>
          <w:color w:val="000000" w:themeColor="text1"/>
          <w:sz w:val="24"/>
        </w:rPr>
        <w:t>RF</w:t>
      </w:r>
      <w:r w:rsidR="001F5D39" w:rsidRPr="00EE3251">
        <w:rPr>
          <w:rFonts w:ascii="Times New Roman"/>
          <w:bCs/>
          <w:color w:val="000000" w:themeColor="text1"/>
          <w:sz w:val="24"/>
        </w:rPr>
        <w:t>線路</w:t>
      </w:r>
      <w:r w:rsidR="00E61C77" w:rsidRPr="00EE3251">
        <w:rPr>
          <w:rFonts w:ascii="Times New Roman"/>
          <w:bCs/>
          <w:color w:val="000000" w:themeColor="text1"/>
          <w:sz w:val="24"/>
        </w:rPr>
        <w:t>所需</w:t>
      </w:r>
      <w:r w:rsidR="001F5D39" w:rsidRPr="00EE3251">
        <w:rPr>
          <w:rFonts w:ascii="Times New Roman"/>
          <w:bCs/>
          <w:color w:val="000000" w:themeColor="text1"/>
          <w:sz w:val="24"/>
        </w:rPr>
        <w:t>之</w:t>
      </w:r>
      <w:r w:rsidR="00E61C77" w:rsidRPr="00EE3251">
        <w:rPr>
          <w:rFonts w:ascii="Times New Roman"/>
          <w:bCs/>
          <w:color w:val="000000" w:themeColor="text1"/>
          <w:sz w:val="24"/>
        </w:rPr>
        <w:t>電感</w:t>
      </w:r>
      <w:r w:rsidR="001F5D39" w:rsidRPr="00EE3251">
        <w:rPr>
          <w:rFonts w:ascii="Times New Roman"/>
          <w:bCs/>
          <w:color w:val="000000" w:themeColor="text1"/>
          <w:sz w:val="24"/>
        </w:rPr>
        <w:t>、電容等</w:t>
      </w:r>
      <w:r w:rsidR="00912F5F">
        <w:rPr>
          <w:rFonts w:ascii="Times New Roman" w:hint="eastAsia"/>
          <w:bCs/>
          <w:color w:val="000000" w:themeColor="text1"/>
          <w:sz w:val="24"/>
        </w:rPr>
        <w:t>基礎元件</w:t>
      </w:r>
      <w:r w:rsidR="00E61C77" w:rsidRPr="00EE3251">
        <w:rPr>
          <w:rFonts w:ascii="Times New Roman"/>
          <w:bCs/>
          <w:color w:val="000000" w:themeColor="text1"/>
          <w:sz w:val="24"/>
        </w:rPr>
        <w:t>。</w:t>
      </w:r>
    </w:p>
    <w:p w14:paraId="38822FE4" w14:textId="4D9C0F2A" w:rsidR="008A7CBD" w:rsidRDefault="00FA0F64" w:rsidP="002D5ED4">
      <w:pPr>
        <w:pStyle w:val="affc"/>
        <w:numPr>
          <w:ilvl w:val="0"/>
          <w:numId w:val="33"/>
        </w:numPr>
        <w:adjustRightInd w:val="0"/>
        <w:snapToGrid w:val="0"/>
        <w:ind w:leftChars="0"/>
        <w:jc w:val="both"/>
        <w:rPr>
          <w:rFonts w:ascii="Times New Roman"/>
          <w:bCs/>
          <w:color w:val="000000" w:themeColor="text1"/>
          <w:sz w:val="24"/>
        </w:rPr>
      </w:pPr>
      <w:r w:rsidRPr="00EE3251">
        <w:rPr>
          <w:rFonts w:ascii="Times New Roman"/>
          <w:bCs/>
          <w:color w:val="000000" w:themeColor="text1"/>
          <w:sz w:val="24"/>
        </w:rPr>
        <w:t xml:space="preserve">OTP </w:t>
      </w:r>
      <w:r w:rsidR="00986DF4">
        <w:rPr>
          <w:rFonts w:ascii="Times New Roman" w:hint="eastAsia"/>
          <w:bCs/>
          <w:color w:val="000000" w:themeColor="text1"/>
          <w:sz w:val="24"/>
        </w:rPr>
        <w:t>(</w:t>
      </w:r>
      <w:r w:rsidR="00986DF4">
        <w:rPr>
          <w:rFonts w:ascii="Times New Roman"/>
          <w:bCs/>
          <w:color w:val="000000" w:themeColor="text1"/>
          <w:sz w:val="24"/>
        </w:rPr>
        <w:t xml:space="preserve">eFuse) </w:t>
      </w:r>
      <w:r w:rsidRPr="00EE3251">
        <w:rPr>
          <w:rFonts w:ascii="Times New Roman"/>
          <w:bCs/>
          <w:color w:val="000000" w:themeColor="text1"/>
          <w:sz w:val="24"/>
        </w:rPr>
        <w:t>IP</w:t>
      </w:r>
      <w:r w:rsidRPr="00EE3251">
        <w:rPr>
          <w:rFonts w:ascii="Times New Roman"/>
          <w:bCs/>
          <w:color w:val="000000" w:themeColor="text1"/>
          <w:sz w:val="24"/>
        </w:rPr>
        <w:t>：</w:t>
      </w:r>
      <w:r w:rsidR="001F5D39" w:rsidRPr="00EE3251">
        <w:rPr>
          <w:rFonts w:ascii="Times New Roman"/>
          <w:bCs/>
          <w:color w:val="000000" w:themeColor="text1"/>
          <w:sz w:val="24"/>
        </w:rPr>
        <w:t>傳統</w:t>
      </w:r>
      <w:r w:rsidR="001F5D39" w:rsidRPr="00EE3251">
        <w:rPr>
          <w:rFonts w:ascii="Times New Roman"/>
          <w:bCs/>
          <w:color w:val="000000" w:themeColor="text1"/>
          <w:sz w:val="24"/>
        </w:rPr>
        <w:t>DRAM</w:t>
      </w:r>
      <w:r w:rsidR="001F5D39" w:rsidRPr="00EE3251">
        <w:rPr>
          <w:rFonts w:ascii="Times New Roman"/>
          <w:bCs/>
          <w:color w:val="000000" w:themeColor="text1"/>
          <w:sz w:val="24"/>
        </w:rPr>
        <w:t>陣列修補一般採</w:t>
      </w:r>
      <w:r w:rsidR="001F5D39" w:rsidRPr="00EE3251">
        <w:rPr>
          <w:rFonts w:ascii="Times New Roman"/>
          <w:bCs/>
          <w:color w:val="000000" w:themeColor="text1"/>
          <w:sz w:val="24"/>
        </w:rPr>
        <w:t>Laser Fuse</w:t>
      </w:r>
      <w:r w:rsidR="001F5D39" w:rsidRPr="00EE3251">
        <w:rPr>
          <w:rFonts w:ascii="Times New Roman"/>
          <w:bCs/>
          <w:color w:val="000000" w:themeColor="text1"/>
          <w:sz w:val="24"/>
        </w:rPr>
        <w:t>方式，此種方式缺點在封測後無法進一步修補，另外由於需於</w:t>
      </w:r>
      <w:r w:rsidR="001F5D39" w:rsidRPr="00EE3251">
        <w:rPr>
          <w:rFonts w:ascii="Times New Roman"/>
          <w:bCs/>
          <w:color w:val="000000" w:themeColor="text1"/>
          <w:sz w:val="24"/>
        </w:rPr>
        <w:t>Fuse</w:t>
      </w:r>
      <w:r w:rsidR="001F5D39" w:rsidRPr="00EE3251">
        <w:rPr>
          <w:rFonts w:ascii="Times New Roman"/>
          <w:bCs/>
          <w:color w:val="000000" w:themeColor="text1"/>
          <w:sz w:val="24"/>
        </w:rPr>
        <w:t>的上方開孔，在某些應用中會有可靠度的顧慮。是以</w:t>
      </w:r>
      <w:r w:rsidR="00BD4CF9" w:rsidRPr="00EE3251">
        <w:rPr>
          <w:rFonts w:ascii="Times New Roman"/>
          <w:bCs/>
          <w:color w:val="000000" w:themeColor="text1"/>
          <w:sz w:val="24"/>
        </w:rPr>
        <w:t>開發</w:t>
      </w:r>
      <w:r w:rsidR="00BD4CF9" w:rsidRPr="00EE3251">
        <w:rPr>
          <w:rFonts w:ascii="Times New Roman"/>
          <w:bCs/>
          <w:color w:val="000000" w:themeColor="text1"/>
          <w:sz w:val="24"/>
        </w:rPr>
        <w:t>OTP (eFuse) IP</w:t>
      </w:r>
      <w:r w:rsidR="00BD4CF9" w:rsidRPr="00EE3251">
        <w:rPr>
          <w:rFonts w:ascii="Times New Roman"/>
          <w:bCs/>
          <w:color w:val="000000" w:themeColor="text1"/>
          <w:sz w:val="24"/>
        </w:rPr>
        <w:t>取代</w:t>
      </w:r>
      <w:r w:rsidR="00BD4CF9" w:rsidRPr="00EE3251">
        <w:rPr>
          <w:rFonts w:ascii="Times New Roman"/>
          <w:bCs/>
          <w:color w:val="000000" w:themeColor="text1"/>
          <w:sz w:val="24"/>
        </w:rPr>
        <w:t>Laser Fuse</w:t>
      </w:r>
      <w:r w:rsidR="00BD4CF9" w:rsidRPr="00EE3251">
        <w:rPr>
          <w:rFonts w:ascii="Times New Roman"/>
          <w:bCs/>
          <w:color w:val="000000" w:themeColor="text1"/>
          <w:sz w:val="24"/>
        </w:rPr>
        <w:t>，以作為在五層金屬層</w:t>
      </w:r>
      <w:r w:rsidR="00BD4CF9" w:rsidRPr="00EE3251">
        <w:rPr>
          <w:rFonts w:ascii="Times New Roman"/>
          <w:bCs/>
          <w:color w:val="000000" w:themeColor="text1"/>
          <w:sz w:val="24"/>
        </w:rPr>
        <w:t>DRAM Cell</w:t>
      </w:r>
      <w:r w:rsidR="00BD4CF9" w:rsidRPr="00EE3251">
        <w:rPr>
          <w:rFonts w:ascii="Times New Roman"/>
          <w:bCs/>
          <w:color w:val="000000" w:themeColor="text1"/>
          <w:sz w:val="24"/>
        </w:rPr>
        <w:t>的修補機制之一。</w:t>
      </w:r>
    </w:p>
    <w:p w14:paraId="516DD7A8" w14:textId="77777777" w:rsidR="00C75BCF" w:rsidRDefault="00C75BCF" w:rsidP="00986DF4">
      <w:pPr>
        <w:pStyle w:val="affc"/>
        <w:adjustRightInd w:val="0"/>
        <w:snapToGrid w:val="0"/>
        <w:ind w:leftChars="0" w:left="1757"/>
        <w:jc w:val="center"/>
        <w:rPr>
          <w:rFonts w:ascii="Times New Roman"/>
          <w:sz w:val="24"/>
        </w:rPr>
      </w:pPr>
    </w:p>
    <w:p w14:paraId="58FDAD43" w14:textId="19A62726" w:rsidR="003B1283" w:rsidRPr="00EE3251" w:rsidRDefault="00C75BCF" w:rsidP="00986DF4">
      <w:pPr>
        <w:pStyle w:val="affc"/>
        <w:adjustRightInd w:val="0"/>
        <w:snapToGrid w:val="0"/>
        <w:ind w:leftChars="0" w:left="1757"/>
        <w:jc w:val="center"/>
        <w:rPr>
          <w:rFonts w:ascii="Times New Roman"/>
          <w:sz w:val="24"/>
        </w:rPr>
      </w:pPr>
      <w:bookmarkStart w:id="234" w:name="_Ref38355595"/>
      <w:bookmarkStart w:id="235" w:name="_Toc40276363"/>
      <w:r>
        <w:rPr>
          <w:rFonts w:ascii="Times New Roman"/>
          <w:bCs/>
          <w:noProof/>
          <w:color w:val="000000" w:themeColor="text1"/>
          <w:sz w:val="24"/>
        </w:rPr>
        <w:drawing>
          <wp:anchor distT="0" distB="0" distL="114300" distR="114300" simplePos="0" relativeHeight="251573760" behindDoc="0" locked="0" layoutInCell="1" allowOverlap="1" wp14:anchorId="31290B31" wp14:editId="51215CBB">
            <wp:simplePos x="0" y="0"/>
            <wp:positionH relativeFrom="column">
              <wp:posOffset>793115</wp:posOffset>
            </wp:positionH>
            <wp:positionV relativeFrom="paragraph">
              <wp:posOffset>184150</wp:posOffset>
            </wp:positionV>
            <wp:extent cx="5299075" cy="2577465"/>
            <wp:effectExtent l="0" t="0" r="0" b="0"/>
            <wp:wrapTopAndBottom/>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99075" cy="2577465"/>
                    </a:xfrm>
                    <a:prstGeom prst="rect">
                      <a:avLst/>
                    </a:prstGeom>
                    <a:noFill/>
                  </pic:spPr>
                </pic:pic>
              </a:graphicData>
            </a:graphic>
          </wp:anchor>
        </w:drawing>
      </w:r>
      <w:bookmarkStart w:id="236" w:name="_Ref31847248"/>
      <w:r w:rsidR="00472A42" w:rsidRPr="00EE3251">
        <w:rPr>
          <w:rFonts w:ascii="Times New Roman"/>
          <w:sz w:val="24"/>
        </w:rPr>
        <w:t>圖</w:t>
      </w:r>
      <w:r w:rsidR="00472A42" w:rsidRPr="00EE3251">
        <w:rPr>
          <w:rFonts w:ascii="Times New Roman"/>
          <w:sz w:val="24"/>
        </w:rPr>
        <w:t>2.</w:t>
      </w:r>
      <w:r w:rsidR="00472A42" w:rsidRPr="00EE3251">
        <w:rPr>
          <w:rFonts w:ascii="Times New Roman"/>
          <w:sz w:val="24"/>
        </w:rPr>
        <w:fldChar w:fldCharType="begin"/>
      </w:r>
      <w:r w:rsidR="00472A42" w:rsidRPr="00EE3251">
        <w:rPr>
          <w:rFonts w:ascii="Times New Roman"/>
          <w:sz w:val="24"/>
        </w:rPr>
        <w:instrText xml:space="preserve"> SEQ </w:instrText>
      </w:r>
      <w:r w:rsidR="00472A42" w:rsidRPr="00EE3251">
        <w:rPr>
          <w:rFonts w:ascii="Times New Roman"/>
          <w:sz w:val="24"/>
        </w:rPr>
        <w:instrText>圖</w:instrText>
      </w:r>
      <w:r w:rsidR="00472A42" w:rsidRPr="00EE3251">
        <w:rPr>
          <w:rFonts w:ascii="Times New Roman"/>
          <w:sz w:val="24"/>
        </w:rPr>
        <w:instrText xml:space="preserve">2. \* ARABIC </w:instrText>
      </w:r>
      <w:r w:rsidR="00472A42" w:rsidRPr="00EE3251">
        <w:rPr>
          <w:rFonts w:ascii="Times New Roman"/>
          <w:sz w:val="24"/>
        </w:rPr>
        <w:fldChar w:fldCharType="separate"/>
      </w:r>
      <w:r w:rsidR="0082588F">
        <w:rPr>
          <w:rFonts w:ascii="Times New Roman"/>
          <w:noProof/>
          <w:sz w:val="24"/>
        </w:rPr>
        <w:t>16</w:t>
      </w:r>
      <w:r w:rsidR="00472A42" w:rsidRPr="00EE3251">
        <w:rPr>
          <w:rFonts w:ascii="Times New Roman"/>
          <w:sz w:val="24"/>
        </w:rPr>
        <w:fldChar w:fldCharType="end"/>
      </w:r>
      <w:bookmarkEnd w:id="234"/>
      <w:bookmarkEnd w:id="236"/>
      <w:r w:rsidR="00386B47" w:rsidRPr="00EE3251">
        <w:rPr>
          <w:rFonts w:ascii="Times New Roman"/>
          <w:sz w:val="24"/>
        </w:rPr>
        <w:t>新元件開發</w:t>
      </w:r>
      <w:bookmarkEnd w:id="235"/>
    </w:p>
    <w:p w14:paraId="42F8DB7D" w14:textId="503D3B4C" w:rsidR="004876CF" w:rsidRPr="00EE3251" w:rsidRDefault="004876CF" w:rsidP="004876CF">
      <w:pPr>
        <w:widowControl/>
        <w:snapToGrid w:val="0"/>
        <w:spacing w:beforeLines="25" w:before="60" w:line="240" w:lineRule="auto"/>
        <w:ind w:leftChars="532" w:left="1277" w:firstLineChars="176" w:firstLine="422"/>
        <w:jc w:val="both"/>
        <w:rPr>
          <w:bCs/>
          <w:color w:val="000000" w:themeColor="text1"/>
        </w:rPr>
      </w:pPr>
    </w:p>
    <w:p w14:paraId="2F194941" w14:textId="781DC224" w:rsidR="00E13E6D" w:rsidRPr="00EE3251" w:rsidRDefault="00472A42" w:rsidP="00E67169">
      <w:pPr>
        <w:widowControl/>
        <w:snapToGrid w:val="0"/>
        <w:spacing w:beforeLines="25" w:before="60" w:line="240" w:lineRule="auto"/>
        <w:ind w:leftChars="532" w:left="1277" w:firstLineChars="176" w:firstLine="405"/>
        <w:jc w:val="both"/>
        <w:rPr>
          <w:rFonts w:ascii="Times New Roman"/>
          <w:sz w:val="20"/>
        </w:rPr>
      </w:pPr>
      <w:r w:rsidRPr="00EE3251">
        <w:rPr>
          <w:rFonts w:ascii="Times New Roman"/>
          <w:sz w:val="23"/>
          <w:szCs w:val="23"/>
        </w:rPr>
        <w:t>根據上述，</w:t>
      </w:r>
      <w:r w:rsidR="00D42DE9" w:rsidRPr="00EE3251">
        <w:rPr>
          <w:rFonts w:ascii="Times New Roman"/>
          <w:bCs/>
          <w:color w:val="000000" w:themeColor="text1"/>
        </w:rPr>
        <w:t xml:space="preserve">AIM </w:t>
      </w:r>
      <w:r w:rsidR="00D42DE9" w:rsidRPr="00EE3251">
        <w:rPr>
          <w:rFonts w:ascii="Times New Roman"/>
          <w:bCs/>
          <w:color w:val="000000" w:themeColor="text1"/>
        </w:rPr>
        <w:t>製程整合平台</w:t>
      </w:r>
      <w:r w:rsidR="00E13E6D" w:rsidRPr="00EE3251">
        <w:rPr>
          <w:rFonts w:ascii="Times New Roman"/>
          <w:bCs/>
          <w:color w:val="000000" w:themeColor="text1"/>
        </w:rPr>
        <w:t>式以原生</w:t>
      </w:r>
      <w:r w:rsidR="00D42DE9" w:rsidRPr="00EE3251">
        <w:rPr>
          <w:rFonts w:ascii="Times New Roman"/>
          <w:bCs/>
          <w:color w:val="000000" w:themeColor="text1"/>
        </w:rPr>
        <w:t>25nm DRAM</w:t>
      </w:r>
      <w:r w:rsidR="00E13E6D" w:rsidRPr="00EE3251">
        <w:rPr>
          <w:rFonts w:ascii="Times New Roman"/>
          <w:bCs/>
          <w:color w:val="000000" w:themeColor="text1"/>
        </w:rPr>
        <w:t>為</w:t>
      </w:r>
      <w:r w:rsidR="00D42DE9" w:rsidRPr="00EE3251">
        <w:rPr>
          <w:rFonts w:ascii="Times New Roman"/>
          <w:bCs/>
          <w:color w:val="000000" w:themeColor="text1"/>
        </w:rPr>
        <w:t>基礎</w:t>
      </w:r>
      <w:r w:rsidR="00E13E6D" w:rsidRPr="00EE3251">
        <w:rPr>
          <w:rFonts w:ascii="Times New Roman"/>
          <w:bCs/>
          <w:color w:val="000000" w:themeColor="text1"/>
        </w:rPr>
        <w:t>，再多增加六</w:t>
      </w:r>
      <w:r w:rsidR="00D42DE9" w:rsidRPr="00EE3251">
        <w:rPr>
          <w:rFonts w:ascii="Times New Roman"/>
          <w:bCs/>
          <w:color w:val="000000" w:themeColor="text1"/>
        </w:rPr>
        <w:t>層光罩，如</w:t>
      </w:r>
      <w:r w:rsidR="00087B52">
        <w:rPr>
          <w:rFonts w:ascii="Times New Roman"/>
          <w:bCs/>
          <w:color w:val="000000" w:themeColor="text1"/>
        </w:rPr>
        <w:fldChar w:fldCharType="begin"/>
      </w:r>
      <w:r w:rsidR="00087B52">
        <w:rPr>
          <w:rFonts w:ascii="Times New Roman"/>
          <w:bCs/>
          <w:color w:val="000000" w:themeColor="text1"/>
        </w:rPr>
        <w:instrText xml:space="preserve"> REF _Ref31847532  \* MERGEFORMAT </w:instrText>
      </w:r>
      <w:r w:rsidR="00087B52">
        <w:rPr>
          <w:rFonts w:ascii="Times New Roman"/>
          <w:bCs/>
          <w:color w:val="000000" w:themeColor="text1"/>
        </w:rPr>
        <w:fldChar w:fldCharType="separate"/>
      </w:r>
      <w:r w:rsidR="0082588F" w:rsidRPr="0082588F">
        <w:rPr>
          <w:rFonts w:ascii="Times New Roman"/>
          <w:bCs/>
          <w:color w:val="000000" w:themeColor="text1"/>
        </w:rPr>
        <w:t>表</w:t>
      </w:r>
      <w:r w:rsidR="0082588F" w:rsidRPr="0082588F">
        <w:rPr>
          <w:rFonts w:ascii="Times New Roman"/>
          <w:bCs/>
          <w:color w:val="000000" w:themeColor="text1"/>
        </w:rPr>
        <w:t>2.6</w:t>
      </w:r>
      <w:r w:rsidR="00087B52">
        <w:rPr>
          <w:rFonts w:ascii="Times New Roman"/>
          <w:bCs/>
          <w:color w:val="000000" w:themeColor="text1"/>
        </w:rPr>
        <w:fldChar w:fldCharType="end"/>
      </w:r>
      <w:r w:rsidR="00D42DE9" w:rsidRPr="00EE3251">
        <w:rPr>
          <w:rFonts w:ascii="Times New Roman"/>
          <w:bCs/>
          <w:color w:val="000000" w:themeColor="text1"/>
        </w:rPr>
        <w:t>所示</w:t>
      </w:r>
      <w:r w:rsidR="00E13E6D" w:rsidRPr="00EE3251">
        <w:rPr>
          <w:rFonts w:ascii="Times New Roman"/>
          <w:bCs/>
          <w:color w:val="000000" w:themeColor="text1"/>
        </w:rPr>
        <w:t>，來</w:t>
      </w:r>
      <w:r w:rsidR="00F14844" w:rsidRPr="00EE3251">
        <w:rPr>
          <w:rFonts w:ascii="Times New Roman"/>
          <w:bCs/>
          <w:color w:val="000000" w:themeColor="text1"/>
        </w:rPr>
        <w:t>達成</w:t>
      </w:r>
      <w:r w:rsidR="00E13E6D" w:rsidRPr="00EE3251">
        <w:rPr>
          <w:rFonts w:ascii="Times New Roman"/>
          <w:bCs/>
          <w:color w:val="000000" w:themeColor="text1"/>
        </w:rPr>
        <w:t>以上所述</w:t>
      </w:r>
      <w:r w:rsidR="00F14844" w:rsidRPr="00EE3251">
        <w:rPr>
          <w:rFonts w:ascii="Times New Roman"/>
          <w:bCs/>
          <w:color w:val="000000" w:themeColor="text1"/>
        </w:rPr>
        <w:t>效能增加與新元件開發</w:t>
      </w:r>
      <w:r w:rsidR="00D42DE9" w:rsidRPr="00EE3251">
        <w:rPr>
          <w:rFonts w:ascii="Times New Roman"/>
          <w:bCs/>
          <w:color w:val="000000" w:themeColor="text1"/>
        </w:rPr>
        <w:t>。</w:t>
      </w:r>
    </w:p>
    <w:p w14:paraId="42F616C6" w14:textId="0CA0EA00" w:rsidR="00472A42" w:rsidRPr="00EE3251" w:rsidRDefault="00472A42" w:rsidP="00472A42">
      <w:pPr>
        <w:pStyle w:val="aff2"/>
        <w:keepNext/>
        <w:rPr>
          <w:rFonts w:ascii="Times New Roman" w:eastAsia="標楷體" w:hAnsi="Times New Roman"/>
        </w:rPr>
      </w:pPr>
      <w:bookmarkStart w:id="237" w:name="_Ref31847532"/>
      <w:bookmarkStart w:id="238" w:name="_Ref31910625"/>
      <w:bookmarkStart w:id="239" w:name="_Toc38355109"/>
      <w:r w:rsidRPr="00EE3251">
        <w:rPr>
          <w:rFonts w:ascii="Times New Roman" w:eastAsia="標楷體" w:hAnsi="Times New Roman"/>
        </w:rPr>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6</w:t>
      </w:r>
      <w:r w:rsidRPr="00EE3251">
        <w:rPr>
          <w:rFonts w:ascii="Times New Roman" w:eastAsia="標楷體" w:hAnsi="Times New Roman"/>
        </w:rPr>
        <w:fldChar w:fldCharType="end"/>
      </w:r>
      <w:bookmarkEnd w:id="237"/>
      <w:r w:rsidR="0033545F" w:rsidRPr="00EE3251">
        <w:rPr>
          <w:rFonts w:ascii="Times New Roman" w:eastAsia="標楷體" w:hAnsi="Times New Roman"/>
        </w:rPr>
        <w:t xml:space="preserve"> AIM</w:t>
      </w:r>
      <w:r w:rsidR="0033545F" w:rsidRPr="00EE3251">
        <w:rPr>
          <w:rFonts w:ascii="Times New Roman" w:eastAsia="標楷體" w:hAnsi="Times New Roman"/>
        </w:rPr>
        <w:t>與</w:t>
      </w:r>
      <w:r w:rsidR="009A23A2">
        <w:rPr>
          <w:rFonts w:ascii="Times New Roman" w:eastAsia="標楷體" w:hAnsi="Times New Roman" w:hint="eastAsia"/>
        </w:rPr>
        <w:t>標準</w:t>
      </w:r>
      <w:r w:rsidR="0033545F" w:rsidRPr="00EE3251">
        <w:rPr>
          <w:rFonts w:ascii="Times New Roman" w:eastAsia="標楷體" w:hAnsi="Times New Roman"/>
        </w:rPr>
        <w:t>DRAM</w:t>
      </w:r>
      <w:r w:rsidR="0033545F" w:rsidRPr="00EE3251">
        <w:rPr>
          <w:rFonts w:ascii="Times New Roman" w:eastAsia="標楷體" w:hAnsi="Times New Roman"/>
        </w:rPr>
        <w:t>光罩比較</w:t>
      </w:r>
      <w:bookmarkEnd w:id="238"/>
      <w:bookmarkEnd w:id="239"/>
    </w:p>
    <w:p w14:paraId="5963963A" w14:textId="3E290D21" w:rsidR="00D42DE9" w:rsidRPr="00EE3251" w:rsidRDefault="009A23A2" w:rsidP="009A23A2">
      <w:pPr>
        <w:kinsoku w:val="0"/>
        <w:snapToGrid w:val="0"/>
        <w:spacing w:beforeLines="25" w:before="60" w:line="240" w:lineRule="auto"/>
        <w:ind w:leftChars="-118" w:left="-283"/>
        <w:jc w:val="center"/>
        <w:rPr>
          <w:b/>
          <w:bCs/>
          <w:color w:val="2E74B5" w:themeColor="accent1" w:themeShade="BF"/>
        </w:rPr>
      </w:pPr>
      <w:r>
        <w:rPr>
          <w:b/>
          <w:bCs/>
          <w:noProof/>
          <w:color w:val="2E74B5" w:themeColor="accent1" w:themeShade="BF"/>
        </w:rPr>
        <w:drawing>
          <wp:inline distT="0" distB="0" distL="0" distR="0" wp14:anchorId="3C64BB07" wp14:editId="3B3C83CC">
            <wp:extent cx="6107455" cy="3202885"/>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37341" cy="3218558"/>
                    </a:xfrm>
                    <a:prstGeom prst="rect">
                      <a:avLst/>
                    </a:prstGeom>
                    <a:noFill/>
                  </pic:spPr>
                </pic:pic>
              </a:graphicData>
            </a:graphic>
          </wp:inline>
        </w:drawing>
      </w:r>
    </w:p>
    <w:p w14:paraId="436504B4" w14:textId="5AD28701" w:rsidR="00D42DE9" w:rsidRDefault="00D42DE9" w:rsidP="002C0351">
      <w:pPr>
        <w:kinsoku w:val="0"/>
        <w:snapToGrid w:val="0"/>
        <w:spacing w:beforeLines="25" w:before="60" w:line="240" w:lineRule="auto"/>
        <w:rPr>
          <w:b/>
          <w:bCs/>
        </w:rPr>
      </w:pPr>
    </w:p>
    <w:p w14:paraId="5992116C" w14:textId="5EDF0535" w:rsidR="00E67169" w:rsidRDefault="00E67169" w:rsidP="002C0351">
      <w:pPr>
        <w:kinsoku w:val="0"/>
        <w:snapToGrid w:val="0"/>
        <w:spacing w:beforeLines="25" w:before="60" w:line="240" w:lineRule="auto"/>
        <w:rPr>
          <w:b/>
          <w:bCs/>
        </w:rPr>
      </w:pPr>
    </w:p>
    <w:p w14:paraId="2CD7B92B" w14:textId="77777777" w:rsidR="00E67169" w:rsidRPr="00EE3251" w:rsidRDefault="00E67169" w:rsidP="002C0351">
      <w:pPr>
        <w:kinsoku w:val="0"/>
        <w:snapToGrid w:val="0"/>
        <w:spacing w:beforeLines="25" w:before="60" w:line="240" w:lineRule="auto"/>
        <w:rPr>
          <w:b/>
          <w:bCs/>
        </w:rPr>
      </w:pPr>
    </w:p>
    <w:p w14:paraId="3196D189" w14:textId="5BE8E603" w:rsidR="00C96EFE" w:rsidRPr="00EE3251" w:rsidRDefault="00C96EFE" w:rsidP="002D5ED4">
      <w:pPr>
        <w:pStyle w:val="affc"/>
        <w:numPr>
          <w:ilvl w:val="0"/>
          <w:numId w:val="9"/>
        </w:numPr>
        <w:adjustRightInd w:val="0"/>
        <w:snapToGrid w:val="0"/>
        <w:ind w:leftChars="296" w:left="1070"/>
        <w:rPr>
          <w:rFonts w:ascii="Times New Roman"/>
          <w:sz w:val="24"/>
        </w:rPr>
      </w:pPr>
      <w:r w:rsidRPr="00EE3251">
        <w:rPr>
          <w:rFonts w:ascii="Times New Roman"/>
          <w:sz w:val="24"/>
        </w:rPr>
        <w:lastRenderedPageBreak/>
        <w:t xml:space="preserve">AIM </w:t>
      </w:r>
      <w:r w:rsidRPr="00EE3251">
        <w:rPr>
          <w:rFonts w:ascii="Times New Roman"/>
          <w:sz w:val="24"/>
        </w:rPr>
        <w:t>基礎矽智財開發</w:t>
      </w:r>
    </w:p>
    <w:p w14:paraId="05B572E5" w14:textId="0CA08C2D" w:rsidR="00C62856" w:rsidRPr="00EE3251" w:rsidRDefault="00E67169" w:rsidP="00E67169">
      <w:pPr>
        <w:widowControl/>
        <w:tabs>
          <w:tab w:val="left" w:pos="851"/>
        </w:tabs>
        <w:snapToGrid w:val="0"/>
        <w:spacing w:beforeLines="25" w:before="60" w:line="240" w:lineRule="auto"/>
        <w:ind w:leftChars="532" w:left="1277"/>
        <w:jc w:val="both"/>
        <w:rPr>
          <w:rFonts w:ascii="Times New Roman"/>
          <w:color w:val="000000" w:themeColor="text1"/>
        </w:rPr>
      </w:pPr>
      <w:r>
        <w:rPr>
          <w:rFonts w:ascii="Times New Roman" w:hint="eastAsia"/>
        </w:rPr>
        <w:t xml:space="preserve">    </w:t>
      </w:r>
      <w:r w:rsidR="000F175C" w:rsidRPr="00EE3251">
        <w:rPr>
          <w:rFonts w:ascii="Times New Roman"/>
        </w:rPr>
        <w:t xml:space="preserve">AIM </w:t>
      </w:r>
      <w:r w:rsidR="000F175C" w:rsidRPr="00EE3251">
        <w:rPr>
          <w:rFonts w:ascii="Times New Roman"/>
        </w:rPr>
        <w:t>基礎矽智財開發</w:t>
      </w:r>
      <w:r w:rsidR="000F175C" w:rsidRPr="00EE3251">
        <w:rPr>
          <w:rFonts w:ascii="Times New Roman"/>
          <w:color w:val="000000" w:themeColor="text1"/>
        </w:rPr>
        <w:t>主要目的在於</w:t>
      </w:r>
      <w:r w:rsidR="000F175C" w:rsidRPr="00EE3251">
        <w:rPr>
          <w:rFonts w:ascii="Times New Roman"/>
          <w:color w:val="000000" w:themeColor="text1"/>
        </w:rPr>
        <w:t>AIM</w:t>
      </w:r>
      <w:r w:rsidR="000F175C" w:rsidRPr="00EE3251">
        <w:rPr>
          <w:rFonts w:ascii="Times New Roman"/>
          <w:color w:val="000000" w:themeColor="text1"/>
        </w:rPr>
        <w:t>平台上，提供邏輯線路設計所需各式基礎矽智財元件，目前</w:t>
      </w:r>
      <w:r w:rsidR="000F175C" w:rsidRPr="00EE3251">
        <w:rPr>
          <w:rFonts w:ascii="Times New Roman"/>
          <w:color w:val="000000" w:themeColor="text1"/>
        </w:rPr>
        <w:t>DRAM</w:t>
      </w:r>
      <w:r w:rsidR="000F175C" w:rsidRPr="00EE3251">
        <w:rPr>
          <w:rFonts w:ascii="Times New Roman"/>
          <w:color w:val="000000" w:themeColor="text1"/>
        </w:rPr>
        <w:t>原生製程上，欠缺完整矽智財可供邏輯線路設計使用，欲使其成為</w:t>
      </w:r>
      <w:r w:rsidR="000F175C" w:rsidRPr="00EE3251">
        <w:rPr>
          <w:rFonts w:ascii="Times New Roman"/>
          <w:color w:val="000000" w:themeColor="text1"/>
        </w:rPr>
        <w:t>AIM</w:t>
      </w:r>
      <w:r w:rsidR="000F175C" w:rsidRPr="00EE3251">
        <w:rPr>
          <w:rFonts w:ascii="Times New Roman"/>
          <w:color w:val="000000" w:themeColor="text1"/>
        </w:rPr>
        <w:t>代工平台，以從事各式邏輯線路設計，本計畫將進行相關基礎矽智財的開發</w:t>
      </w:r>
      <w:r w:rsidR="000F175C" w:rsidRPr="00EE3251">
        <w:rPr>
          <w:rFonts w:ascii="Times New Roman"/>
          <w:color w:val="000000" w:themeColor="text1"/>
        </w:rPr>
        <w:t xml:space="preserve"> (</w:t>
      </w:r>
      <w:r w:rsidR="0033545F" w:rsidRPr="00EE3251">
        <w:rPr>
          <w:rFonts w:ascii="Times New Roman"/>
          <w:color w:val="000000" w:themeColor="text1"/>
        </w:rPr>
        <w:fldChar w:fldCharType="begin"/>
      </w:r>
      <w:r w:rsidR="0033545F" w:rsidRPr="00EE3251">
        <w:rPr>
          <w:rFonts w:ascii="Times New Roman"/>
          <w:color w:val="000000" w:themeColor="text1"/>
        </w:rPr>
        <w:instrText xml:space="preserve"> REF _Ref31847635 \h </w:instrText>
      </w:r>
      <w:r w:rsidR="00ED77FC" w:rsidRPr="00EE3251">
        <w:rPr>
          <w:rFonts w:ascii="Times New Roman"/>
          <w:color w:val="000000" w:themeColor="text1"/>
        </w:rPr>
        <w:instrText xml:space="preserve"> \* MERGEFORMAT </w:instrText>
      </w:r>
      <w:r w:rsidR="0033545F" w:rsidRPr="00EE3251">
        <w:rPr>
          <w:rFonts w:ascii="Times New Roman"/>
          <w:color w:val="000000" w:themeColor="text1"/>
        </w:rPr>
      </w:r>
      <w:r w:rsidR="0033545F" w:rsidRPr="00EE3251">
        <w:rPr>
          <w:rFonts w:ascii="Times New Roman"/>
          <w:color w:val="000000" w:themeColor="text1"/>
        </w:rPr>
        <w:fldChar w:fldCharType="separate"/>
      </w:r>
      <w:r w:rsidR="0082588F" w:rsidRPr="0082588F">
        <w:rPr>
          <w:rFonts w:ascii="Times New Roman"/>
        </w:rPr>
        <w:t>圖</w:t>
      </w:r>
      <w:r w:rsidR="0082588F" w:rsidRPr="0082588F">
        <w:rPr>
          <w:rFonts w:ascii="Times New Roman"/>
        </w:rPr>
        <w:t>2.17</w:t>
      </w:r>
      <w:r w:rsidR="0033545F" w:rsidRPr="00EE3251">
        <w:rPr>
          <w:rFonts w:ascii="Times New Roman"/>
          <w:color w:val="000000" w:themeColor="text1"/>
        </w:rPr>
        <w:fldChar w:fldCharType="end"/>
      </w:r>
      <w:r w:rsidR="000F175C" w:rsidRPr="00EE3251">
        <w:rPr>
          <w:rFonts w:ascii="Times New Roman"/>
          <w:color w:val="000000" w:themeColor="text1"/>
        </w:rPr>
        <w:t>所示</w:t>
      </w:r>
      <w:r w:rsidR="000F175C" w:rsidRPr="00EE3251">
        <w:rPr>
          <w:rFonts w:ascii="Times New Roman"/>
          <w:color w:val="000000" w:themeColor="text1"/>
        </w:rPr>
        <w:t>)</w:t>
      </w:r>
      <w:r w:rsidR="000F175C" w:rsidRPr="00EE3251">
        <w:rPr>
          <w:rFonts w:ascii="Times New Roman"/>
          <w:color w:val="000000" w:themeColor="text1"/>
        </w:rPr>
        <w:t>，如：提供邏輯電路基礎單元之標準元件庫、提供高頻記憶體模塊之</w:t>
      </w:r>
      <w:r w:rsidR="000F175C" w:rsidRPr="00EE3251">
        <w:rPr>
          <w:rFonts w:ascii="Times New Roman"/>
          <w:color w:val="000000" w:themeColor="text1"/>
        </w:rPr>
        <w:t>DRAM</w:t>
      </w:r>
      <w:r w:rsidR="000F175C" w:rsidRPr="00EE3251">
        <w:rPr>
          <w:rFonts w:ascii="Times New Roman"/>
          <w:color w:val="000000" w:themeColor="text1"/>
        </w:rPr>
        <w:t>陣列、提供邏輯電路緩衝器之</w:t>
      </w:r>
      <w:r w:rsidR="000F175C" w:rsidRPr="00EE3251">
        <w:rPr>
          <w:rFonts w:ascii="Times New Roman"/>
          <w:color w:val="000000" w:themeColor="text1"/>
        </w:rPr>
        <w:t>SRAM</w:t>
      </w:r>
      <w:r w:rsidR="000F175C" w:rsidRPr="00EE3251">
        <w:rPr>
          <w:rFonts w:ascii="Times New Roman"/>
          <w:color w:val="000000" w:themeColor="text1"/>
        </w:rPr>
        <w:t>陣列及提供與晶片外部進行資料傳輸之週邊及介面</w:t>
      </w:r>
      <w:r w:rsidR="000F175C" w:rsidRPr="00EE3251">
        <w:rPr>
          <w:rFonts w:ascii="Times New Roman"/>
          <w:color w:val="000000" w:themeColor="text1"/>
        </w:rPr>
        <w:t>IP</w:t>
      </w:r>
      <w:r w:rsidR="000F175C" w:rsidRPr="00EE3251">
        <w:rPr>
          <w:rFonts w:ascii="Times New Roman"/>
          <w:color w:val="000000" w:themeColor="text1"/>
        </w:rPr>
        <w:t>等。</w:t>
      </w:r>
    </w:p>
    <w:p w14:paraId="33256701" w14:textId="77777777" w:rsidR="0033545F" w:rsidRPr="00EE3251" w:rsidRDefault="0033545F" w:rsidP="00C4521B">
      <w:pPr>
        <w:pStyle w:val="affc"/>
        <w:adjustRightInd w:val="0"/>
        <w:snapToGrid w:val="0"/>
        <w:ind w:leftChars="355" w:left="852"/>
        <w:jc w:val="both"/>
        <w:rPr>
          <w:rFonts w:ascii="Times New Roman"/>
          <w:color w:val="000000" w:themeColor="text1"/>
          <w:sz w:val="24"/>
        </w:rPr>
      </w:pPr>
    </w:p>
    <w:p w14:paraId="509E474F" w14:textId="77777777" w:rsidR="0033545F" w:rsidRPr="00EE3251" w:rsidRDefault="00AF7280" w:rsidP="0033545F">
      <w:pPr>
        <w:pStyle w:val="affc"/>
        <w:keepNext/>
        <w:adjustRightInd w:val="0"/>
        <w:snapToGrid w:val="0"/>
        <w:ind w:leftChars="446" w:left="1070"/>
        <w:jc w:val="center"/>
        <w:rPr>
          <w:rFonts w:ascii="Times New Roman"/>
        </w:rPr>
      </w:pPr>
      <w:r w:rsidRPr="00EE3251">
        <w:rPr>
          <w:rFonts w:ascii="Times New Roman"/>
          <w:noProof/>
          <w:color w:val="000000" w:themeColor="text1"/>
          <w:sz w:val="24"/>
        </w:rPr>
        <w:drawing>
          <wp:inline distT="0" distB="0" distL="0" distR="0" wp14:anchorId="0AEF65F6" wp14:editId="0296B878">
            <wp:extent cx="3900736" cy="2370001"/>
            <wp:effectExtent l="0" t="0" r="508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64">
                      <a:extLst>
                        <a:ext uri="{28A0092B-C50C-407E-A947-70E740481C1C}">
                          <a14:useLocalDpi xmlns:a14="http://schemas.microsoft.com/office/drawing/2010/main" val="0"/>
                        </a:ext>
                      </a:extLst>
                    </a:blip>
                    <a:stretch>
                      <a:fillRect/>
                    </a:stretch>
                  </pic:blipFill>
                  <pic:spPr>
                    <a:xfrm>
                      <a:off x="0" y="0"/>
                      <a:ext cx="3921025" cy="2382328"/>
                    </a:xfrm>
                    <a:prstGeom prst="rect">
                      <a:avLst/>
                    </a:prstGeom>
                  </pic:spPr>
                </pic:pic>
              </a:graphicData>
            </a:graphic>
          </wp:inline>
        </w:drawing>
      </w:r>
    </w:p>
    <w:p w14:paraId="2D15820B" w14:textId="22A39303" w:rsidR="00AF7280" w:rsidRPr="00EE3251" w:rsidRDefault="0033545F" w:rsidP="0033545F">
      <w:pPr>
        <w:pStyle w:val="aff2"/>
        <w:rPr>
          <w:rFonts w:ascii="Times New Roman" w:eastAsia="標楷體" w:hAnsi="Times New Roman"/>
          <w:b/>
          <w:bCs/>
          <w:color w:val="C00000"/>
        </w:rPr>
      </w:pPr>
      <w:bookmarkStart w:id="240" w:name="_Ref31847635"/>
      <w:bookmarkStart w:id="241" w:name="_Ref31847629"/>
      <w:bookmarkStart w:id="242" w:name="_Toc40276364"/>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17</w:t>
      </w:r>
      <w:r w:rsidRPr="00EE3251">
        <w:rPr>
          <w:rFonts w:ascii="Times New Roman" w:eastAsia="標楷體" w:hAnsi="Times New Roman"/>
        </w:rPr>
        <w:fldChar w:fldCharType="end"/>
      </w:r>
      <w:bookmarkEnd w:id="240"/>
      <w:r w:rsidRPr="00EE3251">
        <w:rPr>
          <w:rFonts w:ascii="Times New Roman" w:eastAsia="標楷體" w:hAnsi="Times New Roman"/>
        </w:rPr>
        <w:t xml:space="preserve"> </w:t>
      </w:r>
      <w:r w:rsidR="00AF7280" w:rsidRPr="00EE3251">
        <w:rPr>
          <w:rFonts w:ascii="Times New Roman" w:eastAsia="標楷體" w:hAnsi="Times New Roman"/>
        </w:rPr>
        <w:t>AIM</w:t>
      </w:r>
      <w:r w:rsidR="00AF7280" w:rsidRPr="00EE3251">
        <w:rPr>
          <w:rFonts w:ascii="Times New Roman" w:eastAsia="標楷體" w:hAnsi="Times New Roman"/>
        </w:rPr>
        <w:t>基礎矽智財開發規畫</w:t>
      </w:r>
      <w:bookmarkEnd w:id="241"/>
      <w:bookmarkEnd w:id="242"/>
    </w:p>
    <w:p w14:paraId="7F3CC7BA" w14:textId="77777777" w:rsidR="00CF47EF" w:rsidRPr="00E67169" w:rsidRDefault="00CF47EF" w:rsidP="00E67169">
      <w:pPr>
        <w:widowControl/>
        <w:tabs>
          <w:tab w:val="left" w:pos="851"/>
        </w:tabs>
        <w:snapToGrid w:val="0"/>
        <w:spacing w:beforeLines="25" w:before="60" w:line="240" w:lineRule="auto"/>
        <w:ind w:leftChars="532" w:left="1277"/>
        <w:jc w:val="both"/>
        <w:rPr>
          <w:color w:val="000000" w:themeColor="text1"/>
        </w:rPr>
      </w:pPr>
    </w:p>
    <w:p w14:paraId="0F5E4E15" w14:textId="048540BF" w:rsidR="00C62856" w:rsidRPr="00EE3251" w:rsidRDefault="00E67169" w:rsidP="00E67169">
      <w:pPr>
        <w:widowControl/>
        <w:tabs>
          <w:tab w:val="left" w:pos="851"/>
        </w:tabs>
        <w:snapToGrid w:val="0"/>
        <w:spacing w:beforeLines="25" w:before="60" w:line="240" w:lineRule="auto"/>
        <w:ind w:leftChars="532" w:left="1277"/>
        <w:jc w:val="both"/>
      </w:pPr>
      <w:r>
        <w:rPr>
          <w:rFonts w:hint="eastAsia"/>
        </w:rPr>
        <w:t xml:space="preserve">    </w:t>
      </w:r>
      <w:r w:rsidR="00C62856" w:rsidRPr="00EE3251">
        <w:t>因應</w:t>
      </w:r>
      <w:r w:rsidR="00C62856" w:rsidRPr="00EE3251">
        <w:t>AIM</w:t>
      </w:r>
      <w:r w:rsidR="00C62856" w:rsidRPr="00EE3251">
        <w:t>基礎矽智財開發所面臨的技術門檻挑戰及其相對應的解決方式</w:t>
      </w:r>
      <w:r w:rsidR="00C62856" w:rsidRPr="00EE3251">
        <w:t xml:space="preserve"> (</w:t>
      </w:r>
      <w:r w:rsidR="00C62856" w:rsidRPr="00EE3251">
        <w:t>如</w:t>
      </w:r>
      <w:r w:rsidR="00C46121">
        <w:fldChar w:fldCharType="begin"/>
      </w:r>
      <w:r w:rsidR="00C46121">
        <w:instrText xml:space="preserve"> REF _Ref31847764 </w:instrText>
      </w:r>
      <w:r>
        <w:instrText xml:space="preserve"> \* MERGEFORMAT </w:instrText>
      </w:r>
      <w:r w:rsidR="00C46121">
        <w:fldChar w:fldCharType="separate"/>
      </w:r>
      <w:r w:rsidR="0082588F" w:rsidRPr="00EE3251">
        <w:rPr>
          <w:rFonts w:ascii="Times New Roman" w:hAnsi="Times New Roman"/>
        </w:rPr>
        <w:t>表</w:t>
      </w:r>
      <w:r w:rsidR="0082588F" w:rsidRPr="00EE3251">
        <w:rPr>
          <w:rFonts w:ascii="Times New Roman" w:hAnsi="Times New Roman"/>
        </w:rPr>
        <w:t>2.</w:t>
      </w:r>
      <w:r w:rsidR="0082588F">
        <w:rPr>
          <w:rFonts w:ascii="Times New Roman" w:hAnsi="Times New Roman"/>
          <w:noProof/>
        </w:rPr>
        <w:t>7</w:t>
      </w:r>
      <w:r w:rsidR="00C46121">
        <w:rPr>
          <w:rFonts w:ascii="Times New Roman" w:hAnsi="Times New Roman"/>
          <w:noProof/>
        </w:rPr>
        <w:fldChar w:fldCharType="end"/>
      </w:r>
      <w:r w:rsidR="00C62856" w:rsidRPr="00EE3251">
        <w:t>所示</w:t>
      </w:r>
      <w:r w:rsidR="00C62856" w:rsidRPr="00EE3251">
        <w:t>)</w:t>
      </w:r>
      <w:r w:rsidR="00C62856" w:rsidRPr="00EE3251">
        <w:t>，本分項計畫規劃</w:t>
      </w:r>
      <w:r w:rsidR="00C53BB8" w:rsidRPr="00EE3251">
        <w:t>：標準元件庫開發、高頻寬</w:t>
      </w:r>
      <w:r w:rsidR="00C53BB8" w:rsidRPr="00EE3251">
        <w:t xml:space="preserve"> DRAM </w:t>
      </w:r>
      <w:r w:rsidR="00C53BB8" w:rsidRPr="00EE3251">
        <w:t>陣列及模塊開發、</w:t>
      </w:r>
      <w:r w:rsidR="00C53BB8" w:rsidRPr="00EE3251">
        <w:t>SRAM</w:t>
      </w:r>
      <w:r w:rsidR="00C53BB8" w:rsidRPr="00EE3251">
        <w:t>模塊暨編譯器開發及介面暨週邊智財開發</w:t>
      </w:r>
      <w:r w:rsidR="008E3718" w:rsidRPr="00EE3251">
        <w:t>等四大子項</w:t>
      </w:r>
      <w:r w:rsidR="00C62856" w:rsidRPr="00EE3251">
        <w:t>，具體作法簡述如下：</w:t>
      </w:r>
    </w:p>
    <w:p w14:paraId="1D975AB9" w14:textId="22A3C841" w:rsidR="0033545F" w:rsidRPr="00EE3251" w:rsidRDefault="0033545F" w:rsidP="0033545F">
      <w:pPr>
        <w:pStyle w:val="aff2"/>
        <w:keepNext/>
        <w:rPr>
          <w:rFonts w:ascii="Times New Roman" w:eastAsia="標楷體" w:hAnsi="Times New Roman"/>
        </w:rPr>
      </w:pPr>
      <w:bookmarkStart w:id="243" w:name="_Ref31847764"/>
      <w:bookmarkStart w:id="244" w:name="_Toc38355110"/>
      <w:r w:rsidRPr="00EE3251">
        <w:rPr>
          <w:rFonts w:ascii="Times New Roman" w:eastAsia="標楷體" w:hAnsi="Times New Roman"/>
        </w:rPr>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7</w:t>
      </w:r>
      <w:r w:rsidRPr="00EE3251">
        <w:rPr>
          <w:rFonts w:ascii="Times New Roman" w:eastAsia="標楷體" w:hAnsi="Times New Roman"/>
        </w:rPr>
        <w:fldChar w:fldCharType="end"/>
      </w:r>
      <w:bookmarkEnd w:id="243"/>
      <w:r w:rsidRPr="00EE3251">
        <w:rPr>
          <w:rFonts w:ascii="Times New Roman" w:eastAsia="標楷體" w:hAnsi="Times New Roman"/>
        </w:rPr>
        <w:t xml:space="preserve"> AIM</w:t>
      </w:r>
      <w:r w:rsidRPr="00EE3251">
        <w:rPr>
          <w:rFonts w:ascii="Times New Roman" w:eastAsia="標楷體" w:hAnsi="Times New Roman"/>
        </w:rPr>
        <w:t>製程平台開發之挑戰與解決方案</w:t>
      </w:r>
      <w:bookmarkEnd w:id="244"/>
    </w:p>
    <w:p w14:paraId="6CA5F681" w14:textId="5B8850C3" w:rsidR="000F175C" w:rsidRPr="00EE3251" w:rsidRDefault="002D38D2" w:rsidP="00C4521B">
      <w:pPr>
        <w:snapToGrid w:val="0"/>
        <w:spacing w:line="240" w:lineRule="auto"/>
        <w:ind w:leftChars="473" w:left="1135"/>
        <w:jc w:val="center"/>
      </w:pPr>
      <w:r w:rsidRPr="00EE3251">
        <w:rPr>
          <w:noProof/>
        </w:rPr>
        <w:drawing>
          <wp:inline distT="0" distB="0" distL="0" distR="0" wp14:anchorId="73DD5969" wp14:editId="6B2F75D5">
            <wp:extent cx="4698853" cy="2209039"/>
            <wp:effectExtent l="0" t="0" r="6985" b="1270"/>
            <wp:docPr id="21" name="圖片 2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65">
                      <a:extLst>
                        <a:ext uri="{28A0092B-C50C-407E-A947-70E740481C1C}">
                          <a14:useLocalDpi xmlns:a14="http://schemas.microsoft.com/office/drawing/2010/main" val="0"/>
                        </a:ext>
                      </a:extLst>
                    </a:blip>
                    <a:stretch>
                      <a:fillRect/>
                    </a:stretch>
                  </pic:blipFill>
                  <pic:spPr>
                    <a:xfrm>
                      <a:off x="0" y="0"/>
                      <a:ext cx="4714804" cy="2216538"/>
                    </a:xfrm>
                    <a:prstGeom prst="rect">
                      <a:avLst/>
                    </a:prstGeom>
                  </pic:spPr>
                </pic:pic>
              </a:graphicData>
            </a:graphic>
          </wp:inline>
        </w:drawing>
      </w:r>
    </w:p>
    <w:p w14:paraId="178F30EB" w14:textId="77777777" w:rsidR="00671A29" w:rsidRPr="00EE3251" w:rsidRDefault="00671A29" w:rsidP="00C4521B">
      <w:pPr>
        <w:snapToGrid w:val="0"/>
        <w:spacing w:line="240" w:lineRule="auto"/>
        <w:ind w:leftChars="473" w:left="1135"/>
        <w:jc w:val="center"/>
      </w:pPr>
    </w:p>
    <w:p w14:paraId="6476CFC4" w14:textId="7C12E87E" w:rsidR="00C9305E" w:rsidRPr="00EE3251" w:rsidRDefault="00840EC9" w:rsidP="00C4521B">
      <w:pPr>
        <w:snapToGrid w:val="0"/>
        <w:spacing w:line="240" w:lineRule="auto"/>
        <w:ind w:leftChars="355" w:left="852"/>
      </w:pPr>
      <w:r w:rsidRPr="00EE3251">
        <w:t xml:space="preserve">B.1 </w:t>
      </w:r>
      <w:r w:rsidRPr="00EE3251">
        <w:t>標準元件庫開發</w:t>
      </w:r>
    </w:p>
    <w:p w14:paraId="2951F6EA" w14:textId="1664BFE7" w:rsidR="00671A29" w:rsidRPr="00EE3251" w:rsidRDefault="00E67169" w:rsidP="00C4521B">
      <w:pPr>
        <w:widowControl/>
        <w:tabs>
          <w:tab w:val="left" w:pos="851"/>
        </w:tabs>
        <w:snapToGrid w:val="0"/>
        <w:spacing w:beforeLines="25" w:before="60" w:line="240" w:lineRule="auto"/>
        <w:ind w:leftChars="532" w:left="1277"/>
        <w:jc w:val="both"/>
        <w:rPr>
          <w:color w:val="000000" w:themeColor="text1"/>
        </w:rPr>
      </w:pPr>
      <w:r>
        <w:rPr>
          <w:rFonts w:hint="eastAsia"/>
          <w:color w:val="000000" w:themeColor="text1"/>
        </w:rPr>
        <w:t xml:space="preserve">    </w:t>
      </w:r>
      <w:r w:rsidR="00671A29" w:rsidRPr="00EE3251">
        <w:rPr>
          <w:color w:val="000000" w:themeColor="text1"/>
        </w:rPr>
        <w:t>標準元件庫</w:t>
      </w:r>
      <w:r w:rsidR="00671A29" w:rsidRPr="00EE3251">
        <w:rPr>
          <w:color w:val="000000" w:themeColor="text1"/>
        </w:rPr>
        <w:t xml:space="preserve"> (Standard Cell Library) </w:t>
      </w:r>
      <w:r w:rsidR="00671A29" w:rsidRPr="00EE3251">
        <w:rPr>
          <w:color w:val="000000" w:themeColor="text1"/>
        </w:rPr>
        <w:t>是邏輯電路設計基礎單元，其中包含了如</w:t>
      </w:r>
      <w:r w:rsidR="00671A29" w:rsidRPr="00EE3251">
        <w:rPr>
          <w:color w:val="000000" w:themeColor="text1"/>
        </w:rPr>
        <w:t>AND</w:t>
      </w:r>
      <w:r w:rsidR="00671A29" w:rsidRPr="00EE3251">
        <w:rPr>
          <w:color w:val="000000" w:themeColor="text1"/>
        </w:rPr>
        <w:t>閘及</w:t>
      </w:r>
      <w:r w:rsidR="00671A29" w:rsidRPr="00EE3251">
        <w:rPr>
          <w:color w:val="000000" w:themeColor="text1"/>
        </w:rPr>
        <w:t>OR</w:t>
      </w:r>
      <w:r w:rsidR="00671A29" w:rsidRPr="00EE3251">
        <w:rPr>
          <w:color w:val="000000" w:themeColor="text1"/>
        </w:rPr>
        <w:t>閘等邏輯運算基礎單元，或是</w:t>
      </w:r>
      <w:r w:rsidR="00671A29" w:rsidRPr="00EE3251">
        <w:rPr>
          <w:color w:val="000000" w:themeColor="text1"/>
        </w:rPr>
        <w:t xml:space="preserve"> Flip-Flop</w:t>
      </w:r>
      <w:r w:rsidR="00671A29" w:rsidRPr="00EE3251">
        <w:rPr>
          <w:color w:val="000000" w:themeColor="text1"/>
        </w:rPr>
        <w:t>、</w:t>
      </w:r>
      <w:r w:rsidR="00671A29" w:rsidRPr="00EE3251">
        <w:rPr>
          <w:color w:val="000000" w:themeColor="text1"/>
        </w:rPr>
        <w:t xml:space="preserve">Latch </w:t>
      </w:r>
      <w:r w:rsidR="00671A29" w:rsidRPr="00EE3251">
        <w:rPr>
          <w:color w:val="000000" w:themeColor="text1"/>
        </w:rPr>
        <w:t>等記憶基礎單元，一般</w:t>
      </w:r>
      <w:r w:rsidR="00671A29" w:rsidRPr="00EE3251">
        <w:rPr>
          <w:color w:val="000000" w:themeColor="text1"/>
        </w:rPr>
        <w:t>Standard Cell</w:t>
      </w:r>
      <w:r w:rsidR="00671A29" w:rsidRPr="00EE3251">
        <w:rPr>
          <w:color w:val="000000" w:themeColor="text1"/>
        </w:rPr>
        <w:t>會因速度、功耗、面積等考量因素而採取不同設計方式，以速度為例，速度快慢取決於每一</w:t>
      </w:r>
      <w:r w:rsidR="00671A29" w:rsidRPr="00EE3251">
        <w:rPr>
          <w:color w:val="000000" w:themeColor="text1"/>
        </w:rPr>
        <w:t>Standard Cell</w:t>
      </w:r>
      <w:r w:rsidR="00671A29" w:rsidRPr="00EE3251">
        <w:rPr>
          <w:color w:val="000000" w:themeColor="text1"/>
        </w:rPr>
        <w:t>輸出的驅動力或電流大小，輸</w:t>
      </w:r>
      <w:r w:rsidR="00671A29" w:rsidRPr="00EE3251">
        <w:rPr>
          <w:color w:val="000000" w:themeColor="text1"/>
        </w:rPr>
        <w:lastRenderedPageBreak/>
        <w:t>出電流愈大意謂驅動力愈強則速度愈快，對於較強的驅動力可藉由並聯數個電晶體來達成，當並聯電晶體數目愈多，電流可通過的通道也愈多，驅動力也愈強因而速度也愈快。但單一</w:t>
      </w:r>
      <w:r w:rsidR="00671A29" w:rsidRPr="00EE3251">
        <w:rPr>
          <w:color w:val="000000" w:themeColor="text1"/>
        </w:rPr>
        <w:t>Standard Cell</w:t>
      </w:r>
      <w:r w:rsidR="00671A29" w:rsidRPr="00EE3251">
        <w:rPr>
          <w:color w:val="000000" w:themeColor="text1"/>
        </w:rPr>
        <w:t>並聯電晶體愈多，也意謂著其所需面積愈大，所以速度與面積間的取捨就取決於應用需求與製程特性</w:t>
      </w:r>
      <w:r w:rsidR="00173B58" w:rsidRPr="00EE3251">
        <w:rPr>
          <w:color w:val="000000" w:themeColor="text1"/>
        </w:rPr>
        <w:t>，</w:t>
      </w:r>
      <w:r w:rsidR="00671A29" w:rsidRPr="00EE3251">
        <w:rPr>
          <w:color w:val="000000" w:themeColor="text1"/>
        </w:rPr>
        <w:t>一般</w:t>
      </w:r>
      <w:r w:rsidR="00671A29" w:rsidRPr="00EE3251">
        <w:rPr>
          <w:color w:val="000000" w:themeColor="text1"/>
        </w:rPr>
        <w:t>Standard Cell</w:t>
      </w:r>
      <w:r w:rsidR="00671A29" w:rsidRPr="00EE3251">
        <w:rPr>
          <w:color w:val="000000" w:themeColor="text1"/>
        </w:rPr>
        <w:t>中之電晶體會朝高度方向並聯，所以會因驅動能力或速度要求不同，會有不同高度，高度以可通過金屬線</w:t>
      </w:r>
      <w:r w:rsidR="00173B58" w:rsidRPr="00EE3251">
        <w:rPr>
          <w:color w:val="000000" w:themeColor="text1"/>
        </w:rPr>
        <w:t xml:space="preserve"> </w:t>
      </w:r>
      <w:r w:rsidR="00671A29" w:rsidRPr="00EE3251">
        <w:rPr>
          <w:color w:val="000000" w:themeColor="text1"/>
        </w:rPr>
        <w:t>(Track)</w:t>
      </w:r>
      <w:r w:rsidR="00173B58" w:rsidRPr="00EE3251">
        <w:rPr>
          <w:color w:val="000000" w:themeColor="text1"/>
        </w:rPr>
        <w:t xml:space="preserve"> </w:t>
      </w:r>
      <w:r w:rsidR="00671A29" w:rsidRPr="00EE3251">
        <w:rPr>
          <w:color w:val="000000" w:themeColor="text1"/>
        </w:rPr>
        <w:t>之數目來描述，</w:t>
      </w:r>
      <w:r w:rsidR="00671A29" w:rsidRPr="00EE3251">
        <w:rPr>
          <w:color w:val="000000" w:themeColor="text1"/>
        </w:rPr>
        <w:t>Standard Cell</w:t>
      </w:r>
      <w:r w:rsidR="00671A29" w:rsidRPr="00EE3251">
        <w:rPr>
          <w:color w:val="000000" w:themeColor="text1"/>
        </w:rPr>
        <w:t>高度越高，可通過金屬線越多，</w:t>
      </w:r>
      <w:r w:rsidR="00671A29" w:rsidRPr="00EE3251">
        <w:rPr>
          <w:color w:val="000000" w:themeColor="text1"/>
        </w:rPr>
        <w:t>Standard Cell</w:t>
      </w:r>
      <w:r w:rsidR="00671A29" w:rsidRPr="00EE3251">
        <w:rPr>
          <w:color w:val="000000" w:themeColor="text1"/>
        </w:rPr>
        <w:t>的驅動力也就越高、速度也越快，但所需容納單元面積也越大，以</w:t>
      </w:r>
      <w:r w:rsidR="00087B52">
        <w:rPr>
          <w:color w:val="000000" w:themeColor="text1"/>
        </w:rPr>
        <w:fldChar w:fldCharType="begin"/>
      </w:r>
      <w:r w:rsidR="00087B52">
        <w:rPr>
          <w:color w:val="000000" w:themeColor="text1"/>
        </w:rPr>
        <w:instrText xml:space="preserve"> REF _Ref31847831 </w:instrText>
      </w:r>
      <w:r w:rsidR="00087B52">
        <w:rPr>
          <w:color w:val="000000" w:themeColor="text1"/>
        </w:rPr>
        <w:fldChar w:fldCharType="separate"/>
      </w:r>
      <w:r w:rsidR="0082588F" w:rsidRPr="00EE3251">
        <w:rPr>
          <w:rFonts w:ascii="Times New Roman" w:hAnsi="Times New Roman"/>
        </w:rPr>
        <w:t>圖</w:t>
      </w:r>
      <w:r w:rsidR="0082588F" w:rsidRPr="00EE3251">
        <w:rPr>
          <w:rFonts w:ascii="Times New Roman" w:hAnsi="Times New Roman"/>
        </w:rPr>
        <w:t>2.</w:t>
      </w:r>
      <w:r w:rsidR="0082588F">
        <w:rPr>
          <w:rFonts w:ascii="Times New Roman" w:hAnsi="Times New Roman"/>
          <w:noProof/>
        </w:rPr>
        <w:t>18</w:t>
      </w:r>
      <w:r w:rsidR="00087B52">
        <w:rPr>
          <w:color w:val="000000" w:themeColor="text1"/>
        </w:rPr>
        <w:fldChar w:fldCharType="end"/>
      </w:r>
      <w:r w:rsidR="00671A29" w:rsidRPr="00EE3251">
        <w:rPr>
          <w:color w:val="000000" w:themeColor="text1"/>
        </w:rPr>
        <w:t>為例，十個</w:t>
      </w:r>
      <w:r w:rsidR="00671A29" w:rsidRPr="00EE3251">
        <w:rPr>
          <w:color w:val="000000" w:themeColor="text1"/>
        </w:rPr>
        <w:t>track</w:t>
      </w:r>
      <w:r w:rsidR="00671A29" w:rsidRPr="00EE3251">
        <w:rPr>
          <w:color w:val="000000" w:themeColor="text1"/>
        </w:rPr>
        <w:t>的驅動能力要比八個</w:t>
      </w:r>
      <w:r w:rsidR="00671A29" w:rsidRPr="00EE3251">
        <w:rPr>
          <w:color w:val="000000" w:themeColor="text1"/>
        </w:rPr>
        <w:t>Track</w:t>
      </w:r>
      <w:r w:rsidR="00671A29" w:rsidRPr="00EE3251">
        <w:rPr>
          <w:color w:val="000000" w:themeColor="text1"/>
        </w:rPr>
        <w:t>元件驅動力較為強，可提昇邏輯設計的速度，但顯而易見其面積也愈大</w:t>
      </w:r>
      <w:r w:rsidR="00173B58" w:rsidRPr="00EE3251">
        <w:rPr>
          <w:color w:val="000000" w:themeColor="text1"/>
        </w:rPr>
        <w:t>，</w:t>
      </w:r>
      <w:r w:rsidR="00671A29" w:rsidRPr="00EE3251">
        <w:rPr>
          <w:color w:val="000000" w:themeColor="text1"/>
        </w:rPr>
        <w:t>因</w:t>
      </w:r>
      <w:r w:rsidR="00671A29" w:rsidRPr="00EE3251">
        <w:rPr>
          <w:color w:val="000000" w:themeColor="text1"/>
        </w:rPr>
        <w:t>DRAM</w:t>
      </w:r>
      <w:r w:rsidR="00671A29" w:rsidRPr="00EE3251">
        <w:rPr>
          <w:color w:val="000000" w:themeColor="text1"/>
        </w:rPr>
        <w:t>製程先天特性，其電晶體驅動力相對較弱，因此，本子項計畫標準元件庫開發時，採用十二</w:t>
      </w:r>
      <w:r w:rsidR="00671A29" w:rsidRPr="00EE3251">
        <w:rPr>
          <w:color w:val="000000" w:themeColor="text1"/>
        </w:rPr>
        <w:tab/>
      </w:r>
      <w:r w:rsidR="00671A29" w:rsidRPr="00EE3251">
        <w:rPr>
          <w:color w:val="000000" w:themeColor="text1"/>
        </w:rPr>
        <w:t>個</w:t>
      </w:r>
      <w:r w:rsidR="00671A29" w:rsidRPr="00EE3251">
        <w:rPr>
          <w:color w:val="000000" w:themeColor="text1"/>
        </w:rPr>
        <w:t>Track</w:t>
      </w:r>
      <w:r w:rsidR="00671A29" w:rsidRPr="00EE3251">
        <w:rPr>
          <w:color w:val="000000" w:themeColor="text1"/>
        </w:rPr>
        <w:t>高金屬線數設計，藉此增強邏輯單元驅動能力，以達到本計畫目標應用之速度要求</w:t>
      </w:r>
      <w:r w:rsidR="00173B58" w:rsidRPr="00EE3251">
        <w:rPr>
          <w:color w:val="000000" w:themeColor="text1"/>
        </w:rPr>
        <w:t>；</w:t>
      </w:r>
      <w:r w:rsidR="00671A29" w:rsidRPr="00EE3251">
        <w:rPr>
          <w:color w:val="000000" w:themeColor="text1"/>
        </w:rPr>
        <w:t>此外，因</w:t>
      </w:r>
      <w:r w:rsidR="00671A29" w:rsidRPr="00EE3251">
        <w:rPr>
          <w:color w:val="000000" w:themeColor="text1"/>
        </w:rPr>
        <w:t>DRAM</w:t>
      </w:r>
      <w:r w:rsidR="00671A29" w:rsidRPr="00EE3251">
        <w:rPr>
          <w:color w:val="000000" w:themeColor="text1"/>
        </w:rPr>
        <w:t>製程最底層金屬層是鎢，鎢阻抗較一般邏輯製程金屬層高出許多，故於每一</w:t>
      </w:r>
      <w:r w:rsidR="00671A29" w:rsidRPr="00EE3251">
        <w:rPr>
          <w:color w:val="000000" w:themeColor="text1"/>
        </w:rPr>
        <w:t>Standrad Cell</w:t>
      </w:r>
      <w:r w:rsidR="00671A29" w:rsidRPr="00EE3251">
        <w:rPr>
          <w:color w:val="000000" w:themeColor="text1"/>
        </w:rPr>
        <w:t>內的佈局也較一般邏輯製程複雜許多，需進一步詳加考量。</w:t>
      </w:r>
    </w:p>
    <w:p w14:paraId="27CF98D4" w14:textId="7DB63A74" w:rsidR="00294DD8" w:rsidRPr="00EE3251" w:rsidRDefault="00E67169" w:rsidP="00C4521B">
      <w:pPr>
        <w:pStyle w:val="affc"/>
        <w:adjustRightInd w:val="0"/>
        <w:snapToGrid w:val="0"/>
        <w:ind w:leftChars="531" w:left="1274"/>
        <w:rPr>
          <w:rFonts w:ascii="Times New Roman"/>
          <w:color w:val="000000" w:themeColor="text1"/>
          <w:sz w:val="24"/>
        </w:rPr>
      </w:pPr>
      <w:r>
        <w:rPr>
          <w:rFonts w:ascii="Times New Roman" w:hint="eastAsia"/>
          <w:color w:val="000000" w:themeColor="text1"/>
          <w:sz w:val="24"/>
        </w:rPr>
        <w:t xml:space="preserve">    </w:t>
      </w:r>
      <w:r w:rsidR="00294DD8" w:rsidRPr="00EE3251">
        <w:rPr>
          <w:rFonts w:ascii="Times New Roman"/>
          <w:color w:val="000000" w:themeColor="text1"/>
          <w:sz w:val="24"/>
        </w:rPr>
        <w:t>綜觀上述之規劃，本子項計畫</w:t>
      </w:r>
      <w:r w:rsidR="00294DD8" w:rsidRPr="00EE3251">
        <w:rPr>
          <w:rFonts w:ascii="Times New Roman"/>
          <w:color w:val="000000" w:themeColor="text1"/>
          <w:sz w:val="24"/>
        </w:rPr>
        <w:t>DRAM</w:t>
      </w:r>
      <w:r w:rsidR="00294DD8" w:rsidRPr="00EE3251">
        <w:rPr>
          <w:rFonts w:ascii="Times New Roman"/>
          <w:color w:val="000000" w:themeColor="text1"/>
          <w:sz w:val="24"/>
        </w:rPr>
        <w:t>製程標準元件庫，具有下述之特性：</w:t>
      </w:r>
    </w:p>
    <w:p w14:paraId="14B69508" w14:textId="77777777" w:rsidR="00294DD8" w:rsidRPr="00EE3251" w:rsidRDefault="00294DD8" w:rsidP="002D5ED4">
      <w:pPr>
        <w:pStyle w:val="affc"/>
        <w:numPr>
          <w:ilvl w:val="0"/>
          <w:numId w:val="11"/>
        </w:numPr>
        <w:adjustRightInd w:val="0"/>
        <w:snapToGrid w:val="0"/>
        <w:ind w:leftChars="502" w:left="1685"/>
        <w:rPr>
          <w:rFonts w:ascii="Times New Roman"/>
          <w:color w:val="000000" w:themeColor="text1"/>
          <w:sz w:val="24"/>
        </w:rPr>
      </w:pPr>
      <w:r w:rsidRPr="00EE3251">
        <w:rPr>
          <w:rFonts w:ascii="Times New Roman"/>
          <w:color w:val="000000" w:themeColor="text1"/>
          <w:sz w:val="24"/>
        </w:rPr>
        <w:t>完全相容於原生</w:t>
      </w:r>
      <w:r w:rsidRPr="00EE3251">
        <w:rPr>
          <w:rFonts w:ascii="Times New Roman"/>
          <w:color w:val="000000" w:themeColor="text1"/>
          <w:sz w:val="24"/>
        </w:rPr>
        <w:t>DRAM</w:t>
      </w:r>
      <w:r w:rsidRPr="00EE3251">
        <w:rPr>
          <w:rFonts w:ascii="Times New Roman"/>
          <w:color w:val="000000" w:themeColor="text1"/>
          <w:sz w:val="24"/>
        </w:rPr>
        <w:t>製程</w:t>
      </w:r>
    </w:p>
    <w:p w14:paraId="5330B397" w14:textId="016D49D8" w:rsidR="00294DD8" w:rsidRPr="00EE3251" w:rsidRDefault="00294DD8" w:rsidP="002D5ED4">
      <w:pPr>
        <w:pStyle w:val="affc"/>
        <w:numPr>
          <w:ilvl w:val="0"/>
          <w:numId w:val="11"/>
        </w:numPr>
        <w:adjustRightInd w:val="0"/>
        <w:snapToGrid w:val="0"/>
        <w:ind w:leftChars="502" w:left="1685"/>
        <w:rPr>
          <w:rFonts w:ascii="Times New Roman"/>
          <w:color w:val="000000" w:themeColor="text1"/>
          <w:sz w:val="24"/>
        </w:rPr>
      </w:pPr>
      <w:r w:rsidRPr="00EE3251">
        <w:rPr>
          <w:rFonts w:ascii="Times New Roman"/>
          <w:color w:val="000000" w:themeColor="text1"/>
          <w:sz w:val="24"/>
        </w:rPr>
        <w:t>以較大單元面積來取得單元速度</w:t>
      </w:r>
    </w:p>
    <w:p w14:paraId="1449A692" w14:textId="77777777" w:rsidR="0033545F" w:rsidRPr="00EE3251" w:rsidRDefault="00C9305E" w:rsidP="0033545F">
      <w:pPr>
        <w:keepNext/>
        <w:snapToGrid w:val="0"/>
        <w:spacing w:line="240" w:lineRule="auto"/>
        <w:ind w:leftChars="473" w:left="1135"/>
        <w:jc w:val="center"/>
      </w:pPr>
      <w:r w:rsidRPr="00EE3251">
        <w:rPr>
          <w:noProof/>
        </w:rPr>
        <w:drawing>
          <wp:inline distT="0" distB="0" distL="0" distR="0" wp14:anchorId="465649AB" wp14:editId="16C86CF6">
            <wp:extent cx="2929785" cy="3271520"/>
            <wp:effectExtent l="0" t="0" r="4445"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66">
                      <a:extLst>
                        <a:ext uri="{28A0092B-C50C-407E-A947-70E740481C1C}">
                          <a14:useLocalDpi xmlns:a14="http://schemas.microsoft.com/office/drawing/2010/main" val="0"/>
                        </a:ext>
                      </a:extLst>
                    </a:blip>
                    <a:stretch>
                      <a:fillRect/>
                    </a:stretch>
                  </pic:blipFill>
                  <pic:spPr>
                    <a:xfrm>
                      <a:off x="0" y="0"/>
                      <a:ext cx="2935845" cy="3278287"/>
                    </a:xfrm>
                    <a:prstGeom prst="rect">
                      <a:avLst/>
                    </a:prstGeom>
                  </pic:spPr>
                </pic:pic>
              </a:graphicData>
            </a:graphic>
          </wp:inline>
        </w:drawing>
      </w:r>
    </w:p>
    <w:p w14:paraId="42A3178F" w14:textId="1D9E3218" w:rsidR="00C9305E" w:rsidRPr="00EE3251" w:rsidRDefault="0033545F" w:rsidP="0033545F">
      <w:pPr>
        <w:pStyle w:val="aff2"/>
        <w:rPr>
          <w:rFonts w:ascii="Times New Roman" w:eastAsia="標楷體" w:hAnsi="Times New Roman"/>
          <w:b/>
          <w:bCs/>
          <w:color w:val="C00000"/>
        </w:rPr>
      </w:pPr>
      <w:bookmarkStart w:id="245" w:name="_Ref31847831"/>
      <w:bookmarkStart w:id="246" w:name="_Toc40276365"/>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18</w:t>
      </w:r>
      <w:r w:rsidRPr="00EE3251">
        <w:rPr>
          <w:rFonts w:ascii="Times New Roman" w:eastAsia="標楷體" w:hAnsi="Times New Roman"/>
        </w:rPr>
        <w:fldChar w:fldCharType="end"/>
      </w:r>
      <w:bookmarkEnd w:id="245"/>
      <w:r w:rsidRPr="00EE3251">
        <w:rPr>
          <w:rFonts w:ascii="Times New Roman" w:eastAsia="標楷體" w:hAnsi="Times New Roman"/>
        </w:rPr>
        <w:t xml:space="preserve"> </w:t>
      </w:r>
      <w:r w:rsidR="00C9305E" w:rsidRPr="00EE3251">
        <w:rPr>
          <w:rFonts w:ascii="Times New Roman" w:eastAsia="標楷體" w:hAnsi="Times New Roman"/>
        </w:rPr>
        <w:t>AIM</w:t>
      </w:r>
      <w:r w:rsidR="00C9305E" w:rsidRPr="00EE3251">
        <w:rPr>
          <w:rFonts w:ascii="Times New Roman" w:eastAsia="標楷體" w:hAnsi="Times New Roman"/>
        </w:rPr>
        <w:t>基礎矽智財開發規</w:t>
      </w:r>
      <w:r w:rsidR="005206DE" w:rsidRPr="00EE3251">
        <w:rPr>
          <w:rFonts w:ascii="Times New Roman" w:eastAsia="標楷體" w:hAnsi="Times New Roman"/>
        </w:rPr>
        <w:t>劃</w:t>
      </w:r>
      <w:bookmarkEnd w:id="246"/>
    </w:p>
    <w:p w14:paraId="3B44348B" w14:textId="77777777" w:rsidR="00C9305E" w:rsidRPr="00EE3251" w:rsidRDefault="00C9305E" w:rsidP="00C4521B">
      <w:pPr>
        <w:snapToGrid w:val="0"/>
        <w:spacing w:line="240" w:lineRule="auto"/>
        <w:ind w:leftChars="1" w:left="2"/>
      </w:pPr>
    </w:p>
    <w:p w14:paraId="452F07FF" w14:textId="38E5A187" w:rsidR="00840EC9" w:rsidRPr="00EE3251" w:rsidRDefault="00840EC9" w:rsidP="00C4521B">
      <w:pPr>
        <w:snapToGrid w:val="0"/>
        <w:spacing w:line="240" w:lineRule="auto"/>
        <w:ind w:leftChars="355" w:left="852"/>
      </w:pPr>
      <w:r w:rsidRPr="00EE3251">
        <w:t xml:space="preserve">B.2 </w:t>
      </w:r>
      <w:r w:rsidRPr="00EE3251">
        <w:t>高頻寬</w:t>
      </w:r>
      <w:r w:rsidRPr="00EE3251">
        <w:t xml:space="preserve"> DRAM </w:t>
      </w:r>
      <w:r w:rsidRPr="00EE3251">
        <w:t>陣列及模塊開發</w:t>
      </w:r>
      <w:bookmarkStart w:id="247" w:name="高頻寬"/>
      <w:bookmarkEnd w:id="247"/>
    </w:p>
    <w:p w14:paraId="01B73960" w14:textId="65678A5D" w:rsidR="0072000F" w:rsidRPr="00EE3251" w:rsidRDefault="00E67169" w:rsidP="00C4521B">
      <w:pPr>
        <w:pStyle w:val="affc"/>
        <w:widowControl/>
        <w:tabs>
          <w:tab w:val="left" w:pos="0"/>
        </w:tabs>
        <w:adjustRightInd w:val="0"/>
        <w:snapToGrid w:val="0"/>
        <w:spacing w:beforeLines="25" w:before="60"/>
        <w:ind w:leftChars="532" w:left="1277"/>
        <w:jc w:val="both"/>
        <w:rPr>
          <w:rFonts w:ascii="Times New Roman"/>
          <w:color w:val="000000" w:themeColor="text1"/>
          <w:sz w:val="24"/>
        </w:rPr>
      </w:pPr>
      <w:r>
        <w:rPr>
          <w:rFonts w:ascii="Times New Roman" w:hint="eastAsia"/>
          <w:color w:val="000000" w:themeColor="text1"/>
          <w:sz w:val="24"/>
        </w:rPr>
        <w:t xml:space="preserve">    </w:t>
      </w:r>
      <w:r w:rsidR="0072000F" w:rsidRPr="00EE3251">
        <w:rPr>
          <w:rFonts w:ascii="Times New Roman"/>
          <w:color w:val="000000" w:themeColor="text1"/>
          <w:sz w:val="24"/>
        </w:rPr>
        <w:t>傳統</w:t>
      </w:r>
      <w:r w:rsidR="0072000F" w:rsidRPr="00EE3251">
        <w:rPr>
          <w:rFonts w:ascii="Times New Roman"/>
          <w:color w:val="000000" w:themeColor="text1"/>
          <w:sz w:val="24"/>
        </w:rPr>
        <w:t>DRAM</w:t>
      </w:r>
      <w:r w:rsidR="0072000F" w:rsidRPr="00EE3251">
        <w:rPr>
          <w:rFonts w:ascii="Times New Roman"/>
          <w:color w:val="000000" w:themeColor="text1"/>
          <w:sz w:val="24"/>
        </w:rPr>
        <w:t>應用中，由於考量封裝成本，</w:t>
      </w:r>
      <w:r w:rsidR="0072000F" w:rsidRPr="00EE3251">
        <w:rPr>
          <w:rFonts w:ascii="Times New Roman"/>
          <w:color w:val="000000" w:themeColor="text1"/>
          <w:sz w:val="24"/>
        </w:rPr>
        <w:t>DRAM</w:t>
      </w:r>
      <w:r w:rsidR="0072000F" w:rsidRPr="00EE3251">
        <w:rPr>
          <w:rFonts w:ascii="Times New Roman"/>
          <w:color w:val="000000" w:themeColor="text1"/>
          <w:sz w:val="24"/>
        </w:rPr>
        <w:t>外部接口往往有限，大多為</w:t>
      </w:r>
      <w:r w:rsidR="0072000F" w:rsidRPr="00EE3251">
        <w:rPr>
          <w:rFonts w:ascii="Times New Roman"/>
          <w:color w:val="000000" w:themeColor="text1"/>
          <w:sz w:val="24"/>
        </w:rPr>
        <w:t>16</w:t>
      </w:r>
      <w:r w:rsidR="0072000F" w:rsidRPr="00EE3251">
        <w:rPr>
          <w:rFonts w:ascii="Times New Roman"/>
          <w:color w:val="000000" w:themeColor="text1"/>
          <w:sz w:val="24"/>
        </w:rPr>
        <w:t>、</w:t>
      </w:r>
      <w:r w:rsidR="0072000F" w:rsidRPr="00EE3251">
        <w:rPr>
          <w:rFonts w:ascii="Times New Roman"/>
          <w:color w:val="000000" w:themeColor="text1"/>
          <w:sz w:val="24"/>
        </w:rPr>
        <w:t>32</w:t>
      </w:r>
      <w:r w:rsidR="0072000F" w:rsidRPr="00EE3251">
        <w:rPr>
          <w:rFonts w:ascii="Times New Roman"/>
          <w:color w:val="000000" w:themeColor="text1"/>
          <w:sz w:val="24"/>
        </w:rPr>
        <w:t>位元或至多</w:t>
      </w:r>
      <w:r w:rsidR="0072000F" w:rsidRPr="00EE3251">
        <w:rPr>
          <w:rFonts w:ascii="Times New Roman"/>
          <w:color w:val="000000" w:themeColor="text1"/>
          <w:sz w:val="24"/>
        </w:rPr>
        <w:t>1,024</w:t>
      </w:r>
      <w:r w:rsidR="0072000F" w:rsidRPr="00EE3251">
        <w:rPr>
          <w:rFonts w:ascii="Times New Roman"/>
          <w:color w:val="000000" w:themeColor="text1"/>
          <w:sz w:val="24"/>
        </w:rPr>
        <w:t>位元，這也使得</w:t>
      </w:r>
      <w:r w:rsidR="0072000F" w:rsidRPr="00EE3251">
        <w:rPr>
          <w:rFonts w:ascii="Times New Roman"/>
          <w:color w:val="000000" w:themeColor="text1"/>
          <w:sz w:val="24"/>
        </w:rPr>
        <w:t>DRAM</w:t>
      </w:r>
      <w:r w:rsidR="0072000F" w:rsidRPr="00EE3251">
        <w:rPr>
          <w:rFonts w:ascii="Times New Roman"/>
          <w:color w:val="000000" w:themeColor="text1"/>
          <w:sz w:val="24"/>
        </w:rPr>
        <w:t>內部陣列</w:t>
      </w:r>
      <w:r w:rsidR="004252DD" w:rsidRPr="00EE3251">
        <w:rPr>
          <w:rFonts w:ascii="Times New Roman"/>
          <w:color w:val="000000" w:themeColor="text1"/>
          <w:sz w:val="24"/>
        </w:rPr>
        <w:t>匯流排無需太寬，也因此進一步晶片降低成本。</w:t>
      </w:r>
      <w:r w:rsidR="0072000F" w:rsidRPr="00EE3251">
        <w:rPr>
          <w:rFonts w:ascii="Times New Roman"/>
          <w:color w:val="000000" w:themeColor="text1"/>
          <w:sz w:val="24"/>
        </w:rPr>
        <w:t>然而，在某些應用</w:t>
      </w:r>
      <w:r w:rsidR="0072000F" w:rsidRPr="00EE3251">
        <w:rPr>
          <w:rFonts w:ascii="Times New Roman"/>
          <w:color w:val="000000" w:themeColor="text1"/>
          <w:sz w:val="24"/>
        </w:rPr>
        <w:t xml:space="preserve"> (</w:t>
      </w:r>
      <w:r w:rsidR="0072000F" w:rsidRPr="00EE3251">
        <w:rPr>
          <w:rFonts w:ascii="Times New Roman"/>
          <w:color w:val="000000" w:themeColor="text1"/>
          <w:sz w:val="24"/>
        </w:rPr>
        <w:t>如：深度神經網路</w:t>
      </w:r>
      <w:r w:rsidR="0072000F" w:rsidRPr="00EE3251">
        <w:rPr>
          <w:rFonts w:ascii="Times New Roman"/>
          <w:color w:val="000000" w:themeColor="text1"/>
          <w:sz w:val="24"/>
        </w:rPr>
        <w:t xml:space="preserve">) </w:t>
      </w:r>
      <w:r w:rsidR="0072000F" w:rsidRPr="00EE3251">
        <w:rPr>
          <w:rFonts w:ascii="Times New Roman"/>
          <w:color w:val="000000" w:themeColor="text1"/>
          <w:sz w:val="24"/>
        </w:rPr>
        <w:t>運行時，當需要處理大量資料，而上述有限</w:t>
      </w:r>
      <w:r w:rsidR="004252DD" w:rsidRPr="00EE3251">
        <w:rPr>
          <w:rFonts w:ascii="Times New Roman"/>
          <w:color w:val="000000" w:themeColor="text1"/>
          <w:sz w:val="24"/>
        </w:rPr>
        <w:t>的</w:t>
      </w:r>
      <w:r w:rsidR="0072000F" w:rsidRPr="00EE3251">
        <w:rPr>
          <w:rFonts w:ascii="Times New Roman"/>
          <w:color w:val="000000" w:themeColor="text1"/>
          <w:sz w:val="24"/>
        </w:rPr>
        <w:t>外部接口往往成為系統</w:t>
      </w:r>
      <w:r w:rsidR="004252DD" w:rsidRPr="00EE3251">
        <w:rPr>
          <w:rFonts w:ascii="Times New Roman"/>
          <w:color w:val="000000" w:themeColor="text1"/>
          <w:sz w:val="24"/>
        </w:rPr>
        <w:t>效能</w:t>
      </w:r>
      <w:r w:rsidR="0072000F" w:rsidRPr="00EE3251">
        <w:rPr>
          <w:rFonts w:ascii="Times New Roman"/>
          <w:color w:val="000000" w:themeColor="text1"/>
          <w:sz w:val="24"/>
        </w:rPr>
        <w:t>瓶頸</w:t>
      </w:r>
      <w:r w:rsidR="004252DD" w:rsidRPr="00EE3251">
        <w:rPr>
          <w:rFonts w:ascii="Times New Roman"/>
          <w:color w:val="000000" w:themeColor="text1"/>
          <w:sz w:val="24"/>
        </w:rPr>
        <w:t>。</w:t>
      </w:r>
      <w:r w:rsidR="0072000F" w:rsidRPr="00EE3251">
        <w:rPr>
          <w:rFonts w:ascii="Times New Roman"/>
          <w:color w:val="000000" w:themeColor="text1"/>
          <w:sz w:val="24"/>
        </w:rPr>
        <w:t>本計畫</w:t>
      </w:r>
      <w:r w:rsidR="0072000F" w:rsidRPr="00EE3251">
        <w:rPr>
          <w:rFonts w:ascii="Times New Roman"/>
          <w:color w:val="000000" w:themeColor="text1"/>
          <w:sz w:val="24"/>
        </w:rPr>
        <w:t>AIM</w:t>
      </w:r>
      <w:r w:rsidR="0072000F" w:rsidRPr="00EE3251">
        <w:rPr>
          <w:rFonts w:ascii="Times New Roman"/>
          <w:color w:val="000000" w:themeColor="text1"/>
          <w:sz w:val="24"/>
        </w:rPr>
        <w:t>平台目的就在</w:t>
      </w:r>
      <w:r w:rsidR="004252DD" w:rsidRPr="00EE3251">
        <w:rPr>
          <w:rFonts w:ascii="Times New Roman"/>
          <w:color w:val="000000" w:themeColor="text1"/>
          <w:sz w:val="24"/>
        </w:rPr>
        <w:t>於讓</w:t>
      </w:r>
      <w:r w:rsidR="0072000F" w:rsidRPr="00EE3251">
        <w:rPr>
          <w:rFonts w:ascii="Times New Roman"/>
          <w:color w:val="000000" w:themeColor="text1"/>
          <w:sz w:val="24"/>
        </w:rPr>
        <w:t>邏輯運算線路與</w:t>
      </w:r>
      <w:r w:rsidR="0072000F" w:rsidRPr="00EE3251">
        <w:rPr>
          <w:rFonts w:ascii="Times New Roman"/>
          <w:color w:val="000000" w:themeColor="text1"/>
          <w:sz w:val="24"/>
        </w:rPr>
        <w:t>DRAM</w:t>
      </w:r>
      <w:r w:rsidR="0072000F" w:rsidRPr="00EE3251">
        <w:rPr>
          <w:rFonts w:ascii="Times New Roman"/>
          <w:color w:val="000000" w:themeColor="text1"/>
          <w:sz w:val="24"/>
        </w:rPr>
        <w:t>陣列直接溝通，減</w:t>
      </w:r>
      <w:r w:rsidR="004252DD" w:rsidRPr="00EE3251">
        <w:rPr>
          <w:rFonts w:ascii="Times New Roman"/>
          <w:color w:val="000000" w:themeColor="text1"/>
          <w:sz w:val="24"/>
        </w:rPr>
        <w:t>少</w:t>
      </w:r>
      <w:r w:rsidR="0072000F" w:rsidRPr="00EE3251">
        <w:rPr>
          <w:rFonts w:ascii="Times New Roman"/>
          <w:color w:val="000000" w:themeColor="text1"/>
          <w:sz w:val="24"/>
        </w:rPr>
        <w:t>邏輯運算</w:t>
      </w:r>
      <w:r w:rsidR="004252DD" w:rsidRPr="00EE3251">
        <w:rPr>
          <w:rFonts w:ascii="Times New Roman"/>
          <w:color w:val="000000" w:themeColor="text1"/>
          <w:sz w:val="24"/>
        </w:rPr>
        <w:t>等待資料的時間，又</w:t>
      </w:r>
      <w:r w:rsidR="0072000F" w:rsidRPr="00EE3251">
        <w:rPr>
          <w:rFonts w:ascii="Times New Roman"/>
          <w:color w:val="000000" w:themeColor="text1"/>
          <w:sz w:val="24"/>
        </w:rPr>
        <w:t>因</w:t>
      </w:r>
      <w:r w:rsidR="004252DD" w:rsidRPr="00EE3251">
        <w:rPr>
          <w:rFonts w:ascii="Times New Roman"/>
          <w:color w:val="000000" w:themeColor="text1"/>
          <w:sz w:val="24"/>
        </w:rPr>
        <w:t>為</w:t>
      </w:r>
      <w:r w:rsidR="0072000F" w:rsidRPr="00EE3251">
        <w:rPr>
          <w:rFonts w:ascii="Times New Roman"/>
          <w:color w:val="000000" w:themeColor="text1"/>
          <w:sz w:val="24"/>
        </w:rPr>
        <w:t>沒有外部接口的限制，可將</w:t>
      </w:r>
      <w:r w:rsidR="0072000F" w:rsidRPr="00EE3251">
        <w:rPr>
          <w:rFonts w:ascii="Times New Roman"/>
          <w:color w:val="000000" w:themeColor="text1"/>
          <w:sz w:val="24"/>
        </w:rPr>
        <w:t>DRAM</w:t>
      </w:r>
      <w:r w:rsidR="0072000F" w:rsidRPr="00EE3251">
        <w:rPr>
          <w:rFonts w:ascii="Times New Roman"/>
          <w:color w:val="000000" w:themeColor="text1"/>
          <w:sz w:val="24"/>
        </w:rPr>
        <w:t>陣列匯流排進一步擴展，</w:t>
      </w:r>
      <w:r w:rsidR="004252DD" w:rsidRPr="00EE3251">
        <w:rPr>
          <w:rFonts w:ascii="Times New Roman"/>
          <w:color w:val="000000" w:themeColor="text1"/>
          <w:sz w:val="24"/>
        </w:rPr>
        <w:t>進而</w:t>
      </w:r>
      <w:r w:rsidR="0072000F" w:rsidRPr="00EE3251">
        <w:rPr>
          <w:rFonts w:ascii="Times New Roman"/>
          <w:color w:val="000000" w:themeColor="text1"/>
          <w:sz w:val="24"/>
        </w:rPr>
        <w:t>提高與邏輯運算線路間之溝通效率</w:t>
      </w:r>
      <w:r w:rsidR="004252DD" w:rsidRPr="00EE3251">
        <w:rPr>
          <w:rFonts w:ascii="Times New Roman"/>
          <w:color w:val="000000" w:themeColor="text1"/>
          <w:sz w:val="24"/>
        </w:rPr>
        <w:t>。</w:t>
      </w:r>
      <w:r w:rsidR="0072000F" w:rsidRPr="00EE3251">
        <w:rPr>
          <w:rFonts w:ascii="Times New Roman"/>
          <w:color w:val="000000" w:themeColor="text1"/>
          <w:sz w:val="24"/>
        </w:rPr>
        <w:t>由於應用不同，邏輯</w:t>
      </w:r>
      <w:r w:rsidR="0072000F" w:rsidRPr="00EE3251">
        <w:rPr>
          <w:rFonts w:ascii="Times New Roman"/>
          <w:color w:val="000000" w:themeColor="text1"/>
          <w:sz w:val="24"/>
        </w:rPr>
        <w:lastRenderedPageBreak/>
        <w:t>運算線路會因不同頻寬或成本考量而需不同</w:t>
      </w:r>
      <w:r w:rsidR="0072000F" w:rsidRPr="00EE3251">
        <w:rPr>
          <w:rFonts w:ascii="Times New Roman"/>
          <w:color w:val="000000" w:themeColor="text1"/>
          <w:sz w:val="24"/>
        </w:rPr>
        <w:t>DRAM</w:t>
      </w:r>
      <w:r w:rsidR="0072000F" w:rsidRPr="00EE3251">
        <w:rPr>
          <w:rFonts w:ascii="Times New Roman"/>
          <w:color w:val="000000" w:themeColor="text1"/>
          <w:sz w:val="24"/>
        </w:rPr>
        <w:t>陣列模塊，模塊會依不同應用有不同匯流排寬度或不同容量大小需求。</w:t>
      </w:r>
    </w:p>
    <w:p w14:paraId="1E9EC7F1" w14:textId="622023DE" w:rsidR="0072000F" w:rsidRPr="00EE3251" w:rsidRDefault="00E67169" w:rsidP="00E67169">
      <w:pPr>
        <w:pStyle w:val="affc"/>
        <w:widowControl/>
        <w:tabs>
          <w:tab w:val="left" w:pos="0"/>
          <w:tab w:val="left" w:pos="1560"/>
        </w:tabs>
        <w:adjustRightInd w:val="0"/>
        <w:snapToGrid w:val="0"/>
        <w:spacing w:beforeLines="25" w:before="60"/>
        <w:ind w:leftChars="532" w:left="1277"/>
        <w:jc w:val="both"/>
        <w:rPr>
          <w:rFonts w:ascii="Times New Roman"/>
          <w:color w:val="000000" w:themeColor="text1"/>
          <w:sz w:val="24"/>
        </w:rPr>
      </w:pPr>
      <w:r>
        <w:rPr>
          <w:rFonts w:ascii="Times New Roman" w:hint="eastAsia"/>
          <w:color w:val="000000" w:themeColor="text1"/>
          <w:sz w:val="24"/>
        </w:rPr>
        <w:t xml:space="preserve">    </w:t>
      </w:r>
      <w:r w:rsidR="0072000F" w:rsidRPr="00EE3251">
        <w:rPr>
          <w:rFonts w:ascii="Times New Roman"/>
          <w:color w:val="000000" w:themeColor="text1"/>
          <w:sz w:val="24"/>
        </w:rPr>
        <w:t>有鑑於此，本子項計畫旨在開發專屬</w:t>
      </w:r>
      <w:r w:rsidR="0072000F" w:rsidRPr="00EE3251">
        <w:rPr>
          <w:rFonts w:ascii="Times New Roman"/>
          <w:color w:val="000000" w:themeColor="text1"/>
          <w:sz w:val="24"/>
        </w:rPr>
        <w:t>DRAM</w:t>
      </w:r>
      <w:r w:rsidR="0072000F" w:rsidRPr="00EE3251">
        <w:rPr>
          <w:rFonts w:ascii="Times New Roman"/>
          <w:color w:val="000000" w:themeColor="text1"/>
          <w:sz w:val="24"/>
        </w:rPr>
        <w:t>基礎陣列單元</w:t>
      </w:r>
      <w:r w:rsidR="0072000F" w:rsidRPr="00EE3251">
        <w:rPr>
          <w:rFonts w:ascii="Times New Roman"/>
          <w:color w:val="000000" w:themeColor="text1"/>
          <w:sz w:val="24"/>
        </w:rPr>
        <w:t xml:space="preserve"> (Basic Array Unit)</w:t>
      </w:r>
      <w:r w:rsidR="0072000F" w:rsidRPr="00EE3251">
        <w:rPr>
          <w:rFonts w:ascii="Times New Roman"/>
          <w:color w:val="000000" w:themeColor="text1"/>
          <w:sz w:val="24"/>
        </w:rPr>
        <w:t>，每一</w:t>
      </w:r>
      <w:r w:rsidR="0072000F" w:rsidRPr="00EE3251">
        <w:rPr>
          <w:rFonts w:ascii="Times New Roman"/>
          <w:color w:val="000000" w:themeColor="text1"/>
          <w:sz w:val="24"/>
        </w:rPr>
        <w:t>DRAM</w:t>
      </w:r>
      <w:r w:rsidR="0072000F" w:rsidRPr="00EE3251">
        <w:rPr>
          <w:rFonts w:ascii="Times New Roman"/>
          <w:color w:val="000000" w:themeColor="text1"/>
          <w:sz w:val="24"/>
        </w:rPr>
        <w:t>基礎陣列單元大小為</w:t>
      </w:r>
      <w:r w:rsidR="0072000F" w:rsidRPr="00EE3251">
        <w:rPr>
          <w:rFonts w:ascii="Times New Roman"/>
          <w:color w:val="000000" w:themeColor="text1"/>
          <w:sz w:val="24"/>
        </w:rPr>
        <w:t>8Mb</w:t>
      </w:r>
      <w:r w:rsidR="0072000F" w:rsidRPr="00EE3251">
        <w:rPr>
          <w:rFonts w:ascii="Times New Roman"/>
          <w:color w:val="000000" w:themeColor="text1"/>
          <w:sz w:val="24"/>
        </w:rPr>
        <w:t>，輸出為</w:t>
      </w:r>
      <w:r w:rsidR="0072000F" w:rsidRPr="00EE3251">
        <w:rPr>
          <w:rFonts w:ascii="Times New Roman"/>
          <w:color w:val="000000" w:themeColor="text1"/>
          <w:sz w:val="24"/>
        </w:rPr>
        <w:t>32</w:t>
      </w:r>
      <w:r w:rsidR="0072000F" w:rsidRPr="00EE3251">
        <w:rPr>
          <w:rFonts w:ascii="Times New Roman"/>
          <w:color w:val="000000" w:themeColor="text1"/>
          <w:sz w:val="24"/>
        </w:rPr>
        <w:t>位元，於實際應用中，可依不同應用頻寬需求或容量大小，將</w:t>
      </w:r>
      <w:r w:rsidR="0072000F" w:rsidRPr="00EE3251">
        <w:rPr>
          <w:rFonts w:ascii="Times New Roman"/>
          <w:color w:val="000000" w:themeColor="text1"/>
          <w:sz w:val="24"/>
        </w:rPr>
        <w:t>DRAM</w:t>
      </w:r>
      <w:r w:rsidR="0072000F" w:rsidRPr="00EE3251">
        <w:rPr>
          <w:rFonts w:ascii="Times New Roman"/>
          <w:color w:val="000000" w:themeColor="text1"/>
          <w:sz w:val="24"/>
        </w:rPr>
        <w:t>基礎陣列單元橫向並聯，組成具有超寬接口的</w:t>
      </w:r>
      <w:r w:rsidR="0072000F" w:rsidRPr="00EE3251">
        <w:rPr>
          <w:rFonts w:ascii="Times New Roman"/>
          <w:color w:val="000000" w:themeColor="text1"/>
          <w:sz w:val="24"/>
        </w:rPr>
        <w:t xml:space="preserve"> DRAM </w:t>
      </w:r>
      <w:r w:rsidR="00780D8D" w:rsidRPr="00EE3251">
        <w:rPr>
          <w:rFonts w:ascii="Times New Roman"/>
          <w:color w:val="000000" w:themeColor="text1"/>
          <w:sz w:val="24"/>
        </w:rPr>
        <w:t>模塊。</w:t>
      </w:r>
      <w:r w:rsidR="0072000F" w:rsidRPr="00EE3251">
        <w:rPr>
          <w:rFonts w:ascii="Times New Roman"/>
          <w:color w:val="000000" w:themeColor="text1"/>
          <w:sz w:val="24"/>
        </w:rPr>
        <w:t>如</w:t>
      </w:r>
      <w:r w:rsidR="00087B52">
        <w:rPr>
          <w:rFonts w:ascii="Times New Roman"/>
          <w:color w:val="000000" w:themeColor="text1"/>
          <w:sz w:val="24"/>
        </w:rPr>
        <w:fldChar w:fldCharType="begin"/>
      </w:r>
      <w:r w:rsidR="00087B52">
        <w:rPr>
          <w:rFonts w:ascii="Times New Roman"/>
          <w:color w:val="000000" w:themeColor="text1"/>
          <w:sz w:val="24"/>
        </w:rPr>
        <w:instrText xml:space="preserve"> REF _Ref31847920  \* MERGEFORMAT </w:instrText>
      </w:r>
      <w:r w:rsidR="00087B52">
        <w:rPr>
          <w:rFonts w:ascii="Times New Roman"/>
          <w:color w:val="000000" w:themeColor="text1"/>
          <w:sz w:val="24"/>
        </w:rPr>
        <w:fldChar w:fldCharType="separate"/>
      </w:r>
      <w:r w:rsidR="0082588F" w:rsidRPr="0082588F">
        <w:rPr>
          <w:rFonts w:ascii="Times New Roman"/>
          <w:color w:val="000000" w:themeColor="text1"/>
          <w:sz w:val="24"/>
        </w:rPr>
        <w:t>圖</w:t>
      </w:r>
      <w:r w:rsidR="0082588F" w:rsidRPr="0082588F">
        <w:rPr>
          <w:rFonts w:ascii="Times New Roman"/>
          <w:color w:val="000000" w:themeColor="text1"/>
          <w:sz w:val="24"/>
        </w:rPr>
        <w:t>2.19</w:t>
      </w:r>
      <w:r w:rsidR="00087B52">
        <w:rPr>
          <w:rFonts w:ascii="Times New Roman"/>
          <w:color w:val="000000" w:themeColor="text1"/>
          <w:sz w:val="24"/>
        </w:rPr>
        <w:fldChar w:fldCharType="end"/>
      </w:r>
      <w:r w:rsidR="0072000F" w:rsidRPr="00EE3251">
        <w:rPr>
          <w:rFonts w:ascii="Times New Roman"/>
          <w:color w:val="000000" w:themeColor="text1"/>
          <w:sz w:val="24"/>
        </w:rPr>
        <w:t>所示，本子項計畫中，規劃並聯組成具有</w:t>
      </w:r>
      <w:r w:rsidR="0072000F" w:rsidRPr="00EE3251">
        <w:rPr>
          <w:rFonts w:ascii="Times New Roman"/>
          <w:color w:val="000000" w:themeColor="text1"/>
          <w:sz w:val="24"/>
        </w:rPr>
        <w:t>2,048</w:t>
      </w:r>
      <w:r w:rsidR="0072000F" w:rsidRPr="00EE3251">
        <w:rPr>
          <w:rFonts w:ascii="Times New Roman"/>
          <w:color w:val="000000" w:themeColor="text1"/>
          <w:sz w:val="24"/>
        </w:rPr>
        <w:t>位元的超寬接口</w:t>
      </w:r>
      <w:r w:rsidR="0072000F" w:rsidRPr="00EE3251">
        <w:rPr>
          <w:rFonts w:ascii="Times New Roman"/>
          <w:color w:val="000000" w:themeColor="text1"/>
          <w:sz w:val="24"/>
        </w:rPr>
        <w:t>DRAM</w:t>
      </w:r>
      <w:r w:rsidR="0072000F" w:rsidRPr="00EE3251">
        <w:rPr>
          <w:rFonts w:ascii="Times New Roman"/>
          <w:color w:val="000000" w:themeColor="text1"/>
          <w:sz w:val="24"/>
        </w:rPr>
        <w:t>庫</w:t>
      </w:r>
      <w:r w:rsidR="0072000F" w:rsidRPr="00EE3251">
        <w:rPr>
          <w:rFonts w:ascii="Times New Roman"/>
          <w:color w:val="000000" w:themeColor="text1"/>
          <w:sz w:val="24"/>
        </w:rPr>
        <w:t xml:space="preserve"> (Bank)</w:t>
      </w:r>
      <w:r w:rsidR="0072000F" w:rsidRPr="00EE3251">
        <w:rPr>
          <w:rFonts w:ascii="Times New Roman"/>
          <w:color w:val="000000" w:themeColor="text1"/>
          <w:sz w:val="24"/>
        </w:rPr>
        <w:t>，於採</w:t>
      </w:r>
      <w:r w:rsidR="0072000F" w:rsidRPr="00EE3251">
        <w:rPr>
          <w:rFonts w:ascii="Times New Roman"/>
          <w:color w:val="000000" w:themeColor="text1"/>
          <w:sz w:val="24"/>
        </w:rPr>
        <w:t>4bit Prefetch</w:t>
      </w:r>
      <w:r w:rsidR="0072000F" w:rsidRPr="00EE3251">
        <w:rPr>
          <w:rFonts w:ascii="Times New Roman"/>
          <w:color w:val="000000" w:themeColor="text1"/>
          <w:sz w:val="24"/>
        </w:rPr>
        <w:t>的運作模式下，每</w:t>
      </w:r>
      <w:r w:rsidR="0072000F" w:rsidRPr="00EE3251">
        <w:rPr>
          <w:rFonts w:ascii="Times New Roman"/>
          <w:color w:val="000000" w:themeColor="text1"/>
          <w:sz w:val="24"/>
        </w:rPr>
        <w:t>2ns</w:t>
      </w:r>
      <w:r w:rsidR="0072000F" w:rsidRPr="00EE3251">
        <w:rPr>
          <w:rFonts w:ascii="Times New Roman"/>
          <w:color w:val="000000" w:themeColor="text1"/>
          <w:sz w:val="24"/>
        </w:rPr>
        <w:t>可提供</w:t>
      </w:r>
      <w:r w:rsidR="0072000F" w:rsidRPr="00EE3251">
        <w:rPr>
          <w:rFonts w:ascii="Times New Roman"/>
          <w:color w:val="000000" w:themeColor="text1"/>
          <w:sz w:val="24"/>
        </w:rPr>
        <w:t>512</w:t>
      </w:r>
      <w:r w:rsidR="0072000F" w:rsidRPr="00EE3251">
        <w:rPr>
          <w:rFonts w:ascii="Times New Roman"/>
          <w:color w:val="000000" w:themeColor="text1"/>
          <w:sz w:val="24"/>
        </w:rPr>
        <w:t>位元的資料，約當</w:t>
      </w:r>
      <w:r w:rsidR="0072000F" w:rsidRPr="00EE3251">
        <w:rPr>
          <w:rFonts w:ascii="Times New Roman"/>
          <w:color w:val="000000" w:themeColor="text1"/>
          <w:sz w:val="24"/>
        </w:rPr>
        <w:t>0.25Tbps</w:t>
      </w:r>
      <w:r w:rsidR="0072000F" w:rsidRPr="00EE3251">
        <w:rPr>
          <w:rFonts w:ascii="Times New Roman"/>
          <w:color w:val="000000" w:themeColor="text1"/>
          <w:sz w:val="24"/>
        </w:rPr>
        <w:t>的持續資料流供給給人工智慧引擎，同時本子項計畫中進一步將兩個</w:t>
      </w:r>
      <w:r w:rsidR="0072000F" w:rsidRPr="00EE3251">
        <w:rPr>
          <w:rFonts w:ascii="Times New Roman"/>
          <w:color w:val="000000" w:themeColor="text1"/>
          <w:sz w:val="24"/>
        </w:rPr>
        <w:t>DRAM</w:t>
      </w:r>
      <w:r w:rsidR="0072000F" w:rsidRPr="00EE3251">
        <w:rPr>
          <w:rFonts w:ascii="Times New Roman"/>
          <w:color w:val="000000" w:themeColor="text1"/>
          <w:sz w:val="24"/>
        </w:rPr>
        <w:t>庫組合成一模塊，人工智慧引擎可同時對一模塊中之其中一個庫讀出資料，並於另一庫寫入資料，因此於同一模塊可同時提供</w:t>
      </w:r>
      <w:r w:rsidR="0072000F" w:rsidRPr="00EE3251">
        <w:rPr>
          <w:rFonts w:ascii="Times New Roman"/>
          <w:color w:val="000000" w:themeColor="text1"/>
          <w:sz w:val="24"/>
        </w:rPr>
        <w:t>0.25Tbps</w:t>
      </w:r>
      <w:r w:rsidR="0072000F" w:rsidRPr="00EE3251">
        <w:rPr>
          <w:rFonts w:ascii="Times New Roman"/>
          <w:color w:val="000000" w:themeColor="text1"/>
          <w:sz w:val="24"/>
        </w:rPr>
        <w:t>輸入和</w:t>
      </w:r>
      <w:r w:rsidR="0072000F" w:rsidRPr="00EE3251">
        <w:rPr>
          <w:rFonts w:ascii="Times New Roman"/>
          <w:color w:val="000000" w:themeColor="text1"/>
          <w:sz w:val="24"/>
        </w:rPr>
        <w:t>0.25Tbps</w:t>
      </w:r>
      <w:r w:rsidR="0072000F" w:rsidRPr="00EE3251">
        <w:rPr>
          <w:rFonts w:ascii="Times New Roman"/>
          <w:color w:val="000000" w:themeColor="text1"/>
          <w:sz w:val="24"/>
        </w:rPr>
        <w:t>輸出的頻寬，如此方可維持人工智慧引擎高檔運行效率</w:t>
      </w:r>
      <w:r w:rsidR="0072000F" w:rsidRPr="00EE3251">
        <w:rPr>
          <w:rFonts w:ascii="Times New Roman"/>
          <w:color w:val="000000" w:themeColor="text1"/>
          <w:sz w:val="24"/>
        </w:rPr>
        <w:t xml:space="preserve"> (utilization rate)</w:t>
      </w:r>
      <w:r w:rsidR="0072000F" w:rsidRPr="00EE3251">
        <w:rPr>
          <w:rFonts w:ascii="Times New Roman"/>
          <w:color w:val="000000" w:themeColor="text1"/>
          <w:sz w:val="24"/>
        </w:rPr>
        <w:t>。</w:t>
      </w:r>
    </w:p>
    <w:p w14:paraId="0E790503" w14:textId="4AD05230" w:rsidR="002938C2" w:rsidRPr="00EE3251" w:rsidRDefault="002938C2" w:rsidP="00C4521B">
      <w:pPr>
        <w:pStyle w:val="affc"/>
        <w:adjustRightInd w:val="0"/>
        <w:snapToGrid w:val="0"/>
        <w:ind w:leftChars="531" w:left="1274"/>
        <w:rPr>
          <w:rFonts w:ascii="Times New Roman"/>
          <w:color w:val="000000" w:themeColor="text1"/>
          <w:sz w:val="24"/>
        </w:rPr>
      </w:pPr>
      <w:r w:rsidRPr="00EE3251">
        <w:rPr>
          <w:rFonts w:ascii="Times New Roman"/>
          <w:color w:val="000000" w:themeColor="text1"/>
          <w:sz w:val="24"/>
        </w:rPr>
        <w:t>綜觀上述之規劃，本計畫</w:t>
      </w:r>
      <w:r w:rsidRPr="00EE3251">
        <w:rPr>
          <w:rFonts w:ascii="Times New Roman"/>
          <w:color w:val="000000" w:themeColor="text1"/>
          <w:sz w:val="24"/>
        </w:rPr>
        <w:t>DRAM</w:t>
      </w:r>
      <w:r w:rsidRPr="00EE3251">
        <w:rPr>
          <w:rFonts w:ascii="Times New Roman"/>
          <w:color w:val="000000" w:themeColor="text1"/>
          <w:sz w:val="24"/>
        </w:rPr>
        <w:t>基礎陣列及模塊</w:t>
      </w:r>
      <w:r w:rsidR="005325C3" w:rsidRPr="00EE3251">
        <w:rPr>
          <w:rFonts w:ascii="Times New Roman"/>
          <w:color w:val="000000" w:themeColor="text1"/>
          <w:sz w:val="24"/>
        </w:rPr>
        <w:t>之開發</w:t>
      </w:r>
      <w:r w:rsidRPr="00EE3251">
        <w:rPr>
          <w:rFonts w:ascii="Times New Roman"/>
          <w:color w:val="000000" w:themeColor="text1"/>
          <w:sz w:val="24"/>
        </w:rPr>
        <w:t>，具有下述之特性：</w:t>
      </w:r>
    </w:p>
    <w:p w14:paraId="13C677CA" w14:textId="77777777" w:rsidR="005325C3" w:rsidRPr="00EE3251" w:rsidRDefault="005325C3" w:rsidP="002D5ED4">
      <w:pPr>
        <w:pStyle w:val="affc"/>
        <w:numPr>
          <w:ilvl w:val="0"/>
          <w:numId w:val="11"/>
        </w:numPr>
        <w:adjustRightInd w:val="0"/>
        <w:snapToGrid w:val="0"/>
        <w:ind w:leftChars="502" w:left="1685"/>
        <w:rPr>
          <w:rFonts w:ascii="Times New Roman"/>
          <w:color w:val="000000" w:themeColor="text1"/>
          <w:sz w:val="24"/>
        </w:rPr>
      </w:pPr>
      <w:r w:rsidRPr="00EE3251">
        <w:rPr>
          <w:rFonts w:ascii="Times New Roman"/>
          <w:color w:val="000000" w:themeColor="text1"/>
          <w:sz w:val="24"/>
        </w:rPr>
        <w:t>具有</w:t>
      </w:r>
      <w:r w:rsidR="002938C2" w:rsidRPr="00EE3251">
        <w:rPr>
          <w:rFonts w:ascii="Times New Roman"/>
          <w:color w:val="000000" w:themeColor="text1"/>
          <w:sz w:val="24"/>
        </w:rPr>
        <w:t>高頻寬資料傳輸之能力</w:t>
      </w:r>
    </w:p>
    <w:p w14:paraId="07D7B14D" w14:textId="6EA24C4B" w:rsidR="002938C2" w:rsidRPr="00EE3251" w:rsidRDefault="002938C2" w:rsidP="002D5ED4">
      <w:pPr>
        <w:pStyle w:val="affc"/>
        <w:numPr>
          <w:ilvl w:val="0"/>
          <w:numId w:val="11"/>
        </w:numPr>
        <w:adjustRightInd w:val="0"/>
        <w:snapToGrid w:val="0"/>
        <w:ind w:leftChars="502" w:left="1685"/>
        <w:rPr>
          <w:rFonts w:ascii="Times New Roman"/>
          <w:color w:val="000000" w:themeColor="text1"/>
          <w:sz w:val="24"/>
        </w:rPr>
      </w:pPr>
      <w:r w:rsidRPr="00EE3251">
        <w:rPr>
          <w:rFonts w:ascii="Times New Roman"/>
          <w:color w:val="000000" w:themeColor="text1"/>
          <w:sz w:val="24"/>
        </w:rPr>
        <w:t>可與邏輯線路設計充分結合，供人工智慧引擎於晶片內</w:t>
      </w:r>
    </w:p>
    <w:p w14:paraId="6278ECF5" w14:textId="296A3D03" w:rsidR="002938C2" w:rsidRPr="00EE3251" w:rsidRDefault="002938C2" w:rsidP="00C4521B">
      <w:pPr>
        <w:pStyle w:val="affc"/>
        <w:widowControl/>
        <w:tabs>
          <w:tab w:val="left" w:pos="0"/>
        </w:tabs>
        <w:adjustRightInd w:val="0"/>
        <w:snapToGrid w:val="0"/>
        <w:spacing w:beforeLines="25" w:before="60"/>
        <w:ind w:leftChars="532" w:left="1277"/>
        <w:jc w:val="both"/>
        <w:rPr>
          <w:rFonts w:ascii="Times New Roman"/>
          <w:color w:val="000000" w:themeColor="text1"/>
          <w:sz w:val="24"/>
        </w:rPr>
      </w:pPr>
    </w:p>
    <w:p w14:paraId="174D368A" w14:textId="47808B3B" w:rsidR="0033545F" w:rsidRPr="00EE3251" w:rsidRDefault="005206DE" w:rsidP="0033545F">
      <w:pPr>
        <w:pStyle w:val="affc"/>
        <w:keepNext/>
        <w:widowControl/>
        <w:tabs>
          <w:tab w:val="left" w:pos="0"/>
        </w:tabs>
        <w:adjustRightInd w:val="0"/>
        <w:snapToGrid w:val="0"/>
        <w:spacing w:beforeLines="25" w:before="60"/>
        <w:ind w:leftChars="532" w:left="1277"/>
        <w:jc w:val="center"/>
        <w:rPr>
          <w:rFonts w:ascii="Times New Roman"/>
        </w:rPr>
      </w:pPr>
      <w:r w:rsidRPr="00EE3251">
        <w:rPr>
          <w:rFonts w:ascii="Times New Roman"/>
          <w:noProof/>
          <w:color w:val="000000" w:themeColor="text1"/>
          <w:sz w:val="24"/>
        </w:rPr>
        <w:drawing>
          <wp:inline distT="0" distB="0" distL="0" distR="0" wp14:anchorId="042A0D0C" wp14:editId="2208D83C">
            <wp:extent cx="4740306" cy="2145932"/>
            <wp:effectExtent l="0" t="0" r="3175"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67">
                      <a:extLst>
                        <a:ext uri="{28A0092B-C50C-407E-A947-70E740481C1C}">
                          <a14:useLocalDpi xmlns:a14="http://schemas.microsoft.com/office/drawing/2010/main" val="0"/>
                        </a:ext>
                      </a:extLst>
                    </a:blip>
                    <a:stretch>
                      <a:fillRect/>
                    </a:stretch>
                  </pic:blipFill>
                  <pic:spPr>
                    <a:xfrm>
                      <a:off x="0" y="0"/>
                      <a:ext cx="4760894" cy="2155252"/>
                    </a:xfrm>
                    <a:prstGeom prst="rect">
                      <a:avLst/>
                    </a:prstGeom>
                  </pic:spPr>
                </pic:pic>
              </a:graphicData>
            </a:graphic>
          </wp:inline>
        </w:drawing>
      </w:r>
    </w:p>
    <w:p w14:paraId="2BFC0BB0" w14:textId="7E6F2C75" w:rsidR="004D1A3F" w:rsidRPr="00EE3251" w:rsidRDefault="0033545F" w:rsidP="0033545F">
      <w:pPr>
        <w:pStyle w:val="aff2"/>
        <w:rPr>
          <w:rFonts w:ascii="Times New Roman" w:eastAsia="標楷體" w:hAnsi="Times New Roman"/>
          <w:b/>
          <w:bCs/>
          <w:color w:val="C00000"/>
        </w:rPr>
      </w:pPr>
      <w:bookmarkStart w:id="248" w:name="_Ref31847920"/>
      <w:bookmarkStart w:id="249" w:name="_Toc40276366"/>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19</w:t>
      </w:r>
      <w:r w:rsidRPr="00EE3251">
        <w:rPr>
          <w:rFonts w:ascii="Times New Roman" w:eastAsia="標楷體" w:hAnsi="Times New Roman"/>
        </w:rPr>
        <w:fldChar w:fldCharType="end"/>
      </w:r>
      <w:bookmarkEnd w:id="248"/>
      <w:r w:rsidR="005206DE" w:rsidRPr="00EE3251">
        <w:rPr>
          <w:rFonts w:ascii="Times New Roman" w:eastAsia="標楷體" w:hAnsi="Times New Roman"/>
        </w:rPr>
        <w:t>高頻寬</w:t>
      </w:r>
      <w:r w:rsidR="005206DE" w:rsidRPr="00EE3251">
        <w:rPr>
          <w:rFonts w:ascii="Times New Roman" w:eastAsia="標楷體" w:hAnsi="Times New Roman"/>
        </w:rPr>
        <w:t xml:space="preserve"> DRAM </w:t>
      </w:r>
      <w:r w:rsidR="005206DE" w:rsidRPr="00EE3251">
        <w:rPr>
          <w:rFonts w:ascii="Times New Roman" w:eastAsia="標楷體" w:hAnsi="Times New Roman"/>
        </w:rPr>
        <w:t>陣列及模塊開發規劃</w:t>
      </w:r>
      <w:bookmarkEnd w:id="249"/>
    </w:p>
    <w:p w14:paraId="5D83D977" w14:textId="7F96074C" w:rsidR="001D7C50" w:rsidRPr="00EE3251" w:rsidRDefault="001D7C50" w:rsidP="00C4521B">
      <w:pPr>
        <w:kinsoku w:val="0"/>
        <w:snapToGrid w:val="0"/>
        <w:spacing w:beforeLines="25" w:before="60" w:line="240" w:lineRule="auto"/>
        <w:ind w:leftChars="237" w:left="569"/>
        <w:jc w:val="center"/>
        <w:rPr>
          <w:b/>
          <w:bCs/>
          <w:color w:val="C00000"/>
        </w:rPr>
      </w:pPr>
    </w:p>
    <w:p w14:paraId="39B4601B" w14:textId="77777777" w:rsidR="00840EC9" w:rsidRPr="00EE3251" w:rsidRDefault="00840EC9" w:rsidP="00C4521B">
      <w:pPr>
        <w:snapToGrid w:val="0"/>
        <w:spacing w:line="240" w:lineRule="auto"/>
        <w:ind w:leftChars="355" w:left="852"/>
      </w:pPr>
      <w:r w:rsidRPr="00EE3251">
        <w:t>B.3 SRAM</w:t>
      </w:r>
      <w:r w:rsidRPr="00EE3251">
        <w:t>模塊暨編譯器開發</w:t>
      </w:r>
      <w:r w:rsidR="007D3915" w:rsidRPr="00EE3251">
        <w:t xml:space="preserve"> </w:t>
      </w:r>
    </w:p>
    <w:p w14:paraId="4137FFA8" w14:textId="6DFD0F29" w:rsidR="00B06042" w:rsidRPr="00EE3251" w:rsidRDefault="00E67169" w:rsidP="00C4521B">
      <w:pPr>
        <w:widowControl/>
        <w:tabs>
          <w:tab w:val="left" w:pos="0"/>
        </w:tabs>
        <w:snapToGrid w:val="0"/>
        <w:spacing w:beforeLines="25" w:before="60" w:line="240" w:lineRule="auto"/>
        <w:ind w:leftChars="532" w:left="1277"/>
        <w:jc w:val="both"/>
      </w:pPr>
      <w:r>
        <w:rPr>
          <w:rFonts w:hint="eastAsia"/>
          <w:color w:val="000000" w:themeColor="text1"/>
        </w:rPr>
        <w:t xml:space="preserve">    </w:t>
      </w:r>
      <w:r w:rsidR="00B06042" w:rsidRPr="00EE3251">
        <w:rPr>
          <w:color w:val="000000" w:themeColor="text1"/>
        </w:rPr>
        <w:t>SRAM</w:t>
      </w:r>
      <w:r w:rsidR="00B06042" w:rsidRPr="00EE3251">
        <w:t>模塊</w:t>
      </w:r>
      <w:r w:rsidR="00B06042" w:rsidRPr="00EE3251">
        <w:rPr>
          <w:color w:val="000000" w:themeColor="text1"/>
        </w:rPr>
        <w:t>是邏輯線路設計中不可或缺的元件之一，</w:t>
      </w:r>
      <w:r w:rsidR="00B06042" w:rsidRPr="00EE3251">
        <w:rPr>
          <w:color w:val="000000" w:themeColor="text1"/>
        </w:rPr>
        <w:t>SRAM</w:t>
      </w:r>
      <w:r w:rsidR="00B06042" w:rsidRPr="00EE3251">
        <w:t>模塊</w:t>
      </w:r>
      <w:r w:rsidR="00B06042" w:rsidRPr="00EE3251">
        <w:rPr>
          <w:color w:val="000000" w:themeColor="text1"/>
        </w:rPr>
        <w:t>主要做為邏輯電路中資料緩衝之用，依其不同速度、大小及操作方式需要不同的</w:t>
      </w:r>
      <w:r w:rsidR="00B06042" w:rsidRPr="00EE3251">
        <w:rPr>
          <w:color w:val="000000" w:themeColor="text1"/>
        </w:rPr>
        <w:t>SRAM</w:t>
      </w:r>
      <w:r w:rsidR="00B06042" w:rsidRPr="00EE3251">
        <w:rPr>
          <w:color w:val="000000" w:themeColor="text1"/>
        </w:rPr>
        <w:t>陣列設計，以操作方式為例，</w:t>
      </w:r>
      <w:r w:rsidR="00B06042" w:rsidRPr="00EE3251">
        <w:rPr>
          <w:color w:val="000000" w:themeColor="text1"/>
        </w:rPr>
        <w:t>SRAM</w:t>
      </w:r>
      <w:r w:rsidR="00B06042" w:rsidRPr="00EE3251">
        <w:rPr>
          <w:color w:val="000000" w:themeColor="text1"/>
        </w:rPr>
        <w:t>可分為</w:t>
      </w:r>
      <w:r w:rsidR="00B06042" w:rsidRPr="00EE3251">
        <w:rPr>
          <w:color w:val="000000" w:themeColor="text1"/>
        </w:rPr>
        <w:t xml:space="preserve"> Single Port</w:t>
      </w:r>
      <w:r w:rsidR="00B06042" w:rsidRPr="00EE3251">
        <w:rPr>
          <w:color w:val="000000" w:themeColor="text1"/>
        </w:rPr>
        <w:t>、</w:t>
      </w:r>
      <w:r w:rsidR="00B06042" w:rsidRPr="00EE3251">
        <w:rPr>
          <w:color w:val="000000" w:themeColor="text1"/>
        </w:rPr>
        <w:t>Duel Port</w:t>
      </w:r>
      <w:r w:rsidR="00B06042" w:rsidRPr="00EE3251">
        <w:rPr>
          <w:color w:val="000000" w:themeColor="text1"/>
        </w:rPr>
        <w:t>和</w:t>
      </w:r>
      <w:r w:rsidR="00B06042" w:rsidRPr="00EE3251">
        <w:rPr>
          <w:color w:val="000000" w:themeColor="text1"/>
        </w:rPr>
        <w:t>Two Port</w:t>
      </w:r>
      <w:r w:rsidR="00B06042" w:rsidRPr="00EE3251">
        <w:rPr>
          <w:color w:val="000000" w:themeColor="text1"/>
        </w:rPr>
        <w:t>等三種架構</w:t>
      </w:r>
      <w:r w:rsidR="008964F9" w:rsidRPr="00EE3251">
        <w:rPr>
          <w:color w:val="000000" w:themeColor="text1"/>
        </w:rPr>
        <w:t xml:space="preserve"> (</w:t>
      </w:r>
      <w:r w:rsidR="008964F9" w:rsidRPr="00EE3251">
        <w:rPr>
          <w:color w:val="000000" w:themeColor="text1"/>
        </w:rPr>
        <w:t>如</w:t>
      </w:r>
      <w:r w:rsidR="00087B52">
        <w:rPr>
          <w:color w:val="000000" w:themeColor="text1"/>
        </w:rPr>
        <w:fldChar w:fldCharType="begin"/>
      </w:r>
      <w:r w:rsidR="00087B52">
        <w:rPr>
          <w:color w:val="000000" w:themeColor="text1"/>
        </w:rPr>
        <w:instrText xml:space="preserve"> REF _Ref31847991 </w:instrText>
      </w:r>
      <w:r w:rsidR="00087B52">
        <w:rPr>
          <w:color w:val="000000" w:themeColor="text1"/>
        </w:rPr>
        <w:fldChar w:fldCharType="separate"/>
      </w:r>
      <w:r w:rsidR="0082588F" w:rsidRPr="00EE3251">
        <w:t>圖</w:t>
      </w:r>
      <w:r w:rsidR="0082588F" w:rsidRPr="00EE3251">
        <w:t>2.</w:t>
      </w:r>
      <w:r w:rsidR="0082588F">
        <w:rPr>
          <w:noProof/>
        </w:rPr>
        <w:t>20</w:t>
      </w:r>
      <w:r w:rsidR="00087B52">
        <w:rPr>
          <w:color w:val="000000" w:themeColor="text1"/>
        </w:rPr>
        <w:fldChar w:fldCharType="end"/>
      </w:r>
      <w:r w:rsidR="008964F9" w:rsidRPr="00EE3251">
        <w:rPr>
          <w:color w:val="000000" w:themeColor="text1"/>
        </w:rPr>
        <w:t>所示</w:t>
      </w:r>
      <w:r w:rsidR="008964F9" w:rsidRPr="00EE3251">
        <w:rPr>
          <w:color w:val="000000" w:themeColor="text1"/>
        </w:rPr>
        <w:t>)</w:t>
      </w:r>
      <w:r w:rsidR="00B06042" w:rsidRPr="00EE3251">
        <w:rPr>
          <w:color w:val="000000" w:themeColor="text1"/>
        </w:rPr>
        <w:t>，</w:t>
      </w:r>
      <w:r w:rsidR="00B06042" w:rsidRPr="00EE3251">
        <w:rPr>
          <w:color w:val="000000" w:themeColor="text1"/>
        </w:rPr>
        <w:t>Single-Port</w:t>
      </w:r>
      <w:r w:rsidR="00B06042" w:rsidRPr="00EE3251">
        <w:rPr>
          <w:color w:val="000000" w:themeColor="text1"/>
        </w:rPr>
        <w:t>為最基礎</w:t>
      </w:r>
      <w:r w:rsidR="00B06042" w:rsidRPr="00EE3251">
        <w:rPr>
          <w:color w:val="000000" w:themeColor="text1"/>
        </w:rPr>
        <w:t>SRAM</w:t>
      </w:r>
      <w:r w:rsidR="00B06042" w:rsidRPr="00EE3251">
        <w:t>模塊架構，僅有一個輸出入接口，一般作為如</w:t>
      </w:r>
      <w:r w:rsidR="00B06042" w:rsidRPr="00EE3251">
        <w:t>CPU Cache</w:t>
      </w:r>
      <w:r w:rsidR="00B06042" w:rsidRPr="00EE3251">
        <w:t>的功用；</w:t>
      </w:r>
      <w:r w:rsidR="00B06042" w:rsidRPr="00EE3251">
        <w:t>Dual-Port</w:t>
      </w:r>
      <w:r w:rsidR="00B06042" w:rsidRPr="00EE3251">
        <w:t>顧名思義為具有兩個接口的</w:t>
      </w:r>
      <w:r w:rsidR="00B06042" w:rsidRPr="00EE3251">
        <w:rPr>
          <w:color w:val="000000" w:themeColor="text1"/>
        </w:rPr>
        <w:t>SRAM</w:t>
      </w:r>
      <w:r w:rsidR="00B06042" w:rsidRPr="00EE3251">
        <w:t>模塊架構，兩個接口可獨立讀寫，一般用於兩個運算單元之間的資料交換；</w:t>
      </w:r>
      <w:r w:rsidR="00B06042" w:rsidRPr="00EE3251">
        <w:t>Two-Port</w:t>
      </w:r>
      <w:r w:rsidR="00B06042" w:rsidRPr="00EE3251">
        <w:t>同樣為具有兩個接口的</w:t>
      </w:r>
      <w:r w:rsidR="00B06042" w:rsidRPr="00EE3251">
        <w:rPr>
          <w:color w:val="000000" w:themeColor="text1"/>
        </w:rPr>
        <w:t>SRAM</w:t>
      </w:r>
      <w:r w:rsidR="00B06042" w:rsidRPr="00EE3251">
        <w:t>模塊架構，但其一接口僅負責寫入，另一接口則負責讀出，一般扮演類似佇列的角色。</w:t>
      </w:r>
    </w:p>
    <w:p w14:paraId="3EF461F3" w14:textId="37F46865" w:rsidR="00D1675C" w:rsidRPr="00EE3251" w:rsidRDefault="001B0752" w:rsidP="009B41E2">
      <w:pPr>
        <w:keepNext/>
        <w:widowControl/>
        <w:tabs>
          <w:tab w:val="left" w:pos="0"/>
        </w:tabs>
        <w:snapToGrid w:val="0"/>
        <w:spacing w:beforeLines="25" w:before="60" w:line="240" w:lineRule="auto"/>
        <w:ind w:leftChars="532" w:left="1277"/>
        <w:jc w:val="center"/>
        <w:rPr>
          <w:color w:val="000000" w:themeColor="text1"/>
        </w:rPr>
      </w:pPr>
      <w:bookmarkStart w:id="250" w:name="_Ref31847991"/>
      <w:bookmarkStart w:id="251" w:name="_Toc40276367"/>
      <w:r w:rsidRPr="00EE3251">
        <w:rPr>
          <w:noProof/>
          <w:color w:val="000000" w:themeColor="text1"/>
        </w:rPr>
        <w:lastRenderedPageBreak/>
        <w:drawing>
          <wp:anchor distT="0" distB="0" distL="114300" distR="114300" simplePos="0" relativeHeight="251642368" behindDoc="0" locked="0" layoutInCell="1" allowOverlap="1" wp14:anchorId="405E6EE9" wp14:editId="485C387C">
            <wp:simplePos x="0" y="0"/>
            <wp:positionH relativeFrom="column">
              <wp:posOffset>638244</wp:posOffset>
            </wp:positionH>
            <wp:positionV relativeFrom="paragraph">
              <wp:posOffset>-5244</wp:posOffset>
            </wp:positionV>
            <wp:extent cx="5384845" cy="1376127"/>
            <wp:effectExtent l="0" t="0" r="0" b="0"/>
            <wp:wrapTopAndBottom/>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4845" cy="1376127"/>
                    </a:xfrm>
                    <a:prstGeom prst="rect">
                      <a:avLst/>
                    </a:prstGeom>
                    <a:noFill/>
                  </pic:spPr>
                </pic:pic>
              </a:graphicData>
            </a:graphic>
          </wp:anchor>
        </w:drawing>
      </w:r>
      <w:r w:rsidR="0033545F" w:rsidRPr="00EE3251">
        <w:t>圖</w:t>
      </w:r>
      <w:r w:rsidR="0033545F" w:rsidRPr="00EE3251">
        <w:t>2.</w:t>
      </w:r>
      <w:r w:rsidR="0033545F" w:rsidRPr="00EE3251">
        <w:fldChar w:fldCharType="begin"/>
      </w:r>
      <w:r w:rsidR="0033545F" w:rsidRPr="00EE3251">
        <w:instrText xml:space="preserve"> SEQ </w:instrText>
      </w:r>
      <w:r w:rsidR="0033545F" w:rsidRPr="00EE3251">
        <w:instrText>圖</w:instrText>
      </w:r>
      <w:r w:rsidR="0033545F" w:rsidRPr="00EE3251">
        <w:instrText xml:space="preserve">2. \* ARABIC </w:instrText>
      </w:r>
      <w:r w:rsidR="0033545F" w:rsidRPr="00EE3251">
        <w:fldChar w:fldCharType="separate"/>
      </w:r>
      <w:r w:rsidR="0082588F">
        <w:rPr>
          <w:noProof/>
        </w:rPr>
        <w:t>20</w:t>
      </w:r>
      <w:r w:rsidR="0033545F" w:rsidRPr="00EE3251">
        <w:fldChar w:fldCharType="end"/>
      </w:r>
      <w:bookmarkEnd w:id="250"/>
      <w:r w:rsidR="00D1675C" w:rsidRPr="00EE3251">
        <w:rPr>
          <w:noProof/>
        </w:rPr>
        <w:t xml:space="preserve"> SRAM Bit Cell</w:t>
      </w:r>
      <w:r w:rsidR="00D1675C" w:rsidRPr="00EE3251">
        <w:rPr>
          <w:noProof/>
        </w:rPr>
        <w:t>架構</w:t>
      </w:r>
      <w:bookmarkEnd w:id="251"/>
    </w:p>
    <w:p w14:paraId="6190689B" w14:textId="77777777" w:rsidR="00B06042" w:rsidRPr="00EE3251" w:rsidRDefault="00B06042" w:rsidP="00C4521B">
      <w:pPr>
        <w:widowControl/>
        <w:tabs>
          <w:tab w:val="left" w:pos="0"/>
        </w:tabs>
        <w:snapToGrid w:val="0"/>
        <w:spacing w:beforeLines="25" w:before="60" w:line="240" w:lineRule="auto"/>
        <w:ind w:leftChars="532" w:left="1277" w:firstLineChars="117" w:firstLine="281"/>
        <w:jc w:val="center"/>
        <w:rPr>
          <w:color w:val="000000" w:themeColor="text1"/>
        </w:rPr>
      </w:pPr>
    </w:p>
    <w:p w14:paraId="2AE7F3D0" w14:textId="609A13EF" w:rsidR="00D9762C" w:rsidRPr="00EE3251" w:rsidRDefault="00E67169" w:rsidP="00E67169">
      <w:pPr>
        <w:widowControl/>
        <w:tabs>
          <w:tab w:val="left" w:pos="0"/>
        </w:tabs>
        <w:snapToGrid w:val="0"/>
        <w:spacing w:beforeLines="25" w:before="60" w:line="240" w:lineRule="auto"/>
        <w:ind w:leftChars="532" w:left="1277"/>
        <w:jc w:val="both"/>
        <w:rPr>
          <w:color w:val="000000" w:themeColor="text1"/>
        </w:rPr>
      </w:pPr>
      <w:r>
        <w:rPr>
          <w:rFonts w:hint="eastAsia"/>
          <w:color w:val="000000" w:themeColor="text1"/>
        </w:rPr>
        <w:t xml:space="preserve">    </w:t>
      </w:r>
      <w:r w:rsidR="00D9762C" w:rsidRPr="00EE3251">
        <w:rPr>
          <w:color w:val="000000" w:themeColor="text1"/>
        </w:rPr>
        <w:t>SRAM</w:t>
      </w:r>
      <w:r w:rsidR="00D9762C" w:rsidRPr="00EE3251">
        <w:t>模塊</w:t>
      </w:r>
      <w:r w:rsidR="00D9762C" w:rsidRPr="00EE3251">
        <w:rPr>
          <w:color w:val="000000" w:themeColor="text1"/>
        </w:rPr>
        <w:t>因其速度、大小及操作方式不同而有不同設計，而一般邏輯線路中常有數種乃至數十種不同</w:t>
      </w:r>
      <w:r w:rsidR="00D9762C" w:rsidRPr="00EE3251">
        <w:rPr>
          <w:color w:val="000000" w:themeColor="text1"/>
        </w:rPr>
        <w:t>SRAM</w:t>
      </w:r>
      <w:r w:rsidR="00D9762C" w:rsidRPr="00EE3251">
        <w:t>模塊</w:t>
      </w:r>
      <w:r w:rsidR="00D9762C" w:rsidRPr="00EE3251">
        <w:rPr>
          <w:color w:val="000000" w:themeColor="text1"/>
        </w:rPr>
        <w:t>需求規格，為滿足這些需求規格，可採專門設計方式為每一規格設計一個實例</w:t>
      </w:r>
      <w:r w:rsidR="00D9762C" w:rsidRPr="00EE3251">
        <w:rPr>
          <w:color w:val="000000" w:themeColor="text1"/>
        </w:rPr>
        <w:t xml:space="preserve"> (Instance)</w:t>
      </w:r>
      <w:r w:rsidR="00D9762C" w:rsidRPr="00EE3251">
        <w:rPr>
          <w:color w:val="000000" w:themeColor="text1"/>
        </w:rPr>
        <w:t>，然而，</w:t>
      </w:r>
      <w:r w:rsidR="00D9762C" w:rsidRPr="00EE3251">
        <w:t>模塊</w:t>
      </w:r>
      <w:r w:rsidR="00D9762C" w:rsidRPr="00EE3251">
        <w:rPr>
          <w:color w:val="000000" w:themeColor="text1"/>
        </w:rPr>
        <w:t>規格往往繁雜多樣，為減少設計資源及時間投入，一般大多採用提供</w:t>
      </w:r>
      <w:r w:rsidR="00D9762C" w:rsidRPr="00EE3251">
        <w:rPr>
          <w:color w:val="000000" w:themeColor="text1"/>
        </w:rPr>
        <w:t xml:space="preserve">SRAM </w:t>
      </w:r>
      <w:r w:rsidR="00D9762C" w:rsidRPr="00EE3251">
        <w:rPr>
          <w:color w:val="000000" w:themeColor="text1"/>
        </w:rPr>
        <w:t>編譯器方式，依需求規格，來自動產生邏輯線路所需</w:t>
      </w:r>
      <w:r w:rsidR="00D9762C" w:rsidRPr="00EE3251">
        <w:rPr>
          <w:color w:val="000000" w:themeColor="text1"/>
        </w:rPr>
        <w:t>SRAM</w:t>
      </w:r>
      <w:r w:rsidR="00D9762C" w:rsidRPr="00EE3251">
        <w:t>模塊</w:t>
      </w:r>
      <w:r w:rsidR="00D9762C" w:rsidRPr="00EE3251">
        <w:rPr>
          <w:color w:val="000000" w:themeColor="text1"/>
        </w:rPr>
        <w:t>實例</w:t>
      </w:r>
      <w:r w:rsidR="00D9762C" w:rsidRPr="00EE3251">
        <w:t>，</w:t>
      </w:r>
      <w:r w:rsidR="00C00133" w:rsidRPr="00EE3251">
        <w:t>如</w:t>
      </w:r>
      <w:r w:rsidR="00C46121">
        <w:fldChar w:fldCharType="begin"/>
      </w:r>
      <w:r w:rsidR="00C46121">
        <w:instrText xml:space="preserve"> REF _Ref31848071 </w:instrText>
      </w:r>
      <w:r w:rsidR="00C46121">
        <w:fldChar w:fldCharType="separate"/>
      </w:r>
      <w:r w:rsidR="0082588F" w:rsidRPr="00EE3251">
        <w:t>圖</w:t>
      </w:r>
      <w:r w:rsidR="0082588F" w:rsidRPr="00EE3251">
        <w:t>2.</w:t>
      </w:r>
      <w:r w:rsidR="0082588F">
        <w:rPr>
          <w:noProof/>
        </w:rPr>
        <w:t>21</w:t>
      </w:r>
      <w:r w:rsidR="00C46121">
        <w:rPr>
          <w:noProof/>
        </w:rPr>
        <w:fldChar w:fldCharType="end"/>
      </w:r>
      <w:r w:rsidR="00C00133" w:rsidRPr="00EE3251">
        <w:t>所示，</w:t>
      </w:r>
      <w:r w:rsidR="00D9762C" w:rsidRPr="00EE3251">
        <w:rPr>
          <w:color w:val="000000" w:themeColor="text1"/>
        </w:rPr>
        <w:t>本子項計畫規劃將依計畫中人工智慧引擎線路需求規格，設計出各種形式及大小</w:t>
      </w:r>
      <w:r w:rsidR="00D9762C" w:rsidRPr="00EE3251">
        <w:rPr>
          <w:color w:val="000000" w:themeColor="text1"/>
        </w:rPr>
        <w:t>SRAM</w:t>
      </w:r>
      <w:r w:rsidR="00D9762C" w:rsidRPr="00EE3251">
        <w:rPr>
          <w:color w:val="000000" w:themeColor="text1"/>
        </w:rPr>
        <w:t>模塊實例，並將這些</w:t>
      </w:r>
      <w:r w:rsidR="00D9762C" w:rsidRPr="00EE3251">
        <w:rPr>
          <w:color w:val="000000" w:themeColor="text1"/>
        </w:rPr>
        <w:t>SRAM</w:t>
      </w:r>
      <w:r w:rsidR="00D9762C" w:rsidRPr="00EE3251">
        <w:rPr>
          <w:color w:val="000000" w:themeColor="text1"/>
        </w:rPr>
        <w:t>模塊實例進行晶片驗証，同時開發</w:t>
      </w:r>
      <w:r w:rsidR="00D9762C" w:rsidRPr="00EE3251">
        <w:rPr>
          <w:color w:val="000000" w:themeColor="text1"/>
        </w:rPr>
        <w:t xml:space="preserve">SRAM </w:t>
      </w:r>
      <w:r w:rsidR="00D9762C" w:rsidRPr="00EE3251">
        <w:rPr>
          <w:color w:val="000000" w:themeColor="text1"/>
        </w:rPr>
        <w:t>編譯器，然後自晶片驗証過後的</w:t>
      </w:r>
      <w:r w:rsidR="00D9762C" w:rsidRPr="00EE3251">
        <w:rPr>
          <w:color w:val="000000" w:themeColor="text1"/>
        </w:rPr>
        <w:t>SRAM</w:t>
      </w:r>
      <w:r w:rsidR="00D9762C" w:rsidRPr="00EE3251">
        <w:rPr>
          <w:color w:val="000000" w:themeColor="text1"/>
        </w:rPr>
        <w:t>模塊實例抽取參數，經過校正和調參後，植入</w:t>
      </w:r>
      <w:r w:rsidR="00D9762C" w:rsidRPr="00EE3251">
        <w:rPr>
          <w:color w:val="000000" w:themeColor="text1"/>
        </w:rPr>
        <w:t>SRAM</w:t>
      </w:r>
      <w:r w:rsidR="00D9762C" w:rsidRPr="00EE3251">
        <w:rPr>
          <w:color w:val="000000" w:themeColor="text1"/>
        </w:rPr>
        <w:t>編譯器。以此為基礎，進一步完成</w:t>
      </w:r>
      <w:r w:rsidR="00D9762C" w:rsidRPr="00EE3251">
        <w:rPr>
          <w:color w:val="000000" w:themeColor="text1"/>
        </w:rPr>
        <w:t>SRAM</w:t>
      </w:r>
      <w:r w:rsidR="00D9762C" w:rsidRPr="00EE3251">
        <w:rPr>
          <w:color w:val="000000" w:themeColor="text1"/>
        </w:rPr>
        <w:t>編譯器開發</w:t>
      </w:r>
      <w:r w:rsidR="00554E15" w:rsidRPr="00EE3251">
        <w:rPr>
          <w:color w:val="000000" w:themeColor="text1"/>
        </w:rPr>
        <w:t>；綜觀上述之規劃，本子項計畫旨在於開發</w:t>
      </w:r>
      <w:r w:rsidR="00554E15" w:rsidRPr="00EE3251">
        <w:rPr>
          <w:color w:val="000000" w:themeColor="text1"/>
        </w:rPr>
        <w:t>SRAM</w:t>
      </w:r>
      <w:r w:rsidR="00554E15" w:rsidRPr="00EE3251">
        <w:rPr>
          <w:color w:val="000000" w:themeColor="text1"/>
        </w:rPr>
        <w:t>編譯器，再依據不同字節與位元組合，自動生成各式</w:t>
      </w:r>
      <w:r w:rsidR="00554E15" w:rsidRPr="00EE3251">
        <w:rPr>
          <w:color w:val="000000" w:themeColor="text1"/>
        </w:rPr>
        <w:t xml:space="preserve">SRAM </w:t>
      </w:r>
      <w:r w:rsidR="00554E15" w:rsidRPr="00EE3251">
        <w:rPr>
          <w:color w:val="000000" w:themeColor="text1"/>
        </w:rPr>
        <w:t>模塊實例，可針對速度、能耗、成本等因素，靈活優化設計，提供邏輯電路設計使用。</w:t>
      </w:r>
    </w:p>
    <w:p w14:paraId="7006BB6E" w14:textId="2FFCE0DF" w:rsidR="004876CF" w:rsidRPr="00EE3251" w:rsidRDefault="009B41E2" w:rsidP="00C4521B">
      <w:pPr>
        <w:widowControl/>
        <w:tabs>
          <w:tab w:val="left" w:pos="0"/>
        </w:tabs>
        <w:snapToGrid w:val="0"/>
        <w:spacing w:beforeLines="25" w:before="60" w:line="240" w:lineRule="auto"/>
        <w:ind w:leftChars="532" w:left="1277" w:firstLineChars="176" w:firstLine="422"/>
        <w:jc w:val="both"/>
        <w:rPr>
          <w:color w:val="000000" w:themeColor="text1"/>
        </w:rPr>
      </w:pPr>
      <w:r w:rsidRPr="00EE3251">
        <w:rPr>
          <w:noProof/>
          <w:color w:val="000000" w:themeColor="text1"/>
        </w:rPr>
        <w:drawing>
          <wp:anchor distT="0" distB="0" distL="114300" distR="114300" simplePos="0" relativeHeight="251634176" behindDoc="0" locked="0" layoutInCell="1" allowOverlap="1" wp14:anchorId="001001E0" wp14:editId="14EFB9DA">
            <wp:simplePos x="0" y="0"/>
            <wp:positionH relativeFrom="column">
              <wp:posOffset>692565</wp:posOffset>
            </wp:positionH>
            <wp:positionV relativeFrom="paragraph">
              <wp:posOffset>221124</wp:posOffset>
            </wp:positionV>
            <wp:extent cx="5391586" cy="1533619"/>
            <wp:effectExtent l="0" t="0" r="0" b="0"/>
            <wp:wrapTopAndBottom/>
            <wp:docPr id="23" name="圖片 2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69">
                      <a:extLst>
                        <a:ext uri="{28A0092B-C50C-407E-A947-70E740481C1C}">
                          <a14:useLocalDpi xmlns:a14="http://schemas.microsoft.com/office/drawing/2010/main" val="0"/>
                        </a:ext>
                      </a:extLst>
                    </a:blip>
                    <a:stretch>
                      <a:fillRect/>
                    </a:stretch>
                  </pic:blipFill>
                  <pic:spPr>
                    <a:xfrm>
                      <a:off x="0" y="0"/>
                      <a:ext cx="5391586" cy="1533619"/>
                    </a:xfrm>
                    <a:prstGeom prst="rect">
                      <a:avLst/>
                    </a:prstGeom>
                  </pic:spPr>
                </pic:pic>
              </a:graphicData>
            </a:graphic>
          </wp:anchor>
        </w:drawing>
      </w:r>
    </w:p>
    <w:p w14:paraId="592140FB" w14:textId="4603B5F9" w:rsidR="006830A3" w:rsidRPr="00EE3251" w:rsidRDefault="00456169" w:rsidP="00C4521B">
      <w:pPr>
        <w:kinsoku w:val="0"/>
        <w:snapToGrid w:val="0"/>
        <w:spacing w:beforeLines="25" w:before="60" w:line="240" w:lineRule="auto"/>
        <w:ind w:leftChars="237" w:left="569"/>
        <w:jc w:val="center"/>
        <w:rPr>
          <w:b/>
          <w:bCs/>
        </w:rPr>
      </w:pPr>
      <w:bookmarkStart w:id="252" w:name="_Ref31848071"/>
      <w:bookmarkStart w:id="253" w:name="_Toc40276368"/>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21</w:t>
      </w:r>
      <w:r w:rsidRPr="00EE3251">
        <w:fldChar w:fldCharType="end"/>
      </w:r>
      <w:bookmarkEnd w:id="252"/>
      <w:r w:rsidR="00AC4344" w:rsidRPr="00EE3251">
        <w:rPr>
          <w:noProof/>
        </w:rPr>
        <w:t xml:space="preserve"> SRAM </w:t>
      </w:r>
      <w:r w:rsidR="00AC4344" w:rsidRPr="00EE3251">
        <w:rPr>
          <w:noProof/>
        </w:rPr>
        <w:t>模塊設計</w:t>
      </w:r>
      <w:bookmarkEnd w:id="253"/>
    </w:p>
    <w:p w14:paraId="19C9C067" w14:textId="77777777" w:rsidR="00D13C38" w:rsidRPr="00EE3251" w:rsidRDefault="00D13C38" w:rsidP="00C4521B">
      <w:pPr>
        <w:snapToGrid w:val="0"/>
        <w:spacing w:line="240" w:lineRule="auto"/>
        <w:ind w:leftChars="1" w:left="2"/>
      </w:pPr>
    </w:p>
    <w:p w14:paraId="45DC0F37" w14:textId="38DC1912" w:rsidR="00840EC9" w:rsidRPr="00EE3251" w:rsidRDefault="00840EC9" w:rsidP="00C4521B">
      <w:pPr>
        <w:snapToGrid w:val="0"/>
        <w:spacing w:line="240" w:lineRule="auto"/>
        <w:ind w:leftChars="355" w:left="852"/>
      </w:pPr>
      <w:r w:rsidRPr="00EE3251">
        <w:t xml:space="preserve">B.4 </w:t>
      </w:r>
      <w:r w:rsidRPr="00EE3251">
        <w:t>介面暨週邊智財開發</w:t>
      </w:r>
    </w:p>
    <w:p w14:paraId="182E7642" w14:textId="793B2832" w:rsidR="004876CF" w:rsidRPr="00EE3251" w:rsidRDefault="00E67169" w:rsidP="009B41E2">
      <w:pPr>
        <w:widowControl/>
        <w:snapToGrid w:val="0"/>
        <w:spacing w:beforeLines="25" w:before="60" w:line="240" w:lineRule="auto"/>
        <w:ind w:leftChars="532" w:left="1277"/>
        <w:jc w:val="both"/>
      </w:pPr>
      <w:r>
        <w:rPr>
          <w:rFonts w:hint="eastAsia"/>
          <w:color w:val="000000" w:themeColor="text1"/>
        </w:rPr>
        <w:t xml:space="preserve">    </w:t>
      </w:r>
      <w:r w:rsidR="00D13C38" w:rsidRPr="00EE3251">
        <w:rPr>
          <w:color w:val="000000" w:themeColor="text1"/>
        </w:rPr>
        <w:t>因應邏輯晶片設計，需要相關週邊智財以作為晶片與晶片間之傳輸橋梁，如</w:t>
      </w:r>
      <w:r w:rsidR="00D13C38" w:rsidRPr="00EE3251">
        <w:rPr>
          <w:color w:val="000000" w:themeColor="text1"/>
        </w:rPr>
        <w:t xml:space="preserve"> I2C</w:t>
      </w:r>
      <w:r w:rsidR="00D13C38" w:rsidRPr="00EE3251">
        <w:rPr>
          <w:color w:val="000000" w:themeColor="text1"/>
        </w:rPr>
        <w:t>、</w:t>
      </w:r>
      <w:r w:rsidR="00D13C38" w:rsidRPr="00EE3251">
        <w:rPr>
          <w:color w:val="000000" w:themeColor="text1"/>
        </w:rPr>
        <w:t xml:space="preserve">SPI </w:t>
      </w:r>
      <w:r w:rsidR="00D13C38" w:rsidRPr="00EE3251">
        <w:rPr>
          <w:color w:val="000000" w:themeColor="text1"/>
        </w:rPr>
        <w:t>、</w:t>
      </w:r>
      <w:r w:rsidR="00D13C38" w:rsidRPr="00EE3251">
        <w:rPr>
          <w:color w:val="000000" w:themeColor="text1"/>
        </w:rPr>
        <w:t xml:space="preserve"> UART </w:t>
      </w:r>
      <w:r w:rsidR="00D13C38" w:rsidRPr="00EE3251">
        <w:rPr>
          <w:color w:val="000000" w:themeColor="text1"/>
        </w:rPr>
        <w:t>等相關智財</w:t>
      </w:r>
      <w:r w:rsidR="00A72695" w:rsidRPr="00EE3251">
        <w:rPr>
          <w:color w:val="000000" w:themeColor="text1"/>
        </w:rPr>
        <w:t xml:space="preserve"> (</w:t>
      </w:r>
      <w:r w:rsidR="00A72695" w:rsidRPr="00EE3251">
        <w:rPr>
          <w:color w:val="000000" w:themeColor="text1"/>
        </w:rPr>
        <w:t>如</w:t>
      </w:r>
      <w:r w:rsidR="00345CC5">
        <w:rPr>
          <w:color w:val="000000" w:themeColor="text1"/>
        </w:rPr>
        <w:fldChar w:fldCharType="begin"/>
      </w:r>
      <w:r w:rsidR="00345CC5">
        <w:rPr>
          <w:color w:val="000000" w:themeColor="text1"/>
        </w:rPr>
        <w:instrText xml:space="preserve"> REF _Ref31848157 </w:instrText>
      </w:r>
      <w:r w:rsidR="00345CC5">
        <w:rPr>
          <w:color w:val="000000" w:themeColor="text1"/>
        </w:rPr>
        <w:fldChar w:fldCharType="separate"/>
      </w:r>
      <w:r w:rsidR="0082588F" w:rsidRPr="00EE3251">
        <w:t>圖</w:t>
      </w:r>
      <w:r w:rsidR="0082588F" w:rsidRPr="00EE3251">
        <w:t>2.</w:t>
      </w:r>
      <w:r w:rsidR="0082588F">
        <w:rPr>
          <w:noProof/>
        </w:rPr>
        <w:t>22</w:t>
      </w:r>
      <w:r w:rsidR="00345CC5">
        <w:rPr>
          <w:color w:val="000000" w:themeColor="text1"/>
        </w:rPr>
        <w:fldChar w:fldCharType="end"/>
      </w:r>
      <w:r w:rsidR="00A72695" w:rsidRPr="00EE3251">
        <w:rPr>
          <w:color w:val="000000" w:themeColor="text1"/>
        </w:rPr>
        <w:t>所示</w:t>
      </w:r>
      <w:r w:rsidR="00A72695" w:rsidRPr="00EE3251">
        <w:rPr>
          <w:color w:val="000000" w:themeColor="text1"/>
        </w:rPr>
        <w:t>)</w:t>
      </w:r>
      <w:r w:rsidR="00D13C38" w:rsidRPr="00EE3251">
        <w:rPr>
          <w:color w:val="000000" w:themeColor="text1"/>
        </w:rPr>
        <w:t>，本子項計畫之週邊智財乃依據業界標準規格進行建立，並於透過相關測試軟體，於計畫中之晶片設計進行驗証</w:t>
      </w:r>
      <w:r w:rsidR="00F52937" w:rsidRPr="00EE3251">
        <w:rPr>
          <w:color w:val="000000" w:themeColor="text1"/>
        </w:rPr>
        <w:t>，同時，本子項計畫亦會進行</w:t>
      </w:r>
      <w:r w:rsidR="00F52937" w:rsidRPr="00EE3251">
        <w:rPr>
          <w:color w:val="000000" w:themeColor="text1"/>
        </w:rPr>
        <w:t>I/O buffer</w:t>
      </w:r>
      <w:r w:rsidR="00FE5C61" w:rsidRPr="00EE3251">
        <w:rPr>
          <w:color w:val="000000" w:themeColor="text1"/>
        </w:rPr>
        <w:t>之開</w:t>
      </w:r>
      <w:r w:rsidR="00F52937" w:rsidRPr="00EE3251">
        <w:rPr>
          <w:color w:val="000000" w:themeColor="text1"/>
        </w:rPr>
        <w:t>發，以提供給相關</w:t>
      </w:r>
      <w:r w:rsidR="00F52937" w:rsidRPr="00EE3251">
        <w:rPr>
          <w:color w:val="000000" w:themeColor="text1"/>
        </w:rPr>
        <w:t>SOC</w:t>
      </w:r>
      <w:r w:rsidR="00F52937" w:rsidRPr="00EE3251">
        <w:rPr>
          <w:color w:val="000000" w:themeColor="text1"/>
        </w:rPr>
        <w:t>晶片之設計使用。</w:t>
      </w:r>
    </w:p>
    <w:p w14:paraId="497B7587" w14:textId="77777777" w:rsidR="004876CF" w:rsidRPr="00EE3251" w:rsidRDefault="004876CF" w:rsidP="004876CF">
      <w:pPr>
        <w:snapToGrid w:val="0"/>
        <w:spacing w:line="240" w:lineRule="auto"/>
        <w:ind w:leftChars="1" w:left="2"/>
      </w:pPr>
    </w:p>
    <w:p w14:paraId="2AB17640" w14:textId="4B1F7A8C" w:rsidR="00F52937" w:rsidRPr="00EE3251" w:rsidRDefault="00F52937" w:rsidP="00C4521B">
      <w:pPr>
        <w:pStyle w:val="affc"/>
        <w:tabs>
          <w:tab w:val="left" w:pos="0"/>
        </w:tabs>
        <w:adjustRightInd w:val="0"/>
        <w:snapToGrid w:val="0"/>
        <w:spacing w:beforeLines="25" w:before="60"/>
        <w:ind w:leftChars="502" w:left="1205"/>
        <w:jc w:val="both"/>
        <w:rPr>
          <w:rFonts w:ascii="Times New Roman"/>
          <w:color w:val="000000" w:themeColor="text1"/>
          <w:sz w:val="24"/>
        </w:rPr>
      </w:pPr>
    </w:p>
    <w:p w14:paraId="3728EEE6" w14:textId="77777777" w:rsidR="004876CF" w:rsidRPr="00EE3251" w:rsidRDefault="004876CF" w:rsidP="00C4521B">
      <w:pPr>
        <w:pStyle w:val="affc"/>
        <w:tabs>
          <w:tab w:val="left" w:pos="0"/>
        </w:tabs>
        <w:adjustRightInd w:val="0"/>
        <w:snapToGrid w:val="0"/>
        <w:spacing w:beforeLines="25" w:before="60"/>
        <w:ind w:leftChars="502" w:left="1205"/>
        <w:jc w:val="both"/>
        <w:rPr>
          <w:rFonts w:ascii="Times New Roman"/>
          <w:color w:val="000000" w:themeColor="text1"/>
          <w:sz w:val="24"/>
        </w:rPr>
      </w:pPr>
    </w:p>
    <w:p w14:paraId="3861BA22" w14:textId="77777777" w:rsidR="004876CF" w:rsidRPr="00EE3251" w:rsidRDefault="004876CF" w:rsidP="00C4521B">
      <w:pPr>
        <w:pStyle w:val="affc"/>
        <w:tabs>
          <w:tab w:val="left" w:pos="0"/>
        </w:tabs>
        <w:adjustRightInd w:val="0"/>
        <w:snapToGrid w:val="0"/>
        <w:spacing w:beforeLines="25" w:before="60"/>
        <w:ind w:leftChars="502" w:left="1205"/>
        <w:jc w:val="both"/>
        <w:rPr>
          <w:rFonts w:ascii="Times New Roman"/>
          <w:color w:val="000000" w:themeColor="text1"/>
          <w:sz w:val="24"/>
        </w:rPr>
      </w:pPr>
    </w:p>
    <w:p w14:paraId="0A1361AB" w14:textId="309BBBBA" w:rsidR="00456169" w:rsidRPr="00EE3251" w:rsidRDefault="00D13C38" w:rsidP="00456169">
      <w:pPr>
        <w:pStyle w:val="affc"/>
        <w:keepNext/>
        <w:tabs>
          <w:tab w:val="left" w:pos="0"/>
        </w:tabs>
        <w:adjustRightInd w:val="0"/>
        <w:snapToGrid w:val="0"/>
        <w:spacing w:beforeLines="25" w:before="60"/>
        <w:ind w:leftChars="502" w:left="1205"/>
        <w:jc w:val="center"/>
        <w:rPr>
          <w:rFonts w:ascii="Times New Roman"/>
        </w:rPr>
      </w:pPr>
      <w:r w:rsidRPr="00EE3251">
        <w:rPr>
          <w:rFonts w:ascii="Times New Roman"/>
          <w:noProof/>
          <w:color w:val="000000" w:themeColor="text1"/>
          <w:sz w:val="24"/>
        </w:rPr>
        <w:lastRenderedPageBreak/>
        <w:drawing>
          <wp:inline distT="0" distB="0" distL="0" distR="0" wp14:anchorId="6F8A28C0" wp14:editId="4BB99AA4">
            <wp:extent cx="3165856" cy="2262215"/>
            <wp:effectExtent l="0" t="0" r="0" b="5080"/>
            <wp:docPr id="25" name="圖片 2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70">
                      <a:extLst>
                        <a:ext uri="{28A0092B-C50C-407E-A947-70E740481C1C}">
                          <a14:useLocalDpi xmlns:a14="http://schemas.microsoft.com/office/drawing/2010/main" val="0"/>
                        </a:ext>
                      </a:extLst>
                    </a:blip>
                    <a:stretch>
                      <a:fillRect/>
                    </a:stretch>
                  </pic:blipFill>
                  <pic:spPr>
                    <a:xfrm>
                      <a:off x="0" y="0"/>
                      <a:ext cx="3173552" cy="2267714"/>
                    </a:xfrm>
                    <a:prstGeom prst="rect">
                      <a:avLst/>
                    </a:prstGeom>
                  </pic:spPr>
                </pic:pic>
              </a:graphicData>
            </a:graphic>
          </wp:inline>
        </w:drawing>
      </w:r>
    </w:p>
    <w:p w14:paraId="283333B6" w14:textId="6523C21C" w:rsidR="00D13C38" w:rsidRPr="00EE3251" w:rsidRDefault="00456169" w:rsidP="00C4521B">
      <w:pPr>
        <w:kinsoku w:val="0"/>
        <w:snapToGrid w:val="0"/>
        <w:spacing w:beforeLines="25" w:before="60" w:line="240" w:lineRule="auto"/>
        <w:ind w:leftChars="237" w:left="569"/>
        <w:jc w:val="center"/>
        <w:rPr>
          <w:b/>
          <w:bCs/>
        </w:rPr>
      </w:pPr>
      <w:bookmarkStart w:id="254" w:name="_Ref31848157"/>
      <w:bookmarkStart w:id="255" w:name="_Toc40276369"/>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22</w:t>
      </w:r>
      <w:r w:rsidRPr="00EE3251">
        <w:fldChar w:fldCharType="end"/>
      </w:r>
      <w:bookmarkEnd w:id="254"/>
      <w:r w:rsidR="00D13C38" w:rsidRPr="00EE3251">
        <w:rPr>
          <w:noProof/>
        </w:rPr>
        <w:t xml:space="preserve"> </w:t>
      </w:r>
      <w:r w:rsidR="00AD6877" w:rsidRPr="00EE3251">
        <w:rPr>
          <w:noProof/>
        </w:rPr>
        <w:t>週邊智財開發</w:t>
      </w:r>
      <w:bookmarkEnd w:id="255"/>
    </w:p>
    <w:p w14:paraId="3C936623" w14:textId="77777777" w:rsidR="00D13C38" w:rsidRPr="00EE3251" w:rsidRDefault="00D13C38" w:rsidP="00C4521B">
      <w:pPr>
        <w:pStyle w:val="affc"/>
        <w:tabs>
          <w:tab w:val="left" w:pos="0"/>
        </w:tabs>
        <w:adjustRightInd w:val="0"/>
        <w:snapToGrid w:val="0"/>
        <w:spacing w:beforeLines="25" w:before="60"/>
        <w:ind w:leftChars="502" w:left="1205"/>
        <w:jc w:val="center"/>
        <w:rPr>
          <w:rFonts w:ascii="Times New Roman"/>
          <w:color w:val="000000" w:themeColor="text1"/>
          <w:sz w:val="24"/>
        </w:rPr>
      </w:pPr>
    </w:p>
    <w:p w14:paraId="201F473D" w14:textId="01021CA8" w:rsidR="006137B8" w:rsidRPr="00EE3251" w:rsidRDefault="00E67169" w:rsidP="00E67169">
      <w:pPr>
        <w:pStyle w:val="affc"/>
        <w:tabs>
          <w:tab w:val="left" w:pos="0"/>
        </w:tabs>
        <w:adjustRightInd w:val="0"/>
        <w:snapToGrid w:val="0"/>
        <w:spacing w:beforeLines="25" w:before="60"/>
        <w:ind w:leftChars="473" w:left="1135"/>
        <w:jc w:val="both"/>
        <w:rPr>
          <w:rFonts w:ascii="Times New Roman"/>
          <w:color w:val="000000" w:themeColor="text1"/>
          <w:sz w:val="24"/>
        </w:rPr>
      </w:pPr>
      <w:r>
        <w:rPr>
          <w:rFonts w:ascii="Times New Roman" w:hint="eastAsia"/>
          <w:color w:val="000000" w:themeColor="text1"/>
          <w:sz w:val="24"/>
        </w:rPr>
        <w:t xml:space="preserve">    </w:t>
      </w:r>
      <w:r w:rsidR="006137B8" w:rsidRPr="00EE3251">
        <w:rPr>
          <w:rFonts w:ascii="Times New Roman"/>
          <w:color w:val="000000" w:themeColor="text1"/>
          <w:sz w:val="24"/>
        </w:rPr>
        <w:t>為應付更高頻寬需求，需由高速介面</w:t>
      </w:r>
      <w:r w:rsidR="006137B8" w:rsidRPr="00EE3251">
        <w:rPr>
          <w:rFonts w:ascii="Times New Roman"/>
          <w:color w:val="000000" w:themeColor="text1"/>
          <w:sz w:val="24"/>
        </w:rPr>
        <w:t xml:space="preserve"> (</w:t>
      </w:r>
      <w:r w:rsidR="006137B8" w:rsidRPr="00EE3251">
        <w:rPr>
          <w:rFonts w:ascii="Times New Roman"/>
          <w:color w:val="000000" w:themeColor="text1"/>
          <w:sz w:val="24"/>
        </w:rPr>
        <w:t>如</w:t>
      </w:r>
      <w:r w:rsidR="006137B8" w:rsidRPr="00EE3251">
        <w:rPr>
          <w:rFonts w:ascii="Times New Roman"/>
          <w:color w:val="000000" w:themeColor="text1"/>
          <w:sz w:val="24"/>
        </w:rPr>
        <w:t xml:space="preserve">PCIe) </w:t>
      </w:r>
      <w:r w:rsidR="006137B8" w:rsidRPr="00EE3251">
        <w:rPr>
          <w:rFonts w:ascii="Times New Roman"/>
          <w:color w:val="000000" w:themeColor="text1"/>
          <w:sz w:val="24"/>
        </w:rPr>
        <w:t>負責</w:t>
      </w:r>
      <w:r w:rsidR="006137B8" w:rsidRPr="00EE3251">
        <w:rPr>
          <w:rFonts w:ascii="Times New Roman"/>
          <w:color w:val="000000" w:themeColor="text1"/>
          <w:sz w:val="24"/>
        </w:rPr>
        <w:t>AIM</w:t>
      </w:r>
      <w:r w:rsidR="006137B8" w:rsidRPr="00EE3251">
        <w:rPr>
          <w:rFonts w:ascii="Times New Roman"/>
          <w:color w:val="000000" w:themeColor="text1"/>
          <w:sz w:val="24"/>
        </w:rPr>
        <w:t>晶片與系統主晶片間之傳輸，</w:t>
      </w:r>
      <w:r w:rsidR="006137B8" w:rsidRPr="00EE3251">
        <w:rPr>
          <w:rFonts w:ascii="Times New Roman"/>
          <w:color w:val="000000" w:themeColor="text1"/>
          <w:sz w:val="24"/>
        </w:rPr>
        <w:tab/>
        <w:t>PCIe</w:t>
      </w:r>
      <w:r w:rsidR="006137B8" w:rsidRPr="00EE3251">
        <w:rPr>
          <w:rFonts w:ascii="Times New Roman"/>
          <w:color w:val="000000" w:themeColor="text1"/>
          <w:sz w:val="24"/>
        </w:rPr>
        <w:t>在一般邏輯製程平台屬於必備之高速介面智財，然而，考量</w:t>
      </w:r>
      <w:r w:rsidR="006137B8" w:rsidRPr="00EE3251">
        <w:rPr>
          <w:rFonts w:ascii="Times New Roman"/>
          <w:color w:val="000000" w:themeColor="text1"/>
          <w:sz w:val="24"/>
        </w:rPr>
        <w:t>DRAM</w:t>
      </w:r>
      <w:r w:rsidR="006137B8" w:rsidRPr="00EE3251">
        <w:rPr>
          <w:rFonts w:ascii="Times New Roman"/>
          <w:color w:val="000000" w:themeColor="text1"/>
          <w:sz w:val="24"/>
        </w:rPr>
        <w:t>製程平台之元件特殊性，設計亦較為複雜，本子項計畫評估</w:t>
      </w:r>
      <w:r w:rsidR="006137B8" w:rsidRPr="00EE3251">
        <w:rPr>
          <w:rFonts w:ascii="Times New Roman"/>
          <w:color w:val="000000" w:themeColor="text1"/>
          <w:sz w:val="24"/>
        </w:rPr>
        <w:t xml:space="preserve">PCIe Gen2 (5Gbps) </w:t>
      </w:r>
      <w:r w:rsidR="006137B8" w:rsidRPr="00EE3251">
        <w:rPr>
          <w:rFonts w:ascii="Times New Roman"/>
          <w:color w:val="000000" w:themeColor="text1"/>
          <w:sz w:val="24"/>
        </w:rPr>
        <w:t>為高頻介面智財選項，產品開發時，若考量更高頻寬應用需求，可採</w:t>
      </w:r>
      <w:r w:rsidR="006137B8" w:rsidRPr="00EE3251">
        <w:rPr>
          <w:rFonts w:ascii="Times New Roman"/>
          <w:color w:val="000000" w:themeColor="text1"/>
          <w:sz w:val="24"/>
        </w:rPr>
        <w:t>16</w:t>
      </w:r>
      <w:r w:rsidR="006137B8" w:rsidRPr="00EE3251">
        <w:rPr>
          <w:rFonts w:ascii="Times New Roman"/>
          <w:color w:val="000000" w:themeColor="text1"/>
          <w:sz w:val="24"/>
        </w:rPr>
        <w:t>頻道設計，以達整體頻寬為</w:t>
      </w:r>
      <w:r w:rsidR="006137B8" w:rsidRPr="00EE3251">
        <w:rPr>
          <w:rFonts w:ascii="Times New Roman"/>
          <w:color w:val="000000" w:themeColor="text1"/>
          <w:sz w:val="24"/>
        </w:rPr>
        <w:t>80Gbps</w:t>
      </w:r>
      <w:r w:rsidR="00DC53C3" w:rsidRPr="00EE3251">
        <w:rPr>
          <w:rFonts w:ascii="Times New Roman"/>
          <w:color w:val="000000" w:themeColor="text1"/>
          <w:sz w:val="24"/>
        </w:rPr>
        <w:t xml:space="preserve"> </w:t>
      </w:r>
      <w:r w:rsidR="00DC53C3" w:rsidRPr="0022489B">
        <w:rPr>
          <w:rFonts w:ascii="Times New Roman"/>
          <w:color w:val="000000" w:themeColor="text1"/>
          <w:sz w:val="24"/>
        </w:rPr>
        <w:t>(</w:t>
      </w:r>
      <w:r w:rsidR="00DC53C3" w:rsidRPr="0022489B">
        <w:rPr>
          <w:rFonts w:ascii="Times New Roman"/>
          <w:color w:val="000000" w:themeColor="text1"/>
          <w:sz w:val="24"/>
        </w:rPr>
        <w:t>如</w:t>
      </w:r>
      <w:r w:rsidR="00345CC5">
        <w:rPr>
          <w:rFonts w:ascii="Times New Roman"/>
          <w:color w:val="000000" w:themeColor="text1"/>
          <w:sz w:val="24"/>
        </w:rPr>
        <w:fldChar w:fldCharType="begin"/>
      </w:r>
      <w:r w:rsidR="00345CC5">
        <w:rPr>
          <w:rFonts w:ascii="Times New Roman"/>
          <w:color w:val="000000" w:themeColor="text1"/>
          <w:sz w:val="24"/>
        </w:rPr>
        <w:instrText xml:space="preserve"> REF _Ref31848226  \* MERGEFORMAT </w:instrText>
      </w:r>
      <w:r w:rsidR="00345CC5">
        <w:rPr>
          <w:rFonts w:ascii="Times New Roman"/>
          <w:color w:val="000000" w:themeColor="text1"/>
          <w:sz w:val="24"/>
        </w:rPr>
        <w:fldChar w:fldCharType="separate"/>
      </w:r>
      <w:r w:rsidR="0082588F" w:rsidRPr="0082588F">
        <w:rPr>
          <w:rFonts w:ascii="Times New Roman"/>
          <w:color w:val="000000" w:themeColor="text1"/>
          <w:sz w:val="24"/>
        </w:rPr>
        <w:t>圖</w:t>
      </w:r>
      <w:r w:rsidR="0082588F" w:rsidRPr="0082588F">
        <w:rPr>
          <w:rFonts w:ascii="Times New Roman"/>
          <w:color w:val="000000" w:themeColor="text1"/>
          <w:sz w:val="24"/>
        </w:rPr>
        <w:t>2.23</w:t>
      </w:r>
      <w:r w:rsidR="00345CC5">
        <w:rPr>
          <w:rFonts w:ascii="Times New Roman"/>
          <w:color w:val="000000" w:themeColor="text1"/>
          <w:sz w:val="24"/>
        </w:rPr>
        <w:fldChar w:fldCharType="end"/>
      </w:r>
      <w:r w:rsidR="00DC53C3" w:rsidRPr="0022489B">
        <w:rPr>
          <w:rFonts w:ascii="Times New Roman"/>
          <w:color w:val="000000" w:themeColor="text1"/>
          <w:sz w:val="24"/>
        </w:rPr>
        <w:t>所示</w:t>
      </w:r>
      <w:r w:rsidR="00DC53C3" w:rsidRPr="00EE3251">
        <w:rPr>
          <w:rFonts w:ascii="Times New Roman"/>
          <w:color w:val="000000" w:themeColor="text1"/>
          <w:sz w:val="24"/>
        </w:rPr>
        <w:t>)</w:t>
      </w:r>
      <w:r w:rsidR="006137B8" w:rsidRPr="00EE3251">
        <w:rPr>
          <w:rFonts w:ascii="Times New Roman"/>
          <w:color w:val="000000" w:themeColor="text1"/>
          <w:sz w:val="24"/>
        </w:rPr>
        <w:t>。</w:t>
      </w:r>
    </w:p>
    <w:p w14:paraId="32F5F0AF" w14:textId="77777777" w:rsidR="006137B8" w:rsidRPr="00EE3251" w:rsidRDefault="006137B8" w:rsidP="00C4521B">
      <w:pPr>
        <w:pStyle w:val="affc"/>
        <w:tabs>
          <w:tab w:val="left" w:pos="0"/>
        </w:tabs>
        <w:adjustRightInd w:val="0"/>
        <w:snapToGrid w:val="0"/>
        <w:spacing w:beforeLines="25" w:before="60"/>
        <w:ind w:leftChars="473" w:left="1135" w:firstLineChars="118" w:firstLine="283"/>
        <w:jc w:val="both"/>
        <w:rPr>
          <w:rFonts w:ascii="Times New Roman"/>
          <w:color w:val="000000" w:themeColor="text1"/>
          <w:sz w:val="24"/>
        </w:rPr>
      </w:pPr>
    </w:p>
    <w:p w14:paraId="5D456F51" w14:textId="77777777" w:rsidR="00456169" w:rsidRPr="00EE3251" w:rsidRDefault="00026BBB" w:rsidP="00456169">
      <w:pPr>
        <w:keepNext/>
        <w:snapToGrid w:val="0"/>
        <w:spacing w:line="240" w:lineRule="auto"/>
        <w:ind w:leftChars="473" w:left="1135"/>
        <w:jc w:val="center"/>
      </w:pPr>
      <w:r w:rsidRPr="00EE3251">
        <w:rPr>
          <w:noProof/>
        </w:rPr>
        <w:drawing>
          <wp:inline distT="0" distB="0" distL="0" distR="0" wp14:anchorId="376020FA" wp14:editId="2A6E5321">
            <wp:extent cx="2494353" cy="2047210"/>
            <wp:effectExtent l="0" t="0" r="127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71">
                      <a:extLst>
                        <a:ext uri="{28A0092B-C50C-407E-A947-70E740481C1C}">
                          <a14:useLocalDpi xmlns:a14="http://schemas.microsoft.com/office/drawing/2010/main" val="0"/>
                        </a:ext>
                      </a:extLst>
                    </a:blip>
                    <a:stretch>
                      <a:fillRect/>
                    </a:stretch>
                  </pic:blipFill>
                  <pic:spPr>
                    <a:xfrm>
                      <a:off x="0" y="0"/>
                      <a:ext cx="2508977" cy="2059213"/>
                    </a:xfrm>
                    <a:prstGeom prst="rect">
                      <a:avLst/>
                    </a:prstGeom>
                  </pic:spPr>
                </pic:pic>
              </a:graphicData>
            </a:graphic>
          </wp:inline>
        </w:drawing>
      </w:r>
    </w:p>
    <w:p w14:paraId="2F60DF51" w14:textId="63D07C52" w:rsidR="00C821F5" w:rsidRPr="00EE3251" w:rsidRDefault="00456169" w:rsidP="00C4521B">
      <w:pPr>
        <w:kinsoku w:val="0"/>
        <w:snapToGrid w:val="0"/>
        <w:spacing w:beforeLines="25" w:before="60" w:line="240" w:lineRule="auto"/>
        <w:ind w:leftChars="237" w:left="569"/>
        <w:jc w:val="center"/>
        <w:rPr>
          <w:noProof/>
        </w:rPr>
      </w:pPr>
      <w:bookmarkStart w:id="256" w:name="_Ref31848226"/>
      <w:bookmarkStart w:id="257" w:name="_Toc40276370"/>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23</w:t>
      </w:r>
      <w:r w:rsidRPr="00EE3251">
        <w:fldChar w:fldCharType="end"/>
      </w:r>
      <w:bookmarkEnd w:id="256"/>
      <w:r w:rsidR="00026BBB" w:rsidRPr="00EE3251">
        <w:rPr>
          <w:noProof/>
        </w:rPr>
        <w:t xml:space="preserve"> </w:t>
      </w:r>
      <w:r w:rsidR="00C821F5" w:rsidRPr="00EE3251">
        <w:rPr>
          <w:noProof/>
        </w:rPr>
        <w:t xml:space="preserve">PCIe </w:t>
      </w:r>
      <w:r w:rsidR="00C821F5" w:rsidRPr="00EE3251">
        <w:rPr>
          <w:noProof/>
        </w:rPr>
        <w:t>高速介面智財設計</w:t>
      </w:r>
      <w:bookmarkEnd w:id="257"/>
    </w:p>
    <w:p w14:paraId="3A9C1CB3" w14:textId="77777777" w:rsidR="00026BBB" w:rsidRPr="00EE3251" w:rsidRDefault="00026BBB" w:rsidP="00C4521B">
      <w:pPr>
        <w:snapToGrid w:val="0"/>
        <w:spacing w:line="240" w:lineRule="auto"/>
        <w:ind w:leftChars="473" w:left="1135"/>
        <w:jc w:val="center"/>
      </w:pPr>
    </w:p>
    <w:p w14:paraId="6E86D515" w14:textId="6C2786B8" w:rsidR="00045C5D" w:rsidRPr="00EE3251" w:rsidRDefault="00045C5D" w:rsidP="00C4521B">
      <w:pPr>
        <w:pStyle w:val="affc"/>
        <w:adjustRightInd w:val="0"/>
        <w:snapToGrid w:val="0"/>
        <w:ind w:leftChars="502" w:left="1205" w:firstLineChars="149" w:firstLine="358"/>
        <w:rPr>
          <w:rFonts w:ascii="Times New Roman"/>
          <w:color w:val="000000" w:themeColor="text1"/>
          <w:sz w:val="24"/>
        </w:rPr>
      </w:pPr>
      <w:r w:rsidRPr="00EE3251">
        <w:rPr>
          <w:rFonts w:ascii="Times New Roman"/>
          <w:color w:val="000000" w:themeColor="text1"/>
          <w:sz w:val="24"/>
        </w:rPr>
        <w:t>綜觀上述之規劃，</w:t>
      </w:r>
      <w:r w:rsidR="00CA50EB" w:rsidRPr="00EE3251">
        <w:rPr>
          <w:rFonts w:ascii="Times New Roman"/>
          <w:color w:val="000000" w:themeColor="text1"/>
          <w:sz w:val="24"/>
        </w:rPr>
        <w:t>計畫規劃之</w:t>
      </w:r>
      <w:r w:rsidR="00CA50EB" w:rsidRPr="00EE3251">
        <w:rPr>
          <w:rFonts w:ascii="Times New Roman"/>
          <w:sz w:val="24"/>
        </w:rPr>
        <w:t>介面暨週邊智財開發</w:t>
      </w:r>
      <w:r w:rsidRPr="00EE3251">
        <w:rPr>
          <w:rFonts w:ascii="Times New Roman"/>
          <w:color w:val="000000" w:themeColor="text1"/>
          <w:sz w:val="24"/>
        </w:rPr>
        <w:t>，具有下述之特性：</w:t>
      </w:r>
    </w:p>
    <w:p w14:paraId="57902917" w14:textId="6BD0D166" w:rsidR="00CA50EB" w:rsidRPr="00EE3251" w:rsidRDefault="00CA50EB" w:rsidP="002D5ED4">
      <w:pPr>
        <w:pStyle w:val="affc"/>
        <w:numPr>
          <w:ilvl w:val="0"/>
          <w:numId w:val="11"/>
        </w:numPr>
        <w:adjustRightInd w:val="0"/>
        <w:snapToGrid w:val="0"/>
        <w:ind w:leftChars="502" w:left="1685"/>
        <w:rPr>
          <w:rFonts w:ascii="Times New Roman"/>
          <w:color w:val="000000" w:themeColor="text1"/>
          <w:sz w:val="24"/>
        </w:rPr>
      </w:pPr>
      <w:r w:rsidRPr="00EE3251">
        <w:rPr>
          <w:rFonts w:ascii="Times New Roman"/>
          <w:color w:val="000000" w:themeColor="text1"/>
          <w:sz w:val="24"/>
        </w:rPr>
        <w:t>提供多樣性週邊矽智財，</w:t>
      </w:r>
      <w:r w:rsidR="00045C5D" w:rsidRPr="00EE3251">
        <w:rPr>
          <w:rFonts w:ascii="Times New Roman"/>
          <w:color w:val="000000" w:themeColor="text1"/>
          <w:sz w:val="24"/>
        </w:rPr>
        <w:t>以供</w:t>
      </w:r>
      <w:r w:rsidR="00045C5D" w:rsidRPr="00EE3251">
        <w:rPr>
          <w:rFonts w:ascii="Times New Roman"/>
          <w:color w:val="000000" w:themeColor="text1"/>
          <w:sz w:val="24"/>
        </w:rPr>
        <w:t>AIM</w:t>
      </w:r>
      <w:r w:rsidR="00045C5D" w:rsidRPr="00EE3251">
        <w:rPr>
          <w:rFonts w:ascii="Times New Roman"/>
          <w:color w:val="000000" w:themeColor="text1"/>
          <w:sz w:val="24"/>
        </w:rPr>
        <w:t>晶片對外溝通之用</w:t>
      </w:r>
      <w:r w:rsidR="00820866">
        <w:rPr>
          <w:rFonts w:ascii="Times New Roman" w:hint="eastAsia"/>
          <w:color w:val="000000" w:themeColor="text1"/>
          <w:sz w:val="24"/>
        </w:rPr>
        <w:t>。</w:t>
      </w:r>
    </w:p>
    <w:p w14:paraId="202F0BC7" w14:textId="12FA9ED2" w:rsidR="00840EC9" w:rsidRPr="00EE3251" w:rsidRDefault="00045C5D" w:rsidP="002D5ED4">
      <w:pPr>
        <w:pStyle w:val="affc"/>
        <w:numPr>
          <w:ilvl w:val="0"/>
          <w:numId w:val="11"/>
        </w:numPr>
        <w:adjustRightInd w:val="0"/>
        <w:snapToGrid w:val="0"/>
        <w:ind w:leftChars="502" w:left="1685"/>
        <w:rPr>
          <w:rFonts w:ascii="Times New Roman"/>
          <w:color w:val="000000" w:themeColor="text1"/>
          <w:sz w:val="24"/>
        </w:rPr>
      </w:pPr>
      <w:r w:rsidRPr="00EE3251">
        <w:rPr>
          <w:rFonts w:ascii="Times New Roman"/>
          <w:color w:val="000000" w:themeColor="text1"/>
          <w:sz w:val="24"/>
        </w:rPr>
        <w:t>在特定高速應用中，</w:t>
      </w:r>
      <w:r w:rsidRPr="00EE3251">
        <w:rPr>
          <w:rFonts w:ascii="Times New Roman"/>
          <w:color w:val="000000" w:themeColor="text1"/>
          <w:sz w:val="24"/>
        </w:rPr>
        <w:t>PCIe</w:t>
      </w:r>
      <w:r w:rsidRPr="00EE3251">
        <w:rPr>
          <w:rFonts w:ascii="Times New Roman"/>
          <w:color w:val="000000" w:themeColor="text1"/>
          <w:sz w:val="24"/>
        </w:rPr>
        <w:t>高速介面可為人工智慧引擎提供</w:t>
      </w:r>
      <w:r w:rsidRPr="00EE3251">
        <w:rPr>
          <w:rFonts w:ascii="Times New Roman"/>
          <w:color w:val="000000" w:themeColor="text1"/>
          <w:sz w:val="24"/>
        </w:rPr>
        <w:t>80Gbps</w:t>
      </w:r>
      <w:r w:rsidRPr="00EE3251">
        <w:rPr>
          <w:rFonts w:ascii="Times New Roman"/>
          <w:color w:val="000000" w:themeColor="text1"/>
          <w:sz w:val="24"/>
        </w:rPr>
        <w:t>之頻寬介面，以維持晶片之高效率運作</w:t>
      </w:r>
      <w:r w:rsidR="00B1493A" w:rsidRPr="00EE3251">
        <w:rPr>
          <w:rFonts w:ascii="Times New Roman"/>
          <w:color w:val="000000" w:themeColor="text1"/>
          <w:sz w:val="24"/>
        </w:rPr>
        <w:t>。</w:t>
      </w:r>
    </w:p>
    <w:p w14:paraId="4D1EA9BD" w14:textId="7FFE0C8B" w:rsidR="000A772A" w:rsidRDefault="000A772A">
      <w:pPr>
        <w:widowControl/>
        <w:adjustRightInd/>
        <w:spacing w:line="240" w:lineRule="auto"/>
        <w:textAlignment w:val="auto"/>
        <w:rPr>
          <w:color w:val="000000" w:themeColor="text1"/>
        </w:rPr>
      </w:pPr>
      <w:r>
        <w:rPr>
          <w:color w:val="000000" w:themeColor="text1"/>
        </w:rPr>
        <w:br w:type="page"/>
      </w:r>
    </w:p>
    <w:p w14:paraId="5F0F34BA" w14:textId="1E656E0B" w:rsidR="001A066E" w:rsidRPr="000A772A" w:rsidRDefault="00C96EFE" w:rsidP="002D5ED4">
      <w:pPr>
        <w:pStyle w:val="affc"/>
        <w:numPr>
          <w:ilvl w:val="0"/>
          <w:numId w:val="9"/>
        </w:numPr>
        <w:adjustRightInd w:val="0"/>
        <w:snapToGrid w:val="0"/>
        <w:ind w:leftChars="296" w:left="1070"/>
        <w:rPr>
          <w:rFonts w:ascii="Times New Roman"/>
          <w:sz w:val="24"/>
        </w:rPr>
      </w:pPr>
      <w:r w:rsidRPr="000A772A">
        <w:rPr>
          <w:rFonts w:ascii="Times New Roman"/>
          <w:sz w:val="24"/>
        </w:rPr>
        <w:lastRenderedPageBreak/>
        <w:t xml:space="preserve">AIM </w:t>
      </w:r>
      <w:r w:rsidRPr="000A772A">
        <w:rPr>
          <w:rFonts w:ascii="Times New Roman"/>
          <w:sz w:val="24"/>
        </w:rPr>
        <w:t>設計平台開發</w:t>
      </w:r>
    </w:p>
    <w:p w14:paraId="20E6D02F" w14:textId="30D81FC1" w:rsidR="004876CF" w:rsidRPr="00EE3251" w:rsidRDefault="00E67169" w:rsidP="00E67169">
      <w:pPr>
        <w:widowControl/>
        <w:snapToGrid w:val="0"/>
        <w:spacing w:beforeLines="25" w:before="60" w:line="240" w:lineRule="auto"/>
        <w:ind w:leftChars="532" w:left="1277"/>
        <w:jc w:val="both"/>
      </w:pPr>
      <w:r>
        <w:rPr>
          <w:rFonts w:hint="eastAsia"/>
          <w:color w:val="000000" w:themeColor="text1"/>
        </w:rPr>
        <w:t xml:space="preserve">    </w:t>
      </w:r>
      <w:r w:rsidR="00AB085A" w:rsidRPr="000A772A">
        <w:rPr>
          <w:color w:val="000000" w:themeColor="text1"/>
        </w:rPr>
        <w:t>2012</w:t>
      </w:r>
      <w:r w:rsidR="00AB085A" w:rsidRPr="000A772A">
        <w:rPr>
          <w:color w:val="000000" w:themeColor="text1"/>
        </w:rPr>
        <w:t>年所提出的</w:t>
      </w:r>
      <w:r w:rsidR="00AB085A" w:rsidRPr="000A772A">
        <w:rPr>
          <w:color w:val="000000" w:themeColor="text1"/>
        </w:rPr>
        <w:t xml:space="preserve">AlexNet </w:t>
      </w:r>
      <w:r w:rsidR="00AB085A" w:rsidRPr="000A772A">
        <w:rPr>
          <w:color w:val="000000" w:themeColor="text1"/>
        </w:rPr>
        <w:t>演算法因大</w:t>
      </w:r>
      <w:r w:rsidR="00FE5C61" w:rsidRPr="000A772A">
        <w:rPr>
          <w:color w:val="000000" w:themeColor="text1"/>
        </w:rPr>
        <w:t>幅提升了圖形辨識準確度而</w:t>
      </w:r>
      <w:r w:rsidR="00AB085A" w:rsidRPr="000A772A">
        <w:rPr>
          <w:color w:val="000000" w:themeColor="text1"/>
        </w:rPr>
        <w:t>開啟了人工智慧的</w:t>
      </w:r>
      <w:r w:rsidR="00FE5C61" w:rsidRPr="000A772A">
        <w:rPr>
          <w:color w:val="000000" w:themeColor="text1"/>
        </w:rPr>
        <w:t>新一波</w:t>
      </w:r>
      <w:r w:rsidR="00AB085A" w:rsidRPr="000A772A">
        <w:rPr>
          <w:color w:val="000000" w:themeColor="text1"/>
        </w:rPr>
        <w:t>浪潮，導致</w:t>
      </w:r>
      <w:r w:rsidR="00AB085A" w:rsidRPr="000A772A">
        <w:rPr>
          <w:color w:val="000000" w:themeColor="text1"/>
        </w:rPr>
        <w:t>VGG16</w:t>
      </w:r>
      <w:r w:rsidR="00AB085A" w:rsidRPr="000A772A">
        <w:rPr>
          <w:color w:val="000000" w:themeColor="text1"/>
        </w:rPr>
        <w:t>、</w:t>
      </w:r>
      <w:r w:rsidR="00AB085A" w:rsidRPr="000A772A">
        <w:rPr>
          <w:color w:val="000000" w:themeColor="text1"/>
        </w:rPr>
        <w:t>ResNet</w:t>
      </w:r>
      <w:r w:rsidR="00AB085A" w:rsidRPr="000A772A">
        <w:rPr>
          <w:color w:val="000000" w:themeColor="text1"/>
        </w:rPr>
        <w:t>、</w:t>
      </w:r>
      <w:r w:rsidR="00AB085A" w:rsidRPr="000A772A">
        <w:rPr>
          <w:color w:val="000000" w:themeColor="text1"/>
        </w:rPr>
        <w:t>GoogleNet</w:t>
      </w:r>
      <w:r w:rsidR="00AB085A" w:rsidRPr="000A772A">
        <w:rPr>
          <w:color w:val="000000" w:themeColor="text1"/>
        </w:rPr>
        <w:t>等相關的演算法如雨後春筍</w:t>
      </w:r>
      <w:r w:rsidR="00FE5C61" w:rsidRPr="000A772A">
        <w:rPr>
          <w:color w:val="000000" w:themeColor="text1"/>
        </w:rPr>
        <w:t>般</w:t>
      </w:r>
      <w:r w:rsidR="00AB085A" w:rsidRPr="000A772A">
        <w:rPr>
          <w:color w:val="000000" w:themeColor="text1"/>
        </w:rPr>
        <w:t>出</w:t>
      </w:r>
      <w:r w:rsidR="00FE5C61" w:rsidRPr="000A772A">
        <w:rPr>
          <w:color w:val="000000" w:themeColor="text1"/>
        </w:rPr>
        <w:t>現</w:t>
      </w:r>
      <w:r w:rsidR="00AB085A" w:rsidRPr="000A772A">
        <w:rPr>
          <w:color w:val="000000" w:themeColor="text1"/>
        </w:rPr>
        <w:t>，</w:t>
      </w:r>
      <w:r w:rsidR="00345CC5">
        <w:rPr>
          <w:color w:val="000000" w:themeColor="text1"/>
        </w:rPr>
        <w:fldChar w:fldCharType="begin"/>
      </w:r>
      <w:r w:rsidR="00345CC5">
        <w:rPr>
          <w:color w:val="000000" w:themeColor="text1"/>
        </w:rPr>
        <w:instrText xml:space="preserve"> REF _Ref31848308 </w:instrText>
      </w:r>
      <w:r w:rsidR="00345CC5">
        <w:rPr>
          <w:color w:val="000000" w:themeColor="text1"/>
        </w:rPr>
        <w:fldChar w:fldCharType="separate"/>
      </w:r>
      <w:r w:rsidR="0082588F" w:rsidRPr="00EE3251">
        <w:t>圖</w:t>
      </w:r>
      <w:r w:rsidR="0082588F" w:rsidRPr="00EE3251">
        <w:t>2.</w:t>
      </w:r>
      <w:r w:rsidR="0082588F">
        <w:rPr>
          <w:noProof/>
        </w:rPr>
        <w:t>24</w:t>
      </w:r>
      <w:r w:rsidR="00345CC5">
        <w:rPr>
          <w:color w:val="000000" w:themeColor="text1"/>
        </w:rPr>
        <w:fldChar w:fldCharType="end"/>
      </w:r>
      <w:r w:rsidR="00AB085A" w:rsidRPr="000A772A">
        <w:rPr>
          <w:color w:val="000000" w:themeColor="text1"/>
        </w:rPr>
        <w:t>所示為不同</w:t>
      </w:r>
      <w:r w:rsidR="00AB085A" w:rsidRPr="000A772A">
        <w:rPr>
          <w:color w:val="000000" w:themeColor="text1"/>
        </w:rPr>
        <w:t>DNN</w:t>
      </w:r>
      <w:r w:rsidR="00AB085A" w:rsidRPr="000A772A">
        <w:rPr>
          <w:color w:val="000000" w:themeColor="text1"/>
        </w:rPr>
        <w:t>網路的</w:t>
      </w:r>
      <w:r w:rsidR="00AB085A" w:rsidRPr="000A772A">
        <w:rPr>
          <w:color w:val="000000" w:themeColor="text1"/>
        </w:rPr>
        <w:t xml:space="preserve">TOP 1 </w:t>
      </w:r>
      <w:r w:rsidR="00AB085A" w:rsidRPr="000A772A">
        <w:rPr>
          <w:color w:val="000000" w:themeColor="text1"/>
        </w:rPr>
        <w:t>準確度</w:t>
      </w:r>
      <w:r w:rsidR="00EA17FD" w:rsidRPr="000A772A">
        <w:rPr>
          <w:color w:val="000000" w:themeColor="text1"/>
        </w:rPr>
        <w:t xml:space="preserve"> </w:t>
      </w:r>
      <w:r w:rsidR="00AB085A" w:rsidRPr="000A772A">
        <w:rPr>
          <w:color w:val="000000" w:themeColor="text1"/>
        </w:rPr>
        <w:t>(Accuracy)</w:t>
      </w:r>
      <w:r w:rsidR="00AB085A" w:rsidRPr="000A772A">
        <w:rPr>
          <w:color w:val="000000" w:themeColor="text1"/>
        </w:rPr>
        <w:t>、運算量</w:t>
      </w:r>
      <w:r w:rsidR="00EA17FD" w:rsidRPr="000A772A">
        <w:rPr>
          <w:color w:val="000000" w:themeColor="text1"/>
        </w:rPr>
        <w:t xml:space="preserve"> </w:t>
      </w:r>
      <w:r w:rsidR="00AB085A" w:rsidRPr="000A772A">
        <w:rPr>
          <w:color w:val="000000" w:themeColor="text1"/>
        </w:rPr>
        <w:t>(Operation)</w:t>
      </w:r>
      <w:r w:rsidR="00EA17FD" w:rsidRPr="000A772A">
        <w:rPr>
          <w:color w:val="000000" w:themeColor="text1"/>
        </w:rPr>
        <w:t xml:space="preserve"> </w:t>
      </w:r>
      <w:r w:rsidR="00AB085A" w:rsidRPr="000A772A">
        <w:rPr>
          <w:color w:val="000000" w:themeColor="text1"/>
        </w:rPr>
        <w:t>與參數量之比較圖</w:t>
      </w:r>
      <w:r w:rsidR="00FE5C61" w:rsidRPr="000A772A">
        <w:rPr>
          <w:color w:val="000000" w:themeColor="text1"/>
        </w:rPr>
        <w:t>。</w:t>
      </w:r>
      <w:r w:rsidR="00AB085A" w:rsidRPr="000A772A">
        <w:rPr>
          <w:color w:val="000000" w:themeColor="text1"/>
        </w:rPr>
        <w:t>由圖</w:t>
      </w:r>
      <w:r w:rsidR="00AB085A" w:rsidRPr="000A772A">
        <w:rPr>
          <w:color w:val="000000" w:themeColor="text1"/>
        </w:rPr>
        <w:t>2.25</w:t>
      </w:r>
      <w:r w:rsidR="00FE5C61" w:rsidRPr="000A772A">
        <w:rPr>
          <w:color w:val="000000" w:themeColor="text1"/>
        </w:rPr>
        <w:t>可以得知，</w:t>
      </w:r>
      <w:r w:rsidR="00AB085A" w:rsidRPr="000A772A">
        <w:rPr>
          <w:color w:val="000000" w:themeColor="text1"/>
        </w:rPr>
        <w:t>AlexNet</w:t>
      </w:r>
      <w:r w:rsidR="00AB085A" w:rsidRPr="000A772A">
        <w:rPr>
          <w:color w:val="000000" w:themeColor="text1"/>
        </w:rPr>
        <w:t>網路的</w:t>
      </w:r>
      <w:r w:rsidR="00AB085A" w:rsidRPr="000A772A">
        <w:rPr>
          <w:color w:val="000000" w:themeColor="text1"/>
        </w:rPr>
        <w:t xml:space="preserve">TOP 1 </w:t>
      </w:r>
      <w:r w:rsidR="00AB085A" w:rsidRPr="000A772A">
        <w:rPr>
          <w:color w:val="000000" w:themeColor="text1"/>
        </w:rPr>
        <w:t>準確度為</w:t>
      </w:r>
      <w:r w:rsidR="00AB085A" w:rsidRPr="000A772A">
        <w:rPr>
          <w:color w:val="000000" w:themeColor="text1"/>
        </w:rPr>
        <w:t>57.1%</w:t>
      </w:r>
      <w:r w:rsidR="00AB085A" w:rsidRPr="000A772A">
        <w:rPr>
          <w:color w:val="000000" w:themeColor="text1"/>
        </w:rPr>
        <w:t>，所需要的參數量為</w:t>
      </w:r>
      <w:r w:rsidR="00AB085A" w:rsidRPr="000A772A">
        <w:rPr>
          <w:color w:val="000000" w:themeColor="text1"/>
        </w:rPr>
        <w:t>60M</w:t>
      </w:r>
      <w:r w:rsidR="00AB085A" w:rsidRPr="000A772A">
        <w:rPr>
          <w:color w:val="000000" w:themeColor="text1"/>
        </w:rPr>
        <w:t>，</w:t>
      </w:r>
      <w:r w:rsidR="00AB085A" w:rsidRPr="000A772A">
        <w:rPr>
          <w:color w:val="000000" w:themeColor="text1"/>
        </w:rPr>
        <w:t xml:space="preserve">NASNet-A-Large </w:t>
      </w:r>
      <w:r w:rsidR="00AB085A" w:rsidRPr="000A772A">
        <w:rPr>
          <w:color w:val="000000" w:themeColor="text1"/>
        </w:rPr>
        <w:t>網路的</w:t>
      </w:r>
      <w:r w:rsidR="00AB085A" w:rsidRPr="000A772A">
        <w:rPr>
          <w:color w:val="000000" w:themeColor="text1"/>
        </w:rPr>
        <w:t xml:space="preserve">TOP 1 </w:t>
      </w:r>
      <w:r w:rsidR="00AB085A" w:rsidRPr="000A772A">
        <w:rPr>
          <w:color w:val="000000" w:themeColor="text1"/>
        </w:rPr>
        <w:t>準確度則可達到</w:t>
      </w:r>
      <w:r w:rsidR="00AB085A" w:rsidRPr="000A772A">
        <w:rPr>
          <w:color w:val="000000" w:themeColor="text1"/>
        </w:rPr>
        <w:t>82.7%</w:t>
      </w:r>
      <w:r w:rsidR="00AB085A" w:rsidRPr="000A772A">
        <w:rPr>
          <w:color w:val="000000" w:themeColor="text1"/>
        </w:rPr>
        <w:t>，所需要之參數量與運算量分別高達為</w:t>
      </w:r>
      <w:r w:rsidR="00AB085A" w:rsidRPr="000A772A">
        <w:rPr>
          <w:color w:val="000000" w:themeColor="text1"/>
        </w:rPr>
        <w:t>88.9M</w:t>
      </w:r>
      <w:r w:rsidR="00AB085A" w:rsidRPr="000A772A">
        <w:rPr>
          <w:color w:val="000000" w:themeColor="text1"/>
        </w:rPr>
        <w:t>與</w:t>
      </w:r>
      <w:r w:rsidR="00AB085A" w:rsidRPr="000A772A">
        <w:rPr>
          <w:color w:val="000000" w:themeColor="text1"/>
        </w:rPr>
        <w:t>23.8G-FLOPs</w:t>
      </w:r>
      <w:r w:rsidR="00AB085A" w:rsidRPr="000A772A">
        <w:rPr>
          <w:color w:val="000000" w:themeColor="text1"/>
        </w:rPr>
        <w:t>；雖然</w:t>
      </w:r>
      <w:r w:rsidR="00AB085A" w:rsidRPr="00EE3251">
        <w:rPr>
          <w:color w:val="000000" w:themeColor="text1"/>
        </w:rPr>
        <w:t>NASNet-A-Large</w:t>
      </w:r>
      <w:r w:rsidR="00AB085A" w:rsidRPr="00EE3251">
        <w:rPr>
          <w:color w:val="000000" w:themeColor="text1"/>
        </w:rPr>
        <w:t>網路的</w:t>
      </w:r>
      <w:r w:rsidR="00AB085A" w:rsidRPr="00EE3251">
        <w:rPr>
          <w:color w:val="000000" w:themeColor="text1"/>
        </w:rPr>
        <w:t xml:space="preserve">TOP 1 </w:t>
      </w:r>
      <w:r w:rsidR="00AB085A" w:rsidRPr="00EE3251">
        <w:rPr>
          <w:color w:val="000000" w:themeColor="text1"/>
        </w:rPr>
        <w:t>準確度遠優於</w:t>
      </w:r>
      <w:r w:rsidR="00AB085A" w:rsidRPr="00EE3251">
        <w:rPr>
          <w:color w:val="000000" w:themeColor="text1"/>
        </w:rPr>
        <w:t>AlexNet</w:t>
      </w:r>
      <w:r w:rsidR="00AB085A" w:rsidRPr="00EE3251">
        <w:rPr>
          <w:color w:val="000000" w:themeColor="text1"/>
        </w:rPr>
        <w:t>網路並高達</w:t>
      </w:r>
      <w:r w:rsidR="00AB085A" w:rsidRPr="00EE3251">
        <w:rPr>
          <w:color w:val="000000" w:themeColor="text1"/>
        </w:rPr>
        <w:t>25.6%</w:t>
      </w:r>
      <w:r w:rsidR="00AB085A" w:rsidRPr="00EE3251">
        <w:rPr>
          <w:color w:val="000000" w:themeColor="text1"/>
        </w:rPr>
        <w:t>，但卻付出了大量的運算量與參數量才得到的，因此，為了加速提升需大量運算之</w:t>
      </w:r>
      <w:r w:rsidR="00AB085A" w:rsidRPr="00EE3251">
        <w:rPr>
          <w:color w:val="000000" w:themeColor="text1"/>
        </w:rPr>
        <w:t>DNN</w:t>
      </w:r>
      <w:r w:rsidR="00AB085A" w:rsidRPr="00EE3251">
        <w:rPr>
          <w:color w:val="000000" w:themeColor="text1"/>
        </w:rPr>
        <w:t>網路的運算速度與效率，如</w:t>
      </w:r>
      <w:r w:rsidR="00AB085A" w:rsidRPr="00EE3251">
        <w:rPr>
          <w:color w:val="000000" w:themeColor="text1"/>
        </w:rPr>
        <w:t xml:space="preserve">TPU </w:t>
      </w:r>
      <w:r w:rsidR="00FE5C61" w:rsidRPr="00EE3251">
        <w:rPr>
          <w:color w:val="000000" w:themeColor="text1"/>
        </w:rPr>
        <w:t>等</w:t>
      </w:r>
      <w:r w:rsidR="00AB085A" w:rsidRPr="00EE3251">
        <w:rPr>
          <w:color w:val="000000" w:themeColor="text1"/>
        </w:rPr>
        <w:t>人工智慧加速器</w:t>
      </w:r>
      <w:r w:rsidR="00FE5C61" w:rsidRPr="00EE3251">
        <w:rPr>
          <w:color w:val="000000" w:themeColor="text1"/>
        </w:rPr>
        <w:t>應運</w:t>
      </w:r>
      <w:r w:rsidR="00AB085A" w:rsidRPr="00EE3251">
        <w:rPr>
          <w:color w:val="000000" w:themeColor="text1"/>
        </w:rPr>
        <w:t>而生</w:t>
      </w:r>
      <w:r w:rsidR="00FE5C61" w:rsidRPr="00EE3251">
        <w:rPr>
          <w:color w:val="000000" w:themeColor="text1"/>
        </w:rPr>
        <w:t>。</w:t>
      </w:r>
      <w:r w:rsidR="00AB085A" w:rsidRPr="00EE3251">
        <w:rPr>
          <w:color w:val="000000" w:themeColor="text1"/>
        </w:rPr>
        <w:t>然而，以往在設計硬體時通常有明確的規格與介面，但在這一波人工智慧的發展中，軟體系統應用與</w:t>
      </w:r>
      <w:r w:rsidR="00AB085A" w:rsidRPr="00EE3251">
        <w:rPr>
          <w:color w:val="000000" w:themeColor="text1"/>
        </w:rPr>
        <w:t>DNN</w:t>
      </w:r>
      <w:r w:rsidR="00AB085A" w:rsidRPr="00EE3251">
        <w:rPr>
          <w:color w:val="000000" w:themeColor="text1"/>
        </w:rPr>
        <w:t>網路的演進非常迅速，若想研發真正具高度運算效率的人工智慧加速器，必須由應用的角度切入來解決問題</w:t>
      </w:r>
      <w:r w:rsidR="00FE5C61" w:rsidRPr="00EE3251">
        <w:rPr>
          <w:color w:val="000000" w:themeColor="text1"/>
        </w:rPr>
        <w:t>。</w:t>
      </w:r>
      <w:r w:rsidR="00AB085A" w:rsidRPr="00EE3251">
        <w:rPr>
          <w:color w:val="000000" w:themeColor="text1"/>
        </w:rPr>
        <w:t>另外，人工智慧之運用範疇非常廣泛，從計算量需求較小的物聯網</w:t>
      </w:r>
      <w:r w:rsidR="00AB085A" w:rsidRPr="00EE3251">
        <w:rPr>
          <w:color w:val="000000" w:themeColor="text1"/>
        </w:rPr>
        <w:t xml:space="preserve"> (Internet of Things, IoT</w:t>
      </w:r>
      <w:r w:rsidR="00AB085A" w:rsidRPr="00EE3251">
        <w:rPr>
          <w:color w:val="000000" w:themeColor="text1"/>
        </w:rPr>
        <w:t>）到計算量較大的自動駕駛，其運算量差異可以非常大，因此，設計不同應用需求之人工智慧加速處理器，並以高效能與低耗能為目標，便是非常</w:t>
      </w:r>
      <w:r w:rsidR="00FE5C61" w:rsidRPr="00EE3251">
        <w:rPr>
          <w:color w:val="000000" w:themeColor="text1"/>
        </w:rPr>
        <w:t>重大的</w:t>
      </w:r>
      <w:r w:rsidR="00AB085A" w:rsidRPr="00EE3251">
        <w:rPr>
          <w:color w:val="000000" w:themeColor="text1"/>
        </w:rPr>
        <w:t>挑戰。</w:t>
      </w:r>
      <w:r w:rsidR="00542551" w:rsidRPr="00EE3251">
        <w:rPr>
          <w:color w:val="000000" w:themeColor="text1"/>
        </w:rPr>
        <w:t>有鑑於此</w:t>
      </w:r>
      <w:r w:rsidR="00FE5C61" w:rsidRPr="00EE3251">
        <w:rPr>
          <w:color w:val="000000" w:themeColor="text1"/>
        </w:rPr>
        <w:t>，</w:t>
      </w:r>
      <w:r w:rsidR="00542551" w:rsidRPr="00EE3251">
        <w:rPr>
          <w:color w:val="000000" w:themeColor="text1"/>
        </w:rPr>
        <w:t>本計畫在</w:t>
      </w:r>
      <w:r w:rsidR="00542551" w:rsidRPr="00EE3251">
        <w:t xml:space="preserve">AIM </w:t>
      </w:r>
      <w:r w:rsidR="00542551" w:rsidRPr="00EE3251">
        <w:t>設計平台開發分項計畫中，規劃</w:t>
      </w:r>
      <w:r w:rsidR="00FE5C61" w:rsidRPr="00EE3251">
        <w:t>了</w:t>
      </w:r>
      <w:r w:rsidR="00542551" w:rsidRPr="00EE3251">
        <w:t xml:space="preserve">AIM </w:t>
      </w:r>
      <w:r w:rsidR="00542551" w:rsidRPr="00EE3251">
        <w:t>軟硬體開發工具、駕駛監測</w:t>
      </w:r>
      <w:r w:rsidR="00542551" w:rsidRPr="00EE3251">
        <w:t xml:space="preserve"> (DMS) </w:t>
      </w:r>
      <w:r w:rsidR="00542551" w:rsidRPr="00EE3251">
        <w:t>引擎神經網路模型與</w:t>
      </w:r>
      <w:r w:rsidR="00542551" w:rsidRPr="00EE3251">
        <w:t>RTL</w:t>
      </w:r>
      <w:r w:rsidR="00542551" w:rsidRPr="00EE3251">
        <w:t>設計、視訊語意分割引擎</w:t>
      </w:r>
      <w:r w:rsidR="007D676C" w:rsidRPr="00EE3251">
        <w:t>經網路模型與</w:t>
      </w:r>
      <w:r w:rsidR="007D676C" w:rsidRPr="00EE3251">
        <w:t>RTL</w:t>
      </w:r>
      <w:r w:rsidR="007D676C" w:rsidRPr="00EE3251">
        <w:t>設計，</w:t>
      </w:r>
      <w:r w:rsidR="00542551" w:rsidRPr="00EE3251">
        <w:t>及</w:t>
      </w:r>
      <w:r w:rsidR="00542551" w:rsidRPr="00EE3251">
        <w:t xml:space="preserve">AIM SoC </w:t>
      </w:r>
      <w:r w:rsidR="00542551" w:rsidRPr="00EE3251">
        <w:t>晶片設計與實現等四大方案</w:t>
      </w:r>
      <w:r w:rsidR="00AB347F" w:rsidRPr="00EE3251">
        <w:t xml:space="preserve"> (</w:t>
      </w:r>
      <w:r w:rsidR="00C46121">
        <w:fldChar w:fldCharType="begin"/>
      </w:r>
      <w:r w:rsidR="00C46121">
        <w:instrText xml:space="preserve"> REF _Ref31848308 </w:instrText>
      </w:r>
      <w:r w:rsidR="00C46121">
        <w:fldChar w:fldCharType="separate"/>
      </w:r>
      <w:r w:rsidR="0082588F" w:rsidRPr="00EE3251">
        <w:t>圖</w:t>
      </w:r>
      <w:r w:rsidR="0082588F" w:rsidRPr="00EE3251">
        <w:t>2.</w:t>
      </w:r>
      <w:r w:rsidR="0082588F">
        <w:rPr>
          <w:noProof/>
        </w:rPr>
        <w:t>24</w:t>
      </w:r>
      <w:r w:rsidR="00C46121">
        <w:rPr>
          <w:noProof/>
        </w:rPr>
        <w:fldChar w:fldCharType="end"/>
      </w:r>
      <w:r w:rsidR="00AB347F" w:rsidRPr="00EE3251">
        <w:t>所示</w:t>
      </w:r>
      <w:r w:rsidR="00AB347F" w:rsidRPr="00EE3251">
        <w:t>)</w:t>
      </w:r>
      <w:r w:rsidR="00542551" w:rsidRPr="00EE3251">
        <w:t>，</w:t>
      </w:r>
      <w:r w:rsidR="00AB347F" w:rsidRPr="00EE3251">
        <w:rPr>
          <w:color w:val="000000" w:themeColor="text1"/>
        </w:rPr>
        <w:t>建立</w:t>
      </w:r>
      <w:r w:rsidR="00AB347F" w:rsidRPr="00EE3251">
        <w:rPr>
          <w:color w:val="000000" w:themeColor="text1"/>
        </w:rPr>
        <w:t>AIM SoC</w:t>
      </w:r>
      <w:r w:rsidR="00AB347F" w:rsidRPr="00EE3251">
        <w:rPr>
          <w:color w:val="000000" w:themeColor="text1"/>
        </w:rPr>
        <w:t>設計自動化工具，發展</w:t>
      </w:r>
      <w:r w:rsidR="00AB347F" w:rsidRPr="00EE3251">
        <w:rPr>
          <w:color w:val="000000" w:themeColor="text1"/>
        </w:rPr>
        <w:t>AI</w:t>
      </w:r>
      <w:r w:rsidR="00AB347F" w:rsidRPr="00EE3251">
        <w:rPr>
          <w:color w:val="000000" w:themeColor="text1"/>
        </w:rPr>
        <w:t>軟硬協同設計優化流程並實現</w:t>
      </w:r>
      <w:r w:rsidR="00AB347F" w:rsidRPr="00EE3251">
        <w:rPr>
          <w:color w:val="000000" w:themeColor="text1"/>
        </w:rPr>
        <w:t>AIM</w:t>
      </w:r>
      <w:r w:rsidR="00AB347F" w:rsidRPr="00EE3251">
        <w:rPr>
          <w:color w:val="000000" w:themeColor="text1"/>
        </w:rPr>
        <w:t>晶片快速開發，以解決</w:t>
      </w:r>
      <w:r w:rsidR="00AB347F" w:rsidRPr="00EE3251">
        <w:rPr>
          <w:color w:val="000000" w:themeColor="text1"/>
        </w:rPr>
        <w:t xml:space="preserve">AIM </w:t>
      </w:r>
      <w:r w:rsidR="00AB347F" w:rsidRPr="00EE3251">
        <w:rPr>
          <w:color w:val="000000" w:themeColor="text1"/>
        </w:rPr>
        <w:t>設計平台開發之技術挑戰</w:t>
      </w:r>
      <w:r w:rsidR="00AB347F" w:rsidRPr="00EE3251">
        <w:rPr>
          <w:color w:val="000000" w:themeColor="text1"/>
        </w:rPr>
        <w:t xml:space="preserve"> (</w:t>
      </w:r>
      <w:r w:rsidR="00E509DD" w:rsidRPr="00EE3251">
        <w:rPr>
          <w:color w:val="000000" w:themeColor="text1"/>
        </w:rPr>
        <w:t>如</w:t>
      </w:r>
      <w:r w:rsidR="00345CC5">
        <w:rPr>
          <w:color w:val="000000" w:themeColor="text1"/>
        </w:rPr>
        <w:fldChar w:fldCharType="begin"/>
      </w:r>
      <w:r w:rsidR="00345CC5">
        <w:rPr>
          <w:color w:val="000000" w:themeColor="text1"/>
        </w:rPr>
        <w:instrText xml:space="preserve"> REF _Ref31848428 </w:instrText>
      </w:r>
      <w:r w:rsidR="00345CC5">
        <w:rPr>
          <w:color w:val="000000" w:themeColor="text1"/>
        </w:rPr>
        <w:fldChar w:fldCharType="separate"/>
      </w:r>
      <w:r w:rsidR="0082588F" w:rsidRPr="00EE3251">
        <w:rPr>
          <w:rFonts w:ascii="Times New Roman" w:hAnsi="Times New Roman"/>
        </w:rPr>
        <w:t>表</w:t>
      </w:r>
      <w:r w:rsidR="0082588F" w:rsidRPr="00EE3251">
        <w:rPr>
          <w:rFonts w:ascii="Times New Roman" w:hAnsi="Times New Roman"/>
        </w:rPr>
        <w:t>2.</w:t>
      </w:r>
      <w:r w:rsidR="0082588F">
        <w:rPr>
          <w:rFonts w:ascii="Times New Roman" w:hAnsi="Times New Roman"/>
          <w:noProof/>
        </w:rPr>
        <w:t>8</w:t>
      </w:r>
      <w:r w:rsidR="00345CC5">
        <w:rPr>
          <w:color w:val="000000" w:themeColor="text1"/>
        </w:rPr>
        <w:fldChar w:fldCharType="end"/>
      </w:r>
      <w:r w:rsidR="00E509DD" w:rsidRPr="00EE3251">
        <w:rPr>
          <w:color w:val="000000" w:themeColor="text1"/>
        </w:rPr>
        <w:t>所示</w:t>
      </w:r>
      <w:r w:rsidR="00AB347F" w:rsidRPr="00EE3251">
        <w:rPr>
          <w:color w:val="000000" w:themeColor="text1"/>
        </w:rPr>
        <w:t>)</w:t>
      </w:r>
      <w:r w:rsidR="004876CF" w:rsidRPr="00EE3251">
        <w:t xml:space="preserve"> </w:t>
      </w:r>
    </w:p>
    <w:p w14:paraId="51CD7164" w14:textId="41195720" w:rsidR="004876CF" w:rsidRPr="00EE3251" w:rsidRDefault="004876CF" w:rsidP="004876CF">
      <w:pPr>
        <w:snapToGrid w:val="0"/>
        <w:spacing w:line="240" w:lineRule="auto"/>
        <w:ind w:leftChars="1" w:left="2"/>
      </w:pPr>
    </w:p>
    <w:p w14:paraId="46E20BD1" w14:textId="2D5A0B55" w:rsidR="00456169" w:rsidRPr="00EE3251" w:rsidRDefault="007C42DD" w:rsidP="00456169">
      <w:pPr>
        <w:keepNext/>
        <w:snapToGrid w:val="0"/>
        <w:spacing w:line="240" w:lineRule="auto"/>
        <w:ind w:leftChars="355" w:left="852"/>
        <w:jc w:val="both"/>
      </w:pPr>
      <w:r w:rsidRPr="00EE3251">
        <w:rPr>
          <w:noProof/>
          <w:color w:val="000000" w:themeColor="text1"/>
        </w:rPr>
        <w:drawing>
          <wp:inline distT="0" distB="0" distL="0" distR="0" wp14:anchorId="3D82A72F" wp14:editId="6577F2C0">
            <wp:extent cx="5107707" cy="3340467"/>
            <wp:effectExtent l="0" t="0" r="0" b="0"/>
            <wp:docPr id="27" name="圖片 27"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72">
                      <a:extLst>
                        <a:ext uri="{28A0092B-C50C-407E-A947-70E740481C1C}">
                          <a14:useLocalDpi xmlns:a14="http://schemas.microsoft.com/office/drawing/2010/main" val="0"/>
                        </a:ext>
                      </a:extLst>
                    </a:blip>
                    <a:stretch>
                      <a:fillRect/>
                    </a:stretch>
                  </pic:blipFill>
                  <pic:spPr>
                    <a:xfrm>
                      <a:off x="0" y="0"/>
                      <a:ext cx="5107707" cy="3340467"/>
                    </a:xfrm>
                    <a:prstGeom prst="rect">
                      <a:avLst/>
                    </a:prstGeom>
                  </pic:spPr>
                </pic:pic>
              </a:graphicData>
            </a:graphic>
          </wp:inline>
        </w:drawing>
      </w:r>
    </w:p>
    <w:p w14:paraId="3AA0197C" w14:textId="2858596F" w:rsidR="007C42DD" w:rsidRPr="00EE3251" w:rsidRDefault="00456169" w:rsidP="00C4521B">
      <w:pPr>
        <w:kinsoku w:val="0"/>
        <w:snapToGrid w:val="0"/>
        <w:spacing w:beforeLines="25" w:before="60" w:line="240" w:lineRule="auto"/>
        <w:ind w:leftChars="237" w:left="569"/>
        <w:jc w:val="center"/>
      </w:pPr>
      <w:bookmarkStart w:id="258" w:name="_Ref31848308"/>
      <w:bookmarkStart w:id="259" w:name="_Toc40276371"/>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24</w:t>
      </w:r>
      <w:r w:rsidRPr="00EE3251">
        <w:fldChar w:fldCharType="end"/>
      </w:r>
      <w:bookmarkEnd w:id="258"/>
      <w:r w:rsidR="007C42DD" w:rsidRPr="00EE3251">
        <w:rPr>
          <w:noProof/>
        </w:rPr>
        <w:t xml:space="preserve"> </w:t>
      </w:r>
      <w:r w:rsidR="007C42DD" w:rsidRPr="00EE3251">
        <w:t xml:space="preserve">AIM </w:t>
      </w:r>
      <w:r w:rsidR="007C42DD" w:rsidRPr="00EE3251">
        <w:t>設計平台開發規劃</w:t>
      </w:r>
      <w:bookmarkEnd w:id="259"/>
    </w:p>
    <w:p w14:paraId="4CD9AFA1" w14:textId="28915521" w:rsidR="00456169" w:rsidRPr="00EE3251" w:rsidRDefault="00456169" w:rsidP="00456169">
      <w:pPr>
        <w:pStyle w:val="aff2"/>
        <w:keepNext/>
        <w:rPr>
          <w:rFonts w:ascii="Times New Roman" w:eastAsia="標楷體" w:hAnsi="Times New Roman"/>
        </w:rPr>
      </w:pPr>
      <w:bookmarkStart w:id="260" w:name="_Ref31848428"/>
      <w:bookmarkStart w:id="261" w:name="_Ref31848414"/>
      <w:bookmarkStart w:id="262" w:name="_Toc38355111"/>
      <w:r w:rsidRPr="00EE3251">
        <w:rPr>
          <w:rFonts w:ascii="Times New Roman" w:eastAsia="標楷體" w:hAnsi="Times New Roman"/>
        </w:rPr>
        <w:lastRenderedPageBreak/>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8</w:t>
      </w:r>
      <w:r w:rsidRPr="00EE3251">
        <w:rPr>
          <w:rFonts w:ascii="Times New Roman" w:eastAsia="標楷體" w:hAnsi="Times New Roman"/>
        </w:rPr>
        <w:fldChar w:fldCharType="end"/>
      </w:r>
      <w:bookmarkEnd w:id="260"/>
      <w:r w:rsidRPr="00EE3251">
        <w:rPr>
          <w:rFonts w:ascii="Times New Roman" w:eastAsia="標楷體" w:hAnsi="Times New Roman"/>
        </w:rPr>
        <w:t xml:space="preserve"> AIM</w:t>
      </w:r>
      <w:r w:rsidRPr="00EE3251">
        <w:rPr>
          <w:rFonts w:ascii="Times New Roman" w:eastAsia="標楷體" w:hAnsi="Times New Roman"/>
        </w:rPr>
        <w:t>設計平台開發之挑戰與解決方案</w:t>
      </w:r>
      <w:bookmarkEnd w:id="261"/>
      <w:bookmarkEnd w:id="262"/>
    </w:p>
    <w:p w14:paraId="79A16F87" w14:textId="5E108B93" w:rsidR="00220392" w:rsidRPr="00EE3251" w:rsidRDefault="001B0752" w:rsidP="00C4521B">
      <w:pPr>
        <w:snapToGrid w:val="0"/>
        <w:spacing w:line="240" w:lineRule="auto"/>
        <w:ind w:leftChars="355" w:left="852"/>
        <w:jc w:val="center"/>
        <w:rPr>
          <w:color w:val="000000" w:themeColor="text1"/>
        </w:rPr>
      </w:pPr>
      <w:r w:rsidRPr="00EE3251">
        <w:rPr>
          <w:noProof/>
          <w:color w:val="000000" w:themeColor="text1"/>
        </w:rPr>
        <w:drawing>
          <wp:inline distT="0" distB="0" distL="0" distR="0" wp14:anchorId="1E6669AE" wp14:editId="45A8A0D1">
            <wp:extent cx="5111126" cy="2566217"/>
            <wp:effectExtent l="0" t="0" r="0" b="5715"/>
            <wp:docPr id="28" name="圖片 2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73">
                      <a:extLst>
                        <a:ext uri="{28A0092B-C50C-407E-A947-70E740481C1C}">
                          <a14:useLocalDpi xmlns:a14="http://schemas.microsoft.com/office/drawing/2010/main" val="0"/>
                        </a:ext>
                      </a:extLst>
                    </a:blip>
                    <a:stretch>
                      <a:fillRect/>
                    </a:stretch>
                  </pic:blipFill>
                  <pic:spPr>
                    <a:xfrm>
                      <a:off x="0" y="0"/>
                      <a:ext cx="5111126" cy="2566217"/>
                    </a:xfrm>
                    <a:prstGeom prst="rect">
                      <a:avLst/>
                    </a:prstGeom>
                  </pic:spPr>
                </pic:pic>
              </a:graphicData>
            </a:graphic>
          </wp:inline>
        </w:drawing>
      </w:r>
    </w:p>
    <w:p w14:paraId="24E2CDC8" w14:textId="14B42EA0" w:rsidR="00542551" w:rsidRDefault="00542551" w:rsidP="00C4521B">
      <w:pPr>
        <w:snapToGrid w:val="0"/>
        <w:spacing w:line="240" w:lineRule="auto"/>
        <w:ind w:leftChars="355" w:left="852"/>
        <w:jc w:val="both"/>
        <w:rPr>
          <w:color w:val="000000" w:themeColor="text1"/>
        </w:rPr>
      </w:pPr>
    </w:p>
    <w:p w14:paraId="35BF5124" w14:textId="3D9D6F26" w:rsidR="001A066E" w:rsidRPr="00EE3251" w:rsidRDefault="00672DB3" w:rsidP="00C4521B">
      <w:pPr>
        <w:snapToGrid w:val="0"/>
        <w:spacing w:line="240" w:lineRule="auto"/>
        <w:ind w:leftChars="355" w:left="852"/>
      </w:pPr>
      <w:r w:rsidRPr="00EE3251">
        <w:t xml:space="preserve">C.1 </w:t>
      </w:r>
      <w:r w:rsidR="00521935" w:rsidRPr="00EE3251">
        <w:t xml:space="preserve">AIM </w:t>
      </w:r>
      <w:r w:rsidR="00521935" w:rsidRPr="00EE3251">
        <w:t>軟硬體開發工具</w:t>
      </w:r>
    </w:p>
    <w:p w14:paraId="0BBCF5BF" w14:textId="50CE1340" w:rsidR="004401B5" w:rsidRPr="00EE3251" w:rsidRDefault="00E67169" w:rsidP="00C4521B">
      <w:pPr>
        <w:snapToGrid w:val="0"/>
        <w:spacing w:line="240" w:lineRule="auto"/>
        <w:ind w:leftChars="473" w:left="1135"/>
        <w:jc w:val="both"/>
        <w:rPr>
          <w:color w:val="000000" w:themeColor="text1"/>
        </w:rPr>
      </w:pPr>
      <w:r>
        <w:rPr>
          <w:rFonts w:hint="eastAsia"/>
          <w:color w:val="000000" w:themeColor="text1"/>
        </w:rPr>
        <w:t xml:space="preserve">    </w:t>
      </w:r>
      <w:r w:rsidR="004401B5" w:rsidRPr="00EE3251">
        <w:rPr>
          <w:color w:val="000000" w:themeColor="text1"/>
        </w:rPr>
        <w:t>為了加速</w:t>
      </w:r>
      <w:r w:rsidR="004401B5" w:rsidRPr="00EE3251">
        <w:rPr>
          <w:color w:val="000000" w:themeColor="text1"/>
        </w:rPr>
        <w:t xml:space="preserve">AIM </w:t>
      </w:r>
      <w:r w:rsidR="004401B5" w:rsidRPr="00EE3251">
        <w:rPr>
          <w:color w:val="000000" w:themeColor="text1"/>
        </w:rPr>
        <w:t>晶片設計，『</w:t>
      </w:r>
      <w:r w:rsidR="004401B5" w:rsidRPr="00EE3251">
        <w:rPr>
          <w:color w:val="000000" w:themeColor="text1"/>
        </w:rPr>
        <w:t>AIM</w:t>
      </w:r>
      <w:r w:rsidR="004401B5" w:rsidRPr="00EE3251">
        <w:rPr>
          <w:color w:val="000000" w:themeColor="text1"/>
        </w:rPr>
        <w:t>軟硬體開發工具』子項將開發</w:t>
      </w:r>
      <w:r w:rsidR="004401B5" w:rsidRPr="00EE3251">
        <w:rPr>
          <w:color w:val="000000" w:themeColor="text1"/>
        </w:rPr>
        <w:t xml:space="preserve">AIM </w:t>
      </w:r>
      <w:r w:rsidR="004401B5" w:rsidRPr="00EE3251">
        <w:rPr>
          <w:color w:val="000000" w:themeColor="text1"/>
        </w:rPr>
        <w:t>晶片架構設計自動化與全系統軟硬整合驗證軟體平台，</w:t>
      </w:r>
      <w:r w:rsidR="007D676C" w:rsidRPr="00EE3251">
        <w:rPr>
          <w:color w:val="000000" w:themeColor="text1"/>
        </w:rPr>
        <w:t>以期</w:t>
      </w:r>
      <w:r w:rsidR="004401B5" w:rsidRPr="00EE3251">
        <w:rPr>
          <w:color w:val="000000" w:themeColor="text1"/>
        </w:rPr>
        <w:t>快速找出最妥適之</w:t>
      </w:r>
      <w:r w:rsidR="004401B5" w:rsidRPr="00EE3251">
        <w:rPr>
          <w:color w:val="000000" w:themeColor="text1"/>
        </w:rPr>
        <w:t>AIM</w:t>
      </w:r>
      <w:r w:rsidR="004401B5" w:rsidRPr="00EE3251">
        <w:rPr>
          <w:color w:val="000000" w:themeColor="text1"/>
        </w:rPr>
        <w:t>晶片硬體組態並建立多位元高精確度之模型量化部署技術與軟體工具鏈，包含：</w:t>
      </w:r>
    </w:p>
    <w:p w14:paraId="0ED69072" w14:textId="028390E4" w:rsidR="00844F52" w:rsidRPr="00844F52" w:rsidRDefault="004401B5" w:rsidP="002D5ED4">
      <w:pPr>
        <w:pStyle w:val="affc"/>
        <w:numPr>
          <w:ilvl w:val="0"/>
          <w:numId w:val="12"/>
        </w:numPr>
        <w:adjustRightInd w:val="0"/>
        <w:snapToGrid w:val="0"/>
        <w:ind w:leftChars="473" w:left="1615"/>
        <w:jc w:val="both"/>
        <w:rPr>
          <w:rFonts w:ascii="Times New Roman"/>
          <w:color w:val="7030A0"/>
          <w:sz w:val="24"/>
        </w:rPr>
      </w:pPr>
      <w:r w:rsidRPr="00EE3251">
        <w:rPr>
          <w:rFonts w:ascii="Times New Roman"/>
          <w:color w:val="000000" w:themeColor="text1"/>
          <w:sz w:val="24"/>
        </w:rPr>
        <w:t>AIM</w:t>
      </w:r>
      <w:r w:rsidRPr="00EE3251">
        <w:rPr>
          <w:rFonts w:ascii="Times New Roman"/>
          <w:color w:val="000000" w:themeColor="text1"/>
          <w:sz w:val="24"/>
        </w:rPr>
        <w:t>架構性能評估工具，以提供硬體設計者針對</w:t>
      </w:r>
      <w:r w:rsidRPr="00EE3251">
        <w:rPr>
          <w:rFonts w:ascii="Times New Roman"/>
          <w:color w:val="000000" w:themeColor="text1"/>
          <w:sz w:val="24"/>
        </w:rPr>
        <w:t>AIM</w:t>
      </w:r>
      <w:r w:rsidRPr="00EE3251">
        <w:rPr>
          <w:rFonts w:ascii="Times New Roman"/>
          <w:color w:val="000000" w:themeColor="text1"/>
          <w:sz w:val="24"/>
        </w:rPr>
        <w:t>硬體架構在不同</w:t>
      </w:r>
      <w:r w:rsidRPr="00EE3251">
        <w:rPr>
          <w:rFonts w:ascii="Times New Roman"/>
          <w:color w:val="000000" w:themeColor="text1"/>
          <w:sz w:val="24"/>
        </w:rPr>
        <w:t>NN</w:t>
      </w:r>
      <w:r w:rsidRPr="00EE3251">
        <w:rPr>
          <w:rFonts w:ascii="Times New Roman"/>
          <w:color w:val="000000" w:themeColor="text1"/>
          <w:sz w:val="24"/>
        </w:rPr>
        <w:t>演算法與</w:t>
      </w:r>
      <w:r w:rsidRPr="00EE3251">
        <w:rPr>
          <w:rFonts w:ascii="Times New Roman"/>
          <w:color w:val="000000" w:themeColor="text1"/>
          <w:sz w:val="24"/>
        </w:rPr>
        <w:t>DRAM</w:t>
      </w:r>
      <w:r w:rsidRPr="00EE3251">
        <w:rPr>
          <w:rFonts w:ascii="Times New Roman"/>
          <w:color w:val="000000" w:themeColor="text1"/>
          <w:sz w:val="24"/>
        </w:rPr>
        <w:t>記憶體頻寬和硬體運算單元個數等不同硬體參數下之系</w:t>
      </w:r>
      <w:r w:rsidRPr="00EE3251">
        <w:rPr>
          <w:rFonts w:ascii="Times New Roman"/>
          <w:sz w:val="24"/>
        </w:rPr>
        <w:t>統效能評估</w:t>
      </w:r>
      <w:r w:rsidR="00B23AD5" w:rsidRPr="00EE3251">
        <w:rPr>
          <w:rFonts w:ascii="Times New Roman"/>
          <w:sz w:val="24"/>
        </w:rPr>
        <w:t xml:space="preserve"> </w:t>
      </w:r>
      <w:r w:rsidR="00B23AD5" w:rsidRPr="00DD6220">
        <w:rPr>
          <w:rFonts w:ascii="Times New Roman"/>
          <w:sz w:val="24"/>
        </w:rPr>
        <w:t>(</w:t>
      </w:r>
      <w:r w:rsidR="00B23AD5" w:rsidRPr="00DD6220">
        <w:rPr>
          <w:rFonts w:ascii="Times New Roman"/>
          <w:sz w:val="24"/>
        </w:rPr>
        <w:t>如</w:t>
      </w:r>
      <w:r w:rsidR="00345CC5">
        <w:rPr>
          <w:rFonts w:ascii="Times New Roman"/>
          <w:sz w:val="24"/>
        </w:rPr>
        <w:fldChar w:fldCharType="begin"/>
      </w:r>
      <w:r w:rsidR="00345CC5">
        <w:rPr>
          <w:rFonts w:ascii="Times New Roman"/>
          <w:sz w:val="24"/>
        </w:rPr>
        <w:instrText xml:space="preserve"> REF _Ref31848645 </w:instrText>
      </w:r>
      <w:r w:rsidR="00345CC5">
        <w:rPr>
          <w:rFonts w:ascii="Times New Roman"/>
          <w:sz w:val="24"/>
        </w:rPr>
        <w:fldChar w:fldCharType="separate"/>
      </w:r>
      <w:r w:rsidR="0082588F" w:rsidRPr="00844F52">
        <w:rPr>
          <w:sz w:val="24"/>
        </w:rPr>
        <w:t>圖2.</w:t>
      </w:r>
      <w:r w:rsidR="0082588F">
        <w:rPr>
          <w:noProof/>
          <w:sz w:val="24"/>
        </w:rPr>
        <w:t>25</w:t>
      </w:r>
      <w:r w:rsidR="00345CC5">
        <w:rPr>
          <w:rFonts w:ascii="Times New Roman"/>
          <w:sz w:val="24"/>
        </w:rPr>
        <w:fldChar w:fldCharType="end"/>
      </w:r>
      <w:r w:rsidR="00B23AD5" w:rsidRPr="00DD6220">
        <w:rPr>
          <w:rFonts w:ascii="Times New Roman"/>
          <w:sz w:val="24"/>
        </w:rPr>
        <w:t>所</w:t>
      </w:r>
      <w:r w:rsidR="00B23AD5" w:rsidRPr="00EE3251">
        <w:rPr>
          <w:rFonts w:ascii="Times New Roman"/>
          <w:sz w:val="24"/>
        </w:rPr>
        <w:t>示</w:t>
      </w:r>
      <w:r w:rsidR="00B23AD5" w:rsidRPr="00EE3251">
        <w:rPr>
          <w:rFonts w:ascii="Times New Roman"/>
          <w:sz w:val="24"/>
        </w:rPr>
        <w:t>)</w:t>
      </w:r>
      <w:r w:rsidR="00B94EB6" w:rsidRPr="00EE3251">
        <w:rPr>
          <w:rFonts w:ascii="Times New Roman"/>
          <w:sz w:val="24"/>
        </w:rPr>
        <w:t>，換句話說，</w:t>
      </w:r>
      <w:r w:rsidR="00B94EB6" w:rsidRPr="00EE3251">
        <w:rPr>
          <w:rFonts w:ascii="Times New Roman"/>
          <w:sz w:val="24"/>
        </w:rPr>
        <w:t>AIM</w:t>
      </w:r>
      <w:r w:rsidR="00B94EB6" w:rsidRPr="00EE3251">
        <w:rPr>
          <w:rFonts w:ascii="Times New Roman"/>
          <w:sz w:val="24"/>
        </w:rPr>
        <w:t>架構性能評估工具主要是針對</w:t>
      </w:r>
      <w:r w:rsidR="00B94EB6" w:rsidRPr="00EE3251">
        <w:rPr>
          <w:rFonts w:ascii="Times New Roman"/>
          <w:sz w:val="24"/>
        </w:rPr>
        <w:t>AI</w:t>
      </w:r>
      <w:r w:rsidR="00B94EB6" w:rsidRPr="00EE3251">
        <w:rPr>
          <w:rFonts w:ascii="Times New Roman"/>
          <w:sz w:val="24"/>
        </w:rPr>
        <w:t>加速器中資料傳輸與資料運算各別所需之時間進行估測，主要包含三個部分：</w:t>
      </w:r>
      <w:r w:rsidR="00B94EB6" w:rsidRPr="00EE3251">
        <w:rPr>
          <w:rFonts w:ascii="Times New Roman"/>
          <w:sz w:val="24"/>
        </w:rPr>
        <w:t>(i) Parser</w:t>
      </w:r>
      <w:r w:rsidR="00B94EB6" w:rsidRPr="00EE3251">
        <w:rPr>
          <w:rFonts w:ascii="Times New Roman"/>
          <w:sz w:val="24"/>
        </w:rPr>
        <w:t>：針對</w:t>
      </w:r>
      <w:r w:rsidR="00B94EB6" w:rsidRPr="00EE3251">
        <w:rPr>
          <w:rFonts w:ascii="Times New Roman"/>
          <w:sz w:val="24"/>
        </w:rPr>
        <w:t xml:space="preserve">DNN (Deep Neural Network) </w:t>
      </w:r>
      <w:r w:rsidR="00B94EB6" w:rsidRPr="00EE3251">
        <w:rPr>
          <w:rFonts w:ascii="Times New Roman"/>
          <w:sz w:val="24"/>
        </w:rPr>
        <w:t>網路進行解析，分析網路中所包含之運算單元與相關運算之參數</w:t>
      </w:r>
      <w:r w:rsidR="00B94EB6" w:rsidRPr="00EE3251">
        <w:rPr>
          <w:rFonts w:ascii="Times New Roman"/>
          <w:sz w:val="24"/>
        </w:rPr>
        <w:t xml:space="preserve"> (</w:t>
      </w:r>
      <w:r w:rsidR="00B94EB6" w:rsidRPr="00EE3251">
        <w:rPr>
          <w:rFonts w:ascii="Times New Roman"/>
          <w:sz w:val="24"/>
        </w:rPr>
        <w:t>例如</w:t>
      </w:r>
      <w:r w:rsidR="00B94EB6" w:rsidRPr="00EE3251">
        <w:rPr>
          <w:rFonts w:ascii="Times New Roman"/>
          <w:sz w:val="24"/>
        </w:rPr>
        <w:t>:</w:t>
      </w:r>
      <w:r w:rsidR="00B94EB6" w:rsidRPr="00EE3251">
        <w:rPr>
          <w:rFonts w:ascii="Times New Roman"/>
          <w:sz w:val="24"/>
        </w:rPr>
        <w:t>長</w:t>
      </w:r>
      <w:r w:rsidR="00B94EB6" w:rsidRPr="00EE3251">
        <w:rPr>
          <w:rFonts w:ascii="Times New Roman"/>
          <w:sz w:val="24"/>
        </w:rPr>
        <w:t>,</w:t>
      </w:r>
      <w:r w:rsidR="00B94EB6" w:rsidRPr="00EE3251">
        <w:rPr>
          <w:rFonts w:ascii="Times New Roman"/>
          <w:sz w:val="24"/>
        </w:rPr>
        <w:t>寬與通道數目</w:t>
      </w:r>
      <w:r w:rsidR="00B94EB6" w:rsidRPr="00EE3251">
        <w:rPr>
          <w:rFonts w:ascii="Times New Roman"/>
          <w:sz w:val="24"/>
        </w:rPr>
        <w:t>)</w:t>
      </w:r>
      <w:r w:rsidR="00B94EB6" w:rsidRPr="00EE3251">
        <w:rPr>
          <w:rFonts w:ascii="Times New Roman"/>
          <w:sz w:val="24"/>
        </w:rPr>
        <w:t>，</w:t>
      </w:r>
      <w:r w:rsidR="00B94EB6" w:rsidRPr="00EE3251">
        <w:rPr>
          <w:rFonts w:ascii="Times New Roman"/>
          <w:sz w:val="24"/>
        </w:rPr>
        <w:t>(ii) Tiling</w:t>
      </w:r>
      <w:r w:rsidR="00B94EB6" w:rsidRPr="00EE3251">
        <w:rPr>
          <w:rFonts w:ascii="Times New Roman"/>
          <w:sz w:val="24"/>
        </w:rPr>
        <w:t>：針對</w:t>
      </w:r>
      <w:r w:rsidR="00B94EB6" w:rsidRPr="00EE3251">
        <w:rPr>
          <w:rFonts w:ascii="Times New Roman"/>
          <w:sz w:val="24"/>
        </w:rPr>
        <w:t>DNN</w:t>
      </w:r>
      <w:r w:rsidR="00B94EB6" w:rsidRPr="00EE3251">
        <w:rPr>
          <w:rFonts w:ascii="Times New Roman"/>
          <w:sz w:val="24"/>
        </w:rPr>
        <w:t>網路與目標</w:t>
      </w:r>
      <w:r w:rsidR="00B94EB6" w:rsidRPr="00EE3251">
        <w:rPr>
          <w:rFonts w:ascii="Times New Roman"/>
          <w:sz w:val="24"/>
        </w:rPr>
        <w:t>AIM</w:t>
      </w:r>
      <w:r w:rsidR="00B94EB6" w:rsidRPr="00EE3251">
        <w:rPr>
          <w:rFonts w:ascii="Times New Roman"/>
          <w:sz w:val="24"/>
        </w:rPr>
        <w:t>晶片架構進行運算之切割，</w:t>
      </w:r>
      <w:r w:rsidR="00B94EB6" w:rsidRPr="00EE3251">
        <w:rPr>
          <w:rFonts w:ascii="Times New Roman"/>
          <w:sz w:val="24"/>
        </w:rPr>
        <w:t xml:space="preserve">(iii) </w:t>
      </w:r>
      <w:r w:rsidR="00B94EB6" w:rsidRPr="00EE3251">
        <w:rPr>
          <w:rFonts w:ascii="Times New Roman"/>
          <w:sz w:val="24"/>
        </w:rPr>
        <w:t>效能評估單元：針對</w:t>
      </w:r>
      <w:r w:rsidR="00B94EB6" w:rsidRPr="00EE3251">
        <w:rPr>
          <w:rFonts w:ascii="Times New Roman"/>
          <w:sz w:val="24"/>
        </w:rPr>
        <w:t>DNN</w:t>
      </w:r>
      <w:r w:rsidR="00B94EB6" w:rsidRPr="00EE3251">
        <w:rPr>
          <w:rFonts w:ascii="Times New Roman"/>
          <w:sz w:val="24"/>
        </w:rPr>
        <w:t>網路分析其在目標</w:t>
      </w:r>
      <w:r w:rsidR="00B94EB6" w:rsidRPr="00EE3251">
        <w:rPr>
          <w:rFonts w:ascii="Times New Roman"/>
          <w:sz w:val="24"/>
        </w:rPr>
        <w:t>AIM</w:t>
      </w:r>
      <w:r w:rsidR="00B94EB6" w:rsidRPr="00EE3251">
        <w:rPr>
          <w:rFonts w:ascii="Times New Roman"/>
          <w:sz w:val="24"/>
        </w:rPr>
        <w:t>晶片架構與相對應之</w:t>
      </w:r>
      <w:r w:rsidR="00B94EB6" w:rsidRPr="00EE3251">
        <w:rPr>
          <w:rFonts w:ascii="Times New Roman"/>
          <w:sz w:val="24"/>
        </w:rPr>
        <w:t>Tiling</w:t>
      </w:r>
      <w:r w:rsidR="00B94EB6" w:rsidRPr="00EE3251">
        <w:rPr>
          <w:rFonts w:ascii="Times New Roman"/>
          <w:sz w:val="24"/>
        </w:rPr>
        <w:t>參數所需要之運算時間，此工具可提供硬體設計者針對</w:t>
      </w:r>
      <w:r w:rsidR="00B94EB6" w:rsidRPr="00EE3251">
        <w:rPr>
          <w:rFonts w:ascii="Times New Roman"/>
          <w:sz w:val="24"/>
        </w:rPr>
        <w:t>AIM</w:t>
      </w:r>
      <w:r w:rsidR="00B94EB6" w:rsidRPr="00EE3251">
        <w:rPr>
          <w:rFonts w:ascii="Times New Roman"/>
          <w:sz w:val="24"/>
        </w:rPr>
        <w:t>硬體架構在不同</w:t>
      </w:r>
      <w:r w:rsidR="00B94EB6" w:rsidRPr="00EE3251">
        <w:rPr>
          <w:rFonts w:ascii="Times New Roman"/>
          <w:sz w:val="24"/>
        </w:rPr>
        <w:t>NN</w:t>
      </w:r>
      <w:r w:rsidR="00B94EB6" w:rsidRPr="00EE3251">
        <w:rPr>
          <w:rFonts w:ascii="Times New Roman"/>
          <w:sz w:val="24"/>
        </w:rPr>
        <w:t>演算法與</w:t>
      </w:r>
      <w:r w:rsidR="00B94EB6" w:rsidRPr="00EE3251">
        <w:rPr>
          <w:rFonts w:ascii="Times New Roman"/>
          <w:sz w:val="24"/>
        </w:rPr>
        <w:t>DRAM</w:t>
      </w:r>
      <w:r w:rsidR="00B94EB6" w:rsidRPr="00EE3251">
        <w:rPr>
          <w:rFonts w:ascii="Times New Roman"/>
          <w:sz w:val="24"/>
        </w:rPr>
        <w:t>記憶體有效頻寬</w:t>
      </w:r>
      <w:r w:rsidR="00B94EB6" w:rsidRPr="00EE3251">
        <w:rPr>
          <w:rFonts w:ascii="Times New Roman"/>
          <w:sz w:val="24"/>
        </w:rPr>
        <w:t xml:space="preserve"> (Effective Bandwidth) </w:t>
      </w:r>
      <w:r w:rsidR="00B94EB6" w:rsidRPr="00EE3251">
        <w:rPr>
          <w:rFonts w:ascii="Times New Roman"/>
          <w:sz w:val="24"/>
        </w:rPr>
        <w:t>和硬體運算單元個數等不同硬體參數下之系統效能評估。</w:t>
      </w:r>
    </w:p>
    <w:p w14:paraId="6299B06B" w14:textId="77777777" w:rsidR="00844F52" w:rsidRPr="00844F52" w:rsidRDefault="00844F52" w:rsidP="00844F52">
      <w:pPr>
        <w:snapToGrid w:val="0"/>
        <w:ind w:left="1135"/>
        <w:jc w:val="both"/>
        <w:rPr>
          <w:color w:val="7030A0"/>
        </w:rPr>
      </w:pPr>
    </w:p>
    <w:p w14:paraId="32270EEC" w14:textId="16BDD4DD" w:rsidR="00B94EB6" w:rsidRPr="000777AD" w:rsidRDefault="000777AD" w:rsidP="000777AD">
      <w:pPr>
        <w:snapToGrid w:val="0"/>
        <w:jc w:val="center"/>
        <w:rPr>
          <w:rFonts w:ascii="Times New Roman"/>
          <w:color w:val="7030A0"/>
        </w:rPr>
      </w:pPr>
      <w:r>
        <w:rPr>
          <w:rFonts w:ascii="Times New Roman" w:hint="eastAsia"/>
          <w:color w:val="7030A0"/>
        </w:rPr>
        <w:t xml:space="preserve">    </w:t>
      </w:r>
      <w:r w:rsidR="00844F52" w:rsidRPr="00EE3251">
        <w:rPr>
          <w:noProof/>
        </w:rPr>
        <w:drawing>
          <wp:inline distT="0" distB="0" distL="0" distR="0" wp14:anchorId="1B32D1AD" wp14:editId="712E4F6F">
            <wp:extent cx="5320898" cy="2500064"/>
            <wp:effectExtent l="0" t="0" r="0" b="0"/>
            <wp:docPr id="29" name="圖片 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74">
                      <a:extLst>
                        <a:ext uri="{28A0092B-C50C-407E-A947-70E740481C1C}">
                          <a14:useLocalDpi xmlns:a14="http://schemas.microsoft.com/office/drawing/2010/main" val="0"/>
                        </a:ext>
                      </a:extLst>
                    </a:blip>
                    <a:stretch>
                      <a:fillRect/>
                    </a:stretch>
                  </pic:blipFill>
                  <pic:spPr>
                    <a:xfrm>
                      <a:off x="0" y="0"/>
                      <a:ext cx="5335026" cy="2506702"/>
                    </a:xfrm>
                    <a:prstGeom prst="rect">
                      <a:avLst/>
                    </a:prstGeom>
                  </pic:spPr>
                </pic:pic>
              </a:graphicData>
            </a:graphic>
          </wp:inline>
        </w:drawing>
      </w:r>
    </w:p>
    <w:p w14:paraId="10860C29" w14:textId="14EA2BB8" w:rsidR="00844F52" w:rsidRDefault="00844F52" w:rsidP="00844F52">
      <w:pPr>
        <w:pStyle w:val="affc"/>
        <w:kinsoku w:val="0"/>
        <w:snapToGrid w:val="0"/>
        <w:spacing w:beforeLines="25" w:before="60"/>
        <w:ind w:leftChars="0" w:left="1613"/>
        <w:jc w:val="center"/>
        <w:rPr>
          <w:color w:val="000000" w:themeColor="text1"/>
          <w:sz w:val="24"/>
        </w:rPr>
      </w:pPr>
      <w:bookmarkStart w:id="263" w:name="_Ref31848645"/>
      <w:bookmarkStart w:id="264" w:name="_Toc40276372"/>
      <w:r w:rsidRPr="00844F52">
        <w:rPr>
          <w:sz w:val="24"/>
        </w:rPr>
        <w:t>圖2.</w:t>
      </w:r>
      <w:r w:rsidRPr="00844F52">
        <w:rPr>
          <w:sz w:val="24"/>
        </w:rPr>
        <w:fldChar w:fldCharType="begin"/>
      </w:r>
      <w:r w:rsidRPr="00844F52">
        <w:rPr>
          <w:sz w:val="24"/>
        </w:rPr>
        <w:instrText xml:space="preserve"> SEQ 圖2. \* ARABIC </w:instrText>
      </w:r>
      <w:r w:rsidRPr="00844F52">
        <w:rPr>
          <w:sz w:val="24"/>
        </w:rPr>
        <w:fldChar w:fldCharType="separate"/>
      </w:r>
      <w:r w:rsidR="0082588F">
        <w:rPr>
          <w:noProof/>
          <w:sz w:val="24"/>
        </w:rPr>
        <w:t>25</w:t>
      </w:r>
      <w:r w:rsidRPr="00844F52">
        <w:rPr>
          <w:sz w:val="24"/>
        </w:rPr>
        <w:fldChar w:fldCharType="end"/>
      </w:r>
      <w:bookmarkEnd w:id="263"/>
      <w:r w:rsidRPr="00844F52">
        <w:rPr>
          <w:noProof/>
          <w:sz w:val="24"/>
        </w:rPr>
        <w:t xml:space="preserve"> </w:t>
      </w:r>
      <w:r w:rsidRPr="00844F52">
        <w:rPr>
          <w:color w:val="000000" w:themeColor="text1"/>
          <w:sz w:val="24"/>
        </w:rPr>
        <w:t>AIM 架構設計工具與驗證軟體平台</w:t>
      </w:r>
      <w:bookmarkEnd w:id="264"/>
    </w:p>
    <w:p w14:paraId="43152FC1" w14:textId="77777777" w:rsidR="00844F52" w:rsidRDefault="00844F52" w:rsidP="00844F52">
      <w:pPr>
        <w:pStyle w:val="affc"/>
        <w:adjustRightInd w:val="0"/>
        <w:snapToGrid w:val="0"/>
        <w:ind w:leftChars="0" w:left="1615"/>
        <w:jc w:val="both"/>
        <w:rPr>
          <w:rFonts w:ascii="Times New Roman"/>
          <w:sz w:val="24"/>
        </w:rPr>
      </w:pPr>
    </w:p>
    <w:p w14:paraId="537DA85D" w14:textId="44ED21BD" w:rsidR="003A3048" w:rsidRPr="00EE3251" w:rsidRDefault="0016780E" w:rsidP="002D5ED4">
      <w:pPr>
        <w:pStyle w:val="affc"/>
        <w:numPr>
          <w:ilvl w:val="0"/>
          <w:numId w:val="12"/>
        </w:numPr>
        <w:adjustRightInd w:val="0"/>
        <w:snapToGrid w:val="0"/>
        <w:ind w:leftChars="473" w:left="1615"/>
        <w:jc w:val="both"/>
        <w:rPr>
          <w:rFonts w:ascii="Times New Roman"/>
          <w:sz w:val="24"/>
        </w:rPr>
      </w:pPr>
      <w:r w:rsidRPr="00EE3251">
        <w:rPr>
          <w:rFonts w:ascii="Times New Roman"/>
          <w:sz w:val="24"/>
        </w:rPr>
        <w:lastRenderedPageBreak/>
        <w:t>AIM</w:t>
      </w:r>
      <w:r w:rsidRPr="00EE3251">
        <w:rPr>
          <w:rFonts w:ascii="Times New Roman"/>
          <w:sz w:val="24"/>
        </w:rPr>
        <w:t>功能驗證軟硬體虛擬平台主要是根據</w:t>
      </w:r>
      <w:r w:rsidRPr="00EE3251">
        <w:rPr>
          <w:rFonts w:ascii="Times New Roman"/>
          <w:sz w:val="24"/>
        </w:rPr>
        <w:t>AI</w:t>
      </w:r>
      <w:r w:rsidRPr="00EE3251">
        <w:rPr>
          <w:rFonts w:ascii="Times New Roman"/>
          <w:sz w:val="24"/>
        </w:rPr>
        <w:t>加速器與相關硬體開發相對應之功能性硬體模型並根據</w:t>
      </w:r>
      <w:r w:rsidRPr="00EE3251">
        <w:rPr>
          <w:rFonts w:ascii="Times New Roman"/>
          <w:sz w:val="24"/>
        </w:rPr>
        <w:t>AIM</w:t>
      </w:r>
      <w:r w:rsidRPr="00EE3251">
        <w:rPr>
          <w:rFonts w:ascii="Times New Roman"/>
          <w:sz w:val="24"/>
        </w:rPr>
        <w:t>系統建置相對應之軟硬體虛擬平台，此虛擬平台提供硬體設計者與軟體開發者協同開發之環境並協助硬體開發者在</w:t>
      </w:r>
      <w:r w:rsidRPr="00EE3251">
        <w:rPr>
          <w:rFonts w:ascii="Times New Roman"/>
          <w:sz w:val="24"/>
        </w:rPr>
        <w:t>RTL</w:t>
      </w:r>
      <w:r w:rsidRPr="00EE3251">
        <w:rPr>
          <w:rFonts w:ascii="Times New Roman"/>
          <w:sz w:val="24"/>
        </w:rPr>
        <w:t>驗證時提供驗證</w:t>
      </w:r>
      <w:r w:rsidRPr="00DD6220">
        <w:rPr>
          <w:rFonts w:ascii="Times New Roman"/>
          <w:sz w:val="24"/>
        </w:rPr>
        <w:t>資料</w:t>
      </w:r>
      <w:r w:rsidR="00B23AD5" w:rsidRPr="00DD6220">
        <w:rPr>
          <w:rFonts w:ascii="Times New Roman"/>
          <w:sz w:val="24"/>
        </w:rPr>
        <w:t>(</w:t>
      </w:r>
      <w:r w:rsidR="00B23AD5" w:rsidRPr="00DD6220">
        <w:rPr>
          <w:rFonts w:ascii="Times New Roman"/>
          <w:sz w:val="24"/>
        </w:rPr>
        <w:t>如</w:t>
      </w:r>
      <w:r w:rsidR="00345CC5">
        <w:rPr>
          <w:rFonts w:ascii="Times New Roman"/>
          <w:sz w:val="24"/>
        </w:rPr>
        <w:fldChar w:fldCharType="begin"/>
      </w:r>
      <w:r w:rsidR="00345CC5">
        <w:rPr>
          <w:rFonts w:ascii="Times New Roman"/>
          <w:sz w:val="24"/>
        </w:rPr>
        <w:instrText xml:space="preserve"> REF _Ref31848645 </w:instrText>
      </w:r>
      <w:r w:rsidR="00345CC5">
        <w:rPr>
          <w:rFonts w:ascii="Times New Roman"/>
          <w:sz w:val="24"/>
        </w:rPr>
        <w:fldChar w:fldCharType="separate"/>
      </w:r>
      <w:r w:rsidR="0082588F" w:rsidRPr="00844F52">
        <w:rPr>
          <w:sz w:val="24"/>
        </w:rPr>
        <w:t>圖2.</w:t>
      </w:r>
      <w:r w:rsidR="0082588F">
        <w:rPr>
          <w:noProof/>
          <w:sz w:val="24"/>
        </w:rPr>
        <w:t>25</w:t>
      </w:r>
      <w:r w:rsidR="00345CC5">
        <w:rPr>
          <w:rFonts w:ascii="Times New Roman"/>
          <w:sz w:val="24"/>
        </w:rPr>
        <w:fldChar w:fldCharType="end"/>
      </w:r>
      <w:r w:rsidR="00B23AD5" w:rsidRPr="00DD6220">
        <w:rPr>
          <w:rFonts w:ascii="Times New Roman"/>
          <w:sz w:val="24"/>
        </w:rPr>
        <w:t>所示</w:t>
      </w:r>
      <w:r w:rsidR="00B23AD5" w:rsidRPr="00DD6220">
        <w:rPr>
          <w:rFonts w:ascii="Times New Roman"/>
          <w:sz w:val="24"/>
        </w:rPr>
        <w:t>)</w:t>
      </w:r>
      <w:r w:rsidR="00B23AD5" w:rsidRPr="00DD6220">
        <w:rPr>
          <w:rFonts w:ascii="Times New Roman"/>
          <w:sz w:val="24"/>
        </w:rPr>
        <w:t>。</w:t>
      </w:r>
    </w:p>
    <w:p w14:paraId="5B81F622" w14:textId="336A916D" w:rsidR="00E4182E" w:rsidRPr="00EE3251" w:rsidRDefault="004401B5" w:rsidP="002D5ED4">
      <w:pPr>
        <w:pStyle w:val="affc"/>
        <w:numPr>
          <w:ilvl w:val="0"/>
          <w:numId w:val="12"/>
        </w:numPr>
        <w:adjustRightInd w:val="0"/>
        <w:snapToGrid w:val="0"/>
        <w:ind w:leftChars="473" w:left="1615"/>
        <w:jc w:val="both"/>
        <w:rPr>
          <w:rFonts w:ascii="Times New Roman"/>
          <w:sz w:val="24"/>
        </w:rPr>
      </w:pPr>
      <w:r w:rsidRPr="00EE3251">
        <w:rPr>
          <w:rFonts w:ascii="Times New Roman"/>
          <w:sz w:val="24"/>
        </w:rPr>
        <w:t xml:space="preserve">AIM </w:t>
      </w:r>
      <w:r w:rsidRPr="00EE3251">
        <w:rPr>
          <w:rFonts w:ascii="Times New Roman"/>
          <w:sz w:val="24"/>
        </w:rPr>
        <w:t>晶片硬體開發</w:t>
      </w:r>
      <w:r w:rsidRPr="00EE3251">
        <w:rPr>
          <w:rFonts w:ascii="Times New Roman"/>
          <w:sz w:val="24"/>
        </w:rPr>
        <w:t>Hardware-aware Quantization Re-Training (HQRT)</w:t>
      </w:r>
      <w:r w:rsidR="008A2CC4" w:rsidRPr="00EE3251">
        <w:rPr>
          <w:rFonts w:ascii="Times New Roman"/>
          <w:sz w:val="24"/>
        </w:rPr>
        <w:t xml:space="preserve"> </w:t>
      </w:r>
      <w:r w:rsidRPr="00EE3251">
        <w:rPr>
          <w:rFonts w:ascii="Times New Roman"/>
          <w:sz w:val="24"/>
        </w:rPr>
        <w:t>模型量化技術</w:t>
      </w:r>
      <w:r w:rsidR="00B23AD5" w:rsidRPr="00EE3251">
        <w:rPr>
          <w:rFonts w:ascii="Times New Roman"/>
          <w:sz w:val="24"/>
        </w:rPr>
        <w:t xml:space="preserve"> </w:t>
      </w:r>
      <w:r w:rsidR="00B23AD5" w:rsidRPr="00DD6220">
        <w:rPr>
          <w:rFonts w:ascii="Times New Roman"/>
          <w:sz w:val="24"/>
        </w:rPr>
        <w:t>(</w:t>
      </w:r>
      <w:r w:rsidR="00B23AD5" w:rsidRPr="00DD6220">
        <w:rPr>
          <w:rFonts w:ascii="Times New Roman"/>
          <w:sz w:val="24"/>
        </w:rPr>
        <w:t>如</w:t>
      </w:r>
      <w:r w:rsidR="00345CC5">
        <w:rPr>
          <w:rFonts w:ascii="Times New Roman"/>
          <w:sz w:val="24"/>
        </w:rPr>
        <w:fldChar w:fldCharType="begin"/>
      </w:r>
      <w:r w:rsidR="00345CC5">
        <w:rPr>
          <w:rFonts w:ascii="Times New Roman"/>
          <w:sz w:val="24"/>
        </w:rPr>
        <w:instrText xml:space="preserve"> REF _Ref31848751  \* MERGEFORMAT </w:instrText>
      </w:r>
      <w:r w:rsidR="00345CC5">
        <w:rPr>
          <w:rFonts w:ascii="Times New Roman"/>
          <w:sz w:val="24"/>
        </w:rPr>
        <w:fldChar w:fldCharType="separate"/>
      </w:r>
      <w:r w:rsidR="0082588F" w:rsidRPr="0082588F">
        <w:rPr>
          <w:rFonts w:ascii="Times New Roman"/>
          <w:sz w:val="24"/>
        </w:rPr>
        <w:t>圖</w:t>
      </w:r>
      <w:r w:rsidR="0082588F" w:rsidRPr="0082588F">
        <w:rPr>
          <w:rFonts w:ascii="Times New Roman"/>
          <w:sz w:val="24"/>
        </w:rPr>
        <w:t>2.26</w:t>
      </w:r>
      <w:r w:rsidR="00345CC5">
        <w:rPr>
          <w:rFonts w:ascii="Times New Roman"/>
          <w:sz w:val="24"/>
        </w:rPr>
        <w:fldChar w:fldCharType="end"/>
      </w:r>
      <w:r w:rsidR="00B23AD5" w:rsidRPr="00EE3251">
        <w:rPr>
          <w:rFonts w:ascii="Times New Roman"/>
          <w:sz w:val="24"/>
        </w:rPr>
        <w:t>所示</w:t>
      </w:r>
      <w:r w:rsidR="00B23AD5" w:rsidRPr="00EE3251">
        <w:rPr>
          <w:rFonts w:ascii="Times New Roman"/>
          <w:sz w:val="24"/>
        </w:rPr>
        <w:t>)</w:t>
      </w:r>
      <w:r w:rsidR="00E4182E" w:rsidRPr="00EE3251">
        <w:rPr>
          <w:rFonts w:ascii="Times New Roman"/>
          <w:sz w:val="24"/>
        </w:rPr>
        <w:t>，此技術可以根據</w:t>
      </w:r>
      <w:r w:rsidR="00E4182E" w:rsidRPr="00EE3251">
        <w:rPr>
          <w:rFonts w:ascii="Times New Roman"/>
          <w:sz w:val="24"/>
        </w:rPr>
        <w:t>AI</w:t>
      </w:r>
      <w:r w:rsidR="00E4182E" w:rsidRPr="00EE3251">
        <w:rPr>
          <w:rFonts w:ascii="Times New Roman"/>
          <w:sz w:val="24"/>
        </w:rPr>
        <w:t>加速器上所設計之加法器之位元數進網路之量化與訓練，該技術可利用</w:t>
      </w:r>
      <w:r w:rsidR="00E4182E" w:rsidRPr="00EE3251">
        <w:rPr>
          <w:rFonts w:ascii="Times New Roman"/>
          <w:sz w:val="24"/>
        </w:rPr>
        <w:t>TensorFlow</w:t>
      </w:r>
      <w:r w:rsidR="00E4182E" w:rsidRPr="00EE3251">
        <w:rPr>
          <w:rFonts w:ascii="Times New Roman"/>
          <w:sz w:val="24"/>
        </w:rPr>
        <w:t>與</w:t>
      </w:r>
      <w:r w:rsidR="00E4182E" w:rsidRPr="00EE3251">
        <w:rPr>
          <w:rFonts w:ascii="Times New Roman"/>
          <w:sz w:val="24"/>
        </w:rPr>
        <w:t>PyTorch</w:t>
      </w:r>
      <w:r w:rsidR="00E4182E" w:rsidRPr="00EE3251">
        <w:rPr>
          <w:rFonts w:ascii="Times New Roman"/>
          <w:sz w:val="24"/>
        </w:rPr>
        <w:t>等開源</w:t>
      </w:r>
      <w:r w:rsidR="00E4182E" w:rsidRPr="00EE3251">
        <w:rPr>
          <w:rFonts w:ascii="Times New Roman"/>
          <w:sz w:val="24"/>
        </w:rPr>
        <w:t>DNN</w:t>
      </w:r>
      <w:r w:rsidR="00E4182E" w:rsidRPr="00EE3251">
        <w:rPr>
          <w:rFonts w:ascii="Times New Roman"/>
          <w:sz w:val="24"/>
        </w:rPr>
        <w:t>訓練平台修改。</w:t>
      </w:r>
    </w:p>
    <w:p w14:paraId="766E7F8E" w14:textId="2952AE52" w:rsidR="00C62573" w:rsidRDefault="004401B5" w:rsidP="002D5ED4">
      <w:pPr>
        <w:pStyle w:val="affc"/>
        <w:numPr>
          <w:ilvl w:val="0"/>
          <w:numId w:val="12"/>
        </w:numPr>
        <w:adjustRightInd w:val="0"/>
        <w:snapToGrid w:val="0"/>
        <w:ind w:leftChars="473" w:left="1615"/>
        <w:jc w:val="both"/>
        <w:rPr>
          <w:rFonts w:ascii="Times New Roman"/>
          <w:sz w:val="24"/>
        </w:rPr>
      </w:pPr>
      <w:r w:rsidRPr="00EE3251">
        <w:rPr>
          <w:rFonts w:ascii="Times New Roman"/>
          <w:sz w:val="24"/>
        </w:rPr>
        <w:t xml:space="preserve">AIM </w:t>
      </w:r>
      <w:r w:rsidRPr="00EE3251">
        <w:rPr>
          <w:rFonts w:ascii="Times New Roman"/>
          <w:sz w:val="24"/>
        </w:rPr>
        <w:t>晶片硬體開發相對應之軟體工</w:t>
      </w:r>
      <w:r w:rsidRPr="00DD6220">
        <w:rPr>
          <w:rFonts w:ascii="Times New Roman"/>
          <w:sz w:val="24"/>
        </w:rPr>
        <w:t>具鏈</w:t>
      </w:r>
      <w:r w:rsidR="00B23AD5" w:rsidRPr="00DD6220">
        <w:rPr>
          <w:rFonts w:ascii="Times New Roman"/>
          <w:sz w:val="24"/>
        </w:rPr>
        <w:t xml:space="preserve"> (</w:t>
      </w:r>
      <w:r w:rsidR="00B23AD5" w:rsidRPr="00DD6220">
        <w:rPr>
          <w:rFonts w:ascii="Times New Roman"/>
          <w:sz w:val="24"/>
        </w:rPr>
        <w:t>如</w:t>
      </w:r>
      <w:r w:rsidR="00345CC5">
        <w:rPr>
          <w:rFonts w:ascii="Times New Roman"/>
          <w:sz w:val="24"/>
        </w:rPr>
        <w:fldChar w:fldCharType="begin"/>
      </w:r>
      <w:r w:rsidR="00345CC5">
        <w:rPr>
          <w:rFonts w:ascii="Times New Roman"/>
          <w:sz w:val="24"/>
        </w:rPr>
        <w:instrText xml:space="preserve"> REF _Ref31848751  \* MERGEFORMAT </w:instrText>
      </w:r>
      <w:r w:rsidR="00345CC5">
        <w:rPr>
          <w:rFonts w:ascii="Times New Roman"/>
          <w:sz w:val="24"/>
        </w:rPr>
        <w:fldChar w:fldCharType="separate"/>
      </w:r>
      <w:r w:rsidR="0082588F" w:rsidRPr="0082588F">
        <w:rPr>
          <w:rFonts w:ascii="Times New Roman"/>
          <w:sz w:val="24"/>
        </w:rPr>
        <w:t>圖</w:t>
      </w:r>
      <w:r w:rsidR="0082588F" w:rsidRPr="0082588F">
        <w:rPr>
          <w:rFonts w:ascii="Times New Roman"/>
          <w:sz w:val="24"/>
        </w:rPr>
        <w:t>2.26</w:t>
      </w:r>
      <w:r w:rsidR="00345CC5">
        <w:rPr>
          <w:rFonts w:ascii="Times New Roman"/>
          <w:sz w:val="24"/>
        </w:rPr>
        <w:fldChar w:fldCharType="end"/>
      </w:r>
      <w:r w:rsidR="00B23AD5" w:rsidRPr="00DD6220">
        <w:rPr>
          <w:rFonts w:ascii="Times New Roman"/>
          <w:sz w:val="24"/>
        </w:rPr>
        <w:t>所</w:t>
      </w:r>
      <w:r w:rsidR="00B23AD5" w:rsidRPr="00EE3251">
        <w:rPr>
          <w:rFonts w:ascii="Times New Roman"/>
          <w:sz w:val="24"/>
        </w:rPr>
        <w:t>示</w:t>
      </w:r>
      <w:r w:rsidR="00B23AD5" w:rsidRPr="00EE3251">
        <w:rPr>
          <w:rFonts w:ascii="Times New Roman"/>
          <w:sz w:val="24"/>
        </w:rPr>
        <w:t>)</w:t>
      </w:r>
      <w:r w:rsidR="00D76AFE" w:rsidRPr="00EE3251">
        <w:rPr>
          <w:rFonts w:ascii="Times New Roman"/>
          <w:sz w:val="24"/>
        </w:rPr>
        <w:t>，包含：</w:t>
      </w:r>
      <w:r w:rsidR="00D76AFE" w:rsidRPr="00EE3251">
        <w:rPr>
          <w:rFonts w:ascii="Times New Roman"/>
          <w:sz w:val="24"/>
        </w:rPr>
        <w:t>(i) Graph IR</w:t>
      </w:r>
      <w:r w:rsidR="00D76AFE" w:rsidRPr="00EE3251">
        <w:rPr>
          <w:rFonts w:ascii="Times New Roman"/>
          <w:sz w:val="24"/>
        </w:rPr>
        <w:t>：將</w:t>
      </w:r>
      <w:r w:rsidR="00D76AFE" w:rsidRPr="00EE3251">
        <w:rPr>
          <w:rFonts w:ascii="Times New Roman"/>
          <w:sz w:val="24"/>
        </w:rPr>
        <w:t>DNN</w:t>
      </w:r>
      <w:r w:rsidR="00D76AFE" w:rsidRPr="00EE3251">
        <w:rPr>
          <w:rFonts w:ascii="Times New Roman"/>
          <w:sz w:val="24"/>
        </w:rPr>
        <w:t>網路模型轉化成工具鏈內部</w:t>
      </w:r>
      <w:r w:rsidR="00D76AFE" w:rsidRPr="00EE3251">
        <w:rPr>
          <w:rFonts w:ascii="Times New Roman"/>
          <w:sz w:val="24"/>
        </w:rPr>
        <w:t>IR</w:t>
      </w:r>
      <w:r w:rsidR="00D76AFE" w:rsidRPr="00EE3251">
        <w:rPr>
          <w:rFonts w:ascii="Times New Roman"/>
          <w:sz w:val="24"/>
        </w:rPr>
        <w:t>之格式，</w:t>
      </w:r>
      <w:r w:rsidR="00D76AFE" w:rsidRPr="00EE3251">
        <w:rPr>
          <w:rFonts w:ascii="Times New Roman"/>
          <w:sz w:val="24"/>
        </w:rPr>
        <w:t>(ii) Scheduling</w:t>
      </w:r>
      <w:r w:rsidR="00D76AFE" w:rsidRPr="00EE3251">
        <w:rPr>
          <w:rFonts w:ascii="Times New Roman"/>
          <w:sz w:val="24"/>
        </w:rPr>
        <w:t>：將運算單元切割成硬體可以執行運算之大小並排序相對應之執行順序，</w:t>
      </w:r>
      <w:r w:rsidR="00D76AFE" w:rsidRPr="00EE3251">
        <w:rPr>
          <w:rFonts w:ascii="Times New Roman"/>
          <w:sz w:val="24"/>
        </w:rPr>
        <w:t>(iii) Optimization</w:t>
      </w:r>
      <w:r w:rsidR="00D76AFE" w:rsidRPr="00EE3251">
        <w:rPr>
          <w:rFonts w:ascii="Times New Roman"/>
          <w:sz w:val="24"/>
        </w:rPr>
        <w:t>：針對</w:t>
      </w:r>
      <w:r w:rsidR="00D76AFE" w:rsidRPr="00EE3251">
        <w:rPr>
          <w:rFonts w:ascii="Times New Roman"/>
          <w:sz w:val="24"/>
        </w:rPr>
        <w:t>DNN</w:t>
      </w:r>
      <w:r w:rsidR="00D76AFE" w:rsidRPr="00EE3251">
        <w:rPr>
          <w:rFonts w:ascii="Times New Roman"/>
          <w:sz w:val="24"/>
        </w:rPr>
        <w:t>網路在</w:t>
      </w:r>
      <w:r w:rsidR="00D76AFE" w:rsidRPr="00EE3251">
        <w:rPr>
          <w:rFonts w:ascii="Times New Roman"/>
          <w:sz w:val="24"/>
        </w:rPr>
        <w:t>AIM</w:t>
      </w:r>
      <w:r w:rsidR="00D76AFE" w:rsidRPr="00EE3251">
        <w:rPr>
          <w:rFonts w:ascii="Times New Roman"/>
          <w:sz w:val="24"/>
        </w:rPr>
        <w:t>晶片硬體之執行效率進行優化之程序，</w:t>
      </w:r>
      <w:r w:rsidR="00D76AFE" w:rsidRPr="00EE3251">
        <w:rPr>
          <w:rFonts w:ascii="Times New Roman"/>
          <w:sz w:val="24"/>
        </w:rPr>
        <w:t xml:space="preserve"> Code Generation</w:t>
      </w:r>
      <w:r w:rsidR="00D76AFE" w:rsidRPr="00EE3251">
        <w:rPr>
          <w:rFonts w:ascii="Times New Roman"/>
          <w:sz w:val="24"/>
        </w:rPr>
        <w:t>：針對</w:t>
      </w:r>
      <w:r w:rsidR="00D76AFE" w:rsidRPr="00EE3251">
        <w:rPr>
          <w:rFonts w:ascii="Times New Roman"/>
          <w:sz w:val="24"/>
        </w:rPr>
        <w:t>AIM</w:t>
      </w:r>
      <w:r w:rsidR="00D76AFE" w:rsidRPr="00EE3251">
        <w:rPr>
          <w:rFonts w:ascii="Times New Roman"/>
          <w:sz w:val="24"/>
        </w:rPr>
        <w:t>晶片硬體產生相對應之程式碼或位元碼。</w:t>
      </w:r>
    </w:p>
    <w:p w14:paraId="4A4F4919" w14:textId="03EEACF9" w:rsidR="00D76AFE" w:rsidRPr="00C62573" w:rsidRDefault="00D76AFE" w:rsidP="00C62573">
      <w:pPr>
        <w:snapToGrid w:val="0"/>
        <w:jc w:val="both"/>
      </w:pPr>
      <w:r w:rsidRPr="00C62573">
        <w:t xml:space="preserve"> </w:t>
      </w:r>
    </w:p>
    <w:p w14:paraId="565D374E" w14:textId="77777777" w:rsidR="00DA4D48" w:rsidRPr="00EE3251" w:rsidRDefault="00C0435D" w:rsidP="00DA4D48">
      <w:pPr>
        <w:keepNext/>
        <w:snapToGrid w:val="0"/>
        <w:spacing w:line="240" w:lineRule="auto"/>
        <w:ind w:leftChars="473" w:left="1135"/>
        <w:jc w:val="center"/>
      </w:pPr>
      <w:r w:rsidRPr="00EE3251">
        <w:rPr>
          <w:noProof/>
          <w:color w:val="000000" w:themeColor="text1"/>
        </w:rPr>
        <w:drawing>
          <wp:inline distT="0" distB="0" distL="0" distR="0" wp14:anchorId="59C9257C" wp14:editId="18AA498A">
            <wp:extent cx="5152776" cy="2373212"/>
            <wp:effectExtent l="0" t="0" r="0" b="8255"/>
            <wp:docPr id="30" name="圖片 3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75">
                      <a:extLst>
                        <a:ext uri="{28A0092B-C50C-407E-A947-70E740481C1C}">
                          <a14:useLocalDpi xmlns:a14="http://schemas.microsoft.com/office/drawing/2010/main" val="0"/>
                        </a:ext>
                      </a:extLst>
                    </a:blip>
                    <a:stretch>
                      <a:fillRect/>
                    </a:stretch>
                  </pic:blipFill>
                  <pic:spPr>
                    <a:xfrm>
                      <a:off x="0" y="0"/>
                      <a:ext cx="5173385" cy="2382704"/>
                    </a:xfrm>
                    <a:prstGeom prst="rect">
                      <a:avLst/>
                    </a:prstGeom>
                  </pic:spPr>
                </pic:pic>
              </a:graphicData>
            </a:graphic>
          </wp:inline>
        </w:drawing>
      </w:r>
    </w:p>
    <w:p w14:paraId="57DBDF89" w14:textId="527A1F65" w:rsidR="008A2CC4" w:rsidRPr="00EE3251" w:rsidRDefault="00DA4D48" w:rsidP="00C4521B">
      <w:pPr>
        <w:kinsoku w:val="0"/>
        <w:snapToGrid w:val="0"/>
        <w:spacing w:beforeLines="25" w:before="60" w:line="240" w:lineRule="auto"/>
        <w:ind w:leftChars="237" w:left="569"/>
        <w:jc w:val="center"/>
        <w:rPr>
          <w:color w:val="000000" w:themeColor="text1"/>
        </w:rPr>
      </w:pPr>
      <w:bookmarkStart w:id="265" w:name="_Ref31848751"/>
      <w:bookmarkStart w:id="266" w:name="_Toc40276373"/>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26</w:t>
      </w:r>
      <w:r w:rsidRPr="00EE3251">
        <w:fldChar w:fldCharType="end"/>
      </w:r>
      <w:bookmarkEnd w:id="265"/>
      <w:r w:rsidR="008A2CC4" w:rsidRPr="00EE3251">
        <w:rPr>
          <w:noProof/>
        </w:rPr>
        <w:t xml:space="preserve"> </w:t>
      </w:r>
      <w:r w:rsidR="008A2CC4" w:rsidRPr="00EE3251">
        <w:rPr>
          <w:color w:val="000000" w:themeColor="text1"/>
        </w:rPr>
        <w:t xml:space="preserve">HQRT </w:t>
      </w:r>
      <w:r w:rsidR="008A2CC4" w:rsidRPr="00EE3251">
        <w:rPr>
          <w:color w:val="000000" w:themeColor="text1"/>
        </w:rPr>
        <w:t>模型量化技術與其軟體工具鍊</w:t>
      </w:r>
      <w:bookmarkEnd w:id="266"/>
    </w:p>
    <w:p w14:paraId="2B8AB52A" w14:textId="77777777" w:rsidR="00C0435D" w:rsidRPr="00EE3251" w:rsidRDefault="00C0435D" w:rsidP="00C4521B">
      <w:pPr>
        <w:snapToGrid w:val="0"/>
        <w:spacing w:line="240" w:lineRule="auto"/>
        <w:ind w:leftChars="473" w:left="1135"/>
        <w:jc w:val="center"/>
        <w:rPr>
          <w:color w:val="000000" w:themeColor="text1"/>
        </w:rPr>
      </w:pPr>
    </w:p>
    <w:p w14:paraId="64214FB5" w14:textId="230034E3" w:rsidR="004401B5" w:rsidRPr="00EE3251" w:rsidRDefault="004401B5" w:rsidP="00C4521B">
      <w:pPr>
        <w:snapToGrid w:val="0"/>
        <w:spacing w:line="240" w:lineRule="auto"/>
        <w:ind w:leftChars="473" w:left="1135" w:firstLineChars="177" w:firstLine="425"/>
        <w:rPr>
          <w:color w:val="000000" w:themeColor="text1"/>
        </w:rPr>
      </w:pPr>
      <w:r w:rsidRPr="00EE3251">
        <w:rPr>
          <w:color w:val="000000" w:themeColor="text1"/>
        </w:rPr>
        <w:tab/>
      </w:r>
      <w:r w:rsidRPr="00EE3251">
        <w:rPr>
          <w:color w:val="000000" w:themeColor="text1"/>
        </w:rPr>
        <w:t>綜觀上述之規劃，本計畫『</w:t>
      </w:r>
      <w:r w:rsidRPr="00EE3251">
        <w:rPr>
          <w:color w:val="000000" w:themeColor="text1"/>
        </w:rPr>
        <w:t>AIM</w:t>
      </w:r>
      <w:r w:rsidRPr="00EE3251">
        <w:rPr>
          <w:color w:val="000000" w:themeColor="text1"/>
        </w:rPr>
        <w:t>軟硬體開發工具』子項</w:t>
      </w:r>
      <w:r w:rsidR="00705030" w:rsidRPr="00EE3251">
        <w:rPr>
          <w:color w:val="000000" w:themeColor="text1"/>
        </w:rPr>
        <w:t>之規劃作法</w:t>
      </w:r>
      <w:r w:rsidRPr="00EE3251">
        <w:rPr>
          <w:color w:val="000000" w:themeColor="text1"/>
        </w:rPr>
        <w:t>，具有下述之特性</w:t>
      </w:r>
      <w:r w:rsidR="00705030" w:rsidRPr="00EE3251">
        <w:rPr>
          <w:color w:val="000000" w:themeColor="text1"/>
        </w:rPr>
        <w:t>：</w:t>
      </w:r>
    </w:p>
    <w:p w14:paraId="3D32CD6C" w14:textId="44FE2C11" w:rsidR="00705030" w:rsidRPr="00EE3251" w:rsidRDefault="004401B5" w:rsidP="002D5ED4">
      <w:pPr>
        <w:pStyle w:val="affc"/>
        <w:numPr>
          <w:ilvl w:val="0"/>
          <w:numId w:val="13"/>
        </w:numPr>
        <w:adjustRightInd w:val="0"/>
        <w:snapToGrid w:val="0"/>
        <w:ind w:leftChars="473" w:left="1615"/>
        <w:rPr>
          <w:rFonts w:ascii="Times New Roman"/>
          <w:color w:val="000000" w:themeColor="text1"/>
          <w:sz w:val="24"/>
        </w:rPr>
      </w:pPr>
      <w:r w:rsidRPr="00EE3251">
        <w:rPr>
          <w:rFonts w:ascii="Times New Roman"/>
          <w:color w:val="000000" w:themeColor="text1"/>
          <w:sz w:val="24"/>
        </w:rPr>
        <w:t>相較於傳統虛擬平台模擬分析，針對</w:t>
      </w:r>
      <w:r w:rsidRPr="00EE3251">
        <w:rPr>
          <w:rFonts w:ascii="Times New Roman"/>
          <w:color w:val="000000" w:themeColor="text1"/>
          <w:sz w:val="24"/>
        </w:rPr>
        <w:t>AIM</w:t>
      </w:r>
      <w:r w:rsidRPr="00EE3251">
        <w:rPr>
          <w:rFonts w:ascii="Times New Roman"/>
          <w:color w:val="000000" w:themeColor="text1"/>
          <w:sz w:val="24"/>
        </w:rPr>
        <w:t>架構中</w:t>
      </w:r>
      <w:r w:rsidRPr="00EE3251">
        <w:rPr>
          <w:rFonts w:ascii="Times New Roman"/>
          <w:color w:val="000000" w:themeColor="text1"/>
          <w:sz w:val="24"/>
        </w:rPr>
        <w:t>AI</w:t>
      </w:r>
      <w:r w:rsidRPr="00EE3251">
        <w:rPr>
          <w:rFonts w:ascii="Times New Roman"/>
          <w:color w:val="000000" w:themeColor="text1"/>
          <w:sz w:val="24"/>
        </w:rPr>
        <w:t>加速器之效能分析速度可加速達</w:t>
      </w:r>
      <w:r w:rsidRPr="00EE3251">
        <w:rPr>
          <w:rFonts w:ascii="Times New Roman"/>
          <w:color w:val="000000" w:themeColor="text1"/>
          <w:sz w:val="24"/>
        </w:rPr>
        <w:t>100X</w:t>
      </w:r>
      <w:r w:rsidR="00820866">
        <w:rPr>
          <w:rFonts w:ascii="Times New Roman" w:hint="eastAsia"/>
          <w:color w:val="000000" w:themeColor="text1"/>
          <w:sz w:val="24"/>
        </w:rPr>
        <w:t>。</w:t>
      </w:r>
    </w:p>
    <w:p w14:paraId="109366E5" w14:textId="7AE7CD7D" w:rsidR="004401B5" w:rsidRPr="00EE3251" w:rsidRDefault="004401B5" w:rsidP="002D5ED4">
      <w:pPr>
        <w:pStyle w:val="affc"/>
        <w:numPr>
          <w:ilvl w:val="0"/>
          <w:numId w:val="13"/>
        </w:numPr>
        <w:adjustRightInd w:val="0"/>
        <w:snapToGrid w:val="0"/>
        <w:ind w:leftChars="473" w:left="1615"/>
        <w:rPr>
          <w:rFonts w:ascii="Times New Roman"/>
          <w:color w:val="000000" w:themeColor="text1"/>
          <w:sz w:val="24"/>
        </w:rPr>
      </w:pPr>
      <w:r w:rsidRPr="00EE3251">
        <w:rPr>
          <w:rFonts w:ascii="Times New Roman"/>
          <w:color w:val="000000" w:themeColor="text1"/>
          <w:sz w:val="24"/>
        </w:rPr>
        <w:t>相較於傳統之</w:t>
      </w:r>
      <w:r w:rsidRPr="00EE3251">
        <w:rPr>
          <w:rFonts w:ascii="Times New Roman"/>
          <w:color w:val="000000" w:themeColor="text1"/>
          <w:sz w:val="24"/>
        </w:rPr>
        <w:t>Re-Training Quantization</w:t>
      </w:r>
      <w:r w:rsidRPr="00EE3251">
        <w:rPr>
          <w:rFonts w:ascii="Times New Roman"/>
          <w:color w:val="000000" w:themeColor="text1"/>
          <w:sz w:val="24"/>
        </w:rPr>
        <w:t>技術，</w:t>
      </w:r>
      <w:r w:rsidRPr="00EE3251">
        <w:rPr>
          <w:rFonts w:ascii="Times New Roman"/>
          <w:color w:val="000000" w:themeColor="text1"/>
          <w:sz w:val="24"/>
        </w:rPr>
        <w:t xml:space="preserve"> HQRT</w:t>
      </w:r>
      <w:r w:rsidRPr="00EE3251">
        <w:rPr>
          <w:rFonts w:ascii="Times New Roman"/>
          <w:color w:val="000000" w:themeColor="text1"/>
          <w:sz w:val="24"/>
        </w:rPr>
        <w:t>技術將</w:t>
      </w:r>
      <w:r w:rsidRPr="00EE3251">
        <w:rPr>
          <w:rFonts w:ascii="Times New Roman"/>
          <w:color w:val="000000" w:themeColor="text1"/>
          <w:sz w:val="24"/>
        </w:rPr>
        <w:t>AI</w:t>
      </w:r>
      <w:r w:rsidRPr="00EE3251">
        <w:rPr>
          <w:rFonts w:ascii="Times New Roman"/>
          <w:color w:val="000000" w:themeColor="text1"/>
          <w:sz w:val="24"/>
        </w:rPr>
        <w:t>加速器之硬體特性考慮進</w:t>
      </w:r>
      <w:r w:rsidRPr="00EE3251">
        <w:rPr>
          <w:rFonts w:ascii="Times New Roman"/>
          <w:color w:val="000000" w:themeColor="text1"/>
          <w:sz w:val="24"/>
        </w:rPr>
        <w:t>Re-Training Quantization</w:t>
      </w:r>
      <w:r w:rsidRPr="00EE3251">
        <w:rPr>
          <w:rFonts w:ascii="Times New Roman"/>
          <w:color w:val="000000" w:themeColor="text1"/>
          <w:sz w:val="24"/>
        </w:rPr>
        <w:t>內，以提高</w:t>
      </w:r>
      <w:r w:rsidRPr="00EE3251">
        <w:rPr>
          <w:rFonts w:ascii="Times New Roman"/>
          <w:color w:val="000000" w:themeColor="text1"/>
          <w:sz w:val="24"/>
        </w:rPr>
        <w:t>Quantization</w:t>
      </w:r>
      <w:r w:rsidRPr="00EE3251">
        <w:rPr>
          <w:rFonts w:ascii="Times New Roman"/>
          <w:color w:val="000000" w:themeColor="text1"/>
          <w:sz w:val="24"/>
        </w:rPr>
        <w:t>後之</w:t>
      </w:r>
      <w:r w:rsidRPr="00EE3251">
        <w:rPr>
          <w:rFonts w:ascii="Times New Roman"/>
          <w:color w:val="000000" w:themeColor="text1"/>
          <w:sz w:val="24"/>
        </w:rPr>
        <w:t>DNN</w:t>
      </w:r>
      <w:r w:rsidRPr="00EE3251">
        <w:rPr>
          <w:rFonts w:ascii="Times New Roman"/>
          <w:color w:val="000000" w:themeColor="text1"/>
          <w:sz w:val="24"/>
        </w:rPr>
        <w:t>模型在硬體上執行之準確度。</w:t>
      </w:r>
    </w:p>
    <w:p w14:paraId="35D269C7" w14:textId="77777777" w:rsidR="00634946" w:rsidRPr="00EE3251" w:rsidRDefault="00634946" w:rsidP="00634946">
      <w:pPr>
        <w:snapToGrid w:val="0"/>
        <w:rPr>
          <w:color w:val="000000" w:themeColor="text1"/>
        </w:rPr>
      </w:pPr>
    </w:p>
    <w:p w14:paraId="709A3481" w14:textId="5CBB5A28" w:rsidR="00A204DA" w:rsidRPr="00EE3251" w:rsidRDefault="00521935" w:rsidP="00C4521B">
      <w:pPr>
        <w:snapToGrid w:val="0"/>
        <w:spacing w:line="240" w:lineRule="auto"/>
        <w:ind w:leftChars="355" w:left="852"/>
      </w:pPr>
      <w:r w:rsidRPr="00EE3251">
        <w:t xml:space="preserve">C.2 </w:t>
      </w:r>
      <w:r w:rsidR="00E25992">
        <w:rPr>
          <w:rFonts w:ascii="Times New Roman" w:eastAsiaTheme="majorEastAsia" w:hAnsi="Times New Roman" w:hint="eastAsia"/>
        </w:rPr>
        <w:t>智能監控引擎與模型設計</w:t>
      </w:r>
    </w:p>
    <w:p w14:paraId="475137B2" w14:textId="0C98F4E2" w:rsidR="00634946" w:rsidRPr="00EE3251" w:rsidRDefault="00F823AA" w:rsidP="00634946">
      <w:pPr>
        <w:snapToGrid w:val="0"/>
        <w:spacing w:line="240" w:lineRule="auto"/>
        <w:ind w:leftChars="473" w:left="1135" w:firstLineChars="177" w:firstLine="425"/>
        <w:rPr>
          <w:color w:val="000000" w:themeColor="text1"/>
        </w:rPr>
      </w:pPr>
      <w:r w:rsidRPr="00EE3251">
        <w:t>本子項計畫</w:t>
      </w:r>
      <w:r w:rsidR="004E5B03" w:rsidRPr="00EE3251">
        <w:t>規劃開發</w:t>
      </w:r>
      <w:r w:rsidR="004E5B03" w:rsidRPr="00EE3251">
        <w:t>DMS</w:t>
      </w:r>
      <w:r w:rsidR="004E5B03" w:rsidRPr="00EE3251">
        <w:t>之</w:t>
      </w:r>
      <w:r w:rsidR="004E5B03" w:rsidRPr="00EE3251">
        <w:t>AI</w:t>
      </w:r>
      <w:r w:rsidR="004E5B03" w:rsidRPr="00EE3251">
        <w:t>加速引擎與神經網路模型，以提供高正確率且即時的汽車安全應用之運算能力</w:t>
      </w:r>
      <w:r w:rsidRPr="00EE3251">
        <w:t>，</w:t>
      </w:r>
      <w:r w:rsidR="004E5B03" w:rsidRPr="00EE3251">
        <w:t>AI</w:t>
      </w:r>
      <w:r w:rsidR="004E5B03" w:rsidRPr="00EE3251">
        <w:t>加速引擎</w:t>
      </w:r>
      <w:r w:rsidR="00A109CD" w:rsidRPr="00EE3251">
        <w:t xml:space="preserve"> (</w:t>
      </w:r>
      <w:r w:rsidR="00A109CD" w:rsidRPr="00EE3251">
        <w:t>如</w:t>
      </w:r>
      <w:r w:rsidR="00C46121">
        <w:fldChar w:fldCharType="begin"/>
      </w:r>
      <w:r w:rsidR="00C46121">
        <w:instrText xml:space="preserve"> REF _Ref31848852 </w:instrText>
      </w:r>
      <w:r w:rsidR="00C46121">
        <w:fldChar w:fldCharType="separate"/>
      </w:r>
      <w:r w:rsidR="0082588F" w:rsidRPr="00EE3251">
        <w:t>圖</w:t>
      </w:r>
      <w:r w:rsidR="0082588F" w:rsidRPr="00EE3251">
        <w:t>2.</w:t>
      </w:r>
      <w:r w:rsidR="0082588F">
        <w:rPr>
          <w:noProof/>
        </w:rPr>
        <w:t>27</w:t>
      </w:r>
      <w:r w:rsidR="00C46121">
        <w:rPr>
          <w:noProof/>
        </w:rPr>
        <w:fldChar w:fldCharType="end"/>
      </w:r>
      <w:r w:rsidR="00A109CD" w:rsidRPr="00EE3251">
        <w:t xml:space="preserve">) </w:t>
      </w:r>
      <w:r w:rsidR="004E5B03" w:rsidRPr="00EE3251">
        <w:t>包括</w:t>
      </w:r>
      <w:r w:rsidRPr="00EE3251">
        <w:t>：</w:t>
      </w:r>
    </w:p>
    <w:p w14:paraId="17B9DA15" w14:textId="77777777" w:rsidR="00634946" w:rsidRPr="00EE3251" w:rsidRDefault="00634946" w:rsidP="00634946">
      <w:pPr>
        <w:snapToGrid w:val="0"/>
        <w:jc w:val="both"/>
      </w:pPr>
    </w:p>
    <w:p w14:paraId="5CBB6545" w14:textId="2BBFCB72" w:rsidR="00F823AA" w:rsidRPr="00EE3251" w:rsidRDefault="004E5B03" w:rsidP="002D5ED4">
      <w:pPr>
        <w:pStyle w:val="affc"/>
        <w:numPr>
          <w:ilvl w:val="0"/>
          <w:numId w:val="29"/>
        </w:numPr>
        <w:adjustRightInd w:val="0"/>
        <w:snapToGrid w:val="0"/>
        <w:ind w:leftChars="0"/>
        <w:jc w:val="both"/>
        <w:rPr>
          <w:rFonts w:ascii="Times New Roman"/>
          <w:sz w:val="24"/>
        </w:rPr>
      </w:pPr>
      <w:r w:rsidRPr="00EE3251">
        <w:rPr>
          <w:rFonts w:ascii="Times New Roman"/>
          <w:sz w:val="24"/>
        </w:rPr>
        <w:t>Data Mover</w:t>
      </w:r>
      <w:r w:rsidR="00F823AA" w:rsidRPr="00EE3251">
        <w:rPr>
          <w:rFonts w:ascii="Times New Roman"/>
          <w:sz w:val="24"/>
        </w:rPr>
        <w:t>：</w:t>
      </w:r>
      <w:r w:rsidRPr="00EE3251">
        <w:rPr>
          <w:rFonts w:ascii="Times New Roman"/>
          <w:sz w:val="24"/>
        </w:rPr>
        <w:t>與傳統</w:t>
      </w:r>
      <w:r w:rsidRPr="00EE3251">
        <w:rPr>
          <w:rFonts w:ascii="Times New Roman"/>
          <w:sz w:val="24"/>
        </w:rPr>
        <w:t>DMA</w:t>
      </w:r>
      <w:r w:rsidR="00F823AA" w:rsidRPr="00EE3251">
        <w:rPr>
          <w:rFonts w:ascii="Times New Roman"/>
          <w:sz w:val="24"/>
        </w:rPr>
        <w:t xml:space="preserve"> </w:t>
      </w:r>
      <w:r w:rsidRPr="00EE3251">
        <w:rPr>
          <w:rFonts w:ascii="Times New Roman"/>
          <w:sz w:val="24"/>
        </w:rPr>
        <w:t>(Direct Memory Access)</w:t>
      </w:r>
      <w:r w:rsidR="00F823AA" w:rsidRPr="00EE3251">
        <w:rPr>
          <w:rFonts w:ascii="Times New Roman"/>
          <w:sz w:val="24"/>
        </w:rPr>
        <w:t xml:space="preserve"> </w:t>
      </w:r>
      <w:r w:rsidRPr="00EE3251">
        <w:rPr>
          <w:rFonts w:ascii="Times New Roman"/>
          <w:sz w:val="24"/>
        </w:rPr>
        <w:t>之功能相似，用來搬運資料並會根據</w:t>
      </w:r>
      <w:r w:rsidRPr="00EE3251">
        <w:rPr>
          <w:rFonts w:ascii="Times New Roman"/>
          <w:sz w:val="24"/>
        </w:rPr>
        <w:t>AI</w:t>
      </w:r>
      <w:r w:rsidRPr="00EE3251">
        <w:rPr>
          <w:rFonts w:ascii="Times New Roman"/>
          <w:sz w:val="24"/>
        </w:rPr>
        <w:t>加速引擎資料搬運之特性提供相對應之硬體加速功能</w:t>
      </w:r>
    </w:p>
    <w:p w14:paraId="46CF7546" w14:textId="0535DAE8" w:rsidR="00F823AA" w:rsidRPr="00EE3251" w:rsidRDefault="004E5B03" w:rsidP="002D5ED4">
      <w:pPr>
        <w:pStyle w:val="affc"/>
        <w:numPr>
          <w:ilvl w:val="0"/>
          <w:numId w:val="29"/>
        </w:numPr>
        <w:adjustRightInd w:val="0"/>
        <w:snapToGrid w:val="0"/>
        <w:ind w:leftChars="0"/>
        <w:jc w:val="both"/>
        <w:rPr>
          <w:rFonts w:ascii="Times New Roman"/>
          <w:sz w:val="24"/>
        </w:rPr>
      </w:pPr>
      <w:r w:rsidRPr="00EE3251">
        <w:rPr>
          <w:rFonts w:ascii="Times New Roman"/>
          <w:sz w:val="24"/>
        </w:rPr>
        <w:t>Global Buffer</w:t>
      </w:r>
      <w:r w:rsidR="00F823AA" w:rsidRPr="00EE3251">
        <w:rPr>
          <w:rFonts w:ascii="Times New Roman"/>
          <w:sz w:val="24"/>
        </w:rPr>
        <w:t>：</w:t>
      </w:r>
      <w:r w:rsidRPr="00EE3251">
        <w:rPr>
          <w:rFonts w:ascii="Times New Roman"/>
          <w:sz w:val="24"/>
        </w:rPr>
        <w:t>主要是用來縮短資料從</w:t>
      </w:r>
      <w:r w:rsidRPr="00EE3251">
        <w:rPr>
          <w:rFonts w:ascii="Times New Roman"/>
          <w:sz w:val="24"/>
        </w:rPr>
        <w:t>DRAM</w:t>
      </w:r>
      <w:r w:rsidRPr="00EE3251">
        <w:rPr>
          <w:rFonts w:ascii="Times New Roman"/>
          <w:sz w:val="24"/>
        </w:rPr>
        <w:t>記憶體到</w:t>
      </w:r>
      <w:r w:rsidRPr="00EE3251">
        <w:rPr>
          <w:rFonts w:ascii="Times New Roman"/>
          <w:sz w:val="24"/>
        </w:rPr>
        <w:t>AI</w:t>
      </w:r>
      <w:r w:rsidRPr="00EE3251">
        <w:rPr>
          <w:rFonts w:ascii="Times New Roman"/>
          <w:sz w:val="24"/>
        </w:rPr>
        <w:t>加速引擎之間的資料存取時間。為了配合</w:t>
      </w:r>
      <w:r w:rsidRPr="00EE3251">
        <w:rPr>
          <w:rFonts w:ascii="Times New Roman"/>
          <w:sz w:val="24"/>
        </w:rPr>
        <w:t>PE (Processing Elevment) Array</w:t>
      </w:r>
      <w:r w:rsidRPr="00EE3251">
        <w:rPr>
          <w:rFonts w:ascii="Times New Roman"/>
          <w:sz w:val="24"/>
        </w:rPr>
        <w:t>之架構，</w:t>
      </w:r>
      <w:r w:rsidRPr="00EE3251">
        <w:rPr>
          <w:rFonts w:ascii="Times New Roman"/>
          <w:sz w:val="24"/>
        </w:rPr>
        <w:t>Global Buffer</w:t>
      </w:r>
      <w:r w:rsidRPr="00EE3251">
        <w:rPr>
          <w:rFonts w:ascii="Times New Roman"/>
          <w:sz w:val="24"/>
        </w:rPr>
        <w:t>設計為多</w:t>
      </w:r>
      <w:r w:rsidRPr="00EE3251">
        <w:rPr>
          <w:rFonts w:ascii="Times New Roman"/>
          <w:sz w:val="24"/>
        </w:rPr>
        <w:t>Bank</w:t>
      </w:r>
      <w:r w:rsidRPr="00EE3251">
        <w:rPr>
          <w:rFonts w:ascii="Times New Roman"/>
          <w:sz w:val="24"/>
        </w:rPr>
        <w:t>之架構以增加資料傳輸之頻寬</w:t>
      </w:r>
    </w:p>
    <w:p w14:paraId="6AB4EE90" w14:textId="1046C0C9" w:rsidR="007A5D64" w:rsidRPr="00EE3251" w:rsidRDefault="004E5B03" w:rsidP="002D5ED4">
      <w:pPr>
        <w:pStyle w:val="affc"/>
        <w:numPr>
          <w:ilvl w:val="0"/>
          <w:numId w:val="29"/>
        </w:numPr>
        <w:adjustRightInd w:val="0"/>
        <w:snapToGrid w:val="0"/>
        <w:ind w:leftChars="0"/>
        <w:jc w:val="both"/>
        <w:rPr>
          <w:rFonts w:ascii="Times New Roman"/>
          <w:sz w:val="24"/>
        </w:rPr>
      </w:pPr>
      <w:r w:rsidRPr="00EE3251">
        <w:rPr>
          <w:rFonts w:ascii="Times New Roman"/>
          <w:sz w:val="24"/>
        </w:rPr>
        <w:lastRenderedPageBreak/>
        <w:t>Sequencers</w:t>
      </w:r>
      <w:r w:rsidR="007A5D64" w:rsidRPr="00EE3251">
        <w:rPr>
          <w:rFonts w:ascii="Times New Roman"/>
          <w:sz w:val="24"/>
        </w:rPr>
        <w:t>：因應</w:t>
      </w:r>
      <w:r w:rsidR="007A5D64" w:rsidRPr="00EE3251">
        <w:rPr>
          <w:rFonts w:ascii="Times New Roman"/>
          <w:sz w:val="24"/>
        </w:rPr>
        <w:t>Global Buffer</w:t>
      </w:r>
      <w:r w:rsidR="007A5D64" w:rsidRPr="00EE3251">
        <w:rPr>
          <w:rFonts w:ascii="Times New Roman"/>
          <w:sz w:val="24"/>
        </w:rPr>
        <w:t>與</w:t>
      </w:r>
      <w:r w:rsidR="007A5D64" w:rsidRPr="00EE3251">
        <w:rPr>
          <w:rFonts w:ascii="Times New Roman"/>
          <w:sz w:val="24"/>
        </w:rPr>
        <w:t>PE Aarray</w:t>
      </w:r>
      <w:r w:rsidR="007A5D64" w:rsidRPr="00EE3251">
        <w:rPr>
          <w:rFonts w:ascii="Times New Roman"/>
          <w:sz w:val="24"/>
        </w:rPr>
        <w:t>間資料傳輸網路有</w:t>
      </w:r>
      <w:r w:rsidR="007A5D64" w:rsidRPr="00EE3251">
        <w:rPr>
          <w:rFonts w:ascii="Times New Roman"/>
          <w:sz w:val="24"/>
        </w:rPr>
        <w:t>Multicast</w:t>
      </w:r>
      <w:r w:rsidR="007A5D64" w:rsidRPr="00EE3251">
        <w:rPr>
          <w:rFonts w:ascii="Times New Roman"/>
          <w:sz w:val="24"/>
        </w:rPr>
        <w:t>網路之特性，所設計之資料傳輸方式，包含：</w:t>
      </w:r>
      <w:r w:rsidRPr="00EE3251">
        <w:rPr>
          <w:rFonts w:ascii="Times New Roman"/>
          <w:sz w:val="24"/>
        </w:rPr>
        <w:t>Input Feature</w:t>
      </w:r>
      <w:r w:rsidR="007A5D64" w:rsidRPr="00EE3251">
        <w:rPr>
          <w:rFonts w:ascii="Times New Roman"/>
          <w:sz w:val="24"/>
        </w:rPr>
        <w:t>、</w:t>
      </w:r>
      <w:r w:rsidRPr="00EE3251">
        <w:rPr>
          <w:rFonts w:ascii="Times New Roman"/>
          <w:sz w:val="24"/>
        </w:rPr>
        <w:t>Filter Weight</w:t>
      </w:r>
      <w:r w:rsidR="007A5D64" w:rsidRPr="00EE3251">
        <w:rPr>
          <w:rFonts w:ascii="Times New Roman"/>
          <w:sz w:val="24"/>
        </w:rPr>
        <w:t>、</w:t>
      </w:r>
      <w:r w:rsidRPr="00EE3251">
        <w:rPr>
          <w:rFonts w:ascii="Times New Roman"/>
          <w:sz w:val="24"/>
        </w:rPr>
        <w:t>Input Partial Su</w:t>
      </w:r>
      <w:r w:rsidR="007A5D64" w:rsidRPr="00EE3251">
        <w:rPr>
          <w:rFonts w:ascii="Times New Roman"/>
          <w:sz w:val="24"/>
        </w:rPr>
        <w:t>m</w:t>
      </w:r>
      <w:r w:rsidR="007A5D64" w:rsidRPr="00EE3251">
        <w:rPr>
          <w:rFonts w:ascii="Times New Roman"/>
          <w:sz w:val="24"/>
        </w:rPr>
        <w:t>及</w:t>
      </w:r>
      <w:r w:rsidRPr="00EE3251">
        <w:rPr>
          <w:rFonts w:ascii="Times New Roman"/>
          <w:sz w:val="24"/>
        </w:rPr>
        <w:t>Output Partial Sum</w:t>
      </w:r>
      <w:r w:rsidR="007A5D64" w:rsidRPr="00EE3251">
        <w:rPr>
          <w:rFonts w:ascii="Times New Roman"/>
          <w:sz w:val="24"/>
        </w:rPr>
        <w:t>等之</w:t>
      </w:r>
      <w:r w:rsidRPr="00EE3251">
        <w:rPr>
          <w:rFonts w:ascii="Times New Roman"/>
          <w:sz w:val="24"/>
        </w:rPr>
        <w:t>資料處理</w:t>
      </w:r>
    </w:p>
    <w:p w14:paraId="3B6C9E86" w14:textId="143A4D98" w:rsidR="00E9425C" w:rsidRPr="00EE3251" w:rsidRDefault="004E5B03" w:rsidP="002D5ED4">
      <w:pPr>
        <w:pStyle w:val="affc"/>
        <w:numPr>
          <w:ilvl w:val="0"/>
          <w:numId w:val="29"/>
        </w:numPr>
        <w:adjustRightInd w:val="0"/>
        <w:snapToGrid w:val="0"/>
        <w:ind w:leftChars="0"/>
        <w:jc w:val="both"/>
        <w:rPr>
          <w:rFonts w:ascii="Times New Roman"/>
          <w:sz w:val="24"/>
        </w:rPr>
      </w:pPr>
      <w:r w:rsidRPr="00EE3251">
        <w:rPr>
          <w:rFonts w:ascii="Times New Roman"/>
          <w:sz w:val="24"/>
        </w:rPr>
        <w:t>PE Array</w:t>
      </w:r>
      <w:r w:rsidR="00E9425C" w:rsidRPr="00EE3251">
        <w:rPr>
          <w:rFonts w:ascii="Times New Roman"/>
          <w:sz w:val="24"/>
        </w:rPr>
        <w:t>：</w:t>
      </w:r>
      <w:r w:rsidRPr="00EE3251">
        <w:rPr>
          <w:rFonts w:ascii="Times New Roman"/>
          <w:sz w:val="24"/>
        </w:rPr>
        <w:t>包含</w:t>
      </w:r>
      <w:r w:rsidRPr="00EE3251">
        <w:rPr>
          <w:rFonts w:ascii="Times New Roman"/>
          <w:sz w:val="24"/>
        </w:rPr>
        <w:t>MAC (Multiplier and Adder)</w:t>
      </w:r>
      <w:r w:rsidRPr="00EE3251">
        <w:rPr>
          <w:rFonts w:ascii="Times New Roman"/>
          <w:sz w:val="24"/>
        </w:rPr>
        <w:t>單元、濾波器權重</w:t>
      </w:r>
      <w:r w:rsidR="00E9425C" w:rsidRPr="00EE3251">
        <w:rPr>
          <w:rFonts w:ascii="Times New Roman"/>
          <w:sz w:val="24"/>
        </w:rPr>
        <w:t xml:space="preserve"> </w:t>
      </w:r>
      <w:r w:rsidRPr="00EE3251">
        <w:rPr>
          <w:rFonts w:ascii="Times New Roman"/>
          <w:sz w:val="24"/>
        </w:rPr>
        <w:t>(Filter Weights)</w:t>
      </w:r>
      <w:r w:rsidR="00E9425C" w:rsidRPr="00EE3251">
        <w:rPr>
          <w:rFonts w:ascii="Times New Roman"/>
          <w:sz w:val="24"/>
        </w:rPr>
        <w:t xml:space="preserve"> </w:t>
      </w:r>
      <w:r w:rsidRPr="00EE3251">
        <w:rPr>
          <w:rFonts w:ascii="Times New Roman"/>
          <w:sz w:val="24"/>
        </w:rPr>
        <w:t>資料儲存單元、輸入特徵影像</w:t>
      </w:r>
      <w:r w:rsidR="00E9425C" w:rsidRPr="00EE3251">
        <w:rPr>
          <w:rFonts w:ascii="Times New Roman"/>
          <w:sz w:val="24"/>
        </w:rPr>
        <w:t xml:space="preserve"> </w:t>
      </w:r>
      <w:r w:rsidRPr="00EE3251">
        <w:rPr>
          <w:rFonts w:ascii="Times New Roman"/>
          <w:sz w:val="24"/>
        </w:rPr>
        <w:t>(Input Feature Map)</w:t>
      </w:r>
      <w:r w:rsidR="00E9425C" w:rsidRPr="00EE3251">
        <w:rPr>
          <w:rFonts w:ascii="Times New Roman"/>
          <w:sz w:val="24"/>
        </w:rPr>
        <w:t xml:space="preserve"> </w:t>
      </w:r>
      <w:r w:rsidRPr="00EE3251">
        <w:rPr>
          <w:rFonts w:ascii="Times New Roman"/>
          <w:sz w:val="24"/>
        </w:rPr>
        <w:t>資料儲存單元、輸出特徵影像</w:t>
      </w:r>
      <w:r w:rsidR="00E9425C" w:rsidRPr="00EE3251">
        <w:rPr>
          <w:rFonts w:ascii="Times New Roman"/>
          <w:sz w:val="24"/>
        </w:rPr>
        <w:t xml:space="preserve"> </w:t>
      </w:r>
      <w:r w:rsidRPr="00EE3251">
        <w:rPr>
          <w:rFonts w:ascii="Times New Roman"/>
          <w:sz w:val="24"/>
        </w:rPr>
        <w:t>(Output Feature Map)</w:t>
      </w:r>
      <w:r w:rsidR="00E9425C" w:rsidRPr="00EE3251">
        <w:rPr>
          <w:rFonts w:ascii="Times New Roman"/>
          <w:sz w:val="24"/>
        </w:rPr>
        <w:t xml:space="preserve"> </w:t>
      </w:r>
      <w:r w:rsidRPr="00EE3251">
        <w:rPr>
          <w:rFonts w:ascii="Times New Roman"/>
          <w:sz w:val="24"/>
        </w:rPr>
        <w:t>資料儲存單元、輸入資料傳輸網路</w:t>
      </w:r>
      <w:r w:rsidRPr="00EE3251">
        <w:rPr>
          <w:rFonts w:ascii="Times New Roman"/>
          <w:sz w:val="24"/>
        </w:rPr>
        <w:t>(Input Interconnection)</w:t>
      </w:r>
      <w:r w:rsidR="00E9425C" w:rsidRPr="00EE3251">
        <w:rPr>
          <w:rFonts w:ascii="Times New Roman"/>
          <w:sz w:val="24"/>
        </w:rPr>
        <w:t xml:space="preserve"> </w:t>
      </w:r>
      <w:r w:rsidRPr="00EE3251">
        <w:rPr>
          <w:rFonts w:ascii="Times New Roman"/>
          <w:sz w:val="24"/>
        </w:rPr>
        <w:t>與輸出資料傳輸網路</w:t>
      </w:r>
      <w:r w:rsidR="00E9425C" w:rsidRPr="00EE3251">
        <w:rPr>
          <w:rFonts w:ascii="Times New Roman"/>
          <w:sz w:val="24"/>
        </w:rPr>
        <w:t xml:space="preserve"> </w:t>
      </w:r>
      <w:r w:rsidRPr="00EE3251">
        <w:rPr>
          <w:rFonts w:ascii="Times New Roman"/>
          <w:sz w:val="24"/>
        </w:rPr>
        <w:t>(Output Interconnection)</w:t>
      </w:r>
      <w:r w:rsidR="00E9425C" w:rsidRPr="00EE3251">
        <w:rPr>
          <w:rFonts w:ascii="Times New Roman"/>
          <w:sz w:val="24"/>
        </w:rPr>
        <w:t xml:space="preserve"> </w:t>
      </w:r>
      <w:r w:rsidR="00E9425C" w:rsidRPr="00EE3251">
        <w:rPr>
          <w:rFonts w:ascii="Times New Roman"/>
          <w:sz w:val="24"/>
        </w:rPr>
        <w:t>等</w:t>
      </w:r>
    </w:p>
    <w:p w14:paraId="55E61C03" w14:textId="77777777" w:rsidR="00E9425C" w:rsidRPr="00EE3251" w:rsidRDefault="004E5B03" w:rsidP="002D5ED4">
      <w:pPr>
        <w:pStyle w:val="affc"/>
        <w:numPr>
          <w:ilvl w:val="0"/>
          <w:numId w:val="29"/>
        </w:numPr>
        <w:adjustRightInd w:val="0"/>
        <w:snapToGrid w:val="0"/>
        <w:ind w:leftChars="0"/>
        <w:jc w:val="both"/>
        <w:rPr>
          <w:rFonts w:ascii="Times New Roman"/>
          <w:sz w:val="24"/>
        </w:rPr>
      </w:pPr>
      <w:r w:rsidRPr="00EE3251">
        <w:rPr>
          <w:rFonts w:ascii="Times New Roman"/>
          <w:sz w:val="24"/>
        </w:rPr>
        <w:t>Pooling Engines</w:t>
      </w:r>
      <w:r w:rsidR="00E9425C" w:rsidRPr="00EE3251">
        <w:rPr>
          <w:rFonts w:ascii="Times New Roman"/>
          <w:sz w:val="24"/>
        </w:rPr>
        <w:t>：</w:t>
      </w:r>
      <w:r w:rsidRPr="00EE3251">
        <w:rPr>
          <w:rFonts w:ascii="Times New Roman"/>
          <w:sz w:val="24"/>
        </w:rPr>
        <w:t>池化引擎主要是用來降低資料量之運算單元，常見的有</w:t>
      </w:r>
      <w:r w:rsidRPr="00EE3251">
        <w:rPr>
          <w:rFonts w:ascii="Times New Roman"/>
          <w:sz w:val="24"/>
        </w:rPr>
        <w:t>Average Pooling</w:t>
      </w:r>
      <w:r w:rsidRPr="00EE3251">
        <w:rPr>
          <w:rFonts w:ascii="Times New Roman"/>
          <w:sz w:val="24"/>
        </w:rPr>
        <w:t>與</w:t>
      </w:r>
      <w:r w:rsidRPr="00EE3251">
        <w:rPr>
          <w:rFonts w:ascii="Times New Roman"/>
          <w:sz w:val="24"/>
        </w:rPr>
        <w:t>Max Pooling</w:t>
      </w:r>
      <w:r w:rsidRPr="00EE3251">
        <w:rPr>
          <w:rFonts w:ascii="Times New Roman"/>
          <w:sz w:val="24"/>
        </w:rPr>
        <w:t>等池化引擎</w:t>
      </w:r>
      <w:r w:rsidR="00E9425C" w:rsidRPr="00EE3251">
        <w:rPr>
          <w:rFonts w:ascii="Times New Roman"/>
          <w:sz w:val="24"/>
        </w:rPr>
        <w:t>，此</w:t>
      </w:r>
      <w:r w:rsidRPr="00EE3251">
        <w:rPr>
          <w:rFonts w:ascii="Times New Roman"/>
          <w:sz w:val="24"/>
        </w:rPr>
        <w:t>外，池化引擎在運算時亦須要利用</w:t>
      </w:r>
      <w:r w:rsidRPr="00EE3251">
        <w:rPr>
          <w:rFonts w:ascii="Times New Roman"/>
          <w:sz w:val="24"/>
        </w:rPr>
        <w:t>Sequencer</w:t>
      </w:r>
      <w:r w:rsidR="00E9425C" w:rsidRPr="00EE3251">
        <w:rPr>
          <w:rFonts w:ascii="Times New Roman"/>
          <w:sz w:val="24"/>
        </w:rPr>
        <w:t xml:space="preserve"> </w:t>
      </w:r>
      <w:r w:rsidR="00E9425C" w:rsidRPr="00EE3251">
        <w:rPr>
          <w:rFonts w:ascii="Times New Roman"/>
          <w:sz w:val="24"/>
        </w:rPr>
        <w:t>來</w:t>
      </w:r>
      <w:r w:rsidRPr="00EE3251">
        <w:rPr>
          <w:rFonts w:ascii="Times New Roman"/>
          <w:sz w:val="24"/>
        </w:rPr>
        <w:t>存取相關之資料</w:t>
      </w:r>
    </w:p>
    <w:p w14:paraId="3E8869E0" w14:textId="24E3222B" w:rsidR="004E5B03" w:rsidRPr="00EE3251" w:rsidRDefault="004E5B03" w:rsidP="002D5ED4">
      <w:pPr>
        <w:pStyle w:val="affc"/>
        <w:numPr>
          <w:ilvl w:val="0"/>
          <w:numId w:val="29"/>
        </w:numPr>
        <w:adjustRightInd w:val="0"/>
        <w:snapToGrid w:val="0"/>
        <w:ind w:leftChars="0"/>
        <w:jc w:val="both"/>
        <w:rPr>
          <w:rFonts w:ascii="Times New Roman"/>
          <w:sz w:val="24"/>
        </w:rPr>
      </w:pPr>
      <w:r w:rsidRPr="00EE3251">
        <w:rPr>
          <w:rFonts w:ascii="Times New Roman"/>
          <w:sz w:val="24"/>
        </w:rPr>
        <w:t>Quantization Units</w:t>
      </w:r>
      <w:r w:rsidR="00E9425C" w:rsidRPr="00EE3251">
        <w:rPr>
          <w:rFonts w:ascii="Times New Roman"/>
          <w:sz w:val="24"/>
        </w:rPr>
        <w:t>：</w:t>
      </w:r>
      <w:r w:rsidRPr="00EE3251">
        <w:rPr>
          <w:rFonts w:ascii="Times New Roman"/>
          <w:sz w:val="24"/>
        </w:rPr>
        <w:t>量化單元主要是針對定點</w:t>
      </w:r>
      <w:r w:rsidRPr="00EE3251">
        <w:rPr>
          <w:rFonts w:ascii="Times New Roman"/>
          <w:sz w:val="24"/>
        </w:rPr>
        <w:t>(Fixed Point)</w:t>
      </w:r>
      <w:r w:rsidRPr="00EE3251">
        <w:rPr>
          <w:rFonts w:ascii="Times New Roman"/>
          <w:sz w:val="24"/>
        </w:rPr>
        <w:t>運算所提供之運算單元</w:t>
      </w:r>
    </w:p>
    <w:p w14:paraId="0246BFCD" w14:textId="77777777" w:rsidR="001B507F" w:rsidRPr="00EE3251" w:rsidRDefault="00A109CD" w:rsidP="001B507F">
      <w:pPr>
        <w:keepNext/>
        <w:snapToGrid w:val="0"/>
        <w:spacing w:line="240" w:lineRule="auto"/>
        <w:ind w:leftChars="531" w:left="1274"/>
        <w:jc w:val="center"/>
      </w:pPr>
      <w:r w:rsidRPr="00EE3251">
        <w:rPr>
          <w:noProof/>
          <w:color w:val="7030A0"/>
        </w:rPr>
        <w:drawing>
          <wp:inline distT="0" distB="0" distL="0" distR="0" wp14:anchorId="21F72869" wp14:editId="57D4027B">
            <wp:extent cx="4802045" cy="3176615"/>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76">
                      <a:extLst>
                        <a:ext uri="{28A0092B-C50C-407E-A947-70E740481C1C}">
                          <a14:useLocalDpi xmlns:a14="http://schemas.microsoft.com/office/drawing/2010/main" val="0"/>
                        </a:ext>
                      </a:extLst>
                    </a:blip>
                    <a:stretch>
                      <a:fillRect/>
                    </a:stretch>
                  </pic:blipFill>
                  <pic:spPr>
                    <a:xfrm>
                      <a:off x="0" y="0"/>
                      <a:ext cx="4802045" cy="3176615"/>
                    </a:xfrm>
                    <a:prstGeom prst="rect">
                      <a:avLst/>
                    </a:prstGeom>
                  </pic:spPr>
                </pic:pic>
              </a:graphicData>
            </a:graphic>
          </wp:inline>
        </w:drawing>
      </w:r>
    </w:p>
    <w:p w14:paraId="0B6300B1" w14:textId="09F5F71F" w:rsidR="00A109CD" w:rsidRPr="00EE3251" w:rsidRDefault="001B507F" w:rsidP="00C4521B">
      <w:pPr>
        <w:kinsoku w:val="0"/>
        <w:snapToGrid w:val="0"/>
        <w:spacing w:beforeLines="25" w:before="60" w:line="240" w:lineRule="auto"/>
        <w:ind w:leftChars="237" w:left="569"/>
        <w:jc w:val="center"/>
        <w:rPr>
          <w:color w:val="000000" w:themeColor="text1"/>
        </w:rPr>
      </w:pPr>
      <w:bookmarkStart w:id="267" w:name="_Ref31848852"/>
      <w:bookmarkStart w:id="268" w:name="_Toc40276374"/>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27</w:t>
      </w:r>
      <w:r w:rsidRPr="00EE3251">
        <w:fldChar w:fldCharType="end"/>
      </w:r>
      <w:bookmarkEnd w:id="267"/>
      <w:r w:rsidR="00A109CD" w:rsidRPr="00EE3251">
        <w:rPr>
          <w:noProof/>
        </w:rPr>
        <w:t xml:space="preserve"> </w:t>
      </w:r>
      <w:r w:rsidR="00A109CD" w:rsidRPr="00EE3251">
        <w:rPr>
          <w:color w:val="000000" w:themeColor="text1"/>
        </w:rPr>
        <w:t>AI</w:t>
      </w:r>
      <w:r w:rsidR="00A109CD" w:rsidRPr="00EE3251">
        <w:rPr>
          <w:color w:val="000000" w:themeColor="text1"/>
        </w:rPr>
        <w:t>加速引擎</w:t>
      </w:r>
      <w:bookmarkEnd w:id="268"/>
    </w:p>
    <w:p w14:paraId="6FA0EAF7" w14:textId="77777777" w:rsidR="00A109CD" w:rsidRPr="00EE3251" w:rsidRDefault="00A109CD" w:rsidP="00C4521B">
      <w:pPr>
        <w:snapToGrid w:val="0"/>
        <w:spacing w:line="240" w:lineRule="auto"/>
        <w:ind w:leftChars="531" w:left="1274"/>
        <w:jc w:val="center"/>
        <w:rPr>
          <w:color w:val="7030A0"/>
        </w:rPr>
      </w:pPr>
    </w:p>
    <w:p w14:paraId="005BBE4E" w14:textId="1A7EA7E5" w:rsidR="0087544E" w:rsidRPr="00EE3251" w:rsidRDefault="00FB53A5" w:rsidP="00C4521B">
      <w:pPr>
        <w:snapToGrid w:val="0"/>
        <w:spacing w:line="240" w:lineRule="auto"/>
        <w:ind w:leftChars="531" w:left="1274" w:firstLineChars="177" w:firstLine="425"/>
        <w:jc w:val="both"/>
      </w:pPr>
      <w:r>
        <w:rPr>
          <w:rFonts w:hint="eastAsia"/>
        </w:rPr>
        <w:t>下圖針對本</w:t>
      </w:r>
      <w:r w:rsidRPr="00C12342">
        <w:rPr>
          <w:rFonts w:hint="eastAsia"/>
        </w:rPr>
        <w:t>AI</w:t>
      </w:r>
      <w:r w:rsidRPr="00C12342">
        <w:rPr>
          <w:rFonts w:hint="eastAsia"/>
        </w:rPr>
        <w:t>加速引擎</w:t>
      </w:r>
      <w:r>
        <w:rPr>
          <w:rFonts w:hint="eastAsia"/>
        </w:rPr>
        <w:t>可能之</w:t>
      </w:r>
      <w:r>
        <w:rPr>
          <w:rFonts w:hint="eastAsia"/>
        </w:rPr>
        <w:t>DMS</w:t>
      </w:r>
      <w:r>
        <w:rPr>
          <w:rFonts w:hint="eastAsia"/>
        </w:rPr>
        <w:t>應用進行說明，其中</w:t>
      </w:r>
      <w:r w:rsidR="0031534A" w:rsidRPr="00EE3251">
        <w:t>DMS</w:t>
      </w:r>
      <w:r w:rsidR="0031534A" w:rsidRPr="00EE3251">
        <w:t>演算法流程如</w:t>
      </w:r>
      <w:r w:rsidR="00C46121">
        <w:fldChar w:fldCharType="begin"/>
      </w:r>
      <w:r w:rsidR="00C46121">
        <w:instrText xml:space="preserve"> REF _Ref31848973 </w:instrText>
      </w:r>
      <w:r w:rsidR="00C46121">
        <w:fldChar w:fldCharType="separate"/>
      </w:r>
      <w:r w:rsidR="0082588F" w:rsidRPr="00EE3251">
        <w:t>圖</w:t>
      </w:r>
      <w:r w:rsidR="0082588F" w:rsidRPr="00EE3251">
        <w:t>2.</w:t>
      </w:r>
      <w:r w:rsidR="0082588F">
        <w:rPr>
          <w:noProof/>
        </w:rPr>
        <w:t>28</w:t>
      </w:r>
      <w:r w:rsidR="00C46121">
        <w:rPr>
          <w:noProof/>
        </w:rPr>
        <w:fldChar w:fldCharType="end"/>
      </w:r>
      <w:r w:rsidR="0031534A" w:rsidRPr="00EE3251">
        <w:t>所示，當攝影機畫面輸入系統後，</w:t>
      </w:r>
      <w:r w:rsidR="001B507F" w:rsidRPr="00EE3251">
        <w:fldChar w:fldCharType="begin"/>
      </w:r>
      <w:r w:rsidR="001B507F" w:rsidRPr="00EE3251">
        <w:instrText xml:space="preserve"> REF _Ref31848973 \h </w:instrText>
      </w:r>
      <w:r w:rsidR="00ED77FC" w:rsidRPr="00EE3251">
        <w:instrText xml:space="preserve"> \* MERGEFORMAT </w:instrText>
      </w:r>
      <w:r w:rsidR="001B507F" w:rsidRPr="00EE3251">
        <w:fldChar w:fldCharType="separate"/>
      </w:r>
      <w:r w:rsidR="0082588F" w:rsidRPr="00EE3251">
        <w:t>圖</w:t>
      </w:r>
      <w:r w:rsidR="0082588F" w:rsidRPr="00EE3251">
        <w:t>2.</w:t>
      </w:r>
      <w:r w:rsidR="0082588F">
        <w:t>28</w:t>
      </w:r>
      <w:r w:rsidR="001B507F" w:rsidRPr="00EE3251">
        <w:fldChar w:fldCharType="end"/>
      </w:r>
      <w:r w:rsidR="00B017E6" w:rsidRPr="00EE3251">
        <w:t>之</w:t>
      </w:r>
      <w:r w:rsidR="0031534A" w:rsidRPr="00EE3251">
        <w:t>行為判別系統</w:t>
      </w:r>
      <w:r w:rsidR="00B017E6" w:rsidRPr="00EE3251">
        <w:t>利用類神經網路，判斷駕駛者之不當行為，</w:t>
      </w:r>
      <w:r w:rsidR="0031534A" w:rsidRPr="00EE3251">
        <w:t>負責偵測抽菸、使用電話等不當駕駛行為，</w:t>
      </w:r>
      <w:r w:rsidR="00C46121">
        <w:fldChar w:fldCharType="begin"/>
      </w:r>
      <w:r w:rsidR="00C46121">
        <w:instrText xml:space="preserve"> REF _Ref31848973 </w:instrText>
      </w:r>
      <w:r w:rsidR="00C46121">
        <w:fldChar w:fldCharType="separate"/>
      </w:r>
      <w:r w:rsidR="0082588F" w:rsidRPr="00EE3251">
        <w:t>圖</w:t>
      </w:r>
      <w:r w:rsidR="0082588F" w:rsidRPr="00EE3251">
        <w:t>2.</w:t>
      </w:r>
      <w:r w:rsidR="0082588F">
        <w:rPr>
          <w:noProof/>
        </w:rPr>
        <w:t>28</w:t>
      </w:r>
      <w:r w:rsidR="00C46121">
        <w:rPr>
          <w:noProof/>
        </w:rPr>
        <w:fldChar w:fldCharType="end"/>
      </w:r>
      <w:r w:rsidR="00B017E6" w:rsidRPr="00EE3251">
        <w:t>之人臉檢測系統負責</w:t>
      </w:r>
      <w:r w:rsidR="0031534A" w:rsidRPr="00EE3251">
        <w:t>偵測駕駛注意力是否注意前方路況，</w:t>
      </w:r>
      <w:r w:rsidR="00B017E6" w:rsidRPr="00EE3251">
        <w:t>計畫規劃</w:t>
      </w:r>
      <w:r w:rsidR="0031534A" w:rsidRPr="00EE3251">
        <w:t>將擷取人臉正面包含臉的外輪廓，眼睛、鼻子、嘴巴、眉毛共約</w:t>
      </w:r>
      <w:r w:rsidR="0031534A" w:rsidRPr="00EE3251">
        <w:t>30~40</w:t>
      </w:r>
      <w:r w:rsidR="0031534A" w:rsidRPr="00EE3251">
        <w:t>個特徵點，再利用標準人臉模型定位所有特徵點之上下左右關係</w:t>
      </w:r>
      <w:r w:rsidR="00B017E6" w:rsidRPr="00EE3251">
        <w:t>，</w:t>
      </w:r>
      <w:r w:rsidR="00F9549A" w:rsidRPr="00EE3251">
        <w:t>進而</w:t>
      </w:r>
      <w:r w:rsidR="0031534A" w:rsidRPr="00EE3251">
        <w:t>將所有特徵點，利用攝影機角度轉換矩陣結合臉部模型，算出駕駛人臉部正面之角度</w:t>
      </w:r>
      <w:r w:rsidR="00F9549A" w:rsidRPr="00EE3251">
        <w:t>，以</w:t>
      </w:r>
      <w:r w:rsidR="0031534A" w:rsidRPr="00EE3251">
        <w:t>判斷駕駛人是否直視正前方</w:t>
      </w:r>
      <w:r w:rsidR="00F9549A" w:rsidRPr="00EE3251">
        <w:t>，同時</w:t>
      </w:r>
      <w:r w:rsidR="0031534A" w:rsidRPr="00EE3251">
        <w:t>利用人臉模型定位之兩眼睛位置，計算眼球與上下眼瞼之動態長寬比例，決定駕駛人是否打瞌睡。</w:t>
      </w:r>
    </w:p>
    <w:p w14:paraId="5CF5DE80" w14:textId="77777777" w:rsidR="001B507F" w:rsidRPr="00EE3251" w:rsidRDefault="0054293B" w:rsidP="001B507F">
      <w:pPr>
        <w:keepNext/>
        <w:snapToGrid w:val="0"/>
        <w:spacing w:line="240" w:lineRule="auto"/>
        <w:ind w:leftChars="531" w:left="1274" w:firstLine="2"/>
        <w:jc w:val="center"/>
      </w:pPr>
      <w:r w:rsidRPr="00EE3251">
        <w:rPr>
          <w:noProof/>
        </w:rPr>
        <w:lastRenderedPageBreak/>
        <w:drawing>
          <wp:inline distT="0" distB="0" distL="0" distR="0" wp14:anchorId="793B3304" wp14:editId="7B70103B">
            <wp:extent cx="3435527" cy="4616687"/>
            <wp:effectExtent l="0" t="0" r="0" b="0"/>
            <wp:docPr id="49" name="圖片 49"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77">
                      <a:extLst>
                        <a:ext uri="{28A0092B-C50C-407E-A947-70E740481C1C}">
                          <a14:useLocalDpi xmlns:a14="http://schemas.microsoft.com/office/drawing/2010/main" val="0"/>
                        </a:ext>
                      </a:extLst>
                    </a:blip>
                    <a:stretch>
                      <a:fillRect/>
                    </a:stretch>
                  </pic:blipFill>
                  <pic:spPr>
                    <a:xfrm>
                      <a:off x="0" y="0"/>
                      <a:ext cx="3435527" cy="4616687"/>
                    </a:xfrm>
                    <a:prstGeom prst="rect">
                      <a:avLst/>
                    </a:prstGeom>
                  </pic:spPr>
                </pic:pic>
              </a:graphicData>
            </a:graphic>
          </wp:inline>
        </w:drawing>
      </w:r>
    </w:p>
    <w:p w14:paraId="5E762EBA" w14:textId="5300541D" w:rsidR="0054293B" w:rsidRPr="00EE3251" w:rsidRDefault="001B507F" w:rsidP="00C4521B">
      <w:pPr>
        <w:kinsoku w:val="0"/>
        <w:snapToGrid w:val="0"/>
        <w:spacing w:beforeLines="25" w:before="60" w:line="240" w:lineRule="auto"/>
        <w:ind w:leftChars="237" w:left="569"/>
        <w:jc w:val="center"/>
        <w:rPr>
          <w:color w:val="000000" w:themeColor="text1"/>
        </w:rPr>
      </w:pPr>
      <w:bookmarkStart w:id="269" w:name="_Ref31848973"/>
      <w:bookmarkStart w:id="270" w:name="_Toc40276375"/>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28</w:t>
      </w:r>
      <w:r w:rsidRPr="00EE3251">
        <w:fldChar w:fldCharType="end"/>
      </w:r>
      <w:bookmarkEnd w:id="269"/>
      <w:r w:rsidR="0054293B" w:rsidRPr="00EE3251">
        <w:rPr>
          <w:noProof/>
        </w:rPr>
        <w:t xml:space="preserve"> </w:t>
      </w:r>
      <w:r w:rsidR="0054293B" w:rsidRPr="00EE3251">
        <w:rPr>
          <w:color w:val="000000" w:themeColor="text1"/>
        </w:rPr>
        <w:t>DMS</w:t>
      </w:r>
      <w:r w:rsidR="0054293B" w:rsidRPr="00EE3251">
        <w:rPr>
          <w:color w:val="000000" w:themeColor="text1"/>
        </w:rPr>
        <w:t>演算法流程圖</w:t>
      </w:r>
      <w:bookmarkEnd w:id="270"/>
    </w:p>
    <w:p w14:paraId="45760941" w14:textId="2FF4297F" w:rsidR="0054293B" w:rsidRPr="00EE3251" w:rsidRDefault="0054293B" w:rsidP="00C4521B">
      <w:pPr>
        <w:snapToGrid w:val="0"/>
        <w:spacing w:line="240" w:lineRule="auto"/>
        <w:ind w:leftChars="531" w:left="1274" w:firstLine="2"/>
        <w:jc w:val="center"/>
      </w:pPr>
    </w:p>
    <w:p w14:paraId="2D3823C2" w14:textId="6B14CC17" w:rsidR="00A91F40" w:rsidRPr="00EE3251" w:rsidRDefault="00A91F40" w:rsidP="00C4521B">
      <w:pPr>
        <w:snapToGrid w:val="0"/>
        <w:spacing w:line="240" w:lineRule="auto"/>
        <w:ind w:leftChars="531" w:left="1274" w:firstLineChars="177" w:firstLine="425"/>
        <w:jc w:val="both"/>
      </w:pPr>
      <w:r w:rsidRPr="00EE3251">
        <w:rPr>
          <w:color w:val="000000" w:themeColor="text1"/>
        </w:rPr>
        <w:t>綜觀上述之規劃，本計畫</w:t>
      </w:r>
      <w:r w:rsidRPr="00EE3251">
        <w:t>『</w:t>
      </w:r>
      <w:r w:rsidR="00E25992">
        <w:rPr>
          <w:rFonts w:ascii="Times New Roman" w:eastAsiaTheme="majorEastAsia" w:hAnsi="Times New Roman" w:hint="eastAsia"/>
        </w:rPr>
        <w:t>智能監控引擎與模型</w:t>
      </w:r>
      <w:r w:rsidRPr="00EE3251">
        <w:t>』子項</w:t>
      </w:r>
      <w:r w:rsidRPr="00EE3251">
        <w:rPr>
          <w:color w:val="000000" w:themeColor="text1"/>
        </w:rPr>
        <w:t>，具有下述之特性</w:t>
      </w:r>
      <w:r w:rsidRPr="00EE3251">
        <w:rPr>
          <w:color w:val="000000" w:themeColor="text1"/>
        </w:rPr>
        <w:t>:</w:t>
      </w:r>
    </w:p>
    <w:p w14:paraId="5DC0936E" w14:textId="77777777" w:rsidR="00A91F40" w:rsidRPr="00EE3251" w:rsidRDefault="00A91F40" w:rsidP="002D5ED4">
      <w:pPr>
        <w:pStyle w:val="affc"/>
        <w:numPr>
          <w:ilvl w:val="0"/>
          <w:numId w:val="30"/>
        </w:numPr>
        <w:adjustRightInd w:val="0"/>
        <w:snapToGrid w:val="0"/>
        <w:ind w:leftChars="0"/>
        <w:jc w:val="both"/>
        <w:rPr>
          <w:rFonts w:ascii="Times New Roman"/>
          <w:sz w:val="24"/>
        </w:rPr>
      </w:pPr>
      <w:r w:rsidRPr="00EE3251">
        <w:rPr>
          <w:rFonts w:ascii="Times New Roman"/>
          <w:color w:val="000000" w:themeColor="text1"/>
          <w:sz w:val="24"/>
        </w:rPr>
        <w:t>設計高頻寬之資料流路徑，提供加速引擎高透通率資料流緩存需求</w:t>
      </w:r>
    </w:p>
    <w:p w14:paraId="3FE4C784" w14:textId="0DA00C9E" w:rsidR="00A91F40" w:rsidRPr="00EE3251" w:rsidRDefault="00A91F40" w:rsidP="002D5ED4">
      <w:pPr>
        <w:pStyle w:val="affc"/>
        <w:numPr>
          <w:ilvl w:val="0"/>
          <w:numId w:val="30"/>
        </w:numPr>
        <w:adjustRightInd w:val="0"/>
        <w:snapToGrid w:val="0"/>
        <w:ind w:leftChars="0"/>
        <w:jc w:val="both"/>
        <w:rPr>
          <w:rFonts w:ascii="Times New Roman"/>
          <w:sz w:val="24"/>
        </w:rPr>
      </w:pPr>
      <w:r w:rsidRPr="00EE3251">
        <w:rPr>
          <w:rFonts w:ascii="Times New Roman"/>
          <w:color w:val="000000" w:themeColor="text1"/>
          <w:sz w:val="24"/>
        </w:rPr>
        <w:t>開發定點數</w:t>
      </w:r>
      <w:r w:rsidRPr="00EE3251">
        <w:rPr>
          <w:rFonts w:ascii="Times New Roman"/>
          <w:color w:val="000000" w:themeColor="text1"/>
          <w:sz w:val="24"/>
        </w:rPr>
        <w:t xml:space="preserve"> (32 -&gt; 8-bit) </w:t>
      </w:r>
      <w:r w:rsidRPr="00EE3251">
        <w:rPr>
          <w:rFonts w:ascii="Times New Roman"/>
          <w:color w:val="000000" w:themeColor="text1"/>
          <w:sz w:val="24"/>
        </w:rPr>
        <w:t>乘累加陣列硬體加速器架構，具備低延遲與高使用率</w:t>
      </w:r>
    </w:p>
    <w:p w14:paraId="46C6E3A7" w14:textId="1337AB9E" w:rsidR="00A91F40" w:rsidRPr="00C56702" w:rsidRDefault="00A91F40" w:rsidP="002D5ED4">
      <w:pPr>
        <w:pStyle w:val="affc"/>
        <w:numPr>
          <w:ilvl w:val="0"/>
          <w:numId w:val="30"/>
        </w:numPr>
        <w:adjustRightInd w:val="0"/>
        <w:snapToGrid w:val="0"/>
        <w:ind w:leftChars="0"/>
        <w:jc w:val="both"/>
        <w:rPr>
          <w:rFonts w:ascii="Times New Roman"/>
          <w:sz w:val="24"/>
        </w:rPr>
      </w:pPr>
      <w:r w:rsidRPr="00EE3251">
        <w:rPr>
          <w:rFonts w:ascii="Times New Roman"/>
          <w:color w:val="000000" w:themeColor="text1"/>
          <w:sz w:val="24"/>
        </w:rPr>
        <w:t>混合式資料匯流平衡設計，</w:t>
      </w:r>
      <w:r w:rsidRPr="00EE3251">
        <w:rPr>
          <w:rFonts w:ascii="Times New Roman"/>
          <w:color w:val="000000" w:themeColor="text1"/>
          <w:sz w:val="24"/>
        </w:rPr>
        <w:t xml:space="preserve">PE Block (3*7 PEs) </w:t>
      </w:r>
      <w:r w:rsidRPr="00EE3251">
        <w:rPr>
          <w:rFonts w:ascii="Times New Roman"/>
          <w:color w:val="000000" w:themeColor="text1"/>
          <w:sz w:val="24"/>
        </w:rPr>
        <w:t>內部廣播</w:t>
      </w:r>
      <w:r w:rsidRPr="00EE3251">
        <w:rPr>
          <w:rFonts w:ascii="Times New Roman"/>
          <w:color w:val="000000" w:themeColor="text1"/>
          <w:sz w:val="24"/>
        </w:rPr>
        <w:t xml:space="preserve"> (broadcast)</w:t>
      </w:r>
      <w:r w:rsidRPr="00EE3251">
        <w:rPr>
          <w:rFonts w:ascii="Times New Roman"/>
          <w:color w:val="000000" w:themeColor="text1"/>
          <w:sz w:val="24"/>
        </w:rPr>
        <w:t>外部與脈動</w:t>
      </w:r>
      <w:r w:rsidRPr="00EE3251">
        <w:rPr>
          <w:rFonts w:ascii="Times New Roman"/>
          <w:color w:val="000000" w:themeColor="text1"/>
          <w:sz w:val="24"/>
        </w:rPr>
        <w:t xml:space="preserve"> (systolic) </w:t>
      </w:r>
      <w:r w:rsidRPr="00EE3251">
        <w:rPr>
          <w:rFonts w:ascii="Times New Roman"/>
          <w:color w:val="000000" w:themeColor="text1"/>
          <w:sz w:val="24"/>
        </w:rPr>
        <w:t>傳遞</w:t>
      </w:r>
    </w:p>
    <w:p w14:paraId="59BF7B14" w14:textId="37312A79" w:rsidR="00E25992" w:rsidRPr="00E25992" w:rsidRDefault="00E25992" w:rsidP="00C56702">
      <w:pPr>
        <w:pStyle w:val="affc"/>
        <w:adjustRightInd w:val="0"/>
        <w:snapToGrid w:val="0"/>
        <w:ind w:leftChars="0" w:left="1756"/>
        <w:jc w:val="both"/>
        <w:rPr>
          <w:rFonts w:ascii="Times New Roman"/>
          <w:sz w:val="24"/>
        </w:rPr>
      </w:pPr>
    </w:p>
    <w:p w14:paraId="6B3CE655" w14:textId="3EFBC00D" w:rsidR="00E25992" w:rsidRDefault="00E25992" w:rsidP="00E25992">
      <w:pPr>
        <w:snapToGrid w:val="0"/>
        <w:ind w:leftChars="472" w:left="1133" w:firstLineChars="200" w:firstLine="480"/>
        <w:jc w:val="both"/>
      </w:pPr>
      <w:r>
        <w:rPr>
          <w:rFonts w:hint="eastAsia"/>
        </w:rPr>
        <w:t>在臉部識別</w:t>
      </w:r>
      <w:r>
        <w:rPr>
          <w:rFonts w:hint="eastAsia"/>
        </w:rPr>
        <w:t xml:space="preserve">(Face </w:t>
      </w:r>
      <w:r w:rsidRPr="00087F20">
        <w:t>recognition</w:t>
      </w:r>
      <w:r>
        <w:rPr>
          <w:rFonts w:hint="eastAsia"/>
        </w:rPr>
        <w:t>)</w:t>
      </w:r>
      <w:r>
        <w:rPr>
          <w:rFonts w:hint="eastAsia"/>
        </w:rPr>
        <w:t>的部分，我們是基於</w:t>
      </w:r>
      <w:r>
        <w:rPr>
          <w:rFonts w:hint="eastAsia"/>
        </w:rPr>
        <w:t>ResNe</w:t>
      </w:r>
      <w:r>
        <w:t>t</w:t>
      </w:r>
      <w:r>
        <w:rPr>
          <w:rFonts w:hint="eastAsia"/>
        </w:rPr>
        <w:t>的架構來作為臉部特徵萃取的</w:t>
      </w:r>
      <w:r>
        <w:rPr>
          <w:rFonts w:hint="eastAsia"/>
        </w:rPr>
        <w:t>AI</w:t>
      </w:r>
      <w:r>
        <w:rPr>
          <w:rFonts w:hint="eastAsia"/>
        </w:rPr>
        <w:t>模型</w:t>
      </w:r>
      <w:r>
        <w:rPr>
          <w:rFonts w:hint="eastAsia"/>
        </w:rPr>
        <w:t>(</w:t>
      </w:r>
      <w:r>
        <w:rPr>
          <w:rFonts w:ascii="Arial" w:hAnsi="Arial" w:cs="Arial"/>
          <w:color w:val="222222"/>
          <w:sz w:val="20"/>
          <w:szCs w:val="20"/>
          <w:shd w:val="clear" w:color="auto" w:fill="FFFFFF"/>
        </w:rPr>
        <w:t xml:space="preserve">He, K., Zhang, X., Ren, S., </w:t>
      </w:r>
      <w:r>
        <w:rPr>
          <w:rFonts w:ascii="Arial" w:hAnsi="Arial" w:cs="Arial" w:hint="eastAsia"/>
          <w:color w:val="222222"/>
          <w:sz w:val="20"/>
          <w:szCs w:val="20"/>
          <w:shd w:val="clear" w:color="auto" w:fill="FFFFFF"/>
        </w:rPr>
        <w:t>a</w:t>
      </w:r>
      <w:r>
        <w:rPr>
          <w:rFonts w:ascii="Arial" w:hAnsi="Arial" w:cs="Arial"/>
          <w:color w:val="222222"/>
          <w:sz w:val="20"/>
          <w:szCs w:val="20"/>
          <w:shd w:val="clear" w:color="auto" w:fill="FFFFFF"/>
        </w:rPr>
        <w:t>nd  Sun, J.</w:t>
      </w: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 2016</w:t>
      </w:r>
      <w:r>
        <w:rPr>
          <w:rFonts w:hint="eastAsia"/>
        </w:rPr>
        <w:t>)</w:t>
      </w:r>
      <w:r>
        <w:rPr>
          <w:rFonts w:hint="eastAsia"/>
        </w:rPr>
        <w:t>。相較於傳統的卷積網路，</w:t>
      </w:r>
      <w:r>
        <w:t>ResNet</w:t>
      </w:r>
      <w:r>
        <w:rPr>
          <w:rFonts w:hint="eastAsia"/>
        </w:rPr>
        <w:t>主要是加入了殘差網路，其最大的效果</w:t>
      </w:r>
      <w:r w:rsidRPr="00087F20">
        <w:rPr>
          <w:rFonts w:hint="eastAsia"/>
        </w:rPr>
        <w:t>是隨著網路深度的增加，</w:t>
      </w:r>
      <w:r>
        <w:rPr>
          <w:rFonts w:hint="eastAsia"/>
        </w:rPr>
        <w:t>能有效</w:t>
      </w:r>
      <w:r w:rsidRPr="00087F20">
        <w:rPr>
          <w:rFonts w:hint="eastAsia"/>
        </w:rPr>
        <w:t>防止由於網路過深</w:t>
      </w:r>
      <w:r>
        <w:rPr>
          <w:rFonts w:hint="eastAsia"/>
        </w:rPr>
        <w:t>而</w:t>
      </w:r>
      <w:r w:rsidRPr="00087F20">
        <w:rPr>
          <w:rFonts w:hint="eastAsia"/>
        </w:rPr>
        <w:t>導致梯度爆炸</w:t>
      </w:r>
      <w:r>
        <w:rPr>
          <w:rFonts w:hint="eastAsia"/>
        </w:rPr>
        <w:t>或</w:t>
      </w:r>
      <w:r w:rsidRPr="00087F20">
        <w:rPr>
          <w:rFonts w:hint="eastAsia"/>
        </w:rPr>
        <w:t>消失</w:t>
      </w:r>
      <w:r>
        <w:rPr>
          <w:rFonts w:hint="eastAsia"/>
        </w:rPr>
        <w:t>，不僅能夠取得更有代表性的特徵向量以外，也能夠產生更好</w:t>
      </w:r>
      <w:r w:rsidRPr="00087F20">
        <w:rPr>
          <w:rFonts w:hint="eastAsia"/>
        </w:rPr>
        <w:t>的收斂效果。</w:t>
      </w:r>
      <w:r>
        <w:rPr>
          <w:rFonts w:hint="eastAsia"/>
        </w:rPr>
        <w:t>在參考相關研究以及不斷的測試後發現，使用</w:t>
      </w:r>
      <w:r>
        <w:rPr>
          <w:rFonts w:hint="eastAsia"/>
        </w:rPr>
        <w:t>Resnet34</w:t>
      </w:r>
      <w:r>
        <w:rPr>
          <w:rFonts w:hint="eastAsia"/>
        </w:rPr>
        <w:t>，在輸入圖像的解析度為</w:t>
      </w:r>
      <w:r>
        <w:rPr>
          <w:rFonts w:hint="eastAsia"/>
        </w:rPr>
        <w:t>160*160</w:t>
      </w:r>
      <w:r>
        <w:rPr>
          <w:rFonts w:hint="eastAsia"/>
        </w:rPr>
        <w:t>，以及使用特徵向量長度為</w:t>
      </w:r>
      <w:r>
        <w:rPr>
          <w:rFonts w:hint="eastAsia"/>
        </w:rPr>
        <w:t>128</w:t>
      </w:r>
      <w:r>
        <w:rPr>
          <w:rFonts w:hint="eastAsia"/>
        </w:rPr>
        <w:t>的模型架構能夠有最好的臉部辨識效能。在訓練的部分，我們採用</w:t>
      </w:r>
      <w:r w:rsidRPr="00525EA3">
        <w:t>MS-Celeb-1M</w:t>
      </w:r>
      <w:r>
        <w:rPr>
          <w:rFonts w:hint="eastAsia"/>
        </w:rPr>
        <w:t>的臉部資料集</w:t>
      </w:r>
      <w:r>
        <w:rPr>
          <w:rFonts w:hint="eastAsia"/>
        </w:rPr>
        <w:t>(</w:t>
      </w:r>
      <w:hyperlink r:id="rId78" w:history="1">
        <w:r>
          <w:rPr>
            <w:rStyle w:val="ac"/>
          </w:rPr>
          <w:t>https://megapixels.cc/msceleb/</w:t>
        </w:r>
      </w:hyperlink>
      <w:r>
        <w:rPr>
          <w:rFonts w:hint="eastAsia"/>
        </w:rPr>
        <w:t>)</w:t>
      </w:r>
      <w:r>
        <w:rPr>
          <w:rFonts w:hint="eastAsia"/>
        </w:rPr>
        <w:t>，</w:t>
      </w:r>
      <w:r w:rsidRPr="00525EA3">
        <w:rPr>
          <w:rFonts w:hint="eastAsia"/>
        </w:rPr>
        <w:t>共有</w:t>
      </w:r>
      <w:r w:rsidRPr="00525EA3">
        <w:rPr>
          <w:rFonts w:hint="eastAsia"/>
        </w:rPr>
        <w:t>504</w:t>
      </w:r>
      <w:r w:rsidRPr="00525EA3">
        <w:rPr>
          <w:rFonts w:hint="eastAsia"/>
        </w:rPr>
        <w:t>萬張照片</w:t>
      </w:r>
      <w:r w:rsidRPr="00525EA3">
        <w:rPr>
          <w:rFonts w:hint="eastAsia"/>
        </w:rPr>
        <w:t>(</w:t>
      </w:r>
      <w:r>
        <w:rPr>
          <w:rFonts w:hint="eastAsia"/>
        </w:rPr>
        <w:t>包含</w:t>
      </w:r>
      <w:r w:rsidRPr="00525EA3">
        <w:rPr>
          <w:rFonts w:hint="eastAsia"/>
        </w:rPr>
        <w:t>79077</w:t>
      </w:r>
      <w:r w:rsidRPr="00525EA3">
        <w:rPr>
          <w:rFonts w:hint="eastAsia"/>
        </w:rPr>
        <w:t>人</w:t>
      </w:r>
      <w:r w:rsidRPr="00525EA3">
        <w:rPr>
          <w:rFonts w:hint="eastAsia"/>
        </w:rPr>
        <w:t>)</w:t>
      </w:r>
      <w:r>
        <w:rPr>
          <w:rFonts w:hint="eastAsia"/>
        </w:rPr>
        <w:t>，並以</w:t>
      </w:r>
      <w:r>
        <w:rPr>
          <w:rFonts w:hint="eastAsia"/>
        </w:rPr>
        <w:t>8:2</w:t>
      </w:r>
      <w:r>
        <w:rPr>
          <w:rFonts w:hint="eastAsia"/>
        </w:rPr>
        <w:t>的比例來將資料集分為訓練資料</w:t>
      </w:r>
      <w:r>
        <w:rPr>
          <w:rFonts w:hint="eastAsia"/>
        </w:rPr>
        <w:t>(Training Data)</w:t>
      </w:r>
      <w:r>
        <w:rPr>
          <w:rFonts w:hint="eastAsia"/>
        </w:rPr>
        <w:t>及驗證資料</w:t>
      </w:r>
      <w:r>
        <w:rPr>
          <w:rFonts w:hint="eastAsia"/>
        </w:rPr>
        <w:t>(</w:t>
      </w:r>
      <w:r>
        <w:t>Validation Data</w:t>
      </w:r>
      <w:r>
        <w:rPr>
          <w:rFonts w:hint="eastAsia"/>
        </w:rPr>
        <w:t>)</w:t>
      </w:r>
      <w:r>
        <w:rPr>
          <w:rFonts w:hint="eastAsia"/>
        </w:rPr>
        <w:t>，在經過</w:t>
      </w:r>
      <w:r>
        <w:rPr>
          <w:rFonts w:hint="eastAsia"/>
        </w:rPr>
        <w:t>80</w:t>
      </w:r>
      <w:r>
        <w:rPr>
          <w:rFonts w:hint="eastAsia"/>
        </w:rPr>
        <w:t>個回合的訓練後，在驗證資料中達到最佳的臉部識別效果</w:t>
      </w:r>
      <w:r>
        <w:rPr>
          <w:rFonts w:hint="eastAsia"/>
        </w:rPr>
        <w:t>92%</w:t>
      </w:r>
      <w:r>
        <w:rPr>
          <w:rFonts w:hint="eastAsia"/>
        </w:rPr>
        <w:t>。</w:t>
      </w:r>
    </w:p>
    <w:p w14:paraId="1A5D3B5A" w14:textId="5B038A03" w:rsidR="00E25992" w:rsidRDefault="00E25992" w:rsidP="00C56702">
      <w:pPr>
        <w:snapToGrid w:val="0"/>
        <w:ind w:left="1276"/>
        <w:jc w:val="both"/>
      </w:pPr>
      <w:r>
        <w:rPr>
          <w:rFonts w:hint="eastAsia"/>
        </w:rPr>
        <w:t xml:space="preserve">    </w:t>
      </w:r>
      <w:r>
        <w:rPr>
          <w:rFonts w:hint="eastAsia"/>
        </w:rPr>
        <w:t>為了測試我們的</w:t>
      </w:r>
      <w:r>
        <w:rPr>
          <w:rFonts w:hint="eastAsia"/>
        </w:rPr>
        <w:t>AI</w:t>
      </w:r>
      <w:r>
        <w:rPr>
          <w:rFonts w:hint="eastAsia"/>
        </w:rPr>
        <w:t>模型具有泛化性，我們進一步的取得業界及學術界普</w:t>
      </w:r>
      <w:r>
        <w:rPr>
          <w:rFonts w:hint="eastAsia"/>
        </w:rPr>
        <w:lastRenderedPageBreak/>
        <w:t>遍用來測試臉部辨識模型的</w:t>
      </w:r>
      <w:r>
        <w:rPr>
          <w:rFonts w:hint="eastAsia"/>
        </w:rPr>
        <w:t xml:space="preserve">LFW </w:t>
      </w:r>
      <w:r>
        <w:rPr>
          <w:rFonts w:hint="eastAsia"/>
        </w:rPr>
        <w:t>資料集</w:t>
      </w:r>
      <w:r>
        <w:rPr>
          <w:rFonts w:hint="eastAsia"/>
        </w:rPr>
        <w:t xml:space="preserve"> (</w:t>
      </w:r>
      <w:hyperlink r:id="rId79" w:anchor="support" w:history="1">
        <w:r>
          <w:rPr>
            <w:rStyle w:val="ac"/>
          </w:rPr>
          <w:t>http://vis-www.cs.umass.edu/lfw/#support</w:t>
        </w:r>
      </w:hyperlink>
      <w:r>
        <w:rPr>
          <w:rFonts w:hint="eastAsia"/>
        </w:rPr>
        <w:t xml:space="preserve">) </w:t>
      </w:r>
      <w:r>
        <w:rPr>
          <w:rFonts w:hint="eastAsia"/>
        </w:rPr>
        <w:t>進行驗證，如</w:t>
      </w:r>
      <w:r w:rsidRPr="00525EA3">
        <w:rPr>
          <w:rFonts w:hint="eastAsia"/>
        </w:rPr>
        <w:t>圖</w:t>
      </w:r>
      <w:r w:rsidRPr="00525EA3">
        <w:rPr>
          <w:rFonts w:hint="eastAsia"/>
        </w:rPr>
        <w:t xml:space="preserve"> 2.38</w:t>
      </w:r>
      <w:r>
        <w:rPr>
          <w:rFonts w:hint="eastAsia"/>
        </w:rPr>
        <w:t>所示，我們先從原有的</w:t>
      </w:r>
      <w:r>
        <w:rPr>
          <w:rFonts w:hint="eastAsia"/>
        </w:rPr>
        <w:t>LFW</w:t>
      </w:r>
      <w:r>
        <w:rPr>
          <w:rFonts w:hint="eastAsia"/>
        </w:rPr>
        <w:t>資料及中篩選出具有兩張照片以上的人，共有</w:t>
      </w:r>
      <w:r>
        <w:rPr>
          <w:rFonts w:hint="eastAsia"/>
        </w:rPr>
        <w:t>1680</w:t>
      </w:r>
      <w:r>
        <w:rPr>
          <w:rFonts w:hint="eastAsia"/>
        </w:rPr>
        <w:t>人，並將每個人的兩張不同的照片各分成</w:t>
      </w:r>
      <w:r>
        <w:rPr>
          <w:rFonts w:hint="eastAsia"/>
        </w:rPr>
        <w:t>AB</w:t>
      </w:r>
      <w:r>
        <w:rPr>
          <w:rFonts w:hint="eastAsia"/>
        </w:rPr>
        <w:t>兩組，接著採用上述所訓練的</w:t>
      </w:r>
      <w:r>
        <w:rPr>
          <w:rFonts w:hint="eastAsia"/>
        </w:rPr>
        <w:t>AI</w:t>
      </w:r>
      <w:r>
        <w:rPr>
          <w:rFonts w:hint="eastAsia"/>
        </w:rPr>
        <w:t>模型，找出所有相同與相異臉孔的平均餘弦</w:t>
      </w:r>
      <w:r>
        <w:rPr>
          <w:rFonts w:hint="eastAsia"/>
        </w:rPr>
        <w:t>(Cosine)</w:t>
      </w:r>
      <w:r>
        <w:rPr>
          <w:rFonts w:hint="eastAsia"/>
        </w:rPr>
        <w:t>距離。接著，以此距離作為閾值，利用上述</w:t>
      </w:r>
      <w:r>
        <w:rPr>
          <w:rFonts w:hint="eastAsia"/>
        </w:rPr>
        <w:t>AI</w:t>
      </w:r>
      <w:r>
        <w:rPr>
          <w:rFonts w:hint="eastAsia"/>
        </w:rPr>
        <w:t>模型，從</w:t>
      </w:r>
      <w:r>
        <w:rPr>
          <w:rFonts w:hint="eastAsia"/>
        </w:rPr>
        <w:t>AB</w:t>
      </w:r>
      <w:r>
        <w:rPr>
          <w:rFonts w:hint="eastAsia"/>
        </w:rPr>
        <w:t>兩組中所有各種成對組合的臉部進行辨識並計算準確率。最後，我們在</w:t>
      </w:r>
      <w:r>
        <w:rPr>
          <w:rFonts w:hint="eastAsia"/>
        </w:rPr>
        <w:t>LFW</w:t>
      </w:r>
      <w:r>
        <w:rPr>
          <w:rFonts w:hint="eastAsia"/>
        </w:rPr>
        <w:t>資料集所得到的臉部辨識準確率為</w:t>
      </w:r>
      <w:r>
        <w:rPr>
          <w:rFonts w:hint="eastAsia"/>
        </w:rPr>
        <w:t>99.4%</w:t>
      </w:r>
      <w:r>
        <w:rPr>
          <w:rFonts w:hint="eastAsia"/>
        </w:rPr>
        <w:t>。</w:t>
      </w:r>
    </w:p>
    <w:p w14:paraId="29554F90" w14:textId="63F7E039" w:rsidR="00E25992" w:rsidRDefault="00E25992" w:rsidP="00C56702">
      <w:pPr>
        <w:snapToGrid w:val="0"/>
        <w:ind w:left="1276"/>
        <w:jc w:val="both"/>
      </w:pPr>
      <w:r>
        <w:rPr>
          <w:noProof/>
        </w:rPr>
        <w:drawing>
          <wp:inline distT="0" distB="0" distL="0" distR="0" wp14:anchorId="164483D2" wp14:editId="32B68F3E">
            <wp:extent cx="5236692" cy="2488758"/>
            <wp:effectExtent l="0" t="0" r="2540" b="698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9500" cy="2494845"/>
                    </a:xfrm>
                    <a:prstGeom prst="rect">
                      <a:avLst/>
                    </a:prstGeom>
                  </pic:spPr>
                </pic:pic>
              </a:graphicData>
            </a:graphic>
          </wp:inline>
        </w:drawing>
      </w:r>
    </w:p>
    <w:p w14:paraId="3761D57B" w14:textId="546B65DD" w:rsidR="00E25992" w:rsidRDefault="00E25992" w:rsidP="00FB53A5">
      <w:pPr>
        <w:pStyle w:val="aff2"/>
      </w:pPr>
      <w:bookmarkStart w:id="271" w:name="_Toc40276376"/>
      <w:r>
        <w:rPr>
          <w:rFonts w:hint="eastAsia"/>
        </w:rPr>
        <w:t>圖</w:t>
      </w:r>
      <w:r>
        <w:rPr>
          <w:rFonts w:hint="eastAsia"/>
        </w:rPr>
        <w:t>2.</w:t>
      </w:r>
      <w:r>
        <w:fldChar w:fldCharType="begin"/>
      </w:r>
      <w:r>
        <w:instrText xml:space="preserve"> </w:instrText>
      </w:r>
      <w:r>
        <w:rPr>
          <w:rFonts w:hint="eastAsia"/>
        </w:rPr>
        <w:instrText xml:space="preserve">SEQ </w:instrText>
      </w:r>
      <w:r>
        <w:rPr>
          <w:rFonts w:hint="eastAsia"/>
        </w:rPr>
        <w:instrText>圖</w:instrText>
      </w:r>
      <w:r>
        <w:rPr>
          <w:rFonts w:hint="eastAsia"/>
        </w:rPr>
        <w:instrText>2. \* ARABIC</w:instrText>
      </w:r>
      <w:r>
        <w:instrText xml:space="preserve"> </w:instrText>
      </w:r>
      <w:r>
        <w:fldChar w:fldCharType="separate"/>
      </w:r>
      <w:r w:rsidR="0082588F">
        <w:rPr>
          <w:noProof/>
        </w:rPr>
        <w:t>29</w:t>
      </w:r>
      <w:r>
        <w:fldChar w:fldCharType="end"/>
      </w:r>
      <w:r>
        <w:rPr>
          <w:rFonts w:hint="eastAsia"/>
        </w:rPr>
        <w:t xml:space="preserve"> </w:t>
      </w:r>
      <w:r>
        <w:rPr>
          <w:rFonts w:hint="eastAsia"/>
        </w:rPr>
        <w:t>採用</w:t>
      </w:r>
      <w:r>
        <w:rPr>
          <w:rFonts w:hint="eastAsia"/>
        </w:rPr>
        <w:t xml:space="preserve">LFW </w:t>
      </w:r>
      <w:r>
        <w:rPr>
          <w:rFonts w:hint="eastAsia"/>
        </w:rPr>
        <w:t>資料集進行臉部識別的流程</w:t>
      </w:r>
      <w:bookmarkEnd w:id="271"/>
    </w:p>
    <w:p w14:paraId="5086EB7A" w14:textId="77777777" w:rsidR="00A204DA" w:rsidRPr="00E25992" w:rsidRDefault="00A204DA" w:rsidP="00C4521B">
      <w:pPr>
        <w:snapToGrid w:val="0"/>
        <w:spacing w:line="240" w:lineRule="auto"/>
      </w:pPr>
    </w:p>
    <w:p w14:paraId="579E300A" w14:textId="6599AEE1" w:rsidR="00521935" w:rsidRPr="00EE3251" w:rsidRDefault="00521935" w:rsidP="00C4521B">
      <w:pPr>
        <w:snapToGrid w:val="0"/>
        <w:spacing w:line="240" w:lineRule="auto"/>
        <w:ind w:leftChars="355" w:left="852"/>
      </w:pPr>
      <w:r w:rsidRPr="00EE3251">
        <w:t xml:space="preserve">C.3 </w:t>
      </w:r>
      <w:r w:rsidRPr="00EE3251">
        <w:t>視訊語意分割</w:t>
      </w:r>
      <w:r w:rsidR="00634946" w:rsidRPr="00EE3251">
        <w:t>神經網路模型與引擎</w:t>
      </w:r>
      <w:r w:rsidR="00634946" w:rsidRPr="00EE3251">
        <w:t>RTL</w:t>
      </w:r>
      <w:r w:rsidR="00634946" w:rsidRPr="00EE3251">
        <w:t>設計</w:t>
      </w:r>
    </w:p>
    <w:p w14:paraId="7167E7ED" w14:textId="668401E3" w:rsidR="00634946" w:rsidRPr="00EE3251" w:rsidRDefault="007D743F" w:rsidP="00634946">
      <w:pPr>
        <w:snapToGrid w:val="0"/>
        <w:spacing w:line="240" w:lineRule="auto"/>
        <w:ind w:leftChars="531" w:left="1274" w:firstLineChars="177" w:firstLine="425"/>
        <w:jc w:val="both"/>
      </w:pPr>
      <w:r w:rsidRPr="00EE3251">
        <w:rPr>
          <w:noProof/>
        </w:rPr>
        <w:t>如</w:t>
      </w:r>
      <w:r w:rsidR="00357FE5">
        <w:rPr>
          <w:noProof/>
        </w:rPr>
        <w:fldChar w:fldCharType="begin"/>
      </w:r>
      <w:r w:rsidR="00357FE5">
        <w:rPr>
          <w:noProof/>
        </w:rPr>
        <w:instrText xml:space="preserve"> REF _Ref31849107 </w:instrText>
      </w:r>
      <w:r w:rsidR="00357FE5">
        <w:rPr>
          <w:noProof/>
        </w:rPr>
        <w:fldChar w:fldCharType="separate"/>
      </w:r>
      <w:r w:rsidR="0082588F" w:rsidRPr="00EE3251">
        <w:t>圖</w:t>
      </w:r>
      <w:r w:rsidR="0082588F" w:rsidRPr="00EE3251">
        <w:t>2.</w:t>
      </w:r>
      <w:r w:rsidR="0082588F">
        <w:rPr>
          <w:noProof/>
        </w:rPr>
        <w:t>30</w:t>
      </w:r>
      <w:r w:rsidR="00357FE5">
        <w:rPr>
          <w:noProof/>
        </w:rPr>
        <w:fldChar w:fldCharType="end"/>
      </w:r>
      <w:r w:rsidRPr="00EE3251">
        <w:rPr>
          <w:noProof/>
        </w:rPr>
        <w:t>所示，</w:t>
      </w:r>
      <w:r w:rsidR="00A204DA" w:rsidRPr="00EE3251">
        <w:rPr>
          <w:noProof/>
        </w:rPr>
        <w:t>『</w:t>
      </w:r>
      <w:r w:rsidR="00A204DA" w:rsidRPr="00EE3251">
        <w:t>視訊語義分割引擎與模型</w:t>
      </w:r>
      <w:r w:rsidR="00A204DA" w:rsidRPr="00EE3251">
        <w:rPr>
          <w:noProof/>
        </w:rPr>
        <w:t>』子項將規劃完成</w:t>
      </w:r>
      <w:r w:rsidR="00A204DA" w:rsidRPr="00EE3251">
        <w:t>視訊語義分割神經網路模型</w:t>
      </w:r>
      <w:r w:rsidR="00A204DA" w:rsidRPr="00EE3251">
        <w:t xml:space="preserve">U-HarDNet </w:t>
      </w:r>
      <w:r w:rsidR="00A204DA" w:rsidRPr="00EE3251">
        <w:t>設計</w:t>
      </w:r>
      <w:r w:rsidR="0012131A" w:rsidRPr="00EE3251">
        <w:t>及其硬體實現，規劃</w:t>
      </w:r>
      <w:r w:rsidR="0012131A" w:rsidRPr="00EE3251">
        <w:rPr>
          <w:noProof/>
        </w:rPr>
        <w:t>以清大研發團隊於</w:t>
      </w:r>
      <w:r w:rsidR="0012131A" w:rsidRPr="00EE3251">
        <w:rPr>
          <w:noProof/>
        </w:rPr>
        <w:t>ICCV’19</w:t>
      </w:r>
      <w:r w:rsidR="0012131A" w:rsidRPr="00EE3251">
        <w:rPr>
          <w:noProof/>
        </w:rPr>
        <w:t>提出的</w:t>
      </w:r>
      <w:r w:rsidR="0012131A" w:rsidRPr="00EE3251">
        <w:rPr>
          <w:noProof/>
        </w:rPr>
        <w:t xml:space="preserve">HarDNet (Harmonic Densely Connected Network) CNN </w:t>
      </w:r>
      <w:r w:rsidR="0012131A" w:rsidRPr="00EE3251">
        <w:rPr>
          <w:noProof/>
        </w:rPr>
        <w:t>骨幹模型為基礎設計，特別考量</w:t>
      </w:r>
      <w:r w:rsidR="0012131A" w:rsidRPr="00EE3251">
        <w:rPr>
          <w:noProof/>
        </w:rPr>
        <w:t xml:space="preserve">DRAM Memory Traffic </w:t>
      </w:r>
      <w:r w:rsidR="0012131A" w:rsidRPr="00EE3251">
        <w:rPr>
          <w:noProof/>
        </w:rPr>
        <w:t>於</w:t>
      </w:r>
      <w:r w:rsidR="0012131A" w:rsidRPr="00EE3251">
        <w:rPr>
          <w:noProof/>
        </w:rPr>
        <w:t xml:space="preserve"> CNN </w:t>
      </w:r>
      <w:r w:rsidR="0012131A" w:rsidRPr="00EE3251">
        <w:rPr>
          <w:noProof/>
        </w:rPr>
        <w:t>模型訓練或推論時間帶來的影響力，特點為保有</w:t>
      </w:r>
      <w:r w:rsidR="0012131A" w:rsidRPr="00EE3251">
        <w:rPr>
          <w:noProof/>
        </w:rPr>
        <w:t xml:space="preserve">CVPR’17 DenseNet </w:t>
      </w:r>
      <w:r w:rsidR="0012131A" w:rsidRPr="00EE3251">
        <w:rPr>
          <w:noProof/>
        </w:rPr>
        <w:t>相同的高準確度，相比</w:t>
      </w:r>
      <w:r w:rsidR="0012131A" w:rsidRPr="00EE3251">
        <w:rPr>
          <w:noProof/>
        </w:rPr>
        <w:t xml:space="preserve"> DenseNet </w:t>
      </w:r>
      <w:r w:rsidR="0012131A" w:rsidRPr="00EE3251">
        <w:rPr>
          <w:noProof/>
        </w:rPr>
        <w:t>減少</w:t>
      </w:r>
      <w:r w:rsidR="0012131A" w:rsidRPr="00EE3251">
        <w:rPr>
          <w:noProof/>
        </w:rPr>
        <w:t xml:space="preserve"> 36% </w:t>
      </w:r>
      <w:r w:rsidR="0012131A" w:rsidRPr="00EE3251">
        <w:rPr>
          <w:noProof/>
        </w:rPr>
        <w:t>推論時間，預期能使</w:t>
      </w:r>
      <w:r w:rsidR="0012131A" w:rsidRPr="00EE3251">
        <w:rPr>
          <w:noProof/>
        </w:rPr>
        <w:t xml:space="preserve"> HarDNet-Based </w:t>
      </w:r>
      <w:r w:rsidR="0012131A" w:rsidRPr="00EE3251">
        <w:rPr>
          <w:noProof/>
        </w:rPr>
        <w:t>的視訊語義分割神經網路模型於高解析度情境下達</w:t>
      </w:r>
      <w:r w:rsidR="0012131A" w:rsidRPr="00EE3251">
        <w:rPr>
          <w:noProof/>
        </w:rPr>
        <w:t xml:space="preserve"> Real-Time </w:t>
      </w:r>
      <w:r w:rsidR="0012131A" w:rsidRPr="00EE3251">
        <w:rPr>
          <w:noProof/>
        </w:rPr>
        <w:t>水準</w:t>
      </w:r>
      <w:r w:rsidR="0012131A" w:rsidRPr="00EE3251">
        <w:t>，</w:t>
      </w:r>
      <w:r w:rsidR="00A204DA" w:rsidRPr="00EE3251">
        <w:t>技術引進之</w:t>
      </w:r>
      <w:r w:rsidR="00A204DA" w:rsidRPr="00EE3251">
        <w:t xml:space="preserve">AIM U-HarDNet </w:t>
      </w:r>
      <w:r w:rsidR="00A204DA" w:rsidRPr="00EE3251">
        <w:t>引擎，以確保能在單晶片上執行視訊語義分割模型時，達到低功耗、低誤差範圍視訊語義分割軟體模型之技術標準。</w:t>
      </w:r>
    </w:p>
    <w:p w14:paraId="70A479DC" w14:textId="77777777" w:rsidR="001B507F" w:rsidRPr="00EE3251" w:rsidRDefault="00885CCB" w:rsidP="001B507F">
      <w:pPr>
        <w:keepNext/>
        <w:snapToGrid w:val="0"/>
        <w:spacing w:line="240" w:lineRule="auto"/>
        <w:ind w:leftChars="473" w:left="1135"/>
        <w:jc w:val="both"/>
      </w:pPr>
      <w:r w:rsidRPr="00EE3251">
        <w:rPr>
          <w:noProof/>
          <w:color w:val="000000" w:themeColor="text1"/>
        </w:rPr>
        <w:drawing>
          <wp:inline distT="0" distB="0" distL="0" distR="0" wp14:anchorId="20DFD9A1" wp14:editId="152BA8B0">
            <wp:extent cx="4841563" cy="2165342"/>
            <wp:effectExtent l="0" t="0" r="0" b="698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81">
                      <a:extLst>
                        <a:ext uri="{28A0092B-C50C-407E-A947-70E740481C1C}">
                          <a14:useLocalDpi xmlns:a14="http://schemas.microsoft.com/office/drawing/2010/main" val="0"/>
                        </a:ext>
                      </a:extLst>
                    </a:blip>
                    <a:stretch>
                      <a:fillRect/>
                    </a:stretch>
                  </pic:blipFill>
                  <pic:spPr>
                    <a:xfrm>
                      <a:off x="0" y="0"/>
                      <a:ext cx="4866373" cy="2176438"/>
                    </a:xfrm>
                    <a:prstGeom prst="rect">
                      <a:avLst/>
                    </a:prstGeom>
                  </pic:spPr>
                </pic:pic>
              </a:graphicData>
            </a:graphic>
          </wp:inline>
        </w:drawing>
      </w:r>
    </w:p>
    <w:p w14:paraId="70755CDC" w14:textId="1217BD7C" w:rsidR="00A36E6E" w:rsidRPr="00EE3251" w:rsidRDefault="001B507F" w:rsidP="00C4521B">
      <w:pPr>
        <w:kinsoku w:val="0"/>
        <w:snapToGrid w:val="0"/>
        <w:spacing w:beforeLines="25" w:before="60" w:line="240" w:lineRule="auto"/>
        <w:ind w:leftChars="237" w:left="569"/>
        <w:jc w:val="center"/>
        <w:rPr>
          <w:color w:val="000000" w:themeColor="text1"/>
        </w:rPr>
      </w:pPr>
      <w:bookmarkStart w:id="272" w:name="_Ref31849107"/>
      <w:bookmarkStart w:id="273" w:name="_Toc40276377"/>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30</w:t>
      </w:r>
      <w:r w:rsidRPr="00EE3251">
        <w:fldChar w:fldCharType="end"/>
      </w:r>
      <w:bookmarkEnd w:id="272"/>
      <w:r w:rsidR="00885CCB" w:rsidRPr="00EE3251">
        <w:rPr>
          <w:noProof/>
        </w:rPr>
        <w:t xml:space="preserve"> </w:t>
      </w:r>
      <w:r w:rsidR="00A36E6E" w:rsidRPr="00EE3251">
        <w:rPr>
          <w:color w:val="000000" w:themeColor="text1"/>
        </w:rPr>
        <w:t xml:space="preserve">HarDNet-Based </w:t>
      </w:r>
      <w:r w:rsidR="00A36E6E" w:rsidRPr="00EE3251">
        <w:rPr>
          <w:color w:val="000000" w:themeColor="text1"/>
        </w:rPr>
        <w:t>高性能類神經網路</w:t>
      </w:r>
      <w:r w:rsidR="00E538D8" w:rsidRPr="00EE3251">
        <w:rPr>
          <w:color w:val="000000" w:themeColor="text1"/>
        </w:rPr>
        <w:t>設計</w:t>
      </w:r>
      <w:bookmarkEnd w:id="273"/>
    </w:p>
    <w:p w14:paraId="44BC8B80" w14:textId="31526F8A" w:rsidR="001F5078" w:rsidRPr="00EE3251" w:rsidRDefault="00EF45F9" w:rsidP="00C4521B">
      <w:pPr>
        <w:snapToGrid w:val="0"/>
        <w:spacing w:line="240" w:lineRule="auto"/>
        <w:ind w:leftChars="473" w:left="1135" w:firstLineChars="177" w:firstLine="425"/>
        <w:jc w:val="both"/>
        <w:rPr>
          <w:noProof/>
          <w:color w:val="000000" w:themeColor="text1"/>
        </w:rPr>
      </w:pPr>
      <w:r w:rsidRPr="00EE3251">
        <w:rPr>
          <w:noProof/>
          <w:color w:val="000000" w:themeColor="text1"/>
        </w:rPr>
        <w:lastRenderedPageBreak/>
        <w:t>如</w:t>
      </w:r>
      <w:r w:rsidR="00357FE5">
        <w:rPr>
          <w:noProof/>
          <w:color w:val="000000" w:themeColor="text1"/>
        </w:rPr>
        <w:fldChar w:fldCharType="begin"/>
      </w:r>
      <w:r w:rsidR="00357FE5">
        <w:rPr>
          <w:noProof/>
          <w:color w:val="000000" w:themeColor="text1"/>
        </w:rPr>
        <w:instrText xml:space="preserve"> REF _Ref31849251 </w:instrText>
      </w:r>
      <w:r w:rsidR="00357FE5">
        <w:rPr>
          <w:noProof/>
          <w:color w:val="000000" w:themeColor="text1"/>
        </w:rPr>
        <w:fldChar w:fldCharType="separate"/>
      </w:r>
      <w:r w:rsidR="0082588F" w:rsidRPr="00EE3251">
        <w:t>圖</w:t>
      </w:r>
      <w:r w:rsidR="0082588F" w:rsidRPr="00EE3251">
        <w:t>2.</w:t>
      </w:r>
      <w:r w:rsidR="0082588F">
        <w:rPr>
          <w:noProof/>
        </w:rPr>
        <w:t>31</w:t>
      </w:r>
      <w:r w:rsidR="00357FE5">
        <w:rPr>
          <w:noProof/>
          <w:color w:val="000000" w:themeColor="text1"/>
        </w:rPr>
        <w:fldChar w:fldCharType="end"/>
      </w:r>
      <w:r w:rsidRPr="00EE3251">
        <w:rPr>
          <w:noProof/>
          <w:color w:val="000000" w:themeColor="text1"/>
        </w:rPr>
        <w:t>所示，</w:t>
      </w:r>
      <w:r w:rsidR="001F5078" w:rsidRPr="00EE3251">
        <w:rPr>
          <w:noProof/>
          <w:color w:val="000000" w:themeColor="text1"/>
        </w:rPr>
        <w:t>本子項</w:t>
      </w:r>
      <w:r w:rsidR="00FA2730" w:rsidRPr="00EE3251">
        <w:rPr>
          <w:noProof/>
          <w:color w:val="000000" w:themeColor="text1"/>
        </w:rPr>
        <w:t>計畫所規劃</w:t>
      </w:r>
      <w:r w:rsidR="001F5078" w:rsidRPr="00EE3251">
        <w:rPr>
          <w:noProof/>
          <w:color w:val="000000" w:themeColor="text1"/>
        </w:rPr>
        <w:t>的視訊語義分割神經網路模型</w:t>
      </w:r>
      <w:r w:rsidR="001F5078" w:rsidRPr="00EE3251">
        <w:rPr>
          <w:noProof/>
          <w:color w:val="000000" w:themeColor="text1"/>
        </w:rPr>
        <w:t xml:space="preserve"> U-HarDNet</w:t>
      </w:r>
      <w:r w:rsidR="001F5078" w:rsidRPr="00EE3251">
        <w:rPr>
          <w:noProof/>
          <w:color w:val="000000" w:themeColor="text1"/>
        </w:rPr>
        <w:t>，期能以</w:t>
      </w:r>
      <w:r w:rsidR="001F5078" w:rsidRPr="00EE3251">
        <w:rPr>
          <w:noProof/>
          <w:color w:val="000000" w:themeColor="text1"/>
        </w:rPr>
        <w:t>Real-Time</w:t>
      </w:r>
      <w:r w:rsidR="001F5078" w:rsidRPr="00EE3251">
        <w:rPr>
          <w:noProof/>
          <w:color w:val="000000" w:themeColor="text1"/>
        </w:rPr>
        <w:t>速度處理高解析度影像</w:t>
      </w:r>
      <w:r w:rsidR="001F5078" w:rsidRPr="00EE3251">
        <w:rPr>
          <w:noProof/>
          <w:color w:val="000000" w:themeColor="text1"/>
        </w:rPr>
        <w:t>(1024x2048)</w:t>
      </w:r>
      <w:r w:rsidR="001F5078" w:rsidRPr="00EE3251">
        <w:rPr>
          <w:noProof/>
          <w:color w:val="000000" w:themeColor="text1"/>
        </w:rPr>
        <w:t>之語義分割應用</w:t>
      </w:r>
      <w:r w:rsidR="001F5078" w:rsidRPr="00EE3251">
        <w:rPr>
          <w:noProof/>
          <w:color w:val="000000" w:themeColor="text1"/>
        </w:rPr>
        <w:t xml:space="preserve"> (Semantic Segmentation)</w:t>
      </w:r>
      <w:r w:rsidR="00FA2730" w:rsidRPr="00EE3251">
        <w:rPr>
          <w:noProof/>
          <w:color w:val="000000" w:themeColor="text1"/>
        </w:rPr>
        <w:t>，</w:t>
      </w:r>
      <w:r w:rsidR="001F5078" w:rsidRPr="00EE3251">
        <w:rPr>
          <w:noProof/>
          <w:color w:val="000000" w:themeColor="text1"/>
        </w:rPr>
        <w:t>為達成此目標初期工作為瞭解此領域的</w:t>
      </w:r>
      <w:r w:rsidR="001F5078" w:rsidRPr="00EE3251">
        <w:rPr>
          <w:noProof/>
          <w:color w:val="000000" w:themeColor="text1"/>
        </w:rPr>
        <w:t xml:space="preserve"> State-of-the-art </w:t>
      </w:r>
      <w:r w:rsidR="001F5078" w:rsidRPr="00EE3251">
        <w:rPr>
          <w:noProof/>
          <w:color w:val="000000" w:themeColor="text1"/>
        </w:rPr>
        <w:t>，透過文獻探討協助構思模型設計與優化方向，再以清大團隊在</w:t>
      </w:r>
      <w:r w:rsidR="001F5078" w:rsidRPr="00EE3251">
        <w:rPr>
          <w:noProof/>
          <w:color w:val="000000" w:themeColor="text1"/>
        </w:rPr>
        <w:t>ICCV’19</w:t>
      </w:r>
      <w:r w:rsidR="001F5078" w:rsidRPr="00EE3251">
        <w:rPr>
          <w:noProof/>
          <w:color w:val="000000" w:themeColor="text1"/>
        </w:rPr>
        <w:t>提出的</w:t>
      </w:r>
      <w:r w:rsidR="001F5078" w:rsidRPr="00EE3251">
        <w:rPr>
          <w:noProof/>
          <w:color w:val="000000" w:themeColor="text1"/>
        </w:rPr>
        <w:t xml:space="preserve">HarDNet CNN </w:t>
      </w:r>
      <w:r w:rsidR="001F5078" w:rsidRPr="00EE3251">
        <w:rPr>
          <w:noProof/>
          <w:color w:val="000000" w:themeColor="text1"/>
        </w:rPr>
        <w:t>骨幹模型為基礎，打造適合硬體實現的語義分割模型，其設計上需全盤考量模型大小、所需運算量與</w:t>
      </w:r>
      <w:r w:rsidR="001F5078" w:rsidRPr="00EE3251">
        <w:rPr>
          <w:noProof/>
          <w:color w:val="000000" w:themeColor="text1"/>
        </w:rPr>
        <w:t xml:space="preserve">DRAM </w:t>
      </w:r>
      <w:r w:rsidR="001F5078" w:rsidRPr="00EE3251">
        <w:rPr>
          <w:noProof/>
          <w:color w:val="000000" w:themeColor="text1"/>
        </w:rPr>
        <w:t>存取量，藉由模型中調整</w:t>
      </w:r>
      <w:r w:rsidR="001F5078" w:rsidRPr="00EE3251">
        <w:rPr>
          <w:noProof/>
          <w:color w:val="000000" w:themeColor="text1"/>
        </w:rPr>
        <w:t>Layers</w:t>
      </w:r>
      <w:r w:rsidR="001F5078" w:rsidRPr="00EE3251">
        <w:rPr>
          <w:noProof/>
          <w:color w:val="000000" w:themeColor="text1"/>
        </w:rPr>
        <w:t>、</w:t>
      </w:r>
      <w:r w:rsidR="001F5078" w:rsidRPr="00EE3251">
        <w:rPr>
          <w:noProof/>
          <w:color w:val="000000" w:themeColor="text1"/>
        </w:rPr>
        <w:t>Width</w:t>
      </w:r>
      <w:r w:rsidR="001F5078" w:rsidRPr="00EE3251">
        <w:rPr>
          <w:noProof/>
          <w:color w:val="000000" w:themeColor="text1"/>
        </w:rPr>
        <w:t>、</w:t>
      </w:r>
      <w:r w:rsidR="001F5078" w:rsidRPr="00EE3251">
        <w:rPr>
          <w:noProof/>
          <w:color w:val="000000" w:themeColor="text1"/>
        </w:rPr>
        <w:t>Depth</w:t>
      </w:r>
      <w:r w:rsidR="001F5078" w:rsidRPr="00EE3251">
        <w:rPr>
          <w:noProof/>
          <w:color w:val="000000" w:themeColor="text1"/>
        </w:rPr>
        <w:t>與連接方式，尋求高準確度，以突破現存技術</w:t>
      </w:r>
      <w:r w:rsidR="00FA2730" w:rsidRPr="00EE3251">
        <w:rPr>
          <w:noProof/>
          <w:color w:val="000000" w:themeColor="text1"/>
        </w:rPr>
        <w:t>，</w:t>
      </w:r>
      <w:r w:rsidR="001F5078" w:rsidRPr="00EE3251">
        <w:rPr>
          <w:noProof/>
          <w:color w:val="000000" w:themeColor="text1"/>
        </w:rPr>
        <w:t>U-HarDNet</w:t>
      </w:r>
      <w:r w:rsidR="001F5078" w:rsidRPr="00EE3251">
        <w:rPr>
          <w:noProof/>
          <w:color w:val="000000" w:themeColor="text1"/>
        </w:rPr>
        <w:t>模型也將與硬體結構一同設計，調整為對於硬體平台友善，藉此調高</w:t>
      </w:r>
      <w:r w:rsidR="001F5078" w:rsidRPr="00EE3251">
        <w:rPr>
          <w:noProof/>
          <w:color w:val="000000" w:themeColor="text1"/>
        </w:rPr>
        <w:t xml:space="preserve"> U-HarDNet Engine </w:t>
      </w:r>
      <w:r w:rsidR="001F5078" w:rsidRPr="00EE3251">
        <w:rPr>
          <w:noProof/>
          <w:color w:val="000000" w:themeColor="text1"/>
        </w:rPr>
        <w:t>中運算陣列於不同工作</w:t>
      </w:r>
      <w:r w:rsidR="001F5078" w:rsidRPr="00EE3251">
        <w:rPr>
          <w:noProof/>
          <w:color w:val="000000" w:themeColor="text1"/>
        </w:rPr>
        <w:t xml:space="preserve"> (7x7, 5x5, 3x3, 1x1, etc) </w:t>
      </w:r>
      <w:r w:rsidR="001F5078" w:rsidRPr="00EE3251">
        <w:rPr>
          <w:noProof/>
          <w:color w:val="000000" w:themeColor="text1"/>
        </w:rPr>
        <w:t>之</w:t>
      </w:r>
      <w:r w:rsidR="001F5078" w:rsidRPr="00EE3251">
        <w:rPr>
          <w:noProof/>
          <w:color w:val="000000" w:themeColor="text1"/>
        </w:rPr>
        <w:t>Utilization</w:t>
      </w:r>
      <w:r w:rsidR="001F5078" w:rsidRPr="00EE3251">
        <w:rPr>
          <w:noProof/>
          <w:color w:val="000000" w:themeColor="text1"/>
        </w:rPr>
        <w:t>，同時需分析模型內的參數分佈，藉此探討</w:t>
      </w:r>
      <w:r w:rsidR="001F5078" w:rsidRPr="00EE3251">
        <w:rPr>
          <w:noProof/>
          <w:color w:val="000000" w:themeColor="text1"/>
        </w:rPr>
        <w:t xml:space="preserve"> reduced bitwidth </w:t>
      </w:r>
      <w:r w:rsidR="001F5078" w:rsidRPr="00EE3251">
        <w:rPr>
          <w:noProof/>
          <w:color w:val="000000" w:themeColor="text1"/>
        </w:rPr>
        <w:t>議題，以減少</w:t>
      </w:r>
      <w:r w:rsidR="001F5078" w:rsidRPr="00EE3251">
        <w:rPr>
          <w:noProof/>
          <w:color w:val="000000" w:themeColor="text1"/>
        </w:rPr>
        <w:t xml:space="preserve"> U-HarDNet Engine </w:t>
      </w:r>
      <w:r w:rsidR="001F5078" w:rsidRPr="00EE3251">
        <w:rPr>
          <w:noProof/>
          <w:color w:val="000000" w:themeColor="text1"/>
        </w:rPr>
        <w:t>所需資源與功耗，並提高運算速度</w:t>
      </w:r>
      <w:r w:rsidR="00FA2730" w:rsidRPr="00EE3251">
        <w:rPr>
          <w:noProof/>
          <w:color w:val="000000" w:themeColor="text1"/>
        </w:rPr>
        <w:t>，</w:t>
      </w:r>
      <w:r w:rsidR="001F5078" w:rsidRPr="00EE3251">
        <w:rPr>
          <w:noProof/>
          <w:color w:val="000000" w:themeColor="text1"/>
        </w:rPr>
        <w:t>模型將使用國研院國網中心</w:t>
      </w:r>
      <w:r w:rsidR="001F5078" w:rsidRPr="00EE3251">
        <w:rPr>
          <w:noProof/>
          <w:color w:val="000000" w:themeColor="text1"/>
        </w:rPr>
        <w:t xml:space="preserve"> TWCC GPU</w:t>
      </w:r>
      <w:r w:rsidR="001F5078" w:rsidRPr="00EE3251">
        <w:rPr>
          <w:noProof/>
          <w:color w:val="000000" w:themeColor="text1"/>
        </w:rPr>
        <w:t>設備，以</w:t>
      </w:r>
      <w:r w:rsidR="001F5078" w:rsidRPr="00EE3251">
        <w:rPr>
          <w:noProof/>
          <w:color w:val="000000" w:themeColor="text1"/>
        </w:rPr>
        <w:t xml:space="preserve"> Cityscapes dataset </w:t>
      </w:r>
      <w:r w:rsidR="001F5078" w:rsidRPr="00EE3251">
        <w:rPr>
          <w:noProof/>
          <w:color w:val="000000" w:themeColor="text1"/>
        </w:rPr>
        <w:t>進行模型訓練，其提供</w:t>
      </w:r>
      <w:r w:rsidR="001F5078" w:rsidRPr="00EE3251">
        <w:rPr>
          <w:noProof/>
          <w:color w:val="000000" w:themeColor="text1"/>
        </w:rPr>
        <w:t xml:space="preserve"> 5,000 </w:t>
      </w:r>
      <w:r w:rsidR="001F5078" w:rsidRPr="00EE3251">
        <w:rPr>
          <w:noProof/>
          <w:color w:val="000000" w:themeColor="text1"/>
        </w:rPr>
        <w:t>張街景圖，</w:t>
      </w:r>
      <w:r w:rsidR="001F5078" w:rsidRPr="00EE3251">
        <w:rPr>
          <w:noProof/>
          <w:color w:val="000000" w:themeColor="text1"/>
        </w:rPr>
        <w:t>2,975</w:t>
      </w:r>
      <w:r w:rsidR="001F5078" w:rsidRPr="00EE3251">
        <w:rPr>
          <w:noProof/>
          <w:color w:val="000000" w:themeColor="text1"/>
        </w:rPr>
        <w:t>張為</w:t>
      </w:r>
      <w:r w:rsidR="001F5078" w:rsidRPr="00EE3251">
        <w:rPr>
          <w:noProof/>
          <w:color w:val="000000" w:themeColor="text1"/>
        </w:rPr>
        <w:t xml:space="preserve"> Training set</w:t>
      </w:r>
      <w:r w:rsidR="001F5078" w:rsidRPr="00EE3251">
        <w:rPr>
          <w:noProof/>
          <w:color w:val="000000" w:themeColor="text1"/>
        </w:rPr>
        <w:t>，</w:t>
      </w:r>
      <w:r w:rsidR="001F5078" w:rsidRPr="00EE3251">
        <w:rPr>
          <w:noProof/>
          <w:color w:val="000000" w:themeColor="text1"/>
        </w:rPr>
        <w:t>500</w:t>
      </w:r>
      <w:r w:rsidR="001F5078" w:rsidRPr="00EE3251">
        <w:rPr>
          <w:noProof/>
          <w:color w:val="000000" w:themeColor="text1"/>
        </w:rPr>
        <w:t>張提供為</w:t>
      </w:r>
      <w:r w:rsidR="001F5078" w:rsidRPr="00EE3251">
        <w:rPr>
          <w:noProof/>
          <w:color w:val="000000" w:themeColor="text1"/>
        </w:rPr>
        <w:t>Validation set</w:t>
      </w:r>
      <w:r w:rsidR="001F5078" w:rsidRPr="00EE3251">
        <w:rPr>
          <w:noProof/>
          <w:color w:val="000000" w:themeColor="text1"/>
        </w:rPr>
        <w:t>，</w:t>
      </w:r>
      <w:r w:rsidR="001F5078" w:rsidRPr="00EE3251">
        <w:rPr>
          <w:noProof/>
          <w:color w:val="000000" w:themeColor="text1"/>
        </w:rPr>
        <w:t xml:space="preserve">1,525 </w:t>
      </w:r>
      <w:r w:rsidR="001F5078" w:rsidRPr="00EE3251">
        <w:rPr>
          <w:noProof/>
          <w:color w:val="000000" w:themeColor="text1"/>
        </w:rPr>
        <w:t>張則為</w:t>
      </w:r>
      <w:r w:rsidR="001F5078" w:rsidRPr="00EE3251">
        <w:rPr>
          <w:noProof/>
          <w:color w:val="000000" w:themeColor="text1"/>
        </w:rPr>
        <w:t xml:space="preserve"> Testing set</w:t>
      </w:r>
      <w:r w:rsidR="001F5078" w:rsidRPr="00EE3251">
        <w:rPr>
          <w:noProof/>
          <w:color w:val="000000" w:themeColor="text1"/>
        </w:rPr>
        <w:t>，並以衡量標準</w:t>
      </w:r>
      <w:r w:rsidR="001F5078" w:rsidRPr="00EE3251">
        <w:rPr>
          <w:noProof/>
          <w:color w:val="000000" w:themeColor="text1"/>
        </w:rPr>
        <w:t xml:space="preserve"> (Mean IoU) </w:t>
      </w:r>
      <w:r w:rsidR="001F5078" w:rsidRPr="00EE3251">
        <w:rPr>
          <w:noProof/>
          <w:color w:val="000000" w:themeColor="text1"/>
        </w:rPr>
        <w:t>評估效能與優化效果。</w:t>
      </w:r>
    </w:p>
    <w:p w14:paraId="38706227" w14:textId="77777777" w:rsidR="001B507F" w:rsidRPr="00EE3251" w:rsidRDefault="00374FC9" w:rsidP="001B507F">
      <w:pPr>
        <w:keepNext/>
        <w:snapToGrid w:val="0"/>
        <w:spacing w:line="240" w:lineRule="auto"/>
        <w:ind w:leftChars="473" w:left="1135"/>
        <w:jc w:val="center"/>
      </w:pPr>
      <w:r w:rsidRPr="00EE3251">
        <w:rPr>
          <w:noProof/>
        </w:rPr>
        <w:drawing>
          <wp:inline distT="0" distB="0" distL="0" distR="0" wp14:anchorId="24B04378" wp14:editId="46F32827">
            <wp:extent cx="4624856" cy="2574148"/>
            <wp:effectExtent l="0" t="0" r="4445" b="0"/>
            <wp:docPr id="32" name="圖片 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82">
                      <a:extLst>
                        <a:ext uri="{28A0092B-C50C-407E-A947-70E740481C1C}">
                          <a14:useLocalDpi xmlns:a14="http://schemas.microsoft.com/office/drawing/2010/main" val="0"/>
                        </a:ext>
                      </a:extLst>
                    </a:blip>
                    <a:stretch>
                      <a:fillRect/>
                    </a:stretch>
                  </pic:blipFill>
                  <pic:spPr>
                    <a:xfrm>
                      <a:off x="0" y="0"/>
                      <a:ext cx="4659775" cy="2593584"/>
                    </a:xfrm>
                    <a:prstGeom prst="rect">
                      <a:avLst/>
                    </a:prstGeom>
                  </pic:spPr>
                </pic:pic>
              </a:graphicData>
            </a:graphic>
          </wp:inline>
        </w:drawing>
      </w:r>
    </w:p>
    <w:p w14:paraId="111CC92A" w14:textId="792D508B" w:rsidR="00A36E6E" w:rsidRPr="00EE3251" w:rsidRDefault="001B507F" w:rsidP="00C4521B">
      <w:pPr>
        <w:kinsoku w:val="0"/>
        <w:snapToGrid w:val="0"/>
        <w:spacing w:beforeLines="25" w:before="60" w:line="240" w:lineRule="auto"/>
        <w:ind w:leftChars="237" w:left="569"/>
        <w:jc w:val="center"/>
        <w:rPr>
          <w:color w:val="000000" w:themeColor="text1"/>
        </w:rPr>
      </w:pPr>
      <w:bookmarkStart w:id="274" w:name="_Ref31849251"/>
      <w:bookmarkStart w:id="275" w:name="_Ref31877353"/>
      <w:bookmarkStart w:id="276" w:name="_Toc40276378"/>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31</w:t>
      </w:r>
      <w:r w:rsidRPr="00EE3251">
        <w:fldChar w:fldCharType="end"/>
      </w:r>
      <w:bookmarkEnd w:id="274"/>
      <w:r w:rsidR="00045C94" w:rsidRPr="00EE3251">
        <w:rPr>
          <w:noProof/>
        </w:rPr>
        <w:t xml:space="preserve"> U-</w:t>
      </w:r>
      <w:r w:rsidR="00A36E6E" w:rsidRPr="00EE3251">
        <w:rPr>
          <w:color w:val="000000" w:themeColor="text1"/>
        </w:rPr>
        <w:t>HarDNet</w:t>
      </w:r>
      <w:r w:rsidR="00045C94" w:rsidRPr="00EE3251">
        <w:rPr>
          <w:noProof/>
          <w:color w:val="000000" w:themeColor="text1"/>
        </w:rPr>
        <w:t>視訊語義分割神經網路模型</w:t>
      </w:r>
      <w:bookmarkEnd w:id="275"/>
      <w:bookmarkEnd w:id="276"/>
    </w:p>
    <w:p w14:paraId="149ADF23" w14:textId="77777777" w:rsidR="00045C94" w:rsidRPr="00EE3251" w:rsidRDefault="00045C94" w:rsidP="00C4521B">
      <w:pPr>
        <w:snapToGrid w:val="0"/>
        <w:spacing w:line="240" w:lineRule="auto"/>
        <w:ind w:leftChars="473" w:left="1135"/>
        <w:jc w:val="center"/>
      </w:pPr>
    </w:p>
    <w:p w14:paraId="47652B69" w14:textId="16770180" w:rsidR="00A204DA" w:rsidRDefault="00F77DE9" w:rsidP="00C4521B">
      <w:pPr>
        <w:snapToGrid w:val="0"/>
        <w:spacing w:line="240" w:lineRule="auto"/>
        <w:ind w:leftChars="473" w:left="1135" w:firstLineChars="177" w:firstLine="425"/>
        <w:jc w:val="both"/>
      </w:pPr>
      <w:r w:rsidRPr="00EE3251">
        <w:t>綜觀上述之規劃，本子項『視訊語義分割引擎與模型』包括</w:t>
      </w:r>
      <w:r w:rsidRPr="00EE3251">
        <w:t xml:space="preserve">U-HarDNet </w:t>
      </w:r>
      <w:r w:rsidRPr="00EE3251">
        <w:t>神經網路模型與</w:t>
      </w:r>
      <w:r w:rsidRPr="00EE3251">
        <w:t>U-HarDNet</w:t>
      </w:r>
      <w:r w:rsidRPr="00EE3251">
        <w:t>硬體引擎，定位於視訊語意分割應用，並以高解析度</w:t>
      </w:r>
      <w:r w:rsidRPr="00EE3251">
        <w:t xml:space="preserve"> 1024x2048</w:t>
      </w:r>
      <w:r w:rsidRPr="00EE3251">
        <w:t>影像達</w:t>
      </w:r>
      <w:r w:rsidRPr="00EE3251">
        <w:t>Real-Time 30 fps</w:t>
      </w:r>
      <w:r w:rsidRPr="00EE3251">
        <w:t>為目標，打造低功耗</w:t>
      </w:r>
      <w:r w:rsidRPr="00EE3251">
        <w:t xml:space="preserve"> U-HarDNet </w:t>
      </w:r>
      <w:r w:rsidR="00172A8B" w:rsidRPr="00EE3251">
        <w:t>引擎</w:t>
      </w:r>
      <w:r w:rsidRPr="00EE3251">
        <w:t>，同時其設計能體現</w:t>
      </w:r>
      <w:r w:rsidRPr="00EE3251">
        <w:t xml:space="preserve"> AIM DRAM Macro </w:t>
      </w:r>
      <w:r w:rsidRPr="00EE3251">
        <w:t>優勢於高解析度影像應用之影響與重要性。</w:t>
      </w:r>
    </w:p>
    <w:p w14:paraId="6E814DCF" w14:textId="77777777" w:rsidR="000777AD" w:rsidRPr="008A7F4A" w:rsidRDefault="000777AD" w:rsidP="00C4521B">
      <w:pPr>
        <w:snapToGrid w:val="0"/>
        <w:spacing w:line="240" w:lineRule="auto"/>
        <w:ind w:leftChars="473" w:left="1135" w:firstLineChars="177" w:firstLine="425"/>
        <w:jc w:val="both"/>
      </w:pPr>
    </w:p>
    <w:p w14:paraId="56289694" w14:textId="7CCB4195" w:rsidR="00634946" w:rsidRPr="00EE3251" w:rsidRDefault="00521935" w:rsidP="00C4521B">
      <w:pPr>
        <w:snapToGrid w:val="0"/>
        <w:spacing w:line="240" w:lineRule="auto"/>
        <w:ind w:leftChars="355" w:left="852"/>
      </w:pPr>
      <w:r w:rsidRPr="00EE3251">
        <w:t xml:space="preserve">C.4 AIM SoC </w:t>
      </w:r>
      <w:r w:rsidRPr="00EE3251">
        <w:t>晶片</w:t>
      </w:r>
      <w:r w:rsidR="00932F5B">
        <w:rPr>
          <w:rFonts w:hint="eastAsia"/>
        </w:rPr>
        <w:t>整合</w:t>
      </w:r>
      <w:r w:rsidRPr="00EE3251">
        <w:t>與實現</w:t>
      </w:r>
    </w:p>
    <w:p w14:paraId="0289F257" w14:textId="4833EDE9" w:rsidR="00E45CEE" w:rsidRPr="00EE3251" w:rsidRDefault="00E45CEE" w:rsidP="00C4521B">
      <w:pPr>
        <w:pStyle w:val="affc"/>
        <w:adjustRightInd w:val="0"/>
        <w:snapToGrid w:val="0"/>
        <w:spacing w:beforeLines="25" w:before="60" w:afterLines="25" w:after="60"/>
        <w:ind w:leftChars="473" w:left="1135"/>
        <w:jc w:val="both"/>
        <w:rPr>
          <w:rFonts w:ascii="Times New Roman"/>
          <w:noProof/>
          <w:color w:val="000000" w:themeColor="text1"/>
          <w:sz w:val="24"/>
        </w:rPr>
      </w:pPr>
      <w:r w:rsidRPr="00EE3251">
        <w:rPr>
          <w:rFonts w:ascii="Times New Roman"/>
          <w:noProof/>
          <w:color w:val="000000" w:themeColor="text1"/>
          <w:sz w:val="24"/>
        </w:rPr>
        <w:t>本計畫在『</w:t>
      </w:r>
      <w:r w:rsidRPr="00EE3251">
        <w:rPr>
          <w:rFonts w:ascii="Times New Roman"/>
          <w:noProof/>
          <w:color w:val="000000" w:themeColor="text1"/>
          <w:sz w:val="24"/>
        </w:rPr>
        <w:t>AIM SoC</w:t>
      </w:r>
      <w:r w:rsidRPr="00EE3251">
        <w:rPr>
          <w:rFonts w:ascii="Times New Roman"/>
          <w:noProof/>
          <w:color w:val="000000" w:themeColor="text1"/>
          <w:sz w:val="24"/>
        </w:rPr>
        <w:t>晶片設計與實現』子項</w:t>
      </w:r>
      <w:r w:rsidR="0041145F" w:rsidRPr="00EE3251">
        <w:rPr>
          <w:rFonts w:ascii="Times New Roman"/>
          <w:noProof/>
          <w:color w:val="000000" w:themeColor="text1"/>
          <w:sz w:val="24"/>
        </w:rPr>
        <w:t>上之</w:t>
      </w:r>
      <w:r w:rsidRPr="00EE3251">
        <w:rPr>
          <w:rFonts w:ascii="Times New Roman"/>
          <w:noProof/>
          <w:color w:val="000000" w:themeColor="text1"/>
          <w:sz w:val="24"/>
        </w:rPr>
        <w:t>規劃，將完成內嵌</w:t>
      </w:r>
      <w:r w:rsidRPr="00EE3251">
        <w:rPr>
          <w:rFonts w:ascii="Times New Roman"/>
          <w:noProof/>
          <w:color w:val="000000" w:themeColor="text1"/>
          <w:sz w:val="24"/>
        </w:rPr>
        <w:t xml:space="preserve"> AI </w:t>
      </w:r>
      <w:r w:rsidRPr="00EE3251">
        <w:rPr>
          <w:rFonts w:ascii="Times New Roman"/>
          <w:noProof/>
          <w:color w:val="000000" w:themeColor="text1"/>
          <w:sz w:val="24"/>
        </w:rPr>
        <w:t>加速器之</w:t>
      </w:r>
      <w:r w:rsidRPr="00EE3251">
        <w:rPr>
          <w:rFonts w:ascii="Times New Roman"/>
          <w:noProof/>
          <w:color w:val="000000" w:themeColor="text1"/>
          <w:sz w:val="24"/>
        </w:rPr>
        <w:t xml:space="preserve"> </w:t>
      </w:r>
      <w:r w:rsidR="00E25992">
        <w:rPr>
          <w:rFonts w:ascii="Times New Roman" w:eastAsiaTheme="majorEastAsia" w:hAnsi="Times New Roman" w:hint="eastAsia"/>
          <w:noProof/>
          <w:color w:val="000000" w:themeColor="text1"/>
          <w:sz w:val="24"/>
        </w:rPr>
        <w:t>2</w:t>
      </w:r>
      <w:r w:rsidR="00E25992">
        <w:rPr>
          <w:rFonts w:ascii="Times New Roman" w:eastAsiaTheme="majorEastAsia" w:hAnsi="Times New Roman" w:hint="eastAsia"/>
          <w:noProof/>
          <w:color w:val="000000" w:themeColor="text1"/>
          <w:sz w:val="24"/>
        </w:rPr>
        <w:t>顆</w:t>
      </w:r>
      <w:r w:rsidRPr="00EE3251">
        <w:rPr>
          <w:rFonts w:ascii="Times New Roman"/>
          <w:noProof/>
          <w:color w:val="000000" w:themeColor="text1"/>
          <w:sz w:val="24"/>
        </w:rPr>
        <w:t xml:space="preserve">AIM </w:t>
      </w:r>
      <w:r w:rsidRPr="00EE3251">
        <w:rPr>
          <w:rFonts w:ascii="Times New Roman"/>
          <w:noProof/>
          <w:color w:val="000000" w:themeColor="text1"/>
          <w:sz w:val="24"/>
        </w:rPr>
        <w:t>單晶片開發，預計將整合對人臉辨識等圖像應用</w:t>
      </w:r>
      <w:r w:rsidR="0041145F" w:rsidRPr="00EE3251">
        <w:rPr>
          <w:rFonts w:ascii="Times New Roman"/>
          <w:noProof/>
          <w:color w:val="000000" w:themeColor="text1"/>
          <w:sz w:val="24"/>
        </w:rPr>
        <w:t>的</w:t>
      </w:r>
      <w:r w:rsidRPr="00EE3251">
        <w:rPr>
          <w:rFonts w:ascii="Times New Roman"/>
          <w:noProof/>
          <w:color w:val="000000" w:themeColor="text1"/>
          <w:sz w:val="24"/>
        </w:rPr>
        <w:t>駕駛監測系統</w:t>
      </w:r>
      <w:r w:rsidRPr="00EE3251">
        <w:rPr>
          <w:rFonts w:ascii="Times New Roman"/>
          <w:noProof/>
          <w:color w:val="000000" w:themeColor="text1"/>
          <w:sz w:val="24"/>
        </w:rPr>
        <w:t xml:space="preserve"> (DMS</w:t>
      </w:r>
      <w:r w:rsidRPr="00EE3251">
        <w:rPr>
          <w:rFonts w:ascii="Times New Roman"/>
          <w:noProof/>
          <w:color w:val="000000" w:themeColor="text1"/>
          <w:sz w:val="24"/>
        </w:rPr>
        <w:t>，</w:t>
      </w:r>
      <w:r w:rsidRPr="00EE3251">
        <w:rPr>
          <w:rFonts w:ascii="Times New Roman"/>
          <w:noProof/>
          <w:color w:val="000000" w:themeColor="text1"/>
          <w:sz w:val="24"/>
        </w:rPr>
        <w:t xml:space="preserve">Driver Monitor System) </w:t>
      </w:r>
      <w:r w:rsidRPr="00EE3251">
        <w:rPr>
          <w:rFonts w:ascii="Times New Roman"/>
          <w:noProof/>
          <w:color w:val="000000" w:themeColor="text1"/>
          <w:sz w:val="24"/>
        </w:rPr>
        <w:t>引擎及物件與語義分割</w:t>
      </w:r>
      <w:r w:rsidRPr="00EE3251">
        <w:rPr>
          <w:rFonts w:ascii="Times New Roman"/>
          <w:noProof/>
          <w:color w:val="000000" w:themeColor="text1"/>
          <w:sz w:val="24"/>
        </w:rPr>
        <w:t xml:space="preserve"> (Instance and Sematic Segmentation) </w:t>
      </w:r>
      <w:r w:rsidRPr="00EE3251">
        <w:rPr>
          <w:rFonts w:ascii="Times New Roman"/>
          <w:noProof/>
          <w:color w:val="000000" w:themeColor="text1"/>
          <w:sz w:val="24"/>
        </w:rPr>
        <w:t>引擎，對於汽車安全監測助理等應用中，能提供不同類型應用的運算能力，以確保即時</w:t>
      </w:r>
      <w:r w:rsidR="006C634A" w:rsidRPr="00EE3251">
        <w:rPr>
          <w:rFonts w:ascii="Times New Roman"/>
          <w:noProof/>
          <w:color w:val="000000" w:themeColor="text1"/>
          <w:sz w:val="24"/>
        </w:rPr>
        <w:t>同時與多工</w:t>
      </w:r>
      <w:r w:rsidRPr="00EE3251">
        <w:rPr>
          <w:rFonts w:ascii="Times New Roman"/>
          <w:noProof/>
          <w:color w:val="000000" w:themeColor="text1"/>
          <w:sz w:val="24"/>
        </w:rPr>
        <w:t>運算、節能省電、高效率與高正確性</w:t>
      </w:r>
      <w:r w:rsidR="0041145F" w:rsidRPr="00A43B78">
        <w:rPr>
          <w:rFonts w:ascii="Times New Roman"/>
          <w:noProof/>
          <w:color w:val="000000" w:themeColor="text1"/>
          <w:sz w:val="24"/>
        </w:rPr>
        <w:t>。</w:t>
      </w:r>
      <w:r w:rsidR="0096718F" w:rsidRPr="00A43B78">
        <w:rPr>
          <w:rFonts w:ascii="Times New Roman"/>
          <w:noProof/>
          <w:color w:val="000000" w:themeColor="text1"/>
          <w:sz w:val="24"/>
        </w:rPr>
        <w:t>如</w:t>
      </w:r>
      <w:r w:rsidR="00357FE5">
        <w:rPr>
          <w:rFonts w:ascii="Times New Roman"/>
          <w:noProof/>
          <w:color w:val="000000" w:themeColor="text1"/>
          <w:sz w:val="24"/>
        </w:rPr>
        <w:fldChar w:fldCharType="begin"/>
      </w:r>
      <w:r w:rsidR="00357FE5">
        <w:rPr>
          <w:rFonts w:ascii="Times New Roman"/>
          <w:noProof/>
          <w:color w:val="000000" w:themeColor="text1"/>
          <w:sz w:val="24"/>
        </w:rPr>
        <w:instrText xml:space="preserve"> REF _Ref31849320  \* MERGEFORMAT </w:instrText>
      </w:r>
      <w:r w:rsidR="00357FE5">
        <w:rPr>
          <w:rFonts w:ascii="Times New Roman"/>
          <w:noProof/>
          <w:color w:val="000000" w:themeColor="text1"/>
          <w:sz w:val="24"/>
        </w:rPr>
        <w:fldChar w:fldCharType="separate"/>
      </w:r>
      <w:r w:rsidR="0082588F" w:rsidRPr="0082588F">
        <w:rPr>
          <w:rFonts w:ascii="Times New Roman"/>
          <w:noProof/>
          <w:color w:val="000000" w:themeColor="text1"/>
          <w:sz w:val="24"/>
        </w:rPr>
        <w:t>圖</w:t>
      </w:r>
      <w:r w:rsidR="0082588F" w:rsidRPr="0082588F">
        <w:rPr>
          <w:rFonts w:ascii="Times New Roman"/>
          <w:noProof/>
          <w:color w:val="000000" w:themeColor="text1"/>
          <w:sz w:val="24"/>
        </w:rPr>
        <w:t>2.32</w:t>
      </w:r>
      <w:r w:rsidR="00357FE5">
        <w:rPr>
          <w:rFonts w:ascii="Times New Roman"/>
          <w:noProof/>
          <w:color w:val="000000" w:themeColor="text1"/>
          <w:sz w:val="24"/>
        </w:rPr>
        <w:fldChar w:fldCharType="end"/>
      </w:r>
      <w:r w:rsidR="00E25992" w:rsidRPr="00C56702">
        <w:rPr>
          <w:rFonts w:ascii="Times New Roman"/>
          <w:noProof/>
          <w:color w:val="000000" w:themeColor="text1"/>
          <w:sz w:val="24"/>
        </w:rPr>
        <w:fldChar w:fldCharType="begin"/>
      </w:r>
      <w:r w:rsidR="00E25992">
        <w:rPr>
          <w:rFonts w:ascii="Times New Roman"/>
          <w:noProof/>
          <w:color w:val="000000" w:themeColor="text1"/>
          <w:sz w:val="24"/>
        </w:rPr>
        <w:instrText xml:space="preserve"> REF _Ref40188374 \h  \* MERGEFORMAT </w:instrText>
      </w:r>
      <w:r w:rsidR="00E25992" w:rsidRPr="00C56702">
        <w:rPr>
          <w:rFonts w:ascii="Times New Roman"/>
          <w:noProof/>
          <w:color w:val="000000" w:themeColor="text1"/>
          <w:sz w:val="24"/>
        </w:rPr>
      </w:r>
      <w:r w:rsidR="00E25992" w:rsidRPr="00C56702">
        <w:rPr>
          <w:rFonts w:ascii="Times New Roman"/>
          <w:noProof/>
          <w:color w:val="000000" w:themeColor="text1"/>
          <w:sz w:val="24"/>
        </w:rPr>
        <w:fldChar w:fldCharType="separate"/>
      </w:r>
      <w:r w:rsidR="0082588F" w:rsidRPr="0082588F">
        <w:rPr>
          <w:rFonts w:ascii="Times New Roman" w:hint="eastAsia"/>
          <w:noProof/>
          <w:color w:val="000000" w:themeColor="text1"/>
          <w:sz w:val="24"/>
        </w:rPr>
        <w:t>圖</w:t>
      </w:r>
      <w:r w:rsidR="0082588F" w:rsidRPr="0082588F">
        <w:rPr>
          <w:rFonts w:ascii="Times New Roman" w:hint="eastAsia"/>
          <w:noProof/>
          <w:color w:val="000000" w:themeColor="text1"/>
          <w:sz w:val="24"/>
        </w:rPr>
        <w:t>2.</w:t>
      </w:r>
      <w:r w:rsidR="0082588F" w:rsidRPr="0082588F">
        <w:rPr>
          <w:rFonts w:ascii="Times New Roman"/>
          <w:noProof/>
          <w:color w:val="000000" w:themeColor="text1"/>
          <w:sz w:val="24"/>
        </w:rPr>
        <w:t>33</w:t>
      </w:r>
      <w:r w:rsidR="00E25992" w:rsidRPr="00C56702">
        <w:rPr>
          <w:rFonts w:ascii="Times New Roman"/>
          <w:noProof/>
          <w:color w:val="000000" w:themeColor="text1"/>
          <w:sz w:val="24"/>
        </w:rPr>
        <w:fldChar w:fldCharType="end"/>
      </w:r>
      <w:r w:rsidR="0096718F" w:rsidRPr="00A43B78">
        <w:rPr>
          <w:rFonts w:ascii="Times New Roman"/>
          <w:noProof/>
          <w:color w:val="000000" w:themeColor="text1"/>
          <w:sz w:val="24"/>
        </w:rPr>
        <w:t>所示，</w:t>
      </w:r>
      <w:r w:rsidR="0041145F" w:rsidRPr="00A43B78">
        <w:rPr>
          <w:rFonts w:ascii="Times New Roman"/>
          <w:noProof/>
          <w:color w:val="000000" w:themeColor="text1"/>
          <w:sz w:val="24"/>
        </w:rPr>
        <w:t>為了實現集上述</w:t>
      </w:r>
      <w:r w:rsidRPr="00A43B78">
        <w:rPr>
          <w:rFonts w:ascii="Times New Roman"/>
          <w:noProof/>
          <w:color w:val="000000" w:themeColor="text1"/>
          <w:sz w:val="24"/>
        </w:rPr>
        <w:t>目標於一身的晶片，本子項將進行包括外</w:t>
      </w:r>
      <w:r w:rsidRPr="00EE3251">
        <w:rPr>
          <w:rFonts w:ascii="Times New Roman"/>
          <w:noProof/>
          <w:color w:val="000000" w:themeColor="text1"/>
          <w:sz w:val="24"/>
        </w:rPr>
        <w:t>部介面與緩衝、多引擎核心、晶片內部匯流排、數據流排程器、高頻寬</w:t>
      </w:r>
      <w:r w:rsidRPr="00EE3251">
        <w:rPr>
          <w:rFonts w:ascii="Times New Roman"/>
          <w:noProof/>
          <w:color w:val="000000" w:themeColor="text1"/>
          <w:sz w:val="24"/>
        </w:rPr>
        <w:t>DRAM</w:t>
      </w:r>
      <w:r w:rsidRPr="00EE3251">
        <w:rPr>
          <w:rFonts w:ascii="Times New Roman"/>
          <w:noProof/>
          <w:color w:val="000000" w:themeColor="text1"/>
          <w:sz w:val="24"/>
        </w:rPr>
        <w:t>記憶體控制器、中央處理單元、相關測試介面與電路等智財整合開發與驗證測試，並以力積電</w:t>
      </w:r>
      <w:r w:rsidRPr="00EE3251">
        <w:rPr>
          <w:rFonts w:ascii="Times New Roman"/>
          <w:noProof/>
          <w:color w:val="000000" w:themeColor="text1"/>
          <w:sz w:val="24"/>
        </w:rPr>
        <w:t xml:space="preserve">DRAM 25nm </w:t>
      </w:r>
      <w:r w:rsidRPr="00EE3251">
        <w:rPr>
          <w:rFonts w:ascii="Times New Roman"/>
          <w:noProof/>
          <w:color w:val="000000" w:themeColor="text1"/>
          <w:sz w:val="24"/>
        </w:rPr>
        <w:t>製程技術</w:t>
      </w:r>
      <w:r w:rsidR="006C634A" w:rsidRPr="00EE3251">
        <w:rPr>
          <w:rFonts w:ascii="Times New Roman"/>
          <w:noProof/>
          <w:color w:val="000000" w:themeColor="text1"/>
          <w:sz w:val="24"/>
        </w:rPr>
        <w:t>，</w:t>
      </w:r>
      <w:r w:rsidRPr="00EE3251">
        <w:rPr>
          <w:rFonts w:ascii="Times New Roman"/>
          <w:noProof/>
          <w:color w:val="000000" w:themeColor="text1"/>
          <w:sz w:val="24"/>
        </w:rPr>
        <w:t>進行</w:t>
      </w:r>
      <w:r w:rsidRPr="00EE3251">
        <w:rPr>
          <w:rFonts w:ascii="Times New Roman"/>
          <w:noProof/>
          <w:color w:val="000000" w:themeColor="text1"/>
          <w:sz w:val="24"/>
        </w:rPr>
        <w:t xml:space="preserve">DRAM </w:t>
      </w:r>
      <w:r w:rsidR="006C634A" w:rsidRPr="00EE3251">
        <w:rPr>
          <w:rFonts w:ascii="Times New Roman"/>
          <w:noProof/>
          <w:color w:val="000000" w:themeColor="text1"/>
          <w:sz w:val="24"/>
        </w:rPr>
        <w:t>與</w:t>
      </w:r>
      <w:r w:rsidRPr="00EE3251">
        <w:rPr>
          <w:rFonts w:ascii="Times New Roman"/>
          <w:noProof/>
          <w:color w:val="000000" w:themeColor="text1"/>
          <w:sz w:val="24"/>
        </w:rPr>
        <w:t>邏輯電路</w:t>
      </w:r>
      <w:r w:rsidR="006C634A" w:rsidRPr="00EE3251">
        <w:rPr>
          <w:rFonts w:ascii="Times New Roman"/>
          <w:noProof/>
          <w:color w:val="000000" w:themeColor="text1"/>
          <w:sz w:val="24"/>
        </w:rPr>
        <w:t>共構的</w:t>
      </w:r>
      <w:r w:rsidRPr="00EE3251">
        <w:rPr>
          <w:rFonts w:ascii="Times New Roman"/>
          <w:noProof/>
          <w:color w:val="000000" w:themeColor="text1"/>
          <w:sz w:val="24"/>
        </w:rPr>
        <w:t>晶片設計。</w:t>
      </w:r>
    </w:p>
    <w:p w14:paraId="48DAC070" w14:textId="235CE99C" w:rsidR="00511F2E" w:rsidRDefault="00511F2E" w:rsidP="00511F2E">
      <w:pPr>
        <w:pStyle w:val="affc"/>
        <w:keepNext/>
        <w:adjustRightInd w:val="0"/>
        <w:snapToGrid w:val="0"/>
        <w:spacing w:beforeLines="25" w:before="60" w:afterLines="25" w:after="60"/>
        <w:ind w:leftChars="473" w:left="1135"/>
        <w:jc w:val="center"/>
        <w:rPr>
          <w:rFonts w:ascii="Times New Roman"/>
        </w:rPr>
      </w:pPr>
    </w:p>
    <w:p w14:paraId="6C494E9E" w14:textId="5B7C1802" w:rsidR="00E25992" w:rsidRDefault="00E25992" w:rsidP="00511F2E">
      <w:pPr>
        <w:pStyle w:val="affc"/>
        <w:keepNext/>
        <w:adjustRightInd w:val="0"/>
        <w:snapToGrid w:val="0"/>
        <w:spacing w:beforeLines="25" w:before="60" w:afterLines="25" w:after="60"/>
        <w:ind w:leftChars="473" w:left="1135"/>
        <w:jc w:val="center"/>
        <w:rPr>
          <w:ins w:id="277" w:author="Joyce" w:date="2020-05-14T13:15:00Z"/>
          <w:rFonts w:ascii="Times New Roman"/>
        </w:rPr>
      </w:pPr>
      <w:del w:id="278" w:author="Joyce" w:date="2020-05-14T13:15:00Z">
        <w:r w:rsidDel="00D93C4A">
          <w:rPr>
            <w:noProof/>
          </w:rPr>
          <w:drawing>
            <wp:inline distT="0" distB="0" distL="0" distR="0" wp14:anchorId="1CBE6209" wp14:editId="48C36508">
              <wp:extent cx="5136542" cy="2302796"/>
              <wp:effectExtent l="0" t="0" r="6985" b="2540"/>
              <wp:docPr id="963" name="圖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5022" cy="2311081"/>
                      </a:xfrm>
                      <a:prstGeom prst="rect">
                        <a:avLst/>
                      </a:prstGeom>
                    </pic:spPr>
                  </pic:pic>
                </a:graphicData>
              </a:graphic>
            </wp:inline>
          </w:drawing>
        </w:r>
      </w:del>
    </w:p>
    <w:p w14:paraId="42B1DEB7" w14:textId="7A61D6B7" w:rsidR="00D93C4A" w:rsidRDefault="00D93C4A" w:rsidP="00511F2E">
      <w:pPr>
        <w:pStyle w:val="affc"/>
        <w:keepNext/>
        <w:adjustRightInd w:val="0"/>
        <w:snapToGrid w:val="0"/>
        <w:spacing w:beforeLines="25" w:before="60" w:afterLines="25" w:after="60"/>
        <w:ind w:leftChars="473" w:left="1135"/>
        <w:jc w:val="center"/>
        <w:rPr>
          <w:rFonts w:ascii="Times New Roman" w:hint="eastAsia"/>
        </w:rPr>
      </w:pPr>
      <w:ins w:id="279" w:author="Joyce" w:date="2020-05-14T13:15:00Z">
        <w:r>
          <w:rPr>
            <w:noProof/>
          </w:rPr>
          <w:drawing>
            <wp:inline distT="0" distB="0" distL="0" distR="0" wp14:anchorId="16771A93" wp14:editId="6E1B6FF9">
              <wp:extent cx="5940425" cy="2625090"/>
              <wp:effectExtent l="0" t="0" r="3175"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625090"/>
                      </a:xfrm>
                      <a:prstGeom prst="rect">
                        <a:avLst/>
                      </a:prstGeom>
                    </pic:spPr>
                  </pic:pic>
                </a:graphicData>
              </a:graphic>
            </wp:inline>
          </w:drawing>
        </w:r>
      </w:ins>
    </w:p>
    <w:p w14:paraId="7BF9DAC4" w14:textId="4E07328A" w:rsidR="00A36E6E" w:rsidRPr="00EE3251" w:rsidRDefault="00511F2E" w:rsidP="00C4521B">
      <w:pPr>
        <w:kinsoku w:val="0"/>
        <w:snapToGrid w:val="0"/>
        <w:spacing w:beforeLines="25" w:before="60" w:line="240" w:lineRule="auto"/>
        <w:ind w:leftChars="237" w:left="569"/>
        <w:jc w:val="center"/>
        <w:rPr>
          <w:noProof/>
          <w:color w:val="000000" w:themeColor="text1"/>
        </w:rPr>
      </w:pPr>
      <w:bookmarkStart w:id="280" w:name="_Ref31849320"/>
      <w:bookmarkStart w:id="281" w:name="_Toc40276379"/>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32</w:t>
      </w:r>
      <w:r w:rsidRPr="00EE3251">
        <w:fldChar w:fldCharType="end"/>
      </w:r>
      <w:bookmarkEnd w:id="280"/>
      <w:r w:rsidRPr="00EE3251">
        <w:t xml:space="preserve"> </w:t>
      </w:r>
      <w:r w:rsidR="00B61727" w:rsidRPr="00EE3251">
        <w:rPr>
          <w:rFonts w:ascii="Times New Roman"/>
          <w:noProof/>
          <w:color w:val="000000" w:themeColor="text1"/>
        </w:rPr>
        <w:t>語意分割</w:t>
      </w:r>
      <w:r w:rsidR="0096718F" w:rsidRPr="00EE3251">
        <w:rPr>
          <w:noProof/>
          <w:color w:val="000000" w:themeColor="text1"/>
        </w:rPr>
        <w:t xml:space="preserve">SoC </w:t>
      </w:r>
      <w:r w:rsidR="0096718F" w:rsidRPr="00EE3251">
        <w:rPr>
          <w:noProof/>
          <w:color w:val="000000" w:themeColor="text1"/>
        </w:rPr>
        <w:t>晶片設計架構</w:t>
      </w:r>
      <w:bookmarkEnd w:id="281"/>
    </w:p>
    <w:p w14:paraId="778DBDE9" w14:textId="77777777" w:rsidR="00E25992" w:rsidRDefault="00E25992" w:rsidP="00C4521B">
      <w:pPr>
        <w:pStyle w:val="affc"/>
        <w:adjustRightInd w:val="0"/>
        <w:snapToGrid w:val="0"/>
        <w:spacing w:beforeLines="25" w:before="60" w:afterLines="25" w:after="60"/>
        <w:ind w:leftChars="473" w:left="1135" w:firstLineChars="177" w:firstLine="425"/>
        <w:jc w:val="both"/>
        <w:rPr>
          <w:rFonts w:ascii="Times New Roman"/>
          <w:noProof/>
          <w:color w:val="000000" w:themeColor="text1"/>
          <w:sz w:val="24"/>
        </w:rPr>
      </w:pPr>
    </w:p>
    <w:p w14:paraId="67201669" w14:textId="4E06254B" w:rsidR="00E25992" w:rsidRDefault="00E25992" w:rsidP="00C4521B">
      <w:pPr>
        <w:pStyle w:val="affc"/>
        <w:adjustRightInd w:val="0"/>
        <w:snapToGrid w:val="0"/>
        <w:spacing w:beforeLines="25" w:before="60" w:afterLines="25" w:after="60"/>
        <w:ind w:leftChars="473" w:left="1135" w:firstLineChars="177" w:firstLine="531"/>
        <w:jc w:val="both"/>
        <w:rPr>
          <w:ins w:id="282" w:author="Joyce" w:date="2020-05-14T13:15:00Z"/>
          <w:rFonts w:ascii="Times New Roman"/>
          <w:noProof/>
          <w:color w:val="000000" w:themeColor="text1"/>
          <w:sz w:val="24"/>
        </w:rPr>
      </w:pPr>
      <w:del w:id="283" w:author="Joyce" w:date="2020-05-14T13:15:00Z">
        <w:r w:rsidDel="00D93C4A">
          <w:rPr>
            <w:noProof/>
          </w:rPr>
          <w:drawing>
            <wp:inline distT="0" distB="0" distL="0" distR="0" wp14:anchorId="571756BF" wp14:editId="0568B7E0">
              <wp:extent cx="4778733" cy="2154643"/>
              <wp:effectExtent l="0" t="0" r="3175" b="0"/>
              <wp:docPr id="965" name="圖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1264" cy="2164802"/>
                      </a:xfrm>
                      <a:prstGeom prst="rect">
                        <a:avLst/>
                      </a:prstGeom>
                    </pic:spPr>
                  </pic:pic>
                </a:graphicData>
              </a:graphic>
            </wp:inline>
          </w:drawing>
        </w:r>
      </w:del>
    </w:p>
    <w:p w14:paraId="5CD180F7" w14:textId="2BFC4347" w:rsidR="00D93C4A" w:rsidRDefault="00D93C4A" w:rsidP="00C4521B">
      <w:pPr>
        <w:pStyle w:val="affc"/>
        <w:adjustRightInd w:val="0"/>
        <w:snapToGrid w:val="0"/>
        <w:spacing w:beforeLines="25" w:before="60" w:afterLines="25" w:after="60"/>
        <w:ind w:leftChars="473" w:left="1135" w:firstLineChars="177" w:firstLine="531"/>
        <w:jc w:val="both"/>
        <w:rPr>
          <w:rFonts w:ascii="Times New Roman" w:hint="eastAsia"/>
          <w:noProof/>
          <w:color w:val="000000" w:themeColor="text1"/>
          <w:sz w:val="24"/>
        </w:rPr>
      </w:pPr>
      <w:ins w:id="284" w:author="Joyce" w:date="2020-05-14T13:15:00Z">
        <w:r>
          <w:rPr>
            <w:noProof/>
          </w:rPr>
          <w:lastRenderedPageBreak/>
          <w:drawing>
            <wp:inline distT="0" distB="0" distL="0" distR="0" wp14:anchorId="07ADBA90" wp14:editId="6867508B">
              <wp:extent cx="5940425" cy="2596515"/>
              <wp:effectExtent l="0" t="0" r="3175" b="0"/>
              <wp:docPr id="7175" name="圖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596515"/>
                      </a:xfrm>
                      <a:prstGeom prst="rect">
                        <a:avLst/>
                      </a:prstGeom>
                    </pic:spPr>
                  </pic:pic>
                </a:graphicData>
              </a:graphic>
            </wp:inline>
          </w:drawing>
        </w:r>
      </w:ins>
    </w:p>
    <w:p w14:paraId="68A99F64" w14:textId="4692FB1F" w:rsidR="00E25992" w:rsidRDefault="00E25992" w:rsidP="00FB53A5">
      <w:pPr>
        <w:pStyle w:val="aff2"/>
        <w:rPr>
          <w:rFonts w:ascii="Times New Roman"/>
          <w:noProof/>
          <w:color w:val="000000" w:themeColor="text1"/>
        </w:rPr>
      </w:pPr>
      <w:bookmarkStart w:id="285" w:name="_Ref40188374"/>
      <w:bookmarkStart w:id="286" w:name="_Toc40276380"/>
      <w:r>
        <w:rPr>
          <w:rFonts w:hint="eastAsia"/>
        </w:rPr>
        <w:t>圖</w:t>
      </w:r>
      <w:r>
        <w:rPr>
          <w:rFonts w:hint="eastAsia"/>
        </w:rPr>
        <w:t>2.</w:t>
      </w:r>
      <w:r>
        <w:fldChar w:fldCharType="begin"/>
      </w:r>
      <w:r>
        <w:instrText xml:space="preserve"> </w:instrText>
      </w:r>
      <w:r>
        <w:rPr>
          <w:rFonts w:hint="eastAsia"/>
        </w:rPr>
        <w:instrText xml:space="preserve">SEQ </w:instrText>
      </w:r>
      <w:r>
        <w:rPr>
          <w:rFonts w:hint="eastAsia"/>
        </w:rPr>
        <w:instrText>圖</w:instrText>
      </w:r>
      <w:r>
        <w:rPr>
          <w:rFonts w:hint="eastAsia"/>
        </w:rPr>
        <w:instrText>2. \* ARABIC</w:instrText>
      </w:r>
      <w:r>
        <w:instrText xml:space="preserve"> </w:instrText>
      </w:r>
      <w:r>
        <w:fldChar w:fldCharType="separate"/>
      </w:r>
      <w:r w:rsidR="0082588F">
        <w:rPr>
          <w:noProof/>
        </w:rPr>
        <w:t>33</w:t>
      </w:r>
      <w:r>
        <w:fldChar w:fldCharType="end"/>
      </w:r>
      <w:bookmarkEnd w:id="285"/>
      <w:r w:rsidRPr="00E25992">
        <w:rPr>
          <w:rFonts w:ascii="Times New Roman" w:eastAsiaTheme="majorEastAsia" w:hAnsi="Times New Roman"/>
          <w:noProof/>
          <w:color w:val="000000" w:themeColor="text1"/>
        </w:rPr>
        <w:t xml:space="preserve"> </w:t>
      </w:r>
      <w:r w:rsidR="00B61727">
        <w:rPr>
          <w:rFonts w:ascii="Times New Roman" w:eastAsiaTheme="majorEastAsia" w:hAnsi="Times New Roman" w:hint="eastAsia"/>
          <w:noProof/>
          <w:color w:val="000000" w:themeColor="text1"/>
        </w:rPr>
        <w:t>智能監控</w:t>
      </w:r>
      <w:r w:rsidRPr="00363612">
        <w:rPr>
          <w:rFonts w:ascii="Times New Roman" w:eastAsiaTheme="majorEastAsia" w:hAnsi="Times New Roman"/>
          <w:noProof/>
          <w:color w:val="000000" w:themeColor="text1"/>
        </w:rPr>
        <w:t xml:space="preserve">SoC </w:t>
      </w:r>
      <w:r w:rsidRPr="00363612">
        <w:rPr>
          <w:rFonts w:ascii="Times New Roman" w:eastAsiaTheme="majorEastAsia" w:hAnsi="Times New Roman"/>
          <w:noProof/>
          <w:color w:val="000000" w:themeColor="text1"/>
        </w:rPr>
        <w:t>晶片設計架構</w:t>
      </w:r>
      <w:bookmarkEnd w:id="286"/>
    </w:p>
    <w:p w14:paraId="2787FA1E" w14:textId="05FF894A" w:rsidR="00A65DBA" w:rsidRPr="00EE3251" w:rsidRDefault="00357FE5" w:rsidP="00C4521B">
      <w:pPr>
        <w:pStyle w:val="affc"/>
        <w:adjustRightInd w:val="0"/>
        <w:snapToGrid w:val="0"/>
        <w:spacing w:beforeLines="25" w:before="60" w:afterLines="25" w:after="60"/>
        <w:ind w:leftChars="473" w:left="1135" w:firstLineChars="177" w:firstLine="425"/>
        <w:jc w:val="both"/>
        <w:rPr>
          <w:rFonts w:ascii="Times New Roman"/>
          <w:noProof/>
          <w:color w:val="000000" w:themeColor="text1"/>
          <w:sz w:val="24"/>
          <w:highlight w:val="yellow"/>
        </w:rPr>
      </w:pPr>
      <w:r>
        <w:rPr>
          <w:rFonts w:ascii="Times New Roman"/>
          <w:noProof/>
          <w:color w:val="000000" w:themeColor="text1"/>
          <w:sz w:val="24"/>
        </w:rPr>
        <w:fldChar w:fldCharType="begin"/>
      </w:r>
      <w:r>
        <w:rPr>
          <w:rFonts w:ascii="Times New Roman"/>
          <w:noProof/>
          <w:color w:val="000000" w:themeColor="text1"/>
          <w:sz w:val="24"/>
        </w:rPr>
        <w:instrText xml:space="preserve"> REF _Ref31849320  \* MERGEFORMAT </w:instrText>
      </w:r>
      <w:r>
        <w:rPr>
          <w:rFonts w:ascii="Times New Roman"/>
          <w:noProof/>
          <w:color w:val="000000" w:themeColor="text1"/>
          <w:sz w:val="24"/>
        </w:rPr>
        <w:fldChar w:fldCharType="separate"/>
      </w:r>
      <w:r w:rsidR="0082588F" w:rsidRPr="0082588F">
        <w:rPr>
          <w:rFonts w:ascii="Times New Roman"/>
          <w:noProof/>
          <w:color w:val="000000" w:themeColor="text1"/>
          <w:sz w:val="24"/>
        </w:rPr>
        <w:t>圖</w:t>
      </w:r>
      <w:r w:rsidR="0082588F" w:rsidRPr="0082588F">
        <w:rPr>
          <w:rFonts w:ascii="Times New Roman"/>
          <w:noProof/>
          <w:color w:val="000000" w:themeColor="text1"/>
          <w:sz w:val="24"/>
        </w:rPr>
        <w:t>2.32</w:t>
      </w:r>
      <w:r>
        <w:rPr>
          <w:rFonts w:ascii="Times New Roman"/>
          <w:noProof/>
          <w:color w:val="000000" w:themeColor="text1"/>
          <w:sz w:val="24"/>
        </w:rPr>
        <w:fldChar w:fldCharType="end"/>
      </w:r>
      <w:r w:rsidR="009A4AEC" w:rsidRPr="00A43B78">
        <w:rPr>
          <w:rFonts w:ascii="Times New Roman"/>
          <w:noProof/>
          <w:color w:val="000000" w:themeColor="text1"/>
          <w:sz w:val="24"/>
        </w:rPr>
        <w:t xml:space="preserve"> AIM</w:t>
      </w:r>
      <w:r w:rsidR="009A4AEC" w:rsidRPr="00EE3251">
        <w:rPr>
          <w:rFonts w:ascii="Times New Roman"/>
          <w:noProof/>
          <w:color w:val="000000" w:themeColor="text1"/>
          <w:sz w:val="24"/>
        </w:rPr>
        <w:t xml:space="preserve"> SoC</w:t>
      </w:r>
      <w:ins w:id="287" w:author="Joyce" w:date="2020-05-14T13:16:00Z">
        <w:r w:rsidR="00D93C4A">
          <w:rPr>
            <w:rFonts w:ascii="Times New Roman" w:eastAsiaTheme="majorEastAsia" w:hAnsi="Times New Roman"/>
            <w:noProof/>
            <w:color w:val="000000" w:themeColor="text1"/>
            <w:sz w:val="24"/>
          </w:rPr>
          <w:t>-1</w:t>
        </w:r>
        <w:r w:rsidR="00D93C4A" w:rsidRPr="00363612">
          <w:rPr>
            <w:rFonts w:ascii="Times New Roman" w:eastAsiaTheme="majorEastAsia" w:hAnsi="Times New Roman"/>
            <w:noProof/>
            <w:color w:val="000000" w:themeColor="text1"/>
            <w:sz w:val="24"/>
          </w:rPr>
          <w:t xml:space="preserve"> </w:t>
        </w:r>
        <w:r w:rsidR="00D93C4A">
          <w:rPr>
            <w:rFonts w:ascii="Times New Roman" w:eastAsiaTheme="majorEastAsia" w:hAnsi="Times New Roman" w:hint="eastAsia"/>
            <w:noProof/>
            <w:color w:val="000000" w:themeColor="text1"/>
            <w:sz w:val="24"/>
            <w:lang w:eastAsia="zh-HK"/>
          </w:rPr>
          <w:t>智能監控</w:t>
        </w:r>
        <w:r w:rsidR="00D93C4A" w:rsidRPr="00363612">
          <w:rPr>
            <w:rFonts w:ascii="Times New Roman" w:eastAsiaTheme="majorEastAsia" w:hAnsi="Times New Roman"/>
            <w:noProof/>
            <w:color w:val="000000" w:themeColor="text1"/>
            <w:sz w:val="24"/>
          </w:rPr>
          <w:t>SoC</w:t>
        </w:r>
        <w:r w:rsidR="00D93C4A">
          <w:rPr>
            <w:rFonts w:ascii="Times New Roman" w:eastAsiaTheme="majorEastAsia" w:hAnsi="Times New Roman"/>
            <w:noProof/>
            <w:color w:val="000000" w:themeColor="text1"/>
            <w:sz w:val="24"/>
          </w:rPr>
          <w:t>，外部</w:t>
        </w:r>
        <w:r w:rsidR="00D93C4A" w:rsidRPr="00363612">
          <w:rPr>
            <w:rFonts w:ascii="Times New Roman" w:eastAsiaTheme="majorEastAsia" w:hAnsi="Times New Roman"/>
            <w:noProof/>
            <w:color w:val="000000" w:themeColor="text1"/>
            <w:sz w:val="24"/>
          </w:rPr>
          <w:t>以</w:t>
        </w:r>
        <w:r w:rsidR="00D93C4A">
          <w:rPr>
            <w:rFonts w:ascii="Times New Roman" w:eastAsiaTheme="majorEastAsia" w:hAnsi="Times New Roman" w:hint="eastAsia"/>
            <w:noProof/>
            <w:color w:val="000000" w:themeColor="text1"/>
            <w:sz w:val="24"/>
          </w:rPr>
          <w:t>USB</w:t>
        </w:r>
        <w:r w:rsidR="00D93C4A" w:rsidRPr="00363612">
          <w:rPr>
            <w:rFonts w:ascii="Times New Roman" w:eastAsiaTheme="majorEastAsia" w:hAnsi="Times New Roman"/>
            <w:noProof/>
            <w:color w:val="000000" w:themeColor="text1"/>
            <w:sz w:val="24"/>
          </w:rPr>
          <w:t>介面連接</w:t>
        </w:r>
        <w:r w:rsidR="00D93C4A">
          <w:rPr>
            <w:rFonts w:ascii="Times New Roman" w:eastAsiaTheme="majorEastAsia" w:hAnsi="Times New Roman" w:hint="eastAsia"/>
            <w:noProof/>
            <w:color w:val="000000" w:themeColor="text1"/>
            <w:sz w:val="24"/>
            <w:lang w:eastAsia="zh-HK"/>
          </w:rPr>
          <w:t>高通公司的</w:t>
        </w:r>
        <w:r w:rsidR="00D93C4A">
          <w:rPr>
            <w:rFonts w:ascii="Times New Roman" w:eastAsiaTheme="majorEastAsia" w:hAnsi="Times New Roman" w:hint="eastAsia"/>
            <w:noProof/>
            <w:color w:val="000000" w:themeColor="text1"/>
            <w:sz w:val="24"/>
          </w:rPr>
          <w:t>Snapdragon 660</w:t>
        </w:r>
        <w:r w:rsidR="00D93C4A" w:rsidRPr="00363612">
          <w:rPr>
            <w:rFonts w:ascii="Times New Roman" w:eastAsiaTheme="majorEastAsia" w:hAnsi="Times New Roman"/>
            <w:noProof/>
            <w:color w:val="000000" w:themeColor="text1"/>
            <w:sz w:val="24"/>
          </w:rPr>
          <w:t>作為</w:t>
        </w:r>
        <w:r w:rsidR="00D93C4A">
          <w:rPr>
            <w:rFonts w:ascii="Times New Roman" w:eastAsiaTheme="majorEastAsia" w:hAnsi="Times New Roman" w:hint="eastAsia"/>
            <w:noProof/>
            <w:color w:val="000000" w:themeColor="text1"/>
            <w:sz w:val="24"/>
            <w:lang w:eastAsia="zh-HK"/>
          </w:rPr>
          <w:t>警用</w:t>
        </w:r>
        <w:r w:rsidR="00D93C4A">
          <w:rPr>
            <w:rFonts w:ascii="Times New Roman" w:eastAsiaTheme="majorEastAsia" w:hAnsi="Times New Roman" w:hint="eastAsia"/>
            <w:noProof/>
            <w:color w:val="000000" w:themeColor="text1"/>
            <w:sz w:val="24"/>
          </w:rPr>
          <w:t>Smart CAM</w:t>
        </w:r>
        <w:r w:rsidR="00D93C4A" w:rsidRPr="00363612">
          <w:rPr>
            <w:rFonts w:ascii="Times New Roman" w:eastAsiaTheme="majorEastAsia" w:hAnsi="Times New Roman"/>
            <w:noProof/>
            <w:color w:val="000000" w:themeColor="text1"/>
            <w:sz w:val="24"/>
          </w:rPr>
          <w:t>應用的主控晶片。</w:t>
        </w:r>
        <w:r w:rsidR="00D93C4A">
          <w:rPr>
            <w:rFonts w:ascii="Times New Roman" w:eastAsiaTheme="majorEastAsia" w:hAnsi="Times New Roman"/>
            <w:noProof/>
            <w:color w:val="000000" w:themeColor="text1"/>
            <w:sz w:val="24"/>
          </w:rPr>
          <w:fldChar w:fldCharType="begin"/>
        </w:r>
        <w:r w:rsidR="00D93C4A" w:rsidRPr="00C56702">
          <w:rPr>
            <w:rFonts w:ascii="Times New Roman" w:eastAsiaTheme="majorEastAsia" w:hAnsi="Times New Roman"/>
            <w:noProof/>
            <w:color w:val="000000" w:themeColor="text1"/>
            <w:sz w:val="24"/>
          </w:rPr>
          <w:instrText xml:space="preserve"> REF _Ref40188374 \h </w:instrText>
        </w:r>
        <w:r w:rsidR="00D93C4A">
          <w:rPr>
            <w:rFonts w:ascii="Times New Roman" w:eastAsiaTheme="majorEastAsia" w:hAnsi="Times New Roman"/>
            <w:noProof/>
            <w:color w:val="000000" w:themeColor="text1"/>
            <w:sz w:val="24"/>
          </w:rPr>
          <w:instrText xml:space="preserve"> \* MERGEFORMAT </w:instrText>
        </w:r>
        <w:r w:rsidR="00D93C4A">
          <w:rPr>
            <w:rFonts w:ascii="Times New Roman" w:eastAsiaTheme="majorEastAsia" w:hAnsi="Times New Roman"/>
            <w:noProof/>
            <w:color w:val="000000" w:themeColor="text1"/>
            <w:sz w:val="24"/>
          </w:rPr>
        </w:r>
        <w:r w:rsidR="00D93C4A">
          <w:rPr>
            <w:rFonts w:ascii="Times New Roman" w:eastAsiaTheme="majorEastAsia" w:hAnsi="Times New Roman"/>
            <w:noProof/>
            <w:color w:val="000000" w:themeColor="text1"/>
            <w:sz w:val="24"/>
          </w:rPr>
          <w:fldChar w:fldCharType="separate"/>
        </w:r>
        <w:r w:rsidR="00D93C4A" w:rsidRPr="0082588F">
          <w:rPr>
            <w:rFonts w:ascii="Times New Roman" w:eastAsiaTheme="majorEastAsia" w:hAnsi="Times New Roman" w:hint="eastAsia"/>
            <w:noProof/>
            <w:color w:val="000000" w:themeColor="text1"/>
            <w:sz w:val="24"/>
          </w:rPr>
          <w:t>圖</w:t>
        </w:r>
        <w:r w:rsidR="00D93C4A" w:rsidRPr="0082588F">
          <w:rPr>
            <w:rFonts w:ascii="Times New Roman" w:eastAsiaTheme="majorEastAsia" w:hAnsi="Times New Roman" w:hint="eastAsia"/>
            <w:noProof/>
            <w:color w:val="000000" w:themeColor="text1"/>
            <w:sz w:val="24"/>
          </w:rPr>
          <w:t>2.</w:t>
        </w:r>
        <w:r w:rsidR="00D93C4A" w:rsidRPr="0082588F">
          <w:rPr>
            <w:rFonts w:ascii="Times New Roman" w:eastAsiaTheme="majorEastAsia" w:hAnsi="Times New Roman"/>
            <w:noProof/>
            <w:color w:val="000000" w:themeColor="text1"/>
            <w:sz w:val="24"/>
          </w:rPr>
          <w:t>33</w:t>
        </w:r>
        <w:r w:rsidR="00D93C4A">
          <w:rPr>
            <w:rFonts w:ascii="Times New Roman" w:eastAsiaTheme="majorEastAsia" w:hAnsi="Times New Roman"/>
            <w:noProof/>
            <w:color w:val="000000" w:themeColor="text1"/>
            <w:sz w:val="24"/>
          </w:rPr>
          <w:fldChar w:fldCharType="end"/>
        </w:r>
        <w:r w:rsidR="00D93C4A" w:rsidRPr="00A43B78">
          <w:rPr>
            <w:rFonts w:ascii="Times New Roman"/>
            <w:noProof/>
            <w:color w:val="000000" w:themeColor="text1"/>
            <w:sz w:val="24"/>
          </w:rPr>
          <w:t xml:space="preserve"> AIM</w:t>
        </w:r>
        <w:r w:rsidR="00D93C4A">
          <w:rPr>
            <w:rFonts w:ascii="Times New Roman"/>
            <w:noProof/>
            <w:color w:val="000000" w:themeColor="text1"/>
            <w:sz w:val="24"/>
          </w:rPr>
          <w:t>-2</w:t>
        </w:r>
        <w:r w:rsidR="00D93C4A" w:rsidRPr="00EE3251">
          <w:rPr>
            <w:rFonts w:ascii="Times New Roman"/>
            <w:noProof/>
            <w:color w:val="000000" w:themeColor="text1"/>
            <w:sz w:val="24"/>
          </w:rPr>
          <w:t xml:space="preserve"> </w:t>
        </w:r>
        <w:r w:rsidR="00D93C4A">
          <w:rPr>
            <w:rFonts w:ascii="Times New Roman" w:hint="eastAsia"/>
            <w:noProof/>
            <w:color w:val="000000" w:themeColor="text1"/>
            <w:sz w:val="24"/>
            <w:lang w:eastAsia="zh-HK"/>
          </w:rPr>
          <w:t>語意分割</w:t>
        </w:r>
        <w:r w:rsidR="00D93C4A" w:rsidRPr="00EE3251">
          <w:rPr>
            <w:rFonts w:ascii="Times New Roman"/>
            <w:noProof/>
            <w:color w:val="000000" w:themeColor="text1"/>
            <w:sz w:val="24"/>
          </w:rPr>
          <w:t>SoC</w:t>
        </w:r>
        <w:r w:rsidR="00D93C4A">
          <w:rPr>
            <w:rFonts w:ascii="Times New Roman"/>
            <w:noProof/>
            <w:color w:val="000000" w:themeColor="text1"/>
            <w:sz w:val="24"/>
          </w:rPr>
          <w:t>之架構設計中，在外部</w:t>
        </w:r>
      </w:ins>
      <w:del w:id="288" w:author="Joyce" w:date="2020-05-14T13:16:00Z">
        <w:r w:rsidR="009A4AEC" w:rsidRPr="00EE3251" w:rsidDel="00D93C4A">
          <w:rPr>
            <w:rFonts w:ascii="Times New Roman"/>
            <w:noProof/>
            <w:color w:val="000000" w:themeColor="text1"/>
            <w:sz w:val="24"/>
          </w:rPr>
          <w:delText>之架構設計中</w:delText>
        </w:r>
      </w:del>
      <w:r w:rsidR="009A4AEC" w:rsidRPr="00EE3251">
        <w:rPr>
          <w:rFonts w:ascii="Times New Roman"/>
          <w:noProof/>
          <w:color w:val="000000" w:themeColor="text1"/>
          <w:sz w:val="24"/>
        </w:rPr>
        <w:t>，在外部</w:t>
      </w:r>
      <w:del w:id="289" w:author="Joyce" w:date="2020-05-14T13:17:00Z">
        <w:r w:rsidR="009A4AEC" w:rsidRPr="00EE3251" w:rsidDel="00D93C4A">
          <w:rPr>
            <w:rFonts w:ascii="Times New Roman"/>
            <w:noProof/>
            <w:color w:val="000000" w:themeColor="text1"/>
            <w:sz w:val="24"/>
          </w:rPr>
          <w:delText>將</w:delText>
        </w:r>
      </w:del>
      <w:r w:rsidR="006C634A" w:rsidRPr="00EE3251">
        <w:rPr>
          <w:rFonts w:ascii="Times New Roman"/>
          <w:noProof/>
          <w:color w:val="000000" w:themeColor="text1"/>
          <w:sz w:val="24"/>
        </w:rPr>
        <w:t>以</w:t>
      </w:r>
      <w:r w:rsidR="006C634A" w:rsidRPr="00EE3251">
        <w:rPr>
          <w:rFonts w:ascii="Times New Roman"/>
          <w:noProof/>
          <w:color w:val="000000" w:themeColor="text1"/>
          <w:sz w:val="24"/>
        </w:rPr>
        <w:t>DDR</w:t>
      </w:r>
      <w:r w:rsidR="006C634A" w:rsidRPr="00EE3251">
        <w:rPr>
          <w:rFonts w:ascii="Times New Roman"/>
          <w:noProof/>
          <w:color w:val="000000" w:themeColor="text1"/>
          <w:sz w:val="24"/>
        </w:rPr>
        <w:t>介面連</w:t>
      </w:r>
      <w:r w:rsidR="009A4AEC" w:rsidRPr="00EE3251">
        <w:rPr>
          <w:rFonts w:ascii="Times New Roman"/>
          <w:noProof/>
          <w:color w:val="000000" w:themeColor="text1"/>
          <w:sz w:val="24"/>
        </w:rPr>
        <w:t>接如恩智浦</w:t>
      </w:r>
      <w:r w:rsidR="009A4AEC" w:rsidRPr="00EE3251">
        <w:rPr>
          <w:rFonts w:ascii="Times New Roman"/>
          <w:noProof/>
          <w:color w:val="000000" w:themeColor="text1"/>
          <w:sz w:val="24"/>
        </w:rPr>
        <w:t xml:space="preserve"> NXP </w:t>
      </w:r>
      <w:r w:rsidR="009A4AEC" w:rsidRPr="00EE3251">
        <w:rPr>
          <w:rFonts w:ascii="Times New Roman"/>
          <w:noProof/>
          <w:color w:val="000000" w:themeColor="text1"/>
          <w:sz w:val="24"/>
        </w:rPr>
        <w:t>公司的</w:t>
      </w:r>
      <w:r w:rsidR="009A4AEC" w:rsidRPr="00EE3251">
        <w:rPr>
          <w:rFonts w:ascii="Times New Roman"/>
          <w:noProof/>
          <w:color w:val="000000" w:themeColor="text1"/>
          <w:sz w:val="24"/>
        </w:rPr>
        <w:t xml:space="preserve"> S32V234 </w:t>
      </w:r>
      <w:r w:rsidR="009A4AEC" w:rsidRPr="00EE3251">
        <w:rPr>
          <w:rFonts w:ascii="Times New Roman"/>
          <w:noProof/>
          <w:color w:val="000000" w:themeColor="text1"/>
          <w:sz w:val="24"/>
        </w:rPr>
        <w:t>作為汽車安全相關應用的主</w:t>
      </w:r>
      <w:r w:rsidR="006C634A" w:rsidRPr="00EE3251">
        <w:rPr>
          <w:rFonts w:ascii="Times New Roman"/>
          <w:noProof/>
          <w:color w:val="000000" w:themeColor="text1"/>
          <w:sz w:val="24"/>
        </w:rPr>
        <w:t>控晶片。</w:t>
      </w:r>
      <w:r w:rsidR="009A4AEC" w:rsidRPr="00EE3251">
        <w:rPr>
          <w:rFonts w:ascii="Times New Roman"/>
          <w:noProof/>
          <w:color w:val="000000" w:themeColor="text1"/>
          <w:sz w:val="24"/>
        </w:rPr>
        <w:t>設計初期將以</w:t>
      </w:r>
      <w:r w:rsidR="009A4AEC" w:rsidRPr="00EE3251">
        <w:rPr>
          <w:rFonts w:ascii="Times New Roman"/>
          <w:noProof/>
          <w:color w:val="000000" w:themeColor="text1"/>
          <w:sz w:val="24"/>
        </w:rPr>
        <w:t xml:space="preserve"> 32-bit LPDDR2/DDR3/DDR3L </w:t>
      </w:r>
      <w:r w:rsidR="006C634A" w:rsidRPr="00EE3251">
        <w:rPr>
          <w:rFonts w:ascii="Times New Roman"/>
          <w:noProof/>
          <w:color w:val="000000" w:themeColor="text1"/>
          <w:sz w:val="24"/>
        </w:rPr>
        <w:t>為目標。</w:t>
      </w:r>
      <w:r w:rsidR="009A4AEC" w:rsidRPr="00EE3251">
        <w:rPr>
          <w:rFonts w:ascii="Times New Roman"/>
          <w:noProof/>
          <w:color w:val="000000" w:themeColor="text1"/>
          <w:sz w:val="24"/>
        </w:rPr>
        <w:t>在</w:t>
      </w:r>
      <w:r w:rsidR="009A4AEC" w:rsidRPr="00EE3251">
        <w:rPr>
          <w:rFonts w:ascii="Times New Roman"/>
          <w:noProof/>
          <w:color w:val="000000" w:themeColor="text1"/>
          <w:sz w:val="24"/>
        </w:rPr>
        <w:t>DDR DRAM</w:t>
      </w:r>
      <w:r w:rsidR="009A4AEC" w:rsidRPr="00EE3251">
        <w:rPr>
          <w:rFonts w:ascii="Times New Roman"/>
          <w:noProof/>
          <w:color w:val="000000" w:themeColor="text1"/>
          <w:sz w:val="24"/>
        </w:rPr>
        <w:t>時脈</w:t>
      </w:r>
      <w:r w:rsidR="009A4AEC" w:rsidRPr="00EE3251">
        <w:rPr>
          <w:rFonts w:ascii="Times New Roman"/>
          <w:noProof/>
          <w:color w:val="000000" w:themeColor="text1"/>
          <w:sz w:val="24"/>
        </w:rPr>
        <w:t xml:space="preserve"> 533 MHz </w:t>
      </w:r>
      <w:r w:rsidR="009A4AEC" w:rsidRPr="00EE3251">
        <w:rPr>
          <w:rFonts w:ascii="Times New Roman"/>
          <w:noProof/>
          <w:color w:val="000000" w:themeColor="text1"/>
          <w:sz w:val="24"/>
        </w:rPr>
        <w:t>下，資料傳輸率最高為</w:t>
      </w:r>
      <w:r w:rsidR="009A4AEC" w:rsidRPr="00EE3251">
        <w:rPr>
          <w:rFonts w:ascii="Times New Roman"/>
          <w:noProof/>
          <w:color w:val="000000" w:themeColor="text1"/>
          <w:sz w:val="24"/>
        </w:rPr>
        <w:t xml:space="preserve"> 1066 MT/s</w:t>
      </w:r>
      <w:r w:rsidR="009A4AEC" w:rsidRPr="00EE3251">
        <w:rPr>
          <w:rFonts w:ascii="Times New Roman"/>
          <w:noProof/>
          <w:color w:val="000000" w:themeColor="text1"/>
          <w:sz w:val="24"/>
        </w:rPr>
        <w:t>，約為</w:t>
      </w:r>
      <w:r w:rsidR="009A4AEC" w:rsidRPr="00EE3251">
        <w:rPr>
          <w:rFonts w:ascii="Times New Roman"/>
          <w:noProof/>
          <w:color w:val="000000" w:themeColor="text1"/>
          <w:sz w:val="24"/>
        </w:rPr>
        <w:t xml:space="preserve"> 4.3 GB/s</w:t>
      </w:r>
      <w:r w:rsidR="009A4AEC" w:rsidRPr="00EE3251">
        <w:rPr>
          <w:rFonts w:ascii="Times New Roman"/>
          <w:noProof/>
          <w:color w:val="000000" w:themeColor="text1"/>
          <w:sz w:val="24"/>
        </w:rPr>
        <w:t>，以圖像的應用而言約可以傳收每秒</w:t>
      </w:r>
      <w:r w:rsidR="009A4AEC" w:rsidRPr="00EE3251">
        <w:rPr>
          <w:rFonts w:ascii="Times New Roman"/>
          <w:noProof/>
          <w:color w:val="000000" w:themeColor="text1"/>
          <w:sz w:val="24"/>
        </w:rPr>
        <w:t xml:space="preserve"> 514 </w:t>
      </w:r>
      <w:r w:rsidR="009A4AEC" w:rsidRPr="00EE3251">
        <w:rPr>
          <w:rFonts w:ascii="Times New Roman"/>
          <w:noProof/>
          <w:color w:val="000000" w:themeColor="text1"/>
          <w:sz w:val="24"/>
        </w:rPr>
        <w:t>張</w:t>
      </w:r>
      <w:r w:rsidR="009A4AEC" w:rsidRPr="00EE3251">
        <w:rPr>
          <w:rFonts w:ascii="Times New Roman"/>
          <w:noProof/>
          <w:color w:val="000000" w:themeColor="text1"/>
          <w:sz w:val="24"/>
        </w:rPr>
        <w:t xml:space="preserve"> FHD </w:t>
      </w:r>
      <w:r w:rsidR="009A4AEC" w:rsidRPr="00EE3251">
        <w:rPr>
          <w:rFonts w:ascii="Times New Roman"/>
          <w:noProof/>
          <w:color w:val="000000" w:themeColor="text1"/>
          <w:sz w:val="24"/>
        </w:rPr>
        <w:t>圖像或影片</w:t>
      </w:r>
      <w:r w:rsidR="006C634A" w:rsidRPr="00EE3251">
        <w:rPr>
          <w:rFonts w:ascii="Times New Roman"/>
          <w:noProof/>
          <w:color w:val="000000" w:themeColor="text1"/>
          <w:sz w:val="24"/>
        </w:rPr>
        <w:t>。</w:t>
      </w:r>
      <w:del w:id="290" w:author="Joyce" w:date="2020-05-14T13:18:00Z">
        <w:r w:rsidR="00E25992" w:rsidDel="001F1999">
          <w:rPr>
            <w:rFonts w:ascii="Times New Roman" w:eastAsiaTheme="majorEastAsia" w:hAnsi="Times New Roman"/>
            <w:noProof/>
            <w:color w:val="000000" w:themeColor="text1"/>
            <w:sz w:val="24"/>
          </w:rPr>
          <w:fldChar w:fldCharType="begin"/>
        </w:r>
        <w:r w:rsidR="00E25992" w:rsidRPr="00C56702" w:rsidDel="001F1999">
          <w:rPr>
            <w:rFonts w:ascii="Times New Roman" w:eastAsiaTheme="majorEastAsia" w:hAnsi="Times New Roman"/>
            <w:noProof/>
            <w:color w:val="000000" w:themeColor="text1"/>
            <w:sz w:val="24"/>
          </w:rPr>
          <w:delInstrText xml:space="preserve"> REF _Ref40188374 \h </w:delInstrText>
        </w:r>
        <w:r w:rsidR="00E25992" w:rsidDel="001F1999">
          <w:rPr>
            <w:rFonts w:ascii="Times New Roman" w:eastAsiaTheme="majorEastAsia" w:hAnsi="Times New Roman"/>
            <w:noProof/>
            <w:color w:val="000000" w:themeColor="text1"/>
            <w:sz w:val="24"/>
          </w:rPr>
          <w:delInstrText xml:space="preserve"> \* MERGEFORMAT </w:delInstrText>
        </w:r>
        <w:r w:rsidR="00E25992" w:rsidDel="001F1999">
          <w:rPr>
            <w:rFonts w:ascii="Times New Roman" w:eastAsiaTheme="majorEastAsia" w:hAnsi="Times New Roman"/>
            <w:noProof/>
            <w:color w:val="000000" w:themeColor="text1"/>
            <w:sz w:val="24"/>
          </w:rPr>
        </w:r>
        <w:r w:rsidR="00E25992" w:rsidDel="001F1999">
          <w:rPr>
            <w:rFonts w:ascii="Times New Roman" w:eastAsiaTheme="majorEastAsia" w:hAnsi="Times New Roman"/>
            <w:noProof/>
            <w:color w:val="000000" w:themeColor="text1"/>
            <w:sz w:val="24"/>
          </w:rPr>
          <w:fldChar w:fldCharType="separate"/>
        </w:r>
        <w:r w:rsidR="0082588F" w:rsidRPr="0082588F" w:rsidDel="001F1999">
          <w:rPr>
            <w:rFonts w:ascii="Times New Roman" w:eastAsiaTheme="majorEastAsia" w:hAnsi="Times New Roman" w:hint="eastAsia"/>
            <w:noProof/>
            <w:color w:val="000000" w:themeColor="text1"/>
            <w:sz w:val="24"/>
          </w:rPr>
          <w:delText>圖</w:delText>
        </w:r>
        <w:r w:rsidR="0082588F" w:rsidRPr="0082588F" w:rsidDel="001F1999">
          <w:rPr>
            <w:rFonts w:ascii="Times New Roman" w:eastAsiaTheme="majorEastAsia" w:hAnsi="Times New Roman" w:hint="eastAsia"/>
            <w:noProof/>
            <w:color w:val="000000" w:themeColor="text1"/>
            <w:sz w:val="24"/>
          </w:rPr>
          <w:delText>2.</w:delText>
        </w:r>
        <w:r w:rsidR="0082588F" w:rsidRPr="0082588F" w:rsidDel="001F1999">
          <w:rPr>
            <w:rFonts w:ascii="Times New Roman" w:eastAsiaTheme="majorEastAsia" w:hAnsi="Times New Roman"/>
            <w:noProof/>
            <w:color w:val="000000" w:themeColor="text1"/>
            <w:sz w:val="24"/>
          </w:rPr>
          <w:delText>33</w:delText>
        </w:r>
        <w:r w:rsidR="00E25992" w:rsidDel="001F1999">
          <w:rPr>
            <w:rFonts w:ascii="Times New Roman" w:eastAsiaTheme="majorEastAsia" w:hAnsi="Times New Roman"/>
            <w:noProof/>
            <w:color w:val="000000" w:themeColor="text1"/>
            <w:sz w:val="24"/>
          </w:rPr>
          <w:fldChar w:fldCharType="end"/>
        </w:r>
        <w:r w:rsidR="00E25992" w:rsidRPr="00363612" w:rsidDel="001F1999">
          <w:rPr>
            <w:rFonts w:ascii="Times New Roman" w:eastAsiaTheme="majorEastAsia" w:hAnsi="Times New Roman"/>
            <w:noProof/>
            <w:color w:val="000000" w:themeColor="text1"/>
            <w:sz w:val="24"/>
          </w:rPr>
          <w:delText>AIM</w:delText>
        </w:r>
        <w:r w:rsidR="00E25992" w:rsidDel="001F1999">
          <w:rPr>
            <w:rFonts w:ascii="Times New Roman" w:eastAsiaTheme="majorEastAsia" w:hAnsi="Times New Roman"/>
            <w:noProof/>
            <w:color w:val="000000" w:themeColor="text1"/>
            <w:sz w:val="24"/>
          </w:rPr>
          <w:delText>-2</w:delText>
        </w:r>
        <w:r w:rsidR="00E25992" w:rsidRPr="00363612" w:rsidDel="001F1999">
          <w:rPr>
            <w:rFonts w:ascii="Times New Roman" w:eastAsiaTheme="majorEastAsia" w:hAnsi="Times New Roman"/>
            <w:noProof/>
            <w:color w:val="000000" w:themeColor="text1"/>
            <w:sz w:val="24"/>
          </w:rPr>
          <w:delText xml:space="preserve"> SoC</w:delText>
        </w:r>
        <w:r w:rsidR="00E25992" w:rsidRPr="00363612" w:rsidDel="001F1999">
          <w:rPr>
            <w:rFonts w:ascii="Times New Roman" w:eastAsiaTheme="majorEastAsia" w:hAnsi="Times New Roman"/>
            <w:noProof/>
            <w:color w:val="000000" w:themeColor="text1"/>
            <w:sz w:val="24"/>
          </w:rPr>
          <w:delText>，外部將以</w:delText>
        </w:r>
        <w:r w:rsidR="00E25992" w:rsidDel="001F1999">
          <w:rPr>
            <w:rFonts w:ascii="Times New Roman" w:eastAsiaTheme="majorEastAsia" w:hAnsi="Times New Roman" w:hint="eastAsia"/>
            <w:noProof/>
            <w:color w:val="000000" w:themeColor="text1"/>
            <w:sz w:val="24"/>
          </w:rPr>
          <w:delText>USB</w:delText>
        </w:r>
        <w:r w:rsidR="00E25992" w:rsidRPr="00363612" w:rsidDel="001F1999">
          <w:rPr>
            <w:rFonts w:ascii="Times New Roman" w:eastAsiaTheme="majorEastAsia" w:hAnsi="Times New Roman"/>
            <w:noProof/>
            <w:color w:val="000000" w:themeColor="text1"/>
            <w:sz w:val="24"/>
          </w:rPr>
          <w:delText>介面連接</w:delText>
        </w:r>
        <w:r w:rsidR="00E25992" w:rsidDel="001F1999">
          <w:rPr>
            <w:rFonts w:ascii="Times New Roman" w:eastAsiaTheme="majorEastAsia" w:hAnsi="Times New Roman" w:hint="eastAsia"/>
            <w:noProof/>
            <w:color w:val="000000" w:themeColor="text1"/>
            <w:sz w:val="24"/>
            <w:lang w:eastAsia="zh-HK"/>
          </w:rPr>
          <w:delText>高通公司的</w:delText>
        </w:r>
        <w:r w:rsidR="00E25992" w:rsidDel="001F1999">
          <w:rPr>
            <w:rFonts w:ascii="Times New Roman" w:eastAsiaTheme="majorEastAsia" w:hAnsi="Times New Roman" w:hint="eastAsia"/>
            <w:noProof/>
            <w:color w:val="000000" w:themeColor="text1"/>
            <w:sz w:val="24"/>
          </w:rPr>
          <w:delText>Snapdragon 660</w:delText>
        </w:r>
        <w:r w:rsidR="00E25992" w:rsidRPr="00363612" w:rsidDel="001F1999">
          <w:rPr>
            <w:rFonts w:ascii="Times New Roman" w:eastAsiaTheme="majorEastAsia" w:hAnsi="Times New Roman"/>
            <w:noProof/>
            <w:color w:val="000000" w:themeColor="text1"/>
            <w:sz w:val="24"/>
          </w:rPr>
          <w:delText>作為</w:delText>
        </w:r>
        <w:r w:rsidR="00E25992" w:rsidDel="001F1999">
          <w:rPr>
            <w:rFonts w:ascii="Times New Roman" w:eastAsiaTheme="majorEastAsia" w:hAnsi="Times New Roman" w:hint="eastAsia"/>
            <w:noProof/>
            <w:color w:val="000000" w:themeColor="text1"/>
            <w:sz w:val="24"/>
            <w:lang w:eastAsia="zh-HK"/>
          </w:rPr>
          <w:delText>警用</w:delText>
        </w:r>
        <w:r w:rsidR="00E25992" w:rsidDel="001F1999">
          <w:rPr>
            <w:rFonts w:ascii="Times New Roman" w:eastAsiaTheme="majorEastAsia" w:hAnsi="Times New Roman" w:hint="eastAsia"/>
            <w:noProof/>
            <w:color w:val="000000" w:themeColor="text1"/>
            <w:sz w:val="24"/>
          </w:rPr>
          <w:delText>Smart CAM</w:delText>
        </w:r>
        <w:r w:rsidR="00E25992" w:rsidRPr="00363612" w:rsidDel="001F1999">
          <w:rPr>
            <w:rFonts w:ascii="Times New Roman" w:eastAsiaTheme="majorEastAsia" w:hAnsi="Times New Roman"/>
            <w:noProof/>
            <w:color w:val="000000" w:themeColor="text1"/>
            <w:sz w:val="24"/>
          </w:rPr>
          <w:delText>應用的主控晶片。</w:delText>
        </w:r>
      </w:del>
      <w:r w:rsidR="00A65DBA" w:rsidRPr="00EE3251">
        <w:rPr>
          <w:rFonts w:ascii="Times New Roman"/>
          <w:noProof/>
          <w:color w:val="000000" w:themeColor="text1"/>
          <w:sz w:val="24"/>
        </w:rPr>
        <w:t>另一方面，晶片內部整合核心主控中央處理單元</w:t>
      </w:r>
      <w:r w:rsidR="00A65DBA" w:rsidRPr="00EE3251">
        <w:rPr>
          <w:rFonts w:ascii="Times New Roman"/>
          <w:noProof/>
          <w:color w:val="000000" w:themeColor="text1"/>
          <w:sz w:val="24"/>
        </w:rPr>
        <w:t xml:space="preserve"> RISC-V </w:t>
      </w:r>
      <w:r w:rsidR="00A65DBA" w:rsidRPr="00EE3251">
        <w:rPr>
          <w:rFonts w:ascii="Times New Roman"/>
          <w:noProof/>
          <w:color w:val="000000" w:themeColor="text1"/>
          <w:sz w:val="24"/>
        </w:rPr>
        <w:t>與相關測試介面與電路等智財，能針對不同應用與測試進行相關彈性且高效能的運作。控制匯流排為</w:t>
      </w:r>
      <w:r w:rsidR="00A65DBA" w:rsidRPr="00EE3251">
        <w:rPr>
          <w:rFonts w:ascii="Times New Roman"/>
          <w:noProof/>
          <w:color w:val="000000" w:themeColor="text1"/>
          <w:sz w:val="24"/>
        </w:rPr>
        <w:t xml:space="preserve"> APB 32-bit</w:t>
      </w:r>
      <w:r w:rsidR="00A65DBA" w:rsidRPr="00EE3251">
        <w:rPr>
          <w:rFonts w:ascii="Times New Roman"/>
          <w:noProof/>
          <w:color w:val="000000" w:themeColor="text1"/>
          <w:sz w:val="24"/>
        </w:rPr>
        <w:t>，提供</w:t>
      </w:r>
      <w:r w:rsidR="00A65DBA" w:rsidRPr="00EE3251">
        <w:rPr>
          <w:rFonts w:ascii="Times New Roman"/>
          <w:noProof/>
          <w:color w:val="000000" w:themeColor="text1"/>
          <w:sz w:val="24"/>
        </w:rPr>
        <w:t xml:space="preserve">RISC-V </w:t>
      </w:r>
      <w:r w:rsidR="00A65DBA" w:rsidRPr="00EE3251">
        <w:rPr>
          <w:rFonts w:ascii="Times New Roman"/>
          <w:noProof/>
          <w:color w:val="000000" w:themeColor="text1"/>
          <w:sz w:val="24"/>
        </w:rPr>
        <w:t>控制與設定不同智財之用。</w:t>
      </w:r>
    </w:p>
    <w:p w14:paraId="6250AEA6" w14:textId="0A73ABB5" w:rsidR="00DE4CBF" w:rsidRPr="00EE3251" w:rsidRDefault="00A65DBA" w:rsidP="00B87636">
      <w:pPr>
        <w:pStyle w:val="affc"/>
        <w:adjustRightInd w:val="0"/>
        <w:snapToGrid w:val="0"/>
        <w:spacing w:beforeLines="25" w:before="60" w:afterLines="25" w:after="60"/>
        <w:ind w:leftChars="473" w:left="1135" w:firstLineChars="177" w:firstLine="425"/>
        <w:jc w:val="both"/>
        <w:rPr>
          <w:rFonts w:ascii="Times New Roman"/>
          <w:noProof/>
          <w:color w:val="000000" w:themeColor="text1"/>
          <w:sz w:val="24"/>
        </w:rPr>
      </w:pPr>
      <w:r w:rsidRPr="00EE3251">
        <w:rPr>
          <w:rFonts w:ascii="Times New Roman"/>
          <w:noProof/>
          <w:color w:val="000000" w:themeColor="text1"/>
          <w:sz w:val="24"/>
        </w:rPr>
        <w:t>本子項計畫規劃的</w:t>
      </w:r>
      <w:r w:rsidR="00E25992">
        <w:rPr>
          <w:rFonts w:ascii="Times New Roman" w:hint="eastAsia"/>
          <w:noProof/>
          <w:color w:val="000000" w:themeColor="text1"/>
          <w:sz w:val="24"/>
        </w:rPr>
        <w:t>2</w:t>
      </w:r>
      <w:r w:rsidR="00E25992">
        <w:rPr>
          <w:rFonts w:ascii="Times New Roman" w:hint="eastAsia"/>
          <w:noProof/>
          <w:color w:val="000000" w:themeColor="text1"/>
          <w:sz w:val="24"/>
        </w:rPr>
        <w:t>顆</w:t>
      </w:r>
      <w:r w:rsidRPr="00EE3251">
        <w:rPr>
          <w:rFonts w:ascii="Times New Roman"/>
          <w:noProof/>
          <w:color w:val="000000" w:themeColor="text1"/>
          <w:sz w:val="24"/>
        </w:rPr>
        <w:t>AIM SoC</w:t>
      </w:r>
      <w:r w:rsidRPr="00EE3251">
        <w:rPr>
          <w:rFonts w:ascii="Times New Roman"/>
          <w:noProof/>
          <w:color w:val="000000" w:themeColor="text1"/>
          <w:sz w:val="24"/>
        </w:rPr>
        <w:t>晶片將</w:t>
      </w:r>
      <w:r w:rsidR="00E25992">
        <w:rPr>
          <w:rFonts w:ascii="Times New Roman" w:hint="eastAsia"/>
          <w:noProof/>
          <w:color w:val="000000" w:themeColor="text1"/>
          <w:sz w:val="24"/>
        </w:rPr>
        <w:t>分別</w:t>
      </w:r>
      <w:r w:rsidRPr="00EE3251">
        <w:rPr>
          <w:rFonts w:ascii="Times New Roman"/>
          <w:noProof/>
          <w:color w:val="000000" w:themeColor="text1"/>
          <w:sz w:val="24"/>
        </w:rPr>
        <w:t>整合</w:t>
      </w:r>
      <w:r w:rsidR="00B61727" w:rsidRPr="00B61727">
        <w:rPr>
          <w:rFonts w:ascii="Times New Roman" w:hint="eastAsia"/>
          <w:noProof/>
          <w:color w:val="000000" w:themeColor="text1"/>
          <w:sz w:val="24"/>
        </w:rPr>
        <w:t>智能監控</w:t>
      </w:r>
      <w:r w:rsidR="00E25992">
        <w:rPr>
          <w:rFonts w:ascii="Times New Roman" w:hint="eastAsia"/>
          <w:noProof/>
          <w:color w:val="000000" w:themeColor="text1"/>
          <w:sz w:val="24"/>
        </w:rPr>
        <w:t>引擎</w:t>
      </w:r>
      <w:r w:rsidRPr="00EE3251">
        <w:rPr>
          <w:rFonts w:ascii="Times New Roman"/>
          <w:noProof/>
          <w:color w:val="000000" w:themeColor="text1"/>
          <w:sz w:val="24"/>
        </w:rPr>
        <w:t>與</w:t>
      </w:r>
      <w:r w:rsidR="00B87636" w:rsidRPr="00EE3251">
        <w:rPr>
          <w:rFonts w:ascii="Times New Roman"/>
          <w:noProof/>
          <w:color w:val="000000" w:themeColor="text1"/>
          <w:sz w:val="24"/>
        </w:rPr>
        <w:t>語意</w:t>
      </w:r>
      <w:r w:rsidRPr="00EE3251">
        <w:rPr>
          <w:rFonts w:ascii="Times New Roman"/>
          <w:noProof/>
          <w:color w:val="000000" w:themeColor="text1"/>
          <w:sz w:val="24"/>
        </w:rPr>
        <w:t>分割雙核心引擎，可以</w:t>
      </w:r>
      <w:del w:id="291" w:author="Joyce" w:date="2020-05-14T13:18:00Z">
        <w:r w:rsidRPr="00EE3251" w:rsidDel="001F1999">
          <w:rPr>
            <w:rFonts w:ascii="Times New Roman"/>
            <w:noProof/>
            <w:color w:val="000000" w:themeColor="text1"/>
            <w:sz w:val="24"/>
          </w:rPr>
          <w:delText>在同一時間</w:delText>
        </w:r>
      </w:del>
      <w:r w:rsidRPr="00EE3251">
        <w:rPr>
          <w:rFonts w:ascii="Times New Roman"/>
          <w:noProof/>
          <w:color w:val="000000" w:themeColor="text1"/>
          <w:sz w:val="24"/>
        </w:rPr>
        <w:t>執行多種圖像辨識</w:t>
      </w:r>
      <w:r w:rsidR="00B87636" w:rsidRPr="00EE3251">
        <w:rPr>
          <w:rFonts w:ascii="Times New Roman"/>
          <w:noProof/>
          <w:color w:val="000000" w:themeColor="text1"/>
          <w:sz w:val="24"/>
        </w:rPr>
        <w:t>與</w:t>
      </w:r>
      <w:r w:rsidRPr="00EE3251">
        <w:rPr>
          <w:rFonts w:ascii="Times New Roman"/>
          <w:noProof/>
          <w:color w:val="000000" w:themeColor="text1"/>
          <w:sz w:val="24"/>
        </w:rPr>
        <w:t>分類應用，其中</w:t>
      </w:r>
      <w:r w:rsidR="00B61727" w:rsidRPr="00B61727">
        <w:rPr>
          <w:rFonts w:ascii="Times New Roman" w:hint="eastAsia"/>
          <w:noProof/>
          <w:color w:val="000000" w:themeColor="text1"/>
          <w:sz w:val="24"/>
        </w:rPr>
        <w:t>智能監控</w:t>
      </w:r>
      <w:r w:rsidRPr="00EE3251">
        <w:rPr>
          <w:rFonts w:ascii="Times New Roman"/>
          <w:noProof/>
          <w:color w:val="000000" w:themeColor="text1"/>
          <w:sz w:val="24"/>
        </w:rPr>
        <w:t>與</w:t>
      </w:r>
      <w:r w:rsidR="00B61727" w:rsidRPr="00EE3251">
        <w:rPr>
          <w:rFonts w:ascii="Times New Roman"/>
          <w:noProof/>
          <w:color w:val="000000" w:themeColor="text1"/>
          <w:sz w:val="24"/>
        </w:rPr>
        <w:t>語意</w:t>
      </w:r>
      <w:r w:rsidRPr="00EE3251">
        <w:rPr>
          <w:rFonts w:ascii="Times New Roman"/>
          <w:noProof/>
          <w:color w:val="000000" w:themeColor="text1"/>
          <w:sz w:val="24"/>
        </w:rPr>
        <w:t>分割引擎各提供約</w:t>
      </w:r>
      <w:r w:rsidRPr="00EE3251">
        <w:rPr>
          <w:rFonts w:ascii="Times New Roman"/>
          <w:noProof/>
          <w:color w:val="000000" w:themeColor="text1"/>
          <w:sz w:val="24"/>
        </w:rPr>
        <w:t>1</w:t>
      </w:r>
      <w:r w:rsidR="00B87636" w:rsidRPr="00EE3251">
        <w:rPr>
          <w:rFonts w:ascii="Times New Roman"/>
          <w:noProof/>
          <w:color w:val="000000" w:themeColor="text1"/>
          <w:sz w:val="24"/>
        </w:rPr>
        <w:t>,</w:t>
      </w:r>
      <w:r w:rsidRPr="00EE3251">
        <w:rPr>
          <w:rFonts w:ascii="Times New Roman"/>
          <w:noProof/>
          <w:color w:val="000000" w:themeColor="text1"/>
          <w:sz w:val="24"/>
        </w:rPr>
        <w:t>000</w:t>
      </w:r>
      <w:r w:rsidRPr="00EE3251">
        <w:rPr>
          <w:rFonts w:ascii="Times New Roman"/>
          <w:noProof/>
          <w:color w:val="000000" w:themeColor="text1"/>
          <w:sz w:val="24"/>
        </w:rPr>
        <w:t>與</w:t>
      </w:r>
      <w:r w:rsidR="00B61727">
        <w:rPr>
          <w:rFonts w:ascii="Times New Roman" w:hint="eastAsia"/>
          <w:noProof/>
          <w:color w:val="000000" w:themeColor="text1"/>
          <w:sz w:val="24"/>
        </w:rPr>
        <w:t>4</w:t>
      </w:r>
      <w:r w:rsidR="00B87636" w:rsidRPr="00EE3251">
        <w:rPr>
          <w:rFonts w:ascii="Times New Roman"/>
          <w:noProof/>
          <w:color w:val="000000" w:themeColor="text1"/>
          <w:sz w:val="24"/>
        </w:rPr>
        <w:t>,</w:t>
      </w:r>
      <w:r w:rsidRPr="00EE3251">
        <w:rPr>
          <w:rFonts w:ascii="Times New Roman"/>
          <w:noProof/>
          <w:color w:val="000000" w:themeColor="text1"/>
          <w:sz w:val="24"/>
        </w:rPr>
        <w:t>000</w:t>
      </w:r>
      <w:r w:rsidR="00B61727">
        <w:rPr>
          <w:rFonts w:ascii="Times New Roman" w:hint="eastAsia"/>
          <w:noProof/>
          <w:color w:val="000000" w:themeColor="text1"/>
          <w:sz w:val="24"/>
        </w:rPr>
        <w:t>多</w:t>
      </w:r>
      <w:r w:rsidRPr="00EE3251">
        <w:rPr>
          <w:rFonts w:ascii="Times New Roman"/>
          <w:noProof/>
          <w:color w:val="000000" w:themeColor="text1"/>
          <w:sz w:val="24"/>
        </w:rPr>
        <w:t>個運算單元，在引擎時脈</w:t>
      </w:r>
      <w:ins w:id="292" w:author="Joyce" w:date="2020-05-14T13:18:00Z">
        <w:r w:rsidR="001F1999">
          <w:rPr>
            <w:rFonts w:ascii="Times New Roman" w:hint="eastAsia"/>
            <w:noProof/>
            <w:color w:val="000000" w:themeColor="text1"/>
            <w:sz w:val="24"/>
          </w:rPr>
          <w:t>250</w:t>
        </w:r>
      </w:ins>
      <w:del w:id="293" w:author="Joyce" w:date="2020-05-14T13:18:00Z">
        <w:r w:rsidRPr="00EE3251" w:rsidDel="001F1999">
          <w:rPr>
            <w:rFonts w:ascii="Times New Roman"/>
            <w:noProof/>
            <w:color w:val="000000" w:themeColor="text1"/>
            <w:sz w:val="24"/>
          </w:rPr>
          <w:delText>266</w:delText>
        </w:r>
        <w:r w:rsidR="004A0E67" w:rsidRPr="00EE3251" w:rsidDel="001F1999">
          <w:rPr>
            <w:rFonts w:ascii="Times New Roman"/>
            <w:noProof/>
            <w:color w:val="000000" w:themeColor="text1"/>
            <w:sz w:val="24"/>
          </w:rPr>
          <w:delText xml:space="preserve"> </w:delText>
        </w:r>
      </w:del>
      <w:r w:rsidR="004A0E67" w:rsidRPr="00EE3251">
        <w:rPr>
          <w:rFonts w:ascii="Times New Roman"/>
          <w:noProof/>
          <w:color w:val="000000" w:themeColor="text1"/>
          <w:sz w:val="24"/>
        </w:rPr>
        <w:t>MHz</w:t>
      </w:r>
      <w:r w:rsidRPr="00EE3251">
        <w:rPr>
          <w:rFonts w:ascii="Times New Roman"/>
          <w:noProof/>
          <w:color w:val="000000" w:themeColor="text1"/>
          <w:sz w:val="24"/>
        </w:rPr>
        <w:t>下，可</w:t>
      </w:r>
      <w:r w:rsidR="00E25992">
        <w:rPr>
          <w:rFonts w:ascii="Times New Roman" w:hint="eastAsia"/>
          <w:noProof/>
          <w:color w:val="000000" w:themeColor="text1"/>
          <w:sz w:val="24"/>
        </w:rPr>
        <w:t>分別</w:t>
      </w:r>
      <w:r w:rsidRPr="00EE3251">
        <w:rPr>
          <w:rFonts w:ascii="Times New Roman"/>
          <w:noProof/>
          <w:color w:val="000000" w:themeColor="text1"/>
          <w:sz w:val="24"/>
        </w:rPr>
        <w:t>提供</w:t>
      </w:r>
      <w:r w:rsidR="00E25992">
        <w:rPr>
          <w:rFonts w:ascii="Times New Roman" w:eastAsiaTheme="majorEastAsia" w:hAnsi="Times New Roman" w:hint="eastAsia"/>
          <w:noProof/>
          <w:color w:val="000000" w:themeColor="text1"/>
          <w:sz w:val="24"/>
        </w:rPr>
        <w:t>0.5</w:t>
      </w:r>
      <w:del w:id="294" w:author="Joyce" w:date="2020-05-14T13:19:00Z">
        <w:r w:rsidR="00E25992" w:rsidDel="001F1999">
          <w:rPr>
            <w:rFonts w:ascii="Times New Roman" w:eastAsiaTheme="majorEastAsia" w:hAnsi="Times New Roman" w:hint="eastAsia"/>
            <w:noProof/>
            <w:color w:val="000000" w:themeColor="text1"/>
            <w:sz w:val="24"/>
          </w:rPr>
          <w:delText>3</w:delText>
        </w:r>
      </w:del>
      <w:r w:rsidR="00E25992">
        <w:rPr>
          <w:rFonts w:ascii="Times New Roman" w:eastAsiaTheme="majorEastAsia" w:hAnsi="Times New Roman"/>
          <w:noProof/>
          <w:color w:val="000000" w:themeColor="text1"/>
          <w:sz w:val="24"/>
        </w:rPr>
        <w:t xml:space="preserve"> </w:t>
      </w:r>
      <w:r w:rsidR="00E25992">
        <w:rPr>
          <w:rFonts w:ascii="Times New Roman" w:eastAsiaTheme="majorEastAsia" w:hAnsi="Times New Roman" w:hint="eastAsia"/>
          <w:noProof/>
          <w:color w:val="000000" w:themeColor="text1"/>
          <w:sz w:val="24"/>
        </w:rPr>
        <w:t>TOPs</w:t>
      </w:r>
      <w:r w:rsidR="00E25992">
        <w:rPr>
          <w:rFonts w:ascii="Times New Roman" w:eastAsiaTheme="majorEastAsia" w:hAnsi="Times New Roman" w:hint="eastAsia"/>
          <w:noProof/>
          <w:color w:val="000000" w:themeColor="text1"/>
          <w:sz w:val="24"/>
          <w:lang w:eastAsia="zh-HK"/>
        </w:rPr>
        <w:t>與</w:t>
      </w:r>
      <w:del w:id="295" w:author="Joyce" w:date="2020-05-14T13:19:00Z">
        <w:r w:rsidR="00E25992" w:rsidDel="001F1999">
          <w:rPr>
            <w:rFonts w:ascii="Times New Roman" w:eastAsiaTheme="majorEastAsia" w:hAnsi="Times New Roman" w:hint="eastAsia"/>
            <w:noProof/>
            <w:color w:val="000000" w:themeColor="text1"/>
            <w:sz w:val="24"/>
          </w:rPr>
          <w:delText>1.6</w:delText>
        </w:r>
      </w:del>
      <w:ins w:id="296" w:author="Joyce" w:date="2020-05-14T13:19:00Z">
        <w:r w:rsidR="001F1999">
          <w:rPr>
            <w:rFonts w:ascii="Times New Roman" w:eastAsiaTheme="majorEastAsia" w:hAnsi="Times New Roman"/>
            <w:noProof/>
            <w:color w:val="000000" w:themeColor="text1"/>
            <w:sz w:val="24"/>
          </w:rPr>
          <w:t>2</w:t>
        </w:r>
      </w:ins>
      <w:r w:rsidRPr="00EE3251">
        <w:rPr>
          <w:rFonts w:ascii="Times New Roman"/>
          <w:noProof/>
          <w:color w:val="000000" w:themeColor="text1"/>
          <w:sz w:val="24"/>
        </w:rPr>
        <w:t xml:space="preserve"> TOPs</w:t>
      </w:r>
      <w:r w:rsidR="00B87636" w:rsidRPr="00EE3251">
        <w:rPr>
          <w:rFonts w:ascii="Times New Roman"/>
          <w:noProof/>
          <w:color w:val="000000" w:themeColor="text1"/>
          <w:sz w:val="24"/>
        </w:rPr>
        <w:t>運算能力。</w:t>
      </w:r>
      <w:r w:rsidR="00DE4CBF" w:rsidRPr="00EE3251">
        <w:rPr>
          <w:rFonts w:ascii="Times New Roman"/>
          <w:noProof/>
          <w:color w:val="000000" w:themeColor="text1"/>
          <w:sz w:val="24"/>
        </w:rPr>
        <w:t>晶片內部主要</w:t>
      </w:r>
      <w:r w:rsidR="00DE4CBF" w:rsidRPr="00EE3251">
        <w:rPr>
          <w:rFonts w:ascii="Times New Roman"/>
          <w:noProof/>
          <w:color w:val="000000" w:themeColor="text1"/>
          <w:sz w:val="24"/>
        </w:rPr>
        <w:t>AXI 4</w:t>
      </w:r>
      <w:r w:rsidR="00DE4CBF" w:rsidRPr="00EE3251">
        <w:rPr>
          <w:rFonts w:ascii="Times New Roman"/>
          <w:noProof/>
          <w:color w:val="000000" w:themeColor="text1"/>
          <w:sz w:val="24"/>
        </w:rPr>
        <w:t>匯流排為</w:t>
      </w:r>
      <w:r w:rsidR="00DE4CBF" w:rsidRPr="00EE3251">
        <w:rPr>
          <w:rFonts w:ascii="Times New Roman"/>
          <w:noProof/>
          <w:color w:val="000000" w:themeColor="text1"/>
          <w:sz w:val="24"/>
        </w:rPr>
        <w:t xml:space="preserve"> 128-bit</w:t>
      </w:r>
      <w:r w:rsidR="00DE4CBF" w:rsidRPr="00EE3251">
        <w:rPr>
          <w:rFonts w:ascii="Times New Roman"/>
          <w:noProof/>
          <w:color w:val="000000" w:themeColor="text1"/>
          <w:sz w:val="24"/>
        </w:rPr>
        <w:t>，在匯流排時脈</w:t>
      </w:r>
      <w:r w:rsidR="00DE4CBF" w:rsidRPr="00EE3251">
        <w:rPr>
          <w:rFonts w:ascii="Times New Roman"/>
          <w:noProof/>
          <w:color w:val="000000" w:themeColor="text1"/>
          <w:sz w:val="24"/>
        </w:rPr>
        <w:t xml:space="preserve"> 266MHz </w:t>
      </w:r>
      <w:r w:rsidR="00DE4CBF" w:rsidRPr="00EE3251">
        <w:rPr>
          <w:rFonts w:ascii="Times New Roman"/>
          <w:noProof/>
          <w:color w:val="000000" w:themeColor="text1"/>
          <w:sz w:val="24"/>
        </w:rPr>
        <w:t>情形下能以理想</w:t>
      </w:r>
      <w:r w:rsidR="003F34CD" w:rsidRPr="00EE3251">
        <w:rPr>
          <w:rFonts w:ascii="Times New Roman"/>
          <w:noProof/>
          <w:color w:val="000000" w:themeColor="text1"/>
          <w:sz w:val="24"/>
        </w:rPr>
        <w:t>值</w:t>
      </w:r>
      <w:r w:rsidR="00DE4CBF" w:rsidRPr="00EE3251">
        <w:rPr>
          <w:rFonts w:ascii="Times New Roman"/>
          <w:noProof/>
          <w:color w:val="000000" w:themeColor="text1"/>
          <w:sz w:val="24"/>
        </w:rPr>
        <w:t>約</w:t>
      </w:r>
      <w:r w:rsidR="00DE4CBF" w:rsidRPr="00EE3251">
        <w:rPr>
          <w:rFonts w:ascii="Times New Roman"/>
          <w:noProof/>
          <w:color w:val="000000" w:themeColor="text1"/>
          <w:sz w:val="24"/>
        </w:rPr>
        <w:t xml:space="preserve"> 4.3GB/s </w:t>
      </w:r>
      <w:r w:rsidR="00DE4CBF" w:rsidRPr="00EE3251">
        <w:rPr>
          <w:rFonts w:ascii="Times New Roman"/>
          <w:noProof/>
          <w:color w:val="000000" w:themeColor="text1"/>
          <w:sz w:val="24"/>
        </w:rPr>
        <w:t>點對點主從傳收資料</w:t>
      </w:r>
      <w:r w:rsidR="003F34CD" w:rsidRPr="00EE3251">
        <w:rPr>
          <w:rFonts w:ascii="Times New Roman"/>
          <w:noProof/>
          <w:color w:val="000000" w:themeColor="text1"/>
          <w:sz w:val="24"/>
        </w:rPr>
        <w:t>。</w:t>
      </w:r>
      <w:r w:rsidR="00DE4CBF" w:rsidRPr="00EE3251">
        <w:rPr>
          <w:rFonts w:ascii="Times New Roman"/>
          <w:noProof/>
          <w:color w:val="000000" w:themeColor="text1"/>
          <w:sz w:val="24"/>
        </w:rPr>
        <w:t>記憶體直接存取單元</w:t>
      </w:r>
      <w:r w:rsidR="003F34CD" w:rsidRPr="00EE3251">
        <w:rPr>
          <w:rFonts w:ascii="Times New Roman"/>
          <w:noProof/>
          <w:color w:val="000000" w:themeColor="text1"/>
          <w:sz w:val="24"/>
        </w:rPr>
        <w:t xml:space="preserve"> (DMA) </w:t>
      </w:r>
      <w:r w:rsidR="00DE4CBF" w:rsidRPr="00EE3251">
        <w:rPr>
          <w:rFonts w:ascii="Times New Roman"/>
          <w:noProof/>
          <w:color w:val="000000" w:themeColor="text1"/>
          <w:sz w:val="24"/>
        </w:rPr>
        <w:t>受控制器</w:t>
      </w:r>
      <w:r w:rsidR="00DE4CBF" w:rsidRPr="00EE3251">
        <w:rPr>
          <w:rFonts w:ascii="Times New Roman"/>
          <w:noProof/>
          <w:color w:val="000000" w:themeColor="text1"/>
          <w:sz w:val="24"/>
        </w:rPr>
        <w:t xml:space="preserve"> RISC-V </w:t>
      </w:r>
      <w:r w:rsidR="00DE4CBF" w:rsidRPr="00EE3251">
        <w:rPr>
          <w:rFonts w:ascii="Times New Roman"/>
          <w:noProof/>
          <w:color w:val="000000" w:themeColor="text1"/>
          <w:sz w:val="24"/>
        </w:rPr>
        <w:t>管理，即時搬移相關大量資料，並以優先權順序將緊急資料優先排程送出。內部記憶體頻寬方面，單一記憶體</w:t>
      </w:r>
      <w:r w:rsidR="003F34CD" w:rsidRPr="00EE3251">
        <w:rPr>
          <w:rFonts w:ascii="Times New Roman"/>
          <w:noProof/>
          <w:color w:val="000000" w:themeColor="text1"/>
          <w:sz w:val="24"/>
        </w:rPr>
        <w:t>模塊大小為</w:t>
      </w:r>
      <w:r w:rsidR="003F34CD" w:rsidRPr="00EE3251">
        <w:rPr>
          <w:rFonts w:ascii="Times New Roman"/>
          <w:noProof/>
          <w:color w:val="000000" w:themeColor="text1"/>
          <w:sz w:val="24"/>
        </w:rPr>
        <w:t>128MB</w:t>
      </w:r>
      <w:r w:rsidR="003F34CD" w:rsidRPr="00EE3251">
        <w:rPr>
          <w:rFonts w:ascii="Times New Roman"/>
          <w:noProof/>
          <w:color w:val="000000" w:themeColor="text1"/>
          <w:sz w:val="24"/>
        </w:rPr>
        <w:t>，資料</w:t>
      </w:r>
      <w:r w:rsidR="004A0E67" w:rsidRPr="00EE3251">
        <w:rPr>
          <w:rFonts w:ascii="Times New Roman"/>
          <w:noProof/>
          <w:color w:val="000000" w:themeColor="text1"/>
          <w:sz w:val="24"/>
        </w:rPr>
        <w:t>通道</w:t>
      </w:r>
      <w:r w:rsidR="00DE4CBF" w:rsidRPr="00EE3251">
        <w:rPr>
          <w:rFonts w:ascii="Times New Roman"/>
          <w:noProof/>
          <w:color w:val="000000" w:themeColor="text1"/>
          <w:sz w:val="24"/>
        </w:rPr>
        <w:t>傳送與接收寬度皆為</w:t>
      </w:r>
      <w:r w:rsidR="00DE4CBF" w:rsidRPr="00EE3251">
        <w:rPr>
          <w:rFonts w:ascii="Times New Roman"/>
          <w:noProof/>
          <w:color w:val="000000" w:themeColor="text1"/>
          <w:sz w:val="24"/>
        </w:rPr>
        <w:t xml:space="preserve"> 512-bit</w:t>
      </w:r>
      <w:r w:rsidR="00DE4CBF" w:rsidRPr="00EE3251">
        <w:rPr>
          <w:rFonts w:ascii="Times New Roman"/>
          <w:noProof/>
          <w:color w:val="000000" w:themeColor="text1"/>
          <w:sz w:val="24"/>
        </w:rPr>
        <w:t>，能同時進行傳收處理。</w:t>
      </w:r>
      <w:r w:rsidR="00DE4CBF" w:rsidRPr="00EE3251">
        <w:rPr>
          <w:rFonts w:ascii="Times New Roman"/>
          <w:noProof/>
          <w:color w:val="000000" w:themeColor="text1"/>
          <w:sz w:val="24"/>
        </w:rPr>
        <w:t>DMS</w:t>
      </w:r>
      <w:r w:rsidR="00DE4CBF" w:rsidRPr="00EE3251">
        <w:rPr>
          <w:rFonts w:ascii="Times New Roman"/>
          <w:noProof/>
          <w:color w:val="000000" w:themeColor="text1"/>
          <w:sz w:val="24"/>
        </w:rPr>
        <w:t>引擎將</w:t>
      </w:r>
      <w:r w:rsidR="003F34CD" w:rsidRPr="00EE3251">
        <w:rPr>
          <w:rFonts w:ascii="Times New Roman"/>
          <w:noProof/>
          <w:color w:val="000000" w:themeColor="text1"/>
          <w:sz w:val="24"/>
        </w:rPr>
        <w:t>使用兩個模塊</w:t>
      </w:r>
      <w:r w:rsidR="00DE4CBF" w:rsidRPr="00EE3251">
        <w:rPr>
          <w:rFonts w:ascii="Times New Roman"/>
          <w:noProof/>
          <w:color w:val="000000" w:themeColor="text1"/>
          <w:sz w:val="24"/>
        </w:rPr>
        <w:t>，記憶體時脈</w:t>
      </w:r>
      <w:r w:rsidR="00DE4CBF" w:rsidRPr="00EE3251">
        <w:rPr>
          <w:rFonts w:ascii="Times New Roman"/>
          <w:noProof/>
          <w:color w:val="000000" w:themeColor="text1"/>
          <w:sz w:val="24"/>
        </w:rPr>
        <w:t xml:space="preserve"> </w:t>
      </w:r>
      <w:ins w:id="297" w:author="Joyce" w:date="2020-05-14T13:19:00Z">
        <w:r w:rsidR="001F1999">
          <w:rPr>
            <w:rFonts w:ascii="Times New Roman"/>
            <w:noProof/>
            <w:color w:val="000000" w:themeColor="text1"/>
            <w:sz w:val="24"/>
          </w:rPr>
          <w:t>250</w:t>
        </w:r>
      </w:ins>
      <w:del w:id="298" w:author="Joyce" w:date="2020-05-14T13:19:00Z">
        <w:r w:rsidR="00DE4CBF" w:rsidRPr="00EE3251" w:rsidDel="001F1999">
          <w:rPr>
            <w:rFonts w:ascii="Times New Roman"/>
            <w:noProof/>
            <w:color w:val="000000" w:themeColor="text1"/>
            <w:sz w:val="24"/>
          </w:rPr>
          <w:delText>266</w:delText>
        </w:r>
      </w:del>
      <w:r w:rsidR="00DE4CBF" w:rsidRPr="00EE3251">
        <w:rPr>
          <w:rFonts w:ascii="Times New Roman"/>
          <w:noProof/>
          <w:color w:val="000000" w:themeColor="text1"/>
          <w:sz w:val="24"/>
        </w:rPr>
        <w:t>MHz</w:t>
      </w:r>
      <w:r w:rsidR="00DE4CBF" w:rsidRPr="00EE3251">
        <w:rPr>
          <w:rFonts w:ascii="Times New Roman"/>
          <w:noProof/>
          <w:color w:val="000000" w:themeColor="text1"/>
          <w:sz w:val="24"/>
        </w:rPr>
        <w:t>下，內部頻寬傳</w:t>
      </w:r>
      <w:r w:rsidR="000B71E4" w:rsidRPr="00EE3251">
        <w:rPr>
          <w:rFonts w:ascii="Times New Roman"/>
          <w:noProof/>
          <w:color w:val="000000" w:themeColor="text1"/>
          <w:sz w:val="24"/>
        </w:rPr>
        <w:t>共</w:t>
      </w:r>
      <w:del w:id="299" w:author="Joyce" w:date="2020-05-14T13:20:00Z">
        <w:r w:rsidR="000B71E4" w:rsidRPr="00EE3251" w:rsidDel="001F1999">
          <w:rPr>
            <w:rFonts w:ascii="Times New Roman"/>
            <w:noProof/>
            <w:color w:val="000000" w:themeColor="text1"/>
            <w:sz w:val="24"/>
          </w:rPr>
          <w:delText>136</w:delText>
        </w:r>
      </w:del>
      <w:ins w:id="300" w:author="Joyce" w:date="2020-05-14T13:20:00Z">
        <w:r w:rsidR="001F1999">
          <w:rPr>
            <w:rFonts w:ascii="Times New Roman"/>
            <w:noProof/>
            <w:color w:val="000000" w:themeColor="text1"/>
            <w:sz w:val="24"/>
          </w:rPr>
          <w:t>128</w:t>
        </w:r>
      </w:ins>
      <w:r w:rsidR="00DE4CBF" w:rsidRPr="00EE3251">
        <w:rPr>
          <w:rFonts w:ascii="Times New Roman"/>
          <w:noProof/>
          <w:color w:val="000000" w:themeColor="text1"/>
          <w:sz w:val="24"/>
        </w:rPr>
        <w:t>GB/s (</w:t>
      </w:r>
      <w:ins w:id="301" w:author="Joyce" w:date="2020-05-14T13:20:00Z">
        <w:r w:rsidR="001F1999">
          <w:rPr>
            <w:rFonts w:ascii="Times New Roman"/>
            <w:noProof/>
            <w:color w:val="000000" w:themeColor="text1"/>
            <w:sz w:val="24"/>
          </w:rPr>
          <w:t>250</w:t>
        </w:r>
      </w:ins>
      <w:del w:id="302" w:author="Joyce" w:date="2020-05-14T13:20:00Z">
        <w:r w:rsidR="00DE4CBF" w:rsidRPr="00EE3251" w:rsidDel="001F1999">
          <w:rPr>
            <w:rFonts w:ascii="Times New Roman"/>
            <w:noProof/>
            <w:color w:val="000000" w:themeColor="text1"/>
            <w:sz w:val="24"/>
          </w:rPr>
          <w:delText>266</w:delText>
        </w:r>
      </w:del>
      <w:r w:rsidR="00DE4CBF" w:rsidRPr="00EE3251">
        <w:rPr>
          <w:rFonts w:ascii="Times New Roman"/>
          <w:noProof/>
          <w:color w:val="000000" w:themeColor="text1"/>
          <w:sz w:val="24"/>
        </w:rPr>
        <w:t>*512*2*2/8</w:t>
      </w:r>
      <w:r w:rsidR="000B71E4" w:rsidRPr="00EE3251">
        <w:rPr>
          <w:rFonts w:ascii="Times New Roman"/>
          <w:noProof/>
          <w:color w:val="000000" w:themeColor="text1"/>
          <w:sz w:val="24"/>
        </w:rPr>
        <w:t>*2</w:t>
      </w:r>
      <w:r w:rsidR="00DE4CBF" w:rsidRPr="00EE3251">
        <w:rPr>
          <w:rFonts w:ascii="Times New Roman"/>
          <w:noProof/>
          <w:color w:val="000000" w:themeColor="text1"/>
          <w:sz w:val="24"/>
        </w:rPr>
        <w:t>=</w:t>
      </w:r>
      <w:ins w:id="303" w:author="Joyce" w:date="2020-05-14T13:20:00Z">
        <w:r w:rsidR="001F1999">
          <w:rPr>
            <w:rFonts w:ascii="Times New Roman"/>
            <w:noProof/>
            <w:color w:val="000000" w:themeColor="text1"/>
            <w:sz w:val="24"/>
          </w:rPr>
          <w:t>128</w:t>
        </w:r>
      </w:ins>
      <w:del w:id="304" w:author="Joyce" w:date="2020-05-14T13:20:00Z">
        <w:r w:rsidR="000B71E4" w:rsidRPr="00EE3251" w:rsidDel="001F1999">
          <w:rPr>
            <w:rFonts w:ascii="Times New Roman"/>
            <w:noProof/>
            <w:color w:val="000000" w:themeColor="text1"/>
            <w:sz w:val="24"/>
          </w:rPr>
          <w:delText>136</w:delText>
        </w:r>
      </w:del>
      <w:r w:rsidR="00DE4CBF" w:rsidRPr="00EE3251">
        <w:rPr>
          <w:rFonts w:ascii="Times New Roman"/>
          <w:noProof/>
          <w:color w:val="000000" w:themeColor="text1"/>
          <w:sz w:val="24"/>
        </w:rPr>
        <w:t>)</w:t>
      </w:r>
      <w:r w:rsidR="00DE4CBF" w:rsidRPr="00EE3251">
        <w:rPr>
          <w:rFonts w:ascii="Times New Roman"/>
          <w:noProof/>
          <w:color w:val="000000" w:themeColor="text1"/>
          <w:sz w:val="24"/>
        </w:rPr>
        <w:t>；分割引擎將</w:t>
      </w:r>
      <w:r w:rsidR="003F34CD" w:rsidRPr="00EE3251">
        <w:rPr>
          <w:rFonts w:ascii="Times New Roman"/>
          <w:noProof/>
          <w:color w:val="000000" w:themeColor="text1"/>
          <w:sz w:val="24"/>
        </w:rPr>
        <w:t>使用四個模塊</w:t>
      </w:r>
      <w:r w:rsidR="00DE4CBF" w:rsidRPr="00EE3251">
        <w:rPr>
          <w:rFonts w:ascii="Times New Roman"/>
          <w:noProof/>
          <w:color w:val="000000" w:themeColor="text1"/>
          <w:sz w:val="24"/>
        </w:rPr>
        <w:t>，可達</w:t>
      </w:r>
      <w:r w:rsidR="00DE4CBF" w:rsidRPr="00EE3251">
        <w:rPr>
          <w:rFonts w:ascii="Times New Roman"/>
          <w:noProof/>
          <w:color w:val="000000" w:themeColor="text1"/>
          <w:sz w:val="24"/>
        </w:rPr>
        <w:t xml:space="preserve"> </w:t>
      </w:r>
      <w:ins w:id="305" w:author="Joyce" w:date="2020-05-14T13:20:00Z">
        <w:r w:rsidR="001F1999">
          <w:rPr>
            <w:rFonts w:ascii="Times New Roman"/>
            <w:noProof/>
            <w:color w:val="000000" w:themeColor="text1"/>
            <w:sz w:val="24"/>
          </w:rPr>
          <w:t>256</w:t>
        </w:r>
      </w:ins>
      <w:del w:id="306" w:author="Joyce" w:date="2020-05-14T13:20:00Z">
        <w:r w:rsidR="000B71E4" w:rsidRPr="00EE3251" w:rsidDel="001F1999">
          <w:rPr>
            <w:rFonts w:ascii="Times New Roman"/>
            <w:noProof/>
            <w:color w:val="000000" w:themeColor="text1"/>
            <w:sz w:val="24"/>
          </w:rPr>
          <w:delText>272</w:delText>
        </w:r>
      </w:del>
      <w:r w:rsidR="00DE4CBF" w:rsidRPr="00EE3251">
        <w:rPr>
          <w:rFonts w:ascii="Times New Roman"/>
          <w:noProof/>
          <w:color w:val="000000" w:themeColor="text1"/>
          <w:sz w:val="24"/>
        </w:rPr>
        <w:t>GB/s</w:t>
      </w:r>
      <w:r w:rsidR="00DE4CBF" w:rsidRPr="00EE3251">
        <w:rPr>
          <w:rFonts w:ascii="Times New Roman"/>
          <w:noProof/>
          <w:color w:val="000000" w:themeColor="text1"/>
          <w:sz w:val="24"/>
        </w:rPr>
        <w:t>，</w:t>
      </w:r>
      <w:r w:rsidR="00C80E32" w:rsidRPr="00EE3251">
        <w:rPr>
          <w:rFonts w:ascii="Times New Roman"/>
          <w:noProof/>
          <w:color w:val="000000" w:themeColor="text1"/>
          <w:sz w:val="24"/>
        </w:rPr>
        <w:t>總頻寬可達</w:t>
      </w:r>
      <w:del w:id="307" w:author="Joyce" w:date="2020-05-14T13:20:00Z">
        <w:r w:rsidR="00C80E32" w:rsidRPr="00EE3251" w:rsidDel="001F1999">
          <w:rPr>
            <w:rFonts w:ascii="Times New Roman"/>
            <w:noProof/>
            <w:color w:val="000000" w:themeColor="text1"/>
            <w:sz w:val="24"/>
          </w:rPr>
          <w:delText xml:space="preserve">408 </w:delText>
        </w:r>
      </w:del>
      <w:ins w:id="308" w:author="Joyce" w:date="2020-05-14T13:20:00Z">
        <w:r w:rsidR="001F1999">
          <w:rPr>
            <w:rFonts w:ascii="Times New Roman"/>
            <w:noProof/>
            <w:color w:val="000000" w:themeColor="text1"/>
            <w:sz w:val="24"/>
          </w:rPr>
          <w:t>384</w:t>
        </w:r>
        <w:r w:rsidR="001F1999" w:rsidRPr="00EE3251">
          <w:rPr>
            <w:rFonts w:ascii="Times New Roman"/>
            <w:noProof/>
            <w:color w:val="000000" w:themeColor="text1"/>
            <w:sz w:val="24"/>
          </w:rPr>
          <w:t xml:space="preserve"> </w:t>
        </w:r>
      </w:ins>
      <w:r w:rsidR="00C80E32" w:rsidRPr="00EE3251">
        <w:rPr>
          <w:rFonts w:ascii="Times New Roman"/>
          <w:noProof/>
          <w:color w:val="000000" w:themeColor="text1"/>
          <w:sz w:val="24"/>
        </w:rPr>
        <w:t>GB/s</w:t>
      </w:r>
      <w:r w:rsidR="00DE4CBF" w:rsidRPr="00EE3251">
        <w:rPr>
          <w:rFonts w:ascii="Times New Roman"/>
          <w:noProof/>
          <w:color w:val="000000" w:themeColor="text1"/>
          <w:sz w:val="24"/>
        </w:rPr>
        <w:t>。</w:t>
      </w:r>
    </w:p>
    <w:p w14:paraId="5EE5F216" w14:textId="08C9F3C4" w:rsidR="00E75D3F" w:rsidRPr="00EE3251" w:rsidRDefault="00E75D3F" w:rsidP="00C4521B">
      <w:pPr>
        <w:snapToGrid w:val="0"/>
        <w:spacing w:line="240" w:lineRule="auto"/>
        <w:ind w:leftChars="473" w:left="1135" w:firstLineChars="177" w:firstLine="425"/>
        <w:jc w:val="both"/>
        <w:rPr>
          <w:color w:val="000000" w:themeColor="text1"/>
        </w:rPr>
      </w:pPr>
      <w:r w:rsidRPr="00EE3251">
        <w:rPr>
          <w:color w:val="000000" w:themeColor="text1"/>
        </w:rPr>
        <w:tab/>
      </w:r>
      <w:r w:rsidRPr="00EE3251">
        <w:rPr>
          <w:color w:val="000000" w:themeColor="text1"/>
        </w:rPr>
        <w:t>綜觀上述之規劃，本計畫在『</w:t>
      </w:r>
      <w:r w:rsidRPr="00EE3251">
        <w:t xml:space="preserve">AIM SoC </w:t>
      </w:r>
      <w:r w:rsidRPr="00EE3251">
        <w:t>晶片設計與實現</w:t>
      </w:r>
      <w:r w:rsidRPr="00EE3251">
        <w:rPr>
          <w:color w:val="000000" w:themeColor="text1"/>
        </w:rPr>
        <w:t>』子項之規劃作法，具有下述之特性：</w:t>
      </w:r>
    </w:p>
    <w:p w14:paraId="51493A86" w14:textId="6C744E0B" w:rsidR="00E75D3F" w:rsidRPr="00EE3251" w:rsidRDefault="00E75D3F" w:rsidP="002D5ED4">
      <w:pPr>
        <w:pStyle w:val="affc"/>
        <w:numPr>
          <w:ilvl w:val="0"/>
          <w:numId w:val="13"/>
        </w:numPr>
        <w:adjustRightInd w:val="0"/>
        <w:snapToGrid w:val="0"/>
        <w:ind w:leftChars="473" w:left="1615"/>
        <w:jc w:val="both"/>
        <w:rPr>
          <w:rFonts w:ascii="Times New Roman"/>
          <w:color w:val="000000" w:themeColor="text1"/>
          <w:sz w:val="24"/>
        </w:rPr>
      </w:pPr>
      <w:r w:rsidRPr="00EE3251">
        <w:rPr>
          <w:rFonts w:ascii="Times New Roman"/>
          <w:noProof/>
          <w:color w:val="000000" w:themeColor="text1"/>
          <w:sz w:val="24"/>
        </w:rPr>
        <w:t>整合具備</w:t>
      </w:r>
      <w:r w:rsidR="00E25992">
        <w:rPr>
          <w:rFonts w:ascii="Times New Roman" w:hint="eastAsia"/>
          <w:noProof/>
          <w:color w:val="000000" w:themeColor="text1"/>
          <w:sz w:val="24"/>
        </w:rPr>
        <w:t>0.5</w:t>
      </w:r>
      <w:del w:id="309" w:author="Joyce" w:date="2020-05-14T13:21:00Z">
        <w:r w:rsidR="00E25992" w:rsidDel="001F1999">
          <w:rPr>
            <w:rFonts w:ascii="Times New Roman" w:hint="eastAsia"/>
            <w:noProof/>
            <w:color w:val="000000" w:themeColor="text1"/>
            <w:sz w:val="24"/>
          </w:rPr>
          <w:delText>3</w:delText>
        </w:r>
      </w:del>
      <w:r w:rsidRPr="00EE3251">
        <w:rPr>
          <w:rFonts w:ascii="Times New Roman"/>
          <w:noProof/>
          <w:color w:val="000000" w:themeColor="text1"/>
          <w:sz w:val="24"/>
        </w:rPr>
        <w:t xml:space="preserve"> TOPs</w:t>
      </w:r>
      <w:r w:rsidR="00E25992">
        <w:rPr>
          <w:rFonts w:ascii="Times New Roman" w:hint="eastAsia"/>
          <w:noProof/>
          <w:color w:val="000000" w:themeColor="text1"/>
          <w:sz w:val="24"/>
        </w:rPr>
        <w:t>與</w:t>
      </w:r>
      <w:ins w:id="310" w:author="Joyce" w:date="2020-05-14T13:21:00Z">
        <w:r w:rsidR="001F1999">
          <w:rPr>
            <w:rFonts w:ascii="Times New Roman" w:hint="eastAsia"/>
            <w:noProof/>
            <w:color w:val="000000" w:themeColor="text1"/>
            <w:sz w:val="24"/>
          </w:rPr>
          <w:t>2</w:t>
        </w:r>
      </w:ins>
      <w:del w:id="311" w:author="Joyce" w:date="2020-05-14T13:21:00Z">
        <w:r w:rsidR="00E25992" w:rsidDel="001F1999">
          <w:rPr>
            <w:rFonts w:ascii="Times New Roman" w:hint="eastAsia"/>
            <w:noProof/>
            <w:color w:val="000000" w:themeColor="text1"/>
            <w:sz w:val="24"/>
          </w:rPr>
          <w:delText>1.6</w:delText>
        </w:r>
      </w:del>
      <w:r w:rsidR="00E25992">
        <w:rPr>
          <w:rFonts w:ascii="Times New Roman" w:hint="eastAsia"/>
          <w:noProof/>
          <w:color w:val="000000" w:themeColor="text1"/>
          <w:sz w:val="24"/>
        </w:rPr>
        <w:t>TOPs</w:t>
      </w:r>
      <w:r w:rsidRPr="00EE3251">
        <w:rPr>
          <w:rFonts w:ascii="Times New Roman"/>
          <w:noProof/>
          <w:color w:val="000000" w:themeColor="text1"/>
          <w:sz w:val="24"/>
        </w:rPr>
        <w:t xml:space="preserve"> </w:t>
      </w:r>
      <w:r w:rsidRPr="00EE3251">
        <w:rPr>
          <w:rFonts w:ascii="Times New Roman"/>
          <w:noProof/>
          <w:color w:val="000000" w:themeColor="text1"/>
          <w:sz w:val="24"/>
        </w:rPr>
        <w:t>運算能力之</w:t>
      </w:r>
      <w:ins w:id="312" w:author="Joyce" w:date="2020-05-14T13:21:00Z">
        <w:r w:rsidR="001F1999">
          <w:rPr>
            <w:rFonts w:ascii="Times New Roman"/>
            <w:noProof/>
            <w:color w:val="000000" w:themeColor="text1"/>
            <w:sz w:val="24"/>
          </w:rPr>
          <w:t>DIP</w:t>
        </w:r>
      </w:ins>
      <w:del w:id="313" w:author="Joyce" w:date="2020-05-14T13:21:00Z">
        <w:r w:rsidRPr="00EE3251" w:rsidDel="001F1999">
          <w:rPr>
            <w:rFonts w:ascii="Times New Roman"/>
            <w:noProof/>
            <w:color w:val="000000" w:themeColor="text1"/>
            <w:sz w:val="24"/>
          </w:rPr>
          <w:delText>DMS</w:delText>
        </w:r>
      </w:del>
      <w:r w:rsidR="00E25992">
        <w:rPr>
          <w:rFonts w:ascii="Times New Roman" w:eastAsiaTheme="majorEastAsia" w:hAnsi="Times New Roman" w:hint="eastAsia"/>
          <w:noProof/>
          <w:color w:val="000000" w:themeColor="text1"/>
          <w:sz w:val="24"/>
        </w:rPr>
        <w:t>引擎</w:t>
      </w:r>
      <w:r w:rsidRPr="00EE3251">
        <w:rPr>
          <w:rFonts w:ascii="Times New Roman"/>
          <w:noProof/>
          <w:color w:val="000000" w:themeColor="text1"/>
          <w:sz w:val="24"/>
        </w:rPr>
        <w:t>與</w:t>
      </w:r>
      <w:del w:id="314" w:author="Joyce" w:date="2020-05-14T13:21:00Z">
        <w:r w:rsidRPr="00EE3251" w:rsidDel="001F1999">
          <w:rPr>
            <w:rFonts w:ascii="Times New Roman"/>
            <w:noProof/>
            <w:color w:val="000000" w:themeColor="text1"/>
            <w:sz w:val="24"/>
          </w:rPr>
          <w:delText>分割</w:delText>
        </w:r>
      </w:del>
      <w:ins w:id="315" w:author="Joyce" w:date="2020-05-14T13:21:00Z">
        <w:r w:rsidR="001F1999">
          <w:rPr>
            <w:rFonts w:ascii="Times New Roman"/>
            <w:noProof/>
            <w:color w:val="000000" w:themeColor="text1"/>
            <w:sz w:val="24"/>
          </w:rPr>
          <w:t>U-HarDNet</w:t>
        </w:r>
      </w:ins>
      <w:r w:rsidRPr="00EE3251">
        <w:rPr>
          <w:rFonts w:ascii="Times New Roman"/>
          <w:noProof/>
          <w:color w:val="000000" w:themeColor="text1"/>
          <w:sz w:val="24"/>
        </w:rPr>
        <w:t>引擎</w:t>
      </w:r>
      <w:r w:rsidRPr="00EE3251">
        <w:rPr>
          <w:rFonts w:ascii="Times New Roman"/>
          <w:noProof/>
          <w:color w:val="000000" w:themeColor="text1"/>
          <w:sz w:val="24"/>
        </w:rPr>
        <w:t xml:space="preserve"> </w:t>
      </w:r>
    </w:p>
    <w:p w14:paraId="5A1657B0" w14:textId="0A47CF29" w:rsidR="00E75D3F" w:rsidRPr="00EE3251" w:rsidRDefault="00E75D3F" w:rsidP="002D5ED4">
      <w:pPr>
        <w:pStyle w:val="affc"/>
        <w:numPr>
          <w:ilvl w:val="0"/>
          <w:numId w:val="13"/>
        </w:numPr>
        <w:adjustRightInd w:val="0"/>
        <w:snapToGrid w:val="0"/>
        <w:ind w:leftChars="473" w:left="1615"/>
        <w:jc w:val="both"/>
        <w:rPr>
          <w:rFonts w:ascii="Times New Roman"/>
          <w:color w:val="000000" w:themeColor="text1"/>
          <w:sz w:val="24"/>
        </w:rPr>
      </w:pPr>
      <w:r w:rsidRPr="00EE3251">
        <w:rPr>
          <w:rFonts w:ascii="Times New Roman"/>
          <w:noProof/>
          <w:color w:val="000000" w:themeColor="text1"/>
          <w:sz w:val="24"/>
        </w:rPr>
        <w:t>高頻寬高效能的記憶體頻寬可達</w:t>
      </w:r>
      <w:ins w:id="316" w:author="Joyce" w:date="2020-05-14T13:22:00Z">
        <w:r w:rsidR="001F1999">
          <w:rPr>
            <w:rFonts w:ascii="Times New Roman" w:hint="eastAsia"/>
            <w:noProof/>
            <w:color w:val="000000" w:themeColor="text1"/>
            <w:sz w:val="24"/>
          </w:rPr>
          <w:t>384</w:t>
        </w:r>
      </w:ins>
      <w:del w:id="317" w:author="Joyce" w:date="2020-05-14T13:22:00Z">
        <w:r w:rsidR="00E75B44" w:rsidRPr="00EE3251" w:rsidDel="001F1999">
          <w:rPr>
            <w:rFonts w:ascii="Times New Roman"/>
            <w:noProof/>
            <w:color w:val="000000" w:themeColor="text1"/>
            <w:sz w:val="24"/>
          </w:rPr>
          <w:delText xml:space="preserve">408 </w:delText>
        </w:r>
      </w:del>
      <w:r w:rsidRPr="00EE3251">
        <w:rPr>
          <w:rFonts w:ascii="Times New Roman"/>
          <w:noProof/>
          <w:color w:val="000000" w:themeColor="text1"/>
          <w:sz w:val="24"/>
        </w:rPr>
        <w:t xml:space="preserve">GB/s </w:t>
      </w:r>
    </w:p>
    <w:p w14:paraId="1B5DDD62" w14:textId="63ABEA11" w:rsidR="00F74825" w:rsidRPr="00EE3251" w:rsidRDefault="00E75D3F" w:rsidP="002D5ED4">
      <w:pPr>
        <w:pStyle w:val="affc"/>
        <w:numPr>
          <w:ilvl w:val="0"/>
          <w:numId w:val="13"/>
        </w:numPr>
        <w:adjustRightInd w:val="0"/>
        <w:snapToGrid w:val="0"/>
        <w:ind w:leftChars="473" w:left="1615"/>
        <w:jc w:val="both"/>
        <w:rPr>
          <w:rFonts w:ascii="Times New Roman"/>
          <w:color w:val="000000" w:themeColor="text1"/>
          <w:sz w:val="24"/>
        </w:rPr>
      </w:pPr>
      <w:r w:rsidRPr="00EE3251">
        <w:rPr>
          <w:rFonts w:ascii="Times New Roman"/>
          <w:noProof/>
          <w:color w:val="000000" w:themeColor="text1"/>
          <w:sz w:val="24"/>
        </w:rPr>
        <w:t>可供不同人工智慧類型應用</w:t>
      </w:r>
    </w:p>
    <w:p w14:paraId="6A124ACB" w14:textId="02D9BB21" w:rsidR="0072462D" w:rsidRPr="00EE3251" w:rsidRDefault="00F74825" w:rsidP="002D5ED4">
      <w:pPr>
        <w:pStyle w:val="affc"/>
        <w:numPr>
          <w:ilvl w:val="0"/>
          <w:numId w:val="9"/>
        </w:numPr>
        <w:adjustRightInd w:val="0"/>
        <w:snapToGrid w:val="0"/>
        <w:ind w:leftChars="296" w:left="1070"/>
        <w:rPr>
          <w:rFonts w:ascii="Times New Roman"/>
          <w:sz w:val="24"/>
        </w:rPr>
      </w:pPr>
      <w:r w:rsidRPr="00EE3251">
        <w:rPr>
          <w:rFonts w:ascii="Times New Roman"/>
          <w:sz w:val="24"/>
        </w:rPr>
        <w:t>AIM</w:t>
      </w:r>
      <w:r w:rsidRPr="00EE3251">
        <w:rPr>
          <w:rFonts w:ascii="Times New Roman"/>
          <w:sz w:val="24"/>
        </w:rPr>
        <w:t>載具驗證</w:t>
      </w:r>
    </w:p>
    <w:p w14:paraId="6FCE40EB" w14:textId="005C315C" w:rsidR="00634946" w:rsidRPr="00EE3251" w:rsidRDefault="00550409" w:rsidP="00634946">
      <w:pPr>
        <w:pStyle w:val="affc"/>
        <w:adjustRightInd w:val="0"/>
        <w:snapToGrid w:val="0"/>
        <w:spacing w:beforeLines="25" w:before="60" w:afterLines="25" w:after="60"/>
        <w:ind w:leftChars="473" w:left="1135" w:firstLineChars="177" w:firstLine="425"/>
        <w:jc w:val="both"/>
        <w:rPr>
          <w:rFonts w:ascii="Times New Roman"/>
          <w:noProof/>
          <w:color w:val="000000" w:themeColor="text1"/>
          <w:sz w:val="20"/>
        </w:rPr>
      </w:pPr>
      <w:r w:rsidRPr="00EE3251">
        <w:rPr>
          <w:rFonts w:ascii="Times New Roman"/>
          <w:sz w:val="24"/>
        </w:rPr>
        <w:t>為了實證本計畫產出之</w:t>
      </w:r>
      <w:r w:rsidRPr="00EE3251">
        <w:rPr>
          <w:rFonts w:ascii="Times New Roman"/>
          <w:sz w:val="24"/>
        </w:rPr>
        <w:t>AIM</w:t>
      </w:r>
      <w:r w:rsidRPr="00EE3251">
        <w:rPr>
          <w:rFonts w:ascii="Times New Roman"/>
          <w:sz w:val="24"/>
        </w:rPr>
        <w:t>成果可以應用於目前</w:t>
      </w:r>
      <w:r w:rsidRPr="00EE3251">
        <w:rPr>
          <w:rFonts w:ascii="Times New Roman"/>
          <w:sz w:val="24"/>
        </w:rPr>
        <w:t>AI</w:t>
      </w:r>
      <w:r w:rsidRPr="00EE3251">
        <w:rPr>
          <w:rFonts w:ascii="Times New Roman"/>
          <w:sz w:val="24"/>
        </w:rPr>
        <w:t>邊緣運算應用，本計</w:t>
      </w:r>
      <w:r w:rsidRPr="00EE3251">
        <w:rPr>
          <w:rFonts w:ascii="Times New Roman"/>
          <w:sz w:val="24"/>
        </w:rPr>
        <w:lastRenderedPageBreak/>
        <w:t>畫選擇目前已形成</w:t>
      </w:r>
      <w:r w:rsidRPr="00EE3251">
        <w:rPr>
          <w:rFonts w:ascii="Times New Roman"/>
          <w:sz w:val="24"/>
        </w:rPr>
        <w:t>AI</w:t>
      </w:r>
      <w:r w:rsidRPr="00EE3251">
        <w:rPr>
          <w:rFonts w:ascii="Times New Roman"/>
          <w:sz w:val="24"/>
        </w:rPr>
        <w:t>應用產業鏈中挑戰較高的汽車</w:t>
      </w:r>
      <w:r w:rsidRPr="00EE3251">
        <w:rPr>
          <w:rFonts w:ascii="Times New Roman"/>
          <w:sz w:val="24"/>
        </w:rPr>
        <w:t>ADAS</w:t>
      </w:r>
      <w:r w:rsidRPr="00EE3251">
        <w:rPr>
          <w:rFonts w:ascii="Times New Roman"/>
          <w:sz w:val="24"/>
        </w:rPr>
        <w:t>應用系統產品，該產品具有高產值、進入門檻高並可帶動台灣上下游零組件供應鏈，確保本計畫之產業效應</w:t>
      </w:r>
      <w:r w:rsidR="00E46269" w:rsidRPr="00EE3251">
        <w:rPr>
          <w:rFonts w:ascii="Times New Roman"/>
          <w:sz w:val="24"/>
        </w:rPr>
        <w:t>，計畫規劃</w:t>
      </w:r>
      <w:r w:rsidRPr="00EE3251">
        <w:rPr>
          <w:rFonts w:ascii="Times New Roman"/>
          <w:sz w:val="24"/>
        </w:rPr>
        <w:t>以</w:t>
      </w:r>
      <w:r w:rsidRPr="00EE3251">
        <w:rPr>
          <w:rFonts w:ascii="Times New Roman"/>
          <w:sz w:val="24"/>
        </w:rPr>
        <w:t>DMS</w:t>
      </w:r>
      <w:r w:rsidRPr="00EE3251">
        <w:rPr>
          <w:rFonts w:ascii="Times New Roman"/>
          <w:sz w:val="24"/>
        </w:rPr>
        <w:t>、</w:t>
      </w:r>
      <w:r w:rsidRPr="00EE3251">
        <w:rPr>
          <w:rFonts w:ascii="Times New Roman"/>
          <w:sz w:val="24"/>
        </w:rPr>
        <w:t>LKA</w:t>
      </w:r>
      <w:r w:rsidRPr="00EE3251">
        <w:rPr>
          <w:rFonts w:ascii="Times New Roman"/>
          <w:sz w:val="24"/>
        </w:rPr>
        <w:t>與</w:t>
      </w:r>
      <w:r w:rsidRPr="00EE3251">
        <w:rPr>
          <w:rFonts w:ascii="Times New Roman"/>
          <w:sz w:val="24"/>
        </w:rPr>
        <w:t>AEB</w:t>
      </w:r>
      <w:r w:rsidRPr="00EE3251">
        <w:rPr>
          <w:rFonts w:ascii="Times New Roman"/>
          <w:sz w:val="24"/>
        </w:rPr>
        <w:t>這三項技術本質不相同的應用作為</w:t>
      </w:r>
      <w:r w:rsidRPr="00EE3251">
        <w:rPr>
          <w:rFonts w:ascii="Times New Roman"/>
          <w:sz w:val="24"/>
        </w:rPr>
        <w:t>AMI</w:t>
      </w:r>
      <w:r w:rsidRPr="00EE3251">
        <w:rPr>
          <w:rFonts w:ascii="Times New Roman"/>
          <w:sz w:val="24"/>
        </w:rPr>
        <w:t>成果展現，特性</w:t>
      </w:r>
      <w:r w:rsidR="00E46269" w:rsidRPr="00EE3251">
        <w:rPr>
          <w:rFonts w:ascii="Times New Roman"/>
          <w:sz w:val="24"/>
        </w:rPr>
        <w:t>如</w:t>
      </w:r>
      <w:r w:rsidR="00357FE5">
        <w:rPr>
          <w:rFonts w:ascii="Times New Roman"/>
          <w:sz w:val="24"/>
        </w:rPr>
        <w:fldChar w:fldCharType="begin"/>
      </w:r>
      <w:r w:rsidR="00357FE5">
        <w:rPr>
          <w:rFonts w:ascii="Times New Roman"/>
          <w:sz w:val="24"/>
        </w:rPr>
        <w:instrText xml:space="preserve"> REF _Ref31849513  \* MERGEFORMAT </w:instrText>
      </w:r>
      <w:r w:rsidR="00357FE5">
        <w:rPr>
          <w:rFonts w:ascii="Times New Roman"/>
          <w:sz w:val="24"/>
        </w:rPr>
        <w:fldChar w:fldCharType="separate"/>
      </w:r>
      <w:r w:rsidR="0082588F" w:rsidRPr="0082588F">
        <w:rPr>
          <w:rFonts w:ascii="Times New Roman"/>
          <w:sz w:val="24"/>
        </w:rPr>
        <w:t>表</w:t>
      </w:r>
      <w:r w:rsidR="0082588F" w:rsidRPr="0082588F">
        <w:rPr>
          <w:rFonts w:ascii="Times New Roman"/>
          <w:sz w:val="24"/>
        </w:rPr>
        <w:t>2.9</w:t>
      </w:r>
      <w:r w:rsidR="00357FE5">
        <w:rPr>
          <w:rFonts w:ascii="Times New Roman"/>
          <w:sz w:val="24"/>
        </w:rPr>
        <w:fldChar w:fldCharType="end"/>
      </w:r>
      <w:r w:rsidR="00E46269" w:rsidRPr="00EE3251">
        <w:rPr>
          <w:rFonts w:ascii="Times New Roman"/>
          <w:sz w:val="24"/>
        </w:rPr>
        <w:t>所示，</w:t>
      </w:r>
      <w:r w:rsidR="00D54BC4" w:rsidRPr="00EE3251">
        <w:rPr>
          <w:rFonts w:ascii="Times New Roman"/>
          <w:sz w:val="24"/>
        </w:rPr>
        <w:t>其中</w:t>
      </w:r>
      <w:r w:rsidR="00D54BC4" w:rsidRPr="00EE3251">
        <w:rPr>
          <w:rFonts w:ascii="Times New Roman"/>
          <w:sz w:val="24"/>
        </w:rPr>
        <w:t>DMS</w:t>
      </w:r>
      <w:r w:rsidR="00D54BC4" w:rsidRPr="00EE3251">
        <w:rPr>
          <w:rFonts w:ascii="Times New Roman"/>
          <w:sz w:val="24"/>
        </w:rPr>
        <w:t>為低速且背景固定之影像</w:t>
      </w:r>
      <w:r w:rsidR="00D54BC4" w:rsidRPr="00EE3251">
        <w:rPr>
          <w:rFonts w:ascii="Times New Roman"/>
          <w:sz w:val="24"/>
        </w:rPr>
        <w:t>AI</w:t>
      </w:r>
      <w:r w:rsidR="00D54BC4" w:rsidRPr="00EE3251">
        <w:rPr>
          <w:rFonts w:ascii="Times New Roman"/>
          <w:sz w:val="24"/>
        </w:rPr>
        <w:t>識別與</w:t>
      </w:r>
      <w:r w:rsidR="00D54BC4" w:rsidRPr="00EE3251">
        <w:rPr>
          <w:rFonts w:ascii="Times New Roman"/>
          <w:sz w:val="24"/>
        </w:rPr>
        <w:t>AI</w:t>
      </w:r>
      <w:r w:rsidR="00D54BC4" w:rsidRPr="00EE3251">
        <w:rPr>
          <w:rFonts w:ascii="Times New Roman"/>
          <w:sz w:val="24"/>
        </w:rPr>
        <w:t>駕駛人辨識，</w:t>
      </w:r>
      <w:r w:rsidR="00D54BC4" w:rsidRPr="00EE3251">
        <w:rPr>
          <w:rFonts w:ascii="Times New Roman"/>
          <w:sz w:val="24"/>
        </w:rPr>
        <w:t>LKA</w:t>
      </w:r>
      <w:r w:rsidR="00D54BC4" w:rsidRPr="00EE3251">
        <w:rPr>
          <w:rFonts w:ascii="Times New Roman"/>
          <w:sz w:val="24"/>
        </w:rPr>
        <w:t>為高速且動態背景之</w:t>
      </w:r>
      <w:r w:rsidR="00D54BC4" w:rsidRPr="00EE3251">
        <w:rPr>
          <w:rFonts w:ascii="Times New Roman"/>
          <w:sz w:val="24"/>
        </w:rPr>
        <w:t>AI</w:t>
      </w:r>
      <w:r w:rsidR="00D54BC4" w:rsidRPr="00EE3251">
        <w:rPr>
          <w:rFonts w:ascii="Times New Roman"/>
          <w:sz w:val="24"/>
        </w:rPr>
        <w:t>道路標線識別，</w:t>
      </w:r>
      <w:r w:rsidR="00D54BC4" w:rsidRPr="00EE3251">
        <w:rPr>
          <w:rFonts w:ascii="Times New Roman"/>
          <w:sz w:val="24"/>
        </w:rPr>
        <w:t>AEB</w:t>
      </w:r>
      <w:r w:rsidR="00D54BC4" w:rsidRPr="00EE3251">
        <w:rPr>
          <w:rFonts w:ascii="Times New Roman"/>
          <w:sz w:val="24"/>
        </w:rPr>
        <w:t>為高速且動態背景之高速變化物體</w:t>
      </w:r>
      <w:r w:rsidR="00D54BC4" w:rsidRPr="00EE3251">
        <w:rPr>
          <w:rFonts w:ascii="Times New Roman"/>
          <w:sz w:val="24"/>
        </w:rPr>
        <w:t>AI</w:t>
      </w:r>
      <w:r w:rsidR="00D54BC4" w:rsidRPr="00EE3251">
        <w:rPr>
          <w:rFonts w:ascii="Times New Roman"/>
          <w:sz w:val="24"/>
        </w:rPr>
        <w:t>識別，且須融合不同感測器之跨領域技術，</w:t>
      </w:r>
      <w:r w:rsidR="00E46269" w:rsidRPr="00EE3251">
        <w:rPr>
          <w:rFonts w:ascii="Times New Roman"/>
          <w:sz w:val="24"/>
        </w:rPr>
        <w:t>此</w:t>
      </w:r>
      <w:r w:rsidRPr="00EE3251">
        <w:rPr>
          <w:rFonts w:ascii="Times New Roman"/>
          <w:sz w:val="24"/>
        </w:rPr>
        <w:t>三項功能大略涵蓋各種影像與視訊辨識特質，可檢驗計畫成果之泛用性。</w:t>
      </w:r>
    </w:p>
    <w:p w14:paraId="3432DD84" w14:textId="6E2851D8" w:rsidR="00511F2E" w:rsidRPr="00EE3251" w:rsidRDefault="00511F2E" w:rsidP="00511F2E">
      <w:pPr>
        <w:pStyle w:val="aff2"/>
        <w:keepNext/>
        <w:rPr>
          <w:rFonts w:ascii="Times New Roman" w:eastAsia="標楷體" w:hAnsi="Times New Roman"/>
        </w:rPr>
      </w:pPr>
      <w:bookmarkStart w:id="318" w:name="_Ref31849513"/>
      <w:bookmarkStart w:id="319" w:name="_Toc38355112"/>
      <w:r w:rsidRPr="00EE3251">
        <w:rPr>
          <w:rFonts w:ascii="Times New Roman" w:eastAsia="標楷體" w:hAnsi="Times New Roman"/>
        </w:rPr>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9</w:t>
      </w:r>
      <w:r w:rsidRPr="00EE3251">
        <w:rPr>
          <w:rFonts w:ascii="Times New Roman" w:eastAsia="標楷體" w:hAnsi="Times New Roman"/>
        </w:rPr>
        <w:fldChar w:fldCharType="end"/>
      </w:r>
      <w:bookmarkEnd w:id="318"/>
      <w:r w:rsidRPr="00EE3251">
        <w:rPr>
          <w:rFonts w:ascii="Times New Roman" w:eastAsia="標楷體" w:hAnsi="Times New Roman"/>
        </w:rPr>
        <w:t xml:space="preserve"> AMI</w:t>
      </w:r>
      <w:r w:rsidRPr="00EE3251">
        <w:rPr>
          <w:rFonts w:ascii="Times New Roman" w:eastAsia="標楷體" w:hAnsi="Times New Roman"/>
        </w:rPr>
        <w:t>成果展現項目</w:t>
      </w:r>
      <w:bookmarkEnd w:id="319"/>
    </w:p>
    <w:tbl>
      <w:tblPr>
        <w:tblStyle w:val="aff7"/>
        <w:tblW w:w="0" w:type="auto"/>
        <w:tblInd w:w="1129" w:type="dxa"/>
        <w:tblLook w:val="04A0" w:firstRow="1" w:lastRow="0" w:firstColumn="1" w:lastColumn="0" w:noHBand="0" w:noVBand="1"/>
      </w:tblPr>
      <w:tblGrid>
        <w:gridCol w:w="1276"/>
        <w:gridCol w:w="1276"/>
        <w:gridCol w:w="1559"/>
        <w:gridCol w:w="1258"/>
        <w:gridCol w:w="1454"/>
        <w:gridCol w:w="1257"/>
      </w:tblGrid>
      <w:tr w:rsidR="00E46269" w:rsidRPr="00EE3251" w14:paraId="5051BD89" w14:textId="77777777" w:rsidTr="00A41011">
        <w:trPr>
          <w:trHeight w:val="624"/>
        </w:trPr>
        <w:tc>
          <w:tcPr>
            <w:tcW w:w="1276" w:type="dxa"/>
            <w:vAlign w:val="center"/>
          </w:tcPr>
          <w:p w14:paraId="1FC656B5" w14:textId="77777777" w:rsidR="00550409" w:rsidRPr="00EE3251" w:rsidRDefault="00550409" w:rsidP="00C4521B">
            <w:pPr>
              <w:snapToGrid w:val="0"/>
              <w:spacing w:line="240" w:lineRule="auto"/>
              <w:jc w:val="center"/>
            </w:pPr>
            <w:r w:rsidRPr="00EE3251">
              <w:t>功能項目</w:t>
            </w:r>
          </w:p>
        </w:tc>
        <w:tc>
          <w:tcPr>
            <w:tcW w:w="1276" w:type="dxa"/>
            <w:vAlign w:val="center"/>
          </w:tcPr>
          <w:p w14:paraId="16F9186D" w14:textId="77777777" w:rsidR="00550409" w:rsidRPr="00EE3251" w:rsidRDefault="00550409" w:rsidP="00C4521B">
            <w:pPr>
              <w:snapToGrid w:val="0"/>
              <w:spacing w:line="240" w:lineRule="auto"/>
              <w:jc w:val="center"/>
            </w:pPr>
            <w:r w:rsidRPr="00EE3251">
              <w:t>畫面幀速</w:t>
            </w:r>
          </w:p>
        </w:tc>
        <w:tc>
          <w:tcPr>
            <w:tcW w:w="1559" w:type="dxa"/>
            <w:vAlign w:val="center"/>
          </w:tcPr>
          <w:p w14:paraId="6D2AC9B0" w14:textId="77777777" w:rsidR="00550409" w:rsidRPr="00EE3251" w:rsidRDefault="00550409" w:rsidP="00C4521B">
            <w:pPr>
              <w:snapToGrid w:val="0"/>
              <w:spacing w:line="240" w:lineRule="auto"/>
              <w:jc w:val="center"/>
            </w:pPr>
            <w:r w:rsidRPr="00EE3251">
              <w:t>待辨識物件大小</w:t>
            </w:r>
          </w:p>
        </w:tc>
        <w:tc>
          <w:tcPr>
            <w:tcW w:w="1258" w:type="dxa"/>
            <w:vAlign w:val="center"/>
          </w:tcPr>
          <w:p w14:paraId="1D8858B4" w14:textId="77777777" w:rsidR="00550409" w:rsidRPr="00EE3251" w:rsidRDefault="00550409" w:rsidP="00C4521B">
            <w:pPr>
              <w:snapToGrid w:val="0"/>
              <w:spacing w:line="240" w:lineRule="auto"/>
              <w:jc w:val="center"/>
            </w:pPr>
            <w:r w:rsidRPr="00EE3251">
              <w:t>物件變化程度</w:t>
            </w:r>
          </w:p>
        </w:tc>
        <w:tc>
          <w:tcPr>
            <w:tcW w:w="1454" w:type="dxa"/>
            <w:vAlign w:val="center"/>
          </w:tcPr>
          <w:p w14:paraId="12BFBD4C" w14:textId="77777777" w:rsidR="00550409" w:rsidRPr="00EE3251" w:rsidRDefault="00550409" w:rsidP="00C4521B">
            <w:pPr>
              <w:snapToGrid w:val="0"/>
              <w:spacing w:line="240" w:lineRule="auto"/>
              <w:jc w:val="center"/>
            </w:pPr>
            <w:r w:rsidRPr="00EE3251">
              <w:t>總運算量</w:t>
            </w:r>
          </w:p>
        </w:tc>
        <w:tc>
          <w:tcPr>
            <w:tcW w:w="1257" w:type="dxa"/>
            <w:vAlign w:val="center"/>
          </w:tcPr>
          <w:p w14:paraId="60CDC029" w14:textId="77777777" w:rsidR="00550409" w:rsidRPr="00EE3251" w:rsidRDefault="00550409" w:rsidP="00C4521B">
            <w:pPr>
              <w:snapToGrid w:val="0"/>
              <w:spacing w:line="240" w:lineRule="auto"/>
              <w:jc w:val="center"/>
            </w:pPr>
            <w:r w:rsidRPr="00EE3251">
              <w:t>背景特性</w:t>
            </w:r>
          </w:p>
        </w:tc>
      </w:tr>
      <w:tr w:rsidR="00E46269" w:rsidRPr="00EE3251" w14:paraId="7A26F66B" w14:textId="77777777" w:rsidTr="00A41011">
        <w:trPr>
          <w:trHeight w:val="624"/>
        </w:trPr>
        <w:tc>
          <w:tcPr>
            <w:tcW w:w="1276" w:type="dxa"/>
            <w:vAlign w:val="center"/>
          </w:tcPr>
          <w:p w14:paraId="6AE10609" w14:textId="77777777" w:rsidR="00550409" w:rsidRPr="00EE3251" w:rsidRDefault="00550409" w:rsidP="00C4521B">
            <w:pPr>
              <w:snapToGrid w:val="0"/>
              <w:spacing w:line="240" w:lineRule="auto"/>
              <w:jc w:val="center"/>
            </w:pPr>
            <w:r w:rsidRPr="00EE3251">
              <w:t>DMS</w:t>
            </w:r>
          </w:p>
        </w:tc>
        <w:tc>
          <w:tcPr>
            <w:tcW w:w="1276" w:type="dxa"/>
            <w:vAlign w:val="center"/>
          </w:tcPr>
          <w:p w14:paraId="55B17C3B" w14:textId="1DAC1EAB" w:rsidR="00550409" w:rsidRPr="00EE3251" w:rsidRDefault="00550409" w:rsidP="00C4521B">
            <w:pPr>
              <w:snapToGrid w:val="0"/>
              <w:spacing w:line="240" w:lineRule="auto"/>
              <w:jc w:val="center"/>
            </w:pPr>
            <w:r w:rsidRPr="00EE3251">
              <w:t>低</w:t>
            </w:r>
            <w:r w:rsidR="00E46269" w:rsidRPr="00EE3251">
              <w:t xml:space="preserve"> </w:t>
            </w:r>
            <w:r w:rsidRPr="00EE3251">
              <w:t>(&gt;2fps)</w:t>
            </w:r>
          </w:p>
        </w:tc>
        <w:tc>
          <w:tcPr>
            <w:tcW w:w="1559" w:type="dxa"/>
            <w:vAlign w:val="center"/>
          </w:tcPr>
          <w:p w14:paraId="14F7D21B" w14:textId="77777777" w:rsidR="00550409" w:rsidRPr="00EE3251" w:rsidRDefault="00550409" w:rsidP="00C4521B">
            <w:pPr>
              <w:snapToGrid w:val="0"/>
              <w:spacing w:line="240" w:lineRule="auto"/>
              <w:jc w:val="center"/>
            </w:pPr>
            <w:r w:rsidRPr="00EE3251">
              <w:t>大</w:t>
            </w:r>
          </w:p>
        </w:tc>
        <w:tc>
          <w:tcPr>
            <w:tcW w:w="1258" w:type="dxa"/>
            <w:vAlign w:val="center"/>
          </w:tcPr>
          <w:p w14:paraId="02441427" w14:textId="77777777" w:rsidR="00550409" w:rsidRPr="00EE3251" w:rsidRDefault="00550409" w:rsidP="00C4521B">
            <w:pPr>
              <w:snapToGrid w:val="0"/>
              <w:spacing w:line="240" w:lineRule="auto"/>
              <w:jc w:val="center"/>
            </w:pPr>
            <w:r w:rsidRPr="00EE3251">
              <w:t>大</w:t>
            </w:r>
          </w:p>
        </w:tc>
        <w:tc>
          <w:tcPr>
            <w:tcW w:w="1454" w:type="dxa"/>
            <w:vAlign w:val="center"/>
          </w:tcPr>
          <w:p w14:paraId="08C5D471" w14:textId="77777777" w:rsidR="00550409" w:rsidRPr="00EE3251" w:rsidRDefault="00550409" w:rsidP="00C4521B">
            <w:pPr>
              <w:snapToGrid w:val="0"/>
              <w:spacing w:line="240" w:lineRule="auto"/>
              <w:jc w:val="center"/>
            </w:pPr>
            <w:r w:rsidRPr="00EE3251">
              <w:t>小</w:t>
            </w:r>
          </w:p>
        </w:tc>
        <w:tc>
          <w:tcPr>
            <w:tcW w:w="1257" w:type="dxa"/>
            <w:vAlign w:val="center"/>
          </w:tcPr>
          <w:p w14:paraId="2873B657" w14:textId="77777777" w:rsidR="00550409" w:rsidRPr="00EE3251" w:rsidRDefault="00550409" w:rsidP="00C4521B">
            <w:pPr>
              <w:snapToGrid w:val="0"/>
              <w:spacing w:line="240" w:lineRule="auto"/>
              <w:jc w:val="center"/>
            </w:pPr>
            <w:r w:rsidRPr="00EE3251">
              <w:t>無變化</w:t>
            </w:r>
          </w:p>
        </w:tc>
      </w:tr>
      <w:tr w:rsidR="00E46269" w:rsidRPr="00EE3251" w14:paraId="43CEB1BC" w14:textId="77777777" w:rsidTr="00A41011">
        <w:trPr>
          <w:trHeight w:val="624"/>
        </w:trPr>
        <w:tc>
          <w:tcPr>
            <w:tcW w:w="1276" w:type="dxa"/>
            <w:vAlign w:val="center"/>
          </w:tcPr>
          <w:p w14:paraId="43C85B1F" w14:textId="77777777" w:rsidR="00550409" w:rsidRPr="00EE3251" w:rsidRDefault="00550409" w:rsidP="00C4521B">
            <w:pPr>
              <w:snapToGrid w:val="0"/>
              <w:spacing w:line="240" w:lineRule="auto"/>
              <w:jc w:val="center"/>
            </w:pPr>
            <w:r w:rsidRPr="00EE3251">
              <w:t>LKA</w:t>
            </w:r>
          </w:p>
        </w:tc>
        <w:tc>
          <w:tcPr>
            <w:tcW w:w="1276" w:type="dxa"/>
            <w:vAlign w:val="center"/>
          </w:tcPr>
          <w:p w14:paraId="785C9A3C" w14:textId="6F2155EB" w:rsidR="00550409" w:rsidRPr="00EE3251" w:rsidRDefault="00550409" w:rsidP="00C4521B">
            <w:pPr>
              <w:snapToGrid w:val="0"/>
              <w:spacing w:line="240" w:lineRule="auto"/>
              <w:jc w:val="center"/>
            </w:pPr>
            <w:r w:rsidRPr="00EE3251">
              <w:t>中</w:t>
            </w:r>
            <w:r w:rsidR="00E46269" w:rsidRPr="00EE3251">
              <w:t xml:space="preserve"> </w:t>
            </w:r>
            <w:r w:rsidRPr="00EE3251">
              <w:t>(&gt;15fps)</w:t>
            </w:r>
          </w:p>
        </w:tc>
        <w:tc>
          <w:tcPr>
            <w:tcW w:w="1559" w:type="dxa"/>
            <w:vAlign w:val="center"/>
          </w:tcPr>
          <w:p w14:paraId="1395F82B" w14:textId="77777777" w:rsidR="00550409" w:rsidRPr="00EE3251" w:rsidRDefault="00550409" w:rsidP="00C4521B">
            <w:pPr>
              <w:snapToGrid w:val="0"/>
              <w:spacing w:line="240" w:lineRule="auto"/>
              <w:jc w:val="center"/>
            </w:pPr>
            <w:r w:rsidRPr="00EE3251">
              <w:t>中</w:t>
            </w:r>
          </w:p>
        </w:tc>
        <w:tc>
          <w:tcPr>
            <w:tcW w:w="1258" w:type="dxa"/>
            <w:vAlign w:val="center"/>
          </w:tcPr>
          <w:p w14:paraId="7B5E5392" w14:textId="77777777" w:rsidR="00550409" w:rsidRPr="00EE3251" w:rsidRDefault="00550409" w:rsidP="00C4521B">
            <w:pPr>
              <w:snapToGrid w:val="0"/>
              <w:spacing w:line="240" w:lineRule="auto"/>
              <w:jc w:val="center"/>
            </w:pPr>
            <w:r w:rsidRPr="00EE3251">
              <w:t>小</w:t>
            </w:r>
          </w:p>
        </w:tc>
        <w:tc>
          <w:tcPr>
            <w:tcW w:w="1454" w:type="dxa"/>
            <w:vAlign w:val="center"/>
          </w:tcPr>
          <w:p w14:paraId="6CB912F4" w14:textId="77777777" w:rsidR="00550409" w:rsidRPr="00EE3251" w:rsidRDefault="00550409" w:rsidP="00C4521B">
            <w:pPr>
              <w:snapToGrid w:val="0"/>
              <w:spacing w:line="240" w:lineRule="auto"/>
              <w:jc w:val="center"/>
            </w:pPr>
            <w:r w:rsidRPr="00EE3251">
              <w:t>中</w:t>
            </w:r>
          </w:p>
        </w:tc>
        <w:tc>
          <w:tcPr>
            <w:tcW w:w="1257" w:type="dxa"/>
            <w:vAlign w:val="center"/>
          </w:tcPr>
          <w:p w14:paraId="131911DB" w14:textId="77777777" w:rsidR="00550409" w:rsidRPr="00EE3251" w:rsidRDefault="00550409" w:rsidP="00C4521B">
            <w:pPr>
              <w:snapToGrid w:val="0"/>
              <w:spacing w:line="240" w:lineRule="auto"/>
              <w:jc w:val="center"/>
            </w:pPr>
            <w:r w:rsidRPr="00EE3251">
              <w:t>低動態</w:t>
            </w:r>
          </w:p>
        </w:tc>
      </w:tr>
      <w:tr w:rsidR="00E46269" w:rsidRPr="00EE3251" w14:paraId="06040307" w14:textId="77777777" w:rsidTr="00A41011">
        <w:trPr>
          <w:trHeight w:val="624"/>
        </w:trPr>
        <w:tc>
          <w:tcPr>
            <w:tcW w:w="1276" w:type="dxa"/>
            <w:vAlign w:val="center"/>
          </w:tcPr>
          <w:p w14:paraId="6B855575" w14:textId="77777777" w:rsidR="00550409" w:rsidRPr="00EE3251" w:rsidRDefault="00550409" w:rsidP="00C4521B">
            <w:pPr>
              <w:snapToGrid w:val="0"/>
              <w:spacing w:line="240" w:lineRule="auto"/>
              <w:jc w:val="center"/>
            </w:pPr>
            <w:r w:rsidRPr="00EE3251">
              <w:t>AEB</w:t>
            </w:r>
          </w:p>
        </w:tc>
        <w:tc>
          <w:tcPr>
            <w:tcW w:w="1276" w:type="dxa"/>
            <w:vAlign w:val="center"/>
          </w:tcPr>
          <w:p w14:paraId="752C5360" w14:textId="6CEA035E" w:rsidR="00550409" w:rsidRPr="00EE3251" w:rsidRDefault="00550409" w:rsidP="00C4521B">
            <w:pPr>
              <w:snapToGrid w:val="0"/>
              <w:spacing w:line="240" w:lineRule="auto"/>
              <w:jc w:val="center"/>
            </w:pPr>
            <w:r w:rsidRPr="00EE3251">
              <w:t>高</w:t>
            </w:r>
            <w:r w:rsidR="00E46269" w:rsidRPr="00EE3251">
              <w:t xml:space="preserve"> </w:t>
            </w:r>
            <w:r w:rsidRPr="00EE3251">
              <w:t>(&gt;30fps)</w:t>
            </w:r>
          </w:p>
        </w:tc>
        <w:tc>
          <w:tcPr>
            <w:tcW w:w="1559" w:type="dxa"/>
            <w:vAlign w:val="center"/>
          </w:tcPr>
          <w:p w14:paraId="40877D0A" w14:textId="77777777" w:rsidR="00550409" w:rsidRPr="00EE3251" w:rsidRDefault="00550409" w:rsidP="00C4521B">
            <w:pPr>
              <w:snapToGrid w:val="0"/>
              <w:spacing w:line="240" w:lineRule="auto"/>
              <w:jc w:val="center"/>
            </w:pPr>
            <w:r w:rsidRPr="00EE3251">
              <w:t>小</w:t>
            </w:r>
          </w:p>
        </w:tc>
        <w:tc>
          <w:tcPr>
            <w:tcW w:w="1258" w:type="dxa"/>
            <w:vAlign w:val="center"/>
          </w:tcPr>
          <w:p w14:paraId="28D4C984" w14:textId="77777777" w:rsidR="00550409" w:rsidRPr="00EE3251" w:rsidRDefault="00550409" w:rsidP="00C4521B">
            <w:pPr>
              <w:snapToGrid w:val="0"/>
              <w:spacing w:line="240" w:lineRule="auto"/>
              <w:jc w:val="center"/>
            </w:pPr>
            <w:r w:rsidRPr="00EE3251">
              <w:t>中</w:t>
            </w:r>
          </w:p>
        </w:tc>
        <w:tc>
          <w:tcPr>
            <w:tcW w:w="1454" w:type="dxa"/>
            <w:vAlign w:val="center"/>
          </w:tcPr>
          <w:p w14:paraId="0643A17A" w14:textId="77777777" w:rsidR="00550409" w:rsidRPr="00EE3251" w:rsidRDefault="00550409" w:rsidP="00C4521B">
            <w:pPr>
              <w:snapToGrid w:val="0"/>
              <w:spacing w:line="240" w:lineRule="auto"/>
              <w:jc w:val="center"/>
            </w:pPr>
            <w:r w:rsidRPr="00EE3251">
              <w:t>大</w:t>
            </w:r>
          </w:p>
        </w:tc>
        <w:tc>
          <w:tcPr>
            <w:tcW w:w="1257" w:type="dxa"/>
            <w:vAlign w:val="center"/>
          </w:tcPr>
          <w:p w14:paraId="6B967499" w14:textId="77777777" w:rsidR="00550409" w:rsidRPr="00EE3251" w:rsidRDefault="00550409" w:rsidP="00C4521B">
            <w:pPr>
              <w:snapToGrid w:val="0"/>
              <w:spacing w:line="240" w:lineRule="auto"/>
              <w:jc w:val="center"/>
            </w:pPr>
            <w:r w:rsidRPr="00EE3251">
              <w:t>高變化</w:t>
            </w:r>
          </w:p>
        </w:tc>
      </w:tr>
    </w:tbl>
    <w:p w14:paraId="62F4D751" w14:textId="77777777" w:rsidR="00550409" w:rsidRPr="00EE3251" w:rsidRDefault="00550409" w:rsidP="00C4521B">
      <w:pPr>
        <w:snapToGrid w:val="0"/>
        <w:spacing w:line="240" w:lineRule="auto"/>
        <w:jc w:val="both"/>
      </w:pPr>
    </w:p>
    <w:p w14:paraId="4C40E41C" w14:textId="4AACFA7C" w:rsidR="00634946" w:rsidRPr="00EE3251" w:rsidRDefault="00912DA3" w:rsidP="00C4521B">
      <w:pPr>
        <w:snapToGrid w:val="0"/>
        <w:spacing w:line="240" w:lineRule="auto"/>
        <w:ind w:leftChars="472" w:left="1133" w:firstLineChars="177" w:firstLine="425"/>
        <w:jc w:val="both"/>
      </w:pPr>
      <w:r w:rsidRPr="00EE3251">
        <w:t>在系統運作分工上，</w:t>
      </w:r>
      <w:r w:rsidRPr="00EE3251">
        <w:t>AIM</w:t>
      </w:r>
      <w:r w:rsidRPr="00EE3251">
        <w:t>適合擔任大運算量但演算法架構變化較少之工作，而</w:t>
      </w:r>
      <w:r w:rsidRPr="00EE3251">
        <w:t>DSP</w:t>
      </w:r>
      <w:r w:rsidRPr="00EE3251">
        <w:t>適合運算量較低但是演算法變化較大之工作，</w:t>
      </w:r>
      <w:r w:rsidRPr="00EE3251">
        <w:t>ARM</w:t>
      </w:r>
      <w:r w:rsidRPr="00EE3251">
        <w:t>嵌入式系統適合擔任系統運作之核心角色，依此特性，計畫將規劃</w:t>
      </w:r>
      <w:r w:rsidRPr="00EE3251">
        <w:t>AIM</w:t>
      </w:r>
      <w:r w:rsidRPr="00EE3251">
        <w:t>載具以</w:t>
      </w:r>
      <w:r w:rsidRPr="00EE3251">
        <w:t>NXP S32V2</w:t>
      </w:r>
      <w:r w:rsidRPr="00EE3251">
        <w:t>車規嵌入式平台為展示系統，</w:t>
      </w:r>
      <w:r w:rsidRPr="00EE3251">
        <w:t>S32V2</w:t>
      </w:r>
      <w:r w:rsidRPr="00EE3251">
        <w:t>內建</w:t>
      </w:r>
      <w:r w:rsidRPr="00EE3251">
        <w:t>ARM CPU</w:t>
      </w:r>
      <w:r w:rsidRPr="00EE3251">
        <w:t>擔任輔助運算，</w:t>
      </w:r>
      <w:r w:rsidRPr="00EE3251">
        <w:t>S32V2</w:t>
      </w:r>
      <w:r w:rsidRPr="00EE3251">
        <w:t>內建</w:t>
      </w:r>
      <w:r w:rsidRPr="00EE3251">
        <w:t>Apex DSP</w:t>
      </w:r>
      <w:r w:rsidRPr="00EE3251">
        <w:t>為</w:t>
      </w:r>
      <w:r w:rsidRPr="00EE3251">
        <w:t>AI</w:t>
      </w:r>
      <w:r w:rsidRPr="00EE3251">
        <w:t>後運算及影像處理運算，</w:t>
      </w:r>
      <w:r w:rsidRPr="00EE3251">
        <w:t>AIM</w:t>
      </w:r>
      <w:r w:rsidRPr="00EE3251">
        <w:t>擔任</w:t>
      </w:r>
      <w:r w:rsidRPr="00EE3251">
        <w:t>AI</w:t>
      </w:r>
      <w:r w:rsidRPr="00EE3251">
        <w:t>之主力運算，此種組合可有效並平衡大量</w:t>
      </w:r>
      <w:r w:rsidRPr="00EE3251">
        <w:t>AI</w:t>
      </w:r>
      <w:r w:rsidRPr="00EE3251">
        <w:t>運算並保有</w:t>
      </w:r>
      <w:r w:rsidRPr="00EE3251">
        <w:t>AI</w:t>
      </w:r>
      <w:r w:rsidRPr="00EE3251">
        <w:t>系統彈性，使得以</w:t>
      </w:r>
      <w:r w:rsidRPr="00EE3251">
        <w:t>AIM</w:t>
      </w:r>
      <w:r w:rsidRPr="00EE3251">
        <w:t>為核心之邊緣運算系統更具有產品價格及性能之市場競爭力，換句話說，</w:t>
      </w:r>
      <w:r w:rsidR="00AA4917" w:rsidRPr="00EE3251">
        <w:t>AIM</w:t>
      </w:r>
      <w:r w:rsidR="00AA4917" w:rsidRPr="00EE3251">
        <w:t>載具應用主要是結合</w:t>
      </w:r>
      <w:r w:rsidR="00AA4917" w:rsidRPr="00EE3251">
        <w:t xml:space="preserve"> AIM SoC </w:t>
      </w:r>
      <w:r w:rsidR="00AA4917" w:rsidRPr="00EE3251">
        <w:t>晶片、</w:t>
      </w:r>
      <w:r w:rsidR="00AA4917" w:rsidRPr="00EE3251">
        <w:t>DSP</w:t>
      </w:r>
      <w:r w:rsidR="00AA4917" w:rsidRPr="00EE3251">
        <w:t>、</w:t>
      </w:r>
      <w:r w:rsidR="00AA4917" w:rsidRPr="00EE3251">
        <w:t>ARM</w:t>
      </w:r>
      <w:r w:rsidR="00AA4917" w:rsidRPr="00EE3251">
        <w:t>，開發應用於高效能低成本之多功能</w:t>
      </w:r>
      <w:r w:rsidR="00AA4917" w:rsidRPr="00EE3251">
        <w:t xml:space="preserve"> AI ADAS </w:t>
      </w:r>
      <w:r w:rsidR="00AA4917" w:rsidRPr="00EE3251">
        <w:t>次系統，以驗證</w:t>
      </w:r>
      <w:r w:rsidR="0021147E" w:rsidRPr="00EE3251">
        <w:t>計畫產出</w:t>
      </w:r>
      <w:r w:rsidR="00AA4917" w:rsidRPr="00EE3251">
        <w:t>，同時基於現有車規晶片，提升晶片之性價比，</w:t>
      </w:r>
      <w:r w:rsidR="00763DF2" w:rsidRPr="00EE3251">
        <w:t>如</w:t>
      </w:r>
      <w:r w:rsidR="00C46121">
        <w:fldChar w:fldCharType="begin"/>
      </w:r>
      <w:r w:rsidR="00C46121">
        <w:instrText xml:space="preserve"> REF _Ref31849690 </w:instrText>
      </w:r>
      <w:r w:rsidR="00C46121">
        <w:fldChar w:fldCharType="separate"/>
      </w:r>
      <w:r w:rsidR="0082588F" w:rsidRPr="00EE3251">
        <w:t>圖</w:t>
      </w:r>
      <w:r w:rsidR="0082588F" w:rsidRPr="00EE3251">
        <w:t>2.</w:t>
      </w:r>
      <w:r w:rsidR="0082588F">
        <w:rPr>
          <w:noProof/>
        </w:rPr>
        <w:t>34</w:t>
      </w:r>
      <w:r w:rsidR="00C46121">
        <w:rPr>
          <w:noProof/>
        </w:rPr>
        <w:fldChar w:fldCharType="end"/>
      </w:r>
      <w:r w:rsidR="00763DF2" w:rsidRPr="00EE3251">
        <w:t>所示，</w:t>
      </w:r>
      <w:r w:rsidR="0021147E" w:rsidRPr="00EE3251">
        <w:t>本計畫</w:t>
      </w:r>
      <w:r w:rsidR="00763DF2" w:rsidRPr="00EE3251">
        <w:t>AIM</w:t>
      </w:r>
      <w:r w:rsidR="00763DF2" w:rsidRPr="00EE3251">
        <w:t>載具應用</w:t>
      </w:r>
      <w:r w:rsidR="001D116E" w:rsidRPr="00EE3251">
        <w:t>分</w:t>
      </w:r>
      <w:r w:rsidR="00763DF2" w:rsidRPr="00EE3251">
        <w:t>項</w:t>
      </w:r>
      <w:r w:rsidR="0021147E" w:rsidRPr="00EE3251">
        <w:t>主要驗證項目為</w:t>
      </w:r>
      <w:r w:rsidR="00B61727">
        <w:rPr>
          <w:rFonts w:hint="eastAsia"/>
        </w:rPr>
        <w:t>：</w:t>
      </w:r>
    </w:p>
    <w:p w14:paraId="5980075F" w14:textId="5D6D8EB0" w:rsidR="0021147E" w:rsidRPr="00EE3251" w:rsidRDefault="00763DF2" w:rsidP="002D5ED4">
      <w:pPr>
        <w:pStyle w:val="affc"/>
        <w:numPr>
          <w:ilvl w:val="0"/>
          <w:numId w:val="26"/>
        </w:numPr>
        <w:adjustRightInd w:val="0"/>
        <w:snapToGrid w:val="0"/>
        <w:ind w:leftChars="0" w:left="1418" w:hanging="284"/>
        <w:jc w:val="both"/>
        <w:rPr>
          <w:rFonts w:ascii="Times New Roman"/>
          <w:sz w:val="24"/>
        </w:rPr>
      </w:pPr>
      <w:r w:rsidRPr="00EE3251">
        <w:rPr>
          <w:rFonts w:ascii="Times New Roman"/>
          <w:sz w:val="24"/>
        </w:rPr>
        <w:t>AIM</w:t>
      </w:r>
      <w:r w:rsidRPr="00EE3251">
        <w:rPr>
          <w:rFonts w:ascii="Times New Roman"/>
          <w:sz w:val="24"/>
        </w:rPr>
        <w:t>晶片</w:t>
      </w:r>
      <w:r w:rsidR="0021147E" w:rsidRPr="00EE3251">
        <w:rPr>
          <w:rFonts w:ascii="Times New Roman"/>
          <w:sz w:val="24"/>
        </w:rPr>
        <w:t xml:space="preserve"> </w:t>
      </w:r>
      <w:r w:rsidRPr="00EE3251">
        <w:rPr>
          <w:rFonts w:ascii="Times New Roman"/>
          <w:sz w:val="24"/>
        </w:rPr>
        <w:t>(AI</w:t>
      </w:r>
      <w:r w:rsidRPr="00EE3251">
        <w:rPr>
          <w:rFonts w:ascii="Times New Roman"/>
          <w:sz w:val="24"/>
        </w:rPr>
        <w:t>主力運算</w:t>
      </w:r>
      <w:r w:rsidRPr="00EE3251">
        <w:rPr>
          <w:rFonts w:ascii="Times New Roman"/>
          <w:sz w:val="24"/>
        </w:rPr>
        <w:t>)</w:t>
      </w:r>
    </w:p>
    <w:p w14:paraId="7CEB323C" w14:textId="77777777" w:rsidR="00D73811" w:rsidRPr="00EE3251" w:rsidRDefault="00D73811" w:rsidP="002D5ED4">
      <w:pPr>
        <w:pStyle w:val="affc"/>
        <w:numPr>
          <w:ilvl w:val="1"/>
          <w:numId w:val="27"/>
        </w:numPr>
        <w:adjustRightInd w:val="0"/>
        <w:snapToGrid w:val="0"/>
        <w:ind w:leftChars="0" w:left="1985" w:hanging="284"/>
        <w:jc w:val="both"/>
        <w:rPr>
          <w:rFonts w:ascii="Times New Roman"/>
          <w:sz w:val="24"/>
        </w:rPr>
      </w:pPr>
      <w:r w:rsidRPr="00EE3251">
        <w:rPr>
          <w:rFonts w:ascii="Times New Roman"/>
          <w:sz w:val="24"/>
        </w:rPr>
        <w:t>ADAS AEB &amp; LKA</w:t>
      </w:r>
      <w:r w:rsidRPr="00EE3251">
        <w:rPr>
          <w:rFonts w:ascii="Times New Roman"/>
          <w:sz w:val="24"/>
        </w:rPr>
        <w:t>：車外高速應用之道路物件語義分割</w:t>
      </w:r>
      <w:r w:rsidRPr="00EE3251">
        <w:rPr>
          <w:rFonts w:ascii="Times New Roman"/>
          <w:sz w:val="24"/>
        </w:rPr>
        <w:t xml:space="preserve"> (</w:t>
      </w:r>
      <w:r w:rsidRPr="00EE3251">
        <w:rPr>
          <w:rFonts w:ascii="Times New Roman"/>
          <w:sz w:val="24"/>
        </w:rPr>
        <w:t>包括汽車、機車、行人</w:t>
      </w:r>
      <w:r w:rsidRPr="00EE3251">
        <w:rPr>
          <w:rFonts w:ascii="Times New Roman"/>
          <w:sz w:val="24"/>
        </w:rPr>
        <w:t>)</w:t>
      </w:r>
      <w:r w:rsidRPr="00EE3251">
        <w:rPr>
          <w:rFonts w:ascii="Times New Roman"/>
          <w:sz w:val="24"/>
        </w:rPr>
        <w:t>，因為車速快，反應時間短，因此需要快速</w:t>
      </w:r>
      <w:r w:rsidRPr="00EE3251">
        <w:rPr>
          <w:rFonts w:ascii="Times New Roman"/>
          <w:sz w:val="24"/>
        </w:rPr>
        <w:t>AIM</w:t>
      </w:r>
      <w:r w:rsidRPr="00EE3251">
        <w:rPr>
          <w:rFonts w:ascii="Times New Roman"/>
          <w:sz w:val="24"/>
        </w:rPr>
        <w:t>晶片運算</w:t>
      </w:r>
    </w:p>
    <w:p w14:paraId="4F07E50E" w14:textId="48E7E494" w:rsidR="00D73811" w:rsidRPr="00EE3251" w:rsidRDefault="00D73811" w:rsidP="002D5ED4">
      <w:pPr>
        <w:pStyle w:val="affc"/>
        <w:numPr>
          <w:ilvl w:val="1"/>
          <w:numId w:val="27"/>
        </w:numPr>
        <w:adjustRightInd w:val="0"/>
        <w:snapToGrid w:val="0"/>
        <w:ind w:leftChars="0" w:left="1985" w:hanging="284"/>
        <w:jc w:val="both"/>
        <w:rPr>
          <w:rFonts w:ascii="Times New Roman"/>
          <w:sz w:val="24"/>
        </w:rPr>
      </w:pPr>
      <w:r w:rsidRPr="00EE3251">
        <w:rPr>
          <w:rFonts w:ascii="Times New Roman"/>
          <w:sz w:val="24"/>
        </w:rPr>
        <w:t>ADAS DMS</w:t>
      </w:r>
      <w:r w:rsidRPr="00EE3251">
        <w:rPr>
          <w:rFonts w:ascii="Times New Roman"/>
          <w:sz w:val="24"/>
        </w:rPr>
        <w:t>：駕駛人</w:t>
      </w:r>
      <w:r w:rsidRPr="00EE3251">
        <w:rPr>
          <w:rFonts w:ascii="Times New Roman"/>
          <w:sz w:val="24"/>
        </w:rPr>
        <w:t>ID</w:t>
      </w:r>
      <w:r w:rsidRPr="00EE3251">
        <w:rPr>
          <w:rFonts w:ascii="Times New Roman"/>
          <w:sz w:val="24"/>
        </w:rPr>
        <w:t>辨識，並且提供</w:t>
      </w:r>
      <w:r w:rsidRPr="00EE3251">
        <w:rPr>
          <w:rFonts w:ascii="Times New Roman"/>
          <w:sz w:val="24"/>
        </w:rPr>
        <w:t>DMS</w:t>
      </w:r>
      <w:r w:rsidRPr="00EE3251">
        <w:rPr>
          <w:rFonts w:ascii="Times New Roman"/>
          <w:sz w:val="24"/>
        </w:rPr>
        <w:t>之</w:t>
      </w:r>
      <w:r w:rsidRPr="00EE3251">
        <w:rPr>
          <w:rFonts w:ascii="Times New Roman"/>
          <w:sz w:val="24"/>
        </w:rPr>
        <w:t>ROI (Region of Interest)</w:t>
      </w:r>
      <w:r w:rsidRPr="00EE3251">
        <w:rPr>
          <w:rFonts w:ascii="Times New Roman"/>
          <w:sz w:val="24"/>
        </w:rPr>
        <w:t>資訊</w:t>
      </w:r>
      <w:r w:rsidR="00B61727">
        <w:rPr>
          <w:rFonts w:ascii="Times New Roman" w:hint="eastAsia"/>
          <w:sz w:val="24"/>
        </w:rPr>
        <w:t>。</w:t>
      </w:r>
    </w:p>
    <w:p w14:paraId="5A843876" w14:textId="77777777" w:rsidR="00D73811" w:rsidRPr="00EE3251" w:rsidRDefault="00763DF2" w:rsidP="002D5ED4">
      <w:pPr>
        <w:pStyle w:val="affc"/>
        <w:numPr>
          <w:ilvl w:val="0"/>
          <w:numId w:val="26"/>
        </w:numPr>
        <w:adjustRightInd w:val="0"/>
        <w:snapToGrid w:val="0"/>
        <w:ind w:leftChars="0" w:left="1418" w:hanging="284"/>
        <w:rPr>
          <w:rFonts w:ascii="Times New Roman"/>
          <w:sz w:val="24"/>
        </w:rPr>
      </w:pPr>
      <w:r w:rsidRPr="00EE3251">
        <w:rPr>
          <w:rFonts w:ascii="Times New Roman"/>
          <w:sz w:val="24"/>
        </w:rPr>
        <w:t>DSP</w:t>
      </w:r>
      <w:r w:rsidRPr="00EE3251">
        <w:rPr>
          <w:rFonts w:ascii="Times New Roman"/>
          <w:sz w:val="24"/>
        </w:rPr>
        <w:t>特性</w:t>
      </w:r>
      <w:r w:rsidR="00D73811" w:rsidRPr="00EE3251">
        <w:rPr>
          <w:rFonts w:ascii="Times New Roman"/>
          <w:sz w:val="24"/>
        </w:rPr>
        <w:t xml:space="preserve"> </w:t>
      </w:r>
      <w:r w:rsidRPr="00EE3251">
        <w:rPr>
          <w:rFonts w:ascii="Times New Roman"/>
          <w:sz w:val="24"/>
        </w:rPr>
        <w:t>(</w:t>
      </w:r>
      <w:r w:rsidRPr="00EE3251">
        <w:rPr>
          <w:rFonts w:ascii="Times New Roman"/>
          <w:sz w:val="24"/>
        </w:rPr>
        <w:t>高彈性</w:t>
      </w:r>
      <w:r w:rsidRPr="00EE3251">
        <w:rPr>
          <w:rFonts w:ascii="Times New Roman"/>
          <w:sz w:val="24"/>
        </w:rPr>
        <w:t>AI</w:t>
      </w:r>
      <w:r w:rsidRPr="00EE3251">
        <w:rPr>
          <w:rFonts w:ascii="Times New Roman"/>
          <w:sz w:val="24"/>
        </w:rPr>
        <w:t>後運算與影像訊號處理</w:t>
      </w:r>
      <w:r w:rsidRPr="00EE3251">
        <w:rPr>
          <w:rFonts w:ascii="Times New Roman"/>
          <w:sz w:val="24"/>
        </w:rPr>
        <w:t>)</w:t>
      </w:r>
    </w:p>
    <w:p w14:paraId="6D6E7084" w14:textId="77777777" w:rsidR="00D73811" w:rsidRPr="00EE3251" w:rsidRDefault="00D73811" w:rsidP="00B61727">
      <w:pPr>
        <w:pStyle w:val="affc"/>
        <w:numPr>
          <w:ilvl w:val="1"/>
          <w:numId w:val="28"/>
        </w:numPr>
        <w:adjustRightInd w:val="0"/>
        <w:snapToGrid w:val="0"/>
        <w:ind w:leftChars="0" w:left="1985" w:hanging="284"/>
        <w:rPr>
          <w:rFonts w:ascii="Times New Roman"/>
          <w:sz w:val="24"/>
        </w:rPr>
      </w:pPr>
      <w:r w:rsidRPr="00EE3251">
        <w:rPr>
          <w:rFonts w:ascii="Times New Roman"/>
          <w:sz w:val="24"/>
        </w:rPr>
        <w:t>ADAS AEB &amp; LKA</w:t>
      </w:r>
      <w:r w:rsidRPr="00EE3251">
        <w:rPr>
          <w:rFonts w:ascii="Times New Roman"/>
          <w:sz w:val="24"/>
        </w:rPr>
        <w:t>：負責車種分類</w:t>
      </w:r>
      <w:r w:rsidRPr="00EE3251">
        <w:rPr>
          <w:rFonts w:ascii="Times New Roman"/>
          <w:sz w:val="24"/>
        </w:rPr>
        <w:t>(AI)</w:t>
      </w:r>
      <w:r w:rsidRPr="00EE3251">
        <w:rPr>
          <w:rFonts w:ascii="Times New Roman"/>
          <w:sz w:val="24"/>
        </w:rPr>
        <w:t>、</w:t>
      </w:r>
      <w:r w:rsidRPr="00EE3251">
        <w:rPr>
          <w:rFonts w:ascii="Times New Roman"/>
          <w:sz w:val="24"/>
        </w:rPr>
        <w:t xml:space="preserve"> </w:t>
      </w:r>
      <w:r w:rsidRPr="00EE3251">
        <w:rPr>
          <w:rFonts w:ascii="Times New Roman"/>
          <w:sz w:val="24"/>
        </w:rPr>
        <w:t>深度估測、車輛動態決策</w:t>
      </w:r>
    </w:p>
    <w:p w14:paraId="3287F70A" w14:textId="6925D080" w:rsidR="00D73811" w:rsidRPr="00EE3251" w:rsidRDefault="00D73811" w:rsidP="002D5ED4">
      <w:pPr>
        <w:pStyle w:val="affc"/>
        <w:numPr>
          <w:ilvl w:val="1"/>
          <w:numId w:val="28"/>
        </w:numPr>
        <w:adjustRightInd w:val="0"/>
        <w:snapToGrid w:val="0"/>
        <w:ind w:leftChars="0" w:left="1985" w:hanging="284"/>
        <w:rPr>
          <w:rFonts w:ascii="Times New Roman"/>
          <w:sz w:val="24"/>
        </w:rPr>
      </w:pPr>
      <w:r w:rsidRPr="00EE3251">
        <w:rPr>
          <w:rFonts w:ascii="Times New Roman"/>
          <w:sz w:val="24"/>
        </w:rPr>
        <w:t>ADAS DMS</w:t>
      </w:r>
      <w:r w:rsidRPr="00EE3251">
        <w:rPr>
          <w:rFonts w:ascii="Times New Roman"/>
          <w:sz w:val="24"/>
        </w:rPr>
        <w:t>：結合</w:t>
      </w:r>
      <w:r w:rsidRPr="00EE3251">
        <w:rPr>
          <w:rFonts w:ascii="Times New Roman"/>
          <w:sz w:val="24"/>
        </w:rPr>
        <w:t>ROI</w:t>
      </w:r>
      <w:r w:rsidRPr="00EE3251">
        <w:rPr>
          <w:rFonts w:ascii="Times New Roman"/>
          <w:sz w:val="24"/>
        </w:rPr>
        <w:t>資訊，進而辨識注意力、抽煙、看手機等危險行為</w:t>
      </w:r>
      <w:r w:rsidR="00B61727">
        <w:rPr>
          <w:rFonts w:ascii="Times New Roman" w:hint="eastAsia"/>
          <w:sz w:val="24"/>
        </w:rPr>
        <w:t>。</w:t>
      </w:r>
    </w:p>
    <w:p w14:paraId="366A720B" w14:textId="1603A468" w:rsidR="00763DF2" w:rsidRPr="00EE3251" w:rsidRDefault="00763DF2" w:rsidP="002D5ED4">
      <w:pPr>
        <w:pStyle w:val="affc"/>
        <w:numPr>
          <w:ilvl w:val="0"/>
          <w:numId w:val="26"/>
        </w:numPr>
        <w:adjustRightInd w:val="0"/>
        <w:snapToGrid w:val="0"/>
        <w:ind w:leftChars="0" w:left="1418" w:hanging="284"/>
        <w:rPr>
          <w:rFonts w:ascii="Times New Roman"/>
          <w:sz w:val="24"/>
        </w:rPr>
      </w:pPr>
      <w:r w:rsidRPr="00EE3251">
        <w:rPr>
          <w:rFonts w:ascii="Times New Roman"/>
          <w:sz w:val="24"/>
        </w:rPr>
        <w:t>ARM with NEON</w:t>
      </w:r>
      <w:r w:rsidR="00D73811" w:rsidRPr="00EE3251">
        <w:rPr>
          <w:rFonts w:ascii="Times New Roman"/>
          <w:sz w:val="24"/>
        </w:rPr>
        <w:t xml:space="preserve"> </w:t>
      </w:r>
      <w:r w:rsidRPr="00EE3251">
        <w:rPr>
          <w:rFonts w:ascii="Times New Roman"/>
          <w:sz w:val="24"/>
        </w:rPr>
        <w:t>(</w:t>
      </w:r>
      <w:r w:rsidRPr="00EE3251">
        <w:rPr>
          <w:rFonts w:ascii="Times New Roman"/>
          <w:sz w:val="24"/>
        </w:rPr>
        <w:t>系統運算、輔助運算</w:t>
      </w:r>
      <w:r w:rsidRPr="00EE3251">
        <w:rPr>
          <w:rFonts w:ascii="Times New Roman"/>
          <w:sz w:val="24"/>
        </w:rPr>
        <w:t>)</w:t>
      </w:r>
    </w:p>
    <w:p w14:paraId="3990F073" w14:textId="154B83A5" w:rsidR="00763DF2" w:rsidRPr="00EE3251" w:rsidRDefault="001D116E" w:rsidP="00C4521B">
      <w:pPr>
        <w:snapToGrid w:val="0"/>
        <w:spacing w:line="240" w:lineRule="auto"/>
        <w:ind w:leftChars="472" w:left="1133" w:firstLineChars="177" w:firstLine="425"/>
        <w:jc w:val="both"/>
      </w:pPr>
      <w:r w:rsidRPr="00EE3251">
        <w:rPr>
          <w:color w:val="000000" w:themeColor="text1"/>
        </w:rPr>
        <w:t>為實現上述之驗證規劃，</w:t>
      </w:r>
      <w:r w:rsidR="00763DF2" w:rsidRPr="00EE3251">
        <w:rPr>
          <w:color w:val="000000" w:themeColor="text1"/>
        </w:rPr>
        <w:t>本計畫在</w:t>
      </w:r>
      <w:r w:rsidR="00763DF2" w:rsidRPr="00EE3251">
        <w:t xml:space="preserve">AIM </w:t>
      </w:r>
      <w:r w:rsidRPr="00EE3251">
        <w:t>載具驗證</w:t>
      </w:r>
      <w:r w:rsidR="00763DF2" w:rsidRPr="00EE3251">
        <w:t>分項計畫中，</w:t>
      </w:r>
      <w:r w:rsidRPr="00EE3251">
        <w:t>擬針對：車規電路板平台軟硬體設計、汽車安全應用後處理開發及載具實車驗證與產品系統測試等項目，進行研究開發</w:t>
      </w:r>
      <w:r w:rsidR="00763DF2" w:rsidRPr="00EE3251">
        <w:rPr>
          <w:color w:val="000000" w:themeColor="text1"/>
        </w:rPr>
        <w:t>，以解決</w:t>
      </w:r>
      <w:r w:rsidR="00763DF2" w:rsidRPr="00EE3251">
        <w:rPr>
          <w:color w:val="000000" w:themeColor="text1"/>
        </w:rPr>
        <w:t xml:space="preserve">AIM </w:t>
      </w:r>
      <w:r w:rsidRPr="00EE3251">
        <w:t>載具驗證</w:t>
      </w:r>
      <w:r w:rsidR="00763DF2" w:rsidRPr="00EE3251">
        <w:rPr>
          <w:color w:val="000000" w:themeColor="text1"/>
        </w:rPr>
        <w:t>開發之技術挑戰</w:t>
      </w:r>
      <w:r w:rsidR="00763DF2" w:rsidRPr="00EE3251">
        <w:rPr>
          <w:color w:val="000000" w:themeColor="text1"/>
        </w:rPr>
        <w:t xml:space="preserve"> (</w:t>
      </w:r>
      <w:r w:rsidR="00763DF2" w:rsidRPr="00EE3251">
        <w:rPr>
          <w:color w:val="000000" w:themeColor="text1"/>
        </w:rPr>
        <w:t>如</w:t>
      </w:r>
      <w:r w:rsidR="00357FE5">
        <w:rPr>
          <w:color w:val="000000" w:themeColor="text1"/>
        </w:rPr>
        <w:fldChar w:fldCharType="begin"/>
      </w:r>
      <w:r w:rsidR="00357FE5">
        <w:rPr>
          <w:color w:val="000000" w:themeColor="text1"/>
        </w:rPr>
        <w:instrText xml:space="preserve"> REF _Ref31848428 </w:instrText>
      </w:r>
      <w:r w:rsidR="00357FE5">
        <w:rPr>
          <w:color w:val="000000" w:themeColor="text1"/>
        </w:rPr>
        <w:fldChar w:fldCharType="separate"/>
      </w:r>
      <w:r w:rsidR="0082588F" w:rsidRPr="00EE3251">
        <w:rPr>
          <w:rFonts w:ascii="Times New Roman" w:hAnsi="Times New Roman"/>
        </w:rPr>
        <w:t>表</w:t>
      </w:r>
      <w:r w:rsidR="0082588F" w:rsidRPr="00EE3251">
        <w:rPr>
          <w:rFonts w:ascii="Times New Roman" w:hAnsi="Times New Roman"/>
        </w:rPr>
        <w:t>2.</w:t>
      </w:r>
      <w:r w:rsidR="0082588F">
        <w:rPr>
          <w:rFonts w:ascii="Times New Roman" w:hAnsi="Times New Roman"/>
          <w:noProof/>
        </w:rPr>
        <w:t>8</w:t>
      </w:r>
      <w:r w:rsidR="00357FE5">
        <w:rPr>
          <w:color w:val="000000" w:themeColor="text1"/>
        </w:rPr>
        <w:fldChar w:fldCharType="end"/>
      </w:r>
      <w:r w:rsidR="00763DF2" w:rsidRPr="00EE3251">
        <w:rPr>
          <w:color w:val="000000" w:themeColor="text1"/>
        </w:rPr>
        <w:t>所示</w:t>
      </w:r>
      <w:r w:rsidR="00763DF2" w:rsidRPr="00EE3251">
        <w:rPr>
          <w:color w:val="000000" w:themeColor="text1"/>
        </w:rPr>
        <w:t>)</w:t>
      </w:r>
      <w:r w:rsidRPr="00EE3251">
        <w:rPr>
          <w:color w:val="000000" w:themeColor="text1"/>
        </w:rPr>
        <w:t>，實現</w:t>
      </w:r>
      <w:r w:rsidR="00763DF2" w:rsidRPr="00EE3251">
        <w:t>Autonomous Emergency Braking (AEB)-</w:t>
      </w:r>
      <w:r w:rsidR="00763DF2" w:rsidRPr="00EE3251">
        <w:t>自動緊急煞車</w:t>
      </w:r>
      <w:r w:rsidRPr="00EE3251">
        <w:t>、</w:t>
      </w:r>
      <w:r w:rsidR="00763DF2" w:rsidRPr="00EE3251">
        <w:t>Lane Keeping Aid (LKA)-</w:t>
      </w:r>
      <w:r w:rsidR="00763DF2" w:rsidRPr="00EE3251">
        <w:t>車道維持輔助系統</w:t>
      </w:r>
      <w:r w:rsidRPr="00EE3251">
        <w:t>及</w:t>
      </w:r>
      <w:r w:rsidR="00763DF2" w:rsidRPr="00EE3251">
        <w:t>Driver Monitoring System(DMS)-</w:t>
      </w:r>
      <w:r w:rsidR="00763DF2" w:rsidRPr="00EE3251">
        <w:t>駕駛者監控系統</w:t>
      </w:r>
      <w:r w:rsidRPr="00EE3251">
        <w:t>等功能。</w:t>
      </w:r>
    </w:p>
    <w:p w14:paraId="29D79397" w14:textId="77777777" w:rsidR="00634946" w:rsidRPr="00EE3251" w:rsidRDefault="00634946" w:rsidP="00634946">
      <w:pPr>
        <w:snapToGrid w:val="0"/>
        <w:spacing w:line="240" w:lineRule="auto"/>
        <w:jc w:val="both"/>
      </w:pPr>
    </w:p>
    <w:p w14:paraId="12A93A95" w14:textId="77777777" w:rsidR="00511F2E" w:rsidRPr="00EE3251" w:rsidRDefault="00DD268C" w:rsidP="00511F2E">
      <w:pPr>
        <w:pStyle w:val="affc"/>
        <w:keepNext/>
        <w:adjustRightInd w:val="0"/>
        <w:snapToGrid w:val="0"/>
        <w:ind w:leftChars="355" w:left="852"/>
        <w:jc w:val="center"/>
        <w:rPr>
          <w:rFonts w:ascii="Times New Roman"/>
        </w:rPr>
      </w:pPr>
      <w:r w:rsidRPr="00EE3251">
        <w:rPr>
          <w:rFonts w:ascii="Times New Roman"/>
          <w:noProof/>
          <w:color w:val="C00000"/>
          <w:sz w:val="24"/>
        </w:rPr>
        <w:lastRenderedPageBreak/>
        <w:drawing>
          <wp:inline distT="0" distB="0" distL="0" distR="0" wp14:anchorId="717BE98E" wp14:editId="46CAA683">
            <wp:extent cx="4712970" cy="1580379"/>
            <wp:effectExtent l="0" t="0" r="0" b="1270"/>
            <wp:docPr id="34" name="圖片 3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87">
                      <a:extLst>
                        <a:ext uri="{28A0092B-C50C-407E-A947-70E740481C1C}">
                          <a14:useLocalDpi xmlns:a14="http://schemas.microsoft.com/office/drawing/2010/main" val="0"/>
                        </a:ext>
                      </a:extLst>
                    </a:blip>
                    <a:stretch>
                      <a:fillRect/>
                    </a:stretch>
                  </pic:blipFill>
                  <pic:spPr>
                    <a:xfrm>
                      <a:off x="0" y="0"/>
                      <a:ext cx="4739767" cy="1589365"/>
                    </a:xfrm>
                    <a:prstGeom prst="rect">
                      <a:avLst/>
                    </a:prstGeom>
                  </pic:spPr>
                </pic:pic>
              </a:graphicData>
            </a:graphic>
          </wp:inline>
        </w:drawing>
      </w:r>
    </w:p>
    <w:p w14:paraId="20037AA2" w14:textId="0FDCB1F9" w:rsidR="00A36E6E" w:rsidRPr="00EE3251" w:rsidRDefault="00511F2E" w:rsidP="00C4521B">
      <w:pPr>
        <w:kinsoku w:val="0"/>
        <w:snapToGrid w:val="0"/>
        <w:spacing w:beforeLines="25" w:before="60" w:line="240" w:lineRule="auto"/>
        <w:ind w:leftChars="237" w:left="569"/>
        <w:jc w:val="center"/>
        <w:rPr>
          <w:noProof/>
          <w:color w:val="000000" w:themeColor="text1"/>
        </w:rPr>
      </w:pPr>
      <w:bookmarkStart w:id="320" w:name="_Ref31849690"/>
      <w:bookmarkStart w:id="321" w:name="_Toc40276381"/>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34</w:t>
      </w:r>
      <w:r w:rsidRPr="00EE3251">
        <w:fldChar w:fldCharType="end"/>
      </w:r>
      <w:bookmarkEnd w:id="320"/>
      <w:r w:rsidR="007C7773" w:rsidRPr="00EE3251">
        <w:rPr>
          <w:noProof/>
        </w:rPr>
        <w:t xml:space="preserve"> </w:t>
      </w:r>
      <w:r w:rsidR="007C7773" w:rsidRPr="00EE3251">
        <w:rPr>
          <w:noProof/>
          <w:color w:val="000000" w:themeColor="text1"/>
        </w:rPr>
        <w:t xml:space="preserve">AIM </w:t>
      </w:r>
      <w:r w:rsidR="007C7773" w:rsidRPr="00EE3251">
        <w:rPr>
          <w:noProof/>
          <w:color w:val="000000" w:themeColor="text1"/>
        </w:rPr>
        <w:t>載具應用規劃</w:t>
      </w:r>
      <w:bookmarkEnd w:id="321"/>
    </w:p>
    <w:p w14:paraId="5BE5F561" w14:textId="77777777" w:rsidR="007C7773" w:rsidRPr="00EE3251" w:rsidRDefault="007C7773" w:rsidP="00C4521B">
      <w:pPr>
        <w:pStyle w:val="affc"/>
        <w:adjustRightInd w:val="0"/>
        <w:snapToGrid w:val="0"/>
        <w:ind w:leftChars="355" w:left="852"/>
        <w:jc w:val="center"/>
        <w:rPr>
          <w:rFonts w:ascii="Times New Roman"/>
          <w:color w:val="C00000"/>
          <w:sz w:val="24"/>
        </w:rPr>
      </w:pPr>
    </w:p>
    <w:p w14:paraId="7EFEAE56" w14:textId="1581224E" w:rsidR="00511F2E" w:rsidRPr="00EE3251" w:rsidRDefault="00511F2E" w:rsidP="00511F2E">
      <w:pPr>
        <w:pStyle w:val="aff2"/>
        <w:keepNext/>
        <w:rPr>
          <w:rFonts w:ascii="Times New Roman" w:eastAsia="標楷體" w:hAnsi="Times New Roman"/>
        </w:rPr>
      </w:pPr>
      <w:bookmarkStart w:id="322" w:name="_Ref31849815"/>
      <w:bookmarkStart w:id="323" w:name="_Toc38355113"/>
      <w:r w:rsidRPr="00EE3251">
        <w:rPr>
          <w:rFonts w:ascii="Times New Roman" w:eastAsia="標楷體" w:hAnsi="Times New Roman"/>
        </w:rPr>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10</w:t>
      </w:r>
      <w:r w:rsidRPr="00EE3251">
        <w:rPr>
          <w:rFonts w:ascii="Times New Roman" w:eastAsia="標楷體" w:hAnsi="Times New Roman"/>
        </w:rPr>
        <w:fldChar w:fldCharType="end"/>
      </w:r>
      <w:bookmarkEnd w:id="322"/>
      <w:r w:rsidRPr="00EE3251">
        <w:rPr>
          <w:rFonts w:ascii="Times New Roman" w:eastAsia="標楷體" w:hAnsi="Times New Roman"/>
        </w:rPr>
        <w:t xml:space="preserve"> AIM</w:t>
      </w:r>
      <w:r w:rsidRPr="00EE3251">
        <w:rPr>
          <w:rFonts w:ascii="Times New Roman" w:eastAsia="標楷體" w:hAnsi="Times New Roman"/>
        </w:rPr>
        <w:t>載具驗證之挑戰與解決方案</w:t>
      </w:r>
      <w:bookmarkEnd w:id="323"/>
    </w:p>
    <w:p w14:paraId="622433BB" w14:textId="1B7AEA44" w:rsidR="00DD268C" w:rsidRPr="00EE3251" w:rsidRDefault="0094758E" w:rsidP="00C4521B">
      <w:pPr>
        <w:snapToGrid w:val="0"/>
        <w:spacing w:line="240" w:lineRule="auto"/>
        <w:ind w:leftChars="473" w:left="1135"/>
        <w:jc w:val="center"/>
        <w:rPr>
          <w:color w:val="C00000"/>
        </w:rPr>
      </w:pPr>
      <w:r w:rsidRPr="00EE3251">
        <w:rPr>
          <w:noProof/>
          <w:color w:val="C00000"/>
        </w:rPr>
        <w:drawing>
          <wp:inline distT="0" distB="0" distL="0" distR="0" wp14:anchorId="7AD85D62" wp14:editId="6762D737">
            <wp:extent cx="4570698" cy="2378075"/>
            <wp:effectExtent l="0" t="0" r="1905" b="3175"/>
            <wp:docPr id="39" name="圖片 3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06506" cy="2396705"/>
                    </a:xfrm>
                    <a:prstGeom prst="rect">
                      <a:avLst/>
                    </a:prstGeom>
                  </pic:spPr>
                </pic:pic>
              </a:graphicData>
            </a:graphic>
          </wp:inline>
        </w:drawing>
      </w:r>
    </w:p>
    <w:p w14:paraId="4E45C6CB" w14:textId="77777777" w:rsidR="00634946" w:rsidRPr="00EE3251" w:rsidRDefault="00634946" w:rsidP="00C4521B">
      <w:pPr>
        <w:snapToGrid w:val="0"/>
        <w:spacing w:line="240" w:lineRule="auto"/>
        <w:ind w:leftChars="472" w:left="1133" w:firstLineChars="177" w:firstLine="425"/>
        <w:jc w:val="both"/>
      </w:pPr>
    </w:p>
    <w:p w14:paraId="341F4367" w14:textId="72919181" w:rsidR="00AD2D69" w:rsidRPr="00EE3251" w:rsidRDefault="00820866" w:rsidP="00C4521B">
      <w:pPr>
        <w:snapToGrid w:val="0"/>
        <w:spacing w:line="240" w:lineRule="auto"/>
        <w:ind w:leftChars="472" w:left="1133" w:firstLineChars="177" w:firstLine="425"/>
        <w:jc w:val="both"/>
      </w:pPr>
      <w:r>
        <w:rPr>
          <w:rFonts w:hint="eastAsia"/>
        </w:rPr>
        <w:t>如</w:t>
      </w:r>
      <w:r w:rsidR="00357FE5">
        <w:fldChar w:fldCharType="begin"/>
      </w:r>
      <w:r w:rsidR="00357FE5">
        <w:instrText xml:space="preserve"> </w:instrText>
      </w:r>
      <w:r w:rsidR="00357FE5">
        <w:rPr>
          <w:rFonts w:hint="eastAsia"/>
        </w:rPr>
        <w:instrText>REF _Ref31849815</w:instrText>
      </w:r>
      <w:r w:rsidR="00357FE5">
        <w:instrText xml:space="preserve"> </w:instrText>
      </w:r>
      <w:r w:rsidR="00357FE5">
        <w:fldChar w:fldCharType="separate"/>
      </w:r>
      <w:r w:rsidR="0082588F" w:rsidRPr="00EE3251">
        <w:rPr>
          <w:rFonts w:ascii="Times New Roman" w:hAnsi="Times New Roman"/>
        </w:rPr>
        <w:t>表</w:t>
      </w:r>
      <w:r w:rsidR="0082588F" w:rsidRPr="00EE3251">
        <w:rPr>
          <w:rFonts w:ascii="Times New Roman" w:hAnsi="Times New Roman"/>
        </w:rPr>
        <w:t>2.</w:t>
      </w:r>
      <w:r w:rsidR="0082588F">
        <w:rPr>
          <w:rFonts w:ascii="Times New Roman" w:hAnsi="Times New Roman"/>
          <w:noProof/>
        </w:rPr>
        <w:t>10</w:t>
      </w:r>
      <w:r w:rsidR="00357FE5">
        <w:fldChar w:fldCharType="end"/>
      </w:r>
      <w:r w:rsidR="00AD2D69" w:rsidRPr="00EE3251">
        <w:t>所示，本方向計畫主要挑戰為平台設計，演算法開發及實際</w:t>
      </w:r>
      <w:r w:rsidR="00AD2D69" w:rsidRPr="00EE3251">
        <w:t>ADAS</w:t>
      </w:r>
      <w:r w:rsidR="00AD2D69" w:rsidRPr="00EE3251">
        <w:t>系統與汽車整合驗證等三方面：</w:t>
      </w:r>
    </w:p>
    <w:p w14:paraId="7C326067" w14:textId="11E4239B" w:rsidR="00AD2D69" w:rsidRPr="00EE3251" w:rsidRDefault="00AD2D69" w:rsidP="002D5ED4">
      <w:pPr>
        <w:pStyle w:val="affc"/>
        <w:numPr>
          <w:ilvl w:val="0"/>
          <w:numId w:val="31"/>
        </w:numPr>
        <w:adjustRightInd w:val="0"/>
        <w:snapToGrid w:val="0"/>
        <w:ind w:leftChars="0"/>
        <w:jc w:val="both"/>
        <w:rPr>
          <w:rFonts w:ascii="Times New Roman"/>
          <w:sz w:val="24"/>
        </w:rPr>
      </w:pPr>
      <w:r w:rsidRPr="00EE3251">
        <w:rPr>
          <w:rFonts w:ascii="Times New Roman"/>
          <w:sz w:val="24"/>
        </w:rPr>
        <w:t>AIM</w:t>
      </w:r>
      <w:r w:rsidRPr="00EE3251">
        <w:rPr>
          <w:rFonts w:ascii="Times New Roman"/>
          <w:sz w:val="24"/>
        </w:rPr>
        <w:t>與系統實體介面為</w:t>
      </w:r>
      <w:r w:rsidR="00B90B09" w:rsidRPr="00EE3251">
        <w:rPr>
          <w:rFonts w:ascii="Times New Roman"/>
          <w:sz w:val="24"/>
        </w:rPr>
        <w:t xml:space="preserve">JEDEC </w:t>
      </w:r>
      <w:r w:rsidRPr="00EE3251">
        <w:rPr>
          <w:rFonts w:ascii="Times New Roman"/>
          <w:sz w:val="24"/>
        </w:rPr>
        <w:t>DDR</w:t>
      </w:r>
      <w:r w:rsidRPr="00EE3251">
        <w:rPr>
          <w:rFonts w:ascii="Times New Roman"/>
          <w:sz w:val="24"/>
        </w:rPr>
        <w:t>標準，並為使</w:t>
      </w:r>
      <w:r w:rsidRPr="00EE3251">
        <w:rPr>
          <w:rFonts w:ascii="Times New Roman"/>
          <w:sz w:val="24"/>
        </w:rPr>
        <w:t>AIM</w:t>
      </w:r>
      <w:r w:rsidRPr="00EE3251">
        <w:rPr>
          <w:rFonts w:ascii="Times New Roman"/>
          <w:sz w:val="24"/>
        </w:rPr>
        <w:t>能更廣泛應用於目前商用晶片。因此</w:t>
      </w:r>
      <w:r w:rsidRPr="00EE3251">
        <w:rPr>
          <w:rFonts w:ascii="Times New Roman"/>
          <w:sz w:val="24"/>
        </w:rPr>
        <w:t>AIM</w:t>
      </w:r>
      <w:r w:rsidRPr="00EE3251">
        <w:rPr>
          <w:rFonts w:ascii="Times New Roman"/>
          <w:sz w:val="24"/>
        </w:rPr>
        <w:t>在嵌入於市售</w:t>
      </w:r>
      <w:r w:rsidRPr="00EE3251">
        <w:rPr>
          <w:rFonts w:ascii="Times New Roman"/>
          <w:sz w:val="24"/>
        </w:rPr>
        <w:t>SoC</w:t>
      </w:r>
      <w:r w:rsidRPr="00EE3251">
        <w:rPr>
          <w:rFonts w:ascii="Times New Roman"/>
          <w:sz w:val="24"/>
        </w:rPr>
        <w:t>晶片時必須重新定義並調整記憶體配置方式，其中需要整個改動原廠</w:t>
      </w:r>
      <w:r w:rsidRPr="00EE3251">
        <w:rPr>
          <w:rFonts w:ascii="Times New Roman"/>
          <w:sz w:val="24"/>
        </w:rPr>
        <w:t>SoC</w:t>
      </w:r>
      <w:r w:rsidRPr="00EE3251">
        <w:rPr>
          <w:rFonts w:ascii="Times New Roman"/>
          <w:sz w:val="24"/>
        </w:rPr>
        <w:t>系統規畫。包含記憶體位址映射、記憶體解碼</w:t>
      </w:r>
      <w:r w:rsidRPr="00EE3251">
        <w:rPr>
          <w:rFonts w:ascii="Times New Roman"/>
          <w:sz w:val="24"/>
        </w:rPr>
        <w:t>IC</w:t>
      </w:r>
      <w:r w:rsidRPr="00EE3251">
        <w:rPr>
          <w:rFonts w:ascii="Times New Roman"/>
          <w:sz w:val="24"/>
        </w:rPr>
        <w:t>內容、電路板解碼電路、驅動程式改寫及</w:t>
      </w:r>
      <w:r w:rsidRPr="00EE3251">
        <w:rPr>
          <w:rFonts w:ascii="Times New Roman"/>
          <w:sz w:val="24"/>
        </w:rPr>
        <w:t>Linux Kernel</w:t>
      </w:r>
      <w:r w:rsidRPr="00EE3251">
        <w:rPr>
          <w:rFonts w:ascii="Times New Roman"/>
          <w:sz w:val="24"/>
        </w:rPr>
        <w:t>底層更動。工程十分浩大，但是為確保</w:t>
      </w:r>
      <w:r w:rsidRPr="00EE3251">
        <w:rPr>
          <w:rFonts w:ascii="Times New Roman"/>
          <w:sz w:val="24"/>
        </w:rPr>
        <w:t>AIM</w:t>
      </w:r>
      <w:r w:rsidRPr="00EE3251">
        <w:rPr>
          <w:rFonts w:ascii="Times New Roman"/>
          <w:sz w:val="24"/>
        </w:rPr>
        <w:t>將來可以應用於目前市售</w:t>
      </w:r>
      <w:r w:rsidRPr="00EE3251">
        <w:rPr>
          <w:rFonts w:ascii="Times New Roman"/>
          <w:sz w:val="24"/>
        </w:rPr>
        <w:t>SoC</w:t>
      </w:r>
      <w:r w:rsidRPr="00EE3251">
        <w:rPr>
          <w:rFonts w:ascii="Times New Roman"/>
          <w:sz w:val="24"/>
        </w:rPr>
        <w:t>此方面之系統設計經驗將關乎未來</w:t>
      </w:r>
      <w:r w:rsidRPr="00EE3251">
        <w:rPr>
          <w:rFonts w:ascii="Times New Roman"/>
          <w:sz w:val="24"/>
        </w:rPr>
        <w:t>AIM</w:t>
      </w:r>
      <w:r w:rsidRPr="00EE3251">
        <w:rPr>
          <w:rFonts w:ascii="Times New Roman"/>
          <w:sz w:val="24"/>
        </w:rPr>
        <w:t>在市場之接受程度。</w:t>
      </w:r>
    </w:p>
    <w:p w14:paraId="48C39F14" w14:textId="77777777" w:rsidR="00AD2D69" w:rsidRPr="00EE3251" w:rsidRDefault="00AD2D69" w:rsidP="002D5ED4">
      <w:pPr>
        <w:pStyle w:val="affc"/>
        <w:numPr>
          <w:ilvl w:val="0"/>
          <w:numId w:val="31"/>
        </w:numPr>
        <w:adjustRightInd w:val="0"/>
        <w:snapToGrid w:val="0"/>
        <w:ind w:leftChars="0"/>
        <w:jc w:val="both"/>
        <w:rPr>
          <w:rFonts w:ascii="Times New Roman"/>
          <w:sz w:val="24"/>
        </w:rPr>
      </w:pPr>
      <w:r w:rsidRPr="00EE3251">
        <w:rPr>
          <w:rFonts w:ascii="Times New Roman"/>
          <w:sz w:val="24"/>
        </w:rPr>
        <w:t>AIM</w:t>
      </w:r>
      <w:r w:rsidRPr="00EE3251">
        <w:rPr>
          <w:rFonts w:ascii="Times New Roman"/>
          <w:sz w:val="24"/>
        </w:rPr>
        <w:t>目標為邊緣即時運算</w:t>
      </w:r>
      <w:r w:rsidRPr="00EE3251">
        <w:rPr>
          <w:rFonts w:ascii="Times New Roman"/>
          <w:sz w:val="24"/>
        </w:rPr>
        <w:t>AI</w:t>
      </w:r>
      <w:r w:rsidRPr="00EE3251">
        <w:rPr>
          <w:rFonts w:ascii="Times New Roman"/>
          <w:sz w:val="24"/>
        </w:rPr>
        <w:t>產品，因此如何分割演算法並對應到不同運算單元達到即時處理便是</w:t>
      </w:r>
      <w:r w:rsidRPr="00EE3251">
        <w:rPr>
          <w:rFonts w:ascii="Times New Roman"/>
          <w:sz w:val="24"/>
        </w:rPr>
        <w:t>AIM</w:t>
      </w:r>
      <w:r w:rsidRPr="00EE3251">
        <w:rPr>
          <w:rFonts w:ascii="Times New Roman"/>
          <w:sz w:val="24"/>
        </w:rPr>
        <w:t>系統產品需面對的課題。其中必須解決邊緣運算無法提供足夠的浮點運算硬體、運算量不足及如何利用現有市售</w:t>
      </w:r>
      <w:r w:rsidRPr="00EE3251">
        <w:rPr>
          <w:rFonts w:ascii="Times New Roman"/>
          <w:sz w:val="24"/>
        </w:rPr>
        <w:t>SoC</w:t>
      </w:r>
      <w:r w:rsidRPr="00EE3251">
        <w:rPr>
          <w:rFonts w:ascii="Times New Roman"/>
          <w:sz w:val="24"/>
        </w:rPr>
        <w:t>內建的運算硬體偕同</w:t>
      </w:r>
      <w:r w:rsidRPr="00EE3251">
        <w:rPr>
          <w:rFonts w:ascii="Times New Roman"/>
          <w:sz w:val="24"/>
        </w:rPr>
        <w:t>AIM</w:t>
      </w:r>
      <w:r w:rsidRPr="00EE3251">
        <w:rPr>
          <w:rFonts w:ascii="Times New Roman"/>
          <w:sz w:val="24"/>
        </w:rPr>
        <w:t>最高校處理。</w:t>
      </w:r>
    </w:p>
    <w:p w14:paraId="65E849C3" w14:textId="093AB3E7" w:rsidR="00634946" w:rsidRDefault="00AD2D69" w:rsidP="002D5ED4">
      <w:pPr>
        <w:pStyle w:val="affc"/>
        <w:numPr>
          <w:ilvl w:val="0"/>
          <w:numId w:val="31"/>
        </w:numPr>
        <w:adjustRightInd w:val="0"/>
        <w:snapToGrid w:val="0"/>
        <w:ind w:leftChars="0"/>
        <w:jc w:val="both"/>
        <w:rPr>
          <w:rFonts w:ascii="Times New Roman"/>
          <w:sz w:val="24"/>
        </w:rPr>
      </w:pPr>
      <w:r w:rsidRPr="00EE3251">
        <w:rPr>
          <w:rFonts w:ascii="Times New Roman"/>
          <w:sz w:val="24"/>
        </w:rPr>
        <w:t>為實際驗證</w:t>
      </w:r>
      <w:r w:rsidRPr="00EE3251">
        <w:rPr>
          <w:rFonts w:ascii="Times New Roman"/>
          <w:sz w:val="24"/>
        </w:rPr>
        <w:t>AIM</w:t>
      </w:r>
      <w:r w:rsidRPr="00EE3251">
        <w:rPr>
          <w:rFonts w:ascii="Times New Roman"/>
          <w:sz w:val="24"/>
        </w:rPr>
        <w:t>技術可為汽車</w:t>
      </w:r>
      <w:r w:rsidRPr="00EE3251">
        <w:rPr>
          <w:rFonts w:ascii="Times New Roman"/>
          <w:sz w:val="24"/>
        </w:rPr>
        <w:t>ADAS</w:t>
      </w:r>
      <w:r w:rsidRPr="00EE3251">
        <w:rPr>
          <w:rFonts w:ascii="Times New Roman"/>
          <w:sz w:val="24"/>
        </w:rPr>
        <w:t>商品應用，因此依先進車系統公司此前開發</w:t>
      </w:r>
      <w:r w:rsidRPr="00EE3251">
        <w:rPr>
          <w:rFonts w:ascii="Times New Roman"/>
          <w:sz w:val="24"/>
        </w:rPr>
        <w:t>ADAS</w:t>
      </w:r>
      <w:r w:rsidRPr="00EE3251">
        <w:rPr>
          <w:rFonts w:ascii="Times New Roman"/>
          <w:sz w:val="24"/>
        </w:rPr>
        <w:t>產品之經驗，對車廠及一級零件商之實車道路展示為是否能夠打入汽車供應鏈之關鍵。因此我們將結合工研院及雲林科技大學之技術與設備，規畫以實車整合</w:t>
      </w:r>
      <w:r w:rsidRPr="00EE3251">
        <w:rPr>
          <w:rFonts w:ascii="Times New Roman"/>
          <w:sz w:val="24"/>
        </w:rPr>
        <w:t>AIM</w:t>
      </w:r>
      <w:r w:rsidRPr="00EE3251">
        <w:rPr>
          <w:rFonts w:ascii="Times New Roman"/>
          <w:sz w:val="24"/>
        </w:rPr>
        <w:t>計畫之嵌入式系統達成能實車展示之目標，最為本計畫是否能擴大產業效益之最終技術檢驗。</w:t>
      </w:r>
    </w:p>
    <w:p w14:paraId="2C145240" w14:textId="77777777" w:rsidR="00B61727" w:rsidRPr="00B61727" w:rsidRDefault="00B61727" w:rsidP="00B61727">
      <w:pPr>
        <w:snapToGrid w:val="0"/>
        <w:ind w:left="1133"/>
        <w:jc w:val="both"/>
        <w:rPr>
          <w:rFonts w:ascii="Times New Roman"/>
        </w:rPr>
      </w:pPr>
    </w:p>
    <w:p w14:paraId="78317C1B" w14:textId="43139FFE" w:rsidR="00932F5B" w:rsidRDefault="00B61727" w:rsidP="00932F5B">
      <w:pPr>
        <w:snapToGrid w:val="0"/>
        <w:ind w:leftChars="472" w:left="1133"/>
        <w:jc w:val="both"/>
      </w:pPr>
      <w:r>
        <w:rPr>
          <w:rFonts w:hint="eastAsia"/>
        </w:rPr>
        <w:t xml:space="preserve">  </w:t>
      </w:r>
      <w:r w:rsidR="00932F5B">
        <w:rPr>
          <w:rFonts w:hint="eastAsia"/>
        </w:rPr>
        <w:t>另外，在警用穿戴式影像應用也是未來邊緣運算重要的戰場，大量的影像資料運算辨識處理、低功耗</w:t>
      </w:r>
      <w:r w:rsidR="00932F5B">
        <w:rPr>
          <w:rFonts w:hint="eastAsia"/>
        </w:rPr>
        <w:t>AI</w:t>
      </w:r>
      <w:r w:rsidR="00932F5B">
        <w:rPr>
          <w:rFonts w:hint="eastAsia"/>
        </w:rPr>
        <w:t>運算設計、軟硬體協同運算架構等，可透過本計畫</w:t>
      </w:r>
      <w:r w:rsidR="00932F5B">
        <w:rPr>
          <w:rFonts w:hint="eastAsia"/>
        </w:rPr>
        <w:lastRenderedPageBreak/>
        <w:t>研發項目，快速打入客戶端高附加價值應用。</w:t>
      </w:r>
    </w:p>
    <w:p w14:paraId="7664AD4E" w14:textId="77777777" w:rsidR="0028213E" w:rsidRPr="00B61727" w:rsidRDefault="0028213E" w:rsidP="0028213E">
      <w:pPr>
        <w:snapToGrid w:val="0"/>
        <w:spacing w:line="240" w:lineRule="auto"/>
        <w:ind w:leftChars="472" w:left="1133" w:firstLineChars="177" w:firstLine="425"/>
        <w:jc w:val="both"/>
      </w:pPr>
    </w:p>
    <w:p w14:paraId="3D10EBA5" w14:textId="52020FC0" w:rsidR="0028213E" w:rsidRPr="0028213E" w:rsidRDefault="0028213E" w:rsidP="0028213E">
      <w:pPr>
        <w:snapToGrid w:val="0"/>
        <w:ind w:leftChars="355" w:left="852"/>
        <w:jc w:val="both"/>
      </w:pPr>
      <w:r w:rsidRPr="00CA4944">
        <w:t>D.1</w:t>
      </w:r>
      <w:r w:rsidRPr="0028213E">
        <w:t>警用</w:t>
      </w:r>
      <w:r w:rsidRPr="0028213E">
        <w:t>SmartCam</w:t>
      </w:r>
      <w:r w:rsidRPr="0028213E">
        <w:t>載具開發與驗證</w:t>
      </w:r>
      <w:r w:rsidRPr="0028213E">
        <w:rPr>
          <w:rFonts w:hint="eastAsia"/>
        </w:rPr>
        <w:t xml:space="preserve"> </w:t>
      </w:r>
    </w:p>
    <w:p w14:paraId="5414F466" w14:textId="3597B48D" w:rsidR="00FB53A5" w:rsidRPr="00FB53A5" w:rsidRDefault="00E67169" w:rsidP="00FB53A5">
      <w:pPr>
        <w:snapToGrid w:val="0"/>
        <w:ind w:leftChars="473" w:left="1135"/>
        <w:jc w:val="both"/>
        <w:rPr>
          <w:rFonts w:ascii="Times New Roman" w:eastAsiaTheme="majorEastAsia" w:hAnsi="Times New Roman"/>
        </w:rPr>
      </w:pPr>
      <w:r>
        <w:rPr>
          <w:rFonts w:hint="eastAsia"/>
        </w:rPr>
        <w:t xml:space="preserve">    </w:t>
      </w:r>
      <w:r w:rsidR="0028213E">
        <w:rPr>
          <w:rFonts w:hint="eastAsia"/>
        </w:rPr>
        <w:t>研發適合運用於警政執法維安</w:t>
      </w:r>
      <w:r w:rsidR="00FB53A5">
        <w:rPr>
          <w:rFonts w:ascii="Times New Roman" w:eastAsiaTheme="majorEastAsia" w:hAnsi="Times New Roman" w:hint="eastAsia"/>
        </w:rPr>
        <w:t>及智能工廠巡檢</w:t>
      </w:r>
      <w:r w:rsidR="0028213E">
        <w:rPr>
          <w:rFonts w:hint="eastAsia"/>
        </w:rPr>
        <w:t>之</w:t>
      </w:r>
      <w:r w:rsidR="0028213E">
        <w:rPr>
          <w:rFonts w:hint="eastAsia"/>
        </w:rPr>
        <w:t>Smartcam</w:t>
      </w:r>
      <w:r w:rsidR="0028213E">
        <w:rPr>
          <w:rFonts w:hint="eastAsia"/>
        </w:rPr>
        <w:t>智能</w:t>
      </w:r>
      <w:r w:rsidR="0028213E">
        <w:rPr>
          <w:rFonts w:hint="eastAsia"/>
        </w:rPr>
        <w:t>AI</w:t>
      </w:r>
      <w:r w:rsidR="0028213E">
        <w:rPr>
          <w:rFonts w:hint="eastAsia"/>
        </w:rPr>
        <w:t>載具，</w:t>
      </w:r>
      <w:r w:rsidR="00FB53A5">
        <w:rPr>
          <w:rFonts w:ascii="Times New Roman" w:eastAsiaTheme="majorEastAsia" w:hAnsi="Times New Roman" w:hint="eastAsia"/>
        </w:rPr>
        <w:t>，應用情境如</w:t>
      </w:r>
      <w:r w:rsidR="002E3A84">
        <w:rPr>
          <w:rFonts w:ascii="Times New Roman" w:eastAsiaTheme="majorEastAsia" w:hAnsi="Times New Roman"/>
        </w:rPr>
        <w:fldChar w:fldCharType="begin"/>
      </w:r>
      <w:r w:rsidR="002E3A84">
        <w:rPr>
          <w:rFonts w:ascii="Times New Roman" w:eastAsiaTheme="majorEastAsia" w:hAnsi="Times New Roman"/>
        </w:rPr>
        <w:instrText xml:space="preserve"> </w:instrText>
      </w:r>
      <w:r w:rsidR="002E3A84">
        <w:rPr>
          <w:rFonts w:ascii="Times New Roman" w:eastAsiaTheme="majorEastAsia" w:hAnsi="Times New Roman" w:hint="eastAsia"/>
        </w:rPr>
        <w:instrText>REF _Ref40199298 \h</w:instrText>
      </w:r>
      <w:r w:rsidR="002E3A84">
        <w:rPr>
          <w:rFonts w:ascii="Times New Roman" w:eastAsiaTheme="majorEastAsia" w:hAnsi="Times New Roman"/>
        </w:rPr>
        <w:instrText xml:space="preserve"> </w:instrText>
      </w:r>
      <w:r w:rsidR="002E3A84">
        <w:rPr>
          <w:rFonts w:ascii="Times New Roman" w:eastAsiaTheme="majorEastAsia" w:hAnsi="Times New Roman"/>
        </w:rPr>
      </w:r>
      <w:r w:rsidR="002E3A84">
        <w:rPr>
          <w:rFonts w:ascii="Times New Roman" w:eastAsiaTheme="majorEastAsia" w:hAnsi="Times New Roman"/>
        </w:rPr>
        <w:fldChar w:fldCharType="separate"/>
      </w:r>
      <w:r w:rsidR="0082588F">
        <w:rPr>
          <w:rFonts w:hint="eastAsia"/>
        </w:rPr>
        <w:t>圖</w:t>
      </w:r>
      <w:r w:rsidR="0082588F">
        <w:rPr>
          <w:rFonts w:hint="eastAsia"/>
        </w:rPr>
        <w:t>2.</w:t>
      </w:r>
      <w:r w:rsidR="0082588F">
        <w:rPr>
          <w:noProof/>
        </w:rPr>
        <w:t>35</w:t>
      </w:r>
      <w:r w:rsidR="002E3A84">
        <w:rPr>
          <w:rFonts w:ascii="Times New Roman" w:eastAsiaTheme="majorEastAsia" w:hAnsi="Times New Roman"/>
        </w:rPr>
        <w:fldChar w:fldCharType="end"/>
      </w:r>
      <w:r w:rsidR="00FB53A5">
        <w:rPr>
          <w:rFonts w:ascii="Times New Roman" w:eastAsiaTheme="majorEastAsia" w:hAnsi="Times New Roman" w:hint="eastAsia"/>
        </w:rPr>
        <w:t>、</w:t>
      </w:r>
      <w:r w:rsidR="002E3A84">
        <w:rPr>
          <w:rFonts w:ascii="Times New Roman" w:eastAsiaTheme="majorEastAsia" w:hAnsi="Times New Roman"/>
        </w:rPr>
        <w:fldChar w:fldCharType="begin"/>
      </w:r>
      <w:r w:rsidR="002E3A84">
        <w:rPr>
          <w:rFonts w:ascii="Times New Roman" w:eastAsiaTheme="majorEastAsia" w:hAnsi="Times New Roman"/>
        </w:rPr>
        <w:instrText xml:space="preserve"> </w:instrText>
      </w:r>
      <w:r w:rsidR="002E3A84">
        <w:rPr>
          <w:rFonts w:ascii="Times New Roman" w:eastAsiaTheme="majorEastAsia" w:hAnsi="Times New Roman" w:hint="eastAsia"/>
        </w:rPr>
        <w:instrText>REF _Ref40199307 \h</w:instrText>
      </w:r>
      <w:r w:rsidR="002E3A84">
        <w:rPr>
          <w:rFonts w:ascii="Times New Roman" w:eastAsiaTheme="majorEastAsia" w:hAnsi="Times New Roman"/>
        </w:rPr>
        <w:instrText xml:space="preserve"> </w:instrText>
      </w:r>
      <w:r w:rsidR="002E3A84">
        <w:rPr>
          <w:rFonts w:ascii="Times New Roman" w:eastAsiaTheme="majorEastAsia" w:hAnsi="Times New Roman"/>
        </w:rPr>
      </w:r>
      <w:r w:rsidR="002E3A84">
        <w:rPr>
          <w:rFonts w:ascii="Times New Roman" w:eastAsiaTheme="majorEastAsia" w:hAnsi="Times New Roman"/>
        </w:rPr>
        <w:fldChar w:fldCharType="separate"/>
      </w:r>
      <w:r w:rsidR="0082588F">
        <w:rPr>
          <w:rFonts w:hint="eastAsia"/>
        </w:rPr>
        <w:t>圖</w:t>
      </w:r>
      <w:r w:rsidR="0082588F">
        <w:rPr>
          <w:rFonts w:hint="eastAsia"/>
        </w:rPr>
        <w:t>2.</w:t>
      </w:r>
      <w:r w:rsidR="0082588F">
        <w:rPr>
          <w:noProof/>
        </w:rPr>
        <w:t>36</w:t>
      </w:r>
      <w:r w:rsidR="002E3A84">
        <w:rPr>
          <w:rFonts w:ascii="Times New Roman" w:eastAsiaTheme="majorEastAsia" w:hAnsi="Times New Roman"/>
        </w:rPr>
        <w:fldChar w:fldCharType="end"/>
      </w:r>
      <w:r w:rsidR="00FB53A5">
        <w:rPr>
          <w:rFonts w:ascii="Times New Roman" w:eastAsiaTheme="majorEastAsia" w:hAnsi="Times New Roman" w:hint="eastAsia"/>
        </w:rPr>
        <w:t>。</w:t>
      </w:r>
    </w:p>
    <w:p w14:paraId="0D2239E4" w14:textId="74FDB9BA" w:rsidR="00FB53A5" w:rsidRDefault="00FB53A5" w:rsidP="00FB53A5">
      <w:pPr>
        <w:snapToGrid w:val="0"/>
        <w:ind w:leftChars="473" w:left="1135"/>
        <w:jc w:val="both"/>
        <w:rPr>
          <w:rFonts w:ascii="Times New Roman" w:eastAsiaTheme="majorEastAsia" w:hAnsi="Times New Roman"/>
        </w:rPr>
      </w:pPr>
      <w:r w:rsidRPr="00906493">
        <w:rPr>
          <w:rFonts w:hint="eastAsia"/>
          <w:noProof/>
        </w:rPr>
        <w:drawing>
          <wp:inline distT="0" distB="0" distL="0" distR="0" wp14:anchorId="44CB07E3" wp14:editId="53659B8A">
            <wp:extent cx="4987800" cy="1409700"/>
            <wp:effectExtent l="0" t="0" r="3810" b="0"/>
            <wp:docPr id="7179" name="圖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4992670" cy="1411077"/>
                    </a:xfrm>
                    <a:prstGeom prst="rect">
                      <a:avLst/>
                    </a:prstGeom>
                    <a:noFill/>
                    <a:ln>
                      <a:noFill/>
                    </a:ln>
                  </pic:spPr>
                </pic:pic>
              </a:graphicData>
            </a:graphic>
          </wp:inline>
        </w:drawing>
      </w:r>
    </w:p>
    <w:p w14:paraId="73BE5AC4" w14:textId="63FBB0B7" w:rsidR="00FB53A5" w:rsidRDefault="00FB53A5" w:rsidP="00C56702">
      <w:pPr>
        <w:pStyle w:val="aff2"/>
        <w:rPr>
          <w:rFonts w:ascii="Times New Roman" w:eastAsiaTheme="majorEastAsia" w:hAnsi="Times New Roman"/>
          <w:noProof/>
          <w:color w:val="000000" w:themeColor="text1"/>
        </w:rPr>
      </w:pPr>
      <w:bookmarkStart w:id="324" w:name="_Ref40199298"/>
      <w:bookmarkStart w:id="325" w:name="_Toc40276382"/>
      <w:r>
        <w:rPr>
          <w:rFonts w:hint="eastAsia"/>
        </w:rPr>
        <w:t>圖</w:t>
      </w:r>
      <w:r>
        <w:rPr>
          <w:rFonts w:hint="eastAsia"/>
        </w:rPr>
        <w:t>2.</w:t>
      </w:r>
      <w:r>
        <w:fldChar w:fldCharType="begin"/>
      </w:r>
      <w:r>
        <w:instrText xml:space="preserve"> </w:instrText>
      </w:r>
      <w:r>
        <w:rPr>
          <w:rFonts w:hint="eastAsia"/>
        </w:rPr>
        <w:instrText xml:space="preserve">SEQ </w:instrText>
      </w:r>
      <w:r>
        <w:rPr>
          <w:rFonts w:hint="eastAsia"/>
        </w:rPr>
        <w:instrText>圖</w:instrText>
      </w:r>
      <w:r>
        <w:rPr>
          <w:rFonts w:hint="eastAsia"/>
        </w:rPr>
        <w:instrText>2. \* ARABIC</w:instrText>
      </w:r>
      <w:r>
        <w:instrText xml:space="preserve"> </w:instrText>
      </w:r>
      <w:r>
        <w:fldChar w:fldCharType="separate"/>
      </w:r>
      <w:r w:rsidR="0082588F">
        <w:rPr>
          <w:noProof/>
        </w:rPr>
        <w:t>35</w:t>
      </w:r>
      <w:r>
        <w:fldChar w:fldCharType="end"/>
      </w:r>
      <w:bookmarkEnd w:id="324"/>
      <w:r>
        <w:rPr>
          <w:rFonts w:hint="eastAsia"/>
        </w:rPr>
        <w:t xml:space="preserve"> </w:t>
      </w:r>
      <w:r>
        <w:rPr>
          <w:rFonts w:ascii="Times New Roman" w:eastAsiaTheme="majorEastAsia" w:hAnsi="Times New Roman" w:hint="eastAsia"/>
          <w:noProof/>
          <w:color w:val="000000" w:themeColor="text1"/>
        </w:rPr>
        <w:t>警政執法維安情境</w:t>
      </w:r>
      <w:bookmarkEnd w:id="325"/>
    </w:p>
    <w:p w14:paraId="15061590" w14:textId="6B50F647" w:rsidR="00FB53A5" w:rsidRDefault="00FB53A5" w:rsidP="00C56702">
      <w:pPr>
        <w:jc w:val="center"/>
      </w:pPr>
      <w:r w:rsidRPr="002C6DB3">
        <w:rPr>
          <w:noProof/>
        </w:rPr>
        <w:drawing>
          <wp:inline distT="0" distB="0" distL="0" distR="0" wp14:anchorId="331372B0" wp14:editId="40CFF8DE">
            <wp:extent cx="4898537" cy="2489850"/>
            <wp:effectExtent l="0" t="0" r="0" b="5715"/>
            <wp:docPr id="7180" name="圖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4909803" cy="2495577"/>
                    </a:xfrm>
                    <a:prstGeom prst="rect">
                      <a:avLst/>
                    </a:prstGeom>
                    <a:noFill/>
                    <a:ln>
                      <a:noFill/>
                    </a:ln>
                  </pic:spPr>
                </pic:pic>
              </a:graphicData>
            </a:graphic>
          </wp:inline>
        </w:drawing>
      </w:r>
    </w:p>
    <w:p w14:paraId="1C04EBF8" w14:textId="770767CD" w:rsidR="00FB53A5" w:rsidRPr="00C56702" w:rsidRDefault="00FB53A5" w:rsidP="00C56702">
      <w:pPr>
        <w:pStyle w:val="aff2"/>
      </w:pPr>
      <w:bookmarkStart w:id="326" w:name="_Ref40199307"/>
      <w:bookmarkStart w:id="327" w:name="_Toc40276383"/>
      <w:r>
        <w:rPr>
          <w:rFonts w:hint="eastAsia"/>
        </w:rPr>
        <w:t>圖</w:t>
      </w:r>
      <w:r>
        <w:rPr>
          <w:rFonts w:hint="eastAsia"/>
        </w:rPr>
        <w:t>2.</w:t>
      </w:r>
      <w:r>
        <w:fldChar w:fldCharType="begin"/>
      </w:r>
      <w:r>
        <w:instrText xml:space="preserve"> </w:instrText>
      </w:r>
      <w:r>
        <w:rPr>
          <w:rFonts w:hint="eastAsia"/>
        </w:rPr>
        <w:instrText xml:space="preserve">SEQ </w:instrText>
      </w:r>
      <w:r>
        <w:rPr>
          <w:rFonts w:hint="eastAsia"/>
        </w:rPr>
        <w:instrText>圖</w:instrText>
      </w:r>
      <w:r>
        <w:rPr>
          <w:rFonts w:hint="eastAsia"/>
        </w:rPr>
        <w:instrText>2. \* ARABIC</w:instrText>
      </w:r>
      <w:r>
        <w:instrText xml:space="preserve"> </w:instrText>
      </w:r>
      <w:r>
        <w:fldChar w:fldCharType="separate"/>
      </w:r>
      <w:r w:rsidR="0082588F">
        <w:rPr>
          <w:noProof/>
        </w:rPr>
        <w:t>36</w:t>
      </w:r>
      <w:r>
        <w:fldChar w:fldCharType="end"/>
      </w:r>
      <w:bookmarkEnd w:id="326"/>
      <w:r>
        <w:rPr>
          <w:rFonts w:hint="eastAsia"/>
        </w:rPr>
        <w:t xml:space="preserve"> </w:t>
      </w:r>
      <w:r>
        <w:rPr>
          <w:rFonts w:ascii="Times New Roman" w:eastAsiaTheme="majorEastAsia" w:hAnsi="Times New Roman" w:hint="eastAsia"/>
          <w:noProof/>
          <w:color w:val="000000" w:themeColor="text1"/>
        </w:rPr>
        <w:t>智能工廠巡檢情境</w:t>
      </w:r>
      <w:bookmarkEnd w:id="327"/>
    </w:p>
    <w:p w14:paraId="4D2CEEBC" w14:textId="0F1BC92B" w:rsidR="0028213E" w:rsidRPr="000B45F8" w:rsidRDefault="00E67169" w:rsidP="0028213E">
      <w:pPr>
        <w:snapToGrid w:val="0"/>
        <w:ind w:leftChars="473" w:left="1135"/>
        <w:jc w:val="both"/>
      </w:pPr>
      <w:r>
        <w:rPr>
          <w:rFonts w:hint="eastAsia"/>
        </w:rPr>
        <w:t xml:space="preserve">    </w:t>
      </w:r>
      <w:r w:rsidR="00FB53A5">
        <w:rPr>
          <w:rFonts w:hint="eastAsia"/>
        </w:rPr>
        <w:t>載具</w:t>
      </w:r>
      <w:r w:rsidR="0028213E" w:rsidRPr="00F94D70">
        <w:rPr>
          <w:rFonts w:hint="eastAsia"/>
        </w:rPr>
        <w:t>包含</w:t>
      </w:r>
      <w:r w:rsidR="0028213E">
        <w:rPr>
          <w:rFonts w:hint="eastAsia"/>
        </w:rPr>
        <w:t>多</w:t>
      </w:r>
      <w:r w:rsidR="0028213E" w:rsidRPr="00F94D70">
        <w:rPr>
          <w:rFonts w:hint="eastAsia"/>
        </w:rPr>
        <w:t>核心運算模組、</w:t>
      </w:r>
      <w:r w:rsidR="0028213E">
        <w:rPr>
          <w:rFonts w:hint="eastAsia"/>
        </w:rPr>
        <w:t>適合人臉</w:t>
      </w:r>
      <w:r w:rsidR="00FB53A5">
        <w:rPr>
          <w:rFonts w:hint="eastAsia"/>
        </w:rPr>
        <w:t>、車牌</w:t>
      </w:r>
      <w:r w:rsidR="0028213E">
        <w:rPr>
          <w:rFonts w:hint="eastAsia"/>
        </w:rPr>
        <w:t>辨識之</w:t>
      </w:r>
      <w:r w:rsidR="0028213E" w:rsidRPr="00F94D70">
        <w:rPr>
          <w:rFonts w:hint="eastAsia"/>
        </w:rPr>
        <w:t>影像擷取</w:t>
      </w:r>
      <w:r w:rsidR="0028213E">
        <w:rPr>
          <w:rFonts w:hint="eastAsia"/>
        </w:rPr>
        <w:t>感測</w:t>
      </w:r>
      <w:r w:rsidR="0028213E" w:rsidRPr="00F94D70">
        <w:rPr>
          <w:rFonts w:hint="eastAsia"/>
        </w:rPr>
        <w:t>模組、</w:t>
      </w:r>
      <w:r w:rsidR="0028213E">
        <w:rPr>
          <w:rFonts w:hint="eastAsia"/>
        </w:rPr>
        <w:t>4G/W</w:t>
      </w:r>
      <w:r w:rsidR="0028213E">
        <w:t>iFi</w:t>
      </w:r>
      <w:r w:rsidR="0028213E" w:rsidRPr="00F94D70">
        <w:rPr>
          <w:rFonts w:hint="eastAsia"/>
        </w:rPr>
        <w:t>無線通訊模組、</w:t>
      </w:r>
      <w:r w:rsidR="0028213E">
        <w:rPr>
          <w:rFonts w:hint="eastAsia"/>
        </w:rPr>
        <w:t>可熱插拔之</w:t>
      </w:r>
      <w:r w:rsidR="0028213E" w:rsidRPr="00F94D70">
        <w:rPr>
          <w:rFonts w:hint="eastAsia"/>
        </w:rPr>
        <w:t>電池模組、</w:t>
      </w:r>
      <w:r w:rsidR="0028213E">
        <w:rPr>
          <w:rFonts w:hint="eastAsia"/>
        </w:rPr>
        <w:t>微型</w:t>
      </w:r>
      <w:r w:rsidR="0028213E" w:rsidRPr="00F94D70">
        <w:rPr>
          <w:rFonts w:hint="eastAsia"/>
        </w:rPr>
        <w:t>天線模組、顯示模組設計</w:t>
      </w:r>
      <w:r w:rsidR="00FB53A5">
        <w:rPr>
          <w:rFonts w:ascii="Times New Roman" w:eastAsiaTheme="majorEastAsia" w:hAnsi="Times New Roman" w:hint="eastAsia"/>
        </w:rPr>
        <w:t>，</w:t>
      </w:r>
      <w:r w:rsidR="00FB53A5">
        <w:rPr>
          <w:rFonts w:ascii="標楷體" w:hAnsi="標楷體"/>
          <w:color w:val="000000"/>
        </w:rPr>
        <w:t>並支援</w:t>
      </w:r>
      <w:r w:rsidR="00FB53A5">
        <w:rPr>
          <w:rFonts w:ascii="Times New Roman" w:eastAsiaTheme="majorEastAsia" w:hAnsi="Times New Roman"/>
          <w:color w:val="000000"/>
        </w:rPr>
        <w:t>USB</w:t>
      </w:r>
      <w:r w:rsidR="00FB53A5">
        <w:rPr>
          <w:rFonts w:ascii="Times New Roman" w:eastAsiaTheme="majorEastAsia" w:hAnsi="Times New Roman" w:hint="eastAsia"/>
          <w:color w:val="000000"/>
        </w:rPr>
        <w:t xml:space="preserve"> </w:t>
      </w:r>
      <w:r w:rsidR="00FB53A5">
        <w:rPr>
          <w:rFonts w:ascii="Times New Roman" w:eastAsiaTheme="majorEastAsia" w:hAnsi="Times New Roman"/>
          <w:color w:val="000000"/>
        </w:rPr>
        <w:t>AI</w:t>
      </w:r>
      <w:r w:rsidR="00FB53A5">
        <w:rPr>
          <w:rFonts w:ascii="Times New Roman" w:eastAsiaTheme="majorEastAsia" w:hAnsi="Times New Roman" w:hint="eastAsia"/>
          <w:color w:val="000000"/>
        </w:rPr>
        <w:t>算力</w:t>
      </w:r>
      <w:r w:rsidR="00FB53A5">
        <w:rPr>
          <w:rFonts w:ascii="標楷體" w:hAnsi="標楷體"/>
          <w:color w:val="000000"/>
        </w:rPr>
        <w:t>擴</w:t>
      </w:r>
      <w:r w:rsidR="00FB53A5">
        <w:rPr>
          <w:rFonts w:ascii="標楷體" w:hAnsi="標楷體" w:hint="eastAsia"/>
          <w:color w:val="000000"/>
        </w:rPr>
        <w:t>充，可外接本計畫開發之USB AI加速運算模組</w:t>
      </w:r>
      <w:r w:rsidR="0028213E">
        <w:rPr>
          <w:rFonts w:hint="eastAsia"/>
        </w:rPr>
        <w:t>。多核心運算模組採用</w:t>
      </w:r>
      <w:r w:rsidR="0028213E" w:rsidRPr="009F43D5">
        <w:rPr>
          <w:rFonts w:hint="eastAsia"/>
        </w:rPr>
        <w:t>高通</w:t>
      </w:r>
      <w:r w:rsidR="0028213E" w:rsidRPr="009F43D5">
        <w:rPr>
          <w:rFonts w:hint="eastAsia"/>
        </w:rPr>
        <w:t>ARM 8</w:t>
      </w:r>
      <w:r w:rsidR="0028213E" w:rsidRPr="009F43D5">
        <w:rPr>
          <w:rFonts w:hint="eastAsia"/>
        </w:rPr>
        <w:t>核心</w:t>
      </w:r>
      <w:r w:rsidR="0028213E" w:rsidRPr="009F43D5">
        <w:rPr>
          <w:rFonts w:hint="eastAsia"/>
        </w:rPr>
        <w:t>64</w:t>
      </w:r>
      <w:r w:rsidR="0028213E" w:rsidRPr="009F43D5">
        <w:rPr>
          <w:rFonts w:hint="eastAsia"/>
        </w:rPr>
        <w:t>位元</w:t>
      </w:r>
      <w:r w:rsidR="0028213E" w:rsidRPr="009F43D5">
        <w:rPr>
          <w:rFonts w:hint="eastAsia"/>
        </w:rPr>
        <w:t>(2.2Ghz*4 + 1.8Ghz*4)</w:t>
      </w:r>
      <w:r w:rsidR="0028213E">
        <w:rPr>
          <w:rFonts w:hint="eastAsia"/>
        </w:rPr>
        <w:t>，影像擷取感測模組具備適合夜間低照度及高背光環境下</w:t>
      </w:r>
      <w:r w:rsidR="0028213E">
        <w:rPr>
          <w:rFonts w:hint="eastAsia"/>
        </w:rPr>
        <w:t>WDR</w:t>
      </w:r>
      <w:r w:rsidR="0028213E">
        <w:rPr>
          <w:rFonts w:hint="eastAsia"/>
        </w:rPr>
        <w:t>能力，</w:t>
      </w:r>
      <w:r w:rsidR="0028213E" w:rsidRPr="005406F9">
        <w:rPr>
          <w:rFonts w:hint="eastAsia"/>
        </w:rPr>
        <w:t>可自動適應戶外</w:t>
      </w:r>
      <w:r w:rsidR="0028213E" w:rsidRPr="005406F9">
        <w:t>/</w:t>
      </w:r>
      <w:r w:rsidR="0028213E" w:rsidRPr="005406F9">
        <w:t>室內夜間場景，在</w:t>
      </w:r>
      <w:r w:rsidR="0028213E" w:rsidRPr="005406F9">
        <w:t>0.1 Lux</w:t>
      </w:r>
      <w:r w:rsidR="0028213E" w:rsidRPr="005406F9">
        <w:t>以上照度環境人眼仍可</w:t>
      </w:r>
      <w:r w:rsidR="0028213E" w:rsidRPr="005406F9">
        <w:rPr>
          <w:rFonts w:hint="eastAsia"/>
        </w:rPr>
        <w:t>清楚辨識物體</w:t>
      </w:r>
      <w:r w:rsidR="0028213E">
        <w:rPr>
          <w:rFonts w:hint="eastAsia"/>
        </w:rPr>
        <w:t>，無線通訊模組具備</w:t>
      </w:r>
      <w:r w:rsidR="0028213E" w:rsidRPr="005406F9">
        <w:t>W</w:t>
      </w:r>
      <w:r w:rsidR="0028213E">
        <w:t>i</w:t>
      </w:r>
      <w:r w:rsidR="0028213E" w:rsidRPr="005406F9">
        <w:t>F</w:t>
      </w:r>
      <w:r w:rsidR="0028213E">
        <w:t>i</w:t>
      </w:r>
      <w:r w:rsidR="0028213E" w:rsidRPr="005406F9">
        <w:t xml:space="preserve"> 2.4G</w:t>
      </w:r>
      <w:r w:rsidR="0028213E">
        <w:rPr>
          <w:rFonts w:hint="eastAsia"/>
        </w:rPr>
        <w:t>/</w:t>
      </w:r>
      <w:r w:rsidR="0028213E" w:rsidRPr="005406F9">
        <w:t>5G</w:t>
      </w:r>
      <w:r w:rsidR="0028213E">
        <w:rPr>
          <w:rFonts w:hint="eastAsia"/>
        </w:rPr>
        <w:t>、</w:t>
      </w:r>
      <w:r w:rsidR="0028213E">
        <w:rPr>
          <w:rFonts w:hint="eastAsia"/>
        </w:rPr>
        <w:t xml:space="preserve">4G </w:t>
      </w:r>
      <w:r w:rsidR="0028213E" w:rsidRPr="005406F9">
        <w:t>LT</w:t>
      </w:r>
      <w:r w:rsidR="0028213E">
        <w:t>E</w:t>
      </w:r>
      <w:r w:rsidR="0028213E">
        <w:rPr>
          <w:rFonts w:hint="eastAsia"/>
        </w:rPr>
        <w:t>、</w:t>
      </w:r>
      <w:r w:rsidR="0028213E" w:rsidRPr="005406F9">
        <w:t>BT5.0</w:t>
      </w:r>
      <w:r w:rsidR="0028213E">
        <w:rPr>
          <w:rFonts w:hint="eastAsia"/>
        </w:rPr>
        <w:t>，影像輸入接取介面支援</w:t>
      </w:r>
      <w:r w:rsidR="0028213E">
        <w:rPr>
          <w:rFonts w:hint="eastAsia"/>
        </w:rPr>
        <w:t>MIPI</w:t>
      </w:r>
      <w:r w:rsidR="0028213E">
        <w:rPr>
          <w:rFonts w:hint="eastAsia"/>
        </w:rPr>
        <w:t>、</w:t>
      </w:r>
      <w:r w:rsidR="0028213E">
        <w:rPr>
          <w:rFonts w:hint="eastAsia"/>
        </w:rPr>
        <w:t>UVC</w:t>
      </w:r>
      <w:r w:rsidR="0028213E">
        <w:rPr>
          <w:rFonts w:hint="eastAsia"/>
        </w:rPr>
        <w:t>、</w:t>
      </w:r>
      <w:r w:rsidR="0028213E">
        <w:rPr>
          <w:rFonts w:hint="eastAsia"/>
        </w:rPr>
        <w:t>RTSP Streaming</w:t>
      </w:r>
      <w:r w:rsidR="0028213E">
        <w:rPr>
          <w:rFonts w:hint="eastAsia"/>
        </w:rPr>
        <w:t>，影像壓縮支援</w:t>
      </w:r>
      <w:r w:rsidR="0028213E">
        <w:rPr>
          <w:rFonts w:hint="eastAsia"/>
        </w:rPr>
        <w:t>H.264/H.265</w:t>
      </w:r>
      <w:r w:rsidR="0028213E">
        <w:rPr>
          <w:rFonts w:hint="eastAsia"/>
        </w:rPr>
        <w:t>。</w:t>
      </w:r>
    </w:p>
    <w:p w14:paraId="21CE7001" w14:textId="43BC3E79" w:rsidR="0028213E" w:rsidRDefault="0028213E" w:rsidP="0028213E">
      <w:pPr>
        <w:snapToGrid w:val="0"/>
        <w:ind w:firstLineChars="250" w:firstLine="600"/>
        <w:jc w:val="both"/>
      </w:pPr>
      <w:r w:rsidRPr="0097509F">
        <w:rPr>
          <w:noProof/>
        </w:rPr>
        <w:lastRenderedPageBreak/>
        <w:drawing>
          <wp:inline distT="0" distB="0" distL="0" distR="0" wp14:anchorId="27B57270" wp14:editId="248632B3">
            <wp:extent cx="5424569" cy="2583266"/>
            <wp:effectExtent l="0" t="0" r="0" b="0"/>
            <wp:docPr id="931" name="圖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25845" cy="2583874"/>
                    </a:xfrm>
                    <a:prstGeom prst="rect">
                      <a:avLst/>
                    </a:prstGeom>
                    <a:noFill/>
                    <a:ln>
                      <a:noFill/>
                    </a:ln>
                  </pic:spPr>
                </pic:pic>
              </a:graphicData>
            </a:graphic>
          </wp:inline>
        </w:drawing>
      </w:r>
    </w:p>
    <w:p w14:paraId="3E794E8F" w14:textId="56B325E0" w:rsidR="0028213E" w:rsidRDefault="0028213E" w:rsidP="0028213E">
      <w:pPr>
        <w:pStyle w:val="aff2"/>
      </w:pPr>
      <w:bookmarkStart w:id="328" w:name="_Toc40276384"/>
      <w:r>
        <w:rPr>
          <w:rFonts w:hint="eastAsia"/>
        </w:rPr>
        <w:t>圖</w:t>
      </w:r>
      <w:r>
        <w:rPr>
          <w:rFonts w:hint="eastAsia"/>
        </w:rPr>
        <w:t>2.</w:t>
      </w:r>
      <w:r>
        <w:fldChar w:fldCharType="begin"/>
      </w:r>
      <w:r>
        <w:instrText xml:space="preserve"> </w:instrText>
      </w:r>
      <w:r>
        <w:rPr>
          <w:rFonts w:hint="eastAsia"/>
        </w:rPr>
        <w:instrText xml:space="preserve">SEQ </w:instrText>
      </w:r>
      <w:r>
        <w:rPr>
          <w:rFonts w:hint="eastAsia"/>
        </w:rPr>
        <w:instrText>圖</w:instrText>
      </w:r>
      <w:r>
        <w:rPr>
          <w:rFonts w:hint="eastAsia"/>
        </w:rPr>
        <w:instrText>2. \* ARABIC</w:instrText>
      </w:r>
      <w:r>
        <w:instrText xml:space="preserve"> </w:instrText>
      </w:r>
      <w:r>
        <w:fldChar w:fldCharType="separate"/>
      </w:r>
      <w:r w:rsidR="0082588F">
        <w:rPr>
          <w:noProof/>
        </w:rPr>
        <w:t>37</w:t>
      </w:r>
      <w:r>
        <w:fldChar w:fldCharType="end"/>
      </w:r>
      <w:r w:rsidR="006612DE">
        <w:t xml:space="preserve"> </w:t>
      </w:r>
      <w:r w:rsidR="00CC346C" w:rsidRPr="0028213E">
        <w:t>SmartCam</w:t>
      </w:r>
      <w:r w:rsidR="002E3A84">
        <w:rPr>
          <w:rFonts w:hint="eastAsia"/>
        </w:rPr>
        <w:t>規格</w:t>
      </w:r>
      <w:bookmarkEnd w:id="328"/>
    </w:p>
    <w:p w14:paraId="5CA74F50" w14:textId="77777777" w:rsidR="0028213E" w:rsidRPr="0097509F" w:rsidRDefault="0028213E" w:rsidP="0028213E">
      <w:pPr>
        <w:snapToGrid w:val="0"/>
        <w:ind w:leftChars="472" w:left="1133"/>
        <w:jc w:val="both"/>
      </w:pPr>
    </w:p>
    <w:p w14:paraId="4EC78E0D" w14:textId="0FD31AE8" w:rsidR="0028213E" w:rsidRDefault="00E67169" w:rsidP="0028213E">
      <w:pPr>
        <w:snapToGrid w:val="0"/>
        <w:ind w:leftChars="472" w:left="1133"/>
        <w:jc w:val="both"/>
      </w:pPr>
      <w:r>
        <w:rPr>
          <w:rFonts w:hint="eastAsia"/>
        </w:rPr>
        <w:t xml:space="preserve">    </w:t>
      </w:r>
      <w:r w:rsidR="0028213E" w:rsidRPr="0028213E">
        <w:rPr>
          <w:rFonts w:hint="eastAsia"/>
        </w:rPr>
        <w:t>進一步基於</w:t>
      </w:r>
      <w:r w:rsidR="0028213E" w:rsidRPr="0028213E">
        <w:t xml:space="preserve">AIM </w:t>
      </w:r>
      <w:r w:rsidR="0028213E" w:rsidRPr="0028213E">
        <w:rPr>
          <w:rFonts w:hint="eastAsia"/>
        </w:rPr>
        <w:t>晶片進行整合應用，以</w:t>
      </w:r>
      <w:r w:rsidR="0028213E">
        <w:rPr>
          <w:rFonts w:hint="eastAsia"/>
        </w:rPr>
        <w:t xml:space="preserve">Smartcam </w:t>
      </w:r>
      <w:r w:rsidR="0028213E" w:rsidRPr="0028213E">
        <w:t>Android</w:t>
      </w:r>
      <w:r w:rsidR="0028213E" w:rsidRPr="0028213E">
        <w:rPr>
          <w:rFonts w:hint="eastAsia"/>
        </w:rPr>
        <w:t>手持裝置為載具，搭配</w:t>
      </w:r>
      <w:r w:rsidR="0028213E" w:rsidRPr="0028213E">
        <w:t>AIM</w:t>
      </w:r>
      <w:r w:rsidR="0028213E" w:rsidRPr="0028213E">
        <w:rPr>
          <w:rFonts w:hint="eastAsia"/>
        </w:rPr>
        <w:t>晶片對</w:t>
      </w:r>
      <w:r w:rsidR="0028213E" w:rsidRPr="0028213E">
        <w:t>NN model</w:t>
      </w:r>
      <w:r w:rsidR="0028213E" w:rsidRPr="0028213E">
        <w:rPr>
          <w:rFonts w:hint="eastAsia"/>
        </w:rPr>
        <w:t>的加速運算能力，達成人臉偵測與識別之目的</w:t>
      </w:r>
      <w:r w:rsidR="0028213E" w:rsidRPr="0028213E">
        <w:t>。</w:t>
      </w:r>
      <w:r w:rsidR="0028213E" w:rsidRPr="005406F9">
        <w:rPr>
          <w:rFonts w:hint="eastAsia"/>
        </w:rPr>
        <w:t>研發警用行動</w:t>
      </w:r>
      <w:r w:rsidR="0028213E" w:rsidRPr="005406F9">
        <w:t>邊緣端人</w:t>
      </w:r>
      <w:r w:rsidR="0028213E" w:rsidRPr="005406F9">
        <w:rPr>
          <w:rFonts w:hint="eastAsia"/>
        </w:rPr>
        <w:t>臉</w:t>
      </w:r>
      <w:r w:rsidR="0028213E" w:rsidRPr="005406F9">
        <w:t>辨識引擎，支援</w:t>
      </w:r>
      <w:r w:rsidR="0028213E" w:rsidRPr="005406F9">
        <w:t xml:space="preserve">AI </w:t>
      </w:r>
      <w:r w:rsidR="0028213E" w:rsidRPr="005406F9">
        <w:t>運算加速，在解析度</w:t>
      </w:r>
      <w:r w:rsidR="0028213E" w:rsidRPr="005406F9">
        <w:t xml:space="preserve"> 1920 x1080 </w:t>
      </w:r>
      <w:r w:rsidR="0028213E" w:rsidRPr="005406F9">
        <w:t>下，人</w:t>
      </w:r>
      <w:r w:rsidR="0028213E" w:rsidRPr="005406F9">
        <w:rPr>
          <w:rFonts w:hint="eastAsia"/>
        </w:rPr>
        <w:t>臉偵測運算時間</w:t>
      </w:r>
      <w:r w:rsidR="0028213E" w:rsidRPr="005406F9">
        <w:t xml:space="preserve">&lt; </w:t>
      </w:r>
      <w:r w:rsidR="0028213E">
        <w:rPr>
          <w:rFonts w:hint="eastAsia"/>
        </w:rPr>
        <w:t>9</w:t>
      </w:r>
      <w:r w:rsidR="0028213E" w:rsidRPr="005406F9">
        <w:t>0ms</w:t>
      </w:r>
      <w:r w:rsidR="0028213E" w:rsidRPr="005406F9">
        <w:t>，人</w:t>
      </w:r>
      <w:r w:rsidR="0028213E" w:rsidRPr="005406F9">
        <w:rPr>
          <w:rFonts w:hint="eastAsia"/>
        </w:rPr>
        <w:t>臉特徵值運算時間</w:t>
      </w:r>
      <w:r w:rsidR="0028213E" w:rsidRPr="005406F9">
        <w:t>&lt; 80ms</w:t>
      </w:r>
      <w:r w:rsidR="0028213E" w:rsidRPr="005406F9">
        <w:t>，</w:t>
      </w:r>
      <w:r w:rsidR="0028213E" w:rsidRPr="005406F9">
        <w:t>20</w:t>
      </w:r>
      <w:r w:rsidR="0028213E" w:rsidRPr="005406F9">
        <w:t>萬筆人</w:t>
      </w:r>
      <w:r w:rsidR="0028213E" w:rsidRPr="005406F9">
        <w:rPr>
          <w:rFonts w:hint="eastAsia"/>
        </w:rPr>
        <w:t>臉比對時間</w:t>
      </w:r>
      <w:r w:rsidR="0028213E" w:rsidRPr="005406F9">
        <w:t>&lt; 30ms</w:t>
      </w:r>
      <w:r w:rsidR="0028213E" w:rsidRPr="005406F9">
        <w:t>。</w:t>
      </w:r>
      <w:r w:rsidR="0028213E">
        <w:rPr>
          <w:rFonts w:hint="eastAsia"/>
        </w:rPr>
        <w:t>系統運作流程如下圖，在</w:t>
      </w:r>
      <w:r w:rsidR="0028213E">
        <w:rPr>
          <w:rFonts w:hint="eastAsia"/>
        </w:rPr>
        <w:t>S</w:t>
      </w:r>
      <w:r w:rsidR="0028213E">
        <w:t>martcam</w:t>
      </w:r>
      <w:r w:rsidR="0028213E">
        <w:rPr>
          <w:rFonts w:hint="eastAsia"/>
        </w:rPr>
        <w:t>端進行影像擷取與快速人臉偵測，將最複雜的人臉特徵擷取放到</w:t>
      </w:r>
      <w:r w:rsidR="0028213E">
        <w:rPr>
          <w:rFonts w:hint="eastAsia"/>
        </w:rPr>
        <w:t>AIM</w:t>
      </w:r>
      <w:r w:rsidR="0028213E">
        <w:rPr>
          <w:rFonts w:hint="eastAsia"/>
        </w:rPr>
        <w:t>晶片進行分析，回傳特徵值後進行資料庫比對，如果有在關注名單中，則立即進行通報，告知現場配戴人員，並同步回傳雲端通報指揮中心以及任務群組成員。</w:t>
      </w:r>
    </w:p>
    <w:p w14:paraId="58A17B36" w14:textId="55A8D4C8" w:rsidR="0028213E" w:rsidRPr="0028213E" w:rsidRDefault="0028213E" w:rsidP="0028213E">
      <w:pPr>
        <w:snapToGrid w:val="0"/>
        <w:ind w:firstLineChars="200" w:firstLine="480"/>
        <w:jc w:val="both"/>
      </w:pPr>
      <w:r w:rsidRPr="00AC7364">
        <w:rPr>
          <w:noProof/>
        </w:rPr>
        <w:drawing>
          <wp:inline distT="0" distB="0" distL="0" distR="0" wp14:anchorId="7B5C1E51" wp14:editId="398CCEE4">
            <wp:extent cx="5211896" cy="2733808"/>
            <wp:effectExtent l="0" t="0" r="8255" b="0"/>
            <wp:docPr id="932" name="圖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18073" cy="2737048"/>
                    </a:xfrm>
                    <a:prstGeom prst="rect">
                      <a:avLst/>
                    </a:prstGeom>
                    <a:noFill/>
                    <a:ln>
                      <a:noFill/>
                    </a:ln>
                  </pic:spPr>
                </pic:pic>
              </a:graphicData>
            </a:graphic>
          </wp:inline>
        </w:drawing>
      </w:r>
    </w:p>
    <w:p w14:paraId="4600B570" w14:textId="2D53A7A5" w:rsidR="0028213E" w:rsidRPr="0028213E" w:rsidRDefault="0028213E" w:rsidP="0028213E">
      <w:pPr>
        <w:snapToGrid w:val="0"/>
        <w:ind w:leftChars="472" w:left="1133"/>
        <w:jc w:val="center"/>
      </w:pPr>
      <w:bookmarkStart w:id="329" w:name="_Toc40276385"/>
      <w:r w:rsidRPr="00EE3251">
        <w:t>圖</w:t>
      </w:r>
      <w:r w:rsidRPr="00EE3251">
        <w:t xml:space="preserve">2. </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38</w:t>
      </w:r>
      <w:r w:rsidRPr="00EE3251">
        <w:fldChar w:fldCharType="end"/>
      </w:r>
      <w:r>
        <w:t xml:space="preserve"> </w:t>
      </w:r>
      <w:r w:rsidRPr="0028213E">
        <w:t>SmartCam</w:t>
      </w:r>
      <w:r w:rsidRPr="0028213E">
        <w:rPr>
          <w:rFonts w:hint="eastAsia"/>
        </w:rPr>
        <w:t>運作流程</w:t>
      </w:r>
      <w:bookmarkEnd w:id="329"/>
    </w:p>
    <w:p w14:paraId="243D55F7" w14:textId="77777777" w:rsidR="0028213E" w:rsidRPr="0028213E" w:rsidRDefault="0028213E" w:rsidP="0028213E">
      <w:pPr>
        <w:snapToGrid w:val="0"/>
        <w:ind w:leftChars="472" w:left="1133"/>
        <w:jc w:val="both"/>
      </w:pPr>
    </w:p>
    <w:p w14:paraId="6017BB1F" w14:textId="77777777" w:rsidR="0028213E" w:rsidRPr="0028213E" w:rsidRDefault="0028213E" w:rsidP="0028213E">
      <w:pPr>
        <w:snapToGrid w:val="0"/>
        <w:ind w:leftChars="472" w:left="1133"/>
        <w:jc w:val="both"/>
      </w:pPr>
      <w:r w:rsidRPr="0028213E">
        <w:rPr>
          <w:noProof/>
        </w:rPr>
        <w:lastRenderedPageBreak/>
        <w:drawing>
          <wp:inline distT="0" distB="0" distL="0" distR="0" wp14:anchorId="6A443ED9" wp14:editId="572C03EA">
            <wp:extent cx="4195853" cy="25336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6473" cy="2540063"/>
                    </a:xfrm>
                    <a:prstGeom prst="rect">
                      <a:avLst/>
                    </a:prstGeom>
                  </pic:spPr>
                </pic:pic>
              </a:graphicData>
            </a:graphic>
          </wp:inline>
        </w:drawing>
      </w:r>
    </w:p>
    <w:p w14:paraId="09727EAA" w14:textId="16FA7421" w:rsidR="0028213E" w:rsidRPr="0028213E" w:rsidRDefault="002D444C" w:rsidP="002D444C">
      <w:pPr>
        <w:pStyle w:val="aff2"/>
      </w:pPr>
      <w:bookmarkStart w:id="330" w:name="_Ref38954840"/>
      <w:bookmarkStart w:id="331" w:name="_Toc40276386"/>
      <w:r>
        <w:rPr>
          <w:rFonts w:hint="eastAsia"/>
        </w:rPr>
        <w:t>圖</w:t>
      </w:r>
      <w:r>
        <w:rPr>
          <w:rFonts w:hint="eastAsia"/>
        </w:rPr>
        <w:t>2.</w:t>
      </w:r>
      <w:r>
        <w:fldChar w:fldCharType="begin"/>
      </w:r>
      <w:r>
        <w:instrText xml:space="preserve"> </w:instrText>
      </w:r>
      <w:r>
        <w:rPr>
          <w:rFonts w:hint="eastAsia"/>
        </w:rPr>
        <w:instrText xml:space="preserve">SEQ </w:instrText>
      </w:r>
      <w:r>
        <w:rPr>
          <w:rFonts w:hint="eastAsia"/>
        </w:rPr>
        <w:instrText>圖</w:instrText>
      </w:r>
      <w:r>
        <w:rPr>
          <w:rFonts w:hint="eastAsia"/>
        </w:rPr>
        <w:instrText>2. \* ARABIC</w:instrText>
      </w:r>
      <w:r>
        <w:instrText xml:space="preserve"> </w:instrText>
      </w:r>
      <w:r>
        <w:fldChar w:fldCharType="separate"/>
      </w:r>
      <w:r w:rsidR="0082588F">
        <w:rPr>
          <w:noProof/>
        </w:rPr>
        <w:t>39</w:t>
      </w:r>
      <w:r>
        <w:fldChar w:fldCharType="end"/>
      </w:r>
      <w:bookmarkEnd w:id="330"/>
      <w:r w:rsidR="0028213E" w:rsidRPr="00EE3251">
        <w:t xml:space="preserve"> </w:t>
      </w:r>
      <w:r w:rsidR="0028213E" w:rsidRPr="0028213E">
        <w:t>SmartCam</w:t>
      </w:r>
      <w:r w:rsidR="0028213E" w:rsidRPr="0028213E">
        <w:rPr>
          <w:rFonts w:hint="eastAsia"/>
        </w:rPr>
        <w:t>系統架構圖</w:t>
      </w:r>
      <w:bookmarkEnd w:id="331"/>
    </w:p>
    <w:p w14:paraId="0871F08A" w14:textId="776BF363" w:rsidR="0028213E" w:rsidRPr="0028213E" w:rsidRDefault="002D444C" w:rsidP="0028213E">
      <w:pPr>
        <w:snapToGrid w:val="0"/>
        <w:ind w:leftChars="472" w:left="1133"/>
        <w:jc w:val="both"/>
      </w:pPr>
      <w:r>
        <w:fldChar w:fldCharType="begin"/>
      </w:r>
      <w:r>
        <w:instrText xml:space="preserve"> REF _Ref38954840 \h </w:instrText>
      </w:r>
      <w:r>
        <w:fldChar w:fldCharType="separate"/>
      </w:r>
      <w:r w:rsidR="0082588F">
        <w:rPr>
          <w:rFonts w:hint="eastAsia"/>
        </w:rPr>
        <w:t>圖</w:t>
      </w:r>
      <w:r w:rsidR="0082588F">
        <w:rPr>
          <w:rFonts w:hint="eastAsia"/>
        </w:rPr>
        <w:t>2.</w:t>
      </w:r>
      <w:r w:rsidR="0082588F">
        <w:rPr>
          <w:noProof/>
        </w:rPr>
        <w:t>39</w:t>
      </w:r>
      <w:r>
        <w:fldChar w:fldCharType="end"/>
      </w:r>
      <w:r w:rsidR="0028213E" w:rsidRPr="0028213E">
        <w:rPr>
          <w:rFonts w:hint="eastAsia"/>
        </w:rPr>
        <w:t>則為</w:t>
      </w:r>
      <w:r w:rsidR="0028213E" w:rsidRPr="0028213E">
        <w:t>SmartCam</w:t>
      </w:r>
      <w:r w:rsidR="0028213E" w:rsidRPr="0028213E">
        <w:rPr>
          <w:rFonts w:hint="eastAsia"/>
        </w:rPr>
        <w:t>系統架構圖，資料流起始為</w:t>
      </w:r>
      <w:r w:rsidR="0028213E" w:rsidRPr="0028213E">
        <w:t>Android</w:t>
      </w:r>
      <w:r w:rsidR="0028213E" w:rsidRPr="0028213E">
        <w:rPr>
          <w:rFonts w:hint="eastAsia"/>
        </w:rPr>
        <w:t>手持裝置端的</w:t>
      </w:r>
      <w:r w:rsidR="0028213E" w:rsidRPr="0028213E">
        <w:t>APP</w:t>
      </w:r>
      <w:r w:rsidR="0028213E" w:rsidRPr="0028213E">
        <w:rPr>
          <w:rFonts w:hint="eastAsia"/>
        </w:rPr>
        <w:t>應用程式，首先能透過手持裝置取得</w:t>
      </w:r>
      <w:r w:rsidR="0028213E" w:rsidRPr="0028213E">
        <w:t>Camera</w:t>
      </w:r>
      <w:r w:rsidR="0028213E" w:rsidRPr="0028213E">
        <w:rPr>
          <w:rFonts w:hint="eastAsia"/>
        </w:rPr>
        <w:t>資料，接著透過</w:t>
      </w:r>
      <w:r w:rsidR="0028213E" w:rsidRPr="0028213E">
        <w:t>MTCNN</w:t>
      </w:r>
      <w:r w:rsidR="0028213E" w:rsidRPr="0028213E">
        <w:rPr>
          <w:rFonts w:hint="eastAsia"/>
        </w:rPr>
        <w:t>演算法框取相片中人臉之位置，達到人臉偵測的目的，後續再透過</w:t>
      </w:r>
      <w:r w:rsidR="0028213E" w:rsidRPr="0028213E">
        <w:t>USB</w:t>
      </w:r>
      <w:r w:rsidR="0028213E" w:rsidRPr="0028213E">
        <w:rPr>
          <w:rFonts w:hint="eastAsia"/>
        </w:rPr>
        <w:t>驅動程式，透過</w:t>
      </w:r>
      <w:r w:rsidR="0028213E" w:rsidRPr="0028213E">
        <w:t>FTDI USB Bridge</w:t>
      </w:r>
      <w:r w:rsidR="0028213E" w:rsidRPr="0028213E">
        <w:rPr>
          <w:rFonts w:hint="eastAsia"/>
        </w:rPr>
        <w:t>硬體將人臉資料傳送至</w:t>
      </w:r>
      <w:r w:rsidR="0028213E" w:rsidRPr="0028213E">
        <w:t>AIM</w:t>
      </w:r>
      <w:r w:rsidR="0028213E" w:rsidRPr="0028213E">
        <w:rPr>
          <w:rFonts w:hint="eastAsia"/>
        </w:rPr>
        <w:t>晶片端，經由</w:t>
      </w:r>
      <w:r w:rsidR="0028213E" w:rsidRPr="0028213E">
        <w:t>NN model</w:t>
      </w:r>
      <w:r w:rsidR="0028213E" w:rsidRPr="0028213E">
        <w:rPr>
          <w:rFonts w:hint="eastAsia"/>
        </w:rPr>
        <w:t>運算後得到具識別該人臉資料之多維向量，而後再將此向量返回手機端，最後比對向量中最相似值並搭配資料庫取得人臉與人名之標記。</w:t>
      </w:r>
    </w:p>
    <w:p w14:paraId="16259B21" w14:textId="77777777" w:rsidR="0028213E" w:rsidRPr="0028213E" w:rsidRDefault="0028213E" w:rsidP="0028213E">
      <w:pPr>
        <w:snapToGrid w:val="0"/>
        <w:ind w:leftChars="472" w:left="1133"/>
        <w:jc w:val="both"/>
      </w:pPr>
    </w:p>
    <w:p w14:paraId="3BBCEEEB" w14:textId="47B479ED" w:rsidR="0028213E" w:rsidRPr="0028213E" w:rsidRDefault="00E67169" w:rsidP="0028213E">
      <w:pPr>
        <w:snapToGrid w:val="0"/>
        <w:ind w:leftChars="472" w:left="1133"/>
        <w:jc w:val="both"/>
      </w:pPr>
      <w:r>
        <w:rPr>
          <w:rFonts w:hint="eastAsia"/>
        </w:rPr>
        <w:t xml:space="preserve">    </w:t>
      </w:r>
      <w:r w:rsidR="0028213E" w:rsidRPr="0028213E">
        <w:rPr>
          <w:rFonts w:hint="eastAsia"/>
        </w:rPr>
        <w:t>在人臉偵測的部分，採用的是</w:t>
      </w:r>
      <w:r w:rsidR="0028213E" w:rsidRPr="0028213E">
        <w:t>MTCNN(Multi-task Cascaded Convolutional Networks)</w:t>
      </w:r>
      <w:r w:rsidR="0028213E" w:rsidRPr="0028213E">
        <w:rPr>
          <w:rFonts w:hint="eastAsia"/>
        </w:rPr>
        <w:t>演算法，其作法可以下列四步驟簡述：</w:t>
      </w:r>
    </w:p>
    <w:p w14:paraId="5A269479" w14:textId="77777777" w:rsidR="0028213E" w:rsidRPr="00E02616" w:rsidRDefault="0028213E" w:rsidP="002D5ED4">
      <w:pPr>
        <w:pStyle w:val="affc"/>
        <w:numPr>
          <w:ilvl w:val="0"/>
          <w:numId w:val="61"/>
        </w:numPr>
        <w:snapToGrid w:val="0"/>
        <w:ind w:leftChars="0"/>
        <w:jc w:val="both"/>
        <w:rPr>
          <w:sz w:val="24"/>
        </w:rPr>
      </w:pPr>
      <w:r w:rsidRPr="00E02616">
        <w:rPr>
          <w:rFonts w:hint="eastAsia"/>
          <w:sz w:val="24"/>
        </w:rPr>
        <w:t>對輸入圖片做不同尺度的縮放，形成圖片金字塔</w:t>
      </w:r>
      <w:r w:rsidRPr="00E02616">
        <w:rPr>
          <w:sz w:val="24"/>
        </w:rPr>
        <w:t>(image pyramid)</w:t>
      </w:r>
    </w:p>
    <w:p w14:paraId="151ABD67" w14:textId="77777777" w:rsidR="0028213E" w:rsidRPr="00E02616" w:rsidRDefault="0028213E" w:rsidP="002D5ED4">
      <w:pPr>
        <w:pStyle w:val="affc"/>
        <w:numPr>
          <w:ilvl w:val="0"/>
          <w:numId w:val="61"/>
        </w:numPr>
        <w:snapToGrid w:val="0"/>
        <w:ind w:leftChars="0"/>
        <w:jc w:val="both"/>
        <w:rPr>
          <w:sz w:val="24"/>
        </w:rPr>
      </w:pPr>
      <w:r w:rsidRPr="00E02616">
        <w:rPr>
          <w:rFonts w:hint="eastAsia"/>
          <w:sz w:val="24"/>
        </w:rPr>
        <w:t>經由</w:t>
      </w:r>
      <w:r w:rsidRPr="00E02616">
        <w:rPr>
          <w:sz w:val="24"/>
        </w:rPr>
        <w:t xml:space="preserve">Proposal Net(P-Net) </w:t>
      </w:r>
      <w:r w:rsidRPr="00E02616">
        <w:rPr>
          <w:rFonts w:hint="eastAsia"/>
          <w:sz w:val="24"/>
        </w:rPr>
        <w:t>初步得到大量候選框</w:t>
      </w:r>
      <w:r w:rsidRPr="00E02616">
        <w:rPr>
          <w:sz w:val="24"/>
        </w:rPr>
        <w:t xml:space="preserve"> (candidate bbox)</w:t>
      </w:r>
    </w:p>
    <w:p w14:paraId="3DE0CAEC" w14:textId="77777777" w:rsidR="0028213E" w:rsidRPr="00E02616" w:rsidRDefault="0028213E" w:rsidP="002D5ED4">
      <w:pPr>
        <w:pStyle w:val="affc"/>
        <w:numPr>
          <w:ilvl w:val="0"/>
          <w:numId w:val="61"/>
        </w:numPr>
        <w:snapToGrid w:val="0"/>
        <w:ind w:leftChars="0"/>
        <w:jc w:val="both"/>
        <w:rPr>
          <w:sz w:val="24"/>
        </w:rPr>
      </w:pPr>
      <w:r w:rsidRPr="00E02616">
        <w:rPr>
          <w:rFonts w:hint="eastAsia"/>
          <w:sz w:val="24"/>
        </w:rPr>
        <w:t>所有得出的候選框丟進另一個</w:t>
      </w:r>
      <w:r w:rsidRPr="00E02616">
        <w:rPr>
          <w:sz w:val="24"/>
        </w:rPr>
        <w:t>CNN(Refine Net, R-Net)</w:t>
      </w:r>
      <w:r w:rsidRPr="00E02616">
        <w:rPr>
          <w:rFonts w:hint="eastAsia"/>
          <w:sz w:val="24"/>
        </w:rPr>
        <w:t>，結合</w:t>
      </w:r>
      <w:r w:rsidRPr="00E02616">
        <w:rPr>
          <w:sz w:val="24"/>
        </w:rPr>
        <w:t>nms</w:t>
      </w:r>
      <w:r w:rsidRPr="00E02616">
        <w:rPr>
          <w:rFonts w:hint="eastAsia"/>
          <w:sz w:val="24"/>
        </w:rPr>
        <w:t>做精調，將數個候選框做調整整合成幾個更有可能是人臉的候選框</w:t>
      </w:r>
    </w:p>
    <w:p w14:paraId="73D5838B" w14:textId="77777777" w:rsidR="0028213E" w:rsidRPr="00E02616" w:rsidRDefault="0028213E" w:rsidP="002D5ED4">
      <w:pPr>
        <w:pStyle w:val="affc"/>
        <w:numPr>
          <w:ilvl w:val="0"/>
          <w:numId w:val="61"/>
        </w:numPr>
        <w:snapToGrid w:val="0"/>
        <w:ind w:leftChars="0"/>
        <w:jc w:val="both"/>
        <w:rPr>
          <w:sz w:val="24"/>
        </w:rPr>
      </w:pPr>
      <w:r w:rsidRPr="00E02616">
        <w:rPr>
          <w:rFonts w:hint="eastAsia"/>
          <w:sz w:val="24"/>
        </w:rPr>
        <w:t>最後再丟進</w:t>
      </w:r>
      <w:r w:rsidRPr="00E02616">
        <w:rPr>
          <w:sz w:val="24"/>
        </w:rPr>
        <w:t>Output Net(O-net)</w:t>
      </w:r>
      <w:r w:rsidRPr="00E02616">
        <w:rPr>
          <w:rFonts w:hint="eastAsia"/>
          <w:sz w:val="24"/>
        </w:rPr>
        <w:t>，結合</w:t>
      </w:r>
      <w:r w:rsidRPr="00E02616">
        <w:rPr>
          <w:sz w:val="24"/>
        </w:rPr>
        <w:t>nms</w:t>
      </w:r>
      <w:r w:rsidRPr="00E02616">
        <w:rPr>
          <w:rFonts w:hint="eastAsia"/>
          <w:sz w:val="24"/>
        </w:rPr>
        <w:t>，準確輸出臉部細節及其位置</w:t>
      </w:r>
    </w:p>
    <w:p w14:paraId="61245418" w14:textId="77777777" w:rsidR="0028213E" w:rsidRPr="0028213E" w:rsidRDefault="0028213E" w:rsidP="00E02616">
      <w:pPr>
        <w:snapToGrid w:val="0"/>
        <w:ind w:leftChars="472" w:left="1133"/>
        <w:jc w:val="center"/>
      </w:pPr>
      <w:r w:rsidRPr="0028213E">
        <w:rPr>
          <w:noProof/>
        </w:rPr>
        <w:drawing>
          <wp:inline distT="0" distB="0" distL="0" distR="0" wp14:anchorId="4E9F163A" wp14:editId="0617D1C9">
            <wp:extent cx="2536466" cy="2951081"/>
            <wp:effectExtent l="0" t="0" r="0" b="1905"/>
            <wp:docPr id="928" name="圖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54758" cy="2972363"/>
                    </a:xfrm>
                    <a:prstGeom prst="rect">
                      <a:avLst/>
                    </a:prstGeom>
                  </pic:spPr>
                </pic:pic>
              </a:graphicData>
            </a:graphic>
          </wp:inline>
        </w:drawing>
      </w:r>
    </w:p>
    <w:p w14:paraId="49BB0C70" w14:textId="643EB079" w:rsidR="0028213E" w:rsidRPr="0028213E" w:rsidRDefault="00E02616" w:rsidP="00E02616">
      <w:pPr>
        <w:pStyle w:val="aff2"/>
      </w:pPr>
      <w:bookmarkStart w:id="332" w:name="_Toc40276387"/>
      <w:r>
        <w:rPr>
          <w:rFonts w:hint="eastAsia"/>
        </w:rPr>
        <w:t>圖</w:t>
      </w:r>
      <w:r>
        <w:rPr>
          <w:rFonts w:hint="eastAsia"/>
        </w:rPr>
        <w:t>2.</w:t>
      </w:r>
      <w:r>
        <w:fldChar w:fldCharType="begin"/>
      </w:r>
      <w:r>
        <w:instrText xml:space="preserve"> </w:instrText>
      </w:r>
      <w:r>
        <w:rPr>
          <w:rFonts w:hint="eastAsia"/>
        </w:rPr>
        <w:instrText xml:space="preserve">SEQ </w:instrText>
      </w:r>
      <w:r>
        <w:rPr>
          <w:rFonts w:hint="eastAsia"/>
        </w:rPr>
        <w:instrText>圖</w:instrText>
      </w:r>
      <w:r>
        <w:rPr>
          <w:rFonts w:hint="eastAsia"/>
        </w:rPr>
        <w:instrText>2. \* ARABIC</w:instrText>
      </w:r>
      <w:r>
        <w:instrText xml:space="preserve"> </w:instrText>
      </w:r>
      <w:r>
        <w:fldChar w:fldCharType="separate"/>
      </w:r>
      <w:r w:rsidR="0082588F">
        <w:rPr>
          <w:noProof/>
        </w:rPr>
        <w:t>40</w:t>
      </w:r>
      <w:r>
        <w:fldChar w:fldCharType="end"/>
      </w:r>
      <w:r>
        <w:t xml:space="preserve"> </w:t>
      </w:r>
      <w:r w:rsidR="0028213E">
        <w:t>P-Net</w:t>
      </w:r>
      <w:r w:rsidR="0028213E" w:rsidRPr="0028213E">
        <w:rPr>
          <w:rFonts w:hint="eastAsia"/>
        </w:rPr>
        <w:t>、</w:t>
      </w:r>
      <w:r w:rsidR="0028213E">
        <w:t>R-Net</w:t>
      </w:r>
      <w:r w:rsidR="0028213E" w:rsidRPr="0028213E">
        <w:rPr>
          <w:rFonts w:hint="eastAsia"/>
        </w:rPr>
        <w:t>、</w:t>
      </w:r>
      <w:r w:rsidR="0028213E">
        <w:t>O-Net</w:t>
      </w:r>
      <w:r w:rsidR="0028213E">
        <w:rPr>
          <w:rFonts w:hint="eastAsia"/>
        </w:rPr>
        <w:t>主要處理工作</w:t>
      </w:r>
      <w:bookmarkEnd w:id="332"/>
    </w:p>
    <w:p w14:paraId="49A97E39" w14:textId="55F3F1DC" w:rsidR="0028213E" w:rsidRDefault="00E67169" w:rsidP="00E02616">
      <w:pPr>
        <w:snapToGrid w:val="0"/>
        <w:ind w:leftChars="472" w:left="1133"/>
        <w:jc w:val="both"/>
      </w:pPr>
      <w:r>
        <w:rPr>
          <w:rFonts w:hint="eastAsia"/>
        </w:rPr>
        <w:lastRenderedPageBreak/>
        <w:t xml:space="preserve">    </w:t>
      </w:r>
      <w:r w:rsidR="0028213E" w:rsidRPr="0028213E">
        <w:rPr>
          <w:rFonts w:hint="eastAsia"/>
        </w:rPr>
        <w:t>如此一來便可得出臉孔在照片上的</w:t>
      </w:r>
      <w:r w:rsidR="0028213E" w:rsidRPr="0028213E">
        <w:t>bounding box</w:t>
      </w:r>
      <w:r w:rsidR="0028213E" w:rsidRPr="0028213E">
        <w:rPr>
          <w:rFonts w:hint="eastAsia"/>
        </w:rPr>
        <w:t>座標，且</w:t>
      </w:r>
      <w:r w:rsidR="0028213E" w:rsidRPr="0028213E">
        <w:t>MTCNN</w:t>
      </w:r>
      <w:r w:rsidR="0028213E" w:rsidRPr="0028213E">
        <w:rPr>
          <w:rFonts w:hint="eastAsia"/>
        </w:rPr>
        <w:t>是透過圖片金字塔做過訓練，因此輸入照片大小可不用一致，最後使用</w:t>
      </w:r>
      <w:r w:rsidR="0028213E" w:rsidRPr="0028213E">
        <w:t>OpenCV</w:t>
      </w:r>
      <w:r w:rsidR="0028213E" w:rsidRPr="0028213E">
        <w:rPr>
          <w:rFonts w:hint="eastAsia"/>
        </w:rPr>
        <w:t>結合</w:t>
      </w:r>
      <w:r w:rsidR="0028213E" w:rsidRPr="0028213E">
        <w:t>bounding box</w:t>
      </w:r>
      <w:r w:rsidR="0028213E" w:rsidRPr="0028213E">
        <w:rPr>
          <w:rFonts w:hint="eastAsia"/>
        </w:rPr>
        <w:t>座標，即便每張照片中的人臉大小不一，依然能依其臉孔在照片上的比例框出臉孔資訊。</w:t>
      </w:r>
    </w:p>
    <w:p w14:paraId="065C3F9B" w14:textId="0F0234D6" w:rsidR="0028213E" w:rsidRPr="0028213E" w:rsidRDefault="00E67169" w:rsidP="0028213E">
      <w:pPr>
        <w:snapToGrid w:val="0"/>
        <w:ind w:leftChars="472" w:left="1133"/>
        <w:jc w:val="both"/>
      </w:pPr>
      <w:r>
        <w:rPr>
          <w:rFonts w:hint="eastAsia"/>
        </w:rPr>
        <w:t xml:space="preserve">    </w:t>
      </w:r>
      <w:r w:rsidR="0028213E" w:rsidRPr="0028213E">
        <w:rPr>
          <w:rFonts w:hint="eastAsia"/>
        </w:rPr>
        <w:t>在資料傳輸的部分，採用的是</w:t>
      </w:r>
      <w:r w:rsidR="0028213E" w:rsidRPr="0028213E">
        <w:t>FTDI</w:t>
      </w:r>
      <w:r w:rsidR="0028213E" w:rsidRPr="0028213E">
        <w:rPr>
          <w:rFonts w:hint="eastAsia"/>
        </w:rPr>
        <w:t>公司的</w:t>
      </w:r>
      <w:r w:rsidR="0028213E" w:rsidRPr="0028213E">
        <w:t>USB Bridge</w:t>
      </w:r>
      <w:r w:rsidR="0028213E" w:rsidRPr="0028213E">
        <w:rPr>
          <w:rFonts w:hint="eastAsia"/>
        </w:rPr>
        <w:t>硬體，較需要突破的點是如何將</w:t>
      </w:r>
      <w:r w:rsidR="0028213E" w:rsidRPr="0028213E">
        <w:t>FTDI</w:t>
      </w:r>
      <w:r w:rsidR="0028213E" w:rsidRPr="0028213E">
        <w:rPr>
          <w:rFonts w:hint="eastAsia"/>
        </w:rPr>
        <w:t>的傳輸控制移植到</w:t>
      </w:r>
      <w:r w:rsidR="0028213E" w:rsidRPr="0028213E">
        <w:t>Android</w:t>
      </w:r>
      <w:r w:rsidR="0028213E" w:rsidRPr="0028213E">
        <w:rPr>
          <w:rFonts w:hint="eastAsia"/>
        </w:rPr>
        <w:t>作業系統上。</w:t>
      </w:r>
    </w:p>
    <w:p w14:paraId="1C00CA31" w14:textId="77777777" w:rsidR="0028213E" w:rsidRPr="0028213E" w:rsidRDefault="0028213E" w:rsidP="00E02616">
      <w:pPr>
        <w:snapToGrid w:val="0"/>
        <w:ind w:leftChars="472" w:left="1133"/>
        <w:jc w:val="center"/>
      </w:pPr>
      <w:r w:rsidRPr="0028213E">
        <w:rPr>
          <w:noProof/>
        </w:rPr>
        <w:drawing>
          <wp:inline distT="0" distB="0" distL="0" distR="0" wp14:anchorId="3DC1B783" wp14:editId="4BAA03FE">
            <wp:extent cx="2238687" cy="1829055"/>
            <wp:effectExtent l="0" t="0" r="9525" b="0"/>
            <wp:docPr id="929" name="圖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38687" cy="1829055"/>
                    </a:xfrm>
                    <a:prstGeom prst="rect">
                      <a:avLst/>
                    </a:prstGeom>
                  </pic:spPr>
                </pic:pic>
              </a:graphicData>
            </a:graphic>
          </wp:inline>
        </w:drawing>
      </w:r>
    </w:p>
    <w:p w14:paraId="65598C12" w14:textId="111BCADE" w:rsidR="0028213E" w:rsidRPr="0028213E" w:rsidRDefault="00E02616" w:rsidP="00E02616">
      <w:pPr>
        <w:pStyle w:val="aff2"/>
      </w:pPr>
      <w:bookmarkStart w:id="333" w:name="_Ref38955181"/>
      <w:bookmarkStart w:id="334" w:name="_Toc40276388"/>
      <w:r>
        <w:rPr>
          <w:rFonts w:hint="eastAsia"/>
        </w:rPr>
        <w:t>圖</w:t>
      </w:r>
      <w:r>
        <w:rPr>
          <w:rFonts w:hint="eastAsia"/>
        </w:rPr>
        <w:t>2.</w:t>
      </w:r>
      <w:r>
        <w:fldChar w:fldCharType="begin"/>
      </w:r>
      <w:r>
        <w:instrText xml:space="preserve"> </w:instrText>
      </w:r>
      <w:r>
        <w:rPr>
          <w:rFonts w:hint="eastAsia"/>
        </w:rPr>
        <w:instrText xml:space="preserve">SEQ </w:instrText>
      </w:r>
      <w:r>
        <w:rPr>
          <w:rFonts w:hint="eastAsia"/>
        </w:rPr>
        <w:instrText>圖</w:instrText>
      </w:r>
      <w:r>
        <w:rPr>
          <w:rFonts w:hint="eastAsia"/>
        </w:rPr>
        <w:instrText>2. \* ARABIC</w:instrText>
      </w:r>
      <w:r>
        <w:instrText xml:space="preserve"> </w:instrText>
      </w:r>
      <w:r>
        <w:fldChar w:fldCharType="separate"/>
      </w:r>
      <w:r w:rsidR="0082588F">
        <w:rPr>
          <w:noProof/>
        </w:rPr>
        <w:t>41</w:t>
      </w:r>
      <w:r>
        <w:fldChar w:fldCharType="end"/>
      </w:r>
      <w:bookmarkEnd w:id="333"/>
      <w:r w:rsidR="0028213E">
        <w:t xml:space="preserve"> FTDI USB software stack</w:t>
      </w:r>
      <w:bookmarkEnd w:id="334"/>
    </w:p>
    <w:p w14:paraId="4F778713" w14:textId="77777777" w:rsidR="00E67169" w:rsidRDefault="00E67169" w:rsidP="00E67169">
      <w:pPr>
        <w:snapToGrid w:val="0"/>
        <w:ind w:leftChars="472" w:left="1133"/>
        <w:jc w:val="both"/>
      </w:pPr>
      <w:r>
        <w:rPr>
          <w:rFonts w:hint="eastAsia"/>
        </w:rPr>
        <w:t xml:space="preserve">    </w:t>
      </w:r>
      <w:r w:rsidR="00E02616">
        <w:fldChar w:fldCharType="begin"/>
      </w:r>
      <w:r w:rsidR="00E02616">
        <w:instrText xml:space="preserve"> </w:instrText>
      </w:r>
      <w:r w:rsidR="00E02616">
        <w:rPr>
          <w:rFonts w:hint="eastAsia"/>
        </w:rPr>
        <w:instrText>REF _Ref38955181 \h</w:instrText>
      </w:r>
      <w:r w:rsidR="00E02616">
        <w:instrText xml:space="preserve"> </w:instrText>
      </w:r>
      <w:r w:rsidR="00E02616">
        <w:fldChar w:fldCharType="separate"/>
      </w:r>
      <w:r w:rsidR="0082588F">
        <w:rPr>
          <w:rFonts w:hint="eastAsia"/>
        </w:rPr>
        <w:t>圖</w:t>
      </w:r>
      <w:r w:rsidR="0082588F">
        <w:rPr>
          <w:rFonts w:hint="eastAsia"/>
        </w:rPr>
        <w:t>2.</w:t>
      </w:r>
      <w:r w:rsidR="0082588F">
        <w:rPr>
          <w:noProof/>
        </w:rPr>
        <w:t>41</w:t>
      </w:r>
      <w:r w:rsidR="00E02616">
        <w:fldChar w:fldCharType="end"/>
      </w:r>
      <w:r w:rsidR="0028213E" w:rsidRPr="0028213E">
        <w:rPr>
          <w:rFonts w:hint="eastAsia"/>
        </w:rPr>
        <w:t>則為</w:t>
      </w:r>
      <w:r w:rsidR="0028213E" w:rsidRPr="0028213E">
        <w:t>FTDI USB</w:t>
      </w:r>
      <w:r w:rsidR="0028213E" w:rsidRPr="0028213E">
        <w:rPr>
          <w:rFonts w:hint="eastAsia"/>
        </w:rPr>
        <w:t>需要的軟體堆疊，除了需要</w:t>
      </w:r>
      <w:r w:rsidR="0028213E" w:rsidRPr="0028213E">
        <w:t>Android</w:t>
      </w:r>
      <w:r w:rsidR="0028213E" w:rsidRPr="0028213E">
        <w:rPr>
          <w:rFonts w:hint="eastAsia"/>
        </w:rPr>
        <w:t>作業系統本身對</w:t>
      </w:r>
      <w:r w:rsidR="0028213E" w:rsidRPr="0028213E">
        <w:t>USB Host Controller</w:t>
      </w:r>
      <w:r w:rsidR="0028213E" w:rsidRPr="0028213E">
        <w:rPr>
          <w:rFonts w:hint="eastAsia"/>
        </w:rPr>
        <w:t>驅動程式的支援外，本計畫所開發的</w:t>
      </w:r>
      <w:r w:rsidR="0028213E" w:rsidRPr="0028213E">
        <w:t>APP</w:t>
      </w:r>
      <w:r w:rsidR="0028213E" w:rsidRPr="0028213E">
        <w:rPr>
          <w:rFonts w:hint="eastAsia"/>
        </w:rPr>
        <w:t>還需要載入</w:t>
      </w:r>
      <w:r w:rsidR="0028213E" w:rsidRPr="0028213E">
        <w:t>FTD3</w:t>
      </w:r>
      <w:r w:rsidR="0028213E" w:rsidRPr="0028213E">
        <w:rPr>
          <w:rFonts w:hint="eastAsia"/>
        </w:rPr>
        <w:t>系列的函式庫，透過此函式庫提供的</w:t>
      </w:r>
      <w:r w:rsidR="0028213E" w:rsidRPr="0028213E">
        <w:t>API</w:t>
      </w:r>
      <w:r w:rsidR="0028213E" w:rsidRPr="0028213E">
        <w:rPr>
          <w:rFonts w:hint="eastAsia"/>
        </w:rPr>
        <w:t>，應用程式才能將已偵測出的人臉資訊藉由</w:t>
      </w:r>
      <w:r w:rsidR="0028213E" w:rsidRPr="0028213E">
        <w:t>USB</w:t>
      </w:r>
      <w:r w:rsidR="0028213E" w:rsidRPr="0028213E">
        <w:rPr>
          <w:rFonts w:hint="eastAsia"/>
        </w:rPr>
        <w:t>協定傳輸之</w:t>
      </w:r>
      <w:r w:rsidR="0028213E" w:rsidRPr="0028213E">
        <w:t>AIM</w:t>
      </w:r>
      <w:r w:rsidR="0028213E" w:rsidRPr="0028213E">
        <w:rPr>
          <w:rFonts w:hint="eastAsia"/>
        </w:rPr>
        <w:t>晶片端，之後也才能由</w:t>
      </w:r>
      <w:r w:rsidR="0028213E" w:rsidRPr="0028213E">
        <w:t>AIM</w:t>
      </w:r>
      <w:r w:rsidR="0028213E" w:rsidRPr="0028213E">
        <w:rPr>
          <w:rFonts w:hint="eastAsia"/>
        </w:rPr>
        <w:t>晶片端接收人臉</w:t>
      </w:r>
      <w:r w:rsidR="0028213E" w:rsidRPr="0028213E">
        <w:t>vector feature</w:t>
      </w:r>
      <w:r w:rsidR="0028213E" w:rsidRPr="0028213E">
        <w:rPr>
          <w:rFonts w:hint="eastAsia"/>
        </w:rPr>
        <w:t>。</w:t>
      </w:r>
    </w:p>
    <w:p w14:paraId="5F559953" w14:textId="4556CAF0" w:rsidR="0028213E" w:rsidRPr="0028213E" w:rsidRDefault="00E67169" w:rsidP="00E67169">
      <w:pPr>
        <w:snapToGrid w:val="0"/>
        <w:ind w:leftChars="472" w:left="1133"/>
        <w:jc w:val="both"/>
      </w:pPr>
      <w:r>
        <w:rPr>
          <w:rFonts w:hint="eastAsia"/>
        </w:rPr>
        <w:t xml:space="preserve">    </w:t>
      </w:r>
      <w:r w:rsidR="0028213E" w:rsidRPr="0028213E">
        <w:rPr>
          <w:rFonts w:hint="eastAsia"/>
        </w:rPr>
        <w:t>最終</w:t>
      </w:r>
      <w:r w:rsidR="0028213E" w:rsidRPr="0028213E">
        <w:t>APP</w:t>
      </w:r>
      <w:r w:rsidR="0028213E" w:rsidRPr="0028213E">
        <w:rPr>
          <w:rFonts w:hint="eastAsia"/>
        </w:rPr>
        <w:t>端取得此</w:t>
      </w:r>
      <w:r w:rsidR="0028213E" w:rsidRPr="0028213E">
        <w:t>feature</w:t>
      </w:r>
      <w:r w:rsidR="0028213E" w:rsidRPr="0028213E">
        <w:rPr>
          <w:rFonts w:hint="eastAsia"/>
        </w:rPr>
        <w:t>後，需再跟識別</w:t>
      </w:r>
      <w:r w:rsidR="0028213E" w:rsidRPr="0028213E">
        <w:t>library</w:t>
      </w:r>
      <w:r w:rsidR="0028213E" w:rsidRPr="0028213E">
        <w:rPr>
          <w:rFonts w:hint="eastAsia"/>
        </w:rPr>
        <w:t>資料庫做</w:t>
      </w:r>
      <w:r w:rsidR="0028213E" w:rsidRPr="0028213E">
        <w:t>cos distance</w:t>
      </w:r>
      <w:r w:rsidR="0028213E" w:rsidRPr="0028213E">
        <w:rPr>
          <w:rFonts w:hint="eastAsia"/>
        </w:rPr>
        <w:t>的計算，比對後找出最接近的人名做為辨識的結果，開發流程中會反覆測試以設定</w:t>
      </w:r>
      <w:r w:rsidR="0028213E" w:rsidRPr="0028213E">
        <w:t>threshold</w:t>
      </w:r>
      <w:r w:rsidR="0028213E" w:rsidRPr="0028213E">
        <w:rPr>
          <w:rFonts w:hint="eastAsia"/>
        </w:rPr>
        <w:t>之數值，若低於</w:t>
      </w:r>
      <w:r w:rsidR="0028213E" w:rsidRPr="0028213E">
        <w:t>threshold</w:t>
      </w:r>
      <w:r w:rsidR="0028213E" w:rsidRPr="0028213E">
        <w:rPr>
          <w:rFonts w:hint="eastAsia"/>
        </w:rPr>
        <w:t>則呈現</w:t>
      </w:r>
      <w:r w:rsidR="0028213E" w:rsidRPr="0028213E">
        <w:t>unknown</w:t>
      </w:r>
      <w:r w:rsidR="0028213E" w:rsidRPr="0028213E">
        <w:rPr>
          <w:rFonts w:hint="eastAsia"/>
        </w:rPr>
        <w:t>做為辨識的結果，此識別</w:t>
      </w:r>
      <w:r w:rsidR="0028213E" w:rsidRPr="0028213E">
        <w:t>library</w:t>
      </w:r>
      <w:r w:rsidR="0028213E" w:rsidRPr="0028213E">
        <w:rPr>
          <w:rFonts w:hint="eastAsia"/>
        </w:rPr>
        <w:t>資料庫為</w:t>
      </w:r>
      <w:r w:rsidR="0028213E" w:rsidRPr="0028213E">
        <w:t>offline</w:t>
      </w:r>
      <w:r w:rsidR="0028213E" w:rsidRPr="0028213E">
        <w:rPr>
          <w:rFonts w:hint="eastAsia"/>
        </w:rPr>
        <w:t>製作。</w:t>
      </w:r>
    </w:p>
    <w:p w14:paraId="2E1B6BD0" w14:textId="77777777" w:rsidR="00E02616" w:rsidRDefault="00E02616" w:rsidP="00E02616">
      <w:pPr>
        <w:widowControl/>
        <w:adjustRightInd/>
        <w:spacing w:line="240" w:lineRule="auto"/>
        <w:textAlignment w:val="auto"/>
        <w:rPr>
          <w:color w:val="000000" w:themeColor="text1"/>
        </w:rPr>
      </w:pPr>
      <w:r>
        <w:rPr>
          <w:color w:val="000000" w:themeColor="text1"/>
        </w:rPr>
        <w:br w:type="page"/>
      </w:r>
    </w:p>
    <w:p w14:paraId="1D8B2E82" w14:textId="0CAF58DA" w:rsidR="00C96EFE" w:rsidRPr="00EE3251" w:rsidRDefault="00F74825" w:rsidP="00C4521B">
      <w:pPr>
        <w:pStyle w:val="affc"/>
        <w:adjustRightInd w:val="0"/>
        <w:snapToGrid w:val="0"/>
        <w:ind w:leftChars="355" w:left="852"/>
        <w:rPr>
          <w:rFonts w:ascii="Times New Roman"/>
          <w:sz w:val="24"/>
        </w:rPr>
      </w:pPr>
      <w:r w:rsidRPr="00EE3251">
        <w:rPr>
          <w:rFonts w:ascii="Times New Roman"/>
          <w:sz w:val="24"/>
        </w:rPr>
        <w:lastRenderedPageBreak/>
        <w:t>D.</w:t>
      </w:r>
      <w:r w:rsidR="00E02616">
        <w:rPr>
          <w:rFonts w:ascii="Times New Roman"/>
          <w:sz w:val="24"/>
        </w:rPr>
        <w:t>2</w:t>
      </w:r>
      <w:r w:rsidR="004D0D7F" w:rsidRPr="00EE3251">
        <w:rPr>
          <w:rFonts w:ascii="Times New Roman"/>
          <w:sz w:val="24"/>
        </w:rPr>
        <w:t>車規電路板平台軟硬體設計</w:t>
      </w:r>
    </w:p>
    <w:p w14:paraId="090607E8" w14:textId="1E9C540B" w:rsidR="00C64D1E" w:rsidRPr="00EE3251" w:rsidRDefault="00E67169" w:rsidP="00C4521B">
      <w:pPr>
        <w:pStyle w:val="affc"/>
        <w:adjustRightInd w:val="0"/>
        <w:snapToGrid w:val="0"/>
        <w:ind w:leftChars="473" w:left="1135"/>
        <w:jc w:val="both"/>
        <w:rPr>
          <w:rFonts w:ascii="Times New Roman"/>
          <w:sz w:val="24"/>
        </w:rPr>
      </w:pPr>
      <w:r>
        <w:rPr>
          <w:rFonts w:ascii="Times New Roman" w:hint="eastAsia"/>
          <w:sz w:val="24"/>
        </w:rPr>
        <w:t xml:space="preserve">    </w:t>
      </w:r>
      <w:r w:rsidR="00C64D1E" w:rsidRPr="00EE3251">
        <w:rPr>
          <w:rFonts w:ascii="Times New Roman"/>
          <w:sz w:val="24"/>
        </w:rPr>
        <w:t>本子項計畫將基於</w:t>
      </w:r>
      <w:r w:rsidR="00C64D1E" w:rsidRPr="00EE3251">
        <w:rPr>
          <w:rFonts w:ascii="Times New Roman"/>
          <w:sz w:val="24"/>
        </w:rPr>
        <w:t>NXP S32V SoC</w:t>
      </w:r>
      <w:r w:rsidR="00C64D1E" w:rsidRPr="00EE3251">
        <w:rPr>
          <w:rFonts w:ascii="Times New Roman"/>
          <w:sz w:val="24"/>
        </w:rPr>
        <w:t>進行</w:t>
      </w:r>
      <w:r w:rsidR="00C64D1E" w:rsidRPr="00EE3251">
        <w:rPr>
          <w:rFonts w:ascii="Times New Roman"/>
          <w:sz w:val="24"/>
        </w:rPr>
        <w:t>AIM</w:t>
      </w:r>
      <w:ins w:id="335" w:author="Joyce" w:date="2020-05-14T13:52:00Z">
        <w:r w:rsidR="00C35F5C">
          <w:rPr>
            <w:rFonts w:ascii="Times New Roman" w:hint="eastAsia"/>
            <w:sz w:val="24"/>
          </w:rPr>
          <w:t>-</w:t>
        </w:r>
        <w:r w:rsidR="00C35F5C">
          <w:rPr>
            <w:rFonts w:ascii="Times New Roman"/>
            <w:sz w:val="24"/>
          </w:rPr>
          <w:t xml:space="preserve">2 </w:t>
        </w:r>
        <w:r w:rsidR="00C35F5C">
          <w:rPr>
            <w:rFonts w:ascii="Times New Roman" w:hint="eastAsia"/>
            <w:sz w:val="24"/>
          </w:rPr>
          <w:t>語意分割</w:t>
        </w:r>
        <w:r w:rsidR="00C35F5C">
          <w:rPr>
            <w:rFonts w:ascii="Times New Roman" w:hint="eastAsia"/>
            <w:sz w:val="24"/>
          </w:rPr>
          <w:t>S</w:t>
        </w:r>
        <w:r w:rsidR="00C35F5C">
          <w:rPr>
            <w:rFonts w:ascii="Times New Roman"/>
            <w:sz w:val="24"/>
          </w:rPr>
          <w:t>oC</w:t>
        </w:r>
      </w:ins>
      <w:del w:id="336" w:author="Joyce" w:date="2020-05-14T13:52:00Z">
        <w:r w:rsidR="00C64D1E" w:rsidRPr="00EE3251" w:rsidDel="00C35F5C">
          <w:rPr>
            <w:rFonts w:ascii="Times New Roman"/>
            <w:sz w:val="24"/>
          </w:rPr>
          <w:delText xml:space="preserve"> DLA</w:delText>
        </w:r>
      </w:del>
      <w:r w:rsidR="00C64D1E" w:rsidRPr="00EE3251">
        <w:rPr>
          <w:rFonts w:ascii="Times New Roman"/>
          <w:sz w:val="24"/>
        </w:rPr>
        <w:t>開發整合，促使以高</w:t>
      </w:r>
      <w:r w:rsidR="00C64D1E" w:rsidRPr="00EE3251">
        <w:rPr>
          <w:rFonts w:ascii="Times New Roman"/>
          <w:sz w:val="24"/>
        </w:rPr>
        <w:t>CP</w:t>
      </w:r>
      <w:r w:rsidR="00C64D1E" w:rsidRPr="00EE3251">
        <w:rPr>
          <w:rFonts w:ascii="Times New Roman"/>
          <w:sz w:val="24"/>
        </w:rPr>
        <w:t>值之商售車規</w:t>
      </w:r>
      <w:r w:rsidR="00C64D1E" w:rsidRPr="00EE3251">
        <w:rPr>
          <w:rFonts w:ascii="Times New Roman"/>
          <w:sz w:val="24"/>
        </w:rPr>
        <w:t>SoC</w:t>
      </w:r>
      <w:r w:rsidR="00C64D1E" w:rsidRPr="00EE3251">
        <w:rPr>
          <w:rFonts w:ascii="Times New Roman"/>
          <w:sz w:val="24"/>
        </w:rPr>
        <w:t>能夠同時執行兩個</w:t>
      </w:r>
      <w:del w:id="337" w:author="Joyce" w:date="2020-05-14T13:52:00Z">
        <w:r w:rsidR="00C64D1E" w:rsidRPr="00EE3251" w:rsidDel="00C35F5C">
          <w:rPr>
            <w:rFonts w:ascii="Times New Roman"/>
            <w:sz w:val="24"/>
          </w:rPr>
          <w:delText>深度學習模型</w:delText>
        </w:r>
        <w:r w:rsidR="00C64D1E" w:rsidRPr="00EE3251" w:rsidDel="00C35F5C">
          <w:rPr>
            <w:rFonts w:ascii="Times New Roman"/>
            <w:sz w:val="24"/>
          </w:rPr>
          <w:delText xml:space="preserve"> (Semantic Segmentation</w:delText>
        </w:r>
        <w:r w:rsidR="00C64D1E" w:rsidRPr="00EE3251" w:rsidDel="00C35F5C">
          <w:rPr>
            <w:rFonts w:ascii="Times New Roman"/>
            <w:sz w:val="24"/>
          </w:rPr>
          <w:delText>與</w:delText>
        </w:r>
        <w:r w:rsidR="00C64D1E" w:rsidRPr="00EE3251" w:rsidDel="00C35F5C">
          <w:rPr>
            <w:rFonts w:ascii="Times New Roman"/>
            <w:sz w:val="24"/>
          </w:rPr>
          <w:delText>Face Recognition)</w:delText>
        </w:r>
        <w:r w:rsidR="00C64D1E" w:rsidRPr="00EE3251" w:rsidDel="00C35F5C">
          <w:rPr>
            <w:rFonts w:ascii="Times New Roman"/>
            <w:sz w:val="24"/>
          </w:rPr>
          <w:delText>，以達到</w:delText>
        </w:r>
      </w:del>
      <w:r w:rsidR="00C64D1E" w:rsidRPr="00EE3251">
        <w:rPr>
          <w:rFonts w:ascii="Times New Roman"/>
          <w:sz w:val="24"/>
        </w:rPr>
        <w:t>AEB</w:t>
      </w:r>
      <w:r w:rsidR="00C64D1E" w:rsidRPr="00EE3251">
        <w:rPr>
          <w:rFonts w:ascii="Times New Roman"/>
          <w:sz w:val="24"/>
        </w:rPr>
        <w:t>、</w:t>
      </w:r>
      <w:r w:rsidR="00C64D1E" w:rsidRPr="00EE3251">
        <w:rPr>
          <w:rFonts w:ascii="Times New Roman"/>
          <w:sz w:val="24"/>
        </w:rPr>
        <w:t>LKA</w:t>
      </w:r>
      <w:del w:id="338" w:author="Joyce" w:date="2020-05-14T13:53:00Z">
        <w:r w:rsidR="00C64D1E" w:rsidRPr="00EE3251" w:rsidDel="00C35F5C">
          <w:rPr>
            <w:rFonts w:ascii="Times New Roman"/>
            <w:sz w:val="24"/>
          </w:rPr>
          <w:delText>、</w:delText>
        </w:r>
        <w:r w:rsidR="00C64D1E" w:rsidRPr="00EE3251" w:rsidDel="00C35F5C">
          <w:rPr>
            <w:rFonts w:ascii="Times New Roman"/>
            <w:sz w:val="24"/>
          </w:rPr>
          <w:delText>DMS AI-DAS</w:delText>
        </w:r>
      </w:del>
      <w:ins w:id="339" w:author="Joyce" w:date="2020-05-14T13:53:00Z">
        <w:r w:rsidR="00C35F5C">
          <w:rPr>
            <w:rFonts w:ascii="Times New Roman" w:hint="eastAsia"/>
            <w:sz w:val="24"/>
          </w:rPr>
          <w:t>主動式</w:t>
        </w:r>
        <w:r w:rsidR="00C35F5C">
          <w:rPr>
            <w:rFonts w:ascii="Times New Roman" w:hint="eastAsia"/>
            <w:sz w:val="24"/>
          </w:rPr>
          <w:t>ADAS</w:t>
        </w:r>
      </w:ins>
      <w:r w:rsidR="00C64D1E" w:rsidRPr="00EE3251">
        <w:rPr>
          <w:rFonts w:ascii="Times New Roman"/>
          <w:sz w:val="24"/>
        </w:rPr>
        <w:t>功能，結合毫米波雷達，結合</w:t>
      </w:r>
      <w:r w:rsidR="00C64D1E" w:rsidRPr="00EE3251">
        <w:rPr>
          <w:rFonts w:ascii="Times New Roman"/>
          <w:sz w:val="24"/>
        </w:rPr>
        <w:t>AIM</w:t>
      </w:r>
      <w:ins w:id="340" w:author="Joyce" w:date="2020-05-14T13:53:00Z">
        <w:r w:rsidR="00C35F5C">
          <w:rPr>
            <w:rFonts w:ascii="Times New Roman"/>
            <w:sz w:val="24"/>
          </w:rPr>
          <w:t>-2</w:t>
        </w:r>
      </w:ins>
      <w:r w:rsidR="00C64D1E" w:rsidRPr="00EE3251">
        <w:rPr>
          <w:rFonts w:ascii="Times New Roman"/>
          <w:sz w:val="24"/>
        </w:rPr>
        <w:t xml:space="preserve"> AI</w:t>
      </w:r>
      <w:r w:rsidR="00C64D1E" w:rsidRPr="00EE3251">
        <w:rPr>
          <w:rFonts w:ascii="Times New Roman"/>
          <w:sz w:val="24"/>
        </w:rPr>
        <w:t>主力運算，</w:t>
      </w:r>
      <w:r w:rsidR="00C64D1E" w:rsidRPr="00EE3251">
        <w:rPr>
          <w:rFonts w:ascii="Times New Roman"/>
          <w:sz w:val="24"/>
        </w:rPr>
        <w:t xml:space="preserve">DSP </w:t>
      </w:r>
      <w:r w:rsidR="00C64D1E" w:rsidRPr="00EE3251">
        <w:rPr>
          <w:rFonts w:ascii="Times New Roman"/>
          <w:sz w:val="24"/>
        </w:rPr>
        <w:t>後處理，</w:t>
      </w:r>
      <w:r w:rsidR="00C64D1E" w:rsidRPr="00EE3251">
        <w:rPr>
          <w:rFonts w:ascii="Times New Roman"/>
          <w:sz w:val="24"/>
        </w:rPr>
        <w:t>ARM NEON</w:t>
      </w:r>
      <w:r w:rsidR="00C64D1E" w:rsidRPr="00EE3251">
        <w:rPr>
          <w:rFonts w:ascii="Times New Roman"/>
          <w:sz w:val="24"/>
        </w:rPr>
        <w:t>輔助運算，以高效能</w:t>
      </w:r>
      <w:r w:rsidR="00C64D1E" w:rsidRPr="00EE3251">
        <w:rPr>
          <w:rFonts w:ascii="Times New Roman"/>
          <w:sz w:val="24"/>
        </w:rPr>
        <w:t>Edge-Computing</w:t>
      </w:r>
      <w:r w:rsidR="00C64D1E" w:rsidRPr="00EE3251">
        <w:rPr>
          <w:rFonts w:ascii="Times New Roman"/>
          <w:sz w:val="24"/>
        </w:rPr>
        <w:t>分散式架構，逐步建構</w:t>
      </w:r>
      <w:r w:rsidR="00C64D1E" w:rsidRPr="00EE3251">
        <w:rPr>
          <w:rFonts w:ascii="Times New Roman"/>
          <w:sz w:val="24"/>
        </w:rPr>
        <w:t>Level 2</w:t>
      </w:r>
      <w:r w:rsidR="00C64D1E" w:rsidRPr="00EE3251">
        <w:rPr>
          <w:rFonts w:ascii="Times New Roman"/>
          <w:sz w:val="24"/>
        </w:rPr>
        <w:t>、</w:t>
      </w:r>
      <w:r w:rsidR="00C64D1E" w:rsidRPr="00EE3251">
        <w:rPr>
          <w:rFonts w:ascii="Times New Roman"/>
          <w:sz w:val="24"/>
        </w:rPr>
        <w:t>Level 3</w:t>
      </w:r>
      <w:r w:rsidR="00C64D1E" w:rsidRPr="00EE3251">
        <w:rPr>
          <w:rFonts w:ascii="Times New Roman"/>
          <w:sz w:val="24"/>
        </w:rPr>
        <w:t>、</w:t>
      </w:r>
      <w:r w:rsidR="00C64D1E" w:rsidRPr="00EE3251">
        <w:rPr>
          <w:rFonts w:ascii="Times New Roman"/>
          <w:sz w:val="24"/>
        </w:rPr>
        <w:t>Level 4</w:t>
      </w:r>
      <w:r w:rsidR="00C64D1E" w:rsidRPr="00EE3251">
        <w:rPr>
          <w:rFonts w:ascii="Times New Roman"/>
          <w:sz w:val="24"/>
        </w:rPr>
        <w:t>自動駕駛所需之感知次系統。</w:t>
      </w:r>
      <w:r w:rsidR="00C64D1E" w:rsidRPr="00EE3251">
        <w:rPr>
          <w:rFonts w:ascii="Times New Roman"/>
          <w:sz w:val="24"/>
        </w:rPr>
        <w:t>NXP S32V</w:t>
      </w:r>
      <w:r w:rsidR="00C64D1E" w:rsidRPr="00EE3251">
        <w:rPr>
          <w:rFonts w:ascii="Times New Roman"/>
          <w:sz w:val="24"/>
        </w:rPr>
        <w:t>主要有</w:t>
      </w:r>
      <w:r w:rsidR="00C64D1E" w:rsidRPr="00EE3251">
        <w:rPr>
          <w:rFonts w:ascii="Times New Roman"/>
          <w:sz w:val="24"/>
        </w:rPr>
        <w:t>4</w:t>
      </w:r>
      <w:r w:rsidR="00C64D1E" w:rsidRPr="00EE3251">
        <w:rPr>
          <w:rFonts w:ascii="Times New Roman"/>
          <w:sz w:val="24"/>
        </w:rPr>
        <w:t>核心</w:t>
      </w:r>
      <w:r w:rsidR="00C64D1E" w:rsidRPr="00EE3251">
        <w:rPr>
          <w:rFonts w:ascii="Times New Roman"/>
          <w:sz w:val="24"/>
        </w:rPr>
        <w:t>Cortex-A53</w:t>
      </w:r>
      <w:r w:rsidR="00C64D1E" w:rsidRPr="00EE3251">
        <w:rPr>
          <w:rFonts w:ascii="Times New Roman"/>
          <w:sz w:val="24"/>
        </w:rPr>
        <w:t>、</w:t>
      </w:r>
      <w:r w:rsidR="00C64D1E" w:rsidRPr="00EE3251">
        <w:rPr>
          <w:rFonts w:ascii="Times New Roman"/>
          <w:sz w:val="24"/>
        </w:rPr>
        <w:t>1</w:t>
      </w:r>
      <w:r w:rsidR="00C64D1E" w:rsidRPr="00EE3251">
        <w:rPr>
          <w:rFonts w:ascii="Times New Roman"/>
          <w:sz w:val="24"/>
        </w:rPr>
        <w:t>核心</w:t>
      </w:r>
      <w:r w:rsidR="00C64D1E" w:rsidRPr="00EE3251">
        <w:rPr>
          <w:rFonts w:ascii="Times New Roman"/>
          <w:sz w:val="24"/>
        </w:rPr>
        <w:t>Cortex-M4</w:t>
      </w:r>
      <w:r w:rsidR="00C64D1E" w:rsidRPr="00EE3251">
        <w:rPr>
          <w:rFonts w:ascii="Times New Roman"/>
          <w:sz w:val="24"/>
        </w:rPr>
        <w:t>、</w:t>
      </w:r>
      <w:r w:rsidR="00C64D1E" w:rsidRPr="00EE3251">
        <w:rPr>
          <w:rFonts w:ascii="Times New Roman"/>
          <w:sz w:val="24"/>
        </w:rPr>
        <w:t>2</w:t>
      </w:r>
      <w:r w:rsidR="00C64D1E" w:rsidRPr="00EE3251">
        <w:rPr>
          <w:rFonts w:ascii="Times New Roman"/>
          <w:sz w:val="24"/>
        </w:rPr>
        <w:t>個</w:t>
      </w:r>
      <w:r w:rsidR="00C64D1E" w:rsidRPr="00EE3251">
        <w:rPr>
          <w:rFonts w:ascii="Times New Roman"/>
          <w:sz w:val="24"/>
        </w:rPr>
        <w:t>APEX</w:t>
      </w:r>
      <w:r w:rsidR="00C64D1E" w:rsidRPr="00EE3251">
        <w:rPr>
          <w:rFonts w:ascii="Times New Roman"/>
          <w:sz w:val="24"/>
        </w:rPr>
        <w:t>加速器、</w:t>
      </w:r>
      <w:r w:rsidR="00C64D1E" w:rsidRPr="00EE3251">
        <w:rPr>
          <w:rFonts w:ascii="Times New Roman"/>
          <w:sz w:val="24"/>
        </w:rPr>
        <w:t>8</w:t>
      </w:r>
      <w:r w:rsidR="00C64D1E" w:rsidRPr="00EE3251">
        <w:rPr>
          <w:rFonts w:ascii="Times New Roman"/>
          <w:sz w:val="24"/>
        </w:rPr>
        <w:t>路</w:t>
      </w:r>
      <w:r w:rsidR="00C64D1E" w:rsidRPr="00EE3251">
        <w:rPr>
          <w:rFonts w:ascii="Times New Roman"/>
          <w:sz w:val="24"/>
        </w:rPr>
        <w:t>MIPI CSI Video Input</w:t>
      </w:r>
      <w:r w:rsidR="00C64D1E" w:rsidRPr="00EE3251">
        <w:rPr>
          <w:rFonts w:ascii="Times New Roman"/>
          <w:sz w:val="24"/>
        </w:rPr>
        <w:t>、</w:t>
      </w:r>
      <w:r w:rsidR="00C64D1E" w:rsidRPr="00EE3251">
        <w:rPr>
          <w:rFonts w:ascii="Times New Roman"/>
          <w:sz w:val="24"/>
        </w:rPr>
        <w:t>2</w:t>
      </w:r>
      <w:r w:rsidR="00C64D1E" w:rsidRPr="00EE3251">
        <w:rPr>
          <w:rFonts w:ascii="Times New Roman"/>
          <w:sz w:val="24"/>
        </w:rPr>
        <w:t>個</w:t>
      </w:r>
      <w:r w:rsidR="00C64D1E" w:rsidRPr="00EE3251">
        <w:rPr>
          <w:rFonts w:ascii="Times New Roman"/>
          <w:sz w:val="24"/>
        </w:rPr>
        <w:t>DRAM Controller</w:t>
      </w:r>
      <w:r w:rsidR="00C64D1E" w:rsidRPr="00DD6220">
        <w:rPr>
          <w:rFonts w:ascii="Times New Roman"/>
          <w:sz w:val="24"/>
        </w:rPr>
        <w:t>等，如</w:t>
      </w:r>
      <w:r w:rsidR="002B3FAF" w:rsidRPr="00DD6220">
        <w:rPr>
          <w:rFonts w:ascii="Times New Roman"/>
          <w:sz w:val="24"/>
        </w:rPr>
        <w:fldChar w:fldCharType="begin"/>
      </w:r>
      <w:r w:rsidR="002B3FAF" w:rsidRPr="00DD6220">
        <w:rPr>
          <w:rFonts w:ascii="Times New Roman"/>
          <w:sz w:val="24"/>
        </w:rPr>
        <w:instrText xml:space="preserve"> REF _Ref31849890 \h </w:instrText>
      </w:r>
      <w:r w:rsidR="00ED77FC" w:rsidRPr="00DD6220">
        <w:rPr>
          <w:rFonts w:ascii="Times New Roman"/>
          <w:sz w:val="24"/>
        </w:rPr>
        <w:instrText xml:space="preserve"> \* MERGEFORMAT </w:instrText>
      </w:r>
      <w:r w:rsidR="002B3FAF" w:rsidRPr="00DD6220">
        <w:rPr>
          <w:rFonts w:ascii="Times New Roman"/>
          <w:sz w:val="24"/>
        </w:rPr>
      </w:r>
      <w:r w:rsidR="002B3FAF" w:rsidRPr="00DD6220">
        <w:rPr>
          <w:rFonts w:ascii="Times New Roman"/>
          <w:sz w:val="24"/>
        </w:rPr>
        <w:fldChar w:fldCharType="separate"/>
      </w:r>
      <w:r w:rsidR="0082588F" w:rsidRPr="0082588F">
        <w:rPr>
          <w:rFonts w:ascii="Times New Roman"/>
          <w:sz w:val="24"/>
        </w:rPr>
        <w:t>圖</w:t>
      </w:r>
      <w:r w:rsidR="0082588F" w:rsidRPr="0082588F">
        <w:rPr>
          <w:rFonts w:ascii="Times New Roman"/>
          <w:sz w:val="24"/>
        </w:rPr>
        <w:t>2.42</w:t>
      </w:r>
      <w:r w:rsidR="002B3FAF" w:rsidRPr="00DD6220">
        <w:rPr>
          <w:rFonts w:ascii="Times New Roman"/>
          <w:sz w:val="24"/>
        </w:rPr>
        <w:fldChar w:fldCharType="end"/>
      </w:r>
      <w:r w:rsidR="00C64D1E" w:rsidRPr="00EE3251">
        <w:rPr>
          <w:rFonts w:ascii="Times New Roman"/>
          <w:sz w:val="24"/>
        </w:rPr>
        <w:t>所示。本子項計畫</w:t>
      </w:r>
      <w:r w:rsidR="00C64D1E" w:rsidRPr="00EE3251">
        <w:rPr>
          <w:rFonts w:ascii="Times New Roman"/>
          <w:sz w:val="24"/>
        </w:rPr>
        <w:t>AIM</w:t>
      </w:r>
      <w:ins w:id="341" w:author="Joyce" w:date="2020-05-14T13:53:00Z">
        <w:r w:rsidR="00C35F5C">
          <w:rPr>
            <w:rFonts w:ascii="Times New Roman"/>
            <w:sz w:val="24"/>
          </w:rPr>
          <w:t>-2 SoC</w:t>
        </w:r>
      </w:ins>
      <w:r w:rsidR="00C64D1E" w:rsidRPr="00EE3251">
        <w:rPr>
          <w:rFonts w:ascii="Times New Roman"/>
          <w:sz w:val="24"/>
        </w:rPr>
        <w:t xml:space="preserve"> </w:t>
      </w:r>
      <w:del w:id="342" w:author="Joyce" w:date="2020-05-14T13:53:00Z">
        <w:r w:rsidR="00C64D1E" w:rsidRPr="00EE3251" w:rsidDel="00C35F5C">
          <w:rPr>
            <w:rFonts w:ascii="Times New Roman"/>
            <w:sz w:val="24"/>
          </w:rPr>
          <w:delText>DLA</w:delText>
        </w:r>
      </w:del>
      <w:r w:rsidR="00C64D1E" w:rsidRPr="00EE3251">
        <w:rPr>
          <w:rFonts w:ascii="Times New Roman"/>
          <w:sz w:val="24"/>
        </w:rPr>
        <w:t>是以標準</w:t>
      </w:r>
      <w:r w:rsidR="00C64D1E" w:rsidRPr="00EE3251">
        <w:rPr>
          <w:rFonts w:ascii="Times New Roman"/>
          <w:sz w:val="24"/>
        </w:rPr>
        <w:t>DDRx</w:t>
      </w:r>
      <w:r w:rsidR="00C64D1E" w:rsidRPr="00EE3251">
        <w:rPr>
          <w:rFonts w:ascii="Times New Roman"/>
          <w:sz w:val="24"/>
        </w:rPr>
        <w:t>介面，作為與主</w:t>
      </w:r>
      <w:r w:rsidR="00C64D1E" w:rsidRPr="00EE3251">
        <w:rPr>
          <w:rFonts w:ascii="Times New Roman"/>
          <w:sz w:val="24"/>
        </w:rPr>
        <w:t>SoC</w:t>
      </w:r>
      <w:r w:rsidR="00C64D1E" w:rsidRPr="00EE3251">
        <w:rPr>
          <w:rFonts w:ascii="Times New Roman"/>
          <w:sz w:val="24"/>
        </w:rPr>
        <w:t>的通訊界面，其設計除應用於</w:t>
      </w:r>
      <w:r w:rsidR="00C64D1E" w:rsidRPr="00EE3251">
        <w:rPr>
          <w:rFonts w:ascii="Times New Roman"/>
          <w:sz w:val="24"/>
        </w:rPr>
        <w:t xml:space="preserve"> NXP S32V</w:t>
      </w:r>
      <w:r w:rsidR="00C64D1E" w:rsidRPr="00EE3251">
        <w:rPr>
          <w:rFonts w:ascii="Times New Roman"/>
          <w:sz w:val="24"/>
        </w:rPr>
        <w:t>外，亦可拓展應用於其它商售車規</w:t>
      </w:r>
      <w:r w:rsidR="00C64D1E" w:rsidRPr="00EE3251">
        <w:rPr>
          <w:rFonts w:ascii="Times New Roman"/>
          <w:sz w:val="24"/>
        </w:rPr>
        <w:t>SoC</w:t>
      </w:r>
      <w:r w:rsidR="00C64D1E" w:rsidRPr="00EE3251">
        <w:rPr>
          <w:rFonts w:ascii="Times New Roman"/>
          <w:sz w:val="24"/>
        </w:rPr>
        <w:t>，為了達到此功能，必須依據</w:t>
      </w:r>
      <w:r w:rsidR="00C64D1E" w:rsidRPr="00EE3251">
        <w:rPr>
          <w:rFonts w:ascii="Times New Roman"/>
          <w:sz w:val="24"/>
        </w:rPr>
        <w:t xml:space="preserve">BSP(Board Support Package) </w:t>
      </w:r>
      <w:r w:rsidR="00C64D1E" w:rsidRPr="00EE3251">
        <w:rPr>
          <w:rFonts w:ascii="Times New Roman"/>
          <w:sz w:val="24"/>
        </w:rPr>
        <w:t>的源碼進行</w:t>
      </w:r>
      <w:r w:rsidR="00C64D1E" w:rsidRPr="00EE3251">
        <w:rPr>
          <w:rFonts w:ascii="Times New Roman"/>
          <w:sz w:val="24"/>
        </w:rPr>
        <w:t xml:space="preserve"> </w:t>
      </w:r>
      <w:r w:rsidR="00C64D1E" w:rsidRPr="00EE3251">
        <w:rPr>
          <w:rFonts w:ascii="Times New Roman"/>
          <w:sz w:val="24"/>
        </w:rPr>
        <w:t>“</w:t>
      </w:r>
      <w:r w:rsidR="00C64D1E" w:rsidRPr="00EE3251">
        <w:rPr>
          <w:rFonts w:ascii="Times New Roman"/>
          <w:sz w:val="24"/>
        </w:rPr>
        <w:t>AIM</w:t>
      </w:r>
      <w:ins w:id="343" w:author="Joyce" w:date="2020-05-14T13:54:00Z">
        <w:r w:rsidR="00C35F5C">
          <w:rPr>
            <w:rFonts w:ascii="Times New Roman"/>
            <w:sz w:val="24"/>
          </w:rPr>
          <w:t>-2 SoC</w:t>
        </w:r>
      </w:ins>
      <w:r w:rsidR="00C64D1E" w:rsidRPr="00EE3251">
        <w:rPr>
          <w:rFonts w:ascii="Times New Roman"/>
          <w:sz w:val="24"/>
        </w:rPr>
        <w:t xml:space="preserve"> </w:t>
      </w:r>
      <w:del w:id="344" w:author="Joyce" w:date="2020-05-14T13:54:00Z">
        <w:r w:rsidR="00C64D1E" w:rsidRPr="00EE3251" w:rsidDel="00C35F5C">
          <w:rPr>
            <w:rFonts w:ascii="Times New Roman"/>
            <w:sz w:val="24"/>
          </w:rPr>
          <w:delText>DLA</w:delText>
        </w:r>
      </w:del>
      <w:r w:rsidR="00C64D1E" w:rsidRPr="00EE3251">
        <w:rPr>
          <w:rFonts w:ascii="Times New Roman"/>
          <w:sz w:val="24"/>
        </w:rPr>
        <w:t xml:space="preserve"> DDRx Interface</w:t>
      </w:r>
      <w:r w:rsidR="00C64D1E" w:rsidRPr="00EE3251">
        <w:rPr>
          <w:rFonts w:ascii="Times New Roman"/>
          <w:sz w:val="24"/>
        </w:rPr>
        <w:t>軟體設計開發</w:t>
      </w:r>
      <w:r w:rsidR="00C64D1E" w:rsidRPr="00EE3251">
        <w:rPr>
          <w:rFonts w:ascii="Times New Roman"/>
          <w:sz w:val="24"/>
        </w:rPr>
        <w:t>”</w:t>
      </w:r>
      <w:r w:rsidR="00C64D1E" w:rsidRPr="00EE3251">
        <w:rPr>
          <w:rFonts w:ascii="Times New Roman"/>
          <w:sz w:val="24"/>
        </w:rPr>
        <w:t xml:space="preserve"> </w:t>
      </w:r>
      <w:r w:rsidR="00C64D1E" w:rsidRPr="00EE3251">
        <w:rPr>
          <w:rFonts w:ascii="Times New Roman"/>
          <w:sz w:val="24"/>
        </w:rPr>
        <w:t>，包含</w:t>
      </w:r>
      <w:r w:rsidR="00C64D1E" w:rsidRPr="00EE3251">
        <w:rPr>
          <w:rFonts w:ascii="Times New Roman"/>
          <w:sz w:val="24"/>
        </w:rPr>
        <w:t xml:space="preserve"> </w:t>
      </w:r>
      <w:r w:rsidR="00C64D1E" w:rsidRPr="00EE3251">
        <w:rPr>
          <w:rFonts w:ascii="Times New Roman"/>
          <w:sz w:val="24"/>
        </w:rPr>
        <w:t>“</w:t>
      </w:r>
      <w:r w:rsidR="00C64D1E" w:rsidRPr="00EE3251">
        <w:rPr>
          <w:rFonts w:ascii="Times New Roman"/>
          <w:sz w:val="24"/>
        </w:rPr>
        <w:t>Memory Controller</w:t>
      </w:r>
      <w:r w:rsidR="00C64D1E" w:rsidRPr="00EE3251">
        <w:rPr>
          <w:rFonts w:ascii="Times New Roman"/>
          <w:sz w:val="24"/>
        </w:rPr>
        <w:t>設定</w:t>
      </w:r>
      <w:r w:rsidR="00C64D1E" w:rsidRPr="00EE3251">
        <w:rPr>
          <w:rFonts w:ascii="Times New Roman"/>
          <w:sz w:val="24"/>
        </w:rPr>
        <w:t>”</w:t>
      </w:r>
      <w:r w:rsidR="00C64D1E" w:rsidRPr="00EE3251">
        <w:rPr>
          <w:rFonts w:ascii="Times New Roman"/>
          <w:sz w:val="24"/>
        </w:rPr>
        <w:t xml:space="preserve"> </w:t>
      </w:r>
      <w:r w:rsidR="00C64D1E" w:rsidRPr="00EE3251">
        <w:rPr>
          <w:rFonts w:ascii="Times New Roman"/>
          <w:sz w:val="24"/>
        </w:rPr>
        <w:t>與</w:t>
      </w:r>
      <w:r w:rsidR="00C64D1E" w:rsidRPr="00EE3251">
        <w:rPr>
          <w:rFonts w:ascii="Times New Roman"/>
          <w:sz w:val="24"/>
        </w:rPr>
        <w:t xml:space="preserve"> </w:t>
      </w:r>
      <w:r w:rsidR="00C64D1E" w:rsidRPr="00EE3251">
        <w:rPr>
          <w:rFonts w:ascii="Times New Roman"/>
          <w:sz w:val="24"/>
        </w:rPr>
        <w:t>“</w:t>
      </w:r>
      <w:r w:rsidR="00C64D1E" w:rsidRPr="00EE3251">
        <w:rPr>
          <w:rFonts w:ascii="Times New Roman"/>
          <w:sz w:val="24"/>
        </w:rPr>
        <w:t>Memory Mapping</w:t>
      </w:r>
      <w:r w:rsidR="00C64D1E" w:rsidRPr="00EE3251">
        <w:rPr>
          <w:rFonts w:ascii="Times New Roman"/>
          <w:sz w:val="24"/>
        </w:rPr>
        <w:t>”</w:t>
      </w:r>
      <w:r w:rsidR="00C64D1E" w:rsidRPr="00EE3251">
        <w:rPr>
          <w:rFonts w:ascii="Times New Roman"/>
          <w:sz w:val="24"/>
        </w:rPr>
        <w:t>，並且設計開發</w:t>
      </w:r>
      <w:r w:rsidR="00C64D1E" w:rsidRPr="00EE3251">
        <w:rPr>
          <w:rFonts w:ascii="Times New Roman"/>
          <w:sz w:val="24"/>
        </w:rPr>
        <w:t xml:space="preserve"> </w:t>
      </w:r>
      <w:r w:rsidR="00C64D1E" w:rsidRPr="00EE3251">
        <w:rPr>
          <w:rFonts w:ascii="Times New Roman"/>
          <w:sz w:val="24"/>
        </w:rPr>
        <w:t>“</w:t>
      </w:r>
      <w:r w:rsidR="00C64D1E" w:rsidRPr="00EE3251">
        <w:rPr>
          <w:rFonts w:ascii="Times New Roman"/>
          <w:sz w:val="24"/>
        </w:rPr>
        <w:t>AIM</w:t>
      </w:r>
      <w:ins w:id="345" w:author="Joyce" w:date="2020-05-14T13:54:00Z">
        <w:r w:rsidR="00C35F5C">
          <w:rPr>
            <w:rFonts w:ascii="Times New Roman"/>
            <w:sz w:val="24"/>
          </w:rPr>
          <w:t>-2 SoC</w:t>
        </w:r>
      </w:ins>
      <w:r w:rsidR="00C64D1E" w:rsidRPr="00EE3251">
        <w:rPr>
          <w:rFonts w:ascii="Times New Roman"/>
          <w:sz w:val="24"/>
        </w:rPr>
        <w:t xml:space="preserve"> </w:t>
      </w:r>
      <w:del w:id="346" w:author="Joyce" w:date="2020-05-14T13:54:00Z">
        <w:r w:rsidR="00C64D1E" w:rsidRPr="00EE3251" w:rsidDel="00C35F5C">
          <w:rPr>
            <w:rFonts w:ascii="Times New Roman"/>
            <w:sz w:val="24"/>
          </w:rPr>
          <w:delText>DLA</w:delText>
        </w:r>
      </w:del>
      <w:r w:rsidR="00C64D1E" w:rsidRPr="00EE3251">
        <w:rPr>
          <w:rFonts w:ascii="Times New Roman"/>
          <w:sz w:val="24"/>
        </w:rPr>
        <w:t xml:space="preserve"> Driver</w:t>
      </w:r>
      <w:r w:rsidR="00C64D1E" w:rsidRPr="00EE3251">
        <w:rPr>
          <w:rFonts w:ascii="Times New Roman"/>
          <w:sz w:val="24"/>
        </w:rPr>
        <w:t>”</w:t>
      </w:r>
      <w:r w:rsidR="00C64D1E" w:rsidRPr="00EE3251">
        <w:rPr>
          <w:rFonts w:ascii="Times New Roman"/>
          <w:sz w:val="24"/>
        </w:rPr>
        <w:t>，以利系統平台提供</w:t>
      </w:r>
      <w:r w:rsidR="00C64D1E" w:rsidRPr="00EE3251">
        <w:rPr>
          <w:rFonts w:ascii="Times New Roman"/>
          <w:sz w:val="24"/>
        </w:rPr>
        <w:t>System Call</w:t>
      </w:r>
      <w:r w:rsidR="00C64D1E" w:rsidRPr="00EE3251">
        <w:rPr>
          <w:rFonts w:ascii="Times New Roman"/>
          <w:sz w:val="24"/>
        </w:rPr>
        <w:t>予應用程式呼叫應用。</w:t>
      </w:r>
    </w:p>
    <w:p w14:paraId="30003ECF" w14:textId="77777777" w:rsidR="00511F2E" w:rsidRPr="00EE3251" w:rsidRDefault="0006637D" w:rsidP="00511F2E">
      <w:pPr>
        <w:pStyle w:val="affc"/>
        <w:keepNext/>
        <w:adjustRightInd w:val="0"/>
        <w:snapToGrid w:val="0"/>
        <w:ind w:leftChars="473" w:left="1135"/>
        <w:jc w:val="center"/>
        <w:rPr>
          <w:rFonts w:ascii="Times New Roman"/>
        </w:rPr>
      </w:pPr>
      <w:r w:rsidRPr="00EE3251">
        <w:rPr>
          <w:rFonts w:ascii="Times New Roman"/>
          <w:noProof/>
        </w:rPr>
        <w:drawing>
          <wp:inline distT="0" distB="0" distL="0" distR="0" wp14:anchorId="6FE0D8B8" wp14:editId="55E73AD6">
            <wp:extent cx="5100036" cy="2944050"/>
            <wp:effectExtent l="0" t="0" r="5715"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3382" cy="2951754"/>
                    </a:xfrm>
                    <a:prstGeom prst="rect">
                      <a:avLst/>
                    </a:prstGeom>
                  </pic:spPr>
                </pic:pic>
              </a:graphicData>
            </a:graphic>
          </wp:inline>
        </w:drawing>
      </w:r>
    </w:p>
    <w:p w14:paraId="6A8A60FA" w14:textId="474E3B41" w:rsidR="003C794B" w:rsidRPr="00EE3251" w:rsidRDefault="00511F2E" w:rsidP="00C4521B">
      <w:pPr>
        <w:kinsoku w:val="0"/>
        <w:snapToGrid w:val="0"/>
        <w:spacing w:beforeLines="25" w:before="60" w:line="240" w:lineRule="auto"/>
        <w:ind w:leftChars="237" w:left="569"/>
        <w:jc w:val="center"/>
        <w:rPr>
          <w:noProof/>
          <w:color w:val="000000" w:themeColor="text1"/>
        </w:rPr>
      </w:pPr>
      <w:bookmarkStart w:id="347" w:name="_Ref31849890"/>
      <w:bookmarkStart w:id="348" w:name="_Toc40276389"/>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42</w:t>
      </w:r>
      <w:r w:rsidRPr="00EE3251">
        <w:fldChar w:fldCharType="end"/>
      </w:r>
      <w:bookmarkEnd w:id="347"/>
      <w:r w:rsidR="003C794B" w:rsidRPr="00EE3251">
        <w:rPr>
          <w:noProof/>
        </w:rPr>
        <w:t xml:space="preserve"> </w:t>
      </w:r>
      <w:r w:rsidR="003C794B" w:rsidRPr="00EE3251">
        <w:rPr>
          <w:noProof/>
          <w:color w:val="000000" w:themeColor="text1"/>
        </w:rPr>
        <w:t xml:space="preserve">NXP SoC </w:t>
      </w:r>
      <w:r w:rsidR="003C794B" w:rsidRPr="00EE3251">
        <w:rPr>
          <w:noProof/>
          <w:color w:val="000000" w:themeColor="text1"/>
        </w:rPr>
        <w:t>方塊圖</w:t>
      </w:r>
      <w:bookmarkEnd w:id="348"/>
    </w:p>
    <w:p w14:paraId="6B842F54" w14:textId="6F6E62D1" w:rsidR="001F5B4A" w:rsidRPr="00EE3251" w:rsidRDefault="00E67169" w:rsidP="00E67169">
      <w:pPr>
        <w:pStyle w:val="affc"/>
        <w:kinsoku w:val="0"/>
        <w:adjustRightInd w:val="0"/>
        <w:snapToGrid w:val="0"/>
        <w:spacing w:beforeLines="100" w:before="240" w:afterLines="100" w:after="240"/>
        <w:ind w:leftChars="473" w:left="1135"/>
        <w:jc w:val="both"/>
        <w:textAlignment w:val="baseline"/>
        <w:rPr>
          <w:rFonts w:ascii="Times New Roman"/>
          <w:sz w:val="24"/>
        </w:rPr>
      </w:pPr>
      <w:r>
        <w:rPr>
          <w:rFonts w:ascii="Times New Roman" w:hint="eastAsia"/>
          <w:sz w:val="24"/>
        </w:rPr>
        <w:t xml:space="preserve">    </w:t>
      </w:r>
      <w:r w:rsidR="002B3FAF" w:rsidRPr="00DD6220">
        <w:rPr>
          <w:rFonts w:ascii="Times New Roman"/>
          <w:sz w:val="24"/>
        </w:rPr>
        <w:fldChar w:fldCharType="begin"/>
      </w:r>
      <w:r w:rsidR="002B3FAF" w:rsidRPr="00DD6220">
        <w:rPr>
          <w:rFonts w:ascii="Times New Roman"/>
          <w:sz w:val="24"/>
        </w:rPr>
        <w:instrText xml:space="preserve"> REF _Ref31849890 \h </w:instrText>
      </w:r>
      <w:r w:rsidR="00ED77FC" w:rsidRPr="00DD6220">
        <w:rPr>
          <w:rFonts w:ascii="Times New Roman"/>
          <w:sz w:val="24"/>
        </w:rPr>
        <w:instrText xml:space="preserve"> \* MERGEFORMAT </w:instrText>
      </w:r>
      <w:r w:rsidR="002B3FAF" w:rsidRPr="00DD6220">
        <w:rPr>
          <w:rFonts w:ascii="Times New Roman"/>
          <w:sz w:val="24"/>
        </w:rPr>
      </w:r>
      <w:r w:rsidR="002B3FAF" w:rsidRPr="00DD6220">
        <w:rPr>
          <w:rFonts w:ascii="Times New Roman"/>
          <w:sz w:val="24"/>
        </w:rPr>
        <w:fldChar w:fldCharType="separate"/>
      </w:r>
      <w:r w:rsidR="0082588F" w:rsidRPr="0082588F">
        <w:rPr>
          <w:rFonts w:ascii="Times New Roman"/>
          <w:sz w:val="24"/>
        </w:rPr>
        <w:t>圖</w:t>
      </w:r>
      <w:r w:rsidR="0082588F" w:rsidRPr="0082588F">
        <w:rPr>
          <w:rFonts w:ascii="Times New Roman"/>
          <w:sz w:val="24"/>
        </w:rPr>
        <w:t>2.42</w:t>
      </w:r>
      <w:r w:rsidR="002B3FAF" w:rsidRPr="00DD6220">
        <w:rPr>
          <w:rFonts w:ascii="Times New Roman"/>
          <w:sz w:val="24"/>
        </w:rPr>
        <w:fldChar w:fldCharType="end"/>
      </w:r>
      <w:r w:rsidR="000B5813" w:rsidRPr="00DD6220">
        <w:rPr>
          <w:rFonts w:ascii="Times New Roman"/>
          <w:sz w:val="24"/>
        </w:rPr>
        <w:t>中，</w:t>
      </w:r>
      <w:r w:rsidR="00880DE8">
        <w:rPr>
          <w:rFonts w:ascii="Times New Roman" w:hint="eastAsia"/>
          <w:sz w:val="24"/>
        </w:rPr>
        <w:t>NXP S</w:t>
      </w:r>
      <w:r w:rsidR="00880DE8">
        <w:rPr>
          <w:rFonts w:ascii="Times New Roman"/>
          <w:sz w:val="24"/>
        </w:rPr>
        <w:t>oC</w:t>
      </w:r>
      <w:r w:rsidR="00863878">
        <w:rPr>
          <w:rFonts w:ascii="Times New Roman" w:hint="eastAsia"/>
          <w:sz w:val="24"/>
        </w:rPr>
        <w:t>的</w:t>
      </w:r>
      <w:r w:rsidR="000B5813" w:rsidRPr="00EE3251">
        <w:rPr>
          <w:rFonts w:ascii="Times New Roman"/>
          <w:sz w:val="24"/>
        </w:rPr>
        <w:t>Memory Controller</w:t>
      </w:r>
      <w:r w:rsidR="000B5813" w:rsidRPr="00EE3251">
        <w:rPr>
          <w:rFonts w:ascii="Times New Roman"/>
          <w:sz w:val="24"/>
        </w:rPr>
        <w:t>有兩個，一個為</w:t>
      </w:r>
      <w:r w:rsidR="000B5813" w:rsidRPr="00EE3251">
        <w:rPr>
          <w:rFonts w:ascii="Times New Roman"/>
          <w:sz w:val="24"/>
        </w:rPr>
        <w:t>CPU</w:t>
      </w:r>
      <w:r w:rsidR="000B5813" w:rsidRPr="00EE3251">
        <w:rPr>
          <w:rFonts w:ascii="Times New Roman"/>
          <w:sz w:val="24"/>
        </w:rPr>
        <w:t>專用，另一個為</w:t>
      </w:r>
      <w:r w:rsidR="000B5813" w:rsidRPr="00EE3251">
        <w:rPr>
          <w:rFonts w:ascii="Times New Roman"/>
          <w:sz w:val="24"/>
        </w:rPr>
        <w:t>GPU</w:t>
      </w:r>
      <w:r w:rsidR="000B5813" w:rsidRPr="00EE3251">
        <w:rPr>
          <w:rFonts w:ascii="Times New Roman"/>
          <w:sz w:val="24"/>
        </w:rPr>
        <w:t>專用，本子項計畫所開發之平台，目標為</w:t>
      </w:r>
      <w:r w:rsidR="000B5813" w:rsidRPr="00EE3251">
        <w:rPr>
          <w:rFonts w:ascii="Times New Roman"/>
          <w:sz w:val="24"/>
        </w:rPr>
        <w:t>AI-</w:t>
      </w:r>
      <w:r w:rsidR="00863878">
        <w:rPr>
          <w:rFonts w:ascii="Times New Roman" w:hint="eastAsia"/>
          <w:sz w:val="24"/>
        </w:rPr>
        <w:t>A</w:t>
      </w:r>
      <w:r w:rsidR="000B5813" w:rsidRPr="00EE3251">
        <w:rPr>
          <w:rFonts w:ascii="Times New Roman"/>
          <w:sz w:val="24"/>
        </w:rPr>
        <w:t>DAS Edge-Computing</w:t>
      </w:r>
      <w:r w:rsidR="000B5813" w:rsidRPr="00EE3251">
        <w:rPr>
          <w:rFonts w:ascii="Times New Roman"/>
          <w:sz w:val="24"/>
        </w:rPr>
        <w:t>，規畫透過</w:t>
      </w:r>
      <w:r w:rsidR="000B5813" w:rsidRPr="00EE3251">
        <w:rPr>
          <w:rFonts w:ascii="Times New Roman"/>
          <w:sz w:val="24"/>
        </w:rPr>
        <w:t>GPU</w:t>
      </w:r>
      <w:r w:rsidR="000B5813" w:rsidRPr="00EE3251">
        <w:rPr>
          <w:rFonts w:ascii="Times New Roman"/>
          <w:sz w:val="24"/>
        </w:rPr>
        <w:t>專用之</w:t>
      </w:r>
      <w:r w:rsidR="000B5813" w:rsidRPr="00EE3251">
        <w:rPr>
          <w:rFonts w:ascii="Times New Roman"/>
          <w:sz w:val="24"/>
        </w:rPr>
        <w:t>Memory Controller</w:t>
      </w:r>
      <w:r w:rsidR="000B5813" w:rsidRPr="00EE3251">
        <w:rPr>
          <w:rFonts w:ascii="Times New Roman"/>
          <w:sz w:val="24"/>
        </w:rPr>
        <w:t>來進行修改介接，其原本組態為</w:t>
      </w:r>
      <w:r w:rsidR="000B5813" w:rsidRPr="00EE3251">
        <w:rPr>
          <w:rFonts w:ascii="Times New Roman"/>
          <w:sz w:val="24"/>
        </w:rPr>
        <w:t>32 bits</w:t>
      </w:r>
      <w:r w:rsidR="000B5813" w:rsidRPr="00EE3251">
        <w:rPr>
          <w:rFonts w:ascii="Times New Roman"/>
          <w:sz w:val="24"/>
        </w:rPr>
        <w:t>模式，打件</w:t>
      </w:r>
      <w:r w:rsidR="000B5813" w:rsidRPr="00EE3251">
        <w:rPr>
          <w:rFonts w:ascii="Times New Roman"/>
          <w:sz w:val="24"/>
        </w:rPr>
        <w:t>2</w:t>
      </w:r>
      <w:r w:rsidR="000B5813" w:rsidRPr="00EE3251">
        <w:rPr>
          <w:rFonts w:ascii="Times New Roman"/>
          <w:sz w:val="24"/>
        </w:rPr>
        <w:t>個</w:t>
      </w:r>
      <w:r w:rsidR="000B5813" w:rsidRPr="00EE3251">
        <w:rPr>
          <w:rFonts w:ascii="Times New Roman"/>
          <w:sz w:val="24"/>
        </w:rPr>
        <w:t xml:space="preserve">16 bits </w:t>
      </w:r>
      <w:r w:rsidR="000B5813" w:rsidRPr="00EE3251">
        <w:rPr>
          <w:rFonts w:ascii="Times New Roman"/>
          <w:sz w:val="24"/>
        </w:rPr>
        <w:t>記憶體顆粒，同時本子項計畫將維持</w:t>
      </w:r>
      <w:r w:rsidR="000B5813" w:rsidRPr="00EE3251">
        <w:rPr>
          <w:rFonts w:ascii="Times New Roman"/>
          <w:sz w:val="24"/>
        </w:rPr>
        <w:t>Memory Controller</w:t>
      </w:r>
      <w:r w:rsidR="000B5813" w:rsidRPr="00EE3251">
        <w:rPr>
          <w:rFonts w:ascii="Times New Roman"/>
          <w:sz w:val="24"/>
        </w:rPr>
        <w:t>為</w:t>
      </w:r>
      <w:r w:rsidR="000B5813" w:rsidRPr="00EE3251">
        <w:rPr>
          <w:rFonts w:ascii="Times New Roman"/>
          <w:sz w:val="24"/>
        </w:rPr>
        <w:t>32 bits</w:t>
      </w:r>
      <w:r w:rsidR="000B5813" w:rsidRPr="00EE3251">
        <w:rPr>
          <w:rFonts w:ascii="Times New Roman"/>
          <w:sz w:val="24"/>
        </w:rPr>
        <w:t>模式，但是，原本的</w:t>
      </w:r>
      <w:r w:rsidR="000B5813" w:rsidRPr="00EE3251">
        <w:rPr>
          <w:rFonts w:ascii="Times New Roman"/>
          <w:sz w:val="24"/>
        </w:rPr>
        <w:t>2</w:t>
      </w:r>
      <w:r w:rsidR="000B5813" w:rsidRPr="00EE3251">
        <w:rPr>
          <w:rFonts w:ascii="Times New Roman"/>
          <w:sz w:val="24"/>
        </w:rPr>
        <w:t>個</w:t>
      </w:r>
      <w:r w:rsidR="000B5813" w:rsidRPr="00EE3251">
        <w:rPr>
          <w:rFonts w:ascii="Times New Roman"/>
          <w:sz w:val="24"/>
        </w:rPr>
        <w:t>16 bits</w:t>
      </w:r>
      <w:r w:rsidR="000B5813" w:rsidRPr="00EE3251">
        <w:rPr>
          <w:rFonts w:ascii="Times New Roman"/>
          <w:sz w:val="24"/>
        </w:rPr>
        <w:t>記憶體顆粒將以</w:t>
      </w:r>
      <w:r w:rsidR="000B5813" w:rsidRPr="00EE3251">
        <w:rPr>
          <w:rFonts w:ascii="Times New Roman"/>
          <w:sz w:val="24"/>
        </w:rPr>
        <w:t>AIM</w:t>
      </w:r>
      <w:ins w:id="349" w:author="Joyce" w:date="2020-05-14T13:55:00Z">
        <w:r w:rsidR="00C35F5C">
          <w:rPr>
            <w:rFonts w:ascii="Times New Roman"/>
            <w:sz w:val="24"/>
          </w:rPr>
          <w:t>-2 SoC</w:t>
        </w:r>
      </w:ins>
      <w:r w:rsidR="000B5813" w:rsidRPr="00EE3251">
        <w:rPr>
          <w:rFonts w:ascii="Times New Roman"/>
          <w:sz w:val="24"/>
        </w:rPr>
        <w:t xml:space="preserve"> </w:t>
      </w:r>
      <w:del w:id="350" w:author="Joyce" w:date="2020-05-14T13:55:00Z">
        <w:r w:rsidR="000B5813" w:rsidRPr="00EE3251" w:rsidDel="00C35F5C">
          <w:rPr>
            <w:rFonts w:ascii="Times New Roman"/>
            <w:sz w:val="24"/>
          </w:rPr>
          <w:delText>DLA</w:delText>
        </w:r>
      </w:del>
      <w:r w:rsidR="000B5813" w:rsidRPr="00EE3251">
        <w:rPr>
          <w:rFonts w:ascii="Times New Roman"/>
          <w:sz w:val="24"/>
        </w:rPr>
        <w:t>取代，</w:t>
      </w:r>
      <w:r w:rsidR="000B5813" w:rsidRPr="00EE3251">
        <w:rPr>
          <w:rFonts w:ascii="Times New Roman"/>
          <w:sz w:val="24"/>
        </w:rPr>
        <w:t>NXP S32V</w:t>
      </w:r>
      <w:r w:rsidR="000B5813" w:rsidRPr="00EE3251">
        <w:rPr>
          <w:rFonts w:ascii="Times New Roman"/>
          <w:sz w:val="24"/>
        </w:rPr>
        <w:t>將以虛擬化標準</w:t>
      </w:r>
      <w:r w:rsidR="000B5813" w:rsidRPr="00EE3251">
        <w:rPr>
          <w:rFonts w:ascii="Times New Roman"/>
          <w:sz w:val="24"/>
        </w:rPr>
        <w:t>32 bits</w:t>
      </w:r>
      <w:r w:rsidR="000B5813" w:rsidRPr="00EE3251">
        <w:rPr>
          <w:rFonts w:ascii="Times New Roman"/>
          <w:sz w:val="24"/>
        </w:rPr>
        <w:t>記憶體顆粒來對</w:t>
      </w:r>
      <w:r w:rsidR="000B5813" w:rsidRPr="00EE3251">
        <w:rPr>
          <w:rFonts w:ascii="Times New Roman"/>
          <w:sz w:val="24"/>
        </w:rPr>
        <w:t>AIM</w:t>
      </w:r>
      <w:ins w:id="351" w:author="Joyce" w:date="2020-05-14T13:55:00Z">
        <w:r w:rsidR="00C35F5C">
          <w:rPr>
            <w:rFonts w:ascii="Times New Roman"/>
            <w:sz w:val="24"/>
          </w:rPr>
          <w:t>-2 SoC</w:t>
        </w:r>
      </w:ins>
      <w:r w:rsidR="000B5813" w:rsidRPr="00EE3251">
        <w:rPr>
          <w:rFonts w:ascii="Times New Roman"/>
          <w:sz w:val="24"/>
        </w:rPr>
        <w:t xml:space="preserve"> </w:t>
      </w:r>
      <w:del w:id="352" w:author="Joyce" w:date="2020-05-14T13:55:00Z">
        <w:r w:rsidR="000B5813" w:rsidRPr="00EE3251" w:rsidDel="00C35F5C">
          <w:rPr>
            <w:rFonts w:ascii="Times New Roman"/>
            <w:sz w:val="24"/>
          </w:rPr>
          <w:delText>DLA</w:delText>
        </w:r>
      </w:del>
      <w:r w:rsidR="000B5813" w:rsidRPr="00EE3251">
        <w:rPr>
          <w:rFonts w:ascii="Times New Roman"/>
          <w:sz w:val="24"/>
        </w:rPr>
        <w:t>進</w:t>
      </w:r>
      <w:r w:rsidR="000B5813" w:rsidRPr="00DD6220">
        <w:rPr>
          <w:rFonts w:ascii="Times New Roman"/>
          <w:sz w:val="24"/>
        </w:rPr>
        <w:t>行存取，如</w:t>
      </w:r>
      <w:r w:rsidR="006572FA">
        <w:rPr>
          <w:rFonts w:ascii="Times New Roman"/>
          <w:sz w:val="24"/>
        </w:rPr>
        <w:fldChar w:fldCharType="begin"/>
      </w:r>
      <w:r w:rsidR="006572FA">
        <w:rPr>
          <w:rFonts w:ascii="Times New Roman"/>
          <w:sz w:val="24"/>
        </w:rPr>
        <w:instrText xml:space="preserve"> REF _Ref31850004  \* MERGEFORMAT </w:instrText>
      </w:r>
      <w:r w:rsidR="006572FA">
        <w:rPr>
          <w:rFonts w:ascii="Times New Roman"/>
          <w:sz w:val="24"/>
        </w:rPr>
        <w:fldChar w:fldCharType="separate"/>
      </w:r>
      <w:r w:rsidR="0082588F" w:rsidRPr="0082588F">
        <w:rPr>
          <w:rFonts w:ascii="Times New Roman"/>
          <w:sz w:val="24"/>
        </w:rPr>
        <w:t>圖</w:t>
      </w:r>
      <w:r w:rsidR="0082588F" w:rsidRPr="0082588F">
        <w:rPr>
          <w:rFonts w:ascii="Times New Roman"/>
          <w:sz w:val="24"/>
        </w:rPr>
        <w:t>2.43</w:t>
      </w:r>
      <w:r w:rsidR="006572FA">
        <w:rPr>
          <w:rFonts w:ascii="Times New Roman"/>
          <w:sz w:val="24"/>
        </w:rPr>
        <w:fldChar w:fldCharType="end"/>
      </w:r>
      <w:r w:rsidR="000B5813" w:rsidRPr="00DD6220">
        <w:rPr>
          <w:rFonts w:ascii="Times New Roman"/>
          <w:sz w:val="24"/>
        </w:rPr>
        <w:t>所示；然而，由於平台尚有作業系統，上述方法，僅可以達到主</w:t>
      </w:r>
      <w:r w:rsidR="000B5813" w:rsidRPr="00DD6220">
        <w:rPr>
          <w:rFonts w:ascii="Times New Roman"/>
          <w:sz w:val="24"/>
        </w:rPr>
        <w:t>SoC</w:t>
      </w:r>
      <w:r w:rsidR="000B5813" w:rsidRPr="00DD6220">
        <w:rPr>
          <w:rFonts w:ascii="Times New Roman"/>
          <w:sz w:val="24"/>
        </w:rPr>
        <w:t>與</w:t>
      </w:r>
      <w:r w:rsidR="000B5813" w:rsidRPr="00DD6220">
        <w:rPr>
          <w:rFonts w:ascii="Times New Roman"/>
          <w:sz w:val="24"/>
        </w:rPr>
        <w:t>AIM</w:t>
      </w:r>
      <w:ins w:id="353" w:author="Joyce" w:date="2020-05-14T13:55:00Z">
        <w:r w:rsidR="00C35F5C">
          <w:rPr>
            <w:rFonts w:ascii="Times New Roman"/>
            <w:sz w:val="24"/>
          </w:rPr>
          <w:t>-2 SoC</w:t>
        </w:r>
      </w:ins>
      <w:r w:rsidR="000B5813" w:rsidRPr="00DD6220">
        <w:rPr>
          <w:rFonts w:ascii="Times New Roman"/>
          <w:sz w:val="24"/>
        </w:rPr>
        <w:t xml:space="preserve"> </w:t>
      </w:r>
      <w:del w:id="354" w:author="Joyce" w:date="2020-05-14T13:55:00Z">
        <w:r w:rsidR="000B5813" w:rsidRPr="00DD6220" w:rsidDel="00C35F5C">
          <w:rPr>
            <w:rFonts w:ascii="Times New Roman"/>
            <w:sz w:val="24"/>
          </w:rPr>
          <w:delText>DLA</w:delText>
        </w:r>
      </w:del>
      <w:r w:rsidR="000B5813" w:rsidRPr="00EE3251">
        <w:rPr>
          <w:rFonts w:ascii="Times New Roman"/>
          <w:sz w:val="24"/>
        </w:rPr>
        <w:t>的溝通傳輸，未能確保該虛擬記憶體定址空間不為作業系統存取，因此，亦必需修改</w:t>
      </w:r>
      <w:r w:rsidR="000B5813" w:rsidRPr="00EE3251">
        <w:rPr>
          <w:rFonts w:ascii="Times New Roman"/>
          <w:sz w:val="24"/>
        </w:rPr>
        <w:t>Memory Mapping</w:t>
      </w:r>
      <w:r w:rsidR="000B5813" w:rsidRPr="00EE3251">
        <w:rPr>
          <w:rFonts w:ascii="Times New Roman"/>
          <w:sz w:val="24"/>
        </w:rPr>
        <w:t>，使作業系統無法存取此定址空間，完成</w:t>
      </w:r>
      <w:r w:rsidR="000B5813" w:rsidRPr="00EE3251">
        <w:rPr>
          <w:rFonts w:ascii="Times New Roman"/>
          <w:sz w:val="24"/>
        </w:rPr>
        <w:t>AIM</w:t>
      </w:r>
      <w:ins w:id="355" w:author="Joyce" w:date="2020-05-14T13:55:00Z">
        <w:r w:rsidR="00C35F5C">
          <w:rPr>
            <w:rFonts w:ascii="Times New Roman"/>
            <w:sz w:val="24"/>
          </w:rPr>
          <w:t>-2 SoC</w:t>
        </w:r>
      </w:ins>
      <w:r w:rsidR="000B5813" w:rsidRPr="00EE3251">
        <w:rPr>
          <w:rFonts w:ascii="Times New Roman"/>
          <w:sz w:val="24"/>
        </w:rPr>
        <w:t xml:space="preserve"> </w:t>
      </w:r>
      <w:del w:id="356" w:author="Joyce" w:date="2020-05-14T13:55:00Z">
        <w:r w:rsidR="000B5813" w:rsidRPr="00EE3251" w:rsidDel="00C35F5C">
          <w:rPr>
            <w:rFonts w:ascii="Times New Roman"/>
            <w:sz w:val="24"/>
          </w:rPr>
          <w:delText>DLA</w:delText>
        </w:r>
      </w:del>
      <w:r w:rsidR="000B5813" w:rsidRPr="00EE3251">
        <w:rPr>
          <w:rFonts w:ascii="Times New Roman"/>
          <w:sz w:val="24"/>
        </w:rPr>
        <w:t xml:space="preserve"> DDRx Interface</w:t>
      </w:r>
      <w:r w:rsidR="000B5813" w:rsidRPr="00EE3251">
        <w:rPr>
          <w:rFonts w:ascii="Times New Roman"/>
          <w:sz w:val="24"/>
        </w:rPr>
        <w:t>軟體設計開發。</w:t>
      </w:r>
    </w:p>
    <w:p w14:paraId="6BF5FDA1" w14:textId="77777777" w:rsidR="002B3FAF" w:rsidRPr="00EE3251" w:rsidRDefault="001F5B4A" w:rsidP="002B3FAF">
      <w:pPr>
        <w:pStyle w:val="affc"/>
        <w:keepNext/>
        <w:adjustRightInd w:val="0"/>
        <w:snapToGrid w:val="0"/>
        <w:ind w:leftChars="473" w:left="1135"/>
        <w:jc w:val="center"/>
        <w:rPr>
          <w:rFonts w:ascii="Times New Roman"/>
        </w:rPr>
      </w:pPr>
      <w:r w:rsidRPr="00EE3251">
        <w:rPr>
          <w:rFonts w:ascii="Times New Roman"/>
          <w:noProof/>
          <w:sz w:val="24"/>
        </w:rPr>
        <w:lastRenderedPageBreak/>
        <w:drawing>
          <wp:inline distT="0" distB="0" distL="0" distR="0" wp14:anchorId="22C96579" wp14:editId="22C90620">
            <wp:extent cx="4667140" cy="3982474"/>
            <wp:effectExtent l="0" t="0" r="635" b="0"/>
            <wp:docPr id="36" name="圖片 3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97">
                      <a:extLst>
                        <a:ext uri="{28A0092B-C50C-407E-A947-70E740481C1C}">
                          <a14:useLocalDpi xmlns:a14="http://schemas.microsoft.com/office/drawing/2010/main" val="0"/>
                        </a:ext>
                      </a:extLst>
                    </a:blip>
                    <a:stretch>
                      <a:fillRect/>
                    </a:stretch>
                  </pic:blipFill>
                  <pic:spPr>
                    <a:xfrm>
                      <a:off x="0" y="0"/>
                      <a:ext cx="4673198" cy="3987643"/>
                    </a:xfrm>
                    <a:prstGeom prst="rect">
                      <a:avLst/>
                    </a:prstGeom>
                  </pic:spPr>
                </pic:pic>
              </a:graphicData>
            </a:graphic>
          </wp:inline>
        </w:drawing>
      </w:r>
    </w:p>
    <w:p w14:paraId="1755DDA1" w14:textId="512B804A" w:rsidR="00D41E79" w:rsidRPr="00EE3251" w:rsidRDefault="002B3FAF" w:rsidP="00C4521B">
      <w:pPr>
        <w:kinsoku w:val="0"/>
        <w:snapToGrid w:val="0"/>
        <w:spacing w:beforeLines="25" w:before="60" w:line="240" w:lineRule="auto"/>
        <w:ind w:leftChars="237" w:left="569"/>
        <w:jc w:val="center"/>
        <w:rPr>
          <w:noProof/>
        </w:rPr>
      </w:pPr>
      <w:bookmarkStart w:id="357" w:name="_Ref31850004"/>
      <w:bookmarkStart w:id="358" w:name="_Toc40276390"/>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43</w:t>
      </w:r>
      <w:r w:rsidRPr="00EE3251">
        <w:fldChar w:fldCharType="end"/>
      </w:r>
      <w:bookmarkEnd w:id="357"/>
      <w:r w:rsidR="00631545" w:rsidRPr="00EE3251">
        <w:rPr>
          <w:noProof/>
        </w:rPr>
        <w:t xml:space="preserve"> </w:t>
      </w:r>
      <w:r w:rsidR="00D41E79" w:rsidRPr="00EE3251">
        <w:t>Memory Controller</w:t>
      </w:r>
      <w:r w:rsidR="00D41E79" w:rsidRPr="00EE3251">
        <w:t>設定修改策略</w:t>
      </w:r>
      <w:bookmarkEnd w:id="358"/>
    </w:p>
    <w:p w14:paraId="6E9726F1" w14:textId="7B02F96E" w:rsidR="004247EF" w:rsidRPr="00DD6220" w:rsidRDefault="00FC099F" w:rsidP="00E67169">
      <w:pPr>
        <w:pStyle w:val="affc"/>
        <w:kinsoku w:val="0"/>
        <w:adjustRightInd w:val="0"/>
        <w:snapToGrid w:val="0"/>
        <w:spacing w:beforeLines="100" w:before="240" w:afterLines="100" w:after="240"/>
        <w:ind w:leftChars="437" w:left="1049"/>
        <w:jc w:val="both"/>
        <w:textAlignment w:val="baseline"/>
        <w:rPr>
          <w:rFonts w:ascii="Times New Roman"/>
          <w:sz w:val="24"/>
        </w:rPr>
      </w:pPr>
      <w:r w:rsidRPr="00EE3251">
        <w:rPr>
          <w:rFonts w:ascii="Times New Roman"/>
          <w:noProof/>
          <w:sz w:val="24"/>
        </w:rPr>
        <w:drawing>
          <wp:anchor distT="0" distB="0" distL="114300" distR="114300" simplePos="0" relativeHeight="251638272" behindDoc="0" locked="0" layoutInCell="1" allowOverlap="1" wp14:anchorId="459DBD50" wp14:editId="14FCC010">
            <wp:simplePos x="0" y="0"/>
            <wp:positionH relativeFrom="column">
              <wp:posOffset>520335</wp:posOffset>
            </wp:positionH>
            <wp:positionV relativeFrom="paragraph">
              <wp:posOffset>1344477</wp:posOffset>
            </wp:positionV>
            <wp:extent cx="5478780" cy="3096260"/>
            <wp:effectExtent l="0" t="0" r="7620" b="8890"/>
            <wp:wrapTopAndBottom/>
            <wp:docPr id="37" name="圖片 3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98">
                      <a:extLst>
                        <a:ext uri="{28A0092B-C50C-407E-A947-70E740481C1C}">
                          <a14:useLocalDpi xmlns:a14="http://schemas.microsoft.com/office/drawing/2010/main" val="0"/>
                        </a:ext>
                      </a:extLst>
                    </a:blip>
                    <a:stretch>
                      <a:fillRect/>
                    </a:stretch>
                  </pic:blipFill>
                  <pic:spPr>
                    <a:xfrm>
                      <a:off x="0" y="0"/>
                      <a:ext cx="5478780" cy="3096260"/>
                    </a:xfrm>
                    <a:prstGeom prst="rect">
                      <a:avLst/>
                    </a:prstGeom>
                  </pic:spPr>
                </pic:pic>
              </a:graphicData>
            </a:graphic>
            <wp14:sizeRelH relativeFrom="margin">
              <wp14:pctWidth>0</wp14:pctWidth>
            </wp14:sizeRelH>
            <wp14:sizeRelV relativeFrom="margin">
              <wp14:pctHeight>0</wp14:pctHeight>
            </wp14:sizeRelV>
          </wp:anchor>
        </w:drawing>
      </w:r>
      <w:r w:rsidR="00E67169">
        <w:rPr>
          <w:rFonts w:ascii="Times New Roman" w:hint="eastAsia"/>
          <w:sz w:val="24"/>
        </w:rPr>
        <w:t xml:space="preserve">    </w:t>
      </w:r>
      <w:r w:rsidR="00D77C3B" w:rsidRPr="00EE3251">
        <w:rPr>
          <w:rFonts w:ascii="Times New Roman"/>
          <w:sz w:val="24"/>
        </w:rPr>
        <w:t>另一方面，</w:t>
      </w:r>
      <w:r w:rsidR="00CE144A" w:rsidRPr="00EE3251">
        <w:rPr>
          <w:rFonts w:ascii="Times New Roman"/>
          <w:sz w:val="24"/>
        </w:rPr>
        <w:t>由於基於作業系統之任何應用，皆操作於虛擬定址空間，並為確保該位置只能予</w:t>
      </w:r>
      <w:r w:rsidR="00CE144A" w:rsidRPr="00EE3251">
        <w:rPr>
          <w:rFonts w:ascii="Times New Roman"/>
          <w:sz w:val="24"/>
        </w:rPr>
        <w:t>AIM</w:t>
      </w:r>
      <w:ins w:id="359" w:author="Joyce" w:date="2020-05-14T13:56:00Z">
        <w:r w:rsidR="00C35F5C">
          <w:rPr>
            <w:rFonts w:ascii="Times New Roman"/>
            <w:sz w:val="24"/>
          </w:rPr>
          <w:t>-2</w:t>
        </w:r>
      </w:ins>
      <w:r w:rsidR="00CE144A" w:rsidRPr="00EE3251">
        <w:rPr>
          <w:rFonts w:ascii="Times New Roman"/>
          <w:sz w:val="24"/>
        </w:rPr>
        <w:t xml:space="preserve"> </w:t>
      </w:r>
      <w:ins w:id="360" w:author="Joyce" w:date="2020-05-14T13:56:00Z">
        <w:r w:rsidR="00C35F5C">
          <w:rPr>
            <w:rFonts w:ascii="Times New Roman"/>
            <w:sz w:val="24"/>
          </w:rPr>
          <w:t>SoC</w:t>
        </w:r>
      </w:ins>
      <w:del w:id="361" w:author="Joyce" w:date="2020-05-14T13:56:00Z">
        <w:r w:rsidR="00CE144A" w:rsidRPr="00EE3251" w:rsidDel="00C35F5C">
          <w:rPr>
            <w:rFonts w:ascii="Times New Roman"/>
            <w:sz w:val="24"/>
          </w:rPr>
          <w:delText>DLA</w:delText>
        </w:r>
      </w:del>
      <w:r w:rsidR="00CE144A" w:rsidRPr="00EE3251">
        <w:rPr>
          <w:rFonts w:ascii="Times New Roman"/>
          <w:sz w:val="24"/>
        </w:rPr>
        <w:t>使用，開發設計</w:t>
      </w:r>
      <w:r w:rsidR="00CE144A" w:rsidRPr="00EE3251">
        <w:rPr>
          <w:rFonts w:ascii="Times New Roman"/>
          <w:sz w:val="24"/>
        </w:rPr>
        <w:t>AIM</w:t>
      </w:r>
      <w:ins w:id="362" w:author="Joyce" w:date="2020-05-14T13:56:00Z">
        <w:r w:rsidR="00C35F5C">
          <w:rPr>
            <w:rFonts w:ascii="Times New Roman"/>
            <w:sz w:val="24"/>
          </w:rPr>
          <w:t>-2 SoC</w:t>
        </w:r>
      </w:ins>
      <w:r w:rsidR="00CE144A" w:rsidRPr="00EE3251">
        <w:rPr>
          <w:rFonts w:ascii="Times New Roman"/>
          <w:sz w:val="24"/>
        </w:rPr>
        <w:t xml:space="preserve"> </w:t>
      </w:r>
      <w:del w:id="363" w:author="Joyce" w:date="2020-05-14T13:56:00Z">
        <w:r w:rsidR="00CE144A" w:rsidRPr="00EE3251" w:rsidDel="00C35F5C">
          <w:rPr>
            <w:rFonts w:ascii="Times New Roman"/>
            <w:sz w:val="24"/>
          </w:rPr>
          <w:delText>DLA</w:delText>
        </w:r>
      </w:del>
      <w:r w:rsidR="00CE144A" w:rsidRPr="00EE3251">
        <w:rPr>
          <w:rFonts w:ascii="Times New Roman"/>
          <w:sz w:val="24"/>
        </w:rPr>
        <w:t>的驅動程式是必要的</w:t>
      </w:r>
      <w:r w:rsidR="000B728A" w:rsidRPr="00EE3251">
        <w:rPr>
          <w:rFonts w:ascii="Times New Roman"/>
          <w:sz w:val="24"/>
        </w:rPr>
        <w:t>。</w:t>
      </w:r>
      <w:r w:rsidR="00CE144A" w:rsidRPr="00EE3251">
        <w:rPr>
          <w:rFonts w:ascii="Times New Roman"/>
          <w:sz w:val="24"/>
        </w:rPr>
        <w:t>此驅動程式須達到</w:t>
      </w:r>
      <w:r w:rsidR="00CE144A" w:rsidRPr="00EE3251">
        <w:rPr>
          <w:rFonts w:ascii="Times New Roman"/>
          <w:sz w:val="24"/>
        </w:rPr>
        <w:t>Vir</w:t>
      </w:r>
      <w:r w:rsidR="000B728A" w:rsidRPr="00EE3251">
        <w:rPr>
          <w:rFonts w:ascii="Times New Roman"/>
          <w:sz w:val="24"/>
        </w:rPr>
        <w:t>tual to Physical/</w:t>
      </w:r>
      <w:r w:rsidR="00CE144A" w:rsidRPr="00EE3251">
        <w:rPr>
          <w:rFonts w:ascii="Times New Roman"/>
          <w:sz w:val="24"/>
        </w:rPr>
        <w:t>Physical to Virtual</w:t>
      </w:r>
      <w:r w:rsidR="00CE144A" w:rsidRPr="00EE3251">
        <w:rPr>
          <w:rFonts w:ascii="Times New Roman"/>
          <w:sz w:val="24"/>
        </w:rPr>
        <w:t>功能，以提供</w:t>
      </w:r>
      <w:r w:rsidR="00CE144A" w:rsidRPr="00EE3251">
        <w:rPr>
          <w:rFonts w:ascii="Times New Roman"/>
          <w:sz w:val="24"/>
        </w:rPr>
        <w:t>System Call</w:t>
      </w:r>
      <w:r w:rsidR="00CE144A" w:rsidRPr="00EE3251">
        <w:rPr>
          <w:rFonts w:ascii="Times New Roman"/>
          <w:sz w:val="24"/>
        </w:rPr>
        <w:t>予應用程式開發，再結合</w:t>
      </w:r>
      <w:r w:rsidR="00CE144A" w:rsidRPr="00EE3251">
        <w:rPr>
          <w:rFonts w:ascii="Times New Roman"/>
          <w:sz w:val="24"/>
        </w:rPr>
        <w:t>NXP SoC and AIM</w:t>
      </w:r>
      <w:ins w:id="364" w:author="Joyce" w:date="2020-05-14T13:56:00Z">
        <w:r w:rsidR="00C35F5C">
          <w:rPr>
            <w:rFonts w:ascii="Times New Roman"/>
            <w:sz w:val="24"/>
          </w:rPr>
          <w:t>-2</w:t>
        </w:r>
      </w:ins>
      <w:r w:rsidR="00CE144A" w:rsidRPr="00EE3251">
        <w:rPr>
          <w:rFonts w:ascii="Times New Roman"/>
          <w:sz w:val="24"/>
        </w:rPr>
        <w:t xml:space="preserve"> </w:t>
      </w:r>
      <w:ins w:id="365" w:author="Joyce" w:date="2020-05-14T13:56:00Z">
        <w:r w:rsidR="00C35F5C">
          <w:rPr>
            <w:rFonts w:ascii="Times New Roman"/>
            <w:sz w:val="24"/>
          </w:rPr>
          <w:t>SoC</w:t>
        </w:r>
      </w:ins>
      <w:del w:id="366" w:author="Joyce" w:date="2020-05-14T13:56:00Z">
        <w:r w:rsidR="00CE144A" w:rsidRPr="00EE3251" w:rsidDel="00C35F5C">
          <w:rPr>
            <w:rFonts w:ascii="Times New Roman"/>
            <w:sz w:val="24"/>
          </w:rPr>
          <w:delText>DLA</w:delText>
        </w:r>
      </w:del>
      <w:r w:rsidR="00CE144A" w:rsidRPr="00EE3251">
        <w:rPr>
          <w:rFonts w:ascii="Times New Roman"/>
          <w:sz w:val="24"/>
        </w:rPr>
        <w:t xml:space="preserve"> </w:t>
      </w:r>
      <w:r w:rsidR="000B728A" w:rsidRPr="00EE3251">
        <w:rPr>
          <w:rFonts w:ascii="Times New Roman"/>
          <w:sz w:val="24"/>
        </w:rPr>
        <w:t>溝</w:t>
      </w:r>
      <w:r w:rsidR="000B728A" w:rsidRPr="00DD6220">
        <w:rPr>
          <w:rFonts w:ascii="Times New Roman"/>
          <w:sz w:val="24"/>
        </w:rPr>
        <w:t>通機制設計開發，如</w:t>
      </w:r>
      <w:r w:rsidR="006572FA">
        <w:rPr>
          <w:rFonts w:ascii="Times New Roman"/>
          <w:sz w:val="24"/>
        </w:rPr>
        <w:fldChar w:fldCharType="begin"/>
      </w:r>
      <w:r w:rsidR="006572FA">
        <w:rPr>
          <w:rFonts w:ascii="Times New Roman"/>
          <w:sz w:val="24"/>
        </w:rPr>
        <w:instrText xml:space="preserve"> REF _Ref31850078  \* MERGEFORMAT </w:instrText>
      </w:r>
      <w:r w:rsidR="006572FA">
        <w:rPr>
          <w:rFonts w:ascii="Times New Roman"/>
          <w:sz w:val="24"/>
        </w:rPr>
        <w:fldChar w:fldCharType="separate"/>
      </w:r>
      <w:r w:rsidR="0082588F" w:rsidRPr="0082588F">
        <w:rPr>
          <w:rFonts w:ascii="Times New Roman"/>
          <w:sz w:val="24"/>
        </w:rPr>
        <w:t>圖</w:t>
      </w:r>
      <w:r w:rsidR="0082588F" w:rsidRPr="0082588F">
        <w:rPr>
          <w:rFonts w:ascii="Times New Roman"/>
          <w:sz w:val="24"/>
        </w:rPr>
        <w:t>2.44</w:t>
      </w:r>
      <w:r w:rsidR="006572FA">
        <w:rPr>
          <w:rFonts w:ascii="Times New Roman"/>
          <w:sz w:val="24"/>
        </w:rPr>
        <w:fldChar w:fldCharType="end"/>
      </w:r>
      <w:r w:rsidR="000B728A" w:rsidRPr="00DD6220">
        <w:rPr>
          <w:rFonts w:ascii="Times New Roman"/>
          <w:sz w:val="24"/>
        </w:rPr>
        <w:t>所示。</w:t>
      </w:r>
    </w:p>
    <w:p w14:paraId="21947CC0" w14:textId="278173BF" w:rsidR="004247EF" w:rsidRPr="00EE3251" w:rsidRDefault="002B3FAF" w:rsidP="00C4521B">
      <w:pPr>
        <w:kinsoku w:val="0"/>
        <w:snapToGrid w:val="0"/>
        <w:spacing w:beforeLines="25" w:before="60" w:line="240" w:lineRule="auto"/>
        <w:ind w:leftChars="237" w:left="569"/>
        <w:jc w:val="center"/>
      </w:pPr>
      <w:bookmarkStart w:id="367" w:name="_Ref31850078"/>
      <w:bookmarkStart w:id="368" w:name="_Toc40276391"/>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44</w:t>
      </w:r>
      <w:r w:rsidRPr="00EE3251">
        <w:fldChar w:fldCharType="end"/>
      </w:r>
      <w:bookmarkEnd w:id="367"/>
      <w:r w:rsidR="004247EF" w:rsidRPr="00EE3251">
        <w:rPr>
          <w:noProof/>
        </w:rPr>
        <w:t xml:space="preserve"> </w:t>
      </w:r>
      <w:r w:rsidR="004247EF" w:rsidRPr="00EE3251">
        <w:t xml:space="preserve">Hand Shaking </w:t>
      </w:r>
      <w:r w:rsidR="004247EF" w:rsidRPr="00EE3251">
        <w:t>機制</w:t>
      </w:r>
      <w:bookmarkEnd w:id="368"/>
    </w:p>
    <w:p w14:paraId="0404106F" w14:textId="77777777" w:rsidR="00FC099F" w:rsidRDefault="00FC099F">
      <w:pPr>
        <w:widowControl/>
        <w:adjustRightInd/>
        <w:spacing w:line="240" w:lineRule="auto"/>
        <w:textAlignment w:val="auto"/>
      </w:pPr>
      <w:r>
        <w:br w:type="page"/>
      </w:r>
    </w:p>
    <w:p w14:paraId="3F76C9FF" w14:textId="46D89760" w:rsidR="003E754F" w:rsidRPr="00EE3251" w:rsidRDefault="004D0D7F" w:rsidP="00C4521B">
      <w:pPr>
        <w:pStyle w:val="affc"/>
        <w:adjustRightInd w:val="0"/>
        <w:snapToGrid w:val="0"/>
        <w:ind w:leftChars="355" w:left="852"/>
        <w:rPr>
          <w:rFonts w:ascii="Times New Roman"/>
          <w:sz w:val="24"/>
        </w:rPr>
      </w:pPr>
      <w:r w:rsidRPr="00EE3251">
        <w:rPr>
          <w:rFonts w:ascii="Times New Roman"/>
          <w:sz w:val="24"/>
        </w:rPr>
        <w:lastRenderedPageBreak/>
        <w:t>D.</w:t>
      </w:r>
      <w:r w:rsidR="00E02616">
        <w:rPr>
          <w:rFonts w:ascii="Times New Roman"/>
          <w:sz w:val="24"/>
        </w:rPr>
        <w:t>3</w:t>
      </w:r>
      <w:r w:rsidRPr="00EE3251">
        <w:rPr>
          <w:rFonts w:ascii="Times New Roman"/>
          <w:sz w:val="24"/>
        </w:rPr>
        <w:t xml:space="preserve"> </w:t>
      </w:r>
      <w:r w:rsidRPr="00EE3251">
        <w:rPr>
          <w:rFonts w:ascii="Times New Roman"/>
          <w:sz w:val="24"/>
        </w:rPr>
        <w:t>汽車安全應用後處理開</w:t>
      </w:r>
      <w:r w:rsidR="00D714D7" w:rsidRPr="00EE3251">
        <w:rPr>
          <w:rFonts w:ascii="Times New Roman"/>
          <w:sz w:val="24"/>
        </w:rPr>
        <w:t>發</w:t>
      </w:r>
    </w:p>
    <w:p w14:paraId="716733A8" w14:textId="16D98352" w:rsidR="0023374D" w:rsidRPr="00EE3251" w:rsidRDefault="00E67169" w:rsidP="00C4521B">
      <w:pPr>
        <w:pStyle w:val="affc"/>
        <w:adjustRightInd w:val="0"/>
        <w:snapToGrid w:val="0"/>
        <w:ind w:leftChars="532" w:left="1277"/>
        <w:jc w:val="both"/>
        <w:rPr>
          <w:rFonts w:ascii="Times New Roman"/>
          <w:sz w:val="24"/>
        </w:rPr>
      </w:pPr>
      <w:r>
        <w:rPr>
          <w:rFonts w:ascii="Times New Roman" w:hint="eastAsia"/>
          <w:sz w:val="24"/>
        </w:rPr>
        <w:t xml:space="preserve">    </w:t>
      </w:r>
      <w:r w:rsidR="003E754F" w:rsidRPr="00EE3251">
        <w:rPr>
          <w:rFonts w:ascii="Times New Roman"/>
          <w:sz w:val="24"/>
        </w:rPr>
        <w:t>D.</w:t>
      </w:r>
      <w:r w:rsidR="00E02616">
        <w:rPr>
          <w:rFonts w:ascii="Times New Roman"/>
          <w:sz w:val="24"/>
        </w:rPr>
        <w:t>3</w:t>
      </w:r>
      <w:r w:rsidR="003E754F" w:rsidRPr="00EE3251">
        <w:rPr>
          <w:rFonts w:ascii="Times New Roman"/>
          <w:sz w:val="24"/>
        </w:rPr>
        <w:t>子項計畫將基於</w:t>
      </w:r>
      <w:r w:rsidR="003E754F" w:rsidRPr="00EE3251">
        <w:rPr>
          <w:rFonts w:ascii="Times New Roman"/>
          <w:sz w:val="24"/>
        </w:rPr>
        <w:t>AIM</w:t>
      </w:r>
      <w:ins w:id="369" w:author="Joyce" w:date="2020-05-14T13:57:00Z">
        <w:r w:rsidR="00C35F5C">
          <w:rPr>
            <w:rFonts w:ascii="Times New Roman"/>
            <w:sz w:val="24"/>
          </w:rPr>
          <w:t>-2 SoC</w:t>
        </w:r>
      </w:ins>
      <w:r w:rsidR="003E754F" w:rsidRPr="00EE3251">
        <w:rPr>
          <w:rFonts w:ascii="Times New Roman"/>
          <w:sz w:val="24"/>
        </w:rPr>
        <w:t xml:space="preserve"> </w:t>
      </w:r>
      <w:del w:id="370" w:author="Joyce" w:date="2020-05-14T13:57:00Z">
        <w:r w:rsidR="003E754F" w:rsidRPr="00EE3251" w:rsidDel="00C35F5C">
          <w:rPr>
            <w:rFonts w:ascii="Times New Roman"/>
            <w:sz w:val="24"/>
          </w:rPr>
          <w:delText>DLA</w:delText>
        </w:r>
      </w:del>
      <w:r w:rsidR="003E754F" w:rsidRPr="00EE3251">
        <w:rPr>
          <w:rFonts w:ascii="Times New Roman"/>
          <w:sz w:val="24"/>
        </w:rPr>
        <w:t>之</w:t>
      </w:r>
      <w:r w:rsidR="003E754F" w:rsidRPr="00EE3251">
        <w:rPr>
          <w:rFonts w:ascii="Times New Roman"/>
          <w:sz w:val="24"/>
        </w:rPr>
        <w:t>Semantic Segmentation</w:t>
      </w:r>
      <w:r w:rsidR="003E754F" w:rsidRPr="00EE3251">
        <w:rPr>
          <w:rFonts w:ascii="Times New Roman"/>
          <w:sz w:val="24"/>
        </w:rPr>
        <w:t>之結果進行</w:t>
      </w:r>
      <w:r w:rsidR="003E754F" w:rsidRPr="00EE3251">
        <w:rPr>
          <w:rFonts w:ascii="Times New Roman"/>
          <w:sz w:val="24"/>
        </w:rPr>
        <w:t>3</w:t>
      </w:r>
      <w:r w:rsidR="003E754F" w:rsidRPr="00EE3251">
        <w:rPr>
          <w:rFonts w:ascii="Times New Roman"/>
          <w:sz w:val="24"/>
        </w:rPr>
        <w:t>項即時影像後處理術開發，包含：深度估測、車道偵測與車輛決策演算法；深度估測之方法有許多種，包含雙鏡頭、單鏡頭與感測融合方式，基於可靠度問題，本子項計畫規畫於單眼鏡頭亦須得知物件深度值，主要考量是要將所偵測到的物件與車道線從影像座標系轉換至世界座標系，策略與方法為設計棋盤格並鋪至於地面，進而得到角點位置，而每個角點於世界座標系的</w:t>
      </w:r>
      <w:r w:rsidR="003E754F" w:rsidRPr="00EE3251">
        <w:rPr>
          <w:rFonts w:ascii="Times New Roman"/>
          <w:sz w:val="24"/>
        </w:rPr>
        <w:t>X</w:t>
      </w:r>
      <w:r w:rsidR="003E754F" w:rsidRPr="00EE3251">
        <w:rPr>
          <w:rFonts w:ascii="Times New Roman"/>
          <w:sz w:val="24"/>
        </w:rPr>
        <w:t>與</w:t>
      </w:r>
      <w:r w:rsidR="003E754F" w:rsidRPr="00EE3251">
        <w:rPr>
          <w:rFonts w:ascii="Times New Roman"/>
          <w:sz w:val="24"/>
        </w:rPr>
        <w:t>Y</w:t>
      </w:r>
      <w:r w:rsidR="003E754F" w:rsidRPr="00EE3251">
        <w:rPr>
          <w:rFonts w:ascii="Times New Roman"/>
          <w:sz w:val="24"/>
        </w:rPr>
        <w:t>之公尺距離已知，可做為</w:t>
      </w:r>
      <w:r w:rsidR="003E754F" w:rsidRPr="00EE3251">
        <w:rPr>
          <w:rFonts w:ascii="Times New Roman"/>
          <w:sz w:val="24"/>
        </w:rPr>
        <w:t>Ground Truth</w:t>
      </w:r>
      <w:r w:rsidR="003E754F" w:rsidRPr="00EE3251">
        <w:rPr>
          <w:rFonts w:ascii="Times New Roman"/>
          <w:sz w:val="24"/>
        </w:rPr>
        <w:t>，再設計</w:t>
      </w:r>
      <w:r w:rsidR="003E754F" w:rsidRPr="00EE3251">
        <w:rPr>
          <w:rFonts w:ascii="Times New Roman"/>
          <w:sz w:val="24"/>
        </w:rPr>
        <w:t>Neurons</w:t>
      </w:r>
      <w:r w:rsidR="003E754F" w:rsidRPr="00EE3251">
        <w:rPr>
          <w:rFonts w:ascii="Times New Roman"/>
          <w:sz w:val="24"/>
        </w:rPr>
        <w:t>架構進行訓練，輸入為棋盤格之影</w:t>
      </w:r>
      <w:r w:rsidR="003E754F" w:rsidRPr="00DD6220">
        <w:rPr>
          <w:rFonts w:ascii="Times New Roman"/>
          <w:sz w:val="24"/>
        </w:rPr>
        <w:t>像座標</w:t>
      </w:r>
      <w:r w:rsidR="000506DD" w:rsidRPr="00DD6220">
        <w:rPr>
          <w:rFonts w:ascii="Times New Roman"/>
          <w:sz w:val="24"/>
        </w:rPr>
        <w:t>後</w:t>
      </w:r>
      <w:r w:rsidR="003E754F" w:rsidRPr="00DD6220">
        <w:rPr>
          <w:rFonts w:ascii="Times New Roman"/>
          <w:sz w:val="24"/>
        </w:rPr>
        <w:t>，訓練輸出之轉換矩陣即可從</w:t>
      </w:r>
      <w:r w:rsidR="003E754F" w:rsidRPr="00DD6220">
        <w:rPr>
          <w:rFonts w:ascii="Times New Roman"/>
          <w:sz w:val="24"/>
        </w:rPr>
        <w:t>Pixel</w:t>
      </w:r>
      <w:r w:rsidR="003E754F" w:rsidRPr="00DD6220">
        <w:rPr>
          <w:rFonts w:ascii="Times New Roman"/>
          <w:sz w:val="24"/>
        </w:rPr>
        <w:t>轉換至公尺，反應</w:t>
      </w:r>
      <w:r w:rsidR="000506DD" w:rsidRPr="00DD6220">
        <w:rPr>
          <w:rFonts w:ascii="Times New Roman"/>
          <w:sz w:val="24"/>
        </w:rPr>
        <w:t>出</w:t>
      </w:r>
      <w:r w:rsidR="003E754F" w:rsidRPr="00DD6220">
        <w:rPr>
          <w:rFonts w:ascii="Times New Roman"/>
          <w:sz w:val="24"/>
        </w:rPr>
        <w:t>距離參數，如</w:t>
      </w:r>
      <w:r w:rsidR="006572FA">
        <w:rPr>
          <w:rFonts w:ascii="Times New Roman"/>
          <w:sz w:val="24"/>
        </w:rPr>
        <w:fldChar w:fldCharType="begin"/>
      </w:r>
      <w:r w:rsidR="006572FA">
        <w:rPr>
          <w:rFonts w:ascii="Times New Roman"/>
          <w:sz w:val="24"/>
        </w:rPr>
        <w:instrText xml:space="preserve"> REF _Ref31850206  \* MERGEFORMAT </w:instrText>
      </w:r>
      <w:r w:rsidR="006572FA">
        <w:rPr>
          <w:rFonts w:ascii="Times New Roman"/>
          <w:sz w:val="24"/>
        </w:rPr>
        <w:fldChar w:fldCharType="separate"/>
      </w:r>
      <w:r w:rsidR="0082588F" w:rsidRPr="0082588F">
        <w:rPr>
          <w:rFonts w:ascii="Times New Roman"/>
          <w:sz w:val="24"/>
        </w:rPr>
        <w:t>圖</w:t>
      </w:r>
      <w:r w:rsidR="0082588F" w:rsidRPr="0082588F">
        <w:rPr>
          <w:rFonts w:ascii="Times New Roman"/>
          <w:sz w:val="24"/>
        </w:rPr>
        <w:t>2.45</w:t>
      </w:r>
      <w:r w:rsidR="006572FA">
        <w:rPr>
          <w:rFonts w:ascii="Times New Roman"/>
          <w:sz w:val="24"/>
        </w:rPr>
        <w:fldChar w:fldCharType="end"/>
      </w:r>
      <w:r w:rsidR="003E754F" w:rsidRPr="00DD6220">
        <w:rPr>
          <w:rFonts w:ascii="Times New Roman"/>
          <w:sz w:val="24"/>
        </w:rPr>
        <w:t>所示</w:t>
      </w:r>
      <w:r w:rsidR="0023374D" w:rsidRPr="00DD6220">
        <w:rPr>
          <w:rFonts w:ascii="Times New Roman"/>
          <w:sz w:val="24"/>
        </w:rPr>
        <w:t>；然而，必須注意的是：</w:t>
      </w:r>
      <w:r w:rsidR="0023374D" w:rsidRPr="00DD6220">
        <w:rPr>
          <w:rFonts w:ascii="Times New Roman"/>
          <w:sz w:val="24"/>
        </w:rPr>
        <w:t>Semantic Segmentation</w:t>
      </w:r>
      <w:r w:rsidR="0023374D" w:rsidRPr="00DD6220">
        <w:rPr>
          <w:rFonts w:ascii="Times New Roman"/>
          <w:sz w:val="24"/>
        </w:rPr>
        <w:t>為</w:t>
      </w:r>
      <w:r w:rsidR="0023374D" w:rsidRPr="00DD6220">
        <w:rPr>
          <w:rFonts w:ascii="Times New Roman"/>
          <w:sz w:val="24"/>
        </w:rPr>
        <w:t>Pixel</w:t>
      </w:r>
      <w:r w:rsidR="0023374D" w:rsidRPr="00DD6220">
        <w:rPr>
          <w:rFonts w:ascii="Times New Roman"/>
          <w:sz w:val="24"/>
        </w:rPr>
        <w:t>層級之辨識分</w:t>
      </w:r>
      <w:r w:rsidR="0023374D" w:rsidRPr="00EE3251">
        <w:rPr>
          <w:rFonts w:ascii="Times New Roman"/>
          <w:sz w:val="24"/>
        </w:rPr>
        <w:t>類，通常會有許多雜點，因此，必須透過後處理加以優化結果，包含</w:t>
      </w:r>
      <w:r w:rsidR="0023374D" w:rsidRPr="00EE3251">
        <w:rPr>
          <w:rFonts w:ascii="Times New Roman"/>
          <w:sz w:val="24"/>
        </w:rPr>
        <w:t>Lane Selector</w:t>
      </w:r>
      <w:r w:rsidR="0023374D" w:rsidRPr="00EE3251">
        <w:rPr>
          <w:rFonts w:ascii="Times New Roman"/>
          <w:sz w:val="24"/>
        </w:rPr>
        <w:t>、</w:t>
      </w:r>
      <w:r w:rsidR="0023374D" w:rsidRPr="00EE3251">
        <w:rPr>
          <w:rFonts w:ascii="Times New Roman"/>
          <w:sz w:val="24"/>
        </w:rPr>
        <w:t>Point-Wise Cluster</w:t>
      </w:r>
      <w:r w:rsidR="0023374D" w:rsidRPr="00EE3251">
        <w:rPr>
          <w:rFonts w:ascii="Times New Roman"/>
          <w:sz w:val="24"/>
        </w:rPr>
        <w:t>、</w:t>
      </w:r>
      <w:r w:rsidR="0023374D" w:rsidRPr="00EE3251">
        <w:rPr>
          <w:rFonts w:ascii="Times New Roman"/>
          <w:sz w:val="24"/>
        </w:rPr>
        <w:t>Cluster Filtering</w:t>
      </w:r>
      <w:r w:rsidR="0023374D" w:rsidRPr="00EE3251">
        <w:rPr>
          <w:rFonts w:ascii="Times New Roman"/>
          <w:sz w:val="24"/>
        </w:rPr>
        <w:t>及</w:t>
      </w:r>
      <w:r w:rsidR="0023374D" w:rsidRPr="00EE3251">
        <w:rPr>
          <w:rFonts w:ascii="Times New Roman"/>
          <w:sz w:val="24"/>
        </w:rPr>
        <w:t>Polynomial Regression</w:t>
      </w:r>
      <w:r w:rsidR="0023374D" w:rsidRPr="00EE3251">
        <w:rPr>
          <w:rFonts w:ascii="Times New Roman"/>
          <w:sz w:val="24"/>
        </w:rPr>
        <w:t>等，</w:t>
      </w:r>
      <w:r w:rsidR="0023374D" w:rsidRPr="00EE3251">
        <w:rPr>
          <w:rFonts w:ascii="Times New Roman"/>
          <w:sz w:val="24"/>
        </w:rPr>
        <w:t>Lane Selector</w:t>
      </w:r>
      <w:r w:rsidR="0023374D" w:rsidRPr="00EE3251">
        <w:rPr>
          <w:rFonts w:ascii="Times New Roman"/>
          <w:sz w:val="24"/>
        </w:rPr>
        <w:t>須從</w:t>
      </w:r>
      <w:r w:rsidR="0023374D" w:rsidRPr="00EE3251">
        <w:rPr>
          <w:rFonts w:ascii="Times New Roman"/>
          <w:sz w:val="24"/>
        </w:rPr>
        <w:t>Segmentation Map</w:t>
      </w:r>
      <w:r w:rsidR="0023374D" w:rsidRPr="00EE3251">
        <w:rPr>
          <w:rFonts w:ascii="Times New Roman"/>
          <w:sz w:val="24"/>
        </w:rPr>
        <w:t>中選出屬於車道線的分類像素，並經過</w:t>
      </w:r>
      <w:r w:rsidR="0023374D" w:rsidRPr="00EE3251">
        <w:rPr>
          <w:rFonts w:ascii="Times New Roman"/>
          <w:sz w:val="24"/>
        </w:rPr>
        <w:t>Point-Wise Cluster</w:t>
      </w:r>
      <w:r w:rsidR="0023374D" w:rsidRPr="00EE3251">
        <w:rPr>
          <w:rFonts w:ascii="Times New Roman"/>
          <w:sz w:val="24"/>
        </w:rPr>
        <w:t>將同一個</w:t>
      </w:r>
      <w:r w:rsidR="0023374D" w:rsidRPr="00EE3251">
        <w:rPr>
          <w:rFonts w:ascii="Times New Roman"/>
          <w:sz w:val="24"/>
        </w:rPr>
        <w:t>Lane</w:t>
      </w:r>
      <w:r w:rsidR="0023374D" w:rsidRPr="00EE3251">
        <w:rPr>
          <w:rFonts w:ascii="Times New Roman"/>
          <w:sz w:val="24"/>
        </w:rPr>
        <w:t>視為同一條線，但是，其中將會有許多雜訊，以</w:t>
      </w:r>
      <w:r w:rsidR="0023374D" w:rsidRPr="00EE3251">
        <w:rPr>
          <w:rFonts w:ascii="Times New Roman"/>
          <w:sz w:val="24"/>
        </w:rPr>
        <w:t>Stop Line</w:t>
      </w:r>
      <w:r w:rsidR="0023374D" w:rsidRPr="00DD6220">
        <w:rPr>
          <w:rFonts w:ascii="Times New Roman"/>
          <w:sz w:val="24"/>
        </w:rPr>
        <w:t>為例，如</w:t>
      </w:r>
      <w:r w:rsidR="00E02616">
        <w:rPr>
          <w:rFonts w:ascii="Times New Roman"/>
          <w:sz w:val="24"/>
        </w:rPr>
        <w:fldChar w:fldCharType="begin"/>
      </w:r>
      <w:r w:rsidR="00E02616">
        <w:rPr>
          <w:rFonts w:ascii="Times New Roman"/>
          <w:sz w:val="24"/>
        </w:rPr>
        <w:instrText xml:space="preserve"> REF _Ref31850219 \h  \* MERGEFORMAT </w:instrText>
      </w:r>
      <w:r w:rsidR="00E02616">
        <w:rPr>
          <w:rFonts w:ascii="Times New Roman"/>
          <w:sz w:val="24"/>
        </w:rPr>
      </w:r>
      <w:r w:rsidR="00E02616">
        <w:rPr>
          <w:rFonts w:ascii="Times New Roman"/>
          <w:sz w:val="24"/>
        </w:rPr>
        <w:fldChar w:fldCharType="separate"/>
      </w:r>
      <w:r w:rsidR="0082588F" w:rsidRPr="0082588F">
        <w:rPr>
          <w:rFonts w:ascii="Times New Roman"/>
          <w:sz w:val="24"/>
        </w:rPr>
        <w:t>圖</w:t>
      </w:r>
      <w:r w:rsidR="0082588F" w:rsidRPr="0082588F">
        <w:rPr>
          <w:rFonts w:ascii="Times New Roman"/>
          <w:sz w:val="24"/>
        </w:rPr>
        <w:t>2.46</w:t>
      </w:r>
      <w:r w:rsidR="00E02616">
        <w:rPr>
          <w:rFonts w:ascii="Times New Roman"/>
          <w:sz w:val="24"/>
        </w:rPr>
        <w:fldChar w:fldCharType="end"/>
      </w:r>
      <w:r w:rsidR="0023374D" w:rsidRPr="00DD6220">
        <w:rPr>
          <w:rFonts w:ascii="Times New Roman"/>
          <w:sz w:val="24"/>
        </w:rPr>
        <w:t>所示，</w:t>
      </w:r>
      <w:r w:rsidR="0023374D" w:rsidRPr="00EE3251">
        <w:rPr>
          <w:rFonts w:ascii="Times New Roman"/>
          <w:sz w:val="24"/>
        </w:rPr>
        <w:t>必須透過面積大小與斜率等關係式進行濾除，才可得到正確之車道線像素點，最終進行</w:t>
      </w:r>
      <w:r w:rsidR="0023374D" w:rsidRPr="00EE3251">
        <w:rPr>
          <w:rFonts w:ascii="Times New Roman"/>
          <w:sz w:val="24"/>
        </w:rPr>
        <w:t>Polynomial Regression</w:t>
      </w:r>
      <w:r w:rsidR="0023374D" w:rsidRPr="00EE3251">
        <w:rPr>
          <w:rFonts w:ascii="Times New Roman"/>
          <w:sz w:val="24"/>
        </w:rPr>
        <w:t>得到車道線之方程式，以利得到更精準平滑之車道線。</w:t>
      </w:r>
    </w:p>
    <w:p w14:paraId="1EDAC8E1" w14:textId="77777777" w:rsidR="002B3FAF" w:rsidRPr="00EE3251" w:rsidRDefault="00201928" w:rsidP="002B3FAF">
      <w:pPr>
        <w:pStyle w:val="affc"/>
        <w:keepNext/>
        <w:adjustRightInd w:val="0"/>
        <w:snapToGrid w:val="0"/>
        <w:ind w:leftChars="473" w:left="1135"/>
        <w:jc w:val="center"/>
        <w:rPr>
          <w:rFonts w:ascii="Times New Roman"/>
        </w:rPr>
      </w:pPr>
      <w:r w:rsidRPr="00EE3251">
        <w:rPr>
          <w:rFonts w:ascii="Times New Roman"/>
          <w:noProof/>
          <w:sz w:val="24"/>
        </w:rPr>
        <w:drawing>
          <wp:inline distT="0" distB="0" distL="0" distR="0" wp14:anchorId="53D641EC" wp14:editId="3F60CF66">
            <wp:extent cx="4864350" cy="1606633"/>
            <wp:effectExtent l="0" t="0" r="0" b="0"/>
            <wp:docPr id="38" name="圖片 3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99">
                      <a:extLst>
                        <a:ext uri="{28A0092B-C50C-407E-A947-70E740481C1C}">
                          <a14:useLocalDpi xmlns:a14="http://schemas.microsoft.com/office/drawing/2010/main" val="0"/>
                        </a:ext>
                      </a:extLst>
                    </a:blip>
                    <a:stretch>
                      <a:fillRect/>
                    </a:stretch>
                  </pic:blipFill>
                  <pic:spPr>
                    <a:xfrm>
                      <a:off x="0" y="0"/>
                      <a:ext cx="4864350" cy="1606633"/>
                    </a:xfrm>
                    <a:prstGeom prst="rect">
                      <a:avLst/>
                    </a:prstGeom>
                  </pic:spPr>
                </pic:pic>
              </a:graphicData>
            </a:graphic>
          </wp:inline>
        </w:drawing>
      </w:r>
    </w:p>
    <w:p w14:paraId="064FAD29" w14:textId="374D1C0A" w:rsidR="00201928" w:rsidRPr="00EE3251" w:rsidRDefault="002B3FAF" w:rsidP="00C4521B">
      <w:pPr>
        <w:kinsoku w:val="0"/>
        <w:snapToGrid w:val="0"/>
        <w:spacing w:beforeLines="25" w:before="60" w:line="240" w:lineRule="auto"/>
        <w:ind w:leftChars="237" w:left="569"/>
        <w:jc w:val="center"/>
      </w:pPr>
      <w:bookmarkStart w:id="371" w:name="_Ref31850206"/>
      <w:bookmarkStart w:id="372" w:name="_Toc40276392"/>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45</w:t>
      </w:r>
      <w:r w:rsidRPr="00EE3251">
        <w:fldChar w:fldCharType="end"/>
      </w:r>
      <w:bookmarkEnd w:id="371"/>
      <w:r w:rsidR="00201928" w:rsidRPr="00EE3251">
        <w:rPr>
          <w:noProof/>
        </w:rPr>
        <w:t xml:space="preserve"> </w:t>
      </w:r>
      <w:r w:rsidR="00201928" w:rsidRPr="00EE3251">
        <w:t>影像座標角點</w:t>
      </w:r>
      <w:r w:rsidR="007D42FC" w:rsidRPr="00EE3251">
        <w:t xml:space="preserve"> </w:t>
      </w:r>
      <w:r w:rsidR="00201928" w:rsidRPr="00EE3251">
        <w:t>(</w:t>
      </w:r>
      <w:r w:rsidR="00201928" w:rsidRPr="00EE3251">
        <w:t>像素</w:t>
      </w:r>
      <w:r w:rsidR="00201928" w:rsidRPr="00EE3251">
        <w:t>)</w:t>
      </w:r>
      <w:r w:rsidR="007D42FC" w:rsidRPr="00EE3251">
        <w:t xml:space="preserve"> </w:t>
      </w:r>
      <w:r w:rsidR="007D42FC" w:rsidRPr="00EE3251">
        <w:t>與</w:t>
      </w:r>
      <w:r w:rsidR="00201928" w:rsidRPr="00EE3251">
        <w:t>世界座標系</w:t>
      </w:r>
      <w:r w:rsidR="007D42FC" w:rsidRPr="00EE3251">
        <w:t xml:space="preserve"> </w:t>
      </w:r>
      <w:r w:rsidR="00201928" w:rsidRPr="00EE3251">
        <w:t>(</w:t>
      </w:r>
      <w:r w:rsidR="00201928" w:rsidRPr="00EE3251">
        <w:t>公尺</w:t>
      </w:r>
      <w:r w:rsidR="00201928" w:rsidRPr="00EE3251">
        <w:t>)</w:t>
      </w:r>
      <w:r w:rsidR="007D42FC" w:rsidRPr="00EE3251">
        <w:t xml:space="preserve"> </w:t>
      </w:r>
      <w:r w:rsidR="007D42FC" w:rsidRPr="00EE3251">
        <w:t>之轉換</w:t>
      </w:r>
      <w:bookmarkEnd w:id="372"/>
    </w:p>
    <w:p w14:paraId="4C3C79D7" w14:textId="77777777" w:rsidR="00955DD1" w:rsidRPr="00EE3251" w:rsidRDefault="00955DD1" w:rsidP="00C4521B">
      <w:pPr>
        <w:kinsoku w:val="0"/>
        <w:snapToGrid w:val="0"/>
        <w:spacing w:beforeLines="25" w:before="60" w:line="240" w:lineRule="auto"/>
        <w:ind w:leftChars="237" w:left="569"/>
        <w:jc w:val="center"/>
      </w:pPr>
    </w:p>
    <w:p w14:paraId="1EF9288A" w14:textId="77777777" w:rsidR="002B3FAF" w:rsidRPr="00EE3251" w:rsidRDefault="00955DD1" w:rsidP="002B3FAF">
      <w:pPr>
        <w:keepNext/>
        <w:kinsoku w:val="0"/>
        <w:snapToGrid w:val="0"/>
        <w:spacing w:beforeLines="25" w:before="60" w:line="240" w:lineRule="auto"/>
        <w:ind w:leftChars="532" w:left="1277"/>
        <w:jc w:val="center"/>
      </w:pPr>
      <w:r w:rsidRPr="00EE3251">
        <w:rPr>
          <w:noProof/>
        </w:rPr>
        <w:drawing>
          <wp:inline distT="0" distB="0" distL="0" distR="0" wp14:anchorId="2DFE5CDD" wp14:editId="00014EA1">
            <wp:extent cx="4746423" cy="971550"/>
            <wp:effectExtent l="0" t="0" r="0" b="0"/>
            <wp:docPr id="40" name="圖片 40" descr="一張含有 路面, 建築物, 文字,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100">
                      <a:extLst>
                        <a:ext uri="{28A0092B-C50C-407E-A947-70E740481C1C}">
                          <a14:useLocalDpi xmlns:a14="http://schemas.microsoft.com/office/drawing/2010/main" val="0"/>
                        </a:ext>
                      </a:extLst>
                    </a:blip>
                    <a:stretch>
                      <a:fillRect/>
                    </a:stretch>
                  </pic:blipFill>
                  <pic:spPr>
                    <a:xfrm>
                      <a:off x="0" y="0"/>
                      <a:ext cx="4751571" cy="972604"/>
                    </a:xfrm>
                    <a:prstGeom prst="rect">
                      <a:avLst/>
                    </a:prstGeom>
                  </pic:spPr>
                </pic:pic>
              </a:graphicData>
            </a:graphic>
          </wp:inline>
        </w:drawing>
      </w:r>
    </w:p>
    <w:p w14:paraId="7E1DCFAD" w14:textId="4AC35F05" w:rsidR="00915D38" w:rsidRPr="00EE3251" w:rsidRDefault="002B3FAF" w:rsidP="00C4521B">
      <w:pPr>
        <w:kinsoku w:val="0"/>
        <w:snapToGrid w:val="0"/>
        <w:spacing w:beforeLines="25" w:before="60" w:line="240" w:lineRule="auto"/>
        <w:ind w:leftChars="237" w:left="569"/>
        <w:jc w:val="center"/>
      </w:pPr>
      <w:bookmarkStart w:id="373" w:name="_Ref31850219"/>
      <w:bookmarkStart w:id="374" w:name="_Toc40276393"/>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46</w:t>
      </w:r>
      <w:r w:rsidRPr="00EE3251">
        <w:fldChar w:fldCharType="end"/>
      </w:r>
      <w:bookmarkEnd w:id="373"/>
      <w:r w:rsidR="00955DD1" w:rsidRPr="00EE3251">
        <w:rPr>
          <w:noProof/>
        </w:rPr>
        <w:t xml:space="preserve"> </w:t>
      </w:r>
      <w:r w:rsidR="00CC752F" w:rsidRPr="00EE3251">
        <w:t>Semantic Segmentation</w:t>
      </w:r>
      <w:r w:rsidR="00CC752F" w:rsidRPr="00EE3251">
        <w:t>濾雜訊示意圖</w:t>
      </w:r>
      <w:bookmarkEnd w:id="374"/>
    </w:p>
    <w:p w14:paraId="7D99317B" w14:textId="481D4D16" w:rsidR="00E67096" w:rsidRPr="00EE3251" w:rsidRDefault="00E67169" w:rsidP="00E67169">
      <w:pPr>
        <w:pStyle w:val="affc"/>
        <w:adjustRightInd w:val="0"/>
        <w:snapToGrid w:val="0"/>
        <w:spacing w:beforeLines="100" w:before="240" w:afterLines="100" w:after="240"/>
        <w:ind w:leftChars="532" w:left="1277"/>
        <w:jc w:val="both"/>
        <w:rPr>
          <w:rFonts w:ascii="Times New Roman"/>
          <w:sz w:val="24"/>
        </w:rPr>
      </w:pPr>
      <w:r>
        <w:rPr>
          <w:rFonts w:ascii="Times New Roman" w:hint="eastAsia"/>
          <w:sz w:val="24"/>
        </w:rPr>
        <w:t xml:space="preserve">    </w:t>
      </w:r>
      <w:r w:rsidR="006A46D3" w:rsidRPr="00EE3251">
        <w:rPr>
          <w:rFonts w:ascii="Times New Roman"/>
          <w:sz w:val="24"/>
        </w:rPr>
        <w:t>本</w:t>
      </w:r>
      <w:r w:rsidR="001F47F6" w:rsidRPr="00EE3251">
        <w:rPr>
          <w:rFonts w:ascii="Times New Roman"/>
          <w:sz w:val="24"/>
        </w:rPr>
        <w:t>子項</w:t>
      </w:r>
      <w:r w:rsidR="006A46D3" w:rsidRPr="00EE3251">
        <w:rPr>
          <w:rFonts w:ascii="Times New Roman"/>
          <w:sz w:val="24"/>
        </w:rPr>
        <w:t>計畫實車整合功能包含</w:t>
      </w:r>
      <w:r w:rsidR="006A46D3" w:rsidRPr="00EE3251">
        <w:rPr>
          <w:rFonts w:ascii="Times New Roman"/>
          <w:sz w:val="24"/>
        </w:rPr>
        <w:t>AEB</w:t>
      </w:r>
      <w:r w:rsidR="006A46D3" w:rsidRPr="00EE3251">
        <w:rPr>
          <w:rFonts w:ascii="Times New Roman"/>
          <w:sz w:val="24"/>
        </w:rPr>
        <w:t>與</w:t>
      </w:r>
      <w:r w:rsidR="006A46D3" w:rsidRPr="00EE3251">
        <w:rPr>
          <w:rFonts w:ascii="Times New Roman"/>
          <w:sz w:val="24"/>
        </w:rPr>
        <w:t>LKA</w:t>
      </w:r>
      <w:r w:rsidR="006A46D3" w:rsidRPr="00EE3251">
        <w:rPr>
          <w:rFonts w:ascii="Times New Roman"/>
          <w:sz w:val="24"/>
        </w:rPr>
        <w:t>，</w:t>
      </w:r>
      <w:r w:rsidR="006A46D3" w:rsidRPr="00EE3251">
        <w:rPr>
          <w:rFonts w:ascii="Times New Roman"/>
          <w:sz w:val="24"/>
        </w:rPr>
        <w:t>AEB</w:t>
      </w:r>
      <w:r w:rsidR="006A46D3" w:rsidRPr="00EE3251">
        <w:rPr>
          <w:rFonts w:ascii="Times New Roman"/>
          <w:sz w:val="24"/>
        </w:rPr>
        <w:t>功能為將本車車輛停止於前方，而</w:t>
      </w:r>
      <w:r w:rsidR="006A46D3" w:rsidRPr="00EE3251">
        <w:rPr>
          <w:rFonts w:ascii="Times New Roman"/>
          <w:sz w:val="24"/>
        </w:rPr>
        <w:t>LKA</w:t>
      </w:r>
      <w:r w:rsidR="006A46D3" w:rsidRPr="00EE3251">
        <w:rPr>
          <w:rFonts w:ascii="Times New Roman"/>
          <w:sz w:val="24"/>
        </w:rPr>
        <w:t>是當本車車輛偏離車道時，將車輛保持於車道內，其決策參數包含本車速度、物件距離、車道線距離、煞車</w:t>
      </w:r>
      <w:r w:rsidR="006A46D3" w:rsidRPr="00EE3251">
        <w:rPr>
          <w:rFonts w:ascii="Times New Roman"/>
          <w:sz w:val="24"/>
        </w:rPr>
        <w:t>G</w:t>
      </w:r>
      <w:r w:rsidR="006A46D3" w:rsidRPr="00EE3251">
        <w:rPr>
          <w:rFonts w:ascii="Times New Roman"/>
          <w:sz w:val="24"/>
        </w:rPr>
        <w:t>值、方向盤角度，並參考車輛控制限制，基於</w:t>
      </w:r>
      <w:r w:rsidR="006A46D3" w:rsidRPr="00EE3251">
        <w:rPr>
          <w:rFonts w:ascii="Times New Roman"/>
          <w:sz w:val="24"/>
        </w:rPr>
        <w:t>Fuzzy Logic</w:t>
      </w:r>
      <w:r w:rsidR="006A46D3" w:rsidRPr="00EE3251">
        <w:rPr>
          <w:rFonts w:ascii="Times New Roman"/>
          <w:sz w:val="24"/>
        </w:rPr>
        <w:t>方法，進行路徑規畫、煞車、油門、轉向之決策，本</w:t>
      </w:r>
      <w:r w:rsidR="001F47F6" w:rsidRPr="00EE3251">
        <w:rPr>
          <w:rFonts w:ascii="Times New Roman"/>
          <w:sz w:val="24"/>
        </w:rPr>
        <w:t>子項</w:t>
      </w:r>
      <w:r w:rsidR="006A46D3" w:rsidRPr="00EE3251">
        <w:rPr>
          <w:rFonts w:ascii="Times New Roman"/>
          <w:sz w:val="24"/>
        </w:rPr>
        <w:t>計畫將以華創車電</w:t>
      </w:r>
      <w:r w:rsidR="006A46D3" w:rsidRPr="00EE3251">
        <w:rPr>
          <w:rFonts w:ascii="Times New Roman"/>
          <w:sz w:val="24"/>
        </w:rPr>
        <w:t>S3 EV</w:t>
      </w:r>
      <w:r w:rsidR="006A46D3" w:rsidRPr="00EE3251">
        <w:rPr>
          <w:rFonts w:ascii="Times New Roman"/>
          <w:sz w:val="24"/>
        </w:rPr>
        <w:t>為載具，於車輛控制限制部分，將俱備足夠資訊加以決策，並同時於模擬</w:t>
      </w:r>
      <w:r w:rsidR="006A46D3" w:rsidRPr="00DD6220">
        <w:rPr>
          <w:rFonts w:ascii="Times New Roman"/>
          <w:sz w:val="24"/>
        </w:rPr>
        <w:t>器中初步驗證決策演算法正確性，以提升實車整合的安全性與效率，</w:t>
      </w:r>
      <w:r w:rsidR="006A46D3" w:rsidRPr="00DD6220">
        <w:rPr>
          <w:rFonts w:ascii="Times New Roman"/>
          <w:sz w:val="24"/>
        </w:rPr>
        <w:t>AEB</w:t>
      </w:r>
      <w:r w:rsidR="006A46D3" w:rsidRPr="00DD6220">
        <w:rPr>
          <w:rFonts w:ascii="Times New Roman"/>
          <w:sz w:val="24"/>
        </w:rPr>
        <w:t>與</w:t>
      </w:r>
      <w:r w:rsidR="006A46D3" w:rsidRPr="00DD6220">
        <w:rPr>
          <w:rFonts w:ascii="Times New Roman"/>
          <w:sz w:val="24"/>
        </w:rPr>
        <w:t>LKA</w:t>
      </w:r>
      <w:r w:rsidR="006A46D3" w:rsidRPr="00DD6220">
        <w:rPr>
          <w:rFonts w:ascii="Times New Roman"/>
          <w:sz w:val="24"/>
        </w:rPr>
        <w:t>功能示意圖如</w:t>
      </w:r>
      <w:r w:rsidR="006572FA">
        <w:rPr>
          <w:rFonts w:ascii="Times New Roman"/>
          <w:sz w:val="24"/>
        </w:rPr>
        <w:fldChar w:fldCharType="begin"/>
      </w:r>
      <w:r w:rsidR="006572FA">
        <w:rPr>
          <w:rFonts w:ascii="Times New Roman"/>
          <w:sz w:val="24"/>
        </w:rPr>
        <w:instrText xml:space="preserve"> REF _Ref31850368  \* MERGEFORMAT </w:instrText>
      </w:r>
      <w:r w:rsidR="006572FA">
        <w:rPr>
          <w:rFonts w:ascii="Times New Roman"/>
          <w:sz w:val="24"/>
        </w:rPr>
        <w:fldChar w:fldCharType="separate"/>
      </w:r>
      <w:r w:rsidR="0082588F" w:rsidRPr="0082588F">
        <w:rPr>
          <w:rFonts w:ascii="Times New Roman"/>
          <w:sz w:val="24"/>
        </w:rPr>
        <w:t>圖</w:t>
      </w:r>
      <w:r w:rsidR="0082588F" w:rsidRPr="0082588F">
        <w:rPr>
          <w:rFonts w:ascii="Times New Roman"/>
          <w:sz w:val="24"/>
        </w:rPr>
        <w:t>2.47</w:t>
      </w:r>
      <w:r w:rsidR="006572FA">
        <w:rPr>
          <w:rFonts w:ascii="Times New Roman"/>
          <w:sz w:val="24"/>
        </w:rPr>
        <w:fldChar w:fldCharType="end"/>
      </w:r>
      <w:r w:rsidR="006A46D3" w:rsidRPr="00DD6220">
        <w:rPr>
          <w:rFonts w:ascii="Times New Roman"/>
          <w:sz w:val="24"/>
        </w:rPr>
        <w:t>所示。</w:t>
      </w:r>
      <w:r w:rsidR="00E67096" w:rsidRPr="00DD6220">
        <w:rPr>
          <w:rFonts w:ascii="Times New Roman"/>
          <w:sz w:val="24"/>
        </w:rPr>
        <w:t>綜觀上述之規劃，本子項計畫汽車安全應用後處理開發，開發低複雜度之演算法，並設計適合結合</w:t>
      </w:r>
      <w:r w:rsidR="00E67096" w:rsidRPr="00DD6220">
        <w:rPr>
          <w:rFonts w:ascii="Times New Roman"/>
          <w:sz w:val="24"/>
        </w:rPr>
        <w:t xml:space="preserve"> AIM</w:t>
      </w:r>
      <w:ins w:id="375" w:author="Joyce" w:date="2020-05-14T13:58:00Z">
        <w:r w:rsidR="00C968FA">
          <w:rPr>
            <w:rFonts w:ascii="Times New Roman"/>
            <w:sz w:val="24"/>
          </w:rPr>
          <w:t>-2 SoC</w:t>
        </w:r>
      </w:ins>
      <w:r w:rsidR="00E67096" w:rsidRPr="00DD6220">
        <w:rPr>
          <w:rFonts w:ascii="Times New Roman"/>
          <w:sz w:val="24"/>
        </w:rPr>
        <w:t xml:space="preserve"> </w:t>
      </w:r>
      <w:r w:rsidR="00E67096" w:rsidRPr="00DD6220">
        <w:rPr>
          <w:rFonts w:ascii="Times New Roman"/>
          <w:sz w:val="24"/>
        </w:rPr>
        <w:t>晶片之實現架構，以解決車用</w:t>
      </w:r>
      <w:r w:rsidR="00E67096" w:rsidRPr="00DD6220">
        <w:rPr>
          <w:rFonts w:ascii="Times New Roman"/>
          <w:sz w:val="24"/>
        </w:rPr>
        <w:t>AI</w:t>
      </w:r>
      <w:r w:rsidR="00E67096" w:rsidRPr="00DD6220">
        <w:rPr>
          <w:rFonts w:ascii="Times New Roman"/>
          <w:sz w:val="24"/>
        </w:rPr>
        <w:t>之演算法層級須加快與高度平行化實現之挑戰，如</w:t>
      </w:r>
      <w:r w:rsidR="006572FA">
        <w:rPr>
          <w:rFonts w:ascii="Times New Roman"/>
          <w:sz w:val="24"/>
        </w:rPr>
        <w:fldChar w:fldCharType="begin"/>
      </w:r>
      <w:r w:rsidR="006572FA">
        <w:rPr>
          <w:rFonts w:ascii="Times New Roman"/>
          <w:sz w:val="24"/>
        </w:rPr>
        <w:instrText xml:space="preserve"> REF _Ref31850379  \* MERGEFORMAT </w:instrText>
      </w:r>
      <w:r w:rsidR="006572FA">
        <w:rPr>
          <w:rFonts w:ascii="Times New Roman"/>
          <w:sz w:val="24"/>
        </w:rPr>
        <w:fldChar w:fldCharType="separate"/>
      </w:r>
      <w:r w:rsidR="0082588F" w:rsidRPr="0082588F">
        <w:rPr>
          <w:rFonts w:ascii="Times New Roman"/>
          <w:sz w:val="24"/>
        </w:rPr>
        <w:t>圖</w:t>
      </w:r>
      <w:r w:rsidR="0082588F" w:rsidRPr="0082588F">
        <w:rPr>
          <w:rFonts w:ascii="Times New Roman"/>
          <w:sz w:val="24"/>
        </w:rPr>
        <w:t>2.48</w:t>
      </w:r>
      <w:r w:rsidR="006572FA">
        <w:rPr>
          <w:rFonts w:ascii="Times New Roman"/>
          <w:sz w:val="24"/>
        </w:rPr>
        <w:fldChar w:fldCharType="end"/>
      </w:r>
      <w:r w:rsidR="00E67096" w:rsidRPr="00DD6220">
        <w:rPr>
          <w:rFonts w:ascii="Times New Roman"/>
          <w:sz w:val="24"/>
        </w:rPr>
        <w:t>所示，</w:t>
      </w:r>
      <w:r w:rsidR="00E67096" w:rsidRPr="00EE3251">
        <w:rPr>
          <w:rFonts w:ascii="Times New Roman"/>
          <w:sz w:val="24"/>
        </w:rPr>
        <w:t>以達到高效能低成本，多功能</w:t>
      </w:r>
      <w:r w:rsidR="00E67096" w:rsidRPr="00EE3251">
        <w:rPr>
          <w:rFonts w:ascii="Times New Roman"/>
          <w:sz w:val="24"/>
        </w:rPr>
        <w:t xml:space="preserve"> AI ADAS </w:t>
      </w:r>
      <w:r w:rsidR="00E67096" w:rsidRPr="00EE3251">
        <w:rPr>
          <w:rFonts w:ascii="Times New Roman"/>
          <w:sz w:val="24"/>
        </w:rPr>
        <w:t>次系統驗證載具目標。</w:t>
      </w:r>
    </w:p>
    <w:p w14:paraId="69A86E37" w14:textId="77777777" w:rsidR="00E67096" w:rsidRPr="00EE3251" w:rsidRDefault="00E67096" w:rsidP="00C4521B">
      <w:pPr>
        <w:pStyle w:val="affc"/>
        <w:adjustRightInd w:val="0"/>
        <w:snapToGrid w:val="0"/>
        <w:spacing w:beforeLines="100" w:before="240" w:afterLines="100" w:after="240"/>
        <w:ind w:leftChars="532" w:left="1277" w:firstLineChars="177" w:firstLine="425"/>
        <w:jc w:val="both"/>
        <w:rPr>
          <w:rFonts w:ascii="Times New Roman"/>
          <w:sz w:val="24"/>
        </w:rPr>
      </w:pPr>
    </w:p>
    <w:p w14:paraId="1E599E35" w14:textId="77777777" w:rsidR="002B3FAF" w:rsidRPr="00EE3251" w:rsidRDefault="00B7308F" w:rsidP="002B3FAF">
      <w:pPr>
        <w:pStyle w:val="affc"/>
        <w:keepNext/>
        <w:adjustRightInd w:val="0"/>
        <w:snapToGrid w:val="0"/>
        <w:ind w:leftChars="532" w:left="1277"/>
        <w:jc w:val="center"/>
        <w:rPr>
          <w:rFonts w:ascii="Times New Roman"/>
        </w:rPr>
      </w:pPr>
      <w:r w:rsidRPr="00EE3251">
        <w:rPr>
          <w:rFonts w:ascii="Times New Roman"/>
          <w:noProof/>
          <w:sz w:val="24"/>
        </w:rPr>
        <w:drawing>
          <wp:inline distT="0" distB="0" distL="0" distR="0" wp14:anchorId="444B9FA7" wp14:editId="4D323068">
            <wp:extent cx="3514890" cy="1713631"/>
            <wp:effectExtent l="0" t="0" r="0"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101">
                      <a:extLst>
                        <a:ext uri="{28A0092B-C50C-407E-A947-70E740481C1C}">
                          <a14:useLocalDpi xmlns:a14="http://schemas.microsoft.com/office/drawing/2010/main" val="0"/>
                        </a:ext>
                      </a:extLst>
                    </a:blip>
                    <a:stretch>
                      <a:fillRect/>
                    </a:stretch>
                  </pic:blipFill>
                  <pic:spPr>
                    <a:xfrm>
                      <a:off x="0" y="0"/>
                      <a:ext cx="3522407" cy="1717296"/>
                    </a:xfrm>
                    <a:prstGeom prst="rect">
                      <a:avLst/>
                    </a:prstGeom>
                  </pic:spPr>
                </pic:pic>
              </a:graphicData>
            </a:graphic>
          </wp:inline>
        </w:drawing>
      </w:r>
    </w:p>
    <w:p w14:paraId="3D9F9350" w14:textId="24C8A137" w:rsidR="007B62E4" w:rsidRPr="00EE3251" w:rsidRDefault="002B3FAF" w:rsidP="00C4521B">
      <w:pPr>
        <w:kinsoku w:val="0"/>
        <w:snapToGrid w:val="0"/>
        <w:spacing w:beforeLines="25" w:before="60" w:line="240" w:lineRule="auto"/>
        <w:ind w:leftChars="237" w:left="569"/>
        <w:jc w:val="center"/>
      </w:pPr>
      <w:bookmarkStart w:id="376" w:name="_Ref31850368"/>
      <w:bookmarkStart w:id="377" w:name="_Toc40276394"/>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47</w:t>
      </w:r>
      <w:r w:rsidRPr="00EE3251">
        <w:fldChar w:fldCharType="end"/>
      </w:r>
      <w:bookmarkEnd w:id="376"/>
      <w:r w:rsidR="007B62E4" w:rsidRPr="00EE3251">
        <w:rPr>
          <w:noProof/>
        </w:rPr>
        <w:t xml:space="preserve"> </w:t>
      </w:r>
      <w:r w:rsidR="007B62E4" w:rsidRPr="00EE3251">
        <w:t>AEB</w:t>
      </w:r>
      <w:r w:rsidR="007B62E4" w:rsidRPr="00EE3251">
        <w:t>與</w:t>
      </w:r>
      <w:r w:rsidR="007B62E4" w:rsidRPr="00EE3251">
        <w:t>LKA</w:t>
      </w:r>
      <w:r w:rsidR="007B62E4" w:rsidRPr="00EE3251">
        <w:t>示意圖</w:t>
      </w:r>
      <w:bookmarkEnd w:id="377"/>
    </w:p>
    <w:p w14:paraId="43128EB3" w14:textId="4915BA15" w:rsidR="003E754F" w:rsidRPr="00EE3251" w:rsidRDefault="003E754F" w:rsidP="00C4521B">
      <w:pPr>
        <w:pStyle w:val="affc"/>
        <w:adjustRightInd w:val="0"/>
        <w:snapToGrid w:val="0"/>
        <w:ind w:leftChars="355" w:left="852"/>
        <w:rPr>
          <w:rFonts w:ascii="Times New Roman"/>
          <w:sz w:val="24"/>
        </w:rPr>
      </w:pPr>
    </w:p>
    <w:p w14:paraId="7841063C" w14:textId="2058E750" w:rsidR="00A87B0E" w:rsidRPr="00EE3251" w:rsidRDefault="00E67169" w:rsidP="00E67169">
      <w:pPr>
        <w:pStyle w:val="affc"/>
        <w:widowControl/>
        <w:adjustRightInd w:val="0"/>
        <w:snapToGrid w:val="0"/>
        <w:ind w:leftChars="592" w:left="1421"/>
        <w:jc w:val="both"/>
        <w:rPr>
          <w:rFonts w:ascii="Times New Roman"/>
          <w:sz w:val="24"/>
        </w:rPr>
      </w:pPr>
      <w:r>
        <w:rPr>
          <w:rFonts w:ascii="Times New Roman" w:hint="eastAsia"/>
          <w:sz w:val="24"/>
        </w:rPr>
        <w:t xml:space="preserve">    </w:t>
      </w:r>
      <w:r w:rsidR="00AB2976" w:rsidRPr="00EE3251">
        <w:rPr>
          <w:rFonts w:ascii="Times New Roman"/>
          <w:sz w:val="24"/>
        </w:rPr>
        <w:t>綜觀上述</w:t>
      </w:r>
      <w:r w:rsidR="00AB2976" w:rsidRPr="00DD6220">
        <w:rPr>
          <w:rFonts w:ascii="Times New Roman"/>
          <w:sz w:val="24"/>
        </w:rPr>
        <w:t>之規劃，本子項計畫汽車安全應用後處理開發，開發低複雜度之演算法，並設計適合結合</w:t>
      </w:r>
      <w:r w:rsidR="00AB2976" w:rsidRPr="00DD6220">
        <w:rPr>
          <w:rFonts w:ascii="Times New Roman"/>
          <w:sz w:val="24"/>
        </w:rPr>
        <w:t xml:space="preserve"> AIM</w:t>
      </w:r>
      <w:ins w:id="378" w:author="Joyce" w:date="2020-05-14T13:59:00Z">
        <w:r w:rsidR="00C968FA">
          <w:rPr>
            <w:rFonts w:ascii="Times New Roman"/>
            <w:sz w:val="24"/>
          </w:rPr>
          <w:t>-2 SoC</w:t>
        </w:r>
      </w:ins>
      <w:r w:rsidR="00AB2976" w:rsidRPr="00DD6220">
        <w:rPr>
          <w:rFonts w:ascii="Times New Roman"/>
          <w:sz w:val="24"/>
        </w:rPr>
        <w:t xml:space="preserve"> </w:t>
      </w:r>
      <w:r w:rsidR="00AB2976" w:rsidRPr="00DD6220">
        <w:rPr>
          <w:rFonts w:ascii="Times New Roman"/>
          <w:sz w:val="24"/>
        </w:rPr>
        <w:t>晶片之實現架構，</w:t>
      </w:r>
      <w:r w:rsidR="00E67096" w:rsidRPr="00DD6220">
        <w:rPr>
          <w:rFonts w:ascii="Times New Roman"/>
          <w:sz w:val="24"/>
        </w:rPr>
        <w:t>以</w:t>
      </w:r>
      <w:r w:rsidR="00AB2976" w:rsidRPr="00DD6220">
        <w:rPr>
          <w:rFonts w:ascii="Times New Roman"/>
          <w:sz w:val="24"/>
        </w:rPr>
        <w:t>解決車用</w:t>
      </w:r>
      <w:r w:rsidR="00AB2976" w:rsidRPr="00DD6220">
        <w:rPr>
          <w:rFonts w:ascii="Times New Roman"/>
          <w:sz w:val="24"/>
        </w:rPr>
        <w:t>AI</w:t>
      </w:r>
      <w:r w:rsidR="00AB2976" w:rsidRPr="00DD6220">
        <w:rPr>
          <w:rFonts w:ascii="Times New Roman"/>
          <w:sz w:val="24"/>
        </w:rPr>
        <w:t>之演算法層級須加快與高度平行化實現之挑戰</w:t>
      </w:r>
      <w:r w:rsidR="00BF4AF5" w:rsidRPr="00DD6220">
        <w:rPr>
          <w:rFonts w:ascii="Times New Roman"/>
          <w:sz w:val="24"/>
        </w:rPr>
        <w:t xml:space="preserve"> (</w:t>
      </w:r>
      <w:r w:rsidR="00AB2976" w:rsidRPr="00DD6220">
        <w:rPr>
          <w:rFonts w:ascii="Times New Roman"/>
          <w:sz w:val="24"/>
        </w:rPr>
        <w:t>如</w:t>
      </w:r>
      <w:r w:rsidR="006572FA">
        <w:rPr>
          <w:rFonts w:ascii="Times New Roman"/>
          <w:sz w:val="24"/>
        </w:rPr>
        <w:fldChar w:fldCharType="begin"/>
      </w:r>
      <w:r w:rsidR="006572FA">
        <w:rPr>
          <w:rFonts w:ascii="Times New Roman"/>
          <w:sz w:val="24"/>
        </w:rPr>
        <w:instrText xml:space="preserve"> REF _Ref31850379  \* MERGEFORMAT </w:instrText>
      </w:r>
      <w:r w:rsidR="006572FA">
        <w:rPr>
          <w:rFonts w:ascii="Times New Roman"/>
          <w:sz w:val="24"/>
        </w:rPr>
        <w:fldChar w:fldCharType="separate"/>
      </w:r>
      <w:r w:rsidR="0082588F" w:rsidRPr="0082588F">
        <w:rPr>
          <w:rFonts w:ascii="Times New Roman"/>
          <w:sz w:val="24"/>
        </w:rPr>
        <w:t>圖</w:t>
      </w:r>
      <w:r w:rsidR="0082588F" w:rsidRPr="0082588F">
        <w:rPr>
          <w:rFonts w:ascii="Times New Roman"/>
          <w:sz w:val="24"/>
        </w:rPr>
        <w:t>2.48</w:t>
      </w:r>
      <w:r w:rsidR="006572FA">
        <w:rPr>
          <w:rFonts w:ascii="Times New Roman"/>
          <w:sz w:val="24"/>
        </w:rPr>
        <w:fldChar w:fldCharType="end"/>
      </w:r>
      <w:r w:rsidR="00AB2976" w:rsidRPr="00EE3251">
        <w:rPr>
          <w:rFonts w:ascii="Times New Roman"/>
          <w:sz w:val="24"/>
        </w:rPr>
        <w:t>所示</w:t>
      </w:r>
      <w:r w:rsidR="00BF4AF5" w:rsidRPr="00EE3251">
        <w:rPr>
          <w:rFonts w:ascii="Times New Roman"/>
          <w:sz w:val="24"/>
        </w:rPr>
        <w:t>)</w:t>
      </w:r>
      <w:r w:rsidR="00AB2976" w:rsidRPr="00EE3251">
        <w:rPr>
          <w:rFonts w:ascii="Times New Roman"/>
          <w:sz w:val="24"/>
        </w:rPr>
        <w:t>，以達到高效能低成本，多功能</w:t>
      </w:r>
      <w:r w:rsidR="00AB2976" w:rsidRPr="00EE3251">
        <w:rPr>
          <w:rFonts w:ascii="Times New Roman"/>
          <w:sz w:val="24"/>
        </w:rPr>
        <w:t xml:space="preserve"> AI ADAS </w:t>
      </w:r>
      <w:r w:rsidR="00AB2976" w:rsidRPr="00EE3251">
        <w:rPr>
          <w:rFonts w:ascii="Times New Roman"/>
          <w:sz w:val="24"/>
        </w:rPr>
        <w:t>次系統驗證載具目標。</w:t>
      </w:r>
    </w:p>
    <w:p w14:paraId="39746341" w14:textId="77777777" w:rsidR="002B3FAF" w:rsidRPr="00EE3251" w:rsidRDefault="00A87B0E" w:rsidP="002B3FAF">
      <w:pPr>
        <w:pStyle w:val="affc"/>
        <w:keepNext/>
        <w:adjustRightInd w:val="0"/>
        <w:snapToGrid w:val="0"/>
        <w:ind w:leftChars="592" w:left="1421"/>
        <w:jc w:val="center"/>
        <w:rPr>
          <w:rFonts w:ascii="Times New Roman"/>
        </w:rPr>
      </w:pPr>
      <w:r w:rsidRPr="00EE3251">
        <w:rPr>
          <w:rFonts w:ascii="Times New Roman"/>
          <w:noProof/>
          <w:sz w:val="24"/>
        </w:rPr>
        <w:drawing>
          <wp:inline distT="0" distB="0" distL="0" distR="0" wp14:anchorId="3FC669BD" wp14:editId="1977EF49">
            <wp:extent cx="4964922" cy="1939796"/>
            <wp:effectExtent l="0" t="0" r="7620" b="3810"/>
            <wp:docPr id="42" name="圖片 42"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102">
                      <a:extLst>
                        <a:ext uri="{28A0092B-C50C-407E-A947-70E740481C1C}">
                          <a14:useLocalDpi xmlns:a14="http://schemas.microsoft.com/office/drawing/2010/main" val="0"/>
                        </a:ext>
                      </a:extLst>
                    </a:blip>
                    <a:stretch>
                      <a:fillRect/>
                    </a:stretch>
                  </pic:blipFill>
                  <pic:spPr>
                    <a:xfrm>
                      <a:off x="0" y="0"/>
                      <a:ext cx="4993739" cy="1951055"/>
                    </a:xfrm>
                    <a:prstGeom prst="rect">
                      <a:avLst/>
                    </a:prstGeom>
                  </pic:spPr>
                </pic:pic>
              </a:graphicData>
            </a:graphic>
          </wp:inline>
        </w:drawing>
      </w:r>
    </w:p>
    <w:p w14:paraId="09DB0983" w14:textId="11A5DE55" w:rsidR="00A87B0E" w:rsidRPr="00EE3251" w:rsidRDefault="002B3FAF" w:rsidP="00C4521B">
      <w:pPr>
        <w:kinsoku w:val="0"/>
        <w:snapToGrid w:val="0"/>
        <w:spacing w:beforeLines="25" w:before="60" w:line="240" w:lineRule="auto"/>
        <w:ind w:leftChars="237" w:left="569"/>
        <w:jc w:val="center"/>
      </w:pPr>
      <w:bookmarkStart w:id="379" w:name="_Ref31850379"/>
      <w:bookmarkStart w:id="380" w:name="_Toc40276395"/>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48</w:t>
      </w:r>
      <w:r w:rsidRPr="00EE3251">
        <w:fldChar w:fldCharType="end"/>
      </w:r>
      <w:bookmarkEnd w:id="379"/>
      <w:r w:rsidR="00BF4AF5" w:rsidRPr="00EE3251">
        <w:t>車用</w:t>
      </w:r>
      <w:r w:rsidR="00FD1BDE" w:rsidRPr="00EE3251">
        <w:t>A</w:t>
      </w:r>
      <w:r w:rsidR="00BF4AF5" w:rsidRPr="00EE3251">
        <w:t>I</w:t>
      </w:r>
      <w:r w:rsidR="00BF4AF5" w:rsidRPr="00EE3251">
        <w:t>之挑戰</w:t>
      </w:r>
      <w:bookmarkEnd w:id="380"/>
    </w:p>
    <w:p w14:paraId="6D364265" w14:textId="77777777" w:rsidR="00A87B0E" w:rsidRPr="00EE3251" w:rsidRDefault="00A87B0E" w:rsidP="00C4521B">
      <w:pPr>
        <w:pStyle w:val="affc"/>
        <w:adjustRightInd w:val="0"/>
        <w:snapToGrid w:val="0"/>
        <w:ind w:leftChars="592" w:left="1421"/>
        <w:jc w:val="center"/>
        <w:rPr>
          <w:rFonts w:ascii="Times New Roman"/>
          <w:sz w:val="24"/>
        </w:rPr>
      </w:pPr>
    </w:p>
    <w:p w14:paraId="54FDDBC2" w14:textId="08A15374" w:rsidR="004D0D7F" w:rsidRPr="00EE3251" w:rsidRDefault="004D0D7F" w:rsidP="00C4521B">
      <w:pPr>
        <w:pStyle w:val="affc"/>
        <w:adjustRightInd w:val="0"/>
        <w:snapToGrid w:val="0"/>
        <w:ind w:leftChars="355" w:left="852"/>
        <w:rPr>
          <w:rFonts w:ascii="Times New Roman"/>
          <w:sz w:val="24"/>
        </w:rPr>
      </w:pPr>
      <w:r w:rsidRPr="00EE3251">
        <w:rPr>
          <w:rFonts w:ascii="Times New Roman"/>
          <w:sz w:val="24"/>
        </w:rPr>
        <w:t xml:space="preserve">D.3 </w:t>
      </w:r>
      <w:r w:rsidRPr="00EE3251">
        <w:rPr>
          <w:rFonts w:ascii="Times New Roman"/>
          <w:sz w:val="24"/>
        </w:rPr>
        <w:t>載具實車驗證與產品系統測試</w:t>
      </w:r>
    </w:p>
    <w:p w14:paraId="23AF9E1F" w14:textId="093157BD" w:rsidR="00D70500" w:rsidRDefault="00E67169" w:rsidP="00C4521B">
      <w:pPr>
        <w:pStyle w:val="affc"/>
        <w:adjustRightInd w:val="0"/>
        <w:snapToGrid w:val="0"/>
        <w:ind w:leftChars="532" w:left="1277"/>
        <w:jc w:val="both"/>
        <w:rPr>
          <w:rFonts w:ascii="Times New Roman"/>
          <w:sz w:val="24"/>
        </w:rPr>
      </w:pPr>
      <w:r>
        <w:rPr>
          <w:rFonts w:ascii="Times New Roman" w:hint="eastAsia"/>
          <w:sz w:val="24"/>
        </w:rPr>
        <w:t xml:space="preserve">    </w:t>
      </w:r>
      <w:r w:rsidR="00445590" w:rsidRPr="00EE3251">
        <w:rPr>
          <w:rFonts w:ascii="Times New Roman"/>
          <w:sz w:val="24"/>
        </w:rPr>
        <w:t>根據上述技術開發，已可得知物件距離與決策策略，後續必須轉譯為車輛之控制指令，針對高階決策指令，本</w:t>
      </w:r>
      <w:r w:rsidR="00D620A6" w:rsidRPr="00EE3251">
        <w:rPr>
          <w:rFonts w:ascii="Times New Roman"/>
          <w:sz w:val="24"/>
        </w:rPr>
        <w:t>子項</w:t>
      </w:r>
      <w:r w:rsidR="00445590" w:rsidRPr="00EE3251">
        <w:rPr>
          <w:rFonts w:ascii="Times New Roman"/>
          <w:sz w:val="24"/>
        </w:rPr>
        <w:t>計畫將實作以華創車電</w:t>
      </w:r>
      <w:r w:rsidR="00445590" w:rsidRPr="00EE3251">
        <w:rPr>
          <w:rFonts w:ascii="Times New Roman"/>
          <w:sz w:val="24"/>
        </w:rPr>
        <w:t>S3 EV 135</w:t>
      </w:r>
      <w:r w:rsidR="00445590" w:rsidRPr="00EE3251">
        <w:rPr>
          <w:rFonts w:ascii="Times New Roman"/>
          <w:sz w:val="24"/>
        </w:rPr>
        <w:t>控制指令實現之</w:t>
      </w:r>
      <w:r w:rsidR="00D620A6" w:rsidRPr="00EE3251">
        <w:rPr>
          <w:rFonts w:ascii="Times New Roman"/>
          <w:sz w:val="24"/>
        </w:rPr>
        <w:t>，</w:t>
      </w:r>
      <w:r w:rsidR="00445590" w:rsidRPr="00EE3251">
        <w:rPr>
          <w:rFonts w:ascii="Times New Roman"/>
          <w:sz w:val="24"/>
        </w:rPr>
        <w:t>首先先透過模擬器</w:t>
      </w:r>
      <w:r w:rsidR="00445590" w:rsidRPr="00DD6220">
        <w:rPr>
          <w:rFonts w:ascii="Times New Roman"/>
          <w:sz w:val="24"/>
        </w:rPr>
        <w:t>完成</w:t>
      </w:r>
      <w:r w:rsidR="00445590" w:rsidRPr="00DD6220">
        <w:rPr>
          <w:rFonts w:ascii="Times New Roman"/>
          <w:sz w:val="24"/>
        </w:rPr>
        <w:t>HiL (Hardware in the Loop)</w:t>
      </w:r>
      <w:r w:rsidR="00445590" w:rsidRPr="00DD6220">
        <w:rPr>
          <w:rFonts w:ascii="Times New Roman"/>
          <w:sz w:val="24"/>
        </w:rPr>
        <w:t>，驗證測試感知與決策是否能夠應對</w:t>
      </w:r>
      <w:r w:rsidR="00445590" w:rsidRPr="00DD6220">
        <w:rPr>
          <w:rFonts w:ascii="Times New Roman"/>
          <w:sz w:val="24"/>
        </w:rPr>
        <w:t>AEB</w:t>
      </w:r>
      <w:r w:rsidR="00445590" w:rsidRPr="00DD6220">
        <w:rPr>
          <w:rFonts w:ascii="Times New Roman"/>
          <w:sz w:val="24"/>
        </w:rPr>
        <w:t>與</w:t>
      </w:r>
      <w:r w:rsidR="00445590" w:rsidRPr="00DD6220">
        <w:rPr>
          <w:rFonts w:ascii="Times New Roman"/>
          <w:sz w:val="24"/>
        </w:rPr>
        <w:t>LKA</w:t>
      </w:r>
      <w:r w:rsidR="00445590" w:rsidRPr="00DD6220">
        <w:rPr>
          <w:rFonts w:ascii="Times New Roman"/>
          <w:sz w:val="24"/>
        </w:rPr>
        <w:t>之情境，如</w:t>
      </w:r>
      <w:r w:rsidR="006572FA">
        <w:rPr>
          <w:rFonts w:ascii="Times New Roman"/>
          <w:sz w:val="24"/>
        </w:rPr>
        <w:fldChar w:fldCharType="begin"/>
      </w:r>
      <w:r w:rsidR="006572FA">
        <w:rPr>
          <w:rFonts w:ascii="Times New Roman"/>
          <w:sz w:val="24"/>
        </w:rPr>
        <w:instrText xml:space="preserve"> REF _Ref31850553  \* MERGEFORMAT </w:instrText>
      </w:r>
      <w:r w:rsidR="006572FA">
        <w:rPr>
          <w:rFonts w:ascii="Times New Roman"/>
          <w:sz w:val="24"/>
        </w:rPr>
        <w:fldChar w:fldCharType="separate"/>
      </w:r>
      <w:r w:rsidR="0082588F" w:rsidRPr="0082588F">
        <w:rPr>
          <w:rFonts w:ascii="Times New Roman"/>
          <w:sz w:val="24"/>
        </w:rPr>
        <w:t>圖</w:t>
      </w:r>
      <w:r w:rsidR="0082588F" w:rsidRPr="0082588F">
        <w:rPr>
          <w:rFonts w:ascii="Times New Roman"/>
          <w:sz w:val="24"/>
        </w:rPr>
        <w:t>2.49</w:t>
      </w:r>
      <w:r w:rsidR="006572FA">
        <w:rPr>
          <w:rFonts w:ascii="Times New Roman"/>
          <w:sz w:val="24"/>
        </w:rPr>
        <w:fldChar w:fldCharType="end"/>
      </w:r>
      <w:r w:rsidR="00445590" w:rsidRPr="00DD6220">
        <w:rPr>
          <w:rFonts w:ascii="Times New Roman"/>
          <w:sz w:val="24"/>
        </w:rPr>
        <w:t>所示</w:t>
      </w:r>
      <w:r w:rsidR="00D70500" w:rsidRPr="00DD6220">
        <w:rPr>
          <w:rFonts w:ascii="Times New Roman"/>
          <w:sz w:val="24"/>
        </w:rPr>
        <w:t>；通過</w:t>
      </w:r>
      <w:r w:rsidR="00D70500" w:rsidRPr="00DD6220">
        <w:rPr>
          <w:rFonts w:ascii="Times New Roman"/>
          <w:sz w:val="24"/>
        </w:rPr>
        <w:t>HiL (Hardware in the Loop)</w:t>
      </w:r>
      <w:r w:rsidR="00D70500" w:rsidRPr="00DD6220">
        <w:rPr>
          <w:rFonts w:ascii="Times New Roman"/>
          <w:sz w:val="24"/>
        </w:rPr>
        <w:t>測試之後，結合毫米波雷達與影像感測器，將決策演算法實現於</w:t>
      </w:r>
      <w:r w:rsidR="00D70500" w:rsidRPr="00DD6220">
        <w:rPr>
          <w:rFonts w:ascii="Times New Roman"/>
          <w:sz w:val="24"/>
        </w:rPr>
        <w:t>ECU</w:t>
      </w:r>
      <w:r w:rsidR="00D70500" w:rsidRPr="00DD6220">
        <w:rPr>
          <w:rFonts w:ascii="Times New Roman"/>
          <w:sz w:val="24"/>
        </w:rPr>
        <w:t>平台，並透過</w:t>
      </w:r>
      <w:r w:rsidR="00D70500" w:rsidRPr="00DD6220">
        <w:rPr>
          <w:rFonts w:ascii="Times New Roman"/>
          <w:sz w:val="24"/>
        </w:rPr>
        <w:t>CAN Interface</w:t>
      </w:r>
      <w:r w:rsidR="00D70500" w:rsidRPr="00DD6220">
        <w:rPr>
          <w:rFonts w:ascii="Times New Roman"/>
          <w:sz w:val="24"/>
        </w:rPr>
        <w:t>與</w:t>
      </w:r>
      <w:r w:rsidR="00D70500" w:rsidRPr="00DD6220">
        <w:rPr>
          <w:rFonts w:ascii="Times New Roman"/>
          <w:sz w:val="24"/>
        </w:rPr>
        <w:t xml:space="preserve">S3 EV </w:t>
      </w:r>
      <w:r w:rsidR="00DD6220">
        <w:rPr>
          <w:rFonts w:ascii="Times New Roman" w:hint="eastAsia"/>
          <w:sz w:val="24"/>
        </w:rPr>
        <w:t>Ga</w:t>
      </w:r>
      <w:r w:rsidR="00DD6220">
        <w:rPr>
          <w:rFonts w:ascii="Times New Roman"/>
          <w:sz w:val="24"/>
        </w:rPr>
        <w:t>te</w:t>
      </w:r>
      <w:r w:rsidR="00D70500" w:rsidRPr="00DD6220">
        <w:rPr>
          <w:rFonts w:ascii="Times New Roman"/>
          <w:sz w:val="24"/>
        </w:rPr>
        <w:t>way</w:t>
      </w:r>
      <w:r w:rsidR="00D70500" w:rsidRPr="00DD6220">
        <w:rPr>
          <w:rFonts w:ascii="Times New Roman"/>
          <w:sz w:val="24"/>
        </w:rPr>
        <w:t>介接，進而操控車輛之煞車、油門、轉向，整合系統方塊圖如</w:t>
      </w:r>
      <w:r w:rsidR="006572FA">
        <w:rPr>
          <w:rFonts w:ascii="Times New Roman"/>
          <w:sz w:val="24"/>
        </w:rPr>
        <w:fldChar w:fldCharType="begin"/>
      </w:r>
      <w:r w:rsidR="006572FA">
        <w:rPr>
          <w:rFonts w:ascii="Times New Roman"/>
          <w:sz w:val="24"/>
        </w:rPr>
        <w:instrText xml:space="preserve"> REF _Ref31850532  \* MERGEFORMAT </w:instrText>
      </w:r>
      <w:r w:rsidR="006572FA">
        <w:rPr>
          <w:rFonts w:ascii="Times New Roman"/>
          <w:sz w:val="24"/>
        </w:rPr>
        <w:fldChar w:fldCharType="separate"/>
      </w:r>
      <w:r w:rsidR="0082588F" w:rsidRPr="0082588F">
        <w:rPr>
          <w:rFonts w:ascii="Times New Roman"/>
          <w:sz w:val="24"/>
        </w:rPr>
        <w:t>圖</w:t>
      </w:r>
      <w:r w:rsidR="0082588F" w:rsidRPr="0082588F">
        <w:rPr>
          <w:rFonts w:ascii="Times New Roman"/>
          <w:sz w:val="24"/>
        </w:rPr>
        <w:t>2.50</w:t>
      </w:r>
      <w:r w:rsidR="006572FA">
        <w:rPr>
          <w:rFonts w:ascii="Times New Roman"/>
          <w:sz w:val="24"/>
        </w:rPr>
        <w:fldChar w:fldCharType="end"/>
      </w:r>
      <w:r w:rsidR="00D70500" w:rsidRPr="00DD6220">
        <w:rPr>
          <w:rFonts w:ascii="Times New Roman"/>
          <w:sz w:val="24"/>
        </w:rPr>
        <w:t>所</w:t>
      </w:r>
      <w:r w:rsidR="00D70500" w:rsidRPr="00EE3251">
        <w:rPr>
          <w:rFonts w:ascii="Times New Roman"/>
          <w:sz w:val="24"/>
        </w:rPr>
        <w:t>示。</w:t>
      </w:r>
    </w:p>
    <w:p w14:paraId="22F11163" w14:textId="77777777" w:rsidR="00874DE0" w:rsidRPr="00EE3251" w:rsidRDefault="00874DE0" w:rsidP="00C4521B">
      <w:pPr>
        <w:pStyle w:val="affc"/>
        <w:adjustRightInd w:val="0"/>
        <w:snapToGrid w:val="0"/>
        <w:ind w:leftChars="532" w:left="1277"/>
        <w:jc w:val="both"/>
        <w:rPr>
          <w:rFonts w:ascii="Times New Roman"/>
          <w:sz w:val="24"/>
        </w:rPr>
      </w:pPr>
    </w:p>
    <w:p w14:paraId="162FB236" w14:textId="77777777" w:rsidR="002B3FAF" w:rsidRPr="00EE3251" w:rsidRDefault="00225A1F" w:rsidP="002B3FAF">
      <w:pPr>
        <w:pStyle w:val="affc"/>
        <w:keepNext/>
        <w:adjustRightInd w:val="0"/>
        <w:snapToGrid w:val="0"/>
        <w:ind w:leftChars="532" w:left="1277"/>
        <w:jc w:val="center"/>
        <w:rPr>
          <w:rFonts w:ascii="Times New Roman"/>
        </w:rPr>
      </w:pPr>
      <w:r w:rsidRPr="00EE3251">
        <w:rPr>
          <w:rFonts w:ascii="Times New Roman"/>
          <w:noProof/>
          <w:sz w:val="24"/>
        </w:rPr>
        <w:drawing>
          <wp:inline distT="0" distB="0" distL="0" distR="0" wp14:anchorId="25119A34" wp14:editId="29237B45">
            <wp:extent cx="3507792" cy="1569808"/>
            <wp:effectExtent l="0" t="0" r="0" b="0"/>
            <wp:docPr id="43" name="圖片 43" descr="一張含有 天空, 室外, 路,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103">
                      <a:extLst>
                        <a:ext uri="{28A0092B-C50C-407E-A947-70E740481C1C}">
                          <a14:useLocalDpi xmlns:a14="http://schemas.microsoft.com/office/drawing/2010/main" val="0"/>
                        </a:ext>
                      </a:extLst>
                    </a:blip>
                    <a:stretch>
                      <a:fillRect/>
                    </a:stretch>
                  </pic:blipFill>
                  <pic:spPr>
                    <a:xfrm>
                      <a:off x="0" y="0"/>
                      <a:ext cx="3541634" cy="1584953"/>
                    </a:xfrm>
                    <a:prstGeom prst="rect">
                      <a:avLst/>
                    </a:prstGeom>
                  </pic:spPr>
                </pic:pic>
              </a:graphicData>
            </a:graphic>
          </wp:inline>
        </w:drawing>
      </w:r>
    </w:p>
    <w:p w14:paraId="5DC69A3F" w14:textId="0B51B9D4" w:rsidR="001D0F11" w:rsidRDefault="002B3FAF" w:rsidP="00C4521B">
      <w:pPr>
        <w:kinsoku w:val="0"/>
        <w:snapToGrid w:val="0"/>
        <w:spacing w:beforeLines="25" w:before="60" w:line="240" w:lineRule="auto"/>
        <w:ind w:leftChars="237" w:left="569"/>
        <w:jc w:val="center"/>
      </w:pPr>
      <w:bookmarkStart w:id="381" w:name="_Ref31850553"/>
      <w:bookmarkStart w:id="382" w:name="_Toc40276396"/>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49</w:t>
      </w:r>
      <w:r w:rsidRPr="00EE3251">
        <w:fldChar w:fldCharType="end"/>
      </w:r>
      <w:bookmarkEnd w:id="381"/>
      <w:r w:rsidR="001D0F11" w:rsidRPr="00EE3251">
        <w:rPr>
          <w:noProof/>
        </w:rPr>
        <w:t xml:space="preserve"> </w:t>
      </w:r>
      <w:r w:rsidR="005F4DE1" w:rsidRPr="00EE3251">
        <w:t xml:space="preserve">HiL </w:t>
      </w:r>
      <w:r w:rsidR="005F4DE1" w:rsidRPr="00EE3251">
        <w:t>示意圖</w:t>
      </w:r>
      <w:bookmarkEnd w:id="382"/>
    </w:p>
    <w:p w14:paraId="23567A9F" w14:textId="77777777" w:rsidR="002B3FAF" w:rsidRPr="00EE3251" w:rsidRDefault="00225A1F" w:rsidP="002B3FAF">
      <w:pPr>
        <w:pStyle w:val="affc"/>
        <w:keepNext/>
        <w:adjustRightInd w:val="0"/>
        <w:snapToGrid w:val="0"/>
        <w:ind w:leftChars="355" w:left="852"/>
        <w:jc w:val="center"/>
        <w:rPr>
          <w:rFonts w:ascii="Times New Roman"/>
        </w:rPr>
      </w:pPr>
      <w:r w:rsidRPr="00EE3251">
        <w:rPr>
          <w:rFonts w:ascii="Times New Roman"/>
          <w:noProof/>
          <w:sz w:val="24"/>
        </w:rPr>
        <w:lastRenderedPageBreak/>
        <w:drawing>
          <wp:inline distT="0" distB="0" distL="0" distR="0" wp14:anchorId="5CB91A31" wp14:editId="513CBEF0">
            <wp:extent cx="4889133" cy="2215388"/>
            <wp:effectExtent l="0" t="0" r="698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104">
                      <a:extLst>
                        <a:ext uri="{28A0092B-C50C-407E-A947-70E740481C1C}">
                          <a14:useLocalDpi xmlns:a14="http://schemas.microsoft.com/office/drawing/2010/main" val="0"/>
                        </a:ext>
                      </a:extLst>
                    </a:blip>
                    <a:stretch>
                      <a:fillRect/>
                    </a:stretch>
                  </pic:blipFill>
                  <pic:spPr>
                    <a:xfrm>
                      <a:off x="0" y="0"/>
                      <a:ext cx="4896192" cy="2218587"/>
                    </a:xfrm>
                    <a:prstGeom prst="rect">
                      <a:avLst/>
                    </a:prstGeom>
                  </pic:spPr>
                </pic:pic>
              </a:graphicData>
            </a:graphic>
          </wp:inline>
        </w:drawing>
      </w:r>
    </w:p>
    <w:p w14:paraId="0586DD06" w14:textId="53955C28" w:rsidR="001D0F11" w:rsidRPr="00EE3251" w:rsidRDefault="002B3FAF" w:rsidP="00C4521B">
      <w:pPr>
        <w:kinsoku w:val="0"/>
        <w:snapToGrid w:val="0"/>
        <w:spacing w:beforeLines="25" w:before="60" w:line="240" w:lineRule="auto"/>
        <w:ind w:leftChars="237" w:left="569"/>
        <w:jc w:val="center"/>
      </w:pPr>
      <w:bookmarkStart w:id="383" w:name="_Ref31850532"/>
      <w:bookmarkStart w:id="384" w:name="_Toc40276397"/>
      <w:r w:rsidRPr="00EE3251">
        <w:t>圖</w:t>
      </w:r>
      <w:r w:rsidRPr="00EE3251">
        <w:t>2.</w:t>
      </w:r>
      <w:r w:rsidRPr="00EE3251">
        <w:fldChar w:fldCharType="begin"/>
      </w:r>
      <w:r w:rsidRPr="00EE3251">
        <w:instrText xml:space="preserve"> SEQ </w:instrText>
      </w:r>
      <w:r w:rsidRPr="00EE3251">
        <w:instrText>圖</w:instrText>
      </w:r>
      <w:r w:rsidRPr="00EE3251">
        <w:instrText xml:space="preserve">2. \* ARABIC </w:instrText>
      </w:r>
      <w:r w:rsidRPr="00EE3251">
        <w:fldChar w:fldCharType="separate"/>
      </w:r>
      <w:r w:rsidR="0082588F">
        <w:rPr>
          <w:noProof/>
        </w:rPr>
        <w:t>50</w:t>
      </w:r>
      <w:r w:rsidRPr="00EE3251">
        <w:fldChar w:fldCharType="end"/>
      </w:r>
      <w:bookmarkEnd w:id="383"/>
      <w:r w:rsidR="005F4DE1" w:rsidRPr="00EE3251">
        <w:t>系統整合方塊圖</w:t>
      </w:r>
      <w:bookmarkEnd w:id="384"/>
    </w:p>
    <w:p w14:paraId="737ABCE2" w14:textId="46AD18B2" w:rsidR="00225A1F" w:rsidRPr="00EE3251" w:rsidRDefault="00225A1F" w:rsidP="00C4521B">
      <w:pPr>
        <w:pStyle w:val="affc"/>
        <w:adjustRightInd w:val="0"/>
        <w:snapToGrid w:val="0"/>
        <w:ind w:leftChars="532" w:left="1277"/>
        <w:jc w:val="center"/>
        <w:rPr>
          <w:rFonts w:ascii="Times New Roman"/>
          <w:sz w:val="24"/>
        </w:rPr>
      </w:pPr>
    </w:p>
    <w:p w14:paraId="02795F89" w14:textId="32B5B983" w:rsidR="000404CA" w:rsidRDefault="007431EA" w:rsidP="00C4521B">
      <w:pPr>
        <w:pStyle w:val="affc"/>
        <w:adjustRightInd w:val="0"/>
        <w:snapToGrid w:val="0"/>
        <w:ind w:leftChars="532" w:left="1277"/>
        <w:jc w:val="both"/>
        <w:rPr>
          <w:rFonts w:ascii="Times New Roman"/>
          <w:sz w:val="24"/>
        </w:rPr>
      </w:pPr>
      <w:r w:rsidRPr="00EE3251">
        <w:rPr>
          <w:rFonts w:ascii="Times New Roman"/>
          <w:sz w:val="24"/>
        </w:rPr>
        <w:t>S3 EV</w:t>
      </w:r>
      <w:r w:rsidRPr="00EE3251">
        <w:rPr>
          <w:rFonts w:ascii="Times New Roman"/>
          <w:sz w:val="24"/>
        </w:rPr>
        <w:t>透過</w:t>
      </w:r>
      <w:r w:rsidRPr="00EE3251">
        <w:rPr>
          <w:rFonts w:ascii="Times New Roman"/>
          <w:sz w:val="24"/>
        </w:rPr>
        <w:t>Gateway</w:t>
      </w:r>
      <w:r w:rsidRPr="00EE3251">
        <w:rPr>
          <w:rFonts w:ascii="Times New Roman"/>
          <w:sz w:val="24"/>
        </w:rPr>
        <w:t>總共有</w:t>
      </w:r>
      <w:r w:rsidRPr="00EE3251">
        <w:rPr>
          <w:rFonts w:ascii="Times New Roman"/>
          <w:sz w:val="24"/>
        </w:rPr>
        <w:t>135</w:t>
      </w:r>
      <w:r w:rsidRPr="00EE3251">
        <w:rPr>
          <w:rFonts w:ascii="Times New Roman"/>
          <w:sz w:val="24"/>
        </w:rPr>
        <w:t>個指令可使用，其中從決策</w:t>
      </w:r>
      <w:r w:rsidRPr="00EE3251">
        <w:rPr>
          <w:rFonts w:ascii="Times New Roman"/>
          <w:sz w:val="24"/>
        </w:rPr>
        <w:t>ECU</w:t>
      </w:r>
      <w:r w:rsidRPr="00EE3251">
        <w:rPr>
          <w:rFonts w:ascii="Times New Roman"/>
          <w:sz w:val="24"/>
        </w:rPr>
        <w:t>送出給</w:t>
      </w:r>
      <w:r w:rsidRPr="00EE3251">
        <w:rPr>
          <w:rFonts w:ascii="Times New Roman"/>
          <w:sz w:val="24"/>
        </w:rPr>
        <w:t>S3 EV</w:t>
      </w:r>
      <w:r w:rsidRPr="00EE3251">
        <w:rPr>
          <w:rFonts w:ascii="Times New Roman"/>
          <w:sz w:val="24"/>
        </w:rPr>
        <w:t>的控制指令為</w:t>
      </w:r>
      <w:r w:rsidRPr="00EE3251">
        <w:rPr>
          <w:rFonts w:ascii="Times New Roman"/>
          <w:sz w:val="24"/>
        </w:rPr>
        <w:t>10</w:t>
      </w:r>
      <w:r w:rsidRPr="00EE3251">
        <w:rPr>
          <w:rFonts w:ascii="Times New Roman"/>
          <w:sz w:val="24"/>
        </w:rPr>
        <w:t>個，其餘皆為從</w:t>
      </w:r>
      <w:r w:rsidRPr="00EE3251">
        <w:rPr>
          <w:rFonts w:ascii="Times New Roman"/>
          <w:sz w:val="24"/>
        </w:rPr>
        <w:t>S3 EV</w:t>
      </w:r>
      <w:r w:rsidRPr="00EE3251">
        <w:rPr>
          <w:rFonts w:ascii="Times New Roman"/>
          <w:sz w:val="24"/>
        </w:rPr>
        <w:t>回傳之回授訊號，其從決策</w:t>
      </w:r>
      <w:r w:rsidRPr="00EE3251">
        <w:rPr>
          <w:rFonts w:ascii="Times New Roman"/>
          <w:sz w:val="24"/>
        </w:rPr>
        <w:t>ECU</w:t>
      </w:r>
      <w:r w:rsidRPr="00EE3251">
        <w:rPr>
          <w:rFonts w:ascii="Times New Roman"/>
          <w:sz w:val="24"/>
        </w:rPr>
        <w:t>送出之控制指令整合並於</w:t>
      </w:r>
      <w:r w:rsidRPr="00EE3251">
        <w:rPr>
          <w:rFonts w:ascii="Times New Roman"/>
          <w:sz w:val="24"/>
        </w:rPr>
        <w:t>CAN Bus</w:t>
      </w:r>
      <w:r w:rsidRPr="00EE3251">
        <w:rPr>
          <w:rFonts w:ascii="Times New Roman"/>
          <w:sz w:val="24"/>
        </w:rPr>
        <w:t>表示之資料結構有</w:t>
      </w:r>
      <w:r w:rsidRPr="00EE3251">
        <w:rPr>
          <w:rFonts w:ascii="Times New Roman"/>
          <w:sz w:val="24"/>
        </w:rPr>
        <w:t>2</w:t>
      </w:r>
      <w:r w:rsidRPr="00EE3251">
        <w:rPr>
          <w:rFonts w:ascii="Times New Roman"/>
          <w:sz w:val="24"/>
        </w:rPr>
        <w:t>組結構體</w:t>
      </w:r>
      <w:r w:rsidRPr="00EE3251">
        <w:rPr>
          <w:rFonts w:ascii="Times New Roman"/>
          <w:sz w:val="24"/>
        </w:rPr>
        <w:t xml:space="preserve"> (</w:t>
      </w:r>
      <w:r w:rsidRPr="00EE3251">
        <w:rPr>
          <w:rFonts w:ascii="Times New Roman"/>
          <w:sz w:val="24"/>
        </w:rPr>
        <w:t>如</w:t>
      </w:r>
      <w:r w:rsidR="006572FA">
        <w:rPr>
          <w:rFonts w:ascii="Times New Roman"/>
          <w:sz w:val="24"/>
        </w:rPr>
        <w:fldChar w:fldCharType="begin"/>
      </w:r>
      <w:r w:rsidR="006572FA">
        <w:rPr>
          <w:rFonts w:ascii="Times New Roman"/>
          <w:sz w:val="24"/>
        </w:rPr>
        <w:instrText xml:space="preserve"> REF _Ref31850953  \* MERGEFORMAT </w:instrText>
      </w:r>
      <w:r w:rsidR="006572FA">
        <w:rPr>
          <w:rFonts w:ascii="Times New Roman"/>
          <w:sz w:val="24"/>
        </w:rPr>
        <w:fldChar w:fldCharType="separate"/>
      </w:r>
      <w:r w:rsidR="0082588F" w:rsidRPr="0082588F">
        <w:rPr>
          <w:rFonts w:ascii="Times New Roman"/>
          <w:sz w:val="24"/>
        </w:rPr>
        <w:t>圖</w:t>
      </w:r>
      <w:r w:rsidR="0082588F" w:rsidRPr="0082588F">
        <w:rPr>
          <w:rFonts w:ascii="Times New Roman"/>
          <w:sz w:val="24"/>
        </w:rPr>
        <w:t>2.51</w:t>
      </w:r>
      <w:r w:rsidR="006572FA">
        <w:rPr>
          <w:rFonts w:ascii="Times New Roman"/>
          <w:sz w:val="24"/>
        </w:rPr>
        <w:fldChar w:fldCharType="end"/>
      </w:r>
      <w:r w:rsidRPr="00EE3251">
        <w:rPr>
          <w:rFonts w:ascii="Times New Roman"/>
          <w:sz w:val="24"/>
        </w:rPr>
        <w:t>所示</w:t>
      </w:r>
      <w:r w:rsidRPr="00EE3251">
        <w:rPr>
          <w:rFonts w:ascii="Times New Roman"/>
          <w:sz w:val="24"/>
        </w:rPr>
        <w:t>)</w:t>
      </w:r>
      <w:r w:rsidRPr="00EE3251">
        <w:rPr>
          <w:rFonts w:ascii="Times New Roman"/>
          <w:sz w:val="24"/>
        </w:rPr>
        <w:t>，</w:t>
      </w:r>
      <w:r w:rsidRPr="006572FA">
        <w:rPr>
          <w:rFonts w:ascii="Times New Roman"/>
          <w:sz w:val="24"/>
        </w:rPr>
        <w:t>進而操控此</w:t>
      </w:r>
      <w:r w:rsidRPr="006572FA">
        <w:rPr>
          <w:rFonts w:ascii="Times New Roman"/>
          <w:sz w:val="24"/>
        </w:rPr>
        <w:t>2</w:t>
      </w:r>
      <w:r w:rsidRPr="006572FA">
        <w:rPr>
          <w:rFonts w:ascii="Times New Roman"/>
          <w:sz w:val="24"/>
        </w:rPr>
        <w:t>組</w:t>
      </w:r>
      <w:r w:rsidRPr="006572FA">
        <w:rPr>
          <w:rFonts w:ascii="Times New Roman"/>
          <w:sz w:val="24"/>
        </w:rPr>
        <w:t>CAN Bus ID</w:t>
      </w:r>
      <w:r w:rsidRPr="006572FA">
        <w:rPr>
          <w:rFonts w:ascii="Times New Roman"/>
          <w:sz w:val="24"/>
        </w:rPr>
        <w:t>，進而達成控制煞車、油門、檔位、方向盤轉向等</w:t>
      </w:r>
      <w:r w:rsidRPr="006572FA">
        <w:rPr>
          <w:rFonts w:ascii="Times New Roman"/>
          <w:sz w:val="24"/>
        </w:rPr>
        <w:t>4</w:t>
      </w:r>
      <w:r w:rsidRPr="006572FA">
        <w:rPr>
          <w:rFonts w:ascii="Times New Roman"/>
          <w:sz w:val="24"/>
        </w:rPr>
        <w:t>個訊號，</w:t>
      </w:r>
      <w:r w:rsidRPr="006572FA">
        <w:rPr>
          <w:rFonts w:ascii="Times New Roman"/>
          <w:sz w:val="24"/>
        </w:rPr>
        <w:t>CAN Bus</w:t>
      </w:r>
      <w:r w:rsidRPr="006572FA">
        <w:rPr>
          <w:rFonts w:ascii="Times New Roman"/>
          <w:sz w:val="24"/>
        </w:rPr>
        <w:t>結構體</w:t>
      </w:r>
      <w:r w:rsidRPr="006572FA">
        <w:rPr>
          <w:rFonts w:ascii="Times New Roman"/>
          <w:sz w:val="24"/>
        </w:rPr>
        <w:t xml:space="preserve"> 0x201</w:t>
      </w:r>
      <w:r w:rsidRPr="006572FA">
        <w:rPr>
          <w:rFonts w:ascii="Times New Roman"/>
          <w:sz w:val="24"/>
        </w:rPr>
        <w:t>與</w:t>
      </w:r>
      <w:r w:rsidRPr="006572FA">
        <w:rPr>
          <w:rFonts w:ascii="Times New Roman"/>
          <w:sz w:val="24"/>
        </w:rPr>
        <w:t>0x200</w:t>
      </w:r>
      <w:r w:rsidRPr="006572FA">
        <w:rPr>
          <w:rFonts w:ascii="Times New Roman"/>
          <w:sz w:val="24"/>
        </w:rPr>
        <w:t>的控制</w:t>
      </w:r>
      <w:r w:rsidRPr="006572FA">
        <w:rPr>
          <w:rFonts w:ascii="Times New Roman"/>
          <w:sz w:val="24"/>
        </w:rPr>
        <w:t>Flow chart</w:t>
      </w:r>
      <w:r w:rsidRPr="006572FA">
        <w:rPr>
          <w:rFonts w:ascii="Times New Roman"/>
          <w:sz w:val="24"/>
        </w:rPr>
        <w:t>如</w:t>
      </w:r>
      <w:r w:rsidR="006572FA" w:rsidRPr="006572FA">
        <w:rPr>
          <w:rFonts w:ascii="Times New Roman"/>
          <w:sz w:val="24"/>
        </w:rPr>
        <w:fldChar w:fldCharType="begin"/>
      </w:r>
      <w:r w:rsidR="006572FA" w:rsidRPr="006572FA">
        <w:rPr>
          <w:rFonts w:ascii="Times New Roman"/>
          <w:sz w:val="24"/>
        </w:rPr>
        <w:instrText xml:space="preserve"> REF _Ref31851051 </w:instrText>
      </w:r>
      <w:r w:rsidR="006572FA">
        <w:rPr>
          <w:rFonts w:ascii="Times New Roman"/>
          <w:sz w:val="24"/>
        </w:rPr>
        <w:instrText xml:space="preserve"> \* MERGEFORMAT </w:instrText>
      </w:r>
      <w:r w:rsidR="006572FA" w:rsidRPr="006572FA">
        <w:rPr>
          <w:rFonts w:ascii="Times New Roman"/>
          <w:sz w:val="24"/>
        </w:rPr>
        <w:fldChar w:fldCharType="separate"/>
      </w:r>
      <w:r w:rsidR="0082588F" w:rsidRPr="0082588F">
        <w:rPr>
          <w:rFonts w:ascii="Times New Roman"/>
          <w:sz w:val="24"/>
        </w:rPr>
        <w:t>圖</w:t>
      </w:r>
      <w:r w:rsidR="0082588F" w:rsidRPr="0082588F">
        <w:rPr>
          <w:rFonts w:ascii="Times New Roman"/>
          <w:sz w:val="24"/>
        </w:rPr>
        <w:t>2.52</w:t>
      </w:r>
      <w:r w:rsidR="006572FA" w:rsidRPr="006572FA">
        <w:rPr>
          <w:rFonts w:ascii="Times New Roman"/>
          <w:sz w:val="24"/>
        </w:rPr>
        <w:fldChar w:fldCharType="end"/>
      </w:r>
      <w:r w:rsidRPr="006572FA">
        <w:rPr>
          <w:rFonts w:ascii="Times New Roman"/>
          <w:sz w:val="24"/>
        </w:rPr>
        <w:t>所示，在決策</w:t>
      </w:r>
      <w:r w:rsidRPr="006572FA">
        <w:rPr>
          <w:rFonts w:ascii="Times New Roman"/>
          <w:sz w:val="24"/>
        </w:rPr>
        <w:t>ECU</w:t>
      </w:r>
      <w:r w:rsidRPr="006572FA">
        <w:rPr>
          <w:rFonts w:ascii="Times New Roman"/>
          <w:sz w:val="24"/>
        </w:rPr>
        <w:t>中將以更新頻率為</w:t>
      </w:r>
      <w:r w:rsidRPr="006572FA">
        <w:rPr>
          <w:rFonts w:ascii="Times New Roman"/>
          <w:sz w:val="24"/>
        </w:rPr>
        <w:t>20</w:t>
      </w:r>
      <w:r w:rsidRPr="006572FA">
        <w:rPr>
          <w:rFonts w:ascii="Times New Roman"/>
          <w:sz w:val="24"/>
        </w:rPr>
        <w:t>毫秒與</w:t>
      </w:r>
      <w:r w:rsidRPr="006572FA">
        <w:rPr>
          <w:rFonts w:ascii="Times New Roman"/>
          <w:sz w:val="24"/>
        </w:rPr>
        <w:t>10</w:t>
      </w:r>
      <w:r w:rsidRPr="006572FA">
        <w:rPr>
          <w:rFonts w:ascii="Times New Roman"/>
          <w:sz w:val="24"/>
        </w:rPr>
        <w:t>毫秒更新一次，由</w:t>
      </w:r>
      <w:r w:rsidRPr="006572FA">
        <w:rPr>
          <w:rFonts w:ascii="Times New Roman"/>
          <w:sz w:val="24"/>
        </w:rPr>
        <w:t>NXP AI-DAS</w:t>
      </w:r>
      <w:r w:rsidRPr="006572FA">
        <w:rPr>
          <w:rFonts w:ascii="Times New Roman"/>
          <w:sz w:val="24"/>
        </w:rPr>
        <w:t>平台計算前方障礙物距離或車道線的實際距離後，偵測結</w:t>
      </w:r>
      <w:r w:rsidRPr="00EE3251">
        <w:rPr>
          <w:rFonts w:ascii="Times New Roman"/>
          <w:bCs/>
          <w:sz w:val="24"/>
        </w:rPr>
        <w:t>果透過</w:t>
      </w:r>
      <w:r w:rsidRPr="00EE3251">
        <w:rPr>
          <w:rFonts w:ascii="Times New Roman"/>
          <w:bCs/>
          <w:sz w:val="24"/>
        </w:rPr>
        <w:t>UART</w:t>
      </w:r>
      <w:r w:rsidRPr="00EE3251">
        <w:rPr>
          <w:rFonts w:ascii="Times New Roman"/>
          <w:bCs/>
          <w:sz w:val="24"/>
        </w:rPr>
        <w:t>方式傳輸於決策</w:t>
      </w:r>
      <w:r w:rsidRPr="00EE3251">
        <w:rPr>
          <w:rFonts w:ascii="Times New Roman"/>
          <w:bCs/>
          <w:sz w:val="24"/>
        </w:rPr>
        <w:t>ECU</w:t>
      </w:r>
      <w:r w:rsidRPr="00EE3251">
        <w:rPr>
          <w:rFonts w:ascii="Times New Roman"/>
          <w:bCs/>
          <w:sz w:val="24"/>
        </w:rPr>
        <w:t>，決策</w:t>
      </w:r>
      <w:r w:rsidRPr="00EE3251">
        <w:rPr>
          <w:rFonts w:ascii="Times New Roman"/>
          <w:bCs/>
          <w:sz w:val="24"/>
        </w:rPr>
        <w:t>ECU</w:t>
      </w:r>
      <w:r w:rsidRPr="00EE3251">
        <w:rPr>
          <w:rFonts w:ascii="Times New Roman"/>
          <w:bCs/>
          <w:sz w:val="24"/>
        </w:rPr>
        <w:t>中決策演算法將透過偵測結果與當前車體的回授訊號進行判斷，計算後依據控制</w:t>
      </w:r>
      <w:r w:rsidRPr="00EE3251">
        <w:rPr>
          <w:rFonts w:ascii="Times New Roman"/>
          <w:bCs/>
          <w:sz w:val="24"/>
        </w:rPr>
        <w:t>Flow chart</w:t>
      </w:r>
      <w:r w:rsidRPr="00EE3251">
        <w:rPr>
          <w:rFonts w:ascii="Times New Roman"/>
          <w:bCs/>
          <w:sz w:val="24"/>
        </w:rPr>
        <w:t>的流程透過</w:t>
      </w:r>
      <w:r w:rsidRPr="00EE3251">
        <w:rPr>
          <w:rFonts w:ascii="Times New Roman"/>
          <w:bCs/>
          <w:sz w:val="24"/>
        </w:rPr>
        <w:t xml:space="preserve">CAN </w:t>
      </w:r>
      <w:r w:rsidRPr="00EE3251">
        <w:rPr>
          <w:rFonts w:ascii="Times New Roman"/>
          <w:sz w:val="24"/>
        </w:rPr>
        <w:t>Interface</w:t>
      </w:r>
      <w:r w:rsidRPr="00EE3251">
        <w:rPr>
          <w:rFonts w:ascii="Times New Roman"/>
          <w:sz w:val="24"/>
        </w:rPr>
        <w:t>的方式操控車體進行相對應的動作。</w:t>
      </w:r>
    </w:p>
    <w:p w14:paraId="59BB4E95" w14:textId="01C28240" w:rsidR="00FC099F" w:rsidRDefault="00FC099F" w:rsidP="00C4521B">
      <w:pPr>
        <w:pStyle w:val="affc"/>
        <w:adjustRightInd w:val="0"/>
        <w:snapToGrid w:val="0"/>
        <w:ind w:leftChars="532" w:left="1277"/>
        <w:jc w:val="both"/>
        <w:rPr>
          <w:rFonts w:ascii="Times New Roman"/>
          <w:sz w:val="24"/>
        </w:rPr>
      </w:pPr>
    </w:p>
    <w:p w14:paraId="1E0B75BE" w14:textId="77777777" w:rsidR="00FC099F" w:rsidRPr="00EE3251" w:rsidRDefault="00FC099F" w:rsidP="00C4521B">
      <w:pPr>
        <w:pStyle w:val="affc"/>
        <w:adjustRightInd w:val="0"/>
        <w:snapToGrid w:val="0"/>
        <w:ind w:leftChars="532" w:left="1277"/>
        <w:jc w:val="both"/>
        <w:rPr>
          <w:rFonts w:ascii="Times New Roman"/>
          <w:sz w:val="24"/>
        </w:rPr>
      </w:pPr>
    </w:p>
    <w:p w14:paraId="4BA4111D" w14:textId="5C17DDF2" w:rsidR="00A12D01" w:rsidRPr="00EE3251" w:rsidRDefault="00874DE0" w:rsidP="00C4521B">
      <w:pPr>
        <w:snapToGrid w:val="0"/>
        <w:spacing w:line="240" w:lineRule="auto"/>
        <w:ind w:leftChars="1" w:left="2"/>
      </w:pPr>
      <w:r w:rsidRPr="00EE3251">
        <w:rPr>
          <w:noProof/>
        </w:rPr>
        <mc:AlternateContent>
          <mc:Choice Requires="wpg">
            <w:drawing>
              <wp:anchor distT="0" distB="0" distL="114300" distR="114300" simplePos="0" relativeHeight="251604480" behindDoc="0" locked="0" layoutInCell="1" allowOverlap="1" wp14:anchorId="7F05209D" wp14:editId="2275D1DC">
                <wp:simplePos x="0" y="0"/>
                <wp:positionH relativeFrom="column">
                  <wp:posOffset>713740</wp:posOffset>
                </wp:positionH>
                <wp:positionV relativeFrom="paragraph">
                  <wp:posOffset>68531</wp:posOffset>
                </wp:positionV>
                <wp:extent cx="5216769" cy="1975376"/>
                <wp:effectExtent l="0" t="0" r="3175" b="6350"/>
                <wp:wrapNone/>
                <wp:docPr id="921" name="群組 921"/>
                <wp:cNvGraphicFramePr/>
                <a:graphic xmlns:a="http://schemas.openxmlformats.org/drawingml/2006/main">
                  <a:graphicData uri="http://schemas.microsoft.com/office/word/2010/wordprocessingGroup">
                    <wpg:wgp>
                      <wpg:cNvGrpSpPr/>
                      <wpg:grpSpPr>
                        <a:xfrm>
                          <a:off x="0" y="0"/>
                          <a:ext cx="5216769" cy="1975376"/>
                          <a:chOff x="0" y="0"/>
                          <a:chExt cx="5216769" cy="1975376"/>
                        </a:xfrm>
                      </wpg:grpSpPr>
                      <pic:pic xmlns:pic="http://schemas.openxmlformats.org/drawingml/2006/picture">
                        <pic:nvPicPr>
                          <pic:cNvPr id="45" name="圖片 4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678723" cy="1682262"/>
                          </a:xfrm>
                          <a:prstGeom prst="rect">
                            <a:avLst/>
                          </a:prstGeom>
                        </pic:spPr>
                      </pic:pic>
                      <pic:pic xmlns:pic="http://schemas.openxmlformats.org/drawingml/2006/picture">
                        <pic:nvPicPr>
                          <pic:cNvPr id="46" name="圖片 46" descr="一張含有 櫃子 的圖片&#10;&#10;自動產生的描述"/>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737338" y="0"/>
                            <a:ext cx="2479431" cy="1670539"/>
                          </a:xfrm>
                          <a:prstGeom prst="rect">
                            <a:avLst/>
                          </a:prstGeom>
                        </pic:spPr>
                      </pic:pic>
                      <wps:wsp>
                        <wps:cNvPr id="919" name="文字方塊 2"/>
                        <wps:cNvSpPr txBox="1">
                          <a:spLocks noChangeArrowheads="1"/>
                        </wps:cNvSpPr>
                        <wps:spPr bwMode="auto">
                          <a:xfrm>
                            <a:off x="1060738" y="1640398"/>
                            <a:ext cx="445134" cy="329564"/>
                          </a:xfrm>
                          <a:prstGeom prst="rect">
                            <a:avLst/>
                          </a:prstGeom>
                          <a:noFill/>
                          <a:ln w="9525">
                            <a:noFill/>
                            <a:miter lim="800000"/>
                            <a:headEnd/>
                            <a:tailEnd/>
                          </a:ln>
                        </wps:spPr>
                        <wps:txbx>
                          <w:txbxContent>
                            <w:p w14:paraId="28000B05" w14:textId="77777777" w:rsidR="00074DD8" w:rsidRPr="002447B4" w:rsidRDefault="00074DD8" w:rsidP="00874DE0">
                              <w:pPr>
                                <w:jc w:val="center"/>
                                <w:rPr>
                                  <w:color w:val="000000" w:themeColor="text1"/>
                                </w:rPr>
                              </w:pPr>
                              <w:r w:rsidRPr="002447B4">
                                <w:rPr>
                                  <w:rFonts w:hint="eastAsia"/>
                                  <w:color w:val="000000" w:themeColor="text1"/>
                                </w:rPr>
                                <w:t>(a)</w:t>
                              </w:r>
                            </w:p>
                          </w:txbxContent>
                        </wps:txbx>
                        <wps:bodyPr rot="0" vert="horz" wrap="square" lIns="91440" tIns="45720" rIns="91440" bIns="45720" anchor="t" anchorCtr="0">
                          <a:spAutoFit/>
                        </wps:bodyPr>
                      </wps:wsp>
                      <wps:wsp>
                        <wps:cNvPr id="920" name="文字方塊 2"/>
                        <wps:cNvSpPr txBox="1">
                          <a:spLocks noChangeArrowheads="1"/>
                        </wps:cNvSpPr>
                        <wps:spPr bwMode="auto">
                          <a:xfrm>
                            <a:off x="3838588" y="1645812"/>
                            <a:ext cx="444499" cy="329564"/>
                          </a:xfrm>
                          <a:prstGeom prst="rect">
                            <a:avLst/>
                          </a:prstGeom>
                          <a:noFill/>
                          <a:ln w="9525">
                            <a:noFill/>
                            <a:miter lim="800000"/>
                            <a:headEnd/>
                            <a:tailEnd/>
                          </a:ln>
                        </wps:spPr>
                        <wps:txbx>
                          <w:txbxContent>
                            <w:p w14:paraId="7F54265A" w14:textId="2EEC3C98" w:rsidR="00074DD8" w:rsidRPr="002447B4" w:rsidRDefault="00074DD8" w:rsidP="00874DE0">
                              <w:pPr>
                                <w:jc w:val="center"/>
                                <w:rPr>
                                  <w:color w:val="000000" w:themeColor="text1"/>
                                </w:rPr>
                              </w:pPr>
                              <w:r>
                                <w:rPr>
                                  <w:rFonts w:hint="eastAsia"/>
                                  <w:color w:val="000000" w:themeColor="text1"/>
                                </w:rPr>
                                <w:t>(b</w:t>
                              </w:r>
                              <w:r w:rsidRPr="002447B4">
                                <w:rPr>
                                  <w:rFonts w:hint="eastAsia"/>
                                  <w:color w:val="000000" w:themeColor="text1"/>
                                </w:rPr>
                                <w:t>)</w:t>
                              </w:r>
                            </w:p>
                          </w:txbxContent>
                        </wps:txbx>
                        <wps:bodyPr rot="0" vert="horz" wrap="square" lIns="91440" tIns="45720" rIns="91440" bIns="45720" anchor="t" anchorCtr="0">
                          <a:spAutoFit/>
                        </wps:bodyPr>
                      </wps:wsp>
                    </wpg:wgp>
                  </a:graphicData>
                </a:graphic>
              </wp:anchor>
            </w:drawing>
          </mc:Choice>
          <mc:Fallback>
            <w:pict>
              <v:group w14:anchorId="7F05209D" id="群組 921" o:spid="_x0000_s1098" style="position:absolute;left:0;text-align:left;margin-left:56.2pt;margin-top:5.4pt;width:410.75pt;height:155.55pt;z-index:251604480" coordsize="52167,197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">
                <v:shape id="圖片 45" o:spid="_x0000_s1099" type="#_x0000_t75" style="position:absolute;width:26787;height:1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">
                  <v:imagedata r:id="rId107" o:title=""/>
                  <v:path arrowok="t"/>
                </v:shape>
                <v:shape id="圖片 46" o:spid="_x0000_s1100" type="#_x0000_t75" alt="一張含有 櫃子 的圖片&#10;&#10;自動產生的描述" style="position:absolute;left:27373;width:24794;height:1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">
                  <v:imagedata r:id="rId108" o:title="一張含有 櫃子 的圖片&#10;&#10;自動產生的描述"/>
                  <v:path arrowok="t"/>
                </v:shape>
                <v:shape id="文字方塊 2" o:spid="_x0000_s1101" type="#_x0000_t202" style="position:absolute;left:10607;top:16403;width:445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" filled="f" stroked="f">
                  <v:textbox style="mso-fit-shape-to-text:t">
                    <w:txbxContent>
                      <w:p w14:paraId="28000B05" w14:textId="77777777" w:rsidR="00074DD8" w:rsidRPr="002447B4" w:rsidRDefault="00074DD8" w:rsidP="00874DE0">
                        <w:pPr>
                          <w:jc w:val="center"/>
                          <w:rPr>
                            <w:color w:val="000000" w:themeColor="text1"/>
                          </w:rPr>
                        </w:pPr>
                        <w:r w:rsidRPr="002447B4">
                          <w:rPr>
                            <w:rFonts w:hint="eastAsia"/>
                            <w:color w:val="000000" w:themeColor="text1"/>
                          </w:rPr>
                          <w:t>(a)</w:t>
                        </w:r>
                      </w:p>
                    </w:txbxContent>
                  </v:textbox>
                </v:shape>
                <v:shape id="文字方塊 2" o:spid="_x0000_s1102" type="#_x0000_t202" style="position:absolute;left:38385;top:16458;width:4445;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" filled="f" stroked="f">
                  <v:textbox style="mso-fit-shape-to-text:t">
                    <w:txbxContent>
                      <w:p w14:paraId="7F54265A" w14:textId="2EEC3C98" w:rsidR="00074DD8" w:rsidRPr="002447B4" w:rsidRDefault="00074DD8" w:rsidP="00874DE0">
                        <w:pPr>
                          <w:jc w:val="center"/>
                          <w:rPr>
                            <w:color w:val="000000" w:themeColor="text1"/>
                          </w:rPr>
                        </w:pPr>
                        <w:r>
                          <w:rPr>
                            <w:rFonts w:hint="eastAsia"/>
                            <w:color w:val="000000" w:themeColor="text1"/>
                          </w:rPr>
                          <w:t>(b</w:t>
                        </w:r>
                        <w:r w:rsidRPr="002447B4">
                          <w:rPr>
                            <w:rFonts w:hint="eastAsia"/>
                            <w:color w:val="000000" w:themeColor="text1"/>
                          </w:rPr>
                          <w:t>)</w:t>
                        </w:r>
                      </w:p>
                    </w:txbxContent>
                  </v:textbox>
                </v:shape>
              </v:group>
            </w:pict>
          </mc:Fallback>
        </mc:AlternateContent>
      </w:r>
    </w:p>
    <w:p w14:paraId="56642EAF" w14:textId="77777777" w:rsidR="00D72747" w:rsidRPr="00EE3251" w:rsidRDefault="00D72747" w:rsidP="00D72747">
      <w:pPr>
        <w:kinsoku w:val="0"/>
        <w:snapToGrid w:val="0"/>
        <w:spacing w:beforeLines="25" w:before="60"/>
        <w:rPr>
          <w:noProof/>
        </w:rPr>
      </w:pPr>
    </w:p>
    <w:p w14:paraId="64371CBA" w14:textId="77777777" w:rsidR="00D72747" w:rsidRPr="00EE3251" w:rsidRDefault="00D72747" w:rsidP="00D72747">
      <w:pPr>
        <w:kinsoku w:val="0"/>
        <w:snapToGrid w:val="0"/>
        <w:spacing w:beforeLines="25" w:before="60"/>
        <w:rPr>
          <w:noProof/>
        </w:rPr>
      </w:pPr>
    </w:p>
    <w:p w14:paraId="4959E747" w14:textId="77777777" w:rsidR="00D72747" w:rsidRPr="00EE3251" w:rsidRDefault="00D72747" w:rsidP="00D72747">
      <w:pPr>
        <w:kinsoku w:val="0"/>
        <w:snapToGrid w:val="0"/>
        <w:spacing w:beforeLines="25" w:before="60"/>
        <w:rPr>
          <w:noProof/>
        </w:rPr>
      </w:pPr>
    </w:p>
    <w:p w14:paraId="41E0C38E" w14:textId="77777777" w:rsidR="00D72747" w:rsidRPr="00EE3251" w:rsidRDefault="00D72747" w:rsidP="00D72747">
      <w:pPr>
        <w:kinsoku w:val="0"/>
        <w:snapToGrid w:val="0"/>
        <w:spacing w:beforeLines="25" w:before="60"/>
        <w:rPr>
          <w:noProof/>
        </w:rPr>
      </w:pPr>
    </w:p>
    <w:p w14:paraId="2D6C042F" w14:textId="77777777" w:rsidR="00D72747" w:rsidRPr="00EE3251" w:rsidRDefault="00D72747" w:rsidP="00D72747">
      <w:pPr>
        <w:kinsoku w:val="0"/>
        <w:snapToGrid w:val="0"/>
        <w:spacing w:beforeLines="25" w:before="60"/>
        <w:rPr>
          <w:noProof/>
        </w:rPr>
      </w:pPr>
    </w:p>
    <w:p w14:paraId="4A6C5606" w14:textId="266D79F1" w:rsidR="00D72747" w:rsidRPr="00EE3251" w:rsidRDefault="00D72747" w:rsidP="00D72747">
      <w:pPr>
        <w:kinsoku w:val="0"/>
        <w:snapToGrid w:val="0"/>
        <w:spacing w:beforeLines="25" w:before="60"/>
        <w:rPr>
          <w:noProof/>
        </w:rPr>
      </w:pPr>
    </w:p>
    <w:p w14:paraId="608A2460" w14:textId="352A6106" w:rsidR="00982BE9" w:rsidRPr="00EE3251" w:rsidRDefault="00982BE9" w:rsidP="00874DE0">
      <w:pPr>
        <w:kinsoku w:val="0"/>
        <w:snapToGrid w:val="0"/>
        <w:spacing w:beforeLines="25" w:before="60"/>
        <w:rPr>
          <w:noProof/>
        </w:rPr>
      </w:pPr>
    </w:p>
    <w:p w14:paraId="42CDDED8" w14:textId="1AAA74FE" w:rsidR="00874DE0" w:rsidRPr="00EE3251" w:rsidRDefault="00874DE0" w:rsidP="00C4521B">
      <w:pPr>
        <w:kinsoku w:val="0"/>
        <w:snapToGrid w:val="0"/>
        <w:spacing w:beforeLines="25" w:before="60" w:line="240" w:lineRule="auto"/>
        <w:ind w:leftChars="532" w:left="1277"/>
        <w:jc w:val="center"/>
        <w:rPr>
          <w:noProof/>
        </w:rPr>
      </w:pPr>
      <w:r w:rsidRPr="00EE3251">
        <w:rPr>
          <w:noProof/>
        </w:rPr>
        <mc:AlternateContent>
          <mc:Choice Requires="wps">
            <w:drawing>
              <wp:anchor distT="0" distB="0" distL="114300" distR="114300" simplePos="0" relativeHeight="251610624" behindDoc="0" locked="0" layoutInCell="1" allowOverlap="1" wp14:anchorId="3E6ADE5A" wp14:editId="1D00A224">
                <wp:simplePos x="0" y="0"/>
                <wp:positionH relativeFrom="column">
                  <wp:posOffset>705338</wp:posOffset>
                </wp:positionH>
                <wp:positionV relativeFrom="paragraph">
                  <wp:posOffset>3175</wp:posOffset>
                </wp:positionV>
                <wp:extent cx="5216525" cy="635"/>
                <wp:effectExtent l="0" t="0" r="3175" b="0"/>
                <wp:wrapNone/>
                <wp:docPr id="922" name="文字方塊 922"/>
                <wp:cNvGraphicFramePr/>
                <a:graphic xmlns:a="http://schemas.openxmlformats.org/drawingml/2006/main">
                  <a:graphicData uri="http://schemas.microsoft.com/office/word/2010/wordprocessingShape">
                    <wps:wsp>
                      <wps:cNvSpPr txBox="1"/>
                      <wps:spPr>
                        <a:xfrm>
                          <a:off x="0" y="0"/>
                          <a:ext cx="5216525" cy="635"/>
                        </a:xfrm>
                        <a:prstGeom prst="rect">
                          <a:avLst/>
                        </a:prstGeom>
                        <a:solidFill>
                          <a:prstClr val="white"/>
                        </a:solidFill>
                        <a:ln>
                          <a:noFill/>
                        </a:ln>
                        <a:effectLst/>
                      </wps:spPr>
                      <wps:txbx>
                        <w:txbxContent>
                          <w:p w14:paraId="426DE358" w14:textId="0DFE1C83" w:rsidR="00074DD8" w:rsidRPr="00874DE0" w:rsidRDefault="00074DD8" w:rsidP="00874DE0">
                            <w:pPr>
                              <w:pStyle w:val="aff2"/>
                              <w:rPr>
                                <w:rFonts w:ascii="Times New Roman" w:eastAsia="標楷體" w:hAnsi="Times New Roman"/>
                                <w:noProof/>
                              </w:rPr>
                            </w:pPr>
                            <w:bookmarkStart w:id="385" w:name="_Ref31850953"/>
                            <w:bookmarkStart w:id="386" w:name="_Toc40276398"/>
                            <w:r w:rsidRPr="00874DE0">
                              <w:rPr>
                                <w:rFonts w:ascii="Times New Roman" w:eastAsia="標楷體" w:hAnsi="Times New Roman"/>
                              </w:rPr>
                              <w:t>圖</w:t>
                            </w:r>
                            <w:r w:rsidRPr="00874DE0">
                              <w:rPr>
                                <w:rFonts w:ascii="Times New Roman" w:eastAsia="標楷體" w:hAnsi="Times New Roman"/>
                              </w:rPr>
                              <w:t>2.</w:t>
                            </w:r>
                            <w:r w:rsidRPr="00874DE0">
                              <w:rPr>
                                <w:rFonts w:ascii="Times New Roman" w:eastAsia="標楷體" w:hAnsi="Times New Roman"/>
                              </w:rPr>
                              <w:fldChar w:fldCharType="begin"/>
                            </w:r>
                            <w:r w:rsidRPr="00874DE0">
                              <w:rPr>
                                <w:rFonts w:ascii="Times New Roman" w:eastAsia="標楷體" w:hAnsi="Times New Roman"/>
                              </w:rPr>
                              <w:instrText xml:space="preserve"> SEQ </w:instrText>
                            </w:r>
                            <w:r w:rsidRPr="00874DE0">
                              <w:rPr>
                                <w:rFonts w:ascii="Times New Roman" w:eastAsia="標楷體" w:hAnsi="Times New Roman"/>
                              </w:rPr>
                              <w:instrText>圖</w:instrText>
                            </w:r>
                            <w:r w:rsidRPr="00874DE0">
                              <w:rPr>
                                <w:rFonts w:ascii="Times New Roman" w:eastAsia="標楷體" w:hAnsi="Times New Roman"/>
                              </w:rPr>
                              <w:instrText xml:space="preserve">2. \* ARABIC </w:instrText>
                            </w:r>
                            <w:r w:rsidRPr="00874DE0">
                              <w:rPr>
                                <w:rFonts w:ascii="Times New Roman" w:eastAsia="標楷體" w:hAnsi="Times New Roman"/>
                              </w:rPr>
                              <w:fldChar w:fldCharType="separate"/>
                            </w:r>
                            <w:r>
                              <w:rPr>
                                <w:rFonts w:ascii="Times New Roman" w:eastAsia="標楷體" w:hAnsi="Times New Roman"/>
                                <w:noProof/>
                              </w:rPr>
                              <w:t>51</w:t>
                            </w:r>
                            <w:r w:rsidRPr="00874DE0">
                              <w:rPr>
                                <w:rFonts w:ascii="Times New Roman" w:eastAsia="標楷體" w:hAnsi="Times New Roman"/>
                              </w:rPr>
                              <w:fldChar w:fldCharType="end"/>
                            </w:r>
                            <w:bookmarkEnd w:id="385"/>
                            <w:r w:rsidRPr="00874DE0">
                              <w:rPr>
                                <w:rFonts w:ascii="Times New Roman" w:eastAsia="標楷體" w:hAnsi="Times New Roman"/>
                              </w:rPr>
                              <w:t xml:space="preserve"> </w:t>
                            </w:r>
                            <w:r w:rsidRPr="00874DE0">
                              <w:rPr>
                                <w:rFonts w:ascii="Times New Roman" w:eastAsia="標楷體" w:hAnsi="Times New Roman"/>
                                <w:noProof/>
                              </w:rPr>
                              <w:t xml:space="preserve">(a) </w:t>
                            </w:r>
                            <w:r w:rsidRPr="00874DE0">
                              <w:rPr>
                                <w:rFonts w:ascii="Times New Roman" w:eastAsia="標楷體" w:hAnsi="Times New Roman"/>
                                <w:bCs/>
                              </w:rPr>
                              <w:t>煞車、油門、檔位等訊號</w:t>
                            </w:r>
                            <w:r w:rsidRPr="00874DE0">
                              <w:rPr>
                                <w:rFonts w:ascii="Times New Roman" w:eastAsia="標楷體" w:hAnsi="Times New Roman"/>
                                <w:bCs/>
                              </w:rPr>
                              <w:t xml:space="preserve"> (b) </w:t>
                            </w:r>
                            <w:r w:rsidRPr="00874DE0">
                              <w:rPr>
                                <w:rFonts w:ascii="Times New Roman" w:eastAsia="標楷體" w:hAnsi="Times New Roman"/>
                                <w:bCs/>
                              </w:rPr>
                              <w:t>方向盤轉向訊號</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ADE5A" id="文字方塊 922" o:spid="_x0000_s1103" type="#_x0000_t202" style="position:absolute;left:0;text-align:left;margin-left:55.55pt;margin-top:.25pt;width:410.7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" stroked="f">
                <v:textbox style="mso-fit-shape-to-text:t" inset="0,0,0,0">
                  <w:txbxContent>
                    <w:p w14:paraId="426DE358" w14:textId="0DFE1C83" w:rsidR="00074DD8" w:rsidRPr="00874DE0" w:rsidRDefault="00074DD8" w:rsidP="00874DE0">
                      <w:pPr>
                        <w:pStyle w:val="aff2"/>
                        <w:rPr>
                          <w:rFonts w:ascii="Times New Roman" w:eastAsia="標楷體" w:hAnsi="Times New Roman"/>
                          <w:noProof/>
                        </w:rPr>
                      </w:pPr>
                      <w:bookmarkStart w:id="387" w:name="_Ref31850953"/>
                      <w:bookmarkStart w:id="388" w:name="_Toc40276398"/>
                      <w:r w:rsidRPr="00874DE0">
                        <w:rPr>
                          <w:rFonts w:ascii="Times New Roman" w:eastAsia="標楷體" w:hAnsi="Times New Roman"/>
                        </w:rPr>
                        <w:t>圖</w:t>
                      </w:r>
                      <w:r w:rsidRPr="00874DE0">
                        <w:rPr>
                          <w:rFonts w:ascii="Times New Roman" w:eastAsia="標楷體" w:hAnsi="Times New Roman"/>
                        </w:rPr>
                        <w:t>2.</w:t>
                      </w:r>
                      <w:r w:rsidRPr="00874DE0">
                        <w:rPr>
                          <w:rFonts w:ascii="Times New Roman" w:eastAsia="標楷體" w:hAnsi="Times New Roman"/>
                        </w:rPr>
                        <w:fldChar w:fldCharType="begin"/>
                      </w:r>
                      <w:r w:rsidRPr="00874DE0">
                        <w:rPr>
                          <w:rFonts w:ascii="Times New Roman" w:eastAsia="標楷體" w:hAnsi="Times New Roman"/>
                        </w:rPr>
                        <w:instrText xml:space="preserve"> SEQ </w:instrText>
                      </w:r>
                      <w:r w:rsidRPr="00874DE0">
                        <w:rPr>
                          <w:rFonts w:ascii="Times New Roman" w:eastAsia="標楷體" w:hAnsi="Times New Roman"/>
                        </w:rPr>
                        <w:instrText>圖</w:instrText>
                      </w:r>
                      <w:r w:rsidRPr="00874DE0">
                        <w:rPr>
                          <w:rFonts w:ascii="Times New Roman" w:eastAsia="標楷體" w:hAnsi="Times New Roman"/>
                        </w:rPr>
                        <w:instrText xml:space="preserve">2. \* ARABIC </w:instrText>
                      </w:r>
                      <w:r w:rsidRPr="00874DE0">
                        <w:rPr>
                          <w:rFonts w:ascii="Times New Roman" w:eastAsia="標楷體" w:hAnsi="Times New Roman"/>
                        </w:rPr>
                        <w:fldChar w:fldCharType="separate"/>
                      </w:r>
                      <w:r>
                        <w:rPr>
                          <w:rFonts w:ascii="Times New Roman" w:eastAsia="標楷體" w:hAnsi="Times New Roman"/>
                          <w:noProof/>
                        </w:rPr>
                        <w:t>51</w:t>
                      </w:r>
                      <w:r w:rsidRPr="00874DE0">
                        <w:rPr>
                          <w:rFonts w:ascii="Times New Roman" w:eastAsia="標楷體" w:hAnsi="Times New Roman"/>
                        </w:rPr>
                        <w:fldChar w:fldCharType="end"/>
                      </w:r>
                      <w:bookmarkEnd w:id="387"/>
                      <w:r w:rsidRPr="00874DE0">
                        <w:rPr>
                          <w:rFonts w:ascii="Times New Roman" w:eastAsia="標楷體" w:hAnsi="Times New Roman"/>
                        </w:rPr>
                        <w:t xml:space="preserve"> </w:t>
                      </w:r>
                      <w:r w:rsidRPr="00874DE0">
                        <w:rPr>
                          <w:rFonts w:ascii="Times New Roman" w:eastAsia="標楷體" w:hAnsi="Times New Roman"/>
                          <w:noProof/>
                        </w:rPr>
                        <w:t xml:space="preserve">(a) </w:t>
                      </w:r>
                      <w:r w:rsidRPr="00874DE0">
                        <w:rPr>
                          <w:rFonts w:ascii="Times New Roman" w:eastAsia="標楷體" w:hAnsi="Times New Roman"/>
                          <w:bCs/>
                        </w:rPr>
                        <w:t>煞車、油門、檔位等訊號</w:t>
                      </w:r>
                      <w:r w:rsidRPr="00874DE0">
                        <w:rPr>
                          <w:rFonts w:ascii="Times New Roman" w:eastAsia="標楷體" w:hAnsi="Times New Roman"/>
                          <w:bCs/>
                        </w:rPr>
                        <w:t xml:space="preserve"> (b) </w:t>
                      </w:r>
                      <w:r w:rsidRPr="00874DE0">
                        <w:rPr>
                          <w:rFonts w:ascii="Times New Roman" w:eastAsia="標楷體" w:hAnsi="Times New Roman"/>
                          <w:bCs/>
                        </w:rPr>
                        <w:t>方向盤轉向訊號</w:t>
                      </w:r>
                      <w:bookmarkEnd w:id="388"/>
                    </w:p>
                  </w:txbxContent>
                </v:textbox>
              </v:shape>
            </w:pict>
          </mc:Fallback>
        </mc:AlternateContent>
      </w:r>
    </w:p>
    <w:p w14:paraId="419F4660" w14:textId="77777777" w:rsidR="00874DE0" w:rsidRPr="00EE3251" w:rsidRDefault="00982BE9" w:rsidP="00874DE0">
      <w:pPr>
        <w:pStyle w:val="affc"/>
        <w:keepNext/>
        <w:adjustRightInd w:val="0"/>
        <w:snapToGrid w:val="0"/>
        <w:ind w:leftChars="532" w:left="1277"/>
        <w:jc w:val="center"/>
        <w:rPr>
          <w:rFonts w:ascii="Times New Roman"/>
        </w:rPr>
      </w:pPr>
      <w:r w:rsidRPr="00EE3251">
        <w:rPr>
          <w:rFonts w:ascii="Times New Roman"/>
          <w:noProof/>
          <w:sz w:val="24"/>
        </w:rPr>
        <w:lastRenderedPageBreak/>
        <w:drawing>
          <wp:inline distT="0" distB="0" distL="0" distR="0" wp14:anchorId="29E8B80C" wp14:editId="3C5901EA">
            <wp:extent cx="4566714" cy="2617373"/>
            <wp:effectExtent l="0" t="0" r="5715" b="0"/>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109">
                      <a:extLst>
                        <a:ext uri="{28A0092B-C50C-407E-A947-70E740481C1C}">
                          <a14:useLocalDpi xmlns:a14="http://schemas.microsoft.com/office/drawing/2010/main" val="0"/>
                        </a:ext>
                      </a:extLst>
                    </a:blip>
                    <a:stretch>
                      <a:fillRect/>
                    </a:stretch>
                  </pic:blipFill>
                  <pic:spPr>
                    <a:xfrm>
                      <a:off x="0" y="0"/>
                      <a:ext cx="4578545" cy="2624154"/>
                    </a:xfrm>
                    <a:prstGeom prst="rect">
                      <a:avLst/>
                    </a:prstGeom>
                  </pic:spPr>
                </pic:pic>
              </a:graphicData>
            </a:graphic>
          </wp:inline>
        </w:drawing>
      </w:r>
    </w:p>
    <w:p w14:paraId="50F307BE" w14:textId="1D36A751" w:rsidR="000404CA" w:rsidRPr="00EE3251" w:rsidRDefault="00874DE0" w:rsidP="00874DE0">
      <w:pPr>
        <w:pStyle w:val="aff2"/>
        <w:rPr>
          <w:rFonts w:ascii="Times New Roman" w:eastAsia="標楷體" w:hAnsi="Times New Roman"/>
          <w:bCs/>
        </w:rPr>
      </w:pPr>
      <w:bookmarkStart w:id="389" w:name="_Ref31851051"/>
      <w:bookmarkStart w:id="390" w:name="_Toc40276399"/>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52</w:t>
      </w:r>
      <w:r w:rsidRPr="00EE3251">
        <w:rPr>
          <w:rFonts w:ascii="Times New Roman" w:eastAsia="標楷體" w:hAnsi="Times New Roman"/>
        </w:rPr>
        <w:fldChar w:fldCharType="end"/>
      </w:r>
      <w:bookmarkEnd w:id="389"/>
      <w:r w:rsidRPr="00EE3251">
        <w:rPr>
          <w:rFonts w:ascii="Times New Roman" w:eastAsia="標楷體" w:hAnsi="Times New Roman"/>
          <w:noProof/>
        </w:rPr>
        <w:t xml:space="preserve"> </w:t>
      </w:r>
      <w:r w:rsidR="00054E27" w:rsidRPr="00EE3251">
        <w:rPr>
          <w:rFonts w:ascii="Times New Roman" w:eastAsia="標楷體" w:hAnsi="Times New Roman"/>
          <w:bCs/>
        </w:rPr>
        <w:t>煞車、油門、檔位、方向盤角度之控制</w:t>
      </w:r>
      <w:r w:rsidR="00617656" w:rsidRPr="00617656">
        <w:rPr>
          <w:rFonts w:ascii="Times New Roman" w:eastAsia="標楷體" w:hAnsi="Times New Roman" w:hint="eastAsia"/>
          <w:bCs/>
        </w:rPr>
        <w:t>流</w:t>
      </w:r>
      <w:r w:rsidR="00054E27" w:rsidRPr="00EE3251">
        <w:rPr>
          <w:rFonts w:ascii="Times New Roman" w:eastAsia="標楷體" w:hAnsi="Times New Roman"/>
          <w:bCs/>
        </w:rPr>
        <w:t>程圖</w:t>
      </w:r>
      <w:bookmarkEnd w:id="390"/>
    </w:p>
    <w:p w14:paraId="07437653" w14:textId="77777777" w:rsidR="0036682F" w:rsidRPr="00EE3251" w:rsidRDefault="0036682F" w:rsidP="00C4521B">
      <w:pPr>
        <w:kinsoku w:val="0"/>
        <w:snapToGrid w:val="0"/>
        <w:spacing w:beforeLines="25" w:before="60" w:line="240" w:lineRule="auto"/>
        <w:ind w:leftChars="532" w:left="1277"/>
        <w:jc w:val="center"/>
        <w:rPr>
          <w:bCs/>
        </w:rPr>
      </w:pPr>
    </w:p>
    <w:p w14:paraId="3ECD00BE" w14:textId="66E3E9E0" w:rsidR="007431EA" w:rsidRPr="00EE3251" w:rsidRDefault="007431EA" w:rsidP="00C4521B">
      <w:pPr>
        <w:pStyle w:val="affc"/>
        <w:adjustRightInd w:val="0"/>
        <w:snapToGrid w:val="0"/>
        <w:ind w:leftChars="532" w:left="1277" w:firstLineChars="177" w:firstLine="425"/>
        <w:jc w:val="both"/>
        <w:rPr>
          <w:rFonts w:ascii="Times New Roman"/>
          <w:bCs/>
          <w:sz w:val="24"/>
        </w:rPr>
      </w:pPr>
      <w:r w:rsidRPr="00EE3251">
        <w:rPr>
          <w:rFonts w:ascii="Times New Roman"/>
          <w:bCs/>
          <w:sz w:val="24"/>
        </w:rPr>
        <w:t>綜觀上述之規劃，本子項計畫載具實車驗證與產品系統測試</w:t>
      </w:r>
      <w:r w:rsidRPr="00EE3251">
        <w:rPr>
          <w:rFonts w:ascii="Times New Roman"/>
          <w:color w:val="000000" w:themeColor="text1"/>
          <w:sz w:val="24"/>
        </w:rPr>
        <w:t>，具有下述之特性：</w:t>
      </w:r>
    </w:p>
    <w:p w14:paraId="633AA773" w14:textId="77777777" w:rsidR="007431EA" w:rsidRPr="00EE3251" w:rsidRDefault="007431EA" w:rsidP="002D5ED4">
      <w:pPr>
        <w:pStyle w:val="affc"/>
        <w:numPr>
          <w:ilvl w:val="0"/>
          <w:numId w:val="13"/>
        </w:numPr>
        <w:adjustRightInd w:val="0"/>
        <w:snapToGrid w:val="0"/>
        <w:ind w:leftChars="473" w:left="1615"/>
        <w:jc w:val="both"/>
        <w:rPr>
          <w:rFonts w:ascii="Times New Roman"/>
          <w:color w:val="000000" w:themeColor="text1"/>
          <w:sz w:val="24"/>
        </w:rPr>
      </w:pPr>
      <w:r w:rsidRPr="00EE3251">
        <w:rPr>
          <w:rFonts w:ascii="Times New Roman"/>
          <w:bCs/>
          <w:sz w:val="24"/>
        </w:rPr>
        <w:t>完成主動式先進駕駛輔助系統之實車應用功能開發</w:t>
      </w:r>
    </w:p>
    <w:p w14:paraId="7F89A870" w14:textId="5C6C71CD" w:rsidR="00FC2ED5" w:rsidRPr="00DF582F" w:rsidRDefault="007431EA" w:rsidP="002D5ED4">
      <w:pPr>
        <w:pStyle w:val="affc"/>
        <w:numPr>
          <w:ilvl w:val="0"/>
          <w:numId w:val="13"/>
        </w:numPr>
        <w:adjustRightInd w:val="0"/>
        <w:snapToGrid w:val="0"/>
        <w:ind w:leftChars="473" w:left="1615"/>
        <w:jc w:val="both"/>
        <w:rPr>
          <w:rFonts w:ascii="Times New Roman"/>
          <w:color w:val="000000" w:themeColor="text1"/>
          <w:sz w:val="24"/>
        </w:rPr>
      </w:pPr>
      <w:r w:rsidRPr="00EE3251">
        <w:rPr>
          <w:rFonts w:ascii="Times New Roman"/>
          <w:bCs/>
          <w:sz w:val="24"/>
        </w:rPr>
        <w:t>具備自主化感知、決策、控制之主動式</w:t>
      </w:r>
      <w:r w:rsidRPr="00EE3251">
        <w:rPr>
          <w:rFonts w:ascii="Times New Roman"/>
          <w:bCs/>
          <w:sz w:val="24"/>
        </w:rPr>
        <w:t>ADAS</w:t>
      </w:r>
      <w:r w:rsidRPr="00EE3251">
        <w:rPr>
          <w:rFonts w:ascii="Times New Roman"/>
          <w:bCs/>
          <w:sz w:val="24"/>
        </w:rPr>
        <w:t>次系統整合測試能力。</w:t>
      </w:r>
    </w:p>
    <w:p w14:paraId="4756A2FC" w14:textId="77777777" w:rsidR="00DF582F" w:rsidRPr="00EE3251" w:rsidRDefault="00DF582F" w:rsidP="00DF582F">
      <w:pPr>
        <w:pStyle w:val="affc"/>
        <w:adjustRightInd w:val="0"/>
        <w:snapToGrid w:val="0"/>
        <w:ind w:leftChars="0" w:left="1615"/>
        <w:jc w:val="both"/>
        <w:rPr>
          <w:rFonts w:ascii="Times New Roman"/>
          <w:color w:val="000000" w:themeColor="text1"/>
          <w:sz w:val="24"/>
        </w:rPr>
      </w:pPr>
    </w:p>
    <w:p w14:paraId="2E770DD5" w14:textId="270EAE78" w:rsidR="003F3207" w:rsidRPr="00EE3251" w:rsidRDefault="003F3207" w:rsidP="002D5ED4">
      <w:pPr>
        <w:pStyle w:val="affc"/>
        <w:numPr>
          <w:ilvl w:val="0"/>
          <w:numId w:val="8"/>
        </w:numPr>
        <w:adjustRightInd w:val="0"/>
        <w:snapToGrid w:val="0"/>
        <w:ind w:leftChars="1" w:left="482"/>
        <w:jc w:val="both"/>
        <w:rPr>
          <w:rFonts w:ascii="Times New Roman"/>
          <w:sz w:val="24"/>
        </w:rPr>
      </w:pPr>
      <w:r w:rsidRPr="00EE3251">
        <w:rPr>
          <w:rFonts w:ascii="Times New Roman"/>
          <w:sz w:val="24"/>
        </w:rPr>
        <w:t>技術來源</w:t>
      </w:r>
    </w:p>
    <w:p w14:paraId="3B35A685" w14:textId="77777777" w:rsidR="005A2342" w:rsidRPr="00DF582F" w:rsidRDefault="00E67169" w:rsidP="00DF582F">
      <w:pPr>
        <w:snapToGrid w:val="0"/>
        <w:spacing w:line="240" w:lineRule="auto"/>
        <w:ind w:leftChars="295" w:left="708"/>
        <w:jc w:val="both"/>
      </w:pPr>
      <w:r>
        <w:rPr>
          <w:rFonts w:hint="eastAsia"/>
        </w:rPr>
        <w:t xml:space="preserve">    </w:t>
      </w:r>
      <w:r w:rsidR="00593D50" w:rsidRPr="00EE3251">
        <w:t>如</w:t>
      </w:r>
      <w:r w:rsidR="00E02616">
        <w:fldChar w:fldCharType="begin"/>
      </w:r>
      <w:r w:rsidR="00E02616">
        <w:instrText xml:space="preserve"> REF _Ref31844127 \h </w:instrText>
      </w:r>
      <w:r w:rsidR="00E02616">
        <w:fldChar w:fldCharType="separate"/>
      </w:r>
      <w:r w:rsidR="0082588F" w:rsidRPr="00EE3251">
        <w:rPr>
          <w:rFonts w:ascii="Times New Roman" w:hAnsi="Times New Roman"/>
        </w:rPr>
        <w:t>圖</w:t>
      </w:r>
      <w:r w:rsidR="0082588F" w:rsidRPr="00EE3251">
        <w:rPr>
          <w:rFonts w:ascii="Times New Roman" w:hAnsi="Times New Roman"/>
        </w:rPr>
        <w:t>2.</w:t>
      </w:r>
      <w:r w:rsidR="0082588F">
        <w:rPr>
          <w:rFonts w:ascii="Times New Roman" w:hAnsi="Times New Roman"/>
          <w:noProof/>
        </w:rPr>
        <w:t>7</w:t>
      </w:r>
      <w:r w:rsidR="00E02616">
        <w:fldChar w:fldCharType="end"/>
      </w:r>
      <w:r w:rsidR="00593D50" w:rsidRPr="00EE3251">
        <w:t>所示</w:t>
      </w:r>
      <w:r w:rsidR="00593D50" w:rsidRPr="00EE3251">
        <w:rPr>
          <w:color w:val="000000" w:themeColor="text1"/>
        </w:rPr>
        <w:t>，本計畫規劃結合</w:t>
      </w:r>
      <w:r w:rsidR="00634946" w:rsidRPr="00EE3251">
        <w:rPr>
          <w:color w:val="000000" w:themeColor="text1"/>
        </w:rPr>
        <w:t>產研學</w:t>
      </w:r>
      <w:r w:rsidR="00593D50" w:rsidRPr="00EE3251">
        <w:rPr>
          <w:color w:val="000000" w:themeColor="text1"/>
        </w:rPr>
        <w:t>資源與能量，</w:t>
      </w:r>
      <w:r w:rsidR="00593D50" w:rsidRPr="00EE3251">
        <w:t>共同開發</w:t>
      </w:r>
      <w:r w:rsidR="00383DE2" w:rsidRPr="00EE3251">
        <w:t>設計平台</w:t>
      </w:r>
      <w:r w:rsidR="00593D50" w:rsidRPr="00EE3251">
        <w:t>，相關的技術引進、委託研究及委託研究單位基本資料如</w:t>
      </w:r>
      <w:r w:rsidR="00593D50" w:rsidRPr="00EE3251">
        <w:t xml:space="preserve"> </w:t>
      </w:r>
      <w:r w:rsidR="00C46121">
        <w:fldChar w:fldCharType="begin"/>
      </w:r>
      <w:r w:rsidR="00C46121">
        <w:instrText xml:space="preserve"> REF _Ref31851318 </w:instrText>
      </w:r>
      <w:r w:rsidR="00C46121">
        <w:fldChar w:fldCharType="separate"/>
      </w:r>
      <w:r w:rsidR="0082588F" w:rsidRPr="00EE3251">
        <w:rPr>
          <w:rFonts w:ascii="Times New Roman" w:hAnsi="Times New Roman"/>
        </w:rPr>
        <w:t>表</w:t>
      </w:r>
      <w:r w:rsidR="0082588F" w:rsidRPr="00EE3251">
        <w:rPr>
          <w:rFonts w:ascii="Times New Roman" w:hAnsi="Times New Roman"/>
        </w:rPr>
        <w:t>2.</w:t>
      </w:r>
      <w:r w:rsidR="0082588F">
        <w:rPr>
          <w:rFonts w:ascii="Times New Roman" w:hAnsi="Times New Roman"/>
          <w:noProof/>
        </w:rPr>
        <w:t>11</w:t>
      </w:r>
      <w:r w:rsidR="00C46121">
        <w:rPr>
          <w:rFonts w:ascii="Times New Roman" w:hAnsi="Times New Roman"/>
          <w:noProof/>
        </w:rPr>
        <w:fldChar w:fldCharType="end"/>
      </w:r>
      <w:r w:rsidR="00593D50" w:rsidRPr="00EE3251">
        <w:t>、</w:t>
      </w:r>
      <w:r w:rsidR="00C46121">
        <w:fldChar w:fldCharType="begin"/>
      </w:r>
      <w:r w:rsidR="00C46121">
        <w:instrText xml:space="preserve"> REF _Ref31851308 </w:instrText>
      </w:r>
      <w:r w:rsidR="00C46121">
        <w:fldChar w:fldCharType="separate"/>
      </w:r>
      <w:r w:rsidR="0082588F" w:rsidRPr="00EE3251">
        <w:rPr>
          <w:rFonts w:ascii="Times New Roman" w:hAnsi="Times New Roman"/>
        </w:rPr>
        <w:t>表</w:t>
      </w:r>
      <w:r w:rsidR="0082588F" w:rsidRPr="00EE3251">
        <w:rPr>
          <w:rFonts w:ascii="Times New Roman" w:hAnsi="Times New Roman"/>
        </w:rPr>
        <w:t>2.</w:t>
      </w:r>
      <w:r w:rsidR="0082588F">
        <w:rPr>
          <w:rFonts w:ascii="Times New Roman" w:hAnsi="Times New Roman"/>
          <w:noProof/>
        </w:rPr>
        <w:t>12</w:t>
      </w:r>
      <w:r w:rsidR="00C46121">
        <w:rPr>
          <w:rFonts w:ascii="Times New Roman" w:hAnsi="Times New Roman"/>
          <w:noProof/>
        </w:rPr>
        <w:fldChar w:fldCharType="end"/>
      </w:r>
      <w:r w:rsidR="00847612" w:rsidRPr="00EE3251">
        <w:t xml:space="preserve"> -</w:t>
      </w:r>
      <w:r w:rsidR="00C302F0" w:rsidRPr="00EE3251">
        <w:fldChar w:fldCharType="begin"/>
      </w:r>
      <w:r w:rsidR="00C302F0" w:rsidRPr="00EE3251">
        <w:instrText xml:space="preserve"> REF _Ref31851611 \h </w:instrText>
      </w:r>
      <w:r w:rsidR="00ED77FC" w:rsidRPr="00EE3251">
        <w:instrText xml:space="preserve"> \* MERGEFORMAT </w:instrText>
      </w:r>
      <w:r w:rsidR="00C302F0" w:rsidRPr="00EE3251">
        <w:fldChar w:fldCharType="separate"/>
      </w:r>
      <w:r w:rsidR="0082588F" w:rsidRPr="0082588F">
        <w:t>表</w:t>
      </w:r>
      <w:r w:rsidR="0082588F" w:rsidRPr="0082588F">
        <w:t>2.15</w:t>
      </w:r>
      <w:r w:rsidR="00C302F0" w:rsidRPr="00EE3251">
        <w:fldChar w:fldCharType="end"/>
      </w:r>
      <w:r w:rsidR="00593D50" w:rsidRPr="00EE3251">
        <w:t xml:space="preserve"> </w:t>
      </w:r>
      <w:r w:rsidR="00593D50" w:rsidRPr="00EE3251">
        <w:t>所示。</w:t>
      </w:r>
      <w:bookmarkStart w:id="391" w:name="_Ref31851318"/>
      <w:bookmarkStart w:id="392" w:name="_Ref31851168"/>
      <w:bookmarkStart w:id="393" w:name="_Toc38355114"/>
    </w:p>
    <w:p w14:paraId="4AEF9D22" w14:textId="77777777" w:rsidR="00DF582F" w:rsidRPr="00DF582F" w:rsidRDefault="00DF582F" w:rsidP="00DF582F"/>
    <w:p w14:paraId="419ABE38" w14:textId="2977C1CC" w:rsidR="00C302F0" w:rsidRPr="00EE3251" w:rsidRDefault="00C302F0" w:rsidP="005A2342">
      <w:pPr>
        <w:pStyle w:val="aff2"/>
        <w:rPr>
          <w:rFonts w:ascii="Times New Roman" w:eastAsia="標楷體" w:hAnsi="Times New Roman"/>
        </w:rPr>
      </w:pP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11</w:t>
      </w:r>
      <w:r w:rsidRPr="00EE3251">
        <w:rPr>
          <w:rFonts w:ascii="Times New Roman" w:eastAsia="標楷體" w:hAnsi="Times New Roman"/>
        </w:rPr>
        <w:fldChar w:fldCharType="end"/>
      </w:r>
      <w:bookmarkEnd w:id="391"/>
      <w:r w:rsidRPr="00EE3251">
        <w:rPr>
          <w:rFonts w:ascii="Times New Roman" w:eastAsia="標楷體" w:hAnsi="Times New Roman"/>
          <w:bCs/>
        </w:rPr>
        <w:t>技術</w:t>
      </w:r>
      <w:r w:rsidRPr="00EE3251">
        <w:rPr>
          <w:rFonts w:ascii="Times New Roman" w:eastAsia="標楷體" w:hAnsi="Times New Roman"/>
          <w:bCs/>
          <w:snapToGrid w:val="0"/>
        </w:rPr>
        <w:t>引進</w:t>
      </w:r>
      <w:bookmarkEnd w:id="392"/>
      <w:bookmarkEnd w:id="393"/>
    </w:p>
    <w:tbl>
      <w:tblPr>
        <w:tblpPr w:leftFromText="180" w:rightFromText="180" w:vertAnchor="text" w:tblpXSpec="right" w:tblpY="1"/>
        <w:tblOverlap w:val="never"/>
        <w:tblW w:w="4914"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37"/>
        <w:gridCol w:w="1687"/>
        <w:gridCol w:w="2811"/>
        <w:gridCol w:w="1406"/>
        <w:gridCol w:w="1433"/>
      </w:tblGrid>
      <w:tr w:rsidR="009A22D5" w:rsidRPr="00EE3251" w14:paraId="1986A321" w14:textId="77777777" w:rsidTr="00DF582F">
        <w:trPr>
          <w:tblHeader/>
        </w:trPr>
        <w:tc>
          <w:tcPr>
            <w:tcW w:w="1838" w:type="dxa"/>
            <w:vAlign w:val="center"/>
          </w:tcPr>
          <w:p w14:paraId="2309FF5D" w14:textId="77777777" w:rsidR="009A22D5" w:rsidRPr="00EE3251" w:rsidRDefault="009A22D5" w:rsidP="00DF582F">
            <w:pPr>
              <w:kinsoku w:val="0"/>
              <w:snapToGrid w:val="0"/>
              <w:spacing w:line="240" w:lineRule="auto"/>
              <w:jc w:val="center"/>
              <w:rPr>
                <w:bCs/>
                <w:snapToGrid w:val="0"/>
              </w:rPr>
            </w:pPr>
            <w:r w:rsidRPr="00EE3251">
              <w:rPr>
                <w:bCs/>
                <w:snapToGrid w:val="0"/>
              </w:rPr>
              <w:t>對象</w:t>
            </w:r>
          </w:p>
        </w:tc>
        <w:tc>
          <w:tcPr>
            <w:tcW w:w="1687" w:type="dxa"/>
            <w:vAlign w:val="center"/>
          </w:tcPr>
          <w:p w14:paraId="519652FF" w14:textId="77777777" w:rsidR="009A22D5" w:rsidRPr="00EE3251" w:rsidRDefault="009A22D5" w:rsidP="00DF582F">
            <w:pPr>
              <w:kinsoku w:val="0"/>
              <w:snapToGrid w:val="0"/>
              <w:spacing w:line="240" w:lineRule="auto"/>
              <w:jc w:val="center"/>
              <w:rPr>
                <w:bCs/>
                <w:snapToGrid w:val="0"/>
              </w:rPr>
            </w:pPr>
            <w:r w:rsidRPr="00EE3251">
              <w:rPr>
                <w:bCs/>
                <w:snapToGrid w:val="0"/>
              </w:rPr>
              <w:t>分</w:t>
            </w:r>
            <w:r w:rsidRPr="00EE3251">
              <w:rPr>
                <w:bCs/>
                <w:snapToGrid w:val="0"/>
              </w:rPr>
              <w:t>/</w:t>
            </w:r>
            <w:r w:rsidRPr="00EE3251">
              <w:rPr>
                <w:bCs/>
                <w:snapToGrid w:val="0"/>
              </w:rPr>
              <w:t>子項名稱</w:t>
            </w:r>
          </w:p>
        </w:tc>
        <w:tc>
          <w:tcPr>
            <w:tcW w:w="2811" w:type="dxa"/>
            <w:vAlign w:val="center"/>
          </w:tcPr>
          <w:p w14:paraId="0EFAF408" w14:textId="77777777" w:rsidR="009A22D5" w:rsidRPr="00EE3251" w:rsidRDefault="009A22D5" w:rsidP="00DF582F">
            <w:pPr>
              <w:kinsoku w:val="0"/>
              <w:snapToGrid w:val="0"/>
              <w:spacing w:line="240" w:lineRule="auto"/>
              <w:jc w:val="center"/>
              <w:rPr>
                <w:bCs/>
                <w:snapToGrid w:val="0"/>
              </w:rPr>
            </w:pPr>
            <w:r w:rsidRPr="00EE3251">
              <w:rPr>
                <w:bCs/>
                <w:snapToGrid w:val="0"/>
              </w:rPr>
              <w:t>內容</w:t>
            </w:r>
          </w:p>
        </w:tc>
        <w:tc>
          <w:tcPr>
            <w:tcW w:w="1406" w:type="dxa"/>
            <w:vAlign w:val="center"/>
          </w:tcPr>
          <w:p w14:paraId="4C707FE4" w14:textId="77777777" w:rsidR="009A22D5" w:rsidRPr="00EE3251" w:rsidRDefault="009A22D5" w:rsidP="00DF582F">
            <w:pPr>
              <w:kinsoku w:val="0"/>
              <w:snapToGrid w:val="0"/>
              <w:spacing w:line="240" w:lineRule="auto"/>
              <w:jc w:val="center"/>
              <w:rPr>
                <w:bCs/>
                <w:snapToGrid w:val="0"/>
              </w:rPr>
            </w:pPr>
            <w:r w:rsidRPr="00EE3251">
              <w:rPr>
                <w:bCs/>
                <w:snapToGrid w:val="0"/>
              </w:rPr>
              <w:t>經費</w:t>
            </w:r>
          </w:p>
          <w:p w14:paraId="12E73562" w14:textId="77777777" w:rsidR="009A22D5" w:rsidRPr="00EE3251" w:rsidRDefault="009A22D5" w:rsidP="00DF582F">
            <w:pPr>
              <w:kinsoku w:val="0"/>
              <w:snapToGrid w:val="0"/>
              <w:spacing w:line="240" w:lineRule="auto"/>
              <w:jc w:val="center"/>
              <w:rPr>
                <w:bCs/>
                <w:snapToGrid w:val="0"/>
              </w:rPr>
            </w:pPr>
            <w:r w:rsidRPr="00EE3251">
              <w:rPr>
                <w:bCs/>
                <w:snapToGrid w:val="0"/>
              </w:rPr>
              <w:t>(</w:t>
            </w:r>
            <w:r w:rsidRPr="00EE3251">
              <w:rPr>
                <w:bCs/>
                <w:snapToGrid w:val="0"/>
              </w:rPr>
              <w:t>單位：千元</w:t>
            </w:r>
            <w:r w:rsidRPr="00EE3251">
              <w:rPr>
                <w:bCs/>
                <w:snapToGrid w:val="0"/>
              </w:rPr>
              <w:t>)</w:t>
            </w:r>
          </w:p>
        </w:tc>
        <w:tc>
          <w:tcPr>
            <w:tcW w:w="1433" w:type="dxa"/>
            <w:vAlign w:val="center"/>
          </w:tcPr>
          <w:p w14:paraId="4AF7A520" w14:textId="77777777" w:rsidR="009A22D5" w:rsidRPr="00EE3251" w:rsidRDefault="009A22D5" w:rsidP="00DF582F">
            <w:pPr>
              <w:kinsoku w:val="0"/>
              <w:snapToGrid w:val="0"/>
              <w:spacing w:line="240" w:lineRule="auto"/>
              <w:jc w:val="center"/>
              <w:rPr>
                <w:bCs/>
                <w:snapToGrid w:val="0"/>
              </w:rPr>
            </w:pPr>
            <w:r w:rsidRPr="00EE3251">
              <w:rPr>
                <w:bCs/>
                <w:snapToGrid w:val="0"/>
              </w:rPr>
              <w:t>起迄期間</w:t>
            </w:r>
          </w:p>
        </w:tc>
      </w:tr>
      <w:tr w:rsidR="00547B44" w:rsidRPr="00EE3251" w14:paraId="09A37121" w14:textId="77777777" w:rsidTr="000F6A09">
        <w:trPr>
          <w:trHeight w:val="2400"/>
        </w:trPr>
        <w:tc>
          <w:tcPr>
            <w:tcW w:w="1838" w:type="dxa"/>
            <w:vMerge w:val="restart"/>
            <w:vAlign w:val="center"/>
          </w:tcPr>
          <w:p w14:paraId="7965DE10" w14:textId="77777777"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snapToGrid w:val="0"/>
                <w:color w:val="000000" w:themeColor="text1"/>
                <w:sz w:val="24"/>
              </w:rPr>
            </w:pPr>
            <w:r w:rsidRPr="00EE3251">
              <w:rPr>
                <w:rFonts w:ascii="Times New Roman" w:hAnsi="Times New Roman" w:cs="Times New Roman"/>
                <w:b w:val="0"/>
                <w:i w:val="0"/>
                <w:snapToGrid w:val="0"/>
                <w:color w:val="000000" w:themeColor="text1"/>
                <w:sz w:val="24"/>
              </w:rPr>
              <w:t>工業技術</w:t>
            </w:r>
          </w:p>
          <w:p w14:paraId="5D2CEF0B" w14:textId="2A3BF252" w:rsidR="00547B44" w:rsidRPr="00E67169"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snapToGrid w:val="0"/>
                <w:color w:val="000000" w:themeColor="text1"/>
                <w:sz w:val="24"/>
              </w:rPr>
            </w:pPr>
            <w:r w:rsidRPr="00EE3251">
              <w:rPr>
                <w:rFonts w:ascii="Times New Roman" w:hAnsi="Times New Roman" w:cs="Times New Roman"/>
                <w:b w:val="0"/>
                <w:i w:val="0"/>
                <w:snapToGrid w:val="0"/>
                <w:color w:val="000000" w:themeColor="text1"/>
                <w:sz w:val="24"/>
              </w:rPr>
              <w:t>研究院</w:t>
            </w:r>
          </w:p>
        </w:tc>
        <w:tc>
          <w:tcPr>
            <w:tcW w:w="1687" w:type="dxa"/>
            <w:vAlign w:val="center"/>
          </w:tcPr>
          <w:p w14:paraId="4C23549C" w14:textId="5543E815" w:rsidR="00547B44" w:rsidRPr="00EE3251" w:rsidRDefault="00547B44" w:rsidP="00DF582F">
            <w:pPr>
              <w:pStyle w:val="4"/>
              <w:tabs>
                <w:tab w:val="left" w:pos="993"/>
              </w:tabs>
              <w:autoSpaceDE w:val="0"/>
              <w:autoSpaceDN w:val="0"/>
              <w:snapToGrid w:val="0"/>
              <w:spacing w:line="240" w:lineRule="auto"/>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人工智慧晶片</w:t>
            </w:r>
            <w:r w:rsidR="00A8562F">
              <w:rPr>
                <w:rFonts w:ascii="Times New Roman" w:hAnsi="Times New Roman" w:cs="Times New Roman" w:hint="eastAsia"/>
                <w:b w:val="0"/>
                <w:i w:val="0"/>
                <w:iCs w:val="0"/>
                <w:sz w:val="24"/>
              </w:rPr>
              <w:t>開發</w:t>
            </w:r>
            <w:r w:rsidRPr="00EE3251">
              <w:rPr>
                <w:rFonts w:ascii="Times New Roman" w:hAnsi="Times New Roman" w:cs="Times New Roman"/>
                <w:b w:val="0"/>
                <w:i w:val="0"/>
                <w:iCs w:val="0"/>
                <w:sz w:val="24"/>
              </w:rPr>
              <w:t>技術</w:t>
            </w:r>
            <w:r w:rsidRPr="00EE3251">
              <w:rPr>
                <w:rFonts w:ascii="Times New Roman" w:hAnsi="Times New Roman" w:cs="Times New Roman"/>
                <w:b w:val="0"/>
                <w:i w:val="0"/>
                <w:iCs w:val="0"/>
                <w:sz w:val="24"/>
              </w:rPr>
              <w:t> </w:t>
            </w:r>
          </w:p>
          <w:p w14:paraId="1FDB72D5" w14:textId="0F4351F9" w:rsidR="00547B44" w:rsidRPr="00EE3251" w:rsidRDefault="00547B44" w:rsidP="00DF582F">
            <w:r w:rsidRPr="00EE3251">
              <w:t>(</w:t>
            </w:r>
            <w:r w:rsidRPr="00EE3251">
              <w:t>力積電</w:t>
            </w:r>
            <w:r w:rsidRPr="00EE3251">
              <w:rPr>
                <w:bCs/>
                <w:snapToGrid w:val="0"/>
              </w:rPr>
              <w:t>引進</w:t>
            </w:r>
            <w:r w:rsidRPr="00EE3251">
              <w:rPr>
                <w:b/>
                <w:i/>
              </w:rPr>
              <w:t>)</w:t>
            </w:r>
          </w:p>
        </w:tc>
        <w:tc>
          <w:tcPr>
            <w:tcW w:w="2811" w:type="dxa"/>
          </w:tcPr>
          <w:p w14:paraId="314D9598" w14:textId="2E6F1C89" w:rsidR="00547B44" w:rsidRDefault="00A8562F" w:rsidP="00DF582F">
            <w:pPr>
              <w:widowControl/>
              <w:numPr>
                <w:ilvl w:val="0"/>
                <w:numId w:val="16"/>
              </w:numPr>
              <w:adjustRightInd/>
              <w:spacing w:before="100" w:beforeAutospacing="1" w:after="100" w:afterAutospacing="1" w:line="240" w:lineRule="auto"/>
              <w:ind w:left="256" w:hanging="256"/>
              <w:textAlignment w:val="auto"/>
              <w:rPr>
                <w:bCs/>
              </w:rPr>
            </w:pPr>
            <w:r>
              <w:rPr>
                <w:rFonts w:ascii="Times New Roman" w:hAnsi="Times New Roman" w:hint="eastAsia"/>
                <w:shd w:val="clear" w:color="auto" w:fill="FFFFFF"/>
              </w:rPr>
              <w:t>AI</w:t>
            </w:r>
            <w:r>
              <w:rPr>
                <w:rFonts w:ascii="Times New Roman" w:hAnsi="Times New Roman" w:hint="eastAsia"/>
                <w:shd w:val="clear" w:color="auto" w:fill="FFFFFF"/>
              </w:rPr>
              <w:t>加速器</w:t>
            </w:r>
            <w:r w:rsidRPr="00ED4FDC">
              <w:rPr>
                <w:rFonts w:ascii="Times New Roman" w:hAnsi="Times New Roman" w:hint="eastAsia"/>
                <w:shd w:val="clear" w:color="auto" w:fill="FFFFFF"/>
              </w:rPr>
              <w:t>網路架構</w:t>
            </w:r>
            <w:r>
              <w:rPr>
                <w:rFonts w:ascii="Times New Roman" w:hAnsi="Times New Roman" w:hint="eastAsia"/>
                <w:shd w:val="clear" w:color="auto" w:fill="FFFFFF"/>
              </w:rPr>
              <w:t>設計方法</w:t>
            </w:r>
          </w:p>
          <w:p w14:paraId="01F2BA6A" w14:textId="0A6896E8" w:rsidR="00A8562F" w:rsidRPr="00EE3251" w:rsidRDefault="00A8562F" w:rsidP="00DF582F">
            <w:pPr>
              <w:widowControl/>
              <w:numPr>
                <w:ilvl w:val="0"/>
                <w:numId w:val="16"/>
              </w:numPr>
              <w:adjustRightInd/>
              <w:spacing w:before="100" w:beforeAutospacing="1" w:after="100" w:afterAutospacing="1" w:line="240" w:lineRule="auto"/>
              <w:ind w:left="256" w:hanging="256"/>
              <w:textAlignment w:val="auto"/>
              <w:rPr>
                <w:bCs/>
              </w:rPr>
            </w:pPr>
            <w:r>
              <w:rPr>
                <w:rFonts w:ascii="Times New Roman" w:hAnsi="Times New Roman" w:hint="eastAsia"/>
                <w:shd w:val="clear" w:color="auto" w:fill="FFFFFF"/>
              </w:rPr>
              <w:t>AI</w:t>
            </w:r>
            <w:r>
              <w:rPr>
                <w:rFonts w:ascii="Times New Roman" w:hAnsi="Times New Roman" w:hint="eastAsia"/>
                <w:shd w:val="clear" w:color="auto" w:fill="FFFFFF"/>
              </w:rPr>
              <w:t>加速器</w:t>
            </w:r>
            <w:r w:rsidRPr="00ED4FDC">
              <w:rPr>
                <w:rFonts w:ascii="Times New Roman" w:hAnsi="Times New Roman" w:hint="eastAsia"/>
                <w:shd w:val="clear" w:color="auto" w:fill="FFFFFF"/>
              </w:rPr>
              <w:t>動態調整傳輸頻寬之系統與方法</w:t>
            </w:r>
          </w:p>
          <w:p w14:paraId="45EF8B15" w14:textId="77777777" w:rsidR="00547B44" w:rsidRPr="00EE3251" w:rsidRDefault="00547B44" w:rsidP="00DF582F">
            <w:pPr>
              <w:widowControl/>
              <w:numPr>
                <w:ilvl w:val="0"/>
                <w:numId w:val="16"/>
              </w:numPr>
              <w:adjustRightInd/>
              <w:spacing w:before="100" w:beforeAutospacing="1" w:after="100" w:afterAutospacing="1" w:line="240" w:lineRule="auto"/>
              <w:ind w:left="256" w:hanging="256"/>
              <w:textAlignment w:val="auto"/>
              <w:rPr>
                <w:bCs/>
              </w:rPr>
            </w:pPr>
            <w:r w:rsidRPr="00EE3251">
              <w:rPr>
                <w:bCs/>
              </w:rPr>
              <w:t>AI</w:t>
            </w:r>
            <w:r w:rsidRPr="00EE3251">
              <w:rPr>
                <w:bCs/>
              </w:rPr>
              <w:t>晶片架構探索自動化技術</w:t>
            </w:r>
          </w:p>
          <w:p w14:paraId="44BE43F8" w14:textId="19942212" w:rsidR="00DF582F" w:rsidRPr="00B51EF7" w:rsidRDefault="00A8562F" w:rsidP="00DF582F">
            <w:pPr>
              <w:widowControl/>
              <w:numPr>
                <w:ilvl w:val="0"/>
                <w:numId w:val="16"/>
              </w:numPr>
              <w:adjustRightInd/>
              <w:spacing w:before="100" w:beforeAutospacing="1" w:after="100" w:afterAutospacing="1" w:line="240" w:lineRule="auto"/>
              <w:ind w:left="256" w:hanging="256"/>
              <w:textAlignment w:val="auto"/>
              <w:rPr>
                <w:bCs/>
              </w:rPr>
            </w:pPr>
            <w:r>
              <w:rPr>
                <w:rFonts w:ascii="Times New Roman" w:hAnsi="Times New Roman" w:hint="eastAsia"/>
                <w:shd w:val="clear" w:color="auto" w:fill="FFFFFF"/>
              </w:rPr>
              <w:t>AI</w:t>
            </w:r>
            <w:r>
              <w:rPr>
                <w:rFonts w:ascii="Times New Roman" w:hAnsi="Times New Roman" w:hint="eastAsia"/>
                <w:shd w:val="clear" w:color="auto" w:fill="FFFFFF"/>
              </w:rPr>
              <w:t>加速器</w:t>
            </w:r>
            <w:r w:rsidRPr="00CE7B52">
              <w:rPr>
                <w:rFonts w:ascii="Times New Roman" w:hAnsi="Times New Roman"/>
                <w:shd w:val="clear" w:color="auto" w:fill="FFFFFF"/>
              </w:rPr>
              <w:t>資料流排程系統與方法</w:t>
            </w:r>
            <w:r w:rsidR="00547B44" w:rsidRPr="00EE3251">
              <w:rPr>
                <w:bCs/>
              </w:rPr>
              <w:t xml:space="preserve"> </w:t>
            </w:r>
          </w:p>
        </w:tc>
        <w:tc>
          <w:tcPr>
            <w:tcW w:w="1406" w:type="dxa"/>
          </w:tcPr>
          <w:p w14:paraId="5242662C" w14:textId="5C82226A"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snapToGrid w:val="0"/>
                <w:sz w:val="24"/>
              </w:rPr>
            </w:pPr>
            <w:r w:rsidRPr="00EE3251">
              <w:rPr>
                <w:rFonts w:ascii="Times New Roman" w:hAnsi="Times New Roman" w:cs="Times New Roman"/>
                <w:b w:val="0"/>
                <w:i w:val="0"/>
                <w:iCs w:val="0"/>
                <w:sz w:val="24"/>
              </w:rPr>
              <w:t>10,000</w:t>
            </w:r>
          </w:p>
        </w:tc>
        <w:tc>
          <w:tcPr>
            <w:tcW w:w="1433" w:type="dxa"/>
          </w:tcPr>
          <w:p w14:paraId="066010E9" w14:textId="77777777"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108.12.01</w:t>
            </w:r>
          </w:p>
          <w:p w14:paraId="58568119" w14:textId="2E757683"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snapToGrid w:val="0"/>
                <w:sz w:val="24"/>
              </w:rPr>
            </w:pPr>
            <w:r w:rsidRPr="00EE3251">
              <w:rPr>
                <w:rFonts w:ascii="Times New Roman" w:hAnsi="Times New Roman" w:cs="Times New Roman"/>
                <w:b w:val="0"/>
                <w:i w:val="0"/>
                <w:iCs w:val="0"/>
                <w:sz w:val="24"/>
              </w:rPr>
              <w:t>~110.11.30</w:t>
            </w:r>
          </w:p>
        </w:tc>
      </w:tr>
      <w:tr w:rsidR="00547B44" w:rsidRPr="00EE3251" w14:paraId="3E87C3D1" w14:textId="77777777" w:rsidTr="000F6A09">
        <w:trPr>
          <w:trHeight w:val="2167"/>
        </w:trPr>
        <w:tc>
          <w:tcPr>
            <w:tcW w:w="1838" w:type="dxa"/>
            <w:vMerge/>
            <w:vAlign w:val="center"/>
          </w:tcPr>
          <w:p w14:paraId="3BFA3A65" w14:textId="77777777"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snapToGrid w:val="0"/>
                <w:color w:val="000000" w:themeColor="text1"/>
                <w:sz w:val="24"/>
              </w:rPr>
            </w:pPr>
          </w:p>
        </w:tc>
        <w:tc>
          <w:tcPr>
            <w:tcW w:w="1687" w:type="dxa"/>
            <w:vAlign w:val="center"/>
          </w:tcPr>
          <w:p w14:paraId="02D1F5E3" w14:textId="77777777" w:rsidR="00BD4243" w:rsidRPr="00C56702" w:rsidRDefault="00BD4243" w:rsidP="00DF582F">
            <w:pPr>
              <w:pStyle w:val="4"/>
              <w:tabs>
                <w:tab w:val="left" w:pos="993"/>
              </w:tabs>
              <w:autoSpaceDE w:val="0"/>
              <w:autoSpaceDN w:val="0"/>
              <w:snapToGrid w:val="0"/>
              <w:spacing w:line="240" w:lineRule="auto"/>
              <w:textAlignment w:val="bottom"/>
              <w:rPr>
                <w:rFonts w:ascii="Times New Roman" w:hAnsi="Times New Roman" w:cs="Times New Roman"/>
                <w:b w:val="0"/>
                <w:i w:val="0"/>
                <w:color w:val="000000" w:themeColor="text1"/>
                <w:sz w:val="24"/>
              </w:rPr>
            </w:pPr>
            <w:r w:rsidRPr="00C56702">
              <w:rPr>
                <w:rFonts w:ascii="Times New Roman" w:hAnsi="Times New Roman" w:cs="Times New Roman"/>
                <w:b w:val="0"/>
                <w:i w:val="0"/>
                <w:color w:val="000000" w:themeColor="text1"/>
                <w:sz w:val="24"/>
              </w:rPr>
              <w:t>AIM</w:t>
            </w:r>
            <w:r w:rsidRPr="00C56702">
              <w:rPr>
                <w:rFonts w:ascii="Times New Roman" w:hAnsi="Times New Roman" w:cs="Times New Roman" w:hint="eastAsia"/>
                <w:b w:val="0"/>
                <w:i w:val="0"/>
                <w:color w:val="000000" w:themeColor="text1"/>
                <w:sz w:val="24"/>
              </w:rPr>
              <w:t>載具驗證與系統測試</w:t>
            </w:r>
          </w:p>
          <w:p w14:paraId="099F19EC" w14:textId="0F9766D8" w:rsidR="00547B44" w:rsidRPr="00EE3251" w:rsidRDefault="00BD4243" w:rsidP="00DF582F">
            <w:r w:rsidRPr="00C56702">
              <w:rPr>
                <w:rFonts w:ascii="Times New Roman" w:hAnsi="Times New Roman"/>
                <w:color w:val="000000" w:themeColor="text1"/>
              </w:rPr>
              <w:t>(</w:t>
            </w:r>
            <w:r w:rsidRPr="00C56702">
              <w:rPr>
                <w:rFonts w:ascii="Times New Roman" w:hAnsi="Times New Roman" w:hint="eastAsia"/>
                <w:color w:val="000000" w:themeColor="text1"/>
              </w:rPr>
              <w:t>先進車引進</w:t>
            </w:r>
            <w:r w:rsidRPr="00C56702">
              <w:rPr>
                <w:rFonts w:ascii="Times New Roman" w:hAnsi="Times New Roman"/>
                <w:color w:val="000000" w:themeColor="text1"/>
              </w:rPr>
              <w:t>)</w:t>
            </w:r>
          </w:p>
        </w:tc>
        <w:tc>
          <w:tcPr>
            <w:tcW w:w="2811" w:type="dxa"/>
          </w:tcPr>
          <w:p w14:paraId="72289EC6" w14:textId="77777777" w:rsidR="00BD4243" w:rsidRPr="00C56702" w:rsidRDefault="00BD4243" w:rsidP="00DF582F">
            <w:pPr>
              <w:widowControl/>
              <w:numPr>
                <w:ilvl w:val="0"/>
                <w:numId w:val="16"/>
              </w:numPr>
              <w:adjustRightInd/>
              <w:spacing w:before="100" w:beforeAutospacing="1" w:after="100" w:afterAutospacing="1" w:line="240" w:lineRule="auto"/>
              <w:ind w:left="256" w:hanging="256"/>
              <w:textAlignment w:val="auto"/>
              <w:rPr>
                <w:bCs/>
                <w:color w:val="000000" w:themeColor="text1"/>
              </w:rPr>
            </w:pPr>
            <w:r w:rsidRPr="00C56702">
              <w:rPr>
                <w:bCs/>
                <w:color w:val="000000" w:themeColor="text1"/>
              </w:rPr>
              <w:t>AEB</w:t>
            </w:r>
            <w:r w:rsidRPr="00C56702">
              <w:rPr>
                <w:rFonts w:hint="eastAsia"/>
                <w:bCs/>
                <w:color w:val="000000" w:themeColor="text1"/>
              </w:rPr>
              <w:t>功能開發</w:t>
            </w:r>
          </w:p>
          <w:p w14:paraId="1B5FFFDA" w14:textId="77777777" w:rsidR="00BD4243" w:rsidRPr="00C56702" w:rsidRDefault="00BD4243" w:rsidP="00DF582F">
            <w:pPr>
              <w:widowControl/>
              <w:numPr>
                <w:ilvl w:val="0"/>
                <w:numId w:val="16"/>
              </w:numPr>
              <w:adjustRightInd/>
              <w:spacing w:before="100" w:beforeAutospacing="1" w:after="100" w:afterAutospacing="1" w:line="240" w:lineRule="auto"/>
              <w:ind w:left="256" w:hanging="256"/>
              <w:textAlignment w:val="auto"/>
              <w:rPr>
                <w:bCs/>
                <w:color w:val="000000" w:themeColor="text1"/>
              </w:rPr>
            </w:pPr>
            <w:r w:rsidRPr="00C56702">
              <w:rPr>
                <w:rFonts w:hint="eastAsia"/>
                <w:bCs/>
                <w:color w:val="000000" w:themeColor="text1"/>
              </w:rPr>
              <w:t>道路物件深度估測</w:t>
            </w:r>
          </w:p>
          <w:p w14:paraId="4CE713A7" w14:textId="77777777" w:rsidR="00BD4243" w:rsidRPr="00C56702" w:rsidRDefault="00BD4243" w:rsidP="00DF582F">
            <w:pPr>
              <w:widowControl/>
              <w:numPr>
                <w:ilvl w:val="0"/>
                <w:numId w:val="16"/>
              </w:numPr>
              <w:adjustRightInd/>
              <w:spacing w:before="100" w:beforeAutospacing="1" w:after="100" w:afterAutospacing="1" w:line="240" w:lineRule="auto"/>
              <w:ind w:left="256" w:hanging="256"/>
              <w:textAlignment w:val="auto"/>
              <w:rPr>
                <w:bCs/>
                <w:color w:val="000000" w:themeColor="text1"/>
              </w:rPr>
            </w:pPr>
            <w:r w:rsidRPr="00C56702">
              <w:rPr>
                <w:rFonts w:hint="eastAsia"/>
                <w:bCs/>
                <w:color w:val="000000" w:themeColor="text1"/>
              </w:rPr>
              <w:t>自駕車車輛動態決策</w:t>
            </w:r>
          </w:p>
          <w:p w14:paraId="57E9D61E" w14:textId="77777777" w:rsidR="00BD4243" w:rsidRPr="00C56702" w:rsidRDefault="00BD4243" w:rsidP="00DF582F">
            <w:pPr>
              <w:widowControl/>
              <w:numPr>
                <w:ilvl w:val="0"/>
                <w:numId w:val="16"/>
              </w:numPr>
              <w:adjustRightInd/>
              <w:spacing w:before="100" w:beforeAutospacing="1" w:after="100" w:afterAutospacing="1" w:line="240" w:lineRule="auto"/>
              <w:ind w:left="256" w:hanging="256"/>
              <w:textAlignment w:val="auto"/>
              <w:rPr>
                <w:bCs/>
                <w:color w:val="000000" w:themeColor="text1"/>
              </w:rPr>
            </w:pPr>
            <w:r w:rsidRPr="00C56702">
              <w:rPr>
                <w:rFonts w:hint="eastAsia"/>
                <w:bCs/>
                <w:color w:val="000000" w:themeColor="text1"/>
              </w:rPr>
              <w:t>車輛控制與系統整合框架設計</w:t>
            </w:r>
          </w:p>
          <w:p w14:paraId="37B2356C" w14:textId="0F18BE1A" w:rsidR="00DF582F" w:rsidRPr="00B51EF7" w:rsidRDefault="00BD4243" w:rsidP="00DF582F">
            <w:pPr>
              <w:widowControl/>
              <w:numPr>
                <w:ilvl w:val="0"/>
                <w:numId w:val="16"/>
              </w:numPr>
              <w:adjustRightInd/>
              <w:spacing w:before="100" w:beforeAutospacing="1" w:after="100" w:afterAutospacing="1" w:line="240" w:lineRule="auto"/>
              <w:ind w:left="256" w:hanging="256"/>
              <w:textAlignment w:val="auto"/>
              <w:rPr>
                <w:bCs/>
                <w:color w:val="000000" w:themeColor="text1"/>
              </w:rPr>
            </w:pPr>
            <w:r w:rsidRPr="00C56702">
              <w:rPr>
                <w:bCs/>
                <w:color w:val="000000" w:themeColor="text1"/>
              </w:rPr>
              <w:t>HiL(Hardware in the Loop)</w:t>
            </w:r>
            <w:r w:rsidRPr="00C56702">
              <w:rPr>
                <w:rFonts w:hint="eastAsia"/>
                <w:bCs/>
                <w:color w:val="000000" w:themeColor="text1"/>
              </w:rPr>
              <w:t>測試驗證工具</w:t>
            </w:r>
          </w:p>
        </w:tc>
        <w:tc>
          <w:tcPr>
            <w:tcW w:w="1406" w:type="dxa"/>
          </w:tcPr>
          <w:p w14:paraId="4AB83D09" w14:textId="41E3173B" w:rsidR="00547B44" w:rsidRPr="00EE3251" w:rsidRDefault="00BD4243"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color w:val="000000" w:themeColor="text1"/>
                <w:sz w:val="24"/>
              </w:rPr>
            </w:pPr>
            <w:r w:rsidRPr="00C56702">
              <w:rPr>
                <w:rFonts w:ascii="Times New Roman" w:hAnsi="Times New Roman" w:cs="Times New Roman"/>
                <w:b w:val="0"/>
                <w:i w:val="0"/>
                <w:color w:val="000000" w:themeColor="text1"/>
                <w:sz w:val="24"/>
              </w:rPr>
              <w:t>8,000</w:t>
            </w:r>
          </w:p>
        </w:tc>
        <w:tc>
          <w:tcPr>
            <w:tcW w:w="1433" w:type="dxa"/>
          </w:tcPr>
          <w:p w14:paraId="3D42335E" w14:textId="77777777" w:rsidR="00BD4243" w:rsidRPr="00C56702" w:rsidRDefault="00BD4243"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C56702">
              <w:rPr>
                <w:rFonts w:ascii="Times New Roman" w:hAnsi="Times New Roman" w:cs="Times New Roman"/>
                <w:b w:val="0"/>
                <w:i w:val="0"/>
                <w:iCs w:val="0"/>
                <w:sz w:val="24"/>
              </w:rPr>
              <w:t>108.12.01</w:t>
            </w:r>
          </w:p>
          <w:p w14:paraId="190A6314" w14:textId="5D140B94" w:rsidR="00547B44" w:rsidRPr="00E67169" w:rsidRDefault="00BD4243"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C56702">
              <w:rPr>
                <w:rFonts w:ascii="Times New Roman" w:hAnsi="Times New Roman" w:cs="Times New Roman"/>
                <w:b w:val="0"/>
                <w:i w:val="0"/>
                <w:iCs w:val="0"/>
                <w:sz w:val="24"/>
              </w:rPr>
              <w:t>~110.11.30</w:t>
            </w:r>
          </w:p>
        </w:tc>
      </w:tr>
      <w:tr w:rsidR="00547B44" w:rsidRPr="00EE3251" w14:paraId="3461D05C" w14:textId="77777777" w:rsidTr="000F6A09">
        <w:trPr>
          <w:trHeight w:val="377"/>
        </w:trPr>
        <w:tc>
          <w:tcPr>
            <w:tcW w:w="1838" w:type="dxa"/>
            <w:vAlign w:val="center"/>
          </w:tcPr>
          <w:p w14:paraId="0CD7955F" w14:textId="6CF3DE4C"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bCs w:val="0"/>
                <w:i w:val="0"/>
                <w:iCs w:val="0"/>
                <w:snapToGrid w:val="0"/>
                <w:color w:val="000000" w:themeColor="text1"/>
                <w:sz w:val="24"/>
              </w:rPr>
            </w:pPr>
            <w:r w:rsidRPr="00EE3251">
              <w:rPr>
                <w:rFonts w:ascii="Times New Roman" w:hAnsi="Times New Roman" w:cs="Times New Roman"/>
                <w:b w:val="0"/>
                <w:bCs w:val="0"/>
                <w:i w:val="0"/>
                <w:iCs w:val="0"/>
                <w:snapToGrid w:val="0"/>
                <w:color w:val="000000" w:themeColor="text1"/>
                <w:sz w:val="24"/>
              </w:rPr>
              <w:lastRenderedPageBreak/>
              <w:t>創鑫智慧</w:t>
            </w:r>
          </w:p>
        </w:tc>
        <w:tc>
          <w:tcPr>
            <w:tcW w:w="1687" w:type="dxa"/>
            <w:vAlign w:val="center"/>
          </w:tcPr>
          <w:p w14:paraId="458A1F39" w14:textId="2505A245" w:rsidR="00547B44" w:rsidRPr="00EE3251" w:rsidRDefault="00547B44" w:rsidP="00DF582F">
            <w:pPr>
              <w:pStyle w:val="4"/>
              <w:tabs>
                <w:tab w:val="left" w:pos="993"/>
              </w:tabs>
              <w:autoSpaceDE w:val="0"/>
              <w:autoSpaceDN w:val="0"/>
              <w:snapToGrid w:val="0"/>
              <w:spacing w:line="240" w:lineRule="auto"/>
              <w:textAlignment w:val="bottom"/>
              <w:rPr>
                <w:rFonts w:ascii="Times New Roman" w:hAnsi="Times New Roman" w:cs="Times New Roman"/>
                <w:b w:val="0"/>
                <w:i w:val="0"/>
                <w:iCs w:val="0"/>
                <w:sz w:val="24"/>
              </w:rPr>
            </w:pPr>
            <w:r w:rsidRPr="00EE3251">
              <w:rPr>
                <w:rFonts w:ascii="Times New Roman" w:hAnsi="Times New Roman" w:cs="Times New Roman"/>
                <w:b w:val="0"/>
                <w:bCs w:val="0"/>
                <w:i w:val="0"/>
                <w:iCs w:val="0"/>
                <w:sz w:val="24"/>
              </w:rPr>
              <w:t>視訊語意分割引擎</w:t>
            </w:r>
          </w:p>
        </w:tc>
        <w:tc>
          <w:tcPr>
            <w:tcW w:w="2811" w:type="dxa"/>
          </w:tcPr>
          <w:p w14:paraId="5CBB035C" w14:textId="77777777" w:rsidR="00547B44" w:rsidRPr="00EE3251" w:rsidRDefault="00547B44" w:rsidP="00DF582F">
            <w:pPr>
              <w:widowControl/>
              <w:numPr>
                <w:ilvl w:val="0"/>
                <w:numId w:val="16"/>
              </w:numPr>
              <w:adjustRightInd/>
              <w:spacing w:before="100" w:beforeAutospacing="1" w:after="100" w:afterAutospacing="1" w:line="240" w:lineRule="auto"/>
              <w:ind w:left="256" w:hanging="256"/>
              <w:textAlignment w:val="auto"/>
              <w:rPr>
                <w:bCs/>
              </w:rPr>
            </w:pPr>
            <w:r w:rsidRPr="00EE3251">
              <w:rPr>
                <w:color w:val="000000" w:themeColor="text1"/>
              </w:rPr>
              <w:t>U-HarDNet</w:t>
            </w:r>
            <w:r w:rsidRPr="00EE3251">
              <w:rPr>
                <w:color w:val="000000" w:themeColor="text1"/>
              </w:rPr>
              <w:t>視訊語義分割硬體引擎</w:t>
            </w:r>
            <w:r w:rsidRPr="00EE3251">
              <w:rPr>
                <w:color w:val="000000" w:themeColor="text1"/>
              </w:rPr>
              <w:t>RTL</w:t>
            </w:r>
            <w:r w:rsidRPr="00EE3251">
              <w:rPr>
                <w:bCs/>
                <w:color w:val="000000" w:themeColor="text1"/>
              </w:rPr>
              <w:t>設計</w:t>
            </w:r>
          </w:p>
          <w:p w14:paraId="2A95BE4A" w14:textId="77777777" w:rsidR="00DF582F" w:rsidRDefault="00547B44" w:rsidP="00DF582F">
            <w:pPr>
              <w:widowControl/>
              <w:numPr>
                <w:ilvl w:val="0"/>
                <w:numId w:val="16"/>
              </w:numPr>
              <w:adjustRightInd/>
              <w:spacing w:before="100" w:beforeAutospacing="1" w:after="100" w:afterAutospacing="1" w:line="240" w:lineRule="auto"/>
              <w:ind w:left="256" w:hanging="256"/>
              <w:textAlignment w:val="auto"/>
              <w:rPr>
                <w:bCs/>
              </w:rPr>
            </w:pPr>
            <w:r w:rsidRPr="00DF582F">
              <w:rPr>
                <w:bCs/>
              </w:rPr>
              <w:t>AIM DRAM Macro</w:t>
            </w:r>
            <w:r w:rsidRPr="00DF582F">
              <w:rPr>
                <w:bCs/>
              </w:rPr>
              <w:t>最佳化資料流排程</w:t>
            </w:r>
          </w:p>
          <w:p w14:paraId="3EFCED2D" w14:textId="77777777" w:rsidR="00DF582F" w:rsidRDefault="00DF582F" w:rsidP="00DF582F">
            <w:pPr>
              <w:widowControl/>
              <w:adjustRightInd/>
              <w:spacing w:before="100" w:beforeAutospacing="1" w:after="100" w:afterAutospacing="1" w:line="240" w:lineRule="auto"/>
              <w:textAlignment w:val="auto"/>
              <w:rPr>
                <w:bCs/>
              </w:rPr>
            </w:pPr>
          </w:p>
          <w:p w14:paraId="5EDCB302" w14:textId="76ABFC5A" w:rsidR="00DF582F" w:rsidRPr="00EE3251" w:rsidRDefault="00DF582F" w:rsidP="00DF582F">
            <w:pPr>
              <w:widowControl/>
              <w:adjustRightInd/>
              <w:spacing w:before="100" w:beforeAutospacing="1" w:after="100" w:afterAutospacing="1" w:line="240" w:lineRule="auto"/>
              <w:textAlignment w:val="auto"/>
              <w:rPr>
                <w:bCs/>
              </w:rPr>
            </w:pPr>
          </w:p>
        </w:tc>
        <w:tc>
          <w:tcPr>
            <w:tcW w:w="1406" w:type="dxa"/>
          </w:tcPr>
          <w:p w14:paraId="53CC43BE" w14:textId="071650BB"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15,000</w:t>
            </w:r>
          </w:p>
        </w:tc>
        <w:tc>
          <w:tcPr>
            <w:tcW w:w="1433" w:type="dxa"/>
          </w:tcPr>
          <w:p w14:paraId="4A8D25A7" w14:textId="77777777"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108.12.01</w:t>
            </w:r>
          </w:p>
          <w:p w14:paraId="5E4FBF11" w14:textId="23EA43F2"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~110.11.30</w:t>
            </w:r>
          </w:p>
        </w:tc>
      </w:tr>
      <w:tr w:rsidR="00547B44" w:rsidRPr="00EE3251" w14:paraId="0A222917" w14:textId="77777777" w:rsidTr="000F6A09">
        <w:trPr>
          <w:trHeight w:val="377"/>
        </w:trPr>
        <w:tc>
          <w:tcPr>
            <w:tcW w:w="1838" w:type="dxa"/>
            <w:vAlign w:val="center"/>
          </w:tcPr>
          <w:p w14:paraId="4E5CB37B" w14:textId="292216D4"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bCs w:val="0"/>
                <w:i w:val="0"/>
                <w:iCs w:val="0"/>
                <w:snapToGrid w:val="0"/>
                <w:color w:val="000000" w:themeColor="text1"/>
                <w:sz w:val="24"/>
              </w:rPr>
            </w:pPr>
            <w:r w:rsidRPr="00EE3251">
              <w:rPr>
                <w:rFonts w:ascii="Times New Roman" w:hAnsi="Times New Roman" w:cs="Times New Roman"/>
                <w:b w:val="0"/>
                <w:bCs w:val="0"/>
                <w:i w:val="0"/>
                <w:iCs w:val="0"/>
                <w:snapToGrid w:val="0"/>
                <w:color w:val="000000" w:themeColor="text1"/>
                <w:sz w:val="24"/>
              </w:rPr>
              <w:t>Maxram</w:t>
            </w:r>
          </w:p>
        </w:tc>
        <w:tc>
          <w:tcPr>
            <w:tcW w:w="1687" w:type="dxa"/>
            <w:vAlign w:val="center"/>
          </w:tcPr>
          <w:p w14:paraId="555E4E19" w14:textId="59E6A2A9" w:rsidR="00547B44" w:rsidRPr="00EE3251" w:rsidRDefault="00547B44" w:rsidP="00DF582F">
            <w:pPr>
              <w:pStyle w:val="4"/>
              <w:tabs>
                <w:tab w:val="left" w:pos="993"/>
              </w:tabs>
              <w:autoSpaceDE w:val="0"/>
              <w:autoSpaceDN w:val="0"/>
              <w:snapToGrid w:val="0"/>
              <w:spacing w:line="240" w:lineRule="auto"/>
              <w:textAlignment w:val="bottom"/>
              <w:rPr>
                <w:rFonts w:ascii="Times New Roman" w:hAnsi="Times New Roman" w:cs="Times New Roman"/>
                <w:b w:val="0"/>
                <w:i w:val="0"/>
                <w:iCs w:val="0"/>
                <w:sz w:val="24"/>
              </w:rPr>
            </w:pPr>
            <w:bookmarkStart w:id="394" w:name="_Ref31877979"/>
            <w:r w:rsidRPr="00EE3251">
              <w:rPr>
                <w:rFonts w:ascii="Times New Roman" w:hAnsi="Times New Roman" w:cs="Times New Roman"/>
                <w:b w:val="0"/>
                <w:bCs w:val="0"/>
                <w:i w:val="0"/>
                <w:iCs w:val="0"/>
                <w:sz w:val="24"/>
              </w:rPr>
              <w:t>高頻寬</w:t>
            </w:r>
            <w:r w:rsidRPr="00EE3251">
              <w:rPr>
                <w:rFonts w:ascii="Times New Roman" w:hAnsi="Times New Roman" w:cs="Times New Roman"/>
                <w:b w:val="0"/>
                <w:bCs w:val="0"/>
                <w:i w:val="0"/>
                <w:iCs w:val="0"/>
                <w:sz w:val="24"/>
              </w:rPr>
              <w:t xml:space="preserve"> DRAM </w:t>
            </w:r>
            <w:r w:rsidRPr="00EE3251">
              <w:rPr>
                <w:rFonts w:ascii="Times New Roman" w:hAnsi="Times New Roman" w:cs="Times New Roman"/>
                <w:b w:val="0"/>
                <w:bCs w:val="0"/>
                <w:i w:val="0"/>
                <w:iCs w:val="0"/>
                <w:sz w:val="24"/>
              </w:rPr>
              <w:t>陣列及模塊開發</w:t>
            </w:r>
            <w:bookmarkEnd w:id="394"/>
          </w:p>
        </w:tc>
        <w:tc>
          <w:tcPr>
            <w:tcW w:w="2811" w:type="dxa"/>
          </w:tcPr>
          <w:p w14:paraId="060A7A18" w14:textId="11134062" w:rsidR="00547B44" w:rsidRPr="00EE3251" w:rsidRDefault="00547B44" w:rsidP="00DF582F">
            <w:pPr>
              <w:widowControl/>
              <w:numPr>
                <w:ilvl w:val="0"/>
                <w:numId w:val="16"/>
              </w:numPr>
              <w:adjustRightInd/>
              <w:spacing w:before="100" w:beforeAutospacing="1" w:after="100" w:afterAutospacing="1" w:line="240" w:lineRule="auto"/>
              <w:ind w:left="256" w:hanging="256"/>
              <w:textAlignment w:val="auto"/>
              <w:rPr>
                <w:bCs/>
              </w:rPr>
            </w:pPr>
            <w:r w:rsidRPr="00EE3251">
              <w:rPr>
                <w:bCs/>
              </w:rPr>
              <w:t>新製程</w:t>
            </w:r>
            <w:r w:rsidRPr="00EE3251">
              <w:rPr>
                <w:bCs/>
              </w:rPr>
              <w:t>DRAM</w:t>
            </w:r>
            <w:r w:rsidRPr="00EE3251">
              <w:rPr>
                <w:bCs/>
              </w:rPr>
              <w:t>陣列線路開發</w:t>
            </w:r>
          </w:p>
          <w:p w14:paraId="2877C924" w14:textId="1924EB99" w:rsidR="00547B44" w:rsidRPr="00EE3251" w:rsidRDefault="00547B44" w:rsidP="00DF582F">
            <w:pPr>
              <w:widowControl/>
              <w:numPr>
                <w:ilvl w:val="0"/>
                <w:numId w:val="16"/>
              </w:numPr>
              <w:adjustRightInd/>
              <w:spacing w:before="100" w:beforeAutospacing="1" w:after="100" w:afterAutospacing="1" w:line="240" w:lineRule="auto"/>
              <w:ind w:left="256" w:hanging="256"/>
              <w:textAlignment w:val="auto"/>
              <w:rPr>
                <w:bCs/>
              </w:rPr>
            </w:pPr>
            <w:r w:rsidRPr="00EE3251">
              <w:rPr>
                <w:color w:val="000000" w:themeColor="text1"/>
              </w:rPr>
              <w:t>可彈性組合</w:t>
            </w:r>
            <w:r w:rsidRPr="00EE3251">
              <w:rPr>
                <w:color w:val="000000" w:themeColor="text1"/>
              </w:rPr>
              <w:t>DRAM</w:t>
            </w:r>
            <w:r w:rsidRPr="00EE3251">
              <w:rPr>
                <w:color w:val="000000" w:themeColor="text1"/>
              </w:rPr>
              <w:t>基礎陣列單元</w:t>
            </w:r>
            <w:r w:rsidRPr="00EE3251">
              <w:rPr>
                <w:color w:val="000000" w:themeColor="text1"/>
              </w:rPr>
              <w:t xml:space="preserve"> (Basic Array Unit) </w:t>
            </w:r>
            <w:r w:rsidRPr="00EE3251">
              <w:rPr>
                <w:color w:val="000000" w:themeColor="text1"/>
              </w:rPr>
              <w:t>開發</w:t>
            </w:r>
          </w:p>
          <w:p w14:paraId="7432B651" w14:textId="6A8EB5A2" w:rsidR="00547B44" w:rsidRPr="00EE3251" w:rsidRDefault="00547B44" w:rsidP="00DF582F">
            <w:pPr>
              <w:widowControl/>
              <w:numPr>
                <w:ilvl w:val="0"/>
                <w:numId w:val="16"/>
              </w:numPr>
              <w:adjustRightInd/>
              <w:spacing w:before="100" w:beforeAutospacing="1" w:after="100" w:afterAutospacing="1" w:line="240" w:lineRule="auto"/>
              <w:ind w:left="256" w:hanging="256"/>
              <w:textAlignment w:val="auto"/>
              <w:rPr>
                <w:bCs/>
              </w:rPr>
            </w:pPr>
            <w:r w:rsidRPr="00EE3251">
              <w:rPr>
                <w:color w:val="000000"/>
              </w:rPr>
              <w:t>超寬接口</w:t>
            </w:r>
            <w:r w:rsidRPr="00EE3251">
              <w:rPr>
                <w:color w:val="000000"/>
              </w:rPr>
              <w:t>DRAM</w:t>
            </w:r>
            <w:r w:rsidRPr="00EE3251">
              <w:rPr>
                <w:color w:val="000000"/>
              </w:rPr>
              <w:t>庫</w:t>
            </w:r>
            <w:r w:rsidRPr="00EE3251">
              <w:rPr>
                <w:color w:val="000000"/>
              </w:rPr>
              <w:t xml:space="preserve"> (Bank)</w:t>
            </w:r>
            <w:r w:rsidRPr="00EE3251">
              <w:rPr>
                <w:color w:val="000000" w:themeColor="text1"/>
              </w:rPr>
              <w:t xml:space="preserve"> </w:t>
            </w:r>
            <w:r w:rsidRPr="00EE3251">
              <w:rPr>
                <w:color w:val="000000" w:themeColor="text1"/>
              </w:rPr>
              <w:t>設計</w:t>
            </w:r>
          </w:p>
          <w:p w14:paraId="78E48DEE" w14:textId="77777777" w:rsidR="00DF582F" w:rsidRPr="00DF582F" w:rsidRDefault="00547B44" w:rsidP="00DF582F">
            <w:pPr>
              <w:widowControl/>
              <w:numPr>
                <w:ilvl w:val="0"/>
                <w:numId w:val="16"/>
              </w:numPr>
              <w:adjustRightInd/>
              <w:spacing w:before="100" w:beforeAutospacing="1" w:after="100" w:afterAutospacing="1" w:line="240" w:lineRule="auto"/>
              <w:ind w:left="256" w:hanging="256"/>
              <w:textAlignment w:val="auto"/>
              <w:rPr>
                <w:bCs/>
              </w:rPr>
            </w:pPr>
            <w:r w:rsidRPr="00EE3251">
              <w:rPr>
                <w:color w:val="000000" w:themeColor="text1"/>
              </w:rPr>
              <w:t>高頻寬雙向</w:t>
            </w:r>
            <w:r w:rsidRPr="00EE3251">
              <w:rPr>
                <w:color w:val="000000" w:themeColor="text1"/>
              </w:rPr>
              <w:t>DRAM</w:t>
            </w:r>
            <w:r w:rsidRPr="00EE3251">
              <w:rPr>
                <w:color w:val="000000" w:themeColor="text1"/>
              </w:rPr>
              <w:t>模塊</w:t>
            </w:r>
            <w:r w:rsidRPr="00EE3251">
              <w:rPr>
                <w:color w:val="000000" w:themeColor="text1"/>
              </w:rPr>
              <w:t xml:space="preserve"> (Macro) IP</w:t>
            </w:r>
            <w:r w:rsidRPr="00EE3251">
              <w:rPr>
                <w:color w:val="000000" w:themeColor="text1"/>
              </w:rPr>
              <w:t>設計</w:t>
            </w:r>
          </w:p>
          <w:p w14:paraId="1DE6FBD0" w14:textId="5FA1F166" w:rsidR="00DF582F" w:rsidRPr="00DF582F" w:rsidRDefault="00DF582F" w:rsidP="00DF582F">
            <w:pPr>
              <w:widowControl/>
              <w:adjustRightInd/>
              <w:spacing w:before="100" w:beforeAutospacing="1" w:after="100" w:afterAutospacing="1" w:line="240" w:lineRule="auto"/>
              <w:textAlignment w:val="auto"/>
              <w:rPr>
                <w:bCs/>
              </w:rPr>
            </w:pPr>
          </w:p>
        </w:tc>
        <w:tc>
          <w:tcPr>
            <w:tcW w:w="1406" w:type="dxa"/>
          </w:tcPr>
          <w:p w14:paraId="41570F2A" w14:textId="53A780A3"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40,000</w:t>
            </w:r>
          </w:p>
        </w:tc>
        <w:tc>
          <w:tcPr>
            <w:tcW w:w="1433" w:type="dxa"/>
          </w:tcPr>
          <w:p w14:paraId="6930A7BB" w14:textId="77777777"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108.12.01</w:t>
            </w:r>
          </w:p>
          <w:p w14:paraId="43ED855D" w14:textId="0A9FAE71"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~110.11.30</w:t>
            </w:r>
          </w:p>
        </w:tc>
      </w:tr>
      <w:tr w:rsidR="00547B44" w:rsidRPr="00EE3251" w14:paraId="616763BC" w14:textId="77777777" w:rsidTr="000F6A09">
        <w:trPr>
          <w:trHeight w:val="377"/>
        </w:trPr>
        <w:tc>
          <w:tcPr>
            <w:tcW w:w="1838" w:type="dxa"/>
            <w:vAlign w:val="center"/>
          </w:tcPr>
          <w:p w14:paraId="16174B92" w14:textId="443CE9E1"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bCs w:val="0"/>
                <w:i w:val="0"/>
                <w:iCs w:val="0"/>
                <w:snapToGrid w:val="0"/>
                <w:color w:val="000000" w:themeColor="text1"/>
                <w:sz w:val="24"/>
              </w:rPr>
            </w:pPr>
            <w:r w:rsidRPr="00EE3251">
              <w:rPr>
                <w:rFonts w:ascii="Times New Roman" w:hAnsi="Times New Roman" w:cs="Times New Roman"/>
                <w:b w:val="0"/>
                <w:bCs w:val="0"/>
                <w:i w:val="0"/>
                <w:iCs w:val="0"/>
                <w:snapToGrid w:val="0"/>
                <w:color w:val="000000" w:themeColor="text1"/>
                <w:sz w:val="24"/>
              </w:rPr>
              <w:t>愛普科技</w:t>
            </w:r>
          </w:p>
        </w:tc>
        <w:tc>
          <w:tcPr>
            <w:tcW w:w="1687" w:type="dxa"/>
            <w:vAlign w:val="center"/>
          </w:tcPr>
          <w:p w14:paraId="16BAE919" w14:textId="08FDB0C1" w:rsidR="00547B44" w:rsidRPr="00EE3251" w:rsidRDefault="00547B44" w:rsidP="00DF582F">
            <w:pPr>
              <w:pStyle w:val="4"/>
              <w:tabs>
                <w:tab w:val="left" w:pos="993"/>
              </w:tabs>
              <w:autoSpaceDE w:val="0"/>
              <w:autoSpaceDN w:val="0"/>
              <w:snapToGrid w:val="0"/>
              <w:spacing w:line="240" w:lineRule="auto"/>
              <w:textAlignment w:val="bottom"/>
              <w:rPr>
                <w:rFonts w:ascii="Times New Roman" w:hAnsi="Times New Roman" w:cs="Times New Roman"/>
                <w:b w:val="0"/>
                <w:i w:val="0"/>
                <w:iCs w:val="0"/>
                <w:sz w:val="24"/>
              </w:rPr>
            </w:pPr>
            <w:r w:rsidRPr="00EE3251">
              <w:rPr>
                <w:rFonts w:ascii="Times New Roman" w:hAnsi="Times New Roman" w:cs="Times New Roman"/>
                <w:b w:val="0"/>
                <w:bCs w:val="0"/>
                <w:i w:val="0"/>
                <w:iCs w:val="0"/>
                <w:sz w:val="24"/>
              </w:rPr>
              <w:t>SRAM</w:t>
            </w:r>
            <w:r w:rsidRPr="00EE3251">
              <w:rPr>
                <w:rFonts w:ascii="Times New Roman" w:hAnsi="Times New Roman" w:cs="Times New Roman"/>
                <w:b w:val="0"/>
                <w:bCs w:val="0"/>
                <w:i w:val="0"/>
                <w:iCs w:val="0"/>
                <w:sz w:val="24"/>
              </w:rPr>
              <w:t>模塊暨編譯器開發</w:t>
            </w:r>
          </w:p>
        </w:tc>
        <w:tc>
          <w:tcPr>
            <w:tcW w:w="2811" w:type="dxa"/>
          </w:tcPr>
          <w:p w14:paraId="1B8D1B62" w14:textId="2A768B9C" w:rsidR="00547B44" w:rsidRPr="00EE3251" w:rsidRDefault="00547B44" w:rsidP="00DF582F">
            <w:pPr>
              <w:widowControl/>
              <w:numPr>
                <w:ilvl w:val="0"/>
                <w:numId w:val="16"/>
              </w:numPr>
              <w:adjustRightInd/>
              <w:spacing w:before="100" w:beforeAutospacing="1" w:after="100" w:afterAutospacing="1" w:line="240" w:lineRule="auto"/>
              <w:ind w:left="256" w:hanging="256"/>
              <w:textAlignment w:val="auto"/>
              <w:rPr>
                <w:bCs/>
              </w:rPr>
            </w:pPr>
            <w:r w:rsidRPr="00EE3251">
              <w:t>特定</w:t>
            </w:r>
            <w:r w:rsidRPr="00EE3251">
              <w:t>SRAM</w:t>
            </w:r>
            <w:r w:rsidRPr="00EE3251">
              <w:t>實例</w:t>
            </w:r>
            <w:r w:rsidRPr="00EE3251">
              <w:t xml:space="preserve"> (instance) </w:t>
            </w:r>
            <w:r w:rsidRPr="00EE3251">
              <w:t>模塊設計</w:t>
            </w:r>
          </w:p>
        </w:tc>
        <w:tc>
          <w:tcPr>
            <w:tcW w:w="1406" w:type="dxa"/>
          </w:tcPr>
          <w:p w14:paraId="0F603407" w14:textId="068D494B"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6,000</w:t>
            </w:r>
          </w:p>
        </w:tc>
        <w:tc>
          <w:tcPr>
            <w:tcW w:w="1433" w:type="dxa"/>
          </w:tcPr>
          <w:p w14:paraId="6933944A" w14:textId="77777777"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108.12.01</w:t>
            </w:r>
          </w:p>
          <w:p w14:paraId="78B8B792" w14:textId="7ACCC1FB"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~110.11.30</w:t>
            </w:r>
          </w:p>
        </w:tc>
      </w:tr>
      <w:tr w:rsidR="00547B44" w:rsidRPr="00EE3251" w14:paraId="632FF232" w14:textId="77777777" w:rsidTr="000F6A09">
        <w:trPr>
          <w:trHeight w:val="377"/>
        </w:trPr>
        <w:tc>
          <w:tcPr>
            <w:tcW w:w="1838" w:type="dxa"/>
            <w:vAlign w:val="center"/>
          </w:tcPr>
          <w:p w14:paraId="67BF2A9F" w14:textId="5CDE62B8"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bCs w:val="0"/>
                <w:i w:val="0"/>
                <w:iCs w:val="0"/>
                <w:snapToGrid w:val="0"/>
                <w:color w:val="000000" w:themeColor="text1"/>
                <w:sz w:val="24"/>
              </w:rPr>
            </w:pPr>
            <w:r w:rsidRPr="00EE3251">
              <w:rPr>
                <w:rFonts w:ascii="Times New Roman" w:hAnsi="Times New Roman" w:cs="Times New Roman"/>
                <w:b w:val="0"/>
                <w:bCs w:val="0"/>
                <w:i w:val="0"/>
                <w:iCs w:val="0"/>
                <w:snapToGrid w:val="0"/>
                <w:color w:val="000000" w:themeColor="text1"/>
                <w:sz w:val="24"/>
              </w:rPr>
              <w:t>沅顧科技</w:t>
            </w:r>
          </w:p>
        </w:tc>
        <w:tc>
          <w:tcPr>
            <w:tcW w:w="1687" w:type="dxa"/>
            <w:vAlign w:val="center"/>
          </w:tcPr>
          <w:p w14:paraId="2BD2F812" w14:textId="1F2E50ED" w:rsidR="00547B44" w:rsidRPr="00EE3251" w:rsidRDefault="00547B44" w:rsidP="00DF582F">
            <w:pPr>
              <w:pStyle w:val="4"/>
              <w:tabs>
                <w:tab w:val="left" w:pos="993"/>
              </w:tabs>
              <w:autoSpaceDE w:val="0"/>
              <w:autoSpaceDN w:val="0"/>
              <w:snapToGrid w:val="0"/>
              <w:spacing w:line="240" w:lineRule="auto"/>
              <w:textAlignment w:val="bottom"/>
              <w:rPr>
                <w:rFonts w:ascii="Times New Roman" w:hAnsi="Times New Roman" w:cs="Times New Roman"/>
                <w:b w:val="0"/>
                <w:i w:val="0"/>
                <w:iCs w:val="0"/>
                <w:sz w:val="24"/>
              </w:rPr>
            </w:pPr>
            <w:r w:rsidRPr="00EE3251">
              <w:rPr>
                <w:rFonts w:ascii="Times New Roman" w:hAnsi="Times New Roman" w:cs="Times New Roman"/>
                <w:b w:val="0"/>
                <w:bCs w:val="0"/>
                <w:i w:val="0"/>
                <w:iCs w:val="0"/>
                <w:sz w:val="24"/>
              </w:rPr>
              <w:t>介面暨週邊智財開發</w:t>
            </w:r>
          </w:p>
        </w:tc>
        <w:tc>
          <w:tcPr>
            <w:tcW w:w="2811" w:type="dxa"/>
          </w:tcPr>
          <w:p w14:paraId="5AFC001F" w14:textId="451A8F4B" w:rsidR="00547B44" w:rsidRPr="00EE3251" w:rsidRDefault="00547B44" w:rsidP="00DF582F">
            <w:pPr>
              <w:widowControl/>
              <w:numPr>
                <w:ilvl w:val="0"/>
                <w:numId w:val="16"/>
              </w:numPr>
              <w:adjustRightInd/>
              <w:spacing w:before="100" w:beforeAutospacing="1" w:after="100" w:afterAutospacing="1" w:line="240" w:lineRule="auto"/>
              <w:ind w:left="256" w:hanging="256"/>
              <w:textAlignment w:val="auto"/>
              <w:rPr>
                <w:bCs/>
                <w:color w:val="000000" w:themeColor="text1"/>
              </w:rPr>
            </w:pPr>
            <w:r w:rsidRPr="00EE3251">
              <w:rPr>
                <w:color w:val="000000" w:themeColor="text1"/>
              </w:rPr>
              <w:t>PCIe</w:t>
            </w:r>
            <w:r w:rsidRPr="00EE3251">
              <w:rPr>
                <w:color w:val="000000" w:themeColor="text1"/>
              </w:rPr>
              <w:t>高頻週邊</w:t>
            </w:r>
            <w:r w:rsidRPr="00EE3251">
              <w:rPr>
                <w:color w:val="000000" w:themeColor="text1"/>
              </w:rPr>
              <w:t>IP</w:t>
            </w:r>
            <w:r w:rsidRPr="00EE3251">
              <w:rPr>
                <w:color w:val="000000" w:themeColor="text1"/>
              </w:rPr>
              <w:t>設計</w:t>
            </w:r>
          </w:p>
          <w:p w14:paraId="57838A01" w14:textId="2BD6C8C6" w:rsidR="00547B44" w:rsidRPr="00EE3251" w:rsidRDefault="00547B44" w:rsidP="00DF582F">
            <w:pPr>
              <w:widowControl/>
              <w:numPr>
                <w:ilvl w:val="0"/>
                <w:numId w:val="16"/>
              </w:numPr>
              <w:adjustRightInd/>
              <w:spacing w:before="100" w:beforeAutospacing="1" w:after="100" w:afterAutospacing="1" w:line="240" w:lineRule="auto"/>
              <w:ind w:left="256" w:hanging="256"/>
              <w:textAlignment w:val="auto"/>
              <w:rPr>
                <w:bCs/>
                <w:color w:val="000000" w:themeColor="text1"/>
              </w:rPr>
            </w:pPr>
            <w:r w:rsidRPr="00EE3251">
              <w:rPr>
                <w:color w:val="000000" w:themeColor="text1"/>
              </w:rPr>
              <w:t>PLL IP</w:t>
            </w:r>
            <w:r w:rsidRPr="00EE3251">
              <w:rPr>
                <w:color w:val="000000" w:themeColor="text1"/>
              </w:rPr>
              <w:t>設計</w:t>
            </w:r>
          </w:p>
        </w:tc>
        <w:tc>
          <w:tcPr>
            <w:tcW w:w="1406" w:type="dxa"/>
          </w:tcPr>
          <w:p w14:paraId="6C521C6E" w14:textId="21FCB25B"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15,000</w:t>
            </w:r>
          </w:p>
        </w:tc>
        <w:tc>
          <w:tcPr>
            <w:tcW w:w="1433" w:type="dxa"/>
          </w:tcPr>
          <w:p w14:paraId="13B13DDA" w14:textId="77777777"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108.12.01</w:t>
            </w:r>
          </w:p>
          <w:p w14:paraId="2519A086" w14:textId="119E9EFA" w:rsidR="00547B44" w:rsidRPr="00EE3251" w:rsidRDefault="00547B44"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EE3251">
              <w:rPr>
                <w:rFonts w:ascii="Times New Roman" w:hAnsi="Times New Roman" w:cs="Times New Roman"/>
                <w:b w:val="0"/>
                <w:i w:val="0"/>
                <w:iCs w:val="0"/>
                <w:sz w:val="24"/>
              </w:rPr>
              <w:t>~110.11.30</w:t>
            </w:r>
          </w:p>
        </w:tc>
      </w:tr>
      <w:tr w:rsidR="00BD4243" w:rsidRPr="00EE3251" w14:paraId="0215B829" w14:textId="77777777" w:rsidTr="000F6A09">
        <w:trPr>
          <w:trHeight w:val="5377"/>
        </w:trPr>
        <w:tc>
          <w:tcPr>
            <w:tcW w:w="1838" w:type="dxa"/>
            <w:vAlign w:val="center"/>
          </w:tcPr>
          <w:p w14:paraId="59327147" w14:textId="5A4819BB" w:rsidR="00BD4243" w:rsidRPr="00EE3251" w:rsidRDefault="00BD4243"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bCs w:val="0"/>
                <w:i w:val="0"/>
                <w:iCs w:val="0"/>
                <w:snapToGrid w:val="0"/>
                <w:color w:val="000000" w:themeColor="text1"/>
                <w:sz w:val="24"/>
              </w:rPr>
            </w:pPr>
            <w:r w:rsidRPr="00C56702">
              <w:rPr>
                <w:rFonts w:ascii="Times New Roman" w:hAnsi="Times New Roman" w:cs="Times New Roman" w:hint="eastAsia"/>
                <w:b w:val="0"/>
                <w:bCs w:val="0"/>
                <w:i w:val="0"/>
                <w:iCs w:val="0"/>
                <w:snapToGrid w:val="0"/>
                <w:color w:val="000000" w:themeColor="text1"/>
                <w:sz w:val="24"/>
              </w:rPr>
              <w:t>雲林科技大學</w:t>
            </w:r>
          </w:p>
        </w:tc>
        <w:tc>
          <w:tcPr>
            <w:tcW w:w="1687" w:type="dxa"/>
            <w:vAlign w:val="center"/>
          </w:tcPr>
          <w:p w14:paraId="7F309DF6" w14:textId="1B10026A" w:rsidR="00BD4243" w:rsidRPr="00BD4243" w:rsidRDefault="00BD4243" w:rsidP="00DF582F">
            <w:pPr>
              <w:pStyle w:val="4"/>
              <w:tabs>
                <w:tab w:val="left" w:pos="993"/>
              </w:tabs>
              <w:autoSpaceDE w:val="0"/>
              <w:autoSpaceDN w:val="0"/>
              <w:snapToGrid w:val="0"/>
              <w:spacing w:line="240" w:lineRule="auto"/>
              <w:textAlignment w:val="bottom"/>
              <w:rPr>
                <w:rFonts w:ascii="Times New Roman" w:hAnsi="Times New Roman" w:cs="Times New Roman"/>
                <w:b w:val="0"/>
                <w:bCs w:val="0"/>
                <w:i w:val="0"/>
                <w:iCs w:val="0"/>
                <w:sz w:val="24"/>
              </w:rPr>
            </w:pPr>
            <w:r w:rsidRPr="00C56702">
              <w:rPr>
                <w:rFonts w:ascii="Times New Roman" w:hAnsi="Times New Roman" w:cs="Times New Roman" w:hint="eastAsia"/>
                <w:b w:val="0"/>
                <w:bCs w:val="0"/>
                <w:i w:val="0"/>
                <w:iCs w:val="0"/>
                <w:sz w:val="24"/>
              </w:rPr>
              <w:t>載具實車驗證與產品系統測試</w:t>
            </w:r>
          </w:p>
        </w:tc>
        <w:tc>
          <w:tcPr>
            <w:tcW w:w="2811" w:type="dxa"/>
          </w:tcPr>
          <w:p w14:paraId="50394A10" w14:textId="77777777" w:rsidR="00BD4243" w:rsidRPr="00C56702" w:rsidRDefault="00BD4243" w:rsidP="00DF582F">
            <w:pPr>
              <w:widowControl/>
              <w:numPr>
                <w:ilvl w:val="0"/>
                <w:numId w:val="16"/>
              </w:numPr>
              <w:adjustRightInd/>
              <w:spacing w:before="100" w:beforeAutospacing="1" w:after="100" w:afterAutospacing="1" w:line="240" w:lineRule="auto"/>
              <w:ind w:left="256" w:hanging="256"/>
              <w:textAlignment w:val="auto"/>
              <w:rPr>
                <w:color w:val="000000" w:themeColor="text1"/>
              </w:rPr>
            </w:pPr>
            <w:r w:rsidRPr="00C56702">
              <w:rPr>
                <w:rFonts w:hint="eastAsia"/>
                <w:bCs/>
                <w:iCs/>
                <w:color w:val="000000" w:themeColor="text1"/>
              </w:rPr>
              <w:t>載具實車驗證與數據分析</w:t>
            </w:r>
          </w:p>
          <w:p w14:paraId="40DB3270" w14:textId="77777777" w:rsidR="00BD4243" w:rsidRPr="00C56702" w:rsidRDefault="00BD4243" w:rsidP="00DF582F">
            <w:pPr>
              <w:widowControl/>
              <w:numPr>
                <w:ilvl w:val="0"/>
                <w:numId w:val="16"/>
              </w:numPr>
              <w:adjustRightInd/>
              <w:spacing w:before="100" w:beforeAutospacing="1" w:after="100" w:afterAutospacing="1" w:line="240" w:lineRule="auto"/>
              <w:ind w:left="256" w:hanging="256"/>
              <w:textAlignment w:val="auto"/>
              <w:rPr>
                <w:color w:val="000000" w:themeColor="text1"/>
              </w:rPr>
            </w:pPr>
            <w:r w:rsidRPr="00C56702">
              <w:rPr>
                <w:rFonts w:hint="eastAsia"/>
                <w:bCs/>
                <w:iCs/>
                <w:color w:val="000000" w:themeColor="text1"/>
              </w:rPr>
              <w:t>收集量產用攝影機資料至少</w:t>
            </w:r>
            <w:r w:rsidRPr="00C56702">
              <w:rPr>
                <w:bCs/>
                <w:iCs/>
                <w:color w:val="000000" w:themeColor="text1"/>
              </w:rPr>
              <w:t>2500</w:t>
            </w:r>
            <w:r w:rsidRPr="00C56702">
              <w:rPr>
                <w:rFonts w:hint="eastAsia"/>
                <w:bCs/>
                <w:iCs/>
                <w:color w:val="000000" w:themeColor="text1"/>
              </w:rPr>
              <w:t>萬幀包含市區、高速道路、山路、雨天、晴天、夜晚</w:t>
            </w:r>
            <w:r w:rsidRPr="00C56702">
              <w:rPr>
                <w:bCs/>
                <w:iCs/>
                <w:color w:val="000000" w:themeColor="text1"/>
              </w:rPr>
              <w:t>…</w:t>
            </w:r>
            <w:r w:rsidRPr="00C56702">
              <w:rPr>
                <w:rFonts w:hint="eastAsia"/>
                <w:bCs/>
                <w:iCs/>
                <w:color w:val="000000" w:themeColor="text1"/>
              </w:rPr>
              <w:t>等道路持車狀況</w:t>
            </w:r>
          </w:p>
          <w:p w14:paraId="342AB85F" w14:textId="77777777" w:rsidR="00BD4243" w:rsidRPr="00C56702" w:rsidRDefault="00BD4243" w:rsidP="00DF582F">
            <w:pPr>
              <w:widowControl/>
              <w:numPr>
                <w:ilvl w:val="0"/>
                <w:numId w:val="16"/>
              </w:numPr>
              <w:adjustRightInd/>
              <w:spacing w:before="100" w:beforeAutospacing="1" w:after="100" w:afterAutospacing="1" w:line="240" w:lineRule="auto"/>
              <w:ind w:left="256" w:hanging="256"/>
              <w:textAlignment w:val="auto"/>
              <w:rPr>
                <w:color w:val="000000" w:themeColor="text1"/>
              </w:rPr>
            </w:pPr>
            <w:r w:rsidRPr="00C56702">
              <w:rPr>
                <w:rFonts w:hint="eastAsia"/>
                <w:bCs/>
                <w:iCs/>
                <w:color w:val="000000" w:themeColor="text1"/>
              </w:rPr>
              <w:t>依計畫規格精準標示道路上之物件</w:t>
            </w:r>
          </w:p>
          <w:p w14:paraId="65EFEB80" w14:textId="77777777" w:rsidR="00BD4243" w:rsidRPr="00C56702" w:rsidRDefault="00BD4243" w:rsidP="00DF582F">
            <w:pPr>
              <w:widowControl/>
              <w:numPr>
                <w:ilvl w:val="0"/>
                <w:numId w:val="16"/>
              </w:numPr>
              <w:adjustRightInd/>
              <w:spacing w:before="100" w:beforeAutospacing="1" w:after="100" w:afterAutospacing="1" w:line="240" w:lineRule="auto"/>
              <w:ind w:left="256" w:hanging="256"/>
              <w:textAlignment w:val="auto"/>
              <w:rPr>
                <w:color w:val="000000" w:themeColor="text1"/>
              </w:rPr>
            </w:pPr>
            <w:r w:rsidRPr="00C56702">
              <w:rPr>
                <w:rFonts w:hint="eastAsia"/>
                <w:color w:val="000000" w:themeColor="text1"/>
              </w:rPr>
              <w:t>提供</w:t>
            </w:r>
            <w:r w:rsidRPr="00C56702">
              <w:rPr>
                <w:color w:val="000000" w:themeColor="text1"/>
              </w:rPr>
              <w:t>DMS</w:t>
            </w:r>
            <w:r w:rsidRPr="00C56702">
              <w:rPr>
                <w:rFonts w:hint="eastAsia"/>
                <w:color w:val="000000" w:themeColor="text1"/>
              </w:rPr>
              <w:t>邊緣運算最佳化</w:t>
            </w:r>
            <w:r w:rsidRPr="00C56702">
              <w:rPr>
                <w:color w:val="000000" w:themeColor="text1"/>
              </w:rPr>
              <w:t>NN</w:t>
            </w:r>
            <w:r w:rsidRPr="00C56702">
              <w:rPr>
                <w:rFonts w:hint="eastAsia"/>
                <w:color w:val="000000" w:themeColor="text1"/>
              </w:rPr>
              <w:t>架構設計參數，並協助</w:t>
            </w:r>
            <w:r w:rsidRPr="00C56702">
              <w:rPr>
                <w:color w:val="000000" w:themeColor="text1"/>
              </w:rPr>
              <w:t>SIP</w:t>
            </w:r>
            <w:r w:rsidRPr="00C56702">
              <w:rPr>
                <w:rFonts w:hint="eastAsia"/>
                <w:color w:val="000000" w:themeColor="text1"/>
              </w:rPr>
              <w:t>系統設計</w:t>
            </w:r>
          </w:p>
          <w:p w14:paraId="0728D929" w14:textId="402A8948" w:rsidR="00BD4243" w:rsidRPr="00BD4243" w:rsidRDefault="00BD4243" w:rsidP="00DF582F">
            <w:pPr>
              <w:widowControl/>
              <w:numPr>
                <w:ilvl w:val="0"/>
                <w:numId w:val="16"/>
              </w:numPr>
              <w:adjustRightInd/>
              <w:spacing w:before="100" w:beforeAutospacing="1" w:after="100" w:afterAutospacing="1" w:line="240" w:lineRule="auto"/>
              <w:ind w:left="256" w:hanging="256"/>
              <w:textAlignment w:val="auto"/>
              <w:rPr>
                <w:color w:val="000000" w:themeColor="text1"/>
              </w:rPr>
            </w:pPr>
            <w:r w:rsidRPr="00C56702">
              <w:rPr>
                <w:rFonts w:hint="eastAsia"/>
                <w:color w:val="000000" w:themeColor="text1"/>
              </w:rPr>
              <w:t>提供</w:t>
            </w:r>
            <w:r w:rsidRPr="00C56702">
              <w:rPr>
                <w:color w:val="000000" w:themeColor="text1"/>
              </w:rPr>
              <w:t>AEB/LKA</w:t>
            </w:r>
            <w:r w:rsidRPr="00C56702">
              <w:rPr>
                <w:rFonts w:hint="eastAsia"/>
                <w:color w:val="000000" w:themeColor="text1"/>
              </w:rPr>
              <w:t>提供</w:t>
            </w:r>
            <w:r w:rsidRPr="00C56702">
              <w:rPr>
                <w:color w:val="000000" w:themeColor="text1"/>
              </w:rPr>
              <w:t>DMS</w:t>
            </w:r>
            <w:r w:rsidRPr="00C56702">
              <w:rPr>
                <w:rFonts w:hint="eastAsia"/>
                <w:color w:val="000000" w:themeColor="text1"/>
              </w:rPr>
              <w:t>邊緣運算最佳化</w:t>
            </w:r>
            <w:r w:rsidRPr="00C56702">
              <w:rPr>
                <w:color w:val="000000" w:themeColor="text1"/>
              </w:rPr>
              <w:t>NN</w:t>
            </w:r>
            <w:r w:rsidRPr="00C56702">
              <w:rPr>
                <w:rFonts w:hint="eastAsia"/>
                <w:color w:val="000000" w:themeColor="text1"/>
              </w:rPr>
              <w:t>架構設計設計參數，並協助</w:t>
            </w:r>
            <w:r w:rsidRPr="00C56702">
              <w:rPr>
                <w:color w:val="000000" w:themeColor="text1"/>
              </w:rPr>
              <w:t>SIP</w:t>
            </w:r>
            <w:r w:rsidRPr="00C56702">
              <w:rPr>
                <w:rFonts w:hint="eastAsia"/>
                <w:color w:val="000000" w:themeColor="text1"/>
              </w:rPr>
              <w:t>系統設計</w:t>
            </w:r>
          </w:p>
        </w:tc>
        <w:tc>
          <w:tcPr>
            <w:tcW w:w="1406" w:type="dxa"/>
          </w:tcPr>
          <w:p w14:paraId="451FB7DC" w14:textId="3AE16BB1" w:rsidR="00BD4243" w:rsidRPr="00BD4243" w:rsidRDefault="00BD4243"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C56702">
              <w:rPr>
                <w:rFonts w:ascii="Times New Roman" w:hAnsi="Times New Roman" w:cs="Times New Roman"/>
                <w:b w:val="0"/>
                <w:i w:val="0"/>
                <w:iCs w:val="0"/>
                <w:sz w:val="24"/>
              </w:rPr>
              <w:t>3,600</w:t>
            </w:r>
          </w:p>
        </w:tc>
        <w:tc>
          <w:tcPr>
            <w:tcW w:w="1433" w:type="dxa"/>
          </w:tcPr>
          <w:p w14:paraId="74ED4BA6" w14:textId="77777777" w:rsidR="00BD4243" w:rsidRPr="00C56702" w:rsidRDefault="00BD4243"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C56702">
              <w:rPr>
                <w:rFonts w:ascii="Times New Roman" w:hAnsi="Times New Roman" w:cs="Times New Roman"/>
                <w:b w:val="0"/>
                <w:i w:val="0"/>
                <w:iCs w:val="0"/>
                <w:sz w:val="24"/>
              </w:rPr>
              <w:t>108.12.01</w:t>
            </w:r>
          </w:p>
          <w:p w14:paraId="6CDD5513" w14:textId="4E7C2427" w:rsidR="00BD4243" w:rsidRPr="00BD4243" w:rsidRDefault="00BD4243" w:rsidP="00DF582F">
            <w:pPr>
              <w:pStyle w:val="4"/>
              <w:tabs>
                <w:tab w:val="left" w:pos="993"/>
              </w:tabs>
              <w:autoSpaceDE w:val="0"/>
              <w:autoSpaceDN w:val="0"/>
              <w:snapToGrid w:val="0"/>
              <w:spacing w:line="240" w:lineRule="auto"/>
              <w:jc w:val="center"/>
              <w:textAlignment w:val="bottom"/>
              <w:rPr>
                <w:rFonts w:ascii="Times New Roman" w:hAnsi="Times New Roman" w:cs="Times New Roman"/>
                <w:b w:val="0"/>
                <w:i w:val="0"/>
                <w:iCs w:val="0"/>
                <w:sz w:val="24"/>
              </w:rPr>
            </w:pPr>
            <w:r w:rsidRPr="00C56702">
              <w:rPr>
                <w:rFonts w:ascii="Times New Roman" w:hAnsi="Times New Roman" w:cs="Times New Roman"/>
                <w:b w:val="0"/>
                <w:i w:val="0"/>
                <w:iCs w:val="0"/>
                <w:sz w:val="24"/>
              </w:rPr>
              <w:t>~110.11.30</w:t>
            </w:r>
          </w:p>
        </w:tc>
      </w:tr>
    </w:tbl>
    <w:p w14:paraId="13C30DEC" w14:textId="026BCC8A" w:rsidR="00605A4E" w:rsidRPr="00EE3251" w:rsidRDefault="00605A4E" w:rsidP="00605A4E">
      <w:pPr>
        <w:tabs>
          <w:tab w:val="left" w:pos="1200"/>
        </w:tabs>
        <w:kinsoku w:val="0"/>
        <w:snapToGrid w:val="0"/>
        <w:spacing w:line="240" w:lineRule="auto"/>
        <w:jc w:val="both"/>
        <w:rPr>
          <w:snapToGrid w:val="0"/>
        </w:rPr>
      </w:pPr>
    </w:p>
    <w:p w14:paraId="57397AFE" w14:textId="232CCD21" w:rsidR="00B51EF7" w:rsidRDefault="00B51EF7">
      <w:pPr>
        <w:widowControl/>
        <w:adjustRightInd/>
        <w:spacing w:line="240" w:lineRule="auto"/>
        <w:textAlignment w:val="auto"/>
        <w:rPr>
          <w:snapToGrid w:val="0"/>
        </w:rPr>
      </w:pPr>
      <w:r>
        <w:rPr>
          <w:snapToGrid w:val="0"/>
        </w:rPr>
        <w:br w:type="page"/>
      </w:r>
    </w:p>
    <w:p w14:paraId="2177AC7D" w14:textId="7C16D7F7" w:rsidR="00C302F0" w:rsidRPr="00EE3251" w:rsidRDefault="00C302F0" w:rsidP="00C302F0">
      <w:pPr>
        <w:pStyle w:val="aff2"/>
        <w:keepNext/>
        <w:rPr>
          <w:rFonts w:ascii="Times New Roman" w:eastAsia="標楷體" w:hAnsi="Times New Roman"/>
        </w:rPr>
      </w:pPr>
      <w:bookmarkStart w:id="395" w:name="_Ref31851308"/>
      <w:bookmarkStart w:id="396" w:name="_Toc38355115"/>
      <w:r w:rsidRPr="00EE3251">
        <w:rPr>
          <w:rFonts w:ascii="Times New Roman" w:eastAsia="標楷體" w:hAnsi="Times New Roman"/>
        </w:rPr>
        <w:lastRenderedPageBreak/>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12</w:t>
      </w:r>
      <w:r w:rsidRPr="00EE3251">
        <w:rPr>
          <w:rFonts w:ascii="Times New Roman" w:eastAsia="標楷體" w:hAnsi="Times New Roman"/>
        </w:rPr>
        <w:fldChar w:fldCharType="end"/>
      </w:r>
      <w:bookmarkEnd w:id="395"/>
      <w:r w:rsidRPr="00EE3251">
        <w:rPr>
          <w:rFonts w:ascii="Times New Roman" w:eastAsia="標楷體" w:hAnsi="Times New Roman"/>
          <w:snapToGrid w:val="0"/>
        </w:rPr>
        <w:t>委託研究</w:t>
      </w:r>
      <w:bookmarkEnd w:id="396"/>
    </w:p>
    <w:tbl>
      <w:tblPr>
        <w:tblW w:w="46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1402"/>
        <w:gridCol w:w="1687"/>
        <w:gridCol w:w="2811"/>
        <w:gridCol w:w="1406"/>
        <w:gridCol w:w="1433"/>
      </w:tblGrid>
      <w:tr w:rsidR="00540BF0" w:rsidRPr="00EE3251" w14:paraId="0D056D43" w14:textId="77777777" w:rsidTr="00133C49">
        <w:trPr>
          <w:trHeight w:val="401"/>
          <w:jc w:val="right"/>
        </w:trPr>
        <w:tc>
          <w:tcPr>
            <w:tcW w:w="1402" w:type="dxa"/>
            <w:vAlign w:val="center"/>
          </w:tcPr>
          <w:p w14:paraId="59AE2292" w14:textId="77777777" w:rsidR="00540BF0" w:rsidRPr="00EE3251" w:rsidRDefault="00540BF0" w:rsidP="00C4521B">
            <w:pPr>
              <w:kinsoku w:val="0"/>
              <w:snapToGrid w:val="0"/>
              <w:spacing w:line="240" w:lineRule="auto"/>
              <w:jc w:val="center"/>
              <w:rPr>
                <w:snapToGrid w:val="0"/>
              </w:rPr>
            </w:pPr>
            <w:r w:rsidRPr="00EE3251">
              <w:rPr>
                <w:snapToGrid w:val="0"/>
              </w:rPr>
              <w:t>對象</w:t>
            </w:r>
          </w:p>
        </w:tc>
        <w:tc>
          <w:tcPr>
            <w:tcW w:w="1687" w:type="dxa"/>
            <w:vAlign w:val="center"/>
          </w:tcPr>
          <w:p w14:paraId="08711A5A" w14:textId="77777777" w:rsidR="00540BF0" w:rsidRPr="00EE3251" w:rsidRDefault="00540BF0" w:rsidP="00C4521B">
            <w:pPr>
              <w:kinsoku w:val="0"/>
              <w:snapToGrid w:val="0"/>
              <w:spacing w:line="240" w:lineRule="auto"/>
              <w:jc w:val="center"/>
              <w:rPr>
                <w:snapToGrid w:val="0"/>
              </w:rPr>
            </w:pPr>
            <w:r w:rsidRPr="00EE3251">
              <w:rPr>
                <w:snapToGrid w:val="0"/>
              </w:rPr>
              <w:t>分</w:t>
            </w:r>
            <w:r w:rsidRPr="00EE3251">
              <w:rPr>
                <w:snapToGrid w:val="0"/>
              </w:rPr>
              <w:t>/</w:t>
            </w:r>
            <w:r w:rsidRPr="00EE3251">
              <w:rPr>
                <w:snapToGrid w:val="0"/>
              </w:rPr>
              <w:t>子項名稱</w:t>
            </w:r>
          </w:p>
        </w:tc>
        <w:tc>
          <w:tcPr>
            <w:tcW w:w="2811" w:type="dxa"/>
            <w:vAlign w:val="center"/>
          </w:tcPr>
          <w:p w14:paraId="760CA3F7" w14:textId="77777777" w:rsidR="00540BF0" w:rsidRPr="00EE3251" w:rsidRDefault="00540BF0" w:rsidP="00C4521B">
            <w:pPr>
              <w:kinsoku w:val="0"/>
              <w:snapToGrid w:val="0"/>
              <w:spacing w:line="240" w:lineRule="auto"/>
              <w:jc w:val="center"/>
              <w:rPr>
                <w:snapToGrid w:val="0"/>
              </w:rPr>
            </w:pPr>
            <w:r w:rsidRPr="00EE3251">
              <w:rPr>
                <w:snapToGrid w:val="0"/>
              </w:rPr>
              <w:t>內容</w:t>
            </w:r>
          </w:p>
        </w:tc>
        <w:tc>
          <w:tcPr>
            <w:tcW w:w="1406" w:type="dxa"/>
            <w:vAlign w:val="center"/>
          </w:tcPr>
          <w:p w14:paraId="5DFB408D" w14:textId="77777777" w:rsidR="00540BF0" w:rsidRPr="00EE3251" w:rsidRDefault="00540BF0" w:rsidP="00C4521B">
            <w:pPr>
              <w:kinsoku w:val="0"/>
              <w:snapToGrid w:val="0"/>
              <w:spacing w:line="240" w:lineRule="auto"/>
              <w:jc w:val="center"/>
              <w:rPr>
                <w:snapToGrid w:val="0"/>
              </w:rPr>
            </w:pPr>
            <w:r w:rsidRPr="00EE3251">
              <w:rPr>
                <w:snapToGrid w:val="0"/>
              </w:rPr>
              <w:t>經費</w:t>
            </w:r>
          </w:p>
          <w:p w14:paraId="0AE84AF3" w14:textId="77777777" w:rsidR="00540BF0" w:rsidRPr="00EE3251" w:rsidRDefault="00540BF0" w:rsidP="00C4521B">
            <w:pPr>
              <w:kinsoku w:val="0"/>
              <w:snapToGrid w:val="0"/>
              <w:spacing w:line="240" w:lineRule="auto"/>
              <w:jc w:val="center"/>
              <w:rPr>
                <w:snapToGrid w:val="0"/>
              </w:rPr>
            </w:pPr>
            <w:r w:rsidRPr="00EE3251">
              <w:rPr>
                <w:snapToGrid w:val="0"/>
              </w:rPr>
              <w:t>(</w:t>
            </w:r>
            <w:r w:rsidRPr="00EE3251">
              <w:rPr>
                <w:snapToGrid w:val="0"/>
              </w:rPr>
              <w:t>單位：千元</w:t>
            </w:r>
            <w:r w:rsidRPr="00EE3251">
              <w:rPr>
                <w:snapToGrid w:val="0"/>
              </w:rPr>
              <w:t>)</w:t>
            </w:r>
          </w:p>
        </w:tc>
        <w:tc>
          <w:tcPr>
            <w:tcW w:w="1433" w:type="dxa"/>
            <w:vAlign w:val="center"/>
          </w:tcPr>
          <w:p w14:paraId="0C900B12" w14:textId="77777777" w:rsidR="00540BF0" w:rsidRPr="00EE3251" w:rsidRDefault="00540BF0" w:rsidP="00C4521B">
            <w:pPr>
              <w:kinsoku w:val="0"/>
              <w:snapToGrid w:val="0"/>
              <w:spacing w:line="240" w:lineRule="auto"/>
              <w:jc w:val="center"/>
              <w:rPr>
                <w:snapToGrid w:val="0"/>
              </w:rPr>
            </w:pPr>
            <w:r w:rsidRPr="00EE3251">
              <w:rPr>
                <w:snapToGrid w:val="0"/>
              </w:rPr>
              <w:t>起迄期間</w:t>
            </w:r>
          </w:p>
        </w:tc>
      </w:tr>
      <w:tr w:rsidR="00147F3B" w:rsidRPr="00EE3251" w14:paraId="012FA407" w14:textId="77777777" w:rsidTr="000F6A09">
        <w:trPr>
          <w:trHeight w:val="377"/>
          <w:jc w:val="right"/>
        </w:trPr>
        <w:tc>
          <w:tcPr>
            <w:tcW w:w="1402" w:type="dxa"/>
            <w:vMerge w:val="restart"/>
            <w:vAlign w:val="center"/>
          </w:tcPr>
          <w:p w14:paraId="6240CB6D" w14:textId="77777777" w:rsidR="00147F3B" w:rsidRPr="00EE3251" w:rsidRDefault="00147F3B" w:rsidP="00AC1677">
            <w:pPr>
              <w:pStyle w:val="4"/>
              <w:tabs>
                <w:tab w:val="left" w:pos="993"/>
              </w:tabs>
              <w:autoSpaceDE w:val="0"/>
              <w:autoSpaceDN w:val="0"/>
              <w:snapToGrid w:val="0"/>
              <w:spacing w:line="240" w:lineRule="auto"/>
              <w:jc w:val="center"/>
              <w:textAlignment w:val="bottom"/>
              <w:rPr>
                <w:rFonts w:ascii="Times New Roman" w:hAnsi="Times New Roman" w:cs="Times New Roman"/>
                <w:b w:val="0"/>
                <w:i w:val="0"/>
                <w:snapToGrid w:val="0"/>
                <w:color w:val="000000" w:themeColor="text1"/>
                <w:sz w:val="24"/>
              </w:rPr>
            </w:pPr>
            <w:r w:rsidRPr="00EE3251">
              <w:rPr>
                <w:rFonts w:ascii="Times New Roman" w:hAnsi="Times New Roman" w:cs="Times New Roman"/>
                <w:b w:val="0"/>
                <w:i w:val="0"/>
                <w:snapToGrid w:val="0"/>
                <w:color w:val="000000" w:themeColor="text1"/>
                <w:sz w:val="24"/>
              </w:rPr>
              <w:t>工業技術</w:t>
            </w:r>
          </w:p>
          <w:p w14:paraId="243D4DE7" w14:textId="158A26A8" w:rsidR="00147F3B" w:rsidRPr="000F6A09" w:rsidRDefault="00147F3B" w:rsidP="000F6A09">
            <w:pPr>
              <w:pStyle w:val="4"/>
              <w:tabs>
                <w:tab w:val="left" w:pos="993"/>
              </w:tabs>
              <w:autoSpaceDE w:val="0"/>
              <w:autoSpaceDN w:val="0"/>
              <w:snapToGrid w:val="0"/>
              <w:spacing w:line="240" w:lineRule="auto"/>
              <w:jc w:val="center"/>
              <w:textAlignment w:val="bottom"/>
              <w:rPr>
                <w:rFonts w:ascii="Times New Roman" w:hAnsi="Times New Roman" w:cs="Times New Roman"/>
                <w:b w:val="0"/>
                <w:i w:val="0"/>
                <w:snapToGrid w:val="0"/>
                <w:color w:val="000000" w:themeColor="text1"/>
                <w:sz w:val="24"/>
              </w:rPr>
            </w:pPr>
            <w:r w:rsidRPr="00EE3251">
              <w:rPr>
                <w:rFonts w:ascii="Times New Roman" w:hAnsi="Times New Roman" w:cs="Times New Roman"/>
                <w:b w:val="0"/>
                <w:i w:val="0"/>
                <w:snapToGrid w:val="0"/>
                <w:color w:val="000000" w:themeColor="text1"/>
                <w:sz w:val="24"/>
              </w:rPr>
              <w:t>研究院</w:t>
            </w:r>
          </w:p>
        </w:tc>
        <w:tc>
          <w:tcPr>
            <w:tcW w:w="1687" w:type="dxa"/>
            <w:vAlign w:val="center"/>
          </w:tcPr>
          <w:p w14:paraId="1FE3E1EF" w14:textId="77777777" w:rsidR="00147F3B" w:rsidRPr="00EE3251" w:rsidRDefault="00147F3B" w:rsidP="00791BAC">
            <w:pPr>
              <w:pStyle w:val="4"/>
              <w:tabs>
                <w:tab w:val="left" w:pos="993"/>
              </w:tabs>
              <w:autoSpaceDE w:val="0"/>
              <w:autoSpaceDN w:val="0"/>
              <w:snapToGrid w:val="0"/>
              <w:spacing w:line="240" w:lineRule="auto"/>
              <w:textAlignment w:val="bottom"/>
              <w:rPr>
                <w:rFonts w:ascii="Times New Roman" w:hAnsi="Times New Roman" w:cs="Times New Roman"/>
                <w:b w:val="0"/>
                <w:i w:val="0"/>
                <w:color w:val="000000" w:themeColor="text1"/>
                <w:sz w:val="24"/>
              </w:rPr>
            </w:pPr>
            <w:r w:rsidRPr="00EE3251">
              <w:rPr>
                <w:rFonts w:ascii="Times New Roman" w:hAnsi="Times New Roman" w:cs="Times New Roman"/>
                <w:b w:val="0"/>
                <w:i w:val="0"/>
                <w:color w:val="000000" w:themeColor="text1"/>
                <w:sz w:val="24"/>
              </w:rPr>
              <w:t>AI</w:t>
            </w:r>
            <w:r w:rsidRPr="00EE3251">
              <w:rPr>
                <w:rFonts w:ascii="Times New Roman" w:hAnsi="Times New Roman" w:cs="Times New Roman"/>
                <w:b w:val="0"/>
                <w:i w:val="0"/>
                <w:color w:val="000000" w:themeColor="text1"/>
                <w:sz w:val="24"/>
              </w:rPr>
              <w:t>晶片軟硬體整合與設計驗證</w:t>
            </w:r>
          </w:p>
          <w:p w14:paraId="5EE250FC" w14:textId="5070ADF3" w:rsidR="00147F3B" w:rsidRPr="00EE3251" w:rsidRDefault="00147F3B" w:rsidP="00791BAC">
            <w:pPr>
              <w:pStyle w:val="4"/>
              <w:tabs>
                <w:tab w:val="left" w:pos="993"/>
              </w:tabs>
              <w:autoSpaceDE w:val="0"/>
              <w:autoSpaceDN w:val="0"/>
              <w:snapToGrid w:val="0"/>
              <w:spacing w:line="240" w:lineRule="auto"/>
              <w:textAlignment w:val="bottom"/>
              <w:rPr>
                <w:rFonts w:ascii="Times New Roman" w:hAnsi="Times New Roman" w:cs="Times New Roman"/>
                <w:b w:val="0"/>
                <w:i w:val="0"/>
                <w:color w:val="000000" w:themeColor="text1"/>
                <w:sz w:val="24"/>
              </w:rPr>
            </w:pPr>
            <w:r w:rsidRPr="00EE3251">
              <w:rPr>
                <w:rFonts w:ascii="Times New Roman" w:hAnsi="Times New Roman" w:cs="Times New Roman"/>
                <w:b w:val="0"/>
                <w:i w:val="0"/>
                <w:color w:val="000000" w:themeColor="text1"/>
                <w:sz w:val="24"/>
              </w:rPr>
              <w:t>(</w:t>
            </w:r>
            <w:r w:rsidRPr="00EE3251">
              <w:rPr>
                <w:rFonts w:ascii="Times New Roman" w:hAnsi="Times New Roman" w:cs="Times New Roman"/>
                <w:b w:val="0"/>
                <w:i w:val="0"/>
                <w:color w:val="000000" w:themeColor="text1"/>
                <w:sz w:val="24"/>
              </w:rPr>
              <w:t>力積電委託</w:t>
            </w:r>
            <w:r w:rsidRPr="00EE3251">
              <w:rPr>
                <w:rFonts w:ascii="Times New Roman" w:hAnsi="Times New Roman" w:cs="Times New Roman"/>
                <w:b w:val="0"/>
                <w:i w:val="0"/>
                <w:color w:val="000000" w:themeColor="text1"/>
                <w:sz w:val="24"/>
              </w:rPr>
              <w:t>)</w:t>
            </w:r>
          </w:p>
        </w:tc>
        <w:tc>
          <w:tcPr>
            <w:tcW w:w="2811" w:type="dxa"/>
          </w:tcPr>
          <w:p w14:paraId="0637610D" w14:textId="77777777" w:rsidR="001F1999" w:rsidRPr="001F1999" w:rsidRDefault="00A8562F" w:rsidP="002D5ED4">
            <w:pPr>
              <w:widowControl/>
              <w:numPr>
                <w:ilvl w:val="0"/>
                <w:numId w:val="16"/>
              </w:numPr>
              <w:adjustRightInd/>
              <w:spacing w:before="100" w:beforeAutospacing="1" w:after="100" w:afterAutospacing="1" w:line="240" w:lineRule="auto"/>
              <w:ind w:left="247" w:hanging="247"/>
              <w:textAlignment w:val="auto"/>
              <w:rPr>
                <w:ins w:id="397" w:author="Joyce" w:date="2020-05-14T13:25:00Z"/>
                <w:bCs/>
                <w:iCs/>
                <w:color w:val="000000" w:themeColor="text1"/>
                <w:rPrChange w:id="398" w:author="Joyce" w:date="2020-05-14T13:25:00Z">
                  <w:rPr>
                    <w:ins w:id="399" w:author="Joyce" w:date="2020-05-14T13:25:00Z"/>
                    <w:rFonts w:ascii="Times New Roman" w:hAnsi="Times New Roman"/>
                    <w:shd w:val="clear" w:color="auto" w:fill="FFFFFF"/>
                  </w:rPr>
                </w:rPrChange>
              </w:rPr>
            </w:pPr>
            <w:r w:rsidRPr="00CE7B52">
              <w:rPr>
                <w:rFonts w:ascii="Times New Roman" w:hAnsi="Times New Roman" w:hint="eastAsia"/>
                <w:shd w:val="clear" w:color="auto" w:fill="FFFFFF"/>
              </w:rPr>
              <w:t>AIM</w:t>
            </w:r>
            <w:r>
              <w:rPr>
                <w:rFonts w:ascii="Times New Roman" w:hAnsi="Times New Roman" w:hint="eastAsia"/>
                <w:shd w:val="clear" w:color="auto" w:fill="FFFFFF"/>
              </w:rPr>
              <w:t>人工智慧加速器</w:t>
            </w:r>
            <w:r w:rsidRPr="00CE7B52">
              <w:rPr>
                <w:rFonts w:ascii="Times New Roman" w:hAnsi="Times New Roman" w:hint="eastAsia"/>
                <w:shd w:val="clear" w:color="auto" w:fill="FFFFFF"/>
              </w:rPr>
              <w:t>效能評估分析</w:t>
            </w:r>
            <w:r>
              <w:rPr>
                <w:rFonts w:ascii="Times New Roman" w:hAnsi="Times New Roman" w:hint="eastAsia"/>
                <w:shd w:val="clear" w:color="auto" w:fill="FFFFFF"/>
              </w:rPr>
              <w:t>技術</w:t>
            </w:r>
          </w:p>
          <w:p w14:paraId="693D7F5D" w14:textId="77777777" w:rsidR="001F1999" w:rsidRPr="001F1999" w:rsidRDefault="00A8562F" w:rsidP="002D5ED4">
            <w:pPr>
              <w:widowControl/>
              <w:numPr>
                <w:ilvl w:val="0"/>
                <w:numId w:val="16"/>
              </w:numPr>
              <w:adjustRightInd/>
              <w:spacing w:before="100" w:beforeAutospacing="1" w:after="100" w:afterAutospacing="1" w:line="240" w:lineRule="auto"/>
              <w:ind w:left="247" w:hanging="247"/>
              <w:textAlignment w:val="auto"/>
              <w:rPr>
                <w:ins w:id="400" w:author="Joyce" w:date="2020-05-14T13:25:00Z"/>
                <w:bCs/>
                <w:iCs/>
                <w:color w:val="000000" w:themeColor="text1"/>
                <w:rPrChange w:id="401" w:author="Joyce" w:date="2020-05-14T13:25:00Z">
                  <w:rPr>
                    <w:ins w:id="402" w:author="Joyce" w:date="2020-05-14T13:25:00Z"/>
                    <w:rFonts w:ascii="Times New Roman" w:hAnsi="Times New Roman"/>
                    <w:shd w:val="clear" w:color="auto" w:fill="FFFFFF"/>
                  </w:rPr>
                </w:rPrChange>
              </w:rPr>
            </w:pPr>
            <w:r w:rsidRPr="00CE7B52">
              <w:rPr>
                <w:rFonts w:ascii="Times New Roman" w:hAnsi="Times New Roman" w:hint="eastAsia"/>
                <w:shd w:val="clear" w:color="auto" w:fill="FFFFFF"/>
              </w:rPr>
              <w:t>AIM</w:t>
            </w:r>
            <w:r>
              <w:rPr>
                <w:rFonts w:ascii="Times New Roman" w:hAnsi="Times New Roman" w:hint="eastAsia"/>
                <w:shd w:val="clear" w:color="auto" w:fill="FFFFFF"/>
              </w:rPr>
              <w:t>加速器晶片</w:t>
            </w:r>
            <w:r w:rsidRPr="00CE7B52">
              <w:rPr>
                <w:rFonts w:ascii="Times New Roman" w:hAnsi="Times New Roman" w:hint="eastAsia"/>
                <w:shd w:val="clear" w:color="auto" w:fill="FFFFFF"/>
              </w:rPr>
              <w:t>軟體工具鏈開發</w:t>
            </w:r>
          </w:p>
          <w:p w14:paraId="7C4A0046" w14:textId="01C121E2" w:rsidR="00147F3B" w:rsidRPr="00EE3251" w:rsidRDefault="00A8562F" w:rsidP="002D5ED4">
            <w:pPr>
              <w:widowControl/>
              <w:numPr>
                <w:ilvl w:val="0"/>
                <w:numId w:val="16"/>
              </w:numPr>
              <w:adjustRightInd/>
              <w:spacing w:before="100" w:beforeAutospacing="1" w:after="100" w:afterAutospacing="1" w:line="240" w:lineRule="auto"/>
              <w:ind w:left="247" w:hanging="247"/>
              <w:textAlignment w:val="auto"/>
              <w:rPr>
                <w:bCs/>
                <w:iCs/>
                <w:color w:val="000000" w:themeColor="text1"/>
              </w:rPr>
            </w:pPr>
            <w:r w:rsidRPr="00CE7B52">
              <w:rPr>
                <w:rFonts w:ascii="Times New Roman" w:hAnsi="Times New Roman" w:hint="eastAsia"/>
                <w:shd w:val="clear" w:color="auto" w:fill="FFFFFF"/>
              </w:rPr>
              <w:t>AIM</w:t>
            </w:r>
            <w:r w:rsidRPr="00CE7B52">
              <w:rPr>
                <w:rFonts w:ascii="Times New Roman" w:hAnsi="Times New Roman" w:hint="eastAsia"/>
                <w:shd w:val="clear" w:color="auto" w:fill="FFFFFF"/>
              </w:rPr>
              <w:t>晶片整合與系統驗證</w:t>
            </w:r>
          </w:p>
        </w:tc>
        <w:tc>
          <w:tcPr>
            <w:tcW w:w="1406" w:type="dxa"/>
          </w:tcPr>
          <w:p w14:paraId="3DF969B4" w14:textId="7B893D0D" w:rsidR="00147F3B" w:rsidRPr="00EE3251" w:rsidRDefault="00786418" w:rsidP="00791BAC">
            <w:pPr>
              <w:pStyle w:val="4"/>
              <w:tabs>
                <w:tab w:val="left" w:pos="993"/>
              </w:tabs>
              <w:autoSpaceDE w:val="0"/>
              <w:autoSpaceDN w:val="0"/>
              <w:snapToGrid w:val="0"/>
              <w:spacing w:line="240" w:lineRule="auto"/>
              <w:jc w:val="center"/>
              <w:textAlignment w:val="bottom"/>
              <w:rPr>
                <w:rFonts w:ascii="Times New Roman" w:hAnsi="Times New Roman" w:cs="Times New Roman"/>
                <w:b w:val="0"/>
                <w:i w:val="0"/>
                <w:color w:val="BFBFBF" w:themeColor="background1" w:themeShade="BF"/>
                <w:sz w:val="24"/>
              </w:rPr>
            </w:pPr>
            <w:r>
              <w:rPr>
                <w:rFonts w:ascii="Times New Roman" w:hAnsi="Times New Roman" w:cs="Times New Roman"/>
                <w:b w:val="0"/>
                <w:bCs w:val="0"/>
                <w:i w:val="0"/>
                <w:iCs w:val="0"/>
                <w:sz w:val="24"/>
              </w:rPr>
              <w:t>2</w:t>
            </w:r>
            <w:r w:rsidR="00147F3B" w:rsidRPr="00EE3251">
              <w:rPr>
                <w:rFonts w:ascii="Times New Roman" w:hAnsi="Times New Roman" w:cs="Times New Roman"/>
                <w:b w:val="0"/>
                <w:bCs w:val="0"/>
                <w:i w:val="0"/>
                <w:iCs w:val="0"/>
                <w:sz w:val="24"/>
              </w:rPr>
              <w:t>0,000</w:t>
            </w:r>
          </w:p>
        </w:tc>
        <w:tc>
          <w:tcPr>
            <w:tcW w:w="1433" w:type="dxa"/>
          </w:tcPr>
          <w:p w14:paraId="2458E400" w14:textId="7894BC8D" w:rsidR="00147F3B" w:rsidRPr="00EE3251" w:rsidRDefault="00147F3B" w:rsidP="00AC1677">
            <w:pPr>
              <w:pStyle w:val="4"/>
              <w:autoSpaceDE w:val="0"/>
              <w:autoSpaceDN w:val="0"/>
              <w:snapToGrid w:val="0"/>
              <w:jc w:val="center"/>
              <w:textAlignment w:val="bottom"/>
              <w:rPr>
                <w:rFonts w:ascii="Times New Roman" w:hAnsi="Times New Roman" w:cs="Times New Roman"/>
                <w:b w:val="0"/>
              </w:rPr>
            </w:pPr>
            <w:r w:rsidRPr="00EE3251">
              <w:rPr>
                <w:rFonts w:ascii="Times New Roman" w:hAnsi="Times New Roman" w:cs="Times New Roman"/>
                <w:b w:val="0"/>
                <w:bCs w:val="0"/>
                <w:i w:val="0"/>
                <w:iCs w:val="0"/>
                <w:sz w:val="24"/>
              </w:rPr>
              <w:t>108.12.01~110.11.30</w:t>
            </w:r>
          </w:p>
        </w:tc>
      </w:tr>
      <w:tr w:rsidR="00133C49" w:rsidRPr="00EE3251" w14:paraId="251EBC50" w14:textId="77777777" w:rsidTr="000F6A09">
        <w:trPr>
          <w:trHeight w:val="377"/>
          <w:jc w:val="right"/>
        </w:trPr>
        <w:tc>
          <w:tcPr>
            <w:tcW w:w="1402" w:type="dxa"/>
            <w:vMerge/>
            <w:vAlign w:val="center"/>
          </w:tcPr>
          <w:p w14:paraId="7DB5C971" w14:textId="77777777" w:rsidR="00133C49" w:rsidRPr="00EE3251" w:rsidRDefault="00133C49" w:rsidP="00133C49">
            <w:pPr>
              <w:pStyle w:val="4"/>
              <w:tabs>
                <w:tab w:val="left" w:pos="993"/>
              </w:tabs>
              <w:autoSpaceDE w:val="0"/>
              <w:autoSpaceDN w:val="0"/>
              <w:snapToGrid w:val="0"/>
              <w:spacing w:line="240" w:lineRule="auto"/>
              <w:jc w:val="center"/>
              <w:textAlignment w:val="bottom"/>
              <w:rPr>
                <w:rFonts w:ascii="Times New Roman" w:hAnsi="Times New Roman" w:cs="Times New Roman"/>
                <w:b w:val="0"/>
                <w:i w:val="0"/>
                <w:snapToGrid w:val="0"/>
                <w:color w:val="000000" w:themeColor="text1"/>
                <w:sz w:val="24"/>
              </w:rPr>
            </w:pPr>
          </w:p>
        </w:tc>
        <w:tc>
          <w:tcPr>
            <w:tcW w:w="1687" w:type="dxa"/>
            <w:vAlign w:val="center"/>
          </w:tcPr>
          <w:p w14:paraId="41FDE378" w14:textId="6B8BD2B6" w:rsidR="00133C49" w:rsidRPr="00EE3251" w:rsidRDefault="00133C49" w:rsidP="00133C49">
            <w:pPr>
              <w:pStyle w:val="4"/>
              <w:tabs>
                <w:tab w:val="left" w:pos="993"/>
              </w:tabs>
              <w:autoSpaceDE w:val="0"/>
              <w:autoSpaceDN w:val="0"/>
              <w:snapToGrid w:val="0"/>
              <w:spacing w:line="240" w:lineRule="auto"/>
              <w:textAlignment w:val="bottom"/>
              <w:rPr>
                <w:rFonts w:ascii="Times New Roman" w:hAnsi="Times New Roman" w:cs="Times New Roman"/>
                <w:b w:val="0"/>
                <w:i w:val="0"/>
                <w:color w:val="000000" w:themeColor="text1"/>
                <w:sz w:val="24"/>
              </w:rPr>
            </w:pPr>
            <w:r>
              <w:rPr>
                <w:rFonts w:ascii="Times New Roman" w:hAnsi="Times New Roman" w:cs="Times New Roman" w:hint="eastAsia"/>
                <w:b w:val="0"/>
                <w:i w:val="0"/>
                <w:color w:val="000000" w:themeColor="text1"/>
                <w:sz w:val="24"/>
              </w:rPr>
              <w:t>警用</w:t>
            </w:r>
            <w:r>
              <w:rPr>
                <w:rFonts w:ascii="Times New Roman" w:hAnsi="Times New Roman" w:cs="Times New Roman" w:hint="eastAsia"/>
                <w:b w:val="0"/>
                <w:i w:val="0"/>
                <w:color w:val="000000" w:themeColor="text1"/>
                <w:sz w:val="24"/>
              </w:rPr>
              <w:t>SmartCam</w:t>
            </w:r>
            <w:r>
              <w:rPr>
                <w:rFonts w:ascii="Times New Roman" w:hAnsi="Times New Roman" w:cs="Times New Roman" w:hint="eastAsia"/>
                <w:b w:val="0"/>
                <w:i w:val="0"/>
                <w:color w:val="000000" w:themeColor="text1"/>
                <w:sz w:val="24"/>
              </w:rPr>
              <w:t>軟體介面開發與客製化</w:t>
            </w:r>
          </w:p>
        </w:tc>
        <w:tc>
          <w:tcPr>
            <w:tcW w:w="2811" w:type="dxa"/>
          </w:tcPr>
          <w:p w14:paraId="6E1F6EF9" w14:textId="77777777" w:rsidR="00133C49" w:rsidRDefault="00133C49" w:rsidP="002D5ED4">
            <w:pPr>
              <w:widowControl/>
              <w:numPr>
                <w:ilvl w:val="0"/>
                <w:numId w:val="16"/>
              </w:numPr>
              <w:adjustRightInd/>
              <w:spacing w:before="100" w:beforeAutospacing="1" w:after="100" w:afterAutospacing="1" w:line="240" w:lineRule="auto"/>
              <w:ind w:left="247" w:hanging="247"/>
              <w:textAlignment w:val="auto"/>
              <w:rPr>
                <w:bCs/>
                <w:iCs/>
                <w:color w:val="000000" w:themeColor="text1"/>
              </w:rPr>
            </w:pPr>
            <w:r>
              <w:rPr>
                <w:rFonts w:hint="eastAsia"/>
                <w:bCs/>
                <w:iCs/>
                <w:color w:val="000000" w:themeColor="text1"/>
              </w:rPr>
              <w:t>人臉辨識</w:t>
            </w:r>
            <w:r>
              <w:rPr>
                <w:rFonts w:hint="eastAsia"/>
                <w:bCs/>
                <w:iCs/>
                <w:color w:val="000000" w:themeColor="text1"/>
              </w:rPr>
              <w:t>APP</w:t>
            </w:r>
            <w:r>
              <w:rPr>
                <w:rFonts w:hint="eastAsia"/>
                <w:bCs/>
                <w:iCs/>
                <w:color w:val="000000" w:themeColor="text1"/>
              </w:rPr>
              <w:t>雛型開發</w:t>
            </w:r>
          </w:p>
          <w:p w14:paraId="440C5054" w14:textId="46F14529" w:rsidR="00133C49" w:rsidRPr="00EE3251" w:rsidRDefault="00133C49" w:rsidP="002D5ED4">
            <w:pPr>
              <w:widowControl/>
              <w:numPr>
                <w:ilvl w:val="0"/>
                <w:numId w:val="16"/>
              </w:numPr>
              <w:adjustRightInd/>
              <w:spacing w:before="100" w:beforeAutospacing="1" w:after="100" w:afterAutospacing="1" w:line="240" w:lineRule="auto"/>
              <w:ind w:left="247" w:hanging="247"/>
              <w:textAlignment w:val="auto"/>
              <w:rPr>
                <w:bCs/>
                <w:iCs/>
                <w:color w:val="000000" w:themeColor="text1"/>
              </w:rPr>
            </w:pPr>
            <w:r>
              <w:rPr>
                <w:rFonts w:hint="eastAsia"/>
                <w:bCs/>
                <w:iCs/>
                <w:color w:val="000000" w:themeColor="text1"/>
              </w:rPr>
              <w:t>USB</w:t>
            </w:r>
            <w:r>
              <w:rPr>
                <w:rFonts w:hint="eastAsia"/>
                <w:bCs/>
                <w:iCs/>
                <w:color w:val="000000" w:themeColor="text1"/>
              </w:rPr>
              <w:t>介面開發</w:t>
            </w:r>
          </w:p>
        </w:tc>
        <w:tc>
          <w:tcPr>
            <w:tcW w:w="1406" w:type="dxa"/>
          </w:tcPr>
          <w:p w14:paraId="27728946" w14:textId="30F715BB" w:rsidR="00133C49" w:rsidRPr="00EE3251" w:rsidRDefault="00133C49" w:rsidP="00133C49">
            <w:pPr>
              <w:pStyle w:val="4"/>
              <w:tabs>
                <w:tab w:val="left" w:pos="993"/>
              </w:tabs>
              <w:autoSpaceDE w:val="0"/>
              <w:autoSpaceDN w:val="0"/>
              <w:snapToGrid w:val="0"/>
              <w:spacing w:line="240" w:lineRule="auto"/>
              <w:jc w:val="center"/>
              <w:textAlignment w:val="bottom"/>
              <w:rPr>
                <w:rFonts w:ascii="Times New Roman" w:hAnsi="Times New Roman" w:cs="Times New Roman"/>
                <w:b w:val="0"/>
                <w:bCs w:val="0"/>
                <w:i w:val="0"/>
                <w:iCs w:val="0"/>
                <w:sz w:val="24"/>
              </w:rPr>
            </w:pPr>
            <w:r>
              <w:rPr>
                <w:rFonts w:ascii="Times New Roman" w:hAnsi="Times New Roman" w:cs="Times New Roman" w:hint="eastAsia"/>
                <w:b w:val="0"/>
                <w:bCs w:val="0"/>
                <w:i w:val="0"/>
                <w:iCs w:val="0"/>
                <w:sz w:val="24"/>
              </w:rPr>
              <w:t>2</w:t>
            </w:r>
            <w:r>
              <w:rPr>
                <w:rFonts w:ascii="Times New Roman" w:hAnsi="Times New Roman" w:cs="Times New Roman"/>
                <w:b w:val="0"/>
                <w:bCs w:val="0"/>
                <w:i w:val="0"/>
                <w:iCs w:val="0"/>
                <w:sz w:val="24"/>
              </w:rPr>
              <w:t>,</w:t>
            </w:r>
            <w:r>
              <w:rPr>
                <w:rFonts w:ascii="Times New Roman" w:hAnsi="Times New Roman" w:cs="Times New Roman" w:hint="eastAsia"/>
                <w:b w:val="0"/>
                <w:bCs w:val="0"/>
                <w:i w:val="0"/>
                <w:iCs w:val="0"/>
                <w:sz w:val="24"/>
              </w:rPr>
              <w:t>400</w:t>
            </w:r>
          </w:p>
        </w:tc>
        <w:tc>
          <w:tcPr>
            <w:tcW w:w="1433" w:type="dxa"/>
          </w:tcPr>
          <w:p w14:paraId="70090557" w14:textId="120966A0" w:rsidR="00133C49" w:rsidRPr="00EE3251" w:rsidRDefault="00133C49" w:rsidP="00133C49">
            <w:pPr>
              <w:pStyle w:val="4"/>
              <w:autoSpaceDE w:val="0"/>
              <w:autoSpaceDN w:val="0"/>
              <w:snapToGrid w:val="0"/>
              <w:jc w:val="center"/>
              <w:textAlignment w:val="bottom"/>
              <w:rPr>
                <w:rFonts w:ascii="Times New Roman" w:hAnsi="Times New Roman" w:cs="Times New Roman"/>
                <w:b w:val="0"/>
                <w:bCs w:val="0"/>
                <w:i w:val="0"/>
                <w:iCs w:val="0"/>
                <w:sz w:val="24"/>
              </w:rPr>
            </w:pPr>
            <w:r w:rsidRPr="00EE3251">
              <w:rPr>
                <w:rFonts w:ascii="Times New Roman" w:hAnsi="Times New Roman" w:cs="Times New Roman"/>
                <w:b w:val="0"/>
                <w:bCs w:val="0"/>
                <w:i w:val="0"/>
                <w:iCs w:val="0"/>
                <w:sz w:val="24"/>
              </w:rPr>
              <w:t>108.12.01~110.11.30</w:t>
            </w:r>
          </w:p>
        </w:tc>
      </w:tr>
      <w:tr w:rsidR="00BD4243" w:rsidRPr="00EE3251" w14:paraId="7637501B" w14:textId="77777777" w:rsidTr="000F6A09">
        <w:trPr>
          <w:trHeight w:val="377"/>
          <w:jc w:val="right"/>
        </w:trPr>
        <w:tc>
          <w:tcPr>
            <w:tcW w:w="1402" w:type="dxa"/>
            <w:vMerge/>
            <w:vAlign w:val="center"/>
          </w:tcPr>
          <w:p w14:paraId="35DCCA4F" w14:textId="77777777" w:rsidR="00BD4243" w:rsidRPr="00EE3251" w:rsidRDefault="00BD4243" w:rsidP="00BD4243">
            <w:pPr>
              <w:pStyle w:val="4"/>
              <w:tabs>
                <w:tab w:val="left" w:pos="993"/>
              </w:tabs>
              <w:autoSpaceDE w:val="0"/>
              <w:autoSpaceDN w:val="0"/>
              <w:snapToGrid w:val="0"/>
              <w:spacing w:line="240" w:lineRule="auto"/>
              <w:jc w:val="center"/>
              <w:textAlignment w:val="bottom"/>
              <w:rPr>
                <w:rFonts w:ascii="Times New Roman" w:hAnsi="Times New Roman" w:cs="Times New Roman"/>
                <w:b w:val="0"/>
                <w:i w:val="0"/>
                <w:snapToGrid w:val="0"/>
                <w:color w:val="000000" w:themeColor="text1"/>
                <w:sz w:val="24"/>
              </w:rPr>
            </w:pPr>
          </w:p>
        </w:tc>
        <w:tc>
          <w:tcPr>
            <w:tcW w:w="1687" w:type="dxa"/>
            <w:vAlign w:val="center"/>
          </w:tcPr>
          <w:p w14:paraId="63A0A9A0" w14:textId="77777777" w:rsidR="00BD4243" w:rsidRPr="00C56702" w:rsidRDefault="00BD4243" w:rsidP="00BD4243">
            <w:pPr>
              <w:pStyle w:val="4"/>
              <w:tabs>
                <w:tab w:val="left" w:pos="993"/>
              </w:tabs>
              <w:autoSpaceDE w:val="0"/>
              <w:autoSpaceDN w:val="0"/>
              <w:snapToGrid w:val="0"/>
              <w:spacing w:line="240" w:lineRule="auto"/>
              <w:textAlignment w:val="bottom"/>
              <w:rPr>
                <w:rFonts w:ascii="Times New Roman" w:hAnsi="Times New Roman" w:cs="Times New Roman"/>
                <w:b w:val="0"/>
                <w:i w:val="0"/>
                <w:color w:val="000000" w:themeColor="text1"/>
                <w:sz w:val="24"/>
              </w:rPr>
            </w:pPr>
            <w:r w:rsidRPr="00C56702">
              <w:rPr>
                <w:rFonts w:ascii="Times New Roman" w:hAnsi="Times New Roman" w:cs="Times New Roman" w:hint="eastAsia"/>
                <w:b w:val="0"/>
                <w:i w:val="0"/>
                <w:color w:val="000000" w:themeColor="text1"/>
                <w:sz w:val="24"/>
              </w:rPr>
              <w:t>車規電路板平台軟硬體設計</w:t>
            </w:r>
          </w:p>
          <w:p w14:paraId="724A0619" w14:textId="0CB22AA4" w:rsidR="00BD4243" w:rsidRPr="007456FE" w:rsidRDefault="00BD4243" w:rsidP="00BD4243">
            <w:pPr>
              <w:pStyle w:val="4"/>
              <w:tabs>
                <w:tab w:val="left" w:pos="993"/>
              </w:tabs>
              <w:autoSpaceDE w:val="0"/>
              <w:autoSpaceDN w:val="0"/>
              <w:snapToGrid w:val="0"/>
              <w:spacing w:line="240" w:lineRule="auto"/>
              <w:textAlignment w:val="bottom"/>
              <w:rPr>
                <w:rFonts w:ascii="Times New Roman" w:hAnsi="Times New Roman" w:cs="Times New Roman"/>
                <w:b w:val="0"/>
                <w:i w:val="0"/>
                <w:color w:val="000000" w:themeColor="text1"/>
                <w:sz w:val="24"/>
              </w:rPr>
            </w:pPr>
            <w:r w:rsidRPr="00C56702">
              <w:rPr>
                <w:rFonts w:ascii="Times New Roman" w:hAnsi="Times New Roman" w:cs="Times New Roman"/>
                <w:b w:val="0"/>
                <w:i w:val="0"/>
                <w:color w:val="000000" w:themeColor="text1"/>
                <w:sz w:val="24"/>
              </w:rPr>
              <w:t>(</w:t>
            </w:r>
            <w:r w:rsidRPr="00C56702">
              <w:rPr>
                <w:rFonts w:ascii="Times New Roman" w:hAnsi="Times New Roman" w:cs="Times New Roman" w:hint="eastAsia"/>
                <w:b w:val="0"/>
                <w:i w:val="0"/>
                <w:color w:val="000000" w:themeColor="text1"/>
                <w:sz w:val="24"/>
              </w:rPr>
              <w:t>先進車引進</w:t>
            </w:r>
            <w:r w:rsidRPr="00C56702">
              <w:rPr>
                <w:rFonts w:ascii="Times New Roman" w:hAnsi="Times New Roman" w:cs="Times New Roman"/>
                <w:b w:val="0"/>
                <w:i w:val="0"/>
                <w:color w:val="000000" w:themeColor="text1"/>
                <w:sz w:val="24"/>
              </w:rPr>
              <w:t>)</w:t>
            </w:r>
          </w:p>
        </w:tc>
        <w:tc>
          <w:tcPr>
            <w:tcW w:w="2811" w:type="dxa"/>
          </w:tcPr>
          <w:p w14:paraId="480A54DE" w14:textId="77777777" w:rsidR="00BD4243" w:rsidRPr="00C56702" w:rsidRDefault="00BD4243" w:rsidP="00BD4243">
            <w:pPr>
              <w:widowControl/>
              <w:numPr>
                <w:ilvl w:val="0"/>
                <w:numId w:val="16"/>
              </w:numPr>
              <w:adjustRightInd/>
              <w:spacing w:before="100" w:beforeAutospacing="1" w:after="100" w:afterAutospacing="1" w:line="240" w:lineRule="auto"/>
              <w:ind w:left="247" w:hanging="247"/>
              <w:textAlignment w:val="auto"/>
              <w:rPr>
                <w:bCs/>
                <w:iCs/>
                <w:color w:val="000000" w:themeColor="text1"/>
              </w:rPr>
            </w:pPr>
            <w:r w:rsidRPr="00C56702">
              <w:rPr>
                <w:rFonts w:hint="eastAsia"/>
                <w:bCs/>
                <w:iCs/>
                <w:color w:val="000000" w:themeColor="text1"/>
              </w:rPr>
              <w:t>車規電路板平台軟體工具開發</w:t>
            </w:r>
          </w:p>
          <w:p w14:paraId="4F66B046" w14:textId="77777777" w:rsidR="00BD4243" w:rsidRPr="00C56702" w:rsidRDefault="00BD4243" w:rsidP="00BD4243">
            <w:pPr>
              <w:widowControl/>
              <w:numPr>
                <w:ilvl w:val="0"/>
                <w:numId w:val="16"/>
              </w:numPr>
              <w:adjustRightInd/>
              <w:spacing w:before="100" w:beforeAutospacing="1" w:after="100" w:afterAutospacing="1" w:line="240" w:lineRule="auto"/>
              <w:ind w:left="247" w:hanging="247"/>
              <w:textAlignment w:val="auto"/>
              <w:rPr>
                <w:bCs/>
                <w:iCs/>
                <w:color w:val="000000" w:themeColor="text1"/>
              </w:rPr>
            </w:pPr>
            <w:r w:rsidRPr="00C56702">
              <w:rPr>
                <w:rFonts w:hint="eastAsia"/>
                <w:bCs/>
                <w:iCs/>
                <w:color w:val="000000" w:themeColor="text1"/>
              </w:rPr>
              <w:t>異質</w:t>
            </w:r>
            <w:r w:rsidRPr="00C56702">
              <w:rPr>
                <w:bCs/>
                <w:iCs/>
                <w:color w:val="000000" w:themeColor="text1"/>
              </w:rPr>
              <w:t>DRAM</w:t>
            </w:r>
            <w:r w:rsidRPr="00C56702">
              <w:rPr>
                <w:rFonts w:hint="eastAsia"/>
                <w:bCs/>
                <w:iCs/>
                <w:color w:val="000000" w:themeColor="text1"/>
              </w:rPr>
              <w:t>晶片系統設計</w:t>
            </w:r>
          </w:p>
          <w:p w14:paraId="26224345" w14:textId="77777777" w:rsidR="00BD4243" w:rsidRPr="007456FE" w:rsidRDefault="00BD4243" w:rsidP="00BD4243">
            <w:pPr>
              <w:widowControl/>
              <w:numPr>
                <w:ilvl w:val="0"/>
                <w:numId w:val="16"/>
              </w:numPr>
              <w:adjustRightInd/>
              <w:spacing w:before="100" w:beforeAutospacing="1" w:after="100" w:afterAutospacing="1" w:line="240" w:lineRule="auto"/>
              <w:ind w:left="247" w:hanging="247"/>
              <w:textAlignment w:val="auto"/>
              <w:rPr>
                <w:bCs/>
                <w:iCs/>
                <w:color w:val="000000" w:themeColor="text1"/>
              </w:rPr>
            </w:pPr>
            <w:r w:rsidRPr="00C56702">
              <w:rPr>
                <w:rFonts w:hint="eastAsia"/>
                <w:bCs/>
                <w:iCs/>
                <w:color w:val="000000" w:themeColor="text1"/>
              </w:rPr>
              <w:t>車用系統快速開機技術</w:t>
            </w:r>
          </w:p>
          <w:p w14:paraId="1CD8DF46" w14:textId="5C36269E" w:rsidR="00BD4243" w:rsidRPr="007456FE" w:rsidRDefault="00BD4243" w:rsidP="00375BE6">
            <w:pPr>
              <w:widowControl/>
              <w:adjustRightInd/>
              <w:spacing w:before="100" w:beforeAutospacing="1" w:after="100" w:afterAutospacing="1" w:line="240" w:lineRule="auto"/>
              <w:textAlignment w:val="auto"/>
              <w:rPr>
                <w:bCs/>
                <w:iCs/>
                <w:color w:val="000000" w:themeColor="text1"/>
              </w:rPr>
            </w:pPr>
          </w:p>
        </w:tc>
        <w:tc>
          <w:tcPr>
            <w:tcW w:w="1406" w:type="dxa"/>
          </w:tcPr>
          <w:p w14:paraId="4DE4B82A" w14:textId="77777777" w:rsidR="00BD4243" w:rsidRPr="007456FE" w:rsidRDefault="00BD4243" w:rsidP="00BD4243">
            <w:pPr>
              <w:pStyle w:val="4"/>
              <w:tabs>
                <w:tab w:val="left" w:pos="993"/>
              </w:tabs>
              <w:autoSpaceDE w:val="0"/>
              <w:autoSpaceDN w:val="0"/>
              <w:snapToGrid w:val="0"/>
              <w:spacing w:line="240" w:lineRule="auto"/>
              <w:jc w:val="center"/>
              <w:textAlignment w:val="bottom"/>
              <w:rPr>
                <w:rFonts w:ascii="Times New Roman" w:hAnsi="Times New Roman" w:cs="Times New Roman"/>
                <w:b w:val="0"/>
                <w:i w:val="0"/>
                <w:color w:val="000000" w:themeColor="text1"/>
                <w:sz w:val="24"/>
              </w:rPr>
            </w:pPr>
            <w:r w:rsidRPr="00C56702">
              <w:rPr>
                <w:rFonts w:ascii="Times New Roman" w:hAnsi="Times New Roman" w:cs="Times New Roman"/>
                <w:b w:val="0"/>
                <w:i w:val="0"/>
                <w:color w:val="000000" w:themeColor="text1"/>
                <w:sz w:val="24"/>
              </w:rPr>
              <w:t>4,000</w:t>
            </w:r>
          </w:p>
          <w:p w14:paraId="46FA5360" w14:textId="247473A9" w:rsidR="00BD4243" w:rsidRPr="007456FE" w:rsidRDefault="00BD4243" w:rsidP="00BD4243">
            <w:pPr>
              <w:pStyle w:val="4"/>
              <w:tabs>
                <w:tab w:val="left" w:pos="993"/>
              </w:tabs>
              <w:autoSpaceDE w:val="0"/>
              <w:autoSpaceDN w:val="0"/>
              <w:snapToGrid w:val="0"/>
              <w:spacing w:line="240" w:lineRule="auto"/>
              <w:jc w:val="center"/>
              <w:textAlignment w:val="bottom"/>
              <w:rPr>
                <w:rFonts w:ascii="Times New Roman" w:hAnsi="Times New Roman" w:cs="Times New Roman"/>
                <w:b w:val="0"/>
                <w:bCs w:val="0"/>
                <w:i w:val="0"/>
                <w:iCs w:val="0"/>
                <w:color w:val="000000" w:themeColor="text1"/>
                <w:sz w:val="24"/>
              </w:rPr>
            </w:pPr>
          </w:p>
        </w:tc>
        <w:tc>
          <w:tcPr>
            <w:tcW w:w="1433" w:type="dxa"/>
          </w:tcPr>
          <w:p w14:paraId="10D5AB2C" w14:textId="77777777" w:rsidR="00BD4243" w:rsidRPr="007456FE" w:rsidRDefault="00BD4243" w:rsidP="00BD4243">
            <w:pPr>
              <w:pStyle w:val="4"/>
              <w:autoSpaceDE w:val="0"/>
              <w:autoSpaceDN w:val="0"/>
              <w:snapToGrid w:val="0"/>
              <w:jc w:val="center"/>
              <w:textAlignment w:val="bottom"/>
              <w:rPr>
                <w:rFonts w:ascii="Times New Roman" w:hAnsi="Times New Roman" w:cs="Times New Roman"/>
                <w:b w:val="0"/>
                <w:i w:val="0"/>
                <w:color w:val="000000" w:themeColor="text1"/>
                <w:sz w:val="24"/>
              </w:rPr>
            </w:pPr>
            <w:r w:rsidRPr="00C56702">
              <w:rPr>
                <w:rFonts w:ascii="Times New Roman" w:hAnsi="Times New Roman" w:cs="Times New Roman"/>
                <w:b w:val="0"/>
                <w:i w:val="0"/>
                <w:color w:val="000000" w:themeColor="text1"/>
                <w:sz w:val="24"/>
              </w:rPr>
              <w:t>108.12.01~110.11.30</w:t>
            </w:r>
          </w:p>
          <w:p w14:paraId="0C5D66A4" w14:textId="05487262" w:rsidR="00BD4243" w:rsidRPr="007456FE" w:rsidRDefault="00BD4243" w:rsidP="00BD4243">
            <w:pPr>
              <w:pStyle w:val="4"/>
              <w:autoSpaceDE w:val="0"/>
              <w:autoSpaceDN w:val="0"/>
              <w:snapToGrid w:val="0"/>
              <w:jc w:val="center"/>
              <w:textAlignment w:val="bottom"/>
              <w:rPr>
                <w:rFonts w:ascii="Times New Roman" w:hAnsi="Times New Roman" w:cs="Times New Roman"/>
                <w:b w:val="0"/>
                <w:bCs w:val="0"/>
                <w:i w:val="0"/>
                <w:iCs w:val="0"/>
                <w:color w:val="000000" w:themeColor="text1"/>
                <w:sz w:val="24"/>
              </w:rPr>
            </w:pPr>
          </w:p>
        </w:tc>
      </w:tr>
      <w:tr w:rsidR="00BD4243" w:rsidRPr="00EE3251" w14:paraId="4A729DA2" w14:textId="77777777" w:rsidTr="000F6A09">
        <w:trPr>
          <w:trHeight w:val="377"/>
          <w:jc w:val="right"/>
        </w:trPr>
        <w:tc>
          <w:tcPr>
            <w:tcW w:w="1402" w:type="dxa"/>
            <w:vAlign w:val="center"/>
          </w:tcPr>
          <w:p w14:paraId="6436281F" w14:textId="0E46F05C" w:rsidR="00BD4243" w:rsidRPr="000F6A09" w:rsidRDefault="00BD4243" w:rsidP="000F6A09">
            <w:pPr>
              <w:snapToGrid w:val="0"/>
              <w:spacing w:line="240" w:lineRule="auto"/>
              <w:rPr>
                <w:bCs/>
                <w:iCs/>
                <w:color w:val="000000" w:themeColor="text1"/>
              </w:rPr>
            </w:pPr>
            <w:r w:rsidRPr="00EE3251">
              <w:rPr>
                <w:bCs/>
                <w:iCs/>
                <w:color w:val="000000" w:themeColor="text1"/>
              </w:rPr>
              <w:t>清華大學</w:t>
            </w:r>
          </w:p>
        </w:tc>
        <w:tc>
          <w:tcPr>
            <w:tcW w:w="1687" w:type="dxa"/>
            <w:vAlign w:val="center"/>
          </w:tcPr>
          <w:p w14:paraId="0CAE10FF" w14:textId="1F16B556" w:rsidR="00BD4243" w:rsidRPr="00EE3251" w:rsidRDefault="00BD4243" w:rsidP="00BD4243">
            <w:pPr>
              <w:pStyle w:val="4"/>
              <w:tabs>
                <w:tab w:val="left" w:pos="993"/>
              </w:tabs>
              <w:autoSpaceDE w:val="0"/>
              <w:autoSpaceDN w:val="0"/>
              <w:snapToGrid w:val="0"/>
              <w:spacing w:line="240" w:lineRule="auto"/>
              <w:textAlignment w:val="bottom"/>
              <w:rPr>
                <w:rFonts w:ascii="Times New Roman" w:hAnsi="Times New Roman" w:cs="Times New Roman"/>
                <w:b w:val="0"/>
                <w:i w:val="0"/>
                <w:color w:val="000000" w:themeColor="text1"/>
                <w:sz w:val="24"/>
              </w:rPr>
            </w:pPr>
            <w:r w:rsidRPr="00EE3251">
              <w:rPr>
                <w:rFonts w:ascii="Times New Roman" w:hAnsi="Times New Roman" w:cs="Times New Roman"/>
                <w:b w:val="0"/>
                <w:i w:val="0"/>
                <w:iCs w:val="0"/>
                <w:color w:val="000000" w:themeColor="text1"/>
                <w:sz w:val="24"/>
              </w:rPr>
              <w:t>語意分割引擎設計</w:t>
            </w:r>
          </w:p>
        </w:tc>
        <w:tc>
          <w:tcPr>
            <w:tcW w:w="2811" w:type="dxa"/>
          </w:tcPr>
          <w:p w14:paraId="0CCEB10D" w14:textId="66E2A71A" w:rsidR="00BD4243" w:rsidRPr="00EE3251" w:rsidRDefault="00BD4243" w:rsidP="00BD4243">
            <w:pPr>
              <w:widowControl/>
              <w:numPr>
                <w:ilvl w:val="0"/>
                <w:numId w:val="16"/>
              </w:numPr>
              <w:adjustRightInd/>
              <w:spacing w:before="100" w:beforeAutospacing="1" w:after="100" w:afterAutospacing="1" w:line="240" w:lineRule="auto"/>
              <w:ind w:left="247" w:hanging="247"/>
              <w:textAlignment w:val="auto"/>
              <w:rPr>
                <w:bCs/>
                <w:iCs/>
                <w:color w:val="000000" w:themeColor="text1"/>
              </w:rPr>
            </w:pPr>
            <w:r w:rsidRPr="00EE3251">
              <w:rPr>
                <w:color w:val="000000" w:themeColor="text1"/>
              </w:rPr>
              <w:t>U-HarDNet</w:t>
            </w:r>
            <w:r w:rsidRPr="00EE3251">
              <w:rPr>
                <w:bCs/>
                <w:iCs/>
                <w:color w:val="000000" w:themeColor="text1"/>
              </w:rPr>
              <w:t>視訊語義分割</w:t>
            </w:r>
            <w:r w:rsidRPr="00EE3251">
              <w:rPr>
                <w:color w:val="000000" w:themeColor="text1"/>
              </w:rPr>
              <w:t>神經網路模型</w:t>
            </w:r>
            <w:r w:rsidRPr="00EE3251">
              <w:rPr>
                <w:bCs/>
                <w:iCs/>
                <w:color w:val="000000" w:themeColor="text1"/>
              </w:rPr>
              <w:t>設計</w:t>
            </w:r>
          </w:p>
        </w:tc>
        <w:tc>
          <w:tcPr>
            <w:tcW w:w="1406" w:type="dxa"/>
          </w:tcPr>
          <w:p w14:paraId="706AEBDA" w14:textId="6C359C46" w:rsidR="00BD4243" w:rsidRPr="00EE3251" w:rsidRDefault="00BD4243" w:rsidP="00BD4243">
            <w:pPr>
              <w:pStyle w:val="4"/>
              <w:tabs>
                <w:tab w:val="left" w:pos="993"/>
              </w:tabs>
              <w:autoSpaceDE w:val="0"/>
              <w:autoSpaceDN w:val="0"/>
              <w:snapToGrid w:val="0"/>
              <w:spacing w:line="240" w:lineRule="auto"/>
              <w:jc w:val="center"/>
              <w:textAlignment w:val="bottom"/>
              <w:rPr>
                <w:rFonts w:ascii="Times New Roman" w:hAnsi="Times New Roman" w:cs="Times New Roman"/>
                <w:b w:val="0"/>
                <w:bCs w:val="0"/>
                <w:i w:val="0"/>
                <w:iCs w:val="0"/>
                <w:color w:val="000000" w:themeColor="text1"/>
                <w:sz w:val="24"/>
              </w:rPr>
            </w:pPr>
            <w:r w:rsidRPr="00EE3251">
              <w:rPr>
                <w:rFonts w:ascii="Times New Roman" w:hAnsi="Times New Roman" w:cs="Times New Roman"/>
                <w:b w:val="0"/>
                <w:bCs w:val="0"/>
                <w:i w:val="0"/>
                <w:iCs w:val="0"/>
                <w:color w:val="000000" w:themeColor="text1"/>
                <w:sz w:val="24"/>
              </w:rPr>
              <w:t>3,000</w:t>
            </w:r>
          </w:p>
        </w:tc>
        <w:tc>
          <w:tcPr>
            <w:tcW w:w="1433" w:type="dxa"/>
          </w:tcPr>
          <w:p w14:paraId="50E709DF" w14:textId="297AAC32" w:rsidR="00BD4243" w:rsidRPr="00EE3251" w:rsidRDefault="00BD4243" w:rsidP="00BD4243">
            <w:pPr>
              <w:pStyle w:val="4"/>
              <w:autoSpaceDE w:val="0"/>
              <w:autoSpaceDN w:val="0"/>
              <w:snapToGrid w:val="0"/>
              <w:jc w:val="center"/>
              <w:textAlignment w:val="bottom"/>
              <w:rPr>
                <w:rFonts w:ascii="Times New Roman" w:hAnsi="Times New Roman" w:cs="Times New Roman"/>
                <w:b w:val="0"/>
                <w:bCs w:val="0"/>
                <w:i w:val="0"/>
                <w:iCs w:val="0"/>
                <w:sz w:val="24"/>
              </w:rPr>
            </w:pPr>
            <w:r w:rsidRPr="00EE3251">
              <w:rPr>
                <w:rFonts w:ascii="Times New Roman" w:hAnsi="Times New Roman" w:cs="Times New Roman"/>
                <w:b w:val="0"/>
                <w:bCs w:val="0"/>
                <w:i w:val="0"/>
                <w:iCs w:val="0"/>
                <w:sz w:val="24"/>
              </w:rPr>
              <w:t>108.12.01~110.11.30</w:t>
            </w:r>
          </w:p>
        </w:tc>
      </w:tr>
      <w:tr w:rsidR="007456FE" w:rsidRPr="00EE3251" w14:paraId="029B0919" w14:textId="77777777" w:rsidTr="000F6A09">
        <w:trPr>
          <w:trHeight w:val="377"/>
          <w:jc w:val="right"/>
        </w:trPr>
        <w:tc>
          <w:tcPr>
            <w:tcW w:w="1402" w:type="dxa"/>
            <w:vAlign w:val="center"/>
          </w:tcPr>
          <w:p w14:paraId="338734EF" w14:textId="3F104BEE" w:rsidR="007456FE" w:rsidRPr="00786418" w:rsidRDefault="007456FE" w:rsidP="007456FE">
            <w:pPr>
              <w:snapToGrid w:val="0"/>
              <w:spacing w:line="240" w:lineRule="auto"/>
              <w:rPr>
                <w:bCs/>
                <w:iCs/>
                <w:color w:val="000000" w:themeColor="text1"/>
              </w:rPr>
            </w:pPr>
            <w:r w:rsidRPr="00C56702">
              <w:rPr>
                <w:rFonts w:hint="eastAsia"/>
                <w:bCs/>
                <w:iCs/>
                <w:color w:val="000000" w:themeColor="text1"/>
              </w:rPr>
              <w:t>雲林科技大學</w:t>
            </w:r>
          </w:p>
        </w:tc>
        <w:tc>
          <w:tcPr>
            <w:tcW w:w="1687" w:type="dxa"/>
            <w:vAlign w:val="center"/>
          </w:tcPr>
          <w:p w14:paraId="65069208" w14:textId="1E07399E" w:rsidR="007456FE" w:rsidRPr="00786418" w:rsidRDefault="007456FE" w:rsidP="007456FE">
            <w:pPr>
              <w:pStyle w:val="4"/>
              <w:tabs>
                <w:tab w:val="left" w:pos="993"/>
              </w:tabs>
              <w:autoSpaceDE w:val="0"/>
              <w:autoSpaceDN w:val="0"/>
              <w:snapToGrid w:val="0"/>
              <w:spacing w:line="240" w:lineRule="auto"/>
              <w:textAlignment w:val="bottom"/>
              <w:rPr>
                <w:rFonts w:ascii="Times New Roman" w:hAnsi="Times New Roman" w:cs="Times New Roman"/>
                <w:b w:val="0"/>
                <w:i w:val="0"/>
                <w:color w:val="000000" w:themeColor="text1"/>
                <w:sz w:val="24"/>
              </w:rPr>
            </w:pPr>
            <w:r w:rsidRPr="00C56702">
              <w:rPr>
                <w:rFonts w:ascii="Times New Roman" w:hAnsi="Times New Roman" w:cs="Times New Roman" w:hint="eastAsia"/>
                <w:b w:val="0"/>
                <w:i w:val="0"/>
                <w:color w:val="000000" w:themeColor="text1"/>
                <w:sz w:val="24"/>
              </w:rPr>
              <w:t>汽車安全應用後處理開發</w:t>
            </w:r>
          </w:p>
        </w:tc>
        <w:tc>
          <w:tcPr>
            <w:tcW w:w="2811" w:type="dxa"/>
          </w:tcPr>
          <w:p w14:paraId="6BBAAF0E" w14:textId="77777777" w:rsidR="007456FE" w:rsidRPr="00C56702" w:rsidRDefault="007456FE" w:rsidP="007456FE">
            <w:pPr>
              <w:widowControl/>
              <w:numPr>
                <w:ilvl w:val="0"/>
                <w:numId w:val="16"/>
              </w:numPr>
              <w:adjustRightInd/>
              <w:spacing w:before="100" w:beforeAutospacing="1" w:after="100" w:afterAutospacing="1" w:line="240" w:lineRule="auto"/>
              <w:ind w:left="247" w:hanging="247"/>
              <w:textAlignment w:val="auto"/>
              <w:rPr>
                <w:bCs/>
                <w:iCs/>
                <w:color w:val="000000" w:themeColor="text1"/>
              </w:rPr>
            </w:pPr>
            <w:r w:rsidRPr="00C56702">
              <w:rPr>
                <w:rFonts w:hint="eastAsia"/>
                <w:bCs/>
                <w:iCs/>
                <w:color w:val="000000" w:themeColor="text1"/>
              </w:rPr>
              <w:t>數位訊號處理器在神經網路架構研究</w:t>
            </w:r>
          </w:p>
          <w:p w14:paraId="73DAACE3" w14:textId="77777777" w:rsidR="007456FE" w:rsidRPr="00C56702" w:rsidRDefault="007456FE" w:rsidP="007456FE">
            <w:pPr>
              <w:widowControl/>
              <w:numPr>
                <w:ilvl w:val="0"/>
                <w:numId w:val="16"/>
              </w:numPr>
              <w:adjustRightInd/>
              <w:spacing w:before="100" w:beforeAutospacing="1" w:after="100" w:afterAutospacing="1" w:line="240" w:lineRule="auto"/>
              <w:ind w:left="247" w:hanging="247"/>
              <w:textAlignment w:val="auto"/>
              <w:rPr>
                <w:bCs/>
                <w:iCs/>
                <w:color w:val="000000" w:themeColor="text1"/>
              </w:rPr>
            </w:pPr>
            <w:r w:rsidRPr="00C56702">
              <w:rPr>
                <w:rFonts w:hint="eastAsia"/>
                <w:bCs/>
                <w:iCs/>
                <w:color w:val="000000" w:themeColor="text1"/>
              </w:rPr>
              <w:t>語意分割後之</w:t>
            </w:r>
            <w:r w:rsidRPr="00C56702">
              <w:rPr>
                <w:bCs/>
                <w:iCs/>
                <w:color w:val="000000" w:themeColor="text1"/>
              </w:rPr>
              <w:t>DSP</w:t>
            </w:r>
            <w:r w:rsidRPr="00C56702">
              <w:rPr>
                <w:rFonts w:hint="eastAsia"/>
                <w:bCs/>
                <w:iCs/>
                <w:color w:val="000000" w:themeColor="text1"/>
              </w:rPr>
              <w:t>獨立物件切割訊號處理</w:t>
            </w:r>
          </w:p>
          <w:p w14:paraId="27276399" w14:textId="77777777" w:rsidR="007456FE" w:rsidRPr="00C56702" w:rsidRDefault="007456FE" w:rsidP="007456FE">
            <w:pPr>
              <w:widowControl/>
              <w:numPr>
                <w:ilvl w:val="0"/>
                <w:numId w:val="16"/>
              </w:numPr>
              <w:adjustRightInd/>
              <w:spacing w:before="100" w:beforeAutospacing="1" w:after="100" w:afterAutospacing="1" w:line="240" w:lineRule="auto"/>
              <w:ind w:left="247" w:hanging="247"/>
              <w:textAlignment w:val="auto"/>
              <w:rPr>
                <w:bCs/>
                <w:iCs/>
                <w:color w:val="000000" w:themeColor="text1"/>
              </w:rPr>
            </w:pPr>
            <w:r w:rsidRPr="00C56702">
              <w:rPr>
                <w:bCs/>
                <w:iCs/>
                <w:color w:val="000000" w:themeColor="text1"/>
              </w:rPr>
              <w:t>DSP</w:t>
            </w:r>
            <w:r w:rsidRPr="00C56702">
              <w:rPr>
                <w:rFonts w:hint="eastAsia"/>
                <w:bCs/>
                <w:iCs/>
                <w:color w:val="000000" w:themeColor="text1"/>
              </w:rPr>
              <w:t>獨立物件切割包含汽車、行人、騎士、道路標線、道路標誌、道路號誌等。</w:t>
            </w:r>
          </w:p>
          <w:p w14:paraId="6E4822B2" w14:textId="31DB9C67" w:rsidR="007456FE" w:rsidRPr="00786418" w:rsidRDefault="007456FE" w:rsidP="007456FE">
            <w:pPr>
              <w:widowControl/>
              <w:numPr>
                <w:ilvl w:val="0"/>
                <w:numId w:val="16"/>
              </w:numPr>
              <w:adjustRightInd/>
              <w:spacing w:before="100" w:beforeAutospacing="1" w:after="100" w:afterAutospacing="1" w:line="240" w:lineRule="auto"/>
              <w:ind w:left="247" w:hanging="247"/>
              <w:textAlignment w:val="auto"/>
              <w:rPr>
                <w:bCs/>
                <w:iCs/>
                <w:color w:val="000000" w:themeColor="text1"/>
              </w:rPr>
            </w:pPr>
            <w:r w:rsidRPr="00C56702">
              <w:rPr>
                <w:bCs/>
                <w:iCs/>
                <w:color w:val="000000" w:themeColor="text1"/>
              </w:rPr>
              <w:t>ARM</w:t>
            </w:r>
            <w:r w:rsidRPr="00C56702">
              <w:rPr>
                <w:rFonts w:hint="eastAsia"/>
                <w:bCs/>
                <w:iCs/>
                <w:color w:val="000000" w:themeColor="text1"/>
              </w:rPr>
              <w:t>自駕車使用情境後處理</w:t>
            </w:r>
            <w:r w:rsidR="00375BE6">
              <w:rPr>
                <w:rFonts w:hint="eastAsia"/>
                <w:bCs/>
                <w:iCs/>
                <w:color w:val="000000" w:themeColor="text1"/>
              </w:rPr>
              <w:t>。</w:t>
            </w:r>
          </w:p>
          <w:p w14:paraId="481D3B9C" w14:textId="2C253D31" w:rsidR="007456FE" w:rsidRPr="00786418" w:rsidRDefault="007456FE" w:rsidP="00375BE6">
            <w:pPr>
              <w:widowControl/>
              <w:adjustRightInd/>
              <w:spacing w:before="100" w:beforeAutospacing="1" w:after="100" w:afterAutospacing="1" w:line="240" w:lineRule="auto"/>
              <w:ind w:left="247"/>
              <w:textAlignment w:val="auto"/>
              <w:rPr>
                <w:bCs/>
                <w:iCs/>
                <w:color w:val="000000" w:themeColor="text1"/>
              </w:rPr>
            </w:pPr>
          </w:p>
        </w:tc>
        <w:tc>
          <w:tcPr>
            <w:tcW w:w="1406" w:type="dxa"/>
          </w:tcPr>
          <w:p w14:paraId="545810C3" w14:textId="77777777" w:rsidR="007456FE" w:rsidRPr="00786418" w:rsidRDefault="007456FE" w:rsidP="007456FE">
            <w:pPr>
              <w:pStyle w:val="4"/>
              <w:tabs>
                <w:tab w:val="left" w:pos="993"/>
              </w:tabs>
              <w:autoSpaceDE w:val="0"/>
              <w:autoSpaceDN w:val="0"/>
              <w:snapToGrid w:val="0"/>
              <w:spacing w:line="240" w:lineRule="auto"/>
              <w:jc w:val="center"/>
              <w:textAlignment w:val="bottom"/>
              <w:rPr>
                <w:rFonts w:ascii="Times New Roman" w:hAnsi="Times New Roman" w:cs="Times New Roman"/>
                <w:b w:val="0"/>
                <w:i w:val="0"/>
                <w:color w:val="000000" w:themeColor="text1"/>
                <w:sz w:val="24"/>
              </w:rPr>
            </w:pPr>
            <w:r w:rsidRPr="00C56702">
              <w:rPr>
                <w:rFonts w:ascii="Times New Roman" w:hAnsi="Times New Roman" w:cs="Times New Roman"/>
                <w:b w:val="0"/>
                <w:i w:val="0"/>
                <w:color w:val="000000" w:themeColor="text1"/>
                <w:sz w:val="24"/>
              </w:rPr>
              <w:t>3,800</w:t>
            </w:r>
          </w:p>
          <w:p w14:paraId="2484AF6F" w14:textId="2BA949B5" w:rsidR="007456FE" w:rsidRPr="00786418" w:rsidRDefault="007456FE" w:rsidP="007456FE">
            <w:pPr>
              <w:pStyle w:val="4"/>
              <w:tabs>
                <w:tab w:val="left" w:pos="993"/>
              </w:tabs>
              <w:autoSpaceDE w:val="0"/>
              <w:autoSpaceDN w:val="0"/>
              <w:snapToGrid w:val="0"/>
              <w:spacing w:line="240" w:lineRule="auto"/>
              <w:jc w:val="center"/>
              <w:textAlignment w:val="bottom"/>
              <w:rPr>
                <w:rFonts w:ascii="Times New Roman" w:hAnsi="Times New Roman" w:cs="Times New Roman"/>
                <w:b w:val="0"/>
                <w:bCs w:val="0"/>
                <w:i w:val="0"/>
                <w:iCs w:val="0"/>
                <w:color w:val="000000" w:themeColor="text1"/>
                <w:sz w:val="24"/>
              </w:rPr>
            </w:pPr>
          </w:p>
        </w:tc>
        <w:tc>
          <w:tcPr>
            <w:tcW w:w="1433" w:type="dxa"/>
          </w:tcPr>
          <w:p w14:paraId="158AF7CE" w14:textId="77777777" w:rsidR="007456FE" w:rsidRPr="00786418" w:rsidRDefault="007456FE" w:rsidP="007456FE">
            <w:pPr>
              <w:pStyle w:val="4"/>
              <w:autoSpaceDE w:val="0"/>
              <w:autoSpaceDN w:val="0"/>
              <w:snapToGrid w:val="0"/>
              <w:jc w:val="center"/>
              <w:textAlignment w:val="bottom"/>
              <w:rPr>
                <w:rFonts w:ascii="Times New Roman" w:hAnsi="Times New Roman" w:cs="Times New Roman"/>
                <w:b w:val="0"/>
                <w:bCs w:val="0"/>
                <w:i w:val="0"/>
                <w:iCs w:val="0"/>
                <w:sz w:val="24"/>
              </w:rPr>
            </w:pPr>
            <w:r w:rsidRPr="00C56702">
              <w:rPr>
                <w:rFonts w:ascii="Times New Roman" w:hAnsi="Times New Roman" w:cs="Times New Roman"/>
                <w:b w:val="0"/>
                <w:bCs w:val="0"/>
                <w:i w:val="0"/>
                <w:iCs w:val="0"/>
                <w:sz w:val="24"/>
              </w:rPr>
              <w:t>108.12.01~110.11.30</w:t>
            </w:r>
          </w:p>
          <w:p w14:paraId="114AEE0C" w14:textId="187D747B" w:rsidR="007456FE" w:rsidRPr="00786418" w:rsidRDefault="007456FE" w:rsidP="007456FE">
            <w:pPr>
              <w:pStyle w:val="4"/>
              <w:autoSpaceDE w:val="0"/>
              <w:autoSpaceDN w:val="0"/>
              <w:snapToGrid w:val="0"/>
              <w:jc w:val="center"/>
              <w:textAlignment w:val="bottom"/>
              <w:rPr>
                <w:rFonts w:ascii="Times New Roman" w:hAnsi="Times New Roman" w:cs="Times New Roman"/>
                <w:b w:val="0"/>
                <w:bCs w:val="0"/>
                <w:i w:val="0"/>
                <w:iCs w:val="0"/>
                <w:sz w:val="24"/>
              </w:rPr>
            </w:pPr>
          </w:p>
        </w:tc>
      </w:tr>
    </w:tbl>
    <w:p w14:paraId="1BB453B9" w14:textId="26FA24C0" w:rsidR="00540BF0" w:rsidRDefault="00540BF0" w:rsidP="00C4521B">
      <w:pPr>
        <w:tabs>
          <w:tab w:val="left" w:pos="1200"/>
        </w:tabs>
        <w:kinsoku w:val="0"/>
        <w:snapToGrid w:val="0"/>
        <w:spacing w:line="240" w:lineRule="auto"/>
        <w:ind w:leftChars="296" w:left="710"/>
        <w:jc w:val="both"/>
        <w:rPr>
          <w:snapToGrid w:val="0"/>
          <w:color w:val="C00000"/>
        </w:rPr>
      </w:pPr>
    </w:p>
    <w:p w14:paraId="6560A547" w14:textId="18DF99F3" w:rsidR="00DF582F" w:rsidRDefault="00DF582F" w:rsidP="00C4521B">
      <w:pPr>
        <w:tabs>
          <w:tab w:val="left" w:pos="1200"/>
        </w:tabs>
        <w:kinsoku w:val="0"/>
        <w:snapToGrid w:val="0"/>
        <w:spacing w:line="240" w:lineRule="auto"/>
        <w:ind w:leftChars="296" w:left="710"/>
        <w:jc w:val="both"/>
        <w:rPr>
          <w:snapToGrid w:val="0"/>
          <w:color w:val="C00000"/>
        </w:rPr>
      </w:pPr>
    </w:p>
    <w:p w14:paraId="5521BC7E" w14:textId="2C988DF6" w:rsidR="00DF582F" w:rsidRDefault="00DF582F" w:rsidP="00C4521B">
      <w:pPr>
        <w:tabs>
          <w:tab w:val="left" w:pos="1200"/>
        </w:tabs>
        <w:kinsoku w:val="0"/>
        <w:snapToGrid w:val="0"/>
        <w:spacing w:line="240" w:lineRule="auto"/>
        <w:ind w:leftChars="296" w:left="710"/>
        <w:jc w:val="both"/>
        <w:rPr>
          <w:snapToGrid w:val="0"/>
          <w:color w:val="C00000"/>
        </w:rPr>
      </w:pPr>
    </w:p>
    <w:p w14:paraId="738AE87C" w14:textId="2428D0A6" w:rsidR="00DF582F" w:rsidRDefault="00DF582F" w:rsidP="00C4521B">
      <w:pPr>
        <w:tabs>
          <w:tab w:val="left" w:pos="1200"/>
        </w:tabs>
        <w:kinsoku w:val="0"/>
        <w:snapToGrid w:val="0"/>
        <w:spacing w:line="240" w:lineRule="auto"/>
        <w:ind w:leftChars="296" w:left="710"/>
        <w:jc w:val="both"/>
        <w:rPr>
          <w:snapToGrid w:val="0"/>
          <w:color w:val="C00000"/>
        </w:rPr>
      </w:pPr>
    </w:p>
    <w:p w14:paraId="4CD94101" w14:textId="2C115BF9" w:rsidR="00DF582F" w:rsidRDefault="00DF582F" w:rsidP="00C4521B">
      <w:pPr>
        <w:tabs>
          <w:tab w:val="left" w:pos="1200"/>
        </w:tabs>
        <w:kinsoku w:val="0"/>
        <w:snapToGrid w:val="0"/>
        <w:spacing w:line="240" w:lineRule="auto"/>
        <w:ind w:leftChars="296" w:left="710"/>
        <w:jc w:val="both"/>
        <w:rPr>
          <w:snapToGrid w:val="0"/>
          <w:color w:val="C00000"/>
        </w:rPr>
      </w:pPr>
    </w:p>
    <w:p w14:paraId="31023CE5" w14:textId="2A2D3FB9" w:rsidR="00DF582F" w:rsidRDefault="00DF582F" w:rsidP="00C4521B">
      <w:pPr>
        <w:tabs>
          <w:tab w:val="left" w:pos="1200"/>
        </w:tabs>
        <w:kinsoku w:val="0"/>
        <w:snapToGrid w:val="0"/>
        <w:spacing w:line="240" w:lineRule="auto"/>
        <w:ind w:leftChars="296" w:left="710"/>
        <w:jc w:val="both"/>
        <w:rPr>
          <w:snapToGrid w:val="0"/>
          <w:color w:val="C00000"/>
        </w:rPr>
      </w:pPr>
    </w:p>
    <w:p w14:paraId="24F257DA" w14:textId="34667AAC" w:rsidR="00DF582F" w:rsidRDefault="00DF582F" w:rsidP="00C4521B">
      <w:pPr>
        <w:tabs>
          <w:tab w:val="left" w:pos="1200"/>
        </w:tabs>
        <w:kinsoku w:val="0"/>
        <w:snapToGrid w:val="0"/>
        <w:spacing w:line="240" w:lineRule="auto"/>
        <w:ind w:leftChars="296" w:left="710"/>
        <w:jc w:val="both"/>
        <w:rPr>
          <w:snapToGrid w:val="0"/>
          <w:color w:val="C00000"/>
        </w:rPr>
      </w:pPr>
    </w:p>
    <w:p w14:paraId="5A7CD9D2" w14:textId="08BEBAC5" w:rsidR="00DF582F" w:rsidRDefault="00DF582F" w:rsidP="00C4521B">
      <w:pPr>
        <w:tabs>
          <w:tab w:val="left" w:pos="1200"/>
        </w:tabs>
        <w:kinsoku w:val="0"/>
        <w:snapToGrid w:val="0"/>
        <w:spacing w:line="240" w:lineRule="auto"/>
        <w:ind w:leftChars="296" w:left="710"/>
        <w:jc w:val="both"/>
        <w:rPr>
          <w:snapToGrid w:val="0"/>
          <w:color w:val="C00000"/>
        </w:rPr>
      </w:pPr>
    </w:p>
    <w:p w14:paraId="180FCCB1" w14:textId="7FE6042A" w:rsidR="00DF582F" w:rsidRDefault="00DF582F" w:rsidP="00C4521B">
      <w:pPr>
        <w:tabs>
          <w:tab w:val="left" w:pos="1200"/>
        </w:tabs>
        <w:kinsoku w:val="0"/>
        <w:snapToGrid w:val="0"/>
        <w:spacing w:line="240" w:lineRule="auto"/>
        <w:ind w:leftChars="296" w:left="710"/>
        <w:jc w:val="both"/>
        <w:rPr>
          <w:snapToGrid w:val="0"/>
          <w:color w:val="C00000"/>
        </w:rPr>
      </w:pPr>
    </w:p>
    <w:p w14:paraId="363AC229" w14:textId="4856E295" w:rsidR="00DF582F" w:rsidRDefault="00DF582F" w:rsidP="00C4521B">
      <w:pPr>
        <w:tabs>
          <w:tab w:val="left" w:pos="1200"/>
        </w:tabs>
        <w:kinsoku w:val="0"/>
        <w:snapToGrid w:val="0"/>
        <w:spacing w:line="240" w:lineRule="auto"/>
        <w:ind w:leftChars="296" w:left="710"/>
        <w:jc w:val="both"/>
        <w:rPr>
          <w:snapToGrid w:val="0"/>
          <w:color w:val="C00000"/>
        </w:rPr>
      </w:pPr>
    </w:p>
    <w:p w14:paraId="2EBEA3BE" w14:textId="4C82A2BF" w:rsidR="00DF582F" w:rsidRPr="00EE3251" w:rsidRDefault="00B51EF7" w:rsidP="00B51EF7">
      <w:pPr>
        <w:widowControl/>
        <w:adjustRightInd/>
        <w:spacing w:line="240" w:lineRule="auto"/>
        <w:textAlignment w:val="auto"/>
        <w:rPr>
          <w:snapToGrid w:val="0"/>
          <w:color w:val="C00000"/>
        </w:rPr>
      </w:pPr>
      <w:r>
        <w:rPr>
          <w:snapToGrid w:val="0"/>
          <w:color w:val="C00000"/>
        </w:rPr>
        <w:br w:type="page"/>
      </w:r>
    </w:p>
    <w:p w14:paraId="0C935943" w14:textId="74326DC9" w:rsidR="00C302F0" w:rsidRPr="00EE3251" w:rsidRDefault="00C302F0" w:rsidP="00C302F0">
      <w:pPr>
        <w:pStyle w:val="aff2"/>
        <w:keepNext/>
        <w:rPr>
          <w:rFonts w:ascii="Times New Roman" w:eastAsia="標楷體" w:hAnsi="Times New Roman"/>
        </w:rPr>
      </w:pPr>
      <w:bookmarkStart w:id="403" w:name="_Toc38355116"/>
      <w:r w:rsidRPr="00EE3251">
        <w:rPr>
          <w:rFonts w:ascii="Times New Roman" w:eastAsia="標楷體" w:hAnsi="Times New Roman"/>
        </w:rPr>
        <w:lastRenderedPageBreak/>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13</w:t>
      </w:r>
      <w:r w:rsidRPr="00EE3251">
        <w:rPr>
          <w:rFonts w:ascii="Times New Roman" w:eastAsia="標楷體" w:hAnsi="Times New Roman"/>
        </w:rPr>
        <w:fldChar w:fldCharType="end"/>
      </w:r>
      <w:bookmarkStart w:id="404" w:name="_Hlk3389140"/>
      <w:r w:rsidRPr="00EE3251">
        <w:rPr>
          <w:rFonts w:ascii="Times New Roman" w:eastAsia="標楷體" w:hAnsi="Times New Roman"/>
          <w:snapToGrid w:val="0"/>
        </w:rPr>
        <w:t>委託研究</w:t>
      </w:r>
      <w:r w:rsidRPr="00EE3251">
        <w:rPr>
          <w:rFonts w:ascii="Times New Roman" w:eastAsia="標楷體" w:hAnsi="Times New Roman"/>
          <w:snapToGrid w:val="0"/>
        </w:rPr>
        <w:t xml:space="preserve"> – </w:t>
      </w:r>
      <w:r w:rsidRPr="00EE3251">
        <w:rPr>
          <w:rFonts w:ascii="Times New Roman" w:eastAsia="標楷體" w:hAnsi="Times New Roman"/>
          <w:snapToGrid w:val="0"/>
        </w:rPr>
        <w:t>工研院基本資料</w:t>
      </w:r>
      <w:bookmarkEnd w:id="404"/>
      <w:r w:rsidRPr="00EE3251">
        <w:rPr>
          <w:rFonts w:ascii="Times New Roman" w:eastAsia="標楷體" w:hAnsi="Times New Roman"/>
          <w:snapToGrid w:val="0"/>
        </w:rPr>
        <w:t>一覽表</w:t>
      </w:r>
      <w:bookmarkEnd w:id="403"/>
    </w:p>
    <w:tbl>
      <w:tblPr>
        <w:tblW w:w="46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19"/>
        <w:gridCol w:w="1007"/>
        <w:gridCol w:w="1127"/>
        <w:gridCol w:w="1226"/>
        <w:gridCol w:w="883"/>
        <w:gridCol w:w="231"/>
        <w:gridCol w:w="811"/>
        <w:gridCol w:w="1384"/>
      </w:tblGrid>
      <w:tr w:rsidR="00FE7D15" w:rsidRPr="00EE3251" w14:paraId="75F3BBC4"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tcPr>
          <w:p w14:paraId="16319194" w14:textId="77777777" w:rsidR="00FE7D15" w:rsidRPr="00EE3251" w:rsidRDefault="00FE7D15" w:rsidP="00C4521B">
            <w:pPr>
              <w:snapToGrid w:val="0"/>
              <w:spacing w:line="240" w:lineRule="auto"/>
              <w:jc w:val="center"/>
              <w:rPr>
                <w:snapToGrid w:val="0"/>
              </w:rPr>
            </w:pPr>
            <w:bookmarkStart w:id="405" w:name="_Hlk3554498"/>
            <w:r w:rsidRPr="00EE3251">
              <w:rPr>
                <w:snapToGrid w:val="0"/>
              </w:rPr>
              <w:t>委託研究單位</w:t>
            </w:r>
          </w:p>
        </w:tc>
        <w:tc>
          <w:tcPr>
            <w:tcW w:w="2470" w:type="pct"/>
            <w:gridSpan w:val="4"/>
            <w:tcBorders>
              <w:top w:val="single" w:sz="8" w:space="0" w:color="auto"/>
              <w:left w:val="single" w:sz="8" w:space="0" w:color="auto"/>
              <w:bottom w:val="single" w:sz="8" w:space="0" w:color="auto"/>
              <w:right w:val="single" w:sz="8" w:space="0" w:color="auto"/>
            </w:tcBorders>
          </w:tcPr>
          <w:p w14:paraId="06AA9D61" w14:textId="77777777" w:rsidR="00FE7D15" w:rsidRPr="00EE3251" w:rsidRDefault="00FE7D15" w:rsidP="00C4521B">
            <w:pPr>
              <w:snapToGrid w:val="0"/>
              <w:spacing w:line="240" w:lineRule="auto"/>
              <w:rPr>
                <w:snapToGrid w:val="0"/>
              </w:rPr>
            </w:pPr>
            <w:r w:rsidRPr="00EE3251">
              <w:rPr>
                <w:snapToGrid w:val="0"/>
              </w:rPr>
              <w:t>工業技術研究單位資通所</w:t>
            </w:r>
          </w:p>
        </w:tc>
        <w:tc>
          <w:tcPr>
            <w:tcW w:w="606" w:type="pct"/>
            <w:gridSpan w:val="2"/>
            <w:tcBorders>
              <w:top w:val="single" w:sz="8" w:space="0" w:color="auto"/>
              <w:left w:val="single" w:sz="8" w:space="0" w:color="auto"/>
              <w:bottom w:val="single" w:sz="8" w:space="0" w:color="auto"/>
              <w:right w:val="single" w:sz="8" w:space="0" w:color="auto"/>
            </w:tcBorders>
          </w:tcPr>
          <w:p w14:paraId="5A645812" w14:textId="77777777" w:rsidR="00FE7D15" w:rsidRPr="00EE3251" w:rsidRDefault="00FE7D15" w:rsidP="00C4521B">
            <w:pPr>
              <w:snapToGrid w:val="0"/>
              <w:spacing w:line="240" w:lineRule="auto"/>
              <w:jc w:val="center"/>
              <w:rPr>
                <w:snapToGrid w:val="0"/>
              </w:rPr>
            </w:pPr>
            <w:r w:rsidRPr="00EE3251">
              <w:rPr>
                <w:snapToGrid w:val="0"/>
              </w:rPr>
              <w:t>統一編號</w:t>
            </w:r>
          </w:p>
        </w:tc>
        <w:tc>
          <w:tcPr>
            <w:tcW w:w="806" w:type="pct"/>
            <w:tcBorders>
              <w:top w:val="single" w:sz="8" w:space="0" w:color="auto"/>
              <w:left w:val="single" w:sz="8" w:space="0" w:color="auto"/>
              <w:right w:val="single" w:sz="8" w:space="0" w:color="auto"/>
            </w:tcBorders>
          </w:tcPr>
          <w:p w14:paraId="56938F77" w14:textId="77777777" w:rsidR="00FE7D15" w:rsidRPr="00EE3251" w:rsidRDefault="00FE7D15" w:rsidP="00C4521B">
            <w:pPr>
              <w:snapToGrid w:val="0"/>
              <w:spacing w:line="240" w:lineRule="auto"/>
              <w:rPr>
                <w:snapToGrid w:val="0"/>
              </w:rPr>
            </w:pPr>
            <w:r w:rsidRPr="00EE3251">
              <w:rPr>
                <w:snapToGrid w:val="0"/>
              </w:rPr>
              <w:t>02750963</w:t>
            </w:r>
          </w:p>
        </w:tc>
      </w:tr>
      <w:tr w:rsidR="00FE7D15" w:rsidRPr="00EE3251" w14:paraId="52A5CB5F"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227751DB" w14:textId="77777777" w:rsidR="00FE7D15" w:rsidRPr="00EE3251" w:rsidRDefault="00FE7D15" w:rsidP="00C4521B">
            <w:pPr>
              <w:snapToGrid w:val="0"/>
              <w:spacing w:line="240" w:lineRule="auto"/>
              <w:rPr>
                <w:bCs/>
              </w:rPr>
            </w:pPr>
            <w:r w:rsidRPr="00EE3251">
              <w:t>企業</w:t>
            </w:r>
            <w:r w:rsidRPr="00EE3251">
              <w:rPr>
                <w:bCs/>
              </w:rPr>
              <w:t>經營項目</w:t>
            </w:r>
          </w:p>
        </w:tc>
        <w:tc>
          <w:tcPr>
            <w:tcW w:w="3882" w:type="pct"/>
            <w:gridSpan w:val="7"/>
            <w:tcBorders>
              <w:top w:val="single" w:sz="8" w:space="0" w:color="auto"/>
              <w:left w:val="single" w:sz="8" w:space="0" w:color="auto"/>
              <w:bottom w:val="single" w:sz="8" w:space="0" w:color="auto"/>
              <w:right w:val="single" w:sz="8" w:space="0" w:color="auto"/>
            </w:tcBorders>
          </w:tcPr>
          <w:p w14:paraId="568BF794" w14:textId="77777777" w:rsidR="00FE7D15" w:rsidRPr="00EE3251" w:rsidRDefault="00FE7D15" w:rsidP="00C4521B">
            <w:pPr>
              <w:snapToGrid w:val="0"/>
              <w:spacing w:line="240" w:lineRule="auto"/>
              <w:rPr>
                <w:bCs/>
              </w:rPr>
            </w:pPr>
            <w:r w:rsidRPr="00EE3251">
              <w:rPr>
                <w:snapToGrid w:val="0"/>
              </w:rPr>
              <w:t>自然及工程科學研究發展服務</w:t>
            </w:r>
          </w:p>
        </w:tc>
      </w:tr>
      <w:tr w:rsidR="00FE7D15" w:rsidRPr="00EE3251" w14:paraId="466F5AB1"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D77D6DA" w14:textId="77777777" w:rsidR="00FE7D15" w:rsidRPr="00EE3251" w:rsidRDefault="00FE7D15" w:rsidP="00C4521B">
            <w:pPr>
              <w:snapToGrid w:val="0"/>
              <w:spacing w:line="240" w:lineRule="auto"/>
              <w:rPr>
                <w:bCs/>
              </w:rPr>
            </w:pPr>
            <w:r w:rsidRPr="00EE3251">
              <w:t>企業</w:t>
            </w:r>
            <w:r w:rsidRPr="00EE3251">
              <w:rPr>
                <w:bCs/>
              </w:rPr>
              <w:t>近五年來</w:t>
            </w:r>
          </w:p>
          <w:p w14:paraId="397A2CC8" w14:textId="77777777" w:rsidR="00FE7D15" w:rsidRPr="00EE3251" w:rsidRDefault="00FE7D15" w:rsidP="00C4521B">
            <w:pPr>
              <w:snapToGrid w:val="0"/>
              <w:spacing w:line="240" w:lineRule="auto"/>
              <w:rPr>
                <w:bCs/>
              </w:rPr>
            </w:pPr>
            <w:r w:rsidRPr="00EE3251">
              <w:rPr>
                <w:bCs/>
              </w:rPr>
              <w:t>主要相關業務</w:t>
            </w:r>
          </w:p>
        </w:tc>
        <w:tc>
          <w:tcPr>
            <w:tcW w:w="3882" w:type="pct"/>
            <w:gridSpan w:val="7"/>
            <w:tcBorders>
              <w:top w:val="single" w:sz="8" w:space="0" w:color="auto"/>
              <w:left w:val="single" w:sz="8" w:space="0" w:color="auto"/>
              <w:bottom w:val="single" w:sz="8" w:space="0" w:color="auto"/>
              <w:right w:val="single" w:sz="8" w:space="0" w:color="auto"/>
            </w:tcBorders>
          </w:tcPr>
          <w:p w14:paraId="1F14C85A"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工業技術資訊與諮詢服務</w:t>
            </w:r>
          </w:p>
          <w:p w14:paraId="7B56FA69"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積體電路設計製作有關業務</w:t>
            </w:r>
          </w:p>
          <w:p w14:paraId="52D1868E"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光電資訊與電子零組件及系統設計、製造有關業務</w:t>
            </w:r>
          </w:p>
          <w:p w14:paraId="4B23CB87"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電子資訊產業整合服務</w:t>
            </w:r>
          </w:p>
          <w:p w14:paraId="3743E0FF"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醫療器材、設備及其相關產品組件、設計、製造相關業務</w:t>
            </w:r>
          </w:p>
          <w:p w14:paraId="421B6024"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機械類顧問服務、機動車輛檢驗與各種機械及其零件之製造、設計</w:t>
            </w:r>
          </w:p>
          <w:p w14:paraId="2F442630"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能源政策、能源節約、替代及再生能源、冷凍空調、通風、機電、自動控制、交通號誌、照明、能源轉換、燃燒系統、工業用爐、保溫保冷等工程及相關技術服務</w:t>
            </w:r>
          </w:p>
          <w:p w14:paraId="6479C27F"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地質、土木、水利、結構、大地、測量、水保、鑽探、鑿井、海事等工程、都市計畫、土地開發、環境影響評估、地下水及土壤汙染防治、資源再生、礦產土石採取、土石方資源、防蝕及靜電防護、水處理、海域探測、遙測等相關技術服務</w:t>
            </w:r>
          </w:p>
          <w:p w14:paraId="2E2771C8"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材料與化工諮詢服務、製程技術及加工技術服務、檢定服務、講習及訓練服務</w:t>
            </w:r>
          </w:p>
          <w:p w14:paraId="3A44D1DC"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提供儀器檢校技術服務、建立全國檢校追溯體系並接受各界委託研究計畫</w:t>
            </w:r>
          </w:p>
          <w:p w14:paraId="7D33B458"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建立及維持全國最高量測標準實驗室</w:t>
            </w:r>
          </w:p>
          <w:p w14:paraId="439A827D"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產業及工業科技各領域人才培訓</w:t>
            </w:r>
          </w:p>
          <w:p w14:paraId="198CCC41"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環境技術研發設計與推廣、環境策略、環境管理、環境工程、水汙染、空氣汙染、廢棄物與毒性化學物質清理及處置、環境檢驗測定、環境相關教育訓練及電子商務</w:t>
            </w:r>
          </w:p>
          <w:p w14:paraId="4984A118"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安全衛生與消防技術及設備之研發、設計、工程、推廣，以及檢驗測定、管理、輔導、教育、職業訓練與電子商務</w:t>
            </w:r>
          </w:p>
          <w:p w14:paraId="0024FA80"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電腦與通訊產品設計及應用技術業務</w:t>
            </w:r>
          </w:p>
          <w:p w14:paraId="25AABFBE"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網際網路、無線通訊及寬頻有線通訊之系統技術開發與整合</w:t>
            </w:r>
          </w:p>
          <w:p w14:paraId="228A9B31"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策略性工業輔導、系統產品整合及品質保證技術服務</w:t>
            </w:r>
          </w:p>
          <w:p w14:paraId="3A706D62"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航空與太空技術研發與服務</w:t>
            </w:r>
          </w:p>
          <w:p w14:paraId="0621267E"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智慧財產權之加值與服務，及有關業務之投資</w:t>
            </w:r>
          </w:p>
          <w:p w14:paraId="40CE53BD" w14:textId="77777777" w:rsidR="00FE7D15" w:rsidRPr="00EE3251" w:rsidRDefault="00FE7D15" w:rsidP="002D5ED4">
            <w:pPr>
              <w:pStyle w:val="affc"/>
              <w:widowControl/>
              <w:numPr>
                <w:ilvl w:val="0"/>
                <w:numId w:val="17"/>
              </w:numPr>
              <w:adjustRightInd w:val="0"/>
              <w:snapToGrid w:val="0"/>
              <w:ind w:leftChars="0" w:left="324" w:hanging="284"/>
              <w:rPr>
                <w:rFonts w:ascii="Times New Roman"/>
                <w:b/>
                <w:bCs/>
                <w:sz w:val="24"/>
              </w:rPr>
            </w:pPr>
            <w:r w:rsidRPr="00EE3251">
              <w:rPr>
                <w:rFonts w:ascii="Times New Roman"/>
                <w:bCs/>
                <w:sz w:val="24"/>
              </w:rPr>
              <w:t>其他工業技術之研究與服務</w:t>
            </w:r>
          </w:p>
        </w:tc>
      </w:tr>
      <w:tr w:rsidR="00FE7D15" w:rsidRPr="00EE3251" w14:paraId="52D87484" w14:textId="77777777" w:rsidTr="00F3379A">
        <w:trPr>
          <w:trHeight w:val="376"/>
          <w:jc w:val="right"/>
        </w:trPr>
        <w:tc>
          <w:tcPr>
            <w:tcW w:w="1118" w:type="pct"/>
            <w:vMerge w:val="restar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8F71AC2" w14:textId="77777777" w:rsidR="00FE7D15" w:rsidRPr="00EE3251" w:rsidRDefault="00FE7D15" w:rsidP="00C4521B">
            <w:pPr>
              <w:snapToGrid w:val="0"/>
              <w:spacing w:line="240" w:lineRule="auto"/>
            </w:pPr>
            <w:r w:rsidRPr="00EE3251">
              <w:t>企業近</w:t>
            </w:r>
            <w:r w:rsidRPr="00EE3251">
              <w:t>3</w:t>
            </w:r>
            <w:r w:rsidRPr="00EE3251">
              <w:t>年資本額及營業額</w:t>
            </w:r>
          </w:p>
          <w:p w14:paraId="7ACA51E0" w14:textId="77777777" w:rsidR="00FE7D15" w:rsidRPr="00EE3251" w:rsidRDefault="00FE7D15" w:rsidP="00C4521B">
            <w:pPr>
              <w:snapToGrid w:val="0"/>
              <w:spacing w:line="240" w:lineRule="auto"/>
            </w:pPr>
            <w:r w:rsidRPr="00EE3251">
              <w:t>(</w:t>
            </w:r>
            <w:r w:rsidRPr="00EE3251">
              <w:t>千元</w:t>
            </w:r>
            <w:r w:rsidRPr="00EE3251">
              <w:t>)</w:t>
            </w:r>
          </w:p>
        </w:tc>
        <w:tc>
          <w:tcPr>
            <w:tcW w:w="586" w:type="pct"/>
            <w:tcBorders>
              <w:top w:val="single" w:sz="8" w:space="0" w:color="auto"/>
              <w:left w:val="single" w:sz="8" w:space="0" w:color="auto"/>
              <w:bottom w:val="single" w:sz="8" w:space="0" w:color="auto"/>
              <w:right w:val="single" w:sz="8" w:space="0" w:color="auto"/>
            </w:tcBorders>
          </w:tcPr>
          <w:p w14:paraId="3EB3F091" w14:textId="77777777" w:rsidR="00FE7D15" w:rsidRPr="00EE3251" w:rsidRDefault="00FE7D15" w:rsidP="00C4521B">
            <w:pPr>
              <w:snapToGrid w:val="0"/>
              <w:spacing w:line="240" w:lineRule="auto"/>
              <w:jc w:val="center"/>
            </w:pPr>
            <w:r w:rsidRPr="00EE3251">
              <w:t>年度別</w:t>
            </w:r>
          </w:p>
        </w:tc>
        <w:tc>
          <w:tcPr>
            <w:tcW w:w="656" w:type="pct"/>
            <w:tcBorders>
              <w:top w:val="single" w:sz="8" w:space="0" w:color="auto"/>
              <w:left w:val="single" w:sz="8" w:space="0" w:color="auto"/>
              <w:bottom w:val="single" w:sz="8" w:space="0" w:color="auto"/>
              <w:right w:val="single" w:sz="8" w:space="0" w:color="auto"/>
            </w:tcBorders>
          </w:tcPr>
          <w:p w14:paraId="1820BDA0" w14:textId="77777777" w:rsidR="00FE7D15" w:rsidRPr="00EE3251" w:rsidRDefault="00FE7D15" w:rsidP="00C4521B">
            <w:pPr>
              <w:snapToGrid w:val="0"/>
              <w:spacing w:line="240" w:lineRule="auto"/>
              <w:jc w:val="center"/>
            </w:pPr>
            <w:r w:rsidRPr="00EE3251">
              <w:t>106</w:t>
            </w:r>
            <w:r w:rsidRPr="00EE3251">
              <w:t>年度</w:t>
            </w:r>
          </w:p>
        </w:tc>
        <w:tc>
          <w:tcPr>
            <w:tcW w:w="714" w:type="pct"/>
            <w:tcBorders>
              <w:top w:val="single" w:sz="8" w:space="0" w:color="auto"/>
              <w:left w:val="single" w:sz="8" w:space="0" w:color="auto"/>
              <w:bottom w:val="single" w:sz="8" w:space="0" w:color="auto"/>
              <w:right w:val="single" w:sz="8" w:space="0" w:color="auto"/>
            </w:tcBorders>
          </w:tcPr>
          <w:p w14:paraId="3B175986" w14:textId="77777777" w:rsidR="00FE7D15" w:rsidRPr="00EE3251" w:rsidRDefault="00FE7D15" w:rsidP="00C4521B">
            <w:pPr>
              <w:snapToGrid w:val="0"/>
              <w:spacing w:line="240" w:lineRule="auto"/>
              <w:jc w:val="center"/>
            </w:pPr>
            <w:r w:rsidRPr="00EE3251">
              <w:t>105</w:t>
            </w:r>
            <w:r w:rsidRPr="00EE3251">
              <w:t>年度</w:t>
            </w:r>
          </w:p>
        </w:tc>
        <w:tc>
          <w:tcPr>
            <w:tcW w:w="648" w:type="pct"/>
            <w:gridSpan w:val="2"/>
            <w:tcBorders>
              <w:top w:val="single" w:sz="8" w:space="0" w:color="auto"/>
              <w:left w:val="single" w:sz="8" w:space="0" w:color="auto"/>
              <w:bottom w:val="single" w:sz="8" w:space="0" w:color="auto"/>
              <w:right w:val="single" w:sz="8" w:space="0" w:color="auto"/>
            </w:tcBorders>
          </w:tcPr>
          <w:p w14:paraId="09D23E94" w14:textId="77777777" w:rsidR="00FE7D15" w:rsidRPr="00EE3251" w:rsidRDefault="00FE7D15" w:rsidP="00C4521B">
            <w:pPr>
              <w:snapToGrid w:val="0"/>
              <w:spacing w:line="240" w:lineRule="auto"/>
              <w:jc w:val="center"/>
            </w:pPr>
            <w:r w:rsidRPr="00EE3251">
              <w:t>104</w:t>
            </w:r>
            <w:r w:rsidRPr="00EE3251">
              <w:t>年度</w:t>
            </w:r>
          </w:p>
        </w:tc>
        <w:tc>
          <w:tcPr>
            <w:tcW w:w="1278" w:type="pct"/>
            <w:gridSpan w:val="2"/>
            <w:tcBorders>
              <w:top w:val="single" w:sz="8" w:space="0" w:color="auto"/>
              <w:left w:val="single" w:sz="8" w:space="0" w:color="auto"/>
              <w:bottom w:val="single" w:sz="8" w:space="0" w:color="auto"/>
              <w:right w:val="single" w:sz="8" w:space="0" w:color="auto"/>
            </w:tcBorders>
          </w:tcPr>
          <w:p w14:paraId="61B75F86" w14:textId="77777777" w:rsidR="00FE7D15" w:rsidRPr="00EE3251" w:rsidRDefault="00FE7D15" w:rsidP="00C4521B">
            <w:pPr>
              <w:snapToGrid w:val="0"/>
              <w:spacing w:line="240" w:lineRule="auto"/>
              <w:jc w:val="center"/>
            </w:pPr>
            <w:r w:rsidRPr="00EE3251">
              <w:t>備註</w:t>
            </w:r>
          </w:p>
        </w:tc>
      </w:tr>
      <w:tr w:rsidR="00FE7D15" w:rsidRPr="00EE3251" w14:paraId="3AAC8D3E" w14:textId="77777777" w:rsidTr="00F3379A">
        <w:trPr>
          <w:trHeight w:val="457"/>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54FAC7D0" w14:textId="77777777" w:rsidR="00FE7D15" w:rsidRPr="00EE3251" w:rsidRDefault="00FE7D15" w:rsidP="00C4521B">
            <w:pPr>
              <w:snapToGrid w:val="0"/>
              <w:spacing w:line="240" w:lineRule="auto"/>
            </w:pPr>
          </w:p>
        </w:tc>
        <w:tc>
          <w:tcPr>
            <w:tcW w:w="586" w:type="pct"/>
            <w:tcBorders>
              <w:top w:val="single" w:sz="8" w:space="0" w:color="auto"/>
              <w:left w:val="single" w:sz="8" w:space="0" w:color="auto"/>
              <w:bottom w:val="single" w:sz="8" w:space="0" w:color="auto"/>
              <w:right w:val="single" w:sz="8" w:space="0" w:color="auto"/>
            </w:tcBorders>
          </w:tcPr>
          <w:p w14:paraId="33D06AED" w14:textId="77777777" w:rsidR="00FE7D15" w:rsidRPr="00EE3251" w:rsidRDefault="00FE7D15" w:rsidP="00C4521B">
            <w:pPr>
              <w:snapToGrid w:val="0"/>
              <w:spacing w:line="240" w:lineRule="auto"/>
              <w:jc w:val="center"/>
            </w:pPr>
            <w:r w:rsidRPr="00EE3251">
              <w:t>資本額</w:t>
            </w:r>
          </w:p>
        </w:tc>
        <w:tc>
          <w:tcPr>
            <w:tcW w:w="656" w:type="pct"/>
            <w:tcBorders>
              <w:top w:val="single" w:sz="8" w:space="0" w:color="auto"/>
              <w:left w:val="single" w:sz="8" w:space="0" w:color="auto"/>
              <w:bottom w:val="single" w:sz="8" w:space="0" w:color="auto"/>
              <w:right w:val="single" w:sz="8" w:space="0" w:color="auto"/>
            </w:tcBorders>
            <w:vAlign w:val="center"/>
          </w:tcPr>
          <w:p w14:paraId="5DA2E34F" w14:textId="77777777" w:rsidR="00FE7D15" w:rsidRPr="00EE3251" w:rsidRDefault="00FE7D15" w:rsidP="00C4521B">
            <w:pPr>
              <w:snapToGrid w:val="0"/>
              <w:spacing w:line="240" w:lineRule="auto"/>
              <w:jc w:val="center"/>
            </w:pPr>
            <w:r w:rsidRPr="00EE3251">
              <w:t>467,967</w:t>
            </w:r>
          </w:p>
        </w:tc>
        <w:tc>
          <w:tcPr>
            <w:tcW w:w="714" w:type="pct"/>
            <w:tcBorders>
              <w:top w:val="single" w:sz="8" w:space="0" w:color="auto"/>
              <w:left w:val="single" w:sz="8" w:space="0" w:color="auto"/>
              <w:bottom w:val="single" w:sz="8" w:space="0" w:color="auto"/>
              <w:right w:val="single" w:sz="8" w:space="0" w:color="auto"/>
            </w:tcBorders>
            <w:vAlign w:val="center"/>
          </w:tcPr>
          <w:p w14:paraId="4CF7260A" w14:textId="77777777" w:rsidR="00FE7D15" w:rsidRPr="00EE3251" w:rsidRDefault="00FE7D15" w:rsidP="00C4521B">
            <w:pPr>
              <w:snapToGrid w:val="0"/>
              <w:spacing w:line="240" w:lineRule="auto"/>
              <w:jc w:val="center"/>
            </w:pPr>
            <w:r w:rsidRPr="00EE3251">
              <w:t>467,967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407B2D64" w14:textId="77777777" w:rsidR="00FE7D15" w:rsidRPr="00EE3251" w:rsidRDefault="00FE7D15" w:rsidP="00C4521B">
            <w:pPr>
              <w:snapToGrid w:val="0"/>
              <w:spacing w:line="240" w:lineRule="auto"/>
              <w:jc w:val="center"/>
            </w:pPr>
            <w:r w:rsidRPr="00EE3251">
              <w:t>467,967</w:t>
            </w:r>
          </w:p>
        </w:tc>
        <w:tc>
          <w:tcPr>
            <w:tcW w:w="1278" w:type="pct"/>
            <w:gridSpan w:val="2"/>
            <w:vMerge w:val="restart"/>
            <w:tcBorders>
              <w:top w:val="single" w:sz="8" w:space="0" w:color="auto"/>
              <w:left w:val="single" w:sz="8" w:space="0" w:color="auto"/>
              <w:bottom w:val="single" w:sz="8" w:space="0" w:color="auto"/>
              <w:right w:val="single" w:sz="8" w:space="0" w:color="auto"/>
            </w:tcBorders>
          </w:tcPr>
          <w:p w14:paraId="50893469" w14:textId="77777777" w:rsidR="00FE7D15" w:rsidRPr="00EE3251" w:rsidRDefault="00FE7D15" w:rsidP="00C4521B">
            <w:pPr>
              <w:snapToGrid w:val="0"/>
              <w:spacing w:line="240" w:lineRule="auto"/>
            </w:pPr>
            <w:r w:rsidRPr="00EE3251">
              <w:t>員工人數：</w:t>
            </w:r>
            <w:r w:rsidRPr="00EE3251">
              <w:t>6,243</w:t>
            </w:r>
            <w:r w:rsidRPr="00EE3251">
              <w:t>人</w:t>
            </w:r>
            <w:r w:rsidRPr="00EE3251">
              <w:br/>
              <w:t>(</w:t>
            </w:r>
            <w:r w:rsidRPr="00EE3251">
              <w:t>請載明未含生產線之員工人數</w:t>
            </w:r>
            <w:r w:rsidRPr="00EE3251">
              <w:t>)</w:t>
            </w:r>
          </w:p>
        </w:tc>
      </w:tr>
      <w:tr w:rsidR="00FE7D15" w:rsidRPr="00EE3251" w14:paraId="187A6C43" w14:textId="77777777" w:rsidTr="00F3379A">
        <w:trPr>
          <w:trHeight w:val="376"/>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08B348FC" w14:textId="77777777" w:rsidR="00FE7D15" w:rsidRPr="00EE3251" w:rsidRDefault="00FE7D15" w:rsidP="00C4521B">
            <w:pPr>
              <w:snapToGrid w:val="0"/>
              <w:spacing w:line="240" w:lineRule="auto"/>
              <w:rPr>
                <w:b/>
              </w:rPr>
            </w:pPr>
          </w:p>
        </w:tc>
        <w:tc>
          <w:tcPr>
            <w:tcW w:w="586" w:type="pct"/>
            <w:tcBorders>
              <w:top w:val="single" w:sz="8" w:space="0" w:color="auto"/>
              <w:left w:val="single" w:sz="8" w:space="0" w:color="auto"/>
              <w:bottom w:val="single" w:sz="8" w:space="0" w:color="auto"/>
              <w:right w:val="single" w:sz="8" w:space="0" w:color="auto"/>
            </w:tcBorders>
          </w:tcPr>
          <w:p w14:paraId="6103ADA2" w14:textId="77777777" w:rsidR="00FE7D15" w:rsidRPr="00EE3251" w:rsidRDefault="00FE7D15" w:rsidP="00C4521B">
            <w:pPr>
              <w:snapToGrid w:val="0"/>
              <w:spacing w:line="240" w:lineRule="auto"/>
              <w:jc w:val="center"/>
            </w:pPr>
            <w:r w:rsidRPr="00EE3251">
              <w:t>營業額</w:t>
            </w:r>
          </w:p>
        </w:tc>
        <w:tc>
          <w:tcPr>
            <w:tcW w:w="656" w:type="pct"/>
            <w:tcBorders>
              <w:top w:val="single" w:sz="8" w:space="0" w:color="auto"/>
              <w:left w:val="single" w:sz="8" w:space="0" w:color="auto"/>
              <w:bottom w:val="single" w:sz="8" w:space="0" w:color="auto"/>
              <w:right w:val="single" w:sz="8" w:space="0" w:color="auto"/>
            </w:tcBorders>
            <w:vAlign w:val="center"/>
          </w:tcPr>
          <w:p w14:paraId="652901A2" w14:textId="77777777" w:rsidR="00FE7D15" w:rsidRPr="00EE3251" w:rsidRDefault="00FE7D15" w:rsidP="00C4521B">
            <w:pPr>
              <w:snapToGrid w:val="0"/>
              <w:spacing w:line="240" w:lineRule="auto"/>
              <w:jc w:val="center"/>
              <w:rPr>
                <w:bCs/>
              </w:rPr>
            </w:pPr>
            <w:r w:rsidRPr="00EE3251">
              <w:rPr>
                <w:bCs/>
              </w:rPr>
              <w:t>22,033,730</w:t>
            </w:r>
          </w:p>
        </w:tc>
        <w:tc>
          <w:tcPr>
            <w:tcW w:w="714" w:type="pct"/>
            <w:tcBorders>
              <w:top w:val="single" w:sz="8" w:space="0" w:color="auto"/>
              <w:left w:val="single" w:sz="8" w:space="0" w:color="auto"/>
              <w:bottom w:val="single" w:sz="8" w:space="0" w:color="auto"/>
              <w:right w:val="single" w:sz="8" w:space="0" w:color="auto"/>
            </w:tcBorders>
            <w:vAlign w:val="center"/>
          </w:tcPr>
          <w:p w14:paraId="71307F43" w14:textId="77777777" w:rsidR="00FE7D15" w:rsidRPr="00EE3251" w:rsidRDefault="00FE7D15" w:rsidP="00C4521B">
            <w:pPr>
              <w:snapToGrid w:val="0"/>
              <w:spacing w:line="240" w:lineRule="auto"/>
              <w:jc w:val="center"/>
              <w:rPr>
                <w:bCs/>
              </w:rPr>
            </w:pPr>
            <w:r w:rsidRPr="00EE3251">
              <w:rPr>
                <w:bCs/>
              </w:rPr>
              <w:t>21,364,007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6C8F1E41" w14:textId="77777777" w:rsidR="00FE7D15" w:rsidRPr="00EE3251" w:rsidRDefault="00FE7D15" w:rsidP="00C4521B">
            <w:pPr>
              <w:snapToGrid w:val="0"/>
              <w:spacing w:line="240" w:lineRule="auto"/>
              <w:jc w:val="center"/>
              <w:rPr>
                <w:bCs/>
              </w:rPr>
            </w:pPr>
            <w:r w:rsidRPr="00EE3251">
              <w:rPr>
                <w:bCs/>
              </w:rPr>
              <w:t>19,997,314</w:t>
            </w:r>
          </w:p>
        </w:tc>
        <w:tc>
          <w:tcPr>
            <w:tcW w:w="1278" w:type="pct"/>
            <w:gridSpan w:val="2"/>
            <w:vMerge/>
            <w:tcBorders>
              <w:top w:val="single" w:sz="8" w:space="0" w:color="auto"/>
              <w:left w:val="single" w:sz="8" w:space="0" w:color="auto"/>
              <w:bottom w:val="single" w:sz="8" w:space="0" w:color="auto"/>
              <w:right w:val="single" w:sz="8" w:space="0" w:color="auto"/>
            </w:tcBorders>
          </w:tcPr>
          <w:p w14:paraId="498899A0" w14:textId="77777777" w:rsidR="00FE7D15" w:rsidRPr="00EE3251" w:rsidRDefault="00FE7D15" w:rsidP="00C4521B">
            <w:pPr>
              <w:snapToGrid w:val="0"/>
              <w:spacing w:line="240" w:lineRule="auto"/>
              <w:rPr>
                <w:b/>
                <w:bCs/>
                <w:color w:val="C00000"/>
              </w:rPr>
            </w:pPr>
          </w:p>
        </w:tc>
      </w:tr>
      <w:bookmarkEnd w:id="405"/>
    </w:tbl>
    <w:p w14:paraId="79E1A3CC" w14:textId="65690283" w:rsidR="00FC7DA0" w:rsidRDefault="00FC7DA0" w:rsidP="00C4521B">
      <w:pPr>
        <w:tabs>
          <w:tab w:val="left" w:pos="1200"/>
        </w:tabs>
        <w:kinsoku w:val="0"/>
        <w:snapToGrid w:val="0"/>
        <w:spacing w:line="240" w:lineRule="auto"/>
        <w:ind w:leftChars="296" w:left="710"/>
        <w:jc w:val="both"/>
        <w:rPr>
          <w:snapToGrid w:val="0"/>
        </w:rPr>
      </w:pPr>
    </w:p>
    <w:p w14:paraId="0892471E" w14:textId="4789A427" w:rsidR="00DF582F" w:rsidRDefault="00DF582F" w:rsidP="00C4521B">
      <w:pPr>
        <w:tabs>
          <w:tab w:val="left" w:pos="1200"/>
        </w:tabs>
        <w:kinsoku w:val="0"/>
        <w:snapToGrid w:val="0"/>
        <w:spacing w:line="240" w:lineRule="auto"/>
        <w:ind w:leftChars="296" w:left="710"/>
        <w:jc w:val="both"/>
        <w:rPr>
          <w:snapToGrid w:val="0"/>
        </w:rPr>
      </w:pPr>
    </w:p>
    <w:p w14:paraId="066B3E38" w14:textId="4BAE60B1" w:rsidR="00DF582F" w:rsidRDefault="00DF582F" w:rsidP="00C4521B">
      <w:pPr>
        <w:tabs>
          <w:tab w:val="left" w:pos="1200"/>
        </w:tabs>
        <w:kinsoku w:val="0"/>
        <w:snapToGrid w:val="0"/>
        <w:spacing w:line="240" w:lineRule="auto"/>
        <w:ind w:leftChars="296" w:left="710"/>
        <w:jc w:val="both"/>
        <w:rPr>
          <w:snapToGrid w:val="0"/>
        </w:rPr>
      </w:pPr>
    </w:p>
    <w:p w14:paraId="7BC03E90" w14:textId="1C79D926" w:rsidR="00B51EF7" w:rsidRDefault="00B51EF7">
      <w:pPr>
        <w:widowControl/>
        <w:adjustRightInd/>
        <w:spacing w:line="240" w:lineRule="auto"/>
        <w:textAlignment w:val="auto"/>
        <w:rPr>
          <w:snapToGrid w:val="0"/>
        </w:rPr>
      </w:pPr>
      <w:r>
        <w:rPr>
          <w:snapToGrid w:val="0"/>
        </w:rPr>
        <w:br w:type="page"/>
      </w:r>
    </w:p>
    <w:p w14:paraId="0B025522" w14:textId="09799F7C" w:rsidR="00C302F0" w:rsidRPr="00EE3251" w:rsidRDefault="00C302F0" w:rsidP="00C302F0">
      <w:pPr>
        <w:pStyle w:val="aff2"/>
        <w:keepNext/>
        <w:rPr>
          <w:rFonts w:ascii="Times New Roman" w:eastAsia="標楷體" w:hAnsi="Times New Roman"/>
        </w:rPr>
      </w:pPr>
      <w:bookmarkStart w:id="406" w:name="_Toc38355117"/>
      <w:r w:rsidRPr="00EE3251">
        <w:rPr>
          <w:rFonts w:ascii="Times New Roman" w:eastAsia="標楷體" w:hAnsi="Times New Roman"/>
        </w:rPr>
        <w:lastRenderedPageBreak/>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14</w:t>
      </w:r>
      <w:r w:rsidRPr="00EE3251">
        <w:rPr>
          <w:rFonts w:ascii="Times New Roman" w:eastAsia="標楷體" w:hAnsi="Times New Roman"/>
        </w:rPr>
        <w:fldChar w:fldCharType="end"/>
      </w:r>
      <w:r w:rsidRPr="00EE3251">
        <w:rPr>
          <w:rFonts w:ascii="Times New Roman" w:eastAsia="標楷體" w:hAnsi="Times New Roman"/>
          <w:snapToGrid w:val="0"/>
        </w:rPr>
        <w:t>委託研究</w:t>
      </w:r>
      <w:r w:rsidRPr="00EE3251">
        <w:rPr>
          <w:rFonts w:ascii="Times New Roman" w:eastAsia="標楷體" w:hAnsi="Times New Roman"/>
          <w:snapToGrid w:val="0"/>
        </w:rPr>
        <w:t xml:space="preserve"> – </w:t>
      </w:r>
      <w:r w:rsidRPr="00EE3251">
        <w:rPr>
          <w:rFonts w:ascii="Times New Roman" w:eastAsia="標楷體" w:hAnsi="Times New Roman"/>
          <w:snapToGrid w:val="0"/>
        </w:rPr>
        <w:t>清華大學基本資料一覽表</w:t>
      </w:r>
      <w:bookmarkEnd w:id="406"/>
    </w:p>
    <w:tbl>
      <w:tblPr>
        <w:tblW w:w="4627" w:type="pct"/>
        <w:tblInd w:w="704" w:type="dxa"/>
        <w:tblCellMar>
          <w:left w:w="0" w:type="dxa"/>
          <w:right w:w="0" w:type="dxa"/>
        </w:tblCellMar>
        <w:tblLook w:val="0000" w:firstRow="0" w:lastRow="0" w:firstColumn="0" w:lastColumn="0" w:noHBand="0" w:noVBand="0"/>
      </w:tblPr>
      <w:tblGrid>
        <w:gridCol w:w="1127"/>
        <w:gridCol w:w="5095"/>
        <w:gridCol w:w="1095"/>
        <w:gridCol w:w="1322"/>
      </w:tblGrid>
      <w:tr w:rsidR="00EF6090" w:rsidRPr="00EE3251" w14:paraId="3E61BF51" w14:textId="77777777" w:rsidTr="00C302F0">
        <w:trPr>
          <w:trHeight w:val="330"/>
        </w:trPr>
        <w:tc>
          <w:tcPr>
            <w:tcW w:w="652"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tcPr>
          <w:p w14:paraId="6987BDB4" w14:textId="77777777" w:rsidR="00EF6090" w:rsidRPr="00EE3251" w:rsidRDefault="00EF6090" w:rsidP="00922E7D">
            <w:pPr>
              <w:snapToGrid w:val="0"/>
              <w:spacing w:beforeLines="25" w:before="60" w:afterLines="25" w:after="60" w:line="240" w:lineRule="atLeast"/>
              <w:jc w:val="center"/>
              <w:rPr>
                <w:bCs/>
              </w:rPr>
            </w:pPr>
            <w:r w:rsidRPr="00EE3251">
              <w:rPr>
                <w:bCs/>
              </w:rPr>
              <w:t>委託單位</w:t>
            </w:r>
          </w:p>
        </w:tc>
        <w:tc>
          <w:tcPr>
            <w:tcW w:w="2949" w:type="pct"/>
            <w:tcBorders>
              <w:top w:val="single" w:sz="8" w:space="0" w:color="auto"/>
              <w:left w:val="single" w:sz="8" w:space="0" w:color="auto"/>
              <w:bottom w:val="single" w:sz="8" w:space="0" w:color="auto"/>
              <w:right w:val="single" w:sz="8" w:space="0" w:color="auto"/>
            </w:tcBorders>
          </w:tcPr>
          <w:p w14:paraId="17859F26" w14:textId="77777777" w:rsidR="00EF6090" w:rsidRPr="00EE3251" w:rsidRDefault="00EF6090" w:rsidP="00922E7D">
            <w:pPr>
              <w:snapToGrid w:val="0"/>
              <w:spacing w:beforeLines="25" w:before="60" w:afterLines="25" w:after="60" w:line="240" w:lineRule="atLeast"/>
              <w:rPr>
                <w:bCs/>
              </w:rPr>
            </w:pPr>
            <w:r w:rsidRPr="00EE3251">
              <w:t>國立清華大學</w:t>
            </w:r>
            <w:r w:rsidRPr="00EE3251">
              <w:t>(</w:t>
            </w:r>
            <w:r w:rsidRPr="00EE3251">
              <w:rPr>
                <w:bCs/>
              </w:rPr>
              <w:t>資訊工程學系</w:t>
            </w:r>
            <w:r w:rsidRPr="00EE3251">
              <w:rPr>
                <w:bCs/>
              </w:rPr>
              <w:t>)</w:t>
            </w:r>
          </w:p>
        </w:tc>
        <w:tc>
          <w:tcPr>
            <w:tcW w:w="634" w:type="pct"/>
            <w:tcBorders>
              <w:top w:val="single" w:sz="8" w:space="0" w:color="auto"/>
              <w:left w:val="single" w:sz="8" w:space="0" w:color="auto"/>
              <w:bottom w:val="single" w:sz="8" w:space="0" w:color="auto"/>
              <w:right w:val="single" w:sz="8" w:space="0" w:color="auto"/>
            </w:tcBorders>
          </w:tcPr>
          <w:p w14:paraId="7C3738D6" w14:textId="77777777" w:rsidR="00EF6090" w:rsidRPr="00EE3251" w:rsidRDefault="00EF6090" w:rsidP="00922E7D">
            <w:pPr>
              <w:snapToGrid w:val="0"/>
              <w:spacing w:beforeLines="25" w:before="60" w:afterLines="25" w:after="60" w:line="240" w:lineRule="atLeast"/>
              <w:jc w:val="center"/>
              <w:rPr>
                <w:bCs/>
              </w:rPr>
            </w:pPr>
            <w:r w:rsidRPr="00EE3251">
              <w:t>統一編號</w:t>
            </w:r>
          </w:p>
        </w:tc>
        <w:tc>
          <w:tcPr>
            <w:tcW w:w="765" w:type="pct"/>
            <w:tcBorders>
              <w:top w:val="single" w:sz="8" w:space="0" w:color="auto"/>
              <w:left w:val="single" w:sz="8" w:space="0" w:color="auto"/>
              <w:bottom w:val="single" w:sz="8" w:space="0" w:color="auto"/>
              <w:right w:val="single" w:sz="8" w:space="0" w:color="auto"/>
            </w:tcBorders>
          </w:tcPr>
          <w:p w14:paraId="6D8C673F" w14:textId="77777777" w:rsidR="00EF6090" w:rsidRPr="00EE3251" w:rsidRDefault="00EF6090" w:rsidP="00922E7D">
            <w:pPr>
              <w:snapToGrid w:val="0"/>
              <w:spacing w:beforeLines="25" w:before="60" w:afterLines="25" w:after="60" w:line="240" w:lineRule="atLeast"/>
              <w:rPr>
                <w:bCs/>
              </w:rPr>
            </w:pPr>
            <w:r w:rsidRPr="00EE3251">
              <w:t>46804804</w:t>
            </w:r>
          </w:p>
        </w:tc>
      </w:tr>
      <w:tr w:rsidR="00EF6090" w:rsidRPr="00EE3251" w14:paraId="78CB9C13" w14:textId="77777777" w:rsidTr="00AC62C1">
        <w:trPr>
          <w:trHeight w:val="330"/>
        </w:trPr>
        <w:tc>
          <w:tcPr>
            <w:tcW w:w="652"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46F561C3" w14:textId="77777777" w:rsidR="00EF6090" w:rsidRPr="00EE3251" w:rsidRDefault="00EF6090" w:rsidP="00922E7D">
            <w:pPr>
              <w:snapToGrid w:val="0"/>
              <w:spacing w:beforeLines="25" w:before="60" w:afterLines="25" w:after="60" w:line="240" w:lineRule="atLeast"/>
              <w:rPr>
                <w:bCs/>
              </w:rPr>
            </w:pPr>
            <w:r w:rsidRPr="00EE3251">
              <w:t>企業</w:t>
            </w:r>
            <w:r w:rsidRPr="00EE3251">
              <w:rPr>
                <w:bCs/>
              </w:rPr>
              <w:t>經營項目</w:t>
            </w:r>
          </w:p>
        </w:tc>
        <w:tc>
          <w:tcPr>
            <w:tcW w:w="4348" w:type="pct"/>
            <w:gridSpan w:val="3"/>
            <w:tcBorders>
              <w:top w:val="single" w:sz="8" w:space="0" w:color="auto"/>
              <w:left w:val="single" w:sz="8" w:space="0" w:color="auto"/>
              <w:bottom w:val="single" w:sz="8" w:space="0" w:color="auto"/>
              <w:right w:val="single" w:sz="8" w:space="0" w:color="auto"/>
            </w:tcBorders>
          </w:tcPr>
          <w:p w14:paraId="4EB45FCA" w14:textId="77777777" w:rsidR="00EF6090" w:rsidRPr="00EE3251" w:rsidRDefault="00EF6090" w:rsidP="00922E7D">
            <w:pPr>
              <w:snapToGrid w:val="0"/>
              <w:spacing w:beforeLines="25" w:before="60" w:afterLines="25" w:after="60" w:line="240" w:lineRule="atLeast"/>
              <w:rPr>
                <w:bCs/>
                <w:lang w:eastAsia="zh-HK"/>
              </w:rPr>
            </w:pPr>
            <w:r w:rsidRPr="00EE3251">
              <w:rPr>
                <w:bCs/>
                <w:lang w:eastAsia="zh-HK"/>
              </w:rPr>
              <w:t>教學</w:t>
            </w:r>
            <w:r w:rsidRPr="00EE3251">
              <w:rPr>
                <w:bCs/>
              </w:rPr>
              <w:t>(</w:t>
            </w:r>
            <w:r w:rsidRPr="00EE3251">
              <w:rPr>
                <w:bCs/>
                <w:lang w:eastAsia="zh-HK"/>
              </w:rPr>
              <w:t>大學部</w:t>
            </w:r>
            <w:r w:rsidRPr="00EE3251">
              <w:rPr>
                <w:bCs/>
              </w:rPr>
              <w:t>、</w:t>
            </w:r>
            <w:r w:rsidRPr="00EE3251">
              <w:rPr>
                <w:bCs/>
                <w:lang w:eastAsia="zh-HK"/>
              </w:rPr>
              <w:t>碩士班</w:t>
            </w:r>
            <w:r w:rsidRPr="00EE3251">
              <w:rPr>
                <w:bCs/>
              </w:rPr>
              <w:t>、</w:t>
            </w:r>
            <w:r w:rsidRPr="00EE3251">
              <w:rPr>
                <w:bCs/>
                <w:lang w:eastAsia="zh-HK"/>
              </w:rPr>
              <w:t>博士班</w:t>
            </w:r>
            <w:r w:rsidRPr="00EE3251">
              <w:rPr>
                <w:bCs/>
              </w:rPr>
              <w:t xml:space="preserve">) </w:t>
            </w:r>
            <w:r w:rsidRPr="00EE3251">
              <w:rPr>
                <w:bCs/>
              </w:rPr>
              <w:t>、</w:t>
            </w:r>
            <w:r w:rsidRPr="00EE3251">
              <w:rPr>
                <w:bCs/>
                <w:lang w:eastAsia="zh-HK"/>
              </w:rPr>
              <w:t>研究</w:t>
            </w:r>
          </w:p>
        </w:tc>
      </w:tr>
      <w:tr w:rsidR="00EF6090" w:rsidRPr="00EE3251" w14:paraId="47FF9172" w14:textId="77777777" w:rsidTr="00AC62C1">
        <w:trPr>
          <w:trHeight w:val="330"/>
        </w:trPr>
        <w:tc>
          <w:tcPr>
            <w:tcW w:w="652"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62F80FC" w14:textId="77777777" w:rsidR="00EF6090" w:rsidRPr="00EE3251" w:rsidRDefault="00EF6090" w:rsidP="00922E7D">
            <w:pPr>
              <w:snapToGrid w:val="0"/>
              <w:spacing w:beforeLines="25" w:before="60" w:afterLines="25" w:after="60" w:line="240" w:lineRule="atLeast"/>
              <w:rPr>
                <w:bCs/>
              </w:rPr>
            </w:pPr>
            <w:r w:rsidRPr="00EE3251">
              <w:rPr>
                <w:bCs/>
              </w:rPr>
              <w:t>學術單位近五年來主要相關業務</w:t>
            </w:r>
          </w:p>
        </w:tc>
        <w:tc>
          <w:tcPr>
            <w:tcW w:w="4348" w:type="pct"/>
            <w:gridSpan w:val="3"/>
            <w:tcBorders>
              <w:top w:val="single" w:sz="8" w:space="0" w:color="auto"/>
              <w:left w:val="single" w:sz="8" w:space="0" w:color="auto"/>
              <w:bottom w:val="single" w:sz="8" w:space="0" w:color="auto"/>
              <w:right w:val="single" w:sz="8" w:space="0" w:color="auto"/>
            </w:tcBorders>
          </w:tcPr>
          <w:p w14:paraId="118696C8" w14:textId="77777777" w:rsidR="00EF6090" w:rsidRPr="00EE3251" w:rsidRDefault="00EF6090" w:rsidP="002D5ED4">
            <w:pPr>
              <w:numPr>
                <w:ilvl w:val="0"/>
                <w:numId w:val="32"/>
              </w:numPr>
              <w:adjustRightInd/>
              <w:spacing w:beforeLines="25" w:before="60" w:afterLines="25" w:after="60" w:line="240" w:lineRule="atLeast"/>
              <w:ind w:hanging="334"/>
              <w:textAlignment w:val="auto"/>
              <w:rPr>
                <w:bCs/>
              </w:rPr>
            </w:pPr>
            <w:r w:rsidRPr="00EE3251">
              <w:rPr>
                <w:bCs/>
              </w:rPr>
              <w:t>本系成立於民國</w:t>
            </w:r>
            <w:r w:rsidRPr="00EE3251">
              <w:rPr>
                <w:bCs/>
              </w:rPr>
              <w:t>66</w:t>
            </w:r>
            <w:r w:rsidRPr="00EE3251">
              <w:rPr>
                <w:bCs/>
              </w:rPr>
              <w:t>年，前身為「計算機管理決策研究所」，初始僅招收碩士班研究生，</w:t>
            </w:r>
            <w:r w:rsidRPr="00EE3251">
              <w:rPr>
                <w:bCs/>
              </w:rPr>
              <w:t>72</w:t>
            </w:r>
            <w:r w:rsidRPr="00EE3251">
              <w:rPr>
                <w:bCs/>
              </w:rPr>
              <w:t>年增設博士班，</w:t>
            </w:r>
            <w:r w:rsidRPr="00EE3251">
              <w:rPr>
                <w:bCs/>
              </w:rPr>
              <w:t xml:space="preserve">79 </w:t>
            </w:r>
            <w:r w:rsidRPr="00EE3251">
              <w:rPr>
                <w:bCs/>
              </w:rPr>
              <w:t>年招收大學部學生。民國</w:t>
            </w:r>
            <w:r w:rsidRPr="00EE3251">
              <w:rPr>
                <w:bCs/>
              </w:rPr>
              <w:t>86</w:t>
            </w:r>
            <w:r w:rsidRPr="00EE3251">
              <w:rPr>
                <w:bCs/>
              </w:rPr>
              <w:t>年起更名為「資訊工程學系」。</w:t>
            </w:r>
          </w:p>
          <w:p w14:paraId="29512BAD" w14:textId="77777777" w:rsidR="00EF6090" w:rsidRPr="00EE3251" w:rsidRDefault="00EF6090" w:rsidP="002D5ED4">
            <w:pPr>
              <w:numPr>
                <w:ilvl w:val="0"/>
                <w:numId w:val="32"/>
              </w:numPr>
              <w:adjustRightInd/>
              <w:spacing w:beforeLines="25" w:before="60" w:afterLines="25" w:after="60" w:line="240" w:lineRule="atLeast"/>
              <w:ind w:hanging="334"/>
              <w:textAlignment w:val="auto"/>
              <w:rPr>
                <w:bCs/>
              </w:rPr>
            </w:pPr>
            <w:r w:rsidRPr="00EE3251">
              <w:rPr>
                <w:bCs/>
              </w:rPr>
              <w:t>本系的教學與研究對於理論與實務並重，課程依專業領域規畫了以下五個系學程：理論與演算法、電腦網路、系統軟體、</w:t>
            </w:r>
            <w:r w:rsidRPr="00EE3251">
              <w:rPr>
                <w:bCs/>
              </w:rPr>
              <w:t>IC</w:t>
            </w:r>
            <w:r w:rsidRPr="00EE3251">
              <w:rPr>
                <w:bCs/>
              </w:rPr>
              <w:t>設計以及多媒體與影像處理，學生可依個人興趣，選擇相關領域，做有系統的進深學習。在此開放學習風氣下，本系學生歷年來積極參加各項國內外的軟、硬體設計競賽，表現優異，頻傳佳績，如：獲得</w:t>
            </w:r>
            <w:r w:rsidRPr="00EE3251">
              <w:rPr>
                <w:bCs/>
              </w:rPr>
              <w:t>2019ASC</w:t>
            </w:r>
            <w:r w:rsidRPr="00EE3251">
              <w:rPr>
                <w:bCs/>
              </w:rPr>
              <w:t>世界大學生超級計算機競賽、</w:t>
            </w:r>
            <w:r w:rsidRPr="00EE3251">
              <w:rPr>
                <w:bCs/>
              </w:rPr>
              <w:t>2016 NVIDIA Embedded Intelligent Robotic Challenge</w:t>
            </w:r>
            <w:r w:rsidRPr="00EE3251">
              <w:rPr>
                <w:bCs/>
              </w:rPr>
              <w:t>全國冠軍、</w:t>
            </w:r>
            <w:r w:rsidRPr="00EE3251">
              <w:rPr>
                <w:bCs/>
              </w:rPr>
              <w:t xml:space="preserve">ASC16 </w:t>
            </w:r>
            <w:r w:rsidRPr="00EE3251">
              <w:rPr>
                <w:bCs/>
              </w:rPr>
              <w:t>世界大學生超級計算機競賽一等獎、</w:t>
            </w:r>
            <w:r w:rsidRPr="00EE3251">
              <w:rPr>
                <w:bCs/>
              </w:rPr>
              <w:t xml:space="preserve">Super Computing 2014 Student Cluster Competition </w:t>
            </w:r>
            <w:r w:rsidRPr="00EE3251">
              <w:rPr>
                <w:bCs/>
              </w:rPr>
              <w:t>冠軍、</w:t>
            </w:r>
            <w:r w:rsidRPr="00EE3251">
              <w:rPr>
                <w:bCs/>
              </w:rPr>
              <w:t>2013</w:t>
            </w:r>
            <w:r w:rsidRPr="00EE3251">
              <w:rPr>
                <w:bCs/>
              </w:rPr>
              <w:t>第</w:t>
            </w:r>
            <w:r w:rsidRPr="00EE3251">
              <w:rPr>
                <w:bCs/>
              </w:rPr>
              <w:t>8</w:t>
            </w:r>
            <w:r w:rsidRPr="00EE3251">
              <w:rPr>
                <w:bCs/>
              </w:rPr>
              <w:t>屆由田機器視覺獎人臉識別冠軍、</w:t>
            </w:r>
            <w:r w:rsidRPr="00EE3251">
              <w:rPr>
                <w:bCs/>
              </w:rPr>
              <w:t>2013</w:t>
            </w:r>
            <w:r w:rsidRPr="00EE3251">
              <w:rPr>
                <w:bCs/>
              </w:rPr>
              <w:t>及</w:t>
            </w:r>
            <w:r w:rsidRPr="00EE3251">
              <w:rPr>
                <w:bCs/>
              </w:rPr>
              <w:t xml:space="preserve">2014 Asia Student Supercomputing Challenge </w:t>
            </w:r>
            <w:r w:rsidRPr="00EE3251">
              <w:rPr>
                <w:bCs/>
              </w:rPr>
              <w:t>亞軍及季軍等殊榮。</w:t>
            </w:r>
          </w:p>
          <w:p w14:paraId="48F3B1FA" w14:textId="1E0B0F28" w:rsidR="00EF6090" w:rsidRPr="00EE3251" w:rsidRDefault="00EF6090" w:rsidP="002D5ED4">
            <w:pPr>
              <w:numPr>
                <w:ilvl w:val="0"/>
                <w:numId w:val="32"/>
              </w:numPr>
              <w:adjustRightInd/>
              <w:spacing w:beforeLines="25" w:before="60" w:afterLines="25" w:after="60" w:line="240" w:lineRule="atLeast"/>
              <w:ind w:hanging="334"/>
              <w:textAlignment w:val="auto"/>
              <w:rPr>
                <w:bCs/>
              </w:rPr>
            </w:pPr>
            <w:r w:rsidRPr="00EE3251">
              <w:rPr>
                <w:bCs/>
              </w:rPr>
              <w:t>由於鄰近科學工業園區與工研院，本系教師與產業界互動關係良好，合作研發與技轉的研究單位與產業界廠商眾多，包括</w:t>
            </w:r>
            <w:r w:rsidRPr="00EE3251">
              <w:rPr>
                <w:bCs/>
              </w:rPr>
              <w:t>Microsoft</w:t>
            </w:r>
            <w:r w:rsidRPr="00EE3251">
              <w:rPr>
                <w:bCs/>
              </w:rPr>
              <w:t>、</w:t>
            </w:r>
            <w:r w:rsidRPr="00EE3251">
              <w:rPr>
                <w:bCs/>
              </w:rPr>
              <w:t>Intel</w:t>
            </w:r>
            <w:r w:rsidRPr="00EE3251">
              <w:rPr>
                <w:bCs/>
              </w:rPr>
              <w:t>、</w:t>
            </w:r>
            <w:r w:rsidRPr="00EE3251">
              <w:rPr>
                <w:bCs/>
              </w:rPr>
              <w:t>Google</w:t>
            </w:r>
            <w:r w:rsidRPr="00EE3251">
              <w:rPr>
                <w:bCs/>
              </w:rPr>
              <w:t>、</w:t>
            </w:r>
            <w:r w:rsidRPr="00EE3251">
              <w:rPr>
                <w:bCs/>
              </w:rPr>
              <w:t>Siemens</w:t>
            </w:r>
            <w:r w:rsidRPr="00EE3251">
              <w:rPr>
                <w:bCs/>
              </w:rPr>
              <w:t>、工研院、資策會，以及聯詠、聯發科及台達電等國內外多家知名企業。因實驗室研究成果優異，至目前為止已有多位教授參與創辦公司、研發</w:t>
            </w:r>
            <w:r w:rsidRPr="00EE3251">
              <w:rPr>
                <w:bCs/>
              </w:rPr>
              <w:t>IC</w:t>
            </w:r>
            <w:r w:rsidRPr="00EE3251">
              <w:rPr>
                <w:bCs/>
              </w:rPr>
              <w:t>與網路多媒體相關之高科技產品。</w:t>
            </w:r>
          </w:p>
        </w:tc>
      </w:tr>
    </w:tbl>
    <w:p w14:paraId="4C2EAF63" w14:textId="77777777" w:rsidR="00EF6090" w:rsidRPr="00EE3251" w:rsidRDefault="00EF6090" w:rsidP="00EF6090">
      <w:pPr>
        <w:tabs>
          <w:tab w:val="left" w:pos="1200"/>
        </w:tabs>
        <w:kinsoku w:val="0"/>
        <w:snapToGrid w:val="0"/>
        <w:jc w:val="both"/>
        <w:rPr>
          <w:snapToGrid w:val="0"/>
        </w:rPr>
      </w:pPr>
    </w:p>
    <w:p w14:paraId="2C0D2D82" w14:textId="03CAB0EF" w:rsidR="00C302F0" w:rsidRPr="00EE3251" w:rsidRDefault="00C302F0" w:rsidP="00C302F0">
      <w:pPr>
        <w:pStyle w:val="aff2"/>
        <w:keepNext/>
        <w:rPr>
          <w:rFonts w:ascii="Times New Roman" w:eastAsia="標楷體" w:hAnsi="Times New Roman"/>
        </w:rPr>
      </w:pPr>
      <w:bookmarkStart w:id="407" w:name="_Ref31851611"/>
      <w:bookmarkStart w:id="408" w:name="_Toc38355118"/>
      <w:r w:rsidRPr="00EE3251">
        <w:rPr>
          <w:rFonts w:ascii="Times New Roman" w:eastAsia="標楷體" w:hAnsi="Times New Roman"/>
        </w:rPr>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15</w:t>
      </w:r>
      <w:r w:rsidRPr="00EE3251">
        <w:rPr>
          <w:rFonts w:ascii="Times New Roman" w:eastAsia="標楷體" w:hAnsi="Times New Roman"/>
        </w:rPr>
        <w:fldChar w:fldCharType="end"/>
      </w:r>
      <w:bookmarkEnd w:id="407"/>
      <w:r w:rsidRPr="00EE3251">
        <w:rPr>
          <w:rFonts w:ascii="Times New Roman" w:eastAsia="標楷體" w:hAnsi="Times New Roman"/>
          <w:snapToGrid w:val="0"/>
        </w:rPr>
        <w:t>委託研究</w:t>
      </w:r>
      <w:r w:rsidRPr="00EE3251">
        <w:rPr>
          <w:rFonts w:ascii="Times New Roman" w:eastAsia="標楷體" w:hAnsi="Times New Roman"/>
          <w:snapToGrid w:val="0"/>
        </w:rPr>
        <w:t xml:space="preserve"> – </w:t>
      </w:r>
      <w:r w:rsidRPr="00EE3251">
        <w:rPr>
          <w:rFonts w:ascii="Times New Roman" w:eastAsia="標楷體" w:hAnsi="Times New Roman"/>
          <w:snapToGrid w:val="0"/>
        </w:rPr>
        <w:t>雲林科技大學基本資料一覽表</w:t>
      </w:r>
      <w:bookmarkEnd w:id="408"/>
    </w:p>
    <w:tbl>
      <w:tblPr>
        <w:tblW w:w="4627" w:type="pct"/>
        <w:tblInd w:w="704" w:type="dxa"/>
        <w:tblCellMar>
          <w:left w:w="0" w:type="dxa"/>
          <w:right w:w="0" w:type="dxa"/>
        </w:tblCellMar>
        <w:tblLook w:val="0000" w:firstRow="0" w:lastRow="0" w:firstColumn="0" w:lastColumn="0" w:noHBand="0" w:noVBand="0"/>
      </w:tblPr>
      <w:tblGrid>
        <w:gridCol w:w="1558"/>
        <w:gridCol w:w="4663"/>
        <w:gridCol w:w="1095"/>
        <w:gridCol w:w="1323"/>
      </w:tblGrid>
      <w:tr w:rsidR="00847612" w:rsidRPr="00EE3251" w14:paraId="21E63739" w14:textId="77777777" w:rsidTr="00AC62C1">
        <w:trPr>
          <w:trHeight w:val="330"/>
        </w:trPr>
        <w:tc>
          <w:tcPr>
            <w:tcW w:w="901"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tcPr>
          <w:p w14:paraId="6150BD01" w14:textId="77777777" w:rsidR="00847612" w:rsidRPr="00EE3251" w:rsidRDefault="00847612" w:rsidP="00C4521B">
            <w:pPr>
              <w:snapToGrid w:val="0"/>
              <w:spacing w:beforeLines="25" w:before="60" w:afterLines="25" w:after="60" w:line="240" w:lineRule="auto"/>
              <w:jc w:val="center"/>
              <w:rPr>
                <w:b/>
                <w:bCs/>
              </w:rPr>
            </w:pPr>
            <w:r w:rsidRPr="00EE3251">
              <w:rPr>
                <w:b/>
                <w:bCs/>
              </w:rPr>
              <w:t>委託單位</w:t>
            </w:r>
          </w:p>
        </w:tc>
        <w:tc>
          <w:tcPr>
            <w:tcW w:w="2699" w:type="pct"/>
            <w:tcBorders>
              <w:top w:val="single" w:sz="8" w:space="0" w:color="auto"/>
              <w:left w:val="single" w:sz="8" w:space="0" w:color="auto"/>
              <w:bottom w:val="single" w:sz="8" w:space="0" w:color="auto"/>
              <w:right w:val="single" w:sz="8" w:space="0" w:color="auto"/>
            </w:tcBorders>
          </w:tcPr>
          <w:p w14:paraId="716FC5F9" w14:textId="77777777" w:rsidR="00847612" w:rsidRPr="00EE3251" w:rsidRDefault="00847612" w:rsidP="00C4521B">
            <w:pPr>
              <w:snapToGrid w:val="0"/>
              <w:spacing w:beforeLines="25" w:before="60" w:afterLines="25" w:after="60" w:line="240" w:lineRule="auto"/>
              <w:rPr>
                <w:b/>
                <w:bCs/>
              </w:rPr>
            </w:pPr>
            <w:r w:rsidRPr="00EE3251">
              <w:t>國立雲林科技大學</w:t>
            </w:r>
          </w:p>
        </w:tc>
        <w:tc>
          <w:tcPr>
            <w:tcW w:w="634" w:type="pct"/>
            <w:tcBorders>
              <w:top w:val="single" w:sz="8" w:space="0" w:color="auto"/>
              <w:left w:val="single" w:sz="8" w:space="0" w:color="auto"/>
              <w:bottom w:val="single" w:sz="8" w:space="0" w:color="auto"/>
              <w:right w:val="single" w:sz="8" w:space="0" w:color="auto"/>
            </w:tcBorders>
          </w:tcPr>
          <w:p w14:paraId="680ACFE6" w14:textId="77777777" w:rsidR="00847612" w:rsidRPr="00EE3251" w:rsidRDefault="00847612" w:rsidP="00C4521B">
            <w:pPr>
              <w:snapToGrid w:val="0"/>
              <w:spacing w:beforeLines="25" w:before="60" w:afterLines="25" w:after="60" w:line="240" w:lineRule="auto"/>
              <w:jc w:val="center"/>
              <w:rPr>
                <w:b/>
                <w:bCs/>
              </w:rPr>
            </w:pPr>
            <w:r w:rsidRPr="00EE3251">
              <w:rPr>
                <w:b/>
              </w:rPr>
              <w:t>統一編號</w:t>
            </w:r>
          </w:p>
        </w:tc>
        <w:tc>
          <w:tcPr>
            <w:tcW w:w="766" w:type="pct"/>
            <w:tcBorders>
              <w:top w:val="single" w:sz="8" w:space="0" w:color="auto"/>
              <w:left w:val="single" w:sz="8" w:space="0" w:color="auto"/>
              <w:bottom w:val="single" w:sz="8" w:space="0" w:color="auto"/>
              <w:right w:val="single" w:sz="8" w:space="0" w:color="auto"/>
            </w:tcBorders>
          </w:tcPr>
          <w:p w14:paraId="01D6A0DF" w14:textId="77777777" w:rsidR="00847612" w:rsidRPr="00EE3251" w:rsidRDefault="00847612" w:rsidP="00C4521B">
            <w:pPr>
              <w:snapToGrid w:val="0"/>
              <w:spacing w:beforeLines="25" w:before="60" w:afterLines="25" w:after="60" w:line="240" w:lineRule="auto"/>
              <w:rPr>
                <w:b/>
                <w:bCs/>
              </w:rPr>
            </w:pPr>
            <w:r w:rsidRPr="00EE3251">
              <w:t>06195262</w:t>
            </w:r>
          </w:p>
        </w:tc>
      </w:tr>
      <w:tr w:rsidR="00847612" w:rsidRPr="00EE3251" w14:paraId="010D30AD" w14:textId="77777777" w:rsidTr="00AC62C1">
        <w:trPr>
          <w:trHeight w:val="330"/>
        </w:trPr>
        <w:tc>
          <w:tcPr>
            <w:tcW w:w="901"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17E13FA2" w14:textId="77777777" w:rsidR="00847612" w:rsidRPr="00EE3251" w:rsidRDefault="00847612" w:rsidP="00C4521B">
            <w:pPr>
              <w:snapToGrid w:val="0"/>
              <w:spacing w:beforeLines="25" w:before="60" w:afterLines="25" w:after="60" w:line="240" w:lineRule="auto"/>
              <w:rPr>
                <w:bCs/>
              </w:rPr>
            </w:pPr>
            <w:r w:rsidRPr="00EE3251">
              <w:t>企業</w:t>
            </w:r>
            <w:r w:rsidRPr="00EE3251">
              <w:rPr>
                <w:bCs/>
              </w:rPr>
              <w:t>經營項目</w:t>
            </w:r>
          </w:p>
        </w:tc>
        <w:tc>
          <w:tcPr>
            <w:tcW w:w="4099" w:type="pct"/>
            <w:gridSpan w:val="3"/>
            <w:tcBorders>
              <w:top w:val="single" w:sz="8" w:space="0" w:color="auto"/>
              <w:left w:val="single" w:sz="8" w:space="0" w:color="auto"/>
              <w:bottom w:val="single" w:sz="8" w:space="0" w:color="auto"/>
              <w:right w:val="single" w:sz="8" w:space="0" w:color="auto"/>
            </w:tcBorders>
          </w:tcPr>
          <w:p w14:paraId="3752DDA1" w14:textId="77777777" w:rsidR="00847612" w:rsidRPr="00EE3251" w:rsidRDefault="00847612" w:rsidP="00C4521B">
            <w:pPr>
              <w:snapToGrid w:val="0"/>
              <w:spacing w:beforeLines="25" w:before="60" w:afterLines="25" w:after="60" w:line="240" w:lineRule="auto"/>
              <w:rPr>
                <w:b/>
                <w:bCs/>
              </w:rPr>
            </w:pPr>
            <w:r w:rsidRPr="00EE3251">
              <w:rPr>
                <w:b/>
                <w:bCs/>
              </w:rPr>
              <w:t>電子工程系</w:t>
            </w:r>
          </w:p>
        </w:tc>
      </w:tr>
      <w:tr w:rsidR="00847612" w:rsidRPr="00EE3251" w14:paraId="5608437B" w14:textId="77777777" w:rsidTr="00AC62C1">
        <w:trPr>
          <w:trHeight w:val="330"/>
        </w:trPr>
        <w:tc>
          <w:tcPr>
            <w:tcW w:w="901"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7210FF63" w14:textId="77777777" w:rsidR="00847612" w:rsidRPr="00EE3251" w:rsidRDefault="00847612" w:rsidP="00C4521B">
            <w:pPr>
              <w:snapToGrid w:val="0"/>
              <w:spacing w:beforeLines="25" w:before="60" w:afterLines="25" w:after="60" w:line="240" w:lineRule="auto"/>
              <w:rPr>
                <w:bCs/>
              </w:rPr>
            </w:pPr>
            <w:r w:rsidRPr="00EE3251">
              <w:rPr>
                <w:bCs/>
              </w:rPr>
              <w:t>學術單位近五年來主要相關業務</w:t>
            </w:r>
          </w:p>
        </w:tc>
        <w:tc>
          <w:tcPr>
            <w:tcW w:w="4099" w:type="pct"/>
            <w:gridSpan w:val="3"/>
            <w:tcBorders>
              <w:top w:val="single" w:sz="8" w:space="0" w:color="auto"/>
              <w:left w:val="single" w:sz="8" w:space="0" w:color="auto"/>
              <w:bottom w:val="single" w:sz="8" w:space="0" w:color="auto"/>
              <w:right w:val="single" w:sz="8" w:space="0" w:color="auto"/>
            </w:tcBorders>
          </w:tcPr>
          <w:p w14:paraId="11226F0E" w14:textId="77777777" w:rsidR="00847612" w:rsidRPr="00EE3251" w:rsidRDefault="00847612" w:rsidP="002D5ED4">
            <w:pPr>
              <w:numPr>
                <w:ilvl w:val="0"/>
                <w:numId w:val="32"/>
              </w:numPr>
              <w:snapToGrid w:val="0"/>
              <w:spacing w:beforeLines="25" w:before="60" w:afterLines="25" w:after="60" w:line="240" w:lineRule="auto"/>
              <w:textAlignment w:val="auto"/>
              <w:rPr>
                <w:bCs/>
              </w:rPr>
            </w:pPr>
            <w:r w:rsidRPr="00EE3251">
              <w:rPr>
                <w:bCs/>
              </w:rPr>
              <w:t>本系成立於民國</w:t>
            </w:r>
            <w:r w:rsidRPr="00EE3251">
              <w:rPr>
                <w:bCs/>
              </w:rPr>
              <w:t>80</w:t>
            </w:r>
            <w:r w:rsidRPr="00EE3251">
              <w:rPr>
                <w:bCs/>
              </w:rPr>
              <w:t>年，民國</w:t>
            </w:r>
            <w:r w:rsidRPr="00EE3251">
              <w:rPr>
                <w:bCs/>
              </w:rPr>
              <w:t>97</w:t>
            </w:r>
            <w:r w:rsidRPr="00EE3251">
              <w:rPr>
                <w:bCs/>
              </w:rPr>
              <w:t>年成立博士班，成為具有大學部、碩士班及博士班的完整系所。</w:t>
            </w:r>
          </w:p>
          <w:p w14:paraId="710B354A" w14:textId="77777777" w:rsidR="00847612" w:rsidRPr="00EE3251" w:rsidRDefault="00847612" w:rsidP="002D5ED4">
            <w:pPr>
              <w:numPr>
                <w:ilvl w:val="0"/>
                <w:numId w:val="32"/>
              </w:numPr>
              <w:snapToGrid w:val="0"/>
              <w:spacing w:beforeLines="25" w:before="60" w:afterLines="25" w:after="60" w:line="240" w:lineRule="auto"/>
              <w:textAlignment w:val="auto"/>
              <w:rPr>
                <w:bCs/>
              </w:rPr>
            </w:pPr>
            <w:r w:rsidRPr="00EE3251">
              <w:rPr>
                <w:bCs/>
              </w:rPr>
              <w:t>本系的教育目標為使學生成為具有實務能力之電子工程專業人才，並培養符合電子與光電產業人才之需求，課程規劃涵蓋數理及專業技術能力之培養、電路與系統、電子元件與製程之基本工程專業能力以及電子</w:t>
            </w:r>
            <w:r w:rsidRPr="00EE3251">
              <w:rPr>
                <w:bCs/>
              </w:rPr>
              <w:t>/</w:t>
            </w:r>
            <w:r w:rsidRPr="00EE3251">
              <w:rPr>
                <w:bCs/>
              </w:rPr>
              <w:t>光電工程專業領域設計與分析之能力。本系學生在此課程規畫下，於全球及全國性專業競賽屢獲佳績，包括</w:t>
            </w:r>
            <w:r w:rsidRPr="00EE3251">
              <w:rPr>
                <w:bCs/>
              </w:rPr>
              <w:t>2018/2019</w:t>
            </w:r>
            <w:r w:rsidRPr="00EE3251">
              <w:rPr>
                <w:bCs/>
              </w:rPr>
              <w:t>裕隆集團主辦台灣車客松競賽，連續兩年冠軍、</w:t>
            </w:r>
            <w:r w:rsidRPr="00EE3251">
              <w:rPr>
                <w:bCs/>
              </w:rPr>
              <w:t>IIIC</w:t>
            </w:r>
            <w:r w:rsidRPr="00EE3251">
              <w:rPr>
                <w:bCs/>
              </w:rPr>
              <w:t>國際創新發明競賽金牌獎、第</w:t>
            </w:r>
            <w:r w:rsidRPr="00EE3251">
              <w:rPr>
                <w:bCs/>
              </w:rPr>
              <w:t>32</w:t>
            </w:r>
            <w:r w:rsidRPr="00EE3251">
              <w:rPr>
                <w:bCs/>
              </w:rPr>
              <w:t>屆美國匹茲堡國際發明競賽銀牌獎以及</w:t>
            </w:r>
            <w:r w:rsidRPr="00EE3251">
              <w:rPr>
                <w:bCs/>
              </w:rPr>
              <w:t>International Conference on Science, Engineering, Vocational Education and Novelty) 2018 ICSEVEN</w:t>
            </w:r>
            <w:r w:rsidRPr="00EE3251">
              <w:rPr>
                <w:bCs/>
              </w:rPr>
              <w:t>國際研討會最佳論文獎。</w:t>
            </w:r>
          </w:p>
        </w:tc>
      </w:tr>
    </w:tbl>
    <w:p w14:paraId="2F196568" w14:textId="65FEED30" w:rsidR="000D3DA9" w:rsidRDefault="000D3DA9" w:rsidP="000D3DA9">
      <w:pPr>
        <w:pStyle w:val="affc"/>
        <w:adjustRightInd w:val="0"/>
        <w:snapToGrid w:val="0"/>
        <w:ind w:leftChars="0" w:left="482"/>
        <w:jc w:val="both"/>
        <w:rPr>
          <w:rFonts w:ascii="Times New Roman"/>
          <w:color w:val="C00000"/>
          <w:sz w:val="24"/>
        </w:rPr>
      </w:pPr>
    </w:p>
    <w:p w14:paraId="52D4CE3B" w14:textId="5A26DF51" w:rsidR="00DF582F" w:rsidRPr="00DF582F" w:rsidRDefault="00DF582F" w:rsidP="00DF582F">
      <w:pPr>
        <w:widowControl/>
        <w:adjustRightInd/>
        <w:spacing w:line="240" w:lineRule="auto"/>
        <w:textAlignment w:val="auto"/>
        <w:rPr>
          <w:rFonts w:ascii="Times New Roman"/>
          <w:color w:val="C00000"/>
        </w:rPr>
      </w:pPr>
      <w:r>
        <w:rPr>
          <w:rFonts w:ascii="Times New Roman"/>
          <w:color w:val="C00000"/>
        </w:rPr>
        <w:br w:type="page"/>
      </w:r>
    </w:p>
    <w:p w14:paraId="02388455" w14:textId="51548003" w:rsidR="00E01445" w:rsidRPr="00EE3251" w:rsidRDefault="001A279E" w:rsidP="002D5ED4">
      <w:pPr>
        <w:pStyle w:val="affc"/>
        <w:numPr>
          <w:ilvl w:val="0"/>
          <w:numId w:val="8"/>
        </w:numPr>
        <w:adjustRightInd w:val="0"/>
        <w:snapToGrid w:val="0"/>
        <w:ind w:leftChars="1" w:left="482"/>
        <w:jc w:val="both"/>
        <w:rPr>
          <w:rFonts w:ascii="Times New Roman"/>
          <w:color w:val="000000" w:themeColor="text1"/>
          <w:sz w:val="24"/>
        </w:rPr>
      </w:pPr>
      <w:r w:rsidRPr="00EE3251">
        <w:rPr>
          <w:rFonts w:ascii="Times New Roman"/>
          <w:color w:val="000000" w:themeColor="text1"/>
          <w:sz w:val="24"/>
        </w:rPr>
        <w:lastRenderedPageBreak/>
        <w:t>權利義務關係</w:t>
      </w:r>
    </w:p>
    <w:p w14:paraId="389E3633" w14:textId="77777777" w:rsidR="00107C4F" w:rsidRPr="00EE3251" w:rsidRDefault="008C2F9B" w:rsidP="00B51EF7">
      <w:pPr>
        <w:snapToGrid w:val="0"/>
        <w:spacing w:line="240" w:lineRule="auto"/>
        <w:ind w:leftChars="295" w:left="708" w:firstLineChars="200" w:firstLine="480"/>
        <w:jc w:val="both"/>
      </w:pPr>
      <w:r w:rsidRPr="00EE3251">
        <w:rPr>
          <w:color w:val="000000" w:themeColor="text1"/>
        </w:rPr>
        <w:t>如</w:t>
      </w:r>
      <w:r w:rsidRPr="00EE3251">
        <w:rPr>
          <w:color w:val="000000" w:themeColor="text1"/>
        </w:rPr>
        <w:t>(</w:t>
      </w:r>
      <w:r w:rsidRPr="00EE3251">
        <w:rPr>
          <w:color w:val="000000" w:themeColor="text1"/>
        </w:rPr>
        <w:t>三</w:t>
      </w:r>
      <w:r w:rsidRPr="00EE3251">
        <w:rPr>
          <w:color w:val="000000" w:themeColor="text1"/>
        </w:rPr>
        <w:t>)</w:t>
      </w:r>
      <w:r w:rsidRPr="00EE3251">
        <w:rPr>
          <w:color w:val="000000" w:themeColor="text1"/>
        </w:rPr>
        <w:t>所述，本計畫之技術來源除了力積電與先進車</w:t>
      </w:r>
      <w:r w:rsidR="00107C4F" w:rsidRPr="00EE3251">
        <w:rPr>
          <w:color w:val="000000" w:themeColor="text1"/>
        </w:rPr>
        <w:t>之</w:t>
      </w:r>
      <w:r w:rsidRPr="00EE3251">
        <w:rPr>
          <w:color w:val="000000" w:themeColor="text1"/>
        </w:rPr>
        <w:t>既有關鍵技術外，</w:t>
      </w:r>
      <w:r w:rsidR="00107C4F" w:rsidRPr="00EE3251">
        <w:rPr>
          <w:color w:val="000000" w:themeColor="text1"/>
        </w:rPr>
        <w:t>另</w:t>
      </w:r>
      <w:r w:rsidRPr="00EE3251">
        <w:rPr>
          <w:color w:val="000000" w:themeColor="text1"/>
        </w:rPr>
        <w:t>可分為技術引進與委託研究兩大部分，其權利義務關係說明如下：</w:t>
      </w:r>
    </w:p>
    <w:p w14:paraId="0987C61E" w14:textId="77777777" w:rsidR="00107C4F" w:rsidRPr="00EE3251" w:rsidRDefault="008C2F9B" w:rsidP="00107C4F">
      <w:pPr>
        <w:snapToGrid w:val="0"/>
        <w:spacing w:line="240" w:lineRule="auto"/>
        <w:ind w:leftChars="295" w:left="708"/>
        <w:jc w:val="both"/>
      </w:pPr>
      <w:r w:rsidRPr="00EE3251">
        <w:rPr>
          <w:color w:val="000000" w:themeColor="text1"/>
        </w:rPr>
        <w:t>技術引進：本計畫引進之技術，皆以</w:t>
      </w:r>
      <w:r w:rsidRPr="00EE3251">
        <w:rPr>
          <w:color w:val="000000" w:themeColor="text1"/>
        </w:rPr>
        <w:t>IP (software RTL, hardware macro)</w:t>
      </w:r>
      <w:r w:rsidRPr="00EE3251">
        <w:rPr>
          <w:color w:val="000000" w:themeColor="text1"/>
        </w:rPr>
        <w:t>方式呈現。</w:t>
      </w:r>
      <w:r w:rsidR="00716138" w:rsidRPr="00EE3251">
        <w:rPr>
          <w:color w:val="000000" w:themeColor="text1"/>
        </w:rPr>
        <w:t>本計畫必須支付一次性工程費用</w:t>
      </w:r>
      <w:r w:rsidR="00716138" w:rsidRPr="00EE3251">
        <w:rPr>
          <w:color w:val="000000" w:themeColor="text1"/>
        </w:rPr>
        <w:t xml:space="preserve"> (NRE)</w:t>
      </w:r>
      <w:r w:rsidR="00716138" w:rsidRPr="00EE3251">
        <w:rPr>
          <w:color w:val="000000" w:themeColor="text1"/>
        </w:rPr>
        <w:t>，請技術來源廠商將其</w:t>
      </w:r>
      <w:r w:rsidR="00A77D64" w:rsidRPr="00EE3251">
        <w:rPr>
          <w:color w:val="000000" w:themeColor="text1"/>
        </w:rPr>
        <w:t>技術實現在</w:t>
      </w:r>
      <w:r w:rsidR="00A77D64" w:rsidRPr="00EE3251">
        <w:rPr>
          <w:color w:val="000000" w:themeColor="text1"/>
        </w:rPr>
        <w:t>AIM</w:t>
      </w:r>
      <w:r w:rsidR="00A77D64" w:rsidRPr="00EE3251">
        <w:rPr>
          <w:color w:val="000000" w:themeColor="text1"/>
        </w:rPr>
        <w:t>平台。力積電身為晶圓代工服務廠商，支援下游</w:t>
      </w:r>
      <w:r w:rsidR="00A77D64" w:rsidRPr="00EE3251">
        <w:rPr>
          <w:color w:val="000000" w:themeColor="text1"/>
        </w:rPr>
        <w:t>IC</w:t>
      </w:r>
      <w:r w:rsidR="00A77D64" w:rsidRPr="00EE3251">
        <w:rPr>
          <w:color w:val="000000" w:themeColor="text1"/>
        </w:rPr>
        <w:t>設計公司使用這些</w:t>
      </w:r>
      <w:r w:rsidR="00A77D64" w:rsidRPr="00EE3251">
        <w:rPr>
          <w:color w:val="000000" w:themeColor="text1"/>
        </w:rPr>
        <w:t>IP</w:t>
      </w:r>
      <w:r w:rsidR="00A77D64" w:rsidRPr="00EE3251">
        <w:rPr>
          <w:color w:val="000000" w:themeColor="text1"/>
        </w:rPr>
        <w:t>，並協助技術來源廠商收取合理</w:t>
      </w:r>
      <w:r w:rsidR="00A77D64" w:rsidRPr="00EE3251">
        <w:rPr>
          <w:color w:val="000000" w:themeColor="text1"/>
        </w:rPr>
        <w:t>IP</w:t>
      </w:r>
      <w:r w:rsidR="00A77D64" w:rsidRPr="00EE3251">
        <w:rPr>
          <w:color w:val="000000" w:themeColor="text1"/>
        </w:rPr>
        <w:t>使用權利金。</w:t>
      </w:r>
    </w:p>
    <w:p w14:paraId="6E446EED" w14:textId="77777777" w:rsidR="00107C4F" w:rsidRPr="00EE3251" w:rsidRDefault="00A77D64" w:rsidP="00107C4F">
      <w:pPr>
        <w:snapToGrid w:val="0"/>
        <w:spacing w:line="240" w:lineRule="auto"/>
        <w:ind w:leftChars="295" w:left="708"/>
        <w:jc w:val="both"/>
      </w:pPr>
      <w:r w:rsidRPr="00EE3251">
        <w:rPr>
          <w:color w:val="000000" w:themeColor="text1"/>
        </w:rPr>
        <w:t>委託研究：本計畫將與受委託研究機構簽訂合約，規範研究成果的共享機制。</w:t>
      </w:r>
      <w:r w:rsidR="004913BF" w:rsidRPr="00EE3251">
        <w:rPr>
          <w:color w:val="000000" w:themeColor="text1"/>
        </w:rPr>
        <w:t>研究成果如以專利方式呈現，力積電與先進車將向專利使用者收取權利金，並依照議定的比例分享給受託機構。</w:t>
      </w:r>
    </w:p>
    <w:p w14:paraId="40861FEB" w14:textId="5B5F2957" w:rsidR="00FC099F" w:rsidRDefault="00FC099F">
      <w:pPr>
        <w:widowControl/>
        <w:adjustRightInd/>
        <w:spacing w:line="240" w:lineRule="auto"/>
        <w:textAlignment w:val="auto"/>
        <w:rPr>
          <w:color w:val="000000" w:themeColor="text1"/>
        </w:rPr>
      </w:pPr>
      <w:r>
        <w:rPr>
          <w:color w:val="000000" w:themeColor="text1"/>
        </w:rPr>
        <w:br w:type="page"/>
      </w:r>
    </w:p>
    <w:p w14:paraId="4E1A3DF7" w14:textId="77777777" w:rsidR="00082A67" w:rsidRPr="00EE3251" w:rsidRDefault="00B20A80" w:rsidP="00C27A15">
      <w:pPr>
        <w:pStyle w:val="12"/>
        <w:adjustRightInd w:val="0"/>
        <w:snapToGrid w:val="0"/>
        <w:spacing w:line="240" w:lineRule="auto"/>
        <w:ind w:leftChars="1" w:left="2"/>
        <w:outlineLvl w:val="1"/>
      </w:pPr>
      <w:bookmarkStart w:id="409" w:name="_Toc40189919"/>
      <w:bookmarkStart w:id="410" w:name="B四、計畫執行時程及查核"/>
      <w:r w:rsidRPr="00EE3251">
        <w:lastRenderedPageBreak/>
        <w:t>四、</w:t>
      </w:r>
      <w:r w:rsidR="00392600" w:rsidRPr="00EE3251">
        <w:t>計畫執行時程及查核</w:t>
      </w:r>
      <w:bookmarkEnd w:id="409"/>
    </w:p>
    <w:bookmarkEnd w:id="410"/>
    <w:p w14:paraId="5A809746" w14:textId="77777777" w:rsidR="00082A67" w:rsidRPr="00EE3251" w:rsidRDefault="008D7582" w:rsidP="00082A67">
      <w:pPr>
        <w:tabs>
          <w:tab w:val="left" w:pos="480"/>
        </w:tabs>
        <w:kinsoku w:val="0"/>
        <w:snapToGrid w:val="0"/>
        <w:spacing w:beforeLines="25" w:before="60" w:afterLines="25" w:after="60" w:line="240" w:lineRule="auto"/>
        <w:ind w:leftChars="203" w:left="487"/>
        <w:jc w:val="both"/>
        <w:rPr>
          <w:color w:val="000000"/>
          <w:shd w:val="clear" w:color="auto" w:fill="FFFFFF"/>
        </w:rPr>
      </w:pPr>
      <w:r w:rsidRPr="00EE3251">
        <w:rPr>
          <w:snapToGrid w:val="0"/>
          <w:color w:val="000000" w:themeColor="text1"/>
        </w:rPr>
        <w:t>本計畫規劃進行兩次的實體矽晶</w:t>
      </w:r>
      <w:r w:rsidR="00107C4F" w:rsidRPr="00EE3251">
        <w:rPr>
          <w:snapToGrid w:val="0"/>
          <w:color w:val="000000" w:themeColor="text1"/>
        </w:rPr>
        <w:t>圓</w:t>
      </w:r>
      <w:r w:rsidRPr="00EE3251">
        <w:rPr>
          <w:snapToGrid w:val="0"/>
          <w:color w:val="000000" w:themeColor="text1"/>
        </w:rPr>
        <w:t>驗證，其</w:t>
      </w:r>
      <w:r w:rsidR="00107C4F" w:rsidRPr="00EE3251">
        <w:rPr>
          <w:snapToGrid w:val="0"/>
          <w:color w:val="000000" w:themeColor="text1"/>
        </w:rPr>
        <w:t>時程與目</w:t>
      </w:r>
      <w:r w:rsidRPr="00EE3251">
        <w:rPr>
          <w:snapToGrid w:val="0"/>
          <w:color w:val="000000" w:themeColor="text1"/>
        </w:rPr>
        <w:t>分別如下：</w:t>
      </w:r>
    </w:p>
    <w:p w14:paraId="2E2604C5" w14:textId="04FA3C3A" w:rsidR="00082A67" w:rsidRPr="00EE3251" w:rsidRDefault="008D7582" w:rsidP="00082A67">
      <w:pPr>
        <w:pStyle w:val="affc"/>
        <w:numPr>
          <w:ilvl w:val="0"/>
          <w:numId w:val="3"/>
        </w:numPr>
        <w:tabs>
          <w:tab w:val="left" w:pos="480"/>
        </w:tabs>
        <w:kinsoku w:val="0"/>
        <w:snapToGrid w:val="0"/>
        <w:spacing w:beforeLines="25" w:before="60" w:afterLines="25" w:after="60"/>
        <w:ind w:leftChars="0"/>
        <w:jc w:val="both"/>
        <w:rPr>
          <w:rFonts w:ascii="Times New Roman"/>
          <w:color w:val="000000"/>
          <w:sz w:val="24"/>
          <w:shd w:val="clear" w:color="auto" w:fill="FFFFFF"/>
        </w:rPr>
      </w:pPr>
      <w:bookmarkStart w:id="411" w:name="ShuttleSchedule"/>
      <w:bookmarkEnd w:id="411"/>
      <w:r w:rsidRPr="00EE3251">
        <w:rPr>
          <w:rFonts w:ascii="Times New Roman"/>
          <w:snapToGrid w:val="0"/>
          <w:color w:val="000000" w:themeColor="text1"/>
          <w:sz w:val="24"/>
        </w:rPr>
        <w:t>Shuttle</w:t>
      </w:r>
      <w:r w:rsidR="00776919" w:rsidRPr="00EE3251">
        <w:rPr>
          <w:rFonts w:ascii="Times New Roman"/>
          <w:snapToGrid w:val="0"/>
          <w:color w:val="000000" w:themeColor="text1"/>
          <w:sz w:val="24"/>
        </w:rPr>
        <w:t>-</w:t>
      </w:r>
      <w:r w:rsidR="00107C4F" w:rsidRPr="00EE3251">
        <w:rPr>
          <w:rFonts w:ascii="Times New Roman"/>
          <w:snapToGrid w:val="0"/>
          <w:color w:val="000000" w:themeColor="text1"/>
          <w:sz w:val="24"/>
        </w:rPr>
        <w:t>1</w:t>
      </w:r>
      <w:r w:rsidR="006A10A2" w:rsidRPr="00EE3251">
        <w:rPr>
          <w:rFonts w:ascii="Times New Roman"/>
          <w:snapToGrid w:val="0"/>
          <w:color w:val="000000" w:themeColor="text1"/>
          <w:sz w:val="24"/>
        </w:rPr>
        <w:t xml:space="preserve"> (109</w:t>
      </w:r>
      <w:r w:rsidR="006A10A2" w:rsidRPr="00EE3251">
        <w:rPr>
          <w:rFonts w:ascii="Times New Roman"/>
          <w:snapToGrid w:val="0"/>
          <w:color w:val="000000" w:themeColor="text1"/>
          <w:sz w:val="24"/>
        </w:rPr>
        <w:t>年</w:t>
      </w:r>
      <w:r w:rsidR="00C312FD">
        <w:rPr>
          <w:rFonts w:ascii="Times New Roman" w:hint="eastAsia"/>
          <w:snapToGrid w:val="0"/>
          <w:color w:val="000000" w:themeColor="text1"/>
          <w:sz w:val="24"/>
        </w:rPr>
        <w:t>4</w:t>
      </w:r>
      <w:r w:rsidR="006A10A2" w:rsidRPr="00EE3251">
        <w:rPr>
          <w:rFonts w:ascii="Times New Roman"/>
          <w:snapToGrid w:val="0"/>
          <w:color w:val="000000" w:themeColor="text1"/>
          <w:sz w:val="24"/>
        </w:rPr>
        <w:t>月</w:t>
      </w:r>
      <w:r w:rsidR="006A10A2" w:rsidRPr="00EE3251">
        <w:rPr>
          <w:rFonts w:ascii="Times New Roman"/>
          <w:snapToGrid w:val="0"/>
          <w:color w:val="000000" w:themeColor="text1"/>
          <w:sz w:val="24"/>
        </w:rPr>
        <w:t>)</w:t>
      </w:r>
      <w:r w:rsidR="006A10A2" w:rsidRPr="00EE3251">
        <w:rPr>
          <w:rFonts w:ascii="Times New Roman"/>
          <w:snapToGrid w:val="0"/>
          <w:color w:val="000000" w:themeColor="text1"/>
          <w:sz w:val="24"/>
        </w:rPr>
        <w:t>：</w:t>
      </w:r>
      <w:r w:rsidR="00776919" w:rsidRPr="00EE3251">
        <w:rPr>
          <w:rFonts w:ascii="Times New Roman"/>
          <w:snapToGrid w:val="0"/>
          <w:color w:val="000000" w:themeColor="text1"/>
          <w:sz w:val="24"/>
        </w:rPr>
        <w:t>主要目的在</w:t>
      </w:r>
      <w:r w:rsidRPr="00EE3251">
        <w:rPr>
          <w:rFonts w:ascii="Times New Roman"/>
          <w:snapToGrid w:val="0"/>
          <w:color w:val="000000" w:themeColor="text1"/>
          <w:sz w:val="24"/>
        </w:rPr>
        <w:t>製程元件與</w:t>
      </w:r>
      <w:r w:rsidR="006A10A2" w:rsidRPr="00EE3251">
        <w:rPr>
          <w:rFonts w:ascii="Times New Roman"/>
          <w:snapToGrid w:val="0"/>
          <w:color w:val="000000" w:themeColor="text1"/>
          <w:sz w:val="24"/>
        </w:rPr>
        <w:t>IP</w:t>
      </w:r>
      <w:r w:rsidRPr="00EE3251">
        <w:rPr>
          <w:rFonts w:ascii="Times New Roman"/>
          <w:snapToGrid w:val="0"/>
          <w:color w:val="000000" w:themeColor="text1"/>
          <w:sz w:val="24"/>
        </w:rPr>
        <w:t>驗證，含</w:t>
      </w:r>
      <w:r w:rsidRPr="00EE3251">
        <w:rPr>
          <w:rFonts w:ascii="Times New Roman"/>
          <w:snapToGrid w:val="0"/>
          <w:color w:val="000000" w:themeColor="text1"/>
          <w:sz w:val="24"/>
        </w:rPr>
        <w:t>A1</w:t>
      </w:r>
      <w:r w:rsidR="006A10A2" w:rsidRPr="00EE3251">
        <w:rPr>
          <w:rFonts w:ascii="Times New Roman"/>
          <w:snapToGrid w:val="0"/>
          <w:color w:val="000000" w:themeColor="text1"/>
          <w:sz w:val="24"/>
        </w:rPr>
        <w:t>、</w:t>
      </w:r>
      <w:r w:rsidRPr="00EE3251">
        <w:rPr>
          <w:rFonts w:ascii="Times New Roman"/>
          <w:snapToGrid w:val="0"/>
          <w:color w:val="000000" w:themeColor="text1"/>
          <w:sz w:val="24"/>
        </w:rPr>
        <w:t>A2</w:t>
      </w:r>
      <w:r w:rsidR="006A10A2" w:rsidRPr="00EE3251">
        <w:rPr>
          <w:rFonts w:ascii="Times New Roman"/>
          <w:snapToGrid w:val="0"/>
          <w:color w:val="000000" w:themeColor="text1"/>
          <w:sz w:val="24"/>
        </w:rPr>
        <w:t>、</w:t>
      </w:r>
      <w:r w:rsidRPr="00EE3251">
        <w:rPr>
          <w:rFonts w:ascii="Times New Roman"/>
          <w:snapToGrid w:val="0"/>
          <w:color w:val="000000" w:themeColor="text1"/>
          <w:sz w:val="24"/>
        </w:rPr>
        <w:t>A3</w:t>
      </w:r>
      <w:r w:rsidR="006A10A2" w:rsidRPr="00EE3251">
        <w:rPr>
          <w:rFonts w:ascii="Times New Roman"/>
          <w:snapToGrid w:val="0"/>
          <w:color w:val="000000" w:themeColor="text1"/>
          <w:sz w:val="24"/>
        </w:rPr>
        <w:t>、</w:t>
      </w:r>
      <w:r w:rsidRPr="00EE3251">
        <w:rPr>
          <w:rFonts w:ascii="Times New Roman"/>
          <w:snapToGrid w:val="0"/>
          <w:color w:val="000000" w:themeColor="text1"/>
          <w:sz w:val="24"/>
        </w:rPr>
        <w:t>A4</w:t>
      </w:r>
      <w:r w:rsidR="006A10A2" w:rsidRPr="00EE3251">
        <w:rPr>
          <w:rFonts w:ascii="Times New Roman"/>
          <w:snapToGrid w:val="0"/>
          <w:color w:val="000000" w:themeColor="text1"/>
          <w:sz w:val="24"/>
        </w:rPr>
        <w:t>、</w:t>
      </w:r>
      <w:r w:rsidRPr="00EE3251">
        <w:rPr>
          <w:rFonts w:ascii="Times New Roman"/>
          <w:snapToGrid w:val="0"/>
          <w:color w:val="000000" w:themeColor="text1"/>
          <w:sz w:val="24"/>
        </w:rPr>
        <w:t>B1</w:t>
      </w:r>
      <w:r w:rsidR="006A10A2" w:rsidRPr="00EE3251">
        <w:rPr>
          <w:rFonts w:ascii="Times New Roman"/>
          <w:snapToGrid w:val="0"/>
          <w:color w:val="000000" w:themeColor="text1"/>
          <w:sz w:val="24"/>
        </w:rPr>
        <w:t>、</w:t>
      </w:r>
      <w:r w:rsidRPr="00EE3251">
        <w:rPr>
          <w:rFonts w:ascii="Times New Roman"/>
          <w:snapToGrid w:val="0"/>
          <w:color w:val="000000" w:themeColor="text1"/>
          <w:sz w:val="24"/>
        </w:rPr>
        <w:t>B3</w:t>
      </w:r>
      <w:r w:rsidR="006A10A2" w:rsidRPr="00EE3251">
        <w:rPr>
          <w:rFonts w:ascii="Times New Roman"/>
          <w:snapToGrid w:val="0"/>
          <w:color w:val="000000" w:themeColor="text1"/>
          <w:sz w:val="24"/>
        </w:rPr>
        <w:t>、</w:t>
      </w:r>
      <w:r w:rsidRPr="00EE3251">
        <w:rPr>
          <w:rFonts w:ascii="Times New Roman"/>
          <w:snapToGrid w:val="0"/>
          <w:color w:val="000000" w:themeColor="text1"/>
          <w:sz w:val="24"/>
        </w:rPr>
        <w:t>B4</w:t>
      </w:r>
      <w:r w:rsidRPr="00EE3251">
        <w:rPr>
          <w:rFonts w:ascii="Times New Roman"/>
          <w:snapToGrid w:val="0"/>
          <w:color w:val="000000" w:themeColor="text1"/>
          <w:sz w:val="24"/>
        </w:rPr>
        <w:t>等子</w:t>
      </w:r>
      <w:r w:rsidR="006A10A2" w:rsidRPr="00EE3251">
        <w:rPr>
          <w:rFonts w:ascii="Times New Roman"/>
          <w:snapToGrid w:val="0"/>
          <w:color w:val="000000" w:themeColor="text1"/>
          <w:sz w:val="24"/>
        </w:rPr>
        <w:t>分</w:t>
      </w:r>
      <w:r w:rsidRPr="00EE3251">
        <w:rPr>
          <w:rFonts w:ascii="Times New Roman"/>
          <w:snapToGrid w:val="0"/>
          <w:color w:val="000000" w:themeColor="text1"/>
          <w:sz w:val="24"/>
        </w:rPr>
        <w:t>項技術。</w:t>
      </w:r>
    </w:p>
    <w:p w14:paraId="0E6A2CE7" w14:textId="469A6508" w:rsidR="00082A67" w:rsidRPr="00EE3251" w:rsidRDefault="008D7582" w:rsidP="00082A67">
      <w:pPr>
        <w:pStyle w:val="affc"/>
        <w:numPr>
          <w:ilvl w:val="0"/>
          <w:numId w:val="3"/>
        </w:numPr>
        <w:tabs>
          <w:tab w:val="left" w:pos="480"/>
        </w:tabs>
        <w:kinsoku w:val="0"/>
        <w:snapToGrid w:val="0"/>
        <w:spacing w:beforeLines="25" w:before="60" w:afterLines="25" w:after="60"/>
        <w:ind w:leftChars="0"/>
        <w:jc w:val="both"/>
        <w:rPr>
          <w:rFonts w:ascii="Times New Roman"/>
          <w:color w:val="000000"/>
          <w:sz w:val="24"/>
          <w:shd w:val="clear" w:color="auto" w:fill="FFFFFF"/>
        </w:rPr>
      </w:pPr>
      <w:r w:rsidRPr="00EE3251">
        <w:rPr>
          <w:rFonts w:ascii="Times New Roman"/>
          <w:snapToGrid w:val="0"/>
          <w:color w:val="000000" w:themeColor="text1"/>
          <w:sz w:val="24"/>
        </w:rPr>
        <w:t>Shuttle-2</w:t>
      </w:r>
      <w:r w:rsidR="006A10A2" w:rsidRPr="00EE3251">
        <w:rPr>
          <w:rFonts w:ascii="Times New Roman"/>
          <w:snapToGrid w:val="0"/>
          <w:color w:val="000000" w:themeColor="text1"/>
          <w:sz w:val="24"/>
        </w:rPr>
        <w:t xml:space="preserve"> (109</w:t>
      </w:r>
      <w:r w:rsidR="006A10A2" w:rsidRPr="00EE3251">
        <w:rPr>
          <w:rFonts w:ascii="Times New Roman"/>
          <w:snapToGrid w:val="0"/>
          <w:color w:val="000000" w:themeColor="text1"/>
          <w:sz w:val="24"/>
        </w:rPr>
        <w:t>年</w:t>
      </w:r>
      <w:r w:rsidR="00C312FD">
        <w:rPr>
          <w:rFonts w:ascii="Times New Roman" w:hint="eastAsia"/>
          <w:snapToGrid w:val="0"/>
          <w:color w:val="000000" w:themeColor="text1"/>
          <w:sz w:val="24"/>
        </w:rPr>
        <w:t>12</w:t>
      </w:r>
      <w:r w:rsidR="006A10A2" w:rsidRPr="00EE3251">
        <w:rPr>
          <w:rFonts w:ascii="Times New Roman"/>
          <w:snapToGrid w:val="0"/>
          <w:color w:val="000000" w:themeColor="text1"/>
          <w:sz w:val="24"/>
        </w:rPr>
        <w:t>月</w:t>
      </w:r>
      <w:r w:rsidR="006A10A2" w:rsidRPr="00EE3251">
        <w:rPr>
          <w:rFonts w:ascii="Times New Roman"/>
          <w:snapToGrid w:val="0"/>
          <w:color w:val="000000" w:themeColor="text1"/>
          <w:sz w:val="24"/>
        </w:rPr>
        <w:t>)</w:t>
      </w:r>
      <w:r w:rsidRPr="00EE3251">
        <w:rPr>
          <w:rFonts w:ascii="Times New Roman"/>
          <w:snapToGrid w:val="0"/>
          <w:color w:val="000000" w:themeColor="text1"/>
          <w:sz w:val="24"/>
        </w:rPr>
        <w:t xml:space="preserve">: </w:t>
      </w:r>
      <w:r w:rsidR="00776919" w:rsidRPr="00EE3251">
        <w:rPr>
          <w:rFonts w:ascii="Times New Roman"/>
          <w:snapToGrid w:val="0"/>
          <w:color w:val="000000" w:themeColor="text1"/>
          <w:sz w:val="24"/>
        </w:rPr>
        <w:t>主要目的在載具</w:t>
      </w:r>
      <w:r w:rsidRPr="00EE3251">
        <w:rPr>
          <w:rFonts w:ascii="Times New Roman"/>
          <w:snapToGrid w:val="0"/>
          <w:color w:val="000000" w:themeColor="text1"/>
          <w:sz w:val="24"/>
        </w:rPr>
        <w:t>產品驗證，含</w:t>
      </w:r>
      <w:r w:rsidRPr="00EE3251">
        <w:rPr>
          <w:rFonts w:ascii="Times New Roman"/>
          <w:snapToGrid w:val="0"/>
          <w:color w:val="000000" w:themeColor="text1"/>
          <w:sz w:val="24"/>
        </w:rPr>
        <w:t xml:space="preserve"> C2, C3 </w:t>
      </w:r>
      <w:r w:rsidRPr="00EE3251">
        <w:rPr>
          <w:rFonts w:ascii="Times New Roman"/>
          <w:snapToGrid w:val="0"/>
          <w:color w:val="000000" w:themeColor="text1"/>
          <w:sz w:val="24"/>
        </w:rPr>
        <w:t>與</w:t>
      </w:r>
      <w:r w:rsidRPr="00EE3251">
        <w:rPr>
          <w:rFonts w:ascii="Times New Roman"/>
          <w:snapToGrid w:val="0"/>
          <w:color w:val="000000" w:themeColor="text1"/>
          <w:sz w:val="24"/>
        </w:rPr>
        <w:t>C4</w:t>
      </w:r>
      <w:r w:rsidR="00B24B1F" w:rsidRPr="00EE3251">
        <w:rPr>
          <w:rFonts w:ascii="Times New Roman"/>
          <w:snapToGrid w:val="0"/>
          <w:color w:val="000000" w:themeColor="text1"/>
          <w:sz w:val="24"/>
        </w:rPr>
        <w:t xml:space="preserve"> </w:t>
      </w:r>
      <w:r w:rsidR="00B24B1F" w:rsidRPr="00EE3251">
        <w:rPr>
          <w:rFonts w:ascii="Times New Roman"/>
          <w:snapToGrid w:val="0"/>
          <w:color w:val="000000" w:themeColor="text1"/>
          <w:sz w:val="24"/>
        </w:rPr>
        <w:t>等子項</w:t>
      </w:r>
      <w:r w:rsidR="00776919" w:rsidRPr="00EE3251">
        <w:rPr>
          <w:rFonts w:ascii="Times New Roman"/>
          <w:snapToGrid w:val="0"/>
          <w:color w:val="000000" w:themeColor="text1"/>
          <w:sz w:val="24"/>
        </w:rPr>
        <w:t>分</w:t>
      </w:r>
      <w:r w:rsidR="00B24B1F" w:rsidRPr="00EE3251">
        <w:rPr>
          <w:rFonts w:ascii="Times New Roman"/>
          <w:snapToGrid w:val="0"/>
          <w:color w:val="000000" w:themeColor="text1"/>
          <w:sz w:val="24"/>
        </w:rPr>
        <w:t>技術。其中</w:t>
      </w:r>
      <w:r w:rsidR="00776919" w:rsidRPr="00EE3251">
        <w:rPr>
          <w:rFonts w:ascii="Times New Roman"/>
          <w:snapToGrid w:val="0"/>
          <w:color w:val="000000" w:themeColor="text1"/>
          <w:sz w:val="24"/>
        </w:rPr>
        <w:t xml:space="preserve"> Sh</w:t>
      </w:r>
      <w:r w:rsidR="00B24B1F" w:rsidRPr="00EE3251">
        <w:rPr>
          <w:rFonts w:ascii="Times New Roman"/>
          <w:snapToGrid w:val="0"/>
          <w:color w:val="000000" w:themeColor="text1"/>
          <w:sz w:val="24"/>
        </w:rPr>
        <w:t xml:space="preserve">uttle-1 </w:t>
      </w:r>
      <w:r w:rsidR="00B24B1F" w:rsidRPr="00EE3251">
        <w:rPr>
          <w:rFonts w:ascii="Times New Roman"/>
          <w:snapToGrid w:val="0"/>
          <w:color w:val="000000" w:themeColor="text1"/>
          <w:sz w:val="24"/>
        </w:rPr>
        <w:t>的驗證結果，係作為</w:t>
      </w:r>
      <w:r w:rsidR="00B24B1F" w:rsidRPr="00EE3251">
        <w:rPr>
          <w:rFonts w:ascii="Times New Roman"/>
          <w:snapToGrid w:val="0"/>
          <w:color w:val="000000" w:themeColor="text1"/>
          <w:sz w:val="24"/>
        </w:rPr>
        <w:t xml:space="preserve"> shuttle-2 </w:t>
      </w:r>
      <w:r w:rsidR="00B24B1F" w:rsidRPr="00EE3251">
        <w:rPr>
          <w:rFonts w:ascii="Times New Roman"/>
          <w:snapToGrid w:val="0"/>
          <w:color w:val="000000" w:themeColor="text1"/>
          <w:sz w:val="24"/>
        </w:rPr>
        <w:t>的產品</w:t>
      </w:r>
      <w:r w:rsidR="00B24B1F" w:rsidRPr="00EE3251">
        <w:rPr>
          <w:rFonts w:ascii="Times New Roman"/>
          <w:snapToGrid w:val="0"/>
          <w:color w:val="000000" w:themeColor="text1"/>
          <w:sz w:val="24"/>
        </w:rPr>
        <w:t xml:space="preserve">IC </w:t>
      </w:r>
      <w:r w:rsidR="00B24B1F" w:rsidRPr="00EE3251">
        <w:rPr>
          <w:rFonts w:ascii="Times New Roman"/>
          <w:snapToGrid w:val="0"/>
          <w:color w:val="000000" w:themeColor="text1"/>
          <w:sz w:val="24"/>
        </w:rPr>
        <w:t>的實現基礎。</w:t>
      </w:r>
    </w:p>
    <w:p w14:paraId="11E653E9" w14:textId="4B9A5D7B" w:rsidR="00865DA9" w:rsidRPr="00EE3251" w:rsidRDefault="00865DA9" w:rsidP="00082A67">
      <w:pPr>
        <w:tabs>
          <w:tab w:val="left" w:pos="480"/>
        </w:tabs>
        <w:kinsoku w:val="0"/>
        <w:snapToGrid w:val="0"/>
        <w:spacing w:beforeLines="25" w:before="60" w:afterLines="25" w:after="60"/>
        <w:ind w:left="567"/>
        <w:jc w:val="both"/>
        <w:rPr>
          <w:color w:val="000000"/>
          <w:shd w:val="clear" w:color="auto" w:fill="FFFFFF"/>
        </w:rPr>
      </w:pPr>
      <w:r w:rsidRPr="00EE3251">
        <w:rPr>
          <w:snapToGrid w:val="0"/>
        </w:rPr>
        <w:t>本計畫之預定進度表及預訂查核點如</w:t>
      </w:r>
      <w:r w:rsidR="00E363EB" w:rsidRPr="00EE3251">
        <w:rPr>
          <w:snapToGrid w:val="0"/>
        </w:rPr>
        <w:fldChar w:fldCharType="begin"/>
      </w:r>
      <w:r w:rsidR="00E363EB" w:rsidRPr="00EE3251">
        <w:rPr>
          <w:snapToGrid w:val="0"/>
        </w:rPr>
        <w:instrText xml:space="preserve"> REF _Ref31851736 \h </w:instrText>
      </w:r>
      <w:r w:rsidR="00ED77FC" w:rsidRPr="00EE3251">
        <w:rPr>
          <w:snapToGrid w:val="0"/>
        </w:rPr>
        <w:instrText xml:space="preserve"> \* MERGEFORMAT </w:instrText>
      </w:r>
      <w:r w:rsidR="00E363EB" w:rsidRPr="00EE3251">
        <w:rPr>
          <w:snapToGrid w:val="0"/>
        </w:rPr>
      </w:r>
      <w:r w:rsidR="00E363EB" w:rsidRPr="00EE3251">
        <w:rPr>
          <w:snapToGrid w:val="0"/>
        </w:rPr>
        <w:fldChar w:fldCharType="separate"/>
      </w:r>
      <w:r w:rsidR="0082588F" w:rsidRPr="0082588F">
        <w:t>表</w:t>
      </w:r>
      <w:r w:rsidR="0082588F" w:rsidRPr="0082588F">
        <w:t>2.16</w:t>
      </w:r>
      <w:r w:rsidR="00E363EB" w:rsidRPr="00EE3251">
        <w:rPr>
          <w:snapToGrid w:val="0"/>
        </w:rPr>
        <w:fldChar w:fldCharType="end"/>
      </w:r>
      <w:r w:rsidRPr="00EE3251">
        <w:rPr>
          <w:snapToGrid w:val="0"/>
        </w:rPr>
        <w:t>與</w:t>
      </w:r>
      <w:r w:rsidR="00E363EB" w:rsidRPr="00EE3251">
        <w:rPr>
          <w:snapToGrid w:val="0"/>
        </w:rPr>
        <w:fldChar w:fldCharType="begin"/>
      </w:r>
      <w:r w:rsidR="00E363EB" w:rsidRPr="00EE3251">
        <w:rPr>
          <w:snapToGrid w:val="0"/>
        </w:rPr>
        <w:instrText xml:space="preserve"> REF _Ref31851833 \h </w:instrText>
      </w:r>
      <w:r w:rsidR="00ED77FC" w:rsidRPr="00EE3251">
        <w:rPr>
          <w:snapToGrid w:val="0"/>
        </w:rPr>
        <w:instrText xml:space="preserve"> \* MERGEFORMAT </w:instrText>
      </w:r>
      <w:r w:rsidR="00E363EB" w:rsidRPr="00EE3251">
        <w:rPr>
          <w:snapToGrid w:val="0"/>
        </w:rPr>
      </w:r>
      <w:r w:rsidR="00E363EB" w:rsidRPr="00EE3251">
        <w:rPr>
          <w:snapToGrid w:val="0"/>
        </w:rPr>
        <w:fldChar w:fldCharType="separate"/>
      </w:r>
      <w:r w:rsidR="0082588F" w:rsidRPr="0082588F">
        <w:t>表</w:t>
      </w:r>
      <w:r w:rsidR="0082588F" w:rsidRPr="0082588F">
        <w:t>2.17</w:t>
      </w:r>
      <w:r w:rsidR="00E363EB" w:rsidRPr="00EE3251">
        <w:rPr>
          <w:snapToGrid w:val="0"/>
        </w:rPr>
        <w:fldChar w:fldCharType="end"/>
      </w:r>
      <w:r w:rsidRPr="00EE3251">
        <w:rPr>
          <w:snapToGrid w:val="0"/>
        </w:rPr>
        <w:t>所示。</w:t>
      </w:r>
    </w:p>
    <w:p w14:paraId="0C89ACF3" w14:textId="4CBEE8B2" w:rsidR="00E363EB" w:rsidRPr="00EE3251" w:rsidRDefault="00E363EB" w:rsidP="00E363EB">
      <w:pPr>
        <w:pStyle w:val="aff2"/>
        <w:keepNext/>
        <w:rPr>
          <w:rFonts w:ascii="Times New Roman" w:eastAsia="標楷體" w:hAnsi="Times New Roman"/>
        </w:rPr>
      </w:pPr>
      <w:bookmarkStart w:id="412" w:name="_Ref31851736"/>
      <w:bookmarkStart w:id="413" w:name="_Toc38355119"/>
      <w:r w:rsidRPr="00EE3251">
        <w:rPr>
          <w:rFonts w:ascii="Times New Roman" w:eastAsia="標楷體" w:hAnsi="Times New Roman"/>
        </w:rPr>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16</w:t>
      </w:r>
      <w:r w:rsidRPr="00EE3251">
        <w:rPr>
          <w:rFonts w:ascii="Times New Roman" w:eastAsia="標楷體" w:hAnsi="Times New Roman"/>
        </w:rPr>
        <w:fldChar w:fldCharType="end"/>
      </w:r>
      <w:bookmarkEnd w:id="412"/>
      <w:r w:rsidRPr="00EE3251">
        <w:rPr>
          <w:rFonts w:ascii="Times New Roman" w:eastAsia="標楷體" w:hAnsi="Times New Roman"/>
        </w:rPr>
        <w:t>預定</w:t>
      </w:r>
      <w:r w:rsidRPr="00EE3251">
        <w:rPr>
          <w:rFonts w:ascii="Times New Roman" w:eastAsia="標楷體" w:hAnsi="Times New Roman"/>
          <w:snapToGrid w:val="0"/>
        </w:rPr>
        <w:t>進度表</w:t>
      </w:r>
      <w:bookmarkEnd w:id="413"/>
    </w:p>
    <w:tbl>
      <w:tblPr>
        <w:tblW w:w="9446" w:type="dxa"/>
        <w:tblInd w:w="-9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1677"/>
        <w:gridCol w:w="10"/>
        <w:gridCol w:w="308"/>
        <w:gridCol w:w="13"/>
        <w:gridCol w:w="306"/>
        <w:gridCol w:w="16"/>
        <w:gridCol w:w="312"/>
        <w:gridCol w:w="11"/>
        <w:gridCol w:w="313"/>
        <w:gridCol w:w="10"/>
        <w:gridCol w:w="314"/>
        <w:gridCol w:w="10"/>
        <w:gridCol w:w="314"/>
        <w:gridCol w:w="9"/>
        <w:gridCol w:w="315"/>
        <w:gridCol w:w="8"/>
        <w:gridCol w:w="316"/>
        <w:gridCol w:w="7"/>
        <w:gridCol w:w="317"/>
        <w:gridCol w:w="6"/>
        <w:gridCol w:w="317"/>
        <w:gridCol w:w="7"/>
        <w:gridCol w:w="317"/>
        <w:gridCol w:w="6"/>
        <w:gridCol w:w="323"/>
        <w:gridCol w:w="323"/>
        <w:gridCol w:w="324"/>
        <w:gridCol w:w="324"/>
        <w:gridCol w:w="324"/>
        <w:gridCol w:w="323"/>
        <w:gridCol w:w="324"/>
        <w:gridCol w:w="324"/>
        <w:gridCol w:w="324"/>
        <w:gridCol w:w="323"/>
        <w:gridCol w:w="324"/>
        <w:gridCol w:w="323"/>
        <w:gridCol w:w="324"/>
      </w:tblGrid>
      <w:tr w:rsidR="00082A67" w:rsidRPr="00CC06D4" w14:paraId="400D8ADF" w14:textId="77777777" w:rsidTr="00733F00">
        <w:trPr>
          <w:cantSplit/>
          <w:trHeight w:val="227"/>
        </w:trPr>
        <w:tc>
          <w:tcPr>
            <w:tcW w:w="1679" w:type="dxa"/>
            <w:vMerge w:val="restart"/>
          </w:tcPr>
          <w:bookmarkStart w:id="414" w:name="_Hlk4082681"/>
          <w:p w14:paraId="26F46C8E" w14:textId="370DCD42" w:rsidR="00082A67" w:rsidRPr="00CC06D4" w:rsidRDefault="00733F00" w:rsidP="001150C2">
            <w:pPr>
              <w:pStyle w:val="afc"/>
              <w:widowControl/>
              <w:kinsoku w:val="0"/>
              <w:snapToGrid w:val="0"/>
              <w:spacing w:line="240" w:lineRule="auto"/>
              <w:ind w:left="864"/>
              <w:textAlignment w:val="auto"/>
              <w:rPr>
                <w:color w:val="000000" w:themeColor="text1"/>
                <w:position w:val="12"/>
                <w:sz w:val="24"/>
              </w:rPr>
            </w:pPr>
            <w:r w:rsidRPr="00CC06D4">
              <w:rPr>
                <w:noProof/>
                <w:color w:val="000000" w:themeColor="text1"/>
                <w:sz w:val="24"/>
              </w:rPr>
              <mc:AlternateContent>
                <mc:Choice Requires="wps">
                  <w:drawing>
                    <wp:anchor distT="0" distB="0" distL="114300" distR="114300" simplePos="0" relativeHeight="251579904" behindDoc="0" locked="0" layoutInCell="0" allowOverlap="1" wp14:anchorId="360BA1D6" wp14:editId="5A44070B">
                      <wp:simplePos x="0" y="0"/>
                      <wp:positionH relativeFrom="column">
                        <wp:posOffset>-22032</wp:posOffset>
                      </wp:positionH>
                      <wp:positionV relativeFrom="paragraph">
                        <wp:posOffset>3314</wp:posOffset>
                      </wp:positionV>
                      <wp:extent cx="1057524" cy="822960"/>
                      <wp:effectExtent l="0" t="0" r="28575" b="34290"/>
                      <wp:wrapNone/>
                      <wp:docPr id="726" name="Straight Connector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524" cy="82296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837244" id="Straight Connector 726" o:spid="_x0000_s1026" style="position:absolute;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pt,.25pt" to="81.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" o:allowincell="f" strokeweight=".25pt"/>
                  </w:pict>
                </mc:Fallback>
              </mc:AlternateContent>
            </w:r>
            <w:r w:rsidRPr="00CC06D4">
              <w:rPr>
                <w:noProof/>
                <w:color w:val="000000" w:themeColor="text1"/>
                <w:sz w:val="24"/>
              </w:rPr>
              <mc:AlternateContent>
                <mc:Choice Requires="wps">
                  <w:drawing>
                    <wp:anchor distT="0" distB="0" distL="114300" distR="114300" simplePos="0" relativeHeight="251586048" behindDoc="0" locked="0" layoutInCell="0" allowOverlap="1" wp14:anchorId="49241000" wp14:editId="3825173D">
                      <wp:simplePos x="0" y="0"/>
                      <wp:positionH relativeFrom="margin">
                        <wp:posOffset>-14080</wp:posOffset>
                      </wp:positionH>
                      <wp:positionV relativeFrom="paragraph">
                        <wp:posOffset>-663</wp:posOffset>
                      </wp:positionV>
                      <wp:extent cx="1037645" cy="1542553"/>
                      <wp:effectExtent l="0" t="0" r="29210" b="19685"/>
                      <wp:wrapNone/>
                      <wp:docPr id="729" name="Straight Connector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7645" cy="1542553"/>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09EC5" id="Straight Connector 729" o:spid="_x0000_s1026" style="position:absolute;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1pt,-.05pt" to="80.6pt,1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" o:allowincell="f" strokeweight=".25pt">
                      <w10:wrap anchorx="margin"/>
                    </v:line>
                  </w:pict>
                </mc:Fallback>
              </mc:AlternateContent>
            </w:r>
            <w:r w:rsidR="00082A67" w:rsidRPr="00CC06D4">
              <w:rPr>
                <w:color w:val="000000" w:themeColor="text1"/>
                <w:position w:val="12"/>
                <w:sz w:val="24"/>
                <w:lang w:eastAsia="zh-HK"/>
              </w:rPr>
              <w:t>月份</w:t>
            </w:r>
            <w:r w:rsidR="00082A67" w:rsidRPr="00CC06D4">
              <w:rPr>
                <w:color w:val="000000" w:themeColor="text1"/>
                <w:position w:val="12"/>
                <w:sz w:val="24"/>
              </w:rPr>
              <w:t xml:space="preserve">           </w:t>
            </w:r>
          </w:p>
          <w:p w14:paraId="1D6C3846" w14:textId="77777777" w:rsidR="001150C2" w:rsidRPr="00CC06D4" w:rsidRDefault="001150C2" w:rsidP="001150C2">
            <w:pPr>
              <w:pStyle w:val="afc"/>
              <w:widowControl/>
              <w:kinsoku w:val="0"/>
              <w:snapToGrid w:val="0"/>
              <w:spacing w:before="200" w:line="240" w:lineRule="auto"/>
              <w:ind w:left="626"/>
              <w:jc w:val="center"/>
              <w:textAlignment w:val="auto"/>
              <w:rPr>
                <w:color w:val="000000" w:themeColor="text1"/>
                <w:position w:val="12"/>
                <w:sz w:val="24"/>
              </w:rPr>
            </w:pPr>
          </w:p>
          <w:p w14:paraId="09F5454D" w14:textId="77777777" w:rsidR="00082A67" w:rsidRPr="00CC06D4" w:rsidRDefault="00082A67" w:rsidP="001150C2">
            <w:pPr>
              <w:pStyle w:val="afc"/>
              <w:widowControl/>
              <w:kinsoku w:val="0"/>
              <w:snapToGrid w:val="0"/>
              <w:spacing w:before="200" w:line="240" w:lineRule="auto"/>
              <w:ind w:left="626"/>
              <w:jc w:val="center"/>
              <w:textAlignment w:val="auto"/>
              <w:rPr>
                <w:color w:val="000000" w:themeColor="text1"/>
                <w:position w:val="12"/>
                <w:sz w:val="24"/>
              </w:rPr>
            </w:pPr>
            <w:r w:rsidRPr="00CC06D4">
              <w:rPr>
                <w:color w:val="000000" w:themeColor="text1"/>
                <w:position w:val="12"/>
                <w:sz w:val="24"/>
              </w:rPr>
              <w:t>進度</w:t>
            </w:r>
          </w:p>
          <w:p w14:paraId="217059EA" w14:textId="77777777" w:rsidR="00082A67" w:rsidRPr="00CC06D4" w:rsidRDefault="00082A67" w:rsidP="001150C2">
            <w:pPr>
              <w:pStyle w:val="afc"/>
              <w:widowControl/>
              <w:kinsoku w:val="0"/>
              <w:snapToGrid w:val="0"/>
              <w:spacing w:before="200" w:line="240" w:lineRule="auto"/>
              <w:jc w:val="both"/>
              <w:textAlignment w:val="auto"/>
              <w:rPr>
                <w:color w:val="000000" w:themeColor="text1"/>
                <w:position w:val="12"/>
                <w:sz w:val="24"/>
              </w:rPr>
            </w:pPr>
            <w:r w:rsidRPr="00CC06D4">
              <w:rPr>
                <w:color w:val="000000" w:themeColor="text1"/>
                <w:position w:val="12"/>
                <w:sz w:val="24"/>
              </w:rPr>
              <w:t>工作項目</w:t>
            </w:r>
          </w:p>
        </w:tc>
        <w:tc>
          <w:tcPr>
            <w:tcW w:w="3883" w:type="dxa"/>
            <w:gridSpan w:val="24"/>
          </w:tcPr>
          <w:p w14:paraId="0E87DB4B" w14:textId="77777777" w:rsidR="008D1CD6" w:rsidRPr="00CC06D4" w:rsidRDefault="00082A67" w:rsidP="008D1CD6">
            <w:pPr>
              <w:pStyle w:val="afc"/>
              <w:kinsoku w:val="0"/>
              <w:snapToGrid w:val="0"/>
              <w:spacing w:before="300" w:line="240" w:lineRule="auto"/>
              <w:jc w:val="center"/>
              <w:rPr>
                <w:color w:val="000000" w:themeColor="text1"/>
                <w:position w:val="12"/>
                <w:sz w:val="24"/>
              </w:rPr>
            </w:pPr>
            <w:r w:rsidRPr="00CC06D4">
              <w:rPr>
                <w:color w:val="000000" w:themeColor="text1"/>
                <w:position w:val="12"/>
                <w:sz w:val="24"/>
              </w:rPr>
              <w:t>第</w:t>
            </w:r>
            <w:r w:rsidRPr="00CC06D4">
              <w:rPr>
                <w:color w:val="000000" w:themeColor="text1"/>
                <w:position w:val="12"/>
                <w:sz w:val="24"/>
              </w:rPr>
              <w:t>1</w:t>
            </w:r>
            <w:r w:rsidRPr="00CC06D4">
              <w:rPr>
                <w:color w:val="000000" w:themeColor="text1"/>
                <w:position w:val="12"/>
                <w:sz w:val="24"/>
              </w:rPr>
              <w:t>年度</w:t>
            </w:r>
          </w:p>
          <w:p w14:paraId="6E362FA9" w14:textId="0CF47F0D" w:rsidR="00082A67" w:rsidRPr="00CC06D4" w:rsidRDefault="008D1CD6" w:rsidP="008D1CD6">
            <w:pPr>
              <w:pStyle w:val="afc"/>
              <w:kinsoku w:val="0"/>
              <w:snapToGrid w:val="0"/>
              <w:spacing w:before="300" w:line="240" w:lineRule="auto"/>
              <w:jc w:val="center"/>
              <w:rPr>
                <w:color w:val="000000" w:themeColor="text1"/>
                <w:position w:val="12"/>
                <w:sz w:val="24"/>
              </w:rPr>
            </w:pPr>
            <w:r w:rsidRPr="00CC06D4">
              <w:rPr>
                <w:color w:val="000000" w:themeColor="text1"/>
                <w:position w:val="12"/>
                <w:sz w:val="24"/>
              </w:rPr>
              <w:t>(108</w:t>
            </w:r>
            <w:r w:rsidRPr="00CC06D4">
              <w:rPr>
                <w:color w:val="000000" w:themeColor="text1"/>
                <w:position w:val="12"/>
                <w:sz w:val="24"/>
              </w:rPr>
              <w:t>年</w:t>
            </w:r>
            <w:r w:rsidRPr="00CC06D4">
              <w:rPr>
                <w:color w:val="000000" w:themeColor="text1"/>
                <w:position w:val="12"/>
                <w:sz w:val="24"/>
              </w:rPr>
              <w:t>12</w:t>
            </w:r>
            <w:r w:rsidRPr="00CC06D4">
              <w:rPr>
                <w:color w:val="000000" w:themeColor="text1"/>
                <w:position w:val="12"/>
                <w:sz w:val="24"/>
              </w:rPr>
              <w:t>月</w:t>
            </w:r>
            <w:r w:rsidRPr="00CC06D4">
              <w:rPr>
                <w:color w:val="000000" w:themeColor="text1"/>
                <w:position w:val="12"/>
                <w:sz w:val="24"/>
              </w:rPr>
              <w:t>~109</w:t>
            </w:r>
            <w:r w:rsidRPr="00CC06D4">
              <w:rPr>
                <w:color w:val="000000" w:themeColor="text1"/>
                <w:position w:val="12"/>
                <w:sz w:val="24"/>
              </w:rPr>
              <w:t>年</w:t>
            </w:r>
            <w:r w:rsidRPr="00CC06D4">
              <w:rPr>
                <w:color w:val="000000" w:themeColor="text1"/>
                <w:position w:val="12"/>
                <w:sz w:val="24"/>
              </w:rPr>
              <w:t>11</w:t>
            </w:r>
            <w:r w:rsidRPr="00CC06D4">
              <w:rPr>
                <w:color w:val="000000" w:themeColor="text1"/>
                <w:position w:val="12"/>
                <w:sz w:val="24"/>
              </w:rPr>
              <w:t>月</w:t>
            </w:r>
            <w:r w:rsidRPr="00CC06D4">
              <w:rPr>
                <w:color w:val="000000" w:themeColor="text1"/>
                <w:position w:val="12"/>
                <w:sz w:val="24"/>
              </w:rPr>
              <w:t>)</w:t>
            </w:r>
          </w:p>
        </w:tc>
        <w:tc>
          <w:tcPr>
            <w:tcW w:w="3884" w:type="dxa"/>
            <w:gridSpan w:val="12"/>
          </w:tcPr>
          <w:p w14:paraId="0C51F23E" w14:textId="77777777" w:rsidR="00082A67" w:rsidRPr="00CC06D4" w:rsidRDefault="00082A67" w:rsidP="00082A67">
            <w:pPr>
              <w:pStyle w:val="afc"/>
              <w:kinsoku w:val="0"/>
              <w:snapToGrid w:val="0"/>
              <w:spacing w:before="300" w:line="240" w:lineRule="auto"/>
              <w:jc w:val="center"/>
              <w:rPr>
                <w:color w:val="000000" w:themeColor="text1"/>
                <w:position w:val="12"/>
                <w:sz w:val="24"/>
              </w:rPr>
            </w:pPr>
            <w:r w:rsidRPr="00CC06D4">
              <w:rPr>
                <w:color w:val="000000" w:themeColor="text1"/>
                <w:position w:val="12"/>
                <w:sz w:val="24"/>
              </w:rPr>
              <w:t>第</w:t>
            </w:r>
            <w:r w:rsidRPr="00CC06D4">
              <w:rPr>
                <w:color w:val="000000" w:themeColor="text1"/>
                <w:position w:val="12"/>
                <w:sz w:val="24"/>
              </w:rPr>
              <w:t>2</w:t>
            </w:r>
            <w:r w:rsidRPr="00CC06D4">
              <w:rPr>
                <w:color w:val="000000" w:themeColor="text1"/>
                <w:position w:val="12"/>
                <w:sz w:val="24"/>
              </w:rPr>
              <w:t>年度</w:t>
            </w:r>
          </w:p>
          <w:p w14:paraId="2FCF5571" w14:textId="63C6C1E7" w:rsidR="001150C2" w:rsidRPr="00CC06D4" w:rsidRDefault="001150C2" w:rsidP="001150C2">
            <w:pPr>
              <w:pStyle w:val="afc"/>
              <w:kinsoku w:val="0"/>
              <w:snapToGrid w:val="0"/>
              <w:spacing w:before="300" w:line="240" w:lineRule="auto"/>
              <w:jc w:val="center"/>
              <w:rPr>
                <w:color w:val="000000" w:themeColor="text1"/>
                <w:position w:val="12"/>
                <w:sz w:val="24"/>
              </w:rPr>
            </w:pPr>
            <w:r w:rsidRPr="00CC06D4">
              <w:rPr>
                <w:color w:val="000000" w:themeColor="text1"/>
                <w:position w:val="12"/>
                <w:sz w:val="24"/>
              </w:rPr>
              <w:t>(109</w:t>
            </w:r>
            <w:r w:rsidRPr="00CC06D4">
              <w:rPr>
                <w:color w:val="000000" w:themeColor="text1"/>
                <w:position w:val="12"/>
                <w:sz w:val="24"/>
              </w:rPr>
              <w:t>年</w:t>
            </w:r>
            <w:r w:rsidRPr="00CC06D4">
              <w:rPr>
                <w:color w:val="000000" w:themeColor="text1"/>
                <w:position w:val="12"/>
                <w:sz w:val="24"/>
              </w:rPr>
              <w:t>12</w:t>
            </w:r>
            <w:r w:rsidRPr="00CC06D4">
              <w:rPr>
                <w:color w:val="000000" w:themeColor="text1"/>
                <w:position w:val="12"/>
                <w:sz w:val="24"/>
              </w:rPr>
              <w:t>月</w:t>
            </w:r>
            <w:r w:rsidRPr="00CC06D4">
              <w:rPr>
                <w:color w:val="000000" w:themeColor="text1"/>
                <w:position w:val="12"/>
                <w:sz w:val="24"/>
              </w:rPr>
              <w:t>~110</w:t>
            </w:r>
            <w:r w:rsidRPr="00CC06D4">
              <w:rPr>
                <w:color w:val="000000" w:themeColor="text1"/>
                <w:position w:val="12"/>
                <w:sz w:val="24"/>
              </w:rPr>
              <w:t>年</w:t>
            </w:r>
            <w:r w:rsidRPr="00CC06D4">
              <w:rPr>
                <w:color w:val="000000" w:themeColor="text1"/>
                <w:position w:val="12"/>
                <w:sz w:val="24"/>
              </w:rPr>
              <w:t>11</w:t>
            </w:r>
            <w:r w:rsidRPr="00CC06D4">
              <w:rPr>
                <w:color w:val="000000" w:themeColor="text1"/>
                <w:position w:val="12"/>
                <w:sz w:val="24"/>
              </w:rPr>
              <w:t>月</w:t>
            </w:r>
            <w:r w:rsidRPr="00CC06D4">
              <w:rPr>
                <w:color w:val="000000" w:themeColor="text1"/>
                <w:position w:val="12"/>
                <w:sz w:val="24"/>
              </w:rPr>
              <w:t>)</w:t>
            </w:r>
          </w:p>
        </w:tc>
      </w:tr>
      <w:tr w:rsidR="00082A67" w:rsidRPr="00CC06D4" w14:paraId="026A2EE8" w14:textId="77777777" w:rsidTr="00733F00">
        <w:trPr>
          <w:cantSplit/>
          <w:trHeight w:val="534"/>
        </w:trPr>
        <w:tc>
          <w:tcPr>
            <w:tcW w:w="1679" w:type="dxa"/>
            <w:vMerge/>
          </w:tcPr>
          <w:p w14:paraId="6295570A" w14:textId="77777777" w:rsidR="00082A67" w:rsidRPr="00CC06D4" w:rsidRDefault="00082A67" w:rsidP="001150C2">
            <w:pPr>
              <w:pStyle w:val="afc"/>
              <w:kinsoku w:val="0"/>
              <w:snapToGrid w:val="0"/>
              <w:spacing w:before="200" w:line="240" w:lineRule="auto"/>
              <w:ind w:firstLine="23"/>
              <w:rPr>
                <w:noProof/>
                <w:color w:val="000000" w:themeColor="text1"/>
                <w:position w:val="12"/>
                <w:sz w:val="24"/>
              </w:rPr>
            </w:pPr>
          </w:p>
        </w:tc>
        <w:tc>
          <w:tcPr>
            <w:tcW w:w="968" w:type="dxa"/>
            <w:gridSpan w:val="6"/>
            <w:vAlign w:val="center"/>
          </w:tcPr>
          <w:p w14:paraId="16390628" w14:textId="77777777" w:rsidR="00082A67" w:rsidRPr="00CC06D4" w:rsidRDefault="00082A67" w:rsidP="00133C49">
            <w:pPr>
              <w:pStyle w:val="afc"/>
              <w:kinsoku w:val="0"/>
              <w:snapToGrid w:val="0"/>
              <w:spacing w:before="300" w:line="240" w:lineRule="auto"/>
              <w:rPr>
                <w:color w:val="000000" w:themeColor="text1"/>
                <w:position w:val="12"/>
                <w:sz w:val="24"/>
              </w:rPr>
            </w:pPr>
            <w:r w:rsidRPr="00CC06D4">
              <w:rPr>
                <w:color w:val="000000" w:themeColor="text1"/>
                <w:position w:val="12"/>
                <w:sz w:val="24"/>
              </w:rPr>
              <w:t>第</w:t>
            </w:r>
            <w:r w:rsidRPr="00CC06D4">
              <w:rPr>
                <w:color w:val="000000" w:themeColor="text1"/>
                <w:position w:val="12"/>
                <w:sz w:val="24"/>
              </w:rPr>
              <w:t>1</w:t>
            </w:r>
            <w:r w:rsidRPr="00CC06D4">
              <w:rPr>
                <w:color w:val="000000" w:themeColor="text1"/>
                <w:position w:val="12"/>
                <w:sz w:val="24"/>
              </w:rPr>
              <w:t>季</w:t>
            </w:r>
          </w:p>
        </w:tc>
        <w:tc>
          <w:tcPr>
            <w:tcW w:w="972" w:type="dxa"/>
            <w:gridSpan w:val="6"/>
            <w:vAlign w:val="center"/>
          </w:tcPr>
          <w:p w14:paraId="24ADF91C" w14:textId="77777777" w:rsidR="00082A67" w:rsidRPr="00CC06D4" w:rsidRDefault="00082A67" w:rsidP="00133C49">
            <w:pPr>
              <w:pStyle w:val="afc"/>
              <w:kinsoku w:val="0"/>
              <w:snapToGrid w:val="0"/>
              <w:spacing w:before="300" w:line="240" w:lineRule="auto"/>
              <w:rPr>
                <w:color w:val="000000" w:themeColor="text1"/>
                <w:position w:val="12"/>
                <w:sz w:val="24"/>
              </w:rPr>
            </w:pPr>
            <w:r w:rsidRPr="00CC06D4">
              <w:rPr>
                <w:color w:val="000000" w:themeColor="text1"/>
                <w:position w:val="12"/>
                <w:sz w:val="24"/>
              </w:rPr>
              <w:t>第</w:t>
            </w:r>
            <w:r w:rsidRPr="00CC06D4">
              <w:rPr>
                <w:color w:val="000000" w:themeColor="text1"/>
                <w:position w:val="12"/>
                <w:sz w:val="24"/>
              </w:rPr>
              <w:t>2</w:t>
            </w:r>
            <w:r w:rsidRPr="00CC06D4">
              <w:rPr>
                <w:color w:val="000000" w:themeColor="text1"/>
                <w:position w:val="12"/>
                <w:sz w:val="24"/>
              </w:rPr>
              <w:t>季</w:t>
            </w:r>
          </w:p>
        </w:tc>
        <w:tc>
          <w:tcPr>
            <w:tcW w:w="972" w:type="dxa"/>
            <w:gridSpan w:val="6"/>
            <w:vAlign w:val="center"/>
          </w:tcPr>
          <w:p w14:paraId="413A7313" w14:textId="77777777" w:rsidR="00082A67" w:rsidRPr="00CC06D4" w:rsidRDefault="00082A67" w:rsidP="00133C49">
            <w:pPr>
              <w:pStyle w:val="afc"/>
              <w:kinsoku w:val="0"/>
              <w:snapToGrid w:val="0"/>
              <w:spacing w:before="300" w:line="240" w:lineRule="auto"/>
              <w:rPr>
                <w:color w:val="000000" w:themeColor="text1"/>
                <w:position w:val="12"/>
                <w:sz w:val="24"/>
              </w:rPr>
            </w:pPr>
            <w:r w:rsidRPr="00CC06D4">
              <w:rPr>
                <w:color w:val="000000" w:themeColor="text1"/>
                <w:position w:val="12"/>
                <w:sz w:val="24"/>
              </w:rPr>
              <w:t>第</w:t>
            </w:r>
            <w:r w:rsidRPr="00CC06D4">
              <w:rPr>
                <w:color w:val="000000" w:themeColor="text1"/>
                <w:position w:val="12"/>
                <w:sz w:val="24"/>
              </w:rPr>
              <w:t>3</w:t>
            </w:r>
            <w:r w:rsidRPr="00CC06D4">
              <w:rPr>
                <w:color w:val="000000" w:themeColor="text1"/>
                <w:position w:val="12"/>
                <w:sz w:val="24"/>
              </w:rPr>
              <w:t>季</w:t>
            </w:r>
          </w:p>
        </w:tc>
        <w:tc>
          <w:tcPr>
            <w:tcW w:w="971" w:type="dxa"/>
            <w:gridSpan w:val="6"/>
            <w:vAlign w:val="center"/>
          </w:tcPr>
          <w:p w14:paraId="7A5D79D0" w14:textId="77777777" w:rsidR="00082A67" w:rsidRPr="00CC06D4" w:rsidRDefault="00082A67" w:rsidP="00133C49">
            <w:pPr>
              <w:pStyle w:val="afc"/>
              <w:kinsoku w:val="0"/>
              <w:snapToGrid w:val="0"/>
              <w:spacing w:before="300" w:line="240" w:lineRule="auto"/>
              <w:rPr>
                <w:color w:val="000000" w:themeColor="text1"/>
                <w:position w:val="12"/>
                <w:sz w:val="24"/>
              </w:rPr>
            </w:pPr>
            <w:r w:rsidRPr="00CC06D4">
              <w:rPr>
                <w:color w:val="000000" w:themeColor="text1"/>
                <w:position w:val="12"/>
                <w:sz w:val="24"/>
              </w:rPr>
              <w:t>第</w:t>
            </w:r>
            <w:r w:rsidRPr="00CC06D4">
              <w:rPr>
                <w:color w:val="000000" w:themeColor="text1"/>
                <w:position w:val="12"/>
                <w:sz w:val="24"/>
              </w:rPr>
              <w:t>4</w:t>
            </w:r>
            <w:r w:rsidRPr="00CC06D4">
              <w:rPr>
                <w:color w:val="000000" w:themeColor="text1"/>
                <w:position w:val="12"/>
                <w:sz w:val="24"/>
              </w:rPr>
              <w:t>季</w:t>
            </w:r>
          </w:p>
        </w:tc>
        <w:tc>
          <w:tcPr>
            <w:tcW w:w="971" w:type="dxa"/>
            <w:gridSpan w:val="3"/>
            <w:vAlign w:val="center"/>
          </w:tcPr>
          <w:p w14:paraId="6F171F90" w14:textId="77777777" w:rsidR="00082A67" w:rsidRPr="00CC06D4" w:rsidRDefault="00082A67" w:rsidP="00133C49">
            <w:pPr>
              <w:pStyle w:val="afc"/>
              <w:kinsoku w:val="0"/>
              <w:snapToGrid w:val="0"/>
              <w:spacing w:before="300" w:line="240" w:lineRule="auto"/>
              <w:rPr>
                <w:color w:val="000000" w:themeColor="text1"/>
                <w:position w:val="12"/>
                <w:sz w:val="24"/>
              </w:rPr>
            </w:pPr>
            <w:r w:rsidRPr="00CC06D4">
              <w:rPr>
                <w:color w:val="000000" w:themeColor="text1"/>
                <w:position w:val="12"/>
                <w:sz w:val="24"/>
              </w:rPr>
              <w:t>第</w:t>
            </w:r>
            <w:r w:rsidRPr="00CC06D4">
              <w:rPr>
                <w:color w:val="000000" w:themeColor="text1"/>
                <w:position w:val="12"/>
                <w:sz w:val="24"/>
              </w:rPr>
              <w:t>1</w:t>
            </w:r>
            <w:r w:rsidRPr="00CC06D4">
              <w:rPr>
                <w:color w:val="000000" w:themeColor="text1"/>
                <w:position w:val="12"/>
                <w:sz w:val="24"/>
              </w:rPr>
              <w:t>季</w:t>
            </w:r>
          </w:p>
        </w:tc>
        <w:tc>
          <w:tcPr>
            <w:tcW w:w="971" w:type="dxa"/>
            <w:gridSpan w:val="3"/>
            <w:vAlign w:val="center"/>
          </w:tcPr>
          <w:p w14:paraId="6522D304" w14:textId="77777777" w:rsidR="00082A67" w:rsidRPr="00CC06D4" w:rsidRDefault="00082A67" w:rsidP="00133C49">
            <w:pPr>
              <w:pStyle w:val="afc"/>
              <w:kinsoku w:val="0"/>
              <w:snapToGrid w:val="0"/>
              <w:spacing w:before="300" w:line="240" w:lineRule="auto"/>
              <w:rPr>
                <w:color w:val="000000" w:themeColor="text1"/>
                <w:position w:val="12"/>
                <w:sz w:val="24"/>
              </w:rPr>
            </w:pPr>
            <w:r w:rsidRPr="00CC06D4">
              <w:rPr>
                <w:color w:val="000000" w:themeColor="text1"/>
                <w:position w:val="12"/>
                <w:sz w:val="24"/>
              </w:rPr>
              <w:t>第</w:t>
            </w:r>
            <w:r w:rsidRPr="00CC06D4">
              <w:rPr>
                <w:color w:val="000000" w:themeColor="text1"/>
                <w:position w:val="12"/>
                <w:sz w:val="24"/>
              </w:rPr>
              <w:t>2</w:t>
            </w:r>
            <w:r w:rsidRPr="00CC06D4">
              <w:rPr>
                <w:color w:val="000000" w:themeColor="text1"/>
                <w:position w:val="12"/>
                <w:sz w:val="24"/>
              </w:rPr>
              <w:t>季</w:t>
            </w:r>
          </w:p>
        </w:tc>
        <w:tc>
          <w:tcPr>
            <w:tcW w:w="971" w:type="dxa"/>
            <w:gridSpan w:val="3"/>
            <w:vAlign w:val="center"/>
          </w:tcPr>
          <w:p w14:paraId="04063C77" w14:textId="77777777" w:rsidR="00082A67" w:rsidRPr="00CC06D4" w:rsidRDefault="00082A67" w:rsidP="00133C49">
            <w:pPr>
              <w:pStyle w:val="afc"/>
              <w:kinsoku w:val="0"/>
              <w:snapToGrid w:val="0"/>
              <w:spacing w:before="300" w:line="240" w:lineRule="auto"/>
              <w:rPr>
                <w:color w:val="000000" w:themeColor="text1"/>
                <w:position w:val="12"/>
                <w:sz w:val="24"/>
              </w:rPr>
            </w:pPr>
            <w:r w:rsidRPr="00CC06D4">
              <w:rPr>
                <w:color w:val="000000" w:themeColor="text1"/>
                <w:position w:val="12"/>
                <w:sz w:val="24"/>
              </w:rPr>
              <w:t>第</w:t>
            </w:r>
            <w:r w:rsidRPr="00CC06D4">
              <w:rPr>
                <w:color w:val="000000" w:themeColor="text1"/>
                <w:position w:val="12"/>
                <w:sz w:val="24"/>
              </w:rPr>
              <w:t>3</w:t>
            </w:r>
            <w:r w:rsidRPr="00CC06D4">
              <w:rPr>
                <w:color w:val="000000" w:themeColor="text1"/>
                <w:position w:val="12"/>
                <w:sz w:val="24"/>
              </w:rPr>
              <w:t>季</w:t>
            </w:r>
          </w:p>
        </w:tc>
        <w:tc>
          <w:tcPr>
            <w:tcW w:w="971" w:type="dxa"/>
            <w:gridSpan w:val="3"/>
            <w:vAlign w:val="center"/>
          </w:tcPr>
          <w:p w14:paraId="7E4A45F1" w14:textId="77777777" w:rsidR="00082A67" w:rsidRPr="00CC06D4" w:rsidRDefault="00082A67" w:rsidP="00133C49">
            <w:pPr>
              <w:pStyle w:val="afc"/>
              <w:kinsoku w:val="0"/>
              <w:snapToGrid w:val="0"/>
              <w:spacing w:before="300" w:line="240" w:lineRule="auto"/>
              <w:rPr>
                <w:color w:val="000000" w:themeColor="text1"/>
                <w:position w:val="12"/>
                <w:sz w:val="24"/>
              </w:rPr>
            </w:pPr>
            <w:r w:rsidRPr="00CC06D4">
              <w:rPr>
                <w:color w:val="000000" w:themeColor="text1"/>
                <w:position w:val="12"/>
                <w:sz w:val="24"/>
              </w:rPr>
              <w:t>第</w:t>
            </w:r>
            <w:r w:rsidRPr="00CC06D4">
              <w:rPr>
                <w:color w:val="000000" w:themeColor="text1"/>
                <w:position w:val="12"/>
                <w:sz w:val="24"/>
              </w:rPr>
              <w:t>4</w:t>
            </w:r>
            <w:r w:rsidRPr="00CC06D4">
              <w:rPr>
                <w:color w:val="000000" w:themeColor="text1"/>
                <w:position w:val="12"/>
                <w:sz w:val="24"/>
              </w:rPr>
              <w:t>季</w:t>
            </w:r>
          </w:p>
        </w:tc>
      </w:tr>
      <w:tr w:rsidR="00082A67" w:rsidRPr="00CC06D4" w14:paraId="6CFF25AC" w14:textId="77777777" w:rsidTr="00733F00">
        <w:trPr>
          <w:cantSplit/>
          <w:trHeight w:val="311"/>
        </w:trPr>
        <w:tc>
          <w:tcPr>
            <w:tcW w:w="1679" w:type="dxa"/>
            <w:vMerge/>
          </w:tcPr>
          <w:p w14:paraId="3E96339A" w14:textId="77777777" w:rsidR="00082A67" w:rsidRPr="00CC06D4" w:rsidRDefault="00082A67" w:rsidP="001150C2">
            <w:pPr>
              <w:pStyle w:val="afc"/>
              <w:kinsoku w:val="0"/>
              <w:snapToGrid w:val="0"/>
              <w:spacing w:before="120" w:line="240" w:lineRule="auto"/>
              <w:ind w:firstLine="23"/>
              <w:rPr>
                <w:color w:val="000000" w:themeColor="text1"/>
                <w:position w:val="12"/>
                <w:sz w:val="24"/>
              </w:rPr>
            </w:pPr>
          </w:p>
        </w:tc>
        <w:tc>
          <w:tcPr>
            <w:tcW w:w="319" w:type="dxa"/>
            <w:gridSpan w:val="2"/>
            <w:vAlign w:val="center"/>
          </w:tcPr>
          <w:p w14:paraId="23467311" w14:textId="24006F5A"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1</w:t>
            </w:r>
          </w:p>
        </w:tc>
        <w:tc>
          <w:tcPr>
            <w:tcW w:w="321" w:type="dxa"/>
            <w:gridSpan w:val="2"/>
            <w:vAlign w:val="center"/>
          </w:tcPr>
          <w:p w14:paraId="60B90EAB"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2</w:t>
            </w:r>
          </w:p>
        </w:tc>
        <w:tc>
          <w:tcPr>
            <w:tcW w:w="328" w:type="dxa"/>
            <w:gridSpan w:val="2"/>
            <w:vAlign w:val="center"/>
          </w:tcPr>
          <w:p w14:paraId="36749881"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3</w:t>
            </w:r>
          </w:p>
        </w:tc>
        <w:tc>
          <w:tcPr>
            <w:tcW w:w="324" w:type="dxa"/>
            <w:gridSpan w:val="2"/>
            <w:vAlign w:val="center"/>
          </w:tcPr>
          <w:p w14:paraId="320B534C"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4</w:t>
            </w:r>
          </w:p>
        </w:tc>
        <w:tc>
          <w:tcPr>
            <w:tcW w:w="324" w:type="dxa"/>
            <w:gridSpan w:val="2"/>
            <w:vAlign w:val="center"/>
          </w:tcPr>
          <w:p w14:paraId="77875A8E"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5</w:t>
            </w:r>
          </w:p>
        </w:tc>
        <w:tc>
          <w:tcPr>
            <w:tcW w:w="324" w:type="dxa"/>
            <w:gridSpan w:val="2"/>
            <w:vAlign w:val="center"/>
          </w:tcPr>
          <w:p w14:paraId="1EA9F286"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6</w:t>
            </w:r>
          </w:p>
        </w:tc>
        <w:tc>
          <w:tcPr>
            <w:tcW w:w="324" w:type="dxa"/>
            <w:gridSpan w:val="2"/>
            <w:vAlign w:val="center"/>
          </w:tcPr>
          <w:p w14:paraId="78C9B899"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7</w:t>
            </w:r>
          </w:p>
        </w:tc>
        <w:tc>
          <w:tcPr>
            <w:tcW w:w="324" w:type="dxa"/>
            <w:gridSpan w:val="2"/>
            <w:vAlign w:val="center"/>
          </w:tcPr>
          <w:p w14:paraId="6DBBAF14"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8</w:t>
            </w:r>
          </w:p>
        </w:tc>
        <w:tc>
          <w:tcPr>
            <w:tcW w:w="324" w:type="dxa"/>
            <w:gridSpan w:val="2"/>
            <w:vAlign w:val="center"/>
          </w:tcPr>
          <w:p w14:paraId="543888E0"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9</w:t>
            </w:r>
          </w:p>
        </w:tc>
        <w:tc>
          <w:tcPr>
            <w:tcW w:w="323" w:type="dxa"/>
            <w:gridSpan w:val="2"/>
            <w:vAlign w:val="center"/>
          </w:tcPr>
          <w:p w14:paraId="17E7E7E6"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10</w:t>
            </w:r>
          </w:p>
        </w:tc>
        <w:tc>
          <w:tcPr>
            <w:tcW w:w="324" w:type="dxa"/>
            <w:gridSpan w:val="2"/>
            <w:vAlign w:val="center"/>
          </w:tcPr>
          <w:p w14:paraId="36B812F6"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11</w:t>
            </w:r>
          </w:p>
        </w:tc>
        <w:tc>
          <w:tcPr>
            <w:tcW w:w="324" w:type="dxa"/>
            <w:gridSpan w:val="2"/>
            <w:vAlign w:val="center"/>
          </w:tcPr>
          <w:p w14:paraId="4EBC27E1"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12</w:t>
            </w:r>
          </w:p>
        </w:tc>
        <w:tc>
          <w:tcPr>
            <w:tcW w:w="323" w:type="dxa"/>
            <w:vAlign w:val="center"/>
          </w:tcPr>
          <w:p w14:paraId="2352CBA4"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1</w:t>
            </w:r>
          </w:p>
        </w:tc>
        <w:tc>
          <w:tcPr>
            <w:tcW w:w="324" w:type="dxa"/>
            <w:vAlign w:val="center"/>
          </w:tcPr>
          <w:p w14:paraId="3A5B1172"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2</w:t>
            </w:r>
          </w:p>
        </w:tc>
        <w:tc>
          <w:tcPr>
            <w:tcW w:w="324" w:type="dxa"/>
            <w:vAlign w:val="center"/>
          </w:tcPr>
          <w:p w14:paraId="52B90519"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3</w:t>
            </w:r>
          </w:p>
        </w:tc>
        <w:tc>
          <w:tcPr>
            <w:tcW w:w="324" w:type="dxa"/>
            <w:vAlign w:val="center"/>
          </w:tcPr>
          <w:p w14:paraId="1F058340"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4</w:t>
            </w:r>
          </w:p>
        </w:tc>
        <w:tc>
          <w:tcPr>
            <w:tcW w:w="323" w:type="dxa"/>
            <w:vAlign w:val="center"/>
          </w:tcPr>
          <w:p w14:paraId="3188E8B2"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5</w:t>
            </w:r>
          </w:p>
        </w:tc>
        <w:tc>
          <w:tcPr>
            <w:tcW w:w="324" w:type="dxa"/>
            <w:vAlign w:val="center"/>
          </w:tcPr>
          <w:p w14:paraId="6C53C236"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6</w:t>
            </w:r>
          </w:p>
        </w:tc>
        <w:tc>
          <w:tcPr>
            <w:tcW w:w="324" w:type="dxa"/>
            <w:vAlign w:val="center"/>
          </w:tcPr>
          <w:p w14:paraId="644E91BE"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7</w:t>
            </w:r>
          </w:p>
        </w:tc>
        <w:tc>
          <w:tcPr>
            <w:tcW w:w="324" w:type="dxa"/>
            <w:vAlign w:val="center"/>
          </w:tcPr>
          <w:p w14:paraId="353A1717"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8</w:t>
            </w:r>
          </w:p>
        </w:tc>
        <w:tc>
          <w:tcPr>
            <w:tcW w:w="323" w:type="dxa"/>
            <w:vAlign w:val="center"/>
          </w:tcPr>
          <w:p w14:paraId="1094AADF"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9</w:t>
            </w:r>
          </w:p>
        </w:tc>
        <w:tc>
          <w:tcPr>
            <w:tcW w:w="324" w:type="dxa"/>
            <w:vAlign w:val="center"/>
          </w:tcPr>
          <w:p w14:paraId="326BD480"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10</w:t>
            </w:r>
          </w:p>
        </w:tc>
        <w:tc>
          <w:tcPr>
            <w:tcW w:w="323" w:type="dxa"/>
            <w:vAlign w:val="center"/>
          </w:tcPr>
          <w:p w14:paraId="6DC401C6"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11</w:t>
            </w:r>
          </w:p>
        </w:tc>
        <w:tc>
          <w:tcPr>
            <w:tcW w:w="324" w:type="dxa"/>
            <w:vAlign w:val="center"/>
          </w:tcPr>
          <w:p w14:paraId="1384E984" w14:textId="77777777" w:rsidR="00082A67" w:rsidRPr="00CC06D4" w:rsidRDefault="00082A67" w:rsidP="00133C49">
            <w:pPr>
              <w:pStyle w:val="afc"/>
              <w:kinsoku w:val="0"/>
              <w:snapToGrid w:val="0"/>
              <w:spacing w:before="120" w:line="240" w:lineRule="auto"/>
              <w:rPr>
                <w:color w:val="000000" w:themeColor="text1"/>
                <w:position w:val="12"/>
                <w:sz w:val="24"/>
              </w:rPr>
            </w:pPr>
            <w:r w:rsidRPr="00CC06D4">
              <w:rPr>
                <w:color w:val="000000" w:themeColor="text1"/>
                <w:position w:val="12"/>
                <w:sz w:val="24"/>
              </w:rPr>
              <w:t>12</w:t>
            </w:r>
          </w:p>
        </w:tc>
      </w:tr>
      <w:tr w:rsidR="00082A67" w:rsidRPr="00CC06D4" w14:paraId="44692D96" w14:textId="77777777" w:rsidTr="00AC62C1">
        <w:trPr>
          <w:cantSplit/>
          <w:trHeight w:val="359"/>
        </w:trPr>
        <w:tc>
          <w:tcPr>
            <w:tcW w:w="9446" w:type="dxa"/>
            <w:gridSpan w:val="37"/>
          </w:tcPr>
          <w:p w14:paraId="13552495" w14:textId="77777777" w:rsidR="00082A67" w:rsidRPr="00CC06D4" w:rsidRDefault="00082A67" w:rsidP="001150C2">
            <w:pPr>
              <w:pStyle w:val="afc"/>
              <w:snapToGrid w:val="0"/>
              <w:spacing w:line="240" w:lineRule="auto"/>
              <w:rPr>
                <w:bCs/>
                <w:color w:val="000000" w:themeColor="text1"/>
                <w:sz w:val="24"/>
              </w:rPr>
            </w:pPr>
            <w:r w:rsidRPr="00CC06D4">
              <w:rPr>
                <w:bCs/>
                <w:color w:val="000000" w:themeColor="text1"/>
                <w:sz w:val="24"/>
              </w:rPr>
              <w:t>分項</w:t>
            </w:r>
            <w:r w:rsidRPr="00CC06D4">
              <w:rPr>
                <w:bCs/>
                <w:color w:val="000000" w:themeColor="text1"/>
                <w:sz w:val="24"/>
              </w:rPr>
              <w:t>A</w:t>
            </w:r>
            <w:r w:rsidRPr="00CC06D4">
              <w:rPr>
                <w:bCs/>
                <w:color w:val="000000" w:themeColor="text1"/>
                <w:sz w:val="24"/>
              </w:rPr>
              <w:t>、</w:t>
            </w:r>
            <w:r w:rsidRPr="00CC06D4">
              <w:rPr>
                <w:bCs/>
                <w:color w:val="000000" w:themeColor="text1"/>
                <w:sz w:val="24"/>
              </w:rPr>
              <w:t>AIM</w:t>
            </w:r>
            <w:r w:rsidRPr="00CC06D4">
              <w:rPr>
                <w:bCs/>
                <w:color w:val="000000" w:themeColor="text1"/>
                <w:sz w:val="24"/>
              </w:rPr>
              <w:t>製程平台</w:t>
            </w:r>
          </w:p>
        </w:tc>
      </w:tr>
      <w:tr w:rsidR="00082A67" w:rsidRPr="00CC06D4" w14:paraId="11332391" w14:textId="77777777" w:rsidTr="00733F00">
        <w:trPr>
          <w:cantSplit/>
        </w:trPr>
        <w:tc>
          <w:tcPr>
            <w:tcW w:w="1679" w:type="dxa"/>
          </w:tcPr>
          <w:p w14:paraId="1206BBF2" w14:textId="77777777" w:rsidR="00082A67" w:rsidRPr="00CC06D4" w:rsidRDefault="00082A67" w:rsidP="001150C2">
            <w:pPr>
              <w:pStyle w:val="afc"/>
              <w:kinsoku w:val="0"/>
              <w:snapToGrid w:val="0"/>
              <w:spacing w:line="240" w:lineRule="auto"/>
              <w:rPr>
                <w:color w:val="000000" w:themeColor="text1"/>
                <w:sz w:val="24"/>
              </w:rPr>
            </w:pPr>
            <w:r w:rsidRPr="00CC06D4">
              <w:rPr>
                <w:bCs/>
                <w:color w:val="000000" w:themeColor="text1"/>
                <w:sz w:val="24"/>
              </w:rPr>
              <w:t xml:space="preserve">A.1 </w:t>
            </w:r>
            <w:r w:rsidRPr="00CC06D4">
              <w:rPr>
                <w:color w:val="000000" w:themeColor="text1"/>
                <w:sz w:val="24"/>
              </w:rPr>
              <w:t>DRAM</w:t>
            </w:r>
            <w:r w:rsidRPr="00CC06D4">
              <w:rPr>
                <w:color w:val="000000" w:themeColor="text1"/>
                <w:sz w:val="24"/>
              </w:rPr>
              <w:t>前段製程</w:t>
            </w:r>
            <w:r w:rsidRPr="00CC06D4">
              <w:rPr>
                <w:color w:val="000000" w:themeColor="text1"/>
                <w:sz w:val="24"/>
              </w:rPr>
              <w:t>(FEOL)</w:t>
            </w:r>
            <w:r w:rsidRPr="00CC06D4">
              <w:rPr>
                <w:color w:val="000000" w:themeColor="text1"/>
                <w:sz w:val="24"/>
              </w:rPr>
              <w:t>元件優化</w:t>
            </w:r>
          </w:p>
        </w:tc>
        <w:tc>
          <w:tcPr>
            <w:tcW w:w="319" w:type="dxa"/>
            <w:gridSpan w:val="2"/>
            <w:vAlign w:val="center"/>
          </w:tcPr>
          <w:p w14:paraId="2764EE56" w14:textId="77777777" w:rsidR="00082A67" w:rsidRPr="00CC06D4" w:rsidRDefault="00082A67" w:rsidP="001150C2">
            <w:pPr>
              <w:pStyle w:val="afc"/>
              <w:snapToGrid w:val="0"/>
              <w:spacing w:line="240" w:lineRule="auto"/>
              <w:jc w:val="center"/>
              <w:rPr>
                <w:color w:val="000000" w:themeColor="text1"/>
                <w:sz w:val="20"/>
              </w:rPr>
            </w:pPr>
          </w:p>
        </w:tc>
        <w:tc>
          <w:tcPr>
            <w:tcW w:w="321" w:type="dxa"/>
            <w:gridSpan w:val="2"/>
            <w:vAlign w:val="center"/>
          </w:tcPr>
          <w:p w14:paraId="66180E4A" w14:textId="77777777" w:rsidR="00082A67" w:rsidRPr="00CC06D4" w:rsidRDefault="00082A67" w:rsidP="001150C2">
            <w:pPr>
              <w:pStyle w:val="afc"/>
              <w:snapToGrid w:val="0"/>
              <w:spacing w:line="240" w:lineRule="auto"/>
              <w:jc w:val="center"/>
              <w:rPr>
                <w:color w:val="000000" w:themeColor="text1"/>
                <w:sz w:val="20"/>
              </w:rPr>
            </w:pPr>
          </w:p>
        </w:tc>
        <w:tc>
          <w:tcPr>
            <w:tcW w:w="328" w:type="dxa"/>
            <w:gridSpan w:val="2"/>
            <w:vAlign w:val="center"/>
          </w:tcPr>
          <w:p w14:paraId="43E91DCD"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6129110B"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7F7FCF73"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586A5862" w14:textId="34023042"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02CD8976"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221F2FE3"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217CDDE7"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gridSpan w:val="2"/>
            <w:vAlign w:val="center"/>
          </w:tcPr>
          <w:p w14:paraId="4E59A781"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53021E14"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607BEFBB" w14:textId="1348D7C2" w:rsidR="00082A67"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1.1</w:t>
            </w:r>
          </w:p>
        </w:tc>
        <w:tc>
          <w:tcPr>
            <w:tcW w:w="324" w:type="dxa"/>
            <w:gridSpan w:val="2"/>
            <w:shd w:val="clear" w:color="auto" w:fill="FFFFFF"/>
            <w:vAlign w:val="center"/>
          </w:tcPr>
          <w:p w14:paraId="1CF5FB0F" w14:textId="2130F924" w:rsidR="00082A67" w:rsidRPr="00CC06D4" w:rsidRDefault="00082A67" w:rsidP="001150C2">
            <w:pPr>
              <w:pStyle w:val="afc"/>
              <w:snapToGrid w:val="0"/>
              <w:spacing w:line="240" w:lineRule="auto"/>
              <w:jc w:val="center"/>
              <w:rPr>
                <w:color w:val="000000" w:themeColor="text1"/>
                <w:sz w:val="18"/>
                <w:szCs w:val="18"/>
              </w:rPr>
            </w:pPr>
          </w:p>
        </w:tc>
        <w:tc>
          <w:tcPr>
            <w:tcW w:w="323" w:type="dxa"/>
            <w:shd w:val="clear" w:color="auto" w:fill="FFFFFF"/>
            <w:vAlign w:val="center"/>
          </w:tcPr>
          <w:p w14:paraId="23AD37BB"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FFFFFF"/>
            <w:vAlign w:val="center"/>
          </w:tcPr>
          <w:p w14:paraId="473FCD23"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FFFFFF"/>
            <w:vAlign w:val="center"/>
          </w:tcPr>
          <w:p w14:paraId="75AD8723"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1D26383D" w14:textId="77777777" w:rsidR="00082A67" w:rsidRPr="00CC06D4" w:rsidRDefault="00082A67" w:rsidP="001150C2">
            <w:pPr>
              <w:pStyle w:val="afc"/>
              <w:snapToGrid w:val="0"/>
              <w:spacing w:line="240" w:lineRule="auto"/>
              <w:rPr>
                <w:color w:val="000000" w:themeColor="text1"/>
                <w:sz w:val="20"/>
              </w:rPr>
            </w:pPr>
          </w:p>
        </w:tc>
        <w:tc>
          <w:tcPr>
            <w:tcW w:w="323" w:type="dxa"/>
            <w:shd w:val="clear" w:color="auto" w:fill="auto"/>
            <w:vAlign w:val="center"/>
          </w:tcPr>
          <w:p w14:paraId="6ED2B138"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5E482CA3" w14:textId="23E594B3" w:rsidR="00082A67" w:rsidRPr="00CC06D4" w:rsidRDefault="001150C2" w:rsidP="001150C2">
            <w:pPr>
              <w:pStyle w:val="afc"/>
              <w:snapToGrid w:val="0"/>
              <w:spacing w:line="240" w:lineRule="auto"/>
              <w:jc w:val="center"/>
              <w:rPr>
                <w:color w:val="000000" w:themeColor="text1"/>
                <w:sz w:val="20"/>
              </w:rPr>
            </w:pPr>
            <w:r w:rsidRPr="00CC06D4">
              <w:rPr>
                <w:color w:val="000000" w:themeColor="text1"/>
                <w:sz w:val="18"/>
                <w:szCs w:val="18"/>
              </w:rPr>
              <w:t>1.2</w:t>
            </w:r>
          </w:p>
        </w:tc>
        <w:tc>
          <w:tcPr>
            <w:tcW w:w="324" w:type="dxa"/>
            <w:shd w:val="clear" w:color="auto" w:fill="auto"/>
            <w:vAlign w:val="center"/>
          </w:tcPr>
          <w:p w14:paraId="2649BF3B" w14:textId="78E5B101"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7639F9AC"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292C2104"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1CFB4EBA"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7007F8DA"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717A0D8D"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7CE2C7BD" w14:textId="7266E031" w:rsidR="00082A67" w:rsidRPr="00CC06D4" w:rsidRDefault="001150C2" w:rsidP="001150C2">
            <w:pPr>
              <w:pStyle w:val="afc"/>
              <w:snapToGrid w:val="0"/>
              <w:spacing w:line="240" w:lineRule="auto"/>
              <w:jc w:val="center"/>
              <w:rPr>
                <w:color w:val="000000" w:themeColor="text1"/>
                <w:sz w:val="20"/>
              </w:rPr>
            </w:pPr>
            <w:r w:rsidRPr="00CC06D4">
              <w:rPr>
                <w:color w:val="000000" w:themeColor="text1"/>
                <w:sz w:val="18"/>
                <w:szCs w:val="18"/>
              </w:rPr>
              <w:t>1.3</w:t>
            </w:r>
          </w:p>
        </w:tc>
        <w:tc>
          <w:tcPr>
            <w:tcW w:w="324" w:type="dxa"/>
            <w:shd w:val="clear" w:color="auto" w:fill="auto"/>
            <w:vAlign w:val="center"/>
          </w:tcPr>
          <w:p w14:paraId="2315AA4D" w14:textId="77777777" w:rsidR="00082A67" w:rsidRPr="00CC06D4" w:rsidRDefault="00082A67" w:rsidP="001150C2">
            <w:pPr>
              <w:pStyle w:val="afc"/>
              <w:snapToGrid w:val="0"/>
              <w:spacing w:line="240" w:lineRule="auto"/>
              <w:jc w:val="center"/>
              <w:rPr>
                <w:color w:val="000000" w:themeColor="text1"/>
                <w:sz w:val="20"/>
              </w:rPr>
            </w:pPr>
          </w:p>
        </w:tc>
      </w:tr>
      <w:tr w:rsidR="00082A67" w:rsidRPr="00CC06D4" w14:paraId="47FAB107" w14:textId="77777777" w:rsidTr="00733F00">
        <w:trPr>
          <w:cantSplit/>
        </w:trPr>
        <w:tc>
          <w:tcPr>
            <w:tcW w:w="1679" w:type="dxa"/>
          </w:tcPr>
          <w:p w14:paraId="71E8321D" w14:textId="77777777" w:rsidR="00082A67" w:rsidRPr="00CC06D4" w:rsidRDefault="00082A67" w:rsidP="001150C2">
            <w:pPr>
              <w:pStyle w:val="afc"/>
              <w:kinsoku w:val="0"/>
              <w:snapToGrid w:val="0"/>
              <w:spacing w:line="240" w:lineRule="auto"/>
              <w:rPr>
                <w:color w:val="000000" w:themeColor="text1"/>
                <w:sz w:val="24"/>
              </w:rPr>
            </w:pPr>
            <w:r w:rsidRPr="00CC06D4">
              <w:rPr>
                <w:color w:val="000000" w:themeColor="text1"/>
                <w:sz w:val="24"/>
              </w:rPr>
              <w:t>A.2 DRAM</w:t>
            </w:r>
            <w:r w:rsidRPr="00CC06D4">
              <w:rPr>
                <w:color w:val="000000" w:themeColor="text1"/>
                <w:sz w:val="24"/>
              </w:rPr>
              <w:t>後段製程</w:t>
            </w:r>
            <w:r w:rsidRPr="00CC06D4">
              <w:rPr>
                <w:color w:val="000000" w:themeColor="text1"/>
                <w:sz w:val="24"/>
              </w:rPr>
              <w:t>(BEOL)</w:t>
            </w:r>
            <w:r w:rsidRPr="00CC06D4">
              <w:rPr>
                <w:color w:val="000000" w:themeColor="text1"/>
                <w:sz w:val="24"/>
              </w:rPr>
              <w:t>金屬層優化</w:t>
            </w:r>
          </w:p>
        </w:tc>
        <w:tc>
          <w:tcPr>
            <w:tcW w:w="319" w:type="dxa"/>
            <w:gridSpan w:val="2"/>
            <w:vAlign w:val="center"/>
          </w:tcPr>
          <w:p w14:paraId="73D76477" w14:textId="77777777" w:rsidR="00082A67" w:rsidRPr="00CC06D4" w:rsidRDefault="00082A67" w:rsidP="001150C2">
            <w:pPr>
              <w:pStyle w:val="afc"/>
              <w:snapToGrid w:val="0"/>
              <w:spacing w:line="240" w:lineRule="auto"/>
              <w:jc w:val="center"/>
              <w:rPr>
                <w:color w:val="000000" w:themeColor="text1"/>
                <w:sz w:val="20"/>
              </w:rPr>
            </w:pPr>
          </w:p>
        </w:tc>
        <w:tc>
          <w:tcPr>
            <w:tcW w:w="321" w:type="dxa"/>
            <w:gridSpan w:val="2"/>
            <w:vAlign w:val="center"/>
          </w:tcPr>
          <w:p w14:paraId="293612A8" w14:textId="77777777" w:rsidR="00082A67" w:rsidRPr="00CC06D4" w:rsidRDefault="00082A67" w:rsidP="001150C2">
            <w:pPr>
              <w:pStyle w:val="afc"/>
              <w:snapToGrid w:val="0"/>
              <w:spacing w:line="240" w:lineRule="auto"/>
              <w:jc w:val="center"/>
              <w:rPr>
                <w:color w:val="000000" w:themeColor="text1"/>
                <w:sz w:val="20"/>
              </w:rPr>
            </w:pPr>
          </w:p>
        </w:tc>
        <w:tc>
          <w:tcPr>
            <w:tcW w:w="328" w:type="dxa"/>
            <w:gridSpan w:val="2"/>
            <w:vAlign w:val="center"/>
          </w:tcPr>
          <w:p w14:paraId="1A768063"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4F282922"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52BEEF04"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30913894" w14:textId="1C71065C"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4E34580A"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4922530C"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49FA8995" w14:textId="33BEB0BD" w:rsidR="00082A67" w:rsidRPr="00CC06D4" w:rsidRDefault="00082A67" w:rsidP="001150C2">
            <w:pPr>
              <w:pStyle w:val="afc"/>
              <w:snapToGrid w:val="0"/>
              <w:spacing w:line="240" w:lineRule="auto"/>
              <w:jc w:val="center"/>
              <w:rPr>
                <w:color w:val="000000" w:themeColor="text1"/>
                <w:sz w:val="18"/>
                <w:szCs w:val="18"/>
              </w:rPr>
            </w:pPr>
          </w:p>
        </w:tc>
        <w:tc>
          <w:tcPr>
            <w:tcW w:w="323" w:type="dxa"/>
            <w:gridSpan w:val="2"/>
            <w:vAlign w:val="center"/>
          </w:tcPr>
          <w:p w14:paraId="2B7CEF39"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370DBED4"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72F22C3B" w14:textId="255EA8D4" w:rsidR="00082A67"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2.1</w:t>
            </w:r>
          </w:p>
        </w:tc>
        <w:tc>
          <w:tcPr>
            <w:tcW w:w="324" w:type="dxa"/>
            <w:gridSpan w:val="2"/>
            <w:shd w:val="clear" w:color="auto" w:fill="FFFFFF"/>
            <w:vAlign w:val="center"/>
          </w:tcPr>
          <w:p w14:paraId="0AF01062" w14:textId="10F88DDD" w:rsidR="00082A67" w:rsidRPr="00CC06D4" w:rsidRDefault="00082A67" w:rsidP="001150C2">
            <w:pPr>
              <w:pStyle w:val="afc"/>
              <w:snapToGrid w:val="0"/>
              <w:spacing w:line="240" w:lineRule="auto"/>
              <w:jc w:val="center"/>
              <w:rPr>
                <w:color w:val="000000" w:themeColor="text1"/>
                <w:sz w:val="18"/>
                <w:szCs w:val="18"/>
              </w:rPr>
            </w:pPr>
          </w:p>
        </w:tc>
        <w:tc>
          <w:tcPr>
            <w:tcW w:w="323" w:type="dxa"/>
            <w:shd w:val="clear" w:color="auto" w:fill="FFFFFF"/>
            <w:vAlign w:val="center"/>
          </w:tcPr>
          <w:p w14:paraId="36B14297"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FFFFFF"/>
            <w:vAlign w:val="center"/>
          </w:tcPr>
          <w:p w14:paraId="49545D2B"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FFFFFF"/>
            <w:vAlign w:val="center"/>
          </w:tcPr>
          <w:p w14:paraId="44870AF2"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0BBBB4F8"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358F13CF"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3B1A3369" w14:textId="4CF7BB2C" w:rsidR="00082A67" w:rsidRPr="00CC06D4" w:rsidRDefault="001150C2" w:rsidP="001150C2">
            <w:pPr>
              <w:pStyle w:val="afc"/>
              <w:snapToGrid w:val="0"/>
              <w:spacing w:line="240" w:lineRule="auto"/>
              <w:jc w:val="center"/>
              <w:rPr>
                <w:color w:val="000000" w:themeColor="text1"/>
                <w:sz w:val="20"/>
              </w:rPr>
            </w:pPr>
            <w:r w:rsidRPr="00CC06D4">
              <w:rPr>
                <w:color w:val="000000" w:themeColor="text1"/>
                <w:sz w:val="18"/>
                <w:szCs w:val="18"/>
              </w:rPr>
              <w:t>2.2</w:t>
            </w:r>
          </w:p>
        </w:tc>
        <w:tc>
          <w:tcPr>
            <w:tcW w:w="324" w:type="dxa"/>
            <w:shd w:val="clear" w:color="auto" w:fill="auto"/>
            <w:vAlign w:val="center"/>
          </w:tcPr>
          <w:p w14:paraId="77330827"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7BCCA52B"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74E95D20"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37A6943B"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0C915BCD"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2A6711CE"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3F7B7C13" w14:textId="4F22E05B" w:rsidR="00082A67" w:rsidRPr="00CC06D4" w:rsidRDefault="001150C2" w:rsidP="001150C2">
            <w:pPr>
              <w:pStyle w:val="afc"/>
              <w:snapToGrid w:val="0"/>
              <w:spacing w:line="240" w:lineRule="auto"/>
              <w:jc w:val="center"/>
              <w:rPr>
                <w:color w:val="000000" w:themeColor="text1"/>
                <w:sz w:val="20"/>
              </w:rPr>
            </w:pPr>
            <w:r w:rsidRPr="00CC06D4">
              <w:rPr>
                <w:color w:val="000000" w:themeColor="text1"/>
                <w:sz w:val="18"/>
                <w:szCs w:val="18"/>
              </w:rPr>
              <w:t>2.3</w:t>
            </w:r>
          </w:p>
        </w:tc>
        <w:tc>
          <w:tcPr>
            <w:tcW w:w="324" w:type="dxa"/>
            <w:shd w:val="clear" w:color="auto" w:fill="auto"/>
            <w:vAlign w:val="center"/>
          </w:tcPr>
          <w:p w14:paraId="7F53AC01" w14:textId="77777777" w:rsidR="00082A67" w:rsidRPr="00CC06D4" w:rsidRDefault="00082A67" w:rsidP="001150C2">
            <w:pPr>
              <w:pStyle w:val="afc"/>
              <w:snapToGrid w:val="0"/>
              <w:spacing w:line="240" w:lineRule="auto"/>
              <w:jc w:val="center"/>
              <w:rPr>
                <w:color w:val="000000" w:themeColor="text1"/>
                <w:sz w:val="20"/>
              </w:rPr>
            </w:pPr>
          </w:p>
        </w:tc>
      </w:tr>
      <w:tr w:rsidR="00082A67" w:rsidRPr="00CC06D4" w14:paraId="48259AB0" w14:textId="77777777" w:rsidTr="00733F00">
        <w:trPr>
          <w:cantSplit/>
        </w:trPr>
        <w:tc>
          <w:tcPr>
            <w:tcW w:w="1679" w:type="dxa"/>
          </w:tcPr>
          <w:p w14:paraId="77662D62" w14:textId="77777777" w:rsidR="00082A67" w:rsidRPr="00CC06D4" w:rsidRDefault="00082A67" w:rsidP="001150C2">
            <w:pPr>
              <w:pStyle w:val="afc"/>
              <w:kinsoku w:val="0"/>
              <w:snapToGrid w:val="0"/>
              <w:spacing w:line="240" w:lineRule="auto"/>
              <w:rPr>
                <w:color w:val="000000" w:themeColor="text1"/>
                <w:sz w:val="24"/>
              </w:rPr>
            </w:pPr>
            <w:r w:rsidRPr="00CC06D4">
              <w:rPr>
                <w:color w:val="000000" w:themeColor="text1"/>
                <w:sz w:val="24"/>
              </w:rPr>
              <w:t xml:space="preserve">A.3 </w:t>
            </w:r>
            <w:r w:rsidRPr="00CC06D4">
              <w:rPr>
                <w:color w:val="000000" w:themeColor="text1"/>
                <w:sz w:val="24"/>
              </w:rPr>
              <w:t>記憶體位元元件</w:t>
            </w:r>
          </w:p>
        </w:tc>
        <w:tc>
          <w:tcPr>
            <w:tcW w:w="319" w:type="dxa"/>
            <w:gridSpan w:val="2"/>
            <w:vAlign w:val="center"/>
          </w:tcPr>
          <w:p w14:paraId="25E8129F" w14:textId="77777777" w:rsidR="00082A67" w:rsidRPr="00CC06D4" w:rsidRDefault="00082A67" w:rsidP="001150C2">
            <w:pPr>
              <w:pStyle w:val="afc"/>
              <w:snapToGrid w:val="0"/>
              <w:spacing w:line="240" w:lineRule="auto"/>
              <w:jc w:val="center"/>
              <w:rPr>
                <w:color w:val="000000" w:themeColor="text1"/>
                <w:sz w:val="20"/>
              </w:rPr>
            </w:pPr>
          </w:p>
        </w:tc>
        <w:tc>
          <w:tcPr>
            <w:tcW w:w="321" w:type="dxa"/>
            <w:gridSpan w:val="2"/>
            <w:vAlign w:val="center"/>
          </w:tcPr>
          <w:p w14:paraId="531F2791" w14:textId="77777777" w:rsidR="00082A67" w:rsidRPr="00CC06D4" w:rsidRDefault="00082A67" w:rsidP="001150C2">
            <w:pPr>
              <w:pStyle w:val="afc"/>
              <w:snapToGrid w:val="0"/>
              <w:spacing w:line="240" w:lineRule="auto"/>
              <w:jc w:val="center"/>
              <w:rPr>
                <w:color w:val="000000" w:themeColor="text1"/>
                <w:sz w:val="20"/>
              </w:rPr>
            </w:pPr>
          </w:p>
        </w:tc>
        <w:tc>
          <w:tcPr>
            <w:tcW w:w="328" w:type="dxa"/>
            <w:gridSpan w:val="2"/>
            <w:vAlign w:val="center"/>
          </w:tcPr>
          <w:p w14:paraId="6D3DBC4A"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746D622F"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235C964B"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31FE8068" w14:textId="77777777" w:rsidR="00082A67" w:rsidRPr="00CC06D4" w:rsidRDefault="00082A67" w:rsidP="001150C2">
            <w:pPr>
              <w:pStyle w:val="afc"/>
              <w:snapToGrid w:val="0"/>
              <w:spacing w:line="240" w:lineRule="auto"/>
              <w:rPr>
                <w:color w:val="000000" w:themeColor="text1"/>
                <w:sz w:val="18"/>
                <w:szCs w:val="18"/>
              </w:rPr>
            </w:pPr>
          </w:p>
        </w:tc>
        <w:tc>
          <w:tcPr>
            <w:tcW w:w="324" w:type="dxa"/>
            <w:gridSpan w:val="2"/>
            <w:vAlign w:val="center"/>
          </w:tcPr>
          <w:p w14:paraId="0B90E25D"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5048AF53"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777FADD0" w14:textId="2719990D" w:rsidR="00082A67" w:rsidRPr="00CC06D4" w:rsidRDefault="00082A67" w:rsidP="001150C2">
            <w:pPr>
              <w:pStyle w:val="afc"/>
              <w:snapToGrid w:val="0"/>
              <w:spacing w:line="240" w:lineRule="auto"/>
              <w:jc w:val="center"/>
              <w:rPr>
                <w:color w:val="000000" w:themeColor="text1"/>
                <w:sz w:val="18"/>
                <w:szCs w:val="18"/>
              </w:rPr>
            </w:pPr>
          </w:p>
        </w:tc>
        <w:tc>
          <w:tcPr>
            <w:tcW w:w="323" w:type="dxa"/>
            <w:gridSpan w:val="2"/>
            <w:vAlign w:val="center"/>
          </w:tcPr>
          <w:p w14:paraId="783C0031"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1C1141CB"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30E04CC4" w14:textId="5D15D9D1" w:rsidR="00082A67"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3.1</w:t>
            </w:r>
          </w:p>
        </w:tc>
        <w:tc>
          <w:tcPr>
            <w:tcW w:w="324" w:type="dxa"/>
            <w:gridSpan w:val="2"/>
            <w:shd w:val="clear" w:color="auto" w:fill="FFFFFF"/>
            <w:vAlign w:val="center"/>
          </w:tcPr>
          <w:p w14:paraId="27EDC383"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shd w:val="clear" w:color="auto" w:fill="FFFFFF"/>
            <w:vAlign w:val="center"/>
          </w:tcPr>
          <w:p w14:paraId="677236EE"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FFFFFF"/>
            <w:vAlign w:val="center"/>
          </w:tcPr>
          <w:p w14:paraId="23B22719"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FFFFFF"/>
            <w:vAlign w:val="center"/>
          </w:tcPr>
          <w:p w14:paraId="0A11CD56" w14:textId="139A36FD"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67FF1C14"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1E3C4DD2"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40E5222D" w14:textId="0A8236D3" w:rsidR="00082A67" w:rsidRPr="00CC06D4" w:rsidRDefault="001150C2" w:rsidP="001150C2">
            <w:pPr>
              <w:pStyle w:val="afc"/>
              <w:snapToGrid w:val="0"/>
              <w:spacing w:line="240" w:lineRule="auto"/>
              <w:jc w:val="center"/>
              <w:rPr>
                <w:color w:val="000000" w:themeColor="text1"/>
                <w:sz w:val="20"/>
              </w:rPr>
            </w:pPr>
            <w:r w:rsidRPr="00CC06D4">
              <w:rPr>
                <w:color w:val="000000" w:themeColor="text1"/>
                <w:sz w:val="18"/>
                <w:szCs w:val="18"/>
              </w:rPr>
              <w:t>3.2</w:t>
            </w:r>
          </w:p>
        </w:tc>
        <w:tc>
          <w:tcPr>
            <w:tcW w:w="324" w:type="dxa"/>
            <w:shd w:val="clear" w:color="auto" w:fill="auto"/>
            <w:vAlign w:val="center"/>
          </w:tcPr>
          <w:p w14:paraId="315CFC4E"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5747FBA6"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7F8DFBCC"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2F78EAC7" w14:textId="2949EEA5"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4CD393AF"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1454EAEA"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6BD56DAC" w14:textId="18C4C49D" w:rsidR="00082A67" w:rsidRPr="00CC06D4" w:rsidRDefault="001150C2" w:rsidP="001150C2">
            <w:pPr>
              <w:pStyle w:val="afc"/>
              <w:snapToGrid w:val="0"/>
              <w:spacing w:line="240" w:lineRule="auto"/>
              <w:jc w:val="center"/>
              <w:rPr>
                <w:color w:val="000000" w:themeColor="text1"/>
                <w:sz w:val="20"/>
              </w:rPr>
            </w:pPr>
            <w:r w:rsidRPr="00CC06D4">
              <w:rPr>
                <w:color w:val="000000" w:themeColor="text1"/>
                <w:sz w:val="18"/>
                <w:szCs w:val="18"/>
              </w:rPr>
              <w:t>3.3</w:t>
            </w:r>
          </w:p>
        </w:tc>
        <w:tc>
          <w:tcPr>
            <w:tcW w:w="324" w:type="dxa"/>
            <w:shd w:val="clear" w:color="auto" w:fill="auto"/>
            <w:vAlign w:val="center"/>
          </w:tcPr>
          <w:p w14:paraId="75DD5C29" w14:textId="77777777" w:rsidR="00082A67" w:rsidRPr="00CC06D4" w:rsidRDefault="00082A67" w:rsidP="001150C2">
            <w:pPr>
              <w:pStyle w:val="afc"/>
              <w:snapToGrid w:val="0"/>
              <w:spacing w:line="240" w:lineRule="auto"/>
              <w:jc w:val="center"/>
              <w:rPr>
                <w:color w:val="000000" w:themeColor="text1"/>
                <w:sz w:val="20"/>
              </w:rPr>
            </w:pPr>
          </w:p>
        </w:tc>
      </w:tr>
      <w:tr w:rsidR="00082A67" w:rsidRPr="00CC06D4" w14:paraId="7D4F9A60" w14:textId="77777777" w:rsidTr="00733F00">
        <w:trPr>
          <w:cantSplit/>
        </w:trPr>
        <w:tc>
          <w:tcPr>
            <w:tcW w:w="1679" w:type="dxa"/>
          </w:tcPr>
          <w:p w14:paraId="65AC2D46" w14:textId="77777777" w:rsidR="00082A67" w:rsidRPr="00CC06D4" w:rsidRDefault="00082A67" w:rsidP="001150C2">
            <w:pPr>
              <w:pStyle w:val="afc"/>
              <w:kinsoku w:val="0"/>
              <w:snapToGrid w:val="0"/>
              <w:spacing w:line="240" w:lineRule="auto"/>
              <w:rPr>
                <w:color w:val="000000" w:themeColor="text1"/>
                <w:sz w:val="24"/>
              </w:rPr>
            </w:pPr>
            <w:r w:rsidRPr="00CC06D4">
              <w:rPr>
                <w:color w:val="000000" w:themeColor="text1"/>
                <w:sz w:val="24"/>
              </w:rPr>
              <w:t>A.4</w:t>
            </w:r>
            <w:r w:rsidRPr="00CC06D4">
              <w:rPr>
                <w:color w:val="000000" w:themeColor="text1"/>
                <w:sz w:val="24"/>
              </w:rPr>
              <w:t>子陣列開發與新元件開發</w:t>
            </w:r>
          </w:p>
        </w:tc>
        <w:tc>
          <w:tcPr>
            <w:tcW w:w="319" w:type="dxa"/>
            <w:gridSpan w:val="2"/>
            <w:vAlign w:val="center"/>
          </w:tcPr>
          <w:p w14:paraId="1951C062" w14:textId="77777777" w:rsidR="00082A67" w:rsidRPr="00CC06D4" w:rsidRDefault="00082A67" w:rsidP="001150C2">
            <w:pPr>
              <w:pStyle w:val="afc"/>
              <w:snapToGrid w:val="0"/>
              <w:spacing w:line="240" w:lineRule="auto"/>
              <w:jc w:val="center"/>
              <w:rPr>
                <w:color w:val="000000" w:themeColor="text1"/>
                <w:sz w:val="20"/>
              </w:rPr>
            </w:pPr>
          </w:p>
        </w:tc>
        <w:tc>
          <w:tcPr>
            <w:tcW w:w="321" w:type="dxa"/>
            <w:gridSpan w:val="2"/>
            <w:vAlign w:val="center"/>
          </w:tcPr>
          <w:p w14:paraId="704E1CEE" w14:textId="77777777" w:rsidR="00082A67" w:rsidRPr="00CC06D4" w:rsidRDefault="00082A67" w:rsidP="001150C2">
            <w:pPr>
              <w:pStyle w:val="afc"/>
              <w:snapToGrid w:val="0"/>
              <w:spacing w:line="240" w:lineRule="auto"/>
              <w:jc w:val="center"/>
              <w:rPr>
                <w:color w:val="000000" w:themeColor="text1"/>
                <w:sz w:val="20"/>
              </w:rPr>
            </w:pPr>
          </w:p>
        </w:tc>
        <w:tc>
          <w:tcPr>
            <w:tcW w:w="328" w:type="dxa"/>
            <w:gridSpan w:val="2"/>
            <w:vAlign w:val="center"/>
          </w:tcPr>
          <w:p w14:paraId="7FB8D28A"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7071F08A"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5E25DA70"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6094F9F4" w14:textId="0CA135B6"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4E45E2A0"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6A13FDEC"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7508D984" w14:textId="775CB68A" w:rsidR="00082A67" w:rsidRPr="00CC06D4" w:rsidRDefault="00082A67" w:rsidP="001150C2">
            <w:pPr>
              <w:pStyle w:val="afc"/>
              <w:snapToGrid w:val="0"/>
              <w:spacing w:line="240" w:lineRule="auto"/>
              <w:jc w:val="center"/>
              <w:rPr>
                <w:color w:val="000000" w:themeColor="text1"/>
                <w:sz w:val="18"/>
                <w:szCs w:val="18"/>
              </w:rPr>
            </w:pPr>
          </w:p>
        </w:tc>
        <w:tc>
          <w:tcPr>
            <w:tcW w:w="323" w:type="dxa"/>
            <w:gridSpan w:val="2"/>
            <w:vAlign w:val="center"/>
          </w:tcPr>
          <w:p w14:paraId="6F8D949C"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1F963D25"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258B2806" w14:textId="61B4667E" w:rsidR="00082A67"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4.1</w:t>
            </w:r>
          </w:p>
        </w:tc>
        <w:tc>
          <w:tcPr>
            <w:tcW w:w="324" w:type="dxa"/>
            <w:gridSpan w:val="2"/>
            <w:shd w:val="clear" w:color="auto" w:fill="FFFFFF"/>
            <w:vAlign w:val="center"/>
          </w:tcPr>
          <w:p w14:paraId="668B31B0"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shd w:val="clear" w:color="auto" w:fill="FFFFFF"/>
            <w:vAlign w:val="center"/>
          </w:tcPr>
          <w:p w14:paraId="04FE2008"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FFFFFF"/>
            <w:vAlign w:val="center"/>
          </w:tcPr>
          <w:p w14:paraId="241F8662"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FFFFFF"/>
            <w:vAlign w:val="center"/>
          </w:tcPr>
          <w:p w14:paraId="25E969D2" w14:textId="7C9F3779"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068D6B85"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3AD3C657"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7A6272B4" w14:textId="696CDB55" w:rsidR="00082A67" w:rsidRPr="00CC06D4" w:rsidRDefault="001150C2" w:rsidP="001150C2">
            <w:pPr>
              <w:pStyle w:val="afc"/>
              <w:snapToGrid w:val="0"/>
              <w:spacing w:line="240" w:lineRule="auto"/>
              <w:jc w:val="center"/>
              <w:rPr>
                <w:color w:val="000000" w:themeColor="text1"/>
                <w:sz w:val="20"/>
              </w:rPr>
            </w:pPr>
            <w:r w:rsidRPr="00CC06D4">
              <w:rPr>
                <w:color w:val="000000" w:themeColor="text1"/>
                <w:sz w:val="18"/>
                <w:szCs w:val="18"/>
              </w:rPr>
              <w:t>4.2</w:t>
            </w:r>
          </w:p>
        </w:tc>
        <w:tc>
          <w:tcPr>
            <w:tcW w:w="324" w:type="dxa"/>
            <w:shd w:val="clear" w:color="auto" w:fill="auto"/>
            <w:vAlign w:val="center"/>
          </w:tcPr>
          <w:p w14:paraId="2DD755BC"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3900C7D1"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6DFE7171"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5552F80E"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6B03229A" w14:textId="77777777" w:rsidR="00082A67" w:rsidRPr="00CC06D4" w:rsidRDefault="00082A67" w:rsidP="001150C2">
            <w:pPr>
              <w:pStyle w:val="afc"/>
              <w:snapToGrid w:val="0"/>
              <w:spacing w:line="240" w:lineRule="auto"/>
              <w:rPr>
                <w:color w:val="000000" w:themeColor="text1"/>
                <w:sz w:val="20"/>
              </w:rPr>
            </w:pPr>
          </w:p>
        </w:tc>
        <w:tc>
          <w:tcPr>
            <w:tcW w:w="323" w:type="dxa"/>
            <w:shd w:val="clear" w:color="auto" w:fill="auto"/>
            <w:vAlign w:val="center"/>
          </w:tcPr>
          <w:p w14:paraId="03201333"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A</w:t>
            </w:r>
          </w:p>
          <w:p w14:paraId="72534EE6" w14:textId="008D30C5" w:rsidR="00082A67" w:rsidRPr="00CC06D4" w:rsidRDefault="001150C2" w:rsidP="001150C2">
            <w:pPr>
              <w:pStyle w:val="afc"/>
              <w:snapToGrid w:val="0"/>
              <w:spacing w:line="240" w:lineRule="auto"/>
              <w:jc w:val="center"/>
              <w:rPr>
                <w:color w:val="000000" w:themeColor="text1"/>
                <w:sz w:val="20"/>
              </w:rPr>
            </w:pPr>
            <w:r w:rsidRPr="00CC06D4">
              <w:rPr>
                <w:color w:val="000000" w:themeColor="text1"/>
                <w:sz w:val="18"/>
                <w:szCs w:val="18"/>
              </w:rPr>
              <w:t>4.3</w:t>
            </w:r>
          </w:p>
        </w:tc>
        <w:tc>
          <w:tcPr>
            <w:tcW w:w="324" w:type="dxa"/>
            <w:shd w:val="clear" w:color="auto" w:fill="auto"/>
            <w:vAlign w:val="center"/>
          </w:tcPr>
          <w:p w14:paraId="0106CF69" w14:textId="77777777" w:rsidR="00082A67" w:rsidRPr="00CC06D4" w:rsidRDefault="00082A67" w:rsidP="001150C2">
            <w:pPr>
              <w:pStyle w:val="afc"/>
              <w:snapToGrid w:val="0"/>
              <w:spacing w:line="240" w:lineRule="auto"/>
              <w:jc w:val="center"/>
              <w:rPr>
                <w:color w:val="000000" w:themeColor="text1"/>
                <w:sz w:val="20"/>
              </w:rPr>
            </w:pPr>
          </w:p>
        </w:tc>
      </w:tr>
      <w:tr w:rsidR="00082A67" w:rsidRPr="00CC06D4" w14:paraId="1D58E23D" w14:textId="77777777" w:rsidTr="00733F00">
        <w:trPr>
          <w:cantSplit/>
        </w:trPr>
        <w:tc>
          <w:tcPr>
            <w:tcW w:w="1679" w:type="dxa"/>
          </w:tcPr>
          <w:p w14:paraId="71E24DA8" w14:textId="77777777" w:rsidR="00082A67" w:rsidRPr="00CC06D4" w:rsidRDefault="00082A67" w:rsidP="001150C2">
            <w:pPr>
              <w:pStyle w:val="afc"/>
              <w:kinsoku w:val="0"/>
              <w:snapToGrid w:val="0"/>
              <w:spacing w:line="240" w:lineRule="auto"/>
              <w:rPr>
                <w:b/>
                <w:bCs/>
                <w:color w:val="000000" w:themeColor="text1"/>
                <w:sz w:val="24"/>
              </w:rPr>
            </w:pPr>
            <w:r w:rsidRPr="00CC06D4">
              <w:rPr>
                <w:b/>
                <w:bCs/>
                <w:color w:val="000000" w:themeColor="text1"/>
                <w:sz w:val="24"/>
              </w:rPr>
              <w:t>進度百分比％</w:t>
            </w:r>
          </w:p>
        </w:tc>
        <w:tc>
          <w:tcPr>
            <w:tcW w:w="968" w:type="dxa"/>
            <w:gridSpan w:val="6"/>
            <w:vAlign w:val="center"/>
          </w:tcPr>
          <w:p w14:paraId="11CA2A48" w14:textId="77777777" w:rsidR="00082A67" w:rsidRPr="00CC06D4" w:rsidRDefault="00082A67" w:rsidP="001150C2">
            <w:pPr>
              <w:pStyle w:val="afc"/>
              <w:snapToGrid w:val="0"/>
              <w:spacing w:line="240" w:lineRule="auto"/>
              <w:jc w:val="center"/>
              <w:rPr>
                <w:b/>
                <w:bCs/>
                <w:color w:val="000000" w:themeColor="text1"/>
                <w:sz w:val="24"/>
              </w:rPr>
            </w:pPr>
            <w:r w:rsidRPr="00CC06D4">
              <w:rPr>
                <w:b/>
                <w:bCs/>
                <w:color w:val="000000" w:themeColor="text1"/>
                <w:sz w:val="24"/>
              </w:rPr>
              <w:t>12%</w:t>
            </w:r>
          </w:p>
        </w:tc>
        <w:tc>
          <w:tcPr>
            <w:tcW w:w="972" w:type="dxa"/>
            <w:gridSpan w:val="6"/>
            <w:vAlign w:val="center"/>
          </w:tcPr>
          <w:p w14:paraId="13C4D690" w14:textId="77777777" w:rsidR="00082A67" w:rsidRPr="00CC06D4" w:rsidRDefault="00082A67" w:rsidP="001150C2">
            <w:pPr>
              <w:pStyle w:val="afc"/>
              <w:snapToGrid w:val="0"/>
              <w:spacing w:line="240" w:lineRule="auto"/>
              <w:jc w:val="center"/>
              <w:rPr>
                <w:b/>
                <w:bCs/>
                <w:color w:val="000000" w:themeColor="text1"/>
                <w:sz w:val="24"/>
              </w:rPr>
            </w:pPr>
            <w:r w:rsidRPr="00CC06D4">
              <w:rPr>
                <w:b/>
                <w:bCs/>
                <w:color w:val="000000" w:themeColor="text1"/>
                <w:sz w:val="24"/>
              </w:rPr>
              <w:t>25%</w:t>
            </w:r>
          </w:p>
        </w:tc>
        <w:tc>
          <w:tcPr>
            <w:tcW w:w="972" w:type="dxa"/>
            <w:gridSpan w:val="6"/>
            <w:vAlign w:val="center"/>
          </w:tcPr>
          <w:p w14:paraId="016813F4" w14:textId="77777777" w:rsidR="00082A67" w:rsidRPr="00CC06D4" w:rsidRDefault="00082A67" w:rsidP="001150C2">
            <w:pPr>
              <w:pStyle w:val="afc"/>
              <w:snapToGrid w:val="0"/>
              <w:spacing w:line="240" w:lineRule="auto"/>
              <w:jc w:val="center"/>
              <w:rPr>
                <w:b/>
                <w:bCs/>
                <w:color w:val="000000" w:themeColor="text1"/>
                <w:sz w:val="24"/>
              </w:rPr>
            </w:pPr>
            <w:r w:rsidRPr="00CC06D4">
              <w:rPr>
                <w:b/>
                <w:bCs/>
                <w:color w:val="000000" w:themeColor="text1"/>
                <w:sz w:val="24"/>
              </w:rPr>
              <w:t>37%</w:t>
            </w:r>
          </w:p>
        </w:tc>
        <w:tc>
          <w:tcPr>
            <w:tcW w:w="971" w:type="dxa"/>
            <w:gridSpan w:val="6"/>
            <w:shd w:val="clear" w:color="auto" w:fill="auto"/>
            <w:vAlign w:val="center"/>
          </w:tcPr>
          <w:p w14:paraId="10D22F9E" w14:textId="77777777" w:rsidR="00082A67" w:rsidRPr="00CC06D4" w:rsidRDefault="00082A67" w:rsidP="001150C2">
            <w:pPr>
              <w:pStyle w:val="afc"/>
              <w:snapToGrid w:val="0"/>
              <w:spacing w:line="240" w:lineRule="auto"/>
              <w:jc w:val="center"/>
              <w:rPr>
                <w:b/>
                <w:bCs/>
                <w:color w:val="000000" w:themeColor="text1"/>
                <w:sz w:val="24"/>
              </w:rPr>
            </w:pPr>
            <w:r w:rsidRPr="00CC06D4">
              <w:rPr>
                <w:b/>
                <w:bCs/>
                <w:color w:val="000000" w:themeColor="text1"/>
                <w:sz w:val="24"/>
              </w:rPr>
              <w:t>50%</w:t>
            </w:r>
          </w:p>
        </w:tc>
        <w:tc>
          <w:tcPr>
            <w:tcW w:w="971" w:type="dxa"/>
            <w:gridSpan w:val="3"/>
            <w:shd w:val="clear" w:color="auto" w:fill="auto"/>
            <w:vAlign w:val="center"/>
          </w:tcPr>
          <w:p w14:paraId="6A7967CF" w14:textId="77777777" w:rsidR="00082A67" w:rsidRPr="00CC06D4" w:rsidRDefault="00082A67" w:rsidP="001150C2">
            <w:pPr>
              <w:pStyle w:val="afc"/>
              <w:snapToGrid w:val="0"/>
              <w:spacing w:line="240" w:lineRule="auto"/>
              <w:jc w:val="center"/>
              <w:rPr>
                <w:b/>
                <w:bCs/>
                <w:color w:val="000000" w:themeColor="text1"/>
                <w:sz w:val="24"/>
              </w:rPr>
            </w:pPr>
            <w:r w:rsidRPr="00CC06D4">
              <w:rPr>
                <w:b/>
                <w:bCs/>
                <w:color w:val="000000" w:themeColor="text1"/>
                <w:sz w:val="24"/>
              </w:rPr>
              <w:t>62%</w:t>
            </w:r>
          </w:p>
        </w:tc>
        <w:tc>
          <w:tcPr>
            <w:tcW w:w="971" w:type="dxa"/>
            <w:gridSpan w:val="3"/>
            <w:shd w:val="clear" w:color="auto" w:fill="auto"/>
            <w:vAlign w:val="center"/>
          </w:tcPr>
          <w:p w14:paraId="4E906A5F" w14:textId="77777777" w:rsidR="00082A67" w:rsidRPr="00CC06D4" w:rsidRDefault="00082A67" w:rsidP="001150C2">
            <w:pPr>
              <w:pStyle w:val="afc"/>
              <w:snapToGrid w:val="0"/>
              <w:spacing w:line="240" w:lineRule="auto"/>
              <w:jc w:val="center"/>
              <w:rPr>
                <w:b/>
                <w:bCs/>
                <w:color w:val="000000" w:themeColor="text1"/>
                <w:sz w:val="24"/>
              </w:rPr>
            </w:pPr>
            <w:r w:rsidRPr="00CC06D4">
              <w:rPr>
                <w:b/>
                <w:bCs/>
                <w:color w:val="000000" w:themeColor="text1"/>
                <w:sz w:val="24"/>
              </w:rPr>
              <w:t>75%</w:t>
            </w:r>
          </w:p>
        </w:tc>
        <w:tc>
          <w:tcPr>
            <w:tcW w:w="971" w:type="dxa"/>
            <w:gridSpan w:val="3"/>
            <w:shd w:val="clear" w:color="auto" w:fill="auto"/>
            <w:vAlign w:val="center"/>
          </w:tcPr>
          <w:p w14:paraId="154D8B8A" w14:textId="77777777" w:rsidR="00082A67" w:rsidRPr="00CC06D4" w:rsidRDefault="00082A67" w:rsidP="001150C2">
            <w:pPr>
              <w:pStyle w:val="afc"/>
              <w:snapToGrid w:val="0"/>
              <w:spacing w:line="240" w:lineRule="auto"/>
              <w:jc w:val="center"/>
              <w:rPr>
                <w:b/>
                <w:bCs/>
                <w:color w:val="000000" w:themeColor="text1"/>
                <w:sz w:val="24"/>
              </w:rPr>
            </w:pPr>
            <w:r w:rsidRPr="00CC06D4">
              <w:rPr>
                <w:b/>
                <w:bCs/>
                <w:color w:val="000000" w:themeColor="text1"/>
                <w:sz w:val="24"/>
              </w:rPr>
              <w:t>87%</w:t>
            </w:r>
          </w:p>
        </w:tc>
        <w:tc>
          <w:tcPr>
            <w:tcW w:w="971" w:type="dxa"/>
            <w:gridSpan w:val="3"/>
            <w:vAlign w:val="center"/>
          </w:tcPr>
          <w:p w14:paraId="5AEEFC7B" w14:textId="77777777" w:rsidR="00082A67" w:rsidRPr="00CC06D4" w:rsidRDefault="00082A67" w:rsidP="001150C2">
            <w:pPr>
              <w:pStyle w:val="afc"/>
              <w:snapToGrid w:val="0"/>
              <w:spacing w:line="240" w:lineRule="auto"/>
              <w:jc w:val="center"/>
              <w:rPr>
                <w:b/>
                <w:bCs/>
                <w:color w:val="000000" w:themeColor="text1"/>
                <w:sz w:val="24"/>
              </w:rPr>
            </w:pPr>
            <w:r w:rsidRPr="00CC06D4">
              <w:rPr>
                <w:b/>
                <w:bCs/>
                <w:color w:val="000000" w:themeColor="text1"/>
                <w:sz w:val="24"/>
              </w:rPr>
              <w:t>100%</w:t>
            </w:r>
          </w:p>
        </w:tc>
      </w:tr>
      <w:tr w:rsidR="00082A67" w:rsidRPr="00CC06D4" w14:paraId="77CA0A13" w14:textId="77777777" w:rsidTr="00AC62C1">
        <w:trPr>
          <w:cantSplit/>
          <w:trHeight w:val="291"/>
        </w:trPr>
        <w:tc>
          <w:tcPr>
            <w:tcW w:w="9446" w:type="dxa"/>
            <w:gridSpan w:val="37"/>
          </w:tcPr>
          <w:p w14:paraId="75EBF2AF" w14:textId="77777777" w:rsidR="00082A67" w:rsidRPr="00CC06D4" w:rsidRDefault="00082A67" w:rsidP="001150C2">
            <w:pPr>
              <w:pStyle w:val="afc"/>
              <w:snapToGrid w:val="0"/>
              <w:spacing w:line="240" w:lineRule="auto"/>
              <w:rPr>
                <w:bCs/>
                <w:color w:val="000000" w:themeColor="text1"/>
                <w:sz w:val="24"/>
              </w:rPr>
            </w:pPr>
            <w:r w:rsidRPr="00CC06D4">
              <w:rPr>
                <w:bCs/>
                <w:snapToGrid w:val="0"/>
                <w:color w:val="000000" w:themeColor="text1"/>
                <w:sz w:val="24"/>
              </w:rPr>
              <w:t>分項</w:t>
            </w:r>
            <w:r w:rsidRPr="00CC06D4">
              <w:rPr>
                <w:bCs/>
                <w:snapToGrid w:val="0"/>
                <w:color w:val="000000" w:themeColor="text1"/>
                <w:sz w:val="24"/>
              </w:rPr>
              <w:t>B</w:t>
            </w:r>
            <w:r w:rsidRPr="00CC06D4">
              <w:rPr>
                <w:bCs/>
                <w:snapToGrid w:val="0"/>
                <w:color w:val="000000" w:themeColor="text1"/>
                <w:sz w:val="24"/>
              </w:rPr>
              <w:t>、</w:t>
            </w:r>
            <w:r w:rsidRPr="00CC06D4">
              <w:rPr>
                <w:bCs/>
                <w:color w:val="000000" w:themeColor="text1"/>
                <w:sz w:val="24"/>
              </w:rPr>
              <w:t>AIM</w:t>
            </w:r>
            <w:r w:rsidRPr="00CC06D4">
              <w:rPr>
                <w:bCs/>
                <w:color w:val="000000" w:themeColor="text1"/>
                <w:sz w:val="24"/>
              </w:rPr>
              <w:t>基礎矽智財</w:t>
            </w:r>
          </w:p>
        </w:tc>
      </w:tr>
      <w:tr w:rsidR="00082A67" w:rsidRPr="00CC06D4" w14:paraId="1786ADE0" w14:textId="77777777" w:rsidTr="00733F00">
        <w:trPr>
          <w:cantSplit/>
        </w:trPr>
        <w:tc>
          <w:tcPr>
            <w:tcW w:w="1679" w:type="dxa"/>
          </w:tcPr>
          <w:p w14:paraId="1CF16753" w14:textId="77777777" w:rsidR="00082A67" w:rsidRPr="00CC06D4" w:rsidRDefault="00082A67" w:rsidP="001150C2">
            <w:pPr>
              <w:pStyle w:val="afc"/>
              <w:kinsoku w:val="0"/>
              <w:snapToGrid w:val="0"/>
              <w:spacing w:line="240" w:lineRule="auto"/>
              <w:rPr>
                <w:bCs/>
                <w:color w:val="000000" w:themeColor="text1"/>
                <w:sz w:val="24"/>
              </w:rPr>
            </w:pPr>
            <w:r w:rsidRPr="00CC06D4">
              <w:rPr>
                <w:snapToGrid w:val="0"/>
                <w:color w:val="000000" w:themeColor="text1"/>
                <w:sz w:val="24"/>
              </w:rPr>
              <w:t>B.1</w:t>
            </w:r>
            <w:r w:rsidRPr="00CC06D4">
              <w:rPr>
                <w:color w:val="000000" w:themeColor="text1"/>
                <w:sz w:val="24"/>
              </w:rPr>
              <w:t>標準元件庫開發</w:t>
            </w:r>
          </w:p>
        </w:tc>
        <w:tc>
          <w:tcPr>
            <w:tcW w:w="319" w:type="dxa"/>
            <w:gridSpan w:val="2"/>
            <w:vAlign w:val="center"/>
          </w:tcPr>
          <w:p w14:paraId="7415AEB2" w14:textId="77777777" w:rsidR="00082A67" w:rsidRPr="00CC06D4" w:rsidRDefault="00082A67" w:rsidP="001150C2">
            <w:pPr>
              <w:pStyle w:val="afc"/>
              <w:snapToGrid w:val="0"/>
              <w:spacing w:line="240" w:lineRule="auto"/>
              <w:jc w:val="center"/>
              <w:rPr>
                <w:color w:val="000000" w:themeColor="text1"/>
                <w:sz w:val="20"/>
              </w:rPr>
            </w:pPr>
          </w:p>
        </w:tc>
        <w:tc>
          <w:tcPr>
            <w:tcW w:w="321" w:type="dxa"/>
            <w:gridSpan w:val="2"/>
            <w:vAlign w:val="center"/>
          </w:tcPr>
          <w:p w14:paraId="7EDBD0CE" w14:textId="77777777" w:rsidR="00082A67" w:rsidRPr="00CC06D4" w:rsidRDefault="00082A67" w:rsidP="001150C2">
            <w:pPr>
              <w:pStyle w:val="afc"/>
              <w:snapToGrid w:val="0"/>
              <w:spacing w:line="240" w:lineRule="auto"/>
              <w:jc w:val="center"/>
              <w:rPr>
                <w:color w:val="000000" w:themeColor="text1"/>
                <w:sz w:val="20"/>
              </w:rPr>
            </w:pPr>
          </w:p>
        </w:tc>
        <w:tc>
          <w:tcPr>
            <w:tcW w:w="328" w:type="dxa"/>
            <w:gridSpan w:val="2"/>
            <w:vAlign w:val="center"/>
          </w:tcPr>
          <w:p w14:paraId="51E66F7D"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104FE39B"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63DB78F0"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35735848" w14:textId="6692485B"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250E8212"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shd w:val="clear" w:color="auto" w:fill="auto"/>
            <w:vAlign w:val="center"/>
          </w:tcPr>
          <w:p w14:paraId="38A0C40E"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shd w:val="clear" w:color="auto" w:fill="auto"/>
            <w:vAlign w:val="center"/>
          </w:tcPr>
          <w:p w14:paraId="0A8E2CEC"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gridSpan w:val="2"/>
            <w:shd w:val="clear" w:color="auto" w:fill="auto"/>
            <w:vAlign w:val="center"/>
          </w:tcPr>
          <w:p w14:paraId="0B5E196D"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shd w:val="clear" w:color="auto" w:fill="auto"/>
            <w:vAlign w:val="center"/>
          </w:tcPr>
          <w:p w14:paraId="14EEBFA6"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B</w:t>
            </w:r>
          </w:p>
          <w:p w14:paraId="34022D36" w14:textId="263B0F0F" w:rsidR="00082A67"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1.1</w:t>
            </w:r>
          </w:p>
        </w:tc>
        <w:tc>
          <w:tcPr>
            <w:tcW w:w="324" w:type="dxa"/>
            <w:gridSpan w:val="2"/>
            <w:shd w:val="clear" w:color="auto" w:fill="auto"/>
            <w:vAlign w:val="center"/>
          </w:tcPr>
          <w:p w14:paraId="528D3673" w14:textId="77777777" w:rsidR="00082A67" w:rsidRPr="00CC06D4" w:rsidRDefault="00082A67" w:rsidP="001150C2">
            <w:pPr>
              <w:pStyle w:val="afc"/>
              <w:snapToGrid w:val="0"/>
              <w:spacing w:line="240" w:lineRule="auto"/>
              <w:rPr>
                <w:color w:val="000000" w:themeColor="text1"/>
                <w:sz w:val="18"/>
                <w:szCs w:val="18"/>
              </w:rPr>
            </w:pPr>
          </w:p>
        </w:tc>
        <w:tc>
          <w:tcPr>
            <w:tcW w:w="323" w:type="dxa"/>
            <w:shd w:val="clear" w:color="auto" w:fill="auto"/>
            <w:vAlign w:val="center"/>
          </w:tcPr>
          <w:p w14:paraId="0E6EBEB6"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4996F2EE"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76028BB1" w14:textId="7052D388"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5AB6074D"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3489F9D9"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B</w:t>
            </w:r>
          </w:p>
          <w:p w14:paraId="1442F482" w14:textId="2C42D3D3" w:rsidR="00082A67"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1.2</w:t>
            </w:r>
          </w:p>
        </w:tc>
        <w:tc>
          <w:tcPr>
            <w:tcW w:w="324" w:type="dxa"/>
            <w:shd w:val="clear" w:color="auto" w:fill="auto"/>
            <w:vAlign w:val="center"/>
          </w:tcPr>
          <w:p w14:paraId="67AAE967"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22C90DE1"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16263513"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vAlign w:val="center"/>
          </w:tcPr>
          <w:p w14:paraId="52CEE68E" w14:textId="77777777" w:rsidR="00082A67" w:rsidRPr="00CC06D4" w:rsidRDefault="00082A67" w:rsidP="001150C2">
            <w:pPr>
              <w:pStyle w:val="afc"/>
              <w:snapToGrid w:val="0"/>
              <w:spacing w:line="240" w:lineRule="auto"/>
              <w:jc w:val="center"/>
              <w:rPr>
                <w:color w:val="000000" w:themeColor="text1"/>
                <w:sz w:val="20"/>
              </w:rPr>
            </w:pPr>
          </w:p>
        </w:tc>
        <w:tc>
          <w:tcPr>
            <w:tcW w:w="324" w:type="dxa"/>
            <w:vAlign w:val="center"/>
          </w:tcPr>
          <w:p w14:paraId="666FA874" w14:textId="77777777" w:rsidR="00082A67" w:rsidRPr="00CC06D4" w:rsidRDefault="00082A67" w:rsidP="001150C2">
            <w:pPr>
              <w:pStyle w:val="afc"/>
              <w:snapToGrid w:val="0"/>
              <w:spacing w:line="240" w:lineRule="auto"/>
              <w:jc w:val="center"/>
              <w:rPr>
                <w:color w:val="000000" w:themeColor="text1"/>
                <w:sz w:val="20"/>
              </w:rPr>
            </w:pPr>
          </w:p>
        </w:tc>
        <w:tc>
          <w:tcPr>
            <w:tcW w:w="323" w:type="dxa"/>
            <w:vAlign w:val="center"/>
          </w:tcPr>
          <w:p w14:paraId="649E664B" w14:textId="77777777" w:rsidR="00082A67" w:rsidRPr="00CC06D4" w:rsidRDefault="00082A67" w:rsidP="001150C2">
            <w:pPr>
              <w:pStyle w:val="afc"/>
              <w:snapToGrid w:val="0"/>
              <w:spacing w:line="240" w:lineRule="auto"/>
              <w:jc w:val="center"/>
              <w:rPr>
                <w:color w:val="000000" w:themeColor="text1"/>
                <w:sz w:val="20"/>
              </w:rPr>
            </w:pPr>
          </w:p>
        </w:tc>
        <w:tc>
          <w:tcPr>
            <w:tcW w:w="324" w:type="dxa"/>
            <w:vAlign w:val="center"/>
          </w:tcPr>
          <w:p w14:paraId="2BC74AA0" w14:textId="77777777" w:rsidR="00082A67" w:rsidRPr="00CC06D4" w:rsidRDefault="00082A67" w:rsidP="001150C2">
            <w:pPr>
              <w:pStyle w:val="afc"/>
              <w:snapToGrid w:val="0"/>
              <w:spacing w:line="240" w:lineRule="auto"/>
              <w:jc w:val="center"/>
              <w:rPr>
                <w:color w:val="000000" w:themeColor="text1"/>
                <w:sz w:val="20"/>
              </w:rPr>
            </w:pPr>
          </w:p>
        </w:tc>
      </w:tr>
      <w:tr w:rsidR="00082A67" w:rsidRPr="00CC06D4" w14:paraId="6F50983D" w14:textId="77777777" w:rsidTr="00733F00">
        <w:trPr>
          <w:cantSplit/>
        </w:trPr>
        <w:tc>
          <w:tcPr>
            <w:tcW w:w="1679" w:type="dxa"/>
          </w:tcPr>
          <w:p w14:paraId="24C9245F" w14:textId="77777777" w:rsidR="00082A67" w:rsidRPr="00CC06D4" w:rsidRDefault="00082A67" w:rsidP="001150C2">
            <w:pPr>
              <w:pStyle w:val="afc"/>
              <w:kinsoku w:val="0"/>
              <w:snapToGrid w:val="0"/>
              <w:spacing w:line="240" w:lineRule="auto"/>
              <w:rPr>
                <w:bCs/>
                <w:color w:val="000000" w:themeColor="text1"/>
                <w:sz w:val="24"/>
              </w:rPr>
            </w:pPr>
            <w:r w:rsidRPr="00CC06D4">
              <w:rPr>
                <w:snapToGrid w:val="0"/>
                <w:color w:val="000000" w:themeColor="text1"/>
                <w:sz w:val="24"/>
              </w:rPr>
              <w:t>B.2</w:t>
            </w:r>
            <w:r w:rsidRPr="00CC06D4">
              <w:rPr>
                <w:color w:val="000000" w:themeColor="text1"/>
                <w:sz w:val="24"/>
              </w:rPr>
              <w:t>高頻寬</w:t>
            </w:r>
            <w:r w:rsidRPr="00CC06D4">
              <w:rPr>
                <w:color w:val="000000" w:themeColor="text1"/>
                <w:sz w:val="24"/>
              </w:rPr>
              <w:t xml:space="preserve"> DRAM </w:t>
            </w:r>
            <w:r w:rsidRPr="00CC06D4">
              <w:rPr>
                <w:color w:val="000000" w:themeColor="text1"/>
                <w:sz w:val="24"/>
              </w:rPr>
              <w:t>陣列及模塊開發</w:t>
            </w:r>
          </w:p>
        </w:tc>
        <w:tc>
          <w:tcPr>
            <w:tcW w:w="319" w:type="dxa"/>
            <w:gridSpan w:val="2"/>
            <w:vAlign w:val="center"/>
          </w:tcPr>
          <w:p w14:paraId="53851A9D" w14:textId="77777777" w:rsidR="00082A67" w:rsidRPr="00CC06D4" w:rsidRDefault="00082A67" w:rsidP="001150C2">
            <w:pPr>
              <w:pStyle w:val="afc"/>
              <w:snapToGrid w:val="0"/>
              <w:spacing w:line="240" w:lineRule="auto"/>
              <w:jc w:val="center"/>
              <w:rPr>
                <w:color w:val="000000" w:themeColor="text1"/>
                <w:sz w:val="20"/>
              </w:rPr>
            </w:pPr>
          </w:p>
        </w:tc>
        <w:tc>
          <w:tcPr>
            <w:tcW w:w="321" w:type="dxa"/>
            <w:gridSpan w:val="2"/>
            <w:vAlign w:val="center"/>
          </w:tcPr>
          <w:p w14:paraId="345AEB87" w14:textId="77777777" w:rsidR="00082A67" w:rsidRPr="00CC06D4" w:rsidRDefault="00082A67" w:rsidP="001150C2">
            <w:pPr>
              <w:pStyle w:val="afc"/>
              <w:snapToGrid w:val="0"/>
              <w:spacing w:line="240" w:lineRule="auto"/>
              <w:jc w:val="center"/>
              <w:rPr>
                <w:color w:val="000000" w:themeColor="text1"/>
                <w:sz w:val="20"/>
              </w:rPr>
            </w:pPr>
          </w:p>
        </w:tc>
        <w:tc>
          <w:tcPr>
            <w:tcW w:w="328" w:type="dxa"/>
            <w:gridSpan w:val="2"/>
            <w:vAlign w:val="center"/>
          </w:tcPr>
          <w:p w14:paraId="1F0A6280"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6C7194C6"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5C656CAF"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47FC8A78" w14:textId="1ECF00DC"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3E58FCD4"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shd w:val="clear" w:color="auto" w:fill="auto"/>
            <w:vAlign w:val="center"/>
          </w:tcPr>
          <w:p w14:paraId="76E825AE"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shd w:val="clear" w:color="auto" w:fill="auto"/>
            <w:vAlign w:val="center"/>
          </w:tcPr>
          <w:p w14:paraId="42FA8E27" w14:textId="77777777" w:rsidR="00082A67" w:rsidRPr="00CC06D4" w:rsidRDefault="00082A67" w:rsidP="001150C2">
            <w:pPr>
              <w:pStyle w:val="afc"/>
              <w:snapToGrid w:val="0"/>
              <w:spacing w:line="240" w:lineRule="auto"/>
              <w:jc w:val="center"/>
              <w:rPr>
                <w:color w:val="000000" w:themeColor="text1"/>
                <w:sz w:val="20"/>
              </w:rPr>
            </w:pPr>
          </w:p>
        </w:tc>
        <w:tc>
          <w:tcPr>
            <w:tcW w:w="323" w:type="dxa"/>
            <w:gridSpan w:val="2"/>
            <w:shd w:val="clear" w:color="auto" w:fill="auto"/>
            <w:vAlign w:val="center"/>
          </w:tcPr>
          <w:p w14:paraId="212C5772"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shd w:val="clear" w:color="auto" w:fill="auto"/>
            <w:vAlign w:val="center"/>
          </w:tcPr>
          <w:p w14:paraId="0660C121"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B</w:t>
            </w:r>
          </w:p>
          <w:p w14:paraId="3D236BC2" w14:textId="48DDD439" w:rsidR="00082A67" w:rsidRPr="00CC06D4" w:rsidRDefault="001150C2" w:rsidP="001150C2">
            <w:pPr>
              <w:pStyle w:val="afc"/>
              <w:snapToGrid w:val="0"/>
              <w:spacing w:line="240" w:lineRule="auto"/>
              <w:jc w:val="center"/>
              <w:rPr>
                <w:color w:val="000000" w:themeColor="text1"/>
                <w:sz w:val="20"/>
              </w:rPr>
            </w:pPr>
            <w:r w:rsidRPr="00CC06D4">
              <w:rPr>
                <w:color w:val="000000" w:themeColor="text1"/>
                <w:sz w:val="18"/>
                <w:szCs w:val="18"/>
              </w:rPr>
              <w:t>2.1</w:t>
            </w:r>
          </w:p>
        </w:tc>
        <w:tc>
          <w:tcPr>
            <w:tcW w:w="324" w:type="dxa"/>
            <w:gridSpan w:val="2"/>
            <w:shd w:val="clear" w:color="auto" w:fill="auto"/>
            <w:vAlign w:val="center"/>
          </w:tcPr>
          <w:p w14:paraId="12E9C5EC"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2D5ABD69"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0D213459"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6F645042" w14:textId="2BE560C5"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7667D9BA" w14:textId="77777777" w:rsidR="00082A67" w:rsidRPr="00CC06D4" w:rsidRDefault="00082A67" w:rsidP="001150C2">
            <w:pPr>
              <w:pStyle w:val="afc"/>
              <w:snapToGrid w:val="0"/>
              <w:spacing w:line="240" w:lineRule="auto"/>
              <w:jc w:val="center"/>
              <w:rPr>
                <w:color w:val="000000" w:themeColor="text1"/>
                <w:sz w:val="20"/>
              </w:rPr>
            </w:pPr>
          </w:p>
        </w:tc>
        <w:tc>
          <w:tcPr>
            <w:tcW w:w="323" w:type="dxa"/>
            <w:shd w:val="clear" w:color="auto" w:fill="auto"/>
            <w:vAlign w:val="center"/>
          </w:tcPr>
          <w:p w14:paraId="19BE1E4A"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B</w:t>
            </w:r>
          </w:p>
          <w:p w14:paraId="0918A80A" w14:textId="2D9CC39E" w:rsidR="00082A67" w:rsidRPr="00CC06D4" w:rsidRDefault="001150C2" w:rsidP="001150C2">
            <w:pPr>
              <w:pStyle w:val="afc"/>
              <w:snapToGrid w:val="0"/>
              <w:spacing w:line="240" w:lineRule="auto"/>
              <w:jc w:val="center"/>
              <w:rPr>
                <w:color w:val="000000" w:themeColor="text1"/>
                <w:sz w:val="20"/>
              </w:rPr>
            </w:pPr>
            <w:r w:rsidRPr="00CC06D4">
              <w:rPr>
                <w:color w:val="000000" w:themeColor="text1"/>
                <w:sz w:val="18"/>
                <w:szCs w:val="18"/>
              </w:rPr>
              <w:t>2.2</w:t>
            </w:r>
          </w:p>
        </w:tc>
        <w:tc>
          <w:tcPr>
            <w:tcW w:w="324" w:type="dxa"/>
            <w:shd w:val="clear" w:color="auto" w:fill="auto"/>
            <w:vAlign w:val="center"/>
          </w:tcPr>
          <w:p w14:paraId="11F337AA"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3AAB38CB" w14:textId="77777777" w:rsidR="00082A67" w:rsidRPr="00CC06D4" w:rsidRDefault="00082A67" w:rsidP="001150C2">
            <w:pPr>
              <w:pStyle w:val="afc"/>
              <w:snapToGrid w:val="0"/>
              <w:spacing w:line="240" w:lineRule="auto"/>
              <w:jc w:val="center"/>
              <w:rPr>
                <w:color w:val="000000" w:themeColor="text1"/>
                <w:sz w:val="20"/>
              </w:rPr>
            </w:pPr>
          </w:p>
        </w:tc>
        <w:tc>
          <w:tcPr>
            <w:tcW w:w="324" w:type="dxa"/>
            <w:shd w:val="clear" w:color="auto" w:fill="auto"/>
            <w:vAlign w:val="center"/>
          </w:tcPr>
          <w:p w14:paraId="55AE9AE3" w14:textId="77777777" w:rsidR="00082A67" w:rsidRPr="00CC06D4" w:rsidRDefault="00082A67" w:rsidP="001150C2">
            <w:pPr>
              <w:pStyle w:val="afc"/>
              <w:snapToGrid w:val="0"/>
              <w:spacing w:line="240" w:lineRule="auto"/>
              <w:jc w:val="center"/>
              <w:rPr>
                <w:color w:val="000000" w:themeColor="text1"/>
                <w:sz w:val="20"/>
              </w:rPr>
            </w:pPr>
          </w:p>
        </w:tc>
        <w:tc>
          <w:tcPr>
            <w:tcW w:w="323" w:type="dxa"/>
            <w:vAlign w:val="center"/>
          </w:tcPr>
          <w:p w14:paraId="2678D9D2" w14:textId="77777777" w:rsidR="00082A67" w:rsidRPr="00CC06D4" w:rsidRDefault="00082A67" w:rsidP="001150C2">
            <w:pPr>
              <w:pStyle w:val="afc"/>
              <w:snapToGrid w:val="0"/>
              <w:spacing w:line="240" w:lineRule="auto"/>
              <w:jc w:val="center"/>
              <w:rPr>
                <w:color w:val="000000" w:themeColor="text1"/>
                <w:sz w:val="20"/>
              </w:rPr>
            </w:pPr>
          </w:p>
        </w:tc>
        <w:tc>
          <w:tcPr>
            <w:tcW w:w="324" w:type="dxa"/>
            <w:vAlign w:val="center"/>
          </w:tcPr>
          <w:p w14:paraId="05492196" w14:textId="77777777" w:rsidR="00082A67" w:rsidRPr="00CC06D4" w:rsidRDefault="00082A67" w:rsidP="001150C2">
            <w:pPr>
              <w:pStyle w:val="afc"/>
              <w:snapToGrid w:val="0"/>
              <w:spacing w:line="240" w:lineRule="auto"/>
              <w:jc w:val="center"/>
              <w:rPr>
                <w:color w:val="000000" w:themeColor="text1"/>
                <w:sz w:val="20"/>
              </w:rPr>
            </w:pPr>
          </w:p>
        </w:tc>
        <w:tc>
          <w:tcPr>
            <w:tcW w:w="323" w:type="dxa"/>
            <w:vAlign w:val="center"/>
          </w:tcPr>
          <w:p w14:paraId="619A383A" w14:textId="77777777" w:rsidR="00082A67" w:rsidRPr="00CC06D4" w:rsidRDefault="00082A67" w:rsidP="001150C2">
            <w:pPr>
              <w:pStyle w:val="afc"/>
              <w:snapToGrid w:val="0"/>
              <w:spacing w:line="240" w:lineRule="auto"/>
              <w:jc w:val="center"/>
              <w:rPr>
                <w:color w:val="000000" w:themeColor="text1"/>
                <w:sz w:val="20"/>
              </w:rPr>
            </w:pPr>
          </w:p>
        </w:tc>
        <w:tc>
          <w:tcPr>
            <w:tcW w:w="324" w:type="dxa"/>
            <w:vAlign w:val="center"/>
          </w:tcPr>
          <w:p w14:paraId="746C06DF" w14:textId="77777777" w:rsidR="00082A67" w:rsidRPr="00CC06D4" w:rsidRDefault="00082A67" w:rsidP="001150C2">
            <w:pPr>
              <w:pStyle w:val="afc"/>
              <w:snapToGrid w:val="0"/>
              <w:spacing w:line="240" w:lineRule="auto"/>
              <w:jc w:val="center"/>
              <w:rPr>
                <w:color w:val="000000" w:themeColor="text1"/>
                <w:sz w:val="20"/>
              </w:rPr>
            </w:pPr>
          </w:p>
        </w:tc>
      </w:tr>
      <w:tr w:rsidR="00082A67" w:rsidRPr="00CC06D4" w14:paraId="26494C5A" w14:textId="77777777" w:rsidTr="00733F00">
        <w:trPr>
          <w:cantSplit/>
        </w:trPr>
        <w:tc>
          <w:tcPr>
            <w:tcW w:w="1679" w:type="dxa"/>
          </w:tcPr>
          <w:p w14:paraId="01ED4656" w14:textId="77777777" w:rsidR="00082A67" w:rsidRPr="00CC06D4" w:rsidRDefault="00082A67" w:rsidP="001150C2">
            <w:pPr>
              <w:pStyle w:val="afc"/>
              <w:kinsoku w:val="0"/>
              <w:snapToGrid w:val="0"/>
              <w:spacing w:line="240" w:lineRule="auto"/>
              <w:rPr>
                <w:bCs/>
                <w:color w:val="000000" w:themeColor="text1"/>
                <w:sz w:val="24"/>
              </w:rPr>
            </w:pPr>
            <w:r w:rsidRPr="00CC06D4">
              <w:rPr>
                <w:snapToGrid w:val="0"/>
                <w:color w:val="000000" w:themeColor="text1"/>
                <w:sz w:val="24"/>
              </w:rPr>
              <w:t xml:space="preserve">B.3 </w:t>
            </w:r>
            <w:r w:rsidRPr="00CC06D4">
              <w:rPr>
                <w:color w:val="000000" w:themeColor="text1"/>
                <w:sz w:val="24"/>
              </w:rPr>
              <w:t>SRAM</w:t>
            </w:r>
            <w:r w:rsidRPr="00CC06D4">
              <w:rPr>
                <w:color w:val="000000" w:themeColor="text1"/>
                <w:sz w:val="24"/>
              </w:rPr>
              <w:t>模塊暨編譯器開發</w:t>
            </w:r>
          </w:p>
        </w:tc>
        <w:tc>
          <w:tcPr>
            <w:tcW w:w="319" w:type="dxa"/>
            <w:gridSpan w:val="2"/>
            <w:vAlign w:val="center"/>
          </w:tcPr>
          <w:p w14:paraId="06B0138F" w14:textId="77777777" w:rsidR="00082A67" w:rsidRPr="00CC06D4" w:rsidRDefault="00082A67" w:rsidP="001150C2">
            <w:pPr>
              <w:pStyle w:val="afc"/>
              <w:snapToGrid w:val="0"/>
              <w:spacing w:line="240" w:lineRule="auto"/>
              <w:jc w:val="center"/>
              <w:rPr>
                <w:color w:val="000000" w:themeColor="text1"/>
                <w:sz w:val="20"/>
              </w:rPr>
            </w:pPr>
          </w:p>
        </w:tc>
        <w:tc>
          <w:tcPr>
            <w:tcW w:w="321" w:type="dxa"/>
            <w:gridSpan w:val="2"/>
            <w:vAlign w:val="center"/>
          </w:tcPr>
          <w:p w14:paraId="2BEAFEEA" w14:textId="77777777" w:rsidR="00082A67" w:rsidRPr="00CC06D4" w:rsidRDefault="00082A67" w:rsidP="001150C2">
            <w:pPr>
              <w:pStyle w:val="afc"/>
              <w:snapToGrid w:val="0"/>
              <w:spacing w:line="240" w:lineRule="auto"/>
              <w:jc w:val="center"/>
              <w:rPr>
                <w:color w:val="000000" w:themeColor="text1"/>
                <w:sz w:val="20"/>
              </w:rPr>
            </w:pPr>
          </w:p>
        </w:tc>
        <w:tc>
          <w:tcPr>
            <w:tcW w:w="328" w:type="dxa"/>
            <w:gridSpan w:val="2"/>
            <w:vAlign w:val="center"/>
          </w:tcPr>
          <w:p w14:paraId="714216AF" w14:textId="77777777" w:rsidR="00082A67" w:rsidRPr="00CC06D4" w:rsidRDefault="00082A67" w:rsidP="001150C2">
            <w:pPr>
              <w:pStyle w:val="afc"/>
              <w:snapToGrid w:val="0"/>
              <w:spacing w:line="240" w:lineRule="auto"/>
              <w:rPr>
                <w:color w:val="000000" w:themeColor="text1"/>
                <w:sz w:val="20"/>
              </w:rPr>
            </w:pPr>
          </w:p>
        </w:tc>
        <w:tc>
          <w:tcPr>
            <w:tcW w:w="324" w:type="dxa"/>
            <w:gridSpan w:val="2"/>
            <w:vAlign w:val="center"/>
          </w:tcPr>
          <w:p w14:paraId="0F6D37AB"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6BFD4F32"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36188721" w14:textId="692D83A3"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6604CE49"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shd w:val="clear" w:color="auto" w:fill="auto"/>
            <w:vAlign w:val="center"/>
          </w:tcPr>
          <w:p w14:paraId="616AA36E"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shd w:val="clear" w:color="auto" w:fill="auto"/>
            <w:vAlign w:val="center"/>
          </w:tcPr>
          <w:p w14:paraId="530C95CA" w14:textId="77777777" w:rsidR="00082A67" w:rsidRPr="00CC06D4" w:rsidRDefault="00082A67" w:rsidP="001150C2">
            <w:pPr>
              <w:pStyle w:val="afc"/>
              <w:snapToGrid w:val="0"/>
              <w:spacing w:line="240" w:lineRule="auto"/>
              <w:rPr>
                <w:color w:val="000000" w:themeColor="text1"/>
                <w:sz w:val="18"/>
                <w:szCs w:val="18"/>
              </w:rPr>
            </w:pPr>
          </w:p>
        </w:tc>
        <w:tc>
          <w:tcPr>
            <w:tcW w:w="323" w:type="dxa"/>
            <w:gridSpan w:val="2"/>
            <w:shd w:val="clear" w:color="auto" w:fill="auto"/>
            <w:vAlign w:val="center"/>
          </w:tcPr>
          <w:p w14:paraId="24DB56A1"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shd w:val="clear" w:color="auto" w:fill="auto"/>
            <w:vAlign w:val="center"/>
          </w:tcPr>
          <w:p w14:paraId="121FF523"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B</w:t>
            </w:r>
          </w:p>
          <w:p w14:paraId="0D9715B7" w14:textId="6F0BE8EC" w:rsidR="00082A67"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3.1</w:t>
            </w:r>
          </w:p>
        </w:tc>
        <w:tc>
          <w:tcPr>
            <w:tcW w:w="324" w:type="dxa"/>
            <w:gridSpan w:val="2"/>
            <w:shd w:val="clear" w:color="auto" w:fill="auto"/>
            <w:vAlign w:val="center"/>
          </w:tcPr>
          <w:p w14:paraId="7828BBEF"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4DBEB157"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27A637A4"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628A75E2" w14:textId="4DA82118" w:rsidR="00082A67" w:rsidRPr="00CC06D4" w:rsidRDefault="00082A67" w:rsidP="001150C2">
            <w:pPr>
              <w:pStyle w:val="afc"/>
              <w:snapToGrid w:val="0"/>
              <w:spacing w:line="240" w:lineRule="auto"/>
              <w:rPr>
                <w:color w:val="000000" w:themeColor="text1"/>
                <w:sz w:val="18"/>
                <w:szCs w:val="18"/>
              </w:rPr>
            </w:pPr>
          </w:p>
        </w:tc>
        <w:tc>
          <w:tcPr>
            <w:tcW w:w="324" w:type="dxa"/>
            <w:shd w:val="clear" w:color="auto" w:fill="auto"/>
            <w:vAlign w:val="center"/>
          </w:tcPr>
          <w:p w14:paraId="74D9514A"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460A6BD0"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B</w:t>
            </w:r>
          </w:p>
          <w:p w14:paraId="239F9DA4" w14:textId="18D6D917" w:rsidR="00082A67"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3.2</w:t>
            </w:r>
          </w:p>
        </w:tc>
        <w:tc>
          <w:tcPr>
            <w:tcW w:w="324" w:type="dxa"/>
            <w:shd w:val="clear" w:color="auto" w:fill="auto"/>
            <w:vAlign w:val="center"/>
          </w:tcPr>
          <w:p w14:paraId="3D6F5214"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72AC9743" w14:textId="77777777" w:rsidR="00082A67" w:rsidRPr="00CC06D4" w:rsidRDefault="00082A67" w:rsidP="001150C2">
            <w:pPr>
              <w:pStyle w:val="afc"/>
              <w:snapToGrid w:val="0"/>
              <w:spacing w:line="240" w:lineRule="auto"/>
              <w:rPr>
                <w:color w:val="000000" w:themeColor="text1"/>
                <w:sz w:val="18"/>
                <w:szCs w:val="18"/>
              </w:rPr>
            </w:pPr>
          </w:p>
        </w:tc>
        <w:tc>
          <w:tcPr>
            <w:tcW w:w="324" w:type="dxa"/>
            <w:shd w:val="clear" w:color="auto" w:fill="auto"/>
            <w:vAlign w:val="center"/>
          </w:tcPr>
          <w:p w14:paraId="6233E8EA"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vAlign w:val="center"/>
          </w:tcPr>
          <w:p w14:paraId="7C7B3158" w14:textId="77777777" w:rsidR="00082A67" w:rsidRPr="00CC06D4" w:rsidRDefault="00082A67" w:rsidP="001150C2">
            <w:pPr>
              <w:pStyle w:val="afc"/>
              <w:snapToGrid w:val="0"/>
              <w:spacing w:line="240" w:lineRule="auto"/>
              <w:rPr>
                <w:color w:val="000000" w:themeColor="text1"/>
                <w:sz w:val="18"/>
                <w:szCs w:val="18"/>
              </w:rPr>
            </w:pPr>
          </w:p>
        </w:tc>
        <w:tc>
          <w:tcPr>
            <w:tcW w:w="324" w:type="dxa"/>
            <w:vAlign w:val="center"/>
          </w:tcPr>
          <w:p w14:paraId="1D210318"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vAlign w:val="center"/>
          </w:tcPr>
          <w:p w14:paraId="72E49763" w14:textId="77777777" w:rsidR="001150C2" w:rsidRPr="00CC06D4" w:rsidRDefault="001150C2" w:rsidP="001150C2">
            <w:pPr>
              <w:pStyle w:val="afc"/>
              <w:snapToGrid w:val="0"/>
              <w:spacing w:line="240" w:lineRule="auto"/>
              <w:jc w:val="center"/>
              <w:rPr>
                <w:color w:val="000000" w:themeColor="text1"/>
                <w:sz w:val="18"/>
                <w:szCs w:val="18"/>
              </w:rPr>
            </w:pPr>
            <w:r w:rsidRPr="00CC06D4">
              <w:rPr>
                <w:color w:val="000000" w:themeColor="text1"/>
                <w:sz w:val="18"/>
                <w:szCs w:val="18"/>
              </w:rPr>
              <w:t>B</w:t>
            </w:r>
          </w:p>
          <w:p w14:paraId="16806871" w14:textId="46909A3D" w:rsidR="00082A67" w:rsidRPr="00CC06D4" w:rsidRDefault="001150C2" w:rsidP="001150C2">
            <w:pPr>
              <w:pStyle w:val="afc"/>
              <w:snapToGrid w:val="0"/>
              <w:spacing w:line="240" w:lineRule="auto"/>
              <w:rPr>
                <w:color w:val="000000" w:themeColor="text1"/>
                <w:sz w:val="18"/>
                <w:szCs w:val="18"/>
              </w:rPr>
            </w:pPr>
            <w:r w:rsidRPr="00CC06D4">
              <w:rPr>
                <w:color w:val="000000" w:themeColor="text1"/>
                <w:sz w:val="18"/>
                <w:szCs w:val="18"/>
              </w:rPr>
              <w:t>3.3</w:t>
            </w:r>
          </w:p>
        </w:tc>
        <w:tc>
          <w:tcPr>
            <w:tcW w:w="324" w:type="dxa"/>
            <w:vAlign w:val="center"/>
          </w:tcPr>
          <w:p w14:paraId="154229C6" w14:textId="19F7F8F6" w:rsidR="00082A67" w:rsidRPr="00CC06D4" w:rsidRDefault="00082A67" w:rsidP="001150C2">
            <w:pPr>
              <w:pStyle w:val="afc"/>
              <w:snapToGrid w:val="0"/>
              <w:spacing w:line="240" w:lineRule="auto"/>
              <w:jc w:val="center"/>
              <w:rPr>
                <w:color w:val="000000" w:themeColor="text1"/>
                <w:sz w:val="18"/>
                <w:szCs w:val="18"/>
              </w:rPr>
            </w:pPr>
          </w:p>
        </w:tc>
      </w:tr>
      <w:tr w:rsidR="00082A67" w:rsidRPr="00CC06D4" w14:paraId="50DAF129" w14:textId="77777777" w:rsidTr="00733F00">
        <w:trPr>
          <w:cantSplit/>
        </w:trPr>
        <w:tc>
          <w:tcPr>
            <w:tcW w:w="1679" w:type="dxa"/>
          </w:tcPr>
          <w:p w14:paraId="6502CDBE" w14:textId="77777777" w:rsidR="00082A67" w:rsidRPr="00CC06D4" w:rsidRDefault="00082A67" w:rsidP="001150C2">
            <w:pPr>
              <w:pStyle w:val="afc"/>
              <w:kinsoku w:val="0"/>
              <w:snapToGrid w:val="0"/>
              <w:spacing w:line="240" w:lineRule="auto"/>
              <w:rPr>
                <w:snapToGrid w:val="0"/>
                <w:color w:val="000000" w:themeColor="text1"/>
                <w:sz w:val="24"/>
              </w:rPr>
            </w:pPr>
            <w:r w:rsidRPr="00CC06D4">
              <w:rPr>
                <w:snapToGrid w:val="0"/>
                <w:color w:val="000000" w:themeColor="text1"/>
                <w:sz w:val="24"/>
              </w:rPr>
              <w:t>B.4</w:t>
            </w:r>
            <w:r w:rsidRPr="00CC06D4">
              <w:rPr>
                <w:color w:val="000000" w:themeColor="text1"/>
                <w:sz w:val="24"/>
              </w:rPr>
              <w:t>介面暨週邊智財開發</w:t>
            </w:r>
          </w:p>
        </w:tc>
        <w:tc>
          <w:tcPr>
            <w:tcW w:w="319" w:type="dxa"/>
            <w:gridSpan w:val="2"/>
            <w:vAlign w:val="center"/>
          </w:tcPr>
          <w:p w14:paraId="379BE2F1" w14:textId="77777777" w:rsidR="00082A67" w:rsidRPr="00CC06D4" w:rsidRDefault="00082A67" w:rsidP="001150C2">
            <w:pPr>
              <w:pStyle w:val="afc"/>
              <w:snapToGrid w:val="0"/>
              <w:spacing w:line="240" w:lineRule="auto"/>
              <w:jc w:val="center"/>
              <w:rPr>
                <w:color w:val="000000" w:themeColor="text1"/>
                <w:sz w:val="20"/>
              </w:rPr>
            </w:pPr>
          </w:p>
        </w:tc>
        <w:tc>
          <w:tcPr>
            <w:tcW w:w="321" w:type="dxa"/>
            <w:gridSpan w:val="2"/>
            <w:vAlign w:val="center"/>
          </w:tcPr>
          <w:p w14:paraId="725E071F" w14:textId="77777777" w:rsidR="00082A67" w:rsidRPr="00CC06D4" w:rsidRDefault="00082A67" w:rsidP="001150C2">
            <w:pPr>
              <w:pStyle w:val="afc"/>
              <w:snapToGrid w:val="0"/>
              <w:spacing w:line="240" w:lineRule="auto"/>
              <w:jc w:val="center"/>
              <w:rPr>
                <w:color w:val="000000" w:themeColor="text1"/>
                <w:sz w:val="20"/>
              </w:rPr>
            </w:pPr>
          </w:p>
        </w:tc>
        <w:tc>
          <w:tcPr>
            <w:tcW w:w="328" w:type="dxa"/>
            <w:gridSpan w:val="2"/>
            <w:vAlign w:val="center"/>
          </w:tcPr>
          <w:p w14:paraId="1C442CB8" w14:textId="77777777" w:rsidR="00082A67" w:rsidRPr="00CC06D4" w:rsidRDefault="00082A67" w:rsidP="001150C2">
            <w:pPr>
              <w:pStyle w:val="afc"/>
              <w:snapToGrid w:val="0"/>
              <w:spacing w:line="240" w:lineRule="auto"/>
              <w:rPr>
                <w:color w:val="000000" w:themeColor="text1"/>
                <w:sz w:val="20"/>
              </w:rPr>
            </w:pPr>
          </w:p>
        </w:tc>
        <w:tc>
          <w:tcPr>
            <w:tcW w:w="324" w:type="dxa"/>
            <w:gridSpan w:val="2"/>
            <w:vAlign w:val="center"/>
          </w:tcPr>
          <w:p w14:paraId="7E745D71" w14:textId="77777777" w:rsidR="00082A67" w:rsidRPr="00CC06D4" w:rsidRDefault="00082A67" w:rsidP="001150C2">
            <w:pPr>
              <w:pStyle w:val="afc"/>
              <w:snapToGrid w:val="0"/>
              <w:spacing w:line="240" w:lineRule="auto"/>
              <w:jc w:val="center"/>
              <w:rPr>
                <w:color w:val="000000" w:themeColor="text1"/>
                <w:sz w:val="20"/>
              </w:rPr>
            </w:pPr>
          </w:p>
        </w:tc>
        <w:tc>
          <w:tcPr>
            <w:tcW w:w="324" w:type="dxa"/>
            <w:gridSpan w:val="2"/>
            <w:vAlign w:val="center"/>
          </w:tcPr>
          <w:p w14:paraId="5131A6A5"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4DC2009A" w14:textId="56A8AEFB"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vAlign w:val="center"/>
          </w:tcPr>
          <w:p w14:paraId="204DB378" w14:textId="77777777" w:rsidR="00525D7D" w:rsidRPr="00CC06D4" w:rsidRDefault="00525D7D" w:rsidP="00525D7D">
            <w:pPr>
              <w:pStyle w:val="afc"/>
              <w:snapToGrid w:val="0"/>
              <w:spacing w:line="240" w:lineRule="auto"/>
              <w:jc w:val="center"/>
              <w:rPr>
                <w:color w:val="000000" w:themeColor="text1"/>
                <w:sz w:val="18"/>
                <w:szCs w:val="18"/>
              </w:rPr>
            </w:pPr>
            <w:r w:rsidRPr="00CC06D4">
              <w:rPr>
                <w:color w:val="000000" w:themeColor="text1"/>
                <w:sz w:val="18"/>
                <w:szCs w:val="18"/>
              </w:rPr>
              <w:t>B</w:t>
            </w:r>
          </w:p>
          <w:p w14:paraId="269DFD39" w14:textId="5FEAC5BA" w:rsidR="00082A67" w:rsidRPr="00CC06D4" w:rsidRDefault="00525D7D" w:rsidP="00525D7D">
            <w:pPr>
              <w:pStyle w:val="afc"/>
              <w:snapToGrid w:val="0"/>
              <w:spacing w:line="240" w:lineRule="auto"/>
              <w:jc w:val="center"/>
              <w:rPr>
                <w:color w:val="000000" w:themeColor="text1"/>
                <w:sz w:val="18"/>
                <w:szCs w:val="18"/>
              </w:rPr>
            </w:pPr>
            <w:r w:rsidRPr="00CC06D4">
              <w:rPr>
                <w:color w:val="000000" w:themeColor="text1"/>
                <w:sz w:val="18"/>
                <w:szCs w:val="18"/>
              </w:rPr>
              <w:t>4.1</w:t>
            </w:r>
          </w:p>
        </w:tc>
        <w:tc>
          <w:tcPr>
            <w:tcW w:w="324" w:type="dxa"/>
            <w:gridSpan w:val="2"/>
            <w:shd w:val="clear" w:color="auto" w:fill="auto"/>
            <w:vAlign w:val="center"/>
          </w:tcPr>
          <w:p w14:paraId="16082F0E"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shd w:val="clear" w:color="auto" w:fill="auto"/>
            <w:vAlign w:val="center"/>
          </w:tcPr>
          <w:p w14:paraId="5301DA2A" w14:textId="77777777" w:rsidR="00082A67" w:rsidRPr="00CC06D4" w:rsidRDefault="00082A67" w:rsidP="001150C2">
            <w:pPr>
              <w:pStyle w:val="afc"/>
              <w:snapToGrid w:val="0"/>
              <w:spacing w:line="240" w:lineRule="auto"/>
              <w:rPr>
                <w:color w:val="000000" w:themeColor="text1"/>
                <w:sz w:val="18"/>
                <w:szCs w:val="18"/>
              </w:rPr>
            </w:pPr>
          </w:p>
        </w:tc>
        <w:tc>
          <w:tcPr>
            <w:tcW w:w="323" w:type="dxa"/>
            <w:gridSpan w:val="2"/>
            <w:shd w:val="clear" w:color="auto" w:fill="auto"/>
            <w:vAlign w:val="center"/>
          </w:tcPr>
          <w:p w14:paraId="7CFC9CCE" w14:textId="42C40583" w:rsidR="00082A67" w:rsidRPr="00CC06D4" w:rsidRDefault="00082A67" w:rsidP="001150C2">
            <w:pPr>
              <w:pStyle w:val="afc"/>
              <w:snapToGrid w:val="0"/>
              <w:spacing w:line="240" w:lineRule="auto"/>
              <w:jc w:val="center"/>
              <w:rPr>
                <w:color w:val="000000" w:themeColor="text1"/>
                <w:sz w:val="18"/>
                <w:szCs w:val="18"/>
              </w:rPr>
            </w:pPr>
          </w:p>
        </w:tc>
        <w:tc>
          <w:tcPr>
            <w:tcW w:w="324" w:type="dxa"/>
            <w:gridSpan w:val="2"/>
            <w:shd w:val="clear" w:color="auto" w:fill="auto"/>
            <w:vAlign w:val="center"/>
          </w:tcPr>
          <w:p w14:paraId="75145B1D" w14:textId="77777777" w:rsidR="00525D7D" w:rsidRPr="00CC06D4" w:rsidRDefault="00525D7D" w:rsidP="00525D7D">
            <w:pPr>
              <w:pStyle w:val="afc"/>
              <w:snapToGrid w:val="0"/>
              <w:spacing w:line="240" w:lineRule="auto"/>
              <w:jc w:val="center"/>
              <w:rPr>
                <w:color w:val="000000" w:themeColor="text1"/>
                <w:sz w:val="18"/>
                <w:szCs w:val="18"/>
              </w:rPr>
            </w:pPr>
            <w:r w:rsidRPr="00CC06D4">
              <w:rPr>
                <w:color w:val="000000" w:themeColor="text1"/>
                <w:sz w:val="18"/>
                <w:szCs w:val="18"/>
              </w:rPr>
              <w:t>B</w:t>
            </w:r>
          </w:p>
          <w:p w14:paraId="02188AD1" w14:textId="28F85049" w:rsidR="00082A67" w:rsidRPr="00CC06D4" w:rsidRDefault="00525D7D" w:rsidP="00525D7D">
            <w:pPr>
              <w:pStyle w:val="afc"/>
              <w:snapToGrid w:val="0"/>
              <w:spacing w:line="240" w:lineRule="auto"/>
              <w:jc w:val="center"/>
              <w:rPr>
                <w:color w:val="000000" w:themeColor="text1"/>
                <w:sz w:val="18"/>
                <w:szCs w:val="18"/>
              </w:rPr>
            </w:pPr>
            <w:r w:rsidRPr="00CC06D4">
              <w:rPr>
                <w:color w:val="000000" w:themeColor="text1"/>
                <w:sz w:val="18"/>
                <w:szCs w:val="18"/>
              </w:rPr>
              <w:t>4.2</w:t>
            </w:r>
          </w:p>
        </w:tc>
        <w:tc>
          <w:tcPr>
            <w:tcW w:w="324" w:type="dxa"/>
            <w:gridSpan w:val="2"/>
            <w:shd w:val="clear" w:color="auto" w:fill="auto"/>
            <w:vAlign w:val="center"/>
          </w:tcPr>
          <w:p w14:paraId="029230B2"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3D62DC0E"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14A0E930"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7C1E9C0B" w14:textId="77777777" w:rsidR="00082A67" w:rsidRPr="00CC06D4" w:rsidRDefault="00082A67" w:rsidP="001150C2">
            <w:pPr>
              <w:pStyle w:val="afc"/>
              <w:snapToGrid w:val="0"/>
              <w:spacing w:line="240" w:lineRule="auto"/>
              <w:rPr>
                <w:color w:val="000000" w:themeColor="text1"/>
                <w:sz w:val="18"/>
                <w:szCs w:val="18"/>
              </w:rPr>
            </w:pPr>
          </w:p>
        </w:tc>
        <w:tc>
          <w:tcPr>
            <w:tcW w:w="324" w:type="dxa"/>
            <w:shd w:val="clear" w:color="auto" w:fill="auto"/>
            <w:vAlign w:val="center"/>
          </w:tcPr>
          <w:p w14:paraId="3D554862"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0BC6B125"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31F0FD43" w14:textId="77777777" w:rsidR="00525D7D" w:rsidRPr="00CC06D4" w:rsidRDefault="00525D7D" w:rsidP="00525D7D">
            <w:pPr>
              <w:pStyle w:val="afc"/>
              <w:snapToGrid w:val="0"/>
              <w:spacing w:line="240" w:lineRule="auto"/>
              <w:jc w:val="center"/>
              <w:rPr>
                <w:color w:val="000000" w:themeColor="text1"/>
                <w:sz w:val="18"/>
                <w:szCs w:val="18"/>
              </w:rPr>
            </w:pPr>
            <w:r w:rsidRPr="00CC06D4">
              <w:rPr>
                <w:color w:val="000000" w:themeColor="text1"/>
                <w:sz w:val="18"/>
                <w:szCs w:val="18"/>
              </w:rPr>
              <w:t>B</w:t>
            </w:r>
          </w:p>
          <w:p w14:paraId="250BA409" w14:textId="0530C970" w:rsidR="00082A67" w:rsidRPr="00CC06D4" w:rsidRDefault="00525D7D" w:rsidP="00525D7D">
            <w:pPr>
              <w:pStyle w:val="afc"/>
              <w:snapToGrid w:val="0"/>
              <w:spacing w:line="240" w:lineRule="auto"/>
              <w:jc w:val="center"/>
              <w:rPr>
                <w:color w:val="000000" w:themeColor="text1"/>
                <w:sz w:val="18"/>
                <w:szCs w:val="18"/>
              </w:rPr>
            </w:pPr>
            <w:r w:rsidRPr="00CC06D4">
              <w:rPr>
                <w:color w:val="000000" w:themeColor="text1"/>
                <w:sz w:val="18"/>
                <w:szCs w:val="18"/>
              </w:rPr>
              <w:t>4.3</w:t>
            </w:r>
          </w:p>
        </w:tc>
        <w:tc>
          <w:tcPr>
            <w:tcW w:w="324" w:type="dxa"/>
            <w:shd w:val="clear" w:color="auto" w:fill="auto"/>
            <w:vAlign w:val="center"/>
          </w:tcPr>
          <w:p w14:paraId="4AA0B9FF" w14:textId="77777777" w:rsidR="00082A67" w:rsidRPr="00CC06D4" w:rsidRDefault="00082A67"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130C457B"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vAlign w:val="center"/>
          </w:tcPr>
          <w:p w14:paraId="58D22AFE" w14:textId="77777777" w:rsidR="00082A67" w:rsidRPr="00CC06D4" w:rsidRDefault="00082A67" w:rsidP="001150C2">
            <w:pPr>
              <w:pStyle w:val="afc"/>
              <w:snapToGrid w:val="0"/>
              <w:spacing w:line="240" w:lineRule="auto"/>
              <w:rPr>
                <w:color w:val="000000" w:themeColor="text1"/>
                <w:sz w:val="18"/>
                <w:szCs w:val="18"/>
              </w:rPr>
            </w:pPr>
          </w:p>
        </w:tc>
        <w:tc>
          <w:tcPr>
            <w:tcW w:w="324" w:type="dxa"/>
            <w:vAlign w:val="center"/>
          </w:tcPr>
          <w:p w14:paraId="11C82BAB" w14:textId="77777777" w:rsidR="00082A67" w:rsidRPr="00CC06D4" w:rsidRDefault="00082A67" w:rsidP="001150C2">
            <w:pPr>
              <w:pStyle w:val="afc"/>
              <w:snapToGrid w:val="0"/>
              <w:spacing w:line="240" w:lineRule="auto"/>
              <w:jc w:val="center"/>
              <w:rPr>
                <w:color w:val="000000" w:themeColor="text1"/>
                <w:sz w:val="18"/>
                <w:szCs w:val="18"/>
              </w:rPr>
            </w:pPr>
          </w:p>
        </w:tc>
        <w:tc>
          <w:tcPr>
            <w:tcW w:w="323" w:type="dxa"/>
            <w:vAlign w:val="center"/>
          </w:tcPr>
          <w:p w14:paraId="381EFBCB" w14:textId="77777777" w:rsidR="00525D7D" w:rsidRPr="00CC06D4" w:rsidRDefault="00525D7D" w:rsidP="00525D7D">
            <w:pPr>
              <w:pStyle w:val="afc"/>
              <w:snapToGrid w:val="0"/>
              <w:spacing w:line="240" w:lineRule="auto"/>
              <w:jc w:val="center"/>
              <w:rPr>
                <w:color w:val="000000" w:themeColor="text1"/>
                <w:sz w:val="18"/>
                <w:szCs w:val="18"/>
              </w:rPr>
            </w:pPr>
            <w:r w:rsidRPr="00CC06D4">
              <w:rPr>
                <w:color w:val="000000" w:themeColor="text1"/>
                <w:sz w:val="18"/>
                <w:szCs w:val="18"/>
              </w:rPr>
              <w:t>B</w:t>
            </w:r>
          </w:p>
          <w:p w14:paraId="473FE6FC" w14:textId="17AE6F7E" w:rsidR="00082A67" w:rsidRPr="00CC06D4" w:rsidRDefault="00525D7D" w:rsidP="00525D7D">
            <w:pPr>
              <w:pStyle w:val="afc"/>
              <w:snapToGrid w:val="0"/>
              <w:spacing w:line="240" w:lineRule="auto"/>
              <w:jc w:val="center"/>
              <w:rPr>
                <w:color w:val="000000" w:themeColor="text1"/>
                <w:sz w:val="18"/>
                <w:szCs w:val="18"/>
              </w:rPr>
            </w:pPr>
            <w:r w:rsidRPr="00CC06D4">
              <w:rPr>
                <w:color w:val="000000" w:themeColor="text1"/>
                <w:sz w:val="18"/>
                <w:szCs w:val="18"/>
              </w:rPr>
              <w:t>4.4</w:t>
            </w:r>
          </w:p>
        </w:tc>
        <w:tc>
          <w:tcPr>
            <w:tcW w:w="324" w:type="dxa"/>
            <w:vAlign w:val="center"/>
          </w:tcPr>
          <w:p w14:paraId="35A9DEF3" w14:textId="0ED5B8CB" w:rsidR="00082A67" w:rsidRPr="00CC06D4" w:rsidRDefault="00082A67" w:rsidP="001150C2">
            <w:pPr>
              <w:pStyle w:val="afc"/>
              <w:snapToGrid w:val="0"/>
              <w:spacing w:line="240" w:lineRule="auto"/>
              <w:jc w:val="center"/>
              <w:rPr>
                <w:color w:val="000000" w:themeColor="text1"/>
                <w:sz w:val="18"/>
                <w:szCs w:val="18"/>
              </w:rPr>
            </w:pPr>
          </w:p>
        </w:tc>
      </w:tr>
      <w:tr w:rsidR="00082A67" w:rsidRPr="00CC06D4" w14:paraId="766226A3" w14:textId="77777777" w:rsidTr="00733F00">
        <w:trPr>
          <w:cantSplit/>
        </w:trPr>
        <w:tc>
          <w:tcPr>
            <w:tcW w:w="1679" w:type="dxa"/>
          </w:tcPr>
          <w:p w14:paraId="7A628669" w14:textId="77777777" w:rsidR="00082A67" w:rsidRPr="00CC06D4" w:rsidRDefault="00082A67" w:rsidP="001150C2">
            <w:pPr>
              <w:pStyle w:val="afc"/>
              <w:kinsoku w:val="0"/>
              <w:snapToGrid w:val="0"/>
              <w:spacing w:line="240" w:lineRule="auto"/>
              <w:rPr>
                <w:b/>
                <w:color w:val="000000" w:themeColor="text1"/>
                <w:sz w:val="24"/>
              </w:rPr>
            </w:pPr>
            <w:r w:rsidRPr="00CC06D4">
              <w:rPr>
                <w:b/>
                <w:color w:val="000000" w:themeColor="text1"/>
                <w:sz w:val="24"/>
              </w:rPr>
              <w:t>進度百分比％</w:t>
            </w:r>
          </w:p>
        </w:tc>
        <w:tc>
          <w:tcPr>
            <w:tcW w:w="968" w:type="dxa"/>
            <w:gridSpan w:val="6"/>
            <w:vAlign w:val="center"/>
          </w:tcPr>
          <w:p w14:paraId="30CB6627" w14:textId="77777777" w:rsidR="00082A67" w:rsidRPr="00CC06D4" w:rsidRDefault="00082A67" w:rsidP="001150C2">
            <w:pPr>
              <w:pStyle w:val="afc"/>
              <w:snapToGrid w:val="0"/>
              <w:spacing w:line="240" w:lineRule="auto"/>
              <w:jc w:val="center"/>
              <w:rPr>
                <w:b/>
                <w:color w:val="000000" w:themeColor="text1"/>
                <w:sz w:val="24"/>
              </w:rPr>
            </w:pPr>
            <w:r w:rsidRPr="00CC06D4">
              <w:rPr>
                <w:b/>
                <w:bCs/>
                <w:color w:val="000000" w:themeColor="text1"/>
                <w:sz w:val="24"/>
              </w:rPr>
              <w:t>12%</w:t>
            </w:r>
          </w:p>
        </w:tc>
        <w:tc>
          <w:tcPr>
            <w:tcW w:w="972" w:type="dxa"/>
            <w:gridSpan w:val="6"/>
            <w:vAlign w:val="center"/>
          </w:tcPr>
          <w:p w14:paraId="061AB153" w14:textId="77777777" w:rsidR="00082A67" w:rsidRPr="00CC06D4" w:rsidRDefault="00082A67" w:rsidP="001150C2">
            <w:pPr>
              <w:pStyle w:val="afc"/>
              <w:snapToGrid w:val="0"/>
              <w:spacing w:line="240" w:lineRule="auto"/>
              <w:jc w:val="center"/>
              <w:rPr>
                <w:b/>
                <w:color w:val="000000" w:themeColor="text1"/>
                <w:sz w:val="24"/>
              </w:rPr>
            </w:pPr>
            <w:r w:rsidRPr="00CC06D4">
              <w:rPr>
                <w:b/>
                <w:bCs/>
                <w:color w:val="000000" w:themeColor="text1"/>
                <w:sz w:val="24"/>
              </w:rPr>
              <w:t>25%</w:t>
            </w:r>
          </w:p>
        </w:tc>
        <w:tc>
          <w:tcPr>
            <w:tcW w:w="972" w:type="dxa"/>
            <w:gridSpan w:val="6"/>
            <w:vAlign w:val="center"/>
          </w:tcPr>
          <w:p w14:paraId="491177BF" w14:textId="77777777" w:rsidR="00082A67" w:rsidRPr="00CC06D4" w:rsidRDefault="00082A67" w:rsidP="001150C2">
            <w:pPr>
              <w:pStyle w:val="afc"/>
              <w:snapToGrid w:val="0"/>
              <w:spacing w:line="240" w:lineRule="auto"/>
              <w:jc w:val="center"/>
              <w:rPr>
                <w:b/>
                <w:color w:val="000000" w:themeColor="text1"/>
                <w:sz w:val="24"/>
              </w:rPr>
            </w:pPr>
            <w:r w:rsidRPr="00CC06D4">
              <w:rPr>
                <w:b/>
                <w:bCs/>
                <w:color w:val="000000" w:themeColor="text1"/>
                <w:sz w:val="24"/>
              </w:rPr>
              <w:t>37%</w:t>
            </w:r>
          </w:p>
        </w:tc>
        <w:tc>
          <w:tcPr>
            <w:tcW w:w="971" w:type="dxa"/>
            <w:gridSpan w:val="6"/>
            <w:shd w:val="clear" w:color="auto" w:fill="auto"/>
            <w:vAlign w:val="center"/>
          </w:tcPr>
          <w:p w14:paraId="3E2BB5E0" w14:textId="77777777" w:rsidR="00082A67" w:rsidRPr="00CC06D4" w:rsidRDefault="00082A67" w:rsidP="001150C2">
            <w:pPr>
              <w:pStyle w:val="afc"/>
              <w:snapToGrid w:val="0"/>
              <w:spacing w:line="240" w:lineRule="auto"/>
              <w:jc w:val="center"/>
              <w:rPr>
                <w:b/>
                <w:color w:val="000000" w:themeColor="text1"/>
                <w:sz w:val="24"/>
              </w:rPr>
            </w:pPr>
            <w:r w:rsidRPr="00CC06D4">
              <w:rPr>
                <w:b/>
                <w:bCs/>
                <w:color w:val="000000" w:themeColor="text1"/>
                <w:sz w:val="24"/>
              </w:rPr>
              <w:t>50%</w:t>
            </w:r>
          </w:p>
        </w:tc>
        <w:tc>
          <w:tcPr>
            <w:tcW w:w="971" w:type="dxa"/>
            <w:gridSpan w:val="3"/>
            <w:shd w:val="clear" w:color="auto" w:fill="auto"/>
            <w:vAlign w:val="center"/>
          </w:tcPr>
          <w:p w14:paraId="2DED23E6" w14:textId="77777777" w:rsidR="00082A67" w:rsidRPr="00CC06D4" w:rsidRDefault="00082A67" w:rsidP="001150C2">
            <w:pPr>
              <w:pStyle w:val="afc"/>
              <w:snapToGrid w:val="0"/>
              <w:spacing w:line="240" w:lineRule="auto"/>
              <w:jc w:val="center"/>
              <w:rPr>
                <w:b/>
                <w:color w:val="000000" w:themeColor="text1"/>
                <w:sz w:val="24"/>
              </w:rPr>
            </w:pPr>
            <w:r w:rsidRPr="00CC06D4">
              <w:rPr>
                <w:b/>
                <w:bCs/>
                <w:color w:val="000000" w:themeColor="text1"/>
                <w:sz w:val="24"/>
              </w:rPr>
              <w:t>62%</w:t>
            </w:r>
          </w:p>
        </w:tc>
        <w:tc>
          <w:tcPr>
            <w:tcW w:w="971" w:type="dxa"/>
            <w:gridSpan w:val="3"/>
            <w:shd w:val="clear" w:color="auto" w:fill="auto"/>
            <w:vAlign w:val="center"/>
          </w:tcPr>
          <w:p w14:paraId="7D86FA01" w14:textId="77777777" w:rsidR="00082A67" w:rsidRPr="00CC06D4" w:rsidRDefault="00082A67" w:rsidP="001150C2">
            <w:pPr>
              <w:pStyle w:val="afc"/>
              <w:snapToGrid w:val="0"/>
              <w:spacing w:line="240" w:lineRule="auto"/>
              <w:jc w:val="center"/>
              <w:rPr>
                <w:b/>
                <w:color w:val="000000" w:themeColor="text1"/>
                <w:sz w:val="24"/>
              </w:rPr>
            </w:pPr>
            <w:r w:rsidRPr="00CC06D4">
              <w:rPr>
                <w:b/>
                <w:bCs/>
                <w:color w:val="000000" w:themeColor="text1"/>
                <w:sz w:val="24"/>
              </w:rPr>
              <w:t>75%</w:t>
            </w:r>
          </w:p>
        </w:tc>
        <w:tc>
          <w:tcPr>
            <w:tcW w:w="971" w:type="dxa"/>
            <w:gridSpan w:val="3"/>
            <w:shd w:val="clear" w:color="auto" w:fill="auto"/>
            <w:vAlign w:val="center"/>
          </w:tcPr>
          <w:p w14:paraId="3E31F532" w14:textId="77777777" w:rsidR="00082A67" w:rsidRPr="00CC06D4" w:rsidRDefault="00082A67" w:rsidP="001150C2">
            <w:pPr>
              <w:pStyle w:val="afc"/>
              <w:snapToGrid w:val="0"/>
              <w:spacing w:line="240" w:lineRule="auto"/>
              <w:jc w:val="center"/>
              <w:rPr>
                <w:b/>
                <w:color w:val="000000" w:themeColor="text1"/>
                <w:sz w:val="24"/>
              </w:rPr>
            </w:pPr>
            <w:r w:rsidRPr="00CC06D4">
              <w:rPr>
                <w:b/>
                <w:bCs/>
                <w:color w:val="000000" w:themeColor="text1"/>
                <w:sz w:val="24"/>
              </w:rPr>
              <w:t>87%</w:t>
            </w:r>
          </w:p>
        </w:tc>
        <w:tc>
          <w:tcPr>
            <w:tcW w:w="971" w:type="dxa"/>
            <w:gridSpan w:val="3"/>
            <w:vAlign w:val="center"/>
          </w:tcPr>
          <w:p w14:paraId="1D984A2B" w14:textId="77777777" w:rsidR="00082A67" w:rsidRPr="00CC06D4" w:rsidRDefault="00082A67" w:rsidP="001150C2">
            <w:pPr>
              <w:pStyle w:val="afc"/>
              <w:snapToGrid w:val="0"/>
              <w:spacing w:line="240" w:lineRule="auto"/>
              <w:jc w:val="center"/>
              <w:rPr>
                <w:b/>
                <w:color w:val="000000" w:themeColor="text1"/>
                <w:sz w:val="24"/>
              </w:rPr>
            </w:pPr>
            <w:r w:rsidRPr="00CC06D4">
              <w:rPr>
                <w:b/>
                <w:bCs/>
                <w:color w:val="000000" w:themeColor="text1"/>
                <w:sz w:val="24"/>
              </w:rPr>
              <w:t>100%</w:t>
            </w:r>
          </w:p>
        </w:tc>
      </w:tr>
      <w:tr w:rsidR="00082A67" w:rsidRPr="00CC06D4" w14:paraId="4A7CB88C" w14:textId="77777777" w:rsidTr="00AC62C1">
        <w:trPr>
          <w:cantSplit/>
          <w:trHeight w:val="359"/>
        </w:trPr>
        <w:tc>
          <w:tcPr>
            <w:tcW w:w="9446" w:type="dxa"/>
            <w:gridSpan w:val="37"/>
          </w:tcPr>
          <w:p w14:paraId="2E71454F" w14:textId="77777777" w:rsidR="00082A67" w:rsidRPr="00CC06D4" w:rsidRDefault="00082A67" w:rsidP="001150C2">
            <w:pPr>
              <w:pStyle w:val="afc"/>
              <w:snapToGrid w:val="0"/>
              <w:spacing w:line="240" w:lineRule="auto"/>
              <w:rPr>
                <w:bCs/>
                <w:color w:val="000000" w:themeColor="text1"/>
                <w:sz w:val="24"/>
              </w:rPr>
            </w:pPr>
            <w:r w:rsidRPr="00CC06D4">
              <w:rPr>
                <w:bCs/>
                <w:color w:val="000000" w:themeColor="text1"/>
                <w:sz w:val="24"/>
              </w:rPr>
              <w:t>分項</w:t>
            </w:r>
            <w:r w:rsidRPr="00CC06D4">
              <w:rPr>
                <w:bCs/>
                <w:color w:val="000000" w:themeColor="text1"/>
                <w:sz w:val="24"/>
              </w:rPr>
              <w:t>C</w:t>
            </w:r>
            <w:r w:rsidRPr="00CC06D4">
              <w:rPr>
                <w:bCs/>
                <w:color w:val="000000" w:themeColor="text1"/>
                <w:sz w:val="24"/>
              </w:rPr>
              <w:t>、</w:t>
            </w:r>
            <w:r w:rsidRPr="00CC06D4">
              <w:rPr>
                <w:bCs/>
                <w:color w:val="000000" w:themeColor="text1"/>
                <w:sz w:val="24"/>
              </w:rPr>
              <w:t>AIM</w:t>
            </w:r>
            <w:r w:rsidRPr="00CC06D4">
              <w:rPr>
                <w:bCs/>
                <w:color w:val="000000" w:themeColor="text1"/>
                <w:sz w:val="24"/>
              </w:rPr>
              <w:t>設計平台</w:t>
            </w:r>
          </w:p>
        </w:tc>
      </w:tr>
      <w:tr w:rsidR="00DF2C72" w:rsidRPr="00CC06D4" w14:paraId="39801B91" w14:textId="77777777" w:rsidTr="00733F00">
        <w:trPr>
          <w:cantSplit/>
        </w:trPr>
        <w:tc>
          <w:tcPr>
            <w:tcW w:w="1679" w:type="dxa"/>
          </w:tcPr>
          <w:p w14:paraId="2DC0AC53" w14:textId="77777777" w:rsidR="00DF2C72" w:rsidRPr="00CC06D4" w:rsidRDefault="00DF2C72" w:rsidP="001150C2">
            <w:pPr>
              <w:pStyle w:val="afc"/>
              <w:kinsoku w:val="0"/>
              <w:snapToGrid w:val="0"/>
              <w:spacing w:line="240" w:lineRule="auto"/>
              <w:rPr>
                <w:color w:val="000000" w:themeColor="text1"/>
                <w:sz w:val="24"/>
              </w:rPr>
            </w:pPr>
            <w:r w:rsidRPr="00CC06D4">
              <w:rPr>
                <w:color w:val="000000" w:themeColor="text1"/>
                <w:sz w:val="24"/>
              </w:rPr>
              <w:t xml:space="preserve">C.1 AIM </w:t>
            </w:r>
            <w:r w:rsidRPr="00CC06D4">
              <w:rPr>
                <w:color w:val="000000" w:themeColor="text1"/>
                <w:sz w:val="24"/>
              </w:rPr>
              <w:t>軟硬體開發工具</w:t>
            </w:r>
          </w:p>
        </w:tc>
        <w:tc>
          <w:tcPr>
            <w:tcW w:w="319" w:type="dxa"/>
            <w:gridSpan w:val="2"/>
            <w:vAlign w:val="center"/>
          </w:tcPr>
          <w:p w14:paraId="539FC158" w14:textId="77777777" w:rsidR="00DF2C72" w:rsidRPr="00CC06D4" w:rsidRDefault="00DF2C72" w:rsidP="001150C2">
            <w:pPr>
              <w:pStyle w:val="afc"/>
              <w:snapToGrid w:val="0"/>
              <w:spacing w:line="240" w:lineRule="auto"/>
              <w:jc w:val="center"/>
              <w:rPr>
                <w:color w:val="000000" w:themeColor="text1"/>
                <w:sz w:val="18"/>
                <w:szCs w:val="18"/>
              </w:rPr>
            </w:pPr>
          </w:p>
        </w:tc>
        <w:tc>
          <w:tcPr>
            <w:tcW w:w="321" w:type="dxa"/>
            <w:gridSpan w:val="2"/>
            <w:vAlign w:val="center"/>
          </w:tcPr>
          <w:p w14:paraId="32C93AF7" w14:textId="77777777" w:rsidR="00DF2C72" w:rsidRPr="00CC06D4" w:rsidRDefault="00DF2C72" w:rsidP="001150C2">
            <w:pPr>
              <w:pStyle w:val="afc"/>
              <w:snapToGrid w:val="0"/>
              <w:spacing w:line="240" w:lineRule="auto"/>
              <w:jc w:val="center"/>
              <w:rPr>
                <w:color w:val="000000" w:themeColor="text1"/>
                <w:sz w:val="18"/>
                <w:szCs w:val="18"/>
              </w:rPr>
            </w:pPr>
          </w:p>
        </w:tc>
        <w:tc>
          <w:tcPr>
            <w:tcW w:w="328" w:type="dxa"/>
            <w:gridSpan w:val="2"/>
            <w:vAlign w:val="center"/>
          </w:tcPr>
          <w:p w14:paraId="6CE7E214"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vAlign w:val="center"/>
          </w:tcPr>
          <w:p w14:paraId="16D91CFE"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vAlign w:val="center"/>
          </w:tcPr>
          <w:p w14:paraId="2239FC30"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vAlign w:val="center"/>
          </w:tcPr>
          <w:p w14:paraId="46EDEA02" w14:textId="77777777" w:rsidR="00DF2C72" w:rsidRPr="00CC06D4" w:rsidRDefault="00DF2C72" w:rsidP="0011749C">
            <w:pPr>
              <w:pStyle w:val="afc"/>
              <w:snapToGrid w:val="0"/>
              <w:spacing w:line="240" w:lineRule="auto"/>
              <w:jc w:val="center"/>
              <w:rPr>
                <w:color w:val="000000" w:themeColor="text1"/>
                <w:sz w:val="18"/>
                <w:szCs w:val="18"/>
              </w:rPr>
            </w:pPr>
            <w:r w:rsidRPr="00CC06D4">
              <w:rPr>
                <w:color w:val="000000" w:themeColor="text1"/>
                <w:sz w:val="18"/>
                <w:szCs w:val="18"/>
              </w:rPr>
              <w:t>C</w:t>
            </w:r>
          </w:p>
          <w:p w14:paraId="1D3B347A" w14:textId="30372173" w:rsidR="00DF2C72" w:rsidRPr="00CC06D4" w:rsidRDefault="00DF2C72" w:rsidP="001150C2">
            <w:pPr>
              <w:pStyle w:val="afc"/>
              <w:snapToGrid w:val="0"/>
              <w:spacing w:line="240" w:lineRule="auto"/>
              <w:jc w:val="center"/>
              <w:rPr>
                <w:color w:val="000000" w:themeColor="text1"/>
                <w:sz w:val="18"/>
                <w:szCs w:val="18"/>
              </w:rPr>
            </w:pPr>
            <w:r w:rsidRPr="00CC06D4">
              <w:rPr>
                <w:color w:val="000000" w:themeColor="text1"/>
                <w:sz w:val="18"/>
                <w:szCs w:val="18"/>
              </w:rPr>
              <w:t>1.1</w:t>
            </w:r>
          </w:p>
        </w:tc>
        <w:tc>
          <w:tcPr>
            <w:tcW w:w="324" w:type="dxa"/>
            <w:gridSpan w:val="2"/>
            <w:vAlign w:val="center"/>
          </w:tcPr>
          <w:p w14:paraId="0358EC03" w14:textId="0E86D418" w:rsidR="00DF2C72" w:rsidRPr="00CC06D4" w:rsidRDefault="00DF2C72" w:rsidP="001615D9">
            <w:pPr>
              <w:pStyle w:val="afc"/>
              <w:snapToGrid w:val="0"/>
              <w:spacing w:line="240" w:lineRule="auto"/>
              <w:jc w:val="center"/>
              <w:rPr>
                <w:color w:val="000000" w:themeColor="text1"/>
                <w:sz w:val="18"/>
                <w:szCs w:val="18"/>
              </w:rPr>
            </w:pPr>
          </w:p>
        </w:tc>
        <w:tc>
          <w:tcPr>
            <w:tcW w:w="324" w:type="dxa"/>
            <w:gridSpan w:val="2"/>
            <w:vAlign w:val="center"/>
          </w:tcPr>
          <w:p w14:paraId="0562F1B4"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vAlign w:val="center"/>
          </w:tcPr>
          <w:p w14:paraId="3FDF4C39" w14:textId="77777777" w:rsidR="00DF2C72" w:rsidRPr="00CC06D4" w:rsidRDefault="00DF2C72" w:rsidP="001150C2">
            <w:pPr>
              <w:pStyle w:val="afc"/>
              <w:snapToGrid w:val="0"/>
              <w:spacing w:line="240" w:lineRule="auto"/>
              <w:jc w:val="center"/>
              <w:rPr>
                <w:color w:val="000000" w:themeColor="text1"/>
                <w:sz w:val="18"/>
                <w:szCs w:val="18"/>
              </w:rPr>
            </w:pPr>
          </w:p>
        </w:tc>
        <w:tc>
          <w:tcPr>
            <w:tcW w:w="323" w:type="dxa"/>
            <w:gridSpan w:val="2"/>
            <w:vAlign w:val="center"/>
          </w:tcPr>
          <w:p w14:paraId="747C0BA2"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vAlign w:val="center"/>
          </w:tcPr>
          <w:p w14:paraId="55D73964"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shd w:val="clear" w:color="auto" w:fill="FFFFFF"/>
            <w:vAlign w:val="center"/>
          </w:tcPr>
          <w:p w14:paraId="4E0B00A2" w14:textId="77777777" w:rsidR="00DF2C72" w:rsidRPr="00CC06D4" w:rsidRDefault="00DF2C72" w:rsidP="0011749C">
            <w:pPr>
              <w:pStyle w:val="afc"/>
              <w:snapToGrid w:val="0"/>
              <w:spacing w:line="240" w:lineRule="auto"/>
              <w:jc w:val="center"/>
              <w:rPr>
                <w:color w:val="000000" w:themeColor="text1"/>
                <w:sz w:val="18"/>
                <w:szCs w:val="18"/>
              </w:rPr>
            </w:pPr>
            <w:r w:rsidRPr="00CC06D4">
              <w:rPr>
                <w:color w:val="000000" w:themeColor="text1"/>
                <w:sz w:val="18"/>
                <w:szCs w:val="18"/>
              </w:rPr>
              <w:t>C</w:t>
            </w:r>
          </w:p>
          <w:p w14:paraId="6888FC57" w14:textId="1724281C" w:rsidR="00DF2C72" w:rsidRPr="00CC06D4" w:rsidRDefault="00DF2C72" w:rsidP="001150C2">
            <w:pPr>
              <w:pStyle w:val="afc"/>
              <w:snapToGrid w:val="0"/>
              <w:spacing w:line="240" w:lineRule="auto"/>
              <w:jc w:val="center"/>
              <w:rPr>
                <w:color w:val="000000" w:themeColor="text1"/>
                <w:sz w:val="18"/>
                <w:szCs w:val="18"/>
              </w:rPr>
            </w:pPr>
            <w:r w:rsidRPr="00CC06D4">
              <w:rPr>
                <w:color w:val="000000" w:themeColor="text1"/>
                <w:sz w:val="18"/>
                <w:szCs w:val="18"/>
              </w:rPr>
              <w:t>1.2</w:t>
            </w:r>
          </w:p>
        </w:tc>
        <w:tc>
          <w:tcPr>
            <w:tcW w:w="323" w:type="dxa"/>
            <w:shd w:val="clear" w:color="auto" w:fill="FFFFFF"/>
            <w:vAlign w:val="center"/>
          </w:tcPr>
          <w:p w14:paraId="6A45979B" w14:textId="36E872BF" w:rsidR="00DF2C72" w:rsidRPr="00CC06D4" w:rsidRDefault="00DF2C72" w:rsidP="001615D9">
            <w:pPr>
              <w:pStyle w:val="afc"/>
              <w:snapToGrid w:val="0"/>
              <w:spacing w:line="240" w:lineRule="auto"/>
              <w:jc w:val="center"/>
              <w:rPr>
                <w:color w:val="000000" w:themeColor="text1"/>
                <w:sz w:val="18"/>
                <w:szCs w:val="18"/>
              </w:rPr>
            </w:pPr>
          </w:p>
        </w:tc>
        <w:tc>
          <w:tcPr>
            <w:tcW w:w="324" w:type="dxa"/>
            <w:shd w:val="clear" w:color="auto" w:fill="FFFFFF"/>
            <w:vAlign w:val="center"/>
          </w:tcPr>
          <w:p w14:paraId="0AD5F4C5"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FFFFFF"/>
            <w:vAlign w:val="center"/>
          </w:tcPr>
          <w:p w14:paraId="4D1BECC7"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43576582" w14:textId="77777777" w:rsidR="00DF2C72" w:rsidRPr="00CC06D4" w:rsidRDefault="00DF2C72"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0ADE168E"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61238B2B" w14:textId="77777777" w:rsidR="00DF2C72" w:rsidRPr="00CC06D4" w:rsidRDefault="00DF2C72" w:rsidP="0011749C">
            <w:pPr>
              <w:pStyle w:val="afc"/>
              <w:snapToGrid w:val="0"/>
              <w:spacing w:line="240" w:lineRule="auto"/>
              <w:jc w:val="center"/>
              <w:rPr>
                <w:color w:val="000000" w:themeColor="text1"/>
                <w:sz w:val="18"/>
                <w:szCs w:val="18"/>
              </w:rPr>
            </w:pPr>
            <w:r w:rsidRPr="00CC06D4">
              <w:rPr>
                <w:color w:val="000000" w:themeColor="text1"/>
                <w:sz w:val="18"/>
                <w:szCs w:val="18"/>
              </w:rPr>
              <w:t>C</w:t>
            </w:r>
          </w:p>
          <w:p w14:paraId="68D3DD2A" w14:textId="2B9ED806" w:rsidR="00DF2C72" w:rsidRPr="00CC06D4" w:rsidRDefault="00DF2C72" w:rsidP="001150C2">
            <w:pPr>
              <w:pStyle w:val="afc"/>
              <w:snapToGrid w:val="0"/>
              <w:spacing w:line="240" w:lineRule="auto"/>
              <w:jc w:val="center"/>
              <w:rPr>
                <w:color w:val="000000" w:themeColor="text1"/>
                <w:sz w:val="18"/>
                <w:szCs w:val="18"/>
              </w:rPr>
            </w:pPr>
            <w:r w:rsidRPr="00CC06D4">
              <w:rPr>
                <w:color w:val="000000" w:themeColor="text1"/>
                <w:sz w:val="18"/>
                <w:szCs w:val="18"/>
              </w:rPr>
              <w:t>1.3</w:t>
            </w:r>
          </w:p>
        </w:tc>
        <w:tc>
          <w:tcPr>
            <w:tcW w:w="324" w:type="dxa"/>
            <w:shd w:val="clear" w:color="auto" w:fill="auto"/>
            <w:vAlign w:val="center"/>
          </w:tcPr>
          <w:p w14:paraId="22D88E8B" w14:textId="6EAB2647" w:rsidR="00DF2C72" w:rsidRPr="00CC06D4" w:rsidRDefault="00DF2C72" w:rsidP="001615D9">
            <w:pPr>
              <w:pStyle w:val="afc"/>
              <w:snapToGrid w:val="0"/>
              <w:spacing w:line="240" w:lineRule="auto"/>
              <w:jc w:val="center"/>
              <w:rPr>
                <w:color w:val="000000" w:themeColor="text1"/>
                <w:sz w:val="18"/>
                <w:szCs w:val="18"/>
              </w:rPr>
            </w:pPr>
          </w:p>
        </w:tc>
        <w:tc>
          <w:tcPr>
            <w:tcW w:w="324" w:type="dxa"/>
            <w:shd w:val="clear" w:color="auto" w:fill="auto"/>
            <w:vAlign w:val="center"/>
          </w:tcPr>
          <w:p w14:paraId="68E12EC1" w14:textId="77777777" w:rsidR="00DF2C72" w:rsidRPr="00CC06D4" w:rsidRDefault="00DF2C72"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21CB8E29"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191991E4" w14:textId="77777777" w:rsidR="00DF2C72" w:rsidRPr="00CC06D4" w:rsidRDefault="00DF2C72"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04FE86E3"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338968A4" w14:textId="77777777" w:rsidR="00DF2C72" w:rsidRPr="00CC06D4" w:rsidRDefault="00DF2C72" w:rsidP="001150C2">
            <w:pPr>
              <w:pStyle w:val="afc"/>
              <w:snapToGrid w:val="0"/>
              <w:spacing w:line="240" w:lineRule="auto"/>
              <w:jc w:val="center"/>
              <w:rPr>
                <w:color w:val="000000" w:themeColor="text1"/>
                <w:sz w:val="18"/>
                <w:szCs w:val="18"/>
              </w:rPr>
            </w:pPr>
          </w:p>
        </w:tc>
      </w:tr>
      <w:tr w:rsidR="00DF2C72" w:rsidRPr="00CC06D4" w14:paraId="0CBB1F17" w14:textId="77777777" w:rsidTr="00733F00">
        <w:trPr>
          <w:cantSplit/>
        </w:trPr>
        <w:tc>
          <w:tcPr>
            <w:tcW w:w="1679" w:type="dxa"/>
          </w:tcPr>
          <w:p w14:paraId="02AE682A" w14:textId="611B83A4" w:rsidR="00DF2C72" w:rsidRPr="00CC06D4" w:rsidRDefault="00DF2C72" w:rsidP="00133C49">
            <w:pPr>
              <w:pStyle w:val="afc"/>
              <w:kinsoku w:val="0"/>
              <w:snapToGrid w:val="0"/>
              <w:spacing w:line="240" w:lineRule="auto"/>
              <w:rPr>
                <w:color w:val="000000" w:themeColor="text1"/>
                <w:sz w:val="24"/>
              </w:rPr>
            </w:pPr>
            <w:r w:rsidRPr="00CC06D4">
              <w:rPr>
                <w:color w:val="000000" w:themeColor="text1"/>
                <w:sz w:val="24"/>
              </w:rPr>
              <w:lastRenderedPageBreak/>
              <w:t>C.2</w:t>
            </w:r>
            <w:r w:rsidR="00133C49">
              <w:rPr>
                <w:rFonts w:hint="eastAsia"/>
                <w:color w:val="000000" w:themeColor="text1"/>
                <w:sz w:val="24"/>
              </w:rPr>
              <w:t>智能監控</w:t>
            </w:r>
            <w:r w:rsidRPr="00CC06D4">
              <w:rPr>
                <w:color w:val="000000" w:themeColor="text1"/>
                <w:sz w:val="24"/>
              </w:rPr>
              <w:t>引擎神經網路模型與</w:t>
            </w:r>
            <w:r w:rsidRPr="00CC06D4">
              <w:rPr>
                <w:color w:val="000000" w:themeColor="text1"/>
                <w:sz w:val="24"/>
              </w:rPr>
              <w:t>RTL</w:t>
            </w:r>
            <w:r w:rsidRPr="00CC06D4">
              <w:rPr>
                <w:color w:val="000000" w:themeColor="text1"/>
                <w:sz w:val="24"/>
              </w:rPr>
              <w:t>設計</w:t>
            </w:r>
          </w:p>
        </w:tc>
        <w:tc>
          <w:tcPr>
            <w:tcW w:w="319" w:type="dxa"/>
            <w:gridSpan w:val="2"/>
            <w:vAlign w:val="center"/>
          </w:tcPr>
          <w:p w14:paraId="77DEC89B" w14:textId="77777777" w:rsidR="00DF2C72" w:rsidRPr="00CC06D4" w:rsidRDefault="00DF2C72" w:rsidP="001150C2">
            <w:pPr>
              <w:pStyle w:val="afc"/>
              <w:snapToGrid w:val="0"/>
              <w:spacing w:line="240" w:lineRule="auto"/>
              <w:jc w:val="center"/>
              <w:rPr>
                <w:color w:val="000000" w:themeColor="text1"/>
                <w:sz w:val="20"/>
              </w:rPr>
            </w:pPr>
          </w:p>
        </w:tc>
        <w:tc>
          <w:tcPr>
            <w:tcW w:w="321" w:type="dxa"/>
            <w:gridSpan w:val="2"/>
            <w:vAlign w:val="center"/>
          </w:tcPr>
          <w:p w14:paraId="38C2C8BD" w14:textId="77777777" w:rsidR="00DF2C72" w:rsidRPr="00CC06D4" w:rsidRDefault="00DF2C72" w:rsidP="001150C2">
            <w:pPr>
              <w:pStyle w:val="afc"/>
              <w:snapToGrid w:val="0"/>
              <w:spacing w:line="240" w:lineRule="auto"/>
              <w:jc w:val="center"/>
              <w:rPr>
                <w:color w:val="000000" w:themeColor="text1"/>
                <w:sz w:val="20"/>
              </w:rPr>
            </w:pPr>
          </w:p>
        </w:tc>
        <w:tc>
          <w:tcPr>
            <w:tcW w:w="328" w:type="dxa"/>
            <w:gridSpan w:val="2"/>
            <w:vAlign w:val="center"/>
          </w:tcPr>
          <w:p w14:paraId="239BD0C1" w14:textId="77777777" w:rsidR="00DF2C72" w:rsidRPr="00CC06D4" w:rsidRDefault="00DF2C72" w:rsidP="001150C2">
            <w:pPr>
              <w:pStyle w:val="afc"/>
              <w:snapToGrid w:val="0"/>
              <w:spacing w:line="240" w:lineRule="auto"/>
              <w:jc w:val="center"/>
              <w:rPr>
                <w:color w:val="000000" w:themeColor="text1"/>
                <w:sz w:val="20"/>
              </w:rPr>
            </w:pPr>
          </w:p>
        </w:tc>
        <w:tc>
          <w:tcPr>
            <w:tcW w:w="324" w:type="dxa"/>
            <w:gridSpan w:val="2"/>
            <w:vAlign w:val="center"/>
          </w:tcPr>
          <w:p w14:paraId="2BA44AA4" w14:textId="77777777" w:rsidR="00DF2C72" w:rsidRPr="00CC06D4" w:rsidRDefault="00DF2C72" w:rsidP="001150C2">
            <w:pPr>
              <w:pStyle w:val="afc"/>
              <w:snapToGrid w:val="0"/>
              <w:spacing w:line="240" w:lineRule="auto"/>
              <w:jc w:val="center"/>
              <w:rPr>
                <w:color w:val="000000" w:themeColor="text1"/>
                <w:sz w:val="20"/>
              </w:rPr>
            </w:pPr>
          </w:p>
        </w:tc>
        <w:tc>
          <w:tcPr>
            <w:tcW w:w="324" w:type="dxa"/>
            <w:gridSpan w:val="2"/>
            <w:vAlign w:val="center"/>
          </w:tcPr>
          <w:p w14:paraId="58D036D7" w14:textId="77777777" w:rsidR="00DF2C72" w:rsidRPr="00CC06D4" w:rsidRDefault="00DF2C72" w:rsidP="001150C2">
            <w:pPr>
              <w:pStyle w:val="afc"/>
              <w:snapToGrid w:val="0"/>
              <w:spacing w:line="240" w:lineRule="auto"/>
              <w:jc w:val="center"/>
              <w:rPr>
                <w:color w:val="000000" w:themeColor="text1"/>
                <w:sz w:val="20"/>
              </w:rPr>
            </w:pPr>
          </w:p>
        </w:tc>
        <w:tc>
          <w:tcPr>
            <w:tcW w:w="324" w:type="dxa"/>
            <w:gridSpan w:val="2"/>
            <w:vAlign w:val="center"/>
          </w:tcPr>
          <w:p w14:paraId="07D22B23" w14:textId="77777777" w:rsidR="00DF2C72" w:rsidRPr="00CC06D4" w:rsidRDefault="00DF2C72" w:rsidP="0011749C">
            <w:pPr>
              <w:pStyle w:val="afc"/>
              <w:snapToGrid w:val="0"/>
              <w:spacing w:line="240" w:lineRule="auto"/>
              <w:jc w:val="center"/>
              <w:rPr>
                <w:color w:val="000000" w:themeColor="text1"/>
                <w:sz w:val="18"/>
                <w:szCs w:val="18"/>
              </w:rPr>
            </w:pPr>
            <w:r w:rsidRPr="00CC06D4">
              <w:rPr>
                <w:color w:val="000000" w:themeColor="text1"/>
                <w:sz w:val="18"/>
                <w:szCs w:val="18"/>
              </w:rPr>
              <w:t>C</w:t>
            </w:r>
          </w:p>
          <w:p w14:paraId="69A23ABF" w14:textId="24CD7FBC" w:rsidR="00DF2C72" w:rsidRPr="00CC06D4" w:rsidRDefault="00DF2C72" w:rsidP="001150C2">
            <w:pPr>
              <w:pStyle w:val="afc"/>
              <w:snapToGrid w:val="0"/>
              <w:spacing w:line="240" w:lineRule="auto"/>
              <w:jc w:val="center"/>
              <w:rPr>
                <w:color w:val="000000" w:themeColor="text1"/>
                <w:sz w:val="20"/>
              </w:rPr>
            </w:pPr>
            <w:r w:rsidRPr="00CC06D4">
              <w:rPr>
                <w:color w:val="000000" w:themeColor="text1"/>
                <w:sz w:val="18"/>
                <w:szCs w:val="18"/>
              </w:rPr>
              <w:t>2.1</w:t>
            </w:r>
          </w:p>
        </w:tc>
        <w:tc>
          <w:tcPr>
            <w:tcW w:w="324" w:type="dxa"/>
            <w:gridSpan w:val="2"/>
            <w:vAlign w:val="center"/>
          </w:tcPr>
          <w:p w14:paraId="0FB49E30" w14:textId="66EBB2C6" w:rsidR="00DF2C72" w:rsidRPr="00CC06D4" w:rsidRDefault="00DF2C72" w:rsidP="001615D9">
            <w:pPr>
              <w:pStyle w:val="afc"/>
              <w:snapToGrid w:val="0"/>
              <w:spacing w:line="240" w:lineRule="auto"/>
              <w:jc w:val="center"/>
              <w:rPr>
                <w:color w:val="000000" w:themeColor="text1"/>
                <w:sz w:val="20"/>
              </w:rPr>
            </w:pPr>
          </w:p>
        </w:tc>
        <w:tc>
          <w:tcPr>
            <w:tcW w:w="324" w:type="dxa"/>
            <w:gridSpan w:val="2"/>
            <w:vAlign w:val="center"/>
          </w:tcPr>
          <w:p w14:paraId="1F254106" w14:textId="77777777" w:rsidR="00DF2C72" w:rsidRPr="00CC06D4" w:rsidRDefault="00DF2C72" w:rsidP="001150C2">
            <w:pPr>
              <w:pStyle w:val="afc"/>
              <w:snapToGrid w:val="0"/>
              <w:spacing w:line="240" w:lineRule="auto"/>
              <w:jc w:val="center"/>
              <w:rPr>
                <w:color w:val="000000" w:themeColor="text1"/>
                <w:sz w:val="20"/>
              </w:rPr>
            </w:pPr>
          </w:p>
        </w:tc>
        <w:tc>
          <w:tcPr>
            <w:tcW w:w="324" w:type="dxa"/>
            <w:gridSpan w:val="2"/>
            <w:vAlign w:val="center"/>
          </w:tcPr>
          <w:p w14:paraId="733C55BF" w14:textId="77777777" w:rsidR="00DF2C72" w:rsidRPr="00CC06D4" w:rsidRDefault="00DF2C72" w:rsidP="001150C2">
            <w:pPr>
              <w:pStyle w:val="afc"/>
              <w:snapToGrid w:val="0"/>
              <w:spacing w:line="240" w:lineRule="auto"/>
              <w:jc w:val="center"/>
              <w:rPr>
                <w:color w:val="000000" w:themeColor="text1"/>
                <w:sz w:val="20"/>
              </w:rPr>
            </w:pPr>
          </w:p>
        </w:tc>
        <w:tc>
          <w:tcPr>
            <w:tcW w:w="323" w:type="dxa"/>
            <w:gridSpan w:val="2"/>
            <w:vAlign w:val="center"/>
          </w:tcPr>
          <w:p w14:paraId="6CB28708" w14:textId="77777777" w:rsidR="00DF2C72" w:rsidRPr="00CC06D4" w:rsidRDefault="00DF2C72" w:rsidP="001150C2">
            <w:pPr>
              <w:pStyle w:val="afc"/>
              <w:snapToGrid w:val="0"/>
              <w:spacing w:line="240" w:lineRule="auto"/>
              <w:jc w:val="center"/>
              <w:rPr>
                <w:color w:val="000000" w:themeColor="text1"/>
                <w:sz w:val="20"/>
              </w:rPr>
            </w:pPr>
          </w:p>
        </w:tc>
        <w:tc>
          <w:tcPr>
            <w:tcW w:w="324" w:type="dxa"/>
            <w:gridSpan w:val="2"/>
            <w:vAlign w:val="center"/>
          </w:tcPr>
          <w:p w14:paraId="17F3277C" w14:textId="77777777" w:rsidR="00DF2C72" w:rsidRPr="00CC06D4" w:rsidRDefault="00DF2C72" w:rsidP="001150C2">
            <w:pPr>
              <w:pStyle w:val="afc"/>
              <w:snapToGrid w:val="0"/>
              <w:spacing w:line="240" w:lineRule="auto"/>
              <w:jc w:val="center"/>
              <w:rPr>
                <w:color w:val="000000" w:themeColor="text1"/>
                <w:sz w:val="20"/>
              </w:rPr>
            </w:pPr>
          </w:p>
        </w:tc>
        <w:tc>
          <w:tcPr>
            <w:tcW w:w="324" w:type="dxa"/>
            <w:gridSpan w:val="2"/>
            <w:shd w:val="clear" w:color="auto" w:fill="FFFFFF"/>
            <w:vAlign w:val="center"/>
          </w:tcPr>
          <w:p w14:paraId="7AAA149A" w14:textId="77777777" w:rsidR="00DF2C72" w:rsidRPr="00CC06D4" w:rsidRDefault="00DF2C72" w:rsidP="0011749C">
            <w:pPr>
              <w:pStyle w:val="afc"/>
              <w:snapToGrid w:val="0"/>
              <w:spacing w:line="240" w:lineRule="auto"/>
              <w:jc w:val="center"/>
              <w:rPr>
                <w:color w:val="000000" w:themeColor="text1"/>
                <w:sz w:val="18"/>
                <w:szCs w:val="18"/>
              </w:rPr>
            </w:pPr>
            <w:r w:rsidRPr="00CC06D4">
              <w:rPr>
                <w:color w:val="000000" w:themeColor="text1"/>
                <w:sz w:val="18"/>
                <w:szCs w:val="18"/>
              </w:rPr>
              <w:t>C</w:t>
            </w:r>
          </w:p>
          <w:p w14:paraId="0480F1C1" w14:textId="69E558D2" w:rsidR="00DF2C72" w:rsidRPr="00CC06D4" w:rsidRDefault="00DF2C72" w:rsidP="001150C2">
            <w:pPr>
              <w:pStyle w:val="afc"/>
              <w:snapToGrid w:val="0"/>
              <w:spacing w:line="240" w:lineRule="auto"/>
              <w:jc w:val="center"/>
              <w:rPr>
                <w:color w:val="000000" w:themeColor="text1"/>
                <w:sz w:val="20"/>
              </w:rPr>
            </w:pPr>
            <w:r w:rsidRPr="00CC06D4">
              <w:rPr>
                <w:color w:val="000000" w:themeColor="text1"/>
                <w:sz w:val="18"/>
                <w:szCs w:val="18"/>
              </w:rPr>
              <w:t>2.2</w:t>
            </w:r>
          </w:p>
        </w:tc>
        <w:tc>
          <w:tcPr>
            <w:tcW w:w="323" w:type="dxa"/>
            <w:shd w:val="clear" w:color="auto" w:fill="FFFFFF"/>
            <w:vAlign w:val="center"/>
          </w:tcPr>
          <w:p w14:paraId="61C71ECD" w14:textId="7A35397F" w:rsidR="00DF2C72" w:rsidRPr="00CC06D4" w:rsidRDefault="00DF2C72" w:rsidP="001615D9">
            <w:pPr>
              <w:pStyle w:val="afc"/>
              <w:snapToGrid w:val="0"/>
              <w:spacing w:line="240" w:lineRule="auto"/>
              <w:jc w:val="center"/>
              <w:rPr>
                <w:color w:val="000000" w:themeColor="text1"/>
                <w:sz w:val="20"/>
              </w:rPr>
            </w:pPr>
          </w:p>
        </w:tc>
        <w:tc>
          <w:tcPr>
            <w:tcW w:w="324" w:type="dxa"/>
            <w:shd w:val="clear" w:color="auto" w:fill="FFFFFF"/>
            <w:vAlign w:val="center"/>
          </w:tcPr>
          <w:p w14:paraId="2EF58653" w14:textId="77777777" w:rsidR="00DF2C72" w:rsidRPr="00CC06D4" w:rsidRDefault="00DF2C72" w:rsidP="001150C2">
            <w:pPr>
              <w:pStyle w:val="afc"/>
              <w:snapToGrid w:val="0"/>
              <w:spacing w:line="240" w:lineRule="auto"/>
              <w:jc w:val="center"/>
              <w:rPr>
                <w:color w:val="000000" w:themeColor="text1"/>
                <w:sz w:val="20"/>
              </w:rPr>
            </w:pPr>
          </w:p>
        </w:tc>
        <w:tc>
          <w:tcPr>
            <w:tcW w:w="324" w:type="dxa"/>
            <w:shd w:val="clear" w:color="auto" w:fill="FFFFFF"/>
            <w:vAlign w:val="center"/>
          </w:tcPr>
          <w:p w14:paraId="1C2EEE8E" w14:textId="77777777" w:rsidR="00DF2C72" w:rsidRPr="00CC06D4" w:rsidRDefault="00DF2C72" w:rsidP="001150C2">
            <w:pPr>
              <w:pStyle w:val="afc"/>
              <w:snapToGrid w:val="0"/>
              <w:spacing w:line="240" w:lineRule="auto"/>
              <w:jc w:val="center"/>
              <w:rPr>
                <w:color w:val="000000" w:themeColor="text1"/>
                <w:sz w:val="20"/>
              </w:rPr>
            </w:pPr>
          </w:p>
        </w:tc>
        <w:tc>
          <w:tcPr>
            <w:tcW w:w="324" w:type="dxa"/>
            <w:shd w:val="clear" w:color="auto" w:fill="auto"/>
            <w:vAlign w:val="center"/>
          </w:tcPr>
          <w:p w14:paraId="4F826D3D" w14:textId="77777777" w:rsidR="00DF2C72" w:rsidRPr="00CC06D4" w:rsidRDefault="00DF2C72" w:rsidP="001150C2">
            <w:pPr>
              <w:pStyle w:val="afc"/>
              <w:snapToGrid w:val="0"/>
              <w:spacing w:line="240" w:lineRule="auto"/>
              <w:jc w:val="center"/>
              <w:rPr>
                <w:color w:val="000000" w:themeColor="text1"/>
                <w:sz w:val="20"/>
              </w:rPr>
            </w:pPr>
          </w:p>
        </w:tc>
        <w:tc>
          <w:tcPr>
            <w:tcW w:w="323" w:type="dxa"/>
            <w:shd w:val="clear" w:color="auto" w:fill="auto"/>
            <w:vAlign w:val="center"/>
          </w:tcPr>
          <w:p w14:paraId="59A5AB14"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1E8D5A51" w14:textId="77777777" w:rsidR="00DF2C72" w:rsidRPr="00CC06D4" w:rsidRDefault="00DF2C72" w:rsidP="0011749C">
            <w:pPr>
              <w:pStyle w:val="afc"/>
              <w:snapToGrid w:val="0"/>
              <w:spacing w:line="240" w:lineRule="auto"/>
              <w:jc w:val="center"/>
              <w:rPr>
                <w:color w:val="000000" w:themeColor="text1"/>
                <w:sz w:val="18"/>
                <w:szCs w:val="18"/>
              </w:rPr>
            </w:pPr>
            <w:r w:rsidRPr="00CC06D4">
              <w:rPr>
                <w:color w:val="000000" w:themeColor="text1"/>
                <w:sz w:val="18"/>
                <w:szCs w:val="18"/>
              </w:rPr>
              <w:t>C</w:t>
            </w:r>
          </w:p>
          <w:p w14:paraId="1409F693" w14:textId="2FCE89BA" w:rsidR="00DF2C72" w:rsidRPr="00CC06D4" w:rsidRDefault="00DF2C72" w:rsidP="001150C2">
            <w:pPr>
              <w:pStyle w:val="afc"/>
              <w:snapToGrid w:val="0"/>
              <w:spacing w:line="240" w:lineRule="auto"/>
              <w:jc w:val="center"/>
              <w:rPr>
                <w:color w:val="000000" w:themeColor="text1"/>
                <w:sz w:val="18"/>
                <w:szCs w:val="18"/>
              </w:rPr>
            </w:pPr>
            <w:r w:rsidRPr="00CC06D4">
              <w:rPr>
                <w:color w:val="000000" w:themeColor="text1"/>
                <w:sz w:val="18"/>
                <w:szCs w:val="18"/>
              </w:rPr>
              <w:t>2.3</w:t>
            </w:r>
          </w:p>
        </w:tc>
        <w:tc>
          <w:tcPr>
            <w:tcW w:w="324" w:type="dxa"/>
            <w:shd w:val="clear" w:color="auto" w:fill="auto"/>
            <w:vAlign w:val="center"/>
          </w:tcPr>
          <w:p w14:paraId="5D4524F1" w14:textId="658353DD" w:rsidR="00DF2C72" w:rsidRPr="00CC06D4" w:rsidRDefault="00DF2C72" w:rsidP="001615D9">
            <w:pPr>
              <w:pStyle w:val="afc"/>
              <w:snapToGrid w:val="0"/>
              <w:spacing w:line="240" w:lineRule="auto"/>
              <w:jc w:val="center"/>
              <w:rPr>
                <w:color w:val="000000" w:themeColor="text1"/>
                <w:sz w:val="18"/>
                <w:szCs w:val="18"/>
              </w:rPr>
            </w:pPr>
          </w:p>
        </w:tc>
        <w:tc>
          <w:tcPr>
            <w:tcW w:w="324" w:type="dxa"/>
            <w:shd w:val="clear" w:color="auto" w:fill="auto"/>
            <w:vAlign w:val="center"/>
          </w:tcPr>
          <w:p w14:paraId="40A70C97" w14:textId="77777777" w:rsidR="00DF2C72" w:rsidRPr="00CC06D4" w:rsidRDefault="00DF2C72" w:rsidP="001150C2">
            <w:pPr>
              <w:pStyle w:val="afc"/>
              <w:snapToGrid w:val="0"/>
              <w:spacing w:line="240" w:lineRule="auto"/>
              <w:jc w:val="center"/>
              <w:rPr>
                <w:color w:val="000000" w:themeColor="text1"/>
                <w:sz w:val="20"/>
              </w:rPr>
            </w:pPr>
          </w:p>
        </w:tc>
        <w:tc>
          <w:tcPr>
            <w:tcW w:w="323" w:type="dxa"/>
            <w:shd w:val="clear" w:color="auto" w:fill="auto"/>
            <w:vAlign w:val="center"/>
          </w:tcPr>
          <w:p w14:paraId="639ACAEE" w14:textId="77777777" w:rsidR="00DF2C72" w:rsidRPr="00CC06D4" w:rsidRDefault="00DF2C72" w:rsidP="001150C2">
            <w:pPr>
              <w:pStyle w:val="afc"/>
              <w:snapToGrid w:val="0"/>
              <w:spacing w:line="240" w:lineRule="auto"/>
              <w:jc w:val="center"/>
              <w:rPr>
                <w:color w:val="000000" w:themeColor="text1"/>
                <w:sz w:val="20"/>
              </w:rPr>
            </w:pPr>
          </w:p>
        </w:tc>
        <w:tc>
          <w:tcPr>
            <w:tcW w:w="324" w:type="dxa"/>
            <w:shd w:val="clear" w:color="auto" w:fill="auto"/>
            <w:vAlign w:val="center"/>
          </w:tcPr>
          <w:p w14:paraId="4467F0A4" w14:textId="77777777" w:rsidR="00DF2C72" w:rsidRPr="00CC06D4" w:rsidRDefault="00DF2C72" w:rsidP="001150C2">
            <w:pPr>
              <w:pStyle w:val="afc"/>
              <w:snapToGrid w:val="0"/>
              <w:spacing w:line="240" w:lineRule="auto"/>
              <w:jc w:val="center"/>
              <w:rPr>
                <w:color w:val="000000" w:themeColor="text1"/>
                <w:sz w:val="20"/>
              </w:rPr>
            </w:pPr>
          </w:p>
        </w:tc>
        <w:tc>
          <w:tcPr>
            <w:tcW w:w="323" w:type="dxa"/>
            <w:shd w:val="clear" w:color="auto" w:fill="auto"/>
            <w:vAlign w:val="center"/>
          </w:tcPr>
          <w:p w14:paraId="628797CC" w14:textId="77777777" w:rsidR="00DF2C72" w:rsidRPr="00CC06D4" w:rsidRDefault="00DF2C72" w:rsidP="001150C2">
            <w:pPr>
              <w:pStyle w:val="afc"/>
              <w:snapToGrid w:val="0"/>
              <w:spacing w:line="240" w:lineRule="auto"/>
              <w:jc w:val="center"/>
              <w:rPr>
                <w:color w:val="000000" w:themeColor="text1"/>
                <w:sz w:val="20"/>
              </w:rPr>
            </w:pPr>
          </w:p>
        </w:tc>
        <w:tc>
          <w:tcPr>
            <w:tcW w:w="324" w:type="dxa"/>
            <w:shd w:val="clear" w:color="auto" w:fill="auto"/>
            <w:vAlign w:val="center"/>
          </w:tcPr>
          <w:p w14:paraId="06D74D3F" w14:textId="77777777" w:rsidR="00DF2C72" w:rsidRPr="00CC06D4" w:rsidRDefault="00DF2C72" w:rsidP="001150C2">
            <w:pPr>
              <w:pStyle w:val="afc"/>
              <w:snapToGrid w:val="0"/>
              <w:spacing w:line="240" w:lineRule="auto"/>
              <w:jc w:val="center"/>
              <w:rPr>
                <w:color w:val="000000" w:themeColor="text1"/>
                <w:sz w:val="20"/>
              </w:rPr>
            </w:pPr>
          </w:p>
        </w:tc>
      </w:tr>
      <w:tr w:rsidR="00DF2C72" w:rsidRPr="00CC06D4" w14:paraId="627DDD49" w14:textId="77777777" w:rsidTr="00733F00">
        <w:trPr>
          <w:cantSplit/>
        </w:trPr>
        <w:tc>
          <w:tcPr>
            <w:tcW w:w="1679" w:type="dxa"/>
          </w:tcPr>
          <w:p w14:paraId="01A4677D" w14:textId="77777777" w:rsidR="00DF2C72" w:rsidRPr="00CC06D4" w:rsidRDefault="00DF2C72" w:rsidP="001150C2">
            <w:pPr>
              <w:pStyle w:val="afc"/>
              <w:kinsoku w:val="0"/>
              <w:snapToGrid w:val="0"/>
              <w:spacing w:line="240" w:lineRule="auto"/>
              <w:rPr>
                <w:color w:val="000000" w:themeColor="text1"/>
                <w:sz w:val="24"/>
              </w:rPr>
            </w:pPr>
            <w:r w:rsidRPr="00CC06D4">
              <w:rPr>
                <w:color w:val="000000" w:themeColor="text1"/>
                <w:sz w:val="24"/>
              </w:rPr>
              <w:t>C.3</w:t>
            </w:r>
            <w:r w:rsidRPr="00CC06D4">
              <w:rPr>
                <w:color w:val="000000" w:themeColor="text1"/>
                <w:sz w:val="24"/>
              </w:rPr>
              <w:t>視訊語意分割引擎</w:t>
            </w:r>
          </w:p>
        </w:tc>
        <w:tc>
          <w:tcPr>
            <w:tcW w:w="319" w:type="dxa"/>
            <w:gridSpan w:val="2"/>
            <w:vAlign w:val="center"/>
          </w:tcPr>
          <w:p w14:paraId="1B22C762" w14:textId="77777777" w:rsidR="00DF2C72" w:rsidRPr="00CC06D4" w:rsidRDefault="00DF2C72" w:rsidP="001150C2">
            <w:pPr>
              <w:pStyle w:val="afc"/>
              <w:snapToGrid w:val="0"/>
              <w:spacing w:line="240" w:lineRule="auto"/>
              <w:jc w:val="center"/>
              <w:rPr>
                <w:color w:val="000000" w:themeColor="text1"/>
                <w:sz w:val="20"/>
              </w:rPr>
            </w:pPr>
          </w:p>
        </w:tc>
        <w:tc>
          <w:tcPr>
            <w:tcW w:w="321" w:type="dxa"/>
            <w:gridSpan w:val="2"/>
            <w:vAlign w:val="center"/>
          </w:tcPr>
          <w:p w14:paraId="2047AB15" w14:textId="77777777" w:rsidR="00DF2C72" w:rsidRPr="00CC06D4" w:rsidRDefault="00DF2C72" w:rsidP="001150C2">
            <w:pPr>
              <w:pStyle w:val="afc"/>
              <w:snapToGrid w:val="0"/>
              <w:spacing w:line="240" w:lineRule="auto"/>
              <w:jc w:val="center"/>
              <w:rPr>
                <w:color w:val="000000" w:themeColor="text1"/>
                <w:sz w:val="20"/>
              </w:rPr>
            </w:pPr>
          </w:p>
        </w:tc>
        <w:tc>
          <w:tcPr>
            <w:tcW w:w="328" w:type="dxa"/>
            <w:gridSpan w:val="2"/>
            <w:vAlign w:val="center"/>
          </w:tcPr>
          <w:p w14:paraId="787B179C" w14:textId="77777777" w:rsidR="00DF2C72" w:rsidRPr="00CC06D4" w:rsidRDefault="00DF2C72" w:rsidP="001150C2">
            <w:pPr>
              <w:pStyle w:val="afc"/>
              <w:snapToGrid w:val="0"/>
              <w:spacing w:line="240" w:lineRule="auto"/>
              <w:jc w:val="center"/>
              <w:rPr>
                <w:color w:val="000000" w:themeColor="text1"/>
                <w:sz w:val="20"/>
              </w:rPr>
            </w:pPr>
          </w:p>
        </w:tc>
        <w:tc>
          <w:tcPr>
            <w:tcW w:w="324" w:type="dxa"/>
            <w:gridSpan w:val="2"/>
            <w:vAlign w:val="center"/>
          </w:tcPr>
          <w:p w14:paraId="2545AF1A"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vAlign w:val="center"/>
          </w:tcPr>
          <w:p w14:paraId="7D5B380E"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vAlign w:val="center"/>
          </w:tcPr>
          <w:p w14:paraId="24215881" w14:textId="77777777" w:rsidR="00DF2C72" w:rsidRPr="00CC06D4" w:rsidRDefault="00DF2C72" w:rsidP="00DF2C72">
            <w:pPr>
              <w:pStyle w:val="afc"/>
              <w:snapToGrid w:val="0"/>
              <w:spacing w:line="240" w:lineRule="auto"/>
              <w:jc w:val="center"/>
              <w:rPr>
                <w:color w:val="000000" w:themeColor="text1"/>
                <w:sz w:val="18"/>
                <w:szCs w:val="18"/>
              </w:rPr>
            </w:pPr>
            <w:r w:rsidRPr="00CC06D4">
              <w:rPr>
                <w:color w:val="000000" w:themeColor="text1"/>
                <w:sz w:val="18"/>
                <w:szCs w:val="18"/>
              </w:rPr>
              <w:t>C</w:t>
            </w:r>
          </w:p>
          <w:p w14:paraId="3B7A4775" w14:textId="2E4D1F83" w:rsidR="00DF2C72" w:rsidRPr="00CC06D4" w:rsidRDefault="00DF2C72" w:rsidP="00DF2C72">
            <w:pPr>
              <w:pStyle w:val="afc"/>
              <w:snapToGrid w:val="0"/>
              <w:spacing w:line="240" w:lineRule="auto"/>
              <w:jc w:val="center"/>
              <w:rPr>
                <w:color w:val="000000" w:themeColor="text1"/>
                <w:sz w:val="18"/>
                <w:szCs w:val="18"/>
              </w:rPr>
            </w:pPr>
            <w:r w:rsidRPr="00CC06D4">
              <w:rPr>
                <w:color w:val="000000" w:themeColor="text1"/>
                <w:sz w:val="18"/>
                <w:szCs w:val="18"/>
              </w:rPr>
              <w:t>3.1</w:t>
            </w:r>
          </w:p>
        </w:tc>
        <w:tc>
          <w:tcPr>
            <w:tcW w:w="324" w:type="dxa"/>
            <w:gridSpan w:val="2"/>
            <w:vAlign w:val="center"/>
          </w:tcPr>
          <w:p w14:paraId="5D14380E" w14:textId="1C8136D5" w:rsidR="00DF2C72" w:rsidRPr="00CC06D4" w:rsidRDefault="00DF2C72" w:rsidP="009F794A">
            <w:pPr>
              <w:pStyle w:val="afc"/>
              <w:snapToGrid w:val="0"/>
              <w:spacing w:line="240" w:lineRule="auto"/>
              <w:jc w:val="center"/>
              <w:rPr>
                <w:color w:val="000000" w:themeColor="text1"/>
                <w:sz w:val="18"/>
                <w:szCs w:val="18"/>
              </w:rPr>
            </w:pPr>
          </w:p>
        </w:tc>
        <w:tc>
          <w:tcPr>
            <w:tcW w:w="324" w:type="dxa"/>
            <w:gridSpan w:val="2"/>
            <w:vAlign w:val="center"/>
          </w:tcPr>
          <w:p w14:paraId="6BB76825"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vAlign w:val="center"/>
          </w:tcPr>
          <w:p w14:paraId="76234554" w14:textId="77777777" w:rsidR="00DF2C72" w:rsidRPr="00CC06D4" w:rsidRDefault="00DF2C72" w:rsidP="001150C2">
            <w:pPr>
              <w:pStyle w:val="afc"/>
              <w:snapToGrid w:val="0"/>
              <w:spacing w:line="240" w:lineRule="auto"/>
              <w:jc w:val="center"/>
              <w:rPr>
                <w:color w:val="000000" w:themeColor="text1"/>
                <w:sz w:val="18"/>
                <w:szCs w:val="18"/>
              </w:rPr>
            </w:pPr>
          </w:p>
        </w:tc>
        <w:tc>
          <w:tcPr>
            <w:tcW w:w="323" w:type="dxa"/>
            <w:gridSpan w:val="2"/>
            <w:vAlign w:val="center"/>
          </w:tcPr>
          <w:p w14:paraId="4227AB51"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vAlign w:val="center"/>
          </w:tcPr>
          <w:p w14:paraId="06E40963" w14:textId="0C12903B" w:rsidR="00DF2C72" w:rsidRPr="00CC06D4" w:rsidRDefault="00DF2C72" w:rsidP="001615D9">
            <w:pPr>
              <w:pStyle w:val="afc"/>
              <w:snapToGrid w:val="0"/>
              <w:spacing w:line="240" w:lineRule="auto"/>
              <w:jc w:val="center"/>
              <w:rPr>
                <w:color w:val="000000" w:themeColor="text1"/>
                <w:sz w:val="18"/>
                <w:szCs w:val="18"/>
              </w:rPr>
            </w:pPr>
          </w:p>
        </w:tc>
        <w:tc>
          <w:tcPr>
            <w:tcW w:w="324" w:type="dxa"/>
            <w:gridSpan w:val="2"/>
            <w:shd w:val="clear" w:color="auto" w:fill="FFFFFF"/>
            <w:vAlign w:val="center"/>
          </w:tcPr>
          <w:p w14:paraId="3F33E2A1" w14:textId="77777777" w:rsidR="00DF2C72" w:rsidRPr="00CC06D4" w:rsidRDefault="00DF2C72" w:rsidP="00DF2C72">
            <w:pPr>
              <w:pStyle w:val="afc"/>
              <w:snapToGrid w:val="0"/>
              <w:spacing w:line="240" w:lineRule="auto"/>
              <w:jc w:val="center"/>
              <w:rPr>
                <w:color w:val="000000" w:themeColor="text1"/>
                <w:sz w:val="18"/>
                <w:szCs w:val="18"/>
              </w:rPr>
            </w:pPr>
            <w:r w:rsidRPr="00CC06D4">
              <w:rPr>
                <w:color w:val="000000" w:themeColor="text1"/>
                <w:sz w:val="18"/>
                <w:szCs w:val="18"/>
              </w:rPr>
              <w:t>C</w:t>
            </w:r>
          </w:p>
          <w:p w14:paraId="0538B5D2" w14:textId="448A00FF" w:rsidR="00DF2C72" w:rsidRPr="00CC06D4" w:rsidRDefault="00DF2C72" w:rsidP="00DF2C72">
            <w:pPr>
              <w:pStyle w:val="afc"/>
              <w:snapToGrid w:val="0"/>
              <w:spacing w:line="240" w:lineRule="auto"/>
              <w:jc w:val="center"/>
              <w:rPr>
                <w:color w:val="000000" w:themeColor="text1"/>
                <w:sz w:val="18"/>
                <w:szCs w:val="18"/>
              </w:rPr>
            </w:pPr>
            <w:r w:rsidRPr="00CC06D4">
              <w:rPr>
                <w:color w:val="000000" w:themeColor="text1"/>
                <w:sz w:val="18"/>
                <w:szCs w:val="18"/>
              </w:rPr>
              <w:t>3.2</w:t>
            </w:r>
          </w:p>
        </w:tc>
        <w:tc>
          <w:tcPr>
            <w:tcW w:w="323" w:type="dxa"/>
            <w:shd w:val="clear" w:color="auto" w:fill="FFFFFF"/>
            <w:vAlign w:val="center"/>
          </w:tcPr>
          <w:p w14:paraId="6BA3F5E7"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FFFFFF"/>
            <w:vAlign w:val="center"/>
          </w:tcPr>
          <w:p w14:paraId="0C1D9D1A"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FFFFFF"/>
            <w:vAlign w:val="center"/>
          </w:tcPr>
          <w:p w14:paraId="67209D6C"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6944342A" w14:textId="77777777" w:rsidR="00DF2C72" w:rsidRPr="00CC06D4" w:rsidRDefault="00DF2C72"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789219BA" w14:textId="09A685F3" w:rsidR="00DF2C72" w:rsidRPr="00CC06D4" w:rsidRDefault="00DF2C72" w:rsidP="001615D9">
            <w:pPr>
              <w:pStyle w:val="afc"/>
              <w:snapToGrid w:val="0"/>
              <w:spacing w:line="240" w:lineRule="auto"/>
              <w:jc w:val="center"/>
              <w:rPr>
                <w:color w:val="000000" w:themeColor="text1"/>
                <w:sz w:val="18"/>
                <w:szCs w:val="18"/>
              </w:rPr>
            </w:pPr>
          </w:p>
        </w:tc>
        <w:tc>
          <w:tcPr>
            <w:tcW w:w="324" w:type="dxa"/>
            <w:shd w:val="clear" w:color="auto" w:fill="auto"/>
            <w:vAlign w:val="center"/>
          </w:tcPr>
          <w:p w14:paraId="546D72CC" w14:textId="77777777" w:rsidR="00DF2C72" w:rsidRPr="00CC06D4" w:rsidRDefault="00DF2C72" w:rsidP="00DF2C72">
            <w:pPr>
              <w:pStyle w:val="afc"/>
              <w:snapToGrid w:val="0"/>
              <w:spacing w:line="240" w:lineRule="auto"/>
              <w:jc w:val="center"/>
              <w:rPr>
                <w:color w:val="000000" w:themeColor="text1"/>
                <w:sz w:val="18"/>
                <w:szCs w:val="18"/>
              </w:rPr>
            </w:pPr>
            <w:r w:rsidRPr="00CC06D4">
              <w:rPr>
                <w:color w:val="000000" w:themeColor="text1"/>
                <w:sz w:val="18"/>
                <w:szCs w:val="18"/>
              </w:rPr>
              <w:t>C</w:t>
            </w:r>
          </w:p>
          <w:p w14:paraId="38EBFA3B" w14:textId="05D9ECCE" w:rsidR="00DF2C72" w:rsidRPr="00CC06D4" w:rsidRDefault="00DF2C72" w:rsidP="00DF2C72">
            <w:pPr>
              <w:pStyle w:val="afc"/>
              <w:snapToGrid w:val="0"/>
              <w:spacing w:line="240" w:lineRule="auto"/>
              <w:jc w:val="center"/>
              <w:rPr>
                <w:color w:val="000000" w:themeColor="text1"/>
                <w:sz w:val="18"/>
                <w:szCs w:val="18"/>
              </w:rPr>
            </w:pPr>
            <w:r w:rsidRPr="00CC06D4">
              <w:rPr>
                <w:color w:val="000000" w:themeColor="text1"/>
                <w:sz w:val="18"/>
                <w:szCs w:val="18"/>
              </w:rPr>
              <w:t>3.3</w:t>
            </w:r>
          </w:p>
        </w:tc>
        <w:tc>
          <w:tcPr>
            <w:tcW w:w="324" w:type="dxa"/>
            <w:shd w:val="clear" w:color="auto" w:fill="auto"/>
            <w:vAlign w:val="center"/>
          </w:tcPr>
          <w:p w14:paraId="4FEB7E1A"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18518F07" w14:textId="77777777" w:rsidR="00DF2C72" w:rsidRPr="00CC06D4" w:rsidRDefault="00DF2C72"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0BE8C262"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7B75DDF9" w14:textId="77777777" w:rsidR="00DF2C72" w:rsidRPr="00CC06D4" w:rsidRDefault="00DF2C72"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3E99AAE5" w14:textId="77777777" w:rsidR="00DF2C72" w:rsidRPr="00CC06D4" w:rsidRDefault="00DF2C72" w:rsidP="00525D7D">
            <w:pPr>
              <w:pStyle w:val="afc"/>
              <w:snapToGrid w:val="0"/>
              <w:spacing w:line="240" w:lineRule="auto"/>
              <w:jc w:val="center"/>
              <w:rPr>
                <w:color w:val="000000" w:themeColor="text1"/>
                <w:sz w:val="18"/>
                <w:szCs w:val="18"/>
              </w:rPr>
            </w:pPr>
            <w:r w:rsidRPr="00CC06D4">
              <w:rPr>
                <w:color w:val="000000" w:themeColor="text1"/>
                <w:sz w:val="18"/>
                <w:szCs w:val="18"/>
              </w:rPr>
              <w:t>C</w:t>
            </w:r>
          </w:p>
          <w:p w14:paraId="73D19862" w14:textId="283DE8C3" w:rsidR="00DF2C72" w:rsidRPr="00CC06D4" w:rsidRDefault="00DF2C72" w:rsidP="00525D7D">
            <w:pPr>
              <w:pStyle w:val="afc"/>
              <w:snapToGrid w:val="0"/>
              <w:spacing w:line="240" w:lineRule="auto"/>
              <w:jc w:val="center"/>
              <w:rPr>
                <w:color w:val="000000" w:themeColor="text1"/>
                <w:sz w:val="18"/>
                <w:szCs w:val="18"/>
              </w:rPr>
            </w:pPr>
            <w:r w:rsidRPr="00CC06D4">
              <w:rPr>
                <w:color w:val="000000" w:themeColor="text1"/>
                <w:sz w:val="18"/>
                <w:szCs w:val="18"/>
              </w:rPr>
              <w:t>3.4</w:t>
            </w:r>
          </w:p>
        </w:tc>
        <w:tc>
          <w:tcPr>
            <w:tcW w:w="324" w:type="dxa"/>
            <w:shd w:val="clear" w:color="auto" w:fill="auto"/>
            <w:vAlign w:val="center"/>
          </w:tcPr>
          <w:p w14:paraId="338DD053" w14:textId="021018F2" w:rsidR="00DF2C72" w:rsidRPr="00CC06D4" w:rsidRDefault="00DF2C72" w:rsidP="00525D7D">
            <w:pPr>
              <w:pStyle w:val="afc"/>
              <w:snapToGrid w:val="0"/>
              <w:spacing w:line="240" w:lineRule="auto"/>
              <w:jc w:val="center"/>
              <w:rPr>
                <w:color w:val="000000" w:themeColor="text1"/>
                <w:sz w:val="18"/>
                <w:szCs w:val="18"/>
              </w:rPr>
            </w:pPr>
          </w:p>
        </w:tc>
      </w:tr>
      <w:tr w:rsidR="00DF2C72" w:rsidRPr="00CC06D4" w14:paraId="7FD63DEE" w14:textId="77777777" w:rsidTr="00733F00">
        <w:trPr>
          <w:cantSplit/>
        </w:trPr>
        <w:tc>
          <w:tcPr>
            <w:tcW w:w="1679" w:type="dxa"/>
          </w:tcPr>
          <w:p w14:paraId="119F3142" w14:textId="6CE5F8C7" w:rsidR="00DF2C72" w:rsidRPr="00CC06D4" w:rsidRDefault="00DF2C72" w:rsidP="001150C2">
            <w:pPr>
              <w:pStyle w:val="afc"/>
              <w:kinsoku w:val="0"/>
              <w:snapToGrid w:val="0"/>
              <w:spacing w:line="240" w:lineRule="auto"/>
              <w:rPr>
                <w:color w:val="000000" w:themeColor="text1"/>
                <w:sz w:val="24"/>
              </w:rPr>
            </w:pPr>
            <w:r w:rsidRPr="00CC06D4">
              <w:rPr>
                <w:color w:val="000000" w:themeColor="text1"/>
                <w:sz w:val="24"/>
              </w:rPr>
              <w:t xml:space="preserve">C.4 AIM SoC </w:t>
            </w:r>
            <w:r w:rsidR="00133C49">
              <w:rPr>
                <w:color w:val="000000" w:themeColor="text1"/>
                <w:sz w:val="24"/>
              </w:rPr>
              <w:t>晶片</w:t>
            </w:r>
            <w:r w:rsidR="00133C49">
              <w:rPr>
                <w:rFonts w:hint="eastAsia"/>
                <w:color w:val="000000" w:themeColor="text1"/>
                <w:sz w:val="24"/>
              </w:rPr>
              <w:t>整合</w:t>
            </w:r>
            <w:r w:rsidRPr="00CC06D4">
              <w:rPr>
                <w:color w:val="000000" w:themeColor="text1"/>
                <w:sz w:val="24"/>
              </w:rPr>
              <w:t>與實現</w:t>
            </w:r>
          </w:p>
        </w:tc>
        <w:tc>
          <w:tcPr>
            <w:tcW w:w="319" w:type="dxa"/>
            <w:gridSpan w:val="2"/>
            <w:vAlign w:val="center"/>
          </w:tcPr>
          <w:p w14:paraId="23316E7F" w14:textId="77777777" w:rsidR="00DF2C72" w:rsidRPr="00CC06D4" w:rsidRDefault="00DF2C72" w:rsidP="001150C2">
            <w:pPr>
              <w:pStyle w:val="afc"/>
              <w:snapToGrid w:val="0"/>
              <w:spacing w:line="240" w:lineRule="auto"/>
              <w:jc w:val="center"/>
              <w:rPr>
                <w:color w:val="000000" w:themeColor="text1"/>
                <w:sz w:val="20"/>
              </w:rPr>
            </w:pPr>
          </w:p>
        </w:tc>
        <w:tc>
          <w:tcPr>
            <w:tcW w:w="321" w:type="dxa"/>
            <w:gridSpan w:val="2"/>
            <w:vAlign w:val="center"/>
          </w:tcPr>
          <w:p w14:paraId="3A68B67C" w14:textId="77777777" w:rsidR="00DF2C72" w:rsidRPr="00CC06D4" w:rsidRDefault="00DF2C72" w:rsidP="001150C2">
            <w:pPr>
              <w:pStyle w:val="afc"/>
              <w:snapToGrid w:val="0"/>
              <w:spacing w:line="240" w:lineRule="auto"/>
              <w:jc w:val="center"/>
              <w:rPr>
                <w:color w:val="000000" w:themeColor="text1"/>
                <w:sz w:val="20"/>
              </w:rPr>
            </w:pPr>
          </w:p>
        </w:tc>
        <w:tc>
          <w:tcPr>
            <w:tcW w:w="328" w:type="dxa"/>
            <w:gridSpan w:val="2"/>
            <w:vAlign w:val="center"/>
          </w:tcPr>
          <w:p w14:paraId="5E2D7D4D" w14:textId="77777777" w:rsidR="00DF2C72" w:rsidRPr="00CC06D4" w:rsidRDefault="00DF2C72" w:rsidP="001150C2">
            <w:pPr>
              <w:pStyle w:val="afc"/>
              <w:snapToGrid w:val="0"/>
              <w:spacing w:line="240" w:lineRule="auto"/>
              <w:jc w:val="center"/>
              <w:rPr>
                <w:color w:val="000000" w:themeColor="text1"/>
                <w:sz w:val="20"/>
              </w:rPr>
            </w:pPr>
          </w:p>
        </w:tc>
        <w:tc>
          <w:tcPr>
            <w:tcW w:w="324" w:type="dxa"/>
            <w:gridSpan w:val="2"/>
            <w:vAlign w:val="center"/>
          </w:tcPr>
          <w:p w14:paraId="122CCD0A" w14:textId="77777777" w:rsidR="00DF2C72" w:rsidRPr="00CC06D4" w:rsidRDefault="00DF2C72" w:rsidP="001150C2">
            <w:pPr>
              <w:pStyle w:val="afc"/>
              <w:snapToGrid w:val="0"/>
              <w:spacing w:line="240" w:lineRule="auto"/>
              <w:jc w:val="center"/>
              <w:rPr>
                <w:color w:val="000000" w:themeColor="text1"/>
                <w:sz w:val="20"/>
              </w:rPr>
            </w:pPr>
          </w:p>
        </w:tc>
        <w:tc>
          <w:tcPr>
            <w:tcW w:w="324" w:type="dxa"/>
            <w:gridSpan w:val="2"/>
            <w:vAlign w:val="center"/>
          </w:tcPr>
          <w:p w14:paraId="5BC2B8D8" w14:textId="77777777" w:rsidR="00DF2C72" w:rsidRPr="00CC06D4" w:rsidRDefault="00DF2C72" w:rsidP="001150C2">
            <w:pPr>
              <w:pStyle w:val="afc"/>
              <w:snapToGrid w:val="0"/>
              <w:spacing w:line="240" w:lineRule="auto"/>
              <w:jc w:val="center"/>
              <w:rPr>
                <w:color w:val="000000" w:themeColor="text1"/>
                <w:sz w:val="20"/>
              </w:rPr>
            </w:pPr>
          </w:p>
        </w:tc>
        <w:tc>
          <w:tcPr>
            <w:tcW w:w="324" w:type="dxa"/>
            <w:gridSpan w:val="2"/>
            <w:vAlign w:val="center"/>
          </w:tcPr>
          <w:p w14:paraId="583A29DB" w14:textId="77777777" w:rsidR="00DF2C72" w:rsidRPr="00CC06D4" w:rsidRDefault="00DF2C72" w:rsidP="001150C2">
            <w:pPr>
              <w:pStyle w:val="afc"/>
              <w:snapToGrid w:val="0"/>
              <w:spacing w:line="240" w:lineRule="auto"/>
              <w:jc w:val="center"/>
              <w:rPr>
                <w:color w:val="000000" w:themeColor="text1"/>
                <w:sz w:val="20"/>
              </w:rPr>
            </w:pPr>
          </w:p>
        </w:tc>
        <w:tc>
          <w:tcPr>
            <w:tcW w:w="324" w:type="dxa"/>
            <w:gridSpan w:val="2"/>
            <w:vAlign w:val="center"/>
          </w:tcPr>
          <w:p w14:paraId="4A64AC45"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vAlign w:val="center"/>
          </w:tcPr>
          <w:p w14:paraId="384B29A8" w14:textId="77777777" w:rsidR="00DF2C72" w:rsidRPr="00CC06D4" w:rsidRDefault="00DF2C72" w:rsidP="00DF2C72">
            <w:pPr>
              <w:pStyle w:val="afc"/>
              <w:snapToGrid w:val="0"/>
              <w:spacing w:line="240" w:lineRule="auto"/>
              <w:jc w:val="center"/>
              <w:rPr>
                <w:color w:val="000000" w:themeColor="text1"/>
                <w:sz w:val="18"/>
                <w:szCs w:val="18"/>
              </w:rPr>
            </w:pPr>
            <w:r w:rsidRPr="00CC06D4">
              <w:rPr>
                <w:color w:val="000000" w:themeColor="text1"/>
                <w:sz w:val="18"/>
                <w:szCs w:val="18"/>
              </w:rPr>
              <w:t>C</w:t>
            </w:r>
          </w:p>
          <w:p w14:paraId="75D11A49" w14:textId="3689F2C4" w:rsidR="00DF2C72" w:rsidRPr="00CC06D4" w:rsidRDefault="00DF2C72" w:rsidP="00DF2C72">
            <w:pPr>
              <w:pStyle w:val="afc"/>
              <w:snapToGrid w:val="0"/>
              <w:spacing w:line="240" w:lineRule="auto"/>
              <w:jc w:val="center"/>
              <w:rPr>
                <w:color w:val="000000" w:themeColor="text1"/>
                <w:sz w:val="18"/>
                <w:szCs w:val="18"/>
              </w:rPr>
            </w:pPr>
            <w:r w:rsidRPr="00CC06D4">
              <w:rPr>
                <w:color w:val="000000" w:themeColor="text1"/>
                <w:sz w:val="18"/>
                <w:szCs w:val="18"/>
              </w:rPr>
              <w:t>4.1</w:t>
            </w:r>
          </w:p>
        </w:tc>
        <w:tc>
          <w:tcPr>
            <w:tcW w:w="324" w:type="dxa"/>
            <w:gridSpan w:val="2"/>
            <w:vAlign w:val="center"/>
          </w:tcPr>
          <w:p w14:paraId="71EA4905" w14:textId="4D28FBA8" w:rsidR="00DF2C72" w:rsidRPr="00CC06D4" w:rsidRDefault="00DF2C72" w:rsidP="001615D9">
            <w:pPr>
              <w:pStyle w:val="afc"/>
              <w:snapToGrid w:val="0"/>
              <w:spacing w:line="240" w:lineRule="auto"/>
              <w:jc w:val="center"/>
              <w:rPr>
                <w:color w:val="000000" w:themeColor="text1"/>
                <w:sz w:val="18"/>
                <w:szCs w:val="18"/>
              </w:rPr>
            </w:pPr>
          </w:p>
        </w:tc>
        <w:tc>
          <w:tcPr>
            <w:tcW w:w="323" w:type="dxa"/>
            <w:gridSpan w:val="2"/>
            <w:vAlign w:val="center"/>
          </w:tcPr>
          <w:p w14:paraId="4400313D"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vAlign w:val="center"/>
          </w:tcPr>
          <w:p w14:paraId="566DC4B4"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gridSpan w:val="2"/>
            <w:shd w:val="clear" w:color="auto" w:fill="FFFFFF"/>
            <w:vAlign w:val="center"/>
          </w:tcPr>
          <w:p w14:paraId="21254870" w14:textId="77777777" w:rsidR="00DF2C72" w:rsidRPr="00CC06D4" w:rsidRDefault="00DF2C72" w:rsidP="00DF2C72">
            <w:pPr>
              <w:pStyle w:val="afc"/>
              <w:snapToGrid w:val="0"/>
              <w:spacing w:line="240" w:lineRule="auto"/>
              <w:jc w:val="center"/>
              <w:rPr>
                <w:color w:val="000000" w:themeColor="text1"/>
                <w:sz w:val="18"/>
                <w:szCs w:val="18"/>
              </w:rPr>
            </w:pPr>
            <w:r w:rsidRPr="00CC06D4">
              <w:rPr>
                <w:color w:val="000000" w:themeColor="text1"/>
                <w:sz w:val="18"/>
                <w:szCs w:val="18"/>
              </w:rPr>
              <w:t>C</w:t>
            </w:r>
          </w:p>
          <w:p w14:paraId="06CD3110" w14:textId="2E58C462" w:rsidR="00DF2C72" w:rsidRPr="00CC06D4" w:rsidRDefault="00DF2C72" w:rsidP="00DF2C72">
            <w:pPr>
              <w:pStyle w:val="afc"/>
              <w:snapToGrid w:val="0"/>
              <w:spacing w:line="240" w:lineRule="auto"/>
              <w:jc w:val="center"/>
              <w:rPr>
                <w:color w:val="000000" w:themeColor="text1"/>
                <w:sz w:val="18"/>
                <w:szCs w:val="18"/>
              </w:rPr>
            </w:pPr>
            <w:r w:rsidRPr="00CC06D4">
              <w:rPr>
                <w:color w:val="000000" w:themeColor="text1"/>
                <w:sz w:val="18"/>
                <w:szCs w:val="18"/>
              </w:rPr>
              <w:t>4.2</w:t>
            </w:r>
          </w:p>
        </w:tc>
        <w:tc>
          <w:tcPr>
            <w:tcW w:w="323" w:type="dxa"/>
            <w:shd w:val="clear" w:color="auto" w:fill="FFFFFF"/>
            <w:vAlign w:val="center"/>
          </w:tcPr>
          <w:p w14:paraId="08DFE192" w14:textId="71C156A1" w:rsidR="00DF2C72" w:rsidRPr="00CC06D4" w:rsidRDefault="00DF2C72" w:rsidP="001615D9">
            <w:pPr>
              <w:pStyle w:val="afc"/>
              <w:snapToGrid w:val="0"/>
              <w:spacing w:line="240" w:lineRule="auto"/>
              <w:jc w:val="center"/>
              <w:rPr>
                <w:color w:val="000000" w:themeColor="text1"/>
                <w:sz w:val="18"/>
                <w:szCs w:val="18"/>
              </w:rPr>
            </w:pPr>
          </w:p>
        </w:tc>
        <w:tc>
          <w:tcPr>
            <w:tcW w:w="324" w:type="dxa"/>
            <w:shd w:val="clear" w:color="auto" w:fill="FFFFFF"/>
            <w:vAlign w:val="center"/>
          </w:tcPr>
          <w:p w14:paraId="0FDD5EB5"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FFFFFF"/>
            <w:vAlign w:val="center"/>
          </w:tcPr>
          <w:p w14:paraId="3A86EFDD"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65ACCE45" w14:textId="77777777" w:rsidR="00DF2C72" w:rsidRPr="00CC06D4" w:rsidRDefault="00DF2C72"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317216DE"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00E40869"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47235BBE"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32835953" w14:textId="77777777" w:rsidR="00DF2C72" w:rsidRPr="00CC06D4" w:rsidRDefault="00DF2C72" w:rsidP="001150C2">
            <w:pPr>
              <w:pStyle w:val="afc"/>
              <w:snapToGrid w:val="0"/>
              <w:spacing w:line="240" w:lineRule="auto"/>
              <w:jc w:val="center"/>
              <w:rPr>
                <w:color w:val="000000" w:themeColor="text1"/>
                <w:sz w:val="18"/>
                <w:szCs w:val="18"/>
              </w:rPr>
            </w:pPr>
            <w:r w:rsidRPr="00CC06D4">
              <w:rPr>
                <w:color w:val="000000" w:themeColor="text1"/>
                <w:sz w:val="18"/>
                <w:szCs w:val="18"/>
              </w:rPr>
              <w:t>C</w:t>
            </w:r>
          </w:p>
          <w:p w14:paraId="74068729" w14:textId="77777777" w:rsidR="00DF2C72" w:rsidRPr="00CC06D4" w:rsidRDefault="00DF2C72" w:rsidP="001150C2">
            <w:pPr>
              <w:pStyle w:val="afc"/>
              <w:snapToGrid w:val="0"/>
              <w:spacing w:line="240" w:lineRule="auto"/>
              <w:jc w:val="center"/>
              <w:rPr>
                <w:color w:val="000000" w:themeColor="text1"/>
                <w:sz w:val="18"/>
                <w:szCs w:val="18"/>
              </w:rPr>
            </w:pPr>
            <w:r w:rsidRPr="00CC06D4">
              <w:rPr>
                <w:color w:val="000000" w:themeColor="text1"/>
                <w:sz w:val="18"/>
                <w:szCs w:val="18"/>
              </w:rPr>
              <w:t>4.3</w:t>
            </w:r>
          </w:p>
        </w:tc>
        <w:tc>
          <w:tcPr>
            <w:tcW w:w="323" w:type="dxa"/>
            <w:shd w:val="clear" w:color="auto" w:fill="auto"/>
            <w:vAlign w:val="center"/>
          </w:tcPr>
          <w:p w14:paraId="397C3112" w14:textId="77777777" w:rsidR="00DF2C72" w:rsidRPr="00CC06D4" w:rsidRDefault="00DF2C72" w:rsidP="001150C2">
            <w:pPr>
              <w:pStyle w:val="afc"/>
              <w:snapToGrid w:val="0"/>
              <w:spacing w:line="240" w:lineRule="auto"/>
              <w:jc w:val="center"/>
              <w:rPr>
                <w:color w:val="000000" w:themeColor="text1"/>
                <w:sz w:val="18"/>
                <w:szCs w:val="18"/>
              </w:rPr>
            </w:pPr>
          </w:p>
        </w:tc>
        <w:tc>
          <w:tcPr>
            <w:tcW w:w="324" w:type="dxa"/>
            <w:shd w:val="clear" w:color="auto" w:fill="auto"/>
            <w:vAlign w:val="center"/>
          </w:tcPr>
          <w:p w14:paraId="6C735F12" w14:textId="77777777" w:rsidR="00DF2C72" w:rsidRPr="00CC06D4" w:rsidRDefault="00DF2C72" w:rsidP="001150C2">
            <w:pPr>
              <w:pStyle w:val="afc"/>
              <w:snapToGrid w:val="0"/>
              <w:spacing w:line="240" w:lineRule="auto"/>
              <w:jc w:val="center"/>
              <w:rPr>
                <w:color w:val="000000" w:themeColor="text1"/>
                <w:sz w:val="18"/>
                <w:szCs w:val="18"/>
              </w:rPr>
            </w:pPr>
          </w:p>
        </w:tc>
        <w:tc>
          <w:tcPr>
            <w:tcW w:w="323" w:type="dxa"/>
            <w:shd w:val="clear" w:color="auto" w:fill="auto"/>
            <w:vAlign w:val="center"/>
          </w:tcPr>
          <w:p w14:paraId="104FA607" w14:textId="77777777" w:rsidR="00DF2C72" w:rsidRPr="00CC06D4" w:rsidRDefault="00DF2C72" w:rsidP="00525D7D">
            <w:pPr>
              <w:pStyle w:val="afc"/>
              <w:snapToGrid w:val="0"/>
              <w:spacing w:line="240" w:lineRule="auto"/>
              <w:jc w:val="center"/>
              <w:rPr>
                <w:color w:val="000000" w:themeColor="text1"/>
                <w:sz w:val="18"/>
                <w:szCs w:val="18"/>
              </w:rPr>
            </w:pPr>
            <w:r w:rsidRPr="00CC06D4">
              <w:rPr>
                <w:color w:val="000000" w:themeColor="text1"/>
                <w:sz w:val="18"/>
                <w:szCs w:val="18"/>
              </w:rPr>
              <w:t>C</w:t>
            </w:r>
          </w:p>
          <w:p w14:paraId="21132615" w14:textId="5AA12180" w:rsidR="00DF2C72" w:rsidRPr="00CC06D4" w:rsidRDefault="00DF2C72" w:rsidP="00525D7D">
            <w:pPr>
              <w:pStyle w:val="afc"/>
              <w:snapToGrid w:val="0"/>
              <w:spacing w:line="240" w:lineRule="auto"/>
              <w:jc w:val="center"/>
              <w:rPr>
                <w:color w:val="000000" w:themeColor="text1"/>
                <w:sz w:val="18"/>
                <w:szCs w:val="18"/>
              </w:rPr>
            </w:pPr>
            <w:r w:rsidRPr="00CC06D4">
              <w:rPr>
                <w:color w:val="000000" w:themeColor="text1"/>
                <w:sz w:val="18"/>
                <w:szCs w:val="18"/>
              </w:rPr>
              <w:t>4.4</w:t>
            </w:r>
          </w:p>
        </w:tc>
        <w:tc>
          <w:tcPr>
            <w:tcW w:w="324" w:type="dxa"/>
            <w:shd w:val="clear" w:color="auto" w:fill="auto"/>
            <w:vAlign w:val="center"/>
          </w:tcPr>
          <w:p w14:paraId="43DC91E8" w14:textId="44F54472" w:rsidR="00DF2C72" w:rsidRPr="00CC06D4" w:rsidRDefault="00DF2C72" w:rsidP="001150C2">
            <w:pPr>
              <w:pStyle w:val="afc"/>
              <w:snapToGrid w:val="0"/>
              <w:spacing w:line="240" w:lineRule="auto"/>
              <w:jc w:val="center"/>
              <w:rPr>
                <w:color w:val="000000" w:themeColor="text1"/>
                <w:sz w:val="18"/>
                <w:szCs w:val="18"/>
              </w:rPr>
            </w:pPr>
          </w:p>
        </w:tc>
      </w:tr>
      <w:tr w:rsidR="00DF2C72" w:rsidRPr="00CC06D4" w14:paraId="797584B7" w14:textId="77777777" w:rsidTr="00733F00">
        <w:trPr>
          <w:cantSplit/>
        </w:trPr>
        <w:tc>
          <w:tcPr>
            <w:tcW w:w="1679" w:type="dxa"/>
          </w:tcPr>
          <w:p w14:paraId="5912CCB2" w14:textId="77777777" w:rsidR="00DF2C72" w:rsidRPr="00CC06D4" w:rsidRDefault="00DF2C72" w:rsidP="001150C2">
            <w:pPr>
              <w:pStyle w:val="afc"/>
              <w:kinsoku w:val="0"/>
              <w:snapToGrid w:val="0"/>
              <w:spacing w:line="240" w:lineRule="auto"/>
              <w:rPr>
                <w:b/>
                <w:bCs/>
                <w:color w:val="000000" w:themeColor="text1"/>
                <w:sz w:val="24"/>
              </w:rPr>
            </w:pPr>
            <w:r w:rsidRPr="00CC06D4">
              <w:rPr>
                <w:b/>
                <w:bCs/>
                <w:color w:val="000000" w:themeColor="text1"/>
                <w:sz w:val="24"/>
              </w:rPr>
              <w:t>進度百分比％</w:t>
            </w:r>
          </w:p>
        </w:tc>
        <w:tc>
          <w:tcPr>
            <w:tcW w:w="968" w:type="dxa"/>
            <w:gridSpan w:val="6"/>
            <w:vAlign w:val="center"/>
          </w:tcPr>
          <w:p w14:paraId="41439E75" w14:textId="77777777" w:rsidR="00DF2C72" w:rsidRPr="00CC06D4" w:rsidRDefault="00DF2C72" w:rsidP="001150C2">
            <w:pPr>
              <w:pStyle w:val="afc"/>
              <w:snapToGrid w:val="0"/>
              <w:spacing w:line="240" w:lineRule="auto"/>
              <w:jc w:val="center"/>
              <w:rPr>
                <w:b/>
                <w:bCs/>
                <w:color w:val="000000" w:themeColor="text1"/>
                <w:sz w:val="24"/>
              </w:rPr>
            </w:pPr>
            <w:r w:rsidRPr="00CC06D4">
              <w:rPr>
                <w:b/>
                <w:bCs/>
                <w:color w:val="000000" w:themeColor="text1"/>
                <w:sz w:val="24"/>
              </w:rPr>
              <w:t>12%</w:t>
            </w:r>
          </w:p>
        </w:tc>
        <w:tc>
          <w:tcPr>
            <w:tcW w:w="972" w:type="dxa"/>
            <w:gridSpan w:val="6"/>
            <w:vAlign w:val="center"/>
          </w:tcPr>
          <w:p w14:paraId="5A22C784" w14:textId="77777777" w:rsidR="00DF2C72" w:rsidRPr="00CC06D4" w:rsidRDefault="00DF2C72" w:rsidP="001150C2">
            <w:pPr>
              <w:pStyle w:val="afc"/>
              <w:snapToGrid w:val="0"/>
              <w:spacing w:line="240" w:lineRule="auto"/>
              <w:jc w:val="center"/>
              <w:rPr>
                <w:b/>
                <w:bCs/>
                <w:color w:val="000000" w:themeColor="text1"/>
                <w:sz w:val="24"/>
              </w:rPr>
            </w:pPr>
            <w:r w:rsidRPr="00CC06D4">
              <w:rPr>
                <w:b/>
                <w:bCs/>
                <w:color w:val="000000" w:themeColor="text1"/>
                <w:sz w:val="24"/>
              </w:rPr>
              <w:t>25%</w:t>
            </w:r>
          </w:p>
        </w:tc>
        <w:tc>
          <w:tcPr>
            <w:tcW w:w="972" w:type="dxa"/>
            <w:gridSpan w:val="6"/>
            <w:vAlign w:val="center"/>
          </w:tcPr>
          <w:p w14:paraId="034D0B11" w14:textId="77777777" w:rsidR="00DF2C72" w:rsidRPr="00CC06D4" w:rsidRDefault="00DF2C72" w:rsidP="001150C2">
            <w:pPr>
              <w:pStyle w:val="afc"/>
              <w:snapToGrid w:val="0"/>
              <w:spacing w:line="240" w:lineRule="auto"/>
              <w:jc w:val="center"/>
              <w:rPr>
                <w:b/>
                <w:bCs/>
                <w:color w:val="000000" w:themeColor="text1"/>
                <w:sz w:val="24"/>
              </w:rPr>
            </w:pPr>
            <w:r w:rsidRPr="00CC06D4">
              <w:rPr>
                <w:b/>
                <w:bCs/>
                <w:color w:val="000000" w:themeColor="text1"/>
                <w:sz w:val="24"/>
              </w:rPr>
              <w:t>37%</w:t>
            </w:r>
          </w:p>
        </w:tc>
        <w:tc>
          <w:tcPr>
            <w:tcW w:w="971" w:type="dxa"/>
            <w:gridSpan w:val="6"/>
            <w:shd w:val="clear" w:color="auto" w:fill="auto"/>
            <w:vAlign w:val="center"/>
          </w:tcPr>
          <w:p w14:paraId="3DAE452C" w14:textId="77777777" w:rsidR="00DF2C72" w:rsidRPr="00CC06D4" w:rsidRDefault="00DF2C72" w:rsidP="001150C2">
            <w:pPr>
              <w:pStyle w:val="afc"/>
              <w:snapToGrid w:val="0"/>
              <w:spacing w:line="240" w:lineRule="auto"/>
              <w:jc w:val="center"/>
              <w:rPr>
                <w:b/>
                <w:bCs/>
                <w:color w:val="000000" w:themeColor="text1"/>
                <w:sz w:val="24"/>
              </w:rPr>
            </w:pPr>
            <w:r w:rsidRPr="00CC06D4">
              <w:rPr>
                <w:b/>
                <w:bCs/>
                <w:color w:val="000000" w:themeColor="text1"/>
                <w:sz w:val="24"/>
              </w:rPr>
              <w:t>50%</w:t>
            </w:r>
          </w:p>
        </w:tc>
        <w:tc>
          <w:tcPr>
            <w:tcW w:w="971" w:type="dxa"/>
            <w:gridSpan w:val="3"/>
            <w:shd w:val="clear" w:color="auto" w:fill="auto"/>
            <w:vAlign w:val="center"/>
          </w:tcPr>
          <w:p w14:paraId="61A07317" w14:textId="77777777" w:rsidR="00DF2C72" w:rsidRPr="00CC06D4" w:rsidRDefault="00DF2C72" w:rsidP="001150C2">
            <w:pPr>
              <w:pStyle w:val="afc"/>
              <w:snapToGrid w:val="0"/>
              <w:spacing w:line="240" w:lineRule="auto"/>
              <w:jc w:val="center"/>
              <w:rPr>
                <w:b/>
                <w:bCs/>
                <w:color w:val="000000" w:themeColor="text1"/>
                <w:sz w:val="24"/>
              </w:rPr>
            </w:pPr>
            <w:r w:rsidRPr="00CC06D4">
              <w:rPr>
                <w:b/>
                <w:bCs/>
                <w:color w:val="000000" w:themeColor="text1"/>
                <w:sz w:val="24"/>
              </w:rPr>
              <w:t>62%</w:t>
            </w:r>
          </w:p>
        </w:tc>
        <w:tc>
          <w:tcPr>
            <w:tcW w:w="971" w:type="dxa"/>
            <w:gridSpan w:val="3"/>
            <w:shd w:val="clear" w:color="auto" w:fill="auto"/>
            <w:vAlign w:val="center"/>
          </w:tcPr>
          <w:p w14:paraId="636C1C7C" w14:textId="77777777" w:rsidR="00DF2C72" w:rsidRPr="00CC06D4" w:rsidRDefault="00DF2C72" w:rsidP="001150C2">
            <w:pPr>
              <w:pStyle w:val="afc"/>
              <w:snapToGrid w:val="0"/>
              <w:spacing w:line="240" w:lineRule="auto"/>
              <w:jc w:val="center"/>
              <w:rPr>
                <w:b/>
                <w:bCs/>
                <w:color w:val="000000" w:themeColor="text1"/>
                <w:sz w:val="24"/>
              </w:rPr>
            </w:pPr>
            <w:r w:rsidRPr="00CC06D4">
              <w:rPr>
                <w:b/>
                <w:bCs/>
                <w:color w:val="000000" w:themeColor="text1"/>
                <w:sz w:val="24"/>
              </w:rPr>
              <w:t>75%</w:t>
            </w:r>
          </w:p>
        </w:tc>
        <w:tc>
          <w:tcPr>
            <w:tcW w:w="971" w:type="dxa"/>
            <w:gridSpan w:val="3"/>
            <w:shd w:val="clear" w:color="auto" w:fill="auto"/>
            <w:vAlign w:val="center"/>
          </w:tcPr>
          <w:p w14:paraId="458DA6CD" w14:textId="77777777" w:rsidR="00DF2C72" w:rsidRPr="00CC06D4" w:rsidRDefault="00DF2C72" w:rsidP="001150C2">
            <w:pPr>
              <w:pStyle w:val="afc"/>
              <w:snapToGrid w:val="0"/>
              <w:spacing w:line="240" w:lineRule="auto"/>
              <w:jc w:val="center"/>
              <w:rPr>
                <w:b/>
                <w:bCs/>
                <w:color w:val="000000" w:themeColor="text1"/>
                <w:sz w:val="24"/>
              </w:rPr>
            </w:pPr>
            <w:r w:rsidRPr="00CC06D4">
              <w:rPr>
                <w:b/>
                <w:bCs/>
                <w:color w:val="000000" w:themeColor="text1"/>
                <w:sz w:val="24"/>
              </w:rPr>
              <w:t>87%</w:t>
            </w:r>
          </w:p>
        </w:tc>
        <w:tc>
          <w:tcPr>
            <w:tcW w:w="971" w:type="dxa"/>
            <w:gridSpan w:val="3"/>
            <w:vAlign w:val="center"/>
          </w:tcPr>
          <w:p w14:paraId="6644D392" w14:textId="77777777" w:rsidR="00DF2C72" w:rsidRPr="00CC06D4" w:rsidRDefault="00DF2C72" w:rsidP="001150C2">
            <w:pPr>
              <w:pStyle w:val="afc"/>
              <w:snapToGrid w:val="0"/>
              <w:spacing w:line="240" w:lineRule="auto"/>
              <w:jc w:val="center"/>
              <w:rPr>
                <w:b/>
                <w:bCs/>
                <w:color w:val="000000" w:themeColor="text1"/>
                <w:sz w:val="24"/>
              </w:rPr>
            </w:pPr>
            <w:r w:rsidRPr="00CC06D4">
              <w:rPr>
                <w:b/>
                <w:bCs/>
                <w:color w:val="000000" w:themeColor="text1"/>
                <w:sz w:val="24"/>
              </w:rPr>
              <w:t>100%</w:t>
            </w:r>
          </w:p>
        </w:tc>
      </w:tr>
      <w:tr w:rsidR="00DF2C72" w:rsidRPr="00CC06D4" w14:paraId="1606DAC5" w14:textId="77777777" w:rsidTr="00AC62C1">
        <w:tblPrEx>
          <w:tblLook w:val="04A0" w:firstRow="1" w:lastRow="0" w:firstColumn="1" w:lastColumn="0" w:noHBand="0" w:noVBand="1"/>
        </w:tblPrEx>
        <w:trPr>
          <w:cantSplit/>
          <w:trHeight w:val="359"/>
        </w:trPr>
        <w:tc>
          <w:tcPr>
            <w:tcW w:w="9446" w:type="dxa"/>
            <w:gridSpan w:val="37"/>
            <w:hideMark/>
          </w:tcPr>
          <w:p w14:paraId="2C716A46" w14:textId="77777777" w:rsidR="00DF2C72" w:rsidRPr="00CC06D4" w:rsidRDefault="00DF2C72" w:rsidP="001150C2">
            <w:pPr>
              <w:pStyle w:val="afc"/>
              <w:snapToGrid w:val="0"/>
              <w:spacing w:line="240" w:lineRule="auto"/>
              <w:rPr>
                <w:bCs/>
                <w:color w:val="000000" w:themeColor="text1"/>
                <w:kern w:val="2"/>
                <w:sz w:val="24"/>
              </w:rPr>
            </w:pPr>
            <w:r w:rsidRPr="00CC06D4">
              <w:rPr>
                <w:bCs/>
                <w:color w:val="000000" w:themeColor="text1"/>
                <w:kern w:val="2"/>
                <w:sz w:val="24"/>
              </w:rPr>
              <w:t>分項</w:t>
            </w:r>
            <w:r w:rsidRPr="00CC06D4">
              <w:rPr>
                <w:bCs/>
                <w:color w:val="000000" w:themeColor="text1"/>
                <w:kern w:val="2"/>
                <w:sz w:val="24"/>
              </w:rPr>
              <w:t>D</w:t>
            </w:r>
            <w:r w:rsidRPr="00CC06D4">
              <w:rPr>
                <w:bCs/>
                <w:color w:val="000000" w:themeColor="text1"/>
                <w:kern w:val="2"/>
                <w:sz w:val="24"/>
              </w:rPr>
              <w:t>、</w:t>
            </w:r>
            <w:r w:rsidRPr="00CC06D4">
              <w:rPr>
                <w:bCs/>
                <w:color w:val="000000" w:themeColor="text1"/>
                <w:sz w:val="24"/>
              </w:rPr>
              <w:t>AIM</w:t>
            </w:r>
            <w:r w:rsidRPr="00CC06D4">
              <w:rPr>
                <w:bCs/>
                <w:color w:val="000000" w:themeColor="text1"/>
                <w:sz w:val="24"/>
              </w:rPr>
              <w:t>載具應用</w:t>
            </w:r>
          </w:p>
        </w:tc>
      </w:tr>
      <w:tr w:rsidR="00133C49" w:rsidRPr="00CC06D4" w14:paraId="2337D783" w14:textId="77777777" w:rsidTr="00733F00">
        <w:tblPrEx>
          <w:tblLook w:val="04A0" w:firstRow="1" w:lastRow="0" w:firstColumn="1" w:lastColumn="0" w:noHBand="0" w:noVBand="1"/>
        </w:tblPrEx>
        <w:trPr>
          <w:cantSplit/>
        </w:trPr>
        <w:tc>
          <w:tcPr>
            <w:tcW w:w="1689" w:type="dxa"/>
            <w:gridSpan w:val="2"/>
            <w:hideMark/>
          </w:tcPr>
          <w:p w14:paraId="20037B27" w14:textId="305D6FFE" w:rsidR="00133C49" w:rsidRPr="00CC06D4" w:rsidRDefault="00133C49" w:rsidP="00133C49">
            <w:pPr>
              <w:snapToGrid w:val="0"/>
              <w:spacing w:line="240" w:lineRule="auto"/>
              <w:rPr>
                <w:color w:val="000000" w:themeColor="text1"/>
              </w:rPr>
            </w:pPr>
            <w:r w:rsidRPr="00775BD2">
              <w:rPr>
                <w:rFonts w:hint="eastAsia"/>
                <w:color w:val="000000" w:themeColor="text1"/>
              </w:rPr>
              <w:t>D.1</w:t>
            </w:r>
            <w:r w:rsidRPr="00775BD2">
              <w:rPr>
                <w:rFonts w:hint="eastAsia"/>
                <w:color w:val="000000" w:themeColor="text1"/>
              </w:rPr>
              <w:t>警用</w:t>
            </w:r>
            <w:r w:rsidRPr="00775BD2">
              <w:rPr>
                <w:rFonts w:hint="eastAsia"/>
                <w:color w:val="000000" w:themeColor="text1"/>
              </w:rPr>
              <w:t>SmartCam</w:t>
            </w:r>
            <w:r w:rsidRPr="00775BD2">
              <w:rPr>
                <w:rFonts w:hint="eastAsia"/>
                <w:color w:val="000000" w:themeColor="text1"/>
              </w:rPr>
              <w:t>載具開發與驗證</w:t>
            </w:r>
          </w:p>
        </w:tc>
        <w:tc>
          <w:tcPr>
            <w:tcW w:w="323" w:type="dxa"/>
            <w:gridSpan w:val="2"/>
            <w:vAlign w:val="center"/>
          </w:tcPr>
          <w:p w14:paraId="40985ADD"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2FE2A601"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25074669"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23250004"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gridSpan w:val="2"/>
            <w:vAlign w:val="center"/>
          </w:tcPr>
          <w:p w14:paraId="5D7E5312"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5AEA94C6" w14:textId="1630DF33"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745A5CDF"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49A9DB43"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144D63BF"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gridSpan w:val="2"/>
            <w:vAlign w:val="center"/>
          </w:tcPr>
          <w:p w14:paraId="77F85805"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0D55BC85"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shd w:val="clear" w:color="auto" w:fill="FFFFFF"/>
            <w:vAlign w:val="center"/>
          </w:tcPr>
          <w:p w14:paraId="5C7F791F" w14:textId="77777777" w:rsidR="00133C49" w:rsidRPr="005406F9" w:rsidRDefault="00133C49" w:rsidP="00133C49">
            <w:pPr>
              <w:pStyle w:val="afc"/>
              <w:snapToGrid w:val="0"/>
              <w:spacing w:line="240" w:lineRule="auto"/>
              <w:jc w:val="distribute"/>
              <w:rPr>
                <w:color w:val="C00000"/>
                <w:sz w:val="18"/>
                <w:szCs w:val="18"/>
              </w:rPr>
            </w:pPr>
            <w:r w:rsidRPr="005406F9">
              <w:rPr>
                <w:color w:val="C00000"/>
                <w:sz w:val="18"/>
                <w:szCs w:val="18"/>
              </w:rPr>
              <w:t>D</w:t>
            </w:r>
          </w:p>
          <w:p w14:paraId="543C6B1C" w14:textId="215694EC" w:rsidR="00133C49" w:rsidRPr="00CC06D4" w:rsidRDefault="00133C49" w:rsidP="00133C49">
            <w:pPr>
              <w:pStyle w:val="afc"/>
              <w:snapToGrid w:val="0"/>
              <w:spacing w:line="240" w:lineRule="auto"/>
              <w:jc w:val="distribute"/>
              <w:rPr>
                <w:color w:val="000000" w:themeColor="text1"/>
                <w:kern w:val="2"/>
                <w:sz w:val="20"/>
              </w:rPr>
            </w:pPr>
            <w:r w:rsidRPr="005406F9">
              <w:rPr>
                <w:color w:val="C00000"/>
                <w:sz w:val="18"/>
                <w:szCs w:val="18"/>
              </w:rPr>
              <w:t>1.1</w:t>
            </w:r>
          </w:p>
        </w:tc>
        <w:tc>
          <w:tcPr>
            <w:tcW w:w="323" w:type="dxa"/>
            <w:shd w:val="clear" w:color="auto" w:fill="FFFFFF"/>
            <w:vAlign w:val="center"/>
          </w:tcPr>
          <w:p w14:paraId="2CE5F1C2"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shd w:val="clear" w:color="auto" w:fill="FFFFFF"/>
            <w:vAlign w:val="center"/>
          </w:tcPr>
          <w:p w14:paraId="0C785820"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shd w:val="clear" w:color="auto" w:fill="FFFFFF"/>
            <w:vAlign w:val="center"/>
          </w:tcPr>
          <w:p w14:paraId="7FD98363"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56925CE8"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4803185B"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39CA405D"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1F13F971"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vAlign w:val="center"/>
          </w:tcPr>
          <w:p w14:paraId="5C552CBB"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4AA1E31E"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3F92BFEE"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119BE27A" w14:textId="77777777" w:rsidR="00133C49" w:rsidRPr="005406F9" w:rsidRDefault="00133C49" w:rsidP="00133C49">
            <w:pPr>
              <w:pStyle w:val="afc"/>
              <w:snapToGrid w:val="0"/>
              <w:spacing w:line="240" w:lineRule="auto"/>
              <w:jc w:val="distribute"/>
              <w:rPr>
                <w:color w:val="C00000"/>
                <w:kern w:val="2"/>
                <w:sz w:val="20"/>
              </w:rPr>
            </w:pPr>
            <w:r w:rsidRPr="005406F9">
              <w:rPr>
                <w:color w:val="C00000"/>
                <w:kern w:val="2"/>
                <w:sz w:val="20"/>
              </w:rPr>
              <w:t>D</w:t>
            </w:r>
          </w:p>
          <w:p w14:paraId="7BD9D29E" w14:textId="244C1366" w:rsidR="00133C49" w:rsidRPr="00CC06D4" w:rsidRDefault="00133C49" w:rsidP="00133C49">
            <w:pPr>
              <w:pStyle w:val="afc"/>
              <w:snapToGrid w:val="0"/>
              <w:spacing w:line="240" w:lineRule="auto"/>
              <w:jc w:val="distribute"/>
              <w:rPr>
                <w:color w:val="000000" w:themeColor="text1"/>
                <w:kern w:val="2"/>
                <w:sz w:val="20"/>
              </w:rPr>
            </w:pPr>
            <w:r w:rsidRPr="005406F9">
              <w:rPr>
                <w:color w:val="C00000"/>
                <w:kern w:val="2"/>
                <w:sz w:val="20"/>
              </w:rPr>
              <w:t>1.2</w:t>
            </w:r>
          </w:p>
        </w:tc>
        <w:tc>
          <w:tcPr>
            <w:tcW w:w="324" w:type="dxa"/>
            <w:vAlign w:val="center"/>
          </w:tcPr>
          <w:p w14:paraId="6E71EA56" w14:textId="77777777" w:rsidR="00133C49" w:rsidRPr="00CC06D4" w:rsidRDefault="00133C49" w:rsidP="00133C49">
            <w:pPr>
              <w:pStyle w:val="afc"/>
              <w:snapToGrid w:val="0"/>
              <w:spacing w:line="240" w:lineRule="auto"/>
              <w:jc w:val="distribute"/>
              <w:rPr>
                <w:color w:val="000000" w:themeColor="text1"/>
                <w:kern w:val="2"/>
                <w:sz w:val="20"/>
              </w:rPr>
            </w:pPr>
          </w:p>
        </w:tc>
      </w:tr>
      <w:tr w:rsidR="00133C49" w:rsidRPr="00CC06D4" w14:paraId="25404006" w14:textId="77777777" w:rsidTr="00733F00">
        <w:tblPrEx>
          <w:tblLook w:val="04A0" w:firstRow="1" w:lastRow="0" w:firstColumn="1" w:lastColumn="0" w:noHBand="0" w:noVBand="1"/>
        </w:tblPrEx>
        <w:trPr>
          <w:cantSplit/>
        </w:trPr>
        <w:tc>
          <w:tcPr>
            <w:tcW w:w="1689" w:type="dxa"/>
            <w:gridSpan w:val="2"/>
          </w:tcPr>
          <w:p w14:paraId="365AC94B" w14:textId="486BA5DF" w:rsidR="00133C49" w:rsidRPr="00CC06D4" w:rsidRDefault="00133C49" w:rsidP="00133C49">
            <w:pPr>
              <w:snapToGrid w:val="0"/>
              <w:spacing w:line="240" w:lineRule="auto"/>
              <w:rPr>
                <w:color w:val="000000" w:themeColor="text1"/>
                <w:kern w:val="2"/>
              </w:rPr>
            </w:pPr>
            <w:r w:rsidRPr="00CC06D4">
              <w:rPr>
                <w:color w:val="000000" w:themeColor="text1"/>
                <w:kern w:val="2"/>
              </w:rPr>
              <w:t>D.</w:t>
            </w:r>
            <w:r>
              <w:rPr>
                <w:color w:val="000000" w:themeColor="text1"/>
                <w:kern w:val="2"/>
              </w:rPr>
              <w:t>2</w:t>
            </w:r>
            <w:r w:rsidRPr="00CC06D4">
              <w:rPr>
                <w:color w:val="000000" w:themeColor="text1"/>
              </w:rPr>
              <w:t>車規電路板平台軟硬體設計</w:t>
            </w:r>
          </w:p>
        </w:tc>
        <w:tc>
          <w:tcPr>
            <w:tcW w:w="323" w:type="dxa"/>
            <w:gridSpan w:val="2"/>
            <w:vAlign w:val="center"/>
          </w:tcPr>
          <w:p w14:paraId="53E910C5"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2F353D32"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287962A9"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53CAA969"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gridSpan w:val="2"/>
            <w:vAlign w:val="center"/>
          </w:tcPr>
          <w:p w14:paraId="20D20DF1"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159108EC" w14:textId="77777777" w:rsidR="00133C49" w:rsidRPr="00CC06D4" w:rsidRDefault="00133C49" w:rsidP="00133C49">
            <w:pPr>
              <w:pStyle w:val="afc"/>
              <w:snapToGrid w:val="0"/>
              <w:spacing w:line="240" w:lineRule="auto"/>
              <w:jc w:val="distribute"/>
              <w:rPr>
                <w:color w:val="000000" w:themeColor="text1"/>
                <w:sz w:val="18"/>
                <w:szCs w:val="18"/>
              </w:rPr>
            </w:pPr>
            <w:r w:rsidRPr="00CC06D4">
              <w:rPr>
                <w:color w:val="000000" w:themeColor="text1"/>
                <w:sz w:val="18"/>
                <w:szCs w:val="18"/>
              </w:rPr>
              <w:t>D</w:t>
            </w:r>
          </w:p>
          <w:p w14:paraId="356DA680" w14:textId="7810098B" w:rsidR="00133C49" w:rsidRPr="00CC06D4" w:rsidRDefault="00133C49" w:rsidP="00133C49">
            <w:pPr>
              <w:pStyle w:val="afc"/>
              <w:snapToGrid w:val="0"/>
              <w:spacing w:line="240" w:lineRule="auto"/>
              <w:jc w:val="distribute"/>
              <w:rPr>
                <w:color w:val="000000" w:themeColor="text1"/>
                <w:sz w:val="18"/>
                <w:szCs w:val="18"/>
              </w:rPr>
            </w:pPr>
            <w:r>
              <w:rPr>
                <w:rFonts w:hint="eastAsia"/>
                <w:color w:val="000000" w:themeColor="text1"/>
                <w:sz w:val="18"/>
                <w:szCs w:val="18"/>
              </w:rPr>
              <w:t>2</w:t>
            </w:r>
            <w:r w:rsidRPr="00CC06D4">
              <w:rPr>
                <w:color w:val="000000" w:themeColor="text1"/>
                <w:sz w:val="18"/>
                <w:szCs w:val="18"/>
              </w:rPr>
              <w:t>.1</w:t>
            </w:r>
          </w:p>
        </w:tc>
        <w:tc>
          <w:tcPr>
            <w:tcW w:w="323" w:type="dxa"/>
            <w:gridSpan w:val="2"/>
            <w:vAlign w:val="center"/>
          </w:tcPr>
          <w:p w14:paraId="4A994F12"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767B45D2"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723272C9"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gridSpan w:val="2"/>
            <w:vAlign w:val="center"/>
          </w:tcPr>
          <w:p w14:paraId="146A7FA2"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54AF3202"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shd w:val="clear" w:color="auto" w:fill="FFFFFF"/>
            <w:vAlign w:val="center"/>
          </w:tcPr>
          <w:p w14:paraId="1A4B0219" w14:textId="77777777" w:rsidR="00133C49" w:rsidRPr="00CC06D4" w:rsidRDefault="00133C49" w:rsidP="00133C49">
            <w:pPr>
              <w:pStyle w:val="afc"/>
              <w:snapToGrid w:val="0"/>
              <w:spacing w:line="240" w:lineRule="auto"/>
              <w:jc w:val="distribute"/>
              <w:rPr>
                <w:color w:val="000000" w:themeColor="text1"/>
                <w:sz w:val="18"/>
                <w:szCs w:val="18"/>
              </w:rPr>
            </w:pPr>
            <w:r w:rsidRPr="00CC06D4">
              <w:rPr>
                <w:color w:val="000000" w:themeColor="text1"/>
                <w:sz w:val="18"/>
                <w:szCs w:val="18"/>
              </w:rPr>
              <w:t>D</w:t>
            </w:r>
          </w:p>
          <w:p w14:paraId="601E4D7E" w14:textId="4A9C4270" w:rsidR="00133C49" w:rsidRPr="00CC06D4" w:rsidRDefault="00133C49" w:rsidP="00133C49">
            <w:pPr>
              <w:pStyle w:val="afc"/>
              <w:snapToGrid w:val="0"/>
              <w:spacing w:line="240" w:lineRule="auto"/>
              <w:jc w:val="distribute"/>
              <w:rPr>
                <w:color w:val="000000" w:themeColor="text1"/>
                <w:sz w:val="18"/>
                <w:szCs w:val="18"/>
              </w:rPr>
            </w:pPr>
            <w:r>
              <w:rPr>
                <w:rFonts w:hint="eastAsia"/>
                <w:color w:val="000000" w:themeColor="text1"/>
                <w:sz w:val="18"/>
                <w:szCs w:val="18"/>
              </w:rPr>
              <w:t>2</w:t>
            </w:r>
            <w:r w:rsidRPr="00CC06D4">
              <w:rPr>
                <w:color w:val="000000" w:themeColor="text1"/>
                <w:sz w:val="18"/>
                <w:szCs w:val="18"/>
              </w:rPr>
              <w:t>.2</w:t>
            </w:r>
          </w:p>
        </w:tc>
        <w:tc>
          <w:tcPr>
            <w:tcW w:w="323" w:type="dxa"/>
            <w:shd w:val="clear" w:color="auto" w:fill="FFFFFF"/>
            <w:vAlign w:val="center"/>
          </w:tcPr>
          <w:p w14:paraId="058FC1A7"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shd w:val="clear" w:color="auto" w:fill="FFFFFF"/>
            <w:vAlign w:val="center"/>
          </w:tcPr>
          <w:p w14:paraId="7704E634"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shd w:val="clear" w:color="auto" w:fill="FFFFFF"/>
            <w:vAlign w:val="center"/>
          </w:tcPr>
          <w:p w14:paraId="12003E1F"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2E5BEE06"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17C72FF4"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4F8759F7"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169326A9"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vAlign w:val="center"/>
          </w:tcPr>
          <w:p w14:paraId="263ED147"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52EF46E4"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407F7836"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75339238"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vAlign w:val="center"/>
          </w:tcPr>
          <w:p w14:paraId="567D700B" w14:textId="77777777" w:rsidR="00133C49" w:rsidRPr="00CC06D4" w:rsidRDefault="00133C49" w:rsidP="00133C49">
            <w:pPr>
              <w:pStyle w:val="afc"/>
              <w:snapToGrid w:val="0"/>
              <w:spacing w:line="240" w:lineRule="auto"/>
              <w:jc w:val="distribute"/>
              <w:rPr>
                <w:color w:val="000000" w:themeColor="text1"/>
                <w:kern w:val="2"/>
                <w:sz w:val="20"/>
              </w:rPr>
            </w:pPr>
          </w:p>
        </w:tc>
      </w:tr>
      <w:tr w:rsidR="00133C49" w:rsidRPr="00CC06D4" w14:paraId="028819A6" w14:textId="77777777" w:rsidTr="00733F00">
        <w:tblPrEx>
          <w:tblLook w:val="04A0" w:firstRow="1" w:lastRow="0" w:firstColumn="1" w:lastColumn="0" w:noHBand="0" w:noVBand="1"/>
        </w:tblPrEx>
        <w:trPr>
          <w:cantSplit/>
        </w:trPr>
        <w:tc>
          <w:tcPr>
            <w:tcW w:w="1689" w:type="dxa"/>
            <w:gridSpan w:val="2"/>
            <w:hideMark/>
          </w:tcPr>
          <w:p w14:paraId="30537037" w14:textId="20429BB8" w:rsidR="00133C49" w:rsidRPr="00CC06D4" w:rsidRDefault="00133C49" w:rsidP="00133C49">
            <w:pPr>
              <w:snapToGrid w:val="0"/>
              <w:spacing w:line="240" w:lineRule="auto"/>
              <w:rPr>
                <w:color w:val="000000" w:themeColor="text1"/>
              </w:rPr>
            </w:pPr>
            <w:r w:rsidRPr="00CC06D4">
              <w:rPr>
                <w:color w:val="000000" w:themeColor="text1"/>
                <w:kern w:val="2"/>
              </w:rPr>
              <w:t>D.</w:t>
            </w:r>
            <w:r>
              <w:rPr>
                <w:color w:val="000000" w:themeColor="text1"/>
                <w:kern w:val="2"/>
              </w:rPr>
              <w:t>3</w:t>
            </w:r>
            <w:r w:rsidRPr="00CC06D4">
              <w:rPr>
                <w:color w:val="000000" w:themeColor="text1"/>
              </w:rPr>
              <w:t>汽車安全應用後處理開發</w:t>
            </w:r>
          </w:p>
        </w:tc>
        <w:tc>
          <w:tcPr>
            <w:tcW w:w="323" w:type="dxa"/>
            <w:gridSpan w:val="2"/>
            <w:vAlign w:val="center"/>
          </w:tcPr>
          <w:p w14:paraId="0C04CD98"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2F4FEB01"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27F75457"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566B5250"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gridSpan w:val="2"/>
            <w:vAlign w:val="center"/>
          </w:tcPr>
          <w:p w14:paraId="6E41B68E"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6A054A36"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67FCF7B8"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6EB84294"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095AE43A" w14:textId="77777777" w:rsidR="00133C49" w:rsidRPr="00CC06D4" w:rsidRDefault="00133C49" w:rsidP="00133C49">
            <w:pPr>
              <w:pStyle w:val="afc"/>
              <w:snapToGrid w:val="0"/>
              <w:spacing w:line="240" w:lineRule="auto"/>
              <w:jc w:val="distribute"/>
              <w:rPr>
                <w:color w:val="000000" w:themeColor="text1"/>
                <w:kern w:val="2"/>
                <w:sz w:val="18"/>
                <w:szCs w:val="18"/>
              </w:rPr>
            </w:pPr>
            <w:r w:rsidRPr="00CC06D4">
              <w:rPr>
                <w:color w:val="000000" w:themeColor="text1"/>
                <w:kern w:val="2"/>
                <w:sz w:val="18"/>
                <w:szCs w:val="18"/>
              </w:rPr>
              <w:t>D</w:t>
            </w:r>
          </w:p>
          <w:p w14:paraId="65076719" w14:textId="7EF24D99" w:rsidR="00133C49" w:rsidRPr="00CC06D4" w:rsidRDefault="00133C49" w:rsidP="00133C49">
            <w:pPr>
              <w:pStyle w:val="afc"/>
              <w:snapToGrid w:val="0"/>
              <w:spacing w:line="240" w:lineRule="auto"/>
              <w:jc w:val="distribute"/>
              <w:rPr>
                <w:color w:val="000000" w:themeColor="text1"/>
                <w:kern w:val="2"/>
                <w:sz w:val="20"/>
              </w:rPr>
            </w:pPr>
            <w:r>
              <w:rPr>
                <w:rFonts w:hint="eastAsia"/>
                <w:color w:val="000000" w:themeColor="text1"/>
                <w:kern w:val="2"/>
                <w:sz w:val="18"/>
                <w:szCs w:val="18"/>
              </w:rPr>
              <w:t>3</w:t>
            </w:r>
            <w:r w:rsidRPr="00CC06D4">
              <w:rPr>
                <w:color w:val="000000" w:themeColor="text1"/>
                <w:kern w:val="2"/>
                <w:sz w:val="18"/>
                <w:szCs w:val="18"/>
              </w:rPr>
              <w:t>.1</w:t>
            </w:r>
          </w:p>
        </w:tc>
        <w:tc>
          <w:tcPr>
            <w:tcW w:w="324" w:type="dxa"/>
            <w:gridSpan w:val="2"/>
            <w:vAlign w:val="center"/>
          </w:tcPr>
          <w:p w14:paraId="680B12AE"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0BD88CEF"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shd w:val="clear" w:color="auto" w:fill="FFFFFF"/>
            <w:vAlign w:val="center"/>
          </w:tcPr>
          <w:p w14:paraId="0DA359A2"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shd w:val="clear" w:color="auto" w:fill="FFFFFF"/>
            <w:vAlign w:val="center"/>
          </w:tcPr>
          <w:p w14:paraId="4EB26727"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shd w:val="clear" w:color="auto" w:fill="FFFFFF"/>
            <w:vAlign w:val="center"/>
          </w:tcPr>
          <w:p w14:paraId="2D2C3210"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shd w:val="clear" w:color="auto" w:fill="FFFFFF"/>
            <w:vAlign w:val="center"/>
          </w:tcPr>
          <w:p w14:paraId="4D808A25" w14:textId="77777777" w:rsidR="00133C49" w:rsidRPr="00CC06D4" w:rsidRDefault="00133C49" w:rsidP="00133C49">
            <w:pPr>
              <w:pStyle w:val="afc"/>
              <w:snapToGrid w:val="0"/>
              <w:spacing w:line="240" w:lineRule="auto"/>
              <w:jc w:val="distribute"/>
              <w:rPr>
                <w:color w:val="000000" w:themeColor="text1"/>
                <w:kern w:val="2"/>
                <w:sz w:val="18"/>
                <w:szCs w:val="18"/>
              </w:rPr>
            </w:pPr>
            <w:r w:rsidRPr="00CC06D4">
              <w:rPr>
                <w:color w:val="000000" w:themeColor="text1"/>
                <w:kern w:val="2"/>
                <w:sz w:val="18"/>
                <w:szCs w:val="18"/>
              </w:rPr>
              <w:t>D</w:t>
            </w:r>
          </w:p>
          <w:p w14:paraId="18AA08B9" w14:textId="57409F2E" w:rsidR="00133C49" w:rsidRPr="00CC06D4" w:rsidRDefault="00133C49" w:rsidP="00133C49">
            <w:pPr>
              <w:pStyle w:val="afc"/>
              <w:snapToGrid w:val="0"/>
              <w:spacing w:line="240" w:lineRule="auto"/>
              <w:jc w:val="distribute"/>
              <w:rPr>
                <w:color w:val="000000" w:themeColor="text1"/>
                <w:kern w:val="2"/>
                <w:sz w:val="20"/>
              </w:rPr>
            </w:pPr>
            <w:r>
              <w:rPr>
                <w:rFonts w:hint="eastAsia"/>
                <w:color w:val="000000" w:themeColor="text1"/>
                <w:kern w:val="2"/>
                <w:sz w:val="18"/>
                <w:szCs w:val="18"/>
              </w:rPr>
              <w:t>3</w:t>
            </w:r>
            <w:r w:rsidRPr="00CC06D4">
              <w:rPr>
                <w:color w:val="000000" w:themeColor="text1"/>
                <w:kern w:val="2"/>
                <w:sz w:val="18"/>
                <w:szCs w:val="18"/>
              </w:rPr>
              <w:t>.2</w:t>
            </w:r>
          </w:p>
        </w:tc>
        <w:tc>
          <w:tcPr>
            <w:tcW w:w="323" w:type="dxa"/>
            <w:vAlign w:val="center"/>
          </w:tcPr>
          <w:p w14:paraId="4E1D659E" w14:textId="77777777" w:rsidR="00133C49" w:rsidRPr="00CC06D4" w:rsidRDefault="00133C49" w:rsidP="00133C49">
            <w:pPr>
              <w:pStyle w:val="afc"/>
              <w:snapToGrid w:val="0"/>
              <w:spacing w:line="240" w:lineRule="auto"/>
              <w:jc w:val="distribute"/>
              <w:rPr>
                <w:color w:val="000000" w:themeColor="text1"/>
                <w:kern w:val="2"/>
                <w:sz w:val="18"/>
                <w:szCs w:val="18"/>
              </w:rPr>
            </w:pPr>
          </w:p>
        </w:tc>
        <w:tc>
          <w:tcPr>
            <w:tcW w:w="323" w:type="dxa"/>
            <w:vAlign w:val="center"/>
          </w:tcPr>
          <w:p w14:paraId="58D03204" w14:textId="77777777" w:rsidR="00133C49" w:rsidRPr="00CC06D4" w:rsidRDefault="00133C49" w:rsidP="00133C49">
            <w:pPr>
              <w:pStyle w:val="afc"/>
              <w:snapToGrid w:val="0"/>
              <w:spacing w:line="240" w:lineRule="auto"/>
              <w:jc w:val="distribute"/>
              <w:rPr>
                <w:color w:val="000000" w:themeColor="text1"/>
                <w:kern w:val="2"/>
                <w:sz w:val="18"/>
                <w:szCs w:val="18"/>
              </w:rPr>
            </w:pPr>
          </w:p>
        </w:tc>
        <w:tc>
          <w:tcPr>
            <w:tcW w:w="323" w:type="dxa"/>
            <w:vAlign w:val="center"/>
          </w:tcPr>
          <w:p w14:paraId="461BB891" w14:textId="77777777" w:rsidR="00133C49" w:rsidRPr="00CC06D4" w:rsidRDefault="00133C49" w:rsidP="00133C49">
            <w:pPr>
              <w:pStyle w:val="afc"/>
              <w:snapToGrid w:val="0"/>
              <w:spacing w:line="240" w:lineRule="auto"/>
              <w:jc w:val="distribute"/>
              <w:rPr>
                <w:color w:val="000000" w:themeColor="text1"/>
                <w:kern w:val="2"/>
                <w:sz w:val="18"/>
                <w:szCs w:val="18"/>
              </w:rPr>
            </w:pPr>
          </w:p>
        </w:tc>
        <w:tc>
          <w:tcPr>
            <w:tcW w:w="323" w:type="dxa"/>
            <w:vAlign w:val="center"/>
          </w:tcPr>
          <w:p w14:paraId="308468D8" w14:textId="77777777" w:rsidR="00133C49" w:rsidRPr="00CC06D4" w:rsidRDefault="00133C49" w:rsidP="00133C49">
            <w:pPr>
              <w:pStyle w:val="afc"/>
              <w:snapToGrid w:val="0"/>
              <w:spacing w:line="240" w:lineRule="auto"/>
              <w:jc w:val="distribute"/>
              <w:rPr>
                <w:color w:val="000000" w:themeColor="text1"/>
                <w:kern w:val="2"/>
                <w:sz w:val="18"/>
                <w:szCs w:val="18"/>
              </w:rPr>
            </w:pPr>
          </w:p>
        </w:tc>
        <w:tc>
          <w:tcPr>
            <w:tcW w:w="324" w:type="dxa"/>
            <w:vAlign w:val="center"/>
          </w:tcPr>
          <w:p w14:paraId="62B6FBF6" w14:textId="77777777" w:rsidR="00133C49" w:rsidRPr="00CC06D4" w:rsidRDefault="00133C49" w:rsidP="00133C49">
            <w:pPr>
              <w:pStyle w:val="afc"/>
              <w:snapToGrid w:val="0"/>
              <w:spacing w:line="240" w:lineRule="auto"/>
              <w:jc w:val="distribute"/>
              <w:rPr>
                <w:color w:val="000000" w:themeColor="text1"/>
                <w:kern w:val="2"/>
                <w:sz w:val="18"/>
                <w:szCs w:val="18"/>
              </w:rPr>
            </w:pPr>
          </w:p>
        </w:tc>
        <w:tc>
          <w:tcPr>
            <w:tcW w:w="323" w:type="dxa"/>
            <w:vAlign w:val="center"/>
          </w:tcPr>
          <w:p w14:paraId="20ECEFE0" w14:textId="77777777" w:rsidR="00133C49" w:rsidRPr="00CC06D4" w:rsidRDefault="00133C49" w:rsidP="00133C49">
            <w:pPr>
              <w:pStyle w:val="afc"/>
              <w:snapToGrid w:val="0"/>
              <w:spacing w:line="240" w:lineRule="auto"/>
              <w:jc w:val="distribute"/>
              <w:rPr>
                <w:color w:val="000000" w:themeColor="text1"/>
                <w:kern w:val="2"/>
                <w:sz w:val="18"/>
                <w:szCs w:val="18"/>
              </w:rPr>
            </w:pPr>
          </w:p>
        </w:tc>
        <w:tc>
          <w:tcPr>
            <w:tcW w:w="323" w:type="dxa"/>
            <w:vAlign w:val="center"/>
          </w:tcPr>
          <w:p w14:paraId="3CBB203E" w14:textId="77777777" w:rsidR="00133C49" w:rsidRPr="00CC06D4" w:rsidRDefault="00133C49" w:rsidP="00133C49">
            <w:pPr>
              <w:pStyle w:val="afc"/>
              <w:kinsoku w:val="0"/>
              <w:snapToGrid w:val="0"/>
              <w:spacing w:line="240" w:lineRule="auto"/>
              <w:jc w:val="distribute"/>
              <w:rPr>
                <w:color w:val="000000" w:themeColor="text1"/>
                <w:kern w:val="2"/>
                <w:sz w:val="18"/>
                <w:szCs w:val="18"/>
              </w:rPr>
            </w:pPr>
          </w:p>
        </w:tc>
        <w:tc>
          <w:tcPr>
            <w:tcW w:w="323" w:type="dxa"/>
            <w:vAlign w:val="center"/>
          </w:tcPr>
          <w:p w14:paraId="71D0C961"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vAlign w:val="center"/>
          </w:tcPr>
          <w:p w14:paraId="71CA8CCA" w14:textId="77777777" w:rsidR="00133C49" w:rsidRPr="00CC06D4" w:rsidRDefault="00133C49" w:rsidP="00133C49">
            <w:pPr>
              <w:pStyle w:val="afc"/>
              <w:snapToGrid w:val="0"/>
              <w:spacing w:line="240" w:lineRule="auto"/>
              <w:jc w:val="distribute"/>
              <w:rPr>
                <w:color w:val="000000" w:themeColor="text1"/>
                <w:kern w:val="2"/>
                <w:sz w:val="20"/>
              </w:rPr>
            </w:pPr>
          </w:p>
        </w:tc>
      </w:tr>
      <w:tr w:rsidR="00133C49" w:rsidRPr="00CC06D4" w14:paraId="61E8917D" w14:textId="77777777" w:rsidTr="00733F00">
        <w:tblPrEx>
          <w:tblLook w:val="04A0" w:firstRow="1" w:lastRow="0" w:firstColumn="1" w:lastColumn="0" w:noHBand="0" w:noVBand="1"/>
        </w:tblPrEx>
        <w:trPr>
          <w:cantSplit/>
        </w:trPr>
        <w:tc>
          <w:tcPr>
            <w:tcW w:w="1689" w:type="dxa"/>
            <w:gridSpan w:val="2"/>
            <w:hideMark/>
          </w:tcPr>
          <w:p w14:paraId="3A4C96F3" w14:textId="356DC82F" w:rsidR="00133C49" w:rsidRPr="00CC06D4" w:rsidRDefault="00133C49" w:rsidP="00133C49">
            <w:pPr>
              <w:snapToGrid w:val="0"/>
              <w:spacing w:line="240" w:lineRule="auto"/>
              <w:rPr>
                <w:color w:val="000000" w:themeColor="text1"/>
              </w:rPr>
            </w:pPr>
            <w:r w:rsidRPr="00CC06D4">
              <w:rPr>
                <w:color w:val="000000" w:themeColor="text1"/>
                <w:kern w:val="2"/>
              </w:rPr>
              <w:t>D.</w:t>
            </w:r>
            <w:r>
              <w:rPr>
                <w:color w:val="000000" w:themeColor="text1"/>
                <w:kern w:val="2"/>
              </w:rPr>
              <w:t>4</w:t>
            </w:r>
            <w:r w:rsidRPr="00CC06D4">
              <w:rPr>
                <w:color w:val="000000" w:themeColor="text1"/>
              </w:rPr>
              <w:t>載具實車驗證與產品系統測試</w:t>
            </w:r>
          </w:p>
        </w:tc>
        <w:tc>
          <w:tcPr>
            <w:tcW w:w="323" w:type="dxa"/>
            <w:gridSpan w:val="2"/>
            <w:vAlign w:val="center"/>
          </w:tcPr>
          <w:p w14:paraId="2747B11D"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04625EEF"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4CE0AF8B"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62BB5497"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gridSpan w:val="2"/>
            <w:vAlign w:val="center"/>
          </w:tcPr>
          <w:p w14:paraId="47A910AD"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3BF1A54C"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405F3664"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1FB675BE"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35CFC494"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gridSpan w:val="2"/>
            <w:vAlign w:val="center"/>
          </w:tcPr>
          <w:p w14:paraId="7EB53156"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gridSpan w:val="2"/>
            <w:vAlign w:val="center"/>
          </w:tcPr>
          <w:p w14:paraId="0832ACB4"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shd w:val="clear" w:color="auto" w:fill="FFFFFF"/>
            <w:vAlign w:val="center"/>
          </w:tcPr>
          <w:p w14:paraId="1B181DA1"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shd w:val="clear" w:color="auto" w:fill="FFFFFF"/>
            <w:vAlign w:val="center"/>
          </w:tcPr>
          <w:p w14:paraId="073571B9"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shd w:val="clear" w:color="auto" w:fill="FFFFFF"/>
            <w:vAlign w:val="center"/>
          </w:tcPr>
          <w:p w14:paraId="28587D95" w14:textId="77777777" w:rsidR="00133C49" w:rsidRPr="00CC06D4" w:rsidRDefault="00133C49" w:rsidP="00133C49">
            <w:pPr>
              <w:pStyle w:val="afc"/>
              <w:snapToGrid w:val="0"/>
              <w:spacing w:line="240" w:lineRule="auto"/>
              <w:jc w:val="distribute"/>
              <w:rPr>
                <w:color w:val="000000" w:themeColor="text1"/>
                <w:kern w:val="2"/>
                <w:sz w:val="20"/>
              </w:rPr>
            </w:pPr>
          </w:p>
        </w:tc>
        <w:tc>
          <w:tcPr>
            <w:tcW w:w="324" w:type="dxa"/>
            <w:shd w:val="clear" w:color="auto" w:fill="FFFFFF"/>
            <w:vAlign w:val="center"/>
          </w:tcPr>
          <w:p w14:paraId="65D67985"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7000CC97"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69B59E8F" w14:textId="77777777" w:rsidR="00133C49" w:rsidRPr="00CC06D4" w:rsidRDefault="00133C49" w:rsidP="00133C49">
            <w:pPr>
              <w:pStyle w:val="afc"/>
              <w:snapToGrid w:val="0"/>
              <w:spacing w:line="240" w:lineRule="auto"/>
              <w:jc w:val="distribute"/>
              <w:rPr>
                <w:color w:val="000000" w:themeColor="text1"/>
                <w:kern w:val="2"/>
                <w:sz w:val="20"/>
              </w:rPr>
            </w:pPr>
          </w:p>
        </w:tc>
        <w:tc>
          <w:tcPr>
            <w:tcW w:w="323" w:type="dxa"/>
            <w:vAlign w:val="center"/>
          </w:tcPr>
          <w:p w14:paraId="3BD4DF87" w14:textId="77777777" w:rsidR="00133C49" w:rsidRPr="00CC06D4" w:rsidRDefault="00133C49" w:rsidP="00133C49">
            <w:pPr>
              <w:pStyle w:val="afc"/>
              <w:snapToGrid w:val="0"/>
              <w:spacing w:line="240" w:lineRule="auto"/>
              <w:jc w:val="distribute"/>
              <w:rPr>
                <w:color w:val="000000" w:themeColor="text1"/>
                <w:kern w:val="2"/>
                <w:sz w:val="18"/>
                <w:szCs w:val="18"/>
              </w:rPr>
            </w:pPr>
            <w:r w:rsidRPr="00CC06D4">
              <w:rPr>
                <w:color w:val="000000" w:themeColor="text1"/>
                <w:kern w:val="2"/>
                <w:sz w:val="18"/>
                <w:szCs w:val="18"/>
              </w:rPr>
              <w:t>D</w:t>
            </w:r>
          </w:p>
          <w:p w14:paraId="0958B728" w14:textId="709010B0" w:rsidR="00133C49" w:rsidRPr="00CC06D4" w:rsidRDefault="00133C49" w:rsidP="00133C49">
            <w:pPr>
              <w:pStyle w:val="afc"/>
              <w:snapToGrid w:val="0"/>
              <w:spacing w:line="240" w:lineRule="auto"/>
              <w:jc w:val="distribute"/>
              <w:rPr>
                <w:color w:val="000000" w:themeColor="text1"/>
                <w:kern w:val="2"/>
                <w:sz w:val="18"/>
                <w:szCs w:val="18"/>
              </w:rPr>
            </w:pPr>
            <w:r>
              <w:rPr>
                <w:rFonts w:hint="eastAsia"/>
                <w:color w:val="000000" w:themeColor="text1"/>
                <w:kern w:val="2"/>
                <w:sz w:val="18"/>
                <w:szCs w:val="18"/>
              </w:rPr>
              <w:t>4</w:t>
            </w:r>
            <w:r w:rsidRPr="00CC06D4">
              <w:rPr>
                <w:color w:val="000000" w:themeColor="text1"/>
                <w:kern w:val="2"/>
                <w:sz w:val="18"/>
                <w:szCs w:val="18"/>
              </w:rPr>
              <w:t>.1</w:t>
            </w:r>
          </w:p>
        </w:tc>
        <w:tc>
          <w:tcPr>
            <w:tcW w:w="323" w:type="dxa"/>
            <w:vAlign w:val="center"/>
          </w:tcPr>
          <w:p w14:paraId="2B77225E" w14:textId="77777777" w:rsidR="00133C49" w:rsidRPr="00CC06D4" w:rsidRDefault="00133C49" w:rsidP="00133C49">
            <w:pPr>
              <w:pStyle w:val="afc"/>
              <w:snapToGrid w:val="0"/>
              <w:spacing w:line="240" w:lineRule="auto"/>
              <w:jc w:val="distribute"/>
              <w:rPr>
                <w:color w:val="000000" w:themeColor="text1"/>
                <w:kern w:val="2"/>
                <w:sz w:val="18"/>
                <w:szCs w:val="18"/>
              </w:rPr>
            </w:pPr>
          </w:p>
        </w:tc>
        <w:tc>
          <w:tcPr>
            <w:tcW w:w="324" w:type="dxa"/>
            <w:vAlign w:val="center"/>
          </w:tcPr>
          <w:p w14:paraId="146E49C4" w14:textId="77777777" w:rsidR="00133C49" w:rsidRPr="00CC06D4" w:rsidRDefault="00133C49" w:rsidP="00133C49">
            <w:pPr>
              <w:pStyle w:val="afc"/>
              <w:snapToGrid w:val="0"/>
              <w:spacing w:line="240" w:lineRule="auto"/>
              <w:jc w:val="distribute"/>
              <w:rPr>
                <w:color w:val="000000" w:themeColor="text1"/>
                <w:kern w:val="2"/>
                <w:sz w:val="18"/>
                <w:szCs w:val="18"/>
              </w:rPr>
            </w:pPr>
          </w:p>
        </w:tc>
        <w:tc>
          <w:tcPr>
            <w:tcW w:w="323" w:type="dxa"/>
            <w:vAlign w:val="center"/>
          </w:tcPr>
          <w:p w14:paraId="6610A0F8" w14:textId="77777777" w:rsidR="00133C49" w:rsidRPr="00CC06D4" w:rsidRDefault="00133C49" w:rsidP="00133C49">
            <w:pPr>
              <w:pStyle w:val="afc"/>
              <w:snapToGrid w:val="0"/>
              <w:spacing w:line="240" w:lineRule="auto"/>
              <w:jc w:val="distribute"/>
              <w:rPr>
                <w:color w:val="000000" w:themeColor="text1"/>
                <w:kern w:val="2"/>
                <w:sz w:val="18"/>
                <w:szCs w:val="18"/>
              </w:rPr>
            </w:pPr>
          </w:p>
        </w:tc>
        <w:tc>
          <w:tcPr>
            <w:tcW w:w="323" w:type="dxa"/>
            <w:vAlign w:val="center"/>
          </w:tcPr>
          <w:p w14:paraId="26FC2FD9" w14:textId="77777777" w:rsidR="00133C49" w:rsidRPr="00CC06D4" w:rsidRDefault="00133C49" w:rsidP="00133C49">
            <w:pPr>
              <w:pStyle w:val="afc"/>
              <w:kinsoku w:val="0"/>
              <w:snapToGrid w:val="0"/>
              <w:spacing w:line="240" w:lineRule="auto"/>
              <w:jc w:val="distribute"/>
              <w:rPr>
                <w:color w:val="000000" w:themeColor="text1"/>
                <w:kern w:val="2"/>
                <w:sz w:val="18"/>
                <w:szCs w:val="18"/>
              </w:rPr>
            </w:pPr>
          </w:p>
        </w:tc>
        <w:tc>
          <w:tcPr>
            <w:tcW w:w="323" w:type="dxa"/>
            <w:vAlign w:val="center"/>
          </w:tcPr>
          <w:p w14:paraId="79CF71F6" w14:textId="77777777" w:rsidR="00133C49" w:rsidRPr="00CC06D4" w:rsidRDefault="00133C49" w:rsidP="00133C49">
            <w:pPr>
              <w:pStyle w:val="afc"/>
              <w:snapToGrid w:val="0"/>
              <w:spacing w:line="240" w:lineRule="auto"/>
              <w:jc w:val="distribute"/>
              <w:rPr>
                <w:color w:val="000000" w:themeColor="text1"/>
                <w:kern w:val="2"/>
                <w:sz w:val="18"/>
                <w:szCs w:val="18"/>
              </w:rPr>
            </w:pPr>
            <w:r w:rsidRPr="00CC06D4">
              <w:rPr>
                <w:color w:val="000000" w:themeColor="text1"/>
                <w:kern w:val="2"/>
                <w:sz w:val="18"/>
                <w:szCs w:val="18"/>
              </w:rPr>
              <w:t>D</w:t>
            </w:r>
          </w:p>
          <w:p w14:paraId="33C464EF" w14:textId="2653EF4B" w:rsidR="00133C49" w:rsidRPr="00CC06D4" w:rsidRDefault="00133C49" w:rsidP="00133C49">
            <w:pPr>
              <w:pStyle w:val="afc"/>
              <w:snapToGrid w:val="0"/>
              <w:spacing w:line="240" w:lineRule="auto"/>
              <w:jc w:val="distribute"/>
              <w:rPr>
                <w:color w:val="000000" w:themeColor="text1"/>
                <w:kern w:val="2"/>
                <w:sz w:val="18"/>
                <w:szCs w:val="18"/>
              </w:rPr>
            </w:pPr>
            <w:r>
              <w:rPr>
                <w:rFonts w:hint="eastAsia"/>
                <w:color w:val="000000" w:themeColor="text1"/>
                <w:kern w:val="2"/>
                <w:sz w:val="18"/>
                <w:szCs w:val="18"/>
              </w:rPr>
              <w:t>4</w:t>
            </w:r>
            <w:r w:rsidRPr="00CC06D4">
              <w:rPr>
                <w:color w:val="000000" w:themeColor="text1"/>
                <w:kern w:val="2"/>
                <w:sz w:val="18"/>
                <w:szCs w:val="18"/>
              </w:rPr>
              <w:t>.2</w:t>
            </w:r>
          </w:p>
        </w:tc>
        <w:tc>
          <w:tcPr>
            <w:tcW w:w="324" w:type="dxa"/>
            <w:vAlign w:val="center"/>
          </w:tcPr>
          <w:p w14:paraId="738F7781" w14:textId="60F25FAA" w:rsidR="00133C49" w:rsidRPr="00CC06D4" w:rsidRDefault="00133C49" w:rsidP="00133C49">
            <w:pPr>
              <w:pStyle w:val="afc"/>
              <w:snapToGrid w:val="0"/>
              <w:spacing w:line="240" w:lineRule="auto"/>
              <w:jc w:val="distribute"/>
              <w:rPr>
                <w:color w:val="000000" w:themeColor="text1"/>
                <w:kern w:val="2"/>
                <w:sz w:val="18"/>
                <w:szCs w:val="18"/>
              </w:rPr>
            </w:pPr>
          </w:p>
        </w:tc>
      </w:tr>
      <w:tr w:rsidR="00133C49" w:rsidRPr="00CC06D4" w14:paraId="5FAE1FED" w14:textId="77777777" w:rsidTr="00733F00">
        <w:tblPrEx>
          <w:tblLook w:val="04A0" w:firstRow="1" w:lastRow="0" w:firstColumn="1" w:lastColumn="0" w:noHBand="0" w:noVBand="1"/>
        </w:tblPrEx>
        <w:trPr>
          <w:cantSplit/>
        </w:trPr>
        <w:tc>
          <w:tcPr>
            <w:tcW w:w="1689" w:type="dxa"/>
            <w:gridSpan w:val="2"/>
            <w:hideMark/>
          </w:tcPr>
          <w:p w14:paraId="32224B64" w14:textId="77777777" w:rsidR="00133C49" w:rsidRPr="00CC06D4" w:rsidRDefault="00133C49" w:rsidP="00133C49">
            <w:pPr>
              <w:pStyle w:val="afc"/>
              <w:kinsoku w:val="0"/>
              <w:snapToGrid w:val="0"/>
              <w:spacing w:line="240" w:lineRule="auto"/>
              <w:rPr>
                <w:b/>
                <w:bCs/>
                <w:color w:val="000000" w:themeColor="text1"/>
                <w:kern w:val="2"/>
                <w:sz w:val="24"/>
              </w:rPr>
            </w:pPr>
            <w:r w:rsidRPr="00CC06D4">
              <w:rPr>
                <w:b/>
                <w:bCs/>
                <w:color w:val="000000" w:themeColor="text1"/>
                <w:kern w:val="2"/>
                <w:sz w:val="24"/>
              </w:rPr>
              <w:t>進度百分比％</w:t>
            </w:r>
          </w:p>
        </w:tc>
        <w:tc>
          <w:tcPr>
            <w:tcW w:w="969" w:type="dxa"/>
            <w:gridSpan w:val="6"/>
            <w:vAlign w:val="center"/>
            <w:hideMark/>
          </w:tcPr>
          <w:p w14:paraId="68B31324" w14:textId="77777777" w:rsidR="00133C49" w:rsidRPr="00CC06D4" w:rsidRDefault="00133C49" w:rsidP="00133C49">
            <w:pPr>
              <w:pStyle w:val="afc"/>
              <w:snapToGrid w:val="0"/>
              <w:spacing w:line="240" w:lineRule="auto"/>
              <w:jc w:val="center"/>
              <w:rPr>
                <w:b/>
                <w:bCs/>
                <w:color w:val="000000" w:themeColor="text1"/>
                <w:kern w:val="2"/>
                <w:sz w:val="24"/>
              </w:rPr>
            </w:pPr>
            <w:r w:rsidRPr="00CC06D4">
              <w:rPr>
                <w:b/>
                <w:bCs/>
                <w:color w:val="000000" w:themeColor="text1"/>
                <w:sz w:val="24"/>
              </w:rPr>
              <w:t>12%</w:t>
            </w:r>
          </w:p>
        </w:tc>
        <w:tc>
          <w:tcPr>
            <w:tcW w:w="970" w:type="dxa"/>
            <w:gridSpan w:val="6"/>
            <w:vAlign w:val="center"/>
            <w:hideMark/>
          </w:tcPr>
          <w:p w14:paraId="38F247C9" w14:textId="77777777" w:rsidR="00133C49" w:rsidRPr="00CC06D4" w:rsidRDefault="00133C49" w:rsidP="00133C49">
            <w:pPr>
              <w:pStyle w:val="afc"/>
              <w:snapToGrid w:val="0"/>
              <w:spacing w:line="240" w:lineRule="auto"/>
              <w:jc w:val="center"/>
              <w:rPr>
                <w:b/>
                <w:bCs/>
                <w:color w:val="000000" w:themeColor="text1"/>
                <w:kern w:val="2"/>
                <w:sz w:val="24"/>
              </w:rPr>
            </w:pPr>
            <w:r w:rsidRPr="00CC06D4">
              <w:rPr>
                <w:b/>
                <w:bCs/>
                <w:color w:val="000000" w:themeColor="text1"/>
                <w:sz w:val="24"/>
              </w:rPr>
              <w:t>25%</w:t>
            </w:r>
          </w:p>
        </w:tc>
        <w:tc>
          <w:tcPr>
            <w:tcW w:w="969" w:type="dxa"/>
            <w:gridSpan w:val="6"/>
            <w:vAlign w:val="center"/>
            <w:hideMark/>
          </w:tcPr>
          <w:p w14:paraId="41B8BF96" w14:textId="77777777" w:rsidR="00133C49" w:rsidRPr="00CC06D4" w:rsidRDefault="00133C49" w:rsidP="00133C49">
            <w:pPr>
              <w:pStyle w:val="afc"/>
              <w:snapToGrid w:val="0"/>
              <w:spacing w:line="240" w:lineRule="auto"/>
              <w:jc w:val="center"/>
              <w:rPr>
                <w:b/>
                <w:bCs/>
                <w:color w:val="000000" w:themeColor="text1"/>
                <w:kern w:val="2"/>
                <w:sz w:val="24"/>
              </w:rPr>
            </w:pPr>
            <w:r w:rsidRPr="00CC06D4">
              <w:rPr>
                <w:b/>
                <w:bCs/>
                <w:color w:val="000000" w:themeColor="text1"/>
                <w:sz w:val="24"/>
              </w:rPr>
              <w:t>37%</w:t>
            </w:r>
          </w:p>
        </w:tc>
        <w:tc>
          <w:tcPr>
            <w:tcW w:w="970" w:type="dxa"/>
            <w:gridSpan w:val="5"/>
            <w:vAlign w:val="center"/>
            <w:hideMark/>
          </w:tcPr>
          <w:p w14:paraId="679AC7F7" w14:textId="77777777" w:rsidR="00133C49" w:rsidRPr="00CC06D4" w:rsidRDefault="00133C49" w:rsidP="00133C49">
            <w:pPr>
              <w:pStyle w:val="afc"/>
              <w:snapToGrid w:val="0"/>
              <w:spacing w:line="240" w:lineRule="auto"/>
              <w:jc w:val="center"/>
              <w:rPr>
                <w:b/>
                <w:bCs/>
                <w:color w:val="000000" w:themeColor="text1"/>
                <w:kern w:val="2"/>
                <w:sz w:val="24"/>
              </w:rPr>
            </w:pPr>
            <w:r w:rsidRPr="00CC06D4">
              <w:rPr>
                <w:b/>
                <w:bCs/>
                <w:color w:val="000000" w:themeColor="text1"/>
                <w:sz w:val="24"/>
              </w:rPr>
              <w:t>50%</w:t>
            </w:r>
          </w:p>
        </w:tc>
        <w:tc>
          <w:tcPr>
            <w:tcW w:w="970" w:type="dxa"/>
            <w:gridSpan w:val="3"/>
            <w:vAlign w:val="center"/>
            <w:hideMark/>
          </w:tcPr>
          <w:p w14:paraId="37F62CD7" w14:textId="77777777" w:rsidR="00133C49" w:rsidRPr="00CC06D4" w:rsidRDefault="00133C49" w:rsidP="00133C49">
            <w:pPr>
              <w:pStyle w:val="afc"/>
              <w:snapToGrid w:val="0"/>
              <w:spacing w:line="240" w:lineRule="auto"/>
              <w:jc w:val="center"/>
              <w:rPr>
                <w:b/>
                <w:bCs/>
                <w:color w:val="000000" w:themeColor="text1"/>
                <w:kern w:val="2"/>
                <w:sz w:val="24"/>
              </w:rPr>
            </w:pPr>
            <w:r w:rsidRPr="00CC06D4">
              <w:rPr>
                <w:b/>
                <w:bCs/>
                <w:color w:val="000000" w:themeColor="text1"/>
                <w:sz w:val="24"/>
              </w:rPr>
              <w:t>62%</w:t>
            </w:r>
          </w:p>
        </w:tc>
        <w:tc>
          <w:tcPr>
            <w:tcW w:w="969" w:type="dxa"/>
            <w:gridSpan w:val="3"/>
            <w:vAlign w:val="center"/>
            <w:hideMark/>
          </w:tcPr>
          <w:p w14:paraId="7A231356" w14:textId="77777777" w:rsidR="00133C49" w:rsidRPr="00CC06D4" w:rsidRDefault="00133C49" w:rsidP="00133C49">
            <w:pPr>
              <w:pStyle w:val="afc"/>
              <w:snapToGrid w:val="0"/>
              <w:spacing w:line="240" w:lineRule="auto"/>
              <w:jc w:val="center"/>
              <w:rPr>
                <w:b/>
                <w:bCs/>
                <w:color w:val="000000" w:themeColor="text1"/>
                <w:kern w:val="2"/>
                <w:sz w:val="24"/>
              </w:rPr>
            </w:pPr>
            <w:r w:rsidRPr="00CC06D4">
              <w:rPr>
                <w:b/>
                <w:bCs/>
                <w:color w:val="000000" w:themeColor="text1"/>
                <w:sz w:val="24"/>
              </w:rPr>
              <w:t>75%</w:t>
            </w:r>
          </w:p>
        </w:tc>
        <w:tc>
          <w:tcPr>
            <w:tcW w:w="970" w:type="dxa"/>
            <w:gridSpan w:val="3"/>
            <w:vAlign w:val="center"/>
            <w:hideMark/>
          </w:tcPr>
          <w:p w14:paraId="2EA9C547" w14:textId="77777777" w:rsidR="00133C49" w:rsidRPr="00CC06D4" w:rsidRDefault="00133C49" w:rsidP="00133C49">
            <w:pPr>
              <w:pStyle w:val="afc"/>
              <w:snapToGrid w:val="0"/>
              <w:spacing w:line="240" w:lineRule="auto"/>
              <w:jc w:val="center"/>
              <w:rPr>
                <w:b/>
                <w:bCs/>
                <w:color w:val="000000" w:themeColor="text1"/>
                <w:kern w:val="2"/>
                <w:sz w:val="24"/>
              </w:rPr>
            </w:pPr>
            <w:r w:rsidRPr="00CC06D4">
              <w:rPr>
                <w:b/>
                <w:bCs/>
                <w:color w:val="000000" w:themeColor="text1"/>
                <w:sz w:val="24"/>
              </w:rPr>
              <w:t>87%</w:t>
            </w:r>
          </w:p>
        </w:tc>
        <w:tc>
          <w:tcPr>
            <w:tcW w:w="970" w:type="dxa"/>
            <w:gridSpan w:val="3"/>
            <w:vAlign w:val="center"/>
            <w:hideMark/>
          </w:tcPr>
          <w:p w14:paraId="4201F202" w14:textId="77777777" w:rsidR="00133C49" w:rsidRPr="00CC06D4" w:rsidRDefault="00133C49" w:rsidP="00133C49">
            <w:pPr>
              <w:pStyle w:val="afc"/>
              <w:snapToGrid w:val="0"/>
              <w:spacing w:line="240" w:lineRule="auto"/>
              <w:jc w:val="center"/>
              <w:rPr>
                <w:b/>
                <w:bCs/>
                <w:color w:val="000000" w:themeColor="text1"/>
                <w:kern w:val="2"/>
                <w:sz w:val="24"/>
              </w:rPr>
            </w:pPr>
            <w:r w:rsidRPr="00CC06D4">
              <w:rPr>
                <w:b/>
                <w:bCs/>
                <w:color w:val="000000" w:themeColor="text1"/>
                <w:sz w:val="24"/>
              </w:rPr>
              <w:t>100%</w:t>
            </w:r>
          </w:p>
        </w:tc>
      </w:tr>
      <w:bookmarkEnd w:id="414"/>
    </w:tbl>
    <w:p w14:paraId="4E1A2104" w14:textId="5D27D48A" w:rsidR="00CD58FD" w:rsidRDefault="00CD58FD" w:rsidP="00BF16FA">
      <w:pPr>
        <w:kinsoku w:val="0"/>
        <w:snapToGrid w:val="0"/>
        <w:spacing w:line="240" w:lineRule="auto"/>
        <w:jc w:val="both"/>
        <w:rPr>
          <w:color w:val="0070C0"/>
        </w:rPr>
      </w:pPr>
    </w:p>
    <w:p w14:paraId="5C11AB4A" w14:textId="25E04CA0" w:rsidR="00C754AE" w:rsidRDefault="00C754AE" w:rsidP="00BF16FA">
      <w:pPr>
        <w:kinsoku w:val="0"/>
        <w:snapToGrid w:val="0"/>
        <w:spacing w:line="240" w:lineRule="auto"/>
        <w:jc w:val="both"/>
        <w:rPr>
          <w:color w:val="0070C0"/>
        </w:rPr>
      </w:pPr>
    </w:p>
    <w:p w14:paraId="28E86BFF" w14:textId="08CEA505" w:rsidR="00C754AE" w:rsidRDefault="00C754AE" w:rsidP="00BF16FA">
      <w:pPr>
        <w:kinsoku w:val="0"/>
        <w:snapToGrid w:val="0"/>
        <w:spacing w:line="240" w:lineRule="auto"/>
        <w:jc w:val="both"/>
        <w:rPr>
          <w:color w:val="0070C0"/>
        </w:rPr>
      </w:pPr>
    </w:p>
    <w:p w14:paraId="7A9D67F6" w14:textId="0B920110" w:rsidR="00C754AE" w:rsidRDefault="00C754AE" w:rsidP="00BF16FA">
      <w:pPr>
        <w:kinsoku w:val="0"/>
        <w:snapToGrid w:val="0"/>
        <w:spacing w:line="240" w:lineRule="auto"/>
        <w:jc w:val="both"/>
        <w:rPr>
          <w:color w:val="0070C0"/>
        </w:rPr>
      </w:pPr>
    </w:p>
    <w:p w14:paraId="7B3F6E0B" w14:textId="68932A83" w:rsidR="00C754AE" w:rsidRDefault="00C754AE" w:rsidP="00BF16FA">
      <w:pPr>
        <w:kinsoku w:val="0"/>
        <w:snapToGrid w:val="0"/>
        <w:spacing w:line="240" w:lineRule="auto"/>
        <w:jc w:val="both"/>
        <w:rPr>
          <w:color w:val="0070C0"/>
        </w:rPr>
      </w:pPr>
    </w:p>
    <w:p w14:paraId="70D2CE83" w14:textId="440252EA" w:rsidR="00C754AE" w:rsidRDefault="00C754AE" w:rsidP="00BF16FA">
      <w:pPr>
        <w:kinsoku w:val="0"/>
        <w:snapToGrid w:val="0"/>
        <w:spacing w:line="240" w:lineRule="auto"/>
        <w:jc w:val="both"/>
        <w:rPr>
          <w:color w:val="0070C0"/>
        </w:rPr>
      </w:pPr>
    </w:p>
    <w:p w14:paraId="2833B9F2" w14:textId="4DB18389" w:rsidR="00C754AE" w:rsidRDefault="00C754AE" w:rsidP="00BF16FA">
      <w:pPr>
        <w:kinsoku w:val="0"/>
        <w:snapToGrid w:val="0"/>
        <w:spacing w:line="240" w:lineRule="auto"/>
        <w:jc w:val="both"/>
        <w:rPr>
          <w:color w:val="0070C0"/>
        </w:rPr>
      </w:pPr>
    </w:p>
    <w:p w14:paraId="2E100BF1" w14:textId="3B8BF151" w:rsidR="00C754AE" w:rsidRDefault="00C754AE" w:rsidP="00BF16FA">
      <w:pPr>
        <w:kinsoku w:val="0"/>
        <w:snapToGrid w:val="0"/>
        <w:spacing w:line="240" w:lineRule="auto"/>
        <w:jc w:val="both"/>
        <w:rPr>
          <w:color w:val="0070C0"/>
        </w:rPr>
      </w:pPr>
    </w:p>
    <w:p w14:paraId="02B58AB8" w14:textId="523D02B0" w:rsidR="00C754AE" w:rsidRDefault="00C754AE" w:rsidP="00BF16FA">
      <w:pPr>
        <w:kinsoku w:val="0"/>
        <w:snapToGrid w:val="0"/>
        <w:spacing w:line="240" w:lineRule="auto"/>
        <w:jc w:val="both"/>
        <w:rPr>
          <w:color w:val="0070C0"/>
        </w:rPr>
      </w:pPr>
    </w:p>
    <w:p w14:paraId="099D0B15" w14:textId="06B82F9B" w:rsidR="00C754AE" w:rsidRDefault="00C754AE" w:rsidP="00BF16FA">
      <w:pPr>
        <w:kinsoku w:val="0"/>
        <w:snapToGrid w:val="0"/>
        <w:spacing w:line="240" w:lineRule="auto"/>
        <w:jc w:val="both"/>
        <w:rPr>
          <w:color w:val="0070C0"/>
        </w:rPr>
      </w:pPr>
    </w:p>
    <w:p w14:paraId="63070D85" w14:textId="0862062E" w:rsidR="00C754AE" w:rsidRDefault="00C754AE" w:rsidP="00BF16FA">
      <w:pPr>
        <w:kinsoku w:val="0"/>
        <w:snapToGrid w:val="0"/>
        <w:spacing w:line="240" w:lineRule="auto"/>
        <w:jc w:val="both"/>
        <w:rPr>
          <w:color w:val="0070C0"/>
        </w:rPr>
      </w:pPr>
    </w:p>
    <w:p w14:paraId="3393CDAE" w14:textId="48025CDC" w:rsidR="00C754AE" w:rsidRDefault="00C754AE" w:rsidP="00BF16FA">
      <w:pPr>
        <w:kinsoku w:val="0"/>
        <w:snapToGrid w:val="0"/>
        <w:spacing w:line="240" w:lineRule="auto"/>
        <w:jc w:val="both"/>
        <w:rPr>
          <w:color w:val="0070C0"/>
        </w:rPr>
      </w:pPr>
    </w:p>
    <w:p w14:paraId="1DB1378B" w14:textId="082FA54D" w:rsidR="00C754AE" w:rsidRDefault="00C754AE" w:rsidP="00BF16FA">
      <w:pPr>
        <w:kinsoku w:val="0"/>
        <w:snapToGrid w:val="0"/>
        <w:spacing w:line="240" w:lineRule="auto"/>
        <w:jc w:val="both"/>
        <w:rPr>
          <w:color w:val="0070C0"/>
        </w:rPr>
      </w:pPr>
    </w:p>
    <w:p w14:paraId="26E53378" w14:textId="6591EC33" w:rsidR="00C754AE" w:rsidRDefault="00C754AE" w:rsidP="00BF16FA">
      <w:pPr>
        <w:kinsoku w:val="0"/>
        <w:snapToGrid w:val="0"/>
        <w:spacing w:line="240" w:lineRule="auto"/>
        <w:jc w:val="both"/>
        <w:rPr>
          <w:color w:val="0070C0"/>
        </w:rPr>
      </w:pPr>
    </w:p>
    <w:p w14:paraId="2A1F4BD4" w14:textId="3A18EB3B" w:rsidR="00C754AE" w:rsidRDefault="00C754AE" w:rsidP="00BF16FA">
      <w:pPr>
        <w:kinsoku w:val="0"/>
        <w:snapToGrid w:val="0"/>
        <w:spacing w:line="240" w:lineRule="auto"/>
        <w:jc w:val="both"/>
        <w:rPr>
          <w:color w:val="0070C0"/>
        </w:rPr>
      </w:pPr>
    </w:p>
    <w:p w14:paraId="6904FF69" w14:textId="62836DCD" w:rsidR="00C754AE" w:rsidRDefault="00C754AE" w:rsidP="00BF16FA">
      <w:pPr>
        <w:kinsoku w:val="0"/>
        <w:snapToGrid w:val="0"/>
        <w:spacing w:line="240" w:lineRule="auto"/>
        <w:jc w:val="both"/>
        <w:rPr>
          <w:color w:val="0070C0"/>
        </w:rPr>
      </w:pPr>
    </w:p>
    <w:p w14:paraId="67184443" w14:textId="7BF2B5DB" w:rsidR="00C754AE" w:rsidRDefault="00C754AE" w:rsidP="00BF16FA">
      <w:pPr>
        <w:kinsoku w:val="0"/>
        <w:snapToGrid w:val="0"/>
        <w:spacing w:line="240" w:lineRule="auto"/>
        <w:jc w:val="both"/>
        <w:rPr>
          <w:color w:val="0070C0"/>
        </w:rPr>
      </w:pPr>
    </w:p>
    <w:p w14:paraId="29378041" w14:textId="45A7A71F" w:rsidR="00C754AE" w:rsidRDefault="00C754AE" w:rsidP="00BF16FA">
      <w:pPr>
        <w:kinsoku w:val="0"/>
        <w:snapToGrid w:val="0"/>
        <w:spacing w:line="240" w:lineRule="auto"/>
        <w:jc w:val="both"/>
        <w:rPr>
          <w:color w:val="0070C0"/>
        </w:rPr>
      </w:pPr>
    </w:p>
    <w:p w14:paraId="4BC31F63" w14:textId="0D63EDBD" w:rsidR="00C754AE" w:rsidRDefault="00C754AE" w:rsidP="00BF16FA">
      <w:pPr>
        <w:kinsoku w:val="0"/>
        <w:snapToGrid w:val="0"/>
        <w:spacing w:line="240" w:lineRule="auto"/>
        <w:jc w:val="both"/>
        <w:rPr>
          <w:color w:val="0070C0"/>
        </w:rPr>
      </w:pPr>
    </w:p>
    <w:p w14:paraId="4DA42AFA" w14:textId="38DFA289" w:rsidR="00C754AE" w:rsidRDefault="00C754AE" w:rsidP="00BF16FA">
      <w:pPr>
        <w:kinsoku w:val="0"/>
        <w:snapToGrid w:val="0"/>
        <w:spacing w:line="240" w:lineRule="auto"/>
        <w:jc w:val="both"/>
        <w:rPr>
          <w:color w:val="0070C0"/>
        </w:rPr>
      </w:pPr>
    </w:p>
    <w:p w14:paraId="766B3769" w14:textId="40016475" w:rsidR="00C754AE" w:rsidRDefault="00C754AE" w:rsidP="00BF16FA">
      <w:pPr>
        <w:kinsoku w:val="0"/>
        <w:snapToGrid w:val="0"/>
        <w:spacing w:line="240" w:lineRule="auto"/>
        <w:jc w:val="both"/>
        <w:rPr>
          <w:color w:val="0070C0"/>
        </w:rPr>
      </w:pPr>
    </w:p>
    <w:p w14:paraId="1077AE8E" w14:textId="645D3634" w:rsidR="00C754AE" w:rsidRDefault="00C754AE" w:rsidP="00BF16FA">
      <w:pPr>
        <w:kinsoku w:val="0"/>
        <w:snapToGrid w:val="0"/>
        <w:spacing w:line="240" w:lineRule="auto"/>
        <w:jc w:val="both"/>
        <w:rPr>
          <w:color w:val="0070C0"/>
        </w:rPr>
      </w:pPr>
    </w:p>
    <w:p w14:paraId="66F546C6" w14:textId="34024303" w:rsidR="00C754AE" w:rsidRDefault="00C754AE" w:rsidP="00BF16FA">
      <w:pPr>
        <w:kinsoku w:val="0"/>
        <w:snapToGrid w:val="0"/>
        <w:spacing w:line="240" w:lineRule="auto"/>
        <w:jc w:val="both"/>
        <w:rPr>
          <w:color w:val="0070C0"/>
        </w:rPr>
      </w:pPr>
    </w:p>
    <w:p w14:paraId="630B344B" w14:textId="1FEBE53F" w:rsidR="00C754AE" w:rsidRPr="00EE3251" w:rsidRDefault="00C754AE" w:rsidP="00C754AE">
      <w:pPr>
        <w:widowControl/>
        <w:adjustRightInd/>
        <w:spacing w:line="240" w:lineRule="auto"/>
        <w:textAlignment w:val="auto"/>
        <w:rPr>
          <w:color w:val="0070C0"/>
        </w:rPr>
      </w:pPr>
      <w:r>
        <w:rPr>
          <w:color w:val="0070C0"/>
        </w:rPr>
        <w:br w:type="page"/>
      </w:r>
    </w:p>
    <w:p w14:paraId="3F6B045E" w14:textId="62BD703B" w:rsidR="00E363EB" w:rsidRPr="00EE3251" w:rsidRDefault="00E363EB" w:rsidP="00E363EB">
      <w:pPr>
        <w:pStyle w:val="aff2"/>
        <w:keepNext/>
        <w:rPr>
          <w:rFonts w:ascii="Times New Roman" w:eastAsia="標楷體" w:hAnsi="Times New Roman"/>
        </w:rPr>
      </w:pPr>
      <w:bookmarkStart w:id="415" w:name="_Ref31851833"/>
      <w:bookmarkStart w:id="416" w:name="_Ref31880310"/>
      <w:bookmarkStart w:id="417" w:name="_Toc38355120"/>
      <w:r w:rsidRPr="00EE3251">
        <w:rPr>
          <w:rFonts w:ascii="Times New Roman" w:eastAsia="標楷體" w:hAnsi="Times New Roman"/>
        </w:rPr>
        <w:lastRenderedPageBreak/>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17</w:t>
      </w:r>
      <w:r w:rsidRPr="00EE3251">
        <w:rPr>
          <w:rFonts w:ascii="Times New Roman" w:eastAsia="標楷體" w:hAnsi="Times New Roman"/>
        </w:rPr>
        <w:fldChar w:fldCharType="end"/>
      </w:r>
      <w:bookmarkEnd w:id="415"/>
      <w:r w:rsidRPr="00EE3251">
        <w:rPr>
          <w:rFonts w:ascii="Times New Roman" w:eastAsia="標楷體" w:hAnsi="Times New Roman"/>
        </w:rPr>
        <w:t>預定查核點說明</w:t>
      </w:r>
      <w:bookmarkEnd w:id="416"/>
      <w:bookmarkEnd w:id="417"/>
    </w:p>
    <w:tbl>
      <w:tblPr>
        <w:tblW w:w="50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56" w:type="dxa"/>
          <w:right w:w="56" w:type="dxa"/>
        </w:tblCellMar>
        <w:tblLook w:val="0000" w:firstRow="0" w:lastRow="0" w:firstColumn="0" w:lastColumn="0" w:noHBand="0" w:noVBand="0"/>
      </w:tblPr>
      <w:tblGrid>
        <w:gridCol w:w="984"/>
        <w:gridCol w:w="1843"/>
        <w:gridCol w:w="6659"/>
      </w:tblGrid>
      <w:tr w:rsidR="00082A67" w:rsidRPr="00EE3251" w14:paraId="4E9765C3" w14:textId="77777777" w:rsidTr="00482A36">
        <w:trPr>
          <w:cantSplit/>
          <w:trHeight w:val="425"/>
          <w:jc w:val="right"/>
        </w:trPr>
        <w:tc>
          <w:tcPr>
            <w:tcW w:w="984" w:type="dxa"/>
            <w:shd w:val="clear" w:color="auto" w:fill="FFF2CC"/>
            <w:vAlign w:val="center"/>
          </w:tcPr>
          <w:p w14:paraId="2A459656" w14:textId="77777777" w:rsidR="00082A67" w:rsidRPr="00EE3251" w:rsidRDefault="00082A67" w:rsidP="001150C2">
            <w:pPr>
              <w:snapToGrid w:val="0"/>
              <w:spacing w:afterLines="15" w:after="36" w:line="240" w:lineRule="auto"/>
              <w:ind w:rightChars="20" w:right="48"/>
              <w:jc w:val="center"/>
            </w:pPr>
            <w:r w:rsidRPr="00EE3251">
              <w:t>編號</w:t>
            </w:r>
          </w:p>
        </w:tc>
        <w:tc>
          <w:tcPr>
            <w:tcW w:w="1843" w:type="dxa"/>
            <w:shd w:val="clear" w:color="auto" w:fill="FFF2CC"/>
            <w:vAlign w:val="center"/>
          </w:tcPr>
          <w:p w14:paraId="4AA52FD7" w14:textId="77777777" w:rsidR="00082A67" w:rsidRPr="00EE3251" w:rsidRDefault="00082A67" w:rsidP="001150C2">
            <w:pPr>
              <w:snapToGrid w:val="0"/>
              <w:spacing w:afterLines="15" w:after="36" w:line="240" w:lineRule="auto"/>
              <w:ind w:leftChars="20" w:left="48" w:rightChars="20" w:right="48"/>
              <w:jc w:val="center"/>
            </w:pPr>
            <w:r w:rsidRPr="00EE3251">
              <w:t>預定完成時間</w:t>
            </w:r>
          </w:p>
        </w:tc>
        <w:tc>
          <w:tcPr>
            <w:tcW w:w="6659" w:type="dxa"/>
            <w:shd w:val="clear" w:color="auto" w:fill="FFF2CC"/>
            <w:vAlign w:val="center"/>
          </w:tcPr>
          <w:p w14:paraId="3E2939B3" w14:textId="77777777" w:rsidR="00082A67" w:rsidRPr="00EE3251" w:rsidRDefault="00082A67" w:rsidP="001150C2">
            <w:pPr>
              <w:snapToGrid w:val="0"/>
              <w:spacing w:afterLines="15" w:after="36" w:line="240" w:lineRule="auto"/>
              <w:ind w:leftChars="20" w:left="48" w:rightChars="20" w:right="48"/>
              <w:jc w:val="center"/>
            </w:pPr>
            <w:r w:rsidRPr="00EE3251">
              <w:t>查核點內容</w:t>
            </w:r>
            <w:r w:rsidRPr="00EE3251">
              <w:t>(</w:t>
            </w:r>
            <w:r w:rsidRPr="00EE3251">
              <w:t>技術指標及規格</w:t>
            </w:r>
            <w:r w:rsidRPr="00EE3251">
              <w:t>)</w:t>
            </w:r>
          </w:p>
        </w:tc>
      </w:tr>
      <w:tr w:rsidR="00082A67" w:rsidRPr="00EE3251" w14:paraId="05B74622" w14:textId="77777777" w:rsidTr="00482A36">
        <w:trPr>
          <w:cantSplit/>
          <w:trHeight w:val="425"/>
          <w:jc w:val="right"/>
        </w:trPr>
        <w:tc>
          <w:tcPr>
            <w:tcW w:w="984" w:type="dxa"/>
            <w:vAlign w:val="center"/>
          </w:tcPr>
          <w:p w14:paraId="2127CC99" w14:textId="77777777" w:rsidR="00082A67" w:rsidRPr="00EE3251" w:rsidRDefault="00082A67" w:rsidP="001150C2">
            <w:pPr>
              <w:pStyle w:val="afc"/>
              <w:kinsoku w:val="0"/>
              <w:snapToGrid w:val="0"/>
              <w:spacing w:line="240" w:lineRule="auto"/>
              <w:jc w:val="center"/>
              <w:rPr>
                <w:color w:val="0070C0"/>
                <w:sz w:val="24"/>
              </w:rPr>
            </w:pPr>
            <w:r w:rsidRPr="00EE3251">
              <w:rPr>
                <w:color w:val="000000" w:themeColor="text1"/>
                <w:sz w:val="24"/>
              </w:rPr>
              <w:t>A1.1</w:t>
            </w:r>
          </w:p>
        </w:tc>
        <w:tc>
          <w:tcPr>
            <w:tcW w:w="1843" w:type="dxa"/>
            <w:vAlign w:val="center"/>
          </w:tcPr>
          <w:p w14:paraId="0EE0CC7F" w14:textId="77777777" w:rsidR="00082A67" w:rsidRPr="00EE3251" w:rsidRDefault="00082A67" w:rsidP="001150C2">
            <w:pPr>
              <w:pStyle w:val="afc"/>
              <w:kinsoku w:val="0"/>
              <w:snapToGrid w:val="0"/>
              <w:spacing w:line="240" w:lineRule="auto"/>
              <w:rPr>
                <w:color w:val="0070C0"/>
                <w:sz w:val="24"/>
              </w:rPr>
            </w:pPr>
            <w:r w:rsidRPr="00EE3251">
              <w:rPr>
                <w:color w:val="000000" w:themeColor="text1"/>
                <w:sz w:val="24"/>
              </w:rPr>
              <w:t>109</w:t>
            </w:r>
            <w:r w:rsidRPr="00EE3251">
              <w:rPr>
                <w:color w:val="000000" w:themeColor="text1"/>
                <w:sz w:val="24"/>
              </w:rPr>
              <w:t>年</w:t>
            </w:r>
            <w:r w:rsidRPr="00EE3251">
              <w:rPr>
                <w:color w:val="000000" w:themeColor="text1"/>
                <w:sz w:val="24"/>
              </w:rPr>
              <w:t>10</w:t>
            </w:r>
            <w:r w:rsidRPr="00EE3251">
              <w:rPr>
                <w:color w:val="000000" w:themeColor="text1"/>
                <w:sz w:val="24"/>
              </w:rPr>
              <w:t>月</w:t>
            </w:r>
          </w:p>
        </w:tc>
        <w:tc>
          <w:tcPr>
            <w:tcW w:w="6659" w:type="dxa"/>
            <w:vAlign w:val="center"/>
          </w:tcPr>
          <w:p w14:paraId="6111DF7A" w14:textId="4C75BE9A" w:rsidR="00082A67" w:rsidRPr="00EE3251" w:rsidRDefault="00AD28EB" w:rsidP="002D5ED4">
            <w:pPr>
              <w:pStyle w:val="affc"/>
              <w:widowControl/>
              <w:numPr>
                <w:ilvl w:val="0"/>
                <w:numId w:val="22"/>
              </w:numPr>
              <w:adjustRightInd w:val="0"/>
              <w:snapToGrid w:val="0"/>
              <w:spacing w:afterLines="15" w:after="36"/>
              <w:ind w:leftChars="0" w:rightChars="20" w:right="48"/>
              <w:jc w:val="both"/>
              <w:rPr>
                <w:rStyle w:val="tlid-translation"/>
                <w:rFonts w:ascii="Times New Roman"/>
                <w:bCs/>
                <w:color w:val="000000" w:themeColor="text1"/>
                <w:sz w:val="24"/>
              </w:rPr>
            </w:pPr>
            <w:r w:rsidRPr="00EE3251">
              <w:rPr>
                <w:rStyle w:val="tlid-translation"/>
                <w:rFonts w:ascii="Times New Roman"/>
                <w:bCs/>
                <w:color w:val="000000" w:themeColor="text1"/>
                <w:sz w:val="24"/>
              </w:rPr>
              <w:t>DRAM</w:t>
            </w:r>
            <w:r w:rsidR="006A32A4" w:rsidRPr="00EE3251">
              <w:rPr>
                <w:rStyle w:val="tlid-translation"/>
                <w:rFonts w:ascii="Times New Roman"/>
                <w:bCs/>
                <w:color w:val="000000" w:themeColor="text1"/>
                <w:sz w:val="24"/>
              </w:rPr>
              <w:t>週邊線路電晶體</w:t>
            </w:r>
            <w:r w:rsidR="00082A67" w:rsidRPr="00EE3251">
              <w:rPr>
                <w:rStyle w:val="tlid-translation"/>
                <w:rFonts w:ascii="Times New Roman"/>
                <w:bCs/>
                <w:color w:val="000000" w:themeColor="text1"/>
                <w:sz w:val="24"/>
              </w:rPr>
              <w:t>電流改善</w:t>
            </w:r>
            <w:r w:rsidR="00082A67" w:rsidRPr="00EE3251">
              <w:rPr>
                <w:rStyle w:val="tlid-translation"/>
                <w:rFonts w:ascii="Times New Roman"/>
                <w:bCs/>
                <w:color w:val="000000" w:themeColor="text1"/>
                <w:sz w:val="24"/>
              </w:rPr>
              <w:t>3%</w:t>
            </w:r>
            <w:r w:rsidR="006A32A4" w:rsidRPr="00EE3251">
              <w:rPr>
                <w:rStyle w:val="tlid-translation"/>
                <w:rFonts w:ascii="Times New Roman"/>
                <w:bCs/>
                <w:color w:val="000000" w:themeColor="text1"/>
                <w:sz w:val="24"/>
              </w:rPr>
              <w:br/>
              <w:t>(</w:t>
            </w:r>
            <w:r w:rsidR="00082A67" w:rsidRPr="00EE3251">
              <w:rPr>
                <w:rStyle w:val="tlid-translation"/>
                <w:rFonts w:ascii="Times New Roman"/>
                <w:bCs/>
                <w:color w:val="000000" w:themeColor="text1"/>
                <w:sz w:val="24"/>
              </w:rPr>
              <w:t>N24 Ids: 298uA/um, P24 Ids: 135uA/um</w:t>
            </w:r>
            <w:r w:rsidR="006A32A4" w:rsidRPr="00EE3251">
              <w:rPr>
                <w:rStyle w:val="tlid-translation"/>
                <w:rFonts w:ascii="Times New Roman"/>
                <w:bCs/>
                <w:color w:val="000000" w:themeColor="text1"/>
                <w:sz w:val="24"/>
              </w:rPr>
              <w:t>)</w:t>
            </w:r>
            <w:r w:rsidR="00E67169">
              <w:rPr>
                <w:rStyle w:val="tlid-translation"/>
                <w:rFonts w:ascii="Times New Roman" w:hint="eastAsia"/>
                <w:bCs/>
                <w:color w:val="000000" w:themeColor="text1"/>
                <w:sz w:val="24"/>
              </w:rPr>
              <w:t>。</w:t>
            </w:r>
          </w:p>
        </w:tc>
      </w:tr>
      <w:tr w:rsidR="00082A67" w:rsidRPr="00EE3251" w14:paraId="70DF4E87" w14:textId="77777777" w:rsidTr="00482A36">
        <w:trPr>
          <w:cantSplit/>
          <w:trHeight w:val="425"/>
          <w:jc w:val="right"/>
        </w:trPr>
        <w:tc>
          <w:tcPr>
            <w:tcW w:w="984" w:type="dxa"/>
            <w:vAlign w:val="center"/>
          </w:tcPr>
          <w:p w14:paraId="630A2EA9" w14:textId="77777777" w:rsidR="00082A67" w:rsidRPr="00EE3251" w:rsidRDefault="00082A67" w:rsidP="001150C2">
            <w:pPr>
              <w:pStyle w:val="afc"/>
              <w:kinsoku w:val="0"/>
              <w:snapToGrid w:val="0"/>
              <w:spacing w:line="240" w:lineRule="auto"/>
              <w:jc w:val="center"/>
              <w:rPr>
                <w:color w:val="0070C0"/>
                <w:sz w:val="24"/>
              </w:rPr>
            </w:pPr>
            <w:r w:rsidRPr="00EE3251">
              <w:rPr>
                <w:color w:val="000000" w:themeColor="text1"/>
                <w:sz w:val="24"/>
              </w:rPr>
              <w:t>A1.2</w:t>
            </w:r>
          </w:p>
        </w:tc>
        <w:tc>
          <w:tcPr>
            <w:tcW w:w="1843" w:type="dxa"/>
            <w:vAlign w:val="center"/>
          </w:tcPr>
          <w:p w14:paraId="18ACFEF6" w14:textId="77777777" w:rsidR="00082A67" w:rsidRPr="00EE3251" w:rsidRDefault="00082A67" w:rsidP="001150C2">
            <w:pPr>
              <w:pStyle w:val="afc"/>
              <w:kinsoku w:val="0"/>
              <w:snapToGrid w:val="0"/>
              <w:spacing w:line="240" w:lineRule="auto"/>
              <w:rPr>
                <w:color w:val="0070C0"/>
                <w:sz w:val="24"/>
              </w:rPr>
            </w:pPr>
            <w:r w:rsidRPr="00EE3251">
              <w:rPr>
                <w:color w:val="000000" w:themeColor="text1"/>
                <w:sz w:val="24"/>
              </w:rPr>
              <w:t>110</w:t>
            </w:r>
            <w:r w:rsidRPr="00EE3251">
              <w:rPr>
                <w:color w:val="000000" w:themeColor="text1"/>
                <w:sz w:val="24"/>
              </w:rPr>
              <w:t>年</w:t>
            </w:r>
            <w:r w:rsidRPr="00EE3251">
              <w:rPr>
                <w:color w:val="000000" w:themeColor="text1"/>
                <w:sz w:val="24"/>
              </w:rPr>
              <w:t>4</w:t>
            </w:r>
            <w:r w:rsidRPr="00EE3251">
              <w:rPr>
                <w:color w:val="000000" w:themeColor="text1"/>
                <w:sz w:val="24"/>
              </w:rPr>
              <w:t>月</w:t>
            </w:r>
          </w:p>
        </w:tc>
        <w:tc>
          <w:tcPr>
            <w:tcW w:w="6659" w:type="dxa"/>
          </w:tcPr>
          <w:p w14:paraId="3FBDD69E" w14:textId="3EDCB4D1" w:rsidR="00082A67" w:rsidRPr="00EE3251" w:rsidRDefault="006A32A4" w:rsidP="002D5ED4">
            <w:pPr>
              <w:pStyle w:val="affc"/>
              <w:widowControl/>
              <w:numPr>
                <w:ilvl w:val="0"/>
                <w:numId w:val="22"/>
              </w:numPr>
              <w:adjustRightInd w:val="0"/>
              <w:snapToGrid w:val="0"/>
              <w:spacing w:afterLines="15" w:after="36"/>
              <w:ind w:leftChars="0" w:rightChars="20" w:right="48"/>
              <w:jc w:val="both"/>
              <w:rPr>
                <w:rStyle w:val="tlid-translation"/>
                <w:rFonts w:ascii="Times New Roman"/>
                <w:bCs/>
                <w:color w:val="000000" w:themeColor="text1"/>
                <w:sz w:val="24"/>
              </w:rPr>
            </w:pPr>
            <w:r w:rsidRPr="00EE3251">
              <w:rPr>
                <w:rStyle w:val="tlid-translation"/>
                <w:rFonts w:ascii="Times New Roman"/>
                <w:bCs/>
                <w:color w:val="000000" w:themeColor="text1"/>
                <w:sz w:val="24"/>
              </w:rPr>
              <w:t>DRAM</w:t>
            </w:r>
            <w:r w:rsidRPr="00EE3251">
              <w:rPr>
                <w:rStyle w:val="tlid-translation"/>
                <w:rFonts w:ascii="Times New Roman"/>
                <w:bCs/>
                <w:color w:val="000000" w:themeColor="text1"/>
                <w:sz w:val="24"/>
              </w:rPr>
              <w:t>週邊線路電晶體電流改善</w:t>
            </w:r>
            <w:r w:rsidRPr="00EE3251">
              <w:rPr>
                <w:rStyle w:val="tlid-translation"/>
                <w:rFonts w:ascii="Times New Roman"/>
                <w:bCs/>
                <w:color w:val="000000" w:themeColor="text1"/>
                <w:sz w:val="24"/>
              </w:rPr>
              <w:t>5%</w:t>
            </w:r>
            <w:r w:rsidRPr="00EE3251">
              <w:rPr>
                <w:rStyle w:val="tlid-translation"/>
                <w:rFonts w:ascii="Times New Roman"/>
                <w:bCs/>
                <w:color w:val="000000" w:themeColor="text1"/>
                <w:sz w:val="24"/>
              </w:rPr>
              <w:br/>
              <w:t>(N24 Ids: 304uA/um, P24 Ids: 138uA/um)</w:t>
            </w:r>
            <w:r w:rsidR="00E67169">
              <w:rPr>
                <w:rStyle w:val="tlid-translation"/>
                <w:rFonts w:ascii="Times New Roman" w:hint="eastAsia"/>
                <w:bCs/>
                <w:color w:val="000000" w:themeColor="text1"/>
                <w:sz w:val="24"/>
              </w:rPr>
              <w:t xml:space="preserve"> </w:t>
            </w:r>
            <w:r w:rsidR="00E67169">
              <w:rPr>
                <w:rStyle w:val="tlid-translation"/>
                <w:rFonts w:ascii="Times New Roman" w:hint="eastAsia"/>
                <w:bCs/>
                <w:color w:val="000000" w:themeColor="text1"/>
                <w:sz w:val="24"/>
              </w:rPr>
              <w:t>。</w:t>
            </w:r>
          </w:p>
        </w:tc>
      </w:tr>
      <w:tr w:rsidR="00082A67" w:rsidRPr="00EE3251" w14:paraId="4F7FB241" w14:textId="77777777" w:rsidTr="00482A36">
        <w:trPr>
          <w:cantSplit/>
          <w:trHeight w:val="425"/>
          <w:jc w:val="right"/>
        </w:trPr>
        <w:tc>
          <w:tcPr>
            <w:tcW w:w="984" w:type="dxa"/>
            <w:vAlign w:val="center"/>
          </w:tcPr>
          <w:p w14:paraId="41D476CC" w14:textId="77777777" w:rsidR="00082A67" w:rsidRPr="00EE3251" w:rsidRDefault="00082A67" w:rsidP="001150C2">
            <w:pPr>
              <w:pStyle w:val="afc"/>
              <w:kinsoku w:val="0"/>
              <w:snapToGrid w:val="0"/>
              <w:spacing w:line="240" w:lineRule="auto"/>
              <w:jc w:val="center"/>
              <w:rPr>
                <w:color w:val="0070C0"/>
                <w:sz w:val="24"/>
              </w:rPr>
            </w:pPr>
            <w:r w:rsidRPr="00EE3251">
              <w:rPr>
                <w:color w:val="000000" w:themeColor="text1"/>
                <w:sz w:val="24"/>
              </w:rPr>
              <w:t>A1.3</w:t>
            </w:r>
          </w:p>
        </w:tc>
        <w:tc>
          <w:tcPr>
            <w:tcW w:w="1843" w:type="dxa"/>
            <w:vAlign w:val="center"/>
          </w:tcPr>
          <w:p w14:paraId="0EDE3D37" w14:textId="77777777" w:rsidR="00082A67" w:rsidRPr="00EE3251" w:rsidRDefault="00082A67" w:rsidP="001150C2">
            <w:pPr>
              <w:pStyle w:val="afc"/>
              <w:kinsoku w:val="0"/>
              <w:snapToGrid w:val="0"/>
              <w:spacing w:line="240" w:lineRule="auto"/>
              <w:rPr>
                <w:color w:val="0070C0"/>
                <w:sz w:val="24"/>
              </w:rPr>
            </w:pPr>
            <w:r w:rsidRPr="00EE3251">
              <w:rPr>
                <w:color w:val="000000" w:themeColor="text1"/>
                <w:sz w:val="24"/>
              </w:rPr>
              <w:t>110</w:t>
            </w:r>
            <w:r w:rsidRPr="00EE3251">
              <w:rPr>
                <w:color w:val="000000" w:themeColor="text1"/>
                <w:sz w:val="24"/>
              </w:rPr>
              <w:t>年</w:t>
            </w:r>
            <w:r w:rsidRPr="00EE3251">
              <w:rPr>
                <w:color w:val="000000" w:themeColor="text1"/>
                <w:sz w:val="24"/>
              </w:rPr>
              <w:t>10</w:t>
            </w:r>
            <w:r w:rsidRPr="00EE3251">
              <w:rPr>
                <w:color w:val="000000" w:themeColor="text1"/>
                <w:sz w:val="24"/>
              </w:rPr>
              <w:t>月</w:t>
            </w:r>
          </w:p>
        </w:tc>
        <w:tc>
          <w:tcPr>
            <w:tcW w:w="6659" w:type="dxa"/>
          </w:tcPr>
          <w:p w14:paraId="7EDF16EE" w14:textId="4B7C640B" w:rsidR="00082A67" w:rsidRPr="00EE3251" w:rsidRDefault="006A32A4" w:rsidP="002D5ED4">
            <w:pPr>
              <w:pStyle w:val="affc"/>
              <w:widowControl/>
              <w:numPr>
                <w:ilvl w:val="0"/>
                <w:numId w:val="22"/>
              </w:numPr>
              <w:adjustRightInd w:val="0"/>
              <w:snapToGrid w:val="0"/>
              <w:ind w:leftChars="0"/>
              <w:jc w:val="both"/>
              <w:rPr>
                <w:rStyle w:val="tlid-translation"/>
                <w:rFonts w:ascii="Times New Roman"/>
                <w:bCs/>
                <w:color w:val="000000" w:themeColor="text1"/>
                <w:sz w:val="24"/>
              </w:rPr>
            </w:pPr>
            <w:r w:rsidRPr="00EE3251">
              <w:rPr>
                <w:rStyle w:val="tlid-translation"/>
                <w:rFonts w:ascii="Times New Roman"/>
                <w:bCs/>
                <w:color w:val="000000" w:themeColor="text1"/>
                <w:sz w:val="24"/>
              </w:rPr>
              <w:t>DRAM</w:t>
            </w:r>
            <w:r w:rsidRPr="00EE3251">
              <w:rPr>
                <w:rStyle w:val="tlid-translation"/>
                <w:rFonts w:ascii="Times New Roman"/>
                <w:bCs/>
                <w:color w:val="000000" w:themeColor="text1"/>
                <w:sz w:val="24"/>
              </w:rPr>
              <w:t>週邊線路電晶體電流改善</w:t>
            </w:r>
            <w:r w:rsidRPr="00EE3251">
              <w:rPr>
                <w:rStyle w:val="tlid-translation"/>
                <w:rFonts w:ascii="Times New Roman"/>
                <w:bCs/>
                <w:color w:val="000000" w:themeColor="text1"/>
                <w:sz w:val="24"/>
              </w:rPr>
              <w:t>10%</w:t>
            </w:r>
            <w:r w:rsidRPr="00EE3251">
              <w:rPr>
                <w:rStyle w:val="tlid-translation"/>
                <w:rFonts w:ascii="Times New Roman"/>
                <w:bCs/>
                <w:color w:val="000000" w:themeColor="text1"/>
                <w:sz w:val="24"/>
              </w:rPr>
              <w:br/>
              <w:t>(N24 Ids: 319uA/um, P24 Ids: 144uA/um)</w:t>
            </w:r>
            <w:r w:rsidR="00E67169">
              <w:rPr>
                <w:rStyle w:val="tlid-translation"/>
                <w:rFonts w:ascii="Times New Roman" w:hint="eastAsia"/>
                <w:bCs/>
                <w:color w:val="000000" w:themeColor="text1"/>
                <w:sz w:val="24"/>
              </w:rPr>
              <w:t xml:space="preserve"> </w:t>
            </w:r>
            <w:r w:rsidR="00E67169">
              <w:rPr>
                <w:rStyle w:val="tlid-translation"/>
                <w:rFonts w:ascii="Times New Roman" w:hint="eastAsia"/>
                <w:bCs/>
                <w:color w:val="000000" w:themeColor="text1"/>
                <w:sz w:val="24"/>
              </w:rPr>
              <w:t>。</w:t>
            </w:r>
          </w:p>
        </w:tc>
      </w:tr>
      <w:tr w:rsidR="00082A67" w:rsidRPr="00EE3251" w14:paraId="3DB63DC8" w14:textId="77777777" w:rsidTr="00482A36">
        <w:trPr>
          <w:cantSplit/>
          <w:trHeight w:val="425"/>
          <w:jc w:val="right"/>
        </w:trPr>
        <w:tc>
          <w:tcPr>
            <w:tcW w:w="984" w:type="dxa"/>
            <w:vAlign w:val="center"/>
          </w:tcPr>
          <w:p w14:paraId="70E642F3" w14:textId="77777777" w:rsidR="00082A67" w:rsidRPr="00EE3251" w:rsidRDefault="00082A67" w:rsidP="001150C2">
            <w:pPr>
              <w:pStyle w:val="afc"/>
              <w:kinsoku w:val="0"/>
              <w:snapToGrid w:val="0"/>
              <w:spacing w:line="240" w:lineRule="auto"/>
              <w:jc w:val="center"/>
              <w:rPr>
                <w:color w:val="0070C0"/>
                <w:sz w:val="24"/>
              </w:rPr>
            </w:pPr>
            <w:r w:rsidRPr="00EE3251">
              <w:rPr>
                <w:color w:val="000000" w:themeColor="text1"/>
                <w:sz w:val="24"/>
              </w:rPr>
              <w:t>A2.1</w:t>
            </w:r>
          </w:p>
        </w:tc>
        <w:tc>
          <w:tcPr>
            <w:tcW w:w="1843" w:type="dxa"/>
            <w:vAlign w:val="center"/>
          </w:tcPr>
          <w:p w14:paraId="4CA34E3A" w14:textId="77777777" w:rsidR="00082A67" w:rsidRPr="00EE3251" w:rsidRDefault="00082A67" w:rsidP="001150C2">
            <w:pPr>
              <w:pStyle w:val="afc"/>
              <w:kinsoku w:val="0"/>
              <w:snapToGrid w:val="0"/>
              <w:spacing w:line="240" w:lineRule="auto"/>
              <w:rPr>
                <w:color w:val="0070C0"/>
                <w:sz w:val="24"/>
              </w:rPr>
            </w:pPr>
            <w:r w:rsidRPr="00EE3251">
              <w:rPr>
                <w:color w:val="000000" w:themeColor="text1"/>
                <w:sz w:val="24"/>
              </w:rPr>
              <w:t>109</w:t>
            </w:r>
            <w:r w:rsidRPr="00EE3251">
              <w:rPr>
                <w:color w:val="000000" w:themeColor="text1"/>
                <w:sz w:val="24"/>
              </w:rPr>
              <w:t>年</w:t>
            </w:r>
            <w:r w:rsidRPr="00EE3251">
              <w:rPr>
                <w:color w:val="000000" w:themeColor="text1"/>
                <w:sz w:val="24"/>
              </w:rPr>
              <w:t>10</w:t>
            </w:r>
            <w:r w:rsidRPr="00EE3251">
              <w:rPr>
                <w:color w:val="000000" w:themeColor="text1"/>
                <w:sz w:val="24"/>
              </w:rPr>
              <w:t>月</w:t>
            </w:r>
          </w:p>
        </w:tc>
        <w:tc>
          <w:tcPr>
            <w:tcW w:w="6659" w:type="dxa"/>
            <w:vAlign w:val="center"/>
          </w:tcPr>
          <w:p w14:paraId="2FFCDAC4" w14:textId="7D0C445E" w:rsidR="00082A67" w:rsidRPr="00EE3251" w:rsidRDefault="00082A67" w:rsidP="002D5ED4">
            <w:pPr>
              <w:pStyle w:val="affc"/>
              <w:widowControl/>
              <w:numPr>
                <w:ilvl w:val="0"/>
                <w:numId w:val="22"/>
              </w:numPr>
              <w:overflowPunct w:val="0"/>
              <w:autoSpaceDE w:val="0"/>
              <w:autoSpaceDN w:val="0"/>
              <w:adjustRightInd w:val="0"/>
              <w:snapToGrid w:val="0"/>
              <w:ind w:leftChars="0" w:rightChars="50" w:right="120"/>
              <w:jc w:val="both"/>
              <w:rPr>
                <w:rFonts w:ascii="Times New Roman"/>
                <w:bCs/>
                <w:color w:val="000000" w:themeColor="text1"/>
                <w:sz w:val="24"/>
              </w:rPr>
            </w:pPr>
            <w:r w:rsidRPr="00EE3251">
              <w:rPr>
                <w:rFonts w:ascii="Times New Roman"/>
                <w:bCs/>
                <w:color w:val="000000" w:themeColor="text1"/>
                <w:sz w:val="24"/>
              </w:rPr>
              <w:t>五層金屬層</w:t>
            </w:r>
            <w:r w:rsidR="006A32A4" w:rsidRPr="00EE3251">
              <w:rPr>
                <w:rFonts w:ascii="Times New Roman"/>
                <w:bCs/>
                <w:color w:val="000000" w:themeColor="text1"/>
                <w:sz w:val="24"/>
              </w:rPr>
              <w:t>電阻值</w:t>
            </w:r>
            <w:r w:rsidR="001E04F2" w:rsidRPr="00EE3251">
              <w:rPr>
                <w:rFonts w:ascii="Times New Roman"/>
                <w:bCs/>
                <w:color w:val="000000" w:themeColor="text1"/>
                <w:sz w:val="24"/>
              </w:rPr>
              <w:br/>
            </w:r>
            <w:r w:rsidR="006A32A4" w:rsidRPr="00EE3251">
              <w:rPr>
                <w:rFonts w:ascii="Times New Roman"/>
                <w:bCs/>
                <w:color w:val="000000" w:themeColor="text1"/>
                <w:sz w:val="24"/>
              </w:rPr>
              <w:t>(</w:t>
            </w:r>
            <w:r w:rsidRPr="00EE3251">
              <w:rPr>
                <w:rFonts w:ascii="Times New Roman"/>
                <w:bCs/>
                <w:color w:val="000000" w:themeColor="text1"/>
                <w:sz w:val="24"/>
              </w:rPr>
              <w:t>M1: 0.31ohm</w:t>
            </w:r>
            <w:r w:rsidR="006A32A4" w:rsidRPr="00EE3251">
              <w:rPr>
                <w:rFonts w:ascii="Times New Roman"/>
                <w:bCs/>
                <w:color w:val="000000" w:themeColor="text1"/>
                <w:sz w:val="24"/>
              </w:rPr>
              <w:t>、</w:t>
            </w:r>
            <w:r w:rsidRPr="00EE3251">
              <w:rPr>
                <w:rFonts w:ascii="Times New Roman"/>
                <w:bCs/>
                <w:color w:val="000000" w:themeColor="text1"/>
                <w:sz w:val="24"/>
              </w:rPr>
              <w:t>M2~M4:0.3 ohm</w:t>
            </w:r>
            <w:r w:rsidR="006A32A4" w:rsidRPr="00EE3251">
              <w:rPr>
                <w:rFonts w:ascii="Times New Roman"/>
                <w:bCs/>
                <w:color w:val="000000" w:themeColor="text1"/>
                <w:sz w:val="24"/>
              </w:rPr>
              <w:t>、</w:t>
            </w:r>
            <w:r w:rsidRPr="00EE3251">
              <w:rPr>
                <w:rFonts w:ascii="Times New Roman"/>
                <w:bCs/>
                <w:color w:val="000000" w:themeColor="text1"/>
                <w:sz w:val="24"/>
              </w:rPr>
              <w:t>TM:0.04 ohm</w:t>
            </w:r>
            <w:r w:rsidR="006A32A4" w:rsidRPr="00EE3251">
              <w:rPr>
                <w:rFonts w:ascii="Times New Roman"/>
                <w:bCs/>
                <w:color w:val="000000" w:themeColor="text1"/>
                <w:sz w:val="24"/>
              </w:rPr>
              <w:t>)</w:t>
            </w:r>
            <w:r w:rsidRPr="00EE3251">
              <w:rPr>
                <w:rFonts w:ascii="Times New Roman"/>
                <w:bCs/>
                <w:color w:val="000000" w:themeColor="text1"/>
                <w:sz w:val="24"/>
              </w:rPr>
              <w:t xml:space="preserve"> </w:t>
            </w:r>
          </w:p>
          <w:p w14:paraId="126166ED" w14:textId="02ACF4D7"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b/>
                <w:bCs/>
                <w:color w:val="C00000"/>
                <w:sz w:val="24"/>
              </w:rPr>
            </w:pPr>
            <w:r w:rsidRPr="00EE3251">
              <w:rPr>
                <w:rFonts w:ascii="Times New Roman"/>
                <w:bCs/>
                <w:color w:val="000000" w:themeColor="text1"/>
                <w:sz w:val="24"/>
              </w:rPr>
              <w:t xml:space="preserve">MIM </w:t>
            </w:r>
            <w:r w:rsidRPr="00EE3251">
              <w:rPr>
                <w:rFonts w:ascii="Times New Roman"/>
                <w:bCs/>
                <w:color w:val="000000" w:themeColor="text1"/>
                <w:sz w:val="24"/>
              </w:rPr>
              <w:t>電容</w:t>
            </w:r>
            <w:r w:rsidR="001E04F2" w:rsidRPr="00EE3251">
              <w:rPr>
                <w:rFonts w:ascii="Times New Roman"/>
                <w:bCs/>
                <w:color w:val="000000" w:themeColor="text1"/>
                <w:sz w:val="24"/>
              </w:rPr>
              <w:t>值</w:t>
            </w:r>
            <w:r w:rsidR="001E04F2" w:rsidRPr="00EE3251">
              <w:rPr>
                <w:rFonts w:ascii="Times New Roman"/>
                <w:bCs/>
                <w:color w:val="000000" w:themeColor="text1"/>
                <w:sz w:val="24"/>
              </w:rPr>
              <w:br/>
              <w:t>(</w:t>
            </w:r>
            <w:r w:rsidRPr="00EE3251">
              <w:rPr>
                <w:rFonts w:ascii="Times New Roman"/>
                <w:bCs/>
                <w:color w:val="000000" w:themeColor="text1"/>
                <w:sz w:val="24"/>
              </w:rPr>
              <w:t>2fF/um2.</w:t>
            </w:r>
            <w:r w:rsidR="001E04F2" w:rsidRPr="00EE3251">
              <w:rPr>
                <w:rFonts w:ascii="Times New Roman"/>
                <w:bCs/>
                <w:color w:val="000000" w:themeColor="text1"/>
                <w:sz w:val="24"/>
              </w:rPr>
              <w:t>)</w:t>
            </w:r>
          </w:p>
        </w:tc>
      </w:tr>
      <w:tr w:rsidR="00082A67" w:rsidRPr="00EE3251" w14:paraId="6AA9C255" w14:textId="77777777" w:rsidTr="00482A36">
        <w:trPr>
          <w:cantSplit/>
          <w:trHeight w:val="425"/>
          <w:jc w:val="right"/>
        </w:trPr>
        <w:tc>
          <w:tcPr>
            <w:tcW w:w="984" w:type="dxa"/>
            <w:vAlign w:val="center"/>
          </w:tcPr>
          <w:p w14:paraId="136CF787" w14:textId="77777777" w:rsidR="00082A67" w:rsidRPr="00EE3251" w:rsidRDefault="00082A67" w:rsidP="001150C2">
            <w:pPr>
              <w:pStyle w:val="afc"/>
              <w:kinsoku w:val="0"/>
              <w:snapToGrid w:val="0"/>
              <w:spacing w:line="240" w:lineRule="auto"/>
              <w:jc w:val="center"/>
              <w:rPr>
                <w:color w:val="0070C0"/>
                <w:sz w:val="24"/>
              </w:rPr>
            </w:pPr>
            <w:r w:rsidRPr="00EE3251">
              <w:rPr>
                <w:color w:val="000000" w:themeColor="text1"/>
                <w:sz w:val="24"/>
              </w:rPr>
              <w:t>A2.2</w:t>
            </w:r>
          </w:p>
        </w:tc>
        <w:tc>
          <w:tcPr>
            <w:tcW w:w="1843" w:type="dxa"/>
            <w:vAlign w:val="center"/>
          </w:tcPr>
          <w:p w14:paraId="5660AFA9" w14:textId="77777777" w:rsidR="00082A67" w:rsidRPr="00EE3251" w:rsidRDefault="00082A67" w:rsidP="001150C2">
            <w:pPr>
              <w:pStyle w:val="afc"/>
              <w:kinsoku w:val="0"/>
              <w:snapToGrid w:val="0"/>
              <w:spacing w:line="240" w:lineRule="auto"/>
              <w:rPr>
                <w:color w:val="0070C0"/>
                <w:sz w:val="24"/>
              </w:rPr>
            </w:pPr>
            <w:r w:rsidRPr="00EE3251">
              <w:rPr>
                <w:color w:val="000000" w:themeColor="text1"/>
                <w:sz w:val="24"/>
              </w:rPr>
              <w:t>110</w:t>
            </w:r>
            <w:r w:rsidRPr="00EE3251">
              <w:rPr>
                <w:color w:val="000000" w:themeColor="text1"/>
                <w:sz w:val="24"/>
              </w:rPr>
              <w:t>年</w:t>
            </w:r>
            <w:r w:rsidRPr="00EE3251">
              <w:rPr>
                <w:color w:val="000000" w:themeColor="text1"/>
                <w:sz w:val="24"/>
              </w:rPr>
              <w:t>4</w:t>
            </w:r>
            <w:r w:rsidRPr="00EE3251">
              <w:rPr>
                <w:color w:val="000000" w:themeColor="text1"/>
                <w:sz w:val="24"/>
              </w:rPr>
              <w:t>月</w:t>
            </w:r>
          </w:p>
        </w:tc>
        <w:tc>
          <w:tcPr>
            <w:tcW w:w="6659" w:type="dxa"/>
            <w:vAlign w:val="center"/>
          </w:tcPr>
          <w:p w14:paraId="563FDA62" w14:textId="2FE1B9FF" w:rsidR="00082A67" w:rsidRPr="00EE3251" w:rsidRDefault="001E04F2"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bCs/>
                <w:color w:val="C00000"/>
                <w:sz w:val="24"/>
              </w:rPr>
            </w:pPr>
            <w:r w:rsidRPr="00EE3251">
              <w:rPr>
                <w:rFonts w:ascii="Times New Roman"/>
                <w:bCs/>
                <w:color w:val="000000" w:themeColor="text1"/>
                <w:sz w:val="24"/>
              </w:rPr>
              <w:t>後段</w:t>
            </w:r>
            <w:r w:rsidR="00082A67" w:rsidRPr="00EE3251">
              <w:rPr>
                <w:rFonts w:ascii="Times New Roman"/>
                <w:bCs/>
                <w:color w:val="000000" w:themeColor="text1"/>
                <w:sz w:val="24"/>
              </w:rPr>
              <w:t>BEOL</w:t>
            </w:r>
            <w:r w:rsidRPr="00EE3251">
              <w:rPr>
                <w:rFonts w:ascii="Times New Roman"/>
                <w:bCs/>
                <w:color w:val="000000" w:themeColor="text1"/>
                <w:sz w:val="24"/>
              </w:rPr>
              <w:t>金屬層</w:t>
            </w:r>
            <w:r w:rsidR="00082A67" w:rsidRPr="00EE3251">
              <w:rPr>
                <w:rFonts w:ascii="Times New Roman"/>
                <w:bCs/>
                <w:color w:val="000000" w:themeColor="text1"/>
                <w:sz w:val="24"/>
              </w:rPr>
              <w:t>製程</w:t>
            </w:r>
            <w:r w:rsidRPr="00EE3251">
              <w:rPr>
                <w:rFonts w:ascii="Times New Roman"/>
                <w:bCs/>
                <w:color w:val="000000" w:themeColor="text1"/>
                <w:sz w:val="24"/>
              </w:rPr>
              <w:t>完成可靠度分析</w:t>
            </w:r>
            <w:r w:rsidRPr="00EE3251">
              <w:rPr>
                <w:rFonts w:ascii="Times New Roman"/>
                <w:bCs/>
                <w:color w:val="000000" w:themeColor="text1"/>
                <w:sz w:val="24"/>
              </w:rPr>
              <w:br/>
              <w:t>(</w:t>
            </w:r>
            <w:r w:rsidRPr="00EE3251">
              <w:rPr>
                <w:rFonts w:ascii="Times New Roman"/>
                <w:bCs/>
                <w:color w:val="000000" w:themeColor="text1"/>
                <w:sz w:val="24"/>
              </w:rPr>
              <w:t>可靠度條件：</w:t>
            </w:r>
            <w:r w:rsidR="00082A67" w:rsidRPr="00EE3251">
              <w:rPr>
                <w:rFonts w:ascii="Times New Roman"/>
                <w:bCs/>
                <w:color w:val="000000" w:themeColor="text1"/>
                <w:sz w:val="24"/>
              </w:rPr>
              <w:t>Lifetime at 0.1% cum failure is 10y at 85C</w:t>
            </w:r>
            <w:r w:rsidRPr="00EE3251">
              <w:rPr>
                <w:rFonts w:ascii="Times New Roman"/>
                <w:bCs/>
                <w:color w:val="000000" w:themeColor="text1"/>
                <w:sz w:val="24"/>
              </w:rPr>
              <w:t>)</w:t>
            </w:r>
          </w:p>
        </w:tc>
      </w:tr>
      <w:tr w:rsidR="00082A67" w:rsidRPr="00EE3251" w14:paraId="1FBE32E7" w14:textId="77777777" w:rsidTr="00482A36">
        <w:trPr>
          <w:cantSplit/>
          <w:trHeight w:val="425"/>
          <w:jc w:val="right"/>
        </w:trPr>
        <w:tc>
          <w:tcPr>
            <w:tcW w:w="984" w:type="dxa"/>
            <w:vAlign w:val="center"/>
          </w:tcPr>
          <w:p w14:paraId="0D9123D4" w14:textId="77777777" w:rsidR="00082A67" w:rsidRPr="00EE3251" w:rsidRDefault="00082A67" w:rsidP="001150C2">
            <w:pPr>
              <w:pStyle w:val="afc"/>
              <w:kinsoku w:val="0"/>
              <w:snapToGrid w:val="0"/>
              <w:spacing w:line="240" w:lineRule="auto"/>
              <w:jc w:val="center"/>
              <w:rPr>
                <w:color w:val="0070C0"/>
                <w:sz w:val="24"/>
              </w:rPr>
            </w:pPr>
            <w:r w:rsidRPr="00EE3251">
              <w:rPr>
                <w:sz w:val="24"/>
              </w:rPr>
              <w:t>A2.3</w:t>
            </w:r>
          </w:p>
        </w:tc>
        <w:tc>
          <w:tcPr>
            <w:tcW w:w="1843" w:type="dxa"/>
            <w:vAlign w:val="center"/>
          </w:tcPr>
          <w:p w14:paraId="1418338A" w14:textId="77777777" w:rsidR="00082A67" w:rsidRPr="00EE3251" w:rsidRDefault="00082A67" w:rsidP="001150C2">
            <w:pPr>
              <w:pStyle w:val="afc"/>
              <w:kinsoku w:val="0"/>
              <w:snapToGrid w:val="0"/>
              <w:spacing w:line="240" w:lineRule="auto"/>
              <w:rPr>
                <w:color w:val="0070C0"/>
                <w:sz w:val="24"/>
              </w:rPr>
            </w:pPr>
            <w:r w:rsidRPr="00EE3251">
              <w:rPr>
                <w:sz w:val="24"/>
              </w:rPr>
              <w:t>110</w:t>
            </w:r>
            <w:r w:rsidRPr="00EE3251">
              <w:rPr>
                <w:sz w:val="24"/>
              </w:rPr>
              <w:t>年</w:t>
            </w:r>
            <w:r w:rsidRPr="00EE3251">
              <w:rPr>
                <w:sz w:val="24"/>
              </w:rPr>
              <w:t>10</w:t>
            </w:r>
            <w:r w:rsidRPr="00EE3251">
              <w:rPr>
                <w:sz w:val="24"/>
              </w:rPr>
              <w:t>月</w:t>
            </w:r>
          </w:p>
        </w:tc>
        <w:tc>
          <w:tcPr>
            <w:tcW w:w="6659" w:type="dxa"/>
            <w:vAlign w:val="center"/>
          </w:tcPr>
          <w:p w14:paraId="7F7DFF75" w14:textId="43F1D077" w:rsidR="00082A67" w:rsidRPr="00EE3251" w:rsidRDefault="001E04F2"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b/>
                <w:bCs/>
                <w:color w:val="C00000"/>
                <w:sz w:val="24"/>
              </w:rPr>
            </w:pPr>
            <w:r w:rsidRPr="00EE3251">
              <w:rPr>
                <w:rFonts w:ascii="Times New Roman"/>
                <w:bCs/>
                <w:color w:val="000000" w:themeColor="text1"/>
                <w:sz w:val="24"/>
              </w:rPr>
              <w:t>後段</w:t>
            </w:r>
            <w:r w:rsidRPr="00EE3251">
              <w:rPr>
                <w:rFonts w:ascii="Times New Roman"/>
                <w:bCs/>
                <w:color w:val="000000" w:themeColor="text1"/>
                <w:sz w:val="24"/>
              </w:rPr>
              <w:t>BEOL</w:t>
            </w:r>
            <w:r w:rsidRPr="00EE3251">
              <w:rPr>
                <w:rFonts w:ascii="Times New Roman"/>
                <w:bCs/>
                <w:color w:val="000000" w:themeColor="text1"/>
                <w:sz w:val="24"/>
              </w:rPr>
              <w:t>金屬層製程</w:t>
            </w:r>
            <w:r w:rsidR="00082A67" w:rsidRPr="00EE3251">
              <w:rPr>
                <w:rFonts w:ascii="Times New Roman"/>
                <w:bCs/>
                <w:color w:val="000000" w:themeColor="text1"/>
                <w:sz w:val="24"/>
              </w:rPr>
              <w:t>設計套件完成</w:t>
            </w:r>
            <w:r w:rsidRPr="00EE3251">
              <w:rPr>
                <w:rFonts w:ascii="Times New Roman"/>
                <w:bCs/>
                <w:color w:val="000000" w:themeColor="text1"/>
                <w:sz w:val="24"/>
              </w:rPr>
              <w:br/>
              <w:t>(</w:t>
            </w:r>
            <w:r w:rsidRPr="00EE3251">
              <w:rPr>
                <w:rFonts w:ascii="Times New Roman"/>
                <w:bCs/>
                <w:color w:val="000000" w:themeColor="text1"/>
                <w:sz w:val="24"/>
              </w:rPr>
              <w:t>包含各項參數，電阻、電容、</w:t>
            </w:r>
            <w:r w:rsidRPr="00EE3251">
              <w:rPr>
                <w:rFonts w:ascii="Times New Roman"/>
                <w:bCs/>
                <w:color w:val="000000" w:themeColor="text1"/>
                <w:sz w:val="24"/>
              </w:rPr>
              <w:t>…</w:t>
            </w:r>
            <w:r w:rsidRPr="00EE3251">
              <w:rPr>
                <w:rFonts w:ascii="Times New Roman"/>
                <w:bCs/>
                <w:color w:val="000000" w:themeColor="text1"/>
                <w:sz w:val="24"/>
              </w:rPr>
              <w:t>等</w:t>
            </w:r>
            <w:r w:rsidRPr="00EE3251">
              <w:rPr>
                <w:rFonts w:ascii="Times New Roman"/>
                <w:bCs/>
                <w:color w:val="000000" w:themeColor="text1"/>
                <w:sz w:val="24"/>
              </w:rPr>
              <w:t>)</w:t>
            </w:r>
            <w:r w:rsidR="00E67169">
              <w:rPr>
                <w:rStyle w:val="tlid-translation"/>
                <w:rFonts w:ascii="Times New Roman" w:hint="eastAsia"/>
                <w:bCs/>
                <w:color w:val="000000" w:themeColor="text1"/>
                <w:sz w:val="24"/>
              </w:rPr>
              <w:t xml:space="preserve"> </w:t>
            </w:r>
            <w:r w:rsidR="00E67169">
              <w:rPr>
                <w:rStyle w:val="tlid-translation"/>
                <w:rFonts w:ascii="Times New Roman" w:hint="eastAsia"/>
                <w:bCs/>
                <w:color w:val="000000" w:themeColor="text1"/>
                <w:sz w:val="24"/>
              </w:rPr>
              <w:t>。</w:t>
            </w:r>
          </w:p>
        </w:tc>
      </w:tr>
      <w:tr w:rsidR="00082A67" w:rsidRPr="00EE3251" w14:paraId="56E8E418" w14:textId="77777777" w:rsidTr="00482A36">
        <w:trPr>
          <w:cantSplit/>
          <w:trHeight w:val="425"/>
          <w:jc w:val="right"/>
        </w:trPr>
        <w:tc>
          <w:tcPr>
            <w:tcW w:w="984" w:type="dxa"/>
            <w:vAlign w:val="center"/>
          </w:tcPr>
          <w:p w14:paraId="5EB38415" w14:textId="77777777" w:rsidR="00082A67" w:rsidRPr="00EE3251" w:rsidRDefault="00082A67" w:rsidP="001150C2">
            <w:pPr>
              <w:pStyle w:val="afc"/>
              <w:kinsoku w:val="0"/>
              <w:snapToGrid w:val="0"/>
              <w:spacing w:line="240" w:lineRule="auto"/>
              <w:jc w:val="center"/>
              <w:rPr>
                <w:color w:val="0070C0"/>
                <w:sz w:val="24"/>
              </w:rPr>
            </w:pPr>
            <w:r w:rsidRPr="00EE3251">
              <w:rPr>
                <w:sz w:val="24"/>
              </w:rPr>
              <w:t>A3.1</w:t>
            </w:r>
          </w:p>
        </w:tc>
        <w:tc>
          <w:tcPr>
            <w:tcW w:w="1843" w:type="dxa"/>
            <w:vAlign w:val="center"/>
          </w:tcPr>
          <w:p w14:paraId="27DF145D" w14:textId="77777777" w:rsidR="00082A67" w:rsidRPr="00EE3251" w:rsidRDefault="00082A67" w:rsidP="001150C2">
            <w:pPr>
              <w:pStyle w:val="afc"/>
              <w:kinsoku w:val="0"/>
              <w:snapToGrid w:val="0"/>
              <w:spacing w:line="240" w:lineRule="auto"/>
              <w:rPr>
                <w:color w:val="0070C0"/>
                <w:sz w:val="24"/>
              </w:rPr>
            </w:pPr>
            <w:r w:rsidRPr="00EE3251">
              <w:rPr>
                <w:sz w:val="24"/>
              </w:rPr>
              <w:t>109</w:t>
            </w:r>
            <w:r w:rsidRPr="00EE3251">
              <w:rPr>
                <w:sz w:val="24"/>
              </w:rPr>
              <w:t>年</w:t>
            </w:r>
            <w:r w:rsidRPr="00EE3251">
              <w:rPr>
                <w:sz w:val="24"/>
              </w:rPr>
              <w:t>10</w:t>
            </w:r>
            <w:r w:rsidRPr="00EE3251">
              <w:rPr>
                <w:sz w:val="24"/>
              </w:rPr>
              <w:t>月</w:t>
            </w:r>
          </w:p>
        </w:tc>
        <w:tc>
          <w:tcPr>
            <w:tcW w:w="6659" w:type="dxa"/>
          </w:tcPr>
          <w:p w14:paraId="341CFB7E" w14:textId="6D6C57D1" w:rsidR="00082A67" w:rsidRPr="00EE3251" w:rsidRDefault="001E04F2"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color w:val="0070C0"/>
                <w:sz w:val="24"/>
              </w:rPr>
            </w:pPr>
            <w:r w:rsidRPr="00EE3251">
              <w:rPr>
                <w:rStyle w:val="tlid-translation"/>
                <w:rFonts w:ascii="Times New Roman"/>
                <w:sz w:val="24"/>
              </w:rPr>
              <w:t>製程小</w:t>
            </w:r>
            <w:r w:rsidRPr="00EE3251">
              <w:rPr>
                <w:rStyle w:val="tlid-translation"/>
                <w:rFonts w:ascii="Times New Roman"/>
                <w:sz w:val="24"/>
              </w:rPr>
              <w:t>DRAM</w:t>
            </w:r>
            <w:r w:rsidRPr="00EE3251">
              <w:rPr>
                <w:rStyle w:val="tlid-translation"/>
                <w:rFonts w:ascii="Times New Roman"/>
                <w:sz w:val="24"/>
              </w:rPr>
              <w:t>陣列之</w:t>
            </w:r>
            <w:r w:rsidR="00082A67" w:rsidRPr="00EE3251">
              <w:rPr>
                <w:rStyle w:val="tlid-translation"/>
                <w:rFonts w:ascii="Times New Roman"/>
                <w:sz w:val="24"/>
              </w:rPr>
              <w:t>負載效應改善</w:t>
            </w:r>
            <w:r w:rsidRPr="00EE3251">
              <w:rPr>
                <w:rStyle w:val="tlid-translation"/>
                <w:rFonts w:ascii="Times New Roman"/>
                <w:sz w:val="24"/>
              </w:rPr>
              <w:t>，</w:t>
            </w:r>
            <w:r w:rsidRPr="00EE3251">
              <w:rPr>
                <w:rStyle w:val="tlid-translation"/>
                <w:rFonts w:ascii="Times New Roman"/>
                <w:sz w:val="24"/>
              </w:rPr>
              <w:br/>
              <w:t>4GDDR4 Test Chip T</w:t>
            </w:r>
            <w:r w:rsidR="00082A67" w:rsidRPr="00EE3251">
              <w:rPr>
                <w:rStyle w:val="tlid-translation"/>
                <w:rFonts w:ascii="Times New Roman"/>
                <w:sz w:val="24"/>
              </w:rPr>
              <w:t xml:space="preserve">ypical </w:t>
            </w:r>
            <w:r w:rsidRPr="00EE3251">
              <w:rPr>
                <w:rStyle w:val="tlid-translation"/>
                <w:rFonts w:ascii="Times New Roman"/>
                <w:sz w:val="24"/>
              </w:rPr>
              <w:t>F</w:t>
            </w:r>
            <w:r w:rsidR="00082A67" w:rsidRPr="00EE3251">
              <w:rPr>
                <w:rStyle w:val="tlid-translation"/>
                <w:rFonts w:ascii="Times New Roman"/>
                <w:sz w:val="24"/>
              </w:rPr>
              <w:t xml:space="preserve">unction </w:t>
            </w:r>
            <w:r w:rsidR="00082A67" w:rsidRPr="00EE3251">
              <w:rPr>
                <w:rStyle w:val="tlid-translation"/>
                <w:rFonts w:ascii="Times New Roman"/>
                <w:sz w:val="24"/>
              </w:rPr>
              <w:t>良率</w:t>
            </w:r>
            <w:r w:rsidR="00082A67" w:rsidRPr="00EE3251">
              <w:rPr>
                <w:rStyle w:val="tlid-translation"/>
                <w:rFonts w:ascii="Times New Roman"/>
                <w:sz w:val="24"/>
              </w:rPr>
              <w:t>&gt;30%</w:t>
            </w:r>
          </w:p>
        </w:tc>
      </w:tr>
      <w:tr w:rsidR="00082A67" w:rsidRPr="00EE3251" w14:paraId="6457D2C5" w14:textId="77777777" w:rsidTr="00482A36">
        <w:trPr>
          <w:cantSplit/>
          <w:trHeight w:val="425"/>
          <w:jc w:val="right"/>
        </w:trPr>
        <w:tc>
          <w:tcPr>
            <w:tcW w:w="984" w:type="dxa"/>
            <w:vAlign w:val="center"/>
          </w:tcPr>
          <w:p w14:paraId="3F8345F5" w14:textId="77777777" w:rsidR="00082A67" w:rsidRPr="00EE3251" w:rsidRDefault="00082A67" w:rsidP="001150C2">
            <w:pPr>
              <w:pStyle w:val="afc"/>
              <w:kinsoku w:val="0"/>
              <w:snapToGrid w:val="0"/>
              <w:spacing w:line="240" w:lineRule="auto"/>
              <w:jc w:val="center"/>
              <w:rPr>
                <w:color w:val="0070C0"/>
                <w:sz w:val="24"/>
              </w:rPr>
            </w:pPr>
            <w:r w:rsidRPr="00EE3251">
              <w:rPr>
                <w:sz w:val="24"/>
              </w:rPr>
              <w:t>A3.2</w:t>
            </w:r>
          </w:p>
        </w:tc>
        <w:tc>
          <w:tcPr>
            <w:tcW w:w="1843" w:type="dxa"/>
            <w:vAlign w:val="center"/>
          </w:tcPr>
          <w:p w14:paraId="2A1FAEA8" w14:textId="77777777" w:rsidR="00082A67" w:rsidRPr="00EE3251" w:rsidRDefault="00082A67" w:rsidP="001150C2">
            <w:pPr>
              <w:snapToGrid w:val="0"/>
              <w:spacing w:afterLines="15" w:after="36" w:line="240" w:lineRule="auto"/>
              <w:ind w:leftChars="20" w:left="48" w:rightChars="20" w:right="48"/>
              <w:jc w:val="both"/>
              <w:rPr>
                <w:color w:val="0070C0"/>
              </w:rPr>
            </w:pPr>
            <w:r w:rsidRPr="00EE3251">
              <w:t>110</w:t>
            </w:r>
            <w:r w:rsidRPr="00EE3251">
              <w:t>年</w:t>
            </w:r>
            <w:r w:rsidRPr="00EE3251">
              <w:t>4</w:t>
            </w:r>
            <w:r w:rsidRPr="00EE3251">
              <w:t>月</w:t>
            </w:r>
          </w:p>
        </w:tc>
        <w:tc>
          <w:tcPr>
            <w:tcW w:w="6659" w:type="dxa"/>
          </w:tcPr>
          <w:p w14:paraId="1C7C3707" w14:textId="258D56F1" w:rsidR="00082A67" w:rsidRPr="00EE3251" w:rsidRDefault="001E04F2" w:rsidP="002D5ED4">
            <w:pPr>
              <w:pStyle w:val="affc"/>
              <w:widowControl/>
              <w:numPr>
                <w:ilvl w:val="0"/>
                <w:numId w:val="22"/>
              </w:numPr>
              <w:adjustRightInd w:val="0"/>
              <w:snapToGrid w:val="0"/>
              <w:spacing w:afterLines="15" w:after="36"/>
              <w:ind w:leftChars="0" w:rightChars="20" w:right="48"/>
              <w:jc w:val="both"/>
              <w:rPr>
                <w:rFonts w:ascii="Times New Roman"/>
                <w:color w:val="0070C0"/>
                <w:sz w:val="24"/>
              </w:rPr>
            </w:pPr>
            <w:r w:rsidRPr="00EE3251">
              <w:rPr>
                <w:rStyle w:val="tlid-translation"/>
                <w:rFonts w:ascii="Times New Roman"/>
                <w:sz w:val="24"/>
              </w:rPr>
              <w:t>製程小</w:t>
            </w:r>
            <w:r w:rsidRPr="00EE3251">
              <w:rPr>
                <w:rStyle w:val="tlid-translation"/>
                <w:rFonts w:ascii="Times New Roman"/>
                <w:sz w:val="24"/>
              </w:rPr>
              <w:t>DRAM</w:t>
            </w:r>
            <w:r w:rsidRPr="00EE3251">
              <w:rPr>
                <w:rStyle w:val="tlid-translation"/>
                <w:rFonts w:ascii="Times New Roman"/>
                <w:sz w:val="24"/>
              </w:rPr>
              <w:t>陣列之負載效應改善，</w:t>
            </w:r>
            <w:r w:rsidRPr="00EE3251">
              <w:rPr>
                <w:rStyle w:val="tlid-translation"/>
                <w:rFonts w:ascii="Times New Roman"/>
                <w:sz w:val="24"/>
              </w:rPr>
              <w:br/>
              <w:t>4GDDR4 Test Chip Typical Function</w:t>
            </w:r>
            <w:r w:rsidRPr="00EE3251">
              <w:rPr>
                <w:rStyle w:val="tlid-translation"/>
                <w:rFonts w:ascii="Times New Roman"/>
                <w:sz w:val="24"/>
              </w:rPr>
              <w:t>良率</w:t>
            </w:r>
            <w:r w:rsidRPr="00EE3251">
              <w:rPr>
                <w:rStyle w:val="tlid-translation"/>
                <w:rFonts w:ascii="Times New Roman"/>
                <w:sz w:val="24"/>
              </w:rPr>
              <w:t>&gt;50%</w:t>
            </w:r>
          </w:p>
        </w:tc>
      </w:tr>
      <w:tr w:rsidR="00082A67" w:rsidRPr="00EE3251" w14:paraId="687DB0C0" w14:textId="77777777" w:rsidTr="00482A36">
        <w:trPr>
          <w:cantSplit/>
          <w:trHeight w:val="425"/>
          <w:jc w:val="right"/>
        </w:trPr>
        <w:tc>
          <w:tcPr>
            <w:tcW w:w="984" w:type="dxa"/>
            <w:vAlign w:val="center"/>
          </w:tcPr>
          <w:p w14:paraId="183DB77F" w14:textId="77777777" w:rsidR="00082A67" w:rsidRPr="00EE3251" w:rsidRDefault="00082A67" w:rsidP="001150C2">
            <w:pPr>
              <w:pStyle w:val="afc"/>
              <w:kinsoku w:val="0"/>
              <w:snapToGrid w:val="0"/>
              <w:spacing w:line="240" w:lineRule="auto"/>
              <w:jc w:val="center"/>
              <w:rPr>
                <w:sz w:val="24"/>
              </w:rPr>
            </w:pPr>
            <w:r w:rsidRPr="00EE3251">
              <w:rPr>
                <w:sz w:val="24"/>
              </w:rPr>
              <w:t>A3.3</w:t>
            </w:r>
          </w:p>
        </w:tc>
        <w:tc>
          <w:tcPr>
            <w:tcW w:w="1843" w:type="dxa"/>
            <w:vAlign w:val="center"/>
          </w:tcPr>
          <w:p w14:paraId="12B53425" w14:textId="77777777" w:rsidR="00082A67" w:rsidRPr="00EE3251" w:rsidRDefault="00082A67" w:rsidP="001150C2">
            <w:pPr>
              <w:snapToGrid w:val="0"/>
              <w:spacing w:afterLines="15" w:after="36" w:line="240" w:lineRule="auto"/>
              <w:ind w:leftChars="20" w:left="48" w:rightChars="20" w:right="48"/>
              <w:jc w:val="both"/>
            </w:pPr>
            <w:r w:rsidRPr="00EE3251">
              <w:t>110</w:t>
            </w:r>
            <w:r w:rsidRPr="00EE3251">
              <w:t>年</w:t>
            </w:r>
            <w:r w:rsidRPr="00EE3251">
              <w:t>10</w:t>
            </w:r>
            <w:r w:rsidRPr="00EE3251">
              <w:t>月</w:t>
            </w:r>
          </w:p>
        </w:tc>
        <w:tc>
          <w:tcPr>
            <w:tcW w:w="6659" w:type="dxa"/>
            <w:vAlign w:val="center"/>
          </w:tcPr>
          <w:p w14:paraId="4C9E1AF9" w14:textId="6E08DC1C" w:rsidR="00082A67" w:rsidRPr="00EE3251" w:rsidRDefault="00D8257B" w:rsidP="002D5ED4">
            <w:pPr>
              <w:pStyle w:val="affc"/>
              <w:widowControl/>
              <w:numPr>
                <w:ilvl w:val="0"/>
                <w:numId w:val="22"/>
              </w:numPr>
              <w:adjustRightInd w:val="0"/>
              <w:snapToGrid w:val="0"/>
              <w:spacing w:afterLines="15" w:after="36"/>
              <w:ind w:leftChars="0" w:rightChars="20" w:right="48"/>
              <w:jc w:val="both"/>
              <w:rPr>
                <w:rFonts w:ascii="Times New Roman"/>
                <w:sz w:val="24"/>
              </w:rPr>
            </w:pPr>
            <w:r w:rsidRPr="00EE3251">
              <w:rPr>
                <w:rStyle w:val="tlid-translation"/>
                <w:rFonts w:ascii="Times New Roman"/>
                <w:sz w:val="24"/>
              </w:rPr>
              <w:t>製程小</w:t>
            </w:r>
            <w:r w:rsidRPr="00EE3251">
              <w:rPr>
                <w:rStyle w:val="tlid-translation"/>
                <w:rFonts w:ascii="Times New Roman"/>
                <w:sz w:val="24"/>
              </w:rPr>
              <w:t>DRAM</w:t>
            </w:r>
            <w:r w:rsidRPr="00EE3251">
              <w:rPr>
                <w:rStyle w:val="tlid-translation"/>
                <w:rFonts w:ascii="Times New Roman"/>
                <w:sz w:val="24"/>
              </w:rPr>
              <w:t>陣列之負載效應改善，</w:t>
            </w:r>
            <w:r w:rsidRPr="00EE3251">
              <w:rPr>
                <w:rStyle w:val="tlid-translation"/>
                <w:rFonts w:ascii="Times New Roman"/>
                <w:sz w:val="24"/>
              </w:rPr>
              <w:br/>
              <w:t>4GDDR4 Test Chip</w:t>
            </w:r>
            <w:r w:rsidRPr="00EE3251">
              <w:rPr>
                <w:rStyle w:val="tlid-translation"/>
                <w:rFonts w:ascii="Times New Roman"/>
                <w:sz w:val="24"/>
              </w:rPr>
              <w:t>良率</w:t>
            </w:r>
            <w:r w:rsidRPr="00EE3251">
              <w:rPr>
                <w:rStyle w:val="tlid-translation"/>
                <w:rFonts w:ascii="Times New Roman"/>
                <w:sz w:val="24"/>
              </w:rPr>
              <w:t>&gt;50%</w:t>
            </w:r>
          </w:p>
        </w:tc>
      </w:tr>
      <w:tr w:rsidR="00082A67" w:rsidRPr="00EE3251" w14:paraId="1522D0D3" w14:textId="77777777" w:rsidTr="00482A36">
        <w:trPr>
          <w:cantSplit/>
          <w:trHeight w:val="425"/>
          <w:jc w:val="right"/>
        </w:trPr>
        <w:tc>
          <w:tcPr>
            <w:tcW w:w="984" w:type="dxa"/>
            <w:vAlign w:val="center"/>
          </w:tcPr>
          <w:p w14:paraId="38F29DFA" w14:textId="77777777" w:rsidR="00082A67" w:rsidRPr="00EE3251" w:rsidRDefault="00082A67" w:rsidP="001150C2">
            <w:pPr>
              <w:pStyle w:val="afc"/>
              <w:kinsoku w:val="0"/>
              <w:snapToGrid w:val="0"/>
              <w:spacing w:line="240" w:lineRule="auto"/>
              <w:jc w:val="center"/>
              <w:rPr>
                <w:sz w:val="24"/>
              </w:rPr>
            </w:pPr>
            <w:r w:rsidRPr="00EE3251">
              <w:rPr>
                <w:sz w:val="24"/>
              </w:rPr>
              <w:t>A4.1</w:t>
            </w:r>
          </w:p>
        </w:tc>
        <w:tc>
          <w:tcPr>
            <w:tcW w:w="1843" w:type="dxa"/>
            <w:vAlign w:val="center"/>
          </w:tcPr>
          <w:p w14:paraId="4EA34CB2" w14:textId="77777777" w:rsidR="00082A67" w:rsidRPr="00EE3251" w:rsidRDefault="00082A67" w:rsidP="001150C2">
            <w:pPr>
              <w:snapToGrid w:val="0"/>
              <w:spacing w:afterLines="15" w:after="36" w:line="240" w:lineRule="auto"/>
              <w:ind w:leftChars="20" w:left="48" w:rightChars="20" w:right="48"/>
              <w:jc w:val="both"/>
              <w:rPr>
                <w:color w:val="0070C0"/>
              </w:rPr>
            </w:pPr>
            <w:r w:rsidRPr="00EE3251">
              <w:t>110</w:t>
            </w:r>
            <w:r w:rsidRPr="00EE3251">
              <w:t>年</w:t>
            </w:r>
            <w:r w:rsidRPr="00EE3251">
              <w:t>10</w:t>
            </w:r>
            <w:r w:rsidRPr="00EE3251">
              <w:t>月</w:t>
            </w:r>
          </w:p>
        </w:tc>
        <w:tc>
          <w:tcPr>
            <w:tcW w:w="6659" w:type="dxa"/>
          </w:tcPr>
          <w:p w14:paraId="59C9287B" w14:textId="75211C8C" w:rsidR="00082A67" w:rsidRPr="00EE3251" w:rsidRDefault="00D8257B" w:rsidP="002D5ED4">
            <w:pPr>
              <w:pStyle w:val="affc"/>
              <w:widowControl/>
              <w:numPr>
                <w:ilvl w:val="0"/>
                <w:numId w:val="22"/>
              </w:numPr>
              <w:adjustRightInd w:val="0"/>
              <w:snapToGrid w:val="0"/>
              <w:spacing w:afterLines="15" w:after="36"/>
              <w:ind w:leftChars="0" w:rightChars="20" w:right="48"/>
              <w:jc w:val="both"/>
              <w:rPr>
                <w:rFonts w:ascii="Times New Roman"/>
                <w:color w:val="0070C0"/>
                <w:sz w:val="24"/>
              </w:rPr>
            </w:pPr>
            <w:r w:rsidRPr="00EE3251">
              <w:rPr>
                <w:rStyle w:val="tlid-translation"/>
                <w:rFonts w:ascii="Times New Roman"/>
                <w:sz w:val="24"/>
              </w:rPr>
              <w:t>新元件圖形試作確認</w:t>
            </w:r>
            <w:r w:rsidRPr="00EE3251">
              <w:rPr>
                <w:rStyle w:val="tlid-translation"/>
                <w:rFonts w:ascii="Times New Roman"/>
                <w:sz w:val="24"/>
              </w:rPr>
              <w:br/>
            </w:r>
            <w:r w:rsidRPr="00EE3251">
              <w:rPr>
                <w:rStyle w:val="tlid-translation"/>
                <w:rFonts w:ascii="Times New Roman"/>
                <w:color w:val="000000" w:themeColor="text1"/>
                <w:sz w:val="24"/>
              </w:rPr>
              <w:t>(</w:t>
            </w:r>
            <w:r w:rsidR="00082A67" w:rsidRPr="00EE3251">
              <w:rPr>
                <w:rStyle w:val="tlid-translation"/>
                <w:rFonts w:ascii="Times New Roman"/>
                <w:bCs/>
                <w:color w:val="000000" w:themeColor="text1"/>
                <w:sz w:val="24"/>
              </w:rPr>
              <w:t xml:space="preserve">Native NMOS </w:t>
            </w:r>
            <w:r w:rsidR="00082A67" w:rsidRPr="00EE3251">
              <w:rPr>
                <w:rStyle w:val="tlid-translation"/>
                <w:rFonts w:ascii="Times New Roman"/>
                <w:bCs/>
                <w:color w:val="000000" w:themeColor="text1"/>
                <w:sz w:val="24"/>
              </w:rPr>
              <w:t>光罩和離子條件定義</w:t>
            </w:r>
            <w:r w:rsidRPr="00EE3251">
              <w:rPr>
                <w:rStyle w:val="tlid-translation"/>
                <w:rFonts w:ascii="Times New Roman"/>
                <w:bCs/>
                <w:color w:val="000000" w:themeColor="text1"/>
                <w:sz w:val="24"/>
              </w:rPr>
              <w:t>，</w:t>
            </w:r>
            <w:r w:rsidR="00082A67" w:rsidRPr="00EE3251">
              <w:rPr>
                <w:rStyle w:val="tlid-translation"/>
                <w:rFonts w:ascii="Times New Roman"/>
                <w:bCs/>
                <w:color w:val="000000" w:themeColor="text1"/>
                <w:sz w:val="24"/>
              </w:rPr>
              <w:t>NNMOS Vth~0V, Ids=290uA/um</w:t>
            </w:r>
            <w:r w:rsidRPr="00EE3251">
              <w:rPr>
                <w:rStyle w:val="tlid-translation"/>
                <w:rFonts w:ascii="Times New Roman"/>
                <w:bCs/>
                <w:color w:val="000000" w:themeColor="text1"/>
                <w:sz w:val="24"/>
              </w:rPr>
              <w:t>)</w:t>
            </w:r>
          </w:p>
        </w:tc>
      </w:tr>
      <w:tr w:rsidR="00082A67" w:rsidRPr="00EE3251" w14:paraId="12E39628" w14:textId="77777777" w:rsidTr="00482A36">
        <w:trPr>
          <w:cantSplit/>
          <w:trHeight w:val="425"/>
          <w:jc w:val="right"/>
        </w:trPr>
        <w:tc>
          <w:tcPr>
            <w:tcW w:w="984" w:type="dxa"/>
            <w:vAlign w:val="center"/>
          </w:tcPr>
          <w:p w14:paraId="73B1F5D5" w14:textId="77777777" w:rsidR="00082A67" w:rsidRPr="00EE3251" w:rsidRDefault="00082A67" w:rsidP="001150C2">
            <w:pPr>
              <w:pStyle w:val="afc"/>
              <w:kinsoku w:val="0"/>
              <w:snapToGrid w:val="0"/>
              <w:spacing w:line="240" w:lineRule="auto"/>
              <w:jc w:val="center"/>
              <w:rPr>
                <w:sz w:val="24"/>
              </w:rPr>
            </w:pPr>
            <w:r w:rsidRPr="00EE3251">
              <w:rPr>
                <w:sz w:val="24"/>
              </w:rPr>
              <w:t>A4.2</w:t>
            </w:r>
          </w:p>
        </w:tc>
        <w:tc>
          <w:tcPr>
            <w:tcW w:w="1843" w:type="dxa"/>
            <w:vAlign w:val="center"/>
          </w:tcPr>
          <w:p w14:paraId="0D30DBA7" w14:textId="77777777" w:rsidR="00082A67" w:rsidRPr="00EE3251" w:rsidRDefault="00082A67" w:rsidP="001150C2">
            <w:pPr>
              <w:snapToGrid w:val="0"/>
              <w:spacing w:afterLines="15" w:after="36" w:line="240" w:lineRule="auto"/>
              <w:ind w:leftChars="20" w:left="48" w:rightChars="20" w:right="48"/>
              <w:jc w:val="both"/>
              <w:rPr>
                <w:color w:val="0070C0"/>
              </w:rPr>
            </w:pPr>
            <w:r w:rsidRPr="00EE3251">
              <w:t>110</w:t>
            </w:r>
            <w:r w:rsidRPr="00EE3251">
              <w:t>年</w:t>
            </w:r>
            <w:r w:rsidRPr="00EE3251">
              <w:t>4</w:t>
            </w:r>
            <w:r w:rsidRPr="00EE3251">
              <w:t>月</w:t>
            </w:r>
          </w:p>
        </w:tc>
        <w:tc>
          <w:tcPr>
            <w:tcW w:w="6659" w:type="dxa"/>
            <w:vAlign w:val="center"/>
          </w:tcPr>
          <w:p w14:paraId="50ACDE93" w14:textId="18688350" w:rsidR="00082A67" w:rsidRPr="00EE3251" w:rsidRDefault="00D8257B" w:rsidP="002D5ED4">
            <w:pPr>
              <w:pStyle w:val="affc"/>
              <w:widowControl/>
              <w:numPr>
                <w:ilvl w:val="0"/>
                <w:numId w:val="22"/>
              </w:numPr>
              <w:adjustRightInd w:val="0"/>
              <w:snapToGrid w:val="0"/>
              <w:spacing w:afterLines="15" w:after="36"/>
              <w:ind w:leftChars="0" w:rightChars="20" w:right="48"/>
              <w:jc w:val="both"/>
              <w:rPr>
                <w:rFonts w:ascii="Times New Roman"/>
                <w:b/>
                <w:bCs/>
                <w:color w:val="C00000"/>
                <w:sz w:val="24"/>
              </w:rPr>
            </w:pPr>
            <w:r w:rsidRPr="00EE3251">
              <w:rPr>
                <w:rStyle w:val="tlid-translation"/>
                <w:rFonts w:ascii="Times New Roman"/>
                <w:sz w:val="24"/>
              </w:rPr>
              <w:t>新元件電性確認</w:t>
            </w:r>
            <w:r w:rsidRPr="00EE3251">
              <w:rPr>
                <w:rStyle w:val="tlid-translation"/>
                <w:rFonts w:ascii="Times New Roman"/>
                <w:sz w:val="24"/>
              </w:rPr>
              <w:br/>
            </w:r>
            <w:r w:rsidRPr="00EE3251">
              <w:rPr>
                <w:rStyle w:val="tlid-translation"/>
                <w:rFonts w:ascii="Times New Roman"/>
                <w:color w:val="000000" w:themeColor="text1"/>
                <w:sz w:val="24"/>
              </w:rPr>
              <w:t>(</w:t>
            </w:r>
            <w:r w:rsidR="00082A67" w:rsidRPr="00EE3251">
              <w:rPr>
                <w:rStyle w:val="tlid-translation"/>
                <w:rFonts w:ascii="Times New Roman"/>
                <w:color w:val="000000" w:themeColor="text1"/>
                <w:sz w:val="24"/>
              </w:rPr>
              <w:t>高阻抗</w:t>
            </w:r>
            <w:r w:rsidR="00082A67" w:rsidRPr="00EE3251">
              <w:rPr>
                <w:rStyle w:val="tlid-translation"/>
                <w:rFonts w:ascii="Times New Roman"/>
                <w:color w:val="000000" w:themeColor="text1"/>
                <w:sz w:val="24"/>
              </w:rPr>
              <w:t>poly Rs 500ohm/sq</w:t>
            </w:r>
            <w:r w:rsidR="00082A67" w:rsidRPr="00EE3251">
              <w:rPr>
                <w:rStyle w:val="tlid-translation"/>
                <w:rFonts w:ascii="Times New Roman"/>
                <w:color w:val="000000" w:themeColor="text1"/>
                <w:sz w:val="24"/>
              </w:rPr>
              <w:t>以上</w:t>
            </w:r>
            <w:r w:rsidRPr="00EE3251">
              <w:rPr>
                <w:rStyle w:val="tlid-translation"/>
                <w:rFonts w:ascii="Times New Roman"/>
                <w:color w:val="000000" w:themeColor="text1"/>
                <w:sz w:val="24"/>
              </w:rPr>
              <w:t>、</w:t>
            </w:r>
            <w:r w:rsidR="00082A67" w:rsidRPr="00EE3251">
              <w:rPr>
                <w:rStyle w:val="tlid-translation"/>
                <w:rFonts w:ascii="Times New Roman"/>
                <w:bCs/>
                <w:color w:val="000000" w:themeColor="text1"/>
                <w:sz w:val="24"/>
              </w:rPr>
              <w:t>Native NMOS spice model-Vth~0V, Ids=290uA/um</w:t>
            </w:r>
            <w:r w:rsidRPr="00EE3251">
              <w:rPr>
                <w:rStyle w:val="tlid-translation"/>
                <w:rFonts w:ascii="Times New Roman"/>
                <w:bCs/>
                <w:color w:val="000000" w:themeColor="text1"/>
                <w:sz w:val="24"/>
              </w:rPr>
              <w:t>、</w:t>
            </w:r>
            <w:r w:rsidR="00082A67" w:rsidRPr="00EE3251">
              <w:rPr>
                <w:rFonts w:ascii="Times New Roman"/>
                <w:bCs/>
                <w:color w:val="000000" w:themeColor="text1"/>
                <w:sz w:val="24"/>
              </w:rPr>
              <w:t>OTP</w:t>
            </w:r>
            <w:r w:rsidRPr="00EE3251">
              <w:rPr>
                <w:rFonts w:ascii="Times New Roman"/>
                <w:bCs/>
                <w:color w:val="000000" w:themeColor="text1"/>
                <w:sz w:val="24"/>
              </w:rPr>
              <w:t xml:space="preserve"> </w:t>
            </w:r>
            <w:r w:rsidR="00082A67" w:rsidRPr="00EE3251">
              <w:rPr>
                <w:rFonts w:ascii="Times New Roman"/>
                <w:bCs/>
                <w:color w:val="000000" w:themeColor="text1"/>
                <w:sz w:val="24"/>
              </w:rPr>
              <w:t>IP</w:t>
            </w:r>
            <w:r w:rsidRPr="00EE3251">
              <w:rPr>
                <w:rFonts w:ascii="Times New Roman"/>
                <w:bCs/>
                <w:color w:val="000000" w:themeColor="text1"/>
                <w:sz w:val="24"/>
              </w:rPr>
              <w:t>)</w:t>
            </w:r>
          </w:p>
        </w:tc>
      </w:tr>
      <w:tr w:rsidR="00082A67" w:rsidRPr="00EE3251" w14:paraId="154714D3" w14:textId="77777777" w:rsidTr="00482A36">
        <w:trPr>
          <w:cantSplit/>
          <w:trHeight w:val="425"/>
          <w:jc w:val="right"/>
        </w:trPr>
        <w:tc>
          <w:tcPr>
            <w:tcW w:w="984" w:type="dxa"/>
            <w:vAlign w:val="center"/>
          </w:tcPr>
          <w:p w14:paraId="40042D76" w14:textId="77777777" w:rsidR="00082A67" w:rsidRPr="00EE3251" w:rsidRDefault="00082A67" w:rsidP="001150C2">
            <w:pPr>
              <w:pStyle w:val="afc"/>
              <w:kinsoku w:val="0"/>
              <w:snapToGrid w:val="0"/>
              <w:spacing w:line="240" w:lineRule="auto"/>
              <w:jc w:val="center"/>
              <w:rPr>
                <w:sz w:val="24"/>
              </w:rPr>
            </w:pPr>
            <w:r w:rsidRPr="00EE3251">
              <w:rPr>
                <w:sz w:val="24"/>
              </w:rPr>
              <w:t>A4.3</w:t>
            </w:r>
          </w:p>
        </w:tc>
        <w:tc>
          <w:tcPr>
            <w:tcW w:w="1843" w:type="dxa"/>
            <w:vAlign w:val="center"/>
          </w:tcPr>
          <w:p w14:paraId="7B50D2CB" w14:textId="77777777" w:rsidR="00082A67" w:rsidRPr="00EE3251" w:rsidRDefault="00082A67" w:rsidP="001150C2">
            <w:pPr>
              <w:snapToGrid w:val="0"/>
              <w:spacing w:afterLines="15" w:after="36" w:line="240" w:lineRule="auto"/>
              <w:ind w:leftChars="20" w:left="48" w:rightChars="20" w:right="48"/>
              <w:jc w:val="both"/>
              <w:rPr>
                <w:color w:val="0070C0"/>
              </w:rPr>
            </w:pPr>
            <w:r w:rsidRPr="00EE3251">
              <w:t>110</w:t>
            </w:r>
            <w:r w:rsidRPr="00EE3251">
              <w:t>年</w:t>
            </w:r>
            <w:r w:rsidRPr="00EE3251">
              <w:t>10</w:t>
            </w:r>
            <w:r w:rsidRPr="00EE3251">
              <w:t>月</w:t>
            </w:r>
          </w:p>
        </w:tc>
        <w:tc>
          <w:tcPr>
            <w:tcW w:w="6659" w:type="dxa"/>
            <w:vAlign w:val="center"/>
          </w:tcPr>
          <w:p w14:paraId="66B3A829" w14:textId="2231FC95" w:rsidR="00082A67" w:rsidRPr="00EE3251" w:rsidRDefault="00082A67" w:rsidP="002D5ED4">
            <w:pPr>
              <w:pStyle w:val="affc"/>
              <w:widowControl/>
              <w:numPr>
                <w:ilvl w:val="0"/>
                <w:numId w:val="22"/>
              </w:numPr>
              <w:adjustRightInd w:val="0"/>
              <w:snapToGrid w:val="0"/>
              <w:spacing w:afterLines="15" w:after="36"/>
              <w:ind w:leftChars="0" w:rightChars="20" w:right="48"/>
              <w:jc w:val="both"/>
              <w:rPr>
                <w:rFonts w:ascii="Times New Roman"/>
                <w:b/>
                <w:bCs/>
                <w:color w:val="C00000"/>
                <w:sz w:val="24"/>
              </w:rPr>
            </w:pPr>
            <w:r w:rsidRPr="00EE3251">
              <w:rPr>
                <w:rFonts w:ascii="Times New Roman"/>
                <w:bCs/>
                <w:color w:val="000000" w:themeColor="text1"/>
                <w:sz w:val="24"/>
              </w:rPr>
              <w:t>新元件設計套件完成</w:t>
            </w:r>
            <w:r w:rsidR="00D8257B" w:rsidRPr="00EE3251">
              <w:rPr>
                <w:rFonts w:ascii="Times New Roman"/>
                <w:bCs/>
                <w:color w:val="000000" w:themeColor="text1"/>
                <w:sz w:val="24"/>
              </w:rPr>
              <w:br/>
              <w:t>(Native NMOS</w:t>
            </w:r>
            <w:r w:rsidR="009064F1" w:rsidRPr="00EE3251">
              <w:rPr>
                <w:rFonts w:ascii="Times New Roman"/>
                <w:bCs/>
                <w:color w:val="000000" w:themeColor="text1"/>
                <w:sz w:val="24"/>
              </w:rPr>
              <w:t>、</w:t>
            </w:r>
            <w:r w:rsidR="009064F1" w:rsidRPr="00EE3251">
              <w:rPr>
                <w:rFonts w:ascii="Times New Roman"/>
                <w:color w:val="000000" w:themeColor="text1"/>
                <w:sz w:val="24"/>
              </w:rPr>
              <w:t>高阻抗</w:t>
            </w:r>
            <w:r w:rsidR="009064F1" w:rsidRPr="00EE3251">
              <w:rPr>
                <w:rFonts w:ascii="Times New Roman"/>
                <w:color w:val="000000" w:themeColor="text1"/>
                <w:sz w:val="24"/>
              </w:rPr>
              <w:t xml:space="preserve"> Poly</w:t>
            </w:r>
            <w:r w:rsidR="009064F1" w:rsidRPr="00EE3251">
              <w:rPr>
                <w:rFonts w:ascii="Times New Roman"/>
                <w:color w:val="000000" w:themeColor="text1"/>
                <w:sz w:val="24"/>
              </w:rPr>
              <w:t>、</w:t>
            </w:r>
            <w:r w:rsidR="009064F1" w:rsidRPr="00EE3251">
              <w:rPr>
                <w:rFonts w:ascii="Times New Roman"/>
                <w:color w:val="000000" w:themeColor="text1"/>
                <w:sz w:val="24"/>
              </w:rPr>
              <w:t>eFuse OTP)</w:t>
            </w:r>
          </w:p>
        </w:tc>
      </w:tr>
      <w:tr w:rsidR="00082A67" w:rsidRPr="00EE3251" w14:paraId="46A49B8E" w14:textId="77777777" w:rsidTr="00482A36">
        <w:trPr>
          <w:cantSplit/>
          <w:trHeight w:val="425"/>
          <w:jc w:val="right"/>
        </w:trPr>
        <w:tc>
          <w:tcPr>
            <w:tcW w:w="984" w:type="dxa"/>
            <w:vAlign w:val="center"/>
          </w:tcPr>
          <w:p w14:paraId="62F693A7" w14:textId="77777777" w:rsidR="00082A67" w:rsidRPr="00EE3251" w:rsidRDefault="00082A67" w:rsidP="001150C2">
            <w:pPr>
              <w:pStyle w:val="afc"/>
              <w:kinsoku w:val="0"/>
              <w:snapToGrid w:val="0"/>
              <w:spacing w:line="240" w:lineRule="auto"/>
              <w:jc w:val="center"/>
              <w:rPr>
                <w:sz w:val="24"/>
              </w:rPr>
            </w:pPr>
            <w:r w:rsidRPr="00EE3251">
              <w:rPr>
                <w:sz w:val="24"/>
              </w:rPr>
              <w:t>B1.1</w:t>
            </w:r>
          </w:p>
        </w:tc>
        <w:tc>
          <w:tcPr>
            <w:tcW w:w="1843" w:type="dxa"/>
            <w:vAlign w:val="center"/>
          </w:tcPr>
          <w:p w14:paraId="288B65EE" w14:textId="77777777" w:rsidR="00082A67" w:rsidRPr="00EE3251" w:rsidRDefault="00082A67" w:rsidP="001150C2">
            <w:pPr>
              <w:pStyle w:val="afc"/>
              <w:kinsoku w:val="0"/>
              <w:snapToGrid w:val="0"/>
              <w:spacing w:line="240" w:lineRule="auto"/>
              <w:jc w:val="both"/>
              <w:rPr>
                <w:color w:val="0070C0"/>
                <w:sz w:val="24"/>
              </w:rPr>
            </w:pPr>
            <w:r w:rsidRPr="00EE3251">
              <w:rPr>
                <w:sz w:val="24"/>
              </w:rPr>
              <w:t>109</w:t>
            </w:r>
            <w:r w:rsidRPr="00EE3251">
              <w:rPr>
                <w:sz w:val="24"/>
              </w:rPr>
              <w:t>年</w:t>
            </w:r>
            <w:r w:rsidRPr="00EE3251">
              <w:rPr>
                <w:sz w:val="24"/>
              </w:rPr>
              <w:t>10</w:t>
            </w:r>
            <w:r w:rsidRPr="00EE3251">
              <w:rPr>
                <w:sz w:val="24"/>
              </w:rPr>
              <w:t>月</w:t>
            </w:r>
          </w:p>
        </w:tc>
        <w:tc>
          <w:tcPr>
            <w:tcW w:w="6659" w:type="dxa"/>
            <w:vAlign w:val="center"/>
          </w:tcPr>
          <w:p w14:paraId="06D22365" w14:textId="505871E9"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color w:val="0070C0"/>
                <w:sz w:val="24"/>
              </w:rPr>
            </w:pPr>
            <w:r w:rsidRPr="00EE3251">
              <w:rPr>
                <w:rFonts w:ascii="Times New Roman"/>
                <w:color w:val="000000" w:themeColor="text1"/>
                <w:sz w:val="24"/>
              </w:rPr>
              <w:t>將此</w:t>
            </w:r>
            <w:r w:rsidRPr="00EE3251">
              <w:rPr>
                <w:rFonts w:ascii="Times New Roman"/>
                <w:color w:val="000000" w:themeColor="text1"/>
                <w:sz w:val="24"/>
              </w:rPr>
              <w:t>12 track</w:t>
            </w:r>
            <w:r w:rsidRPr="00EE3251">
              <w:rPr>
                <w:rFonts w:ascii="Times New Roman"/>
                <w:color w:val="000000" w:themeColor="text1"/>
                <w:sz w:val="24"/>
              </w:rPr>
              <w:t>標準元件庫，放入本計畫之晶片中，確認用此標準元件庫之設計達到</w:t>
            </w:r>
            <w:r w:rsidRPr="00EE3251">
              <w:rPr>
                <w:rFonts w:ascii="Times New Roman"/>
                <w:color w:val="000000" w:themeColor="text1"/>
                <w:sz w:val="24"/>
              </w:rPr>
              <w:t xml:space="preserve"> </w:t>
            </w:r>
            <w:r w:rsidR="00A85CC3" w:rsidRPr="00EE3251">
              <w:rPr>
                <w:rFonts w:ascii="Times New Roman"/>
                <w:color w:val="000000" w:themeColor="text1"/>
                <w:sz w:val="24"/>
              </w:rPr>
              <w:t>500</w:t>
            </w:r>
            <w:r w:rsidRPr="00EE3251">
              <w:rPr>
                <w:rFonts w:ascii="Times New Roman"/>
                <w:color w:val="000000" w:themeColor="text1"/>
                <w:sz w:val="24"/>
              </w:rPr>
              <w:t>MHz</w:t>
            </w:r>
            <w:r w:rsidRPr="00EE3251">
              <w:rPr>
                <w:rFonts w:ascii="Times New Roman"/>
                <w:color w:val="000000" w:themeColor="text1"/>
                <w:sz w:val="24"/>
              </w:rPr>
              <w:t>，另利用標準元件庫之測試晶片進行功能驗証</w:t>
            </w:r>
            <w:r w:rsidR="00E67169">
              <w:rPr>
                <w:rStyle w:val="tlid-translation"/>
                <w:rFonts w:ascii="Times New Roman" w:hint="eastAsia"/>
                <w:bCs/>
                <w:color w:val="000000" w:themeColor="text1"/>
                <w:sz w:val="24"/>
              </w:rPr>
              <w:t>。</w:t>
            </w:r>
          </w:p>
        </w:tc>
      </w:tr>
      <w:tr w:rsidR="00082A67" w:rsidRPr="00EE3251" w14:paraId="3CF962A7" w14:textId="77777777" w:rsidTr="00482A36">
        <w:trPr>
          <w:cantSplit/>
          <w:trHeight w:val="425"/>
          <w:jc w:val="right"/>
        </w:trPr>
        <w:tc>
          <w:tcPr>
            <w:tcW w:w="984" w:type="dxa"/>
            <w:vAlign w:val="center"/>
          </w:tcPr>
          <w:p w14:paraId="33F06377" w14:textId="77777777" w:rsidR="00082A67" w:rsidRPr="00EE3251" w:rsidRDefault="00082A67" w:rsidP="001150C2">
            <w:pPr>
              <w:pStyle w:val="afc"/>
              <w:kinsoku w:val="0"/>
              <w:snapToGrid w:val="0"/>
              <w:spacing w:line="240" w:lineRule="auto"/>
              <w:jc w:val="center"/>
              <w:rPr>
                <w:sz w:val="24"/>
              </w:rPr>
            </w:pPr>
            <w:r w:rsidRPr="00EE3251">
              <w:rPr>
                <w:sz w:val="24"/>
              </w:rPr>
              <w:t>B1.2</w:t>
            </w:r>
          </w:p>
        </w:tc>
        <w:tc>
          <w:tcPr>
            <w:tcW w:w="1843" w:type="dxa"/>
            <w:vAlign w:val="center"/>
          </w:tcPr>
          <w:p w14:paraId="28248DA5" w14:textId="77777777" w:rsidR="00082A67" w:rsidRPr="00EE3251" w:rsidRDefault="00082A67" w:rsidP="001150C2">
            <w:pPr>
              <w:pStyle w:val="afc"/>
              <w:kinsoku w:val="0"/>
              <w:snapToGrid w:val="0"/>
              <w:spacing w:line="240" w:lineRule="auto"/>
              <w:jc w:val="both"/>
              <w:rPr>
                <w:color w:val="0070C0"/>
                <w:sz w:val="24"/>
              </w:rPr>
            </w:pPr>
            <w:r w:rsidRPr="00EE3251">
              <w:rPr>
                <w:sz w:val="24"/>
              </w:rPr>
              <w:t>110</w:t>
            </w:r>
            <w:r w:rsidRPr="00EE3251">
              <w:rPr>
                <w:sz w:val="24"/>
              </w:rPr>
              <w:t>年</w:t>
            </w:r>
            <w:r w:rsidRPr="00EE3251">
              <w:rPr>
                <w:sz w:val="24"/>
              </w:rPr>
              <w:t>4</w:t>
            </w:r>
            <w:r w:rsidRPr="00EE3251">
              <w:rPr>
                <w:sz w:val="24"/>
              </w:rPr>
              <w:t>月</w:t>
            </w:r>
          </w:p>
        </w:tc>
        <w:tc>
          <w:tcPr>
            <w:tcW w:w="6659" w:type="dxa"/>
            <w:vAlign w:val="center"/>
          </w:tcPr>
          <w:p w14:paraId="1D5ABC60" w14:textId="1900814F" w:rsidR="00082A67" w:rsidRPr="00EE3251" w:rsidRDefault="00A85CC3"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bCs/>
                <w:color w:val="0070C0"/>
                <w:sz w:val="24"/>
              </w:rPr>
            </w:pPr>
            <w:r w:rsidRPr="00EE3251">
              <w:rPr>
                <w:rFonts w:ascii="Times New Roman"/>
                <w:bCs/>
                <w:color w:val="000000" w:themeColor="text1"/>
                <w:sz w:val="24"/>
              </w:rPr>
              <w:t>完成</w:t>
            </w:r>
            <w:r w:rsidR="00082A67" w:rsidRPr="00EE3251">
              <w:rPr>
                <w:rFonts w:ascii="Times New Roman"/>
                <w:bCs/>
                <w:color w:val="000000" w:themeColor="text1"/>
                <w:sz w:val="24"/>
              </w:rPr>
              <w:t>標準元件庫晶片</w:t>
            </w:r>
            <w:r w:rsidR="00082A67" w:rsidRPr="00EE3251">
              <w:rPr>
                <w:rFonts w:ascii="Times New Roman"/>
                <w:bCs/>
                <w:color w:val="000000" w:themeColor="text1"/>
                <w:sz w:val="24"/>
              </w:rPr>
              <w:t>1MHz</w:t>
            </w:r>
            <w:r w:rsidR="00082A67" w:rsidRPr="00EE3251">
              <w:rPr>
                <w:rFonts w:ascii="Times New Roman"/>
                <w:bCs/>
                <w:color w:val="000000" w:themeColor="text1"/>
                <w:sz w:val="24"/>
              </w:rPr>
              <w:t>頻率</w:t>
            </w:r>
            <w:r w:rsidRPr="00EE3251">
              <w:rPr>
                <w:rFonts w:ascii="Times New Roman"/>
                <w:bCs/>
                <w:color w:val="000000" w:themeColor="text1"/>
                <w:sz w:val="24"/>
              </w:rPr>
              <w:t>測試</w:t>
            </w:r>
          </w:p>
        </w:tc>
      </w:tr>
      <w:tr w:rsidR="00082A67" w:rsidRPr="00EE3251" w14:paraId="41432DA7" w14:textId="77777777" w:rsidTr="00482A36">
        <w:trPr>
          <w:cantSplit/>
          <w:trHeight w:val="425"/>
          <w:jc w:val="right"/>
        </w:trPr>
        <w:tc>
          <w:tcPr>
            <w:tcW w:w="984" w:type="dxa"/>
            <w:vAlign w:val="center"/>
          </w:tcPr>
          <w:p w14:paraId="464A67DA" w14:textId="77777777" w:rsidR="00082A67" w:rsidRPr="00EE3251" w:rsidRDefault="00082A67" w:rsidP="001150C2">
            <w:pPr>
              <w:pStyle w:val="afc"/>
              <w:snapToGrid w:val="0"/>
              <w:spacing w:line="240" w:lineRule="auto"/>
              <w:jc w:val="center"/>
              <w:rPr>
                <w:color w:val="C00000"/>
                <w:sz w:val="24"/>
              </w:rPr>
            </w:pPr>
            <w:r w:rsidRPr="00EE3251">
              <w:rPr>
                <w:sz w:val="24"/>
              </w:rPr>
              <w:t>B2.1</w:t>
            </w:r>
          </w:p>
        </w:tc>
        <w:tc>
          <w:tcPr>
            <w:tcW w:w="1843" w:type="dxa"/>
            <w:vAlign w:val="center"/>
          </w:tcPr>
          <w:p w14:paraId="2F7EDF1A" w14:textId="77777777" w:rsidR="00082A67" w:rsidRPr="00EE3251" w:rsidRDefault="00082A67" w:rsidP="001150C2">
            <w:pPr>
              <w:pStyle w:val="afc"/>
              <w:kinsoku w:val="0"/>
              <w:snapToGrid w:val="0"/>
              <w:spacing w:line="240" w:lineRule="auto"/>
              <w:jc w:val="both"/>
              <w:rPr>
                <w:color w:val="0070C0"/>
                <w:sz w:val="24"/>
              </w:rPr>
            </w:pPr>
            <w:r w:rsidRPr="00EE3251">
              <w:rPr>
                <w:sz w:val="24"/>
              </w:rPr>
              <w:t>109</w:t>
            </w:r>
            <w:r w:rsidRPr="00EE3251">
              <w:rPr>
                <w:sz w:val="24"/>
              </w:rPr>
              <w:t>年</w:t>
            </w:r>
            <w:r w:rsidRPr="00EE3251">
              <w:rPr>
                <w:sz w:val="24"/>
              </w:rPr>
              <w:t>10</w:t>
            </w:r>
            <w:r w:rsidRPr="00EE3251">
              <w:rPr>
                <w:sz w:val="24"/>
              </w:rPr>
              <w:t>月</w:t>
            </w:r>
          </w:p>
        </w:tc>
        <w:tc>
          <w:tcPr>
            <w:tcW w:w="6659" w:type="dxa"/>
            <w:vAlign w:val="center"/>
          </w:tcPr>
          <w:p w14:paraId="3141B82C" w14:textId="0C801B1C"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color w:val="0070C0"/>
                <w:sz w:val="24"/>
              </w:rPr>
            </w:pPr>
            <w:r w:rsidRPr="00EE3251">
              <w:rPr>
                <w:rFonts w:ascii="Times New Roman"/>
                <w:color w:val="000000" w:themeColor="text1"/>
                <w:sz w:val="24"/>
              </w:rPr>
              <w:t>完成</w:t>
            </w:r>
            <w:r w:rsidRPr="00EE3251">
              <w:rPr>
                <w:rFonts w:ascii="Times New Roman"/>
                <w:color w:val="000000" w:themeColor="text1"/>
                <w:sz w:val="24"/>
              </w:rPr>
              <w:t xml:space="preserve"> DRAM </w:t>
            </w:r>
            <w:r w:rsidRPr="00EE3251">
              <w:rPr>
                <w:rFonts w:ascii="Times New Roman"/>
                <w:color w:val="000000" w:themeColor="text1"/>
                <w:sz w:val="24"/>
              </w:rPr>
              <w:t>基礎陣列及</w:t>
            </w:r>
            <w:r w:rsidRPr="00EE3251">
              <w:rPr>
                <w:rFonts w:ascii="Times New Roman"/>
                <w:color w:val="000000" w:themeColor="text1"/>
                <w:sz w:val="24"/>
              </w:rPr>
              <w:t>1Gb</w:t>
            </w:r>
            <w:r w:rsidRPr="00EE3251">
              <w:rPr>
                <w:rFonts w:ascii="Times New Roman"/>
                <w:color w:val="000000" w:themeColor="text1"/>
                <w:sz w:val="24"/>
              </w:rPr>
              <w:t>模塊設計達</w:t>
            </w:r>
            <w:r w:rsidRPr="00EE3251">
              <w:rPr>
                <w:rFonts w:ascii="Times New Roman"/>
                <w:color w:val="000000" w:themeColor="text1"/>
                <w:sz w:val="24"/>
              </w:rPr>
              <w:t>1024b I/O</w:t>
            </w:r>
            <w:r w:rsidRPr="00EE3251">
              <w:rPr>
                <w:rFonts w:ascii="Times New Roman"/>
                <w:color w:val="000000" w:themeColor="text1"/>
                <w:sz w:val="24"/>
              </w:rPr>
              <w:t>，並進行晶片驗証</w:t>
            </w:r>
            <w:r w:rsidR="00E67169">
              <w:rPr>
                <w:rStyle w:val="tlid-translation"/>
                <w:rFonts w:ascii="Times New Roman" w:hint="eastAsia"/>
                <w:bCs/>
                <w:color w:val="000000" w:themeColor="text1"/>
                <w:sz w:val="24"/>
              </w:rPr>
              <w:t>。</w:t>
            </w:r>
          </w:p>
        </w:tc>
      </w:tr>
      <w:tr w:rsidR="00082A67" w:rsidRPr="00EE3251" w14:paraId="2A9B2638" w14:textId="77777777" w:rsidTr="00482A36">
        <w:trPr>
          <w:cantSplit/>
          <w:trHeight w:val="425"/>
          <w:jc w:val="right"/>
        </w:trPr>
        <w:tc>
          <w:tcPr>
            <w:tcW w:w="984" w:type="dxa"/>
            <w:vAlign w:val="center"/>
          </w:tcPr>
          <w:p w14:paraId="493B25F3" w14:textId="77777777" w:rsidR="00082A67" w:rsidRPr="00EE3251" w:rsidRDefault="00082A67" w:rsidP="001150C2">
            <w:pPr>
              <w:pStyle w:val="afc"/>
              <w:snapToGrid w:val="0"/>
              <w:spacing w:line="240" w:lineRule="auto"/>
              <w:jc w:val="center"/>
              <w:rPr>
                <w:color w:val="C00000"/>
                <w:sz w:val="24"/>
              </w:rPr>
            </w:pPr>
            <w:r w:rsidRPr="00EE3251">
              <w:rPr>
                <w:sz w:val="24"/>
              </w:rPr>
              <w:t>B2.2</w:t>
            </w:r>
          </w:p>
        </w:tc>
        <w:tc>
          <w:tcPr>
            <w:tcW w:w="1843" w:type="dxa"/>
            <w:vAlign w:val="center"/>
          </w:tcPr>
          <w:p w14:paraId="7D2BC3A6" w14:textId="77777777" w:rsidR="00082A67" w:rsidRPr="00EE3251" w:rsidRDefault="00082A67" w:rsidP="001150C2">
            <w:pPr>
              <w:pStyle w:val="afc"/>
              <w:kinsoku w:val="0"/>
              <w:snapToGrid w:val="0"/>
              <w:spacing w:line="240" w:lineRule="auto"/>
              <w:jc w:val="both"/>
              <w:rPr>
                <w:color w:val="0070C0"/>
                <w:sz w:val="24"/>
              </w:rPr>
            </w:pPr>
            <w:r w:rsidRPr="00EE3251">
              <w:rPr>
                <w:sz w:val="24"/>
              </w:rPr>
              <w:t>110</w:t>
            </w:r>
            <w:r w:rsidRPr="00EE3251">
              <w:rPr>
                <w:sz w:val="24"/>
              </w:rPr>
              <w:t>年</w:t>
            </w:r>
            <w:r w:rsidRPr="00EE3251">
              <w:rPr>
                <w:sz w:val="24"/>
              </w:rPr>
              <w:t>4</w:t>
            </w:r>
            <w:r w:rsidRPr="00EE3251">
              <w:rPr>
                <w:sz w:val="24"/>
              </w:rPr>
              <w:t>月</w:t>
            </w:r>
          </w:p>
        </w:tc>
        <w:tc>
          <w:tcPr>
            <w:tcW w:w="6659" w:type="dxa"/>
            <w:vAlign w:val="center"/>
          </w:tcPr>
          <w:p w14:paraId="12FDB87C" w14:textId="28E217A9" w:rsidR="00082A67" w:rsidRPr="00EE3251" w:rsidRDefault="00082A67" w:rsidP="00E67169">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color w:val="0070C0"/>
                <w:sz w:val="24"/>
              </w:rPr>
            </w:pPr>
            <w:r w:rsidRPr="00EE3251">
              <w:rPr>
                <w:rFonts w:ascii="Times New Roman"/>
                <w:color w:val="000000" w:themeColor="text1"/>
                <w:sz w:val="24"/>
              </w:rPr>
              <w:t>晶片測試達到</w:t>
            </w:r>
            <w:r w:rsidRPr="00EE3251">
              <w:rPr>
                <w:rFonts w:ascii="Times New Roman"/>
                <w:color w:val="000000" w:themeColor="text1"/>
                <w:sz w:val="24"/>
              </w:rPr>
              <w:t xml:space="preserve"> 500 MHz</w:t>
            </w:r>
            <w:r w:rsidRPr="00EE3251">
              <w:rPr>
                <w:rFonts w:ascii="Times New Roman"/>
                <w:color w:val="000000" w:themeColor="text1"/>
                <w:sz w:val="24"/>
              </w:rPr>
              <w:t>，符合</w:t>
            </w:r>
            <w:r w:rsidRPr="00EE3251">
              <w:rPr>
                <w:rFonts w:ascii="Times New Roman"/>
                <w:color w:val="000000" w:themeColor="text1"/>
                <w:sz w:val="24"/>
              </w:rPr>
              <w:t xml:space="preserve"> DRAM </w:t>
            </w:r>
            <w:r w:rsidRPr="00EE3251">
              <w:rPr>
                <w:rFonts w:ascii="Times New Roman"/>
                <w:color w:val="000000" w:themeColor="text1"/>
                <w:sz w:val="24"/>
              </w:rPr>
              <w:t>相關之規格</w:t>
            </w:r>
            <w:r w:rsidR="00E67169">
              <w:rPr>
                <w:rStyle w:val="tlid-translation"/>
                <w:rFonts w:ascii="Times New Roman" w:hint="eastAsia"/>
                <w:bCs/>
                <w:color w:val="000000" w:themeColor="text1"/>
                <w:sz w:val="24"/>
              </w:rPr>
              <w:t>。</w:t>
            </w:r>
          </w:p>
        </w:tc>
      </w:tr>
      <w:tr w:rsidR="00082A67" w:rsidRPr="00EE3251" w14:paraId="2E8FB624" w14:textId="77777777" w:rsidTr="00482A36">
        <w:trPr>
          <w:cantSplit/>
          <w:trHeight w:val="425"/>
          <w:jc w:val="right"/>
        </w:trPr>
        <w:tc>
          <w:tcPr>
            <w:tcW w:w="984" w:type="dxa"/>
            <w:vAlign w:val="center"/>
          </w:tcPr>
          <w:p w14:paraId="1D15FC86" w14:textId="77777777" w:rsidR="00082A67" w:rsidRPr="00EE3251" w:rsidRDefault="00082A67" w:rsidP="001150C2">
            <w:pPr>
              <w:pStyle w:val="afc"/>
              <w:snapToGrid w:val="0"/>
              <w:spacing w:line="240" w:lineRule="auto"/>
              <w:jc w:val="center"/>
              <w:rPr>
                <w:color w:val="C00000"/>
                <w:sz w:val="24"/>
              </w:rPr>
            </w:pPr>
            <w:r w:rsidRPr="00EE3251">
              <w:rPr>
                <w:sz w:val="24"/>
              </w:rPr>
              <w:t>B3.1</w:t>
            </w:r>
          </w:p>
        </w:tc>
        <w:tc>
          <w:tcPr>
            <w:tcW w:w="1843" w:type="dxa"/>
            <w:vAlign w:val="center"/>
          </w:tcPr>
          <w:p w14:paraId="6F8573C6" w14:textId="77777777" w:rsidR="00082A67" w:rsidRPr="00EE3251" w:rsidRDefault="00082A67" w:rsidP="001150C2">
            <w:pPr>
              <w:pStyle w:val="afc"/>
              <w:kinsoku w:val="0"/>
              <w:snapToGrid w:val="0"/>
              <w:spacing w:line="240" w:lineRule="auto"/>
              <w:jc w:val="both"/>
              <w:rPr>
                <w:color w:val="0070C0"/>
                <w:sz w:val="24"/>
              </w:rPr>
            </w:pPr>
            <w:r w:rsidRPr="00EE3251">
              <w:rPr>
                <w:sz w:val="24"/>
              </w:rPr>
              <w:t>109</w:t>
            </w:r>
            <w:r w:rsidRPr="00EE3251">
              <w:rPr>
                <w:sz w:val="24"/>
              </w:rPr>
              <w:t>年</w:t>
            </w:r>
            <w:r w:rsidRPr="00EE3251">
              <w:rPr>
                <w:sz w:val="24"/>
              </w:rPr>
              <w:t>10</w:t>
            </w:r>
            <w:r w:rsidRPr="00EE3251">
              <w:rPr>
                <w:sz w:val="24"/>
              </w:rPr>
              <w:t>月</w:t>
            </w:r>
          </w:p>
        </w:tc>
        <w:tc>
          <w:tcPr>
            <w:tcW w:w="6659" w:type="dxa"/>
            <w:vAlign w:val="center"/>
          </w:tcPr>
          <w:p w14:paraId="6DB75DA0" w14:textId="0903E29F"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bCs/>
                <w:color w:val="000000" w:themeColor="text1"/>
                <w:sz w:val="24"/>
              </w:rPr>
            </w:pPr>
            <w:r w:rsidRPr="00EE3251">
              <w:rPr>
                <w:rFonts w:ascii="Times New Roman"/>
                <w:bCs/>
                <w:color w:val="000000" w:themeColor="text1"/>
                <w:sz w:val="24"/>
              </w:rPr>
              <w:t>完成</w:t>
            </w:r>
            <w:r w:rsidRPr="00EE3251">
              <w:rPr>
                <w:rFonts w:ascii="Times New Roman"/>
                <w:bCs/>
                <w:color w:val="000000" w:themeColor="text1"/>
                <w:sz w:val="24"/>
              </w:rPr>
              <w:t xml:space="preserve"> SRAM </w:t>
            </w:r>
            <w:r w:rsidRPr="00EE3251">
              <w:rPr>
                <w:rFonts w:ascii="Times New Roman"/>
                <w:bCs/>
                <w:color w:val="000000" w:themeColor="text1"/>
                <w:sz w:val="24"/>
              </w:rPr>
              <w:t>模塊設計，並將模塊於晶片上進行驗証，可達</w:t>
            </w:r>
            <w:r w:rsidRPr="00EE3251">
              <w:rPr>
                <w:rFonts w:ascii="Times New Roman"/>
                <w:bCs/>
                <w:color w:val="000000" w:themeColor="text1"/>
                <w:sz w:val="24"/>
              </w:rPr>
              <w:t>500MHz</w:t>
            </w:r>
            <w:r w:rsidRPr="00EE3251">
              <w:rPr>
                <w:rFonts w:ascii="Times New Roman"/>
                <w:bCs/>
                <w:color w:val="000000" w:themeColor="text1"/>
                <w:sz w:val="24"/>
              </w:rPr>
              <w:t>之頻率要求</w:t>
            </w:r>
            <w:r w:rsidR="00E67169">
              <w:rPr>
                <w:rStyle w:val="tlid-translation"/>
                <w:rFonts w:ascii="Times New Roman" w:hint="eastAsia"/>
                <w:bCs/>
                <w:color w:val="000000" w:themeColor="text1"/>
                <w:sz w:val="24"/>
              </w:rPr>
              <w:t>。</w:t>
            </w:r>
          </w:p>
        </w:tc>
      </w:tr>
      <w:tr w:rsidR="00082A67" w:rsidRPr="00EE3251" w14:paraId="22A92CC3" w14:textId="77777777" w:rsidTr="00482A36">
        <w:trPr>
          <w:cantSplit/>
          <w:trHeight w:val="425"/>
          <w:jc w:val="right"/>
        </w:trPr>
        <w:tc>
          <w:tcPr>
            <w:tcW w:w="984" w:type="dxa"/>
            <w:vAlign w:val="center"/>
          </w:tcPr>
          <w:p w14:paraId="6350519B" w14:textId="18A8B823" w:rsidR="00082A67" w:rsidRPr="00EE3251" w:rsidRDefault="00082A67" w:rsidP="001150C2">
            <w:pPr>
              <w:pStyle w:val="afc"/>
              <w:snapToGrid w:val="0"/>
              <w:spacing w:line="240" w:lineRule="auto"/>
              <w:jc w:val="center"/>
              <w:rPr>
                <w:color w:val="C00000"/>
                <w:sz w:val="24"/>
              </w:rPr>
            </w:pPr>
            <w:r w:rsidRPr="00EE3251">
              <w:rPr>
                <w:sz w:val="24"/>
              </w:rPr>
              <w:t>B3.</w:t>
            </w:r>
            <w:r w:rsidR="00374953" w:rsidRPr="00EE3251">
              <w:rPr>
                <w:sz w:val="24"/>
              </w:rPr>
              <w:t>2</w:t>
            </w:r>
          </w:p>
        </w:tc>
        <w:tc>
          <w:tcPr>
            <w:tcW w:w="1843" w:type="dxa"/>
            <w:vAlign w:val="center"/>
          </w:tcPr>
          <w:p w14:paraId="1B57832C" w14:textId="77777777" w:rsidR="00082A67" w:rsidRPr="00EE3251" w:rsidRDefault="00082A67" w:rsidP="001150C2">
            <w:pPr>
              <w:pStyle w:val="afc"/>
              <w:kinsoku w:val="0"/>
              <w:snapToGrid w:val="0"/>
              <w:spacing w:line="240" w:lineRule="auto"/>
              <w:jc w:val="both"/>
              <w:rPr>
                <w:color w:val="0070C0"/>
                <w:sz w:val="24"/>
              </w:rPr>
            </w:pPr>
            <w:r w:rsidRPr="00EE3251">
              <w:rPr>
                <w:sz w:val="24"/>
              </w:rPr>
              <w:t>110</w:t>
            </w:r>
            <w:r w:rsidRPr="00EE3251">
              <w:rPr>
                <w:sz w:val="24"/>
              </w:rPr>
              <w:t>年</w:t>
            </w:r>
            <w:r w:rsidRPr="00EE3251">
              <w:rPr>
                <w:sz w:val="24"/>
              </w:rPr>
              <w:t>4</w:t>
            </w:r>
            <w:r w:rsidRPr="00EE3251">
              <w:rPr>
                <w:sz w:val="24"/>
              </w:rPr>
              <w:t>月</w:t>
            </w:r>
          </w:p>
        </w:tc>
        <w:tc>
          <w:tcPr>
            <w:tcW w:w="6659" w:type="dxa"/>
            <w:vAlign w:val="center"/>
          </w:tcPr>
          <w:p w14:paraId="074FFCFD" w14:textId="544AF62C"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bCs/>
                <w:color w:val="000000" w:themeColor="text1"/>
                <w:sz w:val="24"/>
              </w:rPr>
            </w:pPr>
            <w:r w:rsidRPr="00EE3251">
              <w:rPr>
                <w:rFonts w:ascii="Times New Roman"/>
                <w:bCs/>
                <w:color w:val="000000" w:themeColor="text1"/>
                <w:sz w:val="24"/>
              </w:rPr>
              <w:t>根據測試結果，進行</w:t>
            </w:r>
            <w:r w:rsidRPr="00EE3251">
              <w:rPr>
                <w:rFonts w:ascii="Times New Roman"/>
                <w:bCs/>
                <w:color w:val="000000" w:themeColor="text1"/>
                <w:sz w:val="24"/>
              </w:rPr>
              <w:t xml:space="preserve"> SRAM </w:t>
            </w:r>
            <w:r w:rsidRPr="00EE3251">
              <w:rPr>
                <w:rFonts w:ascii="Times New Roman"/>
                <w:bCs/>
                <w:color w:val="000000" w:themeColor="text1"/>
                <w:sz w:val="24"/>
              </w:rPr>
              <w:t>模塊之再校正工程，並確認</w:t>
            </w:r>
            <w:r w:rsidR="00374953" w:rsidRPr="00EE3251">
              <w:rPr>
                <w:rFonts w:ascii="Times New Roman"/>
                <w:bCs/>
                <w:color w:val="000000" w:themeColor="text1"/>
                <w:sz w:val="24"/>
              </w:rPr>
              <w:t>在</w:t>
            </w:r>
            <w:r w:rsidR="00374953" w:rsidRPr="00EE3251">
              <w:rPr>
                <w:rFonts w:ascii="Times New Roman"/>
                <w:bCs/>
                <w:color w:val="000000" w:themeColor="text1"/>
                <w:sz w:val="24"/>
              </w:rPr>
              <w:t>1.08V</w:t>
            </w:r>
            <w:r w:rsidRPr="00EE3251">
              <w:rPr>
                <w:rFonts w:ascii="Times New Roman"/>
                <w:bCs/>
                <w:color w:val="000000" w:themeColor="text1"/>
                <w:sz w:val="24"/>
              </w:rPr>
              <w:t>模塊可達</w:t>
            </w:r>
            <w:r w:rsidRPr="00EE3251">
              <w:rPr>
                <w:rFonts w:ascii="Times New Roman"/>
                <w:bCs/>
                <w:color w:val="000000" w:themeColor="text1"/>
                <w:sz w:val="24"/>
              </w:rPr>
              <w:t>500MHz</w:t>
            </w:r>
            <w:r w:rsidR="00E67169">
              <w:rPr>
                <w:rStyle w:val="tlid-translation"/>
                <w:rFonts w:ascii="Times New Roman" w:hint="eastAsia"/>
                <w:bCs/>
                <w:color w:val="000000" w:themeColor="text1"/>
                <w:sz w:val="24"/>
              </w:rPr>
              <w:t>。</w:t>
            </w:r>
          </w:p>
        </w:tc>
      </w:tr>
      <w:tr w:rsidR="00082A67" w:rsidRPr="00EE3251" w14:paraId="4C3BC920" w14:textId="77777777" w:rsidTr="00482A36">
        <w:trPr>
          <w:cantSplit/>
          <w:trHeight w:val="425"/>
          <w:jc w:val="right"/>
        </w:trPr>
        <w:tc>
          <w:tcPr>
            <w:tcW w:w="984" w:type="dxa"/>
            <w:vAlign w:val="center"/>
          </w:tcPr>
          <w:p w14:paraId="4F26E6D1" w14:textId="52538340" w:rsidR="00082A67" w:rsidRPr="00EE3251" w:rsidRDefault="00082A67" w:rsidP="001150C2">
            <w:pPr>
              <w:pStyle w:val="afc"/>
              <w:snapToGrid w:val="0"/>
              <w:spacing w:line="240" w:lineRule="auto"/>
              <w:jc w:val="center"/>
              <w:rPr>
                <w:color w:val="C00000"/>
                <w:sz w:val="24"/>
              </w:rPr>
            </w:pPr>
            <w:r w:rsidRPr="00EE3251">
              <w:rPr>
                <w:sz w:val="24"/>
              </w:rPr>
              <w:lastRenderedPageBreak/>
              <w:t>B3.</w:t>
            </w:r>
            <w:r w:rsidR="00374953" w:rsidRPr="00EE3251">
              <w:rPr>
                <w:sz w:val="24"/>
              </w:rPr>
              <w:t>3</w:t>
            </w:r>
          </w:p>
        </w:tc>
        <w:tc>
          <w:tcPr>
            <w:tcW w:w="1843" w:type="dxa"/>
            <w:vAlign w:val="center"/>
          </w:tcPr>
          <w:p w14:paraId="2271BFB0" w14:textId="77777777" w:rsidR="00082A67" w:rsidRPr="00EE3251" w:rsidRDefault="00082A67" w:rsidP="001150C2">
            <w:pPr>
              <w:pStyle w:val="afc"/>
              <w:kinsoku w:val="0"/>
              <w:snapToGrid w:val="0"/>
              <w:spacing w:line="240" w:lineRule="auto"/>
              <w:jc w:val="both"/>
              <w:rPr>
                <w:color w:val="0070C0"/>
                <w:sz w:val="24"/>
              </w:rPr>
            </w:pPr>
            <w:r w:rsidRPr="00EE3251">
              <w:rPr>
                <w:sz w:val="24"/>
              </w:rPr>
              <w:t>110</w:t>
            </w:r>
            <w:r w:rsidRPr="00EE3251">
              <w:rPr>
                <w:sz w:val="24"/>
              </w:rPr>
              <w:t>年</w:t>
            </w:r>
            <w:r w:rsidRPr="00EE3251">
              <w:rPr>
                <w:sz w:val="24"/>
              </w:rPr>
              <w:t>10</w:t>
            </w:r>
            <w:r w:rsidRPr="00EE3251">
              <w:rPr>
                <w:sz w:val="24"/>
              </w:rPr>
              <w:t>月</w:t>
            </w:r>
          </w:p>
        </w:tc>
        <w:tc>
          <w:tcPr>
            <w:tcW w:w="6659" w:type="dxa"/>
            <w:vAlign w:val="center"/>
          </w:tcPr>
          <w:p w14:paraId="00D37BAA" w14:textId="3D295360"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bCs/>
                <w:color w:val="000000" w:themeColor="text1"/>
                <w:sz w:val="24"/>
              </w:rPr>
            </w:pPr>
            <w:r w:rsidRPr="00EE3251">
              <w:rPr>
                <w:rFonts w:ascii="Times New Roman"/>
                <w:bCs/>
                <w:color w:val="000000" w:themeColor="text1"/>
                <w:sz w:val="24"/>
              </w:rPr>
              <w:t>將再校正之</w:t>
            </w:r>
            <w:r w:rsidRPr="00EE3251">
              <w:rPr>
                <w:rFonts w:ascii="Times New Roman"/>
                <w:bCs/>
                <w:color w:val="000000" w:themeColor="text1"/>
                <w:sz w:val="24"/>
              </w:rPr>
              <w:t xml:space="preserve"> SRAM </w:t>
            </w:r>
            <w:r w:rsidRPr="00EE3251">
              <w:rPr>
                <w:rFonts w:ascii="Times New Roman"/>
                <w:bCs/>
                <w:color w:val="000000" w:themeColor="text1"/>
                <w:sz w:val="24"/>
              </w:rPr>
              <w:t>模塊，植入編譯器中，讓編譯器可產生</w:t>
            </w:r>
            <w:r w:rsidRPr="00EE3251">
              <w:rPr>
                <w:rFonts w:ascii="Times New Roman"/>
                <w:bCs/>
                <w:color w:val="000000" w:themeColor="text1"/>
                <w:sz w:val="24"/>
              </w:rPr>
              <w:t>256bits ~ 512Kbits</w:t>
            </w:r>
            <w:r w:rsidRPr="00EE3251">
              <w:rPr>
                <w:rFonts w:ascii="Times New Roman"/>
                <w:bCs/>
                <w:color w:val="000000" w:themeColor="text1"/>
                <w:sz w:val="24"/>
              </w:rPr>
              <w:t>容量之</w:t>
            </w:r>
            <w:r w:rsidRPr="00EE3251">
              <w:rPr>
                <w:rFonts w:ascii="Times New Roman"/>
                <w:bCs/>
                <w:color w:val="000000" w:themeColor="text1"/>
                <w:sz w:val="24"/>
              </w:rPr>
              <w:t>SRAM</w:t>
            </w:r>
            <w:r w:rsidRPr="00EE3251">
              <w:rPr>
                <w:rFonts w:ascii="Times New Roman"/>
                <w:bCs/>
                <w:color w:val="000000" w:themeColor="text1"/>
                <w:sz w:val="24"/>
              </w:rPr>
              <w:t>模塊</w:t>
            </w:r>
            <w:r w:rsidR="00E67169">
              <w:rPr>
                <w:rStyle w:val="tlid-translation"/>
                <w:rFonts w:ascii="Times New Roman" w:hint="eastAsia"/>
                <w:bCs/>
                <w:color w:val="000000" w:themeColor="text1"/>
                <w:sz w:val="24"/>
              </w:rPr>
              <w:t>。</w:t>
            </w:r>
          </w:p>
        </w:tc>
      </w:tr>
      <w:tr w:rsidR="00082A67" w:rsidRPr="00EE3251" w14:paraId="062E01DD" w14:textId="77777777" w:rsidTr="00482A36">
        <w:trPr>
          <w:cantSplit/>
          <w:trHeight w:val="425"/>
          <w:jc w:val="right"/>
        </w:trPr>
        <w:tc>
          <w:tcPr>
            <w:tcW w:w="984" w:type="dxa"/>
            <w:vAlign w:val="center"/>
          </w:tcPr>
          <w:p w14:paraId="2C9FBC73" w14:textId="77777777" w:rsidR="00082A67" w:rsidRPr="00EE3251" w:rsidRDefault="00082A67" w:rsidP="001150C2">
            <w:pPr>
              <w:pStyle w:val="afc"/>
              <w:snapToGrid w:val="0"/>
              <w:spacing w:line="240" w:lineRule="auto"/>
              <w:jc w:val="center"/>
              <w:rPr>
                <w:sz w:val="24"/>
              </w:rPr>
            </w:pPr>
            <w:r w:rsidRPr="00EE3251">
              <w:rPr>
                <w:sz w:val="24"/>
              </w:rPr>
              <w:t>B4.1</w:t>
            </w:r>
          </w:p>
        </w:tc>
        <w:tc>
          <w:tcPr>
            <w:tcW w:w="1843" w:type="dxa"/>
            <w:vAlign w:val="center"/>
          </w:tcPr>
          <w:p w14:paraId="070D5555" w14:textId="77777777" w:rsidR="00082A67" w:rsidRPr="00EE3251" w:rsidRDefault="00082A67" w:rsidP="001150C2">
            <w:pPr>
              <w:pStyle w:val="afc"/>
              <w:kinsoku w:val="0"/>
              <w:snapToGrid w:val="0"/>
              <w:spacing w:line="240" w:lineRule="auto"/>
              <w:jc w:val="both"/>
              <w:rPr>
                <w:color w:val="0070C0"/>
                <w:sz w:val="24"/>
              </w:rPr>
            </w:pPr>
            <w:r w:rsidRPr="00EE3251">
              <w:rPr>
                <w:sz w:val="24"/>
              </w:rPr>
              <w:t>109</w:t>
            </w:r>
            <w:r w:rsidRPr="00EE3251">
              <w:rPr>
                <w:sz w:val="24"/>
              </w:rPr>
              <w:t>年</w:t>
            </w:r>
            <w:r w:rsidRPr="00EE3251">
              <w:rPr>
                <w:sz w:val="24"/>
              </w:rPr>
              <w:t>6</w:t>
            </w:r>
            <w:r w:rsidRPr="00EE3251">
              <w:rPr>
                <w:sz w:val="24"/>
              </w:rPr>
              <w:t>月</w:t>
            </w:r>
          </w:p>
        </w:tc>
        <w:tc>
          <w:tcPr>
            <w:tcW w:w="6659" w:type="dxa"/>
            <w:vAlign w:val="center"/>
          </w:tcPr>
          <w:p w14:paraId="258F5148" w14:textId="4841AE72"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bCs/>
                <w:color w:val="000000" w:themeColor="text1"/>
                <w:sz w:val="24"/>
              </w:rPr>
            </w:pPr>
            <w:r w:rsidRPr="00EE3251">
              <w:rPr>
                <w:rFonts w:ascii="Times New Roman"/>
                <w:bCs/>
                <w:color w:val="000000" w:themeColor="text1"/>
                <w:sz w:val="24"/>
              </w:rPr>
              <w:t>週邊矽智財透過相關設計軟體完成驗証確認功能正常，及</w:t>
            </w:r>
            <w:r w:rsidRPr="00EE3251">
              <w:rPr>
                <w:rFonts w:ascii="Times New Roman"/>
                <w:bCs/>
                <w:color w:val="000000" w:themeColor="text1"/>
                <w:sz w:val="24"/>
              </w:rPr>
              <w:t>SPI</w:t>
            </w:r>
            <w:r w:rsidRPr="00EE3251">
              <w:rPr>
                <w:rFonts w:ascii="Times New Roman"/>
                <w:bCs/>
                <w:color w:val="000000" w:themeColor="text1"/>
                <w:sz w:val="24"/>
              </w:rPr>
              <w:t>之介面於模擬上可達</w:t>
            </w:r>
            <w:r w:rsidRPr="00EE3251">
              <w:rPr>
                <w:rFonts w:ascii="Times New Roman"/>
                <w:bCs/>
                <w:color w:val="000000" w:themeColor="text1"/>
                <w:sz w:val="24"/>
              </w:rPr>
              <w:t>100MHz</w:t>
            </w:r>
            <w:r w:rsidR="00E67169">
              <w:rPr>
                <w:rStyle w:val="tlid-translation"/>
                <w:rFonts w:ascii="Times New Roman" w:hint="eastAsia"/>
                <w:bCs/>
                <w:color w:val="000000" w:themeColor="text1"/>
                <w:sz w:val="24"/>
              </w:rPr>
              <w:t>。</w:t>
            </w:r>
          </w:p>
        </w:tc>
      </w:tr>
      <w:tr w:rsidR="00082A67" w:rsidRPr="00EE3251" w14:paraId="013CD759" w14:textId="77777777" w:rsidTr="00482A36">
        <w:trPr>
          <w:cantSplit/>
          <w:trHeight w:val="425"/>
          <w:jc w:val="right"/>
        </w:trPr>
        <w:tc>
          <w:tcPr>
            <w:tcW w:w="984" w:type="dxa"/>
            <w:vAlign w:val="center"/>
          </w:tcPr>
          <w:p w14:paraId="2E0A326F" w14:textId="77777777" w:rsidR="00082A67" w:rsidRPr="00EE3251" w:rsidRDefault="00082A67" w:rsidP="001150C2">
            <w:pPr>
              <w:pStyle w:val="afc"/>
              <w:snapToGrid w:val="0"/>
              <w:spacing w:line="240" w:lineRule="auto"/>
              <w:jc w:val="center"/>
              <w:rPr>
                <w:color w:val="C00000"/>
                <w:sz w:val="24"/>
              </w:rPr>
            </w:pPr>
            <w:r w:rsidRPr="00EE3251">
              <w:rPr>
                <w:sz w:val="24"/>
              </w:rPr>
              <w:t>B4.2</w:t>
            </w:r>
          </w:p>
        </w:tc>
        <w:tc>
          <w:tcPr>
            <w:tcW w:w="1843" w:type="dxa"/>
            <w:vAlign w:val="center"/>
          </w:tcPr>
          <w:p w14:paraId="583D9A2C" w14:textId="77777777" w:rsidR="00082A67" w:rsidRPr="00EE3251" w:rsidRDefault="00082A67" w:rsidP="001150C2">
            <w:pPr>
              <w:pStyle w:val="afc"/>
              <w:kinsoku w:val="0"/>
              <w:snapToGrid w:val="0"/>
              <w:spacing w:line="240" w:lineRule="auto"/>
              <w:jc w:val="both"/>
              <w:rPr>
                <w:color w:val="0070C0"/>
                <w:sz w:val="24"/>
              </w:rPr>
            </w:pPr>
            <w:r w:rsidRPr="00EE3251">
              <w:rPr>
                <w:sz w:val="24"/>
              </w:rPr>
              <w:t>109</w:t>
            </w:r>
            <w:r w:rsidRPr="00EE3251">
              <w:rPr>
                <w:sz w:val="24"/>
              </w:rPr>
              <w:t>年</w:t>
            </w:r>
            <w:r w:rsidRPr="00EE3251">
              <w:rPr>
                <w:sz w:val="24"/>
              </w:rPr>
              <w:t>10</w:t>
            </w:r>
            <w:r w:rsidRPr="00EE3251">
              <w:rPr>
                <w:sz w:val="24"/>
              </w:rPr>
              <w:t>月</w:t>
            </w:r>
          </w:p>
        </w:tc>
        <w:tc>
          <w:tcPr>
            <w:tcW w:w="6659" w:type="dxa"/>
            <w:vAlign w:val="center"/>
          </w:tcPr>
          <w:p w14:paraId="4E507F9F" w14:textId="69E3CBAD"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color w:val="000000" w:themeColor="text1"/>
                <w:sz w:val="24"/>
              </w:rPr>
            </w:pPr>
            <w:r w:rsidRPr="00EE3251">
              <w:rPr>
                <w:rFonts w:ascii="Times New Roman"/>
                <w:color w:val="000000" w:themeColor="text1"/>
                <w:sz w:val="24"/>
              </w:rPr>
              <w:t>完成</w:t>
            </w:r>
            <w:r w:rsidRPr="00EE3251">
              <w:rPr>
                <w:rFonts w:ascii="Times New Roman"/>
                <w:color w:val="000000" w:themeColor="text1"/>
                <w:sz w:val="24"/>
              </w:rPr>
              <w:t xml:space="preserve"> PCIe </w:t>
            </w:r>
            <w:r w:rsidRPr="00EE3251">
              <w:rPr>
                <w:rFonts w:ascii="Times New Roman"/>
                <w:color w:val="000000" w:themeColor="text1"/>
                <w:sz w:val="24"/>
              </w:rPr>
              <w:t>設計，頻寬可達單一通道</w:t>
            </w:r>
            <w:r w:rsidRPr="00EE3251">
              <w:rPr>
                <w:rFonts w:ascii="Times New Roman"/>
                <w:color w:val="000000" w:themeColor="text1"/>
                <w:sz w:val="24"/>
              </w:rPr>
              <w:t xml:space="preserve"> 5Gb/s</w:t>
            </w:r>
            <w:r w:rsidRPr="00EE3251">
              <w:rPr>
                <w:rFonts w:ascii="Times New Roman"/>
                <w:color w:val="000000" w:themeColor="text1"/>
                <w:sz w:val="24"/>
              </w:rPr>
              <w:t>，並將</w:t>
            </w:r>
            <w:r w:rsidRPr="00EE3251">
              <w:rPr>
                <w:rFonts w:ascii="Times New Roman"/>
                <w:color w:val="000000" w:themeColor="text1"/>
                <w:sz w:val="24"/>
              </w:rPr>
              <w:t xml:space="preserve"> PCIe </w:t>
            </w:r>
            <w:r w:rsidRPr="00EE3251">
              <w:rPr>
                <w:rFonts w:ascii="Times New Roman"/>
                <w:color w:val="000000" w:themeColor="text1"/>
                <w:sz w:val="24"/>
              </w:rPr>
              <w:t>放入晶片中進行驗証</w:t>
            </w:r>
            <w:r w:rsidR="00E67169">
              <w:rPr>
                <w:rStyle w:val="tlid-translation"/>
                <w:rFonts w:ascii="Times New Roman" w:hint="eastAsia"/>
                <w:bCs/>
                <w:color w:val="000000" w:themeColor="text1"/>
                <w:sz w:val="24"/>
              </w:rPr>
              <w:t>。</w:t>
            </w:r>
          </w:p>
        </w:tc>
      </w:tr>
      <w:tr w:rsidR="00082A67" w:rsidRPr="00EE3251" w14:paraId="416D85C8" w14:textId="77777777" w:rsidTr="00482A36">
        <w:trPr>
          <w:cantSplit/>
          <w:trHeight w:val="425"/>
          <w:jc w:val="right"/>
        </w:trPr>
        <w:tc>
          <w:tcPr>
            <w:tcW w:w="984" w:type="dxa"/>
            <w:vAlign w:val="center"/>
          </w:tcPr>
          <w:p w14:paraId="161E29FB" w14:textId="77777777" w:rsidR="00082A67" w:rsidRPr="00EE3251" w:rsidRDefault="00082A67" w:rsidP="001150C2">
            <w:pPr>
              <w:pStyle w:val="afc"/>
              <w:snapToGrid w:val="0"/>
              <w:spacing w:line="240" w:lineRule="auto"/>
              <w:jc w:val="center"/>
              <w:rPr>
                <w:color w:val="C00000"/>
                <w:sz w:val="24"/>
              </w:rPr>
            </w:pPr>
            <w:r w:rsidRPr="00EE3251">
              <w:rPr>
                <w:sz w:val="24"/>
              </w:rPr>
              <w:t>B4.3</w:t>
            </w:r>
          </w:p>
        </w:tc>
        <w:tc>
          <w:tcPr>
            <w:tcW w:w="1843" w:type="dxa"/>
            <w:vAlign w:val="center"/>
          </w:tcPr>
          <w:p w14:paraId="1E3D41F3" w14:textId="77777777" w:rsidR="00082A67" w:rsidRPr="00EE3251" w:rsidRDefault="00082A67" w:rsidP="001150C2">
            <w:pPr>
              <w:pStyle w:val="afc"/>
              <w:kinsoku w:val="0"/>
              <w:snapToGrid w:val="0"/>
              <w:spacing w:line="240" w:lineRule="auto"/>
              <w:jc w:val="both"/>
              <w:rPr>
                <w:color w:val="0070C0"/>
                <w:sz w:val="24"/>
              </w:rPr>
            </w:pPr>
            <w:r w:rsidRPr="00EE3251">
              <w:rPr>
                <w:sz w:val="24"/>
              </w:rPr>
              <w:t>110</w:t>
            </w:r>
            <w:r w:rsidRPr="00EE3251">
              <w:rPr>
                <w:sz w:val="24"/>
              </w:rPr>
              <w:t>年</w:t>
            </w:r>
            <w:r w:rsidRPr="00EE3251">
              <w:rPr>
                <w:sz w:val="24"/>
              </w:rPr>
              <w:t>6</w:t>
            </w:r>
            <w:r w:rsidRPr="00EE3251">
              <w:rPr>
                <w:sz w:val="24"/>
              </w:rPr>
              <w:t>月</w:t>
            </w:r>
          </w:p>
        </w:tc>
        <w:tc>
          <w:tcPr>
            <w:tcW w:w="6659" w:type="dxa"/>
            <w:vAlign w:val="center"/>
          </w:tcPr>
          <w:p w14:paraId="2F17DC5C" w14:textId="6257E7D3"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bCs/>
                <w:color w:val="000000" w:themeColor="text1"/>
                <w:sz w:val="24"/>
              </w:rPr>
            </w:pPr>
            <w:r w:rsidRPr="00EE3251">
              <w:rPr>
                <w:rFonts w:ascii="Times New Roman"/>
                <w:bCs/>
                <w:color w:val="000000" w:themeColor="text1"/>
                <w:sz w:val="24"/>
              </w:rPr>
              <w:t>測試晶片之速度達到</w:t>
            </w:r>
            <w:r w:rsidRPr="00EE3251">
              <w:rPr>
                <w:rFonts w:ascii="Times New Roman"/>
                <w:color w:val="000000" w:themeColor="text1"/>
                <w:sz w:val="24"/>
              </w:rPr>
              <w:t>單一通道</w:t>
            </w:r>
            <w:r w:rsidRPr="00EE3251">
              <w:rPr>
                <w:rFonts w:ascii="Times New Roman"/>
                <w:color w:val="000000" w:themeColor="text1"/>
                <w:sz w:val="24"/>
              </w:rPr>
              <w:t xml:space="preserve"> 5Gb/s</w:t>
            </w:r>
            <w:r w:rsidR="00E67169">
              <w:rPr>
                <w:rStyle w:val="tlid-translation"/>
                <w:rFonts w:ascii="Times New Roman" w:hint="eastAsia"/>
                <w:bCs/>
                <w:color w:val="000000" w:themeColor="text1"/>
                <w:sz w:val="24"/>
              </w:rPr>
              <w:t>。</w:t>
            </w:r>
          </w:p>
        </w:tc>
      </w:tr>
      <w:tr w:rsidR="00082A67" w:rsidRPr="00EE3251" w14:paraId="61F3022A" w14:textId="77777777" w:rsidTr="00482A36">
        <w:trPr>
          <w:cantSplit/>
          <w:trHeight w:val="425"/>
          <w:jc w:val="right"/>
        </w:trPr>
        <w:tc>
          <w:tcPr>
            <w:tcW w:w="984" w:type="dxa"/>
            <w:vAlign w:val="center"/>
          </w:tcPr>
          <w:p w14:paraId="21B22F60" w14:textId="77777777" w:rsidR="00082A67" w:rsidRPr="00EE3251" w:rsidRDefault="00082A67" w:rsidP="001150C2">
            <w:pPr>
              <w:pStyle w:val="afc"/>
              <w:snapToGrid w:val="0"/>
              <w:spacing w:line="240" w:lineRule="auto"/>
              <w:jc w:val="center"/>
              <w:rPr>
                <w:color w:val="C00000"/>
                <w:sz w:val="24"/>
              </w:rPr>
            </w:pPr>
            <w:r w:rsidRPr="00EE3251">
              <w:rPr>
                <w:sz w:val="24"/>
              </w:rPr>
              <w:t>B4.4</w:t>
            </w:r>
          </w:p>
        </w:tc>
        <w:tc>
          <w:tcPr>
            <w:tcW w:w="1843" w:type="dxa"/>
            <w:vAlign w:val="center"/>
          </w:tcPr>
          <w:p w14:paraId="4BD02C59" w14:textId="306F835D" w:rsidR="00082A67" w:rsidRPr="00EE3251" w:rsidRDefault="00082A67" w:rsidP="001150C2">
            <w:pPr>
              <w:pStyle w:val="afc"/>
              <w:kinsoku w:val="0"/>
              <w:snapToGrid w:val="0"/>
              <w:spacing w:line="240" w:lineRule="auto"/>
              <w:jc w:val="both"/>
              <w:rPr>
                <w:color w:val="0070C0"/>
                <w:sz w:val="24"/>
              </w:rPr>
            </w:pPr>
            <w:r w:rsidRPr="00EE3251">
              <w:rPr>
                <w:sz w:val="24"/>
              </w:rPr>
              <w:t>110</w:t>
            </w:r>
            <w:r w:rsidRPr="00EE3251">
              <w:rPr>
                <w:sz w:val="24"/>
              </w:rPr>
              <w:t>年</w:t>
            </w:r>
            <w:r w:rsidR="00525D7D" w:rsidRPr="00EE3251">
              <w:rPr>
                <w:sz w:val="24"/>
              </w:rPr>
              <w:t>10</w:t>
            </w:r>
            <w:r w:rsidRPr="00EE3251">
              <w:rPr>
                <w:sz w:val="24"/>
              </w:rPr>
              <w:t>月</w:t>
            </w:r>
          </w:p>
        </w:tc>
        <w:tc>
          <w:tcPr>
            <w:tcW w:w="6659" w:type="dxa"/>
            <w:vAlign w:val="center"/>
          </w:tcPr>
          <w:p w14:paraId="0C422E33" w14:textId="0A55F1B2"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bCs/>
                <w:color w:val="000000" w:themeColor="text1"/>
                <w:sz w:val="24"/>
              </w:rPr>
            </w:pPr>
            <w:r w:rsidRPr="00EE3251">
              <w:rPr>
                <w:rFonts w:ascii="Times New Roman"/>
                <w:bCs/>
                <w:color w:val="000000" w:themeColor="text1"/>
                <w:sz w:val="24"/>
              </w:rPr>
              <w:t>完成所有特性之校正，並完成</w:t>
            </w:r>
            <w:r w:rsidRPr="00EE3251">
              <w:rPr>
                <w:rFonts w:ascii="Times New Roman"/>
                <w:bCs/>
                <w:color w:val="000000" w:themeColor="text1"/>
                <w:sz w:val="24"/>
              </w:rPr>
              <w:t xml:space="preserve"> PCIe </w:t>
            </w:r>
            <w:r w:rsidRPr="00EE3251">
              <w:rPr>
                <w:rFonts w:ascii="Times New Roman"/>
                <w:bCs/>
                <w:color w:val="000000" w:themeColor="text1"/>
                <w:sz w:val="24"/>
              </w:rPr>
              <w:t>之相關模型，並確認對內數位控制可達</w:t>
            </w:r>
            <w:r w:rsidRPr="00EE3251">
              <w:rPr>
                <w:rFonts w:ascii="Times New Roman"/>
                <w:bCs/>
                <w:color w:val="000000" w:themeColor="text1"/>
                <w:sz w:val="24"/>
              </w:rPr>
              <w:t>250MHz</w:t>
            </w:r>
            <w:r w:rsidR="00E67169">
              <w:rPr>
                <w:rStyle w:val="tlid-translation"/>
                <w:rFonts w:ascii="Times New Roman" w:hint="eastAsia"/>
                <w:bCs/>
                <w:color w:val="000000" w:themeColor="text1"/>
                <w:sz w:val="24"/>
              </w:rPr>
              <w:t>。</w:t>
            </w:r>
          </w:p>
        </w:tc>
      </w:tr>
      <w:tr w:rsidR="00082A67" w:rsidRPr="00EE3251" w14:paraId="23C03837" w14:textId="77777777" w:rsidTr="00482A36">
        <w:trPr>
          <w:cantSplit/>
          <w:trHeight w:val="425"/>
          <w:jc w:val="right"/>
        </w:trPr>
        <w:tc>
          <w:tcPr>
            <w:tcW w:w="984" w:type="dxa"/>
            <w:vAlign w:val="center"/>
          </w:tcPr>
          <w:p w14:paraId="42A6E278" w14:textId="77777777" w:rsidR="00082A67" w:rsidRPr="00EE3251" w:rsidRDefault="00082A67" w:rsidP="001150C2">
            <w:pPr>
              <w:pStyle w:val="afc"/>
              <w:kinsoku w:val="0"/>
              <w:snapToGrid w:val="0"/>
              <w:spacing w:line="240" w:lineRule="auto"/>
              <w:jc w:val="center"/>
              <w:rPr>
                <w:sz w:val="24"/>
              </w:rPr>
            </w:pPr>
            <w:r w:rsidRPr="00EE3251">
              <w:rPr>
                <w:sz w:val="24"/>
              </w:rPr>
              <w:t>C1.1</w:t>
            </w:r>
          </w:p>
        </w:tc>
        <w:tc>
          <w:tcPr>
            <w:tcW w:w="1843" w:type="dxa"/>
            <w:vAlign w:val="center"/>
          </w:tcPr>
          <w:p w14:paraId="174AEDF0" w14:textId="72F16FE7" w:rsidR="00082A67" w:rsidRPr="00EE3251" w:rsidRDefault="00082A67" w:rsidP="00DF2C72">
            <w:pPr>
              <w:pStyle w:val="afc"/>
              <w:kinsoku w:val="0"/>
              <w:snapToGrid w:val="0"/>
              <w:spacing w:line="240" w:lineRule="auto"/>
              <w:jc w:val="both"/>
              <w:rPr>
                <w:sz w:val="24"/>
              </w:rPr>
            </w:pPr>
            <w:r w:rsidRPr="00EE3251">
              <w:rPr>
                <w:sz w:val="24"/>
              </w:rPr>
              <w:t>109</w:t>
            </w:r>
            <w:r w:rsidRPr="00EE3251">
              <w:rPr>
                <w:sz w:val="24"/>
              </w:rPr>
              <w:t>年</w:t>
            </w:r>
            <w:r w:rsidR="00DF2C72" w:rsidRPr="00EE3251">
              <w:rPr>
                <w:sz w:val="24"/>
              </w:rPr>
              <w:t>5</w:t>
            </w:r>
            <w:r w:rsidRPr="00EE3251">
              <w:rPr>
                <w:sz w:val="24"/>
              </w:rPr>
              <w:t>月</w:t>
            </w:r>
          </w:p>
        </w:tc>
        <w:tc>
          <w:tcPr>
            <w:tcW w:w="6659" w:type="dxa"/>
            <w:vAlign w:val="center"/>
          </w:tcPr>
          <w:p w14:paraId="3096C995" w14:textId="4216E521" w:rsidR="00082A67" w:rsidRPr="00EE3251" w:rsidRDefault="00082A67" w:rsidP="002D5ED4">
            <w:pPr>
              <w:pStyle w:val="affc"/>
              <w:widowControl/>
              <w:numPr>
                <w:ilvl w:val="0"/>
                <w:numId w:val="22"/>
              </w:numPr>
              <w:overflowPunct w:val="0"/>
              <w:autoSpaceDE w:val="0"/>
              <w:autoSpaceDN w:val="0"/>
              <w:adjustRightInd w:val="0"/>
              <w:snapToGrid w:val="0"/>
              <w:ind w:leftChars="0" w:rightChars="50" w:right="120"/>
              <w:jc w:val="both"/>
              <w:rPr>
                <w:rFonts w:ascii="Times New Roman"/>
                <w:sz w:val="24"/>
              </w:rPr>
            </w:pPr>
            <w:r w:rsidRPr="00EE3251">
              <w:rPr>
                <w:rFonts w:ascii="Times New Roman"/>
                <w:sz w:val="24"/>
              </w:rPr>
              <w:t>完成</w:t>
            </w:r>
            <w:r w:rsidRPr="00EE3251">
              <w:rPr>
                <w:rFonts w:ascii="Times New Roman"/>
                <w:sz w:val="24"/>
              </w:rPr>
              <w:t xml:space="preserve"> AIM </w:t>
            </w:r>
            <w:r w:rsidRPr="00EE3251">
              <w:rPr>
                <w:rFonts w:ascii="Times New Roman"/>
                <w:sz w:val="24"/>
              </w:rPr>
              <w:t>架構中之</w:t>
            </w:r>
            <w:r w:rsidRPr="00EE3251">
              <w:rPr>
                <w:rFonts w:ascii="Times New Roman"/>
                <w:sz w:val="24"/>
              </w:rPr>
              <w:t xml:space="preserve"> AI </w:t>
            </w:r>
            <w:r w:rsidRPr="00EE3251">
              <w:rPr>
                <w:rFonts w:ascii="Times New Roman"/>
                <w:sz w:val="24"/>
              </w:rPr>
              <w:t>加速器性能評估工具，相較於傳統虛擬平台模擬，</w:t>
            </w:r>
            <w:r w:rsidRPr="00EE3251">
              <w:rPr>
                <w:rFonts w:ascii="Times New Roman"/>
                <w:sz w:val="24"/>
              </w:rPr>
              <w:t xml:space="preserve"> AI </w:t>
            </w:r>
            <w:r w:rsidRPr="00EE3251">
              <w:rPr>
                <w:rFonts w:ascii="Times New Roman"/>
                <w:sz w:val="24"/>
              </w:rPr>
              <w:t>加速器之效能分析速度可加速達</w:t>
            </w:r>
            <w:r w:rsidRPr="00EE3251">
              <w:rPr>
                <w:rFonts w:ascii="Times New Roman"/>
                <w:sz w:val="24"/>
              </w:rPr>
              <w:t xml:space="preserve"> 100X</w:t>
            </w:r>
            <w:r w:rsidR="00E67169">
              <w:rPr>
                <w:rStyle w:val="tlid-translation"/>
                <w:rFonts w:ascii="Times New Roman" w:hint="eastAsia"/>
                <w:bCs/>
                <w:color w:val="000000" w:themeColor="text1"/>
                <w:sz w:val="24"/>
              </w:rPr>
              <w:t>。</w:t>
            </w:r>
          </w:p>
        </w:tc>
      </w:tr>
      <w:tr w:rsidR="00082A67" w:rsidRPr="00EE3251" w14:paraId="0FBA9700" w14:textId="77777777" w:rsidTr="00482A36">
        <w:trPr>
          <w:cantSplit/>
          <w:trHeight w:val="425"/>
          <w:jc w:val="right"/>
        </w:trPr>
        <w:tc>
          <w:tcPr>
            <w:tcW w:w="984" w:type="dxa"/>
            <w:vAlign w:val="center"/>
          </w:tcPr>
          <w:p w14:paraId="20395CB7" w14:textId="77777777" w:rsidR="00082A67" w:rsidRPr="00EE3251" w:rsidRDefault="00082A67" w:rsidP="001150C2">
            <w:pPr>
              <w:pStyle w:val="afc"/>
              <w:kinsoku w:val="0"/>
              <w:snapToGrid w:val="0"/>
              <w:spacing w:line="240" w:lineRule="auto"/>
              <w:jc w:val="center"/>
              <w:rPr>
                <w:sz w:val="24"/>
              </w:rPr>
            </w:pPr>
            <w:r w:rsidRPr="00EE3251">
              <w:rPr>
                <w:sz w:val="24"/>
              </w:rPr>
              <w:t>C1.2</w:t>
            </w:r>
          </w:p>
        </w:tc>
        <w:tc>
          <w:tcPr>
            <w:tcW w:w="1843" w:type="dxa"/>
            <w:vAlign w:val="center"/>
          </w:tcPr>
          <w:p w14:paraId="53A69DF0" w14:textId="199521D9" w:rsidR="00082A67" w:rsidRPr="00EE3251" w:rsidRDefault="00082A67" w:rsidP="00DF2C72">
            <w:pPr>
              <w:pStyle w:val="afc"/>
              <w:kinsoku w:val="0"/>
              <w:snapToGrid w:val="0"/>
              <w:spacing w:line="240" w:lineRule="auto"/>
              <w:jc w:val="both"/>
              <w:rPr>
                <w:sz w:val="24"/>
              </w:rPr>
            </w:pPr>
            <w:r w:rsidRPr="00EE3251">
              <w:rPr>
                <w:sz w:val="24"/>
              </w:rPr>
              <w:t>109</w:t>
            </w:r>
            <w:r w:rsidRPr="00EE3251">
              <w:rPr>
                <w:sz w:val="24"/>
              </w:rPr>
              <w:t>年</w:t>
            </w:r>
            <w:r w:rsidR="00DF2C72" w:rsidRPr="00EE3251">
              <w:rPr>
                <w:sz w:val="24"/>
              </w:rPr>
              <w:t>11</w:t>
            </w:r>
            <w:r w:rsidRPr="00EE3251">
              <w:rPr>
                <w:sz w:val="24"/>
              </w:rPr>
              <w:t>月</w:t>
            </w:r>
          </w:p>
        </w:tc>
        <w:tc>
          <w:tcPr>
            <w:tcW w:w="6659" w:type="dxa"/>
          </w:tcPr>
          <w:p w14:paraId="3A05E8A3" w14:textId="70FFC80D"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sz w:val="24"/>
              </w:rPr>
            </w:pPr>
            <w:r w:rsidRPr="00EE3251">
              <w:rPr>
                <w:rFonts w:ascii="Times New Roman"/>
                <w:color w:val="000000" w:themeColor="text1"/>
                <w:sz w:val="24"/>
              </w:rPr>
              <w:t>AIM</w:t>
            </w:r>
            <w:r w:rsidRPr="00EE3251">
              <w:rPr>
                <w:rFonts w:ascii="Times New Roman"/>
                <w:color w:val="000000" w:themeColor="text1"/>
                <w:sz w:val="24"/>
              </w:rPr>
              <w:t>晶片系統之快速功能驗證平台</w:t>
            </w:r>
            <w:r w:rsidRPr="00EE3251">
              <w:rPr>
                <w:rFonts w:ascii="Times New Roman"/>
                <w:color w:val="000000" w:themeColor="text1"/>
                <w:sz w:val="24"/>
              </w:rPr>
              <w:t xml:space="preserve"> (</w:t>
            </w:r>
            <w:r w:rsidRPr="00EE3251">
              <w:rPr>
                <w:rFonts w:ascii="Times New Roman"/>
                <w:color w:val="000000" w:themeColor="text1"/>
                <w:sz w:val="24"/>
              </w:rPr>
              <w:t>可提升分析速度達</w:t>
            </w:r>
            <w:r w:rsidRPr="00EE3251">
              <w:rPr>
                <w:rFonts w:ascii="Times New Roman"/>
                <w:color w:val="000000" w:themeColor="text1"/>
                <w:sz w:val="24"/>
              </w:rPr>
              <w:t xml:space="preserve"> 400%)</w:t>
            </w:r>
            <w:r w:rsidR="00E67169">
              <w:rPr>
                <w:rStyle w:val="tlid-translation"/>
                <w:rFonts w:ascii="Times New Roman" w:hint="eastAsia"/>
                <w:bCs/>
                <w:color w:val="000000" w:themeColor="text1"/>
                <w:sz w:val="24"/>
              </w:rPr>
              <w:t>。</w:t>
            </w:r>
          </w:p>
        </w:tc>
      </w:tr>
      <w:tr w:rsidR="00082A67" w:rsidRPr="00EE3251" w14:paraId="7E8AE83D" w14:textId="77777777" w:rsidTr="00482A36">
        <w:trPr>
          <w:cantSplit/>
          <w:trHeight w:val="425"/>
          <w:jc w:val="right"/>
        </w:trPr>
        <w:tc>
          <w:tcPr>
            <w:tcW w:w="984" w:type="dxa"/>
            <w:vAlign w:val="center"/>
          </w:tcPr>
          <w:p w14:paraId="043F900E" w14:textId="77777777" w:rsidR="00082A67" w:rsidRPr="00EE3251" w:rsidRDefault="00082A67" w:rsidP="001150C2">
            <w:pPr>
              <w:pStyle w:val="afc"/>
              <w:kinsoku w:val="0"/>
              <w:snapToGrid w:val="0"/>
              <w:spacing w:line="240" w:lineRule="auto"/>
              <w:jc w:val="center"/>
              <w:rPr>
                <w:sz w:val="24"/>
              </w:rPr>
            </w:pPr>
            <w:r w:rsidRPr="00EE3251">
              <w:rPr>
                <w:sz w:val="24"/>
              </w:rPr>
              <w:t>C1.3</w:t>
            </w:r>
          </w:p>
        </w:tc>
        <w:tc>
          <w:tcPr>
            <w:tcW w:w="1843" w:type="dxa"/>
            <w:vAlign w:val="center"/>
          </w:tcPr>
          <w:p w14:paraId="15860D47" w14:textId="032C7CA1" w:rsidR="00082A67" w:rsidRPr="00EE3251" w:rsidRDefault="00082A67" w:rsidP="00DF2C72">
            <w:pPr>
              <w:pStyle w:val="afc"/>
              <w:kinsoku w:val="0"/>
              <w:snapToGrid w:val="0"/>
              <w:spacing w:line="240" w:lineRule="auto"/>
              <w:jc w:val="both"/>
              <w:rPr>
                <w:sz w:val="24"/>
              </w:rPr>
            </w:pPr>
            <w:r w:rsidRPr="00EE3251">
              <w:rPr>
                <w:sz w:val="24"/>
              </w:rPr>
              <w:t>110</w:t>
            </w:r>
            <w:r w:rsidRPr="00EE3251">
              <w:rPr>
                <w:sz w:val="24"/>
              </w:rPr>
              <w:t>年</w:t>
            </w:r>
            <w:r w:rsidR="00DF2C72" w:rsidRPr="00EE3251">
              <w:rPr>
                <w:sz w:val="24"/>
              </w:rPr>
              <w:t>5</w:t>
            </w:r>
            <w:r w:rsidRPr="00EE3251">
              <w:rPr>
                <w:sz w:val="24"/>
              </w:rPr>
              <w:t>月</w:t>
            </w:r>
          </w:p>
        </w:tc>
        <w:tc>
          <w:tcPr>
            <w:tcW w:w="6659" w:type="dxa"/>
          </w:tcPr>
          <w:p w14:paraId="52B82C5E" w14:textId="3858BBFB" w:rsidR="00082A67" w:rsidRPr="00EE3251" w:rsidRDefault="00082A67" w:rsidP="002D5ED4">
            <w:pPr>
              <w:pStyle w:val="affc"/>
              <w:widowControl/>
              <w:numPr>
                <w:ilvl w:val="0"/>
                <w:numId w:val="22"/>
              </w:numPr>
              <w:overflowPunct w:val="0"/>
              <w:autoSpaceDE w:val="0"/>
              <w:autoSpaceDN w:val="0"/>
              <w:adjustRightInd w:val="0"/>
              <w:snapToGrid w:val="0"/>
              <w:ind w:leftChars="0" w:rightChars="50" w:right="120"/>
              <w:jc w:val="both"/>
              <w:rPr>
                <w:rFonts w:ascii="Times New Roman"/>
                <w:sz w:val="24"/>
              </w:rPr>
            </w:pPr>
            <w:r w:rsidRPr="00EE3251">
              <w:rPr>
                <w:rFonts w:ascii="Times New Roman"/>
                <w:color w:val="000000" w:themeColor="text1"/>
                <w:sz w:val="24"/>
              </w:rPr>
              <w:t>完成</w:t>
            </w:r>
            <w:r w:rsidRPr="00EE3251">
              <w:rPr>
                <w:rFonts w:ascii="Times New Roman"/>
                <w:color w:val="000000" w:themeColor="text1"/>
                <w:sz w:val="24"/>
              </w:rPr>
              <w:t>AIM</w:t>
            </w:r>
            <w:r w:rsidRPr="00EE3251">
              <w:rPr>
                <w:rFonts w:ascii="Times New Roman"/>
                <w:color w:val="000000" w:themeColor="text1"/>
                <w:sz w:val="24"/>
              </w:rPr>
              <w:t>晶片硬體開發相對應之軟體工具鏈並以</w:t>
            </w:r>
            <w:r w:rsidRPr="00EE3251">
              <w:rPr>
                <w:rFonts w:ascii="Times New Roman"/>
                <w:color w:val="000000" w:themeColor="text1"/>
                <w:sz w:val="24"/>
              </w:rPr>
              <w:t xml:space="preserve"> ResNet50 </w:t>
            </w:r>
            <w:r w:rsidRPr="00EE3251">
              <w:rPr>
                <w:rFonts w:ascii="Times New Roman"/>
                <w:color w:val="000000" w:themeColor="text1"/>
                <w:sz w:val="24"/>
              </w:rPr>
              <w:t>之</w:t>
            </w:r>
            <w:r w:rsidRPr="00EE3251">
              <w:rPr>
                <w:rFonts w:ascii="Times New Roman"/>
                <w:color w:val="000000" w:themeColor="text1"/>
                <w:sz w:val="24"/>
              </w:rPr>
              <w:t xml:space="preserve"> DNN </w:t>
            </w:r>
            <w:r w:rsidRPr="00EE3251">
              <w:rPr>
                <w:rFonts w:ascii="Times New Roman"/>
                <w:color w:val="000000" w:themeColor="text1"/>
                <w:sz w:val="24"/>
              </w:rPr>
              <w:t>網路進行驗證</w:t>
            </w:r>
            <w:r w:rsidR="00E67169">
              <w:rPr>
                <w:rStyle w:val="tlid-translation"/>
                <w:rFonts w:ascii="Times New Roman" w:hint="eastAsia"/>
                <w:bCs/>
                <w:color w:val="000000" w:themeColor="text1"/>
                <w:sz w:val="24"/>
              </w:rPr>
              <w:t>。</w:t>
            </w:r>
          </w:p>
        </w:tc>
      </w:tr>
      <w:tr w:rsidR="00082A67" w:rsidRPr="00EE3251" w14:paraId="3F67B2CD" w14:textId="77777777" w:rsidTr="00482A36">
        <w:trPr>
          <w:cantSplit/>
          <w:trHeight w:val="425"/>
          <w:jc w:val="right"/>
        </w:trPr>
        <w:tc>
          <w:tcPr>
            <w:tcW w:w="984" w:type="dxa"/>
            <w:vAlign w:val="center"/>
          </w:tcPr>
          <w:p w14:paraId="31FC610D" w14:textId="77777777" w:rsidR="00082A67" w:rsidRPr="00EE3251" w:rsidRDefault="00082A67" w:rsidP="001150C2">
            <w:pPr>
              <w:pStyle w:val="afc"/>
              <w:kinsoku w:val="0"/>
              <w:snapToGrid w:val="0"/>
              <w:spacing w:line="240" w:lineRule="auto"/>
              <w:jc w:val="center"/>
              <w:rPr>
                <w:sz w:val="24"/>
              </w:rPr>
            </w:pPr>
            <w:r w:rsidRPr="00EE3251">
              <w:rPr>
                <w:sz w:val="24"/>
              </w:rPr>
              <w:t>C2.1</w:t>
            </w:r>
          </w:p>
        </w:tc>
        <w:tc>
          <w:tcPr>
            <w:tcW w:w="1843" w:type="dxa"/>
            <w:vAlign w:val="center"/>
          </w:tcPr>
          <w:p w14:paraId="3A23F0FC" w14:textId="4755644D" w:rsidR="00082A67" w:rsidRPr="00EE3251" w:rsidRDefault="00082A67" w:rsidP="00DF2C72">
            <w:pPr>
              <w:pStyle w:val="afc"/>
              <w:kinsoku w:val="0"/>
              <w:snapToGrid w:val="0"/>
              <w:spacing w:line="240" w:lineRule="auto"/>
              <w:jc w:val="both"/>
              <w:rPr>
                <w:sz w:val="24"/>
              </w:rPr>
            </w:pPr>
            <w:r w:rsidRPr="00EE3251">
              <w:rPr>
                <w:sz w:val="24"/>
              </w:rPr>
              <w:t>109</w:t>
            </w:r>
            <w:r w:rsidRPr="00EE3251">
              <w:rPr>
                <w:sz w:val="24"/>
              </w:rPr>
              <w:t>年</w:t>
            </w:r>
            <w:r w:rsidR="00DF2C72" w:rsidRPr="00EE3251">
              <w:rPr>
                <w:sz w:val="24"/>
              </w:rPr>
              <w:t>5</w:t>
            </w:r>
            <w:r w:rsidRPr="00EE3251">
              <w:rPr>
                <w:sz w:val="24"/>
              </w:rPr>
              <w:t>月</w:t>
            </w:r>
          </w:p>
        </w:tc>
        <w:tc>
          <w:tcPr>
            <w:tcW w:w="6659" w:type="dxa"/>
            <w:vAlign w:val="center"/>
          </w:tcPr>
          <w:p w14:paraId="0FE0D568" w14:textId="0EEE5584" w:rsidR="00082A67" w:rsidRPr="00EE3251" w:rsidRDefault="00082A67" w:rsidP="002D5ED4">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sz w:val="24"/>
              </w:rPr>
            </w:pPr>
            <w:r w:rsidRPr="00EE3251">
              <w:rPr>
                <w:rFonts w:ascii="Times New Roman"/>
                <w:sz w:val="24"/>
              </w:rPr>
              <w:t>完成</w:t>
            </w:r>
            <w:r w:rsidRPr="00EE3251">
              <w:rPr>
                <w:rFonts w:ascii="Times New Roman"/>
                <w:sz w:val="24"/>
              </w:rPr>
              <w:t xml:space="preserve"> 1008 PEs </w:t>
            </w:r>
            <w:r w:rsidRPr="00EE3251">
              <w:rPr>
                <w:rFonts w:ascii="Times New Roman"/>
                <w:sz w:val="24"/>
              </w:rPr>
              <w:t>之</w:t>
            </w:r>
            <w:r w:rsidRPr="00EE3251">
              <w:rPr>
                <w:rFonts w:ascii="Times New Roman"/>
                <w:sz w:val="24"/>
              </w:rPr>
              <w:t xml:space="preserve"> AI </w:t>
            </w:r>
            <w:r w:rsidRPr="00EE3251">
              <w:rPr>
                <w:rFonts w:ascii="Times New Roman"/>
                <w:sz w:val="24"/>
              </w:rPr>
              <w:t>加速引擎架構規格設計</w:t>
            </w:r>
            <w:r w:rsidR="00E67169">
              <w:rPr>
                <w:rStyle w:val="tlid-translation"/>
                <w:rFonts w:ascii="Times New Roman" w:hint="eastAsia"/>
                <w:bCs/>
                <w:color w:val="000000" w:themeColor="text1"/>
                <w:sz w:val="24"/>
              </w:rPr>
              <w:t>。</w:t>
            </w:r>
          </w:p>
        </w:tc>
      </w:tr>
      <w:tr w:rsidR="00082A67" w:rsidRPr="00EE3251" w14:paraId="2656C4A6" w14:textId="77777777" w:rsidTr="00482A36">
        <w:trPr>
          <w:cantSplit/>
          <w:trHeight w:val="425"/>
          <w:jc w:val="right"/>
        </w:trPr>
        <w:tc>
          <w:tcPr>
            <w:tcW w:w="984" w:type="dxa"/>
            <w:vAlign w:val="center"/>
          </w:tcPr>
          <w:p w14:paraId="084328E9" w14:textId="77777777" w:rsidR="00082A67" w:rsidRPr="00EE3251" w:rsidRDefault="00082A67" w:rsidP="001150C2">
            <w:pPr>
              <w:pStyle w:val="afc"/>
              <w:kinsoku w:val="0"/>
              <w:snapToGrid w:val="0"/>
              <w:spacing w:line="240" w:lineRule="auto"/>
              <w:jc w:val="center"/>
              <w:rPr>
                <w:sz w:val="24"/>
              </w:rPr>
            </w:pPr>
            <w:r w:rsidRPr="00EE3251">
              <w:rPr>
                <w:sz w:val="24"/>
              </w:rPr>
              <w:t>C2.2</w:t>
            </w:r>
          </w:p>
        </w:tc>
        <w:tc>
          <w:tcPr>
            <w:tcW w:w="1843" w:type="dxa"/>
            <w:vAlign w:val="center"/>
          </w:tcPr>
          <w:p w14:paraId="13851C3C" w14:textId="3D4E3911" w:rsidR="00082A67" w:rsidRPr="00EE3251" w:rsidRDefault="00082A67" w:rsidP="00DF2C72">
            <w:pPr>
              <w:pStyle w:val="afc"/>
              <w:kinsoku w:val="0"/>
              <w:snapToGrid w:val="0"/>
              <w:spacing w:line="240" w:lineRule="auto"/>
              <w:jc w:val="both"/>
              <w:rPr>
                <w:sz w:val="24"/>
              </w:rPr>
            </w:pPr>
            <w:r w:rsidRPr="00EE3251">
              <w:rPr>
                <w:sz w:val="24"/>
              </w:rPr>
              <w:t>109</w:t>
            </w:r>
            <w:r w:rsidRPr="00EE3251">
              <w:rPr>
                <w:sz w:val="24"/>
              </w:rPr>
              <w:t>年</w:t>
            </w:r>
            <w:r w:rsidRPr="00EE3251">
              <w:rPr>
                <w:sz w:val="24"/>
              </w:rPr>
              <w:t>1</w:t>
            </w:r>
            <w:r w:rsidR="00DF2C72" w:rsidRPr="00EE3251">
              <w:rPr>
                <w:sz w:val="24"/>
              </w:rPr>
              <w:t>1</w:t>
            </w:r>
            <w:r w:rsidRPr="00EE3251">
              <w:rPr>
                <w:sz w:val="24"/>
              </w:rPr>
              <w:t>月</w:t>
            </w:r>
          </w:p>
        </w:tc>
        <w:tc>
          <w:tcPr>
            <w:tcW w:w="6659" w:type="dxa"/>
            <w:vAlign w:val="center"/>
          </w:tcPr>
          <w:p w14:paraId="7498D600" w14:textId="3F24B6FA" w:rsidR="00082A67" w:rsidRPr="00EE3251" w:rsidRDefault="00082A67" w:rsidP="002D5ED4">
            <w:pPr>
              <w:pStyle w:val="affc"/>
              <w:widowControl/>
              <w:numPr>
                <w:ilvl w:val="0"/>
                <w:numId w:val="22"/>
              </w:numPr>
              <w:overflowPunct w:val="0"/>
              <w:autoSpaceDE w:val="0"/>
              <w:autoSpaceDN w:val="0"/>
              <w:adjustRightInd w:val="0"/>
              <w:snapToGrid w:val="0"/>
              <w:ind w:leftChars="0" w:rightChars="50" w:right="120"/>
              <w:jc w:val="both"/>
              <w:rPr>
                <w:rFonts w:ascii="Times New Roman"/>
                <w:sz w:val="24"/>
              </w:rPr>
            </w:pPr>
            <w:r w:rsidRPr="00EE3251">
              <w:rPr>
                <w:rFonts w:ascii="Times New Roman"/>
                <w:sz w:val="24"/>
              </w:rPr>
              <w:t>完成</w:t>
            </w:r>
            <w:r w:rsidRPr="00EE3251">
              <w:rPr>
                <w:rFonts w:ascii="Times New Roman"/>
                <w:sz w:val="24"/>
              </w:rPr>
              <w:t xml:space="preserve"> AI </w:t>
            </w:r>
            <w:r w:rsidRPr="00EE3251">
              <w:rPr>
                <w:rFonts w:ascii="Times New Roman"/>
                <w:sz w:val="24"/>
              </w:rPr>
              <w:t>加速引擎之</w:t>
            </w:r>
            <w:r w:rsidRPr="00EE3251">
              <w:rPr>
                <w:rFonts w:ascii="Times New Roman"/>
                <w:sz w:val="24"/>
              </w:rPr>
              <w:t xml:space="preserve"> RTL </w:t>
            </w:r>
            <w:r w:rsidRPr="00EE3251">
              <w:rPr>
                <w:rFonts w:ascii="Times New Roman"/>
                <w:sz w:val="24"/>
              </w:rPr>
              <w:t>設計，支援定點數</w:t>
            </w:r>
            <w:r w:rsidRPr="00EE3251">
              <w:rPr>
                <w:rFonts w:ascii="Times New Roman"/>
                <w:sz w:val="24"/>
              </w:rPr>
              <w:t xml:space="preserve"> (32 </w:t>
            </w:r>
            <w:r w:rsidRPr="00EE3251">
              <w:rPr>
                <w:rFonts w:ascii="Times New Roman"/>
                <w:sz w:val="24"/>
              </w:rPr>
              <w:sym w:font="Wingdings" w:char="F0E0"/>
            </w:r>
            <w:r w:rsidRPr="00EE3251">
              <w:rPr>
                <w:rFonts w:ascii="Times New Roman"/>
                <w:sz w:val="24"/>
              </w:rPr>
              <w:t xml:space="preserve"> 8-bit) </w:t>
            </w:r>
            <w:r w:rsidRPr="00EE3251">
              <w:rPr>
                <w:rFonts w:ascii="Times New Roman"/>
                <w:sz w:val="24"/>
              </w:rPr>
              <w:t>乘累加陣列硬體加速器架構</w:t>
            </w:r>
            <w:r w:rsidR="00E67169">
              <w:rPr>
                <w:rStyle w:val="tlid-translation"/>
                <w:rFonts w:ascii="Times New Roman" w:hint="eastAsia"/>
                <w:bCs/>
                <w:color w:val="000000" w:themeColor="text1"/>
                <w:sz w:val="24"/>
              </w:rPr>
              <w:t>。</w:t>
            </w:r>
          </w:p>
        </w:tc>
      </w:tr>
      <w:tr w:rsidR="00082A67" w:rsidRPr="00EE3251" w14:paraId="51812D29" w14:textId="77777777" w:rsidTr="00482A36">
        <w:trPr>
          <w:cantSplit/>
          <w:trHeight w:val="425"/>
          <w:jc w:val="right"/>
        </w:trPr>
        <w:tc>
          <w:tcPr>
            <w:tcW w:w="984" w:type="dxa"/>
            <w:vAlign w:val="center"/>
          </w:tcPr>
          <w:p w14:paraId="69C2D783" w14:textId="77777777" w:rsidR="00082A67" w:rsidRPr="00EE3251" w:rsidRDefault="00082A67" w:rsidP="001150C2">
            <w:pPr>
              <w:pStyle w:val="afc"/>
              <w:kinsoku w:val="0"/>
              <w:snapToGrid w:val="0"/>
              <w:spacing w:line="240" w:lineRule="auto"/>
              <w:jc w:val="center"/>
              <w:rPr>
                <w:sz w:val="24"/>
              </w:rPr>
            </w:pPr>
            <w:r w:rsidRPr="00EE3251">
              <w:rPr>
                <w:sz w:val="24"/>
              </w:rPr>
              <w:t>C2.3</w:t>
            </w:r>
          </w:p>
        </w:tc>
        <w:tc>
          <w:tcPr>
            <w:tcW w:w="1843" w:type="dxa"/>
            <w:vAlign w:val="center"/>
          </w:tcPr>
          <w:p w14:paraId="72D2BA2B" w14:textId="22DBD388" w:rsidR="00082A67" w:rsidRPr="00EE3251" w:rsidRDefault="00082A67" w:rsidP="00DF2C72">
            <w:pPr>
              <w:pStyle w:val="afc"/>
              <w:kinsoku w:val="0"/>
              <w:snapToGrid w:val="0"/>
              <w:spacing w:line="240" w:lineRule="auto"/>
              <w:jc w:val="both"/>
              <w:rPr>
                <w:sz w:val="24"/>
              </w:rPr>
            </w:pPr>
            <w:r w:rsidRPr="00EE3251">
              <w:rPr>
                <w:sz w:val="24"/>
              </w:rPr>
              <w:t>110</w:t>
            </w:r>
            <w:r w:rsidRPr="00EE3251">
              <w:rPr>
                <w:sz w:val="24"/>
              </w:rPr>
              <w:t>年</w:t>
            </w:r>
            <w:r w:rsidR="00DF2C72" w:rsidRPr="00EE3251">
              <w:rPr>
                <w:sz w:val="24"/>
              </w:rPr>
              <w:t>5</w:t>
            </w:r>
            <w:r w:rsidRPr="00EE3251">
              <w:rPr>
                <w:sz w:val="24"/>
              </w:rPr>
              <w:t>月</w:t>
            </w:r>
          </w:p>
        </w:tc>
        <w:tc>
          <w:tcPr>
            <w:tcW w:w="6659" w:type="dxa"/>
            <w:vAlign w:val="center"/>
          </w:tcPr>
          <w:p w14:paraId="193CEDF2" w14:textId="0FAA7B64" w:rsidR="00082A67" w:rsidRPr="00EE3251" w:rsidRDefault="00082A67" w:rsidP="0048429B">
            <w:pPr>
              <w:pStyle w:val="affc"/>
              <w:widowControl/>
              <w:numPr>
                <w:ilvl w:val="0"/>
                <w:numId w:val="22"/>
              </w:numPr>
              <w:kinsoku w:val="0"/>
              <w:overflowPunct w:val="0"/>
              <w:autoSpaceDE w:val="0"/>
              <w:autoSpaceDN w:val="0"/>
              <w:adjustRightInd w:val="0"/>
              <w:snapToGrid w:val="0"/>
              <w:ind w:leftChars="0" w:rightChars="50" w:right="120"/>
              <w:jc w:val="both"/>
              <w:rPr>
                <w:rFonts w:ascii="Times New Roman"/>
                <w:sz w:val="24"/>
              </w:rPr>
            </w:pPr>
            <w:r w:rsidRPr="00EE3251">
              <w:rPr>
                <w:rFonts w:ascii="Times New Roman"/>
                <w:sz w:val="24"/>
              </w:rPr>
              <w:t>完成</w:t>
            </w:r>
            <w:r w:rsidR="0048429B">
              <w:rPr>
                <w:rFonts w:ascii="Times New Roman" w:hint="eastAsia"/>
                <w:sz w:val="24"/>
              </w:rPr>
              <w:t>智能監控</w:t>
            </w:r>
            <w:r w:rsidRPr="00EE3251">
              <w:rPr>
                <w:rFonts w:ascii="Times New Roman"/>
                <w:sz w:val="24"/>
              </w:rPr>
              <w:t>引擎之</w:t>
            </w:r>
            <w:r w:rsidR="0048429B">
              <w:rPr>
                <w:rFonts w:ascii="Times New Roman" w:hint="eastAsia"/>
                <w:sz w:val="24"/>
              </w:rPr>
              <w:t>晶片初步彥正，</w:t>
            </w:r>
            <w:r w:rsidRPr="00EE3251">
              <w:rPr>
                <w:rFonts w:ascii="Times New Roman"/>
                <w:sz w:val="24"/>
              </w:rPr>
              <w:t>PE</w:t>
            </w:r>
            <w:r w:rsidRPr="00EE3251">
              <w:rPr>
                <w:rFonts w:ascii="Times New Roman"/>
                <w:sz w:val="24"/>
              </w:rPr>
              <w:t>使用率可達</w:t>
            </w:r>
            <w:r w:rsidRPr="00EE3251">
              <w:rPr>
                <w:rFonts w:ascii="Times New Roman"/>
                <w:sz w:val="24"/>
              </w:rPr>
              <w:t>70%</w:t>
            </w:r>
            <w:r w:rsidR="00E67169">
              <w:rPr>
                <w:rStyle w:val="tlid-translation"/>
                <w:rFonts w:ascii="Times New Roman" w:hint="eastAsia"/>
                <w:bCs/>
                <w:color w:val="000000" w:themeColor="text1"/>
                <w:sz w:val="24"/>
              </w:rPr>
              <w:t>。</w:t>
            </w:r>
          </w:p>
        </w:tc>
      </w:tr>
      <w:tr w:rsidR="00082A67" w:rsidRPr="00EE3251" w14:paraId="280DFA09" w14:textId="77777777" w:rsidTr="00482A36">
        <w:trPr>
          <w:cantSplit/>
          <w:trHeight w:val="425"/>
          <w:jc w:val="right"/>
        </w:trPr>
        <w:tc>
          <w:tcPr>
            <w:tcW w:w="984" w:type="dxa"/>
            <w:vAlign w:val="center"/>
          </w:tcPr>
          <w:p w14:paraId="63AE6C56" w14:textId="77777777" w:rsidR="00082A67" w:rsidRPr="00EE3251" w:rsidRDefault="00082A67" w:rsidP="001150C2">
            <w:pPr>
              <w:pStyle w:val="afc"/>
              <w:snapToGrid w:val="0"/>
              <w:spacing w:line="240" w:lineRule="auto"/>
              <w:jc w:val="center"/>
              <w:rPr>
                <w:sz w:val="24"/>
              </w:rPr>
            </w:pPr>
            <w:r w:rsidRPr="00EE3251">
              <w:rPr>
                <w:sz w:val="24"/>
              </w:rPr>
              <w:t>C3.1</w:t>
            </w:r>
          </w:p>
        </w:tc>
        <w:tc>
          <w:tcPr>
            <w:tcW w:w="1843" w:type="dxa"/>
            <w:vAlign w:val="center"/>
          </w:tcPr>
          <w:p w14:paraId="357F1568" w14:textId="787BBCE3" w:rsidR="00082A67" w:rsidRPr="00EE3251" w:rsidRDefault="00082A67" w:rsidP="00DF2C72">
            <w:pPr>
              <w:pStyle w:val="afc"/>
              <w:kinsoku w:val="0"/>
              <w:snapToGrid w:val="0"/>
              <w:spacing w:line="240" w:lineRule="auto"/>
              <w:rPr>
                <w:color w:val="0070C0"/>
                <w:kern w:val="2"/>
                <w:sz w:val="24"/>
              </w:rPr>
            </w:pPr>
            <w:r w:rsidRPr="00EE3251">
              <w:rPr>
                <w:color w:val="000000" w:themeColor="text1"/>
                <w:sz w:val="24"/>
              </w:rPr>
              <w:t>109</w:t>
            </w:r>
            <w:r w:rsidRPr="00EE3251">
              <w:rPr>
                <w:color w:val="000000" w:themeColor="text1"/>
                <w:sz w:val="24"/>
              </w:rPr>
              <w:t>年</w:t>
            </w:r>
            <w:r w:rsidR="00DF2C72" w:rsidRPr="00EE3251">
              <w:rPr>
                <w:color w:val="000000" w:themeColor="text1"/>
                <w:sz w:val="24"/>
              </w:rPr>
              <w:t>5</w:t>
            </w:r>
            <w:r w:rsidRPr="00EE3251">
              <w:rPr>
                <w:color w:val="000000" w:themeColor="text1"/>
                <w:sz w:val="24"/>
              </w:rPr>
              <w:t>月</w:t>
            </w:r>
          </w:p>
        </w:tc>
        <w:tc>
          <w:tcPr>
            <w:tcW w:w="6659" w:type="dxa"/>
            <w:vAlign w:val="center"/>
          </w:tcPr>
          <w:p w14:paraId="6764FB6A" w14:textId="77777777" w:rsidR="00082A67" w:rsidRPr="00EE3251" w:rsidRDefault="00082A67" w:rsidP="002D5ED4">
            <w:pPr>
              <w:pStyle w:val="affc"/>
              <w:widowControl/>
              <w:numPr>
                <w:ilvl w:val="0"/>
                <w:numId w:val="23"/>
              </w:numPr>
              <w:kinsoku w:val="0"/>
              <w:overflowPunct w:val="0"/>
              <w:autoSpaceDE w:val="0"/>
              <w:autoSpaceDN w:val="0"/>
              <w:adjustRightInd w:val="0"/>
              <w:snapToGrid w:val="0"/>
              <w:ind w:leftChars="0" w:rightChars="50" w:right="120"/>
              <w:jc w:val="both"/>
              <w:rPr>
                <w:rFonts w:ascii="Times New Roman"/>
                <w:color w:val="0070C0"/>
                <w:sz w:val="24"/>
              </w:rPr>
            </w:pPr>
            <w:r w:rsidRPr="00EE3251">
              <w:rPr>
                <w:rFonts w:ascii="Times New Roman"/>
                <w:color w:val="000000" w:themeColor="text1"/>
                <w:sz w:val="24"/>
              </w:rPr>
              <w:t>確立影像語義分割模型</w:t>
            </w:r>
            <w:r w:rsidRPr="00EE3251">
              <w:rPr>
                <w:rFonts w:ascii="Times New Roman"/>
                <w:color w:val="000000" w:themeColor="text1"/>
                <w:sz w:val="24"/>
              </w:rPr>
              <w:t xml:space="preserve"> (U-HarDNet)</w:t>
            </w:r>
            <w:r w:rsidRPr="00EE3251">
              <w:rPr>
                <w:rFonts w:ascii="Times New Roman"/>
                <w:color w:val="000000" w:themeColor="text1"/>
                <w:sz w:val="24"/>
              </w:rPr>
              <w:t>，使其處理</w:t>
            </w:r>
            <w:r w:rsidRPr="00EE3251">
              <w:rPr>
                <w:rFonts w:ascii="Times New Roman"/>
                <w:color w:val="000000" w:themeColor="text1"/>
                <w:sz w:val="24"/>
              </w:rPr>
              <w:t xml:space="preserve"> 1024x2048 </w:t>
            </w:r>
            <w:r w:rsidRPr="00EE3251">
              <w:rPr>
                <w:rFonts w:ascii="Times New Roman"/>
                <w:color w:val="000000" w:themeColor="text1"/>
                <w:sz w:val="24"/>
              </w:rPr>
              <w:t>影像能超越現有</w:t>
            </w:r>
            <w:r w:rsidRPr="00EE3251">
              <w:rPr>
                <w:rFonts w:ascii="Times New Roman"/>
                <w:color w:val="000000" w:themeColor="text1"/>
                <w:sz w:val="24"/>
              </w:rPr>
              <w:t xml:space="preserve"> Real-Time </w:t>
            </w:r>
            <w:r w:rsidRPr="00EE3251">
              <w:rPr>
                <w:rFonts w:ascii="Times New Roman"/>
                <w:color w:val="000000" w:themeColor="text1"/>
                <w:sz w:val="24"/>
              </w:rPr>
              <w:t>水準</w:t>
            </w:r>
            <w:r w:rsidRPr="00EE3251">
              <w:rPr>
                <w:rFonts w:ascii="Times New Roman"/>
                <w:color w:val="000000" w:themeColor="text1"/>
                <w:sz w:val="24"/>
              </w:rPr>
              <w:t xml:space="preserve"> (30 fps)</w:t>
            </w:r>
            <w:r w:rsidRPr="00EE3251">
              <w:rPr>
                <w:rFonts w:ascii="Times New Roman"/>
                <w:color w:val="000000" w:themeColor="text1"/>
                <w:sz w:val="24"/>
              </w:rPr>
              <w:t>，同時於</w:t>
            </w:r>
            <w:r w:rsidRPr="00EE3251">
              <w:rPr>
                <w:rFonts w:ascii="Times New Roman"/>
                <w:color w:val="000000" w:themeColor="text1"/>
                <w:sz w:val="24"/>
              </w:rPr>
              <w:t xml:space="preserve"> Cityscapes benchmark </w:t>
            </w:r>
            <w:r w:rsidRPr="00EE3251">
              <w:rPr>
                <w:rFonts w:ascii="Times New Roman"/>
                <w:color w:val="000000" w:themeColor="text1"/>
                <w:sz w:val="24"/>
              </w:rPr>
              <w:t>達</w:t>
            </w:r>
            <w:r w:rsidRPr="00EE3251">
              <w:rPr>
                <w:rFonts w:ascii="Times New Roman"/>
                <w:color w:val="000000" w:themeColor="text1"/>
                <w:sz w:val="24"/>
              </w:rPr>
              <w:t xml:space="preserve"> 75% </w:t>
            </w:r>
            <w:r w:rsidRPr="00EE3251">
              <w:rPr>
                <w:rFonts w:ascii="Times New Roman"/>
                <w:color w:val="000000" w:themeColor="text1"/>
                <w:sz w:val="24"/>
              </w:rPr>
              <w:t>以上的準確度。</w:t>
            </w:r>
          </w:p>
        </w:tc>
      </w:tr>
      <w:tr w:rsidR="00082A67" w:rsidRPr="00EE3251" w14:paraId="702725AE" w14:textId="77777777" w:rsidTr="00482A36">
        <w:trPr>
          <w:cantSplit/>
          <w:trHeight w:val="425"/>
          <w:jc w:val="right"/>
        </w:trPr>
        <w:tc>
          <w:tcPr>
            <w:tcW w:w="984" w:type="dxa"/>
            <w:vAlign w:val="center"/>
          </w:tcPr>
          <w:p w14:paraId="3B3DEDA8" w14:textId="77777777" w:rsidR="00082A67" w:rsidRPr="00EE3251" w:rsidRDefault="00082A67" w:rsidP="001150C2">
            <w:pPr>
              <w:pStyle w:val="afc"/>
              <w:snapToGrid w:val="0"/>
              <w:spacing w:line="240" w:lineRule="auto"/>
              <w:jc w:val="center"/>
              <w:rPr>
                <w:sz w:val="24"/>
              </w:rPr>
            </w:pPr>
            <w:r w:rsidRPr="00EE3251">
              <w:rPr>
                <w:sz w:val="24"/>
              </w:rPr>
              <w:t>C3.2</w:t>
            </w:r>
          </w:p>
        </w:tc>
        <w:tc>
          <w:tcPr>
            <w:tcW w:w="1843" w:type="dxa"/>
            <w:vAlign w:val="center"/>
          </w:tcPr>
          <w:p w14:paraId="51D31D52" w14:textId="68CAC0CC" w:rsidR="00082A67" w:rsidRPr="00EE3251" w:rsidRDefault="00082A67" w:rsidP="00DF2C72">
            <w:pPr>
              <w:pStyle w:val="afc"/>
              <w:kinsoku w:val="0"/>
              <w:snapToGrid w:val="0"/>
              <w:spacing w:line="240" w:lineRule="auto"/>
              <w:rPr>
                <w:color w:val="0070C0"/>
                <w:kern w:val="2"/>
                <w:sz w:val="24"/>
              </w:rPr>
            </w:pPr>
            <w:r w:rsidRPr="00EE3251">
              <w:rPr>
                <w:color w:val="000000" w:themeColor="text1"/>
                <w:sz w:val="24"/>
              </w:rPr>
              <w:t>109</w:t>
            </w:r>
            <w:r w:rsidRPr="00EE3251">
              <w:rPr>
                <w:color w:val="000000" w:themeColor="text1"/>
                <w:sz w:val="24"/>
              </w:rPr>
              <w:t>年</w:t>
            </w:r>
            <w:r w:rsidR="00F12687">
              <w:rPr>
                <w:color w:val="000000" w:themeColor="text1"/>
                <w:sz w:val="24"/>
              </w:rPr>
              <w:t>5</w:t>
            </w:r>
            <w:r w:rsidRPr="00EE3251">
              <w:rPr>
                <w:color w:val="000000" w:themeColor="text1"/>
                <w:sz w:val="24"/>
              </w:rPr>
              <w:t>月</w:t>
            </w:r>
          </w:p>
        </w:tc>
        <w:tc>
          <w:tcPr>
            <w:tcW w:w="6659" w:type="dxa"/>
            <w:vAlign w:val="center"/>
          </w:tcPr>
          <w:p w14:paraId="2B18C415" w14:textId="77777777" w:rsidR="00082A67" w:rsidRPr="00EE3251" w:rsidRDefault="00082A67" w:rsidP="002D5ED4">
            <w:pPr>
              <w:pStyle w:val="affc"/>
              <w:widowControl/>
              <w:numPr>
                <w:ilvl w:val="0"/>
                <w:numId w:val="23"/>
              </w:numPr>
              <w:adjustRightInd w:val="0"/>
              <w:snapToGrid w:val="0"/>
              <w:ind w:leftChars="0"/>
              <w:jc w:val="both"/>
              <w:rPr>
                <w:rFonts w:ascii="Times New Roman"/>
                <w:bCs/>
                <w:color w:val="000000" w:themeColor="text1"/>
                <w:sz w:val="24"/>
              </w:rPr>
            </w:pPr>
            <w:r w:rsidRPr="00EE3251">
              <w:rPr>
                <w:rFonts w:ascii="Times New Roman"/>
                <w:bCs/>
                <w:color w:val="000000" w:themeColor="text1"/>
                <w:sz w:val="24"/>
              </w:rPr>
              <w:t>AIM U-HarDNet Engine 4,608 PEs</w:t>
            </w:r>
            <w:r w:rsidRPr="00EE3251">
              <w:rPr>
                <w:rFonts w:ascii="Times New Roman"/>
                <w:bCs/>
                <w:color w:val="000000" w:themeColor="text1"/>
                <w:sz w:val="24"/>
              </w:rPr>
              <w:t>架構設計</w:t>
            </w:r>
            <w:r w:rsidRPr="00EE3251">
              <w:rPr>
                <w:rFonts w:ascii="Times New Roman"/>
                <w:bCs/>
                <w:color w:val="000000" w:themeColor="text1"/>
                <w:sz w:val="24"/>
              </w:rPr>
              <w:t>(</w:t>
            </w:r>
            <w:r w:rsidRPr="00EE3251">
              <w:rPr>
                <w:rFonts w:ascii="Times New Roman"/>
                <w:bCs/>
                <w:color w:val="000000" w:themeColor="text1"/>
                <w:sz w:val="24"/>
              </w:rPr>
              <w:t>支援定點數運算</w:t>
            </w:r>
            <w:r w:rsidRPr="00EE3251">
              <w:rPr>
                <w:rFonts w:ascii="Times New Roman"/>
                <w:bCs/>
                <w:color w:val="000000" w:themeColor="text1"/>
                <w:sz w:val="24"/>
              </w:rPr>
              <w:t>)</w:t>
            </w:r>
            <w:r w:rsidRPr="00EE3251">
              <w:rPr>
                <w:rFonts w:ascii="Times New Roman"/>
                <w:bCs/>
                <w:color w:val="000000" w:themeColor="text1"/>
                <w:sz w:val="24"/>
              </w:rPr>
              <w:t>與建置驗證環境，使其能完成</w:t>
            </w:r>
            <w:r w:rsidRPr="00EE3251">
              <w:rPr>
                <w:rFonts w:ascii="Times New Roman"/>
                <w:bCs/>
                <w:color w:val="000000" w:themeColor="text1"/>
                <w:sz w:val="24"/>
              </w:rPr>
              <w:t>Cityscapes dataset</w:t>
            </w:r>
            <w:r w:rsidRPr="00EE3251">
              <w:rPr>
                <w:rFonts w:ascii="Times New Roman"/>
                <w:bCs/>
                <w:color w:val="000000" w:themeColor="text1"/>
                <w:sz w:val="24"/>
              </w:rPr>
              <w:t>之</w:t>
            </w:r>
            <w:r w:rsidRPr="00EE3251">
              <w:rPr>
                <w:rFonts w:ascii="Times New Roman"/>
                <w:bCs/>
                <w:color w:val="000000" w:themeColor="text1"/>
                <w:sz w:val="24"/>
              </w:rPr>
              <w:t>Function Simulation (</w:t>
            </w:r>
            <w:r w:rsidRPr="00EE3251">
              <w:rPr>
                <w:rFonts w:ascii="Times New Roman"/>
                <w:bCs/>
                <w:color w:val="000000" w:themeColor="text1"/>
                <w:sz w:val="24"/>
              </w:rPr>
              <w:t>量化誤差</w:t>
            </w:r>
            <w:r w:rsidRPr="00EE3251">
              <w:rPr>
                <w:rFonts w:ascii="Times New Roman"/>
                <w:bCs/>
                <w:color w:val="000000" w:themeColor="text1"/>
                <w:sz w:val="24"/>
              </w:rPr>
              <w:t>&lt; 2%)</w:t>
            </w:r>
            <w:r w:rsidRPr="00EE3251">
              <w:rPr>
                <w:rFonts w:ascii="Times New Roman"/>
                <w:bCs/>
                <w:color w:val="000000" w:themeColor="text1"/>
                <w:sz w:val="24"/>
              </w:rPr>
              <w:t>。</w:t>
            </w:r>
          </w:p>
        </w:tc>
      </w:tr>
      <w:tr w:rsidR="00082A67" w:rsidRPr="00EE3251" w14:paraId="1D6FCFC6" w14:textId="77777777" w:rsidTr="00482A36">
        <w:trPr>
          <w:cantSplit/>
          <w:trHeight w:val="425"/>
          <w:jc w:val="right"/>
        </w:trPr>
        <w:tc>
          <w:tcPr>
            <w:tcW w:w="984" w:type="dxa"/>
            <w:vAlign w:val="center"/>
          </w:tcPr>
          <w:p w14:paraId="28DD6C10" w14:textId="77777777" w:rsidR="00082A67" w:rsidRPr="00EE3251" w:rsidRDefault="00082A67" w:rsidP="001150C2">
            <w:pPr>
              <w:pStyle w:val="afc"/>
              <w:snapToGrid w:val="0"/>
              <w:spacing w:line="240" w:lineRule="auto"/>
              <w:jc w:val="center"/>
              <w:rPr>
                <w:sz w:val="24"/>
              </w:rPr>
            </w:pPr>
            <w:r w:rsidRPr="00EE3251">
              <w:rPr>
                <w:sz w:val="24"/>
              </w:rPr>
              <w:t>C3.3</w:t>
            </w:r>
          </w:p>
        </w:tc>
        <w:tc>
          <w:tcPr>
            <w:tcW w:w="1843" w:type="dxa"/>
            <w:vAlign w:val="center"/>
          </w:tcPr>
          <w:p w14:paraId="51877236" w14:textId="275311FF" w:rsidR="00082A67" w:rsidRPr="00EE3251" w:rsidRDefault="00082A67" w:rsidP="00F12687">
            <w:pPr>
              <w:pStyle w:val="afc"/>
              <w:kinsoku w:val="0"/>
              <w:snapToGrid w:val="0"/>
              <w:spacing w:line="240" w:lineRule="auto"/>
              <w:rPr>
                <w:color w:val="0070C0"/>
                <w:kern w:val="2"/>
                <w:sz w:val="24"/>
              </w:rPr>
            </w:pPr>
            <w:r w:rsidRPr="00EE3251">
              <w:rPr>
                <w:color w:val="000000" w:themeColor="text1"/>
                <w:sz w:val="24"/>
              </w:rPr>
              <w:t>1</w:t>
            </w:r>
            <w:r w:rsidR="001615D9" w:rsidRPr="00EE3251">
              <w:rPr>
                <w:color w:val="000000" w:themeColor="text1"/>
                <w:sz w:val="24"/>
              </w:rPr>
              <w:t>0</w:t>
            </w:r>
            <w:r w:rsidR="00F12687">
              <w:rPr>
                <w:color w:val="000000" w:themeColor="text1"/>
                <w:sz w:val="24"/>
              </w:rPr>
              <w:t>9</w:t>
            </w:r>
            <w:r w:rsidRPr="00EE3251">
              <w:rPr>
                <w:color w:val="000000" w:themeColor="text1"/>
                <w:sz w:val="24"/>
              </w:rPr>
              <w:t>年</w:t>
            </w:r>
            <w:r w:rsidR="00F45A5B">
              <w:rPr>
                <w:rFonts w:hint="eastAsia"/>
                <w:color w:val="000000" w:themeColor="text1"/>
                <w:sz w:val="24"/>
              </w:rPr>
              <w:t>11</w:t>
            </w:r>
            <w:r w:rsidRPr="00EE3251">
              <w:rPr>
                <w:color w:val="000000" w:themeColor="text1"/>
                <w:sz w:val="24"/>
              </w:rPr>
              <w:t>月</w:t>
            </w:r>
          </w:p>
        </w:tc>
        <w:tc>
          <w:tcPr>
            <w:tcW w:w="6659" w:type="dxa"/>
            <w:vAlign w:val="center"/>
          </w:tcPr>
          <w:p w14:paraId="543557A2" w14:textId="77777777" w:rsidR="00082A67" w:rsidRPr="00EE3251" w:rsidRDefault="00082A67" w:rsidP="002D5ED4">
            <w:pPr>
              <w:pStyle w:val="affc"/>
              <w:widowControl/>
              <w:numPr>
                <w:ilvl w:val="0"/>
                <w:numId w:val="23"/>
              </w:numPr>
              <w:kinsoku w:val="0"/>
              <w:overflowPunct w:val="0"/>
              <w:autoSpaceDE w:val="0"/>
              <w:autoSpaceDN w:val="0"/>
              <w:adjustRightInd w:val="0"/>
              <w:snapToGrid w:val="0"/>
              <w:ind w:leftChars="0" w:rightChars="50" w:right="120"/>
              <w:jc w:val="both"/>
              <w:rPr>
                <w:rFonts w:ascii="Times New Roman"/>
                <w:bCs/>
                <w:color w:val="000000" w:themeColor="text1"/>
                <w:sz w:val="24"/>
              </w:rPr>
            </w:pPr>
            <w:r w:rsidRPr="00EE3251">
              <w:rPr>
                <w:rFonts w:ascii="Times New Roman"/>
                <w:bCs/>
                <w:color w:val="000000" w:themeColor="text1"/>
                <w:sz w:val="24"/>
              </w:rPr>
              <w:t xml:space="preserve">U-HarDNet Engine </w:t>
            </w:r>
            <w:r w:rsidRPr="00EE3251">
              <w:rPr>
                <w:rFonts w:ascii="Times New Roman"/>
                <w:bCs/>
                <w:color w:val="000000" w:themeColor="text1"/>
                <w:sz w:val="24"/>
              </w:rPr>
              <w:t>於</w:t>
            </w:r>
            <w:r w:rsidRPr="00EE3251">
              <w:rPr>
                <w:rFonts w:ascii="Times New Roman"/>
                <w:bCs/>
                <w:color w:val="000000" w:themeColor="text1"/>
                <w:sz w:val="24"/>
              </w:rPr>
              <w:t xml:space="preserve"> FPGA </w:t>
            </w:r>
            <w:r w:rsidRPr="00EE3251">
              <w:rPr>
                <w:rFonts w:ascii="Times New Roman"/>
                <w:bCs/>
                <w:color w:val="000000" w:themeColor="text1"/>
                <w:sz w:val="24"/>
              </w:rPr>
              <w:t>上進行驗證與評估其於</w:t>
            </w:r>
            <w:r w:rsidRPr="00EE3251">
              <w:rPr>
                <w:rFonts w:ascii="Times New Roman"/>
                <w:bCs/>
                <w:color w:val="000000" w:themeColor="text1"/>
                <w:sz w:val="24"/>
              </w:rPr>
              <w:t xml:space="preserve"> Cityscapes dataset </w:t>
            </w:r>
            <w:r w:rsidRPr="00EE3251">
              <w:rPr>
                <w:rFonts w:ascii="Times New Roman"/>
                <w:bCs/>
                <w:color w:val="000000" w:themeColor="text1"/>
                <w:sz w:val="24"/>
              </w:rPr>
              <w:t>之效能</w:t>
            </w:r>
            <w:r w:rsidRPr="00EE3251">
              <w:rPr>
                <w:rFonts w:ascii="Times New Roman"/>
                <w:bCs/>
                <w:color w:val="000000" w:themeColor="text1"/>
                <w:sz w:val="24"/>
              </w:rPr>
              <w:t xml:space="preserve">(PE </w:t>
            </w:r>
            <w:r w:rsidRPr="00EE3251">
              <w:rPr>
                <w:rFonts w:ascii="Times New Roman"/>
                <w:bCs/>
                <w:color w:val="000000" w:themeColor="text1"/>
                <w:sz w:val="24"/>
              </w:rPr>
              <w:t>使用率達</w:t>
            </w:r>
            <w:r w:rsidRPr="00EE3251">
              <w:rPr>
                <w:rFonts w:ascii="Times New Roman"/>
                <w:bCs/>
                <w:color w:val="000000" w:themeColor="text1"/>
                <w:sz w:val="24"/>
              </w:rPr>
              <w:t xml:space="preserve"> 70% </w:t>
            </w:r>
            <w:r w:rsidRPr="00EE3251">
              <w:rPr>
                <w:rFonts w:ascii="Times New Roman"/>
                <w:bCs/>
                <w:color w:val="000000" w:themeColor="text1"/>
                <w:sz w:val="24"/>
              </w:rPr>
              <w:t>以上</w:t>
            </w:r>
            <w:r w:rsidRPr="00EE3251">
              <w:rPr>
                <w:rFonts w:ascii="Times New Roman"/>
                <w:bCs/>
                <w:color w:val="000000" w:themeColor="text1"/>
                <w:sz w:val="24"/>
              </w:rPr>
              <w:t>)</w:t>
            </w:r>
            <w:r w:rsidRPr="00EE3251">
              <w:rPr>
                <w:rFonts w:ascii="Times New Roman"/>
                <w:bCs/>
                <w:color w:val="000000" w:themeColor="text1"/>
                <w:sz w:val="24"/>
              </w:rPr>
              <w:t>。</w:t>
            </w:r>
          </w:p>
        </w:tc>
      </w:tr>
      <w:tr w:rsidR="00082A67" w:rsidRPr="00EE3251" w14:paraId="74123817" w14:textId="77777777" w:rsidTr="00482A36">
        <w:trPr>
          <w:cantSplit/>
          <w:trHeight w:val="425"/>
          <w:jc w:val="right"/>
        </w:trPr>
        <w:tc>
          <w:tcPr>
            <w:tcW w:w="984" w:type="dxa"/>
            <w:vAlign w:val="center"/>
          </w:tcPr>
          <w:p w14:paraId="6582A450" w14:textId="77777777" w:rsidR="00082A67" w:rsidRPr="00EE3251" w:rsidRDefault="00082A67" w:rsidP="001150C2">
            <w:pPr>
              <w:pStyle w:val="afc"/>
              <w:snapToGrid w:val="0"/>
              <w:spacing w:line="240" w:lineRule="auto"/>
              <w:jc w:val="center"/>
              <w:rPr>
                <w:sz w:val="24"/>
              </w:rPr>
            </w:pPr>
            <w:r w:rsidRPr="00EE3251">
              <w:rPr>
                <w:sz w:val="24"/>
              </w:rPr>
              <w:t>C3.4</w:t>
            </w:r>
          </w:p>
        </w:tc>
        <w:tc>
          <w:tcPr>
            <w:tcW w:w="1843" w:type="dxa"/>
            <w:vAlign w:val="center"/>
          </w:tcPr>
          <w:p w14:paraId="5FE6728B" w14:textId="3A3E65C5" w:rsidR="00082A67" w:rsidRPr="00EE3251" w:rsidRDefault="00082A67" w:rsidP="00AB022D">
            <w:pPr>
              <w:pStyle w:val="afc"/>
              <w:kinsoku w:val="0"/>
              <w:snapToGrid w:val="0"/>
              <w:spacing w:line="240" w:lineRule="auto"/>
              <w:rPr>
                <w:color w:val="0070C0"/>
                <w:kern w:val="2"/>
                <w:sz w:val="24"/>
              </w:rPr>
            </w:pPr>
            <w:r w:rsidRPr="00EE3251">
              <w:rPr>
                <w:color w:val="000000" w:themeColor="text1"/>
                <w:sz w:val="24"/>
              </w:rPr>
              <w:t>110</w:t>
            </w:r>
            <w:r w:rsidRPr="00EE3251">
              <w:rPr>
                <w:color w:val="000000" w:themeColor="text1"/>
                <w:sz w:val="24"/>
              </w:rPr>
              <w:t>年</w:t>
            </w:r>
            <w:r w:rsidR="00AB022D">
              <w:rPr>
                <w:rFonts w:hint="eastAsia"/>
                <w:color w:val="000000" w:themeColor="text1"/>
                <w:sz w:val="24"/>
              </w:rPr>
              <w:t>5</w:t>
            </w:r>
            <w:r w:rsidRPr="00EE3251">
              <w:rPr>
                <w:color w:val="000000" w:themeColor="text1"/>
                <w:sz w:val="24"/>
              </w:rPr>
              <w:t>月</w:t>
            </w:r>
          </w:p>
        </w:tc>
        <w:tc>
          <w:tcPr>
            <w:tcW w:w="6659" w:type="dxa"/>
            <w:vAlign w:val="center"/>
          </w:tcPr>
          <w:p w14:paraId="26C52467" w14:textId="7D531264" w:rsidR="00082A67" w:rsidRPr="00EE3251" w:rsidRDefault="00082A67" w:rsidP="002D5ED4">
            <w:pPr>
              <w:pStyle w:val="affc"/>
              <w:widowControl/>
              <w:numPr>
                <w:ilvl w:val="0"/>
                <w:numId w:val="23"/>
              </w:numPr>
              <w:adjustRightInd w:val="0"/>
              <w:snapToGrid w:val="0"/>
              <w:ind w:leftChars="0"/>
              <w:jc w:val="both"/>
              <w:rPr>
                <w:rFonts w:ascii="Times New Roman"/>
                <w:bCs/>
                <w:color w:val="000000" w:themeColor="text1"/>
                <w:sz w:val="24"/>
              </w:rPr>
            </w:pPr>
            <w:r w:rsidRPr="00EE3251">
              <w:rPr>
                <w:rFonts w:ascii="Times New Roman"/>
                <w:bCs/>
                <w:color w:val="000000" w:themeColor="text1"/>
                <w:sz w:val="24"/>
              </w:rPr>
              <w:t>U-HarDNet Engine</w:t>
            </w:r>
            <w:r w:rsidRPr="00EE3251">
              <w:rPr>
                <w:rFonts w:ascii="Times New Roman"/>
                <w:bCs/>
                <w:color w:val="000000" w:themeColor="text1"/>
                <w:sz w:val="24"/>
              </w:rPr>
              <w:t>驗證其於</w:t>
            </w:r>
            <w:r w:rsidRPr="00EE3251">
              <w:rPr>
                <w:rFonts w:ascii="Times New Roman"/>
                <w:bCs/>
                <w:color w:val="000000" w:themeColor="text1"/>
                <w:sz w:val="24"/>
              </w:rPr>
              <w:t xml:space="preserve"> Cityscapes dataset</w:t>
            </w:r>
            <w:r w:rsidRPr="00EE3251">
              <w:rPr>
                <w:rFonts w:ascii="Times New Roman"/>
                <w:bCs/>
                <w:color w:val="000000" w:themeColor="text1"/>
                <w:sz w:val="24"/>
              </w:rPr>
              <w:t>達高精準度</w:t>
            </w:r>
            <w:r w:rsidRPr="00EE3251">
              <w:rPr>
                <w:rFonts w:ascii="Times New Roman"/>
                <w:bCs/>
                <w:color w:val="000000" w:themeColor="text1"/>
                <w:sz w:val="24"/>
              </w:rPr>
              <w:t>(Full HD)</w:t>
            </w:r>
            <w:r w:rsidRPr="00EE3251">
              <w:rPr>
                <w:rFonts w:ascii="Times New Roman"/>
                <w:bCs/>
                <w:color w:val="000000" w:themeColor="text1"/>
                <w:sz w:val="24"/>
              </w:rPr>
              <w:t>、高速</w:t>
            </w:r>
            <w:r w:rsidRPr="00EE3251">
              <w:rPr>
                <w:rFonts w:ascii="Times New Roman"/>
                <w:bCs/>
                <w:color w:val="000000" w:themeColor="text1"/>
                <w:sz w:val="24"/>
              </w:rPr>
              <w:t>(30 fps)</w:t>
            </w:r>
            <w:r w:rsidRPr="00EE3251">
              <w:rPr>
                <w:rFonts w:ascii="Times New Roman"/>
                <w:bCs/>
                <w:color w:val="000000" w:themeColor="text1"/>
                <w:sz w:val="24"/>
              </w:rPr>
              <w:t>、高準確度</w:t>
            </w:r>
            <w:r w:rsidRPr="00EE3251">
              <w:rPr>
                <w:rFonts w:ascii="Times New Roman"/>
                <w:bCs/>
                <w:color w:val="000000" w:themeColor="text1"/>
                <w:sz w:val="24"/>
              </w:rPr>
              <w:t>(</w:t>
            </w:r>
            <w:r w:rsidRPr="00EE3251">
              <w:rPr>
                <w:rFonts w:ascii="Times New Roman"/>
                <w:bCs/>
                <w:color w:val="000000" w:themeColor="text1"/>
                <w:sz w:val="24"/>
              </w:rPr>
              <w:t>量化誤差</w:t>
            </w:r>
            <w:r w:rsidRPr="00EE3251">
              <w:rPr>
                <w:rFonts w:ascii="Times New Roman"/>
                <w:bCs/>
                <w:color w:val="000000" w:themeColor="text1"/>
                <w:sz w:val="24"/>
              </w:rPr>
              <w:t>&lt; 2%)</w:t>
            </w:r>
            <w:r w:rsidRPr="00EE3251">
              <w:rPr>
                <w:rFonts w:ascii="Times New Roman"/>
                <w:bCs/>
                <w:color w:val="000000" w:themeColor="text1"/>
                <w:sz w:val="24"/>
              </w:rPr>
              <w:t>產品。</w:t>
            </w:r>
          </w:p>
        </w:tc>
      </w:tr>
      <w:tr w:rsidR="00082A67" w:rsidRPr="00EE3251" w14:paraId="6879986D" w14:textId="77777777" w:rsidTr="00482A36">
        <w:trPr>
          <w:cantSplit/>
          <w:trHeight w:val="425"/>
          <w:jc w:val="right"/>
        </w:trPr>
        <w:tc>
          <w:tcPr>
            <w:tcW w:w="984" w:type="dxa"/>
            <w:vAlign w:val="center"/>
          </w:tcPr>
          <w:p w14:paraId="79FEBECA" w14:textId="77777777" w:rsidR="00082A67" w:rsidRPr="00EE3251" w:rsidRDefault="00082A67" w:rsidP="001150C2">
            <w:pPr>
              <w:pStyle w:val="afc"/>
              <w:kinsoku w:val="0"/>
              <w:snapToGrid w:val="0"/>
              <w:spacing w:line="240" w:lineRule="auto"/>
              <w:jc w:val="center"/>
              <w:rPr>
                <w:sz w:val="24"/>
              </w:rPr>
            </w:pPr>
            <w:r w:rsidRPr="00EE3251">
              <w:rPr>
                <w:sz w:val="24"/>
              </w:rPr>
              <w:t>C4.1</w:t>
            </w:r>
          </w:p>
        </w:tc>
        <w:tc>
          <w:tcPr>
            <w:tcW w:w="1843" w:type="dxa"/>
            <w:vAlign w:val="center"/>
          </w:tcPr>
          <w:p w14:paraId="3CEA55ED" w14:textId="591A835D" w:rsidR="00082A67" w:rsidRPr="00EE3251" w:rsidRDefault="00082A67" w:rsidP="00493B44">
            <w:pPr>
              <w:pStyle w:val="afc"/>
              <w:kinsoku w:val="0"/>
              <w:snapToGrid w:val="0"/>
              <w:spacing w:line="240" w:lineRule="auto"/>
              <w:jc w:val="both"/>
              <w:rPr>
                <w:kern w:val="2"/>
                <w:sz w:val="24"/>
              </w:rPr>
            </w:pPr>
            <w:r w:rsidRPr="00EE3251">
              <w:rPr>
                <w:sz w:val="24"/>
              </w:rPr>
              <w:t>109</w:t>
            </w:r>
            <w:r w:rsidRPr="00EE3251">
              <w:rPr>
                <w:sz w:val="24"/>
              </w:rPr>
              <w:t>年</w:t>
            </w:r>
            <w:r w:rsidR="00493B44" w:rsidRPr="00EE3251">
              <w:rPr>
                <w:sz w:val="24"/>
              </w:rPr>
              <w:t>7</w:t>
            </w:r>
            <w:r w:rsidRPr="00EE3251">
              <w:rPr>
                <w:sz w:val="24"/>
              </w:rPr>
              <w:t>月</w:t>
            </w:r>
          </w:p>
        </w:tc>
        <w:tc>
          <w:tcPr>
            <w:tcW w:w="6659" w:type="dxa"/>
            <w:vAlign w:val="center"/>
          </w:tcPr>
          <w:p w14:paraId="04EF3965" w14:textId="0E5CD096" w:rsidR="00082A67" w:rsidRPr="00EE3251" w:rsidRDefault="00082A67" w:rsidP="001F1999">
            <w:pPr>
              <w:pStyle w:val="affc"/>
              <w:widowControl/>
              <w:numPr>
                <w:ilvl w:val="0"/>
                <w:numId w:val="23"/>
              </w:numPr>
              <w:kinsoku w:val="0"/>
              <w:overflowPunct w:val="0"/>
              <w:autoSpaceDE w:val="0"/>
              <w:autoSpaceDN w:val="0"/>
              <w:adjustRightInd w:val="0"/>
              <w:snapToGrid w:val="0"/>
              <w:ind w:leftChars="0" w:rightChars="50" w:right="120"/>
              <w:jc w:val="both"/>
              <w:rPr>
                <w:rFonts w:ascii="Times New Roman"/>
                <w:sz w:val="24"/>
              </w:rPr>
            </w:pPr>
            <w:r w:rsidRPr="00EE3251">
              <w:rPr>
                <w:rFonts w:ascii="Times New Roman"/>
                <w:sz w:val="24"/>
              </w:rPr>
              <w:t>完成</w:t>
            </w:r>
            <w:r w:rsidRPr="00EE3251">
              <w:rPr>
                <w:rFonts w:ascii="Times New Roman"/>
                <w:sz w:val="24"/>
              </w:rPr>
              <w:t xml:space="preserve"> AIM SoC </w:t>
            </w:r>
            <w:r w:rsidRPr="00EE3251">
              <w:rPr>
                <w:rFonts w:ascii="Times New Roman"/>
                <w:sz w:val="24"/>
              </w:rPr>
              <w:t>內部匯流排與架構設計，高速點對點匯流排頻寬達</w:t>
            </w:r>
            <w:r w:rsidRPr="00EE3251">
              <w:rPr>
                <w:rFonts w:ascii="Times New Roman"/>
                <w:sz w:val="24"/>
              </w:rPr>
              <w:t xml:space="preserve"> 4</w:t>
            </w:r>
            <w:del w:id="418" w:author="Joyce" w:date="2020-05-14T13:26:00Z">
              <w:r w:rsidRPr="00EE3251" w:rsidDel="001F1999">
                <w:rPr>
                  <w:rFonts w:ascii="Times New Roman"/>
                  <w:sz w:val="24"/>
                </w:rPr>
                <w:delText>.3</w:delText>
              </w:r>
            </w:del>
            <w:r w:rsidRPr="00EE3251">
              <w:rPr>
                <w:rFonts w:ascii="Times New Roman"/>
                <w:sz w:val="24"/>
              </w:rPr>
              <w:t>GB/s</w:t>
            </w:r>
            <w:r w:rsidRPr="00EE3251">
              <w:rPr>
                <w:rFonts w:ascii="Times New Roman"/>
                <w:sz w:val="24"/>
              </w:rPr>
              <w:t>，</w:t>
            </w:r>
            <w:r w:rsidRPr="00EE3251">
              <w:rPr>
                <w:rFonts w:ascii="Times New Roman"/>
                <w:sz w:val="24"/>
              </w:rPr>
              <w:t>DRAM</w:t>
            </w:r>
            <w:r w:rsidRPr="00EE3251">
              <w:rPr>
                <w:rFonts w:ascii="Times New Roman"/>
                <w:sz w:val="24"/>
              </w:rPr>
              <w:t>存取頻寬可達</w:t>
            </w:r>
            <w:r w:rsidRPr="00EE3251">
              <w:rPr>
                <w:rFonts w:ascii="Times New Roman"/>
                <w:sz w:val="24"/>
              </w:rPr>
              <w:t xml:space="preserve"> </w:t>
            </w:r>
            <w:ins w:id="419" w:author="Joyce" w:date="2020-05-14T13:26:00Z">
              <w:r w:rsidR="001F1999">
                <w:rPr>
                  <w:rFonts w:ascii="Times New Roman"/>
                  <w:sz w:val="24"/>
                </w:rPr>
                <w:t>384</w:t>
              </w:r>
            </w:ins>
            <w:del w:id="420" w:author="Joyce" w:date="2020-05-14T13:26:00Z">
              <w:r w:rsidRPr="00EE3251" w:rsidDel="001F1999">
                <w:rPr>
                  <w:rFonts w:ascii="Times New Roman"/>
                  <w:sz w:val="24"/>
                </w:rPr>
                <w:delText>408</w:delText>
              </w:r>
            </w:del>
            <w:r w:rsidRPr="00EE3251">
              <w:rPr>
                <w:rFonts w:ascii="Times New Roman"/>
                <w:sz w:val="24"/>
              </w:rPr>
              <w:t xml:space="preserve"> GB/s @ 250MHz</w:t>
            </w:r>
          </w:p>
        </w:tc>
      </w:tr>
      <w:tr w:rsidR="00082A67" w:rsidRPr="00EE3251" w14:paraId="6AA2221D" w14:textId="77777777" w:rsidTr="00482A36">
        <w:trPr>
          <w:cantSplit/>
          <w:trHeight w:val="425"/>
          <w:jc w:val="right"/>
        </w:trPr>
        <w:tc>
          <w:tcPr>
            <w:tcW w:w="984" w:type="dxa"/>
            <w:vAlign w:val="center"/>
          </w:tcPr>
          <w:p w14:paraId="1BD98B68" w14:textId="77777777" w:rsidR="00082A67" w:rsidRPr="00EE3251" w:rsidRDefault="00082A67" w:rsidP="001150C2">
            <w:pPr>
              <w:pStyle w:val="afc"/>
              <w:kinsoku w:val="0"/>
              <w:snapToGrid w:val="0"/>
              <w:spacing w:line="240" w:lineRule="auto"/>
              <w:jc w:val="center"/>
              <w:rPr>
                <w:sz w:val="24"/>
              </w:rPr>
            </w:pPr>
            <w:r w:rsidRPr="00EE3251">
              <w:rPr>
                <w:sz w:val="24"/>
              </w:rPr>
              <w:t>C4.2</w:t>
            </w:r>
          </w:p>
        </w:tc>
        <w:tc>
          <w:tcPr>
            <w:tcW w:w="1843" w:type="dxa"/>
            <w:vAlign w:val="center"/>
          </w:tcPr>
          <w:p w14:paraId="03C5C749" w14:textId="3E095259" w:rsidR="00082A67" w:rsidRPr="00EE3251" w:rsidRDefault="00F12687" w:rsidP="00F12687">
            <w:pPr>
              <w:pStyle w:val="afc"/>
              <w:kinsoku w:val="0"/>
              <w:snapToGrid w:val="0"/>
              <w:spacing w:line="240" w:lineRule="auto"/>
              <w:jc w:val="both"/>
              <w:rPr>
                <w:kern w:val="2"/>
                <w:sz w:val="24"/>
              </w:rPr>
            </w:pPr>
            <w:r>
              <w:rPr>
                <w:sz w:val="24"/>
              </w:rPr>
              <w:t>110</w:t>
            </w:r>
            <w:r w:rsidR="00082A67" w:rsidRPr="00EE3251">
              <w:rPr>
                <w:sz w:val="24"/>
              </w:rPr>
              <w:t>年</w:t>
            </w:r>
            <w:r>
              <w:rPr>
                <w:rFonts w:hint="eastAsia"/>
                <w:sz w:val="24"/>
              </w:rPr>
              <w:t>2</w:t>
            </w:r>
            <w:r w:rsidR="00082A67" w:rsidRPr="00EE3251">
              <w:rPr>
                <w:sz w:val="24"/>
              </w:rPr>
              <w:t>月</w:t>
            </w:r>
          </w:p>
        </w:tc>
        <w:tc>
          <w:tcPr>
            <w:tcW w:w="6659" w:type="dxa"/>
            <w:vAlign w:val="center"/>
          </w:tcPr>
          <w:p w14:paraId="557AFF54" w14:textId="77777777" w:rsidR="00082A67" w:rsidRPr="00EE3251" w:rsidRDefault="00082A67" w:rsidP="002D5ED4">
            <w:pPr>
              <w:pStyle w:val="affc"/>
              <w:widowControl/>
              <w:numPr>
                <w:ilvl w:val="0"/>
                <w:numId w:val="23"/>
              </w:numPr>
              <w:kinsoku w:val="0"/>
              <w:overflowPunct w:val="0"/>
              <w:autoSpaceDE w:val="0"/>
              <w:autoSpaceDN w:val="0"/>
              <w:adjustRightInd w:val="0"/>
              <w:snapToGrid w:val="0"/>
              <w:ind w:leftChars="0" w:rightChars="50" w:right="120"/>
              <w:jc w:val="both"/>
              <w:rPr>
                <w:rFonts w:ascii="Times New Roman"/>
                <w:sz w:val="24"/>
              </w:rPr>
            </w:pPr>
            <w:r w:rsidRPr="00EE3251">
              <w:rPr>
                <w:rFonts w:ascii="Times New Roman"/>
                <w:sz w:val="24"/>
              </w:rPr>
              <w:t>整合</w:t>
            </w:r>
            <w:r w:rsidRPr="00EE3251">
              <w:rPr>
                <w:rFonts w:ascii="Times New Roman"/>
                <w:sz w:val="24"/>
              </w:rPr>
              <w:t xml:space="preserve"> CPU</w:t>
            </w:r>
            <w:r w:rsidRPr="00EE3251">
              <w:rPr>
                <w:rFonts w:ascii="Times New Roman"/>
                <w:sz w:val="24"/>
              </w:rPr>
              <w:t>、</w:t>
            </w:r>
            <w:r w:rsidRPr="00EE3251">
              <w:rPr>
                <w:rFonts w:ascii="Times New Roman"/>
                <w:sz w:val="24"/>
              </w:rPr>
              <w:t xml:space="preserve">AI </w:t>
            </w:r>
            <w:r w:rsidRPr="00EE3251">
              <w:rPr>
                <w:rFonts w:ascii="Times New Roman"/>
                <w:sz w:val="24"/>
              </w:rPr>
              <w:t>引擎與</w:t>
            </w:r>
            <w:r w:rsidRPr="00EE3251">
              <w:rPr>
                <w:rFonts w:ascii="Times New Roman"/>
                <w:sz w:val="24"/>
              </w:rPr>
              <w:t xml:space="preserve"> DRAM </w:t>
            </w:r>
            <w:r w:rsidRPr="00EE3251">
              <w:rPr>
                <w:rFonts w:ascii="Times New Roman"/>
                <w:sz w:val="24"/>
              </w:rPr>
              <w:t>之</w:t>
            </w:r>
            <w:r w:rsidRPr="00EE3251">
              <w:rPr>
                <w:rFonts w:ascii="Times New Roman"/>
                <w:sz w:val="24"/>
              </w:rPr>
              <w:t xml:space="preserve"> AIM SoC </w:t>
            </w:r>
            <w:r w:rsidRPr="00EE3251">
              <w:rPr>
                <w:rFonts w:ascii="Times New Roman"/>
                <w:sz w:val="24"/>
              </w:rPr>
              <w:t>晶片，以</w:t>
            </w:r>
            <w:r w:rsidRPr="00EE3251">
              <w:rPr>
                <w:rFonts w:ascii="Times New Roman"/>
                <w:sz w:val="24"/>
              </w:rPr>
              <w:t>PSMC 25-nm DRAM</w:t>
            </w:r>
            <w:r w:rsidRPr="00EE3251">
              <w:rPr>
                <w:rFonts w:ascii="Times New Roman"/>
                <w:sz w:val="24"/>
              </w:rPr>
              <w:t>製程下線，時脈速度可達</w:t>
            </w:r>
            <w:r w:rsidRPr="00EE3251">
              <w:rPr>
                <w:rFonts w:ascii="Times New Roman"/>
                <w:sz w:val="24"/>
              </w:rPr>
              <w:t xml:space="preserve"> 250 MHz</w:t>
            </w:r>
          </w:p>
        </w:tc>
      </w:tr>
      <w:tr w:rsidR="00082A67" w:rsidRPr="00EE3251" w14:paraId="1F1574AF" w14:textId="77777777" w:rsidTr="00482A36">
        <w:trPr>
          <w:cantSplit/>
          <w:trHeight w:val="425"/>
          <w:jc w:val="right"/>
        </w:trPr>
        <w:tc>
          <w:tcPr>
            <w:tcW w:w="984" w:type="dxa"/>
            <w:vAlign w:val="center"/>
          </w:tcPr>
          <w:p w14:paraId="6903A240" w14:textId="77777777" w:rsidR="00082A67" w:rsidRPr="00EE3251" w:rsidRDefault="00082A67" w:rsidP="001150C2">
            <w:pPr>
              <w:pStyle w:val="afc"/>
              <w:kinsoku w:val="0"/>
              <w:snapToGrid w:val="0"/>
              <w:spacing w:line="240" w:lineRule="auto"/>
              <w:jc w:val="center"/>
              <w:rPr>
                <w:sz w:val="24"/>
              </w:rPr>
            </w:pPr>
            <w:r w:rsidRPr="00EE3251">
              <w:rPr>
                <w:sz w:val="24"/>
              </w:rPr>
              <w:t>C4.3</w:t>
            </w:r>
          </w:p>
        </w:tc>
        <w:tc>
          <w:tcPr>
            <w:tcW w:w="1843" w:type="dxa"/>
            <w:vAlign w:val="center"/>
          </w:tcPr>
          <w:p w14:paraId="4B746AC9" w14:textId="49CE7F59" w:rsidR="00082A67" w:rsidRPr="00EE3251" w:rsidRDefault="00082A67" w:rsidP="001150C2">
            <w:pPr>
              <w:pStyle w:val="afc"/>
              <w:kinsoku w:val="0"/>
              <w:snapToGrid w:val="0"/>
              <w:spacing w:line="240" w:lineRule="auto"/>
              <w:jc w:val="both"/>
              <w:rPr>
                <w:kern w:val="2"/>
                <w:sz w:val="24"/>
              </w:rPr>
            </w:pPr>
            <w:r w:rsidRPr="00EE3251">
              <w:rPr>
                <w:sz w:val="24"/>
              </w:rPr>
              <w:t>110</w:t>
            </w:r>
            <w:r w:rsidRPr="00EE3251">
              <w:rPr>
                <w:sz w:val="24"/>
              </w:rPr>
              <w:t>年</w:t>
            </w:r>
            <w:r w:rsidR="001615D9" w:rsidRPr="00EE3251">
              <w:rPr>
                <w:sz w:val="24"/>
              </w:rPr>
              <w:t>7</w:t>
            </w:r>
            <w:r w:rsidRPr="00EE3251">
              <w:rPr>
                <w:sz w:val="24"/>
              </w:rPr>
              <w:t>月</w:t>
            </w:r>
          </w:p>
        </w:tc>
        <w:tc>
          <w:tcPr>
            <w:tcW w:w="6659" w:type="dxa"/>
            <w:vAlign w:val="center"/>
          </w:tcPr>
          <w:p w14:paraId="2D0E6145" w14:textId="7CB0561A" w:rsidR="00786418" w:rsidRPr="00071FE4" w:rsidRDefault="00786418" w:rsidP="00786418">
            <w:pPr>
              <w:pStyle w:val="affc"/>
              <w:widowControl/>
              <w:numPr>
                <w:ilvl w:val="0"/>
                <w:numId w:val="23"/>
              </w:numPr>
              <w:adjustRightInd w:val="0"/>
              <w:snapToGrid w:val="0"/>
              <w:ind w:leftChars="0"/>
              <w:jc w:val="both"/>
              <w:rPr>
                <w:rFonts w:ascii="Times New Roman" w:eastAsiaTheme="majorEastAsia" w:hAnsi="Times New Roman"/>
                <w:bCs/>
                <w:sz w:val="24"/>
              </w:rPr>
            </w:pPr>
            <w:r w:rsidRPr="00363612">
              <w:rPr>
                <w:rFonts w:ascii="Times New Roman" w:eastAsiaTheme="majorEastAsia" w:hAnsi="Times New Roman"/>
                <w:sz w:val="24"/>
              </w:rPr>
              <w:t>完成</w:t>
            </w:r>
            <w:r>
              <w:rPr>
                <w:rFonts w:ascii="Times New Roman" w:eastAsiaTheme="majorEastAsia" w:hAnsi="Times New Roman" w:hint="eastAsia"/>
                <w:bCs/>
                <w:color w:val="000000" w:themeColor="text1"/>
                <w:sz w:val="24"/>
              </w:rPr>
              <w:t>搭載</w:t>
            </w:r>
            <w:ins w:id="421" w:author="Joyce" w:date="2020-05-14T13:27:00Z">
              <w:r w:rsidR="001F1999">
                <w:rPr>
                  <w:rFonts w:ascii="Times New Roman" w:eastAsiaTheme="majorEastAsia" w:hAnsi="Times New Roman" w:hint="eastAsia"/>
                  <w:bCs/>
                  <w:color w:val="000000" w:themeColor="text1"/>
                  <w:sz w:val="24"/>
                </w:rPr>
                <w:t>DIP</w:t>
              </w:r>
            </w:ins>
            <w:del w:id="422" w:author="Joyce" w:date="2020-05-14T13:27:00Z">
              <w:r w:rsidDel="001F1999">
                <w:rPr>
                  <w:rFonts w:ascii="Times New Roman" w:eastAsiaTheme="majorEastAsia" w:hAnsi="Times New Roman" w:hint="eastAsia"/>
                  <w:bCs/>
                  <w:color w:val="000000" w:themeColor="text1"/>
                  <w:sz w:val="24"/>
                </w:rPr>
                <w:delText xml:space="preserve">Segamentation </w:delText>
              </w:r>
            </w:del>
            <w:r>
              <w:rPr>
                <w:rFonts w:ascii="Times New Roman" w:eastAsiaTheme="majorEastAsia" w:hAnsi="Times New Roman" w:hint="eastAsia"/>
                <w:bCs/>
                <w:color w:val="000000" w:themeColor="text1"/>
                <w:sz w:val="24"/>
              </w:rPr>
              <w:t>Engine</w:t>
            </w:r>
            <w:r w:rsidRPr="00363612">
              <w:rPr>
                <w:rFonts w:ascii="Times New Roman" w:eastAsiaTheme="majorEastAsia" w:hAnsi="Times New Roman"/>
                <w:sz w:val="24"/>
              </w:rPr>
              <w:t xml:space="preserve"> AIM</w:t>
            </w:r>
            <w:ins w:id="423" w:author="Joyce" w:date="2020-05-14T13:32:00Z">
              <w:r w:rsidR="005D22D7">
                <w:rPr>
                  <w:rFonts w:ascii="Times New Roman" w:eastAsiaTheme="majorEastAsia" w:hAnsi="Times New Roman"/>
                  <w:sz w:val="24"/>
                </w:rPr>
                <w:t>-1</w:t>
              </w:r>
            </w:ins>
            <w:r w:rsidRPr="00363612">
              <w:rPr>
                <w:rFonts w:ascii="Times New Roman" w:eastAsiaTheme="majorEastAsia" w:hAnsi="Times New Roman"/>
                <w:sz w:val="24"/>
              </w:rPr>
              <w:t xml:space="preserve"> SoC </w:t>
            </w:r>
            <w:r w:rsidRPr="00363612">
              <w:rPr>
                <w:rFonts w:ascii="Times New Roman" w:eastAsiaTheme="majorEastAsia" w:hAnsi="Times New Roman"/>
                <w:sz w:val="24"/>
              </w:rPr>
              <w:t>下線晶片軟硬體整合測試，運算能效達</w:t>
            </w:r>
            <w:ins w:id="424" w:author="Joyce" w:date="2020-05-14T13:31:00Z">
              <w:r w:rsidR="00D66000">
                <w:rPr>
                  <w:rFonts w:ascii="Times New Roman" w:eastAsiaTheme="majorEastAsia" w:hAnsi="Times New Roman" w:hint="eastAsia"/>
                  <w:sz w:val="24"/>
                </w:rPr>
                <w:t>0.5</w:t>
              </w:r>
            </w:ins>
            <w:del w:id="425" w:author="Joyce" w:date="2020-05-14T13:31:00Z">
              <w:r w:rsidRPr="001E09F9" w:rsidDel="00D66000">
                <w:rPr>
                  <w:rFonts w:ascii="Times New Roman" w:eastAsiaTheme="majorEastAsia" w:hAnsi="Times New Roman"/>
                  <w:sz w:val="24"/>
                </w:rPr>
                <w:delText>2.1</w:delText>
              </w:r>
            </w:del>
            <w:r w:rsidRPr="001E09F9">
              <w:rPr>
                <w:rFonts w:ascii="Times New Roman" w:eastAsiaTheme="majorEastAsia" w:hAnsi="Times New Roman"/>
                <w:sz w:val="24"/>
              </w:rPr>
              <w:t xml:space="preserve"> TOPs</w:t>
            </w:r>
            <w:r w:rsidRPr="00363612">
              <w:rPr>
                <w:rFonts w:ascii="Times New Roman" w:eastAsiaTheme="majorEastAsia" w:hAnsi="Times New Roman"/>
                <w:sz w:val="24"/>
              </w:rPr>
              <w:t xml:space="preserve"> @ 250MHz</w:t>
            </w:r>
            <w:r w:rsidR="00E67169">
              <w:rPr>
                <w:rStyle w:val="tlid-translation"/>
                <w:rFonts w:ascii="Times New Roman" w:hint="eastAsia"/>
                <w:bCs/>
                <w:color w:val="000000" w:themeColor="text1"/>
                <w:sz w:val="24"/>
              </w:rPr>
              <w:t>。</w:t>
            </w:r>
          </w:p>
          <w:p w14:paraId="4C316C52" w14:textId="4A9312BE" w:rsidR="004A499B" w:rsidRPr="00EE3251" w:rsidRDefault="00786418" w:rsidP="002E3A84">
            <w:pPr>
              <w:pStyle w:val="affc"/>
              <w:widowControl/>
              <w:numPr>
                <w:ilvl w:val="0"/>
                <w:numId w:val="23"/>
              </w:numPr>
              <w:adjustRightInd w:val="0"/>
              <w:snapToGrid w:val="0"/>
              <w:ind w:leftChars="0"/>
              <w:jc w:val="both"/>
              <w:rPr>
                <w:rFonts w:ascii="Times New Roman"/>
                <w:bCs/>
                <w:sz w:val="24"/>
              </w:rPr>
            </w:pPr>
            <w:r>
              <w:rPr>
                <w:rFonts w:ascii="Times New Roman" w:eastAsiaTheme="majorEastAsia" w:hAnsi="Times New Roman" w:hint="eastAsia"/>
                <w:bCs/>
                <w:sz w:val="24"/>
              </w:rPr>
              <w:t>完成</w:t>
            </w:r>
            <w:r>
              <w:rPr>
                <w:rFonts w:ascii="Times New Roman" w:eastAsiaTheme="majorEastAsia" w:hAnsi="Times New Roman" w:hint="eastAsia"/>
                <w:bCs/>
                <w:color w:val="000000" w:themeColor="text1"/>
                <w:sz w:val="24"/>
              </w:rPr>
              <w:t>搭載</w:t>
            </w:r>
            <w:ins w:id="426" w:author="Joyce" w:date="2020-05-14T13:32:00Z">
              <w:r w:rsidR="005D22D7">
                <w:rPr>
                  <w:rFonts w:ascii="Times New Roman" w:eastAsiaTheme="majorEastAsia" w:hAnsi="Times New Roman" w:hint="eastAsia"/>
                  <w:bCs/>
                  <w:color w:val="000000" w:themeColor="text1"/>
                  <w:sz w:val="24"/>
                </w:rPr>
                <w:t>U-H</w:t>
              </w:r>
              <w:r w:rsidR="005D22D7">
                <w:rPr>
                  <w:rFonts w:ascii="Times New Roman" w:eastAsiaTheme="majorEastAsia" w:hAnsi="Times New Roman"/>
                  <w:bCs/>
                  <w:color w:val="000000" w:themeColor="text1"/>
                  <w:sz w:val="24"/>
                </w:rPr>
                <w:t>arDNet</w:t>
              </w:r>
              <w:r w:rsidR="005D22D7">
                <w:rPr>
                  <w:rFonts w:ascii="Times New Roman" w:eastAsiaTheme="majorEastAsia" w:hAnsi="Times New Roman" w:hint="eastAsia"/>
                  <w:bCs/>
                  <w:color w:val="000000" w:themeColor="text1"/>
                  <w:sz w:val="24"/>
                </w:rPr>
                <w:t xml:space="preserve"> Engine</w:t>
              </w:r>
              <w:r w:rsidR="005D22D7" w:rsidRPr="00363612">
                <w:rPr>
                  <w:rFonts w:ascii="Times New Roman" w:eastAsiaTheme="majorEastAsia" w:hAnsi="Times New Roman"/>
                  <w:sz w:val="24"/>
                </w:rPr>
                <w:t xml:space="preserve"> AIM</w:t>
              </w:r>
              <w:r w:rsidR="005D22D7">
                <w:rPr>
                  <w:rFonts w:ascii="Times New Roman" w:eastAsiaTheme="majorEastAsia" w:hAnsi="Times New Roman"/>
                  <w:sz w:val="24"/>
                </w:rPr>
                <w:t>-2</w:t>
              </w:r>
              <w:r w:rsidR="005D22D7" w:rsidRPr="00363612">
                <w:rPr>
                  <w:rFonts w:ascii="Times New Roman" w:eastAsiaTheme="majorEastAsia" w:hAnsi="Times New Roman"/>
                  <w:sz w:val="24"/>
                </w:rPr>
                <w:t xml:space="preserve"> SoC</w:t>
              </w:r>
            </w:ins>
            <w:del w:id="427" w:author="Joyce" w:date="2020-05-14T13:32:00Z">
              <w:r w:rsidRPr="00363612" w:rsidDel="005D22D7">
                <w:rPr>
                  <w:rFonts w:ascii="Times New Roman" w:eastAsiaTheme="majorEastAsia" w:hAnsi="Times New Roman"/>
                  <w:sz w:val="24"/>
                </w:rPr>
                <w:delText>警用</w:delText>
              </w:r>
              <w:r w:rsidRPr="00363612" w:rsidDel="005D22D7">
                <w:rPr>
                  <w:rFonts w:ascii="Times New Roman" w:eastAsiaTheme="majorEastAsia" w:hAnsi="Times New Roman"/>
                  <w:sz w:val="24"/>
                </w:rPr>
                <w:delText>SmartCam</w:delText>
              </w:r>
            </w:del>
            <w:r>
              <w:rPr>
                <w:rFonts w:ascii="Times New Roman" w:eastAsiaTheme="majorEastAsia" w:hAnsi="Times New Roman" w:hint="eastAsia"/>
                <w:bCs/>
                <w:color w:val="000000" w:themeColor="text1"/>
                <w:sz w:val="24"/>
              </w:rPr>
              <w:t xml:space="preserve"> </w:t>
            </w:r>
            <w:del w:id="428" w:author="Joyce" w:date="2020-05-14T13:32:00Z">
              <w:r w:rsidDel="005D22D7">
                <w:rPr>
                  <w:rFonts w:ascii="Times New Roman" w:eastAsiaTheme="majorEastAsia" w:hAnsi="Times New Roman" w:hint="eastAsia"/>
                  <w:bCs/>
                  <w:color w:val="000000" w:themeColor="text1"/>
                  <w:sz w:val="24"/>
                </w:rPr>
                <w:delText>Engine</w:delText>
              </w:r>
              <w:r w:rsidRPr="00363612" w:rsidDel="005D22D7">
                <w:rPr>
                  <w:rFonts w:ascii="Times New Roman" w:eastAsiaTheme="majorEastAsia" w:hAnsi="Times New Roman"/>
                  <w:sz w:val="24"/>
                </w:rPr>
                <w:delText xml:space="preserve"> AIM SoC</w:delText>
              </w:r>
            </w:del>
            <w:r w:rsidRPr="00363612">
              <w:rPr>
                <w:rFonts w:ascii="Times New Roman" w:eastAsiaTheme="majorEastAsia" w:hAnsi="Times New Roman"/>
                <w:sz w:val="24"/>
              </w:rPr>
              <w:t xml:space="preserve"> </w:t>
            </w:r>
            <w:r w:rsidRPr="00363612">
              <w:rPr>
                <w:rFonts w:ascii="Times New Roman" w:eastAsiaTheme="majorEastAsia" w:hAnsi="Times New Roman"/>
                <w:sz w:val="24"/>
              </w:rPr>
              <w:t>下線晶片軟硬體整合測試，運算能效達</w:t>
            </w:r>
            <w:del w:id="429" w:author="Joyce" w:date="2020-05-14T13:32:00Z">
              <w:r w:rsidR="002E3A84" w:rsidDel="005D22D7">
                <w:rPr>
                  <w:rFonts w:ascii="Times New Roman" w:eastAsiaTheme="majorEastAsia" w:hAnsi="Times New Roman" w:hint="eastAsia"/>
                  <w:sz w:val="24"/>
                </w:rPr>
                <w:delText>0.5</w:delText>
              </w:r>
            </w:del>
            <w:ins w:id="430" w:author="Joyce" w:date="2020-05-14T13:32:00Z">
              <w:r w:rsidR="005D22D7">
                <w:rPr>
                  <w:rFonts w:ascii="Times New Roman" w:eastAsiaTheme="majorEastAsia" w:hAnsi="Times New Roman"/>
                  <w:sz w:val="24"/>
                </w:rPr>
                <w:t>2</w:t>
              </w:r>
            </w:ins>
            <w:r w:rsidR="002E3A84">
              <w:rPr>
                <w:rFonts w:ascii="Times New Roman" w:eastAsiaTheme="majorEastAsia" w:hAnsi="Times New Roman" w:hint="eastAsia"/>
                <w:sz w:val="24"/>
              </w:rPr>
              <w:t>TOPs</w:t>
            </w:r>
            <w:r w:rsidRPr="00363612">
              <w:rPr>
                <w:rFonts w:ascii="Times New Roman" w:eastAsiaTheme="majorEastAsia" w:hAnsi="Times New Roman"/>
                <w:sz w:val="24"/>
              </w:rPr>
              <w:t xml:space="preserve"> @ 250MHz</w:t>
            </w:r>
            <w:r w:rsidR="00E67169">
              <w:rPr>
                <w:rStyle w:val="tlid-translation"/>
                <w:rFonts w:ascii="Times New Roman" w:hint="eastAsia"/>
                <w:bCs/>
                <w:color w:val="000000" w:themeColor="text1"/>
                <w:sz w:val="24"/>
              </w:rPr>
              <w:t>。</w:t>
            </w:r>
          </w:p>
        </w:tc>
      </w:tr>
      <w:tr w:rsidR="00082A67" w:rsidRPr="00EE3251" w14:paraId="3D6D8ED4" w14:textId="77777777" w:rsidTr="00482A36">
        <w:trPr>
          <w:cantSplit/>
          <w:trHeight w:val="425"/>
          <w:jc w:val="right"/>
        </w:trPr>
        <w:tc>
          <w:tcPr>
            <w:tcW w:w="984" w:type="dxa"/>
            <w:vAlign w:val="center"/>
          </w:tcPr>
          <w:p w14:paraId="152A30D3" w14:textId="77777777" w:rsidR="00082A67" w:rsidRPr="00EE3251" w:rsidRDefault="00082A67" w:rsidP="001150C2">
            <w:pPr>
              <w:pStyle w:val="afc"/>
              <w:kinsoku w:val="0"/>
              <w:snapToGrid w:val="0"/>
              <w:spacing w:line="240" w:lineRule="auto"/>
              <w:jc w:val="center"/>
              <w:rPr>
                <w:sz w:val="24"/>
              </w:rPr>
            </w:pPr>
            <w:r w:rsidRPr="00EE3251">
              <w:rPr>
                <w:sz w:val="24"/>
              </w:rPr>
              <w:lastRenderedPageBreak/>
              <w:t>C4.4</w:t>
            </w:r>
          </w:p>
        </w:tc>
        <w:tc>
          <w:tcPr>
            <w:tcW w:w="1843" w:type="dxa"/>
            <w:vAlign w:val="center"/>
          </w:tcPr>
          <w:p w14:paraId="0E9FBA90" w14:textId="39215B1B" w:rsidR="00082A67" w:rsidRPr="00EE3251" w:rsidRDefault="00082A67" w:rsidP="001150C2">
            <w:pPr>
              <w:pStyle w:val="afc"/>
              <w:kinsoku w:val="0"/>
              <w:snapToGrid w:val="0"/>
              <w:spacing w:line="240" w:lineRule="auto"/>
              <w:jc w:val="both"/>
              <w:rPr>
                <w:sz w:val="24"/>
              </w:rPr>
            </w:pPr>
            <w:r w:rsidRPr="00EE3251">
              <w:rPr>
                <w:sz w:val="24"/>
              </w:rPr>
              <w:t>110</w:t>
            </w:r>
            <w:r w:rsidRPr="00EE3251">
              <w:rPr>
                <w:sz w:val="24"/>
              </w:rPr>
              <w:t>年</w:t>
            </w:r>
            <w:r w:rsidR="001615D9" w:rsidRPr="00EE3251">
              <w:rPr>
                <w:sz w:val="24"/>
              </w:rPr>
              <w:t>10</w:t>
            </w:r>
            <w:r w:rsidRPr="00EE3251">
              <w:rPr>
                <w:sz w:val="24"/>
              </w:rPr>
              <w:t>月</w:t>
            </w:r>
          </w:p>
        </w:tc>
        <w:tc>
          <w:tcPr>
            <w:tcW w:w="6659" w:type="dxa"/>
            <w:vAlign w:val="center"/>
          </w:tcPr>
          <w:p w14:paraId="11E84595" w14:textId="6F05725C" w:rsidR="00786418" w:rsidRDefault="00786418" w:rsidP="00786418">
            <w:pPr>
              <w:pStyle w:val="affc"/>
              <w:widowControl/>
              <w:numPr>
                <w:ilvl w:val="0"/>
                <w:numId w:val="23"/>
              </w:numPr>
              <w:adjustRightInd w:val="0"/>
              <w:snapToGrid w:val="0"/>
              <w:ind w:leftChars="0"/>
              <w:jc w:val="both"/>
              <w:rPr>
                <w:rFonts w:ascii="Times New Roman" w:eastAsiaTheme="majorEastAsia" w:hAnsi="Times New Roman"/>
                <w:sz w:val="24"/>
              </w:rPr>
            </w:pPr>
            <w:r w:rsidRPr="00363612">
              <w:rPr>
                <w:rFonts w:ascii="Times New Roman" w:eastAsiaTheme="majorEastAsia" w:hAnsi="Times New Roman"/>
                <w:sz w:val="24"/>
              </w:rPr>
              <w:t>完成</w:t>
            </w:r>
            <w:r>
              <w:rPr>
                <w:rFonts w:ascii="Times New Roman" w:eastAsiaTheme="majorEastAsia" w:hAnsi="Times New Roman" w:hint="eastAsia"/>
                <w:bCs/>
                <w:color w:val="000000" w:themeColor="text1"/>
                <w:sz w:val="24"/>
              </w:rPr>
              <w:t>搭載</w:t>
            </w:r>
            <w:ins w:id="431" w:author="Joyce" w:date="2020-05-14T13:33:00Z">
              <w:r w:rsidR="005D22D7">
                <w:rPr>
                  <w:rFonts w:ascii="Times New Roman" w:eastAsiaTheme="majorEastAsia" w:hAnsi="Times New Roman" w:hint="eastAsia"/>
                  <w:bCs/>
                  <w:color w:val="000000" w:themeColor="text1"/>
                  <w:sz w:val="24"/>
                </w:rPr>
                <w:t>DIP</w:t>
              </w:r>
            </w:ins>
            <w:del w:id="432" w:author="Joyce" w:date="2020-05-14T13:33:00Z">
              <w:r w:rsidDel="005D22D7">
                <w:rPr>
                  <w:rFonts w:ascii="Times New Roman" w:eastAsiaTheme="majorEastAsia" w:hAnsi="Times New Roman" w:hint="eastAsia"/>
                  <w:bCs/>
                  <w:color w:val="000000" w:themeColor="text1"/>
                  <w:sz w:val="24"/>
                </w:rPr>
                <w:delText xml:space="preserve">Segamentation </w:delText>
              </w:r>
            </w:del>
            <w:r>
              <w:rPr>
                <w:rFonts w:ascii="Times New Roman" w:eastAsiaTheme="majorEastAsia" w:hAnsi="Times New Roman" w:hint="eastAsia"/>
                <w:bCs/>
                <w:color w:val="000000" w:themeColor="text1"/>
                <w:sz w:val="24"/>
              </w:rPr>
              <w:t>Engine</w:t>
            </w:r>
            <w:r w:rsidRPr="00363612">
              <w:rPr>
                <w:rFonts w:ascii="Times New Roman" w:eastAsiaTheme="majorEastAsia" w:hAnsi="Times New Roman"/>
                <w:sz w:val="24"/>
              </w:rPr>
              <w:t xml:space="preserve"> AIM</w:t>
            </w:r>
            <w:ins w:id="433" w:author="Joyce" w:date="2020-05-14T13:33:00Z">
              <w:r w:rsidR="005D22D7">
                <w:rPr>
                  <w:rFonts w:ascii="Times New Roman" w:eastAsiaTheme="majorEastAsia" w:hAnsi="Times New Roman"/>
                  <w:sz w:val="24"/>
                </w:rPr>
                <w:t>-1</w:t>
              </w:r>
            </w:ins>
            <w:r w:rsidRPr="00363612">
              <w:rPr>
                <w:rFonts w:ascii="Times New Roman" w:eastAsiaTheme="majorEastAsia" w:hAnsi="Times New Roman"/>
                <w:sz w:val="24"/>
              </w:rPr>
              <w:t xml:space="preserve"> SoC </w:t>
            </w:r>
            <w:r w:rsidRPr="00363612">
              <w:rPr>
                <w:rFonts w:ascii="Times New Roman" w:eastAsiaTheme="majorEastAsia" w:hAnsi="Times New Roman"/>
                <w:sz w:val="24"/>
              </w:rPr>
              <w:t>晶片</w:t>
            </w:r>
            <w:ins w:id="434" w:author="Joyce" w:date="2020-05-14T13:33:00Z">
              <w:r w:rsidR="005D22D7" w:rsidRPr="00363612">
                <w:rPr>
                  <w:rFonts w:ascii="Times New Roman" w:eastAsiaTheme="majorEastAsia" w:hAnsi="Times New Roman"/>
                  <w:sz w:val="24"/>
                </w:rPr>
                <w:t>警用</w:t>
              </w:r>
              <w:r w:rsidR="005D22D7" w:rsidRPr="00363612">
                <w:rPr>
                  <w:rFonts w:ascii="Times New Roman" w:eastAsiaTheme="majorEastAsia" w:hAnsi="Times New Roman"/>
                  <w:sz w:val="24"/>
                </w:rPr>
                <w:t>SmartCam</w:t>
              </w:r>
              <w:r w:rsidR="005D22D7">
                <w:rPr>
                  <w:rFonts w:ascii="Times New Roman" w:eastAsiaTheme="majorEastAsia" w:hAnsi="Times New Roman" w:hint="eastAsia"/>
                  <w:bCs/>
                  <w:color w:val="000000" w:themeColor="text1"/>
                  <w:sz w:val="24"/>
                </w:rPr>
                <w:t xml:space="preserve"> Engine</w:t>
              </w:r>
              <w:r w:rsidR="005D22D7" w:rsidRPr="00363612">
                <w:rPr>
                  <w:rFonts w:ascii="Times New Roman" w:eastAsiaTheme="majorEastAsia" w:hAnsi="Times New Roman"/>
                  <w:sz w:val="24"/>
                </w:rPr>
                <w:t>應用情境測試</w:t>
              </w:r>
              <w:r w:rsidR="005D22D7">
                <w:rPr>
                  <w:rFonts w:ascii="Times New Roman" w:eastAsiaTheme="majorEastAsia" w:hAnsi="Times New Roman" w:hint="eastAsia"/>
                  <w:sz w:val="24"/>
                </w:rPr>
                <w:t>，人臉特徵處理速度</w:t>
              </w:r>
              <w:r w:rsidR="005D22D7">
                <w:rPr>
                  <w:rFonts w:ascii="Times New Roman" w:eastAsiaTheme="majorEastAsia" w:hAnsi="Times New Roman" w:hint="eastAsia"/>
                  <w:bCs/>
                  <w:color w:val="000000" w:themeColor="text1"/>
                  <w:sz w:val="24"/>
                </w:rPr>
                <w:t>每秒平均</w:t>
              </w:r>
              <w:r w:rsidR="005D22D7">
                <w:rPr>
                  <w:rFonts w:ascii="Times New Roman" w:eastAsiaTheme="majorEastAsia" w:hAnsi="Times New Roman" w:hint="eastAsia"/>
                  <w:bCs/>
                  <w:color w:val="000000" w:themeColor="text1"/>
                  <w:sz w:val="24"/>
                </w:rPr>
                <w:t>20</w:t>
              </w:r>
              <w:r w:rsidR="005D22D7">
                <w:rPr>
                  <w:rFonts w:ascii="Times New Roman" w:eastAsiaTheme="majorEastAsia" w:hAnsi="Times New Roman" w:hint="eastAsia"/>
                  <w:bCs/>
                  <w:color w:val="000000" w:themeColor="text1"/>
                  <w:sz w:val="24"/>
                </w:rPr>
                <w:t>張人臉</w:t>
              </w:r>
              <w:r w:rsidR="005D22D7">
                <w:rPr>
                  <w:rStyle w:val="tlid-translation"/>
                  <w:rFonts w:ascii="Times New Roman" w:hint="eastAsia"/>
                  <w:bCs/>
                  <w:color w:val="000000" w:themeColor="text1"/>
                  <w:sz w:val="24"/>
                </w:rPr>
                <w:t>。</w:t>
              </w:r>
            </w:ins>
            <w:del w:id="435" w:author="Joyce" w:date="2020-05-14T13:33:00Z">
              <w:r w:rsidRPr="00363612" w:rsidDel="005D22D7">
                <w:rPr>
                  <w:rFonts w:ascii="Times New Roman" w:eastAsiaTheme="majorEastAsia" w:hAnsi="Times New Roman"/>
                  <w:sz w:val="24"/>
                </w:rPr>
                <w:delText xml:space="preserve"> ADA</w:delText>
              </w:r>
              <w:r w:rsidDel="005D22D7">
                <w:rPr>
                  <w:rFonts w:ascii="Times New Roman" w:eastAsiaTheme="majorEastAsia" w:hAnsi="Times New Roman"/>
                  <w:sz w:val="24"/>
                </w:rPr>
                <w:delText>S</w:delText>
              </w:r>
              <w:r w:rsidRPr="00363612" w:rsidDel="005D22D7">
                <w:rPr>
                  <w:rFonts w:ascii="Times New Roman" w:eastAsiaTheme="majorEastAsia" w:hAnsi="Times New Roman"/>
                  <w:sz w:val="24"/>
                </w:rPr>
                <w:delText xml:space="preserve"> </w:delText>
              </w:r>
              <w:r w:rsidRPr="00363612" w:rsidDel="005D22D7">
                <w:rPr>
                  <w:rFonts w:ascii="Times New Roman" w:eastAsiaTheme="majorEastAsia" w:hAnsi="Times New Roman"/>
                  <w:sz w:val="24"/>
                </w:rPr>
                <w:delText>應用情境測試，情境物件分割</w:delText>
              </w:r>
              <w:r w:rsidRPr="00363612" w:rsidDel="005D22D7">
                <w:rPr>
                  <w:rFonts w:ascii="Times New Roman" w:eastAsiaTheme="majorEastAsia" w:hAnsi="Times New Roman"/>
                  <w:sz w:val="24"/>
                </w:rPr>
                <w:delText>30FPS</w:delText>
              </w:r>
              <w:r w:rsidDel="005D22D7">
                <w:rPr>
                  <w:rFonts w:ascii="Times New Roman" w:eastAsiaTheme="majorEastAsia" w:hAnsi="Times New Roman" w:hint="eastAsia"/>
                  <w:sz w:val="24"/>
                </w:rPr>
                <w:delText>。</w:delText>
              </w:r>
            </w:del>
          </w:p>
          <w:p w14:paraId="20C4EAB9" w14:textId="37AEF87B" w:rsidR="00082A67" w:rsidRPr="00EE3251" w:rsidRDefault="00786418" w:rsidP="005D22D7">
            <w:pPr>
              <w:pStyle w:val="affc"/>
              <w:widowControl/>
              <w:numPr>
                <w:ilvl w:val="0"/>
                <w:numId w:val="23"/>
              </w:numPr>
              <w:adjustRightInd w:val="0"/>
              <w:snapToGrid w:val="0"/>
              <w:ind w:leftChars="0"/>
              <w:jc w:val="both"/>
              <w:rPr>
                <w:rFonts w:ascii="Times New Roman"/>
                <w:sz w:val="24"/>
              </w:rPr>
            </w:pPr>
            <w:r>
              <w:rPr>
                <w:rFonts w:ascii="Times New Roman" w:eastAsiaTheme="majorEastAsia" w:hAnsi="Times New Roman" w:hint="eastAsia"/>
                <w:bCs/>
                <w:color w:val="000000" w:themeColor="text1"/>
                <w:sz w:val="24"/>
              </w:rPr>
              <w:t>完成搭載</w:t>
            </w:r>
            <w:ins w:id="436" w:author="Joyce" w:date="2020-05-14T13:34:00Z">
              <w:r w:rsidR="005D22D7">
                <w:rPr>
                  <w:rFonts w:ascii="Times New Roman" w:eastAsiaTheme="majorEastAsia" w:hAnsi="Times New Roman" w:hint="eastAsia"/>
                  <w:bCs/>
                  <w:color w:val="000000" w:themeColor="text1"/>
                  <w:sz w:val="24"/>
                </w:rPr>
                <w:t>U-HarDNet</w:t>
              </w:r>
            </w:ins>
            <w:del w:id="437" w:author="Joyce" w:date="2020-05-14T13:34:00Z">
              <w:r w:rsidRPr="00363612" w:rsidDel="005D22D7">
                <w:rPr>
                  <w:rFonts w:ascii="Times New Roman" w:eastAsiaTheme="majorEastAsia" w:hAnsi="Times New Roman"/>
                  <w:sz w:val="24"/>
                </w:rPr>
                <w:delText>警用</w:delText>
              </w:r>
              <w:r w:rsidRPr="00363612" w:rsidDel="005D22D7">
                <w:rPr>
                  <w:rFonts w:ascii="Times New Roman" w:eastAsiaTheme="majorEastAsia" w:hAnsi="Times New Roman"/>
                  <w:sz w:val="24"/>
                </w:rPr>
                <w:delText>SmartCam</w:delText>
              </w:r>
            </w:del>
            <w:r>
              <w:rPr>
                <w:rFonts w:ascii="Times New Roman" w:eastAsiaTheme="majorEastAsia" w:hAnsi="Times New Roman" w:hint="eastAsia"/>
                <w:bCs/>
                <w:color w:val="000000" w:themeColor="text1"/>
                <w:sz w:val="24"/>
              </w:rPr>
              <w:t xml:space="preserve"> Engine</w:t>
            </w:r>
            <w:r w:rsidRPr="00363612">
              <w:rPr>
                <w:rFonts w:ascii="Times New Roman" w:eastAsiaTheme="majorEastAsia" w:hAnsi="Times New Roman"/>
                <w:sz w:val="24"/>
              </w:rPr>
              <w:t xml:space="preserve"> AIM</w:t>
            </w:r>
            <w:ins w:id="438" w:author="Joyce" w:date="2020-05-14T13:34:00Z">
              <w:r w:rsidR="005D22D7">
                <w:rPr>
                  <w:rFonts w:ascii="Times New Roman" w:eastAsiaTheme="majorEastAsia" w:hAnsi="Times New Roman"/>
                  <w:sz w:val="24"/>
                </w:rPr>
                <w:t>-2</w:t>
              </w:r>
            </w:ins>
            <w:r w:rsidRPr="00363612">
              <w:rPr>
                <w:rFonts w:ascii="Times New Roman" w:eastAsiaTheme="majorEastAsia" w:hAnsi="Times New Roman"/>
                <w:sz w:val="24"/>
              </w:rPr>
              <w:t xml:space="preserve"> SoC</w:t>
            </w:r>
            <w:r w:rsidRPr="00363612">
              <w:rPr>
                <w:rFonts w:ascii="Times New Roman" w:eastAsiaTheme="majorEastAsia" w:hAnsi="Times New Roman"/>
                <w:sz w:val="24"/>
              </w:rPr>
              <w:t>晶片</w:t>
            </w:r>
            <w:ins w:id="439" w:author="Joyce" w:date="2020-05-14T13:34:00Z">
              <w:r w:rsidR="005D22D7" w:rsidRPr="00363612">
                <w:rPr>
                  <w:rFonts w:ascii="Times New Roman" w:eastAsiaTheme="majorEastAsia" w:hAnsi="Times New Roman"/>
                  <w:sz w:val="24"/>
                </w:rPr>
                <w:t>ADA</w:t>
              </w:r>
              <w:r w:rsidR="005D22D7">
                <w:rPr>
                  <w:rFonts w:ascii="Times New Roman" w:eastAsiaTheme="majorEastAsia" w:hAnsi="Times New Roman"/>
                  <w:sz w:val="24"/>
                </w:rPr>
                <w:t>S</w:t>
              </w:r>
              <w:r w:rsidR="005D22D7" w:rsidRPr="00363612">
                <w:rPr>
                  <w:rFonts w:ascii="Times New Roman" w:eastAsiaTheme="majorEastAsia" w:hAnsi="Times New Roman"/>
                  <w:sz w:val="24"/>
                </w:rPr>
                <w:t xml:space="preserve"> </w:t>
              </w:r>
              <w:r w:rsidR="005D22D7" w:rsidRPr="00363612">
                <w:rPr>
                  <w:rFonts w:ascii="Times New Roman" w:eastAsiaTheme="majorEastAsia" w:hAnsi="Times New Roman"/>
                  <w:sz w:val="24"/>
                </w:rPr>
                <w:t>應用情境測試，情境物件分割</w:t>
              </w:r>
              <w:r w:rsidR="005D22D7" w:rsidRPr="00363612">
                <w:rPr>
                  <w:rFonts w:ascii="Times New Roman" w:eastAsiaTheme="majorEastAsia" w:hAnsi="Times New Roman"/>
                  <w:sz w:val="24"/>
                </w:rPr>
                <w:t>30FPS</w:t>
              </w:r>
            </w:ins>
            <w:del w:id="440" w:author="Joyce" w:date="2020-05-14T13:35:00Z">
              <w:r w:rsidRPr="00363612" w:rsidDel="005D22D7">
                <w:rPr>
                  <w:rFonts w:ascii="Times New Roman" w:eastAsiaTheme="majorEastAsia" w:hAnsi="Times New Roman"/>
                  <w:sz w:val="24"/>
                </w:rPr>
                <w:delText>應用情境測試</w:delText>
              </w:r>
              <w:r w:rsidDel="005D22D7">
                <w:rPr>
                  <w:rFonts w:ascii="Times New Roman" w:eastAsiaTheme="majorEastAsia" w:hAnsi="Times New Roman" w:hint="eastAsia"/>
                  <w:sz w:val="24"/>
                </w:rPr>
                <w:delText>，人臉</w:delText>
              </w:r>
              <w:r w:rsidR="002E3A84" w:rsidDel="005D22D7">
                <w:rPr>
                  <w:rFonts w:ascii="Times New Roman" w:eastAsiaTheme="majorEastAsia" w:hAnsi="Times New Roman" w:hint="eastAsia"/>
                  <w:sz w:val="24"/>
                </w:rPr>
                <w:delText>特徵處理速度</w:delText>
              </w:r>
              <w:r w:rsidR="002E3A84" w:rsidDel="005D22D7">
                <w:rPr>
                  <w:rFonts w:ascii="Times New Roman" w:eastAsiaTheme="majorEastAsia" w:hAnsi="Times New Roman" w:hint="eastAsia"/>
                  <w:bCs/>
                  <w:color w:val="000000" w:themeColor="text1"/>
                  <w:sz w:val="24"/>
                </w:rPr>
                <w:delText>每秒平均</w:delText>
              </w:r>
              <w:r w:rsidR="002E3A84" w:rsidDel="005D22D7">
                <w:rPr>
                  <w:rFonts w:ascii="Times New Roman" w:eastAsiaTheme="majorEastAsia" w:hAnsi="Times New Roman" w:hint="eastAsia"/>
                  <w:bCs/>
                  <w:color w:val="000000" w:themeColor="text1"/>
                  <w:sz w:val="24"/>
                </w:rPr>
                <w:delText>20</w:delText>
              </w:r>
              <w:r w:rsidR="002E3A84" w:rsidDel="005D22D7">
                <w:rPr>
                  <w:rFonts w:ascii="Times New Roman" w:eastAsiaTheme="majorEastAsia" w:hAnsi="Times New Roman" w:hint="eastAsia"/>
                  <w:bCs/>
                  <w:color w:val="000000" w:themeColor="text1"/>
                  <w:sz w:val="24"/>
                </w:rPr>
                <w:delText>張人臉</w:delText>
              </w:r>
            </w:del>
            <w:r w:rsidR="00E67169">
              <w:rPr>
                <w:rStyle w:val="tlid-translation"/>
                <w:rFonts w:ascii="Times New Roman" w:hint="eastAsia"/>
                <w:bCs/>
                <w:color w:val="000000" w:themeColor="text1"/>
                <w:sz w:val="24"/>
              </w:rPr>
              <w:t>。</w:t>
            </w:r>
          </w:p>
        </w:tc>
      </w:tr>
      <w:tr w:rsidR="00482A36" w:rsidRPr="00EE3251" w14:paraId="7F1CFDDD" w14:textId="77777777" w:rsidTr="00482A36">
        <w:tblPrEx>
          <w:tblLook w:val="04A0" w:firstRow="1" w:lastRow="0" w:firstColumn="1" w:lastColumn="0" w:noHBand="0" w:noVBand="1"/>
        </w:tblPrEx>
        <w:trPr>
          <w:cantSplit/>
          <w:trHeight w:val="425"/>
          <w:jc w:val="right"/>
        </w:trPr>
        <w:tc>
          <w:tcPr>
            <w:tcW w:w="984" w:type="dxa"/>
            <w:vAlign w:val="center"/>
            <w:hideMark/>
          </w:tcPr>
          <w:p w14:paraId="2F0D29C4" w14:textId="5D82B57B" w:rsidR="00482A36" w:rsidRPr="00EE3251" w:rsidRDefault="00482A36" w:rsidP="00482A36">
            <w:pPr>
              <w:pStyle w:val="afc"/>
              <w:kinsoku w:val="0"/>
              <w:snapToGrid w:val="0"/>
              <w:spacing w:line="240" w:lineRule="auto"/>
              <w:jc w:val="center"/>
              <w:rPr>
                <w:kern w:val="2"/>
                <w:sz w:val="24"/>
              </w:rPr>
            </w:pPr>
            <w:r>
              <w:rPr>
                <w:rFonts w:hint="eastAsia"/>
                <w:sz w:val="24"/>
              </w:rPr>
              <w:t>D1.1</w:t>
            </w:r>
            <w:bookmarkStart w:id="441" w:name="D1"/>
            <w:bookmarkEnd w:id="441"/>
          </w:p>
        </w:tc>
        <w:tc>
          <w:tcPr>
            <w:tcW w:w="1843" w:type="dxa"/>
            <w:hideMark/>
          </w:tcPr>
          <w:p w14:paraId="27081A5F" w14:textId="3000C09C" w:rsidR="00482A36" w:rsidRPr="00482A36" w:rsidRDefault="00482A36" w:rsidP="00482A36">
            <w:pPr>
              <w:pStyle w:val="afc"/>
              <w:kinsoku w:val="0"/>
              <w:snapToGrid w:val="0"/>
              <w:spacing w:line="240" w:lineRule="auto"/>
              <w:jc w:val="both"/>
              <w:rPr>
                <w:sz w:val="24"/>
              </w:rPr>
            </w:pPr>
            <w:r w:rsidRPr="00482A36">
              <w:rPr>
                <w:rFonts w:hint="eastAsia"/>
                <w:sz w:val="24"/>
              </w:rPr>
              <w:t>109</w:t>
            </w:r>
            <w:r w:rsidRPr="00482A36">
              <w:rPr>
                <w:rFonts w:hint="eastAsia"/>
                <w:sz w:val="24"/>
              </w:rPr>
              <w:t>年</w:t>
            </w:r>
            <w:r w:rsidR="002E3A84">
              <w:rPr>
                <w:sz w:val="24"/>
              </w:rPr>
              <w:t>9</w:t>
            </w:r>
            <w:r w:rsidRPr="00482A36">
              <w:rPr>
                <w:rFonts w:hint="eastAsia"/>
                <w:sz w:val="24"/>
              </w:rPr>
              <w:t>月</w:t>
            </w:r>
          </w:p>
        </w:tc>
        <w:tc>
          <w:tcPr>
            <w:tcW w:w="6659" w:type="dxa"/>
            <w:hideMark/>
          </w:tcPr>
          <w:p w14:paraId="7CE88400" w14:textId="75AE007F" w:rsidR="00482A36" w:rsidRPr="00EE3251" w:rsidRDefault="00482A36" w:rsidP="002D5ED4">
            <w:pPr>
              <w:pStyle w:val="affc"/>
              <w:widowControl/>
              <w:numPr>
                <w:ilvl w:val="0"/>
                <w:numId w:val="22"/>
              </w:numPr>
              <w:overflowPunct w:val="0"/>
              <w:autoSpaceDE w:val="0"/>
              <w:autoSpaceDN w:val="0"/>
              <w:adjustRightInd w:val="0"/>
              <w:snapToGrid w:val="0"/>
              <w:ind w:leftChars="0" w:rightChars="50" w:right="120"/>
              <w:jc w:val="both"/>
              <w:rPr>
                <w:rStyle w:val="tlid-translation"/>
                <w:rFonts w:ascii="Times New Roman"/>
                <w:bCs/>
                <w:color w:val="000000" w:themeColor="text1"/>
                <w:sz w:val="24"/>
              </w:rPr>
            </w:pPr>
            <w:r>
              <w:rPr>
                <w:rFonts w:ascii="Times New Roman" w:hint="eastAsia"/>
                <w:sz w:val="24"/>
              </w:rPr>
              <w:t>完成</w:t>
            </w:r>
            <w:r w:rsidRPr="00CA4944">
              <w:rPr>
                <w:rFonts w:ascii="Times New Roman" w:hint="eastAsia"/>
                <w:sz w:val="24"/>
              </w:rPr>
              <w:t>警用</w:t>
            </w:r>
            <w:r w:rsidRPr="00CA4944">
              <w:rPr>
                <w:rFonts w:ascii="Times New Roman"/>
                <w:sz w:val="24"/>
              </w:rPr>
              <w:t>SmartCam</w:t>
            </w:r>
            <w:r w:rsidRPr="00CA4944">
              <w:rPr>
                <w:rFonts w:ascii="Times New Roman" w:hint="eastAsia"/>
                <w:sz w:val="24"/>
              </w:rPr>
              <w:t>載具規格設計與</w:t>
            </w:r>
            <w:r w:rsidRPr="00CA4944">
              <w:rPr>
                <w:rFonts w:ascii="Times New Roman"/>
                <w:sz w:val="24"/>
              </w:rPr>
              <w:t>AI</w:t>
            </w:r>
            <w:r w:rsidRPr="00CA4944">
              <w:rPr>
                <w:rFonts w:ascii="Times New Roman" w:hint="eastAsia"/>
                <w:sz w:val="24"/>
              </w:rPr>
              <w:t>模型架構</w:t>
            </w:r>
            <w:r>
              <w:rPr>
                <w:rFonts w:ascii="Times New Roman" w:hint="eastAsia"/>
                <w:sz w:val="24"/>
              </w:rPr>
              <w:t>設計</w:t>
            </w:r>
            <w:r w:rsidR="002E3A84">
              <w:rPr>
                <w:rFonts w:ascii="Times New Roman" w:eastAsiaTheme="majorEastAsia" w:hAnsi="Times New Roman" w:hint="eastAsia"/>
                <w:sz w:val="24"/>
              </w:rPr>
              <w:t>，影像擷取支援</w:t>
            </w:r>
            <w:r w:rsidR="002E3A84">
              <w:rPr>
                <w:rFonts w:ascii="Times New Roman" w:eastAsiaTheme="majorEastAsia" w:hAnsi="Times New Roman" w:hint="eastAsia"/>
                <w:sz w:val="24"/>
              </w:rPr>
              <w:t>1080P</w:t>
            </w:r>
            <w:r w:rsidR="002E3A84">
              <w:rPr>
                <w:rFonts w:ascii="Times New Roman" w:eastAsiaTheme="majorEastAsia" w:hAnsi="Times New Roman" w:hint="eastAsia"/>
                <w:sz w:val="24"/>
              </w:rPr>
              <w:t>及</w:t>
            </w:r>
            <w:r w:rsidR="002E3A84">
              <w:rPr>
                <w:rFonts w:ascii="Times New Roman" w:eastAsiaTheme="majorEastAsia" w:hAnsi="Times New Roman" w:hint="eastAsia"/>
                <w:sz w:val="24"/>
              </w:rPr>
              <w:t>4K</w:t>
            </w:r>
            <w:r w:rsidR="002E3A84">
              <w:rPr>
                <w:rFonts w:ascii="Times New Roman" w:eastAsiaTheme="majorEastAsia" w:hAnsi="Times New Roman" w:hint="eastAsia"/>
                <w:sz w:val="24"/>
              </w:rPr>
              <w:t>解像力</w:t>
            </w:r>
            <w:r w:rsidR="00E67169">
              <w:rPr>
                <w:rStyle w:val="tlid-translation"/>
                <w:rFonts w:ascii="Times New Roman" w:hint="eastAsia"/>
                <w:bCs/>
                <w:color w:val="000000" w:themeColor="text1"/>
                <w:sz w:val="24"/>
              </w:rPr>
              <w:t>。</w:t>
            </w:r>
          </w:p>
        </w:tc>
      </w:tr>
      <w:tr w:rsidR="00482A36" w:rsidRPr="00EE3251" w14:paraId="530B89A4" w14:textId="77777777" w:rsidTr="00F45A5B">
        <w:tblPrEx>
          <w:tblLook w:val="04A0" w:firstRow="1" w:lastRow="0" w:firstColumn="1" w:lastColumn="0" w:noHBand="0" w:noVBand="1"/>
        </w:tblPrEx>
        <w:trPr>
          <w:cantSplit/>
          <w:trHeight w:val="425"/>
          <w:jc w:val="right"/>
        </w:trPr>
        <w:tc>
          <w:tcPr>
            <w:tcW w:w="984" w:type="dxa"/>
            <w:vAlign w:val="center"/>
            <w:hideMark/>
          </w:tcPr>
          <w:p w14:paraId="16440FE2" w14:textId="19BFA8D4" w:rsidR="00482A36" w:rsidRPr="00EE3251" w:rsidRDefault="00482A36" w:rsidP="00482A36">
            <w:pPr>
              <w:pStyle w:val="afc"/>
              <w:kinsoku w:val="0"/>
              <w:snapToGrid w:val="0"/>
              <w:spacing w:line="240" w:lineRule="auto"/>
              <w:jc w:val="center"/>
              <w:rPr>
                <w:sz w:val="24"/>
              </w:rPr>
            </w:pPr>
            <w:r>
              <w:rPr>
                <w:rFonts w:hint="eastAsia"/>
                <w:sz w:val="24"/>
              </w:rPr>
              <w:t>D1.2</w:t>
            </w:r>
          </w:p>
        </w:tc>
        <w:tc>
          <w:tcPr>
            <w:tcW w:w="1843" w:type="dxa"/>
            <w:vAlign w:val="center"/>
            <w:hideMark/>
          </w:tcPr>
          <w:p w14:paraId="4C2209AC" w14:textId="27E9E95B" w:rsidR="00482A36" w:rsidRPr="00482A36" w:rsidRDefault="00482A36" w:rsidP="002E3A84">
            <w:pPr>
              <w:pStyle w:val="afc"/>
              <w:kinsoku w:val="0"/>
              <w:snapToGrid w:val="0"/>
              <w:spacing w:line="240" w:lineRule="auto"/>
              <w:jc w:val="both"/>
              <w:rPr>
                <w:sz w:val="24"/>
              </w:rPr>
            </w:pPr>
            <w:r w:rsidRPr="00482A36">
              <w:rPr>
                <w:rFonts w:hint="eastAsia"/>
                <w:sz w:val="24"/>
              </w:rPr>
              <w:t>110</w:t>
            </w:r>
            <w:r w:rsidRPr="00482A36">
              <w:rPr>
                <w:rFonts w:hint="eastAsia"/>
                <w:sz w:val="24"/>
              </w:rPr>
              <w:t>年</w:t>
            </w:r>
            <w:r w:rsidR="002E3A84">
              <w:rPr>
                <w:sz w:val="24"/>
              </w:rPr>
              <w:t>3</w:t>
            </w:r>
            <w:r w:rsidRPr="00482A36">
              <w:rPr>
                <w:rFonts w:hint="eastAsia"/>
                <w:sz w:val="24"/>
              </w:rPr>
              <w:t>月</w:t>
            </w:r>
          </w:p>
        </w:tc>
        <w:tc>
          <w:tcPr>
            <w:tcW w:w="6659" w:type="dxa"/>
            <w:hideMark/>
          </w:tcPr>
          <w:p w14:paraId="50D9EAA5" w14:textId="4FF8D9C8" w:rsidR="002E3A84" w:rsidRPr="00EE3251" w:rsidRDefault="002E3A84" w:rsidP="002D5ED4">
            <w:pPr>
              <w:pStyle w:val="affc"/>
              <w:widowControl/>
              <w:numPr>
                <w:ilvl w:val="0"/>
                <w:numId w:val="22"/>
              </w:numPr>
              <w:overflowPunct w:val="0"/>
              <w:autoSpaceDE w:val="0"/>
              <w:autoSpaceDN w:val="0"/>
              <w:adjustRightInd w:val="0"/>
              <w:snapToGrid w:val="0"/>
              <w:ind w:leftChars="0" w:rightChars="50" w:right="120"/>
              <w:jc w:val="both"/>
              <w:rPr>
                <w:rStyle w:val="tlid-translation"/>
                <w:rFonts w:ascii="Times New Roman"/>
                <w:bCs/>
                <w:color w:val="000000" w:themeColor="text1"/>
                <w:sz w:val="24"/>
              </w:rPr>
            </w:pPr>
            <w:r w:rsidRPr="00E67169">
              <w:rPr>
                <w:rFonts w:ascii="Times New Roman" w:eastAsiaTheme="majorEastAsia" w:hAnsi="Times New Roman"/>
                <w:sz w:val="24"/>
              </w:rPr>
              <w:t>完成</w:t>
            </w:r>
            <w:r w:rsidRPr="00363612">
              <w:rPr>
                <w:rFonts w:ascii="Times New Roman" w:eastAsiaTheme="majorEastAsia" w:hAnsi="Times New Roman"/>
                <w:sz w:val="24"/>
              </w:rPr>
              <w:t>警用</w:t>
            </w:r>
            <w:r w:rsidRPr="00363612">
              <w:rPr>
                <w:rFonts w:ascii="Times New Roman" w:eastAsiaTheme="majorEastAsia" w:hAnsi="Times New Roman"/>
                <w:sz w:val="24"/>
              </w:rPr>
              <w:t>SmartCam</w:t>
            </w:r>
            <w:r w:rsidRPr="00E67169">
              <w:rPr>
                <w:rFonts w:ascii="Times New Roman" w:eastAsiaTheme="majorEastAsia" w:hAnsi="Times New Roman" w:hint="eastAsia"/>
                <w:sz w:val="24"/>
              </w:rPr>
              <w:t xml:space="preserve"> Engine</w:t>
            </w:r>
            <w:r w:rsidRPr="00E67169">
              <w:rPr>
                <w:rFonts w:ascii="Times New Roman" w:eastAsiaTheme="majorEastAsia" w:hAnsi="Times New Roman"/>
                <w:sz w:val="24"/>
              </w:rPr>
              <w:t>電路板平台之軟硬體設計與實作報告、電路圖、程式碼，支援</w:t>
            </w:r>
            <w:r w:rsidRPr="00E67169">
              <w:rPr>
                <w:rFonts w:ascii="Times New Roman" w:eastAsiaTheme="majorEastAsia" w:hAnsi="Times New Roman" w:hint="eastAsia"/>
                <w:sz w:val="24"/>
              </w:rPr>
              <w:t>多來源</w:t>
            </w:r>
            <w:r w:rsidRPr="00E67169">
              <w:rPr>
                <w:rFonts w:ascii="Times New Roman" w:eastAsiaTheme="majorEastAsia" w:hAnsi="Times New Roman"/>
                <w:sz w:val="24"/>
              </w:rPr>
              <w:t>影像</w:t>
            </w:r>
            <w:r w:rsidRPr="00E67169">
              <w:rPr>
                <w:rFonts w:ascii="Times New Roman" w:eastAsiaTheme="majorEastAsia" w:hAnsi="Times New Roman" w:hint="eastAsia"/>
                <w:sz w:val="24"/>
              </w:rPr>
              <w:t>串流與影像處理，平均功耗</w:t>
            </w:r>
            <w:r w:rsidRPr="00E67169">
              <w:rPr>
                <w:rFonts w:ascii="Times New Roman" w:eastAsiaTheme="majorEastAsia" w:hAnsi="Times New Roman"/>
                <w:sz w:val="24"/>
              </w:rPr>
              <w:t>&lt;8W</w:t>
            </w:r>
            <w:r w:rsidRPr="00E67169">
              <w:rPr>
                <w:rFonts w:ascii="Times New Roman" w:eastAsiaTheme="majorEastAsia" w:hAnsi="Times New Roman" w:hint="eastAsia"/>
                <w:sz w:val="24"/>
              </w:rPr>
              <w:t>，並支援</w:t>
            </w:r>
            <w:r w:rsidRPr="00E67169">
              <w:rPr>
                <w:rFonts w:ascii="Times New Roman" w:eastAsiaTheme="majorEastAsia" w:hAnsi="Times New Roman"/>
                <w:sz w:val="24"/>
              </w:rPr>
              <w:t>USB AI</w:t>
            </w:r>
            <w:r w:rsidRPr="00E67169">
              <w:rPr>
                <w:rFonts w:ascii="Times New Roman" w:eastAsiaTheme="majorEastAsia" w:hAnsi="Times New Roman" w:hint="eastAsia"/>
                <w:sz w:val="24"/>
              </w:rPr>
              <w:t>擴充運算介面</w:t>
            </w:r>
            <w:r w:rsidR="00E67169">
              <w:rPr>
                <w:rStyle w:val="tlid-translation"/>
                <w:rFonts w:ascii="Times New Roman" w:hint="eastAsia"/>
                <w:bCs/>
                <w:color w:val="000000" w:themeColor="text1"/>
                <w:sz w:val="24"/>
              </w:rPr>
              <w:t>。</w:t>
            </w:r>
          </w:p>
        </w:tc>
      </w:tr>
      <w:tr w:rsidR="002E3A84" w:rsidRPr="00EE3251" w14:paraId="05012932" w14:textId="77777777" w:rsidTr="00F45A5B">
        <w:tblPrEx>
          <w:tblLook w:val="04A0" w:firstRow="1" w:lastRow="0" w:firstColumn="1" w:lastColumn="0" w:noHBand="0" w:noVBand="1"/>
        </w:tblPrEx>
        <w:trPr>
          <w:cantSplit/>
          <w:trHeight w:val="425"/>
          <w:jc w:val="right"/>
        </w:trPr>
        <w:tc>
          <w:tcPr>
            <w:tcW w:w="984" w:type="dxa"/>
            <w:vAlign w:val="center"/>
          </w:tcPr>
          <w:p w14:paraId="4F5C3CC8" w14:textId="42DD0B4E" w:rsidR="002E3A84" w:rsidRDefault="002E3A84" w:rsidP="00482A36">
            <w:pPr>
              <w:pStyle w:val="afc"/>
              <w:kinsoku w:val="0"/>
              <w:snapToGrid w:val="0"/>
              <w:spacing w:line="240" w:lineRule="auto"/>
              <w:jc w:val="center"/>
              <w:rPr>
                <w:sz w:val="24"/>
              </w:rPr>
            </w:pPr>
            <w:r>
              <w:rPr>
                <w:rFonts w:hint="eastAsia"/>
                <w:sz w:val="24"/>
              </w:rPr>
              <w:t>D1.3</w:t>
            </w:r>
          </w:p>
        </w:tc>
        <w:tc>
          <w:tcPr>
            <w:tcW w:w="1843" w:type="dxa"/>
            <w:vAlign w:val="center"/>
          </w:tcPr>
          <w:p w14:paraId="2094926F" w14:textId="0825F39E" w:rsidR="002E3A84" w:rsidRPr="00482A36" w:rsidRDefault="002E3A84" w:rsidP="00482A36">
            <w:pPr>
              <w:pStyle w:val="afc"/>
              <w:kinsoku w:val="0"/>
              <w:snapToGrid w:val="0"/>
              <w:spacing w:line="240" w:lineRule="auto"/>
              <w:jc w:val="both"/>
              <w:rPr>
                <w:sz w:val="24"/>
              </w:rPr>
            </w:pPr>
            <w:r>
              <w:rPr>
                <w:rFonts w:ascii="Times New Roman" w:eastAsiaTheme="majorEastAsia" w:hAnsi="Times New Roman" w:hint="eastAsia"/>
                <w:sz w:val="24"/>
              </w:rPr>
              <w:t>110</w:t>
            </w:r>
            <w:r>
              <w:rPr>
                <w:rFonts w:ascii="Times New Roman" w:eastAsiaTheme="majorEastAsia" w:hAnsi="Times New Roman" w:hint="eastAsia"/>
                <w:sz w:val="24"/>
              </w:rPr>
              <w:t>年</w:t>
            </w:r>
            <w:r>
              <w:rPr>
                <w:rFonts w:ascii="Times New Roman" w:eastAsiaTheme="majorEastAsia" w:hAnsi="Times New Roman" w:hint="eastAsia"/>
                <w:sz w:val="24"/>
              </w:rPr>
              <w:t>7</w:t>
            </w:r>
            <w:r>
              <w:rPr>
                <w:rFonts w:ascii="Times New Roman" w:eastAsiaTheme="majorEastAsia" w:hAnsi="Times New Roman" w:hint="eastAsia"/>
                <w:sz w:val="24"/>
              </w:rPr>
              <w:t>月</w:t>
            </w:r>
          </w:p>
        </w:tc>
        <w:tc>
          <w:tcPr>
            <w:tcW w:w="6659" w:type="dxa"/>
          </w:tcPr>
          <w:p w14:paraId="7EC274A0" w14:textId="6A2ACC72" w:rsidR="002E3A84" w:rsidRPr="00CA4944" w:rsidRDefault="002E3A84" w:rsidP="002D5ED4">
            <w:pPr>
              <w:pStyle w:val="affc"/>
              <w:widowControl/>
              <w:numPr>
                <w:ilvl w:val="0"/>
                <w:numId w:val="22"/>
              </w:numPr>
              <w:overflowPunct w:val="0"/>
              <w:autoSpaceDE w:val="0"/>
              <w:autoSpaceDN w:val="0"/>
              <w:adjustRightInd w:val="0"/>
              <w:snapToGrid w:val="0"/>
              <w:ind w:leftChars="0" w:rightChars="50" w:right="120"/>
              <w:jc w:val="both"/>
              <w:rPr>
                <w:rFonts w:ascii="Times New Roman"/>
                <w:sz w:val="24"/>
              </w:rPr>
            </w:pPr>
            <w:r w:rsidRPr="00363612">
              <w:rPr>
                <w:rFonts w:ascii="Times New Roman" w:eastAsiaTheme="majorEastAsia" w:hAnsi="Times New Roman"/>
                <w:bCs/>
                <w:color w:val="000000" w:themeColor="text1"/>
                <w:sz w:val="24"/>
              </w:rPr>
              <w:t>完成</w:t>
            </w:r>
            <w:r>
              <w:rPr>
                <w:rFonts w:ascii="Times New Roman" w:eastAsiaTheme="majorEastAsia" w:hAnsi="Times New Roman" w:hint="eastAsia"/>
                <w:bCs/>
                <w:color w:val="000000" w:themeColor="text1"/>
                <w:sz w:val="24"/>
              </w:rPr>
              <w:t>搭載</w:t>
            </w:r>
            <w:r w:rsidRPr="00363612">
              <w:rPr>
                <w:rFonts w:ascii="Times New Roman" w:eastAsiaTheme="majorEastAsia" w:hAnsi="Times New Roman"/>
                <w:sz w:val="24"/>
              </w:rPr>
              <w:t>警用</w:t>
            </w:r>
            <w:r w:rsidRPr="00363612">
              <w:rPr>
                <w:rFonts w:ascii="Times New Roman" w:eastAsiaTheme="majorEastAsia" w:hAnsi="Times New Roman"/>
                <w:sz w:val="24"/>
              </w:rPr>
              <w:t>SmartCam</w:t>
            </w:r>
            <w:r>
              <w:rPr>
                <w:rFonts w:ascii="Times New Roman" w:eastAsiaTheme="majorEastAsia" w:hAnsi="Times New Roman" w:hint="eastAsia"/>
                <w:bCs/>
                <w:color w:val="000000" w:themeColor="text1"/>
                <w:sz w:val="24"/>
              </w:rPr>
              <w:t xml:space="preserve"> Engine</w:t>
            </w:r>
            <w:r>
              <w:rPr>
                <w:rFonts w:ascii="Times New Roman" w:eastAsiaTheme="majorEastAsia" w:hAnsi="Times New Roman" w:hint="eastAsia"/>
                <w:bCs/>
                <w:color w:val="000000" w:themeColor="text1"/>
                <w:sz w:val="24"/>
              </w:rPr>
              <w:t>之</w:t>
            </w:r>
            <w:r>
              <w:rPr>
                <w:rFonts w:ascii="Times New Roman" w:eastAsiaTheme="majorEastAsia" w:hAnsi="Times New Roman" w:hint="eastAsia"/>
                <w:bCs/>
                <w:color w:val="000000" w:themeColor="text1"/>
                <w:sz w:val="24"/>
              </w:rPr>
              <w:t xml:space="preserve"> </w:t>
            </w:r>
            <w:r w:rsidRPr="00363612">
              <w:rPr>
                <w:rFonts w:ascii="Times New Roman" w:eastAsiaTheme="majorEastAsia" w:hAnsi="Times New Roman"/>
                <w:bCs/>
                <w:color w:val="000000" w:themeColor="text1"/>
                <w:sz w:val="24"/>
              </w:rPr>
              <w:t>AIM SoC</w:t>
            </w:r>
            <w:r>
              <w:rPr>
                <w:rFonts w:ascii="Times New Roman" w:eastAsiaTheme="majorEastAsia" w:hAnsi="Times New Roman" w:hint="eastAsia"/>
                <w:bCs/>
                <w:color w:val="000000" w:themeColor="text1"/>
                <w:sz w:val="24"/>
              </w:rPr>
              <w:t xml:space="preserve"> USB</w:t>
            </w:r>
            <w:r w:rsidRPr="00363612">
              <w:rPr>
                <w:rFonts w:ascii="Times New Roman" w:eastAsiaTheme="majorEastAsia" w:hAnsi="Times New Roman"/>
                <w:bCs/>
                <w:color w:val="000000" w:themeColor="text1"/>
                <w:sz w:val="24"/>
              </w:rPr>
              <w:t>介面整合</w:t>
            </w:r>
            <w:r>
              <w:rPr>
                <w:rFonts w:ascii="Times New Roman" w:eastAsiaTheme="majorEastAsia" w:hAnsi="Times New Roman" w:hint="eastAsia"/>
                <w:bCs/>
                <w:color w:val="000000" w:themeColor="text1"/>
                <w:sz w:val="24"/>
              </w:rPr>
              <w:t>與</w:t>
            </w:r>
            <w:r w:rsidRPr="004D7AA6">
              <w:rPr>
                <w:rFonts w:ascii="Times New Roman" w:eastAsiaTheme="majorEastAsia" w:hAnsi="Times New Roman" w:hint="eastAsia"/>
                <w:sz w:val="24"/>
              </w:rPr>
              <w:t>現場行動人物辨識系統</w:t>
            </w:r>
            <w:r>
              <w:rPr>
                <w:rFonts w:ascii="Times New Roman" w:eastAsiaTheme="majorEastAsia" w:hAnsi="Times New Roman" w:hint="eastAsia"/>
                <w:sz w:val="24"/>
              </w:rPr>
              <w:t>架構設計，現場即時示警反應速度達</w:t>
            </w:r>
            <w:r>
              <w:rPr>
                <w:rFonts w:ascii="Times New Roman" w:eastAsiaTheme="majorEastAsia" w:hAnsi="Times New Roman" w:hint="eastAsia"/>
                <w:sz w:val="24"/>
              </w:rPr>
              <w:t>20</w:t>
            </w:r>
            <w:r>
              <w:rPr>
                <w:rFonts w:ascii="Times New Roman" w:eastAsiaTheme="majorEastAsia" w:hAnsi="Times New Roman"/>
                <w:sz w:val="24"/>
              </w:rPr>
              <w:t>0ms</w:t>
            </w:r>
            <w:r>
              <w:rPr>
                <w:rFonts w:ascii="Times New Roman" w:eastAsiaTheme="majorEastAsia" w:hAnsi="Times New Roman" w:hint="eastAsia"/>
                <w:sz w:val="24"/>
              </w:rPr>
              <w:t>以下</w:t>
            </w:r>
            <w:r w:rsidR="00E67169">
              <w:rPr>
                <w:rStyle w:val="tlid-translation"/>
                <w:rFonts w:ascii="Times New Roman" w:hint="eastAsia"/>
                <w:bCs/>
                <w:color w:val="000000" w:themeColor="text1"/>
                <w:sz w:val="24"/>
              </w:rPr>
              <w:t>。</w:t>
            </w:r>
          </w:p>
        </w:tc>
      </w:tr>
      <w:tr w:rsidR="002E3A84" w:rsidRPr="00EE3251" w14:paraId="36286B5C" w14:textId="77777777" w:rsidTr="00482A36">
        <w:tblPrEx>
          <w:tblLook w:val="04A0" w:firstRow="1" w:lastRow="0" w:firstColumn="1" w:lastColumn="0" w:noHBand="0" w:noVBand="1"/>
        </w:tblPrEx>
        <w:trPr>
          <w:cantSplit/>
          <w:trHeight w:val="425"/>
          <w:jc w:val="right"/>
        </w:trPr>
        <w:tc>
          <w:tcPr>
            <w:tcW w:w="984" w:type="dxa"/>
            <w:vAlign w:val="center"/>
          </w:tcPr>
          <w:p w14:paraId="77E47951" w14:textId="46156931" w:rsidR="002E3A84" w:rsidRDefault="002E3A84" w:rsidP="00482A36">
            <w:pPr>
              <w:pStyle w:val="afc"/>
              <w:kinsoku w:val="0"/>
              <w:snapToGrid w:val="0"/>
              <w:spacing w:line="240" w:lineRule="auto"/>
              <w:jc w:val="center"/>
              <w:rPr>
                <w:sz w:val="24"/>
              </w:rPr>
            </w:pPr>
            <w:r>
              <w:rPr>
                <w:rFonts w:hint="eastAsia"/>
                <w:sz w:val="24"/>
              </w:rPr>
              <w:t>D1.4</w:t>
            </w:r>
          </w:p>
        </w:tc>
        <w:tc>
          <w:tcPr>
            <w:tcW w:w="1843" w:type="dxa"/>
          </w:tcPr>
          <w:p w14:paraId="130F1269" w14:textId="4D627B8A" w:rsidR="002E3A84" w:rsidRPr="00482A36" w:rsidRDefault="002E3A84" w:rsidP="00482A36">
            <w:pPr>
              <w:pStyle w:val="afc"/>
              <w:kinsoku w:val="0"/>
              <w:snapToGrid w:val="0"/>
              <w:spacing w:line="240" w:lineRule="auto"/>
              <w:jc w:val="both"/>
              <w:rPr>
                <w:sz w:val="24"/>
              </w:rPr>
            </w:pPr>
            <w:r>
              <w:rPr>
                <w:rFonts w:ascii="Times New Roman" w:eastAsiaTheme="majorEastAsia" w:hAnsi="Times New Roman" w:hint="eastAsia"/>
                <w:sz w:val="24"/>
              </w:rPr>
              <w:t>110</w:t>
            </w:r>
            <w:r>
              <w:rPr>
                <w:rFonts w:ascii="Times New Roman" w:eastAsiaTheme="majorEastAsia" w:hAnsi="Times New Roman" w:hint="eastAsia"/>
                <w:sz w:val="24"/>
              </w:rPr>
              <w:t>年</w:t>
            </w:r>
            <w:r>
              <w:rPr>
                <w:rFonts w:ascii="Times New Roman" w:eastAsiaTheme="majorEastAsia" w:hAnsi="Times New Roman"/>
                <w:sz w:val="24"/>
              </w:rPr>
              <w:t>11</w:t>
            </w:r>
            <w:r>
              <w:rPr>
                <w:rFonts w:ascii="Times New Roman" w:eastAsiaTheme="majorEastAsia" w:hAnsi="Times New Roman" w:hint="eastAsia"/>
                <w:sz w:val="24"/>
              </w:rPr>
              <w:t>月</w:t>
            </w:r>
          </w:p>
        </w:tc>
        <w:tc>
          <w:tcPr>
            <w:tcW w:w="6659" w:type="dxa"/>
          </w:tcPr>
          <w:p w14:paraId="444214E5" w14:textId="241B3460" w:rsidR="002E3A84" w:rsidRPr="00CA4944" w:rsidRDefault="002E3A84" w:rsidP="002D5ED4">
            <w:pPr>
              <w:pStyle w:val="affc"/>
              <w:widowControl/>
              <w:numPr>
                <w:ilvl w:val="0"/>
                <w:numId w:val="22"/>
              </w:numPr>
              <w:overflowPunct w:val="0"/>
              <w:autoSpaceDE w:val="0"/>
              <w:autoSpaceDN w:val="0"/>
              <w:adjustRightInd w:val="0"/>
              <w:snapToGrid w:val="0"/>
              <w:ind w:leftChars="0" w:rightChars="50" w:right="120"/>
              <w:jc w:val="both"/>
              <w:rPr>
                <w:rFonts w:ascii="Times New Roman"/>
                <w:sz w:val="24"/>
              </w:rPr>
            </w:pPr>
            <w:r w:rsidRPr="00363612">
              <w:rPr>
                <w:rFonts w:ascii="Times New Roman" w:eastAsiaTheme="majorEastAsia" w:hAnsi="Times New Roman"/>
                <w:sz w:val="24"/>
              </w:rPr>
              <w:t>完成警用</w:t>
            </w:r>
            <w:r w:rsidRPr="00363612">
              <w:rPr>
                <w:rFonts w:ascii="Times New Roman" w:eastAsiaTheme="majorEastAsia" w:hAnsi="Times New Roman"/>
                <w:sz w:val="24"/>
              </w:rPr>
              <w:t>SmartCam</w:t>
            </w:r>
            <w:r>
              <w:rPr>
                <w:rFonts w:ascii="Times New Roman" w:eastAsiaTheme="majorEastAsia" w:hAnsi="Times New Roman" w:hint="eastAsia"/>
                <w:sz w:val="24"/>
              </w:rPr>
              <w:t>現場</w:t>
            </w:r>
            <w:r w:rsidRPr="00F45FE8">
              <w:rPr>
                <w:rFonts w:ascii="Times New Roman" w:eastAsiaTheme="majorEastAsia" w:hAnsi="Times New Roman" w:hint="eastAsia"/>
                <w:sz w:val="24"/>
              </w:rPr>
              <w:t>示警系統</w:t>
            </w:r>
            <w:r>
              <w:rPr>
                <w:rFonts w:ascii="Times New Roman" w:eastAsiaTheme="majorEastAsia" w:hAnsi="Times New Roman" w:hint="eastAsia"/>
                <w:sz w:val="24"/>
              </w:rPr>
              <w:t>與雲端服務整合，上線進行</w:t>
            </w:r>
            <w:r>
              <w:rPr>
                <w:rFonts w:ascii="Times New Roman" w:eastAsiaTheme="majorEastAsia" w:hAnsi="Times New Roman" w:hint="eastAsia"/>
                <w:sz w:val="24"/>
              </w:rPr>
              <w:t>500</w:t>
            </w:r>
            <w:r>
              <w:rPr>
                <w:rFonts w:ascii="Times New Roman" w:eastAsiaTheme="majorEastAsia" w:hAnsi="Times New Roman" w:hint="eastAsia"/>
                <w:sz w:val="24"/>
              </w:rPr>
              <w:t>人次辨識驗證。</w:t>
            </w:r>
          </w:p>
        </w:tc>
      </w:tr>
      <w:tr w:rsidR="00482A36" w:rsidRPr="00EE3251" w14:paraId="4147A526" w14:textId="77777777" w:rsidTr="00482A36">
        <w:tblPrEx>
          <w:tblLook w:val="04A0" w:firstRow="1" w:lastRow="0" w:firstColumn="1" w:lastColumn="0" w:noHBand="0" w:noVBand="1"/>
        </w:tblPrEx>
        <w:trPr>
          <w:cantSplit/>
          <w:trHeight w:val="425"/>
          <w:jc w:val="right"/>
        </w:trPr>
        <w:tc>
          <w:tcPr>
            <w:tcW w:w="984" w:type="dxa"/>
            <w:vAlign w:val="center"/>
            <w:hideMark/>
          </w:tcPr>
          <w:p w14:paraId="7CAC4047" w14:textId="1B5B5FA2" w:rsidR="00482A36" w:rsidRPr="00EE3251" w:rsidRDefault="00482A36" w:rsidP="00482A36">
            <w:pPr>
              <w:pStyle w:val="afc"/>
              <w:kinsoku w:val="0"/>
              <w:snapToGrid w:val="0"/>
              <w:spacing w:line="240" w:lineRule="auto"/>
              <w:jc w:val="center"/>
              <w:rPr>
                <w:sz w:val="24"/>
              </w:rPr>
            </w:pPr>
            <w:r w:rsidRPr="00EE3251">
              <w:rPr>
                <w:sz w:val="24"/>
              </w:rPr>
              <w:t>D</w:t>
            </w:r>
            <w:r>
              <w:rPr>
                <w:rFonts w:hint="eastAsia"/>
                <w:sz w:val="24"/>
              </w:rPr>
              <w:t>2</w:t>
            </w:r>
            <w:r w:rsidRPr="00EE3251">
              <w:rPr>
                <w:sz w:val="24"/>
              </w:rPr>
              <w:t>.1</w:t>
            </w:r>
          </w:p>
        </w:tc>
        <w:tc>
          <w:tcPr>
            <w:tcW w:w="1843" w:type="dxa"/>
            <w:vAlign w:val="center"/>
            <w:hideMark/>
          </w:tcPr>
          <w:p w14:paraId="772ACC9D" w14:textId="49282749" w:rsidR="00482A36" w:rsidRPr="00482A36" w:rsidRDefault="00482A36" w:rsidP="00482A36">
            <w:pPr>
              <w:pStyle w:val="afc"/>
              <w:kinsoku w:val="0"/>
              <w:snapToGrid w:val="0"/>
              <w:spacing w:line="240" w:lineRule="auto"/>
              <w:jc w:val="both"/>
              <w:rPr>
                <w:sz w:val="24"/>
              </w:rPr>
            </w:pPr>
            <w:r w:rsidRPr="00EE3251">
              <w:rPr>
                <w:sz w:val="24"/>
              </w:rPr>
              <w:t>109</w:t>
            </w:r>
            <w:r w:rsidRPr="00EE3251">
              <w:rPr>
                <w:sz w:val="24"/>
              </w:rPr>
              <w:t>年</w:t>
            </w:r>
            <w:r w:rsidRPr="00EE3251">
              <w:rPr>
                <w:sz w:val="24"/>
              </w:rPr>
              <w:t>5</w:t>
            </w:r>
            <w:r w:rsidRPr="00EE3251">
              <w:rPr>
                <w:sz w:val="24"/>
              </w:rPr>
              <w:t>月</w:t>
            </w:r>
          </w:p>
        </w:tc>
        <w:tc>
          <w:tcPr>
            <w:tcW w:w="6659" w:type="dxa"/>
            <w:vAlign w:val="center"/>
            <w:hideMark/>
          </w:tcPr>
          <w:p w14:paraId="3FF8A7BC" w14:textId="06076342" w:rsidR="00482A36" w:rsidRPr="00EE3251" w:rsidRDefault="002E3A84" w:rsidP="005D22D7">
            <w:pPr>
              <w:pStyle w:val="affc"/>
              <w:widowControl/>
              <w:numPr>
                <w:ilvl w:val="0"/>
                <w:numId w:val="22"/>
              </w:numPr>
              <w:overflowPunct w:val="0"/>
              <w:autoSpaceDE w:val="0"/>
              <w:autoSpaceDN w:val="0"/>
              <w:adjustRightInd w:val="0"/>
              <w:snapToGrid w:val="0"/>
              <w:ind w:leftChars="0" w:rightChars="50" w:right="120"/>
              <w:jc w:val="both"/>
              <w:rPr>
                <w:rStyle w:val="tlid-translation"/>
                <w:rFonts w:ascii="Times New Roman"/>
                <w:bCs/>
                <w:color w:val="000000" w:themeColor="text1"/>
                <w:sz w:val="24"/>
              </w:rPr>
            </w:pPr>
            <w:r w:rsidRPr="00363612">
              <w:rPr>
                <w:rFonts w:ascii="Times New Roman" w:eastAsiaTheme="majorEastAsia" w:hAnsi="Times New Roman"/>
                <w:bCs/>
                <w:color w:val="000000" w:themeColor="text1"/>
                <w:sz w:val="24"/>
              </w:rPr>
              <w:t>完成</w:t>
            </w:r>
            <w:r>
              <w:rPr>
                <w:rFonts w:ascii="Times New Roman" w:eastAsiaTheme="majorEastAsia" w:hAnsi="Times New Roman" w:hint="eastAsia"/>
                <w:bCs/>
                <w:color w:val="000000" w:themeColor="text1"/>
                <w:sz w:val="24"/>
              </w:rPr>
              <w:t>搭載</w:t>
            </w:r>
            <w:ins w:id="442" w:author="Joyce" w:date="2020-05-14T13:35:00Z">
              <w:r w:rsidR="005D22D7">
                <w:rPr>
                  <w:rFonts w:ascii="Times New Roman" w:eastAsiaTheme="majorEastAsia" w:hAnsi="Times New Roman" w:hint="eastAsia"/>
                  <w:bCs/>
                  <w:color w:val="000000" w:themeColor="text1"/>
                  <w:sz w:val="24"/>
                </w:rPr>
                <w:t>U-H</w:t>
              </w:r>
              <w:r w:rsidR="005D22D7">
                <w:rPr>
                  <w:rFonts w:ascii="Times New Roman" w:eastAsiaTheme="majorEastAsia" w:hAnsi="Times New Roman"/>
                  <w:bCs/>
                  <w:color w:val="000000" w:themeColor="text1"/>
                  <w:sz w:val="24"/>
                </w:rPr>
                <w:t>arDNet</w:t>
              </w:r>
            </w:ins>
            <w:del w:id="443" w:author="Joyce" w:date="2020-05-14T13:35:00Z">
              <w:r w:rsidDel="005D22D7">
                <w:rPr>
                  <w:rFonts w:ascii="Times New Roman" w:eastAsiaTheme="majorEastAsia" w:hAnsi="Times New Roman" w:hint="eastAsia"/>
                  <w:bCs/>
                  <w:color w:val="000000" w:themeColor="text1"/>
                  <w:sz w:val="24"/>
                </w:rPr>
                <w:delText xml:space="preserve">Segamentation </w:delText>
              </w:r>
            </w:del>
            <w:r>
              <w:rPr>
                <w:rFonts w:ascii="Times New Roman" w:eastAsiaTheme="majorEastAsia" w:hAnsi="Times New Roman" w:hint="eastAsia"/>
                <w:bCs/>
                <w:color w:val="000000" w:themeColor="text1"/>
                <w:sz w:val="24"/>
              </w:rPr>
              <w:t>Engine</w:t>
            </w:r>
            <w:r>
              <w:rPr>
                <w:rFonts w:ascii="Times New Roman" w:eastAsiaTheme="majorEastAsia" w:hAnsi="Times New Roman" w:hint="eastAsia"/>
                <w:bCs/>
                <w:color w:val="000000" w:themeColor="text1"/>
                <w:sz w:val="24"/>
              </w:rPr>
              <w:t>之</w:t>
            </w:r>
            <w:r>
              <w:rPr>
                <w:rFonts w:ascii="Times New Roman" w:eastAsiaTheme="majorEastAsia" w:hAnsi="Times New Roman" w:hint="eastAsia"/>
                <w:bCs/>
                <w:color w:val="000000" w:themeColor="text1"/>
                <w:sz w:val="24"/>
              </w:rPr>
              <w:t xml:space="preserve"> </w:t>
            </w:r>
            <w:r w:rsidRPr="00363612">
              <w:rPr>
                <w:rFonts w:ascii="Times New Roman" w:eastAsiaTheme="majorEastAsia" w:hAnsi="Times New Roman"/>
                <w:bCs/>
                <w:color w:val="000000" w:themeColor="text1"/>
                <w:sz w:val="24"/>
              </w:rPr>
              <w:t>AIM SoC</w:t>
            </w:r>
            <w:r>
              <w:rPr>
                <w:rFonts w:ascii="Times New Roman" w:eastAsiaTheme="majorEastAsia" w:hAnsi="Times New Roman" w:hint="eastAsia"/>
                <w:bCs/>
                <w:color w:val="000000" w:themeColor="text1"/>
                <w:sz w:val="24"/>
              </w:rPr>
              <w:t xml:space="preserve"> </w:t>
            </w:r>
            <w:r w:rsidRPr="00363612">
              <w:rPr>
                <w:rFonts w:ascii="Times New Roman" w:eastAsiaTheme="majorEastAsia" w:hAnsi="Times New Roman"/>
                <w:bCs/>
                <w:color w:val="000000" w:themeColor="text1"/>
                <w:sz w:val="24"/>
              </w:rPr>
              <w:t>DDRx</w:t>
            </w:r>
            <w:r w:rsidRPr="00363612">
              <w:rPr>
                <w:rFonts w:ascii="Times New Roman" w:eastAsiaTheme="majorEastAsia" w:hAnsi="Times New Roman"/>
                <w:bCs/>
                <w:color w:val="000000" w:themeColor="text1"/>
                <w:sz w:val="24"/>
              </w:rPr>
              <w:t>介面整合，達到同時傳輸</w:t>
            </w:r>
            <w:r w:rsidRPr="00363612">
              <w:rPr>
                <w:rFonts w:ascii="Times New Roman" w:eastAsiaTheme="majorEastAsia" w:hAnsi="Times New Roman"/>
                <w:bCs/>
                <w:color w:val="000000" w:themeColor="text1"/>
                <w:sz w:val="24"/>
              </w:rPr>
              <w:t>1920x1080@30FPS</w:t>
            </w:r>
            <w:r w:rsidRPr="00363612">
              <w:rPr>
                <w:rFonts w:ascii="Times New Roman" w:eastAsiaTheme="majorEastAsia" w:hAnsi="Times New Roman"/>
                <w:bCs/>
                <w:color w:val="000000" w:themeColor="text1"/>
                <w:sz w:val="24"/>
              </w:rPr>
              <w:t>影像。</w:t>
            </w:r>
          </w:p>
        </w:tc>
      </w:tr>
      <w:tr w:rsidR="00482A36" w:rsidRPr="00EE3251" w14:paraId="1D7D462E" w14:textId="77777777" w:rsidTr="00482A36">
        <w:tblPrEx>
          <w:tblLook w:val="04A0" w:firstRow="1" w:lastRow="0" w:firstColumn="1" w:lastColumn="0" w:noHBand="0" w:noVBand="1"/>
        </w:tblPrEx>
        <w:trPr>
          <w:cantSplit/>
          <w:trHeight w:val="425"/>
          <w:jc w:val="right"/>
        </w:trPr>
        <w:tc>
          <w:tcPr>
            <w:tcW w:w="984" w:type="dxa"/>
            <w:vAlign w:val="center"/>
            <w:hideMark/>
          </w:tcPr>
          <w:p w14:paraId="74977213" w14:textId="050E5976" w:rsidR="00482A36" w:rsidRPr="00EE3251" w:rsidRDefault="00482A36" w:rsidP="00482A36">
            <w:pPr>
              <w:pStyle w:val="afc"/>
              <w:kinsoku w:val="0"/>
              <w:snapToGrid w:val="0"/>
              <w:spacing w:line="240" w:lineRule="auto"/>
              <w:jc w:val="center"/>
              <w:rPr>
                <w:sz w:val="24"/>
              </w:rPr>
            </w:pPr>
            <w:r w:rsidRPr="00EE3251">
              <w:rPr>
                <w:sz w:val="24"/>
              </w:rPr>
              <w:t>D</w:t>
            </w:r>
            <w:r>
              <w:rPr>
                <w:rFonts w:hint="eastAsia"/>
                <w:sz w:val="24"/>
              </w:rPr>
              <w:t>2</w:t>
            </w:r>
            <w:r w:rsidRPr="00EE3251">
              <w:rPr>
                <w:sz w:val="24"/>
              </w:rPr>
              <w:t>.2</w:t>
            </w:r>
          </w:p>
        </w:tc>
        <w:tc>
          <w:tcPr>
            <w:tcW w:w="1843" w:type="dxa"/>
            <w:vAlign w:val="center"/>
            <w:hideMark/>
          </w:tcPr>
          <w:p w14:paraId="710049D8" w14:textId="6EAE3C61" w:rsidR="00482A36" w:rsidRPr="00482A36" w:rsidRDefault="00482A36" w:rsidP="00482A36">
            <w:pPr>
              <w:pStyle w:val="afc"/>
              <w:kinsoku w:val="0"/>
              <w:snapToGrid w:val="0"/>
              <w:spacing w:line="240" w:lineRule="auto"/>
              <w:jc w:val="both"/>
              <w:rPr>
                <w:sz w:val="24"/>
              </w:rPr>
            </w:pPr>
            <w:r w:rsidRPr="00EE3251">
              <w:rPr>
                <w:sz w:val="24"/>
              </w:rPr>
              <w:t>109</w:t>
            </w:r>
            <w:r w:rsidRPr="00EE3251">
              <w:rPr>
                <w:sz w:val="24"/>
              </w:rPr>
              <w:t>年</w:t>
            </w:r>
            <w:r w:rsidRPr="00EE3251">
              <w:rPr>
                <w:sz w:val="24"/>
              </w:rPr>
              <w:t>11</w:t>
            </w:r>
            <w:r w:rsidRPr="00EE3251">
              <w:rPr>
                <w:sz w:val="24"/>
              </w:rPr>
              <w:t>月</w:t>
            </w:r>
          </w:p>
        </w:tc>
        <w:tc>
          <w:tcPr>
            <w:tcW w:w="6659" w:type="dxa"/>
            <w:vAlign w:val="center"/>
            <w:hideMark/>
          </w:tcPr>
          <w:p w14:paraId="58662D6C" w14:textId="6796CB00" w:rsidR="00786418" w:rsidRDefault="00786418" w:rsidP="00786418">
            <w:pPr>
              <w:pStyle w:val="affc"/>
              <w:widowControl/>
              <w:numPr>
                <w:ilvl w:val="0"/>
                <w:numId w:val="22"/>
              </w:numPr>
              <w:overflowPunct w:val="0"/>
              <w:autoSpaceDE w:val="0"/>
              <w:autoSpaceDN w:val="0"/>
              <w:adjustRightInd w:val="0"/>
              <w:snapToGrid w:val="0"/>
              <w:ind w:leftChars="0" w:rightChars="50" w:right="120"/>
              <w:jc w:val="both"/>
              <w:rPr>
                <w:rFonts w:ascii="Times New Roman" w:eastAsiaTheme="majorEastAsia" w:hAnsi="Times New Roman"/>
                <w:bCs/>
                <w:color w:val="000000" w:themeColor="text1"/>
                <w:sz w:val="24"/>
              </w:rPr>
            </w:pPr>
            <w:r w:rsidRPr="00363612">
              <w:rPr>
                <w:rFonts w:ascii="Times New Roman" w:eastAsiaTheme="majorEastAsia" w:hAnsi="Times New Roman"/>
                <w:bCs/>
                <w:color w:val="000000" w:themeColor="text1"/>
                <w:sz w:val="24"/>
              </w:rPr>
              <w:t>完成</w:t>
            </w:r>
            <w:ins w:id="444" w:author="Joyce" w:date="2020-05-14T14:03:00Z">
              <w:r w:rsidR="00C968FA">
                <w:rPr>
                  <w:rFonts w:ascii="Times New Roman" w:eastAsiaTheme="majorEastAsia" w:hAnsi="Times New Roman" w:hint="eastAsia"/>
                  <w:bCs/>
                  <w:color w:val="000000" w:themeColor="text1"/>
                  <w:sz w:val="24"/>
                </w:rPr>
                <w:t>N</w:t>
              </w:r>
              <w:r w:rsidR="00C968FA">
                <w:rPr>
                  <w:rFonts w:ascii="Times New Roman" w:eastAsiaTheme="majorEastAsia" w:hAnsi="Times New Roman"/>
                  <w:bCs/>
                  <w:color w:val="000000" w:themeColor="text1"/>
                  <w:sz w:val="24"/>
                </w:rPr>
                <w:t>XP S32V</w:t>
              </w:r>
              <w:r w:rsidR="00C968FA">
                <w:rPr>
                  <w:rFonts w:ascii="Times New Roman" w:eastAsiaTheme="majorEastAsia" w:hAnsi="Times New Roman" w:hint="eastAsia"/>
                  <w:bCs/>
                  <w:color w:val="000000" w:themeColor="text1"/>
                  <w:sz w:val="24"/>
                </w:rPr>
                <w:t>與</w:t>
              </w:r>
              <w:r w:rsidR="00C968FA">
                <w:rPr>
                  <w:rFonts w:ascii="Times New Roman" w:eastAsiaTheme="majorEastAsia" w:hAnsi="Times New Roman" w:hint="eastAsia"/>
                  <w:bCs/>
                  <w:color w:val="000000" w:themeColor="text1"/>
                  <w:sz w:val="24"/>
                </w:rPr>
                <w:t>A</w:t>
              </w:r>
              <w:r w:rsidR="00C968FA">
                <w:rPr>
                  <w:rFonts w:ascii="Times New Roman" w:eastAsiaTheme="majorEastAsia" w:hAnsi="Times New Roman"/>
                  <w:bCs/>
                  <w:color w:val="000000" w:themeColor="text1"/>
                  <w:sz w:val="24"/>
                </w:rPr>
                <w:t>IM-</w:t>
              </w:r>
              <w:r w:rsidR="00C968FA">
                <w:rPr>
                  <w:rFonts w:ascii="Times New Roman" w:eastAsiaTheme="majorEastAsia" w:hAnsi="Times New Roman" w:hint="eastAsia"/>
                  <w:bCs/>
                  <w:color w:val="000000" w:themeColor="text1"/>
                  <w:sz w:val="24"/>
                </w:rPr>
                <w:t>2</w:t>
              </w:r>
              <w:r w:rsidR="00C968FA">
                <w:rPr>
                  <w:rFonts w:ascii="Times New Roman" w:eastAsiaTheme="majorEastAsia" w:hAnsi="Times New Roman"/>
                  <w:bCs/>
                  <w:color w:val="000000" w:themeColor="text1"/>
                  <w:sz w:val="24"/>
                </w:rPr>
                <w:t xml:space="preserve"> SoC</w:t>
              </w:r>
              <w:r w:rsidR="00C968FA">
                <w:rPr>
                  <w:rFonts w:ascii="Times New Roman" w:eastAsiaTheme="majorEastAsia" w:hAnsi="Times New Roman" w:hint="eastAsia"/>
                  <w:bCs/>
                  <w:color w:val="000000" w:themeColor="text1"/>
                  <w:sz w:val="24"/>
                </w:rPr>
                <w:t>整合設計</w:t>
              </w:r>
            </w:ins>
            <w:del w:id="445" w:author="Joyce" w:date="2020-05-14T14:03:00Z">
              <w:r w:rsidDel="00C968FA">
                <w:rPr>
                  <w:rFonts w:ascii="Times New Roman" w:eastAsiaTheme="majorEastAsia" w:hAnsi="Times New Roman" w:hint="eastAsia"/>
                  <w:bCs/>
                  <w:color w:val="000000" w:themeColor="text1"/>
                  <w:sz w:val="24"/>
                </w:rPr>
                <w:delText>Segamentation Engine</w:delText>
              </w:r>
            </w:del>
            <w:r w:rsidRPr="00363612">
              <w:rPr>
                <w:rFonts w:ascii="Times New Roman" w:eastAsiaTheme="majorEastAsia" w:hAnsi="Times New Roman"/>
                <w:bCs/>
                <w:color w:val="000000" w:themeColor="text1"/>
                <w:sz w:val="24"/>
              </w:rPr>
              <w:t>電路板平台之軟硬體設計與實作報告、電路圖、程式碼，支援</w:t>
            </w:r>
            <w:r w:rsidRPr="00363612">
              <w:rPr>
                <w:rFonts w:ascii="Times New Roman" w:eastAsiaTheme="majorEastAsia" w:hAnsi="Times New Roman"/>
                <w:bCs/>
                <w:color w:val="000000" w:themeColor="text1"/>
                <w:sz w:val="24"/>
              </w:rPr>
              <w:t>1920x1080</w:t>
            </w:r>
            <w:r w:rsidRPr="00363612">
              <w:rPr>
                <w:rFonts w:ascii="Times New Roman" w:eastAsiaTheme="majorEastAsia" w:hAnsi="Times New Roman"/>
                <w:bCs/>
                <w:color w:val="000000" w:themeColor="text1"/>
                <w:sz w:val="24"/>
              </w:rPr>
              <w:t>解析度影像傳輸於</w:t>
            </w:r>
            <w:r w:rsidRPr="00363612">
              <w:rPr>
                <w:rFonts w:ascii="Times New Roman" w:eastAsiaTheme="majorEastAsia" w:hAnsi="Times New Roman"/>
                <w:bCs/>
                <w:color w:val="000000" w:themeColor="text1"/>
                <w:sz w:val="24"/>
              </w:rPr>
              <w:t>AIM SoC</w:t>
            </w:r>
            <w:r w:rsidRPr="00363612">
              <w:rPr>
                <w:rFonts w:ascii="Times New Roman" w:eastAsiaTheme="majorEastAsia" w:hAnsi="Times New Roman"/>
                <w:bCs/>
                <w:color w:val="000000" w:themeColor="text1"/>
                <w:sz w:val="24"/>
              </w:rPr>
              <w:t>功能。</w:t>
            </w:r>
          </w:p>
          <w:p w14:paraId="331DE8EB" w14:textId="079DF92C" w:rsidR="00482A36" w:rsidRPr="00EE3251" w:rsidRDefault="00786418" w:rsidP="005D22D7">
            <w:pPr>
              <w:pStyle w:val="affc"/>
              <w:widowControl/>
              <w:numPr>
                <w:ilvl w:val="0"/>
                <w:numId w:val="22"/>
              </w:numPr>
              <w:overflowPunct w:val="0"/>
              <w:autoSpaceDE w:val="0"/>
              <w:autoSpaceDN w:val="0"/>
              <w:adjustRightInd w:val="0"/>
              <w:snapToGrid w:val="0"/>
              <w:ind w:leftChars="0" w:rightChars="50" w:right="120"/>
              <w:jc w:val="both"/>
              <w:rPr>
                <w:rStyle w:val="tlid-translation"/>
                <w:rFonts w:ascii="Times New Roman"/>
                <w:bCs/>
                <w:color w:val="000000" w:themeColor="text1"/>
                <w:sz w:val="24"/>
              </w:rPr>
            </w:pPr>
            <w:r w:rsidRPr="00363612">
              <w:rPr>
                <w:rFonts w:ascii="Times New Roman" w:eastAsiaTheme="majorEastAsia" w:hAnsi="Times New Roman"/>
                <w:bCs/>
                <w:color w:val="000000" w:themeColor="text1"/>
                <w:sz w:val="24"/>
              </w:rPr>
              <w:t>完成</w:t>
            </w:r>
            <w:ins w:id="446" w:author="Joyce" w:date="2020-05-14T13:35:00Z">
              <w:r w:rsidR="005D22D7">
                <w:rPr>
                  <w:rFonts w:ascii="Times New Roman" w:eastAsiaTheme="majorEastAsia" w:hAnsi="Times New Roman" w:hint="eastAsia"/>
                  <w:bCs/>
                  <w:color w:val="000000" w:themeColor="text1"/>
                  <w:sz w:val="24"/>
                </w:rPr>
                <w:t>DIP</w:t>
              </w:r>
            </w:ins>
            <w:del w:id="447" w:author="Joyce" w:date="2020-05-14T13:35:00Z">
              <w:r w:rsidDel="005D22D7">
                <w:rPr>
                  <w:rFonts w:ascii="Times New Roman" w:eastAsiaTheme="majorEastAsia" w:hAnsi="Times New Roman" w:hint="eastAsia"/>
                  <w:sz w:val="24"/>
                </w:rPr>
                <w:delText>D</w:delText>
              </w:r>
              <w:r w:rsidDel="005D22D7">
                <w:rPr>
                  <w:rFonts w:ascii="Times New Roman" w:eastAsiaTheme="majorEastAsia" w:hAnsi="Times New Roman"/>
                  <w:sz w:val="24"/>
                </w:rPr>
                <w:delText>MS</w:delText>
              </w:r>
              <w:r w:rsidDel="005D22D7">
                <w:rPr>
                  <w:rFonts w:ascii="Times New Roman" w:eastAsiaTheme="majorEastAsia" w:hAnsi="Times New Roman" w:hint="eastAsia"/>
                  <w:bCs/>
                  <w:color w:val="000000" w:themeColor="text1"/>
                  <w:sz w:val="24"/>
                </w:rPr>
                <w:delText xml:space="preserve"> </w:delText>
              </w:r>
            </w:del>
            <w:r>
              <w:rPr>
                <w:rFonts w:ascii="Times New Roman" w:eastAsiaTheme="majorEastAsia" w:hAnsi="Times New Roman" w:hint="eastAsia"/>
                <w:bCs/>
                <w:color w:val="000000" w:themeColor="text1"/>
                <w:sz w:val="24"/>
              </w:rPr>
              <w:t>Engine</w:t>
            </w:r>
            <w:r w:rsidRPr="00363612">
              <w:rPr>
                <w:rFonts w:ascii="Times New Roman" w:eastAsiaTheme="majorEastAsia" w:hAnsi="Times New Roman"/>
                <w:bCs/>
                <w:color w:val="000000" w:themeColor="text1"/>
                <w:sz w:val="24"/>
              </w:rPr>
              <w:t>電路板平台之軟硬體設計與實作報告、電路圖、程式碼，支援</w:t>
            </w:r>
            <w:r w:rsidRPr="00363612">
              <w:rPr>
                <w:rFonts w:ascii="Times New Roman" w:eastAsiaTheme="majorEastAsia" w:hAnsi="Times New Roman"/>
                <w:bCs/>
                <w:color w:val="000000" w:themeColor="text1"/>
                <w:sz w:val="24"/>
              </w:rPr>
              <w:t>1920x1080</w:t>
            </w:r>
            <w:r w:rsidRPr="00363612">
              <w:rPr>
                <w:rFonts w:ascii="Times New Roman" w:eastAsiaTheme="majorEastAsia" w:hAnsi="Times New Roman"/>
                <w:bCs/>
                <w:color w:val="000000" w:themeColor="text1"/>
                <w:sz w:val="24"/>
              </w:rPr>
              <w:t>解析度影像傳輸於</w:t>
            </w:r>
            <w:r w:rsidRPr="00363612">
              <w:rPr>
                <w:rFonts w:ascii="Times New Roman" w:eastAsiaTheme="majorEastAsia" w:hAnsi="Times New Roman"/>
                <w:bCs/>
                <w:color w:val="000000" w:themeColor="text1"/>
                <w:sz w:val="24"/>
              </w:rPr>
              <w:t>AIM SoC</w:t>
            </w:r>
            <w:r w:rsidRPr="00363612">
              <w:rPr>
                <w:rFonts w:ascii="Times New Roman" w:eastAsiaTheme="majorEastAsia" w:hAnsi="Times New Roman"/>
                <w:bCs/>
                <w:color w:val="000000" w:themeColor="text1"/>
                <w:sz w:val="24"/>
              </w:rPr>
              <w:t>功能。</w:t>
            </w:r>
          </w:p>
        </w:tc>
      </w:tr>
      <w:tr w:rsidR="00482A36" w:rsidRPr="00EE3251" w14:paraId="60B92E0F" w14:textId="77777777" w:rsidTr="00482A36">
        <w:tblPrEx>
          <w:tblLook w:val="04A0" w:firstRow="1" w:lastRow="0" w:firstColumn="1" w:lastColumn="0" w:noHBand="0" w:noVBand="1"/>
        </w:tblPrEx>
        <w:trPr>
          <w:cantSplit/>
          <w:trHeight w:val="425"/>
          <w:jc w:val="right"/>
        </w:trPr>
        <w:tc>
          <w:tcPr>
            <w:tcW w:w="984" w:type="dxa"/>
            <w:vAlign w:val="center"/>
            <w:hideMark/>
          </w:tcPr>
          <w:p w14:paraId="69FA1F23" w14:textId="5B4F412D" w:rsidR="00482A36" w:rsidRPr="00EE3251" w:rsidRDefault="00482A36" w:rsidP="00482A36">
            <w:pPr>
              <w:pStyle w:val="afc"/>
              <w:kinsoku w:val="0"/>
              <w:snapToGrid w:val="0"/>
              <w:spacing w:line="240" w:lineRule="auto"/>
              <w:jc w:val="center"/>
              <w:rPr>
                <w:sz w:val="24"/>
              </w:rPr>
            </w:pPr>
            <w:r w:rsidRPr="00EE3251">
              <w:rPr>
                <w:sz w:val="24"/>
              </w:rPr>
              <w:t>D</w:t>
            </w:r>
            <w:r>
              <w:rPr>
                <w:rFonts w:hint="eastAsia"/>
                <w:sz w:val="24"/>
              </w:rPr>
              <w:t>3</w:t>
            </w:r>
            <w:r w:rsidRPr="00EE3251">
              <w:rPr>
                <w:sz w:val="24"/>
              </w:rPr>
              <w:t>.1</w:t>
            </w:r>
          </w:p>
        </w:tc>
        <w:tc>
          <w:tcPr>
            <w:tcW w:w="1843" w:type="dxa"/>
            <w:vAlign w:val="center"/>
            <w:hideMark/>
          </w:tcPr>
          <w:p w14:paraId="3B89660B" w14:textId="0EA870B7" w:rsidR="00482A36" w:rsidRPr="00EE3251" w:rsidRDefault="00482A36" w:rsidP="00482A36">
            <w:pPr>
              <w:pStyle w:val="afc"/>
              <w:kinsoku w:val="0"/>
              <w:snapToGrid w:val="0"/>
              <w:spacing w:line="240" w:lineRule="auto"/>
              <w:jc w:val="both"/>
              <w:rPr>
                <w:kern w:val="2"/>
                <w:sz w:val="24"/>
              </w:rPr>
            </w:pPr>
            <w:r w:rsidRPr="00EE3251">
              <w:rPr>
                <w:sz w:val="24"/>
              </w:rPr>
              <w:t>109</w:t>
            </w:r>
            <w:r w:rsidRPr="00EE3251">
              <w:rPr>
                <w:sz w:val="24"/>
              </w:rPr>
              <w:t>年</w:t>
            </w:r>
            <w:r w:rsidRPr="00EE3251">
              <w:rPr>
                <w:sz w:val="24"/>
              </w:rPr>
              <w:t>8</w:t>
            </w:r>
            <w:r w:rsidRPr="00EE3251">
              <w:rPr>
                <w:sz w:val="24"/>
              </w:rPr>
              <w:t>月</w:t>
            </w:r>
          </w:p>
        </w:tc>
        <w:tc>
          <w:tcPr>
            <w:tcW w:w="6659" w:type="dxa"/>
            <w:vAlign w:val="center"/>
            <w:hideMark/>
          </w:tcPr>
          <w:p w14:paraId="211C9628" w14:textId="5883E6E3" w:rsidR="00482A36" w:rsidRPr="00EE3251" w:rsidRDefault="00482A36" w:rsidP="002D5ED4">
            <w:pPr>
              <w:pStyle w:val="affc"/>
              <w:widowControl/>
              <w:numPr>
                <w:ilvl w:val="0"/>
                <w:numId w:val="22"/>
              </w:numPr>
              <w:overflowPunct w:val="0"/>
              <w:autoSpaceDE w:val="0"/>
              <w:autoSpaceDN w:val="0"/>
              <w:adjustRightInd w:val="0"/>
              <w:snapToGrid w:val="0"/>
              <w:ind w:leftChars="0" w:rightChars="50" w:right="120"/>
              <w:jc w:val="both"/>
              <w:rPr>
                <w:rStyle w:val="tlid-translation"/>
                <w:rFonts w:ascii="Times New Roman"/>
                <w:bCs/>
                <w:color w:val="000000" w:themeColor="text1"/>
                <w:sz w:val="24"/>
              </w:rPr>
            </w:pPr>
            <w:r w:rsidRPr="00EE3251">
              <w:rPr>
                <w:rFonts w:ascii="Times New Roman"/>
                <w:color w:val="000000" w:themeColor="text1"/>
                <w:sz w:val="24"/>
              </w:rPr>
              <w:t>完成</w:t>
            </w:r>
            <w:r w:rsidRPr="00EE3251">
              <w:rPr>
                <w:rFonts w:ascii="Times New Roman"/>
                <w:color w:val="000000" w:themeColor="text1"/>
                <w:sz w:val="24"/>
              </w:rPr>
              <w:t>AIM</w:t>
            </w:r>
            <w:ins w:id="448" w:author="Joyce" w:date="2020-05-14T14:03:00Z">
              <w:r w:rsidR="00C968FA">
                <w:rPr>
                  <w:rFonts w:ascii="Times New Roman"/>
                  <w:color w:val="000000" w:themeColor="text1"/>
                  <w:sz w:val="24"/>
                </w:rPr>
                <w:t>-1</w:t>
              </w:r>
            </w:ins>
            <w:r w:rsidRPr="00EE3251">
              <w:rPr>
                <w:rFonts w:ascii="Times New Roman"/>
                <w:color w:val="000000" w:themeColor="text1"/>
                <w:sz w:val="24"/>
              </w:rPr>
              <w:t xml:space="preserve"> SoC</w:t>
            </w:r>
            <w:ins w:id="449" w:author="Joyce" w:date="2020-05-14T14:03:00Z">
              <w:r w:rsidR="00C968FA">
                <w:rPr>
                  <w:rFonts w:ascii="Times New Roman" w:hint="eastAsia"/>
                  <w:color w:val="000000" w:themeColor="text1"/>
                  <w:sz w:val="24"/>
                </w:rPr>
                <w:t>與</w:t>
              </w:r>
              <w:r w:rsidR="00C968FA">
                <w:rPr>
                  <w:rFonts w:ascii="Times New Roman" w:hint="eastAsia"/>
                  <w:color w:val="000000" w:themeColor="text1"/>
                  <w:sz w:val="24"/>
                </w:rPr>
                <w:t>AIM</w:t>
              </w:r>
            </w:ins>
            <w:ins w:id="450" w:author="Joyce" w:date="2020-05-14T14:04:00Z">
              <w:r w:rsidR="00C968FA">
                <w:rPr>
                  <w:rFonts w:ascii="Times New Roman" w:hint="eastAsia"/>
                  <w:color w:val="000000" w:themeColor="text1"/>
                  <w:sz w:val="24"/>
                </w:rPr>
                <w:t>-2</w:t>
              </w:r>
            </w:ins>
            <w:r w:rsidRPr="00EE3251">
              <w:rPr>
                <w:rFonts w:ascii="Times New Roman"/>
                <w:color w:val="000000" w:themeColor="text1"/>
                <w:sz w:val="24"/>
              </w:rPr>
              <w:t>影像語義與影像</w:t>
            </w:r>
            <w:r w:rsidRPr="00EE3251">
              <w:rPr>
                <w:rFonts w:ascii="Times New Roman"/>
                <w:color w:val="000000" w:themeColor="text1"/>
                <w:sz w:val="24"/>
              </w:rPr>
              <w:t>ROI</w:t>
            </w:r>
            <w:r w:rsidRPr="00EE3251">
              <w:rPr>
                <w:rFonts w:ascii="Times New Roman"/>
                <w:color w:val="000000" w:themeColor="text1"/>
                <w:sz w:val="24"/>
              </w:rPr>
              <w:t>資訊之後處理演算法設計報告與程式碼，於非</w:t>
            </w:r>
            <w:r w:rsidRPr="00EE3251">
              <w:rPr>
                <w:rFonts w:ascii="Times New Roman"/>
                <w:color w:val="000000" w:themeColor="text1"/>
                <w:sz w:val="24"/>
              </w:rPr>
              <w:t>ARM</w:t>
            </w:r>
            <w:r w:rsidRPr="00EE3251">
              <w:rPr>
                <w:rFonts w:ascii="Times New Roman"/>
                <w:color w:val="000000" w:themeColor="text1"/>
                <w:sz w:val="24"/>
              </w:rPr>
              <w:t>平台效能達</w:t>
            </w:r>
            <w:r w:rsidRPr="00EE3251">
              <w:rPr>
                <w:rFonts w:ascii="Times New Roman"/>
                <w:color w:val="000000" w:themeColor="text1"/>
                <w:sz w:val="24"/>
              </w:rPr>
              <w:t>30FPS</w:t>
            </w:r>
            <w:r w:rsidRPr="00EE3251">
              <w:rPr>
                <w:rFonts w:ascii="Times New Roman"/>
                <w:color w:val="000000" w:themeColor="text1"/>
                <w:sz w:val="24"/>
              </w:rPr>
              <w:t>。</w:t>
            </w:r>
          </w:p>
        </w:tc>
      </w:tr>
      <w:tr w:rsidR="00482A36" w:rsidRPr="00332A13" w14:paraId="57FCDAF4" w14:textId="77777777" w:rsidTr="00482A36">
        <w:tblPrEx>
          <w:tblLook w:val="04A0" w:firstRow="1" w:lastRow="0" w:firstColumn="1" w:lastColumn="0" w:noHBand="0" w:noVBand="1"/>
        </w:tblPrEx>
        <w:trPr>
          <w:cantSplit/>
          <w:trHeight w:val="425"/>
          <w:jc w:val="right"/>
        </w:trPr>
        <w:tc>
          <w:tcPr>
            <w:tcW w:w="984" w:type="dxa"/>
            <w:vAlign w:val="center"/>
          </w:tcPr>
          <w:p w14:paraId="5123642B" w14:textId="73616626" w:rsidR="00482A36" w:rsidRPr="00332A13" w:rsidRDefault="00482A36" w:rsidP="00482A36">
            <w:pPr>
              <w:pStyle w:val="afc"/>
              <w:kinsoku w:val="0"/>
              <w:snapToGrid w:val="0"/>
              <w:spacing w:line="240" w:lineRule="auto"/>
              <w:jc w:val="center"/>
              <w:rPr>
                <w:color w:val="000000" w:themeColor="text1"/>
                <w:sz w:val="24"/>
              </w:rPr>
            </w:pPr>
            <w:r w:rsidRPr="00EE3251">
              <w:rPr>
                <w:sz w:val="24"/>
              </w:rPr>
              <w:t>D</w:t>
            </w:r>
            <w:r>
              <w:rPr>
                <w:rFonts w:hint="eastAsia"/>
                <w:sz w:val="24"/>
              </w:rPr>
              <w:t>3</w:t>
            </w:r>
            <w:r w:rsidRPr="00EE3251">
              <w:rPr>
                <w:sz w:val="24"/>
              </w:rPr>
              <w:t>.2</w:t>
            </w:r>
          </w:p>
        </w:tc>
        <w:tc>
          <w:tcPr>
            <w:tcW w:w="1843" w:type="dxa"/>
            <w:vAlign w:val="center"/>
          </w:tcPr>
          <w:p w14:paraId="55C6B676" w14:textId="4CFA4D4A" w:rsidR="00482A36" w:rsidRPr="00332A13" w:rsidRDefault="00482A36" w:rsidP="00482A36">
            <w:pPr>
              <w:pStyle w:val="afc"/>
              <w:kinsoku w:val="0"/>
              <w:snapToGrid w:val="0"/>
              <w:spacing w:line="240" w:lineRule="auto"/>
              <w:jc w:val="both"/>
              <w:rPr>
                <w:color w:val="000000" w:themeColor="text1"/>
                <w:sz w:val="24"/>
              </w:rPr>
            </w:pPr>
            <w:r w:rsidRPr="00EE3251">
              <w:rPr>
                <w:sz w:val="24"/>
              </w:rPr>
              <w:t>110</w:t>
            </w:r>
            <w:r w:rsidRPr="00EE3251">
              <w:rPr>
                <w:sz w:val="24"/>
              </w:rPr>
              <w:t>年</w:t>
            </w:r>
            <w:r w:rsidRPr="00EE3251">
              <w:rPr>
                <w:sz w:val="24"/>
              </w:rPr>
              <w:t>2</w:t>
            </w:r>
            <w:r w:rsidRPr="00EE3251">
              <w:rPr>
                <w:sz w:val="24"/>
              </w:rPr>
              <w:t>月</w:t>
            </w:r>
          </w:p>
        </w:tc>
        <w:tc>
          <w:tcPr>
            <w:tcW w:w="6659" w:type="dxa"/>
            <w:vAlign w:val="center"/>
          </w:tcPr>
          <w:p w14:paraId="025B6D6F" w14:textId="774C552F" w:rsidR="00786418" w:rsidRPr="00071FE4" w:rsidRDefault="00786418" w:rsidP="00786418">
            <w:pPr>
              <w:pStyle w:val="affc"/>
              <w:widowControl/>
              <w:numPr>
                <w:ilvl w:val="0"/>
                <w:numId w:val="22"/>
              </w:numPr>
              <w:overflowPunct w:val="0"/>
              <w:autoSpaceDE w:val="0"/>
              <w:autoSpaceDN w:val="0"/>
              <w:adjustRightInd w:val="0"/>
              <w:snapToGrid w:val="0"/>
              <w:ind w:leftChars="0" w:rightChars="50" w:right="120"/>
              <w:jc w:val="both"/>
              <w:rPr>
                <w:rFonts w:ascii="Times New Roman" w:eastAsiaTheme="majorEastAsia" w:hAnsi="Times New Roman"/>
                <w:bCs/>
                <w:color w:val="000000" w:themeColor="text1"/>
                <w:sz w:val="24"/>
              </w:rPr>
            </w:pPr>
            <w:r w:rsidRPr="00363612">
              <w:rPr>
                <w:rFonts w:ascii="Times New Roman" w:eastAsiaTheme="majorEastAsia" w:hAnsi="Times New Roman"/>
                <w:color w:val="000000" w:themeColor="text1"/>
                <w:sz w:val="24"/>
              </w:rPr>
              <w:t>完成後處理實作，物件偵測速度達</w:t>
            </w:r>
            <w:r w:rsidRPr="00363612">
              <w:rPr>
                <w:rFonts w:ascii="Times New Roman" w:eastAsiaTheme="majorEastAsia" w:hAnsi="Times New Roman"/>
                <w:color w:val="000000" w:themeColor="text1"/>
                <w:sz w:val="24"/>
              </w:rPr>
              <w:t>30FPS</w:t>
            </w:r>
            <w:r>
              <w:rPr>
                <w:rFonts w:ascii="Times New Roman" w:eastAsiaTheme="majorEastAsia" w:hAnsi="Times New Roman" w:hint="eastAsia"/>
                <w:color w:val="000000" w:themeColor="text1"/>
                <w:sz w:val="24"/>
              </w:rPr>
              <w:t>。</w:t>
            </w:r>
          </w:p>
          <w:p w14:paraId="4352BBD6" w14:textId="63ACE412" w:rsidR="00482A36" w:rsidRPr="00332A13" w:rsidRDefault="00786418" w:rsidP="002E3A84">
            <w:pPr>
              <w:pStyle w:val="affc"/>
              <w:widowControl/>
              <w:numPr>
                <w:ilvl w:val="0"/>
                <w:numId w:val="22"/>
              </w:numPr>
              <w:overflowPunct w:val="0"/>
              <w:autoSpaceDE w:val="0"/>
              <w:autoSpaceDN w:val="0"/>
              <w:adjustRightInd w:val="0"/>
              <w:snapToGrid w:val="0"/>
              <w:ind w:leftChars="0" w:rightChars="50" w:right="120"/>
              <w:jc w:val="both"/>
              <w:rPr>
                <w:rFonts w:ascii="Times New Roman"/>
                <w:bCs/>
                <w:color w:val="000000" w:themeColor="text1"/>
                <w:sz w:val="24"/>
              </w:rPr>
            </w:pPr>
            <w:r w:rsidRPr="00363612">
              <w:rPr>
                <w:rFonts w:ascii="Times New Roman" w:eastAsiaTheme="majorEastAsia" w:hAnsi="Times New Roman"/>
                <w:color w:val="000000" w:themeColor="text1"/>
                <w:sz w:val="24"/>
              </w:rPr>
              <w:t>完成後處理實作</w:t>
            </w:r>
            <w:r>
              <w:rPr>
                <w:rFonts w:ascii="Times New Roman" w:eastAsiaTheme="majorEastAsia" w:hAnsi="Times New Roman" w:hint="eastAsia"/>
                <w:color w:val="000000" w:themeColor="text1"/>
                <w:sz w:val="24"/>
              </w:rPr>
              <w:t>，</w:t>
            </w:r>
            <w:r w:rsidRPr="00363612">
              <w:rPr>
                <w:rFonts w:ascii="Times New Roman" w:eastAsiaTheme="majorEastAsia" w:hAnsi="Times New Roman"/>
                <w:color w:val="000000" w:themeColor="text1"/>
                <w:sz w:val="24"/>
              </w:rPr>
              <w:t>車輛決策達</w:t>
            </w:r>
            <w:r w:rsidRPr="00363612">
              <w:rPr>
                <w:rFonts w:ascii="Times New Roman" w:eastAsiaTheme="majorEastAsia" w:hAnsi="Times New Roman"/>
                <w:color w:val="000000" w:themeColor="text1"/>
                <w:sz w:val="24"/>
              </w:rPr>
              <w:t>33ms</w:t>
            </w:r>
            <w:r w:rsidRPr="00363612">
              <w:rPr>
                <w:rFonts w:ascii="Times New Roman" w:eastAsiaTheme="majorEastAsia" w:hAnsi="Times New Roman"/>
                <w:color w:val="000000" w:themeColor="text1"/>
                <w:sz w:val="24"/>
              </w:rPr>
              <w:t>。</w:t>
            </w:r>
          </w:p>
        </w:tc>
      </w:tr>
      <w:tr w:rsidR="00482A36" w:rsidRPr="00332A13" w14:paraId="6D9D5650" w14:textId="77777777" w:rsidTr="00482A36">
        <w:tblPrEx>
          <w:tblLook w:val="04A0" w:firstRow="1" w:lastRow="0" w:firstColumn="1" w:lastColumn="0" w:noHBand="0" w:noVBand="1"/>
        </w:tblPrEx>
        <w:trPr>
          <w:cantSplit/>
          <w:trHeight w:val="425"/>
          <w:jc w:val="right"/>
        </w:trPr>
        <w:tc>
          <w:tcPr>
            <w:tcW w:w="984" w:type="dxa"/>
            <w:vAlign w:val="center"/>
          </w:tcPr>
          <w:p w14:paraId="7E0EC835" w14:textId="480531F9" w:rsidR="00482A36" w:rsidRPr="00EE3251" w:rsidRDefault="00482A36" w:rsidP="00482A36">
            <w:pPr>
              <w:pStyle w:val="afc"/>
              <w:kinsoku w:val="0"/>
              <w:snapToGrid w:val="0"/>
              <w:spacing w:line="240" w:lineRule="auto"/>
              <w:jc w:val="center"/>
              <w:rPr>
                <w:sz w:val="24"/>
              </w:rPr>
            </w:pPr>
            <w:r w:rsidRPr="00EE3251">
              <w:rPr>
                <w:sz w:val="24"/>
              </w:rPr>
              <w:t>D</w:t>
            </w:r>
            <w:r>
              <w:rPr>
                <w:rFonts w:hint="eastAsia"/>
                <w:sz w:val="24"/>
              </w:rPr>
              <w:t>4</w:t>
            </w:r>
            <w:r w:rsidRPr="00EE3251">
              <w:rPr>
                <w:sz w:val="24"/>
              </w:rPr>
              <w:t>.1</w:t>
            </w:r>
          </w:p>
        </w:tc>
        <w:tc>
          <w:tcPr>
            <w:tcW w:w="1843" w:type="dxa"/>
            <w:vAlign w:val="center"/>
          </w:tcPr>
          <w:p w14:paraId="182383BB" w14:textId="0A5B017D" w:rsidR="00482A36" w:rsidRPr="00EE3251" w:rsidRDefault="00482A36" w:rsidP="00482A36">
            <w:pPr>
              <w:pStyle w:val="afc"/>
              <w:kinsoku w:val="0"/>
              <w:snapToGrid w:val="0"/>
              <w:spacing w:line="240" w:lineRule="auto"/>
              <w:jc w:val="both"/>
              <w:rPr>
                <w:sz w:val="24"/>
              </w:rPr>
            </w:pPr>
            <w:r w:rsidRPr="00EE3251">
              <w:rPr>
                <w:sz w:val="24"/>
              </w:rPr>
              <w:t>110</w:t>
            </w:r>
            <w:r w:rsidRPr="00EE3251">
              <w:rPr>
                <w:sz w:val="24"/>
              </w:rPr>
              <w:t>年</w:t>
            </w:r>
            <w:r w:rsidRPr="00EE3251">
              <w:rPr>
                <w:sz w:val="24"/>
              </w:rPr>
              <w:t>5</w:t>
            </w:r>
            <w:r w:rsidRPr="00EE3251">
              <w:rPr>
                <w:sz w:val="24"/>
              </w:rPr>
              <w:t>月</w:t>
            </w:r>
          </w:p>
        </w:tc>
        <w:tc>
          <w:tcPr>
            <w:tcW w:w="6659" w:type="dxa"/>
            <w:vAlign w:val="center"/>
          </w:tcPr>
          <w:p w14:paraId="258154C2" w14:textId="6054DEB1" w:rsidR="00482A36" w:rsidRPr="00EE3251" w:rsidRDefault="00482A36" w:rsidP="002D5ED4">
            <w:pPr>
              <w:pStyle w:val="affc"/>
              <w:widowControl/>
              <w:numPr>
                <w:ilvl w:val="0"/>
                <w:numId w:val="22"/>
              </w:numPr>
              <w:overflowPunct w:val="0"/>
              <w:autoSpaceDE w:val="0"/>
              <w:autoSpaceDN w:val="0"/>
              <w:adjustRightInd w:val="0"/>
              <w:snapToGrid w:val="0"/>
              <w:ind w:leftChars="0" w:rightChars="50" w:right="120"/>
              <w:jc w:val="both"/>
              <w:rPr>
                <w:rFonts w:ascii="Times New Roman"/>
                <w:color w:val="000000" w:themeColor="text1"/>
                <w:sz w:val="24"/>
              </w:rPr>
            </w:pPr>
            <w:r w:rsidRPr="00EE3251">
              <w:rPr>
                <w:rFonts w:ascii="Times New Roman"/>
                <w:bCs/>
                <w:color w:val="000000" w:themeColor="text1"/>
                <w:sz w:val="24"/>
              </w:rPr>
              <w:t>完成</w:t>
            </w:r>
            <w:r w:rsidRPr="00EE3251">
              <w:rPr>
                <w:rFonts w:ascii="Times New Roman"/>
                <w:bCs/>
                <w:color w:val="000000" w:themeColor="text1"/>
                <w:sz w:val="24"/>
              </w:rPr>
              <w:t>HiL</w:t>
            </w:r>
            <w:r w:rsidRPr="00EE3251">
              <w:rPr>
                <w:rFonts w:ascii="Times New Roman"/>
                <w:bCs/>
                <w:color w:val="000000" w:themeColor="text1"/>
                <w:sz w:val="24"/>
              </w:rPr>
              <w:t>環境建置設計報告與程式碼，達到車速</w:t>
            </w:r>
            <w:r w:rsidRPr="00EE3251">
              <w:rPr>
                <w:rFonts w:ascii="Times New Roman"/>
                <w:bCs/>
                <w:color w:val="000000" w:themeColor="text1"/>
                <w:sz w:val="24"/>
              </w:rPr>
              <w:t>30Km/H</w:t>
            </w:r>
            <w:r w:rsidRPr="00EE3251">
              <w:rPr>
                <w:rFonts w:ascii="Times New Roman"/>
                <w:bCs/>
                <w:color w:val="000000" w:themeColor="text1"/>
                <w:sz w:val="24"/>
              </w:rPr>
              <w:t>條件下之</w:t>
            </w:r>
            <w:r w:rsidRPr="00EE3251">
              <w:rPr>
                <w:rFonts w:ascii="Times New Roman"/>
                <w:bCs/>
                <w:color w:val="000000" w:themeColor="text1"/>
                <w:sz w:val="24"/>
              </w:rPr>
              <w:t>LKA</w:t>
            </w:r>
            <w:r w:rsidRPr="00EE3251">
              <w:rPr>
                <w:rFonts w:ascii="Times New Roman"/>
                <w:bCs/>
                <w:color w:val="000000" w:themeColor="text1"/>
                <w:sz w:val="24"/>
              </w:rPr>
              <w:t>與</w:t>
            </w:r>
            <w:r w:rsidRPr="00EE3251">
              <w:rPr>
                <w:rFonts w:ascii="Times New Roman"/>
                <w:bCs/>
                <w:color w:val="000000" w:themeColor="text1"/>
                <w:sz w:val="24"/>
              </w:rPr>
              <w:t>AEB</w:t>
            </w:r>
            <w:r w:rsidRPr="00EE3251">
              <w:rPr>
                <w:rFonts w:ascii="Times New Roman"/>
                <w:bCs/>
                <w:color w:val="000000" w:themeColor="text1"/>
                <w:sz w:val="24"/>
              </w:rPr>
              <w:t>模擬測試。</w:t>
            </w:r>
          </w:p>
        </w:tc>
      </w:tr>
      <w:tr w:rsidR="00482A36" w:rsidRPr="00332A13" w14:paraId="50AE7FBA" w14:textId="77777777" w:rsidTr="00482A36">
        <w:tblPrEx>
          <w:tblLook w:val="04A0" w:firstRow="1" w:lastRow="0" w:firstColumn="1" w:lastColumn="0" w:noHBand="0" w:noVBand="1"/>
        </w:tblPrEx>
        <w:trPr>
          <w:cantSplit/>
          <w:trHeight w:val="425"/>
          <w:jc w:val="right"/>
        </w:trPr>
        <w:tc>
          <w:tcPr>
            <w:tcW w:w="984" w:type="dxa"/>
            <w:vAlign w:val="center"/>
          </w:tcPr>
          <w:p w14:paraId="192A41A5" w14:textId="5166D584" w:rsidR="00482A36" w:rsidRPr="00EE3251" w:rsidRDefault="00482A36" w:rsidP="00482A36">
            <w:pPr>
              <w:pStyle w:val="afc"/>
              <w:kinsoku w:val="0"/>
              <w:snapToGrid w:val="0"/>
              <w:spacing w:line="240" w:lineRule="auto"/>
              <w:jc w:val="center"/>
              <w:rPr>
                <w:sz w:val="24"/>
              </w:rPr>
            </w:pPr>
            <w:r w:rsidRPr="00332A13">
              <w:rPr>
                <w:color w:val="000000" w:themeColor="text1"/>
                <w:sz w:val="24"/>
              </w:rPr>
              <w:t>D</w:t>
            </w:r>
            <w:r>
              <w:rPr>
                <w:rFonts w:hint="eastAsia"/>
                <w:color w:val="000000" w:themeColor="text1"/>
                <w:sz w:val="24"/>
              </w:rPr>
              <w:t>4</w:t>
            </w:r>
            <w:r w:rsidRPr="00332A13">
              <w:rPr>
                <w:color w:val="000000" w:themeColor="text1"/>
                <w:sz w:val="24"/>
              </w:rPr>
              <w:t>.</w:t>
            </w:r>
            <w:r>
              <w:rPr>
                <w:rFonts w:hint="eastAsia"/>
                <w:color w:val="000000" w:themeColor="text1"/>
                <w:sz w:val="24"/>
              </w:rPr>
              <w:t>2</w:t>
            </w:r>
          </w:p>
        </w:tc>
        <w:tc>
          <w:tcPr>
            <w:tcW w:w="1843" w:type="dxa"/>
            <w:vAlign w:val="center"/>
          </w:tcPr>
          <w:p w14:paraId="052503AD" w14:textId="711A05B6" w:rsidR="00482A36" w:rsidRPr="00EE3251" w:rsidRDefault="00482A36" w:rsidP="00482A36">
            <w:pPr>
              <w:pStyle w:val="afc"/>
              <w:kinsoku w:val="0"/>
              <w:snapToGrid w:val="0"/>
              <w:spacing w:line="240" w:lineRule="auto"/>
              <w:jc w:val="both"/>
              <w:rPr>
                <w:sz w:val="24"/>
              </w:rPr>
            </w:pPr>
            <w:r w:rsidRPr="00332A13">
              <w:rPr>
                <w:color w:val="000000" w:themeColor="text1"/>
                <w:sz w:val="24"/>
              </w:rPr>
              <w:t>110</w:t>
            </w:r>
            <w:r w:rsidRPr="00332A13">
              <w:rPr>
                <w:color w:val="000000" w:themeColor="text1"/>
                <w:sz w:val="24"/>
              </w:rPr>
              <w:t>年</w:t>
            </w:r>
            <w:r w:rsidRPr="00332A13">
              <w:rPr>
                <w:rFonts w:hint="eastAsia"/>
                <w:color w:val="000000" w:themeColor="text1"/>
                <w:sz w:val="24"/>
              </w:rPr>
              <w:t>1</w:t>
            </w:r>
            <w:r>
              <w:rPr>
                <w:rFonts w:hint="eastAsia"/>
                <w:color w:val="000000" w:themeColor="text1"/>
                <w:sz w:val="24"/>
              </w:rPr>
              <w:t>0</w:t>
            </w:r>
            <w:r w:rsidRPr="00332A13">
              <w:rPr>
                <w:color w:val="000000" w:themeColor="text1"/>
                <w:sz w:val="24"/>
              </w:rPr>
              <w:t>月</w:t>
            </w:r>
          </w:p>
        </w:tc>
        <w:tc>
          <w:tcPr>
            <w:tcW w:w="6659" w:type="dxa"/>
            <w:vAlign w:val="center"/>
          </w:tcPr>
          <w:p w14:paraId="780AC82E" w14:textId="016426FE" w:rsidR="00482A36" w:rsidRPr="00B72A59" w:rsidRDefault="007456FE" w:rsidP="00B72A59">
            <w:pPr>
              <w:pStyle w:val="affc"/>
              <w:widowControl/>
              <w:numPr>
                <w:ilvl w:val="0"/>
                <w:numId w:val="22"/>
              </w:numPr>
              <w:overflowPunct w:val="0"/>
              <w:autoSpaceDE w:val="0"/>
              <w:autoSpaceDN w:val="0"/>
              <w:adjustRightInd w:val="0"/>
              <w:snapToGrid w:val="0"/>
              <w:ind w:leftChars="0" w:rightChars="50" w:right="120"/>
              <w:jc w:val="both"/>
              <w:rPr>
                <w:rFonts w:ascii="Times New Roman"/>
                <w:bCs/>
                <w:color w:val="000000" w:themeColor="text1"/>
                <w:sz w:val="24"/>
              </w:rPr>
            </w:pPr>
            <w:r w:rsidRPr="00C56702">
              <w:rPr>
                <w:rFonts w:ascii="Times New Roman" w:hint="eastAsia"/>
                <w:bCs/>
                <w:color w:val="000000" w:themeColor="text1"/>
                <w:sz w:val="24"/>
              </w:rPr>
              <w:t>完成實車測試之</w:t>
            </w:r>
            <w:r w:rsidRPr="00C56702">
              <w:rPr>
                <w:rFonts w:ascii="Times New Roman"/>
                <w:bCs/>
                <w:color w:val="000000" w:themeColor="text1"/>
                <w:sz w:val="24"/>
              </w:rPr>
              <w:t>AIM</w:t>
            </w:r>
            <w:r w:rsidRPr="00C56702">
              <w:rPr>
                <w:rFonts w:ascii="Times New Roman" w:hint="eastAsia"/>
                <w:bCs/>
                <w:color w:val="000000" w:themeColor="text1"/>
                <w:sz w:val="24"/>
              </w:rPr>
              <w:t>系統與車輛控制整合，戶外道路測試達到</w:t>
            </w:r>
            <w:r w:rsidRPr="00C56702">
              <w:rPr>
                <w:rFonts w:ascii="Times New Roman"/>
                <w:bCs/>
                <w:color w:val="000000" w:themeColor="text1"/>
                <w:sz w:val="24"/>
              </w:rPr>
              <w:t>LKA</w:t>
            </w:r>
            <w:r w:rsidRPr="00C56702">
              <w:rPr>
                <w:rFonts w:ascii="Times New Roman" w:hint="eastAsia"/>
                <w:bCs/>
                <w:color w:val="000000" w:themeColor="text1"/>
                <w:sz w:val="24"/>
              </w:rPr>
              <w:t>符合</w:t>
            </w:r>
            <w:r w:rsidRPr="00C56702">
              <w:rPr>
                <w:rFonts w:ascii="Times New Roman"/>
                <w:bCs/>
                <w:color w:val="000000" w:themeColor="text1"/>
                <w:sz w:val="24"/>
              </w:rPr>
              <w:t>ISO11270</w:t>
            </w:r>
            <w:r w:rsidRPr="00C56702">
              <w:rPr>
                <w:rFonts w:ascii="Times New Roman" w:hint="eastAsia"/>
                <w:bCs/>
                <w:color w:val="000000" w:themeColor="text1"/>
                <w:sz w:val="24"/>
              </w:rPr>
              <w:t>規格與</w:t>
            </w:r>
            <w:r w:rsidRPr="00C56702">
              <w:rPr>
                <w:rFonts w:ascii="Times New Roman"/>
                <w:bCs/>
                <w:color w:val="000000" w:themeColor="text1"/>
                <w:sz w:val="24"/>
              </w:rPr>
              <w:t>AEB</w:t>
            </w:r>
            <w:r w:rsidRPr="00C56702">
              <w:rPr>
                <w:rFonts w:ascii="Times New Roman" w:hint="eastAsia"/>
                <w:bCs/>
                <w:color w:val="000000" w:themeColor="text1"/>
                <w:sz w:val="24"/>
              </w:rPr>
              <w:t>符合</w:t>
            </w:r>
            <w:r w:rsidRPr="00C56702">
              <w:rPr>
                <w:rFonts w:ascii="Times New Roman"/>
                <w:bCs/>
                <w:color w:val="000000" w:themeColor="text1"/>
                <w:sz w:val="24"/>
              </w:rPr>
              <w:t>Euro-NCAP</w:t>
            </w:r>
            <w:r w:rsidRPr="00C56702">
              <w:rPr>
                <w:rFonts w:ascii="Times New Roman" w:hint="eastAsia"/>
                <w:bCs/>
                <w:color w:val="000000" w:themeColor="text1"/>
                <w:sz w:val="24"/>
              </w:rPr>
              <w:t>測試方式。</w:t>
            </w:r>
          </w:p>
        </w:tc>
      </w:tr>
    </w:tbl>
    <w:p w14:paraId="6E2F310C" w14:textId="0B4495AD" w:rsidR="009618B3" w:rsidRPr="00EE3251" w:rsidRDefault="009618B3" w:rsidP="009618B3">
      <w:pPr>
        <w:pStyle w:val="12"/>
        <w:adjustRightInd w:val="0"/>
        <w:snapToGrid w:val="0"/>
        <w:spacing w:line="240" w:lineRule="auto"/>
      </w:pPr>
    </w:p>
    <w:p w14:paraId="7C708717" w14:textId="77777777" w:rsidR="00317BF0" w:rsidRDefault="00317BF0">
      <w:pPr>
        <w:widowControl/>
        <w:adjustRightInd/>
        <w:spacing w:line="240" w:lineRule="auto"/>
        <w:textAlignment w:val="auto"/>
        <w:rPr>
          <w:caps/>
          <w:noProof/>
          <w:color w:val="000000"/>
        </w:rPr>
      </w:pPr>
      <w:bookmarkStart w:id="451" w:name="B五、競爭分析"/>
      <w:r>
        <w:br w:type="page"/>
      </w:r>
    </w:p>
    <w:p w14:paraId="1F2D8E93" w14:textId="50F5B012" w:rsidR="00392600" w:rsidRPr="00EE3251" w:rsidRDefault="00B20A80" w:rsidP="00C27A15">
      <w:pPr>
        <w:pStyle w:val="12"/>
        <w:adjustRightInd w:val="0"/>
        <w:snapToGrid w:val="0"/>
        <w:spacing w:line="240" w:lineRule="auto"/>
        <w:ind w:leftChars="1" w:left="2"/>
        <w:outlineLvl w:val="1"/>
      </w:pPr>
      <w:bookmarkStart w:id="452" w:name="_Toc40189920"/>
      <w:r w:rsidRPr="00EE3251">
        <w:lastRenderedPageBreak/>
        <w:t>五</w:t>
      </w:r>
      <w:r w:rsidR="00392600" w:rsidRPr="00EE3251">
        <w:t>、競爭分析</w:t>
      </w:r>
      <w:bookmarkEnd w:id="452"/>
    </w:p>
    <w:bookmarkEnd w:id="451"/>
    <w:p w14:paraId="2EA96B96" w14:textId="1844D89C" w:rsidR="00602EE1" w:rsidRPr="00EE3251" w:rsidRDefault="00E67169" w:rsidP="00C4521B">
      <w:pPr>
        <w:tabs>
          <w:tab w:val="left" w:pos="480"/>
        </w:tabs>
        <w:kinsoku w:val="0"/>
        <w:snapToGrid w:val="0"/>
        <w:spacing w:beforeLines="25" w:before="60" w:afterLines="25" w:after="60" w:line="240" w:lineRule="auto"/>
        <w:ind w:leftChars="203" w:left="487"/>
        <w:jc w:val="both"/>
        <w:rPr>
          <w:color w:val="000000"/>
          <w:shd w:val="clear" w:color="auto" w:fill="FFFFFF"/>
        </w:rPr>
      </w:pPr>
      <w:r>
        <w:rPr>
          <w:rFonts w:hint="eastAsia"/>
          <w:color w:val="000000"/>
          <w:shd w:val="clear" w:color="auto" w:fill="FFFFFF"/>
        </w:rPr>
        <w:t xml:space="preserve">    </w:t>
      </w:r>
      <w:r w:rsidR="00602EE1" w:rsidRPr="00EE3251">
        <w:rPr>
          <w:color w:val="000000"/>
          <w:shd w:val="clear" w:color="auto" w:fill="FFFFFF"/>
        </w:rPr>
        <w:t>如前所述，記憶體和控制單元分離的傳統架構，對於人工智慧深度學習的神經網路運算所產生的大量資料存取需求而言，是一大瓶頸，而且不同晶片之間的資料傳輸需要消耗大量的能源。目前業界的解決方案有如下數端</w:t>
      </w:r>
      <w:r w:rsidR="00410D90" w:rsidRPr="00EE3251">
        <w:rPr>
          <w:color w:val="000000"/>
          <w:shd w:val="clear" w:color="auto" w:fill="FFFFFF"/>
        </w:rPr>
        <w:t>，</w:t>
      </w:r>
    </w:p>
    <w:p w14:paraId="1310495F" w14:textId="01E5664B" w:rsidR="00602EE1" w:rsidRPr="00EE3251" w:rsidRDefault="00602EE1" w:rsidP="002D5ED4">
      <w:pPr>
        <w:pStyle w:val="affc"/>
        <w:numPr>
          <w:ilvl w:val="0"/>
          <w:numId w:val="34"/>
        </w:numPr>
        <w:tabs>
          <w:tab w:val="left" w:pos="480"/>
        </w:tabs>
        <w:kinsoku w:val="0"/>
        <w:snapToGrid w:val="0"/>
        <w:spacing w:beforeLines="25" w:before="60" w:afterLines="25" w:after="60"/>
        <w:ind w:leftChars="0"/>
        <w:jc w:val="both"/>
        <w:rPr>
          <w:rFonts w:ascii="Times New Roman"/>
          <w:color w:val="000000"/>
          <w:sz w:val="24"/>
          <w:shd w:val="clear" w:color="auto" w:fill="FFFFFF"/>
        </w:rPr>
      </w:pPr>
      <w:r w:rsidRPr="00EE3251">
        <w:rPr>
          <w:rFonts w:ascii="Times New Roman"/>
          <w:color w:val="000000"/>
          <w:sz w:val="24"/>
          <w:shd w:val="clear" w:color="auto" w:fill="FFFFFF"/>
        </w:rPr>
        <w:t>追求先進邏輯製程（如</w:t>
      </w:r>
      <w:r w:rsidRPr="00EE3251">
        <w:rPr>
          <w:rFonts w:ascii="Times New Roman"/>
          <w:color w:val="000000"/>
          <w:sz w:val="24"/>
          <w:shd w:val="clear" w:color="auto" w:fill="FFFFFF"/>
        </w:rPr>
        <w:t>7nm</w:t>
      </w:r>
      <w:r w:rsidRPr="00EE3251">
        <w:rPr>
          <w:rFonts w:ascii="Times New Roman"/>
          <w:color w:val="000000"/>
          <w:sz w:val="24"/>
          <w:shd w:val="clear" w:color="auto" w:fill="FFFFFF"/>
        </w:rPr>
        <w:t>邏輯製程），以達到提高效能，降低功耗的目的。</w:t>
      </w:r>
      <w:r w:rsidR="00C81936" w:rsidRPr="00EE3251">
        <w:rPr>
          <w:rFonts w:ascii="Times New Roman"/>
          <w:color w:val="000000"/>
          <w:sz w:val="24"/>
          <w:shd w:val="clear" w:color="auto" w:fill="FFFFFF"/>
        </w:rPr>
        <w:t>但由於資料存取</w:t>
      </w:r>
      <w:r w:rsidR="00D60960">
        <w:rPr>
          <w:rFonts w:ascii="Times New Roman" w:hint="eastAsia"/>
          <w:color w:val="000000"/>
          <w:sz w:val="24"/>
          <w:shd w:val="clear" w:color="auto" w:fill="FFFFFF"/>
        </w:rPr>
        <w:t>瓶頸問題</w:t>
      </w:r>
      <w:r w:rsidR="00C81936" w:rsidRPr="00EE3251">
        <w:rPr>
          <w:rFonts w:ascii="Times New Roman"/>
          <w:color w:val="000000"/>
          <w:sz w:val="24"/>
          <w:shd w:val="clear" w:color="auto" w:fill="FFFFFF"/>
        </w:rPr>
        <w:t>不易解決，運算</w:t>
      </w:r>
      <w:r w:rsidR="00D60960">
        <w:rPr>
          <w:rFonts w:ascii="Times New Roman" w:hint="eastAsia"/>
          <w:color w:val="000000"/>
          <w:sz w:val="24"/>
          <w:shd w:val="clear" w:color="auto" w:fill="FFFFFF"/>
        </w:rPr>
        <w:t>單元</w:t>
      </w:r>
      <w:r w:rsidR="00C81936" w:rsidRPr="00EE3251">
        <w:rPr>
          <w:rFonts w:ascii="Times New Roman"/>
          <w:color w:val="000000"/>
          <w:sz w:val="24"/>
          <w:shd w:val="clear" w:color="auto" w:fill="FFFFFF"/>
        </w:rPr>
        <w:t>的</w:t>
      </w:r>
      <w:r w:rsidR="00410D90">
        <w:rPr>
          <w:rFonts w:ascii="Times New Roman" w:hint="eastAsia"/>
          <w:color w:val="000000"/>
          <w:sz w:val="24"/>
          <w:shd w:val="clear" w:color="auto" w:fill="FFFFFF"/>
        </w:rPr>
        <w:t>運算效率</w:t>
      </w:r>
      <w:r w:rsidR="00C81936" w:rsidRPr="00EE3251">
        <w:rPr>
          <w:rFonts w:ascii="Times New Roman"/>
          <w:color w:val="000000"/>
          <w:sz w:val="24"/>
          <w:shd w:val="clear" w:color="auto" w:fill="FFFFFF"/>
        </w:rPr>
        <w:t>極低，無法顯著提高效能。只好大幅增加晶片上</w:t>
      </w:r>
      <w:r w:rsidR="00C81936" w:rsidRPr="00EE3251">
        <w:rPr>
          <w:rFonts w:ascii="Times New Roman"/>
          <w:color w:val="000000"/>
          <w:sz w:val="24"/>
          <w:shd w:val="clear" w:color="auto" w:fill="FFFFFF"/>
        </w:rPr>
        <w:t>SRAM</w:t>
      </w:r>
      <w:r w:rsidR="00C81936" w:rsidRPr="00EE3251">
        <w:rPr>
          <w:rFonts w:ascii="Times New Roman"/>
          <w:color w:val="000000"/>
          <w:sz w:val="24"/>
          <w:shd w:val="clear" w:color="auto" w:fill="FFFFFF"/>
        </w:rPr>
        <w:t>的容量，忍受先進晶圓的高昂成本，這類廠商以</w:t>
      </w:r>
      <w:r w:rsidR="00C81936" w:rsidRPr="00EE3251">
        <w:rPr>
          <w:rFonts w:ascii="Times New Roman"/>
          <w:color w:val="000000"/>
          <w:sz w:val="24"/>
          <w:shd w:val="clear" w:color="auto" w:fill="FFFFFF"/>
        </w:rPr>
        <w:t xml:space="preserve"> Graphcore </w:t>
      </w:r>
      <w:r w:rsidR="00C81936" w:rsidRPr="00EE3251">
        <w:rPr>
          <w:rFonts w:ascii="Times New Roman"/>
          <w:color w:val="000000"/>
          <w:sz w:val="24"/>
          <w:shd w:val="clear" w:color="auto" w:fill="FFFFFF"/>
        </w:rPr>
        <w:t>為代表。</w:t>
      </w:r>
    </w:p>
    <w:p w14:paraId="217C27EC" w14:textId="77777777" w:rsidR="00D518DA" w:rsidRPr="00EE3251" w:rsidRDefault="00C81936" w:rsidP="002D5ED4">
      <w:pPr>
        <w:pStyle w:val="affc"/>
        <w:numPr>
          <w:ilvl w:val="0"/>
          <w:numId w:val="34"/>
        </w:numPr>
        <w:tabs>
          <w:tab w:val="left" w:pos="480"/>
        </w:tabs>
        <w:kinsoku w:val="0"/>
        <w:snapToGrid w:val="0"/>
        <w:spacing w:beforeLines="25" w:before="60" w:afterLines="25" w:after="60"/>
        <w:ind w:leftChars="203"/>
        <w:jc w:val="both"/>
        <w:rPr>
          <w:rFonts w:ascii="Times New Roman"/>
          <w:color w:val="000000"/>
        </w:rPr>
      </w:pPr>
      <w:r w:rsidRPr="00EE3251">
        <w:rPr>
          <w:rFonts w:ascii="Times New Roman"/>
          <w:color w:val="000000"/>
          <w:sz w:val="24"/>
          <w:shd w:val="clear" w:color="auto" w:fill="FFFFFF"/>
        </w:rPr>
        <w:t>使用高頻寬的</w:t>
      </w:r>
      <w:r w:rsidR="00D518DA" w:rsidRPr="00EE3251">
        <w:rPr>
          <w:rFonts w:ascii="Times New Roman"/>
          <w:color w:val="000000"/>
          <w:sz w:val="24"/>
          <w:shd w:val="clear" w:color="auto" w:fill="FFFFFF"/>
        </w:rPr>
        <w:t>記憶體</w:t>
      </w:r>
      <w:r w:rsidRPr="00EE3251">
        <w:rPr>
          <w:rFonts w:ascii="Times New Roman"/>
          <w:color w:val="000000"/>
          <w:sz w:val="24"/>
          <w:shd w:val="clear" w:color="auto" w:fill="FFFFFF"/>
        </w:rPr>
        <w:t>模組，例如</w:t>
      </w:r>
      <w:r w:rsidRPr="00EE3251">
        <w:rPr>
          <w:rFonts w:ascii="Times New Roman"/>
          <w:color w:val="000000"/>
          <w:sz w:val="24"/>
          <w:shd w:val="clear" w:color="auto" w:fill="FFFFFF"/>
        </w:rPr>
        <w:t xml:space="preserve"> HBM-2</w:t>
      </w:r>
      <w:r w:rsidRPr="00EE3251">
        <w:rPr>
          <w:rFonts w:ascii="Times New Roman"/>
          <w:color w:val="000000"/>
          <w:sz w:val="24"/>
          <w:shd w:val="clear" w:color="auto" w:fill="FFFFFF"/>
        </w:rPr>
        <w:t>。</w:t>
      </w:r>
      <w:r w:rsidR="00D518DA" w:rsidRPr="00EE3251">
        <w:rPr>
          <w:rFonts w:ascii="Times New Roman"/>
          <w:color w:val="000000"/>
          <w:sz w:val="24"/>
          <w:shd w:val="clear" w:color="auto" w:fill="FFFFFF"/>
        </w:rPr>
        <w:t>此類產品價格非常昂貴，能量消耗仍無法忽視。此類廠商如</w:t>
      </w:r>
      <w:r w:rsidR="00D518DA" w:rsidRPr="00EE3251">
        <w:rPr>
          <w:rFonts w:ascii="Times New Roman"/>
          <w:color w:val="000000"/>
          <w:sz w:val="24"/>
          <w:shd w:val="clear" w:color="auto" w:fill="FFFFFF"/>
        </w:rPr>
        <w:t xml:space="preserve"> Google, Nvidia </w:t>
      </w:r>
      <w:r w:rsidR="00D518DA" w:rsidRPr="00EE3251">
        <w:rPr>
          <w:rFonts w:ascii="Times New Roman"/>
          <w:color w:val="000000"/>
          <w:sz w:val="24"/>
          <w:shd w:val="clear" w:color="auto" w:fill="FFFFFF"/>
        </w:rPr>
        <w:t>等。</w:t>
      </w:r>
    </w:p>
    <w:p w14:paraId="734D559B" w14:textId="6CE2BCA5" w:rsidR="00602EE1" w:rsidRPr="00EE3251" w:rsidRDefault="00D518DA" w:rsidP="002D5ED4">
      <w:pPr>
        <w:pStyle w:val="affc"/>
        <w:numPr>
          <w:ilvl w:val="0"/>
          <w:numId w:val="34"/>
        </w:numPr>
        <w:tabs>
          <w:tab w:val="left" w:pos="480"/>
        </w:tabs>
        <w:kinsoku w:val="0"/>
        <w:snapToGrid w:val="0"/>
        <w:spacing w:beforeLines="25" w:before="60" w:afterLines="25" w:after="60"/>
        <w:ind w:leftChars="203"/>
        <w:jc w:val="both"/>
        <w:rPr>
          <w:rFonts w:ascii="Times New Roman"/>
          <w:color w:val="000000"/>
        </w:rPr>
      </w:pPr>
      <w:r w:rsidRPr="00EE3251">
        <w:rPr>
          <w:rFonts w:ascii="Times New Roman"/>
          <w:color w:val="000000"/>
          <w:sz w:val="24"/>
        </w:rPr>
        <w:t>使用</w:t>
      </w:r>
      <w:r w:rsidRPr="00EE3251">
        <w:rPr>
          <w:rFonts w:ascii="Times New Roman"/>
          <w:color w:val="000000"/>
          <w:sz w:val="24"/>
        </w:rPr>
        <w:t xml:space="preserve">RRAM </w:t>
      </w:r>
      <w:r w:rsidRPr="00EE3251">
        <w:rPr>
          <w:rFonts w:ascii="Times New Roman"/>
          <w:color w:val="000000"/>
          <w:sz w:val="24"/>
        </w:rPr>
        <w:t>或</w:t>
      </w:r>
      <w:r w:rsidR="00880DE8">
        <w:rPr>
          <w:rFonts w:ascii="Times New Roman" w:hint="eastAsia"/>
          <w:color w:val="000000"/>
          <w:sz w:val="24"/>
        </w:rPr>
        <w:t>F</w:t>
      </w:r>
      <w:r w:rsidRPr="00EE3251">
        <w:rPr>
          <w:rFonts w:ascii="Times New Roman"/>
          <w:color w:val="000000"/>
          <w:sz w:val="24"/>
        </w:rPr>
        <w:t>lash</w:t>
      </w:r>
      <w:r w:rsidRPr="00EE3251">
        <w:rPr>
          <w:rFonts w:ascii="Times New Roman"/>
          <w:color w:val="000000"/>
          <w:sz w:val="24"/>
        </w:rPr>
        <w:t>進行記憶體內的類比運算，以加速乘積累加運算，然而也無法徹底解決資料存取問題。目前這類技術尚在萌芽階段，無法從事商業量產。</w:t>
      </w:r>
      <w:r w:rsidR="00425451" w:rsidRPr="00EE3251">
        <w:rPr>
          <w:rFonts w:ascii="Times New Roman"/>
          <w:color w:val="000000"/>
          <w:sz w:val="24"/>
        </w:rPr>
        <w:t>代表廠商是</w:t>
      </w:r>
      <w:r w:rsidR="00425451" w:rsidRPr="00EE3251">
        <w:rPr>
          <w:rFonts w:ascii="Times New Roman"/>
          <w:color w:val="000000"/>
          <w:sz w:val="24"/>
        </w:rPr>
        <w:t xml:space="preserve"> Mythic.</w:t>
      </w:r>
    </w:p>
    <w:p w14:paraId="63226BF4" w14:textId="316885F1" w:rsidR="00D518DA" w:rsidRPr="00EE3251" w:rsidRDefault="00D518DA" w:rsidP="002D5ED4">
      <w:pPr>
        <w:pStyle w:val="affc"/>
        <w:numPr>
          <w:ilvl w:val="0"/>
          <w:numId w:val="34"/>
        </w:numPr>
        <w:tabs>
          <w:tab w:val="left" w:pos="480"/>
        </w:tabs>
        <w:kinsoku w:val="0"/>
        <w:snapToGrid w:val="0"/>
        <w:spacing w:beforeLines="25" w:before="60" w:afterLines="25" w:after="60"/>
        <w:ind w:leftChars="203"/>
        <w:jc w:val="both"/>
        <w:rPr>
          <w:rFonts w:ascii="Times New Roman"/>
          <w:color w:val="000000"/>
        </w:rPr>
      </w:pPr>
      <w:r w:rsidRPr="00EE3251">
        <w:rPr>
          <w:rFonts w:ascii="Times New Roman"/>
          <w:color w:val="000000"/>
          <w:sz w:val="24"/>
        </w:rPr>
        <w:t>將記憶體與邏輯晶片異質</w:t>
      </w:r>
      <w:r w:rsidR="003106F3" w:rsidRPr="00EE3251">
        <w:rPr>
          <w:rFonts w:ascii="Times New Roman"/>
          <w:color w:val="000000"/>
          <w:sz w:val="24"/>
        </w:rPr>
        <w:t>整合，其中</w:t>
      </w:r>
      <w:r w:rsidRPr="00EE3251">
        <w:rPr>
          <w:rFonts w:ascii="Times New Roman"/>
          <w:color w:val="000000"/>
          <w:sz w:val="24"/>
        </w:rPr>
        <w:t>最有效的方式是</w:t>
      </w:r>
      <w:r w:rsidRPr="00EE3251">
        <w:rPr>
          <w:rFonts w:ascii="Times New Roman"/>
          <w:color w:val="000000"/>
          <w:sz w:val="24"/>
        </w:rPr>
        <w:t xml:space="preserve"> wafer on wafer 3D stack</w:t>
      </w:r>
      <w:r w:rsidRPr="00EE3251">
        <w:rPr>
          <w:rFonts w:ascii="Times New Roman"/>
          <w:color w:val="000000"/>
          <w:sz w:val="24"/>
        </w:rPr>
        <w:t>。這個方法可以有效提供記憶體頻寬並降低功耗。</w:t>
      </w:r>
      <w:r w:rsidR="00425451" w:rsidRPr="00EE3251">
        <w:rPr>
          <w:rFonts w:ascii="Times New Roman"/>
          <w:color w:val="000000"/>
          <w:sz w:val="24"/>
        </w:rPr>
        <w:t>然而這個方法的限制是邏輯與記憶體晶片必須同樣尺寸，易造成浪費。而且堆疊的技術與良率的掌握，還需要很大的努力。本公司與相關企業</w:t>
      </w:r>
      <w:r w:rsidR="003106F3" w:rsidRPr="00EE3251">
        <w:rPr>
          <w:rFonts w:ascii="Times New Roman"/>
          <w:color w:val="000000"/>
          <w:sz w:val="24"/>
        </w:rPr>
        <w:t>愛普科技，有從事相關的研發。</w:t>
      </w:r>
    </w:p>
    <w:p w14:paraId="640A3330" w14:textId="77777777" w:rsidR="00425451" w:rsidRPr="00EE3251" w:rsidRDefault="00425451" w:rsidP="00C4521B">
      <w:pPr>
        <w:tabs>
          <w:tab w:val="left" w:pos="480"/>
        </w:tabs>
        <w:kinsoku w:val="0"/>
        <w:snapToGrid w:val="0"/>
        <w:spacing w:beforeLines="25" w:before="60" w:afterLines="25" w:after="60" w:line="240" w:lineRule="auto"/>
        <w:ind w:leftChars="203" w:left="487"/>
        <w:jc w:val="both"/>
        <w:rPr>
          <w:spacing w:val="10"/>
          <w:shd w:val="clear" w:color="auto" w:fill="FFFFFF"/>
        </w:rPr>
      </w:pPr>
    </w:p>
    <w:p w14:paraId="07406626" w14:textId="00507E6F" w:rsidR="003106F3" w:rsidRPr="00EE3251" w:rsidRDefault="00E67169" w:rsidP="00C4521B">
      <w:pPr>
        <w:tabs>
          <w:tab w:val="left" w:pos="480"/>
        </w:tabs>
        <w:kinsoku w:val="0"/>
        <w:snapToGrid w:val="0"/>
        <w:spacing w:beforeLines="25" w:before="60" w:afterLines="25" w:after="60" w:line="240" w:lineRule="auto"/>
        <w:ind w:leftChars="203" w:left="487"/>
        <w:jc w:val="both"/>
        <w:rPr>
          <w:spacing w:val="10"/>
          <w:shd w:val="clear" w:color="auto" w:fill="FFFFFF"/>
        </w:rPr>
      </w:pPr>
      <w:r>
        <w:rPr>
          <w:rFonts w:hint="eastAsia"/>
          <w:spacing w:val="10"/>
          <w:shd w:val="clear" w:color="auto" w:fill="FFFFFF"/>
        </w:rPr>
        <w:t xml:space="preserve">    </w:t>
      </w:r>
      <w:r w:rsidR="00AB6CE9" w:rsidRPr="00EE3251">
        <w:rPr>
          <w:spacing w:val="10"/>
          <w:shd w:val="clear" w:color="auto" w:fill="FFFFFF"/>
        </w:rPr>
        <w:t>本計畫</w:t>
      </w:r>
      <w:r w:rsidR="00425451" w:rsidRPr="00EE3251">
        <w:rPr>
          <w:spacing w:val="10"/>
          <w:shd w:val="clear" w:color="auto" w:fill="FFFFFF"/>
        </w:rPr>
        <w:t>係</w:t>
      </w:r>
      <w:r w:rsidR="00AB6CE9" w:rsidRPr="00EE3251">
        <w:rPr>
          <w:spacing w:val="10"/>
          <w:shd w:val="clear" w:color="auto" w:fill="FFFFFF"/>
        </w:rPr>
        <w:t>以突破記憶體存取的疆界為基礎，開發整合邏輯核心處理器與</w:t>
      </w:r>
      <w:r w:rsidR="00AB6CE9" w:rsidRPr="00EE3251">
        <w:rPr>
          <w:spacing w:val="10"/>
          <w:shd w:val="clear" w:color="auto" w:fill="FFFFFF"/>
        </w:rPr>
        <w:t xml:space="preserve">DRAM </w:t>
      </w:r>
      <w:r w:rsidR="00425451" w:rsidRPr="00EE3251">
        <w:rPr>
          <w:spacing w:val="10"/>
          <w:shd w:val="clear" w:color="auto" w:fill="FFFFFF"/>
        </w:rPr>
        <w:t>製程</w:t>
      </w:r>
      <w:r w:rsidR="00AB6CE9" w:rsidRPr="00EE3251">
        <w:rPr>
          <w:spacing w:val="10"/>
          <w:shd w:val="clear" w:color="auto" w:fill="FFFFFF"/>
        </w:rPr>
        <w:t>於一體之</w:t>
      </w:r>
      <w:r w:rsidR="00AB6CE9" w:rsidRPr="00EE3251">
        <w:rPr>
          <w:shd w:val="clear" w:color="auto" w:fill="FFFFFF"/>
        </w:rPr>
        <w:t xml:space="preserve">AIM </w:t>
      </w:r>
      <w:r w:rsidR="00AB6CE9" w:rsidRPr="00EE3251">
        <w:rPr>
          <w:shd w:val="clear" w:color="auto" w:fill="FFFFFF"/>
        </w:rPr>
        <w:t>晶圓製造創新服務平台，並以先進駕駛輔助系統</w:t>
      </w:r>
      <w:r w:rsidR="00F747AE" w:rsidRPr="00EE3251">
        <w:rPr>
          <w:shd w:val="clear" w:color="auto" w:fill="FFFFFF"/>
        </w:rPr>
        <w:t xml:space="preserve"> </w:t>
      </w:r>
      <w:r w:rsidR="00AB6CE9" w:rsidRPr="00EE3251">
        <w:rPr>
          <w:shd w:val="clear" w:color="auto" w:fill="FFFFFF"/>
        </w:rPr>
        <w:t>(ADAS)</w:t>
      </w:r>
      <w:r w:rsidR="00F747AE" w:rsidRPr="00EE3251">
        <w:rPr>
          <w:shd w:val="clear" w:color="auto" w:fill="FFFFFF"/>
        </w:rPr>
        <w:t xml:space="preserve"> </w:t>
      </w:r>
      <w:r w:rsidR="00AB6CE9" w:rsidRPr="00EE3251">
        <w:rPr>
          <w:shd w:val="clear" w:color="auto" w:fill="FFFFFF"/>
        </w:rPr>
        <w:t>為應用載具，提供自駕車場域</w:t>
      </w:r>
      <w:r w:rsidR="00AB6CE9" w:rsidRPr="00EE3251">
        <w:rPr>
          <w:spacing w:val="10"/>
          <w:shd w:val="clear" w:color="auto" w:fill="FFFFFF"/>
        </w:rPr>
        <w:t>即時性高速之辨識能力</w:t>
      </w:r>
      <w:r w:rsidR="00425451" w:rsidRPr="00EE3251">
        <w:rPr>
          <w:spacing w:val="10"/>
          <w:shd w:val="clear" w:color="auto" w:fill="FFFFFF"/>
        </w:rPr>
        <w:t>。本計畫的優勢在於整合已經成熟的</w:t>
      </w:r>
      <w:r w:rsidR="00425451" w:rsidRPr="00EE3251">
        <w:rPr>
          <w:spacing w:val="10"/>
          <w:shd w:val="clear" w:color="auto" w:fill="FFFFFF"/>
        </w:rPr>
        <w:t xml:space="preserve">DRAM </w:t>
      </w:r>
      <w:r w:rsidR="00425451" w:rsidRPr="00EE3251">
        <w:rPr>
          <w:spacing w:val="10"/>
          <w:shd w:val="clear" w:color="auto" w:fill="FFFFFF"/>
        </w:rPr>
        <w:t>與邏輯製程技術，加以優化改善，能夠立即有效解決</w:t>
      </w:r>
      <w:r w:rsidR="00425451" w:rsidRPr="00EE3251">
        <w:rPr>
          <w:spacing w:val="10"/>
          <w:shd w:val="clear" w:color="auto" w:fill="FFFFFF"/>
        </w:rPr>
        <w:t xml:space="preserve">AI </w:t>
      </w:r>
      <w:r w:rsidR="00425451" w:rsidRPr="00EE3251">
        <w:rPr>
          <w:spacing w:val="10"/>
          <w:shd w:val="clear" w:color="auto" w:fill="FFFFFF"/>
        </w:rPr>
        <w:t>晶片的效能與功耗問題，</w:t>
      </w:r>
      <w:r w:rsidR="003106F3" w:rsidRPr="00EE3251">
        <w:rPr>
          <w:spacing w:val="10"/>
          <w:shd w:val="clear" w:color="auto" w:fill="FFFFFF"/>
        </w:rPr>
        <w:t>提供最佳性價比的製程解決方案。</w:t>
      </w:r>
    </w:p>
    <w:p w14:paraId="02E47FDC" w14:textId="77777777" w:rsidR="003106F3" w:rsidRPr="00EE3251" w:rsidRDefault="003106F3" w:rsidP="00C4521B">
      <w:pPr>
        <w:tabs>
          <w:tab w:val="left" w:pos="480"/>
        </w:tabs>
        <w:kinsoku w:val="0"/>
        <w:snapToGrid w:val="0"/>
        <w:spacing w:beforeLines="25" w:before="60" w:afterLines="25" w:after="60" w:line="240" w:lineRule="auto"/>
        <w:ind w:leftChars="203" w:left="487"/>
        <w:jc w:val="both"/>
        <w:rPr>
          <w:spacing w:val="10"/>
          <w:shd w:val="clear" w:color="auto" w:fill="FFFFFF"/>
        </w:rPr>
      </w:pPr>
    </w:p>
    <w:p w14:paraId="331A14E7" w14:textId="20D7C8E2" w:rsidR="00F747AE" w:rsidRPr="00EE3251" w:rsidRDefault="003106F3" w:rsidP="00C4521B">
      <w:pPr>
        <w:tabs>
          <w:tab w:val="left" w:pos="480"/>
        </w:tabs>
        <w:kinsoku w:val="0"/>
        <w:snapToGrid w:val="0"/>
        <w:spacing w:beforeLines="25" w:before="60" w:afterLines="25" w:after="60" w:line="240" w:lineRule="auto"/>
        <w:ind w:leftChars="203" w:left="487"/>
        <w:jc w:val="both"/>
        <w:rPr>
          <w:spacing w:val="10"/>
          <w:shd w:val="clear" w:color="auto" w:fill="FFFFFF"/>
        </w:rPr>
      </w:pPr>
      <w:r w:rsidRPr="00EE3251">
        <w:rPr>
          <w:spacing w:val="10"/>
          <w:shd w:val="clear" w:color="auto" w:fill="FFFFFF"/>
        </w:rPr>
        <w:t>本計畫研發團隊競爭優勢如下：</w:t>
      </w:r>
    </w:p>
    <w:p w14:paraId="45A671AF" w14:textId="623FF886" w:rsidR="008B3EFF" w:rsidRPr="00A10D25" w:rsidRDefault="00A10D25" w:rsidP="00A10D25">
      <w:pPr>
        <w:kinsoku w:val="0"/>
        <w:snapToGrid w:val="0"/>
        <w:spacing w:beforeLines="25" w:before="60" w:afterLines="25" w:after="60"/>
        <w:ind w:leftChars="236" w:left="566"/>
        <w:jc w:val="both"/>
        <w:rPr>
          <w:bCs/>
          <w:snapToGrid w:val="0"/>
        </w:rPr>
      </w:pPr>
      <w:r w:rsidRPr="00A10D25">
        <w:rPr>
          <w:rFonts w:hint="eastAsia"/>
          <w:bCs/>
          <w:snapToGrid w:val="0"/>
        </w:rPr>
        <w:t>5.1</w:t>
      </w:r>
      <w:r w:rsidR="007456FE">
        <w:rPr>
          <w:rFonts w:hint="eastAsia"/>
          <w:bCs/>
          <w:snapToGrid w:val="0"/>
        </w:rPr>
        <w:t>力</w:t>
      </w:r>
      <w:r w:rsidR="00410D90" w:rsidRPr="00A10D25">
        <w:rPr>
          <w:bCs/>
          <w:snapToGrid w:val="0"/>
        </w:rPr>
        <w:t>積電</w:t>
      </w:r>
      <w:r w:rsidR="001F40A2" w:rsidRPr="00A10D25">
        <w:rPr>
          <w:bCs/>
          <w:snapToGrid w:val="0"/>
        </w:rPr>
        <w:t>唯一提供</w:t>
      </w:r>
      <w:r w:rsidR="001F40A2" w:rsidRPr="00A10D25">
        <w:rPr>
          <w:bCs/>
          <w:snapToGrid w:val="0"/>
        </w:rPr>
        <w:t xml:space="preserve">DRAM </w:t>
      </w:r>
      <w:r w:rsidR="001F40A2" w:rsidRPr="00A10D25">
        <w:rPr>
          <w:bCs/>
          <w:snapToGrid w:val="0"/>
        </w:rPr>
        <w:t>與邏輯製程技術的代工服務公司</w:t>
      </w:r>
    </w:p>
    <w:p w14:paraId="753E3396" w14:textId="11BB77AC" w:rsidR="008B3EFF" w:rsidRPr="00EE3251" w:rsidRDefault="008B3EFF" w:rsidP="008B3EFF">
      <w:pPr>
        <w:tabs>
          <w:tab w:val="left" w:pos="480"/>
        </w:tabs>
        <w:kinsoku w:val="0"/>
        <w:snapToGrid w:val="0"/>
        <w:spacing w:beforeLines="25" w:before="60" w:afterLines="25" w:after="60" w:line="240" w:lineRule="auto"/>
        <w:ind w:leftChars="354" w:left="850"/>
        <w:jc w:val="both"/>
        <w:rPr>
          <w:bCs/>
        </w:rPr>
      </w:pPr>
      <w:r w:rsidRPr="008B3EFF">
        <w:rPr>
          <w:shd w:val="clear" w:color="auto" w:fill="FFFFFF"/>
        </w:rPr>
        <w:t>力積電在記憶體產品研發與邏輯製程研發已深耕多年，是唯一提供</w:t>
      </w:r>
      <w:r w:rsidRPr="008B3EFF">
        <w:rPr>
          <w:shd w:val="clear" w:color="auto" w:fill="FFFFFF"/>
        </w:rPr>
        <w:t xml:space="preserve">DRAM </w:t>
      </w:r>
      <w:r w:rsidRPr="008B3EFF">
        <w:rPr>
          <w:shd w:val="clear" w:color="auto" w:fill="FFFFFF"/>
        </w:rPr>
        <w:t>與邏輯製程技術的代工服務公司。</w:t>
      </w:r>
      <w:r w:rsidR="00410D90" w:rsidRPr="008B3EFF">
        <w:rPr>
          <w:shd w:val="clear" w:color="auto" w:fill="FFFFFF"/>
        </w:rPr>
        <w:t>力積電</w:t>
      </w:r>
      <w:r w:rsidR="00DD2681" w:rsidRPr="008B3EFF">
        <w:rPr>
          <w:shd w:val="clear" w:color="auto" w:fill="FFFFFF"/>
        </w:rPr>
        <w:t>結合旗下</w:t>
      </w:r>
      <w:r w:rsidR="00410D90" w:rsidRPr="008B3EFF">
        <w:rPr>
          <w:shd w:val="clear" w:color="auto" w:fill="FFFFFF"/>
        </w:rPr>
        <w:t>MaxRAM</w:t>
      </w:r>
      <w:r w:rsidR="00410D90" w:rsidRPr="008B3EFF">
        <w:rPr>
          <w:shd w:val="clear" w:color="auto" w:fill="FFFFFF"/>
        </w:rPr>
        <w:t>、</w:t>
      </w:r>
      <w:r w:rsidR="00DD2681" w:rsidRPr="008B3EFF">
        <w:rPr>
          <w:shd w:val="clear" w:color="auto" w:fill="FFFFFF"/>
        </w:rPr>
        <w:t>愛普科技、智成電子和智慧記憶科技等之技術能量，從事</w:t>
      </w:r>
      <w:r w:rsidR="00DD2681" w:rsidRPr="008B3EFF">
        <w:rPr>
          <w:shd w:val="clear" w:color="auto" w:fill="FFFFFF"/>
        </w:rPr>
        <w:t>AIM</w:t>
      </w:r>
      <w:r w:rsidR="00DD2681" w:rsidRPr="008B3EFF">
        <w:rPr>
          <w:shd w:val="clear" w:color="auto" w:fill="FFFFFF"/>
        </w:rPr>
        <w:t>技術平台開發</w:t>
      </w:r>
      <w:r w:rsidR="00410D90" w:rsidRPr="008B3EFF">
        <w:rPr>
          <w:shd w:val="clear" w:color="auto" w:fill="FFFFFF"/>
        </w:rPr>
        <w:t>。</w:t>
      </w:r>
      <w:r w:rsidR="00DD2681" w:rsidRPr="008B3EFF">
        <w:rPr>
          <w:shd w:val="clear" w:color="auto" w:fill="FFFFFF"/>
        </w:rPr>
        <w:t>即利用</w:t>
      </w:r>
      <w:r w:rsidRPr="008B3EFF">
        <w:rPr>
          <w:shd w:val="clear" w:color="auto" w:fill="FFFFFF"/>
        </w:rPr>
        <w:t>力積電</w:t>
      </w:r>
      <w:r w:rsidR="00DD2681" w:rsidRPr="008B3EFF">
        <w:rPr>
          <w:shd w:val="clear" w:color="auto" w:fill="FFFFFF"/>
        </w:rPr>
        <w:t>在動態隨機存取記憶體</w:t>
      </w:r>
      <w:r w:rsidR="00DD2681" w:rsidRPr="008B3EFF">
        <w:rPr>
          <w:shd w:val="clear" w:color="auto" w:fill="FFFFFF"/>
        </w:rPr>
        <w:t xml:space="preserve"> (DRAM) </w:t>
      </w:r>
      <w:r w:rsidR="00DD2681" w:rsidRPr="008B3EFF">
        <w:rPr>
          <w:shd w:val="clear" w:color="auto" w:fill="FFFFFF"/>
        </w:rPr>
        <w:t>技術研發的優勢，在既有</w:t>
      </w:r>
      <w:r w:rsidR="003106F3" w:rsidRPr="008B3EFF">
        <w:rPr>
          <w:shd w:val="clear" w:color="auto" w:fill="FFFFFF"/>
        </w:rPr>
        <w:t>的</w:t>
      </w:r>
      <w:r w:rsidR="00DD2681" w:rsidRPr="008B3EFF">
        <w:rPr>
          <w:shd w:val="clear" w:color="auto" w:fill="FFFFFF"/>
        </w:rPr>
        <w:t xml:space="preserve"> DRAM </w:t>
      </w:r>
      <w:r w:rsidR="00DD2681" w:rsidRPr="008B3EFF">
        <w:rPr>
          <w:shd w:val="clear" w:color="auto" w:fill="FFFFFF"/>
        </w:rPr>
        <w:t>製程上，</w:t>
      </w:r>
      <w:r w:rsidR="003106F3" w:rsidRPr="008B3EFF">
        <w:rPr>
          <w:shd w:val="clear" w:color="auto" w:fill="FFFFFF"/>
        </w:rPr>
        <w:t>加</w:t>
      </w:r>
      <w:r w:rsidR="00DD2681" w:rsidRPr="008B3EFF">
        <w:rPr>
          <w:shd w:val="clear" w:color="auto" w:fill="FFFFFF"/>
        </w:rPr>
        <w:t>入邏輯電路來設計製作</w:t>
      </w:r>
      <w:r w:rsidR="00DD2681" w:rsidRPr="008B3EFF">
        <w:rPr>
          <w:shd w:val="clear" w:color="auto" w:fill="FFFFFF"/>
        </w:rPr>
        <w:t xml:space="preserve"> AI </w:t>
      </w:r>
      <w:r w:rsidR="00DD2681" w:rsidRPr="008B3EFF">
        <w:rPr>
          <w:shd w:val="clear" w:color="auto" w:fill="FFFFFF"/>
        </w:rPr>
        <w:t>運算單元，以解決</w:t>
      </w:r>
      <w:r w:rsidR="00DD2681" w:rsidRPr="008B3EFF">
        <w:rPr>
          <w:shd w:val="clear" w:color="auto" w:fill="FFFFFF"/>
        </w:rPr>
        <w:t>AI</w:t>
      </w:r>
      <w:r w:rsidR="00DD2681" w:rsidRPr="008B3EFF">
        <w:rPr>
          <w:shd w:val="clear" w:color="auto" w:fill="FFFFFF"/>
        </w:rPr>
        <w:t>運算晶片大量資料</w:t>
      </w:r>
      <w:r w:rsidR="00410D90" w:rsidRPr="008B3EFF">
        <w:rPr>
          <w:shd w:val="clear" w:color="auto" w:fill="FFFFFF"/>
        </w:rPr>
        <w:t>搬移</w:t>
      </w:r>
      <w:r w:rsidR="00DD2681" w:rsidRPr="008B3EFF">
        <w:rPr>
          <w:shd w:val="clear" w:color="auto" w:fill="FFFFFF"/>
        </w:rPr>
        <w:t>問題</w:t>
      </w:r>
      <w:r w:rsidR="001F40A2" w:rsidRPr="008B3EFF">
        <w:rPr>
          <w:shd w:val="clear" w:color="auto" w:fill="FFFFFF"/>
        </w:rPr>
        <w:t>，提升</w:t>
      </w:r>
      <w:r w:rsidR="001F40A2" w:rsidRPr="008B3EFF">
        <w:rPr>
          <w:shd w:val="clear" w:color="auto" w:fill="FFFFFF"/>
        </w:rPr>
        <w:t>AI</w:t>
      </w:r>
      <w:r w:rsidR="001F40A2" w:rsidRPr="008B3EFF">
        <w:rPr>
          <w:shd w:val="clear" w:color="auto" w:fill="FFFFFF"/>
        </w:rPr>
        <w:t>晶片</w:t>
      </w:r>
      <w:r w:rsidR="001F40A2" w:rsidRPr="008B3EFF">
        <w:rPr>
          <w:shd w:val="clear" w:color="auto" w:fill="FFFFFF"/>
        </w:rPr>
        <w:t>20</w:t>
      </w:r>
      <w:r w:rsidR="001F40A2" w:rsidRPr="008B3EFF">
        <w:rPr>
          <w:shd w:val="clear" w:color="auto" w:fill="FFFFFF"/>
        </w:rPr>
        <w:t>倍運算效能及</w:t>
      </w:r>
      <w:r w:rsidR="001F40A2" w:rsidRPr="008B3EFF">
        <w:rPr>
          <w:shd w:val="clear" w:color="auto" w:fill="FFFFFF"/>
        </w:rPr>
        <w:t>10</w:t>
      </w:r>
      <w:r w:rsidR="001F40A2" w:rsidRPr="008B3EFF">
        <w:rPr>
          <w:shd w:val="clear" w:color="auto" w:fill="FFFFFF"/>
        </w:rPr>
        <w:t>倍節能效率</w:t>
      </w:r>
      <w:r w:rsidR="003106F3" w:rsidRPr="008B3EFF">
        <w:rPr>
          <w:shd w:val="clear" w:color="auto" w:fill="FFFFFF"/>
        </w:rPr>
        <w:t>。</w:t>
      </w:r>
    </w:p>
    <w:p w14:paraId="27DDF90E" w14:textId="6E4E0750" w:rsidR="001F40A2" w:rsidRPr="00EE3251" w:rsidRDefault="001F40A2" w:rsidP="008B3EFF">
      <w:pPr>
        <w:pStyle w:val="affc"/>
        <w:kinsoku w:val="0"/>
        <w:snapToGrid w:val="0"/>
        <w:spacing w:beforeLines="25" w:before="60" w:afterLines="25" w:after="60"/>
        <w:ind w:leftChars="0" w:left="986"/>
        <w:jc w:val="both"/>
        <w:rPr>
          <w:shd w:val="clear" w:color="auto" w:fill="FFFFFF"/>
        </w:rPr>
      </w:pPr>
    </w:p>
    <w:p w14:paraId="42912313" w14:textId="560CBB1B" w:rsidR="00954F2E" w:rsidRPr="00EE3251" w:rsidRDefault="00954F2E" w:rsidP="00A10D25">
      <w:pPr>
        <w:kinsoku w:val="0"/>
        <w:snapToGrid w:val="0"/>
        <w:spacing w:beforeLines="25" w:before="60" w:afterLines="25" w:after="60" w:line="240" w:lineRule="auto"/>
        <w:ind w:leftChars="236" w:left="566"/>
        <w:jc w:val="both"/>
        <w:rPr>
          <w:bCs/>
          <w:snapToGrid w:val="0"/>
        </w:rPr>
      </w:pPr>
      <w:bookmarkStart w:id="453" w:name="_Hlk30595362"/>
      <w:r w:rsidRPr="00EE3251">
        <w:rPr>
          <w:bCs/>
          <w:snapToGrid w:val="0"/>
        </w:rPr>
        <w:t>5.2</w:t>
      </w:r>
      <w:r w:rsidRPr="00EE3251">
        <w:rPr>
          <w:bCs/>
          <w:snapToGrid w:val="0"/>
        </w:rPr>
        <w:t>計畫參與公司</w:t>
      </w:r>
      <w:r w:rsidR="00F038C7" w:rsidRPr="00EE3251">
        <w:rPr>
          <w:bCs/>
          <w:snapToGrid w:val="0"/>
        </w:rPr>
        <w:t>、學界及</w:t>
      </w:r>
      <w:r w:rsidRPr="00EE3251">
        <w:rPr>
          <w:bCs/>
          <w:snapToGrid w:val="0"/>
        </w:rPr>
        <w:t>法人</w:t>
      </w:r>
      <w:r w:rsidRPr="00EE3251">
        <w:rPr>
          <w:bCs/>
        </w:rPr>
        <w:t>擁有堅強技術研發團隊</w:t>
      </w:r>
    </w:p>
    <w:p w14:paraId="4D116450" w14:textId="401622AA" w:rsidR="00954F2E" w:rsidRPr="00EE3251" w:rsidRDefault="00954F2E" w:rsidP="00C4521B">
      <w:pPr>
        <w:tabs>
          <w:tab w:val="left" w:pos="480"/>
        </w:tabs>
        <w:kinsoku w:val="0"/>
        <w:snapToGrid w:val="0"/>
        <w:spacing w:beforeLines="25" w:before="60" w:afterLines="25" w:after="60" w:line="240" w:lineRule="auto"/>
        <w:ind w:leftChars="354" w:left="850"/>
        <w:jc w:val="both"/>
        <w:rPr>
          <w:bCs/>
        </w:rPr>
      </w:pPr>
      <w:r w:rsidRPr="00EE3251">
        <w:rPr>
          <w:bCs/>
        </w:rPr>
        <w:t>本計畫規劃結合</w:t>
      </w:r>
      <w:r w:rsidR="0099435A" w:rsidRPr="00EE3251">
        <w:t>先進車系統公司之</w:t>
      </w:r>
      <w:r w:rsidR="0099435A" w:rsidRPr="00EE3251">
        <w:t>ADAS</w:t>
      </w:r>
      <w:r w:rsidR="0099435A" w:rsidRPr="00EE3251">
        <w:t>技術</w:t>
      </w:r>
      <w:r w:rsidR="0099435A" w:rsidRPr="00EE3251">
        <w:rPr>
          <w:bCs/>
        </w:rPr>
        <w:t>、</w:t>
      </w:r>
      <w:r w:rsidR="00A10D25">
        <w:rPr>
          <w:rFonts w:hint="eastAsia"/>
          <w:bCs/>
        </w:rPr>
        <w:t>博智智能科技之穿戴式</w:t>
      </w:r>
      <w:r w:rsidR="00A10D25">
        <w:rPr>
          <w:rFonts w:hint="eastAsia"/>
          <w:bCs/>
        </w:rPr>
        <w:t>AI</w:t>
      </w:r>
      <w:r w:rsidR="00A10D25">
        <w:rPr>
          <w:rFonts w:hint="eastAsia"/>
          <w:bCs/>
        </w:rPr>
        <w:t>行動影像技術、</w:t>
      </w:r>
      <w:r w:rsidR="0099435A" w:rsidRPr="00EE3251">
        <w:rPr>
          <w:bCs/>
        </w:rPr>
        <w:t>清華大學資工系</w:t>
      </w:r>
      <w:r w:rsidR="00F038C7" w:rsidRPr="00EE3251">
        <w:rPr>
          <w:bCs/>
        </w:rPr>
        <w:t>/</w:t>
      </w:r>
      <w:r w:rsidR="00F038C7" w:rsidRPr="00EE3251">
        <w:t>創鑫智慧股份有限公司</w:t>
      </w:r>
      <w:r w:rsidR="00F038C7" w:rsidRPr="00EE3251">
        <w:rPr>
          <w:bCs/>
        </w:rPr>
        <w:t>之</w:t>
      </w:r>
      <w:r w:rsidR="0099435A" w:rsidRPr="00EE3251">
        <w:rPr>
          <w:bCs/>
        </w:rPr>
        <w:t>AI</w:t>
      </w:r>
      <w:r w:rsidR="0099435A" w:rsidRPr="00EE3251">
        <w:rPr>
          <w:bCs/>
        </w:rPr>
        <w:t>視訊語意分割技術</w:t>
      </w:r>
      <w:r w:rsidRPr="00EE3251">
        <w:rPr>
          <w:bCs/>
        </w:rPr>
        <w:t>及工研院資通所嵌入式系統與晶片設計組之</w:t>
      </w:r>
      <w:r w:rsidRPr="00EE3251">
        <w:rPr>
          <w:bCs/>
        </w:rPr>
        <w:t xml:space="preserve"> AI </w:t>
      </w:r>
      <w:r w:rsidRPr="00EE3251">
        <w:rPr>
          <w:bCs/>
        </w:rPr>
        <w:t>軟體技術，</w:t>
      </w:r>
      <w:r w:rsidRPr="00EE3251">
        <w:rPr>
          <w:bCs/>
          <w:snapToGrid w:val="0"/>
        </w:rPr>
        <w:t>開發</w:t>
      </w:r>
      <w:r w:rsidR="0099435A" w:rsidRPr="00EE3251">
        <w:rPr>
          <w:bCs/>
          <w:snapToGrid w:val="0"/>
        </w:rPr>
        <w:t>AIM SoC</w:t>
      </w:r>
      <w:r w:rsidR="0099435A" w:rsidRPr="00EE3251">
        <w:rPr>
          <w:bCs/>
          <w:snapToGrid w:val="0"/>
        </w:rPr>
        <w:t>設計平台</w:t>
      </w:r>
      <w:r w:rsidRPr="00EE3251">
        <w:rPr>
          <w:bCs/>
          <w:snapToGrid w:val="0"/>
        </w:rPr>
        <w:t>，相關研發團隊簡述如下</w:t>
      </w:r>
      <w:r w:rsidR="00A322DD" w:rsidRPr="00EE3251">
        <w:rPr>
          <w:snapToGrid w:val="0"/>
          <w:color w:val="000000" w:themeColor="text1"/>
        </w:rPr>
        <w:t>，</w:t>
      </w:r>
    </w:p>
    <w:p w14:paraId="4EFC7DEE" w14:textId="5E14259A" w:rsidR="00AF7D5A" w:rsidRPr="00EE3251" w:rsidRDefault="00F038C7" w:rsidP="002D5ED4">
      <w:pPr>
        <w:pStyle w:val="affc"/>
        <w:widowControl/>
        <w:numPr>
          <w:ilvl w:val="0"/>
          <w:numId w:val="20"/>
        </w:numPr>
        <w:tabs>
          <w:tab w:val="left" w:pos="480"/>
        </w:tabs>
        <w:kinsoku w:val="0"/>
        <w:adjustRightInd w:val="0"/>
        <w:snapToGrid w:val="0"/>
        <w:spacing w:beforeLines="25" w:before="60" w:afterLines="25" w:after="60"/>
        <w:ind w:leftChars="296" w:left="1190"/>
        <w:jc w:val="both"/>
        <w:rPr>
          <w:rFonts w:ascii="Times New Roman"/>
          <w:snapToGrid w:val="0"/>
          <w:color w:val="0070C0"/>
          <w:sz w:val="24"/>
        </w:rPr>
      </w:pPr>
      <w:r w:rsidRPr="00EE3251">
        <w:rPr>
          <w:rFonts w:ascii="Times New Roman"/>
          <w:sz w:val="24"/>
        </w:rPr>
        <w:t>創鑫智慧股份有限公司</w:t>
      </w:r>
    </w:p>
    <w:p w14:paraId="4777E129" w14:textId="1155592E" w:rsidR="00AF7D5A" w:rsidRPr="00EE3251" w:rsidRDefault="00E67169" w:rsidP="00C4521B">
      <w:pPr>
        <w:pStyle w:val="affc"/>
        <w:widowControl/>
        <w:tabs>
          <w:tab w:val="left" w:pos="480"/>
        </w:tabs>
        <w:kinsoku w:val="0"/>
        <w:adjustRightInd w:val="0"/>
        <w:snapToGrid w:val="0"/>
        <w:spacing w:beforeLines="25" w:before="60" w:afterLines="25" w:after="60"/>
        <w:ind w:leftChars="0" w:left="1190"/>
        <w:jc w:val="both"/>
        <w:rPr>
          <w:rFonts w:ascii="Times New Roman"/>
          <w:snapToGrid w:val="0"/>
          <w:color w:val="000000" w:themeColor="text1"/>
          <w:sz w:val="24"/>
        </w:rPr>
      </w:pPr>
      <w:r>
        <w:rPr>
          <w:rFonts w:ascii="Times New Roman" w:hint="eastAsia"/>
          <w:snapToGrid w:val="0"/>
          <w:color w:val="000000" w:themeColor="text1"/>
          <w:sz w:val="24"/>
        </w:rPr>
        <w:t xml:space="preserve">    </w:t>
      </w:r>
      <w:r w:rsidR="00E7335E" w:rsidRPr="00EE3251">
        <w:rPr>
          <w:rFonts w:ascii="Times New Roman"/>
          <w:snapToGrid w:val="0"/>
          <w:color w:val="000000" w:themeColor="text1"/>
          <w:sz w:val="24"/>
        </w:rPr>
        <w:t>創鑫智慧股份有限公司專精於低功耗高性能</w:t>
      </w:r>
      <w:r w:rsidR="00E7335E" w:rsidRPr="00EE3251">
        <w:rPr>
          <w:rFonts w:ascii="Times New Roman"/>
          <w:snapToGrid w:val="0"/>
          <w:color w:val="000000" w:themeColor="text1"/>
          <w:sz w:val="24"/>
        </w:rPr>
        <w:t>AI</w:t>
      </w:r>
      <w:r w:rsidR="00E7335E" w:rsidRPr="00EE3251">
        <w:rPr>
          <w:rFonts w:ascii="Times New Roman"/>
          <w:snapToGrid w:val="0"/>
          <w:color w:val="000000" w:themeColor="text1"/>
          <w:sz w:val="24"/>
        </w:rPr>
        <w:t>硬體加速器設計開發，其核心技術為智能</w:t>
      </w:r>
      <w:r w:rsidR="00E7335E" w:rsidRPr="00EE3251">
        <w:rPr>
          <w:rFonts w:ascii="Times New Roman"/>
          <w:snapToGrid w:val="0"/>
          <w:color w:val="000000" w:themeColor="text1"/>
          <w:sz w:val="24"/>
        </w:rPr>
        <w:t>AI</w:t>
      </w:r>
      <w:r w:rsidR="00E7335E" w:rsidRPr="00EE3251">
        <w:rPr>
          <w:rFonts w:ascii="Times New Roman"/>
          <w:snapToGrid w:val="0"/>
          <w:color w:val="000000" w:themeColor="text1"/>
          <w:sz w:val="24"/>
        </w:rPr>
        <w:t>模型參數壓縮，使用少量的運算及記憶體，在有限的硬體環境下，於終端裝置實現多項低功耗、高精準度的</w:t>
      </w:r>
      <w:r w:rsidR="00E7335E" w:rsidRPr="00EE3251">
        <w:rPr>
          <w:rFonts w:ascii="Times New Roman"/>
          <w:snapToGrid w:val="0"/>
          <w:color w:val="000000" w:themeColor="text1"/>
          <w:sz w:val="24"/>
        </w:rPr>
        <w:t xml:space="preserve"> AI</w:t>
      </w:r>
      <w:r w:rsidR="00E7335E" w:rsidRPr="00EE3251">
        <w:rPr>
          <w:rFonts w:ascii="Times New Roman"/>
          <w:snapToGrid w:val="0"/>
          <w:color w:val="000000" w:themeColor="text1"/>
          <w:sz w:val="24"/>
        </w:rPr>
        <w:t>應用，</w:t>
      </w:r>
      <w:r w:rsidR="00E7335E" w:rsidRPr="00EE3251">
        <w:rPr>
          <w:rFonts w:ascii="Times New Roman"/>
          <w:snapToGrid w:val="0"/>
          <w:sz w:val="24"/>
        </w:rPr>
        <w:t>參與本計畫之執行</w:t>
      </w:r>
      <w:r w:rsidR="00E7335E" w:rsidRPr="00EE3251">
        <w:rPr>
          <w:rFonts w:ascii="Times New Roman"/>
          <w:snapToGrid w:val="0"/>
          <w:sz w:val="24"/>
        </w:rPr>
        <w:lastRenderedPageBreak/>
        <w:t>，將開發清大資工團隊所設計之即時</w:t>
      </w:r>
      <w:r w:rsidR="00E7335E" w:rsidRPr="00EE3251">
        <w:rPr>
          <w:rFonts w:ascii="Times New Roman"/>
          <w:snapToGrid w:val="0"/>
          <w:sz w:val="24"/>
        </w:rPr>
        <w:t>AI</w:t>
      </w:r>
      <w:r w:rsidR="00E7335E" w:rsidRPr="00EE3251">
        <w:rPr>
          <w:rFonts w:ascii="Times New Roman"/>
          <w:snapToGrid w:val="0"/>
          <w:sz w:val="24"/>
        </w:rPr>
        <w:t>高解析視訊語義分割模型於開發應用</w:t>
      </w:r>
      <w:r w:rsidR="00E7335E" w:rsidRPr="00EE3251">
        <w:rPr>
          <w:rFonts w:ascii="Times New Roman"/>
          <w:snapToGrid w:val="0"/>
          <w:sz w:val="24"/>
        </w:rPr>
        <w:t>AIM SoC</w:t>
      </w:r>
      <w:r w:rsidR="00E7335E" w:rsidRPr="00EE3251">
        <w:rPr>
          <w:rFonts w:ascii="Times New Roman"/>
          <w:snapToGrid w:val="0"/>
          <w:sz w:val="24"/>
        </w:rPr>
        <w:t>設計平台，以推進自動車</w:t>
      </w:r>
      <w:r w:rsidR="00E7335E" w:rsidRPr="00EE3251">
        <w:rPr>
          <w:rFonts w:ascii="Times New Roman"/>
          <w:snapToGrid w:val="0"/>
          <w:color w:val="000000" w:themeColor="text1"/>
          <w:sz w:val="24"/>
        </w:rPr>
        <w:t>終端裝置</w:t>
      </w:r>
      <w:r w:rsidR="00E7335E" w:rsidRPr="00EE3251">
        <w:rPr>
          <w:rFonts w:ascii="Times New Roman"/>
          <w:snapToGrid w:val="0"/>
          <w:sz w:val="24"/>
        </w:rPr>
        <w:t>之應用。</w:t>
      </w:r>
    </w:p>
    <w:p w14:paraId="407F0B8B" w14:textId="6303C071" w:rsidR="0099435A" w:rsidRPr="00EE3251" w:rsidRDefault="0099435A" w:rsidP="002D5ED4">
      <w:pPr>
        <w:pStyle w:val="affc"/>
        <w:widowControl/>
        <w:numPr>
          <w:ilvl w:val="0"/>
          <w:numId w:val="20"/>
        </w:numPr>
        <w:tabs>
          <w:tab w:val="left" w:pos="480"/>
        </w:tabs>
        <w:kinsoku w:val="0"/>
        <w:adjustRightInd w:val="0"/>
        <w:snapToGrid w:val="0"/>
        <w:spacing w:beforeLines="25" w:before="60" w:afterLines="25" w:after="60"/>
        <w:ind w:leftChars="296" w:left="1190"/>
        <w:jc w:val="both"/>
        <w:rPr>
          <w:rFonts w:ascii="Times New Roman"/>
          <w:snapToGrid w:val="0"/>
          <w:color w:val="0070C0"/>
          <w:sz w:val="24"/>
        </w:rPr>
      </w:pPr>
      <w:r w:rsidRPr="00EE3251">
        <w:rPr>
          <w:rFonts w:ascii="Times New Roman"/>
          <w:sz w:val="24"/>
        </w:rPr>
        <w:t>清華大學資訊工程系</w:t>
      </w:r>
    </w:p>
    <w:p w14:paraId="0F1A96BA" w14:textId="0BD0DF71" w:rsidR="0099435A" w:rsidRPr="00EE3251" w:rsidRDefault="00E67169" w:rsidP="00C4521B">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rPr>
      </w:pPr>
      <w:r>
        <w:rPr>
          <w:rFonts w:ascii="Times New Roman" w:hint="eastAsia"/>
          <w:snapToGrid w:val="0"/>
          <w:color w:val="000000" w:themeColor="text1"/>
          <w:sz w:val="24"/>
        </w:rPr>
        <w:t xml:space="preserve">    </w:t>
      </w:r>
      <w:r w:rsidR="00DC40A8" w:rsidRPr="00EE3251">
        <w:rPr>
          <w:rFonts w:ascii="Times New Roman"/>
          <w:snapToGrid w:val="0"/>
          <w:color w:val="000000" w:themeColor="text1"/>
          <w:sz w:val="24"/>
        </w:rPr>
        <w:t>本團隊專注於電腦視覺領域，著重於</w:t>
      </w:r>
      <w:r w:rsidR="00DC40A8" w:rsidRPr="00EE3251">
        <w:rPr>
          <w:rFonts w:ascii="Times New Roman"/>
          <w:snapToGrid w:val="0"/>
          <w:color w:val="000000" w:themeColor="text1"/>
          <w:sz w:val="24"/>
        </w:rPr>
        <w:t xml:space="preserve"> AI </w:t>
      </w:r>
      <w:r w:rsidR="00DC40A8" w:rsidRPr="00EE3251">
        <w:rPr>
          <w:rFonts w:ascii="Times New Roman"/>
          <w:snapToGrid w:val="0"/>
          <w:color w:val="000000" w:themeColor="text1"/>
          <w:sz w:val="24"/>
        </w:rPr>
        <w:t>模型之軟硬體開發與應用</w:t>
      </w:r>
      <w:r w:rsidR="00DC40A8" w:rsidRPr="00EE3251">
        <w:rPr>
          <w:rFonts w:ascii="Times New Roman"/>
          <w:snapToGrid w:val="0"/>
          <w:sz w:val="24"/>
        </w:rPr>
        <w:t>；研發技術含</w:t>
      </w:r>
      <w:r w:rsidR="00DC40A8" w:rsidRPr="00EE3251">
        <w:rPr>
          <w:rFonts w:ascii="Times New Roman"/>
          <w:snapToGrid w:val="0"/>
          <w:sz w:val="24"/>
        </w:rPr>
        <w:t>AI</w:t>
      </w:r>
      <w:r w:rsidR="00DC40A8" w:rsidRPr="00EE3251">
        <w:rPr>
          <w:rFonts w:ascii="Times New Roman"/>
          <w:snapToGrid w:val="0"/>
          <w:sz w:val="24"/>
        </w:rPr>
        <w:t>軟體模型架構設計、軟硬體協同開發與開拓應用項目，其中軟體模型架構設計與硬體開發一併思考為主軸，參與本計畫之執行，將開發即時</w:t>
      </w:r>
      <w:r w:rsidR="00DC40A8" w:rsidRPr="00EE3251">
        <w:rPr>
          <w:rFonts w:ascii="Times New Roman"/>
          <w:snapToGrid w:val="0"/>
          <w:sz w:val="24"/>
        </w:rPr>
        <w:t>AI</w:t>
      </w:r>
      <w:r w:rsidR="00DC40A8" w:rsidRPr="00EE3251">
        <w:rPr>
          <w:rFonts w:ascii="Times New Roman"/>
          <w:snapToGrid w:val="0"/>
          <w:sz w:val="24"/>
        </w:rPr>
        <w:t>高解析視訊語義分割模型為目標，以推動自動車應用之相關技術。</w:t>
      </w:r>
    </w:p>
    <w:p w14:paraId="2C0F61AC" w14:textId="1826B5EB" w:rsidR="00954F2E" w:rsidRPr="00EE3251" w:rsidRDefault="00954F2E" w:rsidP="002D5ED4">
      <w:pPr>
        <w:pStyle w:val="affc"/>
        <w:widowControl/>
        <w:numPr>
          <w:ilvl w:val="0"/>
          <w:numId w:val="20"/>
        </w:numPr>
        <w:tabs>
          <w:tab w:val="left" w:pos="480"/>
        </w:tabs>
        <w:kinsoku w:val="0"/>
        <w:adjustRightInd w:val="0"/>
        <w:snapToGrid w:val="0"/>
        <w:spacing w:beforeLines="25" w:before="60" w:afterLines="25" w:after="60"/>
        <w:ind w:leftChars="296" w:left="1190"/>
        <w:jc w:val="both"/>
        <w:rPr>
          <w:rFonts w:ascii="Times New Roman"/>
          <w:snapToGrid w:val="0"/>
          <w:sz w:val="24"/>
        </w:rPr>
      </w:pPr>
      <w:r w:rsidRPr="00EE3251">
        <w:rPr>
          <w:rFonts w:ascii="Times New Roman"/>
          <w:sz w:val="24"/>
        </w:rPr>
        <w:t>工研院資通所嵌入式系統與晶片設計組</w:t>
      </w:r>
      <w:r w:rsidR="00AF7D5A" w:rsidRPr="00EE3251">
        <w:rPr>
          <w:rFonts w:ascii="Times New Roman"/>
          <w:sz w:val="24"/>
        </w:rPr>
        <w:t xml:space="preserve"> </w:t>
      </w:r>
    </w:p>
    <w:p w14:paraId="6522C964" w14:textId="3E83A93C" w:rsidR="00954F2E" w:rsidRPr="00EE3251" w:rsidRDefault="00E67169" w:rsidP="00C4521B">
      <w:pPr>
        <w:pStyle w:val="affc"/>
        <w:tabs>
          <w:tab w:val="left" w:pos="480"/>
        </w:tabs>
        <w:kinsoku w:val="0"/>
        <w:adjustRightInd w:val="0"/>
        <w:snapToGrid w:val="0"/>
        <w:spacing w:beforeLines="25" w:before="60" w:afterLines="25" w:after="60"/>
        <w:ind w:leftChars="496" w:left="1190"/>
        <w:jc w:val="both"/>
        <w:rPr>
          <w:rFonts w:ascii="Times New Roman"/>
          <w:b/>
          <w:snapToGrid w:val="0"/>
          <w:sz w:val="24"/>
        </w:rPr>
      </w:pPr>
      <w:r>
        <w:rPr>
          <w:rFonts w:ascii="Times New Roman" w:hint="eastAsia"/>
          <w:sz w:val="24"/>
        </w:rPr>
        <w:t xml:space="preserve">    </w:t>
      </w:r>
      <w:r w:rsidR="00954F2E" w:rsidRPr="00EE3251">
        <w:rPr>
          <w:rFonts w:ascii="Times New Roman"/>
          <w:sz w:val="24"/>
        </w:rPr>
        <w:t>工研院資通所嵌入式系統與晶片設計組</w:t>
      </w:r>
      <w:r w:rsidR="00954F2E" w:rsidRPr="00EE3251">
        <w:rPr>
          <w:rFonts w:ascii="Times New Roman"/>
          <w:snapToGrid w:val="0"/>
          <w:sz w:val="24"/>
        </w:rPr>
        <w:t>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00954F2E" w:rsidRPr="00EE3251">
        <w:rPr>
          <w:rFonts w:ascii="Times New Roman"/>
          <w:snapToGrid w:val="0"/>
          <w:sz w:val="24"/>
        </w:rPr>
        <w:t xml:space="preserve"> AI </w:t>
      </w:r>
      <w:r w:rsidR="00954F2E" w:rsidRPr="00EE3251">
        <w:rPr>
          <w:rFonts w:ascii="Times New Roman"/>
          <w:snapToGrid w:val="0"/>
          <w:sz w:val="24"/>
        </w:rPr>
        <w:t>軟體工具鍊為標的，以確保計畫產出能在既定的功能規格上順利運作。</w:t>
      </w:r>
      <w:r w:rsidR="00954F2E" w:rsidRPr="00EE3251">
        <w:rPr>
          <w:rFonts w:ascii="Times New Roman"/>
          <w:b/>
          <w:snapToGrid w:val="0"/>
          <w:sz w:val="24"/>
        </w:rPr>
        <w:t xml:space="preserve"> </w:t>
      </w:r>
      <w:bookmarkEnd w:id="453"/>
    </w:p>
    <w:p w14:paraId="147106FE" w14:textId="150B7FFB" w:rsidR="00A85CC3" w:rsidRPr="00EE3251" w:rsidRDefault="005304C2" w:rsidP="002D5ED4">
      <w:pPr>
        <w:pStyle w:val="affc"/>
        <w:widowControl/>
        <w:numPr>
          <w:ilvl w:val="0"/>
          <w:numId w:val="20"/>
        </w:numPr>
        <w:tabs>
          <w:tab w:val="left" w:pos="480"/>
        </w:tabs>
        <w:kinsoku w:val="0"/>
        <w:adjustRightInd w:val="0"/>
        <w:snapToGrid w:val="0"/>
        <w:spacing w:beforeLines="25" w:before="60" w:afterLines="25" w:after="60"/>
        <w:ind w:leftChars="296" w:left="1190"/>
        <w:jc w:val="both"/>
        <w:rPr>
          <w:rFonts w:ascii="Times New Roman"/>
          <w:bCs/>
          <w:snapToGrid w:val="0"/>
          <w:color w:val="000000" w:themeColor="text1"/>
          <w:sz w:val="24"/>
        </w:rPr>
      </w:pPr>
      <w:r w:rsidRPr="00EE3251">
        <w:rPr>
          <w:rFonts w:ascii="Times New Roman"/>
          <w:bCs/>
          <w:color w:val="000000" w:themeColor="text1"/>
          <w:sz w:val="24"/>
        </w:rPr>
        <w:t>雲林科技大學</w:t>
      </w:r>
    </w:p>
    <w:p w14:paraId="4F25EFE0" w14:textId="1ABA5E4D" w:rsidR="00A85CC3" w:rsidRPr="00EE3251" w:rsidRDefault="00E67169" w:rsidP="00A85CC3">
      <w:pPr>
        <w:pStyle w:val="affc"/>
        <w:tabs>
          <w:tab w:val="left" w:pos="480"/>
        </w:tabs>
        <w:kinsoku w:val="0"/>
        <w:adjustRightInd w:val="0"/>
        <w:snapToGrid w:val="0"/>
        <w:spacing w:beforeLines="25" w:before="60" w:afterLines="25" w:after="60"/>
        <w:ind w:leftChars="496" w:left="1190"/>
        <w:jc w:val="both"/>
        <w:rPr>
          <w:rFonts w:ascii="Times New Roman"/>
          <w:snapToGrid w:val="0"/>
          <w:color w:val="000000" w:themeColor="text1"/>
          <w:sz w:val="24"/>
        </w:rPr>
      </w:pPr>
      <w:r>
        <w:rPr>
          <w:rFonts w:ascii="Times New Roman" w:hint="eastAsia"/>
          <w:snapToGrid w:val="0"/>
          <w:color w:val="000000" w:themeColor="text1"/>
          <w:sz w:val="24"/>
        </w:rPr>
        <w:t xml:space="preserve">    </w:t>
      </w:r>
      <w:r w:rsidR="00E062F9" w:rsidRPr="00EE3251">
        <w:rPr>
          <w:rFonts w:ascii="Times New Roman"/>
          <w:snapToGrid w:val="0"/>
          <w:color w:val="000000" w:themeColor="text1"/>
          <w:sz w:val="24"/>
        </w:rPr>
        <w:t>雲林科技大學自</w:t>
      </w:r>
      <w:r w:rsidR="00E062F9" w:rsidRPr="00EE3251">
        <w:rPr>
          <w:rFonts w:ascii="Times New Roman"/>
          <w:snapToGrid w:val="0"/>
          <w:color w:val="000000" w:themeColor="text1"/>
          <w:sz w:val="24"/>
        </w:rPr>
        <w:t>2011</w:t>
      </w:r>
      <w:r w:rsidR="00E062F9" w:rsidRPr="00EE3251">
        <w:rPr>
          <w:rFonts w:ascii="Times New Roman"/>
          <w:snapToGrid w:val="0"/>
          <w:color w:val="000000" w:themeColor="text1"/>
          <w:sz w:val="24"/>
        </w:rPr>
        <w:t>年投入汽車電子安全領域產品研究，</w:t>
      </w:r>
      <w:r w:rsidR="00663F88" w:rsidRPr="00663F88">
        <w:rPr>
          <w:rFonts w:ascii="Times New Roman" w:hint="eastAsia"/>
          <w:snapToGrid w:val="0"/>
          <w:color w:val="000000" w:themeColor="text1"/>
          <w:sz w:val="24"/>
        </w:rPr>
        <w:t>已近</w:t>
      </w:r>
      <w:r w:rsidR="00663F88" w:rsidRPr="00663F88">
        <w:rPr>
          <w:rFonts w:ascii="Times New Roman" w:hint="eastAsia"/>
          <w:snapToGrid w:val="0"/>
          <w:color w:val="000000" w:themeColor="text1"/>
          <w:sz w:val="24"/>
        </w:rPr>
        <w:t>10</w:t>
      </w:r>
      <w:r w:rsidR="00663F88" w:rsidRPr="00663F88">
        <w:rPr>
          <w:rFonts w:ascii="Times New Roman" w:hint="eastAsia"/>
          <w:snapToGrid w:val="0"/>
          <w:color w:val="000000" w:themeColor="text1"/>
          <w:sz w:val="24"/>
        </w:rPr>
        <w:t>年</w:t>
      </w:r>
      <w:r w:rsidR="00E062F9" w:rsidRPr="00EE3251">
        <w:rPr>
          <w:rFonts w:ascii="Times New Roman"/>
          <w:snapToGrid w:val="0"/>
          <w:color w:val="000000" w:themeColor="text1"/>
          <w:sz w:val="24"/>
        </w:rPr>
        <w:t>。從早期之學術研究，到中期之</w:t>
      </w:r>
      <w:r w:rsidR="00E062F9" w:rsidRPr="00EE3251">
        <w:rPr>
          <w:rFonts w:ascii="Times New Roman"/>
          <w:snapToGrid w:val="0"/>
          <w:color w:val="000000" w:themeColor="text1"/>
          <w:sz w:val="24"/>
        </w:rPr>
        <w:t>ADAS</w:t>
      </w:r>
      <w:r w:rsidR="00E062F9" w:rsidRPr="00EE3251">
        <w:rPr>
          <w:rFonts w:ascii="Times New Roman"/>
          <w:snapToGrid w:val="0"/>
          <w:color w:val="000000" w:themeColor="text1"/>
          <w:sz w:val="24"/>
        </w:rPr>
        <w:t>產品</w:t>
      </w:r>
      <w:r w:rsidR="00E062F9" w:rsidRPr="00EE3251">
        <w:rPr>
          <w:rFonts w:ascii="Times New Roman"/>
          <w:snapToGrid w:val="0"/>
          <w:color w:val="000000" w:themeColor="text1"/>
          <w:sz w:val="24"/>
        </w:rPr>
        <w:t>(</w:t>
      </w:r>
      <w:r w:rsidR="00E062F9" w:rsidRPr="00EE3251">
        <w:rPr>
          <w:rFonts w:ascii="Times New Roman"/>
          <w:snapToGrid w:val="0"/>
          <w:color w:val="000000" w:themeColor="text1"/>
          <w:sz w:val="24"/>
        </w:rPr>
        <w:t>被動警示式</w:t>
      </w:r>
      <w:r w:rsidR="00E062F9" w:rsidRPr="00EE3251">
        <w:rPr>
          <w:rFonts w:ascii="Times New Roman"/>
          <w:snapToGrid w:val="0"/>
          <w:color w:val="000000" w:themeColor="text1"/>
          <w:sz w:val="24"/>
        </w:rPr>
        <w:t>)</w:t>
      </w:r>
      <w:r w:rsidR="00E062F9" w:rsidRPr="00EE3251">
        <w:rPr>
          <w:rFonts w:ascii="Times New Roman"/>
          <w:snapToGrid w:val="0"/>
          <w:color w:val="000000" w:themeColor="text1"/>
          <w:sz w:val="24"/>
        </w:rPr>
        <w:t>技術開發，到現階段能提供完整的產品試量產產線，是國內少數深根汽車安全領域，並擁有量產技術的學術研究單位。自</w:t>
      </w:r>
      <w:r w:rsidR="00E062F9" w:rsidRPr="00EE3251">
        <w:rPr>
          <w:rFonts w:ascii="Times New Roman"/>
          <w:snapToGrid w:val="0"/>
          <w:color w:val="000000" w:themeColor="text1"/>
          <w:sz w:val="24"/>
        </w:rPr>
        <w:t>2020</w:t>
      </w:r>
      <w:r w:rsidR="00E062F9" w:rsidRPr="00EE3251">
        <w:rPr>
          <w:rFonts w:ascii="Times New Roman"/>
          <w:snapToGrid w:val="0"/>
          <w:color w:val="000000" w:themeColor="text1"/>
          <w:sz w:val="24"/>
        </w:rPr>
        <w:t>年起，雲林科技大學將積極投入自駕車控制器相關領域，學校可以提供所有項產產品所需之研發、認證與實車測試之環境。本校特有有的未來學院學生可以以研究目標導向師徒制之學習型態，跨領域學習。</w:t>
      </w:r>
      <w:r w:rsidR="007456FE" w:rsidRPr="00C56702">
        <w:rPr>
          <w:rFonts w:ascii="Times New Roman" w:hint="eastAsia"/>
          <w:snapToGrid w:val="0"/>
          <w:color w:val="000000" w:themeColor="text1"/>
          <w:sz w:val="24"/>
        </w:rPr>
        <w:t>科大在汽車安全領域研究成果獲多家媒體報導，相關領域之競賽成果豐碩。</w:t>
      </w:r>
      <w:r w:rsidR="00E062F9" w:rsidRPr="00EE3251">
        <w:rPr>
          <w:rFonts w:ascii="Times New Roman"/>
          <w:snapToGrid w:val="0"/>
          <w:color w:val="000000" w:themeColor="text1"/>
          <w:sz w:val="24"/>
        </w:rPr>
        <w:t>相信本次計畫在雲科大參與下將提供「載具實車驗證與數據分析」及「</w:t>
      </w:r>
      <w:r w:rsidR="00E062F9" w:rsidRPr="00EE3251">
        <w:rPr>
          <w:rFonts w:ascii="Times New Roman"/>
          <w:snapToGrid w:val="0"/>
          <w:color w:val="000000" w:themeColor="text1"/>
          <w:sz w:val="24"/>
        </w:rPr>
        <w:tab/>
      </w:r>
      <w:r w:rsidR="00E062F9" w:rsidRPr="00EE3251">
        <w:rPr>
          <w:rFonts w:ascii="Times New Roman"/>
          <w:snapToGrid w:val="0"/>
          <w:color w:val="000000" w:themeColor="text1"/>
          <w:sz w:val="24"/>
        </w:rPr>
        <w:t>數位訊號處理器在神經網路架構研究」兩方面提供本計畫關鍵技術。</w:t>
      </w:r>
    </w:p>
    <w:p w14:paraId="320211C8" w14:textId="77777777" w:rsidR="00A85CC3" w:rsidRPr="00EE3251" w:rsidRDefault="00A85CC3" w:rsidP="00C4521B">
      <w:pPr>
        <w:pStyle w:val="affc"/>
        <w:tabs>
          <w:tab w:val="left" w:pos="480"/>
        </w:tabs>
        <w:kinsoku w:val="0"/>
        <w:adjustRightInd w:val="0"/>
        <w:snapToGrid w:val="0"/>
        <w:spacing w:beforeLines="25" w:before="60" w:afterLines="25" w:after="60"/>
        <w:ind w:leftChars="496" w:left="1190"/>
        <w:jc w:val="both"/>
        <w:rPr>
          <w:rFonts w:ascii="Times New Roman"/>
          <w:snapToGrid w:val="0"/>
          <w:sz w:val="24"/>
        </w:rPr>
      </w:pPr>
    </w:p>
    <w:p w14:paraId="0294ED3B" w14:textId="77777777" w:rsidR="00954F2E" w:rsidRPr="00EE3251" w:rsidRDefault="00954F2E" w:rsidP="00C4521B">
      <w:pPr>
        <w:tabs>
          <w:tab w:val="left" w:pos="480"/>
        </w:tabs>
        <w:kinsoku w:val="0"/>
        <w:snapToGrid w:val="0"/>
        <w:spacing w:beforeLines="25" w:before="60" w:afterLines="25" w:after="60" w:line="240" w:lineRule="auto"/>
        <w:ind w:leftChars="151" w:left="362"/>
        <w:jc w:val="both"/>
        <w:rPr>
          <w:bCs/>
          <w:snapToGrid w:val="0"/>
        </w:rPr>
      </w:pPr>
      <w:r w:rsidRPr="00EE3251">
        <w:rPr>
          <w:bCs/>
        </w:rPr>
        <w:t xml:space="preserve">5.3 </w:t>
      </w:r>
      <w:r w:rsidRPr="00EE3251">
        <w:rPr>
          <w:bCs/>
        </w:rPr>
        <w:t>本計畫切合當前台灣技術升級與產業發展所需</w:t>
      </w:r>
    </w:p>
    <w:p w14:paraId="22433D18" w14:textId="561E72F0" w:rsidR="00C863D9" w:rsidRPr="00EE3251" w:rsidRDefault="00E67169" w:rsidP="00C4521B">
      <w:pPr>
        <w:snapToGrid w:val="0"/>
        <w:spacing w:line="240" w:lineRule="auto"/>
        <w:ind w:leftChars="296" w:left="710"/>
        <w:jc w:val="both"/>
      </w:pPr>
      <w:r>
        <w:rPr>
          <w:rFonts w:hint="eastAsia"/>
          <w:snapToGrid w:val="0"/>
        </w:rPr>
        <w:t xml:space="preserve">    </w:t>
      </w:r>
      <w:r w:rsidR="00954F2E" w:rsidRPr="00EE3251">
        <w:rPr>
          <w:snapToGrid w:val="0"/>
        </w:rPr>
        <w:t>因應當前半導體製程微縮與</w:t>
      </w:r>
      <w:r w:rsidR="00954F2E" w:rsidRPr="00EE3251">
        <w:rPr>
          <w:snapToGrid w:val="0"/>
        </w:rPr>
        <w:t xml:space="preserve"> AI </w:t>
      </w:r>
      <w:r w:rsidR="00954F2E" w:rsidRPr="00EE3251">
        <w:rPr>
          <w:snapToGrid w:val="0"/>
        </w:rPr>
        <w:t>產業化所面臨的技術研發挑戰，同時配合行政院</w:t>
      </w:r>
      <w:r w:rsidR="00954F2E" w:rsidRPr="00EE3251">
        <w:rPr>
          <w:snapToGrid w:val="0"/>
        </w:rPr>
        <w:t xml:space="preserve"> AI on Chip </w:t>
      </w:r>
      <w:r w:rsidR="00954F2E" w:rsidRPr="00EE3251">
        <w:rPr>
          <w:snapToGrid w:val="0"/>
        </w:rPr>
        <w:t>示範計畫之規劃，本計畫所提出各項解決方案，可具體協助台灣</w:t>
      </w:r>
      <w:r w:rsidR="00347ED5" w:rsidRPr="00EE3251">
        <w:rPr>
          <w:snapToGrid w:val="0"/>
        </w:rPr>
        <w:t>AI</w:t>
      </w:r>
      <w:r w:rsidR="00347ED5" w:rsidRPr="00EE3251">
        <w:rPr>
          <w:snapToGrid w:val="0"/>
        </w:rPr>
        <w:t>晶片設計</w:t>
      </w:r>
      <w:r w:rsidR="00954F2E" w:rsidRPr="00EE3251">
        <w:rPr>
          <w:snapToGrid w:val="0"/>
        </w:rPr>
        <w:t>技術升級與相關產業發展，即本計畫之產出，不僅可符合當前產業環境與經濟發展的需求，也可深化台灣在</w:t>
      </w:r>
      <w:r w:rsidR="00625EC9" w:rsidRPr="00EE3251">
        <w:rPr>
          <w:snapToGrid w:val="0"/>
        </w:rPr>
        <w:t>人工智慧物聯網</w:t>
      </w:r>
      <w:r w:rsidR="00625EC9" w:rsidRPr="00EE3251">
        <w:rPr>
          <w:snapToGrid w:val="0"/>
        </w:rPr>
        <w:t xml:space="preserve"> (</w:t>
      </w:r>
      <w:r w:rsidR="00C846DE" w:rsidRPr="00EE3251">
        <w:rPr>
          <w:snapToGrid w:val="0"/>
        </w:rPr>
        <w:t>AIoT</w:t>
      </w:r>
      <w:r w:rsidR="00625EC9" w:rsidRPr="00EE3251">
        <w:rPr>
          <w:snapToGrid w:val="0"/>
        </w:rPr>
        <w:t xml:space="preserve">) </w:t>
      </w:r>
      <w:r w:rsidR="00954F2E" w:rsidRPr="00EE3251">
        <w:rPr>
          <w:snapToGrid w:val="0"/>
        </w:rPr>
        <w:t>領域的領先地位。</w:t>
      </w:r>
    </w:p>
    <w:p w14:paraId="6C9F885B" w14:textId="77777777" w:rsidR="00C863D9" w:rsidRPr="00EE3251" w:rsidRDefault="00C863D9" w:rsidP="00C4521B">
      <w:pPr>
        <w:snapToGrid w:val="0"/>
        <w:spacing w:line="240" w:lineRule="auto"/>
        <w:ind w:leftChars="1" w:left="2"/>
      </w:pPr>
    </w:p>
    <w:p w14:paraId="70F3988B" w14:textId="77777777" w:rsidR="00317BF0" w:rsidRDefault="00317BF0">
      <w:pPr>
        <w:widowControl/>
        <w:adjustRightInd/>
        <w:spacing w:line="240" w:lineRule="auto"/>
        <w:textAlignment w:val="auto"/>
        <w:rPr>
          <w:caps/>
          <w:noProof/>
        </w:rPr>
      </w:pPr>
      <w:bookmarkStart w:id="454" w:name="B六、預期效益與價值創造"/>
      <w:r>
        <w:br w:type="page"/>
      </w:r>
    </w:p>
    <w:p w14:paraId="799616BD" w14:textId="0D221E5D" w:rsidR="00EC56BD" w:rsidRPr="00EE3251" w:rsidRDefault="00B20A80" w:rsidP="00C27A15">
      <w:pPr>
        <w:pStyle w:val="12"/>
        <w:adjustRightInd w:val="0"/>
        <w:snapToGrid w:val="0"/>
        <w:spacing w:line="240" w:lineRule="auto"/>
        <w:ind w:leftChars="1" w:left="2"/>
        <w:outlineLvl w:val="1"/>
        <w:rPr>
          <w:color w:val="auto"/>
        </w:rPr>
      </w:pPr>
      <w:bookmarkStart w:id="455" w:name="_Toc40189921"/>
      <w:r w:rsidRPr="00EE3251">
        <w:rPr>
          <w:color w:val="auto"/>
        </w:rPr>
        <w:lastRenderedPageBreak/>
        <w:t>六</w:t>
      </w:r>
      <w:r w:rsidR="00392600" w:rsidRPr="00EE3251">
        <w:rPr>
          <w:color w:val="auto"/>
        </w:rPr>
        <w:t>、預期效益與價值創造</w:t>
      </w:r>
      <w:bookmarkEnd w:id="455"/>
    </w:p>
    <w:bookmarkEnd w:id="454"/>
    <w:p w14:paraId="68ACB579" w14:textId="57E9AAC4" w:rsidR="00EC56BD" w:rsidRPr="00EE3251" w:rsidRDefault="00EC56BD" w:rsidP="002D5ED4">
      <w:pPr>
        <w:widowControl/>
        <w:numPr>
          <w:ilvl w:val="0"/>
          <w:numId w:val="21"/>
        </w:numPr>
        <w:tabs>
          <w:tab w:val="clear" w:pos="5545"/>
          <w:tab w:val="num" w:pos="426"/>
        </w:tabs>
        <w:kinsoku w:val="0"/>
        <w:snapToGrid w:val="0"/>
        <w:spacing w:line="240" w:lineRule="auto"/>
        <w:ind w:left="426" w:firstLine="0"/>
        <w:jc w:val="both"/>
        <w:textAlignment w:val="auto"/>
        <w:rPr>
          <w:bCs/>
        </w:rPr>
      </w:pPr>
      <w:r w:rsidRPr="00EE3251">
        <w:rPr>
          <w:bCs/>
        </w:rPr>
        <w:t xml:space="preserve"> </w:t>
      </w:r>
      <w:r w:rsidRPr="00EE3251">
        <w:rPr>
          <w:bCs/>
        </w:rPr>
        <w:t>產業質化效益</w:t>
      </w:r>
      <w:r w:rsidRPr="00EE3251">
        <w:rPr>
          <w:bCs/>
        </w:rPr>
        <w:t xml:space="preserve"> </w:t>
      </w:r>
    </w:p>
    <w:p w14:paraId="44BAD9F1" w14:textId="77777777" w:rsidR="00EC56BD" w:rsidRPr="00EE3251" w:rsidRDefault="00EC56BD" w:rsidP="00C4521B">
      <w:pPr>
        <w:kinsoku w:val="0"/>
        <w:snapToGrid w:val="0"/>
        <w:spacing w:beforeLines="25" w:before="60" w:line="240" w:lineRule="auto"/>
        <w:ind w:leftChars="354" w:left="850"/>
        <w:jc w:val="both"/>
        <w:rPr>
          <w:bCs/>
          <w:snapToGrid w:val="0"/>
        </w:rPr>
      </w:pPr>
      <w:r w:rsidRPr="00EE3251">
        <w:rPr>
          <w:bCs/>
          <w:snapToGrid w:val="0"/>
        </w:rPr>
        <w:t>6.1.1</w:t>
      </w:r>
      <w:r w:rsidRPr="00EE3251">
        <w:rPr>
          <w:bCs/>
          <w:snapToGrid w:val="0"/>
        </w:rPr>
        <w:t>短期質化效益</w:t>
      </w:r>
    </w:p>
    <w:p w14:paraId="4F47DD79" w14:textId="4EFBB5F2" w:rsidR="00EC56BD" w:rsidRPr="00EE3251" w:rsidRDefault="00EC56BD" w:rsidP="002D5ED4">
      <w:pPr>
        <w:pStyle w:val="affc"/>
        <w:widowControl/>
        <w:numPr>
          <w:ilvl w:val="0"/>
          <w:numId w:val="19"/>
        </w:numPr>
        <w:kinsoku w:val="0"/>
        <w:adjustRightInd w:val="0"/>
        <w:snapToGrid w:val="0"/>
        <w:spacing w:beforeLines="25" w:before="60"/>
        <w:ind w:leftChars="0" w:left="1418"/>
        <w:jc w:val="both"/>
        <w:rPr>
          <w:rFonts w:ascii="Times New Roman"/>
          <w:bCs/>
          <w:snapToGrid w:val="0"/>
          <w:sz w:val="24"/>
        </w:rPr>
      </w:pPr>
      <w:r w:rsidRPr="00EE3251">
        <w:rPr>
          <w:rFonts w:ascii="Times New Roman"/>
          <w:bCs/>
          <w:snapToGrid w:val="0"/>
          <w:sz w:val="24"/>
        </w:rPr>
        <w:t>推動</w:t>
      </w:r>
      <w:r w:rsidRPr="00EE3251">
        <w:rPr>
          <w:rFonts w:ascii="Times New Roman"/>
          <w:bCs/>
          <w:snapToGrid w:val="0"/>
          <w:sz w:val="24"/>
        </w:rPr>
        <w:t xml:space="preserve"> AI </w:t>
      </w:r>
      <w:r w:rsidRPr="00EE3251">
        <w:rPr>
          <w:rFonts w:ascii="Times New Roman"/>
          <w:bCs/>
          <w:snapToGrid w:val="0"/>
          <w:sz w:val="24"/>
        </w:rPr>
        <w:t>晶片記憶體</w:t>
      </w:r>
      <w:r w:rsidR="00EB5D26" w:rsidRPr="00EE3251">
        <w:rPr>
          <w:rFonts w:ascii="Times New Roman"/>
          <w:bCs/>
          <w:snapToGrid w:val="0"/>
          <w:sz w:val="24"/>
        </w:rPr>
        <w:t>與邏輯</w:t>
      </w:r>
      <w:r w:rsidRPr="00EE3251">
        <w:rPr>
          <w:rFonts w:ascii="Times New Roman"/>
          <w:bCs/>
          <w:snapToGrid w:val="0"/>
          <w:sz w:val="24"/>
        </w:rPr>
        <w:t>運算</w:t>
      </w:r>
      <w:r w:rsidR="00EB5D26" w:rsidRPr="00EE3251">
        <w:rPr>
          <w:rFonts w:ascii="Times New Roman"/>
          <w:bCs/>
          <w:snapToGrid w:val="0"/>
          <w:sz w:val="24"/>
        </w:rPr>
        <w:t>共構</w:t>
      </w:r>
      <w:r w:rsidRPr="00EE3251">
        <w:rPr>
          <w:rFonts w:ascii="Times New Roman"/>
          <w:bCs/>
          <w:snapToGrid w:val="0"/>
          <w:sz w:val="24"/>
        </w:rPr>
        <w:t>之技術研發</w:t>
      </w:r>
    </w:p>
    <w:p w14:paraId="348E8E20" w14:textId="388E0F44" w:rsidR="00EC56BD" w:rsidRPr="00EE3251" w:rsidRDefault="00E67169" w:rsidP="00C4521B">
      <w:pPr>
        <w:pStyle w:val="affc"/>
        <w:kinsoku w:val="0"/>
        <w:adjustRightInd w:val="0"/>
        <w:snapToGrid w:val="0"/>
        <w:spacing w:beforeLines="25" w:before="60"/>
        <w:ind w:leftChars="0" w:left="1418"/>
        <w:jc w:val="both"/>
        <w:rPr>
          <w:rFonts w:ascii="Times New Roman"/>
          <w:snapToGrid w:val="0"/>
          <w:sz w:val="24"/>
        </w:rPr>
      </w:pPr>
      <w:r>
        <w:rPr>
          <w:rFonts w:ascii="Times New Roman" w:hint="eastAsia"/>
          <w:snapToGrid w:val="0"/>
          <w:sz w:val="24"/>
        </w:rPr>
        <w:t xml:space="preserve">    </w:t>
      </w:r>
      <w:r w:rsidR="00EC56BD" w:rsidRPr="00EE3251">
        <w:rPr>
          <w:rFonts w:ascii="Times New Roman"/>
          <w:snapToGrid w:val="0"/>
          <w:sz w:val="24"/>
        </w:rPr>
        <w:t>透過本計畫之執行，可整合</w:t>
      </w:r>
      <w:r w:rsidR="00EC56BD" w:rsidRPr="00EE3251">
        <w:rPr>
          <w:rFonts w:ascii="Times New Roman"/>
          <w:snapToGrid w:val="0"/>
          <w:sz w:val="24"/>
        </w:rPr>
        <w:t>DRAM</w:t>
      </w:r>
      <w:r w:rsidR="00EC56BD" w:rsidRPr="00EE3251">
        <w:rPr>
          <w:rFonts w:ascii="Times New Roman"/>
          <w:snapToGrid w:val="0"/>
          <w:sz w:val="24"/>
        </w:rPr>
        <w:t>與邏輯製程於一體，開發</w:t>
      </w:r>
      <w:r w:rsidR="001847F6" w:rsidRPr="00EE3251">
        <w:rPr>
          <w:rFonts w:ascii="Times New Roman"/>
          <w:snapToGrid w:val="0"/>
          <w:sz w:val="24"/>
        </w:rPr>
        <w:t>突破人工智慧運算瓶頸，實現低成本、低能耗與高頻寬資料流量之</w:t>
      </w:r>
      <w:r w:rsidR="001847F6" w:rsidRPr="00EE3251">
        <w:rPr>
          <w:rFonts w:ascii="Times New Roman"/>
          <w:snapToGrid w:val="0"/>
          <w:sz w:val="24"/>
        </w:rPr>
        <w:t>AIM SoC</w:t>
      </w:r>
      <w:r w:rsidR="001847F6" w:rsidRPr="00EE3251">
        <w:rPr>
          <w:rFonts w:ascii="Times New Roman"/>
          <w:snapToGrid w:val="0"/>
          <w:sz w:val="24"/>
        </w:rPr>
        <w:t>晶片</w:t>
      </w:r>
      <w:r w:rsidR="00EC56BD" w:rsidRPr="00EE3251">
        <w:rPr>
          <w:rFonts w:ascii="Times New Roman"/>
          <w:snapToGrid w:val="0"/>
          <w:sz w:val="24"/>
        </w:rPr>
        <w:t>，加速我國</w:t>
      </w:r>
      <w:r w:rsidR="00EC56BD" w:rsidRPr="00EE3251">
        <w:rPr>
          <w:rFonts w:ascii="Times New Roman"/>
          <w:snapToGrid w:val="0"/>
          <w:sz w:val="24"/>
        </w:rPr>
        <w:t xml:space="preserve">AI </w:t>
      </w:r>
      <w:r w:rsidR="00EC56BD" w:rsidRPr="00EE3251">
        <w:rPr>
          <w:rFonts w:ascii="Times New Roman"/>
          <w:snapToGrid w:val="0"/>
          <w:sz w:val="24"/>
        </w:rPr>
        <w:t>晶片領域的技術研發與產業鏈的形成。</w:t>
      </w:r>
    </w:p>
    <w:p w14:paraId="406C2A76" w14:textId="77777777" w:rsidR="00EC56BD" w:rsidRPr="00EE3251" w:rsidRDefault="00EC56BD" w:rsidP="002D5ED4">
      <w:pPr>
        <w:pStyle w:val="affc"/>
        <w:widowControl/>
        <w:numPr>
          <w:ilvl w:val="0"/>
          <w:numId w:val="20"/>
        </w:numPr>
        <w:kinsoku w:val="0"/>
        <w:adjustRightInd w:val="0"/>
        <w:snapToGrid w:val="0"/>
        <w:spacing w:beforeLines="25" w:before="60"/>
        <w:ind w:leftChars="0" w:left="1418" w:hanging="425"/>
        <w:jc w:val="both"/>
        <w:rPr>
          <w:rFonts w:ascii="Times New Roman"/>
          <w:b/>
          <w:snapToGrid w:val="0"/>
          <w:sz w:val="24"/>
        </w:rPr>
      </w:pPr>
      <w:r w:rsidRPr="00EE3251">
        <w:rPr>
          <w:rFonts w:ascii="Times New Roman"/>
          <w:snapToGrid w:val="0"/>
          <w:sz w:val="24"/>
        </w:rPr>
        <w:t>促進國內相關產業上中下游供應鏈產值提升</w:t>
      </w:r>
    </w:p>
    <w:p w14:paraId="10A5C7CA" w14:textId="5EE96F38" w:rsidR="00EC56BD" w:rsidRPr="00EE3251" w:rsidRDefault="00E67169" w:rsidP="00C4521B">
      <w:pPr>
        <w:pStyle w:val="affc"/>
        <w:kinsoku w:val="0"/>
        <w:adjustRightInd w:val="0"/>
        <w:snapToGrid w:val="0"/>
        <w:spacing w:beforeLines="25" w:before="60"/>
        <w:ind w:leftChars="0" w:left="1418"/>
        <w:jc w:val="both"/>
        <w:rPr>
          <w:rFonts w:ascii="Times New Roman"/>
          <w:snapToGrid w:val="0"/>
          <w:sz w:val="24"/>
        </w:rPr>
      </w:pPr>
      <w:r>
        <w:rPr>
          <w:rFonts w:ascii="Times New Roman" w:hint="eastAsia"/>
          <w:snapToGrid w:val="0"/>
          <w:sz w:val="24"/>
        </w:rPr>
        <w:t xml:space="preserve">    </w:t>
      </w:r>
      <w:r w:rsidR="00EC56BD" w:rsidRPr="00EE3251">
        <w:rPr>
          <w:rFonts w:ascii="Times New Roman"/>
          <w:snapToGrid w:val="0"/>
          <w:sz w:val="24"/>
        </w:rPr>
        <w:t>透過本計畫之執行，將可結合國內</w:t>
      </w:r>
      <w:r w:rsidR="004720C3" w:rsidRPr="00EE3251">
        <w:rPr>
          <w:rFonts w:ascii="Times New Roman"/>
          <w:snapToGrid w:val="0"/>
          <w:sz w:val="24"/>
        </w:rPr>
        <w:t>IC</w:t>
      </w:r>
      <w:r w:rsidR="004720C3" w:rsidRPr="00EE3251">
        <w:rPr>
          <w:rFonts w:ascii="Times New Roman"/>
          <w:snapToGrid w:val="0"/>
          <w:sz w:val="24"/>
        </w:rPr>
        <w:t>設計公司、</w:t>
      </w:r>
      <w:r w:rsidR="00006E12" w:rsidRPr="00EE3251">
        <w:rPr>
          <w:rFonts w:ascii="Times New Roman"/>
          <w:snapToGrid w:val="0"/>
          <w:sz w:val="24"/>
        </w:rPr>
        <w:t>記憶體設計公司、</w:t>
      </w:r>
      <w:r w:rsidR="004720C3" w:rsidRPr="00EE3251">
        <w:rPr>
          <w:rFonts w:ascii="Times New Roman"/>
          <w:snapToGrid w:val="0"/>
          <w:sz w:val="24"/>
        </w:rPr>
        <w:t>AI</w:t>
      </w:r>
      <w:r w:rsidR="004720C3" w:rsidRPr="00EE3251">
        <w:rPr>
          <w:rFonts w:ascii="Times New Roman"/>
          <w:snapToGrid w:val="0"/>
          <w:sz w:val="24"/>
        </w:rPr>
        <w:t>領域應用公司、</w:t>
      </w:r>
      <w:r w:rsidR="000A4A97" w:rsidRPr="00EE3251">
        <w:rPr>
          <w:rFonts w:ascii="Times New Roman"/>
          <w:snapToGrid w:val="0"/>
          <w:sz w:val="24"/>
        </w:rPr>
        <w:t>雲端</w:t>
      </w:r>
      <w:r w:rsidR="004720C3" w:rsidRPr="00EE3251">
        <w:rPr>
          <w:rFonts w:ascii="Times New Roman"/>
          <w:snapToGrid w:val="0"/>
          <w:sz w:val="24"/>
        </w:rPr>
        <w:t>服務公司及系統整合業者</w:t>
      </w:r>
      <w:r w:rsidR="00EC56BD" w:rsidRPr="00EE3251">
        <w:rPr>
          <w:rFonts w:ascii="Times New Roman"/>
          <w:snapToGrid w:val="0"/>
          <w:sz w:val="24"/>
        </w:rPr>
        <w:t>等產業之技術能量，促進整體上中下游供應鏈之互助合作，共同將研發技術商業化，提升產品產值與產業效益。</w:t>
      </w:r>
    </w:p>
    <w:p w14:paraId="42EE3878" w14:textId="77777777" w:rsidR="00EC56BD" w:rsidRPr="00EE3251" w:rsidRDefault="00EC56BD" w:rsidP="00C4521B">
      <w:pPr>
        <w:kinsoku w:val="0"/>
        <w:snapToGrid w:val="0"/>
        <w:spacing w:beforeLines="25" w:before="60" w:line="240" w:lineRule="auto"/>
        <w:ind w:leftChars="413" w:left="991"/>
        <w:jc w:val="both"/>
        <w:rPr>
          <w:bCs/>
          <w:snapToGrid w:val="0"/>
        </w:rPr>
      </w:pPr>
      <w:r w:rsidRPr="00EE3251">
        <w:rPr>
          <w:bCs/>
          <w:snapToGrid w:val="0"/>
        </w:rPr>
        <w:t>6.1.2</w:t>
      </w:r>
      <w:r w:rsidRPr="00EE3251">
        <w:rPr>
          <w:bCs/>
          <w:snapToGrid w:val="0"/>
        </w:rPr>
        <w:t>中長期質化效益</w:t>
      </w:r>
    </w:p>
    <w:p w14:paraId="47F93440" w14:textId="748E5648" w:rsidR="00EC56BD" w:rsidRPr="00EE3251" w:rsidRDefault="00EC56BD" w:rsidP="002D5ED4">
      <w:pPr>
        <w:pStyle w:val="affc"/>
        <w:widowControl/>
        <w:numPr>
          <w:ilvl w:val="0"/>
          <w:numId w:val="20"/>
        </w:numPr>
        <w:kinsoku w:val="0"/>
        <w:adjustRightInd w:val="0"/>
        <w:snapToGrid w:val="0"/>
        <w:spacing w:beforeLines="25" w:before="60"/>
        <w:ind w:leftChars="0" w:left="1418" w:hanging="425"/>
        <w:jc w:val="both"/>
        <w:rPr>
          <w:rFonts w:ascii="Times New Roman"/>
          <w:b/>
          <w:snapToGrid w:val="0"/>
          <w:sz w:val="24"/>
        </w:rPr>
      </w:pPr>
      <w:r w:rsidRPr="00EE3251">
        <w:rPr>
          <w:rFonts w:ascii="Times New Roman"/>
          <w:snapToGrid w:val="0"/>
          <w:sz w:val="24"/>
        </w:rPr>
        <w:t>提供整體解決方案</w:t>
      </w:r>
    </w:p>
    <w:p w14:paraId="3E56613A" w14:textId="5CC07BE0" w:rsidR="00EC56BD" w:rsidRPr="00EE3251" w:rsidRDefault="00E67169" w:rsidP="00C4521B">
      <w:pPr>
        <w:pStyle w:val="affc"/>
        <w:kinsoku w:val="0"/>
        <w:adjustRightInd w:val="0"/>
        <w:snapToGrid w:val="0"/>
        <w:spacing w:beforeLines="25" w:before="60"/>
        <w:ind w:leftChars="0" w:left="1418"/>
        <w:jc w:val="both"/>
        <w:rPr>
          <w:rFonts w:ascii="Times New Roman"/>
          <w:sz w:val="24"/>
        </w:rPr>
      </w:pPr>
      <w:r>
        <w:rPr>
          <w:rFonts w:ascii="Times New Roman" w:hint="eastAsia"/>
          <w:sz w:val="24"/>
        </w:rPr>
        <w:t xml:space="preserve">    </w:t>
      </w:r>
      <w:r w:rsidR="00663F88" w:rsidRPr="00663F88">
        <w:rPr>
          <w:rFonts w:ascii="Times New Roman" w:hint="eastAsia"/>
          <w:sz w:val="24"/>
        </w:rPr>
        <w:t>透過本計畫之執行</w:t>
      </w:r>
      <w:r w:rsidR="00EC56BD" w:rsidRPr="00EE3251">
        <w:rPr>
          <w:rFonts w:ascii="Times New Roman"/>
          <w:sz w:val="24"/>
        </w:rPr>
        <w:t>，可望</w:t>
      </w:r>
      <w:r w:rsidR="001847F6" w:rsidRPr="00EE3251">
        <w:rPr>
          <w:rFonts w:ascii="Times New Roman"/>
          <w:snapToGrid w:val="0"/>
          <w:sz w:val="24"/>
        </w:rPr>
        <w:t>開發具世界領先</w:t>
      </w:r>
      <w:r w:rsidR="000C0640" w:rsidRPr="00EE3251">
        <w:rPr>
          <w:rFonts w:ascii="Times New Roman"/>
          <w:snapToGrid w:val="0"/>
          <w:sz w:val="24"/>
        </w:rPr>
        <w:t>地位</w:t>
      </w:r>
      <w:r w:rsidR="001847F6" w:rsidRPr="00EE3251">
        <w:rPr>
          <w:rFonts w:ascii="Times New Roman"/>
          <w:snapToGrid w:val="0"/>
          <w:sz w:val="24"/>
        </w:rPr>
        <w:t>之記憶體</w:t>
      </w:r>
      <w:r w:rsidR="00EB5D26" w:rsidRPr="00EE3251">
        <w:rPr>
          <w:rFonts w:ascii="Times New Roman"/>
          <w:snapToGrid w:val="0"/>
          <w:sz w:val="24"/>
        </w:rPr>
        <w:t>與</w:t>
      </w:r>
      <w:r w:rsidR="000C0640" w:rsidRPr="00EE3251">
        <w:rPr>
          <w:rFonts w:ascii="Times New Roman"/>
          <w:snapToGrid w:val="0"/>
          <w:sz w:val="24"/>
        </w:rPr>
        <w:t>邏輯製程整合</w:t>
      </w:r>
      <w:r w:rsidR="00EB5D26" w:rsidRPr="00EE3251">
        <w:rPr>
          <w:rFonts w:ascii="Times New Roman"/>
          <w:snapToGrid w:val="0"/>
          <w:sz w:val="24"/>
        </w:rPr>
        <w:t>之</w:t>
      </w:r>
      <w:r w:rsidR="001847F6" w:rsidRPr="00EE3251">
        <w:rPr>
          <w:rFonts w:ascii="Times New Roman"/>
          <w:snapToGrid w:val="0"/>
          <w:sz w:val="24"/>
        </w:rPr>
        <w:t>晶圓製造創新服務平台</w:t>
      </w:r>
      <w:r w:rsidR="00A26C20" w:rsidRPr="00EE3251">
        <w:rPr>
          <w:rFonts w:ascii="Times New Roman"/>
          <w:snapToGrid w:val="0"/>
          <w:sz w:val="24"/>
        </w:rPr>
        <w:t>，</w:t>
      </w:r>
      <w:r w:rsidR="00EC56BD" w:rsidRPr="00EE3251">
        <w:rPr>
          <w:rFonts w:ascii="Times New Roman"/>
          <w:sz w:val="24"/>
        </w:rPr>
        <w:t>同時將此</w:t>
      </w:r>
      <w:r w:rsidR="00A26C20" w:rsidRPr="00EE3251">
        <w:rPr>
          <w:rFonts w:ascii="Times New Roman"/>
          <w:sz w:val="24"/>
        </w:rPr>
        <w:t>一</w:t>
      </w:r>
      <w:r w:rsidR="00EC56BD" w:rsidRPr="00EE3251">
        <w:rPr>
          <w:rFonts w:ascii="Times New Roman"/>
          <w:sz w:val="24"/>
        </w:rPr>
        <w:t>解決方案導入量產，以呼應政府</w:t>
      </w:r>
      <w:r w:rsidR="00EC56BD" w:rsidRPr="00EE3251">
        <w:rPr>
          <w:rFonts w:ascii="Times New Roman"/>
          <w:sz w:val="24"/>
        </w:rPr>
        <w:t>AI</w:t>
      </w:r>
      <w:r w:rsidR="00EC56BD" w:rsidRPr="00EE3251">
        <w:rPr>
          <w:rFonts w:ascii="Times New Roman"/>
          <w:sz w:val="24"/>
        </w:rPr>
        <w:t>產業化政策，提升我國半導體相關產業之國際競爭力。</w:t>
      </w:r>
    </w:p>
    <w:p w14:paraId="12DCD014" w14:textId="61220B4F" w:rsidR="00EC56BD" w:rsidRPr="00EE3251" w:rsidRDefault="00EC56BD" w:rsidP="002D5ED4">
      <w:pPr>
        <w:pStyle w:val="affc"/>
        <w:widowControl/>
        <w:numPr>
          <w:ilvl w:val="0"/>
          <w:numId w:val="20"/>
        </w:numPr>
        <w:kinsoku w:val="0"/>
        <w:adjustRightInd w:val="0"/>
        <w:snapToGrid w:val="0"/>
        <w:spacing w:beforeLines="25" w:before="60"/>
        <w:ind w:leftChars="0" w:left="1418" w:hanging="425"/>
        <w:jc w:val="both"/>
        <w:rPr>
          <w:rFonts w:ascii="Times New Roman"/>
          <w:b/>
          <w:snapToGrid w:val="0"/>
          <w:sz w:val="24"/>
        </w:rPr>
      </w:pPr>
      <w:r w:rsidRPr="00EE3251">
        <w:rPr>
          <w:rFonts w:ascii="Times New Roman"/>
          <w:snapToGrid w:val="0"/>
          <w:sz w:val="24"/>
        </w:rPr>
        <w:t>推動創新</w:t>
      </w:r>
      <w:r w:rsidRPr="00EE3251">
        <w:rPr>
          <w:rFonts w:ascii="Times New Roman"/>
          <w:snapToGrid w:val="0"/>
          <w:sz w:val="24"/>
        </w:rPr>
        <w:t>AI</w:t>
      </w:r>
      <w:r w:rsidR="0044191B" w:rsidRPr="00EE3251">
        <w:rPr>
          <w:rFonts w:ascii="Times New Roman"/>
          <w:snapToGrid w:val="0"/>
          <w:sz w:val="24"/>
        </w:rPr>
        <w:t>M</w:t>
      </w:r>
      <w:r w:rsidRPr="00EE3251">
        <w:rPr>
          <w:rFonts w:ascii="Times New Roman"/>
          <w:snapToGrid w:val="0"/>
          <w:sz w:val="24"/>
        </w:rPr>
        <w:t xml:space="preserve"> </w:t>
      </w:r>
      <w:r w:rsidRPr="00EE3251">
        <w:rPr>
          <w:rFonts w:ascii="Times New Roman"/>
          <w:snapToGrid w:val="0"/>
          <w:sz w:val="24"/>
        </w:rPr>
        <w:t>晶片應用</w:t>
      </w:r>
    </w:p>
    <w:p w14:paraId="4C969DE6" w14:textId="5C6469C8" w:rsidR="00EC56BD" w:rsidRPr="00EE3251" w:rsidRDefault="00E67169" w:rsidP="00C4521B">
      <w:pPr>
        <w:pStyle w:val="affc"/>
        <w:kinsoku w:val="0"/>
        <w:adjustRightInd w:val="0"/>
        <w:snapToGrid w:val="0"/>
        <w:spacing w:beforeLines="25" w:before="60"/>
        <w:ind w:leftChars="0" w:left="1418"/>
        <w:jc w:val="both"/>
        <w:rPr>
          <w:rFonts w:ascii="Times New Roman"/>
          <w:snapToGrid w:val="0"/>
          <w:sz w:val="24"/>
        </w:rPr>
      </w:pPr>
      <w:r>
        <w:rPr>
          <w:rFonts w:ascii="Times New Roman" w:hint="eastAsia"/>
          <w:snapToGrid w:val="0"/>
          <w:sz w:val="24"/>
        </w:rPr>
        <w:t xml:space="preserve">    </w:t>
      </w:r>
      <w:r w:rsidR="00EC56BD" w:rsidRPr="00EE3251">
        <w:rPr>
          <w:rFonts w:ascii="Times New Roman"/>
          <w:snapToGrid w:val="0"/>
          <w:sz w:val="24"/>
        </w:rPr>
        <w:t>AI</w:t>
      </w:r>
      <w:r w:rsidR="0044191B" w:rsidRPr="00EE3251">
        <w:rPr>
          <w:rFonts w:ascii="Times New Roman"/>
          <w:snapToGrid w:val="0"/>
          <w:sz w:val="24"/>
        </w:rPr>
        <w:t>M</w:t>
      </w:r>
      <w:r w:rsidR="00EC56BD" w:rsidRPr="00EE3251">
        <w:rPr>
          <w:rFonts w:ascii="Times New Roman"/>
          <w:snapToGrid w:val="0"/>
          <w:sz w:val="24"/>
        </w:rPr>
        <w:t xml:space="preserve"> </w:t>
      </w:r>
      <w:r w:rsidR="0044191B" w:rsidRPr="00EE3251">
        <w:rPr>
          <w:rFonts w:ascii="Times New Roman"/>
          <w:snapToGrid w:val="0"/>
          <w:sz w:val="24"/>
        </w:rPr>
        <w:t>SoC</w:t>
      </w:r>
      <w:r w:rsidR="00EC56BD" w:rsidRPr="00EE3251">
        <w:rPr>
          <w:rFonts w:ascii="Times New Roman"/>
          <w:snapToGrid w:val="0"/>
          <w:sz w:val="24"/>
        </w:rPr>
        <w:t>晶片之技術研發，預期可有效應用</w:t>
      </w:r>
      <w:r w:rsidR="00A5183E" w:rsidRPr="00EE3251">
        <w:rPr>
          <w:rFonts w:ascii="Times New Roman"/>
          <w:snapToGrid w:val="0"/>
          <w:sz w:val="24"/>
        </w:rPr>
        <w:t>於</w:t>
      </w:r>
      <w:r w:rsidR="00EC56BD" w:rsidRPr="00EE3251">
        <w:rPr>
          <w:rFonts w:ascii="Times New Roman"/>
          <w:snapToGrid w:val="0"/>
          <w:sz w:val="24"/>
        </w:rPr>
        <w:t>自動駕駛行為偵測、安全監控視覺辨識、智慧醫療系統應用與</w:t>
      </w:r>
      <w:r w:rsidR="00EC56BD" w:rsidRPr="00EE3251">
        <w:rPr>
          <w:rFonts w:ascii="Times New Roman"/>
          <w:snapToGrid w:val="0"/>
          <w:sz w:val="24"/>
        </w:rPr>
        <w:t xml:space="preserve"> IoT </w:t>
      </w:r>
      <w:r w:rsidR="00EC56BD" w:rsidRPr="00EE3251">
        <w:rPr>
          <w:rFonts w:ascii="Times New Roman"/>
          <w:snapToGrid w:val="0"/>
          <w:sz w:val="24"/>
        </w:rPr>
        <w:t>互聯網等相關領域，具體落實產業</w:t>
      </w:r>
      <w:r w:rsidR="00EC56BD" w:rsidRPr="00EE3251">
        <w:rPr>
          <w:rFonts w:ascii="Times New Roman"/>
          <w:snapToGrid w:val="0"/>
          <w:sz w:val="24"/>
        </w:rPr>
        <w:t xml:space="preserve">  AI  </w:t>
      </w:r>
      <w:r w:rsidR="00EC56BD" w:rsidRPr="00EE3251">
        <w:rPr>
          <w:rFonts w:ascii="Times New Roman"/>
          <w:snapToGrid w:val="0"/>
          <w:sz w:val="24"/>
        </w:rPr>
        <w:t>化之成效。</w:t>
      </w:r>
    </w:p>
    <w:p w14:paraId="048B6170" w14:textId="77777777" w:rsidR="00B20B17" w:rsidRDefault="00B20B17" w:rsidP="00B20B17">
      <w:pPr>
        <w:widowControl/>
        <w:kinsoku w:val="0"/>
        <w:snapToGrid w:val="0"/>
        <w:spacing w:line="240" w:lineRule="auto"/>
        <w:ind w:left="426"/>
        <w:jc w:val="both"/>
        <w:textAlignment w:val="auto"/>
        <w:rPr>
          <w:bCs/>
        </w:rPr>
      </w:pPr>
    </w:p>
    <w:p w14:paraId="49345141" w14:textId="52EB443A" w:rsidR="00EC56BD" w:rsidRPr="00EE3251" w:rsidRDefault="00E07410" w:rsidP="002D5ED4">
      <w:pPr>
        <w:widowControl/>
        <w:numPr>
          <w:ilvl w:val="0"/>
          <w:numId w:val="21"/>
        </w:numPr>
        <w:tabs>
          <w:tab w:val="clear" w:pos="5545"/>
        </w:tabs>
        <w:kinsoku w:val="0"/>
        <w:snapToGrid w:val="0"/>
        <w:spacing w:line="240" w:lineRule="auto"/>
        <w:ind w:left="426" w:firstLine="0"/>
        <w:jc w:val="both"/>
        <w:textAlignment w:val="auto"/>
        <w:rPr>
          <w:bCs/>
        </w:rPr>
      </w:pPr>
      <w:r w:rsidRPr="00EE3251">
        <w:rPr>
          <w:bCs/>
        </w:rPr>
        <w:t xml:space="preserve"> </w:t>
      </w:r>
      <w:r w:rsidR="00EC56BD" w:rsidRPr="00EE3251">
        <w:rPr>
          <w:bCs/>
        </w:rPr>
        <w:t>產業量化效益</w:t>
      </w:r>
    </w:p>
    <w:p w14:paraId="45B2E5FA" w14:textId="29B45ADA" w:rsidR="00C15561" w:rsidRPr="00EE3251" w:rsidRDefault="00EC56BD" w:rsidP="00C4521B">
      <w:pPr>
        <w:kinsoku w:val="0"/>
        <w:snapToGrid w:val="0"/>
        <w:spacing w:beforeLines="25" w:before="60" w:line="240" w:lineRule="auto"/>
        <w:ind w:leftChars="413" w:left="991"/>
        <w:jc w:val="both"/>
        <w:rPr>
          <w:snapToGrid w:val="0"/>
        </w:rPr>
      </w:pPr>
      <w:r w:rsidRPr="00EE3251">
        <w:rPr>
          <w:snapToGrid w:val="0"/>
        </w:rPr>
        <w:t>計畫執行之具體創造價值創造之量化效益如</w:t>
      </w:r>
      <w:r w:rsidR="006572FA">
        <w:rPr>
          <w:snapToGrid w:val="0"/>
        </w:rPr>
        <w:fldChar w:fldCharType="begin"/>
      </w:r>
      <w:r w:rsidR="006572FA">
        <w:rPr>
          <w:snapToGrid w:val="0"/>
        </w:rPr>
        <w:instrText xml:space="preserve"> REF _Ref31851925 </w:instrText>
      </w:r>
      <w:r w:rsidR="006572FA">
        <w:rPr>
          <w:snapToGrid w:val="0"/>
        </w:rPr>
        <w:fldChar w:fldCharType="separate"/>
      </w:r>
      <w:r w:rsidR="0082588F" w:rsidRPr="00EE3251">
        <w:rPr>
          <w:rFonts w:ascii="Times New Roman" w:hAnsi="Times New Roman"/>
        </w:rPr>
        <w:t>表</w:t>
      </w:r>
      <w:r w:rsidR="0082588F" w:rsidRPr="00EE3251">
        <w:rPr>
          <w:rFonts w:ascii="Times New Roman" w:hAnsi="Times New Roman"/>
        </w:rPr>
        <w:t>2.</w:t>
      </w:r>
      <w:r w:rsidR="0082588F">
        <w:rPr>
          <w:rFonts w:ascii="Times New Roman" w:hAnsi="Times New Roman"/>
          <w:noProof/>
        </w:rPr>
        <w:t>18</w:t>
      </w:r>
      <w:r w:rsidR="006572FA">
        <w:rPr>
          <w:snapToGrid w:val="0"/>
        </w:rPr>
        <w:fldChar w:fldCharType="end"/>
      </w:r>
      <w:r w:rsidRPr="00EE3251">
        <w:rPr>
          <w:snapToGrid w:val="0"/>
        </w:rPr>
        <w:t>所示。</w:t>
      </w:r>
    </w:p>
    <w:p w14:paraId="3AAAF8ED" w14:textId="7CDBDB3D" w:rsidR="00E363EB" w:rsidRPr="00EE3251" w:rsidRDefault="00E363EB" w:rsidP="00E363EB">
      <w:pPr>
        <w:pStyle w:val="aff2"/>
        <w:keepNext/>
        <w:rPr>
          <w:rFonts w:ascii="Times New Roman" w:eastAsia="標楷體" w:hAnsi="Times New Roman"/>
        </w:rPr>
      </w:pPr>
      <w:bookmarkStart w:id="456" w:name="_Ref31851925"/>
      <w:bookmarkStart w:id="457" w:name="_Toc38355121"/>
      <w:r w:rsidRPr="00EE3251">
        <w:rPr>
          <w:rFonts w:ascii="Times New Roman" w:eastAsia="標楷體" w:hAnsi="Times New Roman"/>
        </w:rPr>
        <w:t>表</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表</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18</w:t>
      </w:r>
      <w:r w:rsidRPr="00EE3251">
        <w:rPr>
          <w:rFonts w:ascii="Times New Roman" w:eastAsia="標楷體" w:hAnsi="Times New Roman"/>
        </w:rPr>
        <w:fldChar w:fldCharType="end"/>
      </w:r>
      <w:bookmarkEnd w:id="456"/>
      <w:r w:rsidRPr="00EE3251">
        <w:rPr>
          <w:rFonts w:ascii="Times New Roman" w:eastAsia="標楷體" w:hAnsi="Times New Roman"/>
          <w:snapToGrid w:val="0"/>
        </w:rPr>
        <w:t>計畫預期之量化效益</w:t>
      </w:r>
      <w:bookmarkEnd w:id="457"/>
    </w:p>
    <w:tbl>
      <w:tblPr>
        <w:tblW w:w="6942" w:type="dxa"/>
        <w:tblInd w:w="1816" w:type="dxa"/>
        <w:tblCellMar>
          <w:left w:w="0" w:type="dxa"/>
          <w:right w:w="0" w:type="dxa"/>
        </w:tblCellMar>
        <w:tblLook w:val="0420" w:firstRow="1" w:lastRow="0" w:firstColumn="0" w:lastColumn="0" w:noHBand="0" w:noVBand="1"/>
      </w:tblPr>
      <w:tblGrid>
        <w:gridCol w:w="2519"/>
        <w:gridCol w:w="1434"/>
        <w:gridCol w:w="1434"/>
        <w:gridCol w:w="1555"/>
      </w:tblGrid>
      <w:tr w:rsidR="00C6342A" w:rsidRPr="00EE3251" w14:paraId="33CAA332" w14:textId="77777777" w:rsidTr="00C6342A">
        <w:trPr>
          <w:trHeight w:val="227"/>
        </w:trPr>
        <w:tc>
          <w:tcPr>
            <w:tcW w:w="2552"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hideMark/>
          </w:tcPr>
          <w:p w14:paraId="12AAAED2" w14:textId="77777777" w:rsidR="00C6342A" w:rsidRPr="00EE3251" w:rsidRDefault="00C6342A" w:rsidP="00C6342A">
            <w:pPr>
              <w:widowControl/>
              <w:adjustRightInd/>
              <w:spacing w:line="240" w:lineRule="auto"/>
              <w:jc w:val="center"/>
              <w:textAlignment w:val="auto"/>
              <w:rPr>
                <w:szCs w:val="36"/>
              </w:rPr>
            </w:pPr>
            <w:r w:rsidRPr="00EE3251">
              <w:rPr>
                <w:b/>
                <w:bCs/>
                <w:color w:val="FFFFFF" w:themeColor="light1"/>
                <w:kern w:val="24"/>
                <w:szCs w:val="36"/>
              </w:rPr>
              <w:t>成果項目</w:t>
            </w:r>
          </w:p>
        </w:tc>
        <w:tc>
          <w:tcPr>
            <w:tcW w:w="1417"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hideMark/>
          </w:tcPr>
          <w:p w14:paraId="39015B66" w14:textId="77777777" w:rsidR="00C6342A" w:rsidRPr="00EE3251" w:rsidRDefault="00C6342A" w:rsidP="00C6342A">
            <w:pPr>
              <w:widowControl/>
              <w:adjustRightInd/>
              <w:spacing w:line="240" w:lineRule="auto"/>
              <w:jc w:val="center"/>
              <w:textAlignment w:val="auto"/>
              <w:rPr>
                <w:szCs w:val="36"/>
              </w:rPr>
            </w:pPr>
            <w:r w:rsidRPr="00EE3251">
              <w:rPr>
                <w:b/>
                <w:bCs/>
                <w:color w:val="FFFFFF" w:themeColor="light1"/>
                <w:kern w:val="24"/>
                <w:szCs w:val="36"/>
              </w:rPr>
              <w:t>第</w:t>
            </w:r>
            <w:r w:rsidRPr="00EE3251">
              <w:rPr>
                <w:b/>
                <w:bCs/>
                <w:color w:val="FFFFFF" w:themeColor="light1"/>
                <w:kern w:val="24"/>
                <w:szCs w:val="36"/>
              </w:rPr>
              <w:t>1</w:t>
            </w:r>
            <w:r w:rsidRPr="00EE3251">
              <w:rPr>
                <w:b/>
                <w:bCs/>
                <w:color w:val="FFFFFF" w:themeColor="light1"/>
                <w:kern w:val="24"/>
                <w:szCs w:val="36"/>
              </w:rPr>
              <w:t>年度</w:t>
            </w:r>
          </w:p>
        </w:tc>
        <w:tc>
          <w:tcPr>
            <w:tcW w:w="1416"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hideMark/>
          </w:tcPr>
          <w:p w14:paraId="041C18DF" w14:textId="77777777" w:rsidR="00C6342A" w:rsidRPr="00EE3251" w:rsidRDefault="00C6342A" w:rsidP="00C6342A">
            <w:pPr>
              <w:widowControl/>
              <w:adjustRightInd/>
              <w:spacing w:line="240" w:lineRule="auto"/>
              <w:jc w:val="center"/>
              <w:textAlignment w:val="auto"/>
              <w:rPr>
                <w:szCs w:val="36"/>
              </w:rPr>
            </w:pPr>
            <w:r w:rsidRPr="00EE3251">
              <w:rPr>
                <w:b/>
                <w:bCs/>
                <w:color w:val="FFFFFF" w:themeColor="light1"/>
                <w:kern w:val="24"/>
                <w:szCs w:val="36"/>
              </w:rPr>
              <w:t>第</w:t>
            </w:r>
            <w:r w:rsidRPr="00EE3251">
              <w:rPr>
                <w:b/>
                <w:bCs/>
                <w:color w:val="FFFFFF" w:themeColor="light1"/>
                <w:kern w:val="24"/>
                <w:szCs w:val="36"/>
              </w:rPr>
              <w:t>2</w:t>
            </w:r>
            <w:r w:rsidRPr="00EE3251">
              <w:rPr>
                <w:b/>
                <w:bCs/>
                <w:color w:val="FFFFFF" w:themeColor="light1"/>
                <w:kern w:val="24"/>
                <w:szCs w:val="36"/>
              </w:rPr>
              <w:t>年度</w:t>
            </w:r>
          </w:p>
        </w:tc>
        <w:tc>
          <w:tcPr>
            <w:tcW w:w="1557"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hideMark/>
          </w:tcPr>
          <w:p w14:paraId="44F2DB0F" w14:textId="77777777" w:rsidR="00C6342A" w:rsidRPr="00EE3251" w:rsidRDefault="00C6342A" w:rsidP="00C6342A">
            <w:pPr>
              <w:widowControl/>
              <w:adjustRightInd/>
              <w:spacing w:line="240" w:lineRule="auto"/>
              <w:jc w:val="center"/>
              <w:textAlignment w:val="auto"/>
              <w:rPr>
                <w:szCs w:val="36"/>
              </w:rPr>
            </w:pPr>
            <w:r w:rsidRPr="00EE3251">
              <w:rPr>
                <w:b/>
                <w:bCs/>
                <w:color w:val="FFFFFF" w:themeColor="light1"/>
                <w:kern w:val="24"/>
                <w:szCs w:val="36"/>
              </w:rPr>
              <w:t>合</w:t>
            </w:r>
            <w:r w:rsidRPr="00EE3251">
              <w:rPr>
                <w:b/>
                <w:bCs/>
                <w:color w:val="FFFFFF" w:themeColor="light1"/>
                <w:kern w:val="24"/>
                <w:szCs w:val="36"/>
              </w:rPr>
              <w:t xml:space="preserve"> </w:t>
            </w:r>
            <w:r w:rsidRPr="00EE3251">
              <w:rPr>
                <w:b/>
                <w:bCs/>
                <w:color w:val="FFFFFF" w:themeColor="light1"/>
                <w:kern w:val="24"/>
                <w:szCs w:val="36"/>
              </w:rPr>
              <w:t>計</w:t>
            </w:r>
          </w:p>
        </w:tc>
      </w:tr>
      <w:tr w:rsidR="00C6342A" w:rsidRPr="00EE3251" w14:paraId="02F8BDC5" w14:textId="77777777" w:rsidTr="00C6342A">
        <w:trPr>
          <w:trHeight w:val="227"/>
        </w:trPr>
        <w:tc>
          <w:tcPr>
            <w:tcW w:w="2552"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7FE37958" w14:textId="77777777" w:rsidR="00C6342A" w:rsidRPr="00EE3251" w:rsidRDefault="00C6342A" w:rsidP="00C6342A">
            <w:pPr>
              <w:widowControl/>
              <w:adjustRightInd/>
              <w:spacing w:line="240" w:lineRule="auto"/>
              <w:textAlignment w:val="auto"/>
              <w:rPr>
                <w:szCs w:val="36"/>
              </w:rPr>
            </w:pPr>
            <w:r w:rsidRPr="00EE3251">
              <w:rPr>
                <w:color w:val="000000" w:themeColor="dark1"/>
                <w:kern w:val="24"/>
                <w:szCs w:val="36"/>
              </w:rPr>
              <w:t>申請專利數</w:t>
            </w:r>
          </w:p>
        </w:tc>
        <w:tc>
          <w:tcPr>
            <w:tcW w:w="1417"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54B33069" w14:textId="447B1670" w:rsidR="00C6342A" w:rsidRPr="00EE3251" w:rsidRDefault="00B20B17" w:rsidP="00C6342A">
            <w:pPr>
              <w:widowControl/>
              <w:adjustRightInd/>
              <w:spacing w:line="240" w:lineRule="auto"/>
              <w:jc w:val="center"/>
              <w:textAlignment w:val="auto"/>
              <w:rPr>
                <w:szCs w:val="36"/>
              </w:rPr>
            </w:pPr>
            <w:r>
              <w:rPr>
                <w:rFonts w:hint="eastAsia"/>
                <w:color w:val="000000" w:themeColor="dark1"/>
                <w:kern w:val="24"/>
                <w:szCs w:val="36"/>
              </w:rPr>
              <w:t>7</w:t>
            </w:r>
          </w:p>
        </w:tc>
        <w:tc>
          <w:tcPr>
            <w:tcW w:w="1416"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79550754" w14:textId="79110440" w:rsidR="00C6342A" w:rsidRPr="00EE3251" w:rsidRDefault="00B20B17" w:rsidP="00C6342A">
            <w:pPr>
              <w:widowControl/>
              <w:adjustRightInd/>
              <w:spacing w:line="240" w:lineRule="auto"/>
              <w:jc w:val="center"/>
              <w:textAlignment w:val="auto"/>
              <w:rPr>
                <w:szCs w:val="36"/>
              </w:rPr>
            </w:pPr>
            <w:r>
              <w:rPr>
                <w:rFonts w:hint="eastAsia"/>
                <w:color w:val="000000" w:themeColor="dark1"/>
                <w:kern w:val="24"/>
                <w:szCs w:val="36"/>
              </w:rPr>
              <w:t>20</w:t>
            </w:r>
          </w:p>
        </w:tc>
        <w:tc>
          <w:tcPr>
            <w:tcW w:w="1557"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4E0723E4" w14:textId="08BC4DB9" w:rsidR="00C6342A" w:rsidRPr="00EE3251" w:rsidRDefault="00B20B17" w:rsidP="00C6342A">
            <w:pPr>
              <w:widowControl/>
              <w:adjustRightInd/>
              <w:spacing w:line="240" w:lineRule="auto"/>
              <w:jc w:val="center"/>
              <w:textAlignment w:val="auto"/>
              <w:rPr>
                <w:szCs w:val="36"/>
              </w:rPr>
            </w:pPr>
            <w:r>
              <w:rPr>
                <w:rFonts w:hint="eastAsia"/>
                <w:color w:val="000000" w:themeColor="dark1"/>
                <w:kern w:val="24"/>
                <w:szCs w:val="36"/>
              </w:rPr>
              <w:t>27</w:t>
            </w:r>
          </w:p>
        </w:tc>
      </w:tr>
      <w:tr w:rsidR="00C6342A" w:rsidRPr="00EE3251" w14:paraId="6A4D9420"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1B94DD2D" w14:textId="77777777" w:rsidR="00C6342A" w:rsidRPr="00EE3251" w:rsidRDefault="00C6342A" w:rsidP="00C6342A">
            <w:pPr>
              <w:widowControl/>
              <w:adjustRightInd/>
              <w:spacing w:line="240" w:lineRule="auto"/>
              <w:textAlignment w:val="auto"/>
              <w:rPr>
                <w:szCs w:val="36"/>
              </w:rPr>
            </w:pPr>
            <w:r w:rsidRPr="00EE3251">
              <w:rPr>
                <w:color w:val="000000" w:themeColor="dark1"/>
                <w:kern w:val="24"/>
                <w:szCs w:val="36"/>
              </w:rPr>
              <w:t>合作研究件數</w:t>
            </w:r>
          </w:p>
        </w:tc>
        <w:tc>
          <w:tcPr>
            <w:tcW w:w="141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38F5BA14" w14:textId="1B86C54E" w:rsidR="00C6342A" w:rsidRPr="00EE3251" w:rsidRDefault="008F30E8" w:rsidP="00C6342A">
            <w:pPr>
              <w:widowControl/>
              <w:adjustRightInd/>
              <w:spacing w:line="240" w:lineRule="auto"/>
              <w:jc w:val="center"/>
              <w:textAlignment w:val="auto"/>
              <w:rPr>
                <w:szCs w:val="36"/>
              </w:rPr>
            </w:pPr>
            <w:r>
              <w:rPr>
                <w:rFonts w:hint="eastAsia"/>
                <w:color w:val="000000" w:themeColor="dark1"/>
                <w:kern w:val="24"/>
                <w:szCs w:val="36"/>
              </w:rPr>
              <w:t>5</w:t>
            </w:r>
          </w:p>
        </w:tc>
        <w:tc>
          <w:tcPr>
            <w:tcW w:w="1416"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45F05A9F" w14:textId="219D473E" w:rsidR="00C6342A" w:rsidRPr="00EE3251" w:rsidRDefault="00B20B17" w:rsidP="00C6342A">
            <w:pPr>
              <w:widowControl/>
              <w:adjustRightInd/>
              <w:spacing w:line="240" w:lineRule="auto"/>
              <w:jc w:val="center"/>
              <w:textAlignment w:val="auto"/>
              <w:rPr>
                <w:szCs w:val="36"/>
              </w:rPr>
            </w:pPr>
            <w:r>
              <w:rPr>
                <w:rFonts w:hint="eastAsia"/>
                <w:color w:val="000000" w:themeColor="dark1"/>
                <w:kern w:val="24"/>
                <w:szCs w:val="36"/>
              </w:rPr>
              <w:t>7</w:t>
            </w:r>
          </w:p>
        </w:tc>
        <w:tc>
          <w:tcPr>
            <w:tcW w:w="155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30D158EF" w14:textId="28B6A457" w:rsidR="00C6342A" w:rsidRPr="00EE3251" w:rsidRDefault="00B20B17" w:rsidP="00C6342A">
            <w:pPr>
              <w:widowControl/>
              <w:adjustRightInd/>
              <w:spacing w:line="240" w:lineRule="auto"/>
              <w:jc w:val="center"/>
              <w:textAlignment w:val="auto"/>
              <w:rPr>
                <w:szCs w:val="36"/>
              </w:rPr>
            </w:pPr>
            <w:r>
              <w:rPr>
                <w:rFonts w:hint="eastAsia"/>
                <w:color w:val="000000" w:themeColor="dark1"/>
                <w:kern w:val="24"/>
                <w:szCs w:val="36"/>
              </w:rPr>
              <w:t>1</w:t>
            </w:r>
            <w:r w:rsidR="008F30E8">
              <w:rPr>
                <w:rFonts w:hint="eastAsia"/>
                <w:color w:val="000000" w:themeColor="dark1"/>
                <w:kern w:val="24"/>
                <w:szCs w:val="36"/>
              </w:rPr>
              <w:t>2</w:t>
            </w:r>
          </w:p>
        </w:tc>
      </w:tr>
      <w:tr w:rsidR="00C6342A" w:rsidRPr="00EE3251" w14:paraId="26BDB08A"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D387E85" w14:textId="77777777" w:rsidR="00C6342A" w:rsidRPr="00EE3251" w:rsidRDefault="00C6342A" w:rsidP="00C6342A">
            <w:pPr>
              <w:widowControl/>
              <w:adjustRightInd/>
              <w:spacing w:line="240" w:lineRule="auto"/>
              <w:textAlignment w:val="auto"/>
              <w:rPr>
                <w:szCs w:val="36"/>
              </w:rPr>
            </w:pPr>
            <w:r w:rsidRPr="00EE3251">
              <w:rPr>
                <w:color w:val="000000" w:themeColor="dark1"/>
                <w:kern w:val="24"/>
                <w:szCs w:val="36"/>
              </w:rPr>
              <w:t>合作研究金額</w:t>
            </w:r>
            <w:r w:rsidRPr="00EE3251">
              <w:rPr>
                <w:color w:val="000000" w:themeColor="dark1"/>
                <w:kern w:val="24"/>
                <w:szCs w:val="36"/>
              </w:rPr>
              <w:t xml:space="preserve"> </w:t>
            </w:r>
            <w:r w:rsidRPr="00EE3251">
              <w:rPr>
                <w:color w:val="000000" w:themeColor="dark1"/>
                <w:kern w:val="24"/>
                <w:position w:val="11"/>
                <w:szCs w:val="36"/>
                <w:vertAlign w:val="superscript"/>
              </w:rPr>
              <w:t>*1</w:t>
            </w:r>
          </w:p>
        </w:tc>
        <w:tc>
          <w:tcPr>
            <w:tcW w:w="141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B5A8790" w14:textId="487DDE57" w:rsidR="00C6342A" w:rsidRPr="00EE3251" w:rsidRDefault="00C6342A" w:rsidP="008F30E8">
            <w:pPr>
              <w:widowControl/>
              <w:adjustRightInd/>
              <w:spacing w:line="240" w:lineRule="auto"/>
              <w:jc w:val="center"/>
              <w:textAlignment w:val="auto"/>
              <w:rPr>
                <w:szCs w:val="36"/>
              </w:rPr>
            </w:pPr>
            <w:r w:rsidRPr="00EE3251">
              <w:rPr>
                <w:color w:val="000000" w:themeColor="dark1"/>
                <w:kern w:val="24"/>
                <w:szCs w:val="36"/>
              </w:rPr>
              <w:t>NT$</w:t>
            </w:r>
            <w:r w:rsidR="008F30E8">
              <w:rPr>
                <w:rFonts w:hint="eastAsia"/>
                <w:color w:val="000000" w:themeColor="dark1"/>
                <w:kern w:val="24"/>
                <w:szCs w:val="36"/>
              </w:rPr>
              <w:t>60.45</w:t>
            </w:r>
            <w:r w:rsidRPr="00EE3251">
              <w:rPr>
                <w:color w:val="000000" w:themeColor="dark1"/>
                <w:kern w:val="24"/>
                <w:szCs w:val="36"/>
              </w:rPr>
              <w:t>M</w:t>
            </w:r>
          </w:p>
        </w:tc>
        <w:tc>
          <w:tcPr>
            <w:tcW w:w="1416"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1B0F7196" w14:textId="4CD0FC54" w:rsidR="00C6342A" w:rsidRPr="00EE3251" w:rsidRDefault="00C6342A" w:rsidP="008F30E8">
            <w:pPr>
              <w:widowControl/>
              <w:adjustRightInd/>
              <w:spacing w:line="240" w:lineRule="auto"/>
              <w:jc w:val="center"/>
              <w:textAlignment w:val="auto"/>
              <w:rPr>
                <w:szCs w:val="36"/>
              </w:rPr>
            </w:pPr>
            <w:r w:rsidRPr="00EE3251">
              <w:rPr>
                <w:color w:val="000000" w:themeColor="dark1"/>
                <w:kern w:val="24"/>
                <w:szCs w:val="36"/>
              </w:rPr>
              <w:t>NT$</w:t>
            </w:r>
            <w:r w:rsidR="008F30E8">
              <w:rPr>
                <w:rFonts w:hint="eastAsia"/>
                <w:color w:val="000000" w:themeColor="dark1"/>
                <w:kern w:val="24"/>
                <w:szCs w:val="36"/>
              </w:rPr>
              <w:t>60.45</w:t>
            </w:r>
            <w:r w:rsidRPr="00EE3251">
              <w:rPr>
                <w:color w:val="000000" w:themeColor="dark1"/>
                <w:kern w:val="24"/>
                <w:szCs w:val="36"/>
              </w:rPr>
              <w:t>M</w:t>
            </w:r>
          </w:p>
        </w:tc>
        <w:tc>
          <w:tcPr>
            <w:tcW w:w="155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A854BE7" w14:textId="026201B4" w:rsidR="00C6342A" w:rsidRPr="00EE3251" w:rsidRDefault="00C6342A" w:rsidP="008F30E8">
            <w:pPr>
              <w:widowControl/>
              <w:adjustRightInd/>
              <w:spacing w:line="240" w:lineRule="auto"/>
              <w:jc w:val="center"/>
              <w:textAlignment w:val="auto"/>
              <w:rPr>
                <w:szCs w:val="36"/>
              </w:rPr>
            </w:pPr>
            <w:r w:rsidRPr="00EE3251">
              <w:rPr>
                <w:color w:val="000000" w:themeColor="dark1"/>
                <w:kern w:val="24"/>
                <w:szCs w:val="36"/>
              </w:rPr>
              <w:t>NT$1</w:t>
            </w:r>
            <w:r w:rsidR="008F30E8">
              <w:rPr>
                <w:rFonts w:hint="eastAsia"/>
                <w:color w:val="000000" w:themeColor="dark1"/>
                <w:kern w:val="24"/>
                <w:szCs w:val="36"/>
              </w:rPr>
              <w:t>20.9</w:t>
            </w:r>
            <w:r w:rsidRPr="00EE3251">
              <w:rPr>
                <w:color w:val="000000" w:themeColor="dark1"/>
                <w:kern w:val="24"/>
                <w:szCs w:val="36"/>
              </w:rPr>
              <w:t>M</w:t>
            </w:r>
          </w:p>
        </w:tc>
      </w:tr>
      <w:tr w:rsidR="00C6342A" w:rsidRPr="00EE3251" w14:paraId="0DE8ED60"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562A6CE2" w14:textId="77777777" w:rsidR="00C6342A" w:rsidRPr="00EE3251" w:rsidRDefault="00C6342A" w:rsidP="00C6342A">
            <w:pPr>
              <w:widowControl/>
              <w:adjustRightInd/>
              <w:spacing w:line="240" w:lineRule="auto"/>
              <w:textAlignment w:val="auto"/>
              <w:rPr>
                <w:szCs w:val="36"/>
              </w:rPr>
            </w:pPr>
            <w:r w:rsidRPr="00EE3251">
              <w:rPr>
                <w:color w:val="000000" w:themeColor="dark1"/>
                <w:kern w:val="24"/>
                <w:szCs w:val="36"/>
              </w:rPr>
              <w:t>技術交流研討會</w:t>
            </w:r>
          </w:p>
        </w:tc>
        <w:tc>
          <w:tcPr>
            <w:tcW w:w="141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349FF045" w14:textId="4DA3AFD5" w:rsidR="00C6342A" w:rsidRPr="00EE3251" w:rsidRDefault="00B20B17" w:rsidP="00C6342A">
            <w:pPr>
              <w:widowControl/>
              <w:adjustRightInd/>
              <w:spacing w:line="240" w:lineRule="auto"/>
              <w:jc w:val="center"/>
              <w:textAlignment w:val="auto"/>
              <w:rPr>
                <w:szCs w:val="36"/>
              </w:rPr>
            </w:pPr>
            <w:r>
              <w:rPr>
                <w:rFonts w:hint="eastAsia"/>
                <w:color w:val="000000" w:themeColor="dark1"/>
                <w:kern w:val="24"/>
                <w:szCs w:val="36"/>
              </w:rPr>
              <w:t>1</w:t>
            </w:r>
          </w:p>
        </w:tc>
        <w:tc>
          <w:tcPr>
            <w:tcW w:w="1416"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76D15C8E" w14:textId="7C71037B" w:rsidR="00C6342A" w:rsidRPr="00EE3251" w:rsidRDefault="00B20B17" w:rsidP="00C6342A">
            <w:pPr>
              <w:widowControl/>
              <w:adjustRightInd/>
              <w:spacing w:line="240" w:lineRule="auto"/>
              <w:jc w:val="center"/>
              <w:textAlignment w:val="auto"/>
              <w:rPr>
                <w:szCs w:val="36"/>
              </w:rPr>
            </w:pPr>
            <w:r>
              <w:rPr>
                <w:rFonts w:hint="eastAsia"/>
                <w:color w:val="000000" w:themeColor="dark1"/>
                <w:kern w:val="24"/>
                <w:szCs w:val="36"/>
              </w:rPr>
              <w:t>1</w:t>
            </w:r>
          </w:p>
        </w:tc>
        <w:tc>
          <w:tcPr>
            <w:tcW w:w="155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58D8BD74" w14:textId="7FD7B31B" w:rsidR="00C6342A" w:rsidRPr="00EE3251" w:rsidRDefault="00B20B17" w:rsidP="00C6342A">
            <w:pPr>
              <w:widowControl/>
              <w:adjustRightInd/>
              <w:spacing w:line="240" w:lineRule="auto"/>
              <w:jc w:val="center"/>
              <w:textAlignment w:val="auto"/>
              <w:rPr>
                <w:szCs w:val="36"/>
              </w:rPr>
            </w:pPr>
            <w:r>
              <w:rPr>
                <w:rFonts w:hint="eastAsia"/>
                <w:color w:val="000000" w:themeColor="dark1"/>
                <w:kern w:val="24"/>
                <w:szCs w:val="36"/>
              </w:rPr>
              <w:t>2</w:t>
            </w:r>
          </w:p>
        </w:tc>
      </w:tr>
      <w:tr w:rsidR="00C6342A" w:rsidRPr="00EE3251" w14:paraId="50778AF9"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BE7345F" w14:textId="77777777" w:rsidR="00C6342A" w:rsidRPr="00EE3251" w:rsidRDefault="00C6342A" w:rsidP="00C6342A">
            <w:pPr>
              <w:widowControl/>
              <w:adjustRightInd/>
              <w:spacing w:line="240" w:lineRule="auto"/>
              <w:textAlignment w:val="auto"/>
              <w:rPr>
                <w:szCs w:val="36"/>
              </w:rPr>
            </w:pPr>
            <w:r w:rsidRPr="00EE3251">
              <w:rPr>
                <w:color w:val="000000" w:themeColor="dark1"/>
                <w:kern w:val="24"/>
                <w:szCs w:val="36"/>
              </w:rPr>
              <w:t>新產品開發種類</w:t>
            </w:r>
          </w:p>
        </w:tc>
        <w:tc>
          <w:tcPr>
            <w:tcW w:w="141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2FD0F8B4" w14:textId="77777777" w:rsidR="00C6342A" w:rsidRPr="00EE3251" w:rsidRDefault="00C6342A" w:rsidP="00C6342A">
            <w:pPr>
              <w:widowControl/>
              <w:adjustRightInd/>
              <w:spacing w:line="240" w:lineRule="auto"/>
              <w:jc w:val="center"/>
              <w:textAlignment w:val="auto"/>
              <w:rPr>
                <w:szCs w:val="36"/>
              </w:rPr>
            </w:pPr>
            <w:r w:rsidRPr="00EE3251">
              <w:rPr>
                <w:color w:val="000000" w:themeColor="dark1"/>
                <w:kern w:val="24"/>
                <w:szCs w:val="36"/>
              </w:rPr>
              <w:t>3</w:t>
            </w:r>
          </w:p>
        </w:tc>
        <w:tc>
          <w:tcPr>
            <w:tcW w:w="1416"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7EE1E335" w14:textId="77777777" w:rsidR="00C6342A" w:rsidRPr="00EE3251" w:rsidRDefault="00C6342A" w:rsidP="00C6342A">
            <w:pPr>
              <w:widowControl/>
              <w:adjustRightInd/>
              <w:spacing w:line="240" w:lineRule="auto"/>
              <w:jc w:val="center"/>
              <w:textAlignment w:val="auto"/>
              <w:rPr>
                <w:szCs w:val="36"/>
              </w:rPr>
            </w:pPr>
            <w:r w:rsidRPr="00EE3251">
              <w:rPr>
                <w:color w:val="000000" w:themeColor="dark1"/>
                <w:kern w:val="24"/>
                <w:szCs w:val="36"/>
              </w:rPr>
              <w:t>4</w:t>
            </w:r>
          </w:p>
        </w:tc>
        <w:tc>
          <w:tcPr>
            <w:tcW w:w="155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AD675F2" w14:textId="77777777" w:rsidR="00C6342A" w:rsidRPr="00EE3251" w:rsidRDefault="00C6342A" w:rsidP="00C6342A">
            <w:pPr>
              <w:widowControl/>
              <w:adjustRightInd/>
              <w:spacing w:line="240" w:lineRule="auto"/>
              <w:jc w:val="center"/>
              <w:textAlignment w:val="auto"/>
              <w:rPr>
                <w:szCs w:val="36"/>
              </w:rPr>
            </w:pPr>
            <w:r w:rsidRPr="00EE3251">
              <w:rPr>
                <w:color w:val="000000" w:themeColor="dark1"/>
                <w:kern w:val="24"/>
                <w:szCs w:val="36"/>
              </w:rPr>
              <w:t>7</w:t>
            </w:r>
          </w:p>
        </w:tc>
      </w:tr>
      <w:tr w:rsidR="00C6342A" w:rsidRPr="00EE3251" w14:paraId="7368AA61"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151B45EE" w14:textId="77777777" w:rsidR="00C6342A" w:rsidRPr="00EE3251" w:rsidRDefault="00C6342A" w:rsidP="00C6342A">
            <w:pPr>
              <w:widowControl/>
              <w:adjustRightInd/>
              <w:spacing w:line="240" w:lineRule="auto"/>
              <w:textAlignment w:val="auto"/>
              <w:rPr>
                <w:szCs w:val="36"/>
              </w:rPr>
            </w:pPr>
            <w:r w:rsidRPr="00EE3251">
              <w:rPr>
                <w:color w:val="000000" w:themeColor="dark1"/>
                <w:kern w:val="24"/>
                <w:szCs w:val="36"/>
              </w:rPr>
              <w:t>新產品開發產值金額</w:t>
            </w:r>
          </w:p>
        </w:tc>
        <w:tc>
          <w:tcPr>
            <w:tcW w:w="141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52567C46" w14:textId="77777777" w:rsidR="00C6342A" w:rsidRPr="00EE3251" w:rsidRDefault="00C6342A" w:rsidP="00C6342A">
            <w:pPr>
              <w:widowControl/>
              <w:adjustRightInd/>
              <w:spacing w:line="240" w:lineRule="auto"/>
              <w:jc w:val="center"/>
              <w:textAlignment w:val="auto"/>
              <w:rPr>
                <w:szCs w:val="36"/>
              </w:rPr>
            </w:pPr>
            <w:r w:rsidRPr="00EE3251">
              <w:rPr>
                <w:color w:val="000000" w:themeColor="dark1"/>
                <w:kern w:val="24"/>
                <w:szCs w:val="36"/>
              </w:rPr>
              <w:t>NA</w:t>
            </w:r>
          </w:p>
        </w:tc>
        <w:tc>
          <w:tcPr>
            <w:tcW w:w="1416"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5AEA67D7" w14:textId="77777777" w:rsidR="00C6342A" w:rsidRPr="00EE3251" w:rsidRDefault="00C6342A" w:rsidP="00C6342A">
            <w:pPr>
              <w:widowControl/>
              <w:adjustRightInd/>
              <w:spacing w:line="240" w:lineRule="auto"/>
              <w:jc w:val="center"/>
              <w:textAlignment w:val="auto"/>
              <w:rPr>
                <w:szCs w:val="36"/>
              </w:rPr>
            </w:pPr>
            <w:r w:rsidRPr="00EE3251">
              <w:rPr>
                <w:color w:val="000000" w:themeColor="dark1"/>
                <w:kern w:val="24"/>
                <w:szCs w:val="36"/>
              </w:rPr>
              <w:t>NT$150M</w:t>
            </w:r>
          </w:p>
        </w:tc>
        <w:tc>
          <w:tcPr>
            <w:tcW w:w="155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6D9E77D9" w14:textId="77777777" w:rsidR="00C6342A" w:rsidRPr="00EE3251" w:rsidRDefault="00C6342A" w:rsidP="00C6342A">
            <w:pPr>
              <w:widowControl/>
              <w:adjustRightInd/>
              <w:spacing w:line="240" w:lineRule="auto"/>
              <w:jc w:val="center"/>
              <w:textAlignment w:val="auto"/>
              <w:rPr>
                <w:szCs w:val="36"/>
              </w:rPr>
            </w:pPr>
            <w:r w:rsidRPr="00EE3251">
              <w:rPr>
                <w:color w:val="000000" w:themeColor="dark1"/>
                <w:kern w:val="24"/>
                <w:szCs w:val="36"/>
              </w:rPr>
              <w:t>NT$150M</w:t>
            </w:r>
          </w:p>
        </w:tc>
      </w:tr>
      <w:tr w:rsidR="00C6342A" w:rsidRPr="00EE3251" w14:paraId="39552194"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115D3052" w14:textId="77777777" w:rsidR="00C6342A" w:rsidRPr="00EE3251" w:rsidRDefault="00C6342A" w:rsidP="00C6342A">
            <w:pPr>
              <w:widowControl/>
              <w:adjustRightInd/>
              <w:spacing w:line="240" w:lineRule="auto"/>
              <w:textAlignment w:val="auto"/>
              <w:rPr>
                <w:szCs w:val="36"/>
              </w:rPr>
            </w:pPr>
            <w:r w:rsidRPr="00EE3251">
              <w:rPr>
                <w:color w:val="000000" w:themeColor="dark1"/>
                <w:kern w:val="24"/>
                <w:szCs w:val="36"/>
              </w:rPr>
              <w:t>衍生投資金額</w:t>
            </w:r>
            <w:r w:rsidRPr="00EE3251">
              <w:rPr>
                <w:color w:val="000000" w:themeColor="dark1"/>
                <w:kern w:val="24"/>
                <w:szCs w:val="36"/>
              </w:rPr>
              <w:t xml:space="preserve"> </w:t>
            </w:r>
            <w:r w:rsidRPr="00EE3251">
              <w:rPr>
                <w:color w:val="000000" w:themeColor="dark1"/>
                <w:kern w:val="24"/>
                <w:position w:val="11"/>
                <w:szCs w:val="36"/>
                <w:vertAlign w:val="superscript"/>
              </w:rPr>
              <w:t>*2</w:t>
            </w:r>
          </w:p>
        </w:tc>
        <w:tc>
          <w:tcPr>
            <w:tcW w:w="141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F136E9D" w14:textId="77777777" w:rsidR="00C6342A" w:rsidRPr="00EE3251" w:rsidRDefault="00C6342A" w:rsidP="00C6342A">
            <w:pPr>
              <w:widowControl/>
              <w:adjustRightInd/>
              <w:spacing w:line="240" w:lineRule="auto"/>
              <w:jc w:val="center"/>
              <w:textAlignment w:val="auto"/>
              <w:rPr>
                <w:szCs w:val="36"/>
              </w:rPr>
            </w:pPr>
            <w:r w:rsidRPr="00EE3251">
              <w:rPr>
                <w:color w:val="000000" w:themeColor="text1"/>
                <w:kern w:val="24"/>
                <w:szCs w:val="36"/>
              </w:rPr>
              <w:t>NT$60M</w:t>
            </w:r>
          </w:p>
        </w:tc>
        <w:tc>
          <w:tcPr>
            <w:tcW w:w="1416"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6787590C" w14:textId="77777777" w:rsidR="00C6342A" w:rsidRPr="00EE3251" w:rsidRDefault="00C6342A" w:rsidP="00C6342A">
            <w:pPr>
              <w:widowControl/>
              <w:adjustRightInd/>
              <w:spacing w:line="240" w:lineRule="auto"/>
              <w:jc w:val="center"/>
              <w:textAlignment w:val="auto"/>
              <w:rPr>
                <w:szCs w:val="36"/>
              </w:rPr>
            </w:pPr>
            <w:r w:rsidRPr="00EE3251">
              <w:rPr>
                <w:color w:val="000000" w:themeColor="text1"/>
                <w:kern w:val="24"/>
                <w:szCs w:val="36"/>
              </w:rPr>
              <w:t>NT$70M</w:t>
            </w:r>
          </w:p>
        </w:tc>
        <w:tc>
          <w:tcPr>
            <w:tcW w:w="155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4E6FFD4C" w14:textId="77777777" w:rsidR="00C6342A" w:rsidRPr="00EE3251" w:rsidRDefault="00C6342A" w:rsidP="00C6342A">
            <w:pPr>
              <w:widowControl/>
              <w:adjustRightInd/>
              <w:spacing w:line="240" w:lineRule="auto"/>
              <w:jc w:val="center"/>
              <w:textAlignment w:val="auto"/>
              <w:rPr>
                <w:szCs w:val="36"/>
              </w:rPr>
            </w:pPr>
            <w:r w:rsidRPr="00EE3251">
              <w:rPr>
                <w:color w:val="000000" w:themeColor="text1"/>
                <w:kern w:val="24"/>
                <w:szCs w:val="36"/>
              </w:rPr>
              <w:t>NT$130M</w:t>
            </w:r>
          </w:p>
        </w:tc>
      </w:tr>
      <w:tr w:rsidR="00C6342A" w:rsidRPr="00EE3251" w14:paraId="6CA0048C"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11F603DC" w14:textId="77777777" w:rsidR="00C6342A" w:rsidRPr="00EE3251" w:rsidRDefault="00C6342A" w:rsidP="00C6342A">
            <w:pPr>
              <w:widowControl/>
              <w:adjustRightInd/>
              <w:spacing w:line="240" w:lineRule="auto"/>
              <w:textAlignment w:val="auto"/>
              <w:rPr>
                <w:szCs w:val="36"/>
              </w:rPr>
            </w:pPr>
            <w:r w:rsidRPr="00EE3251">
              <w:rPr>
                <w:color w:val="000000" w:themeColor="dark1"/>
                <w:kern w:val="24"/>
                <w:szCs w:val="36"/>
              </w:rPr>
              <w:t>新增就業機會</w:t>
            </w:r>
          </w:p>
        </w:tc>
        <w:tc>
          <w:tcPr>
            <w:tcW w:w="141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25FEC147" w14:textId="223160AF" w:rsidR="00C6342A" w:rsidRPr="00EE3251" w:rsidRDefault="008F30E8" w:rsidP="006A6AE2">
            <w:pPr>
              <w:widowControl/>
              <w:adjustRightInd/>
              <w:spacing w:line="240" w:lineRule="auto"/>
              <w:jc w:val="center"/>
              <w:textAlignment w:val="auto"/>
              <w:rPr>
                <w:szCs w:val="36"/>
              </w:rPr>
            </w:pPr>
            <w:r>
              <w:rPr>
                <w:rFonts w:hint="eastAsia"/>
                <w:color w:val="000000" w:themeColor="dark1"/>
                <w:kern w:val="24"/>
                <w:szCs w:val="36"/>
              </w:rPr>
              <w:t>1</w:t>
            </w:r>
            <w:r w:rsidR="006A6AE2">
              <w:rPr>
                <w:rFonts w:hint="eastAsia"/>
                <w:color w:val="000000" w:themeColor="dark1"/>
                <w:kern w:val="24"/>
                <w:szCs w:val="36"/>
              </w:rPr>
              <w:t>0</w:t>
            </w:r>
            <w:r w:rsidR="00C6342A" w:rsidRPr="00EE3251">
              <w:rPr>
                <w:color w:val="000000" w:themeColor="dark1"/>
                <w:kern w:val="24"/>
                <w:szCs w:val="36"/>
              </w:rPr>
              <w:t>人</w:t>
            </w:r>
          </w:p>
        </w:tc>
        <w:tc>
          <w:tcPr>
            <w:tcW w:w="1416"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394976AB" w14:textId="30D3860B" w:rsidR="00C6342A" w:rsidRPr="00EE3251" w:rsidRDefault="006A6AE2" w:rsidP="00C6342A">
            <w:pPr>
              <w:widowControl/>
              <w:adjustRightInd/>
              <w:spacing w:line="240" w:lineRule="auto"/>
              <w:jc w:val="center"/>
              <w:textAlignment w:val="auto"/>
              <w:rPr>
                <w:szCs w:val="36"/>
              </w:rPr>
            </w:pPr>
            <w:r>
              <w:rPr>
                <w:rFonts w:hint="eastAsia"/>
                <w:color w:val="000000" w:themeColor="dark1"/>
                <w:kern w:val="24"/>
                <w:szCs w:val="36"/>
              </w:rPr>
              <w:t>2</w:t>
            </w:r>
            <w:r w:rsidR="00C6342A" w:rsidRPr="00EE3251">
              <w:rPr>
                <w:color w:val="000000" w:themeColor="dark1"/>
                <w:kern w:val="24"/>
                <w:szCs w:val="36"/>
              </w:rPr>
              <w:t>人</w:t>
            </w:r>
          </w:p>
        </w:tc>
        <w:tc>
          <w:tcPr>
            <w:tcW w:w="155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525A4899" w14:textId="5AC52CA1" w:rsidR="00C6342A" w:rsidRPr="00EE3251" w:rsidRDefault="008F30E8" w:rsidP="006A6AE2">
            <w:pPr>
              <w:widowControl/>
              <w:adjustRightInd/>
              <w:spacing w:line="240" w:lineRule="auto"/>
              <w:jc w:val="center"/>
              <w:textAlignment w:val="auto"/>
              <w:rPr>
                <w:szCs w:val="36"/>
              </w:rPr>
            </w:pPr>
            <w:r>
              <w:rPr>
                <w:rFonts w:hint="eastAsia"/>
                <w:color w:val="000000" w:themeColor="dark1"/>
                <w:kern w:val="24"/>
                <w:szCs w:val="36"/>
              </w:rPr>
              <w:t>1</w:t>
            </w:r>
            <w:r w:rsidR="006A6AE2">
              <w:rPr>
                <w:rFonts w:hint="eastAsia"/>
                <w:color w:val="000000" w:themeColor="dark1"/>
                <w:kern w:val="24"/>
                <w:szCs w:val="36"/>
              </w:rPr>
              <w:t>2</w:t>
            </w:r>
            <w:r w:rsidR="00C6342A" w:rsidRPr="00EE3251">
              <w:rPr>
                <w:color w:val="000000" w:themeColor="dark1"/>
                <w:kern w:val="24"/>
                <w:szCs w:val="36"/>
              </w:rPr>
              <w:t>人</w:t>
            </w:r>
          </w:p>
        </w:tc>
      </w:tr>
      <w:tr w:rsidR="00C6342A" w:rsidRPr="00EE3251" w14:paraId="494D9FAE"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51DB6F70" w14:textId="77777777" w:rsidR="00C6342A" w:rsidRPr="00EE3251" w:rsidRDefault="00C6342A" w:rsidP="00C6342A">
            <w:pPr>
              <w:widowControl/>
              <w:adjustRightInd/>
              <w:spacing w:line="240" w:lineRule="auto"/>
              <w:textAlignment w:val="auto"/>
              <w:rPr>
                <w:szCs w:val="36"/>
              </w:rPr>
            </w:pPr>
            <w:r w:rsidRPr="00EE3251">
              <w:rPr>
                <w:color w:val="000000" w:themeColor="dark1"/>
                <w:kern w:val="24"/>
                <w:szCs w:val="36"/>
              </w:rPr>
              <w:t>其他</w:t>
            </w:r>
            <w:r w:rsidRPr="00EE3251">
              <w:rPr>
                <w:color w:val="000000" w:themeColor="dark1"/>
                <w:kern w:val="24"/>
                <w:szCs w:val="36"/>
              </w:rPr>
              <w:t>(</w:t>
            </w:r>
            <w:r w:rsidRPr="00EE3251">
              <w:rPr>
                <w:color w:val="000000" w:themeColor="dark1"/>
                <w:kern w:val="24"/>
                <w:szCs w:val="36"/>
              </w:rPr>
              <w:t>請說明內容</w:t>
            </w:r>
            <w:r w:rsidRPr="00EE3251">
              <w:rPr>
                <w:color w:val="000000" w:themeColor="dark1"/>
                <w:kern w:val="24"/>
                <w:szCs w:val="36"/>
              </w:rPr>
              <w:t>)</w:t>
            </w:r>
          </w:p>
        </w:tc>
        <w:tc>
          <w:tcPr>
            <w:tcW w:w="141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6A4EE9D6" w14:textId="77777777" w:rsidR="00C6342A" w:rsidRPr="00EE3251" w:rsidRDefault="00C6342A" w:rsidP="00C6342A">
            <w:pPr>
              <w:widowControl/>
              <w:adjustRightInd/>
              <w:spacing w:line="240" w:lineRule="auto"/>
              <w:textAlignment w:val="auto"/>
              <w:rPr>
                <w:szCs w:val="36"/>
              </w:rPr>
            </w:pPr>
          </w:p>
        </w:tc>
        <w:tc>
          <w:tcPr>
            <w:tcW w:w="1416"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706DA1E3" w14:textId="77777777" w:rsidR="00C6342A" w:rsidRPr="00EE3251" w:rsidRDefault="00C6342A" w:rsidP="00C6342A">
            <w:pPr>
              <w:widowControl/>
              <w:adjustRightInd/>
              <w:spacing w:line="240" w:lineRule="auto"/>
              <w:textAlignment w:val="auto"/>
              <w:rPr>
                <w:szCs w:val="36"/>
              </w:rPr>
            </w:pPr>
          </w:p>
        </w:tc>
        <w:tc>
          <w:tcPr>
            <w:tcW w:w="155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8E877ED" w14:textId="77777777" w:rsidR="00C6342A" w:rsidRPr="00EE3251" w:rsidRDefault="00C6342A" w:rsidP="00C6342A">
            <w:pPr>
              <w:widowControl/>
              <w:adjustRightInd/>
              <w:spacing w:line="240" w:lineRule="auto"/>
              <w:textAlignment w:val="auto"/>
              <w:rPr>
                <w:szCs w:val="36"/>
              </w:rPr>
            </w:pPr>
          </w:p>
        </w:tc>
      </w:tr>
    </w:tbl>
    <w:p w14:paraId="35DDCB58" w14:textId="77777777" w:rsidR="00B20B17" w:rsidRDefault="00B20B17">
      <w:pPr>
        <w:widowControl/>
        <w:adjustRightInd/>
        <w:spacing w:line="240" w:lineRule="auto"/>
        <w:textAlignment w:val="auto"/>
        <w:rPr>
          <w:bCs/>
        </w:rPr>
      </w:pPr>
      <w:r>
        <w:rPr>
          <w:bCs/>
        </w:rPr>
        <w:br w:type="page"/>
      </w:r>
    </w:p>
    <w:p w14:paraId="70705B74" w14:textId="13917E7C" w:rsidR="009C7169" w:rsidRPr="00EE3251" w:rsidRDefault="009C7169" w:rsidP="002D5ED4">
      <w:pPr>
        <w:widowControl/>
        <w:numPr>
          <w:ilvl w:val="0"/>
          <w:numId w:val="21"/>
        </w:numPr>
        <w:tabs>
          <w:tab w:val="clear" w:pos="5545"/>
          <w:tab w:val="num" w:pos="0"/>
          <w:tab w:val="num" w:pos="426"/>
        </w:tabs>
        <w:kinsoku w:val="0"/>
        <w:snapToGrid w:val="0"/>
        <w:spacing w:line="240" w:lineRule="auto"/>
        <w:ind w:left="426" w:firstLine="0"/>
        <w:jc w:val="both"/>
        <w:textAlignment w:val="auto"/>
        <w:rPr>
          <w:b/>
        </w:rPr>
      </w:pPr>
      <w:r w:rsidRPr="00EE3251">
        <w:rPr>
          <w:bCs/>
        </w:rPr>
        <w:lastRenderedPageBreak/>
        <w:t xml:space="preserve"> </w:t>
      </w:r>
      <w:r w:rsidRPr="00EE3251">
        <w:rPr>
          <w:bCs/>
        </w:rPr>
        <w:t>產業外溢效益</w:t>
      </w:r>
    </w:p>
    <w:p w14:paraId="693CEABF" w14:textId="64E21218" w:rsidR="004F6D37" w:rsidRPr="006572FA" w:rsidRDefault="004F6D37" w:rsidP="002D5ED4">
      <w:pPr>
        <w:pStyle w:val="affc"/>
        <w:widowControl/>
        <w:numPr>
          <w:ilvl w:val="2"/>
          <w:numId w:val="24"/>
        </w:numPr>
        <w:kinsoku w:val="0"/>
        <w:adjustRightInd w:val="0"/>
        <w:snapToGrid w:val="0"/>
        <w:spacing w:beforeLines="25" w:before="60"/>
        <w:ind w:leftChars="0"/>
        <w:jc w:val="both"/>
        <w:rPr>
          <w:rFonts w:ascii="Times New Roman"/>
          <w:snapToGrid w:val="0"/>
          <w:sz w:val="24"/>
        </w:rPr>
      </w:pPr>
      <w:r w:rsidRPr="00EE3251">
        <w:rPr>
          <w:rFonts w:ascii="Times New Roman"/>
          <w:bCs/>
          <w:snapToGrid w:val="0"/>
          <w:sz w:val="24"/>
        </w:rPr>
        <w:t>促進</w:t>
      </w:r>
      <w:r w:rsidRPr="00EE3251">
        <w:rPr>
          <w:rFonts w:ascii="Times New Roman"/>
          <w:bCs/>
          <w:snapToGrid w:val="0"/>
          <w:sz w:val="24"/>
        </w:rPr>
        <w:t>AI</w:t>
      </w:r>
      <w:r w:rsidRPr="00EE3251">
        <w:rPr>
          <w:rFonts w:ascii="Times New Roman"/>
          <w:bCs/>
          <w:snapToGrid w:val="0"/>
          <w:sz w:val="24"/>
        </w:rPr>
        <w:t>晶</w:t>
      </w:r>
      <w:r w:rsidRPr="006572FA">
        <w:rPr>
          <w:rFonts w:ascii="Times New Roman"/>
          <w:snapToGrid w:val="0"/>
          <w:sz w:val="24"/>
        </w:rPr>
        <w:t>片設計</w:t>
      </w:r>
      <w:r w:rsidRPr="00EE3251">
        <w:rPr>
          <w:rFonts w:ascii="Times New Roman"/>
          <w:snapToGrid w:val="0"/>
          <w:sz w:val="24"/>
        </w:rPr>
        <w:t>整體供應鏈互助合作，提升</w:t>
      </w:r>
      <w:r w:rsidR="006A423B" w:rsidRPr="00EE3251">
        <w:rPr>
          <w:rFonts w:ascii="Times New Roman"/>
          <w:snapToGrid w:val="0"/>
          <w:sz w:val="24"/>
        </w:rPr>
        <w:t>垂直領域應用與矽智財共享之</w:t>
      </w:r>
      <w:r w:rsidRPr="00EE3251">
        <w:rPr>
          <w:rFonts w:ascii="Times New Roman"/>
          <w:snapToGrid w:val="0"/>
          <w:sz w:val="24"/>
        </w:rPr>
        <w:t>產業效益</w:t>
      </w:r>
      <w:r w:rsidRPr="00EE3251">
        <w:rPr>
          <w:rFonts w:ascii="Times New Roman"/>
          <w:snapToGrid w:val="0"/>
          <w:sz w:val="24"/>
        </w:rPr>
        <w:t>(</w:t>
      </w:r>
      <w:r w:rsidRPr="00EE3251">
        <w:rPr>
          <w:rFonts w:ascii="Times New Roman"/>
          <w:snapToGrid w:val="0"/>
          <w:sz w:val="24"/>
        </w:rPr>
        <w:t>如</w:t>
      </w:r>
      <w:r w:rsidR="006572FA">
        <w:rPr>
          <w:rFonts w:ascii="Times New Roman"/>
          <w:snapToGrid w:val="0"/>
          <w:sz w:val="24"/>
        </w:rPr>
        <w:fldChar w:fldCharType="begin"/>
      </w:r>
      <w:r w:rsidR="006572FA">
        <w:rPr>
          <w:rFonts w:ascii="Times New Roman"/>
          <w:snapToGrid w:val="0"/>
          <w:sz w:val="24"/>
        </w:rPr>
        <w:instrText xml:space="preserve"> REF _Ref31852107  \* MERGEFORMAT </w:instrText>
      </w:r>
      <w:r w:rsidR="006572FA">
        <w:rPr>
          <w:rFonts w:ascii="Times New Roman"/>
          <w:snapToGrid w:val="0"/>
          <w:sz w:val="24"/>
        </w:rPr>
        <w:fldChar w:fldCharType="separate"/>
      </w:r>
      <w:r w:rsidR="0082588F" w:rsidRPr="0082588F">
        <w:rPr>
          <w:rFonts w:ascii="Times New Roman"/>
          <w:snapToGrid w:val="0"/>
          <w:sz w:val="24"/>
        </w:rPr>
        <w:t>圖</w:t>
      </w:r>
      <w:r w:rsidR="0082588F" w:rsidRPr="0082588F">
        <w:rPr>
          <w:rFonts w:ascii="Times New Roman"/>
          <w:snapToGrid w:val="0"/>
          <w:sz w:val="24"/>
        </w:rPr>
        <w:t>2.53</w:t>
      </w:r>
      <w:r w:rsidR="006572FA">
        <w:rPr>
          <w:rFonts w:ascii="Times New Roman"/>
          <w:snapToGrid w:val="0"/>
          <w:sz w:val="24"/>
        </w:rPr>
        <w:fldChar w:fldCharType="end"/>
      </w:r>
      <w:r w:rsidR="00721289" w:rsidRPr="00EE3251">
        <w:rPr>
          <w:rFonts w:ascii="Times New Roman"/>
          <w:snapToGrid w:val="0"/>
          <w:sz w:val="24"/>
        </w:rPr>
        <w:t>與</w:t>
      </w:r>
      <w:r w:rsidR="006572FA">
        <w:rPr>
          <w:rFonts w:ascii="Times New Roman"/>
          <w:snapToGrid w:val="0"/>
          <w:sz w:val="24"/>
        </w:rPr>
        <w:fldChar w:fldCharType="begin"/>
      </w:r>
      <w:r w:rsidR="006572FA">
        <w:rPr>
          <w:rFonts w:ascii="Times New Roman"/>
          <w:snapToGrid w:val="0"/>
          <w:sz w:val="24"/>
        </w:rPr>
        <w:instrText xml:space="preserve"> REF _Ref31852121  \* MERGEFORMAT </w:instrText>
      </w:r>
      <w:r w:rsidR="006572FA">
        <w:rPr>
          <w:rFonts w:ascii="Times New Roman"/>
          <w:snapToGrid w:val="0"/>
          <w:sz w:val="24"/>
        </w:rPr>
        <w:fldChar w:fldCharType="separate"/>
      </w:r>
      <w:r w:rsidR="0082588F" w:rsidRPr="0082588F">
        <w:rPr>
          <w:rFonts w:ascii="Times New Roman"/>
          <w:snapToGrid w:val="0"/>
          <w:sz w:val="24"/>
        </w:rPr>
        <w:t>圖</w:t>
      </w:r>
      <w:r w:rsidR="0082588F" w:rsidRPr="0082588F">
        <w:rPr>
          <w:rFonts w:ascii="Times New Roman"/>
          <w:snapToGrid w:val="0"/>
          <w:sz w:val="24"/>
        </w:rPr>
        <w:t>2.54</w:t>
      </w:r>
      <w:r w:rsidR="006572FA">
        <w:rPr>
          <w:rFonts w:ascii="Times New Roman"/>
          <w:snapToGrid w:val="0"/>
          <w:sz w:val="24"/>
        </w:rPr>
        <w:fldChar w:fldCharType="end"/>
      </w:r>
      <w:r w:rsidRPr="00EE3251">
        <w:rPr>
          <w:rFonts w:ascii="Times New Roman"/>
          <w:snapToGrid w:val="0"/>
          <w:sz w:val="24"/>
        </w:rPr>
        <w:t>所示</w:t>
      </w:r>
      <w:r w:rsidRPr="00EE3251">
        <w:rPr>
          <w:rFonts w:ascii="Times New Roman"/>
          <w:snapToGrid w:val="0"/>
          <w:sz w:val="24"/>
        </w:rPr>
        <w:t>)</w:t>
      </w:r>
      <w:r w:rsidR="00303F0C">
        <w:rPr>
          <w:rFonts w:ascii="Times New Roman" w:hint="eastAsia"/>
          <w:snapToGrid w:val="0"/>
          <w:sz w:val="24"/>
        </w:rPr>
        <w:t>。</w:t>
      </w:r>
    </w:p>
    <w:p w14:paraId="610683C4" w14:textId="6E2BBE95" w:rsidR="004F6D37" w:rsidRPr="00EE3251" w:rsidRDefault="004F6D37" w:rsidP="002D5ED4">
      <w:pPr>
        <w:pStyle w:val="affc"/>
        <w:widowControl/>
        <w:numPr>
          <w:ilvl w:val="0"/>
          <w:numId w:val="20"/>
        </w:numPr>
        <w:kinsoku w:val="0"/>
        <w:adjustRightInd w:val="0"/>
        <w:snapToGrid w:val="0"/>
        <w:spacing w:beforeLines="25" w:before="60"/>
        <w:ind w:leftChars="0" w:left="1560"/>
        <w:jc w:val="both"/>
        <w:rPr>
          <w:rFonts w:ascii="Times New Roman"/>
          <w:bCs/>
          <w:snapToGrid w:val="0"/>
          <w:sz w:val="24"/>
        </w:rPr>
      </w:pPr>
      <w:r w:rsidRPr="00EE3251">
        <w:rPr>
          <w:rFonts w:ascii="Times New Roman"/>
          <w:bCs/>
          <w:snapToGrid w:val="0"/>
          <w:sz w:val="24"/>
        </w:rPr>
        <w:t>IC</w:t>
      </w:r>
      <w:r w:rsidRPr="00EE3251">
        <w:rPr>
          <w:rFonts w:ascii="Times New Roman"/>
          <w:bCs/>
          <w:snapToGrid w:val="0"/>
          <w:sz w:val="24"/>
        </w:rPr>
        <w:t>設計公司</w:t>
      </w:r>
    </w:p>
    <w:p w14:paraId="371276A7" w14:textId="508FACB8" w:rsidR="004F6D37" w:rsidRPr="00EE3251" w:rsidRDefault="00E67169" w:rsidP="00C4521B">
      <w:pPr>
        <w:pStyle w:val="affc"/>
        <w:kinsoku w:val="0"/>
        <w:adjustRightInd w:val="0"/>
        <w:snapToGrid w:val="0"/>
        <w:spacing w:beforeLines="25" w:before="60"/>
        <w:ind w:leftChars="0" w:left="1560"/>
        <w:jc w:val="both"/>
        <w:rPr>
          <w:rFonts w:ascii="Times New Roman"/>
          <w:snapToGrid w:val="0"/>
          <w:sz w:val="24"/>
        </w:rPr>
      </w:pPr>
      <w:r>
        <w:rPr>
          <w:rFonts w:ascii="Times New Roman" w:hint="eastAsia"/>
          <w:snapToGrid w:val="0"/>
          <w:sz w:val="24"/>
        </w:rPr>
        <w:t xml:space="preserve">    </w:t>
      </w:r>
      <w:r w:rsidR="004F6D37" w:rsidRPr="00EE3251">
        <w:rPr>
          <w:rFonts w:ascii="Times New Roman"/>
          <w:snapToGrid w:val="0"/>
          <w:sz w:val="24"/>
        </w:rPr>
        <w:t>本計畫所開發的</w:t>
      </w:r>
      <w:r w:rsidR="004F6D37" w:rsidRPr="00EE3251">
        <w:rPr>
          <w:rFonts w:ascii="Times New Roman"/>
          <w:snapToGrid w:val="0"/>
          <w:sz w:val="24"/>
        </w:rPr>
        <w:t>AIM</w:t>
      </w:r>
      <w:r w:rsidR="004F6D37" w:rsidRPr="00EE3251">
        <w:rPr>
          <w:rFonts w:ascii="Times New Roman"/>
          <w:snapToGrid w:val="0"/>
          <w:sz w:val="24"/>
        </w:rPr>
        <w:t>技術</w:t>
      </w:r>
      <w:r w:rsidR="000C0640" w:rsidRPr="00EE3251">
        <w:rPr>
          <w:rFonts w:ascii="Times New Roman"/>
          <w:snapToGrid w:val="0"/>
          <w:sz w:val="24"/>
        </w:rPr>
        <w:t>與生產平台</w:t>
      </w:r>
      <w:r w:rsidR="004F6D37" w:rsidRPr="00EE3251">
        <w:rPr>
          <w:rFonts w:ascii="Times New Roman"/>
          <w:snapToGrid w:val="0"/>
          <w:sz w:val="24"/>
        </w:rPr>
        <w:t>，將可</w:t>
      </w:r>
      <w:r w:rsidR="000C0640" w:rsidRPr="00EE3251">
        <w:rPr>
          <w:rFonts w:ascii="Times New Roman"/>
          <w:snapToGrid w:val="0"/>
          <w:sz w:val="24"/>
        </w:rPr>
        <w:t>協助</w:t>
      </w:r>
      <w:r w:rsidR="000C0640" w:rsidRPr="00EE3251">
        <w:rPr>
          <w:rFonts w:ascii="Times New Roman"/>
          <w:snapToGrid w:val="0"/>
          <w:sz w:val="24"/>
        </w:rPr>
        <w:t>IC</w:t>
      </w:r>
      <w:r w:rsidR="000C0640" w:rsidRPr="00EE3251">
        <w:rPr>
          <w:rFonts w:ascii="Times New Roman"/>
          <w:snapToGrid w:val="0"/>
          <w:sz w:val="24"/>
        </w:rPr>
        <w:t>設計公司設計高</w:t>
      </w:r>
      <w:r w:rsidR="004F6D37" w:rsidRPr="00EE3251">
        <w:rPr>
          <w:rFonts w:ascii="Times New Roman"/>
          <w:snapToGrid w:val="0"/>
          <w:sz w:val="24"/>
        </w:rPr>
        <w:t>效能</w:t>
      </w:r>
      <w:r w:rsidR="000C0640" w:rsidRPr="00EE3251">
        <w:rPr>
          <w:rFonts w:ascii="Times New Roman"/>
          <w:snapToGrid w:val="0"/>
          <w:sz w:val="24"/>
        </w:rPr>
        <w:t>與低</w:t>
      </w:r>
      <w:r w:rsidR="004F6D37" w:rsidRPr="00EE3251">
        <w:rPr>
          <w:rFonts w:ascii="Times New Roman"/>
          <w:snapToGrid w:val="0"/>
          <w:sz w:val="24"/>
        </w:rPr>
        <w:t>功耗之</w:t>
      </w:r>
      <w:r w:rsidR="004F6D37" w:rsidRPr="00EE3251">
        <w:rPr>
          <w:rFonts w:ascii="Times New Roman"/>
          <w:snapToGrid w:val="0"/>
          <w:sz w:val="24"/>
        </w:rPr>
        <w:t xml:space="preserve">AI </w:t>
      </w:r>
      <w:r w:rsidR="004F6D37" w:rsidRPr="00EE3251">
        <w:rPr>
          <w:rFonts w:ascii="Times New Roman"/>
          <w:snapToGrid w:val="0"/>
          <w:sz w:val="24"/>
        </w:rPr>
        <w:t>晶片，為我國</w:t>
      </w:r>
      <w:r w:rsidR="004F6D37" w:rsidRPr="00EE3251">
        <w:rPr>
          <w:rFonts w:ascii="Times New Roman"/>
          <w:snapToGrid w:val="0"/>
          <w:sz w:val="24"/>
        </w:rPr>
        <w:t>IP</w:t>
      </w:r>
      <w:r w:rsidR="004F6D37" w:rsidRPr="00EE3251">
        <w:rPr>
          <w:rFonts w:ascii="Times New Roman"/>
          <w:snapToGrid w:val="0"/>
          <w:sz w:val="24"/>
        </w:rPr>
        <w:t>供應商、</w:t>
      </w:r>
      <w:r w:rsidR="004F6D37" w:rsidRPr="00EE3251">
        <w:rPr>
          <w:rFonts w:ascii="Times New Roman"/>
          <w:snapToGrid w:val="0"/>
          <w:sz w:val="24"/>
        </w:rPr>
        <w:t>IC</w:t>
      </w:r>
      <w:r w:rsidR="004F6D37" w:rsidRPr="00EE3251">
        <w:rPr>
          <w:rFonts w:ascii="Times New Roman"/>
          <w:snapToGrid w:val="0"/>
          <w:sz w:val="24"/>
        </w:rPr>
        <w:t>設計軟硬體服務商及晶圓代工廠帶來新產品商機，並推動</w:t>
      </w:r>
      <w:r w:rsidR="004F6D37" w:rsidRPr="00EE3251">
        <w:rPr>
          <w:rFonts w:ascii="Times New Roman"/>
          <w:snapToGrid w:val="0"/>
          <w:sz w:val="24"/>
        </w:rPr>
        <w:t xml:space="preserve">Edge AI </w:t>
      </w:r>
      <w:r w:rsidR="004F6D37" w:rsidRPr="00EE3251">
        <w:rPr>
          <w:rFonts w:ascii="Times New Roman"/>
          <w:snapToGrid w:val="0"/>
          <w:sz w:val="24"/>
        </w:rPr>
        <w:t>相關領域之應用。</w:t>
      </w:r>
    </w:p>
    <w:p w14:paraId="7A8646F2" w14:textId="45D705A6" w:rsidR="004F6D37" w:rsidRPr="00EE3251" w:rsidRDefault="004F6D37" w:rsidP="002D5ED4">
      <w:pPr>
        <w:pStyle w:val="affc"/>
        <w:widowControl/>
        <w:numPr>
          <w:ilvl w:val="0"/>
          <w:numId w:val="20"/>
        </w:numPr>
        <w:kinsoku w:val="0"/>
        <w:adjustRightInd w:val="0"/>
        <w:snapToGrid w:val="0"/>
        <w:spacing w:beforeLines="25" w:before="60"/>
        <w:ind w:leftChars="0" w:left="1560"/>
        <w:jc w:val="both"/>
        <w:rPr>
          <w:rFonts w:ascii="Times New Roman"/>
          <w:bCs/>
          <w:snapToGrid w:val="0"/>
          <w:sz w:val="24"/>
        </w:rPr>
      </w:pPr>
      <w:r w:rsidRPr="00EE3251">
        <w:rPr>
          <w:rFonts w:ascii="Times New Roman"/>
          <w:bCs/>
          <w:snapToGrid w:val="0"/>
          <w:sz w:val="24"/>
        </w:rPr>
        <w:t>記憶體公司</w:t>
      </w:r>
    </w:p>
    <w:p w14:paraId="15DE5278" w14:textId="777CDAD9" w:rsidR="009D24A4" w:rsidRPr="00EE3251" w:rsidRDefault="00E67169" w:rsidP="00C4521B">
      <w:pPr>
        <w:pStyle w:val="affc"/>
        <w:kinsoku w:val="0"/>
        <w:adjustRightInd w:val="0"/>
        <w:snapToGrid w:val="0"/>
        <w:spacing w:beforeLines="25" w:before="60"/>
        <w:ind w:leftChars="0" w:left="1560"/>
        <w:jc w:val="both"/>
        <w:rPr>
          <w:rFonts w:ascii="Times New Roman"/>
          <w:snapToGrid w:val="0"/>
          <w:sz w:val="24"/>
        </w:rPr>
      </w:pPr>
      <w:r>
        <w:rPr>
          <w:rFonts w:ascii="Times New Roman" w:hint="eastAsia"/>
          <w:snapToGrid w:val="0"/>
          <w:sz w:val="24"/>
        </w:rPr>
        <w:t xml:space="preserve">    </w:t>
      </w:r>
      <w:r w:rsidR="004F6D37" w:rsidRPr="00EE3251">
        <w:rPr>
          <w:rFonts w:ascii="Times New Roman"/>
          <w:snapToGrid w:val="0"/>
          <w:sz w:val="24"/>
        </w:rPr>
        <w:t>本計畫所規劃研發之</w:t>
      </w:r>
      <w:r w:rsidR="004F6D37" w:rsidRPr="00EE3251">
        <w:rPr>
          <w:rFonts w:ascii="Times New Roman"/>
          <w:snapToGrid w:val="0"/>
          <w:sz w:val="24"/>
        </w:rPr>
        <w:t>AI</w:t>
      </w:r>
      <w:r w:rsidR="009D24A4" w:rsidRPr="00EE3251">
        <w:rPr>
          <w:rFonts w:ascii="Times New Roman"/>
          <w:snapToGrid w:val="0"/>
          <w:sz w:val="24"/>
        </w:rPr>
        <w:t>M SoC</w:t>
      </w:r>
      <w:r w:rsidR="004F6D37" w:rsidRPr="00EE3251">
        <w:rPr>
          <w:rFonts w:ascii="Times New Roman"/>
          <w:snapToGrid w:val="0"/>
          <w:sz w:val="24"/>
        </w:rPr>
        <w:t>晶片，將</w:t>
      </w:r>
      <w:r w:rsidR="009D24A4" w:rsidRPr="00EE3251">
        <w:rPr>
          <w:rFonts w:ascii="Times New Roman"/>
          <w:snapToGrid w:val="0"/>
          <w:sz w:val="24"/>
        </w:rPr>
        <w:t>整合</w:t>
      </w:r>
      <w:r w:rsidR="009D24A4" w:rsidRPr="00EE3251">
        <w:rPr>
          <w:rFonts w:ascii="Times New Roman"/>
          <w:snapToGrid w:val="0"/>
          <w:sz w:val="24"/>
        </w:rPr>
        <w:t>DRAM</w:t>
      </w:r>
      <w:r w:rsidR="009D24A4" w:rsidRPr="00EE3251">
        <w:rPr>
          <w:rFonts w:ascii="Times New Roman"/>
          <w:snapToGrid w:val="0"/>
          <w:sz w:val="24"/>
        </w:rPr>
        <w:t>與邏輯製程於一體，計畫研發成功後，預期將推動國內記憶體設計業者</w:t>
      </w:r>
      <w:r w:rsidR="00EB5D26" w:rsidRPr="00EE3251">
        <w:rPr>
          <w:rFonts w:ascii="Times New Roman"/>
          <w:snapToGrid w:val="0"/>
          <w:sz w:val="24"/>
        </w:rPr>
        <w:t>參與</w:t>
      </w:r>
      <w:r w:rsidR="00EB5D26" w:rsidRPr="00EE3251">
        <w:rPr>
          <w:rFonts w:ascii="Times New Roman"/>
          <w:snapToGrid w:val="0"/>
          <w:sz w:val="24"/>
        </w:rPr>
        <w:t xml:space="preserve"> AI </w:t>
      </w:r>
      <w:r w:rsidR="00EB5D26" w:rsidRPr="00EE3251">
        <w:rPr>
          <w:rFonts w:ascii="Times New Roman"/>
          <w:snapToGrid w:val="0"/>
          <w:sz w:val="24"/>
        </w:rPr>
        <w:t>晶片</w:t>
      </w:r>
      <w:r w:rsidR="009D24A4" w:rsidRPr="00EE3251">
        <w:rPr>
          <w:rFonts w:ascii="Times New Roman"/>
          <w:snapToGrid w:val="0"/>
          <w:sz w:val="24"/>
        </w:rPr>
        <w:t>之研發</w:t>
      </w:r>
      <w:r w:rsidR="00EB5D26" w:rsidRPr="00EE3251">
        <w:rPr>
          <w:rFonts w:ascii="Times New Roman"/>
          <w:snapToGrid w:val="0"/>
          <w:sz w:val="24"/>
        </w:rPr>
        <w:t>，並布局於</w:t>
      </w:r>
      <w:r w:rsidR="009D24A4" w:rsidRPr="00EE3251">
        <w:rPr>
          <w:rFonts w:ascii="Times New Roman"/>
          <w:snapToGrid w:val="0"/>
          <w:sz w:val="24"/>
        </w:rPr>
        <w:t>新興記憶體技術</w:t>
      </w:r>
      <w:r w:rsidR="00EB5D26" w:rsidRPr="00EE3251">
        <w:rPr>
          <w:rFonts w:ascii="Times New Roman"/>
          <w:snapToGrid w:val="0"/>
          <w:sz w:val="24"/>
        </w:rPr>
        <w:t>開發</w:t>
      </w:r>
      <w:r w:rsidR="000C0640" w:rsidRPr="00EE3251">
        <w:rPr>
          <w:rFonts w:ascii="Times New Roman"/>
          <w:snapToGrid w:val="0"/>
          <w:sz w:val="24"/>
        </w:rPr>
        <w:t>，</w:t>
      </w:r>
      <w:r w:rsidR="000A4A97" w:rsidRPr="00EE3251">
        <w:rPr>
          <w:rFonts w:ascii="Times New Roman"/>
          <w:snapToGrid w:val="0"/>
          <w:sz w:val="24"/>
        </w:rPr>
        <w:t>開創新的產品領域，</w:t>
      </w:r>
      <w:r w:rsidR="000C0640" w:rsidRPr="00EE3251">
        <w:rPr>
          <w:rFonts w:ascii="Times New Roman"/>
          <w:snapToGrid w:val="0"/>
          <w:sz w:val="24"/>
        </w:rPr>
        <w:t>提昇公司競爭與獲利能力</w:t>
      </w:r>
      <w:r w:rsidR="009D24A4" w:rsidRPr="00EE3251">
        <w:rPr>
          <w:rFonts w:ascii="Times New Roman"/>
          <w:snapToGrid w:val="0"/>
          <w:sz w:val="24"/>
        </w:rPr>
        <w:t>。</w:t>
      </w:r>
    </w:p>
    <w:p w14:paraId="5A132743" w14:textId="75B782BE" w:rsidR="004F6D37" w:rsidRPr="00EE3251" w:rsidRDefault="0018643B" w:rsidP="002D5ED4">
      <w:pPr>
        <w:pStyle w:val="affc"/>
        <w:widowControl/>
        <w:numPr>
          <w:ilvl w:val="0"/>
          <w:numId w:val="20"/>
        </w:numPr>
        <w:kinsoku w:val="0"/>
        <w:adjustRightInd w:val="0"/>
        <w:snapToGrid w:val="0"/>
        <w:spacing w:beforeLines="25" w:before="60"/>
        <w:ind w:leftChars="0" w:left="1560"/>
        <w:jc w:val="both"/>
        <w:rPr>
          <w:rFonts w:ascii="Times New Roman"/>
          <w:bCs/>
          <w:snapToGrid w:val="0"/>
          <w:sz w:val="24"/>
        </w:rPr>
      </w:pPr>
      <w:r w:rsidRPr="00EE3251">
        <w:rPr>
          <w:rFonts w:ascii="Times New Roman"/>
          <w:snapToGrid w:val="0"/>
          <w:sz w:val="24"/>
        </w:rPr>
        <w:t>AI</w:t>
      </w:r>
      <w:r w:rsidRPr="00EE3251">
        <w:rPr>
          <w:rFonts w:ascii="Times New Roman"/>
          <w:snapToGrid w:val="0"/>
          <w:sz w:val="24"/>
        </w:rPr>
        <w:t>領域應用公司</w:t>
      </w:r>
    </w:p>
    <w:p w14:paraId="666CB95D" w14:textId="38B9ED57" w:rsidR="00BF1ECB" w:rsidRPr="00EE3251" w:rsidRDefault="00E67169" w:rsidP="00C4521B">
      <w:pPr>
        <w:pStyle w:val="affc"/>
        <w:kinsoku w:val="0"/>
        <w:adjustRightInd w:val="0"/>
        <w:snapToGrid w:val="0"/>
        <w:spacing w:beforeLines="25" w:before="60"/>
        <w:ind w:leftChars="0" w:left="1560"/>
        <w:jc w:val="both"/>
        <w:rPr>
          <w:rFonts w:ascii="Times New Roman"/>
          <w:snapToGrid w:val="0"/>
          <w:sz w:val="24"/>
        </w:rPr>
      </w:pPr>
      <w:r>
        <w:rPr>
          <w:rFonts w:ascii="Times New Roman" w:hint="eastAsia"/>
          <w:snapToGrid w:val="0"/>
          <w:sz w:val="24"/>
        </w:rPr>
        <w:t xml:space="preserve">    </w:t>
      </w:r>
      <w:r w:rsidR="004F6D37" w:rsidRPr="00EE3251">
        <w:rPr>
          <w:rFonts w:ascii="Times New Roman"/>
          <w:snapToGrid w:val="0"/>
          <w:sz w:val="24"/>
        </w:rPr>
        <w:t>本計畫所規劃</w:t>
      </w:r>
      <w:r w:rsidR="00BF1ECB" w:rsidRPr="00EE3251">
        <w:rPr>
          <w:rFonts w:ascii="Times New Roman"/>
          <w:snapToGrid w:val="0"/>
          <w:sz w:val="24"/>
        </w:rPr>
        <w:t>之</w:t>
      </w:r>
      <w:r w:rsidR="00BF1ECB" w:rsidRPr="00EE3251">
        <w:rPr>
          <w:rFonts w:ascii="Times New Roman"/>
          <w:snapToGrid w:val="0"/>
          <w:sz w:val="24"/>
        </w:rPr>
        <w:t>AIM SoC</w:t>
      </w:r>
      <w:r w:rsidR="00BF1ECB" w:rsidRPr="00EE3251">
        <w:rPr>
          <w:rFonts w:ascii="Times New Roman"/>
          <w:snapToGrid w:val="0"/>
          <w:sz w:val="24"/>
        </w:rPr>
        <w:t>晶片之技術研發，乃是以</w:t>
      </w:r>
      <w:r w:rsidR="00BF1ECB" w:rsidRPr="00EE3251">
        <w:rPr>
          <w:rFonts w:ascii="Times New Roman"/>
          <w:sz w:val="24"/>
          <w:shd w:val="clear" w:color="auto" w:fill="FFFFFF"/>
        </w:rPr>
        <w:t>先進駕駛輔助系統</w:t>
      </w:r>
      <w:r w:rsidR="00BF1ECB" w:rsidRPr="00EE3251">
        <w:rPr>
          <w:rFonts w:ascii="Times New Roman"/>
          <w:sz w:val="24"/>
          <w:shd w:val="clear" w:color="auto" w:fill="FFFFFF"/>
        </w:rPr>
        <w:t xml:space="preserve"> (ADAS) </w:t>
      </w:r>
      <w:r w:rsidR="00BF1ECB" w:rsidRPr="00EE3251">
        <w:rPr>
          <w:rFonts w:ascii="Times New Roman"/>
          <w:sz w:val="24"/>
          <w:shd w:val="clear" w:color="auto" w:fill="FFFFFF"/>
        </w:rPr>
        <w:t>為應用載具，提供自駕車場域</w:t>
      </w:r>
      <w:r w:rsidR="00BF1ECB" w:rsidRPr="00EE3251">
        <w:rPr>
          <w:rFonts w:ascii="Times New Roman"/>
          <w:spacing w:val="10"/>
          <w:sz w:val="24"/>
          <w:shd w:val="clear" w:color="auto" w:fill="FFFFFF"/>
        </w:rPr>
        <w:t>即時性高速之辨識能力，除此之外，計畫產出</w:t>
      </w:r>
      <w:r w:rsidR="00BF1ECB" w:rsidRPr="00EE3251">
        <w:rPr>
          <w:rFonts w:ascii="Times New Roman"/>
          <w:snapToGrid w:val="0"/>
          <w:sz w:val="24"/>
        </w:rPr>
        <w:t>預期可有效應用於影像監控、無人機</w:t>
      </w:r>
      <w:r w:rsidR="000C0640" w:rsidRPr="00EE3251">
        <w:rPr>
          <w:rFonts w:ascii="Times New Roman"/>
          <w:snapToGrid w:val="0"/>
          <w:sz w:val="24"/>
        </w:rPr>
        <w:t>、</w:t>
      </w:r>
      <w:r w:rsidR="00BF1ECB" w:rsidRPr="00EE3251">
        <w:rPr>
          <w:rFonts w:ascii="Times New Roman"/>
          <w:snapToGrid w:val="0"/>
          <w:sz w:val="24"/>
        </w:rPr>
        <w:t>工控及醫療影像等相關</w:t>
      </w:r>
      <w:r w:rsidR="00BF1ECB" w:rsidRPr="00EE3251">
        <w:rPr>
          <w:rFonts w:ascii="Times New Roman"/>
          <w:snapToGrid w:val="0"/>
          <w:sz w:val="24"/>
        </w:rPr>
        <w:t>AI</w:t>
      </w:r>
      <w:r w:rsidR="00BF1ECB" w:rsidRPr="00EE3251">
        <w:rPr>
          <w:rFonts w:ascii="Times New Roman"/>
          <w:snapToGrid w:val="0"/>
          <w:sz w:val="24"/>
        </w:rPr>
        <w:t>領域。</w:t>
      </w:r>
    </w:p>
    <w:p w14:paraId="5280964C" w14:textId="0521B2E1" w:rsidR="004F6D37" w:rsidRPr="00EE3251" w:rsidRDefault="000C0640" w:rsidP="002D5ED4">
      <w:pPr>
        <w:pStyle w:val="affc"/>
        <w:widowControl/>
        <w:numPr>
          <w:ilvl w:val="0"/>
          <w:numId w:val="20"/>
        </w:numPr>
        <w:kinsoku w:val="0"/>
        <w:adjustRightInd w:val="0"/>
        <w:snapToGrid w:val="0"/>
        <w:spacing w:beforeLines="25" w:before="60"/>
        <w:ind w:leftChars="0" w:left="1560"/>
        <w:jc w:val="both"/>
        <w:rPr>
          <w:rFonts w:ascii="Times New Roman"/>
          <w:bCs/>
          <w:snapToGrid w:val="0"/>
          <w:sz w:val="24"/>
        </w:rPr>
      </w:pPr>
      <w:r w:rsidRPr="00EE3251">
        <w:rPr>
          <w:rFonts w:ascii="Times New Roman"/>
          <w:bCs/>
          <w:snapToGrid w:val="0"/>
          <w:sz w:val="24"/>
        </w:rPr>
        <w:t>雲端</w:t>
      </w:r>
      <w:r w:rsidR="00E92721" w:rsidRPr="00EE3251">
        <w:rPr>
          <w:rFonts w:ascii="Times New Roman"/>
          <w:bCs/>
          <w:snapToGrid w:val="0"/>
          <w:sz w:val="24"/>
        </w:rPr>
        <w:t>服務</w:t>
      </w:r>
      <w:r w:rsidR="004F6D37" w:rsidRPr="00EE3251">
        <w:rPr>
          <w:rFonts w:ascii="Times New Roman"/>
          <w:bCs/>
          <w:snapToGrid w:val="0"/>
          <w:sz w:val="24"/>
        </w:rPr>
        <w:t>公司</w:t>
      </w:r>
    </w:p>
    <w:p w14:paraId="117490A9" w14:textId="67986828" w:rsidR="00E92721" w:rsidRPr="00EE3251" w:rsidRDefault="00E67169" w:rsidP="00C4521B">
      <w:pPr>
        <w:pStyle w:val="affc"/>
        <w:kinsoku w:val="0"/>
        <w:adjustRightInd w:val="0"/>
        <w:snapToGrid w:val="0"/>
        <w:spacing w:beforeLines="25" w:before="60"/>
        <w:ind w:leftChars="0" w:left="1560"/>
        <w:jc w:val="both"/>
        <w:rPr>
          <w:rFonts w:ascii="Times New Roman"/>
          <w:snapToGrid w:val="0"/>
          <w:sz w:val="24"/>
        </w:rPr>
      </w:pPr>
      <w:r>
        <w:rPr>
          <w:rFonts w:ascii="Times New Roman" w:hint="eastAsia"/>
          <w:snapToGrid w:val="0"/>
          <w:sz w:val="24"/>
        </w:rPr>
        <w:t xml:space="preserve">    </w:t>
      </w:r>
      <w:r w:rsidR="004F6D37" w:rsidRPr="00EE3251">
        <w:rPr>
          <w:rFonts w:ascii="Times New Roman"/>
          <w:snapToGrid w:val="0"/>
          <w:sz w:val="24"/>
        </w:rPr>
        <w:t>本計畫所開發的</w:t>
      </w:r>
      <w:r w:rsidR="00E92721" w:rsidRPr="00EE3251">
        <w:rPr>
          <w:rFonts w:ascii="Times New Roman"/>
          <w:snapToGrid w:val="0"/>
          <w:sz w:val="24"/>
        </w:rPr>
        <w:t>AIM</w:t>
      </w:r>
      <w:r w:rsidR="000C0640" w:rsidRPr="00EE3251">
        <w:rPr>
          <w:rFonts w:ascii="Times New Roman"/>
          <w:snapToGrid w:val="0"/>
          <w:sz w:val="24"/>
        </w:rPr>
        <w:t>晶片，</w:t>
      </w:r>
      <w:r w:rsidR="00E92721" w:rsidRPr="00EE3251">
        <w:rPr>
          <w:rFonts w:ascii="Times New Roman"/>
          <w:snapToGrid w:val="0"/>
          <w:sz w:val="24"/>
        </w:rPr>
        <w:t>可大幅提升人工智慧運算效率，</w:t>
      </w:r>
      <w:r w:rsidR="000C0640" w:rsidRPr="00EE3251">
        <w:rPr>
          <w:rFonts w:ascii="Times New Roman"/>
          <w:snapToGrid w:val="0"/>
          <w:sz w:val="24"/>
        </w:rPr>
        <w:t>有助提升雲端服務業者之競爭力。</w:t>
      </w:r>
    </w:p>
    <w:p w14:paraId="3B033474" w14:textId="1C9ABAC0" w:rsidR="007513D6" w:rsidRPr="00EE3251" w:rsidRDefault="007513D6" w:rsidP="002D5ED4">
      <w:pPr>
        <w:pStyle w:val="affc"/>
        <w:widowControl/>
        <w:numPr>
          <w:ilvl w:val="0"/>
          <w:numId w:val="20"/>
        </w:numPr>
        <w:kinsoku w:val="0"/>
        <w:adjustRightInd w:val="0"/>
        <w:snapToGrid w:val="0"/>
        <w:spacing w:beforeLines="25" w:before="60"/>
        <w:ind w:leftChars="0" w:left="1560"/>
        <w:jc w:val="both"/>
        <w:rPr>
          <w:rFonts w:ascii="Times New Roman"/>
          <w:bCs/>
          <w:snapToGrid w:val="0"/>
          <w:sz w:val="24"/>
        </w:rPr>
      </w:pPr>
      <w:r w:rsidRPr="00EE3251">
        <w:rPr>
          <w:rFonts w:ascii="Times New Roman"/>
          <w:bCs/>
          <w:snapToGrid w:val="0"/>
          <w:sz w:val="24"/>
        </w:rPr>
        <w:t>系統整合業者</w:t>
      </w:r>
    </w:p>
    <w:p w14:paraId="050014E5" w14:textId="1DB3D341" w:rsidR="007513D6" w:rsidRDefault="00E67169" w:rsidP="00C4521B">
      <w:pPr>
        <w:pStyle w:val="affc"/>
        <w:kinsoku w:val="0"/>
        <w:adjustRightInd w:val="0"/>
        <w:snapToGrid w:val="0"/>
        <w:spacing w:beforeLines="25" w:before="60"/>
        <w:ind w:leftChars="0" w:left="1560"/>
        <w:jc w:val="both"/>
        <w:rPr>
          <w:rFonts w:ascii="Times New Roman"/>
          <w:snapToGrid w:val="0"/>
          <w:sz w:val="24"/>
        </w:rPr>
      </w:pPr>
      <w:r>
        <w:rPr>
          <w:rFonts w:ascii="Times New Roman" w:hint="eastAsia"/>
          <w:snapToGrid w:val="0"/>
          <w:sz w:val="24"/>
        </w:rPr>
        <w:t xml:space="preserve">    </w:t>
      </w:r>
      <w:r w:rsidR="007513D6" w:rsidRPr="00EE3251">
        <w:rPr>
          <w:rFonts w:ascii="Times New Roman"/>
          <w:snapToGrid w:val="0"/>
          <w:sz w:val="24"/>
        </w:rPr>
        <w:t>本計畫</w:t>
      </w:r>
      <w:r w:rsidR="00676212" w:rsidRPr="00EE3251">
        <w:rPr>
          <w:rFonts w:ascii="Times New Roman"/>
          <w:snapToGrid w:val="0"/>
          <w:sz w:val="24"/>
        </w:rPr>
        <w:t>乃是整合</w:t>
      </w:r>
      <w:r w:rsidR="00676212" w:rsidRPr="00EE3251">
        <w:rPr>
          <w:rFonts w:ascii="Times New Roman"/>
          <w:snapToGrid w:val="0"/>
          <w:sz w:val="24"/>
        </w:rPr>
        <w:t>CPU</w:t>
      </w:r>
      <w:r w:rsidR="00676212" w:rsidRPr="00EE3251">
        <w:rPr>
          <w:rFonts w:ascii="Times New Roman"/>
          <w:snapToGrid w:val="0"/>
          <w:sz w:val="24"/>
        </w:rPr>
        <w:t>、</w:t>
      </w:r>
      <w:r w:rsidR="00676212" w:rsidRPr="00EE3251">
        <w:rPr>
          <w:rFonts w:ascii="Times New Roman"/>
          <w:snapToGrid w:val="0"/>
          <w:sz w:val="24"/>
        </w:rPr>
        <w:t>DRAM</w:t>
      </w:r>
      <w:r w:rsidR="00676212" w:rsidRPr="00EE3251">
        <w:rPr>
          <w:rFonts w:ascii="Times New Roman"/>
          <w:snapToGrid w:val="0"/>
          <w:sz w:val="24"/>
        </w:rPr>
        <w:t>及邏輯運算單元等元件之功能於一體，開發高能效之</w:t>
      </w:r>
      <w:r w:rsidR="007513D6" w:rsidRPr="00EE3251">
        <w:rPr>
          <w:rFonts w:ascii="Times New Roman"/>
          <w:snapToGrid w:val="0"/>
          <w:sz w:val="24"/>
        </w:rPr>
        <w:t>AIM</w:t>
      </w:r>
      <w:r w:rsidR="00676212" w:rsidRPr="00EE3251">
        <w:rPr>
          <w:rFonts w:ascii="Times New Roman"/>
          <w:snapToGrid w:val="0"/>
          <w:sz w:val="24"/>
        </w:rPr>
        <w:t xml:space="preserve"> SoC</w:t>
      </w:r>
      <w:r w:rsidR="00676212" w:rsidRPr="00EE3251">
        <w:rPr>
          <w:rFonts w:ascii="Times New Roman"/>
          <w:snapToGrid w:val="0"/>
          <w:sz w:val="24"/>
        </w:rPr>
        <w:t>晶片</w:t>
      </w:r>
      <w:r w:rsidR="007513D6" w:rsidRPr="00EE3251">
        <w:rPr>
          <w:rFonts w:ascii="Times New Roman"/>
          <w:snapToGrid w:val="0"/>
          <w:sz w:val="24"/>
        </w:rPr>
        <w:t>，</w:t>
      </w:r>
      <w:r w:rsidR="00676212" w:rsidRPr="00EE3251">
        <w:rPr>
          <w:rFonts w:ascii="Times New Roman"/>
          <w:snapToGrid w:val="0"/>
          <w:sz w:val="24"/>
        </w:rPr>
        <w:t>可協助</w:t>
      </w:r>
      <w:r w:rsidR="00676212" w:rsidRPr="00EE3251">
        <w:rPr>
          <w:rFonts w:ascii="Times New Roman"/>
          <w:snapToGrid w:val="0"/>
          <w:sz w:val="24"/>
        </w:rPr>
        <w:t>AI</w:t>
      </w:r>
      <w:r w:rsidR="00676212" w:rsidRPr="00EE3251">
        <w:rPr>
          <w:rFonts w:ascii="Times New Roman"/>
          <w:snapToGrid w:val="0"/>
          <w:sz w:val="24"/>
        </w:rPr>
        <w:t>晶片相關系統整合業者技術能量之提升及創新產品之研發，落實</w:t>
      </w:r>
      <w:r w:rsidR="00676212" w:rsidRPr="00EE3251">
        <w:rPr>
          <w:rFonts w:ascii="Times New Roman"/>
          <w:snapToGrid w:val="0"/>
          <w:sz w:val="24"/>
        </w:rPr>
        <w:t>AI</w:t>
      </w:r>
      <w:r w:rsidR="00676212" w:rsidRPr="00EE3251">
        <w:rPr>
          <w:rFonts w:ascii="Times New Roman"/>
          <w:snapToGrid w:val="0"/>
          <w:sz w:val="24"/>
        </w:rPr>
        <w:t>產業化之成效。</w:t>
      </w:r>
    </w:p>
    <w:p w14:paraId="2890C5E9" w14:textId="77777777" w:rsidR="00CA3A77" w:rsidRDefault="00CA3A77" w:rsidP="00C4521B">
      <w:pPr>
        <w:pStyle w:val="affc"/>
        <w:kinsoku w:val="0"/>
        <w:adjustRightInd w:val="0"/>
        <w:snapToGrid w:val="0"/>
        <w:spacing w:beforeLines="25" w:before="60"/>
        <w:ind w:leftChars="0" w:left="1560"/>
        <w:jc w:val="both"/>
        <w:rPr>
          <w:rFonts w:ascii="Times New Roman"/>
          <w:snapToGrid w:val="0"/>
          <w:sz w:val="24"/>
        </w:rPr>
      </w:pPr>
    </w:p>
    <w:p w14:paraId="55054646" w14:textId="77777777" w:rsidR="00CA3A77" w:rsidRPr="00EE3251" w:rsidRDefault="00CA3A77" w:rsidP="00C4521B">
      <w:pPr>
        <w:pStyle w:val="affc"/>
        <w:kinsoku w:val="0"/>
        <w:adjustRightInd w:val="0"/>
        <w:snapToGrid w:val="0"/>
        <w:spacing w:beforeLines="25" w:before="60"/>
        <w:ind w:leftChars="0" w:left="1560"/>
        <w:jc w:val="both"/>
        <w:rPr>
          <w:rFonts w:ascii="Times New Roman"/>
          <w:snapToGrid w:val="0"/>
          <w:sz w:val="24"/>
        </w:rPr>
      </w:pPr>
    </w:p>
    <w:p w14:paraId="1B0C01E2" w14:textId="77777777" w:rsidR="00E363EB" w:rsidRPr="00EE3251" w:rsidRDefault="002C7BD3" w:rsidP="00E363EB">
      <w:pPr>
        <w:pStyle w:val="affc"/>
        <w:keepNext/>
        <w:kinsoku w:val="0"/>
        <w:adjustRightInd w:val="0"/>
        <w:snapToGrid w:val="0"/>
        <w:spacing w:beforeLines="25" w:before="60"/>
        <w:ind w:leftChars="0" w:left="1560"/>
        <w:jc w:val="center"/>
        <w:rPr>
          <w:rFonts w:ascii="Times New Roman"/>
        </w:rPr>
      </w:pPr>
      <w:r w:rsidRPr="00EE3251">
        <w:rPr>
          <w:rFonts w:ascii="Times New Roman"/>
          <w:noProof/>
          <w:sz w:val="24"/>
        </w:rPr>
        <w:drawing>
          <wp:inline distT="0" distB="0" distL="0" distR="0" wp14:anchorId="74215963" wp14:editId="388F21F1">
            <wp:extent cx="4592610" cy="2557723"/>
            <wp:effectExtent l="0" t="0" r="0" b="0"/>
            <wp:docPr id="53" name="圖片 5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110">
                      <a:extLst>
                        <a:ext uri="{28A0092B-C50C-407E-A947-70E740481C1C}">
                          <a14:useLocalDpi xmlns:a14="http://schemas.microsoft.com/office/drawing/2010/main" val="0"/>
                        </a:ext>
                      </a:extLst>
                    </a:blip>
                    <a:stretch>
                      <a:fillRect/>
                    </a:stretch>
                  </pic:blipFill>
                  <pic:spPr>
                    <a:xfrm>
                      <a:off x="0" y="0"/>
                      <a:ext cx="4610499" cy="2567686"/>
                    </a:xfrm>
                    <a:prstGeom prst="rect">
                      <a:avLst/>
                    </a:prstGeom>
                  </pic:spPr>
                </pic:pic>
              </a:graphicData>
            </a:graphic>
          </wp:inline>
        </w:drawing>
      </w:r>
    </w:p>
    <w:p w14:paraId="69E5A31F" w14:textId="6759F563" w:rsidR="002C7BD3" w:rsidRPr="00EE3251" w:rsidRDefault="00E363EB" w:rsidP="00E363EB">
      <w:pPr>
        <w:pStyle w:val="aff2"/>
        <w:rPr>
          <w:rFonts w:ascii="Times New Roman" w:eastAsia="標楷體" w:hAnsi="Times New Roman"/>
          <w:snapToGrid w:val="0"/>
        </w:rPr>
      </w:pPr>
      <w:bookmarkStart w:id="458" w:name="_Ref31852107"/>
      <w:bookmarkStart w:id="459" w:name="_Toc40276400"/>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53</w:t>
      </w:r>
      <w:r w:rsidRPr="00EE3251">
        <w:rPr>
          <w:rFonts w:ascii="Times New Roman" w:eastAsia="標楷體" w:hAnsi="Times New Roman"/>
        </w:rPr>
        <w:fldChar w:fldCharType="end"/>
      </w:r>
      <w:bookmarkEnd w:id="458"/>
      <w:r w:rsidRPr="00EE3251">
        <w:rPr>
          <w:rFonts w:ascii="Times New Roman" w:eastAsia="標楷體" w:hAnsi="Times New Roman"/>
          <w:bCs/>
          <w:snapToGrid w:val="0"/>
        </w:rPr>
        <w:t xml:space="preserve"> </w:t>
      </w:r>
      <w:r w:rsidR="002C7BD3" w:rsidRPr="00EE3251">
        <w:rPr>
          <w:rFonts w:ascii="Times New Roman" w:eastAsia="標楷體" w:hAnsi="Times New Roman"/>
          <w:snapToGrid w:val="0"/>
        </w:rPr>
        <w:t>整體供應鏈產業效益</w:t>
      </w:r>
      <w:bookmarkEnd w:id="459"/>
    </w:p>
    <w:p w14:paraId="114069F3" w14:textId="77777777" w:rsidR="00E363EB" w:rsidRPr="00EE3251" w:rsidRDefault="006A423B" w:rsidP="00E363EB">
      <w:pPr>
        <w:keepNext/>
        <w:kinsoku w:val="0"/>
        <w:snapToGrid w:val="0"/>
        <w:spacing w:beforeLines="25" w:before="60" w:line="240" w:lineRule="auto"/>
        <w:ind w:leftChars="650" w:left="1560" w:right="360"/>
        <w:jc w:val="center"/>
      </w:pPr>
      <w:r w:rsidRPr="00EE3251">
        <w:rPr>
          <w:noProof/>
        </w:rPr>
        <w:lastRenderedPageBreak/>
        <w:drawing>
          <wp:inline distT="0" distB="0" distL="0" distR="0" wp14:anchorId="4CB51045" wp14:editId="6615ED58">
            <wp:extent cx="4825706" cy="2887345"/>
            <wp:effectExtent l="0" t="0" r="0" b="8255"/>
            <wp:docPr id="56" name="圖片 5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111">
                      <a:extLst>
                        <a:ext uri="{28A0092B-C50C-407E-A947-70E740481C1C}">
                          <a14:useLocalDpi xmlns:a14="http://schemas.microsoft.com/office/drawing/2010/main" val="0"/>
                        </a:ext>
                      </a:extLst>
                    </a:blip>
                    <a:stretch>
                      <a:fillRect/>
                    </a:stretch>
                  </pic:blipFill>
                  <pic:spPr>
                    <a:xfrm>
                      <a:off x="0" y="0"/>
                      <a:ext cx="4841541" cy="2896819"/>
                    </a:xfrm>
                    <a:prstGeom prst="rect">
                      <a:avLst/>
                    </a:prstGeom>
                  </pic:spPr>
                </pic:pic>
              </a:graphicData>
            </a:graphic>
          </wp:inline>
        </w:drawing>
      </w:r>
    </w:p>
    <w:p w14:paraId="1A33BB33" w14:textId="30F8D328" w:rsidR="006A423B" w:rsidRPr="00EE3251" w:rsidRDefault="00E363EB" w:rsidP="00E363EB">
      <w:pPr>
        <w:pStyle w:val="aff2"/>
        <w:rPr>
          <w:rFonts w:ascii="Times New Roman" w:eastAsia="標楷體" w:hAnsi="Times New Roman"/>
          <w:snapToGrid w:val="0"/>
        </w:rPr>
      </w:pPr>
      <w:bookmarkStart w:id="460" w:name="_Ref31852121"/>
      <w:bookmarkStart w:id="461" w:name="_Toc40276401"/>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54</w:t>
      </w:r>
      <w:r w:rsidRPr="00EE3251">
        <w:rPr>
          <w:rFonts w:ascii="Times New Roman" w:eastAsia="標楷體" w:hAnsi="Times New Roman"/>
        </w:rPr>
        <w:fldChar w:fldCharType="end"/>
      </w:r>
      <w:bookmarkEnd w:id="460"/>
      <w:r w:rsidRPr="00EE3251">
        <w:rPr>
          <w:rFonts w:ascii="Times New Roman" w:eastAsia="標楷體" w:hAnsi="Times New Roman"/>
          <w:bCs/>
          <w:snapToGrid w:val="0"/>
        </w:rPr>
        <w:t xml:space="preserve"> </w:t>
      </w:r>
      <w:r w:rsidR="006A423B" w:rsidRPr="00EE3251">
        <w:rPr>
          <w:rFonts w:ascii="Times New Roman" w:eastAsia="標楷體" w:hAnsi="Times New Roman"/>
          <w:snapToGrid w:val="0"/>
        </w:rPr>
        <w:t>垂直領域應用產業效益</w:t>
      </w:r>
      <w:bookmarkEnd w:id="461"/>
    </w:p>
    <w:p w14:paraId="6A6F0919" w14:textId="39E95D5D" w:rsidR="00B10C5E" w:rsidRPr="00EE3251" w:rsidRDefault="00B10C5E" w:rsidP="00C4521B">
      <w:pPr>
        <w:widowControl/>
        <w:kinsoku w:val="0"/>
        <w:snapToGrid w:val="0"/>
        <w:spacing w:beforeLines="25" w:before="60" w:line="240" w:lineRule="auto"/>
        <w:jc w:val="both"/>
        <w:rPr>
          <w:bCs/>
          <w:snapToGrid w:val="0"/>
        </w:rPr>
      </w:pPr>
    </w:p>
    <w:p w14:paraId="5ABB06A2" w14:textId="717CA757" w:rsidR="004F6D37" w:rsidRPr="00EE3251" w:rsidRDefault="004F6D37" w:rsidP="002D5ED4">
      <w:pPr>
        <w:pStyle w:val="affc"/>
        <w:widowControl/>
        <w:numPr>
          <w:ilvl w:val="2"/>
          <w:numId w:val="24"/>
        </w:numPr>
        <w:kinsoku w:val="0"/>
        <w:adjustRightInd w:val="0"/>
        <w:snapToGrid w:val="0"/>
        <w:spacing w:beforeLines="25" w:before="60"/>
        <w:ind w:leftChars="0"/>
        <w:jc w:val="both"/>
        <w:rPr>
          <w:rFonts w:ascii="Times New Roman"/>
          <w:bCs/>
          <w:snapToGrid w:val="0"/>
          <w:sz w:val="24"/>
        </w:rPr>
      </w:pPr>
      <w:r w:rsidRPr="00EE3251">
        <w:rPr>
          <w:rFonts w:ascii="Times New Roman"/>
          <w:bCs/>
          <w:sz w:val="24"/>
        </w:rPr>
        <w:t>鏈結</w:t>
      </w:r>
      <w:r w:rsidRPr="00EE3251">
        <w:rPr>
          <w:rFonts w:ascii="Times New Roman"/>
          <w:bCs/>
          <w:sz w:val="24"/>
        </w:rPr>
        <w:t xml:space="preserve"> AI on Chip </w:t>
      </w:r>
      <w:r w:rsidRPr="00EE3251">
        <w:rPr>
          <w:rFonts w:ascii="Times New Roman"/>
          <w:bCs/>
          <w:sz w:val="24"/>
        </w:rPr>
        <w:t>計畫價值創造</w:t>
      </w:r>
      <w:r w:rsidR="00B10C5E" w:rsidRPr="00EE3251">
        <w:rPr>
          <w:rFonts w:ascii="Times New Roman"/>
          <w:bCs/>
          <w:sz w:val="24"/>
        </w:rPr>
        <w:t>、</w:t>
      </w:r>
    </w:p>
    <w:p w14:paraId="475E6ECE" w14:textId="50BAC610" w:rsidR="004F6D37" w:rsidRPr="00EE3251" w:rsidRDefault="00E67169" w:rsidP="00C4521B">
      <w:pPr>
        <w:pStyle w:val="affc"/>
        <w:kinsoku w:val="0"/>
        <w:adjustRightInd w:val="0"/>
        <w:snapToGrid w:val="0"/>
        <w:spacing w:beforeLines="25" w:before="60"/>
        <w:ind w:leftChars="0" w:left="1712"/>
        <w:jc w:val="both"/>
        <w:rPr>
          <w:rFonts w:ascii="Times New Roman"/>
          <w:snapToGrid w:val="0"/>
          <w:sz w:val="24"/>
        </w:rPr>
      </w:pPr>
      <w:r>
        <w:rPr>
          <w:rFonts w:ascii="Times New Roman" w:hint="eastAsia"/>
          <w:sz w:val="24"/>
        </w:rPr>
        <w:t xml:space="preserve">    </w:t>
      </w:r>
      <w:r w:rsidR="004F6D37" w:rsidRPr="00EE3251">
        <w:rPr>
          <w:rFonts w:ascii="Times New Roman"/>
          <w:sz w:val="24"/>
        </w:rPr>
        <w:t>配合政府政策，鏈結</w:t>
      </w:r>
      <w:r w:rsidR="004F6D37" w:rsidRPr="00EE3251">
        <w:rPr>
          <w:rFonts w:ascii="Times New Roman"/>
          <w:sz w:val="24"/>
        </w:rPr>
        <w:t xml:space="preserve"> AI on Chip </w:t>
      </w:r>
      <w:r w:rsidR="00520561" w:rsidRPr="00EE3251">
        <w:rPr>
          <w:rFonts w:ascii="Times New Roman"/>
          <w:sz w:val="24"/>
        </w:rPr>
        <w:t>既定規劃之半通用晶片與</w:t>
      </w:r>
      <w:r w:rsidR="00520561" w:rsidRPr="00EE3251">
        <w:rPr>
          <w:rFonts w:ascii="Times New Roman"/>
          <w:sz w:val="24"/>
        </w:rPr>
        <w:t>AI</w:t>
      </w:r>
      <w:r w:rsidR="00520561" w:rsidRPr="00EE3251">
        <w:rPr>
          <w:rFonts w:ascii="Times New Roman"/>
          <w:sz w:val="24"/>
        </w:rPr>
        <w:t>系統整合設計軟體平台</w:t>
      </w:r>
      <w:r w:rsidR="004F6D37" w:rsidRPr="00EE3251">
        <w:rPr>
          <w:rFonts w:ascii="Times New Roman"/>
          <w:sz w:val="24"/>
        </w:rPr>
        <w:t>，</w:t>
      </w:r>
      <w:r w:rsidR="004F6D37" w:rsidRPr="00EE3251">
        <w:rPr>
          <w:rFonts w:ascii="Times New Roman"/>
          <w:snapToGrid w:val="0"/>
          <w:sz w:val="24"/>
        </w:rPr>
        <w:t>提供</w:t>
      </w:r>
      <w:r w:rsidR="00520561" w:rsidRPr="00EE3251">
        <w:rPr>
          <w:rFonts w:ascii="Times New Roman"/>
          <w:snapToGrid w:val="0"/>
          <w:sz w:val="24"/>
        </w:rPr>
        <w:t>記憶體內運算</w:t>
      </w:r>
      <w:r w:rsidR="00520561" w:rsidRPr="00EE3251">
        <w:rPr>
          <w:rFonts w:ascii="Times New Roman"/>
          <w:snapToGrid w:val="0"/>
          <w:sz w:val="24"/>
        </w:rPr>
        <w:t>AIM SoC</w:t>
      </w:r>
      <w:r w:rsidR="00520561" w:rsidRPr="00EE3251">
        <w:rPr>
          <w:rFonts w:ascii="Times New Roman"/>
          <w:snapToGrid w:val="0"/>
          <w:sz w:val="24"/>
        </w:rPr>
        <w:t>之</w:t>
      </w:r>
      <w:r w:rsidR="004F6D37" w:rsidRPr="00EE3251">
        <w:rPr>
          <w:rFonts w:ascii="Times New Roman"/>
          <w:snapToGrid w:val="0"/>
          <w:sz w:val="24"/>
        </w:rPr>
        <w:t>整體解決方案，同時</w:t>
      </w:r>
      <w:r w:rsidR="00520561" w:rsidRPr="00EE3251">
        <w:rPr>
          <w:rFonts w:ascii="Times New Roman"/>
          <w:snapToGrid w:val="0"/>
          <w:sz w:val="24"/>
        </w:rPr>
        <w:t>規劃</w:t>
      </w:r>
      <w:r w:rsidR="004F6D37" w:rsidRPr="00EE3251">
        <w:rPr>
          <w:rFonts w:ascii="Times New Roman"/>
          <w:snapToGrid w:val="0"/>
          <w:sz w:val="24"/>
        </w:rPr>
        <w:t>將</w:t>
      </w:r>
      <w:r w:rsidR="00520561" w:rsidRPr="00EE3251">
        <w:rPr>
          <w:rFonts w:ascii="Times New Roman"/>
          <w:snapToGrid w:val="0"/>
          <w:sz w:val="24"/>
        </w:rPr>
        <w:t>開發之</w:t>
      </w:r>
      <w:r w:rsidR="004F6D37" w:rsidRPr="00EE3251">
        <w:rPr>
          <w:rFonts w:ascii="Times New Roman"/>
          <w:snapToGrid w:val="0"/>
          <w:sz w:val="24"/>
        </w:rPr>
        <w:t>解決方案導入量產，</w:t>
      </w:r>
      <w:r w:rsidR="004F6D37" w:rsidRPr="00EE3251">
        <w:rPr>
          <w:rFonts w:ascii="Times New Roman"/>
          <w:sz w:val="24"/>
        </w:rPr>
        <w:t>以促進</w:t>
      </w:r>
      <w:r w:rsidR="00520561" w:rsidRPr="00EE3251">
        <w:rPr>
          <w:rFonts w:ascii="Times New Roman"/>
          <w:sz w:val="24"/>
        </w:rPr>
        <w:t>AI</w:t>
      </w:r>
      <w:r w:rsidR="00520561" w:rsidRPr="00EE3251">
        <w:rPr>
          <w:rFonts w:ascii="Times New Roman"/>
          <w:sz w:val="24"/>
        </w:rPr>
        <w:t>晶片</w:t>
      </w:r>
      <w:r w:rsidR="004F6D37" w:rsidRPr="00EE3251">
        <w:rPr>
          <w:rFonts w:ascii="Times New Roman"/>
          <w:sz w:val="24"/>
        </w:rPr>
        <w:t>相關產業全面升級，</w:t>
      </w:r>
      <w:r w:rsidR="004F6D37" w:rsidRPr="00EE3251">
        <w:rPr>
          <w:rFonts w:ascii="Times New Roman"/>
          <w:snapToGrid w:val="0"/>
          <w:sz w:val="24"/>
        </w:rPr>
        <w:t>進而提升我國半導體相關產業之國際競爭力，</w:t>
      </w:r>
      <w:r w:rsidR="004F6D37" w:rsidRPr="00EE3251">
        <w:rPr>
          <w:rFonts w:ascii="Times New Roman"/>
          <w:sz w:val="24"/>
        </w:rPr>
        <w:t>創造國際領先優勢</w:t>
      </w:r>
      <w:r w:rsidR="004F6D37" w:rsidRPr="00EE3251">
        <w:rPr>
          <w:rFonts w:ascii="Times New Roman"/>
          <w:snapToGrid w:val="0"/>
          <w:sz w:val="24"/>
        </w:rPr>
        <w:t xml:space="preserve"> (</w:t>
      </w:r>
      <w:r w:rsidR="004F6D37" w:rsidRPr="00EE3251">
        <w:rPr>
          <w:rFonts w:ascii="Times New Roman"/>
          <w:snapToGrid w:val="0"/>
          <w:sz w:val="24"/>
        </w:rPr>
        <w:t>如</w:t>
      </w:r>
      <w:r w:rsidR="00303F0C">
        <w:rPr>
          <w:rFonts w:ascii="Times New Roman"/>
          <w:snapToGrid w:val="0"/>
          <w:sz w:val="24"/>
        </w:rPr>
        <w:fldChar w:fldCharType="begin"/>
      </w:r>
      <w:r w:rsidR="00303F0C">
        <w:rPr>
          <w:rFonts w:ascii="Times New Roman"/>
          <w:snapToGrid w:val="0"/>
          <w:sz w:val="24"/>
        </w:rPr>
        <w:instrText xml:space="preserve"> REF _Ref31852190  \* MERGEFORMAT </w:instrText>
      </w:r>
      <w:r w:rsidR="00303F0C">
        <w:rPr>
          <w:rFonts w:ascii="Times New Roman"/>
          <w:snapToGrid w:val="0"/>
          <w:sz w:val="24"/>
        </w:rPr>
        <w:fldChar w:fldCharType="separate"/>
      </w:r>
      <w:r w:rsidR="0082588F" w:rsidRPr="0082588F">
        <w:rPr>
          <w:rFonts w:ascii="Times New Roman"/>
          <w:snapToGrid w:val="0"/>
          <w:sz w:val="24"/>
        </w:rPr>
        <w:t>圖</w:t>
      </w:r>
      <w:r w:rsidR="0082588F" w:rsidRPr="0082588F">
        <w:rPr>
          <w:rFonts w:ascii="Times New Roman"/>
          <w:snapToGrid w:val="0"/>
          <w:sz w:val="24"/>
        </w:rPr>
        <w:t>2.55</w:t>
      </w:r>
      <w:r w:rsidR="00303F0C">
        <w:rPr>
          <w:rFonts w:ascii="Times New Roman"/>
          <w:snapToGrid w:val="0"/>
          <w:sz w:val="24"/>
        </w:rPr>
        <w:fldChar w:fldCharType="end"/>
      </w:r>
      <w:r w:rsidR="004F6D37" w:rsidRPr="00EE3251">
        <w:rPr>
          <w:rFonts w:ascii="Times New Roman"/>
          <w:snapToGrid w:val="0"/>
          <w:sz w:val="24"/>
        </w:rPr>
        <w:t>所示</w:t>
      </w:r>
      <w:r w:rsidR="004F6D37" w:rsidRPr="00EE3251">
        <w:rPr>
          <w:rFonts w:ascii="Times New Roman"/>
          <w:snapToGrid w:val="0"/>
          <w:sz w:val="24"/>
        </w:rPr>
        <w:t>)</w:t>
      </w:r>
      <w:r w:rsidR="004F6D37" w:rsidRPr="00EE3251">
        <w:rPr>
          <w:rFonts w:ascii="Times New Roman"/>
          <w:snapToGrid w:val="0"/>
          <w:sz w:val="24"/>
        </w:rPr>
        <w:t>。</w:t>
      </w:r>
    </w:p>
    <w:p w14:paraId="42738649" w14:textId="77777777" w:rsidR="00E363EB" w:rsidRPr="00EE3251" w:rsidRDefault="00520561" w:rsidP="00E363EB">
      <w:pPr>
        <w:pStyle w:val="affc"/>
        <w:keepNext/>
        <w:kinsoku w:val="0"/>
        <w:adjustRightInd w:val="0"/>
        <w:snapToGrid w:val="0"/>
        <w:spacing w:beforeLines="25" w:before="60"/>
        <w:ind w:leftChars="0" w:left="1712"/>
        <w:jc w:val="center"/>
        <w:rPr>
          <w:rFonts w:ascii="Times New Roman"/>
        </w:rPr>
      </w:pPr>
      <w:r w:rsidRPr="00EE3251">
        <w:rPr>
          <w:rFonts w:ascii="Times New Roman"/>
          <w:noProof/>
          <w:sz w:val="24"/>
        </w:rPr>
        <w:drawing>
          <wp:inline distT="0" distB="0" distL="0" distR="0" wp14:anchorId="5F1CBCBD" wp14:editId="723F3E27">
            <wp:extent cx="4920314" cy="2878555"/>
            <wp:effectExtent l="0" t="0" r="0" b="0"/>
            <wp:docPr id="54" name="圖片 5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112">
                      <a:extLst>
                        <a:ext uri="{28A0092B-C50C-407E-A947-70E740481C1C}">
                          <a14:useLocalDpi xmlns:a14="http://schemas.microsoft.com/office/drawing/2010/main" val="0"/>
                        </a:ext>
                      </a:extLst>
                    </a:blip>
                    <a:stretch>
                      <a:fillRect/>
                    </a:stretch>
                  </pic:blipFill>
                  <pic:spPr>
                    <a:xfrm>
                      <a:off x="0" y="0"/>
                      <a:ext cx="4927789" cy="2882928"/>
                    </a:xfrm>
                    <a:prstGeom prst="rect">
                      <a:avLst/>
                    </a:prstGeom>
                  </pic:spPr>
                </pic:pic>
              </a:graphicData>
            </a:graphic>
          </wp:inline>
        </w:drawing>
      </w:r>
    </w:p>
    <w:p w14:paraId="45A3DDDD" w14:textId="2CCBC481" w:rsidR="00CA4A82" w:rsidRPr="00EE3251" w:rsidRDefault="00E363EB" w:rsidP="00E363EB">
      <w:pPr>
        <w:pStyle w:val="aff2"/>
        <w:rPr>
          <w:rFonts w:ascii="Times New Roman" w:eastAsia="標楷體" w:hAnsi="Times New Roman"/>
          <w:bCs/>
          <w:snapToGrid w:val="0"/>
        </w:rPr>
      </w:pPr>
      <w:bookmarkStart w:id="462" w:name="_Ref31852190"/>
      <w:bookmarkStart w:id="463" w:name="_Toc40276402"/>
      <w:r w:rsidRPr="00EE3251">
        <w:rPr>
          <w:rFonts w:ascii="Times New Roman" w:eastAsia="標楷體" w:hAnsi="Times New Roman"/>
        </w:rPr>
        <w:t>圖</w:t>
      </w:r>
      <w:r w:rsidRPr="00EE3251">
        <w:rPr>
          <w:rFonts w:ascii="Times New Roman" w:eastAsia="標楷體" w:hAnsi="Times New Roman"/>
        </w:rPr>
        <w:t>2.</w:t>
      </w:r>
      <w:r w:rsidRPr="00EE3251">
        <w:rPr>
          <w:rFonts w:ascii="Times New Roman" w:eastAsia="標楷體" w:hAnsi="Times New Roman"/>
        </w:rPr>
        <w:fldChar w:fldCharType="begin"/>
      </w:r>
      <w:r w:rsidRPr="00EE3251">
        <w:rPr>
          <w:rFonts w:ascii="Times New Roman" w:eastAsia="標楷體" w:hAnsi="Times New Roman"/>
        </w:rPr>
        <w:instrText xml:space="preserve"> SEQ </w:instrText>
      </w:r>
      <w:r w:rsidRPr="00EE3251">
        <w:rPr>
          <w:rFonts w:ascii="Times New Roman" w:eastAsia="標楷體" w:hAnsi="Times New Roman"/>
        </w:rPr>
        <w:instrText>圖</w:instrText>
      </w:r>
      <w:r w:rsidRPr="00EE3251">
        <w:rPr>
          <w:rFonts w:ascii="Times New Roman" w:eastAsia="標楷體" w:hAnsi="Times New Roman"/>
        </w:rPr>
        <w:instrText xml:space="preserve">2. \* ARABIC </w:instrText>
      </w:r>
      <w:r w:rsidRPr="00EE3251">
        <w:rPr>
          <w:rFonts w:ascii="Times New Roman" w:eastAsia="標楷體" w:hAnsi="Times New Roman"/>
        </w:rPr>
        <w:fldChar w:fldCharType="separate"/>
      </w:r>
      <w:r w:rsidR="0082588F">
        <w:rPr>
          <w:rFonts w:ascii="Times New Roman" w:eastAsia="標楷體" w:hAnsi="Times New Roman"/>
          <w:noProof/>
        </w:rPr>
        <w:t>55</w:t>
      </w:r>
      <w:r w:rsidRPr="00EE3251">
        <w:rPr>
          <w:rFonts w:ascii="Times New Roman" w:eastAsia="標楷體" w:hAnsi="Times New Roman"/>
        </w:rPr>
        <w:fldChar w:fldCharType="end"/>
      </w:r>
      <w:bookmarkEnd w:id="462"/>
      <w:r w:rsidRPr="00EE3251">
        <w:rPr>
          <w:rFonts w:ascii="Times New Roman" w:eastAsia="標楷體" w:hAnsi="Times New Roman"/>
          <w:bCs/>
          <w:snapToGrid w:val="0"/>
        </w:rPr>
        <w:t xml:space="preserve"> </w:t>
      </w:r>
      <w:r w:rsidR="00CA4A82" w:rsidRPr="00EE3251">
        <w:rPr>
          <w:rFonts w:ascii="Times New Roman" w:eastAsia="標楷體" w:hAnsi="Times New Roman"/>
        </w:rPr>
        <w:t>鏈結</w:t>
      </w:r>
      <w:r w:rsidR="00CA4A82" w:rsidRPr="00EE3251">
        <w:rPr>
          <w:rFonts w:ascii="Times New Roman" w:eastAsia="標楷體" w:hAnsi="Times New Roman"/>
          <w:bCs/>
        </w:rPr>
        <w:t>AI on Chip</w:t>
      </w:r>
      <w:r w:rsidR="00CA4A82" w:rsidRPr="00EE3251">
        <w:rPr>
          <w:rFonts w:ascii="Times New Roman" w:eastAsia="標楷體" w:hAnsi="Times New Roman"/>
        </w:rPr>
        <w:t>之</w:t>
      </w:r>
      <w:r w:rsidR="00CA4A82" w:rsidRPr="00EE3251">
        <w:rPr>
          <w:rFonts w:ascii="Times New Roman" w:eastAsia="標楷體" w:hAnsi="Times New Roman"/>
          <w:snapToGrid w:val="0"/>
        </w:rPr>
        <w:t>產業外溢效益</w:t>
      </w:r>
      <w:bookmarkEnd w:id="463"/>
    </w:p>
    <w:p w14:paraId="4190BCED" w14:textId="77777777" w:rsidR="00EC56BD" w:rsidRPr="00EE3251" w:rsidRDefault="00EC56BD" w:rsidP="00C4521B">
      <w:pPr>
        <w:snapToGrid w:val="0"/>
        <w:spacing w:line="240" w:lineRule="auto"/>
      </w:pPr>
    </w:p>
    <w:p w14:paraId="5CC94610" w14:textId="77777777" w:rsidR="00E12E0B" w:rsidRDefault="00E12E0B">
      <w:pPr>
        <w:widowControl/>
        <w:adjustRightInd/>
        <w:spacing w:line="240" w:lineRule="auto"/>
        <w:textAlignment w:val="auto"/>
        <w:rPr>
          <w:caps/>
          <w:noProof/>
          <w:color w:val="000000"/>
        </w:rPr>
      </w:pPr>
      <w:bookmarkStart w:id="464" w:name="B七、風險評估與因應對策"/>
      <w:r>
        <w:br w:type="page"/>
      </w:r>
    </w:p>
    <w:p w14:paraId="2E0B0D83" w14:textId="5584A560" w:rsidR="00392600" w:rsidRPr="00EE3251" w:rsidRDefault="00B20A80" w:rsidP="00C27A15">
      <w:pPr>
        <w:pStyle w:val="12"/>
        <w:adjustRightInd w:val="0"/>
        <w:snapToGrid w:val="0"/>
        <w:spacing w:line="240" w:lineRule="auto"/>
        <w:ind w:leftChars="1" w:left="2"/>
        <w:outlineLvl w:val="1"/>
      </w:pPr>
      <w:bookmarkStart w:id="465" w:name="_Toc40189922"/>
      <w:r w:rsidRPr="00EE3251">
        <w:lastRenderedPageBreak/>
        <w:t>七</w:t>
      </w:r>
      <w:r w:rsidR="00392600" w:rsidRPr="00EE3251">
        <w:t>、風險評估與因應對策</w:t>
      </w:r>
      <w:bookmarkEnd w:id="465"/>
    </w:p>
    <w:bookmarkEnd w:id="464"/>
    <w:p w14:paraId="754E49E6" w14:textId="495CB240" w:rsidR="00691A14" w:rsidRPr="00EE3251" w:rsidRDefault="00691A14" w:rsidP="00C4521B">
      <w:pPr>
        <w:pStyle w:val="Default"/>
        <w:snapToGrid w:val="0"/>
        <w:ind w:left="425"/>
        <w:jc w:val="both"/>
        <w:rPr>
          <w:rFonts w:ascii="Times New Roman" w:cs="Times New Roman"/>
          <w:color w:val="000000" w:themeColor="text1"/>
        </w:rPr>
      </w:pPr>
      <w:r w:rsidRPr="00BC13B3">
        <w:rPr>
          <w:rFonts w:ascii="Calibri" w:cs="Times New Roman"/>
          <w:bCs/>
          <w:color w:val="auto"/>
        </w:rPr>
        <w:t>7.1</w:t>
      </w:r>
      <w:r w:rsidRPr="00EE3251">
        <w:rPr>
          <w:rFonts w:ascii="Times New Roman" w:cs="Times New Roman"/>
          <w:color w:val="000000" w:themeColor="text1"/>
        </w:rPr>
        <w:t xml:space="preserve"> </w:t>
      </w:r>
      <w:r w:rsidRPr="00EE3251">
        <w:rPr>
          <w:rFonts w:ascii="Times New Roman" w:cs="Times New Roman"/>
          <w:color w:val="000000" w:themeColor="text1"/>
        </w:rPr>
        <w:t>技術研發風險</w:t>
      </w:r>
    </w:p>
    <w:p w14:paraId="196595B3" w14:textId="77777777" w:rsidR="00556907" w:rsidRPr="00EE3251" w:rsidRDefault="00556907" w:rsidP="002D5ED4">
      <w:pPr>
        <w:pStyle w:val="Default"/>
        <w:numPr>
          <w:ilvl w:val="0"/>
          <w:numId w:val="26"/>
        </w:numPr>
        <w:snapToGrid w:val="0"/>
        <w:ind w:left="1276" w:hanging="425"/>
        <w:jc w:val="both"/>
        <w:rPr>
          <w:rFonts w:ascii="Times New Roman" w:cs="Times New Roman"/>
          <w:color w:val="C00000"/>
          <w:u w:val="single"/>
        </w:rPr>
      </w:pPr>
      <w:r w:rsidRPr="00EE3251">
        <w:rPr>
          <w:rFonts w:ascii="Times New Roman" w:cs="Times New Roman"/>
          <w:bCs/>
          <w:color w:val="auto"/>
        </w:rPr>
        <w:t xml:space="preserve">AIM </w:t>
      </w:r>
      <w:r w:rsidRPr="00EE3251">
        <w:rPr>
          <w:rFonts w:ascii="Times New Roman" w:cs="Times New Roman"/>
          <w:bCs/>
          <w:color w:val="auto"/>
        </w:rPr>
        <w:t>所提供的</w:t>
      </w:r>
      <w:r w:rsidRPr="00EE3251">
        <w:rPr>
          <w:rFonts w:ascii="Times New Roman" w:cs="Times New Roman"/>
          <w:bCs/>
          <w:color w:val="auto"/>
        </w:rPr>
        <w:t xml:space="preserve"> DRAM </w:t>
      </w:r>
      <w:r w:rsidRPr="00EE3251">
        <w:rPr>
          <w:rFonts w:ascii="Times New Roman" w:cs="Times New Roman"/>
          <w:bCs/>
          <w:color w:val="auto"/>
        </w:rPr>
        <w:t>記憶體與邏輯整合的單一製程平台，</w:t>
      </w:r>
      <w:r w:rsidRPr="00663F88">
        <w:rPr>
          <w:rFonts w:ascii="Times New Roman" w:cs="Times New Roman" w:hint="eastAsia"/>
          <w:bCs/>
          <w:color w:val="auto"/>
        </w:rPr>
        <w:t>多年來一直有</w:t>
      </w:r>
      <w:r w:rsidRPr="00EE3251">
        <w:rPr>
          <w:rFonts w:ascii="Times New Roman" w:cs="Times New Roman"/>
          <w:bCs/>
          <w:color w:val="auto"/>
        </w:rPr>
        <w:t>DRAM</w:t>
      </w:r>
      <w:r w:rsidRPr="00EE3251">
        <w:rPr>
          <w:rFonts w:ascii="Times New Roman" w:cs="Times New Roman"/>
          <w:bCs/>
          <w:color w:val="auto"/>
        </w:rPr>
        <w:t>製程線路上有追趕不及先進邏輯製程線路速度的疑慮，</w:t>
      </w:r>
      <w:r w:rsidRPr="00EE3251">
        <w:rPr>
          <w:rFonts w:ascii="Times New Roman" w:cs="Times New Roman"/>
          <w:bCs/>
          <w:color w:val="auto"/>
        </w:rPr>
        <w:t>DRAM</w:t>
      </w:r>
      <w:r w:rsidRPr="00EE3251">
        <w:rPr>
          <w:rFonts w:ascii="Times New Roman" w:cs="Times New Roman"/>
          <w:bCs/>
          <w:color w:val="auto"/>
        </w:rPr>
        <w:t>為求高密度及穩定度，在週邊線路邏輯製程上略遜於先進邏輯製程。但由於</w:t>
      </w:r>
      <w:r w:rsidRPr="00EE3251">
        <w:rPr>
          <w:rFonts w:ascii="Times New Roman" w:cs="Times New Roman"/>
          <w:bCs/>
          <w:color w:val="auto"/>
        </w:rPr>
        <w:t xml:space="preserve"> AI </w:t>
      </w:r>
      <w:r w:rsidRPr="00EE3251">
        <w:rPr>
          <w:rFonts w:ascii="Times New Roman" w:cs="Times New Roman"/>
          <w:bCs/>
          <w:color w:val="auto"/>
        </w:rPr>
        <w:t>及</w:t>
      </w:r>
      <w:r w:rsidRPr="00EE3251">
        <w:rPr>
          <w:rFonts w:ascii="Times New Roman" w:cs="Times New Roman"/>
          <w:bCs/>
          <w:color w:val="auto"/>
        </w:rPr>
        <w:t xml:space="preserve"> 5G </w:t>
      </w:r>
      <w:r w:rsidRPr="00EE3251">
        <w:rPr>
          <w:rFonts w:ascii="Times New Roman" w:cs="Times New Roman"/>
          <w:bCs/>
          <w:color w:val="auto"/>
        </w:rPr>
        <w:t>所需之大量資料快速儲存讀取的關係，使得在系統晶片設計上必須考量記憶體與邏輯運算之間的平衡，現階段有直接大量使用</w:t>
      </w:r>
      <w:r w:rsidRPr="00EE3251">
        <w:rPr>
          <w:rFonts w:ascii="Times New Roman" w:cs="Times New Roman"/>
          <w:bCs/>
          <w:color w:val="auto"/>
        </w:rPr>
        <w:t xml:space="preserve"> SRAM </w:t>
      </w:r>
      <w:r w:rsidRPr="00EE3251">
        <w:rPr>
          <w:rFonts w:ascii="Times New Roman" w:cs="Times New Roman"/>
          <w:bCs/>
          <w:color w:val="auto"/>
        </w:rPr>
        <w:t>的設計，也有開發</w:t>
      </w:r>
      <w:r>
        <w:rPr>
          <w:rFonts w:ascii="Times New Roman" w:cs="Times New Roman" w:hint="eastAsia"/>
          <w:bCs/>
          <w:color w:val="auto"/>
        </w:rPr>
        <w:t>基於非揮發記憶體如</w:t>
      </w:r>
      <w:r w:rsidRPr="00EE3251">
        <w:rPr>
          <w:rFonts w:ascii="Times New Roman" w:cs="Times New Roman"/>
          <w:bCs/>
          <w:color w:val="auto"/>
        </w:rPr>
        <w:t xml:space="preserve"> FRAM</w:t>
      </w:r>
      <w:r>
        <w:rPr>
          <w:rFonts w:ascii="Times New Roman" w:cs="Times New Roman" w:hint="eastAsia"/>
          <w:bCs/>
          <w:color w:val="auto"/>
        </w:rPr>
        <w:t>、</w:t>
      </w:r>
      <w:r w:rsidRPr="00EE3251">
        <w:rPr>
          <w:rFonts w:ascii="Times New Roman" w:cs="Times New Roman"/>
          <w:bCs/>
          <w:color w:val="auto"/>
        </w:rPr>
        <w:t>RRAM</w:t>
      </w:r>
      <w:r>
        <w:rPr>
          <w:rFonts w:ascii="Times New Roman" w:cs="Times New Roman" w:hint="eastAsia"/>
          <w:bCs/>
          <w:color w:val="auto"/>
        </w:rPr>
        <w:t>之</w:t>
      </w:r>
      <w:r w:rsidRPr="00EE3251">
        <w:rPr>
          <w:rFonts w:ascii="Times New Roman" w:cs="Times New Roman"/>
          <w:bCs/>
          <w:color w:val="auto"/>
        </w:rPr>
        <w:t>技術，然而</w:t>
      </w:r>
      <w:r>
        <w:rPr>
          <w:rFonts w:ascii="Times New Roman" w:cs="Times New Roman" w:hint="eastAsia"/>
          <w:bCs/>
          <w:color w:val="auto"/>
        </w:rPr>
        <w:t>這些技術無論</w:t>
      </w:r>
      <w:r w:rsidRPr="00EE3251">
        <w:rPr>
          <w:rFonts w:ascii="Times New Roman" w:cs="Times New Roman"/>
          <w:bCs/>
          <w:color w:val="auto"/>
        </w:rPr>
        <w:t>在使用面積</w:t>
      </w:r>
      <w:r>
        <w:rPr>
          <w:rFonts w:ascii="Times New Roman" w:cs="Times New Roman" w:hint="eastAsia"/>
          <w:bCs/>
          <w:color w:val="auto"/>
        </w:rPr>
        <w:t>、</w:t>
      </w:r>
      <w:r w:rsidRPr="00EE3251">
        <w:rPr>
          <w:rFonts w:ascii="Times New Roman" w:cs="Times New Roman"/>
          <w:bCs/>
          <w:color w:val="auto"/>
        </w:rPr>
        <w:t>製造成本</w:t>
      </w:r>
      <w:r>
        <w:rPr>
          <w:rFonts w:ascii="Times New Roman" w:cs="Times New Roman" w:hint="eastAsia"/>
          <w:bCs/>
          <w:color w:val="auto"/>
        </w:rPr>
        <w:t>及可靠度</w:t>
      </w:r>
      <w:r w:rsidRPr="00EE3251">
        <w:rPr>
          <w:rFonts w:ascii="Times New Roman" w:cs="Times New Roman"/>
          <w:bCs/>
          <w:color w:val="auto"/>
        </w:rPr>
        <w:t>上，仍無法與</w:t>
      </w:r>
      <w:r w:rsidRPr="00EE3251">
        <w:rPr>
          <w:rFonts w:ascii="Times New Roman" w:cs="Times New Roman"/>
          <w:bCs/>
          <w:color w:val="auto"/>
        </w:rPr>
        <w:t xml:space="preserve"> DRAM </w:t>
      </w:r>
      <w:r>
        <w:rPr>
          <w:rFonts w:ascii="Times New Roman" w:cs="Times New Roman" w:hint="eastAsia"/>
          <w:bCs/>
          <w:color w:val="auto"/>
        </w:rPr>
        <w:t>比擬</w:t>
      </w:r>
      <w:r w:rsidRPr="00EE3251">
        <w:rPr>
          <w:rFonts w:ascii="Times New Roman" w:cs="Times New Roman"/>
          <w:bCs/>
          <w:color w:val="auto"/>
        </w:rPr>
        <w:t>。</w:t>
      </w:r>
    </w:p>
    <w:p w14:paraId="692CA09C" w14:textId="77777777" w:rsidR="00556907" w:rsidRPr="00EE3251" w:rsidRDefault="00556907" w:rsidP="00556907">
      <w:pPr>
        <w:pStyle w:val="Default"/>
        <w:snapToGrid w:val="0"/>
        <w:ind w:left="1276"/>
        <w:jc w:val="both"/>
        <w:rPr>
          <w:rFonts w:ascii="Times New Roman" w:cs="Times New Roman"/>
          <w:color w:val="000000" w:themeColor="text1"/>
          <w:u w:val="single"/>
        </w:rPr>
      </w:pPr>
      <w:r w:rsidRPr="00EE3251">
        <w:rPr>
          <w:rFonts w:ascii="Times New Roman" w:cs="Times New Roman"/>
          <w:color w:val="000000" w:themeColor="text1"/>
          <w:u w:val="single"/>
        </w:rPr>
        <w:t>因應策略：</w:t>
      </w:r>
    </w:p>
    <w:p w14:paraId="701A5D6E" w14:textId="77777777" w:rsidR="00556907" w:rsidRPr="00EE3251" w:rsidRDefault="00556907" w:rsidP="00556907">
      <w:pPr>
        <w:pStyle w:val="Default"/>
        <w:snapToGrid w:val="0"/>
        <w:ind w:left="1276"/>
        <w:jc w:val="both"/>
        <w:rPr>
          <w:rFonts w:ascii="Times New Roman" w:cs="Times New Roman"/>
          <w:color w:val="auto"/>
        </w:rPr>
      </w:pPr>
      <w:r>
        <w:rPr>
          <w:rFonts w:ascii="Times New Roman" w:cs="Times New Roman" w:hint="eastAsia"/>
          <w:color w:val="000000" w:themeColor="text1"/>
        </w:rPr>
        <w:t>本</w:t>
      </w:r>
      <w:r>
        <w:rPr>
          <w:rFonts w:ascii="Times New Roman" w:cs="Times New Roman"/>
          <w:color w:val="000000" w:themeColor="text1"/>
        </w:rPr>
        <w:t>計畫</w:t>
      </w:r>
      <w:r w:rsidRPr="00F82863">
        <w:rPr>
          <w:rFonts w:ascii="Times New Roman" w:cs="Times New Roman" w:hint="eastAsia"/>
          <w:color w:val="000000" w:themeColor="text1"/>
        </w:rPr>
        <w:t>策略是</w:t>
      </w:r>
      <w:r w:rsidRPr="00EE3251">
        <w:rPr>
          <w:rFonts w:ascii="Times New Roman" w:cs="Times New Roman"/>
          <w:color w:val="000000" w:themeColor="text1"/>
        </w:rPr>
        <w:t>設</w:t>
      </w:r>
      <w:r w:rsidRPr="00EE3251">
        <w:rPr>
          <w:rFonts w:ascii="Times New Roman" w:cs="Times New Roman"/>
          <w:color w:val="auto"/>
        </w:rPr>
        <w:t>法提升</w:t>
      </w:r>
      <w:r w:rsidRPr="00EE3251">
        <w:rPr>
          <w:rFonts w:ascii="Times New Roman" w:cs="Times New Roman"/>
          <w:color w:val="auto"/>
        </w:rPr>
        <w:t xml:space="preserve"> DRAM </w:t>
      </w:r>
      <w:r w:rsidRPr="00EE3251">
        <w:rPr>
          <w:rFonts w:ascii="Times New Roman" w:cs="Times New Roman"/>
          <w:color w:val="auto"/>
        </w:rPr>
        <w:t>製程應用於邏輯</w:t>
      </w:r>
      <w:r>
        <w:rPr>
          <w:rFonts w:ascii="Times New Roman" w:cs="Times New Roman" w:hint="eastAsia"/>
          <w:color w:val="auto"/>
        </w:rPr>
        <w:t>線路</w:t>
      </w:r>
      <w:r w:rsidRPr="00EE3251">
        <w:rPr>
          <w:rFonts w:ascii="Times New Roman" w:cs="Times New Roman"/>
          <w:color w:val="auto"/>
        </w:rPr>
        <w:t>設計上的</w:t>
      </w:r>
      <w:r>
        <w:rPr>
          <w:rFonts w:ascii="Times New Roman" w:cs="Times New Roman" w:hint="eastAsia"/>
          <w:color w:val="auto"/>
        </w:rPr>
        <w:t>佈局</w:t>
      </w:r>
      <w:r w:rsidRPr="00EE3251">
        <w:rPr>
          <w:rFonts w:ascii="Times New Roman" w:cs="Times New Roman"/>
          <w:color w:val="auto"/>
        </w:rPr>
        <w:t>密度及驅動能力，使得邏輯運算</w:t>
      </w:r>
      <w:r>
        <w:rPr>
          <w:rFonts w:ascii="Times New Roman" w:cs="Times New Roman" w:hint="eastAsia"/>
          <w:color w:val="auto"/>
        </w:rPr>
        <w:t>效</w:t>
      </w:r>
      <w:r w:rsidRPr="00EE3251">
        <w:rPr>
          <w:rFonts w:ascii="Times New Roman" w:cs="Times New Roman"/>
          <w:color w:val="auto"/>
        </w:rPr>
        <w:t>能更</w:t>
      </w:r>
      <w:r>
        <w:rPr>
          <w:rFonts w:ascii="Times New Roman" w:cs="Times New Roman" w:hint="eastAsia"/>
          <w:color w:val="auto"/>
        </w:rPr>
        <w:t>加</w:t>
      </w:r>
      <w:r w:rsidRPr="00EE3251">
        <w:rPr>
          <w:rFonts w:ascii="Times New Roman" w:cs="Times New Roman"/>
          <w:color w:val="auto"/>
        </w:rPr>
        <w:t>提升，加上擴大記憶體存取頻寬及</w:t>
      </w:r>
      <w:r>
        <w:rPr>
          <w:rFonts w:ascii="Times New Roman" w:cs="Times New Roman" w:hint="eastAsia"/>
          <w:color w:val="auto"/>
        </w:rPr>
        <w:t>單晶片</w:t>
      </w:r>
      <w:r w:rsidRPr="00EE3251">
        <w:rPr>
          <w:rFonts w:ascii="Times New Roman" w:cs="Times New Roman"/>
          <w:color w:val="auto"/>
        </w:rPr>
        <w:t>一體設計的優勢下，讓</w:t>
      </w:r>
      <w:r>
        <w:rPr>
          <w:rFonts w:ascii="Times New Roman" w:cs="Times New Roman" w:hint="eastAsia"/>
          <w:color w:val="auto"/>
        </w:rPr>
        <w:t>人工智慧及大數據等應用</w:t>
      </w:r>
      <w:r w:rsidRPr="00EE3251">
        <w:rPr>
          <w:rFonts w:ascii="Times New Roman" w:cs="Times New Roman"/>
          <w:color w:val="auto"/>
        </w:rPr>
        <w:t>的運算能如行雲流水般的順暢</w:t>
      </w:r>
      <w:r>
        <w:rPr>
          <w:rFonts w:ascii="Times New Roman" w:cs="Times New Roman" w:hint="eastAsia"/>
          <w:color w:val="auto"/>
        </w:rPr>
        <w:t>執行</w:t>
      </w:r>
      <w:r w:rsidRPr="00EE3251">
        <w:rPr>
          <w:rFonts w:ascii="Times New Roman" w:cs="Times New Roman"/>
          <w:color w:val="auto"/>
        </w:rPr>
        <w:t>，藉以</w:t>
      </w:r>
      <w:r>
        <w:rPr>
          <w:rFonts w:ascii="Times New Roman" w:cs="Times New Roman" w:hint="eastAsia"/>
          <w:color w:val="auto"/>
        </w:rPr>
        <w:t>解決</w:t>
      </w:r>
      <w:r w:rsidRPr="00EE3251">
        <w:rPr>
          <w:rFonts w:ascii="Times New Roman" w:cs="Times New Roman"/>
          <w:color w:val="auto"/>
        </w:rPr>
        <w:t>採用最先進邏輯製程</w:t>
      </w:r>
      <w:r w:rsidRPr="00EE3251">
        <w:rPr>
          <w:rFonts w:ascii="Times New Roman" w:cs="Times New Roman"/>
          <w:color w:val="auto"/>
        </w:rPr>
        <w:t xml:space="preserve"> (</w:t>
      </w:r>
      <w:r w:rsidRPr="00EE3251">
        <w:rPr>
          <w:rFonts w:ascii="Times New Roman" w:cs="Times New Roman"/>
          <w:color w:val="auto"/>
        </w:rPr>
        <w:t>如</w:t>
      </w:r>
      <w:r>
        <w:rPr>
          <w:rFonts w:ascii="Times New Roman" w:cs="Times New Roman" w:hint="eastAsia"/>
          <w:color w:val="auto"/>
        </w:rPr>
        <w:t>：</w:t>
      </w:r>
      <w:r w:rsidRPr="00EE3251">
        <w:rPr>
          <w:rFonts w:ascii="Times New Roman" w:cs="Times New Roman"/>
          <w:color w:val="auto"/>
        </w:rPr>
        <w:t>7nm)</w:t>
      </w:r>
      <w:r>
        <w:rPr>
          <w:rFonts w:ascii="Times New Roman" w:cs="Times New Roman" w:hint="eastAsia"/>
          <w:color w:val="auto"/>
        </w:rPr>
        <w:t xml:space="preserve"> </w:t>
      </w:r>
      <w:r w:rsidRPr="00EE3251">
        <w:rPr>
          <w:rFonts w:ascii="Times New Roman" w:cs="Times New Roman"/>
          <w:color w:val="auto"/>
        </w:rPr>
        <w:t>及分離式</w:t>
      </w:r>
      <w:r>
        <w:rPr>
          <w:rFonts w:ascii="Times New Roman" w:cs="Times New Roman" w:hint="eastAsia"/>
          <w:color w:val="auto"/>
        </w:rPr>
        <w:t>高速</w:t>
      </w:r>
      <w:r w:rsidRPr="00EE3251">
        <w:rPr>
          <w:rFonts w:ascii="Times New Roman" w:cs="Times New Roman"/>
          <w:color w:val="auto"/>
        </w:rPr>
        <w:t>記憶體</w:t>
      </w:r>
      <w:r>
        <w:rPr>
          <w:rFonts w:ascii="Times New Roman" w:cs="Times New Roman" w:hint="eastAsia"/>
          <w:color w:val="auto"/>
        </w:rPr>
        <w:t xml:space="preserve"> </w:t>
      </w:r>
      <w:r w:rsidRPr="00EE3251">
        <w:rPr>
          <w:rFonts w:ascii="Times New Roman" w:cs="Times New Roman"/>
          <w:color w:val="auto"/>
        </w:rPr>
        <w:t>(</w:t>
      </w:r>
      <w:r w:rsidRPr="00EE3251">
        <w:rPr>
          <w:rFonts w:ascii="Times New Roman" w:cs="Times New Roman"/>
          <w:color w:val="auto"/>
        </w:rPr>
        <w:t>如</w:t>
      </w:r>
      <w:r>
        <w:rPr>
          <w:rFonts w:ascii="Times New Roman" w:cs="Times New Roman" w:hint="eastAsia"/>
          <w:color w:val="auto"/>
        </w:rPr>
        <w:t>：</w:t>
      </w:r>
      <w:r>
        <w:rPr>
          <w:rFonts w:ascii="Times New Roman" w:cs="Times New Roman" w:hint="eastAsia"/>
          <w:color w:val="auto"/>
        </w:rPr>
        <w:t>HBM</w:t>
      </w:r>
      <w:r w:rsidRPr="00EE3251">
        <w:rPr>
          <w:rFonts w:ascii="Times New Roman" w:cs="Times New Roman"/>
          <w:color w:val="auto"/>
        </w:rPr>
        <w:t>)</w:t>
      </w:r>
      <w:r>
        <w:rPr>
          <w:rFonts w:ascii="Times New Roman" w:cs="Times New Roman" w:hint="eastAsia"/>
          <w:color w:val="auto"/>
        </w:rPr>
        <w:t xml:space="preserve"> </w:t>
      </w:r>
      <w:r w:rsidRPr="00EE3251">
        <w:rPr>
          <w:rFonts w:ascii="Times New Roman" w:cs="Times New Roman"/>
          <w:color w:val="auto"/>
        </w:rPr>
        <w:t>時所產生的高成本及高能耗缺憾。</w:t>
      </w:r>
      <w:r w:rsidRPr="00EE3251">
        <w:rPr>
          <w:rFonts w:ascii="Times New Roman" w:cs="Times New Roman"/>
          <w:color w:val="auto"/>
        </w:rPr>
        <w:t xml:space="preserve">AIM </w:t>
      </w:r>
      <w:r w:rsidRPr="00EE3251">
        <w:rPr>
          <w:rFonts w:ascii="Times New Roman" w:cs="Times New Roman"/>
          <w:color w:val="auto"/>
        </w:rPr>
        <w:t>的設計旨在追求運算效能與能耗的最佳化，因此即使在邏輯製程上有所限制，仍可滿足高密度運算的需求。</w:t>
      </w:r>
    </w:p>
    <w:p w14:paraId="4144DB1F" w14:textId="77777777" w:rsidR="00F87B82" w:rsidRPr="00EE3251" w:rsidRDefault="00556907" w:rsidP="002D5ED4">
      <w:pPr>
        <w:pStyle w:val="Default"/>
        <w:numPr>
          <w:ilvl w:val="0"/>
          <w:numId w:val="26"/>
        </w:numPr>
        <w:snapToGrid w:val="0"/>
        <w:ind w:left="1276" w:hanging="425"/>
        <w:jc w:val="both"/>
        <w:rPr>
          <w:rFonts w:ascii="Times New Roman" w:cs="Times New Roman"/>
          <w:color w:val="C00000"/>
          <w:u w:val="single"/>
        </w:rPr>
      </w:pPr>
      <w:r w:rsidRPr="004B73F1">
        <w:rPr>
          <w:rFonts w:ascii="Times New Roman" w:cs="Times New Roman"/>
          <w:color w:val="000000" w:themeColor="text1"/>
        </w:rPr>
        <w:t>全球汽車產業隨著智慧化的蓬勃發展，以主動式先進駕駛輔助系統</w:t>
      </w:r>
      <w:r w:rsidRPr="004B73F1">
        <w:rPr>
          <w:rFonts w:ascii="Times New Roman" w:cs="Times New Roman"/>
          <w:color w:val="000000" w:themeColor="text1"/>
        </w:rPr>
        <w:t xml:space="preserve"> (ADAS) </w:t>
      </w:r>
      <w:r w:rsidRPr="004B73F1">
        <w:rPr>
          <w:rFonts w:ascii="Times New Roman" w:cs="Times New Roman"/>
          <w:color w:val="000000" w:themeColor="text1"/>
        </w:rPr>
        <w:t>為核心的自動駕駛技術已成為最重要的趨勢之一，國外大廠競爭對手在市場上耕耘已久且持續精進推出產品，縱向鏈結晶片、系統、車廠，建構完整主動式</w:t>
      </w:r>
      <w:r w:rsidRPr="004B73F1">
        <w:rPr>
          <w:rFonts w:ascii="Times New Roman" w:cs="Times New Roman"/>
          <w:color w:val="000000" w:themeColor="text1"/>
        </w:rPr>
        <w:t xml:space="preserve">ADAS </w:t>
      </w:r>
      <w:r w:rsidRPr="004B73F1">
        <w:rPr>
          <w:rFonts w:ascii="Times New Roman" w:cs="Times New Roman"/>
          <w:color w:val="000000" w:themeColor="text1"/>
        </w:rPr>
        <w:t>開發與驗證解決方案。</w:t>
      </w:r>
    </w:p>
    <w:p w14:paraId="32CF768B" w14:textId="1A978137" w:rsidR="00556907" w:rsidRPr="004B73F1" w:rsidRDefault="00556907" w:rsidP="00556907">
      <w:pPr>
        <w:pStyle w:val="Default"/>
        <w:snapToGrid w:val="0"/>
        <w:ind w:left="1276"/>
        <w:jc w:val="both"/>
        <w:rPr>
          <w:rFonts w:ascii="Times New Roman" w:cs="Times New Roman"/>
          <w:color w:val="000000" w:themeColor="text1"/>
          <w:u w:val="single"/>
        </w:rPr>
      </w:pPr>
      <w:r w:rsidRPr="004B73F1">
        <w:rPr>
          <w:rFonts w:ascii="Times New Roman" w:cs="Times New Roman"/>
          <w:color w:val="000000" w:themeColor="text1"/>
          <w:u w:val="single"/>
        </w:rPr>
        <w:t>因應策略</w:t>
      </w:r>
      <w:r w:rsidRPr="004B73F1">
        <w:rPr>
          <w:rFonts w:ascii="Times New Roman" w:cs="Times New Roman"/>
          <w:color w:val="000000" w:themeColor="text1"/>
          <w:u w:val="single"/>
        </w:rPr>
        <w:t>:</w:t>
      </w:r>
    </w:p>
    <w:p w14:paraId="5C036FF0" w14:textId="77777777" w:rsidR="00556907" w:rsidRPr="004B73F1" w:rsidRDefault="00556907" w:rsidP="00556907">
      <w:pPr>
        <w:pStyle w:val="Default"/>
        <w:snapToGrid w:val="0"/>
        <w:ind w:left="1276"/>
        <w:jc w:val="both"/>
        <w:rPr>
          <w:rFonts w:ascii="Times New Roman" w:cs="Times New Roman"/>
          <w:color w:val="000000" w:themeColor="text1"/>
        </w:rPr>
      </w:pPr>
      <w:r w:rsidRPr="004B73F1">
        <w:rPr>
          <w:rFonts w:ascii="Times New Roman" w:cs="Times New Roman"/>
          <w:color w:val="000000" w:themeColor="text1"/>
        </w:rPr>
        <w:t>先進車系統公司於被動式</w:t>
      </w:r>
      <w:r w:rsidRPr="004B73F1">
        <w:rPr>
          <w:rFonts w:ascii="Times New Roman" w:cs="Times New Roman"/>
          <w:color w:val="000000" w:themeColor="text1"/>
        </w:rPr>
        <w:t xml:space="preserve"> ADAS </w:t>
      </w:r>
      <w:r w:rsidRPr="004B73F1">
        <w:rPr>
          <w:rFonts w:ascii="Times New Roman" w:cs="Times New Roman"/>
          <w:color w:val="000000" w:themeColor="text1"/>
        </w:rPr>
        <w:t>技術開發已深耕多年，具有產品實績與通路，本計畫將透過</w:t>
      </w:r>
      <w:r w:rsidRPr="004B73F1">
        <w:rPr>
          <w:rFonts w:ascii="Times New Roman" w:cs="Times New Roman"/>
          <w:color w:val="000000" w:themeColor="text1"/>
        </w:rPr>
        <w:t xml:space="preserve"> DDRx </w:t>
      </w:r>
      <w:r w:rsidRPr="004B73F1">
        <w:rPr>
          <w:rFonts w:ascii="Times New Roman" w:cs="Times New Roman"/>
          <w:color w:val="000000" w:themeColor="text1"/>
        </w:rPr>
        <w:t>標準介面整合</w:t>
      </w:r>
      <w:r w:rsidRPr="004B73F1">
        <w:rPr>
          <w:rFonts w:ascii="Times New Roman" w:cs="Times New Roman"/>
          <w:color w:val="000000" w:themeColor="text1"/>
        </w:rPr>
        <w:t xml:space="preserve"> AIM SoC </w:t>
      </w:r>
      <w:r w:rsidRPr="004B73F1">
        <w:rPr>
          <w:rFonts w:ascii="Times New Roman" w:cs="Times New Roman"/>
          <w:color w:val="000000" w:themeColor="text1"/>
        </w:rPr>
        <w:t>與既有車規晶片，並基於</w:t>
      </w:r>
      <w:r w:rsidRPr="004B73F1">
        <w:rPr>
          <w:rFonts w:ascii="Times New Roman" w:cs="Times New Roman"/>
          <w:color w:val="000000" w:themeColor="text1"/>
        </w:rPr>
        <w:t xml:space="preserve"> AIM SoC </w:t>
      </w:r>
      <w:r w:rsidRPr="004B73F1">
        <w:rPr>
          <w:rFonts w:ascii="Times New Roman" w:cs="Times New Roman"/>
          <w:color w:val="000000" w:themeColor="text1"/>
        </w:rPr>
        <w:t>影像語義與影像</w:t>
      </w:r>
      <w:r w:rsidRPr="004B73F1">
        <w:rPr>
          <w:rFonts w:ascii="Times New Roman" w:cs="Times New Roman"/>
          <w:color w:val="000000" w:themeColor="text1"/>
        </w:rPr>
        <w:t xml:space="preserve"> ROI </w:t>
      </w:r>
      <w:r w:rsidRPr="004B73F1">
        <w:rPr>
          <w:rFonts w:ascii="Times New Roman" w:cs="Times New Roman"/>
          <w:color w:val="000000" w:themeColor="text1"/>
        </w:rPr>
        <w:t>資訊，開發高效能後處理演算法，建立高性價比感知次系統；策略合作研究法人</w:t>
      </w:r>
      <w:r w:rsidRPr="004B73F1">
        <w:rPr>
          <w:rFonts w:ascii="Times New Roman" w:cs="Times New Roman"/>
          <w:color w:val="000000" w:themeColor="text1"/>
        </w:rPr>
        <w:t xml:space="preserve"> (</w:t>
      </w:r>
      <w:r w:rsidRPr="004B73F1">
        <w:rPr>
          <w:rFonts w:ascii="Times New Roman" w:cs="Times New Roman"/>
          <w:color w:val="000000" w:themeColor="text1"/>
        </w:rPr>
        <w:t>工研院</w:t>
      </w:r>
      <w:r w:rsidRPr="004B73F1">
        <w:rPr>
          <w:rFonts w:ascii="Times New Roman" w:cs="Times New Roman"/>
          <w:color w:val="000000" w:themeColor="text1"/>
        </w:rPr>
        <w:t xml:space="preserve">) </w:t>
      </w:r>
      <w:r w:rsidRPr="004B73F1">
        <w:rPr>
          <w:rFonts w:ascii="Times New Roman" w:cs="Times New Roman"/>
          <w:color w:val="000000" w:themeColor="text1"/>
        </w:rPr>
        <w:t>與車廠</w:t>
      </w:r>
      <w:r w:rsidRPr="004B73F1">
        <w:rPr>
          <w:rFonts w:ascii="Times New Roman" w:cs="Times New Roman"/>
          <w:color w:val="000000" w:themeColor="text1"/>
        </w:rPr>
        <w:t xml:space="preserve"> (</w:t>
      </w:r>
      <w:r w:rsidRPr="004B73F1">
        <w:rPr>
          <w:rFonts w:ascii="Times New Roman" w:cs="Times New Roman"/>
          <w:color w:val="000000" w:themeColor="text1"/>
        </w:rPr>
        <w:t>華創車電</w:t>
      </w:r>
      <w:r w:rsidRPr="004B73F1">
        <w:rPr>
          <w:rFonts w:ascii="Times New Roman" w:cs="Times New Roman"/>
          <w:color w:val="000000" w:themeColor="text1"/>
        </w:rPr>
        <w:t>)</w:t>
      </w:r>
      <w:r w:rsidRPr="004B73F1">
        <w:rPr>
          <w:rFonts w:ascii="Times New Roman" w:cs="Times New Roman"/>
          <w:color w:val="000000" w:themeColor="text1"/>
        </w:rPr>
        <w:t>，系統面設計與實現三大功能，包含感知、決策、控制，完成高效能</w:t>
      </w:r>
      <w:r w:rsidRPr="004B73F1">
        <w:rPr>
          <w:rFonts w:ascii="Times New Roman" w:cs="Times New Roman"/>
          <w:color w:val="000000" w:themeColor="text1"/>
        </w:rPr>
        <w:t xml:space="preserve"> AEB</w:t>
      </w:r>
      <w:r w:rsidRPr="004B73F1">
        <w:rPr>
          <w:rFonts w:ascii="Times New Roman" w:cs="Times New Roman"/>
          <w:color w:val="000000" w:themeColor="text1"/>
        </w:rPr>
        <w:t>、</w:t>
      </w:r>
      <w:r w:rsidRPr="004B73F1">
        <w:rPr>
          <w:rFonts w:ascii="Times New Roman" w:cs="Times New Roman"/>
          <w:color w:val="000000" w:themeColor="text1"/>
        </w:rPr>
        <w:t>LKA</w:t>
      </w:r>
      <w:r w:rsidRPr="004B73F1">
        <w:rPr>
          <w:rFonts w:ascii="Times New Roman" w:cs="Times New Roman"/>
          <w:color w:val="000000" w:themeColor="text1"/>
        </w:rPr>
        <w:t>、</w:t>
      </w:r>
      <w:r w:rsidRPr="004B73F1">
        <w:rPr>
          <w:rFonts w:ascii="Times New Roman" w:cs="Times New Roman"/>
          <w:color w:val="000000" w:themeColor="text1"/>
        </w:rPr>
        <w:t xml:space="preserve">DMS </w:t>
      </w:r>
      <w:r w:rsidRPr="004B73F1">
        <w:rPr>
          <w:rFonts w:ascii="Times New Roman" w:cs="Times New Roman"/>
          <w:color w:val="000000" w:themeColor="text1"/>
        </w:rPr>
        <w:t>等系統，透過高性價比優勢與縱向鏈結國內晶片、系統、車廠業者優勢，建立主動式</w:t>
      </w:r>
      <w:r w:rsidRPr="004B73F1">
        <w:rPr>
          <w:rFonts w:ascii="Times New Roman" w:cs="Times New Roman"/>
          <w:color w:val="000000" w:themeColor="text1"/>
        </w:rPr>
        <w:t xml:space="preserve">ADAS </w:t>
      </w:r>
      <w:r w:rsidRPr="004B73F1">
        <w:rPr>
          <w:rFonts w:ascii="Times New Roman" w:cs="Times New Roman"/>
          <w:color w:val="000000" w:themeColor="text1"/>
        </w:rPr>
        <w:t>開發與驗證生態系，以提升國內自主技術能量，開發差異化產品，建立更多產品實績，逐步拓展亞洲市場，進而跨足歐美市場。</w:t>
      </w:r>
    </w:p>
    <w:p w14:paraId="0AEA21EF" w14:textId="77777777" w:rsidR="00556907" w:rsidRPr="004B73F1" w:rsidRDefault="00556907" w:rsidP="002D5ED4">
      <w:pPr>
        <w:pStyle w:val="Default"/>
        <w:numPr>
          <w:ilvl w:val="0"/>
          <w:numId w:val="26"/>
        </w:numPr>
        <w:snapToGrid w:val="0"/>
        <w:ind w:left="1276" w:hanging="425"/>
        <w:jc w:val="both"/>
        <w:rPr>
          <w:rFonts w:ascii="Times New Roman" w:cs="Times New Roman"/>
          <w:color w:val="auto"/>
        </w:rPr>
      </w:pPr>
      <w:r w:rsidRPr="004B73F1">
        <w:rPr>
          <w:rFonts w:ascii="Times New Roman" w:cs="Times New Roman" w:hint="eastAsia"/>
          <w:color w:val="auto"/>
          <w:lang w:eastAsia="zh-HK"/>
        </w:rPr>
        <w:t>行動影像產品在安控產業屬新興子市場，國際上具競爭力的廠商主要都具備行動裝置技術能力，包括行動通訊、影像、穿戴式、天線、電池、散熱防水落摔設計等，更進一步需要具備</w:t>
      </w:r>
      <w:r w:rsidRPr="004B73F1">
        <w:rPr>
          <w:rFonts w:ascii="Times New Roman" w:cs="Times New Roman" w:hint="eastAsia"/>
          <w:color w:val="auto"/>
        </w:rPr>
        <w:t>AI</w:t>
      </w:r>
      <w:r w:rsidRPr="004B73F1">
        <w:rPr>
          <w:rFonts w:ascii="Times New Roman" w:cs="Times New Roman" w:hint="eastAsia"/>
          <w:color w:val="auto"/>
          <w:lang w:eastAsia="zh-HK"/>
        </w:rPr>
        <w:t>處理能力平台、</w:t>
      </w:r>
      <w:r w:rsidRPr="004B73F1">
        <w:rPr>
          <w:rFonts w:ascii="Times New Roman" w:cs="Times New Roman" w:hint="eastAsia"/>
          <w:color w:val="auto"/>
        </w:rPr>
        <w:t>AI</w:t>
      </w:r>
      <w:r w:rsidRPr="004B73F1">
        <w:rPr>
          <w:rFonts w:ascii="Times New Roman" w:cs="Times New Roman" w:hint="eastAsia"/>
          <w:color w:val="auto"/>
          <w:lang w:eastAsia="zh-HK"/>
        </w:rPr>
        <w:t>算法加速以及雲端服務平台，以提供完整解決方案。</w:t>
      </w:r>
    </w:p>
    <w:p w14:paraId="532475D6" w14:textId="77777777" w:rsidR="00556907" w:rsidRPr="004B73F1" w:rsidRDefault="00556907" w:rsidP="00556907">
      <w:pPr>
        <w:pStyle w:val="Default"/>
        <w:snapToGrid w:val="0"/>
        <w:ind w:leftChars="531" w:left="1274"/>
        <w:jc w:val="both"/>
        <w:rPr>
          <w:rFonts w:ascii="Times New Roman" w:cs="Times New Roman"/>
          <w:color w:val="auto"/>
          <w:u w:val="single"/>
        </w:rPr>
      </w:pPr>
      <w:r w:rsidRPr="004B73F1">
        <w:rPr>
          <w:rFonts w:ascii="Times New Roman" w:cs="Times New Roman" w:hint="eastAsia"/>
          <w:color w:val="auto"/>
          <w:u w:val="single"/>
        </w:rPr>
        <w:t>因應對策</w:t>
      </w:r>
      <w:r w:rsidRPr="004B73F1">
        <w:rPr>
          <w:rFonts w:ascii="Times New Roman" w:cs="Times New Roman" w:hint="eastAsia"/>
          <w:color w:val="auto"/>
          <w:u w:val="single"/>
        </w:rPr>
        <w:t xml:space="preserve"> : </w:t>
      </w:r>
    </w:p>
    <w:p w14:paraId="38C96C6F" w14:textId="77777777" w:rsidR="00556907" w:rsidRPr="004B73F1" w:rsidRDefault="00556907" w:rsidP="00556907">
      <w:pPr>
        <w:pStyle w:val="Default"/>
        <w:snapToGrid w:val="0"/>
        <w:ind w:leftChars="531" w:left="1274"/>
        <w:jc w:val="both"/>
        <w:rPr>
          <w:rFonts w:ascii="Times New Roman" w:cs="Times New Roman"/>
          <w:color w:val="auto"/>
          <w:u w:val="single"/>
        </w:rPr>
      </w:pPr>
      <w:r w:rsidRPr="004B73F1">
        <w:rPr>
          <w:rFonts w:ascii="Times New Roman" w:cs="Times New Roman" w:hint="eastAsia"/>
          <w:color w:val="auto"/>
        </w:rPr>
        <w:t>博遠智能針對市場競爭對策，核心方針為『軟體加硬體，發展行動</w:t>
      </w:r>
      <w:r w:rsidRPr="004B73F1">
        <w:rPr>
          <w:rFonts w:ascii="Times New Roman" w:cs="Times New Roman"/>
          <w:color w:val="auto"/>
        </w:rPr>
        <w:t>AI</w:t>
      </w:r>
      <w:r w:rsidRPr="004B73F1">
        <w:rPr>
          <w:rFonts w:ascii="Times New Roman" w:cs="Times New Roman" w:hint="eastAsia"/>
          <w:color w:val="auto"/>
        </w:rPr>
        <w:t>技術與雲端服務</w:t>
      </w:r>
      <w:r w:rsidRPr="004B73F1">
        <w:rPr>
          <w:rFonts w:ascii="Times New Roman" w:cs="Times New Roman"/>
          <w:color w:val="auto"/>
        </w:rPr>
        <w:t>』，</w:t>
      </w:r>
      <w:r w:rsidRPr="004B73F1">
        <w:rPr>
          <w:rFonts w:ascii="Times New Roman" w:cs="Times New Roman" w:hint="eastAsia"/>
          <w:color w:val="auto"/>
        </w:rPr>
        <w:t>能夠在縱向與橫向產品發展皆能施展，降低單一產品或技術失敗風險，尤其在兼顧軟體與硬體平衡的發展，才能展現整體綜效，其產生的產品進入障礙將遠高於發展單一項目，以本公司發展的技術項目，橫跨</w:t>
      </w:r>
      <w:r w:rsidRPr="004B73F1">
        <w:rPr>
          <w:rFonts w:ascii="Times New Roman" w:cs="Times New Roman"/>
          <w:color w:val="auto"/>
        </w:rPr>
        <w:t>AI</w:t>
      </w:r>
      <w:r w:rsidRPr="004B73F1">
        <w:rPr>
          <w:rFonts w:ascii="Times New Roman" w:cs="Times New Roman"/>
          <w:color w:val="auto"/>
        </w:rPr>
        <w:t>、</w:t>
      </w:r>
      <w:r w:rsidRPr="004B73F1">
        <w:rPr>
          <w:rFonts w:ascii="Times New Roman" w:cs="Times New Roman"/>
          <w:color w:val="auto"/>
        </w:rPr>
        <w:t>4G/5G</w:t>
      </w:r>
      <w:r w:rsidRPr="004B73F1">
        <w:rPr>
          <w:rFonts w:ascii="Times New Roman" w:cs="Times New Roman" w:hint="eastAsia"/>
          <w:color w:val="auto"/>
        </w:rPr>
        <w:t>行動通訊、穿戴式、行動影像串流、雲端服務、低功耗微型產品設計、超低照度微型攝影機，透過靈活跨領域搭配，持續在國內外智能安防及智慧工廠領域保有技術競爭力</w:t>
      </w:r>
      <w:r w:rsidRPr="004B73F1">
        <w:rPr>
          <w:rFonts w:ascii="Times New Roman" w:cs="Times New Roman"/>
          <w:color w:val="auto"/>
        </w:rPr>
        <w:t>。</w:t>
      </w:r>
    </w:p>
    <w:p w14:paraId="5F026F15" w14:textId="775BD775" w:rsidR="008D0ABB" w:rsidRPr="00556907" w:rsidRDefault="008D0ABB" w:rsidP="00C4521B">
      <w:pPr>
        <w:pStyle w:val="Default"/>
        <w:snapToGrid w:val="0"/>
        <w:ind w:leftChars="531" w:left="1274"/>
        <w:jc w:val="both"/>
        <w:rPr>
          <w:rFonts w:ascii="Times New Roman" w:cs="Times New Roman"/>
          <w:color w:val="auto"/>
        </w:rPr>
      </w:pPr>
    </w:p>
    <w:p w14:paraId="56E5CE52" w14:textId="77777777" w:rsidR="00556907" w:rsidRPr="00EE3251" w:rsidRDefault="00556907" w:rsidP="00556907">
      <w:pPr>
        <w:kinsoku w:val="0"/>
        <w:snapToGrid w:val="0"/>
        <w:spacing w:line="240" w:lineRule="auto"/>
        <w:ind w:left="425"/>
        <w:jc w:val="both"/>
        <w:rPr>
          <w:bCs/>
        </w:rPr>
      </w:pPr>
      <w:r w:rsidRPr="00EE3251">
        <w:rPr>
          <w:bCs/>
        </w:rPr>
        <w:t xml:space="preserve">7.2 </w:t>
      </w:r>
      <w:r w:rsidRPr="00EE3251">
        <w:rPr>
          <w:bCs/>
        </w:rPr>
        <w:t>技術推廣風險</w:t>
      </w:r>
    </w:p>
    <w:p w14:paraId="49291713" w14:textId="68C0611A" w:rsidR="00556907" w:rsidRPr="00EE3251" w:rsidRDefault="00E67169" w:rsidP="00556907">
      <w:pPr>
        <w:widowControl/>
        <w:kinsoku w:val="0"/>
        <w:snapToGrid w:val="0"/>
        <w:spacing w:line="240" w:lineRule="auto"/>
        <w:ind w:leftChars="354" w:left="850"/>
        <w:jc w:val="both"/>
      </w:pPr>
      <w:r>
        <w:rPr>
          <w:rFonts w:hint="eastAsia"/>
        </w:rPr>
        <w:t xml:space="preserve">    </w:t>
      </w:r>
      <w:r w:rsidR="00556907" w:rsidRPr="00EE3251">
        <w:t>AI</w:t>
      </w:r>
      <w:r w:rsidR="00556907" w:rsidRPr="00EE3251">
        <w:t>晶片相關研發技術蓬勃發展，國內外指標性大廠</w:t>
      </w:r>
      <w:r w:rsidR="00556907" w:rsidRPr="00EE3251">
        <w:rPr>
          <w:shd w:val="clear" w:color="auto" w:fill="FFFFFF"/>
        </w:rPr>
        <w:t>甚至各國政府都</w:t>
      </w:r>
      <w:r w:rsidR="00556907" w:rsidRPr="00EE3251">
        <w:t>相繼投入研發資源，各種解決方案與技術平台多不勝數。而半導體晶片市場因多年的慣性所</w:t>
      </w:r>
      <w:r w:rsidR="00556907" w:rsidRPr="00EE3251">
        <w:lastRenderedPageBreak/>
        <w:t>致，大多傾向使用最先進的邏輯製程來提升效能，而不敢輕易嘗試突破性的解決方案。</w:t>
      </w:r>
    </w:p>
    <w:p w14:paraId="48671456" w14:textId="77777777" w:rsidR="00556907" w:rsidRPr="00EE3251" w:rsidRDefault="00556907" w:rsidP="00556907">
      <w:pPr>
        <w:pStyle w:val="Default"/>
        <w:snapToGrid w:val="0"/>
        <w:ind w:left="851"/>
        <w:jc w:val="both"/>
        <w:rPr>
          <w:rFonts w:ascii="Times New Roman" w:cs="Times New Roman"/>
          <w:color w:val="auto"/>
          <w:u w:val="single"/>
        </w:rPr>
      </w:pPr>
      <w:r w:rsidRPr="00EE3251">
        <w:rPr>
          <w:rFonts w:ascii="Times New Roman" w:cs="Times New Roman"/>
          <w:color w:val="auto"/>
          <w:u w:val="single"/>
        </w:rPr>
        <w:t>因應策略：</w:t>
      </w:r>
    </w:p>
    <w:p w14:paraId="3583F851" w14:textId="2650D0E6" w:rsidR="00556907" w:rsidRPr="00EE3251" w:rsidRDefault="00E67169" w:rsidP="00556907">
      <w:pPr>
        <w:pStyle w:val="Default"/>
        <w:snapToGrid w:val="0"/>
        <w:ind w:left="851"/>
        <w:jc w:val="both"/>
        <w:rPr>
          <w:rFonts w:ascii="Times New Roman" w:cs="Times New Roman"/>
          <w:color w:val="auto"/>
        </w:rPr>
      </w:pPr>
      <w:r>
        <w:rPr>
          <w:rFonts w:ascii="Times New Roman" w:cs="Times New Roman" w:hint="eastAsia"/>
          <w:color w:val="auto"/>
        </w:rPr>
        <w:t xml:space="preserve">    </w:t>
      </w:r>
      <w:r w:rsidR="00556907" w:rsidRPr="00EE3251">
        <w:rPr>
          <w:rFonts w:ascii="Times New Roman" w:cs="Times New Roman"/>
          <w:color w:val="auto"/>
        </w:rPr>
        <w:t>本公司對深耕記憶體相關研發多年，本計畫將依規劃</w:t>
      </w:r>
      <w:r w:rsidR="00556907" w:rsidRPr="00EE3251">
        <w:rPr>
          <w:rFonts w:ascii="Times New Roman" w:cs="Times New Roman"/>
          <w:snapToGrid w:val="0"/>
          <w:color w:val="000000" w:themeColor="text1"/>
        </w:rPr>
        <w:t>開發</w:t>
      </w:r>
      <w:r w:rsidR="00556907" w:rsidRPr="00EE3251">
        <w:rPr>
          <w:rFonts w:ascii="Times New Roman" w:cs="Times New Roman"/>
          <w:color w:val="000000" w:themeColor="text1"/>
          <w:spacing w:val="10"/>
          <w:shd w:val="clear" w:color="auto" w:fill="FFFFFF"/>
        </w:rPr>
        <w:t>整合邏輯元件核心處理器與</w:t>
      </w:r>
      <w:r w:rsidR="00556907" w:rsidRPr="00EE3251">
        <w:rPr>
          <w:rFonts w:ascii="Times New Roman" w:cs="Times New Roman"/>
          <w:color w:val="000000" w:themeColor="text1"/>
          <w:spacing w:val="10"/>
          <w:shd w:val="clear" w:color="auto" w:fill="FFFFFF"/>
        </w:rPr>
        <w:t>DRAM</w:t>
      </w:r>
      <w:r w:rsidR="00556907" w:rsidRPr="00EE3251">
        <w:rPr>
          <w:rFonts w:ascii="Times New Roman" w:cs="Times New Roman"/>
          <w:color w:val="000000" w:themeColor="text1"/>
          <w:spacing w:val="10"/>
          <w:shd w:val="clear" w:color="auto" w:fill="FFFFFF"/>
        </w:rPr>
        <w:t>共構之</w:t>
      </w:r>
      <w:r w:rsidR="00556907" w:rsidRPr="00EE3251">
        <w:rPr>
          <w:rFonts w:ascii="Times New Roman" w:cs="Times New Roman"/>
          <w:color w:val="000000" w:themeColor="text1"/>
          <w:shd w:val="clear" w:color="auto" w:fill="FFFFFF"/>
        </w:rPr>
        <w:t xml:space="preserve">AIM </w:t>
      </w:r>
      <w:r w:rsidR="00556907" w:rsidRPr="00EE3251">
        <w:rPr>
          <w:rFonts w:ascii="Times New Roman" w:cs="Times New Roman"/>
          <w:color w:val="000000" w:themeColor="text1"/>
          <w:shd w:val="clear" w:color="auto" w:fill="FFFFFF"/>
        </w:rPr>
        <w:t>晶圓製造創新服務平台，並以先進駕駛輔助系統</w:t>
      </w:r>
      <w:r w:rsidR="00556907" w:rsidRPr="00EE3251">
        <w:rPr>
          <w:rFonts w:ascii="Times New Roman" w:cs="Times New Roman"/>
          <w:color w:val="000000" w:themeColor="text1"/>
          <w:shd w:val="clear" w:color="auto" w:fill="FFFFFF"/>
        </w:rPr>
        <w:t>(Advanced Driver Assistance System, ADAS)</w:t>
      </w:r>
      <w:r w:rsidR="00556907" w:rsidRPr="00EE3251">
        <w:rPr>
          <w:rFonts w:ascii="Times New Roman" w:cs="Times New Roman"/>
          <w:color w:val="000000" w:themeColor="text1"/>
          <w:shd w:val="clear" w:color="auto" w:fill="FFFFFF"/>
        </w:rPr>
        <w:t>為應用載具，來證明</w:t>
      </w:r>
      <w:r w:rsidR="00556907" w:rsidRPr="00EE3251">
        <w:rPr>
          <w:rFonts w:ascii="Times New Roman" w:cs="Times New Roman"/>
          <w:color w:val="000000" w:themeColor="text1"/>
          <w:shd w:val="clear" w:color="auto" w:fill="FFFFFF"/>
        </w:rPr>
        <w:t xml:space="preserve"> AIM </w:t>
      </w:r>
      <w:r w:rsidR="00556907" w:rsidRPr="00EE3251">
        <w:rPr>
          <w:rFonts w:ascii="Times New Roman" w:cs="Times New Roman"/>
          <w:color w:val="000000" w:themeColor="text1"/>
          <w:shd w:val="clear" w:color="auto" w:fill="FFFFFF"/>
        </w:rPr>
        <w:t>技術架構在</w:t>
      </w:r>
      <w:r w:rsidR="00556907" w:rsidRPr="00EE3251">
        <w:rPr>
          <w:rFonts w:ascii="Times New Roman" w:cs="Times New Roman"/>
          <w:color w:val="000000" w:themeColor="text1"/>
          <w:shd w:val="clear" w:color="auto" w:fill="FFFFFF"/>
        </w:rPr>
        <w:t xml:space="preserve">AI </w:t>
      </w:r>
      <w:r w:rsidR="00556907" w:rsidRPr="00EE3251">
        <w:rPr>
          <w:rFonts w:ascii="Times New Roman" w:cs="Times New Roman"/>
          <w:color w:val="000000" w:themeColor="text1"/>
          <w:shd w:val="clear" w:color="auto" w:fill="FFFFFF"/>
        </w:rPr>
        <w:t>運算與節能上的卓越能力。</w:t>
      </w:r>
      <w:r w:rsidR="00556907" w:rsidRPr="00EE3251">
        <w:rPr>
          <w:rFonts w:ascii="Times New Roman" w:cs="Times New Roman"/>
          <w:color w:val="000000" w:themeColor="text1"/>
        </w:rPr>
        <w:t>然而，</w:t>
      </w:r>
      <w:r w:rsidR="00556907" w:rsidRPr="00EE3251">
        <w:rPr>
          <w:rFonts w:ascii="Times New Roman" w:cs="Times New Roman"/>
          <w:color w:val="auto"/>
        </w:rPr>
        <w:t>技術推廣能否順利執行與推動，仍需要政府相關部門的政策之指導與及經費之挹注，協助推動計畫產出給國內外相關產業，提升我國</w:t>
      </w:r>
      <w:r w:rsidR="00556907" w:rsidRPr="00EE3251">
        <w:rPr>
          <w:rFonts w:ascii="Times New Roman" w:cs="Times New Roman"/>
          <w:color w:val="auto"/>
        </w:rPr>
        <w:t xml:space="preserve"> AI </w:t>
      </w:r>
      <w:r w:rsidR="00556907" w:rsidRPr="00EE3251">
        <w:rPr>
          <w:rFonts w:ascii="Times New Roman" w:cs="Times New Roman"/>
          <w:color w:val="auto"/>
        </w:rPr>
        <w:t>晶片技術能量與影響力</w:t>
      </w:r>
      <w:r w:rsidR="00556907" w:rsidRPr="00EE3251">
        <w:rPr>
          <w:rFonts w:ascii="Times New Roman" w:cs="Times New Roman"/>
          <w:color w:val="0000FF"/>
        </w:rPr>
        <w:t>。</w:t>
      </w:r>
    </w:p>
    <w:p w14:paraId="22DA036F" w14:textId="77777777" w:rsidR="00556907" w:rsidRPr="00EE3251" w:rsidRDefault="00556907" w:rsidP="00556907">
      <w:pPr>
        <w:kinsoku w:val="0"/>
        <w:snapToGrid w:val="0"/>
        <w:spacing w:line="240" w:lineRule="auto"/>
        <w:ind w:left="425"/>
        <w:jc w:val="both"/>
        <w:rPr>
          <w:bCs/>
        </w:rPr>
      </w:pPr>
      <w:r w:rsidRPr="00EE3251">
        <w:rPr>
          <w:bCs/>
        </w:rPr>
        <w:t xml:space="preserve">7.3 </w:t>
      </w:r>
      <w:r w:rsidRPr="00EE3251">
        <w:rPr>
          <w:bCs/>
        </w:rPr>
        <w:t>人才招募風險</w:t>
      </w:r>
    </w:p>
    <w:p w14:paraId="20C28228" w14:textId="19DE78C3" w:rsidR="00556907" w:rsidRPr="00EE3251" w:rsidRDefault="00E67169" w:rsidP="00556907">
      <w:pPr>
        <w:pStyle w:val="Default"/>
        <w:snapToGrid w:val="0"/>
        <w:ind w:left="851"/>
        <w:jc w:val="both"/>
        <w:rPr>
          <w:rFonts w:ascii="Times New Roman" w:cs="Times New Roman"/>
          <w:color w:val="auto"/>
        </w:rPr>
      </w:pPr>
      <w:r>
        <w:rPr>
          <w:rFonts w:ascii="Times New Roman" w:cs="Times New Roman" w:hint="eastAsia"/>
          <w:color w:val="auto"/>
        </w:rPr>
        <w:t xml:space="preserve">    </w:t>
      </w:r>
      <w:r w:rsidR="00556907" w:rsidRPr="00EE3251">
        <w:rPr>
          <w:rFonts w:ascii="Times New Roman" w:cs="Times New Roman"/>
          <w:color w:val="auto"/>
        </w:rPr>
        <w:t>台灣本土人才缺乏，而受到對岸挖角，半導體業人才流失情況愈來愈嚴重</w:t>
      </w:r>
      <w:r w:rsidR="00556907" w:rsidRPr="00EE3251">
        <w:rPr>
          <w:rFonts w:ascii="Times New Roman" w:cs="Times New Roman"/>
          <w:color w:val="auto"/>
        </w:rPr>
        <w:t xml:space="preserve">; </w:t>
      </w:r>
      <w:r w:rsidR="00556907" w:rsidRPr="00EE3251">
        <w:rPr>
          <w:rFonts w:ascii="Times New Roman" w:cs="Times New Roman"/>
          <w:color w:val="auto"/>
        </w:rPr>
        <w:t>而</w:t>
      </w:r>
      <w:r w:rsidR="00556907" w:rsidRPr="00EE3251">
        <w:rPr>
          <w:rFonts w:ascii="Times New Roman" w:cs="Times New Roman"/>
          <w:color w:val="auto"/>
        </w:rPr>
        <w:t>AI</w:t>
      </w:r>
      <w:r w:rsidR="00556907" w:rsidRPr="00EE3251">
        <w:rPr>
          <w:rFonts w:ascii="Times New Roman" w:cs="Times New Roman"/>
          <w:color w:val="auto"/>
        </w:rPr>
        <w:t>晶片相關產業所需的研發人才，需要兼具軟體工程實務背景與硬體設計知識，這類的人才尤其欠缺，恐影響招募時程。</w:t>
      </w:r>
    </w:p>
    <w:p w14:paraId="61080149" w14:textId="77777777" w:rsidR="00556907" w:rsidRPr="00EE3251" w:rsidRDefault="00556907" w:rsidP="00556907">
      <w:pPr>
        <w:pStyle w:val="Default"/>
        <w:snapToGrid w:val="0"/>
        <w:ind w:left="851"/>
        <w:jc w:val="both"/>
        <w:rPr>
          <w:rFonts w:ascii="Times New Roman" w:cs="Times New Roman"/>
          <w:color w:val="auto"/>
          <w:u w:val="single"/>
        </w:rPr>
      </w:pPr>
      <w:r w:rsidRPr="00EE3251">
        <w:rPr>
          <w:rFonts w:ascii="Times New Roman" w:cs="Times New Roman"/>
          <w:color w:val="auto"/>
          <w:u w:val="single"/>
        </w:rPr>
        <w:t>因應策略</w:t>
      </w:r>
      <w:r>
        <w:rPr>
          <w:rFonts w:ascii="Times New Roman" w:cs="Times New Roman" w:hint="eastAsia"/>
          <w:color w:val="auto"/>
          <w:u w:val="single"/>
        </w:rPr>
        <w:t>：</w:t>
      </w:r>
    </w:p>
    <w:p w14:paraId="0B2635AC" w14:textId="77777777" w:rsidR="00556907" w:rsidRPr="00EE3251" w:rsidRDefault="00556907" w:rsidP="002D5ED4">
      <w:pPr>
        <w:pStyle w:val="affc"/>
        <w:widowControl/>
        <w:numPr>
          <w:ilvl w:val="1"/>
          <w:numId w:val="25"/>
        </w:numPr>
        <w:tabs>
          <w:tab w:val="left" w:pos="480"/>
        </w:tabs>
        <w:kinsoku w:val="0"/>
        <w:adjustRightInd w:val="0"/>
        <w:snapToGrid w:val="0"/>
        <w:spacing w:beforeLines="25" w:before="60"/>
        <w:ind w:leftChars="0"/>
        <w:jc w:val="both"/>
        <w:rPr>
          <w:rFonts w:ascii="Times New Roman"/>
          <w:snapToGrid w:val="0"/>
          <w:sz w:val="24"/>
        </w:rPr>
      </w:pPr>
      <w:r w:rsidRPr="00EE3251">
        <w:rPr>
          <w:rFonts w:ascii="Times New Roman"/>
          <w:sz w:val="24"/>
        </w:rPr>
        <w:t>深化校園舉辦相關人才招募活動，同時與產學研各界建立並維持良好之研發夥伴關係，建立多元人才培育與招募管道。</w:t>
      </w:r>
    </w:p>
    <w:p w14:paraId="50E43AB1" w14:textId="325EBF6C" w:rsidR="00B7020B" w:rsidRPr="00B72A59" w:rsidRDefault="00556907" w:rsidP="00B72A59">
      <w:pPr>
        <w:pStyle w:val="affc"/>
        <w:widowControl/>
        <w:numPr>
          <w:ilvl w:val="1"/>
          <w:numId w:val="25"/>
        </w:numPr>
        <w:tabs>
          <w:tab w:val="left" w:pos="480"/>
        </w:tabs>
        <w:kinsoku w:val="0"/>
        <w:adjustRightInd w:val="0"/>
        <w:snapToGrid w:val="0"/>
        <w:spacing w:beforeLines="25" w:before="60"/>
        <w:ind w:leftChars="0"/>
        <w:jc w:val="both"/>
        <w:rPr>
          <w:rFonts w:ascii="Times New Roman"/>
          <w:sz w:val="24"/>
        </w:rPr>
      </w:pPr>
      <w:r w:rsidRPr="00EE3251">
        <w:rPr>
          <w:rFonts w:ascii="Times New Roman"/>
          <w:sz w:val="24"/>
        </w:rPr>
        <w:t>當前國內業者對外國</w:t>
      </w:r>
      <w:r w:rsidRPr="00EE3251">
        <w:rPr>
          <w:rFonts w:ascii="Times New Roman"/>
          <w:sz w:val="24"/>
        </w:rPr>
        <w:t xml:space="preserve"> (</w:t>
      </w:r>
      <w:r w:rsidRPr="00EE3251">
        <w:rPr>
          <w:rFonts w:ascii="Times New Roman"/>
          <w:sz w:val="24"/>
        </w:rPr>
        <w:t>含中國大陸</w:t>
      </w:r>
      <w:r w:rsidRPr="00EE3251">
        <w:rPr>
          <w:rFonts w:ascii="Times New Roman"/>
          <w:sz w:val="24"/>
        </w:rPr>
        <w:t xml:space="preserve">) </w:t>
      </w:r>
      <w:r w:rsidRPr="00EE3251">
        <w:rPr>
          <w:rFonts w:ascii="Times New Roman"/>
          <w:sz w:val="24"/>
        </w:rPr>
        <w:t>高階技術白領人才的引進，仍受既有政策限制導致國外專業人才招募不易，建議能放寬引進相關人才的政策或擴大國際攬才的額度。</w:t>
      </w:r>
    </w:p>
    <w:p w14:paraId="60ADF879" w14:textId="77777777" w:rsidR="00317BF0" w:rsidRDefault="00317BF0" w:rsidP="00C4521B">
      <w:pPr>
        <w:pStyle w:val="12"/>
        <w:adjustRightInd w:val="0"/>
        <w:snapToGrid w:val="0"/>
        <w:spacing w:line="240" w:lineRule="auto"/>
        <w:ind w:leftChars="1" w:left="2"/>
      </w:pPr>
      <w:bookmarkStart w:id="466" w:name="B八、智慧財產權說明"/>
      <w:bookmarkStart w:id="467" w:name="_Hlk30430526"/>
    </w:p>
    <w:p w14:paraId="6476FB05" w14:textId="77777777" w:rsidR="00E12E0B" w:rsidRDefault="00E12E0B">
      <w:pPr>
        <w:widowControl/>
        <w:adjustRightInd/>
        <w:spacing w:line="240" w:lineRule="auto"/>
        <w:textAlignment w:val="auto"/>
        <w:rPr>
          <w:caps/>
          <w:noProof/>
          <w:color w:val="000000"/>
        </w:rPr>
      </w:pPr>
      <w:r>
        <w:br w:type="page"/>
      </w:r>
    </w:p>
    <w:p w14:paraId="79123879" w14:textId="3091CD1F" w:rsidR="00392600" w:rsidRPr="00EE3251" w:rsidRDefault="00B20A80" w:rsidP="00C27A15">
      <w:pPr>
        <w:pStyle w:val="12"/>
        <w:adjustRightInd w:val="0"/>
        <w:snapToGrid w:val="0"/>
        <w:spacing w:line="240" w:lineRule="auto"/>
        <w:ind w:leftChars="1" w:left="2"/>
        <w:outlineLvl w:val="1"/>
      </w:pPr>
      <w:bookmarkStart w:id="468" w:name="_Toc40189923"/>
      <w:r w:rsidRPr="00EE3251">
        <w:lastRenderedPageBreak/>
        <w:t>八</w:t>
      </w:r>
      <w:r w:rsidR="00392600" w:rsidRPr="00EE3251">
        <w:t>、智慧財產權說明</w:t>
      </w:r>
      <w:bookmarkEnd w:id="468"/>
    </w:p>
    <w:bookmarkEnd w:id="466"/>
    <w:p w14:paraId="6A79DC5B" w14:textId="66DDBD6E" w:rsidR="001E5C01" w:rsidRPr="00556907" w:rsidRDefault="001E5C01" w:rsidP="002D5ED4">
      <w:pPr>
        <w:numPr>
          <w:ilvl w:val="1"/>
          <w:numId w:val="36"/>
        </w:numPr>
        <w:kinsoku w:val="0"/>
        <w:adjustRightInd/>
        <w:snapToGrid w:val="0"/>
        <w:spacing w:line="240" w:lineRule="auto"/>
        <w:jc w:val="both"/>
        <w:textAlignment w:val="auto"/>
        <w:rPr>
          <w:rFonts w:ascii="Times New Roman"/>
          <w:b/>
          <w:color w:val="000000" w:themeColor="text1"/>
        </w:rPr>
      </w:pPr>
      <w:r w:rsidRPr="00556907">
        <w:rPr>
          <w:rFonts w:ascii="Times New Roman"/>
          <w:b/>
          <w:color w:val="000000" w:themeColor="text1"/>
        </w:rPr>
        <w:t>力晶積成電子公司</w:t>
      </w:r>
    </w:p>
    <w:p w14:paraId="087D7166" w14:textId="77777777" w:rsidR="00F8099E" w:rsidRPr="00EE3251" w:rsidRDefault="00F8099E" w:rsidP="00F8099E">
      <w:pPr>
        <w:pStyle w:val="Default"/>
        <w:ind w:left="851"/>
        <w:rPr>
          <w:rFonts w:ascii="Times New Roman" w:cs="Times New Roman"/>
          <w:bCs/>
          <w:color w:val="000000" w:themeColor="text1"/>
        </w:rPr>
      </w:pPr>
      <w:r w:rsidRPr="00EE3251">
        <w:rPr>
          <w:rFonts w:ascii="Times New Roman" w:cs="Times New Roman"/>
          <w:bCs/>
          <w:color w:val="000000" w:themeColor="text1"/>
        </w:rPr>
        <w:t>力積電在本專案的專利佈局上可分為兩方面</w:t>
      </w:r>
      <w:r w:rsidRPr="00EE3251">
        <w:rPr>
          <w:rFonts w:ascii="Times New Roman" w:cs="Times New Roman"/>
          <w:bCs/>
          <w:color w:val="000000" w:themeColor="text1"/>
        </w:rPr>
        <w:t xml:space="preserve">: </w:t>
      </w:r>
      <w:r w:rsidRPr="00EE3251">
        <w:rPr>
          <w:rFonts w:ascii="Times New Roman" w:cs="Times New Roman"/>
          <w:bCs/>
          <w:color w:val="000000" w:themeColor="text1"/>
        </w:rPr>
        <w:t>製程及</w:t>
      </w:r>
      <w:r w:rsidRPr="00EE3251">
        <w:rPr>
          <w:rFonts w:ascii="Times New Roman" w:cs="Times New Roman"/>
          <w:bCs/>
          <w:color w:val="000000" w:themeColor="text1"/>
        </w:rPr>
        <w:t xml:space="preserve"> IP </w:t>
      </w:r>
      <w:r w:rsidRPr="00EE3251">
        <w:rPr>
          <w:rFonts w:ascii="Times New Roman" w:cs="Times New Roman"/>
          <w:bCs/>
          <w:color w:val="000000" w:themeColor="text1"/>
        </w:rPr>
        <w:t>布局、委外合作研究。</w:t>
      </w:r>
    </w:p>
    <w:p w14:paraId="4F7410B9" w14:textId="77777777" w:rsidR="00F8099E" w:rsidRPr="00EE3251" w:rsidRDefault="00F8099E" w:rsidP="00F8099E">
      <w:pPr>
        <w:pStyle w:val="Default"/>
        <w:ind w:left="851"/>
        <w:rPr>
          <w:rFonts w:ascii="Times New Roman" w:cs="Times New Roman"/>
          <w:bCs/>
          <w:color w:val="000000" w:themeColor="text1"/>
        </w:rPr>
      </w:pPr>
    </w:p>
    <w:p w14:paraId="32B26BAA" w14:textId="77777777" w:rsidR="00F8099E" w:rsidRPr="00EE3251" w:rsidRDefault="00F8099E" w:rsidP="00B122F6">
      <w:pPr>
        <w:pStyle w:val="Default"/>
        <w:ind w:left="680"/>
        <w:rPr>
          <w:rFonts w:ascii="Times New Roman" w:cs="Times New Roman"/>
          <w:bCs/>
          <w:color w:val="000000" w:themeColor="text1"/>
        </w:rPr>
      </w:pPr>
      <w:bookmarkStart w:id="469" w:name="_Hlk31620702"/>
      <w:r w:rsidRPr="00EE3251">
        <w:rPr>
          <w:rFonts w:ascii="Times New Roman" w:cs="Times New Roman"/>
          <w:bCs/>
          <w:color w:val="000000" w:themeColor="text1"/>
        </w:rPr>
        <w:t xml:space="preserve">8.1.1 </w:t>
      </w:r>
      <w:r w:rsidRPr="00EE3251">
        <w:rPr>
          <w:rFonts w:ascii="Times New Roman" w:cs="Times New Roman"/>
          <w:bCs/>
          <w:color w:val="000000" w:themeColor="text1"/>
        </w:rPr>
        <w:t>製程及</w:t>
      </w:r>
      <w:r w:rsidRPr="00EE3251">
        <w:rPr>
          <w:rFonts w:ascii="Times New Roman" w:cs="Times New Roman"/>
          <w:bCs/>
          <w:color w:val="000000" w:themeColor="text1"/>
        </w:rPr>
        <w:t xml:space="preserve"> IP </w:t>
      </w:r>
      <w:r w:rsidRPr="00EE3251">
        <w:rPr>
          <w:rFonts w:ascii="Times New Roman" w:cs="Times New Roman"/>
          <w:bCs/>
          <w:color w:val="000000" w:themeColor="text1"/>
        </w:rPr>
        <w:t>布局</w:t>
      </w:r>
    </w:p>
    <w:bookmarkEnd w:id="469"/>
    <w:p w14:paraId="0299BEBA" w14:textId="2425918D" w:rsidR="00F8099E" w:rsidRPr="00EE3251" w:rsidRDefault="00E67169" w:rsidP="00F8099E">
      <w:pPr>
        <w:pStyle w:val="Default"/>
        <w:ind w:left="851"/>
        <w:rPr>
          <w:rFonts w:ascii="Times New Roman" w:cs="Times New Roman"/>
          <w:color w:val="000000" w:themeColor="text1"/>
        </w:rPr>
      </w:pPr>
      <w:r>
        <w:rPr>
          <w:rFonts w:ascii="Times New Roman" w:cs="Times New Roman" w:hint="eastAsia"/>
          <w:color w:val="000000" w:themeColor="text1"/>
        </w:rPr>
        <w:t xml:space="preserve">    </w:t>
      </w:r>
      <w:r w:rsidR="00F8099E" w:rsidRPr="00EE3251">
        <w:rPr>
          <w:rFonts w:ascii="Times New Roman" w:cs="Times New Roman"/>
          <w:color w:val="000000" w:themeColor="text1"/>
        </w:rPr>
        <w:t>著重於以近存運算</w:t>
      </w:r>
      <w:r w:rsidR="00F8099E" w:rsidRPr="00EE3251">
        <w:rPr>
          <w:rFonts w:ascii="Times New Roman" w:cs="Times New Roman"/>
          <w:color w:val="000000" w:themeColor="text1"/>
        </w:rPr>
        <w:t xml:space="preserve"> (Near Memory Computing) </w:t>
      </w:r>
      <w:r w:rsidR="00F8099E" w:rsidRPr="00EE3251">
        <w:rPr>
          <w:rFonts w:ascii="Times New Roman" w:cs="Times New Roman"/>
          <w:color w:val="000000" w:themeColor="text1"/>
        </w:rPr>
        <w:t>為智慧財產權佈局重點，藉由製程、元件、架構整合，提升運算引擎速度和記憶體存取效率，以達成高效運算，優化各式應用場景。</w:t>
      </w:r>
      <w:r w:rsidR="00F418A1">
        <w:rPr>
          <w:rFonts w:ascii="Times New Roman" w:cs="Times New Roman"/>
          <w:color w:val="000000" w:themeColor="text1"/>
        </w:rPr>
        <w:t>計畫</w:t>
      </w:r>
      <w:r w:rsidR="00F8099E" w:rsidRPr="00EE3251">
        <w:rPr>
          <w:rFonts w:ascii="Times New Roman" w:cs="Times New Roman"/>
          <w:color w:val="000000" w:themeColor="text1"/>
        </w:rPr>
        <w:t xml:space="preserve"> A </w:t>
      </w:r>
      <w:r w:rsidR="00F8099E" w:rsidRPr="00EE3251">
        <w:rPr>
          <w:rFonts w:ascii="Times New Roman" w:cs="Times New Roman"/>
          <w:color w:val="000000" w:themeColor="text1"/>
        </w:rPr>
        <w:t>分項著重於元件效能提升、元件阻抗降低、元件耗能降低、金屬層增加、金屬層優化等基礎項目，預估可產生十篇以上的有效專利，凸顯力積電在記憶體與邏輯製程整合上的獨特技術。提案之</w:t>
      </w:r>
      <w:r w:rsidR="00F8099E" w:rsidRPr="00EE3251">
        <w:rPr>
          <w:rFonts w:ascii="Times New Roman" w:cs="Times New Roman"/>
          <w:color w:val="000000" w:themeColor="text1"/>
        </w:rPr>
        <w:t xml:space="preserve"> B </w:t>
      </w:r>
      <w:r w:rsidR="00F8099E" w:rsidRPr="00EE3251">
        <w:rPr>
          <w:rFonts w:ascii="Times New Roman" w:cs="Times New Roman"/>
          <w:color w:val="000000" w:themeColor="text1"/>
        </w:rPr>
        <w:t>分項以矽智財</w:t>
      </w:r>
      <w:r w:rsidR="00F8099E" w:rsidRPr="00EE3251">
        <w:rPr>
          <w:rFonts w:ascii="Times New Roman" w:cs="Times New Roman"/>
          <w:color w:val="000000" w:themeColor="text1"/>
        </w:rPr>
        <w:t xml:space="preserve"> IP </w:t>
      </w:r>
      <w:r w:rsidR="00F8099E" w:rsidRPr="00EE3251">
        <w:rPr>
          <w:rFonts w:ascii="Times New Roman" w:cs="Times New Roman"/>
          <w:color w:val="000000" w:themeColor="text1"/>
        </w:rPr>
        <w:t>為主，包括記憶體單元、記憶體組態、記憶體存取線路、記憶體存取模式等，除了力積電本身提供的基礎</w:t>
      </w:r>
      <w:r w:rsidR="00F8099E" w:rsidRPr="00EE3251">
        <w:rPr>
          <w:rFonts w:ascii="Times New Roman" w:cs="Times New Roman"/>
          <w:color w:val="000000" w:themeColor="text1"/>
        </w:rPr>
        <w:t xml:space="preserve"> IP </w:t>
      </w:r>
      <w:r w:rsidR="00F8099E" w:rsidRPr="00EE3251">
        <w:rPr>
          <w:rFonts w:ascii="Times New Roman" w:cs="Times New Roman"/>
          <w:color w:val="000000" w:themeColor="text1"/>
        </w:rPr>
        <w:t>外，也委由力積電及力晶集團的相關公司開發各式晶片</w:t>
      </w:r>
      <w:r w:rsidR="00F8099E" w:rsidRPr="00EE3251">
        <w:rPr>
          <w:rFonts w:ascii="Times New Roman" w:cs="Times New Roman"/>
          <w:color w:val="000000" w:themeColor="text1"/>
        </w:rPr>
        <w:t>IP</w:t>
      </w:r>
      <w:r w:rsidR="00F8099E" w:rsidRPr="00EE3251">
        <w:rPr>
          <w:rFonts w:ascii="Times New Roman" w:cs="Times New Roman"/>
          <w:color w:val="000000" w:themeColor="text1"/>
        </w:rPr>
        <w:t>，因此而產生的專利也將與力積電分享。項目分列如下</w:t>
      </w:r>
      <w:r w:rsidR="00F8099E" w:rsidRPr="00EE3251">
        <w:rPr>
          <w:rFonts w:ascii="Times New Roman" w:cs="Times New Roman"/>
          <w:color w:val="000000" w:themeColor="text1"/>
        </w:rPr>
        <w:t>:</w:t>
      </w:r>
    </w:p>
    <w:p w14:paraId="5F369227" w14:textId="77777777" w:rsidR="00F8099E" w:rsidRPr="00EE3251" w:rsidRDefault="00F8099E" w:rsidP="002D5ED4">
      <w:pPr>
        <w:pStyle w:val="Default"/>
        <w:numPr>
          <w:ilvl w:val="1"/>
          <w:numId w:val="35"/>
        </w:numPr>
        <w:ind w:left="1701"/>
        <w:rPr>
          <w:rFonts w:ascii="Times New Roman" w:cs="Times New Roman"/>
          <w:color w:val="000000" w:themeColor="text1"/>
        </w:rPr>
      </w:pPr>
      <w:r w:rsidRPr="00EE3251">
        <w:rPr>
          <w:rFonts w:ascii="Times New Roman" w:cs="Times New Roman"/>
          <w:color w:val="000000" w:themeColor="text1"/>
        </w:rPr>
        <w:t>記憶體</w:t>
      </w:r>
      <w:r w:rsidRPr="00EE3251">
        <w:rPr>
          <w:rFonts w:ascii="Times New Roman" w:cs="Times New Roman"/>
          <w:color w:val="000000" w:themeColor="text1"/>
        </w:rPr>
        <w:t xml:space="preserve"> IP </w:t>
      </w:r>
      <w:r w:rsidRPr="00EE3251">
        <w:rPr>
          <w:rFonts w:ascii="Times New Roman" w:cs="Times New Roman"/>
          <w:color w:val="000000" w:themeColor="text1"/>
        </w:rPr>
        <w:t>含</w:t>
      </w:r>
      <w:r w:rsidRPr="00EE3251">
        <w:rPr>
          <w:rFonts w:ascii="Times New Roman" w:cs="Times New Roman"/>
          <w:color w:val="000000" w:themeColor="text1"/>
        </w:rPr>
        <w:t>DRAM</w:t>
      </w:r>
      <w:r w:rsidRPr="00EE3251">
        <w:rPr>
          <w:rFonts w:ascii="Times New Roman" w:cs="Times New Roman"/>
          <w:color w:val="000000" w:themeColor="text1"/>
        </w:rPr>
        <w:t>、</w:t>
      </w:r>
      <w:r w:rsidRPr="00EE3251">
        <w:rPr>
          <w:rFonts w:ascii="Times New Roman" w:cs="Times New Roman"/>
          <w:color w:val="000000" w:themeColor="text1"/>
        </w:rPr>
        <w:t>SRAM</w:t>
      </w:r>
      <w:r w:rsidRPr="00EE3251">
        <w:rPr>
          <w:rFonts w:ascii="Times New Roman" w:cs="Times New Roman"/>
          <w:color w:val="000000" w:themeColor="text1"/>
        </w:rPr>
        <w:t>、</w:t>
      </w:r>
      <w:r w:rsidRPr="00EE3251">
        <w:rPr>
          <w:rFonts w:ascii="Times New Roman" w:cs="Times New Roman"/>
          <w:color w:val="000000" w:themeColor="text1"/>
        </w:rPr>
        <w:t xml:space="preserve">NV/OTP </w:t>
      </w:r>
      <w:r w:rsidRPr="00EE3251">
        <w:rPr>
          <w:rFonts w:ascii="Times New Roman" w:cs="Times New Roman"/>
          <w:color w:val="000000" w:themeColor="text1"/>
        </w:rPr>
        <w:t>等</w:t>
      </w:r>
      <w:r w:rsidRPr="00EE3251">
        <w:rPr>
          <w:rFonts w:ascii="Times New Roman" w:cs="Times New Roman"/>
          <w:color w:val="000000" w:themeColor="text1"/>
        </w:rPr>
        <w:t xml:space="preserve"> (</w:t>
      </w:r>
      <w:r w:rsidRPr="00EE3251">
        <w:rPr>
          <w:rFonts w:ascii="Times New Roman" w:cs="Times New Roman"/>
          <w:color w:val="000000" w:themeColor="text1"/>
        </w:rPr>
        <w:t>力積電、愛普，</w:t>
      </w:r>
      <w:r w:rsidRPr="00EE3251">
        <w:rPr>
          <w:rFonts w:ascii="Times New Roman" w:cs="Times New Roman"/>
          <w:color w:val="000000" w:themeColor="text1"/>
        </w:rPr>
        <w:t>MaxRAM</w:t>
      </w:r>
      <w:r w:rsidRPr="00EE3251">
        <w:rPr>
          <w:rFonts w:ascii="Times New Roman" w:cs="Times New Roman"/>
          <w:color w:val="000000" w:themeColor="text1"/>
        </w:rPr>
        <w:t>，力旺</w:t>
      </w:r>
      <w:r w:rsidRPr="00EE3251">
        <w:rPr>
          <w:rFonts w:ascii="Times New Roman" w:cs="Times New Roman"/>
          <w:color w:val="000000" w:themeColor="text1"/>
        </w:rPr>
        <w:t>)</w:t>
      </w:r>
    </w:p>
    <w:p w14:paraId="4B91D5ED" w14:textId="77777777" w:rsidR="00F8099E" w:rsidRPr="00EE3251" w:rsidRDefault="00F8099E" w:rsidP="002D5ED4">
      <w:pPr>
        <w:pStyle w:val="Default"/>
        <w:numPr>
          <w:ilvl w:val="1"/>
          <w:numId w:val="35"/>
        </w:numPr>
        <w:ind w:left="1701"/>
        <w:rPr>
          <w:rFonts w:ascii="Times New Roman" w:cs="Times New Roman"/>
          <w:color w:val="000000" w:themeColor="text1"/>
        </w:rPr>
      </w:pPr>
      <w:r w:rsidRPr="00EE3251">
        <w:rPr>
          <w:rFonts w:ascii="Times New Roman" w:cs="Times New Roman"/>
          <w:color w:val="000000" w:themeColor="text1"/>
        </w:rPr>
        <w:t>標準元件庫</w:t>
      </w:r>
      <w:r w:rsidRPr="00EE3251">
        <w:rPr>
          <w:rFonts w:ascii="Times New Roman" w:cs="Times New Roman"/>
          <w:color w:val="000000" w:themeColor="text1"/>
        </w:rPr>
        <w:t xml:space="preserve"> (</w:t>
      </w:r>
      <w:r w:rsidRPr="00EE3251">
        <w:rPr>
          <w:rFonts w:ascii="Times New Roman" w:cs="Times New Roman"/>
          <w:color w:val="000000" w:themeColor="text1"/>
        </w:rPr>
        <w:t>智成</w:t>
      </w:r>
      <w:r w:rsidRPr="00EE3251">
        <w:rPr>
          <w:rFonts w:ascii="Times New Roman" w:cs="Times New Roman"/>
          <w:color w:val="000000" w:themeColor="text1"/>
        </w:rPr>
        <w:t>)</w:t>
      </w:r>
    </w:p>
    <w:p w14:paraId="34C8CFA6" w14:textId="77777777" w:rsidR="00F8099E" w:rsidRPr="00EE3251" w:rsidRDefault="00F8099E" w:rsidP="002D5ED4">
      <w:pPr>
        <w:pStyle w:val="Default"/>
        <w:numPr>
          <w:ilvl w:val="1"/>
          <w:numId w:val="35"/>
        </w:numPr>
        <w:ind w:left="1701"/>
        <w:rPr>
          <w:rFonts w:ascii="Times New Roman" w:cs="Times New Roman"/>
          <w:color w:val="000000" w:themeColor="text1"/>
        </w:rPr>
      </w:pPr>
      <w:r w:rsidRPr="00EE3251">
        <w:rPr>
          <w:rFonts w:ascii="Times New Roman" w:cs="Times New Roman"/>
          <w:color w:val="000000" w:themeColor="text1"/>
        </w:rPr>
        <w:t xml:space="preserve">CPU </w:t>
      </w:r>
      <w:r w:rsidRPr="00EE3251">
        <w:rPr>
          <w:rFonts w:ascii="Times New Roman" w:cs="Times New Roman"/>
          <w:color w:val="000000" w:themeColor="text1"/>
        </w:rPr>
        <w:t>核心</w:t>
      </w:r>
      <w:r w:rsidRPr="00EE3251">
        <w:rPr>
          <w:rFonts w:ascii="Times New Roman" w:cs="Times New Roman"/>
          <w:color w:val="000000" w:themeColor="text1"/>
        </w:rPr>
        <w:t xml:space="preserve"> (</w:t>
      </w:r>
      <w:r w:rsidRPr="00EE3251">
        <w:rPr>
          <w:rFonts w:ascii="Times New Roman" w:cs="Times New Roman"/>
          <w:color w:val="000000" w:themeColor="text1"/>
        </w:rPr>
        <w:t>晶心</w:t>
      </w:r>
      <w:r w:rsidRPr="00EE3251">
        <w:rPr>
          <w:rFonts w:ascii="Times New Roman" w:cs="Times New Roman"/>
          <w:color w:val="000000" w:themeColor="text1"/>
        </w:rPr>
        <w:t>)</w:t>
      </w:r>
    </w:p>
    <w:p w14:paraId="16D2D206" w14:textId="2B9072BD" w:rsidR="00F8099E" w:rsidRPr="00EE3251" w:rsidRDefault="00F8099E" w:rsidP="002D5ED4">
      <w:pPr>
        <w:pStyle w:val="Default"/>
        <w:numPr>
          <w:ilvl w:val="1"/>
          <w:numId w:val="35"/>
        </w:numPr>
        <w:ind w:left="1701"/>
        <w:rPr>
          <w:rFonts w:ascii="Times New Roman" w:cs="Times New Roman"/>
          <w:color w:val="000000" w:themeColor="text1"/>
        </w:rPr>
      </w:pPr>
      <w:r w:rsidRPr="00EE3251">
        <w:rPr>
          <w:rFonts w:ascii="Times New Roman" w:cs="Times New Roman"/>
          <w:color w:val="000000" w:themeColor="text1"/>
        </w:rPr>
        <w:t>介面與周邊</w:t>
      </w:r>
      <w:r w:rsidRPr="00EE3251">
        <w:rPr>
          <w:rFonts w:ascii="Times New Roman" w:cs="Times New Roman"/>
          <w:color w:val="000000" w:themeColor="text1"/>
        </w:rPr>
        <w:t>IP (</w:t>
      </w:r>
      <w:r w:rsidRPr="00EE3251">
        <w:rPr>
          <w:rFonts w:ascii="Times New Roman" w:cs="Times New Roman"/>
          <w:color w:val="000000" w:themeColor="text1"/>
        </w:rPr>
        <w:t>智成，</w:t>
      </w:r>
      <w:r w:rsidRPr="00EE3251">
        <w:rPr>
          <w:rFonts w:ascii="Times New Roman" w:cs="Times New Roman"/>
          <w:color w:val="000000" w:themeColor="text1"/>
        </w:rPr>
        <w:t>Synops</w:t>
      </w:r>
      <w:r w:rsidR="00D60960">
        <w:rPr>
          <w:rFonts w:ascii="Times New Roman" w:cs="Times New Roman"/>
          <w:color w:val="000000" w:themeColor="text1"/>
        </w:rPr>
        <w:t>y</w:t>
      </w:r>
      <w:r w:rsidRPr="00EE3251">
        <w:rPr>
          <w:rFonts w:ascii="Times New Roman" w:cs="Times New Roman"/>
          <w:color w:val="000000" w:themeColor="text1"/>
        </w:rPr>
        <w:t>s</w:t>
      </w:r>
      <w:r w:rsidRPr="00EE3251">
        <w:rPr>
          <w:rFonts w:ascii="Times New Roman" w:cs="Times New Roman"/>
          <w:color w:val="000000" w:themeColor="text1"/>
        </w:rPr>
        <w:t>，</w:t>
      </w:r>
      <w:bookmarkStart w:id="470" w:name="_Hlk31622311"/>
      <w:r w:rsidRPr="00EE3251">
        <w:rPr>
          <w:rFonts w:ascii="Times New Roman" w:cs="Times New Roman"/>
          <w:color w:val="000000" w:themeColor="text1"/>
        </w:rPr>
        <w:t>沅顧</w:t>
      </w:r>
      <w:bookmarkEnd w:id="470"/>
      <w:r w:rsidRPr="00EE3251">
        <w:rPr>
          <w:rFonts w:ascii="Times New Roman" w:cs="Times New Roman"/>
          <w:color w:val="000000" w:themeColor="text1"/>
        </w:rPr>
        <w:t>等</w:t>
      </w:r>
      <w:r w:rsidRPr="00EE3251">
        <w:rPr>
          <w:rFonts w:ascii="Times New Roman" w:cs="Times New Roman"/>
          <w:color w:val="000000" w:themeColor="text1"/>
        </w:rPr>
        <w:t>)</w:t>
      </w:r>
    </w:p>
    <w:p w14:paraId="30CFE4EE" w14:textId="77777777" w:rsidR="00F8099E" w:rsidRPr="00EE3251" w:rsidRDefault="00F8099E" w:rsidP="002D5ED4">
      <w:pPr>
        <w:pStyle w:val="Default"/>
        <w:numPr>
          <w:ilvl w:val="1"/>
          <w:numId w:val="35"/>
        </w:numPr>
        <w:ind w:left="1701"/>
        <w:rPr>
          <w:rFonts w:ascii="Times New Roman" w:cs="Times New Roman"/>
          <w:color w:val="000000" w:themeColor="text1"/>
        </w:rPr>
      </w:pPr>
      <w:r w:rsidRPr="00EE3251">
        <w:rPr>
          <w:rFonts w:ascii="Times New Roman" w:cs="Times New Roman"/>
          <w:color w:val="000000" w:themeColor="text1"/>
        </w:rPr>
        <w:t>深度學習演算法與引擎</w:t>
      </w:r>
      <w:r w:rsidRPr="00EE3251">
        <w:rPr>
          <w:rFonts w:ascii="Times New Roman" w:cs="Times New Roman"/>
          <w:color w:val="000000" w:themeColor="text1"/>
        </w:rPr>
        <w:t xml:space="preserve"> (</w:t>
      </w:r>
      <w:r w:rsidRPr="00EE3251">
        <w:rPr>
          <w:rFonts w:ascii="Times New Roman" w:cs="Times New Roman"/>
          <w:color w:val="000000" w:themeColor="text1"/>
        </w:rPr>
        <w:t>創鑫智慧、清華大學，工研院</w:t>
      </w:r>
      <w:r w:rsidRPr="00EE3251">
        <w:rPr>
          <w:rFonts w:ascii="Times New Roman" w:cs="Times New Roman"/>
          <w:color w:val="000000" w:themeColor="text1"/>
        </w:rPr>
        <w:t>)</w:t>
      </w:r>
    </w:p>
    <w:p w14:paraId="328E5381" w14:textId="55AD952B" w:rsidR="00F8099E" w:rsidRPr="00EE3251" w:rsidRDefault="00F8099E" w:rsidP="00F8099E">
      <w:pPr>
        <w:pStyle w:val="Default"/>
        <w:ind w:left="851"/>
        <w:rPr>
          <w:rFonts w:ascii="Times New Roman" w:cs="Times New Roman"/>
          <w:color w:val="000000" w:themeColor="text1"/>
        </w:rPr>
      </w:pPr>
      <w:r w:rsidRPr="00EE3251">
        <w:rPr>
          <w:rFonts w:ascii="Times New Roman" w:cs="Times New Roman"/>
          <w:color w:val="000000" w:themeColor="text1"/>
        </w:rPr>
        <w:t>其中部分</w:t>
      </w:r>
      <w:r w:rsidRPr="00EE3251">
        <w:rPr>
          <w:rFonts w:ascii="Times New Roman" w:cs="Times New Roman"/>
          <w:color w:val="000000" w:themeColor="text1"/>
        </w:rPr>
        <w:t xml:space="preserve"> IP </w:t>
      </w:r>
      <w:r w:rsidRPr="00EE3251">
        <w:rPr>
          <w:rFonts w:ascii="Times New Roman" w:cs="Times New Roman"/>
          <w:color w:val="000000" w:themeColor="text1"/>
        </w:rPr>
        <w:t>已於</w:t>
      </w:r>
      <w:r w:rsidRPr="00EE3251">
        <w:rPr>
          <w:rFonts w:ascii="Times New Roman" w:cs="Times New Roman"/>
          <w:color w:val="000000" w:themeColor="text1"/>
        </w:rPr>
        <w:t xml:space="preserve"> AIM </w:t>
      </w:r>
      <w:r w:rsidRPr="00EE3251">
        <w:rPr>
          <w:rFonts w:ascii="Times New Roman" w:cs="Times New Roman"/>
          <w:color w:val="000000" w:themeColor="text1"/>
        </w:rPr>
        <w:t>第一階段開發時完成，包括力旺、智成、晶心及</w:t>
      </w:r>
      <w:r w:rsidRPr="00EE3251">
        <w:rPr>
          <w:rFonts w:ascii="Times New Roman" w:cs="Times New Roman"/>
          <w:color w:val="000000" w:themeColor="text1"/>
        </w:rPr>
        <w:t xml:space="preserve"> Synopsis</w:t>
      </w:r>
      <w:r w:rsidRPr="00EE3251">
        <w:rPr>
          <w:rFonts w:ascii="Times New Roman" w:cs="Times New Roman"/>
          <w:color w:val="000000" w:themeColor="text1"/>
        </w:rPr>
        <w:t>。</w:t>
      </w:r>
      <w:r w:rsidR="00F418A1">
        <w:rPr>
          <w:rFonts w:ascii="Times New Roman" w:cs="Times New Roman"/>
          <w:color w:val="000000" w:themeColor="text1"/>
        </w:rPr>
        <w:t>計畫</w:t>
      </w:r>
      <w:r w:rsidRPr="00EE3251">
        <w:rPr>
          <w:rFonts w:ascii="Times New Roman" w:cs="Times New Roman"/>
          <w:color w:val="000000" w:themeColor="text1"/>
        </w:rPr>
        <w:t>為使</w:t>
      </w:r>
      <w:r w:rsidRPr="00EE3251">
        <w:rPr>
          <w:rFonts w:ascii="Times New Roman" w:cs="Times New Roman"/>
          <w:color w:val="000000" w:themeColor="text1"/>
        </w:rPr>
        <w:t xml:space="preserve"> AIM </w:t>
      </w:r>
      <w:r w:rsidRPr="00EE3251">
        <w:rPr>
          <w:rFonts w:ascii="Times New Roman" w:cs="Times New Roman"/>
          <w:color w:val="000000" w:themeColor="text1"/>
        </w:rPr>
        <w:t>開發平台更具實用性及普遍性，進一步委託相關公司及學研單位開發</w:t>
      </w:r>
      <w:r w:rsidR="007C6DE7" w:rsidRPr="00EE3251">
        <w:rPr>
          <w:rFonts w:ascii="Times New Roman" w:cs="Times New Roman"/>
          <w:color w:val="000000" w:themeColor="text1"/>
        </w:rPr>
        <w:t>專屬適用</w:t>
      </w:r>
      <w:r w:rsidRPr="00EE3251">
        <w:rPr>
          <w:rFonts w:ascii="Times New Roman" w:cs="Times New Roman"/>
          <w:color w:val="000000" w:themeColor="text1"/>
        </w:rPr>
        <w:t>IP</w:t>
      </w:r>
      <w:r w:rsidRPr="00EE3251">
        <w:rPr>
          <w:rFonts w:ascii="Times New Roman" w:cs="Times New Roman"/>
          <w:color w:val="000000" w:themeColor="text1"/>
        </w:rPr>
        <w:t>，包括關係企業愛普科技、</w:t>
      </w:r>
      <w:r w:rsidRPr="00EE3251">
        <w:rPr>
          <w:rFonts w:ascii="Times New Roman" w:cs="Times New Roman"/>
          <w:color w:val="000000" w:themeColor="text1"/>
        </w:rPr>
        <w:t>MaxRAM</w:t>
      </w:r>
      <w:r w:rsidRPr="00EE3251">
        <w:rPr>
          <w:rFonts w:ascii="Times New Roman" w:cs="Times New Roman"/>
          <w:color w:val="000000" w:themeColor="text1"/>
        </w:rPr>
        <w:t>，以及委外公司沅顧、創鑫智慧，以及清華大學及工研院。集眾家之所長，共同開發國人自主性的技術。</w:t>
      </w:r>
    </w:p>
    <w:p w14:paraId="19265BED" w14:textId="77777777" w:rsidR="00F8099E" w:rsidRPr="00EE3251" w:rsidRDefault="00F8099E" w:rsidP="00F8099E">
      <w:pPr>
        <w:pStyle w:val="Default"/>
        <w:ind w:left="851"/>
        <w:rPr>
          <w:rFonts w:ascii="Times New Roman" w:cs="Times New Roman"/>
          <w:color w:val="000000" w:themeColor="text1"/>
        </w:rPr>
      </w:pPr>
    </w:p>
    <w:p w14:paraId="6FA14153" w14:textId="77777777" w:rsidR="00F8099E" w:rsidRPr="00EE3251" w:rsidRDefault="00F8099E" w:rsidP="00B122F6">
      <w:pPr>
        <w:pStyle w:val="Default"/>
        <w:snapToGrid w:val="0"/>
        <w:ind w:left="680"/>
        <w:jc w:val="both"/>
        <w:rPr>
          <w:rFonts w:ascii="Times New Roman" w:cs="Times New Roman"/>
          <w:bCs/>
          <w:color w:val="000000" w:themeColor="text1"/>
        </w:rPr>
      </w:pPr>
      <w:r w:rsidRPr="00EE3251">
        <w:rPr>
          <w:rFonts w:ascii="Times New Roman" w:cs="Times New Roman"/>
          <w:bCs/>
          <w:color w:val="000000" w:themeColor="text1"/>
        </w:rPr>
        <w:t xml:space="preserve">8.1.2 </w:t>
      </w:r>
      <w:r w:rsidRPr="00EE3251">
        <w:rPr>
          <w:rFonts w:ascii="Times New Roman" w:cs="Times New Roman"/>
          <w:bCs/>
          <w:color w:val="000000" w:themeColor="text1"/>
        </w:rPr>
        <w:t>委外合作研究</w:t>
      </w:r>
    </w:p>
    <w:p w14:paraId="18541021" w14:textId="6B8C627C" w:rsidR="00F8099E" w:rsidRPr="00EE3251" w:rsidRDefault="00E67169" w:rsidP="00F8099E">
      <w:pPr>
        <w:pStyle w:val="Default"/>
        <w:ind w:left="851"/>
        <w:rPr>
          <w:rFonts w:ascii="Times New Roman" w:cs="Times New Roman"/>
          <w:color w:val="000000" w:themeColor="text1"/>
        </w:rPr>
      </w:pPr>
      <w:r>
        <w:rPr>
          <w:rFonts w:ascii="Times New Roman" w:cs="Times New Roman" w:hint="eastAsia"/>
          <w:color w:val="000000" w:themeColor="text1"/>
        </w:rPr>
        <w:t xml:space="preserve">    </w:t>
      </w:r>
      <w:r w:rsidR="00F8099E" w:rsidRPr="00EE3251">
        <w:rPr>
          <w:rFonts w:ascii="Times New Roman" w:cs="Times New Roman"/>
          <w:color w:val="000000" w:themeColor="text1"/>
        </w:rPr>
        <w:t>力積電積極與產學研合作，</w:t>
      </w:r>
      <w:r w:rsidR="00F418A1">
        <w:rPr>
          <w:rFonts w:ascii="Times New Roman" w:cs="Times New Roman"/>
          <w:color w:val="000000" w:themeColor="text1"/>
        </w:rPr>
        <w:t>計畫</w:t>
      </w:r>
      <w:r w:rsidR="00F8099E" w:rsidRPr="00EE3251">
        <w:rPr>
          <w:rFonts w:ascii="Times New Roman" w:cs="Times New Roman"/>
          <w:color w:val="000000" w:themeColor="text1"/>
        </w:rPr>
        <w:t>委由清華大學及工研院團隊開發人工智慧加速架構、人工智慧資料流模式、人工智慧模型設計分析、人工智慧架構設計輔助等項目，此部分主要是應用於</w:t>
      </w:r>
      <w:r w:rsidR="00F8099E" w:rsidRPr="00EE3251">
        <w:rPr>
          <w:rFonts w:ascii="Times New Roman" w:cs="Times New Roman"/>
          <w:color w:val="000000" w:themeColor="text1"/>
        </w:rPr>
        <w:t xml:space="preserve"> C </w:t>
      </w:r>
      <w:r w:rsidR="00F8099E" w:rsidRPr="00EE3251">
        <w:rPr>
          <w:rFonts w:ascii="Times New Roman" w:cs="Times New Roman"/>
          <w:color w:val="000000" w:themeColor="text1"/>
        </w:rPr>
        <w:t>項目，以</w:t>
      </w:r>
      <w:r w:rsidR="00F8099E" w:rsidRPr="00EE3251">
        <w:rPr>
          <w:rFonts w:ascii="Times New Roman" w:cs="Times New Roman"/>
          <w:color w:val="000000" w:themeColor="text1"/>
        </w:rPr>
        <w:t xml:space="preserve"> AIM </w:t>
      </w:r>
      <w:r w:rsidR="00F8099E" w:rsidRPr="00EE3251">
        <w:rPr>
          <w:rFonts w:ascii="Times New Roman" w:cs="Times New Roman"/>
          <w:color w:val="000000" w:themeColor="text1"/>
        </w:rPr>
        <w:t>為晶片設計開發平台，開發出具有超越性及實用性的</w:t>
      </w:r>
      <w:r w:rsidR="00F8099E" w:rsidRPr="00EE3251">
        <w:rPr>
          <w:rFonts w:ascii="Times New Roman" w:cs="Times New Roman"/>
          <w:color w:val="000000" w:themeColor="text1"/>
        </w:rPr>
        <w:t xml:space="preserve"> AI </w:t>
      </w:r>
      <w:r w:rsidR="00F8099E" w:rsidRPr="00EE3251">
        <w:rPr>
          <w:rFonts w:ascii="Times New Roman" w:cs="Times New Roman"/>
          <w:color w:val="000000" w:themeColor="text1"/>
        </w:rPr>
        <w:t>加速器應用</w:t>
      </w:r>
      <w:r w:rsidR="00F8099E" w:rsidRPr="00EE3251">
        <w:rPr>
          <w:rFonts w:ascii="Times New Roman" w:cs="Times New Roman"/>
          <w:color w:val="000000" w:themeColor="text1"/>
        </w:rPr>
        <w:t xml:space="preserve"> IC</w:t>
      </w:r>
      <w:r w:rsidR="00F8099E" w:rsidRPr="00EE3251">
        <w:rPr>
          <w:rFonts w:ascii="Times New Roman" w:cs="Times New Roman"/>
          <w:color w:val="000000" w:themeColor="text1"/>
        </w:rPr>
        <w:t>，預計可產生五篇以上的有效專利，可與力積電共同享有使用權。</w:t>
      </w:r>
    </w:p>
    <w:p w14:paraId="1D02535C" w14:textId="77777777" w:rsidR="00997461" w:rsidRPr="00EE3251" w:rsidRDefault="00997461" w:rsidP="00C4521B">
      <w:pPr>
        <w:pStyle w:val="Default"/>
        <w:snapToGrid w:val="0"/>
        <w:ind w:left="425"/>
        <w:jc w:val="both"/>
        <w:rPr>
          <w:rFonts w:ascii="Times New Roman" w:cs="Times New Roman"/>
          <w:b/>
          <w:color w:val="C00000"/>
        </w:rPr>
      </w:pPr>
    </w:p>
    <w:p w14:paraId="53AED878" w14:textId="4905CD8E" w:rsidR="00311297" w:rsidRPr="00556907" w:rsidRDefault="00311297" w:rsidP="002D5ED4">
      <w:pPr>
        <w:numPr>
          <w:ilvl w:val="1"/>
          <w:numId w:val="36"/>
        </w:numPr>
        <w:kinsoku w:val="0"/>
        <w:adjustRightInd/>
        <w:snapToGrid w:val="0"/>
        <w:spacing w:line="240" w:lineRule="auto"/>
        <w:jc w:val="both"/>
        <w:textAlignment w:val="auto"/>
        <w:rPr>
          <w:b/>
          <w:color w:val="000000" w:themeColor="text1"/>
        </w:rPr>
      </w:pPr>
      <w:r w:rsidRPr="00556907">
        <w:rPr>
          <w:b/>
          <w:color w:val="000000" w:themeColor="text1"/>
        </w:rPr>
        <w:t>先進車系統公司</w:t>
      </w:r>
    </w:p>
    <w:p w14:paraId="1831F46F" w14:textId="2A3F57CF" w:rsidR="00311297" w:rsidRPr="00EE3251" w:rsidRDefault="00E67169" w:rsidP="00311297">
      <w:pPr>
        <w:pStyle w:val="Default"/>
        <w:ind w:left="851"/>
        <w:rPr>
          <w:rFonts w:ascii="Times New Roman" w:cs="Times New Roman"/>
          <w:color w:val="000000" w:themeColor="text1"/>
        </w:rPr>
      </w:pPr>
      <w:r>
        <w:rPr>
          <w:rFonts w:ascii="Times New Roman" w:cs="Times New Roman" w:hint="eastAsia"/>
          <w:bCs/>
          <w:color w:val="000000" w:themeColor="text1"/>
        </w:rPr>
        <w:t xml:space="preserve">    </w:t>
      </w:r>
      <w:r w:rsidR="00311297" w:rsidRPr="00EE3251">
        <w:rPr>
          <w:rFonts w:ascii="Times New Roman" w:cs="Times New Roman"/>
          <w:bCs/>
          <w:color w:val="000000" w:themeColor="text1"/>
        </w:rPr>
        <w:t>先進車系統股份有限公司為新創公司，專注於自動駕駛汽車控制器子系統完整軟硬體解決方案。目前產品主要系統技術均來自新創團隊與自力研發，周邊模組與零組件則與國內外供應商合作，保持系統競爭力之優勢。在累積足夠之產品設計與量產經驗，並穩固業務基礎下，第二階段則轉型為汽車子系統產品之一級供應商。</w:t>
      </w:r>
    </w:p>
    <w:p w14:paraId="40294CF7" w14:textId="77777777" w:rsidR="00311297" w:rsidRPr="00EE3251" w:rsidRDefault="00311297" w:rsidP="00311297">
      <w:pPr>
        <w:pStyle w:val="Default"/>
        <w:ind w:left="851"/>
        <w:rPr>
          <w:rFonts w:ascii="Times New Roman" w:cs="Times New Roman"/>
          <w:color w:val="000000" w:themeColor="text1"/>
        </w:rPr>
      </w:pPr>
    </w:p>
    <w:p w14:paraId="765CD346" w14:textId="45911A7D" w:rsidR="00311297" w:rsidRPr="00EE3251" w:rsidRDefault="00311297" w:rsidP="00B122F6">
      <w:pPr>
        <w:pStyle w:val="Default"/>
        <w:ind w:left="680"/>
        <w:rPr>
          <w:rFonts w:ascii="Times New Roman" w:cs="Times New Roman"/>
          <w:bCs/>
          <w:color w:val="000000" w:themeColor="text1"/>
        </w:rPr>
      </w:pPr>
      <w:r w:rsidRPr="00EE3251">
        <w:rPr>
          <w:rFonts w:ascii="Times New Roman" w:cs="Times New Roman"/>
          <w:bCs/>
          <w:color w:val="000000" w:themeColor="text1"/>
        </w:rPr>
        <w:t xml:space="preserve">8.2.1 </w:t>
      </w:r>
      <w:r w:rsidRPr="00EE3251">
        <w:rPr>
          <w:rFonts w:ascii="Times New Roman" w:cs="Times New Roman"/>
          <w:bCs/>
          <w:color w:val="000000" w:themeColor="text1"/>
        </w:rPr>
        <w:t>專利佈局</w:t>
      </w:r>
    </w:p>
    <w:p w14:paraId="20305C3D" w14:textId="4799BFC8" w:rsidR="00311297" w:rsidRPr="00EE3251" w:rsidRDefault="00E67169" w:rsidP="00311297">
      <w:pPr>
        <w:pStyle w:val="Default"/>
        <w:ind w:left="851"/>
        <w:rPr>
          <w:rFonts w:ascii="Times New Roman" w:cs="Times New Roman"/>
          <w:bCs/>
          <w:color w:val="000000" w:themeColor="text1"/>
        </w:rPr>
      </w:pPr>
      <w:r>
        <w:rPr>
          <w:rFonts w:ascii="Times New Roman" w:cs="Times New Roman" w:hint="eastAsia"/>
          <w:bCs/>
          <w:color w:val="000000" w:themeColor="text1"/>
        </w:rPr>
        <w:t xml:space="preserve">    </w:t>
      </w:r>
      <w:r w:rsidR="00311297" w:rsidRPr="00EE3251">
        <w:rPr>
          <w:rFonts w:ascii="Times New Roman" w:cs="Times New Roman"/>
          <w:bCs/>
          <w:color w:val="000000" w:themeColor="text1"/>
        </w:rPr>
        <w:t>技術分為兩大類，一、演算法，二、平台設計，在演算法部分不適合申請專利，平台設計則包含軟硬體技術，適合專利佈局。未來將結合演算法語平台形成包裹演算法之專利佈局。本按將規劃兩件專利佈局分述如下：</w:t>
      </w:r>
    </w:p>
    <w:p w14:paraId="52606228" w14:textId="77777777" w:rsidR="00311297" w:rsidRPr="00EE3251" w:rsidRDefault="00311297" w:rsidP="00311297">
      <w:pPr>
        <w:pStyle w:val="Default"/>
        <w:ind w:left="851"/>
        <w:rPr>
          <w:rFonts w:ascii="Times New Roman" w:cs="Times New Roman"/>
          <w:bCs/>
          <w:color w:val="000000" w:themeColor="text1"/>
        </w:rPr>
      </w:pPr>
    </w:p>
    <w:p w14:paraId="312736E4" w14:textId="77777777" w:rsidR="00311297" w:rsidRPr="00EE3251" w:rsidRDefault="00311297" w:rsidP="002D5ED4">
      <w:pPr>
        <w:pStyle w:val="Default"/>
        <w:numPr>
          <w:ilvl w:val="0"/>
          <w:numId w:val="37"/>
        </w:numPr>
        <w:rPr>
          <w:rFonts w:ascii="Times New Roman" w:cs="Times New Roman"/>
          <w:bCs/>
          <w:color w:val="000000" w:themeColor="text1"/>
        </w:rPr>
      </w:pPr>
      <w:r w:rsidRPr="00EE3251">
        <w:rPr>
          <w:rFonts w:ascii="Times New Roman" w:cs="Times New Roman"/>
          <w:bCs/>
          <w:color w:val="000000" w:themeColor="text1"/>
        </w:rPr>
        <w:t>整合</w:t>
      </w:r>
      <w:r w:rsidRPr="00EE3251">
        <w:rPr>
          <w:rFonts w:ascii="Times New Roman" w:cs="Times New Roman"/>
          <w:bCs/>
          <w:color w:val="000000" w:themeColor="text1"/>
        </w:rPr>
        <w:t>AIM</w:t>
      </w:r>
      <w:r w:rsidRPr="00EE3251">
        <w:rPr>
          <w:rFonts w:ascii="Times New Roman" w:cs="Times New Roman"/>
          <w:bCs/>
          <w:color w:val="000000" w:themeColor="text1"/>
        </w:rPr>
        <w:t>晶片之系統平台架構：由於</w:t>
      </w:r>
      <w:r w:rsidRPr="00EE3251">
        <w:rPr>
          <w:rFonts w:ascii="Times New Roman" w:cs="Times New Roman"/>
          <w:bCs/>
          <w:color w:val="000000" w:themeColor="text1"/>
        </w:rPr>
        <w:t>AIM</w:t>
      </w:r>
      <w:r w:rsidRPr="00EE3251">
        <w:rPr>
          <w:rFonts w:ascii="Times New Roman" w:cs="Times New Roman"/>
          <w:bCs/>
          <w:color w:val="000000" w:themeColor="text1"/>
        </w:rPr>
        <w:t>與傳統之</w:t>
      </w:r>
      <w:r w:rsidRPr="00EE3251">
        <w:rPr>
          <w:rFonts w:ascii="Times New Roman" w:cs="Times New Roman"/>
          <w:bCs/>
          <w:color w:val="000000" w:themeColor="text1"/>
        </w:rPr>
        <w:t>AI</w:t>
      </w:r>
      <w:r w:rsidRPr="00EE3251">
        <w:rPr>
          <w:rFonts w:ascii="Times New Roman" w:cs="Times New Roman"/>
          <w:bCs/>
          <w:color w:val="000000" w:themeColor="text1"/>
        </w:rPr>
        <w:t>硬體加速器不同，本計畫之</w:t>
      </w:r>
      <w:r w:rsidRPr="00EE3251">
        <w:rPr>
          <w:rFonts w:ascii="Times New Roman" w:cs="Times New Roman"/>
          <w:bCs/>
          <w:color w:val="000000" w:themeColor="text1"/>
        </w:rPr>
        <w:t>AIM</w:t>
      </w:r>
      <w:r w:rsidRPr="00EE3251">
        <w:rPr>
          <w:rFonts w:ascii="Times New Roman" w:cs="Times New Roman"/>
          <w:bCs/>
          <w:color w:val="000000" w:themeColor="text1"/>
        </w:rPr>
        <w:t>晶片可廣泛使用至各領域，為了提高與各產品系統之相容性，本計</w:t>
      </w:r>
      <w:r w:rsidRPr="00EE3251">
        <w:rPr>
          <w:rFonts w:ascii="Times New Roman" w:cs="Times New Roman"/>
          <w:bCs/>
          <w:color w:val="000000" w:themeColor="text1"/>
        </w:rPr>
        <w:lastRenderedPageBreak/>
        <w:t>畫將提出一套整合</w:t>
      </w:r>
      <w:r w:rsidRPr="00EE3251">
        <w:rPr>
          <w:rFonts w:ascii="Times New Roman" w:cs="Times New Roman"/>
          <w:bCs/>
          <w:color w:val="000000" w:themeColor="text1"/>
        </w:rPr>
        <w:t>AIM</w:t>
      </w:r>
      <w:r w:rsidRPr="00EE3251">
        <w:rPr>
          <w:rFonts w:ascii="Times New Roman" w:cs="Times New Roman"/>
          <w:bCs/>
          <w:color w:val="000000" w:themeColor="text1"/>
        </w:rPr>
        <w:t>晶片之軟體與硬體架構，並申請專利。該專利可保護</w:t>
      </w:r>
      <w:r w:rsidRPr="00EE3251">
        <w:rPr>
          <w:rFonts w:ascii="Times New Roman" w:cs="Times New Roman"/>
          <w:bCs/>
          <w:color w:val="000000" w:themeColor="text1"/>
        </w:rPr>
        <w:t>AIM</w:t>
      </w:r>
      <w:r w:rsidRPr="00EE3251">
        <w:rPr>
          <w:rFonts w:ascii="Times New Roman" w:cs="Times New Roman"/>
          <w:bCs/>
          <w:color w:val="000000" w:themeColor="text1"/>
        </w:rPr>
        <w:t>系統使用，防止其他半導體廠商仿造</w:t>
      </w:r>
      <w:r w:rsidRPr="00EE3251">
        <w:rPr>
          <w:rFonts w:ascii="Times New Roman" w:cs="Times New Roman"/>
          <w:bCs/>
          <w:color w:val="000000" w:themeColor="text1"/>
        </w:rPr>
        <w:t>AIM</w:t>
      </w:r>
      <w:r w:rsidRPr="00EE3251">
        <w:rPr>
          <w:rFonts w:ascii="Times New Roman" w:cs="Times New Roman"/>
          <w:bCs/>
          <w:color w:val="000000" w:themeColor="text1"/>
        </w:rPr>
        <w:t>架構設計並量產相似產品。專利內容為，記憶體定址與傳輸方式、系統電路設計方式、系統軟體（含</w:t>
      </w:r>
      <w:r w:rsidRPr="00EE3251">
        <w:rPr>
          <w:rFonts w:ascii="Times New Roman" w:cs="Times New Roman"/>
          <w:bCs/>
          <w:color w:val="000000" w:themeColor="text1"/>
        </w:rPr>
        <w:t>Linux</w:t>
      </w:r>
      <w:r w:rsidRPr="00EE3251">
        <w:rPr>
          <w:rFonts w:ascii="Times New Roman" w:cs="Times New Roman"/>
          <w:bCs/>
          <w:color w:val="000000" w:themeColor="text1"/>
        </w:rPr>
        <w:t>）實做方式</w:t>
      </w:r>
      <w:r w:rsidRPr="00EE3251">
        <w:rPr>
          <w:rFonts w:ascii="Times New Roman" w:cs="Times New Roman"/>
          <w:bCs/>
          <w:color w:val="000000" w:themeColor="text1"/>
        </w:rPr>
        <w:t>…</w:t>
      </w:r>
      <w:r w:rsidRPr="00EE3251">
        <w:rPr>
          <w:rFonts w:ascii="Times New Roman" w:cs="Times New Roman"/>
          <w:bCs/>
          <w:color w:val="000000" w:themeColor="text1"/>
        </w:rPr>
        <w:t>等。</w:t>
      </w:r>
    </w:p>
    <w:p w14:paraId="49FBD17C" w14:textId="77777777" w:rsidR="00311297" w:rsidRPr="00EE3251" w:rsidRDefault="00311297" w:rsidP="00311297">
      <w:pPr>
        <w:pStyle w:val="Default"/>
        <w:ind w:left="851"/>
        <w:rPr>
          <w:rFonts w:ascii="Times New Roman" w:cs="Times New Roman"/>
          <w:bCs/>
          <w:color w:val="000000" w:themeColor="text1"/>
        </w:rPr>
      </w:pPr>
    </w:p>
    <w:p w14:paraId="76732131" w14:textId="77777777" w:rsidR="00556907" w:rsidRDefault="00311297" w:rsidP="002D5ED4">
      <w:pPr>
        <w:pStyle w:val="Default"/>
        <w:numPr>
          <w:ilvl w:val="0"/>
          <w:numId w:val="37"/>
        </w:numPr>
        <w:rPr>
          <w:rFonts w:ascii="Times New Roman" w:cs="Times New Roman"/>
          <w:bCs/>
          <w:color w:val="000000" w:themeColor="text1"/>
        </w:rPr>
      </w:pPr>
      <w:r w:rsidRPr="00EE3251">
        <w:rPr>
          <w:rFonts w:ascii="Times New Roman" w:cs="Times New Roman"/>
          <w:bCs/>
          <w:color w:val="000000" w:themeColor="text1"/>
        </w:rPr>
        <w:t>嵌入式系統之多類別物件辨識技術：一般來說，物件辨識分類之</w:t>
      </w:r>
      <w:r w:rsidRPr="00EE3251">
        <w:rPr>
          <w:rFonts w:ascii="Times New Roman" w:cs="Times New Roman"/>
          <w:bCs/>
          <w:color w:val="000000" w:themeColor="text1"/>
        </w:rPr>
        <w:t>AI</w:t>
      </w:r>
      <w:r w:rsidRPr="00EE3251">
        <w:rPr>
          <w:rFonts w:ascii="Times New Roman" w:cs="Times New Roman"/>
          <w:bCs/>
          <w:color w:val="000000" w:themeColor="text1"/>
        </w:rPr>
        <w:t>架構會隨著可分辨物件種類與特性造成</w:t>
      </w:r>
      <w:r w:rsidRPr="00EE3251">
        <w:rPr>
          <w:rFonts w:ascii="Times New Roman" w:cs="Times New Roman"/>
          <w:bCs/>
          <w:color w:val="000000" w:themeColor="text1"/>
        </w:rPr>
        <w:t>NN</w:t>
      </w:r>
      <w:r w:rsidRPr="00EE3251">
        <w:rPr>
          <w:rFonts w:ascii="Times New Roman" w:cs="Times New Roman"/>
          <w:bCs/>
          <w:color w:val="000000" w:themeColor="text1"/>
        </w:rPr>
        <w:t>架構複雜化，這在高效能、高功率之雲端系統不會造成太大困擾。但是在多數的嵌入式系統與</w:t>
      </w:r>
      <w:r w:rsidRPr="00EE3251">
        <w:rPr>
          <w:rFonts w:ascii="Times New Roman" w:cs="Times New Roman"/>
          <w:bCs/>
          <w:color w:val="000000" w:themeColor="text1"/>
        </w:rPr>
        <w:t>AIM</w:t>
      </w:r>
      <w:r w:rsidRPr="00EE3251">
        <w:rPr>
          <w:rFonts w:ascii="Times New Roman" w:cs="Times New Roman"/>
          <w:bCs/>
          <w:color w:val="000000" w:themeColor="text1"/>
        </w:rPr>
        <w:t>架構下則會面臨很大挑戰。本專利將以</w:t>
      </w:r>
      <w:r w:rsidRPr="00EE3251">
        <w:rPr>
          <w:rFonts w:ascii="Times New Roman" w:cs="Times New Roman"/>
          <w:bCs/>
          <w:color w:val="000000" w:themeColor="text1"/>
        </w:rPr>
        <w:t>NN</w:t>
      </w:r>
      <w:r w:rsidRPr="00EE3251">
        <w:rPr>
          <w:rFonts w:ascii="Times New Roman" w:cs="Times New Roman"/>
          <w:bCs/>
          <w:color w:val="000000" w:themeColor="text1"/>
        </w:rPr>
        <w:t>架構設計為核心，並綁定嵌入式系統架構申請專利。該專利將保護本計畫產出之</w:t>
      </w:r>
      <w:r w:rsidRPr="00EE3251">
        <w:rPr>
          <w:rFonts w:ascii="Times New Roman" w:cs="Times New Roman"/>
          <w:bCs/>
          <w:color w:val="000000" w:themeColor="text1"/>
        </w:rPr>
        <w:t>NN</w:t>
      </w:r>
      <w:r w:rsidRPr="00EE3251">
        <w:rPr>
          <w:rFonts w:ascii="Times New Roman" w:cs="Times New Roman"/>
          <w:bCs/>
          <w:color w:val="000000" w:themeColor="text1"/>
        </w:rPr>
        <w:t>架構與適用到一般嵌入式系統，擴大專利保護範圍。</w:t>
      </w:r>
    </w:p>
    <w:p w14:paraId="4A7DF788" w14:textId="77777777" w:rsidR="00556907" w:rsidRDefault="00556907" w:rsidP="00556907">
      <w:pPr>
        <w:pStyle w:val="affc"/>
        <w:rPr>
          <w:rFonts w:ascii="Times New Roman"/>
          <w:color w:val="FF0000"/>
        </w:rPr>
      </w:pPr>
    </w:p>
    <w:p w14:paraId="2CA16B09" w14:textId="223F6E31" w:rsidR="00556907" w:rsidRPr="00B122F6" w:rsidRDefault="00556907" w:rsidP="002D5ED4">
      <w:pPr>
        <w:numPr>
          <w:ilvl w:val="1"/>
          <w:numId w:val="36"/>
        </w:numPr>
        <w:kinsoku w:val="0"/>
        <w:adjustRightInd/>
        <w:snapToGrid w:val="0"/>
        <w:spacing w:line="240" w:lineRule="auto"/>
        <w:jc w:val="both"/>
        <w:textAlignment w:val="auto"/>
        <w:rPr>
          <w:b/>
          <w:color w:val="000000" w:themeColor="text1"/>
        </w:rPr>
      </w:pPr>
      <w:r w:rsidRPr="00B122F6">
        <w:rPr>
          <w:rFonts w:hint="eastAsia"/>
          <w:b/>
          <w:color w:val="000000" w:themeColor="text1"/>
        </w:rPr>
        <w:t>博遠智能科技股份有限</w:t>
      </w:r>
      <w:r w:rsidRPr="00B122F6">
        <w:rPr>
          <w:b/>
          <w:color w:val="000000" w:themeColor="text1"/>
        </w:rPr>
        <w:t>公司</w:t>
      </w:r>
    </w:p>
    <w:p w14:paraId="4793F8A2" w14:textId="3A12202B" w:rsidR="00556907" w:rsidRPr="00556907" w:rsidRDefault="00E67169" w:rsidP="00B122F6">
      <w:pPr>
        <w:kinsoku w:val="0"/>
        <w:adjustRightInd/>
        <w:snapToGrid w:val="0"/>
        <w:spacing w:line="240" w:lineRule="auto"/>
        <w:ind w:left="851"/>
        <w:jc w:val="both"/>
        <w:textAlignment w:val="auto"/>
        <w:rPr>
          <w:color w:val="000000" w:themeColor="text1"/>
        </w:rPr>
      </w:pPr>
      <w:r>
        <w:rPr>
          <w:rFonts w:hint="eastAsia"/>
          <w:color w:val="000000" w:themeColor="text1"/>
        </w:rPr>
        <w:t xml:space="preserve">    </w:t>
      </w:r>
      <w:r w:rsidR="00556907" w:rsidRPr="00556907">
        <w:rPr>
          <w:rFonts w:hint="eastAsia"/>
          <w:color w:val="000000" w:themeColor="text1"/>
        </w:rPr>
        <w:t>博遠智能科技</w:t>
      </w:r>
      <w:r w:rsidR="00556907" w:rsidRPr="00556907">
        <w:rPr>
          <w:color w:val="000000" w:themeColor="text1"/>
        </w:rPr>
        <w:t>為新創公司，</w:t>
      </w:r>
      <w:r w:rsidR="00556907" w:rsidRPr="00556907">
        <w:rPr>
          <w:rFonts w:hint="eastAsia"/>
          <w:color w:val="000000" w:themeColor="text1"/>
        </w:rPr>
        <w:t>專注智慧城市安全與企業工廠安全領域</w:t>
      </w:r>
      <w:r w:rsidR="00556907" w:rsidRPr="00556907">
        <w:rPr>
          <w:color w:val="000000" w:themeColor="text1"/>
        </w:rPr>
        <w:t>，</w:t>
      </w:r>
      <w:r w:rsidR="00556907" w:rsidRPr="00556907">
        <w:rPr>
          <w:rFonts w:hint="eastAsia"/>
          <w:color w:val="000000" w:themeColor="text1"/>
        </w:rPr>
        <w:t>技術的部分將以</w:t>
      </w:r>
      <w:r w:rsidR="00556907" w:rsidRPr="00556907">
        <w:rPr>
          <w:color w:val="000000" w:themeColor="text1"/>
        </w:rPr>
        <w:t>Mobile AI</w:t>
      </w:r>
      <w:r w:rsidR="00556907" w:rsidRPr="00556907">
        <w:rPr>
          <w:rFonts w:hint="eastAsia"/>
          <w:color w:val="000000" w:themeColor="text1"/>
        </w:rPr>
        <w:t>為主要專利佈局重點</w:t>
      </w:r>
      <w:r w:rsidR="00556907" w:rsidRPr="00556907">
        <w:rPr>
          <w:color w:val="000000" w:themeColor="text1"/>
        </w:rPr>
        <w:t>。</w:t>
      </w:r>
    </w:p>
    <w:p w14:paraId="7FF73371" w14:textId="77777777" w:rsidR="00556907" w:rsidRDefault="00556907" w:rsidP="00556907">
      <w:pPr>
        <w:kinsoku w:val="0"/>
        <w:adjustRightInd/>
        <w:snapToGrid w:val="0"/>
        <w:spacing w:line="240" w:lineRule="auto"/>
        <w:ind w:left="785"/>
        <w:jc w:val="both"/>
        <w:textAlignment w:val="auto"/>
        <w:rPr>
          <w:color w:val="000000" w:themeColor="text1"/>
        </w:rPr>
      </w:pPr>
    </w:p>
    <w:p w14:paraId="12B639D1" w14:textId="6499EBC8" w:rsidR="00556907" w:rsidRPr="00556907" w:rsidRDefault="00556907" w:rsidP="00B122F6">
      <w:pPr>
        <w:kinsoku w:val="0"/>
        <w:adjustRightInd/>
        <w:snapToGrid w:val="0"/>
        <w:spacing w:line="240" w:lineRule="auto"/>
        <w:ind w:left="680"/>
        <w:jc w:val="both"/>
        <w:textAlignment w:val="auto"/>
        <w:rPr>
          <w:color w:val="000000" w:themeColor="text1"/>
        </w:rPr>
      </w:pPr>
      <w:r w:rsidRPr="00556907">
        <w:rPr>
          <w:color w:val="000000" w:themeColor="text1"/>
        </w:rPr>
        <w:t>8.</w:t>
      </w:r>
      <w:r>
        <w:rPr>
          <w:color w:val="000000" w:themeColor="text1"/>
        </w:rPr>
        <w:t>3</w:t>
      </w:r>
      <w:r w:rsidRPr="00556907">
        <w:rPr>
          <w:color w:val="000000" w:themeColor="text1"/>
        </w:rPr>
        <w:t xml:space="preserve">.1 </w:t>
      </w:r>
      <w:r w:rsidRPr="00556907">
        <w:rPr>
          <w:color w:val="000000" w:themeColor="text1"/>
        </w:rPr>
        <w:t>專利佈局</w:t>
      </w:r>
    </w:p>
    <w:p w14:paraId="73D4CE08" w14:textId="6FF53BE7" w:rsidR="00556907" w:rsidRPr="00556907" w:rsidRDefault="00E67169" w:rsidP="00B122F6">
      <w:pPr>
        <w:kinsoku w:val="0"/>
        <w:adjustRightInd/>
        <w:snapToGrid w:val="0"/>
        <w:spacing w:line="240" w:lineRule="auto"/>
        <w:ind w:left="851"/>
        <w:jc w:val="both"/>
        <w:textAlignment w:val="auto"/>
        <w:rPr>
          <w:color w:val="000000" w:themeColor="text1"/>
        </w:rPr>
      </w:pPr>
      <w:r>
        <w:rPr>
          <w:rFonts w:hint="eastAsia"/>
          <w:color w:val="000000" w:themeColor="text1"/>
        </w:rPr>
        <w:t xml:space="preserve">    </w:t>
      </w:r>
      <w:r w:rsidR="00556907" w:rsidRPr="00556907">
        <w:rPr>
          <w:color w:val="000000" w:themeColor="text1"/>
        </w:rPr>
        <w:t>Mobile AI</w:t>
      </w:r>
      <w:r w:rsidR="00556907" w:rsidRPr="00556907">
        <w:rPr>
          <w:rFonts w:hint="eastAsia"/>
          <w:color w:val="000000" w:themeColor="text1"/>
        </w:rPr>
        <w:t>系統技術</w:t>
      </w:r>
      <w:r w:rsidR="00556907" w:rsidRPr="00556907">
        <w:rPr>
          <w:rFonts w:hint="eastAsia"/>
          <w:color w:val="000000" w:themeColor="text1"/>
        </w:rPr>
        <w:t xml:space="preserve"> : </w:t>
      </w:r>
      <w:r w:rsidR="00556907" w:rsidRPr="00556907">
        <w:rPr>
          <w:color w:val="000000" w:themeColor="text1"/>
        </w:rPr>
        <w:t>Mobile AI</w:t>
      </w:r>
      <w:r w:rsidR="00556907" w:rsidRPr="00556907">
        <w:rPr>
          <w:rFonts w:hint="eastAsia"/>
          <w:color w:val="000000" w:themeColor="text1"/>
        </w:rPr>
        <w:t>有別於目前的邊緣</w:t>
      </w:r>
      <w:r w:rsidR="00556907" w:rsidRPr="00556907">
        <w:rPr>
          <w:color w:val="000000" w:themeColor="text1"/>
        </w:rPr>
        <w:t>AI</w:t>
      </w:r>
      <w:r w:rsidR="00556907" w:rsidRPr="00556907">
        <w:rPr>
          <w:rFonts w:hint="eastAsia"/>
          <w:color w:val="000000" w:themeColor="text1"/>
        </w:rPr>
        <w:t>運算</w:t>
      </w:r>
      <w:r w:rsidR="00556907" w:rsidRPr="00556907">
        <w:rPr>
          <w:color w:val="000000" w:themeColor="text1"/>
        </w:rPr>
        <w:t>(Edge AI Computing)</w:t>
      </w:r>
      <w:r w:rsidR="00556907" w:rsidRPr="00556907">
        <w:rPr>
          <w:color w:val="000000" w:themeColor="text1"/>
        </w:rPr>
        <w:t>，</w:t>
      </w:r>
      <w:r w:rsidR="00556907" w:rsidRPr="00556907">
        <w:rPr>
          <w:rFonts w:hint="eastAsia"/>
          <w:color w:val="000000" w:themeColor="text1"/>
        </w:rPr>
        <w:t>有更多的技術挑戰與軟硬體協同運作的技術需要突破，主要由於使用場景環境變得更複雜，在行動影像擷取、傳輸與辨識上非一般固定式辨識設備能適應，並且需要考量省電與可攜性，在低功耗與微小化尺吋的挑戰極大，因應這個需求，我們將率先發展國內外領先的</w:t>
      </w:r>
      <w:r w:rsidR="00556907" w:rsidRPr="00556907">
        <w:rPr>
          <w:rFonts w:hint="eastAsia"/>
          <w:color w:val="000000" w:themeColor="text1"/>
        </w:rPr>
        <w:t>4G/</w:t>
      </w:r>
      <w:r w:rsidR="00556907" w:rsidRPr="00556907">
        <w:rPr>
          <w:color w:val="000000" w:themeColor="text1"/>
        </w:rPr>
        <w:t>5G Mobile AI</w:t>
      </w:r>
      <w:r w:rsidR="00556907" w:rsidRPr="00556907">
        <w:rPr>
          <w:rFonts w:hint="eastAsia"/>
          <w:color w:val="000000" w:themeColor="text1"/>
        </w:rPr>
        <w:t>穿戴式智能終端，可結合</w:t>
      </w:r>
      <w:r w:rsidR="00556907" w:rsidRPr="00556907">
        <w:rPr>
          <w:color w:val="000000" w:themeColor="text1"/>
        </w:rPr>
        <w:t xml:space="preserve">AI Framework </w:t>
      </w:r>
      <w:r w:rsidR="00556907" w:rsidRPr="00556907">
        <w:rPr>
          <w:rFonts w:hint="eastAsia"/>
          <w:color w:val="000000" w:themeColor="text1"/>
        </w:rPr>
        <w:t xml:space="preserve">AI </w:t>
      </w:r>
      <w:r w:rsidR="00556907" w:rsidRPr="00556907">
        <w:rPr>
          <w:color w:val="000000" w:themeColor="text1"/>
        </w:rPr>
        <w:t>Chip</w:t>
      </w:r>
      <w:r w:rsidR="00556907" w:rsidRPr="00556907">
        <w:rPr>
          <w:rFonts w:hint="eastAsia"/>
          <w:color w:val="000000" w:themeColor="text1"/>
        </w:rPr>
        <w:t>加速架構，發展行動人臉、車牌、物件及音訊等</w:t>
      </w:r>
      <w:r w:rsidR="00556907" w:rsidRPr="00556907">
        <w:rPr>
          <w:color w:val="000000" w:themeColor="text1"/>
        </w:rPr>
        <w:t>AI</w:t>
      </w:r>
      <w:r w:rsidR="00556907" w:rsidRPr="00556907">
        <w:rPr>
          <w:rFonts w:hint="eastAsia"/>
          <w:color w:val="000000" w:themeColor="text1"/>
        </w:rPr>
        <w:t>解決方案</w:t>
      </w:r>
      <w:r w:rsidR="00556907" w:rsidRPr="00556907">
        <w:rPr>
          <w:color w:val="000000" w:themeColor="text1"/>
        </w:rPr>
        <w:t>。</w:t>
      </w:r>
    </w:p>
    <w:p w14:paraId="2EED4671" w14:textId="77777777" w:rsidR="00556907" w:rsidRPr="00556907" w:rsidRDefault="00556907" w:rsidP="00556907">
      <w:pPr>
        <w:pStyle w:val="affc"/>
        <w:rPr>
          <w:rFonts w:ascii="Times New Roman"/>
          <w:bCs/>
          <w:color w:val="000000" w:themeColor="text1"/>
        </w:rPr>
      </w:pPr>
    </w:p>
    <w:p w14:paraId="47180766" w14:textId="77777777" w:rsidR="00556907" w:rsidRPr="00EE3251" w:rsidRDefault="00556907" w:rsidP="00556907">
      <w:pPr>
        <w:pStyle w:val="Default"/>
        <w:rPr>
          <w:rFonts w:ascii="Times New Roman" w:cs="Times New Roman"/>
          <w:bCs/>
          <w:color w:val="000000" w:themeColor="text1"/>
        </w:rPr>
      </w:pPr>
    </w:p>
    <w:bookmarkEnd w:id="467"/>
    <w:p w14:paraId="68BF6334" w14:textId="1F9E3412" w:rsidR="00A931EA" w:rsidRPr="00EE3251" w:rsidRDefault="00A931EA">
      <w:pPr>
        <w:widowControl/>
        <w:adjustRightInd/>
        <w:spacing w:line="240" w:lineRule="auto"/>
        <w:textAlignment w:val="auto"/>
      </w:pPr>
      <w:r w:rsidRPr="00EE3251">
        <w:br w:type="page"/>
      </w:r>
    </w:p>
    <w:p w14:paraId="22F835B2" w14:textId="77777777" w:rsidR="00A931EA" w:rsidRPr="00EE3251" w:rsidRDefault="00A931EA" w:rsidP="00C27A15">
      <w:pPr>
        <w:pStyle w:val="10"/>
        <w:spacing w:after="120"/>
        <w:rPr>
          <w:b w:val="0"/>
          <w:szCs w:val="28"/>
        </w:rPr>
      </w:pPr>
      <w:bookmarkStart w:id="471" w:name="_Toc451940146"/>
      <w:bookmarkStart w:id="472" w:name="_Toc40189924"/>
      <w:bookmarkStart w:id="473" w:name="_Toc337277101"/>
      <w:bookmarkStart w:id="474" w:name="_Toc338220277"/>
      <w:bookmarkStart w:id="475" w:name="_Toc338220375"/>
      <w:bookmarkStart w:id="476" w:name="_Toc338652604"/>
      <w:bookmarkStart w:id="477" w:name="_Toc360614142"/>
      <w:r w:rsidRPr="00EE3251">
        <w:rPr>
          <w:szCs w:val="28"/>
        </w:rPr>
        <w:lastRenderedPageBreak/>
        <w:t>參、研發團隊說明</w:t>
      </w:r>
      <w:bookmarkEnd w:id="471"/>
      <w:bookmarkEnd w:id="472"/>
    </w:p>
    <w:p w14:paraId="2730A078" w14:textId="77777777" w:rsidR="00A931EA" w:rsidRPr="00EE3251" w:rsidRDefault="00A931EA" w:rsidP="002D5ED4">
      <w:pPr>
        <w:pStyle w:val="2"/>
        <w:numPr>
          <w:ilvl w:val="0"/>
          <w:numId w:val="49"/>
        </w:numPr>
        <w:spacing w:after="120"/>
      </w:pPr>
      <w:bookmarkStart w:id="478" w:name="_Toc195341247"/>
      <w:bookmarkStart w:id="479" w:name="_Toc40189925"/>
      <w:bookmarkStart w:id="480" w:name="C一、計畫主持人資歷說明"/>
      <w:r w:rsidRPr="00EE3251">
        <w:t>計畫主持人資歷說明</w:t>
      </w:r>
      <w:bookmarkEnd w:id="478"/>
      <w:bookmarkEnd w:id="479"/>
    </w:p>
    <w:p w14:paraId="0F88D4EB" w14:textId="47284A43" w:rsidR="00A931EA" w:rsidRPr="00EE3251" w:rsidRDefault="00486527" w:rsidP="00486527">
      <w:pPr>
        <w:pStyle w:val="aff2"/>
      </w:pPr>
      <w:bookmarkStart w:id="481" w:name="_Toc39829716"/>
      <w:bookmarkEnd w:id="480"/>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2588F">
        <w:rPr>
          <w:noProof/>
        </w:rPr>
        <w:t>1</w:t>
      </w:r>
      <w:r>
        <w:fldChar w:fldCharType="end"/>
      </w:r>
      <w:r>
        <w:t xml:space="preserve"> </w:t>
      </w:r>
      <w:r w:rsidRPr="00EE3251">
        <w:t>計畫主持人資歷</w:t>
      </w:r>
      <w:r>
        <w:rPr>
          <w:rFonts w:hint="eastAsia"/>
        </w:rPr>
        <w:t>(</w:t>
      </w:r>
      <w:r>
        <w:rPr>
          <w:rFonts w:hint="eastAsia"/>
        </w:rPr>
        <w:t>力積電</w:t>
      </w:r>
      <w:r>
        <w:rPr>
          <w:rFonts w:hint="eastAsia"/>
        </w:rPr>
        <w:t>)</w:t>
      </w:r>
      <w:bookmarkEnd w:id="481"/>
    </w:p>
    <w:tbl>
      <w:tblPr>
        <w:tblW w:w="4829" w:type="pct"/>
        <w:tblInd w:w="3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1317"/>
        <w:gridCol w:w="1384"/>
        <w:gridCol w:w="752"/>
        <w:gridCol w:w="11"/>
        <w:gridCol w:w="1726"/>
        <w:gridCol w:w="1097"/>
        <w:gridCol w:w="1135"/>
        <w:gridCol w:w="1598"/>
      </w:tblGrid>
      <w:tr w:rsidR="00A931EA" w:rsidRPr="00EE3251" w14:paraId="395C32FA" w14:textId="77777777" w:rsidTr="004F3EFB">
        <w:tc>
          <w:tcPr>
            <w:tcW w:w="730" w:type="pct"/>
            <w:tcBorders>
              <w:top w:val="single" w:sz="6" w:space="0" w:color="auto"/>
              <w:left w:val="single" w:sz="6" w:space="0" w:color="auto"/>
              <w:bottom w:val="single" w:sz="6" w:space="0" w:color="auto"/>
            </w:tcBorders>
            <w:vAlign w:val="center"/>
          </w:tcPr>
          <w:p w14:paraId="0F5CED20" w14:textId="77777777" w:rsidR="00A931EA" w:rsidRPr="00EE3251" w:rsidRDefault="00A931EA" w:rsidP="004F3EFB">
            <w:pPr>
              <w:spacing w:line="0" w:lineRule="atLeast"/>
            </w:pPr>
            <w:r w:rsidRPr="00EE3251">
              <w:t>姓名</w:t>
            </w:r>
          </w:p>
        </w:tc>
        <w:tc>
          <w:tcPr>
            <w:tcW w:w="767" w:type="pct"/>
            <w:tcBorders>
              <w:top w:val="single" w:sz="6" w:space="0" w:color="auto"/>
              <w:bottom w:val="single" w:sz="6" w:space="0" w:color="auto"/>
            </w:tcBorders>
            <w:vAlign w:val="center"/>
          </w:tcPr>
          <w:p w14:paraId="7B01AF7A" w14:textId="77777777" w:rsidR="00A931EA" w:rsidRPr="00EE3251" w:rsidRDefault="00A931EA" w:rsidP="004F3EFB">
            <w:pPr>
              <w:spacing w:line="0" w:lineRule="atLeast"/>
              <w:jc w:val="center"/>
            </w:pPr>
            <w:r w:rsidRPr="00EE3251">
              <w:t>陳冠州</w:t>
            </w:r>
          </w:p>
        </w:tc>
        <w:tc>
          <w:tcPr>
            <w:tcW w:w="417" w:type="pct"/>
            <w:tcBorders>
              <w:top w:val="single" w:sz="6" w:space="0" w:color="auto"/>
              <w:bottom w:val="single" w:sz="6" w:space="0" w:color="auto"/>
            </w:tcBorders>
            <w:vAlign w:val="center"/>
          </w:tcPr>
          <w:p w14:paraId="0AB5C6C5" w14:textId="77777777" w:rsidR="00A931EA" w:rsidRPr="00EE3251" w:rsidRDefault="00A931EA" w:rsidP="004F3EFB">
            <w:pPr>
              <w:spacing w:line="0" w:lineRule="atLeast"/>
              <w:jc w:val="center"/>
            </w:pPr>
            <w:r w:rsidRPr="00EE3251">
              <w:t>性別</w:t>
            </w:r>
          </w:p>
        </w:tc>
        <w:tc>
          <w:tcPr>
            <w:tcW w:w="963" w:type="pct"/>
            <w:gridSpan w:val="2"/>
            <w:tcBorders>
              <w:top w:val="single" w:sz="6" w:space="0" w:color="auto"/>
              <w:bottom w:val="single" w:sz="6" w:space="0" w:color="auto"/>
            </w:tcBorders>
            <w:vAlign w:val="center"/>
          </w:tcPr>
          <w:p w14:paraId="7A97392C" w14:textId="77777777" w:rsidR="00A931EA" w:rsidRPr="00EE3251" w:rsidRDefault="00A931EA" w:rsidP="004F3EFB">
            <w:pPr>
              <w:spacing w:line="0" w:lineRule="atLeast"/>
            </w:pPr>
            <w:r w:rsidRPr="00EE3251">
              <w:sym w:font="Wingdings 2" w:char="F052"/>
            </w:r>
            <w:r w:rsidRPr="00EE3251">
              <w:t>男</w:t>
            </w:r>
            <w:r w:rsidRPr="00EE3251">
              <w:t xml:space="preserve"> □ </w:t>
            </w:r>
            <w:r w:rsidRPr="00EE3251">
              <w:t>女</w:t>
            </w:r>
            <w:r w:rsidRPr="00EE3251">
              <w:t xml:space="preserve"> </w:t>
            </w:r>
          </w:p>
          <w:p w14:paraId="16794360" w14:textId="77777777" w:rsidR="00A931EA" w:rsidRPr="00EE3251" w:rsidRDefault="00A931EA" w:rsidP="004F3EFB">
            <w:pPr>
              <w:spacing w:line="0" w:lineRule="atLeast"/>
            </w:pPr>
            <w:r w:rsidRPr="00EE3251">
              <w:t xml:space="preserve">□ </w:t>
            </w:r>
            <w:r w:rsidRPr="00EE3251">
              <w:t>其他</w:t>
            </w:r>
          </w:p>
        </w:tc>
        <w:tc>
          <w:tcPr>
            <w:tcW w:w="608" w:type="pct"/>
            <w:tcBorders>
              <w:top w:val="single" w:sz="6" w:space="0" w:color="auto"/>
              <w:bottom w:val="single" w:sz="6" w:space="0" w:color="auto"/>
            </w:tcBorders>
            <w:vAlign w:val="center"/>
          </w:tcPr>
          <w:p w14:paraId="451A6D0D" w14:textId="77777777" w:rsidR="00A931EA" w:rsidRPr="00EE3251" w:rsidRDefault="00A931EA" w:rsidP="004F3EFB">
            <w:pPr>
              <w:spacing w:line="0" w:lineRule="atLeast"/>
              <w:jc w:val="center"/>
              <w:rPr>
                <w:strike/>
              </w:rPr>
            </w:pPr>
            <w:r w:rsidRPr="00EE3251">
              <w:t>電話</w:t>
            </w:r>
          </w:p>
        </w:tc>
        <w:tc>
          <w:tcPr>
            <w:tcW w:w="1515" w:type="pct"/>
            <w:gridSpan w:val="2"/>
            <w:tcBorders>
              <w:top w:val="single" w:sz="6" w:space="0" w:color="auto"/>
              <w:bottom w:val="single" w:sz="6" w:space="0" w:color="auto"/>
              <w:right w:val="single" w:sz="6" w:space="0" w:color="auto"/>
            </w:tcBorders>
            <w:vAlign w:val="center"/>
          </w:tcPr>
          <w:p w14:paraId="21D667E3" w14:textId="77777777" w:rsidR="00A931EA" w:rsidRPr="00EE3251" w:rsidRDefault="00A931EA" w:rsidP="004F3EFB">
            <w:pPr>
              <w:spacing w:line="0" w:lineRule="atLeast"/>
              <w:jc w:val="center"/>
            </w:pPr>
            <w:r w:rsidRPr="00EE3251">
              <w:t>03-5795000 #2029</w:t>
            </w:r>
          </w:p>
        </w:tc>
      </w:tr>
      <w:tr w:rsidR="00A931EA" w:rsidRPr="00EE3251" w14:paraId="179B3819" w14:textId="77777777" w:rsidTr="004F3EFB">
        <w:trPr>
          <w:cantSplit/>
        </w:trPr>
        <w:tc>
          <w:tcPr>
            <w:tcW w:w="730" w:type="pct"/>
            <w:tcBorders>
              <w:top w:val="single" w:sz="6" w:space="0" w:color="auto"/>
              <w:left w:val="single" w:sz="6" w:space="0" w:color="auto"/>
              <w:bottom w:val="single" w:sz="6" w:space="0" w:color="auto"/>
            </w:tcBorders>
            <w:vAlign w:val="center"/>
          </w:tcPr>
          <w:p w14:paraId="211C6D8D" w14:textId="77777777" w:rsidR="00A931EA" w:rsidRPr="00EE3251" w:rsidRDefault="00A931EA" w:rsidP="004F3EFB">
            <w:pPr>
              <w:spacing w:line="0" w:lineRule="atLeast"/>
            </w:pPr>
            <w:r w:rsidRPr="00EE3251">
              <w:t>職稱</w:t>
            </w:r>
          </w:p>
        </w:tc>
        <w:tc>
          <w:tcPr>
            <w:tcW w:w="2147" w:type="pct"/>
            <w:gridSpan w:val="4"/>
            <w:tcBorders>
              <w:top w:val="single" w:sz="6" w:space="0" w:color="auto"/>
              <w:bottom w:val="single" w:sz="6" w:space="0" w:color="auto"/>
            </w:tcBorders>
            <w:vAlign w:val="center"/>
          </w:tcPr>
          <w:p w14:paraId="5AA36DB2" w14:textId="77777777" w:rsidR="00A931EA" w:rsidRPr="00EE3251" w:rsidRDefault="00A931EA" w:rsidP="004F3EFB">
            <w:pPr>
              <w:spacing w:line="0" w:lineRule="atLeast"/>
            </w:pPr>
            <w:r w:rsidRPr="00EE3251">
              <w:t>副總經理</w:t>
            </w:r>
          </w:p>
        </w:tc>
        <w:tc>
          <w:tcPr>
            <w:tcW w:w="608" w:type="pct"/>
            <w:tcBorders>
              <w:top w:val="single" w:sz="6" w:space="0" w:color="auto"/>
              <w:bottom w:val="single" w:sz="6" w:space="0" w:color="auto"/>
            </w:tcBorders>
            <w:vAlign w:val="center"/>
          </w:tcPr>
          <w:p w14:paraId="4AB43DB3" w14:textId="77777777" w:rsidR="00A931EA" w:rsidRPr="00EE3251" w:rsidRDefault="00A931EA" w:rsidP="004F3EFB">
            <w:pPr>
              <w:spacing w:line="0" w:lineRule="atLeast"/>
            </w:pPr>
            <w:r w:rsidRPr="00EE3251">
              <w:t>產業領域</w:t>
            </w:r>
          </w:p>
        </w:tc>
        <w:tc>
          <w:tcPr>
            <w:tcW w:w="1515" w:type="pct"/>
            <w:gridSpan w:val="2"/>
            <w:tcBorders>
              <w:top w:val="single" w:sz="6" w:space="0" w:color="auto"/>
              <w:bottom w:val="single" w:sz="6" w:space="0" w:color="auto"/>
              <w:right w:val="single" w:sz="6" w:space="0" w:color="auto"/>
            </w:tcBorders>
            <w:vAlign w:val="center"/>
          </w:tcPr>
          <w:p w14:paraId="7FAFD56A" w14:textId="77777777" w:rsidR="00A931EA" w:rsidRPr="00EE3251" w:rsidRDefault="00A931EA" w:rsidP="004F3EFB">
            <w:pPr>
              <w:spacing w:line="0" w:lineRule="atLeast"/>
              <w:jc w:val="center"/>
            </w:pPr>
            <w:r w:rsidRPr="00EE3251">
              <w:t>積體電路製造</w:t>
            </w:r>
          </w:p>
        </w:tc>
      </w:tr>
      <w:tr w:rsidR="00A931EA" w:rsidRPr="00EE3251" w14:paraId="239CCA00" w14:textId="77777777" w:rsidTr="004F3EFB">
        <w:trPr>
          <w:cantSplit/>
          <w:trHeight w:val="362"/>
        </w:trPr>
        <w:tc>
          <w:tcPr>
            <w:tcW w:w="730" w:type="pct"/>
            <w:tcBorders>
              <w:top w:val="single" w:sz="6" w:space="0" w:color="auto"/>
              <w:left w:val="single" w:sz="6" w:space="0" w:color="auto"/>
              <w:bottom w:val="single" w:sz="6" w:space="0" w:color="auto"/>
              <w:right w:val="single" w:sz="6" w:space="0" w:color="auto"/>
            </w:tcBorders>
            <w:vAlign w:val="center"/>
          </w:tcPr>
          <w:p w14:paraId="38C3E2D6" w14:textId="77777777" w:rsidR="00A931EA" w:rsidRPr="00EE3251" w:rsidRDefault="00A931EA" w:rsidP="004F3EFB">
            <w:pPr>
              <w:spacing w:line="0" w:lineRule="atLeast"/>
            </w:pPr>
            <w:r w:rsidRPr="00EE3251">
              <w:t>重要成就</w:t>
            </w:r>
          </w:p>
        </w:tc>
        <w:tc>
          <w:tcPr>
            <w:tcW w:w="4270" w:type="pct"/>
            <w:gridSpan w:val="7"/>
            <w:tcBorders>
              <w:top w:val="single" w:sz="6" w:space="0" w:color="auto"/>
              <w:left w:val="single" w:sz="6" w:space="0" w:color="auto"/>
              <w:bottom w:val="single" w:sz="6" w:space="0" w:color="auto"/>
              <w:right w:val="single" w:sz="6" w:space="0" w:color="auto"/>
            </w:tcBorders>
            <w:vAlign w:val="center"/>
          </w:tcPr>
          <w:p w14:paraId="4DE1F7B8" w14:textId="77777777" w:rsidR="00A931EA" w:rsidRPr="00EE3251" w:rsidRDefault="00A931EA" w:rsidP="002D5ED4">
            <w:pPr>
              <w:pStyle w:val="affc"/>
              <w:numPr>
                <w:ilvl w:val="0"/>
                <w:numId w:val="53"/>
              </w:numPr>
              <w:spacing w:line="0" w:lineRule="atLeast"/>
              <w:ind w:leftChars="0"/>
              <w:rPr>
                <w:rFonts w:ascii="Times New Roman"/>
                <w:sz w:val="24"/>
              </w:rPr>
            </w:pPr>
            <w:r w:rsidRPr="00EE3251">
              <w:rPr>
                <w:rFonts w:ascii="Times New Roman"/>
                <w:sz w:val="24"/>
              </w:rPr>
              <w:t>工研院電通所迷你電腦研發計畫協同主持人</w:t>
            </w:r>
          </w:p>
          <w:p w14:paraId="70E92EB9" w14:textId="77777777" w:rsidR="00A931EA" w:rsidRPr="00EE3251" w:rsidRDefault="00A931EA" w:rsidP="002D5ED4">
            <w:pPr>
              <w:pStyle w:val="affc"/>
              <w:numPr>
                <w:ilvl w:val="0"/>
                <w:numId w:val="53"/>
              </w:numPr>
              <w:spacing w:line="0" w:lineRule="atLeast"/>
              <w:ind w:leftChars="0"/>
              <w:rPr>
                <w:rFonts w:ascii="Times New Roman"/>
                <w:sz w:val="24"/>
              </w:rPr>
            </w:pPr>
            <w:r w:rsidRPr="00EE3251">
              <w:rPr>
                <w:rFonts w:ascii="Times New Roman"/>
                <w:sz w:val="24"/>
              </w:rPr>
              <w:t>力積電子股份有限公司上櫃，時任總經理。</w:t>
            </w:r>
          </w:p>
          <w:p w14:paraId="3CB26A17" w14:textId="77777777" w:rsidR="00A931EA" w:rsidRPr="00EE3251" w:rsidRDefault="00A931EA" w:rsidP="002D5ED4">
            <w:pPr>
              <w:pStyle w:val="affc"/>
              <w:numPr>
                <w:ilvl w:val="0"/>
                <w:numId w:val="53"/>
              </w:numPr>
              <w:spacing w:line="0" w:lineRule="atLeast"/>
              <w:ind w:leftChars="0"/>
              <w:rPr>
                <w:rFonts w:ascii="Times New Roman"/>
                <w:sz w:val="24"/>
              </w:rPr>
            </w:pPr>
            <w:r w:rsidRPr="00EE3251">
              <w:rPr>
                <w:rFonts w:ascii="Times New Roman"/>
                <w:sz w:val="24"/>
              </w:rPr>
              <w:t>力晶積成電子製造股份有限公司</w:t>
            </w:r>
            <w:r w:rsidRPr="00EE3251">
              <w:rPr>
                <w:rFonts w:ascii="Times New Roman"/>
                <w:sz w:val="24"/>
              </w:rPr>
              <w:t>AIM</w:t>
            </w:r>
            <w:r w:rsidRPr="00EE3251">
              <w:rPr>
                <w:rFonts w:ascii="Times New Roman"/>
                <w:sz w:val="24"/>
              </w:rPr>
              <w:t>專案負責人。</w:t>
            </w:r>
          </w:p>
        </w:tc>
      </w:tr>
      <w:tr w:rsidR="00A931EA" w:rsidRPr="00EE3251" w14:paraId="191BC27B" w14:textId="77777777" w:rsidTr="004F3EFB">
        <w:trPr>
          <w:cantSplit/>
        </w:trPr>
        <w:tc>
          <w:tcPr>
            <w:tcW w:w="730" w:type="pct"/>
            <w:vMerge w:val="restart"/>
            <w:tcBorders>
              <w:top w:val="single" w:sz="6" w:space="0" w:color="auto"/>
              <w:left w:val="single" w:sz="6" w:space="0" w:color="auto"/>
              <w:bottom w:val="single" w:sz="6" w:space="0" w:color="auto"/>
            </w:tcBorders>
            <w:vAlign w:val="center"/>
          </w:tcPr>
          <w:p w14:paraId="50FE2D14" w14:textId="77777777" w:rsidR="00A931EA" w:rsidRPr="00EE3251" w:rsidRDefault="00A931EA" w:rsidP="004F3EFB">
            <w:pPr>
              <w:spacing w:line="0" w:lineRule="atLeast"/>
            </w:pPr>
            <w:r w:rsidRPr="00EE3251">
              <w:t>學歷</w:t>
            </w:r>
          </w:p>
        </w:tc>
        <w:tc>
          <w:tcPr>
            <w:tcW w:w="1190" w:type="pct"/>
            <w:gridSpan w:val="3"/>
            <w:tcBorders>
              <w:top w:val="single" w:sz="6" w:space="0" w:color="auto"/>
              <w:bottom w:val="single" w:sz="6" w:space="0" w:color="auto"/>
            </w:tcBorders>
            <w:vAlign w:val="center"/>
          </w:tcPr>
          <w:p w14:paraId="42143241" w14:textId="77777777" w:rsidR="00A931EA" w:rsidRPr="00EE3251" w:rsidRDefault="00A931EA" w:rsidP="004F3EFB">
            <w:pPr>
              <w:spacing w:line="0" w:lineRule="atLeast"/>
              <w:jc w:val="center"/>
            </w:pPr>
            <w:r w:rsidRPr="00EE3251">
              <w:t>學校</w:t>
            </w:r>
            <w:r w:rsidRPr="00EE3251">
              <w:t>(</w:t>
            </w:r>
            <w:r w:rsidRPr="00EE3251">
              <w:t>大專以上</w:t>
            </w:r>
            <w:r w:rsidRPr="00EE3251">
              <w:t>)</w:t>
            </w:r>
          </w:p>
        </w:tc>
        <w:tc>
          <w:tcPr>
            <w:tcW w:w="957" w:type="pct"/>
            <w:tcBorders>
              <w:top w:val="single" w:sz="6" w:space="0" w:color="auto"/>
              <w:bottom w:val="single" w:sz="6" w:space="0" w:color="auto"/>
            </w:tcBorders>
            <w:vAlign w:val="center"/>
          </w:tcPr>
          <w:p w14:paraId="1BD8C739" w14:textId="77777777" w:rsidR="00A931EA" w:rsidRPr="00EE3251" w:rsidRDefault="00A931EA" w:rsidP="004F3EFB">
            <w:pPr>
              <w:pStyle w:val="afa"/>
              <w:adjustRightInd/>
              <w:spacing w:line="0" w:lineRule="atLeast"/>
              <w:textAlignment w:val="auto"/>
            </w:pPr>
            <w:r w:rsidRPr="00EE3251">
              <w:t>時間</w:t>
            </w:r>
          </w:p>
        </w:tc>
        <w:tc>
          <w:tcPr>
            <w:tcW w:w="1237" w:type="pct"/>
            <w:gridSpan w:val="2"/>
            <w:tcBorders>
              <w:top w:val="single" w:sz="6" w:space="0" w:color="auto"/>
              <w:bottom w:val="single" w:sz="6" w:space="0" w:color="auto"/>
            </w:tcBorders>
            <w:vAlign w:val="center"/>
          </w:tcPr>
          <w:p w14:paraId="665FA6DA" w14:textId="77777777" w:rsidR="00A931EA" w:rsidRPr="00EE3251" w:rsidRDefault="00A931EA" w:rsidP="004F3EFB">
            <w:pPr>
              <w:spacing w:line="0" w:lineRule="atLeast"/>
              <w:jc w:val="center"/>
            </w:pPr>
            <w:r w:rsidRPr="00EE3251">
              <w:t>學位</w:t>
            </w:r>
          </w:p>
        </w:tc>
        <w:tc>
          <w:tcPr>
            <w:tcW w:w="886" w:type="pct"/>
            <w:tcBorders>
              <w:top w:val="single" w:sz="6" w:space="0" w:color="auto"/>
              <w:bottom w:val="single" w:sz="6" w:space="0" w:color="auto"/>
              <w:right w:val="single" w:sz="6" w:space="0" w:color="auto"/>
            </w:tcBorders>
            <w:vAlign w:val="center"/>
          </w:tcPr>
          <w:p w14:paraId="7E90EE88" w14:textId="77777777" w:rsidR="00A931EA" w:rsidRPr="00EE3251" w:rsidRDefault="00A931EA" w:rsidP="004F3EFB">
            <w:pPr>
              <w:spacing w:line="0" w:lineRule="atLeast"/>
              <w:jc w:val="center"/>
            </w:pPr>
            <w:r w:rsidRPr="00EE3251">
              <w:t>科系</w:t>
            </w:r>
          </w:p>
        </w:tc>
      </w:tr>
      <w:tr w:rsidR="00A931EA" w:rsidRPr="00EE3251" w14:paraId="46506DE8" w14:textId="77777777" w:rsidTr="004F3EFB">
        <w:trPr>
          <w:cantSplit/>
        </w:trPr>
        <w:tc>
          <w:tcPr>
            <w:tcW w:w="730" w:type="pct"/>
            <w:vMerge/>
            <w:tcBorders>
              <w:top w:val="single" w:sz="6" w:space="0" w:color="auto"/>
              <w:left w:val="single" w:sz="6" w:space="0" w:color="auto"/>
              <w:bottom w:val="single" w:sz="6" w:space="0" w:color="auto"/>
            </w:tcBorders>
            <w:vAlign w:val="center"/>
          </w:tcPr>
          <w:p w14:paraId="5900B1E3" w14:textId="77777777" w:rsidR="00A931EA" w:rsidRPr="00EE3251" w:rsidRDefault="00A931EA" w:rsidP="004F3EFB">
            <w:pPr>
              <w:spacing w:line="0" w:lineRule="atLeast"/>
            </w:pPr>
          </w:p>
        </w:tc>
        <w:tc>
          <w:tcPr>
            <w:tcW w:w="1190" w:type="pct"/>
            <w:gridSpan w:val="3"/>
            <w:tcBorders>
              <w:top w:val="single" w:sz="6" w:space="0" w:color="auto"/>
              <w:bottom w:val="single" w:sz="6" w:space="0" w:color="auto"/>
            </w:tcBorders>
            <w:vAlign w:val="center"/>
          </w:tcPr>
          <w:p w14:paraId="0AB53D11" w14:textId="77777777" w:rsidR="00A931EA" w:rsidRPr="00EE3251" w:rsidRDefault="00A931EA" w:rsidP="004F3EFB">
            <w:pPr>
              <w:spacing w:line="0" w:lineRule="atLeast"/>
              <w:jc w:val="both"/>
            </w:pPr>
            <w:r w:rsidRPr="00EE3251">
              <w:t>台灣大學</w:t>
            </w:r>
          </w:p>
        </w:tc>
        <w:tc>
          <w:tcPr>
            <w:tcW w:w="957" w:type="pct"/>
            <w:tcBorders>
              <w:top w:val="single" w:sz="6" w:space="0" w:color="auto"/>
              <w:bottom w:val="single" w:sz="6" w:space="0" w:color="auto"/>
            </w:tcBorders>
            <w:vAlign w:val="center"/>
          </w:tcPr>
          <w:p w14:paraId="65F4625B" w14:textId="77777777" w:rsidR="00A931EA" w:rsidRPr="00EE3251" w:rsidRDefault="00A931EA" w:rsidP="004F3EFB">
            <w:pPr>
              <w:spacing w:line="0" w:lineRule="atLeast"/>
              <w:jc w:val="center"/>
            </w:pPr>
            <w:r w:rsidRPr="00EE3251">
              <w:t>72/06</w:t>
            </w:r>
          </w:p>
        </w:tc>
        <w:tc>
          <w:tcPr>
            <w:tcW w:w="1237" w:type="pct"/>
            <w:gridSpan w:val="2"/>
            <w:tcBorders>
              <w:top w:val="single" w:sz="6" w:space="0" w:color="auto"/>
              <w:bottom w:val="single" w:sz="6" w:space="0" w:color="auto"/>
            </w:tcBorders>
            <w:vAlign w:val="center"/>
          </w:tcPr>
          <w:p w14:paraId="6B6E2B33" w14:textId="77777777" w:rsidR="00A931EA" w:rsidRPr="00EE3251" w:rsidRDefault="00A931EA" w:rsidP="004F3EFB">
            <w:pPr>
              <w:spacing w:line="0" w:lineRule="atLeast"/>
              <w:jc w:val="both"/>
            </w:pPr>
            <w:r w:rsidRPr="00EE3251">
              <w:t>碩士</w:t>
            </w:r>
          </w:p>
        </w:tc>
        <w:tc>
          <w:tcPr>
            <w:tcW w:w="886" w:type="pct"/>
            <w:tcBorders>
              <w:top w:val="single" w:sz="6" w:space="0" w:color="auto"/>
              <w:bottom w:val="single" w:sz="6" w:space="0" w:color="auto"/>
              <w:right w:val="single" w:sz="6" w:space="0" w:color="auto"/>
            </w:tcBorders>
            <w:vAlign w:val="center"/>
          </w:tcPr>
          <w:p w14:paraId="7C7C442D" w14:textId="77777777" w:rsidR="00A931EA" w:rsidRPr="00EE3251" w:rsidRDefault="00A931EA" w:rsidP="004F3EFB">
            <w:pPr>
              <w:spacing w:line="0" w:lineRule="atLeast"/>
              <w:jc w:val="both"/>
            </w:pPr>
            <w:r w:rsidRPr="00EE3251">
              <w:t>電機工程</w:t>
            </w:r>
          </w:p>
        </w:tc>
      </w:tr>
      <w:tr w:rsidR="00A931EA" w:rsidRPr="00EE3251" w14:paraId="2DA7EB3D" w14:textId="77777777" w:rsidTr="004F3EFB">
        <w:trPr>
          <w:cantSplit/>
        </w:trPr>
        <w:tc>
          <w:tcPr>
            <w:tcW w:w="730" w:type="pct"/>
            <w:vMerge/>
            <w:tcBorders>
              <w:top w:val="single" w:sz="6" w:space="0" w:color="auto"/>
              <w:left w:val="single" w:sz="6" w:space="0" w:color="auto"/>
              <w:bottom w:val="single" w:sz="6" w:space="0" w:color="auto"/>
            </w:tcBorders>
            <w:vAlign w:val="center"/>
          </w:tcPr>
          <w:p w14:paraId="169524FE" w14:textId="77777777" w:rsidR="00A931EA" w:rsidRPr="00EE3251" w:rsidRDefault="00A931EA" w:rsidP="004F3EFB">
            <w:pPr>
              <w:spacing w:line="0" w:lineRule="atLeast"/>
            </w:pPr>
          </w:p>
        </w:tc>
        <w:tc>
          <w:tcPr>
            <w:tcW w:w="1190" w:type="pct"/>
            <w:gridSpan w:val="3"/>
            <w:tcBorders>
              <w:top w:val="single" w:sz="6" w:space="0" w:color="auto"/>
              <w:bottom w:val="single" w:sz="6" w:space="0" w:color="auto"/>
            </w:tcBorders>
            <w:vAlign w:val="center"/>
          </w:tcPr>
          <w:p w14:paraId="72B8D13A" w14:textId="77777777" w:rsidR="00A931EA" w:rsidRPr="00EE3251" w:rsidRDefault="00A931EA" w:rsidP="004F3EFB">
            <w:pPr>
              <w:spacing w:line="0" w:lineRule="atLeast"/>
              <w:jc w:val="both"/>
            </w:pPr>
            <w:r w:rsidRPr="00EE3251">
              <w:t>台灣大學</w:t>
            </w:r>
          </w:p>
        </w:tc>
        <w:tc>
          <w:tcPr>
            <w:tcW w:w="957" w:type="pct"/>
            <w:tcBorders>
              <w:top w:val="single" w:sz="6" w:space="0" w:color="auto"/>
              <w:bottom w:val="single" w:sz="6" w:space="0" w:color="auto"/>
            </w:tcBorders>
            <w:vAlign w:val="center"/>
          </w:tcPr>
          <w:p w14:paraId="373F9DAD" w14:textId="77777777" w:rsidR="00A931EA" w:rsidRPr="00EE3251" w:rsidRDefault="00A931EA" w:rsidP="004F3EFB">
            <w:pPr>
              <w:spacing w:line="0" w:lineRule="atLeast"/>
              <w:jc w:val="center"/>
            </w:pPr>
            <w:r w:rsidRPr="00EE3251">
              <w:t>70/06</w:t>
            </w:r>
          </w:p>
        </w:tc>
        <w:tc>
          <w:tcPr>
            <w:tcW w:w="1237" w:type="pct"/>
            <w:gridSpan w:val="2"/>
            <w:tcBorders>
              <w:top w:val="single" w:sz="6" w:space="0" w:color="auto"/>
              <w:bottom w:val="single" w:sz="6" w:space="0" w:color="auto"/>
            </w:tcBorders>
            <w:vAlign w:val="center"/>
          </w:tcPr>
          <w:p w14:paraId="1E90B637" w14:textId="77777777" w:rsidR="00A931EA" w:rsidRPr="00EE3251" w:rsidRDefault="00A931EA" w:rsidP="004F3EFB">
            <w:pPr>
              <w:spacing w:line="0" w:lineRule="atLeast"/>
              <w:jc w:val="both"/>
            </w:pPr>
            <w:r w:rsidRPr="00EE3251">
              <w:t>學士</w:t>
            </w:r>
          </w:p>
        </w:tc>
        <w:tc>
          <w:tcPr>
            <w:tcW w:w="886" w:type="pct"/>
            <w:tcBorders>
              <w:top w:val="single" w:sz="6" w:space="0" w:color="auto"/>
              <w:bottom w:val="single" w:sz="6" w:space="0" w:color="auto"/>
              <w:right w:val="single" w:sz="6" w:space="0" w:color="auto"/>
            </w:tcBorders>
            <w:vAlign w:val="center"/>
          </w:tcPr>
          <w:p w14:paraId="30AB1095" w14:textId="77777777" w:rsidR="00A931EA" w:rsidRPr="00EE3251" w:rsidRDefault="00A931EA" w:rsidP="004F3EFB">
            <w:pPr>
              <w:spacing w:line="0" w:lineRule="atLeast"/>
              <w:jc w:val="both"/>
            </w:pPr>
            <w:r w:rsidRPr="00EE3251">
              <w:t>電機工程</w:t>
            </w:r>
          </w:p>
        </w:tc>
      </w:tr>
      <w:tr w:rsidR="00A931EA" w:rsidRPr="00EE3251" w14:paraId="7F28AED9" w14:textId="77777777" w:rsidTr="004F3EFB">
        <w:trPr>
          <w:cantSplit/>
        </w:trPr>
        <w:tc>
          <w:tcPr>
            <w:tcW w:w="730" w:type="pct"/>
            <w:vMerge w:val="restart"/>
            <w:tcBorders>
              <w:top w:val="single" w:sz="6" w:space="0" w:color="auto"/>
              <w:left w:val="single" w:sz="6" w:space="0" w:color="auto"/>
            </w:tcBorders>
            <w:vAlign w:val="center"/>
          </w:tcPr>
          <w:p w14:paraId="1DF84519" w14:textId="77777777" w:rsidR="00A931EA" w:rsidRPr="00EE3251" w:rsidRDefault="00A931EA" w:rsidP="004F3EFB">
            <w:r w:rsidRPr="00EE3251">
              <w:t>經歷</w:t>
            </w:r>
          </w:p>
        </w:tc>
        <w:tc>
          <w:tcPr>
            <w:tcW w:w="1190" w:type="pct"/>
            <w:gridSpan w:val="3"/>
            <w:tcBorders>
              <w:top w:val="single" w:sz="6" w:space="0" w:color="auto"/>
              <w:bottom w:val="single" w:sz="6" w:space="0" w:color="auto"/>
            </w:tcBorders>
            <w:vAlign w:val="center"/>
          </w:tcPr>
          <w:p w14:paraId="587FA3ED" w14:textId="77777777" w:rsidR="00A931EA" w:rsidRPr="00EE3251" w:rsidRDefault="00A931EA" w:rsidP="004F3EFB">
            <w:pPr>
              <w:pStyle w:val="afa"/>
              <w:adjustRightInd/>
              <w:spacing w:line="240" w:lineRule="auto"/>
              <w:textAlignment w:val="auto"/>
            </w:pPr>
            <w:r w:rsidRPr="00EE3251">
              <w:t>公司名稱</w:t>
            </w:r>
          </w:p>
        </w:tc>
        <w:tc>
          <w:tcPr>
            <w:tcW w:w="957" w:type="pct"/>
            <w:tcBorders>
              <w:top w:val="single" w:sz="6" w:space="0" w:color="auto"/>
              <w:bottom w:val="single" w:sz="6" w:space="0" w:color="auto"/>
            </w:tcBorders>
            <w:vAlign w:val="center"/>
          </w:tcPr>
          <w:p w14:paraId="33C09EC1" w14:textId="77777777" w:rsidR="00A931EA" w:rsidRPr="00EE3251" w:rsidRDefault="00A931EA" w:rsidP="004F3EFB">
            <w:pPr>
              <w:jc w:val="center"/>
            </w:pPr>
            <w:r w:rsidRPr="00EE3251">
              <w:t>時間</w:t>
            </w:r>
          </w:p>
        </w:tc>
        <w:tc>
          <w:tcPr>
            <w:tcW w:w="1237" w:type="pct"/>
            <w:gridSpan w:val="2"/>
            <w:tcBorders>
              <w:top w:val="single" w:sz="6" w:space="0" w:color="auto"/>
              <w:bottom w:val="single" w:sz="6" w:space="0" w:color="auto"/>
            </w:tcBorders>
            <w:vAlign w:val="center"/>
          </w:tcPr>
          <w:p w14:paraId="7F971BEA" w14:textId="77777777" w:rsidR="00A931EA" w:rsidRPr="00EE3251" w:rsidRDefault="00A931EA" w:rsidP="004F3EFB">
            <w:pPr>
              <w:pStyle w:val="afa"/>
              <w:adjustRightInd/>
              <w:spacing w:line="240" w:lineRule="auto"/>
              <w:textAlignment w:val="auto"/>
            </w:pPr>
            <w:r w:rsidRPr="00EE3251">
              <w:t>部門</w:t>
            </w:r>
          </w:p>
        </w:tc>
        <w:tc>
          <w:tcPr>
            <w:tcW w:w="886" w:type="pct"/>
            <w:tcBorders>
              <w:top w:val="single" w:sz="6" w:space="0" w:color="auto"/>
              <w:bottom w:val="single" w:sz="6" w:space="0" w:color="auto"/>
              <w:right w:val="single" w:sz="6" w:space="0" w:color="auto"/>
            </w:tcBorders>
            <w:vAlign w:val="center"/>
          </w:tcPr>
          <w:p w14:paraId="6316DCFD" w14:textId="77777777" w:rsidR="00A931EA" w:rsidRPr="00EE3251" w:rsidRDefault="00A931EA" w:rsidP="004F3EFB">
            <w:pPr>
              <w:jc w:val="center"/>
            </w:pPr>
            <w:r w:rsidRPr="00EE3251">
              <w:t>職稱</w:t>
            </w:r>
          </w:p>
        </w:tc>
      </w:tr>
      <w:tr w:rsidR="00A931EA" w:rsidRPr="00EE3251" w14:paraId="2F5F3025" w14:textId="77777777" w:rsidTr="004F3EFB">
        <w:trPr>
          <w:cantSplit/>
        </w:trPr>
        <w:tc>
          <w:tcPr>
            <w:tcW w:w="730" w:type="pct"/>
            <w:vMerge/>
            <w:tcBorders>
              <w:left w:val="single" w:sz="6" w:space="0" w:color="auto"/>
            </w:tcBorders>
            <w:vAlign w:val="center"/>
          </w:tcPr>
          <w:p w14:paraId="56C8ABF9" w14:textId="77777777" w:rsidR="00A931EA" w:rsidRPr="00EE3251" w:rsidRDefault="00A931EA" w:rsidP="004F3EFB"/>
        </w:tc>
        <w:tc>
          <w:tcPr>
            <w:tcW w:w="1190" w:type="pct"/>
            <w:gridSpan w:val="3"/>
            <w:tcBorders>
              <w:top w:val="single" w:sz="6" w:space="0" w:color="auto"/>
              <w:bottom w:val="single" w:sz="6" w:space="0" w:color="auto"/>
            </w:tcBorders>
            <w:vAlign w:val="center"/>
          </w:tcPr>
          <w:p w14:paraId="6B7A53EF" w14:textId="77777777" w:rsidR="00A931EA" w:rsidRPr="00EE3251" w:rsidRDefault="00A931EA" w:rsidP="004F3EFB">
            <w:r w:rsidRPr="00EE3251">
              <w:t>力積電子</w:t>
            </w:r>
          </w:p>
        </w:tc>
        <w:tc>
          <w:tcPr>
            <w:tcW w:w="957" w:type="pct"/>
            <w:tcBorders>
              <w:top w:val="single" w:sz="6" w:space="0" w:color="auto"/>
              <w:bottom w:val="single" w:sz="6" w:space="0" w:color="auto"/>
            </w:tcBorders>
            <w:vAlign w:val="center"/>
          </w:tcPr>
          <w:p w14:paraId="4EF2E7EB" w14:textId="77777777" w:rsidR="00A931EA" w:rsidRPr="00EE3251" w:rsidRDefault="00A931EA" w:rsidP="004F3EFB">
            <w:pPr>
              <w:spacing w:line="0" w:lineRule="atLeast"/>
              <w:jc w:val="center"/>
            </w:pPr>
            <w:r w:rsidRPr="00EE3251">
              <w:t>106/9</w:t>
            </w:r>
          </w:p>
        </w:tc>
        <w:tc>
          <w:tcPr>
            <w:tcW w:w="1237" w:type="pct"/>
            <w:gridSpan w:val="2"/>
            <w:tcBorders>
              <w:top w:val="single" w:sz="6" w:space="0" w:color="auto"/>
              <w:bottom w:val="single" w:sz="6" w:space="0" w:color="auto"/>
            </w:tcBorders>
            <w:vAlign w:val="center"/>
          </w:tcPr>
          <w:p w14:paraId="57B7F205" w14:textId="77777777" w:rsidR="00A931EA" w:rsidRPr="00EE3251" w:rsidRDefault="00A931EA" w:rsidP="004F3EFB"/>
        </w:tc>
        <w:tc>
          <w:tcPr>
            <w:tcW w:w="886" w:type="pct"/>
            <w:tcBorders>
              <w:top w:val="single" w:sz="6" w:space="0" w:color="auto"/>
              <w:bottom w:val="single" w:sz="6" w:space="0" w:color="auto"/>
              <w:right w:val="single" w:sz="6" w:space="0" w:color="auto"/>
            </w:tcBorders>
            <w:vAlign w:val="center"/>
          </w:tcPr>
          <w:p w14:paraId="46CC86E1" w14:textId="77777777" w:rsidR="00A931EA" w:rsidRPr="00EE3251" w:rsidRDefault="00A931EA" w:rsidP="004F3EFB">
            <w:r w:rsidRPr="00EE3251">
              <w:t>總經理</w:t>
            </w:r>
          </w:p>
        </w:tc>
      </w:tr>
      <w:tr w:rsidR="00A931EA" w:rsidRPr="00EE3251" w14:paraId="0E8C97FA" w14:textId="77777777" w:rsidTr="004F3EFB">
        <w:trPr>
          <w:cantSplit/>
        </w:trPr>
        <w:tc>
          <w:tcPr>
            <w:tcW w:w="730" w:type="pct"/>
            <w:vMerge/>
            <w:tcBorders>
              <w:left w:val="single" w:sz="6" w:space="0" w:color="auto"/>
            </w:tcBorders>
            <w:vAlign w:val="center"/>
          </w:tcPr>
          <w:p w14:paraId="71C6BD13" w14:textId="77777777" w:rsidR="00A931EA" w:rsidRPr="00EE3251" w:rsidRDefault="00A931EA" w:rsidP="004F3EFB"/>
        </w:tc>
        <w:tc>
          <w:tcPr>
            <w:tcW w:w="1190" w:type="pct"/>
            <w:gridSpan w:val="3"/>
            <w:tcBorders>
              <w:top w:val="single" w:sz="6" w:space="0" w:color="auto"/>
              <w:bottom w:val="single" w:sz="6" w:space="0" w:color="auto"/>
            </w:tcBorders>
            <w:vAlign w:val="center"/>
          </w:tcPr>
          <w:p w14:paraId="70508699" w14:textId="77777777" w:rsidR="00A931EA" w:rsidRPr="00EE3251" w:rsidRDefault="00A931EA" w:rsidP="004F3EFB">
            <w:r w:rsidRPr="00EE3251">
              <w:t>華邦電子</w:t>
            </w:r>
          </w:p>
        </w:tc>
        <w:tc>
          <w:tcPr>
            <w:tcW w:w="957" w:type="pct"/>
            <w:tcBorders>
              <w:top w:val="single" w:sz="6" w:space="0" w:color="auto"/>
              <w:bottom w:val="single" w:sz="6" w:space="0" w:color="auto"/>
            </w:tcBorders>
            <w:vAlign w:val="center"/>
          </w:tcPr>
          <w:p w14:paraId="5C488FCB" w14:textId="2443EF04" w:rsidR="00A931EA" w:rsidRPr="00EE3251" w:rsidRDefault="00A931EA" w:rsidP="00733F00">
            <w:pPr>
              <w:jc w:val="center"/>
            </w:pPr>
            <w:r w:rsidRPr="00EE3251">
              <w:t>95/6</w:t>
            </w:r>
          </w:p>
        </w:tc>
        <w:tc>
          <w:tcPr>
            <w:tcW w:w="1237" w:type="pct"/>
            <w:gridSpan w:val="2"/>
            <w:tcBorders>
              <w:top w:val="single" w:sz="6" w:space="0" w:color="auto"/>
              <w:bottom w:val="single" w:sz="6" w:space="0" w:color="auto"/>
            </w:tcBorders>
            <w:vAlign w:val="center"/>
          </w:tcPr>
          <w:p w14:paraId="66C15475" w14:textId="77777777" w:rsidR="00A931EA" w:rsidRPr="00EE3251" w:rsidRDefault="00A931EA" w:rsidP="004F3EFB">
            <w:r w:rsidRPr="00EE3251">
              <w:t>記憶體事業群</w:t>
            </w:r>
          </w:p>
        </w:tc>
        <w:tc>
          <w:tcPr>
            <w:tcW w:w="886" w:type="pct"/>
            <w:tcBorders>
              <w:top w:val="single" w:sz="6" w:space="0" w:color="auto"/>
              <w:bottom w:val="single" w:sz="6" w:space="0" w:color="auto"/>
              <w:right w:val="single" w:sz="6" w:space="0" w:color="auto"/>
            </w:tcBorders>
            <w:vAlign w:val="center"/>
          </w:tcPr>
          <w:p w14:paraId="21D1F40F" w14:textId="77777777" w:rsidR="00A931EA" w:rsidRPr="00EE3251" w:rsidRDefault="00A931EA" w:rsidP="004F3EFB">
            <w:r w:rsidRPr="00EE3251">
              <w:t>行銷企劃協理</w:t>
            </w:r>
          </w:p>
        </w:tc>
      </w:tr>
      <w:tr w:rsidR="00A931EA" w:rsidRPr="00EE3251" w14:paraId="5271D78D" w14:textId="77777777" w:rsidTr="004F3EFB">
        <w:trPr>
          <w:cantSplit/>
        </w:trPr>
        <w:tc>
          <w:tcPr>
            <w:tcW w:w="730" w:type="pct"/>
            <w:vMerge/>
            <w:tcBorders>
              <w:left w:val="single" w:sz="6" w:space="0" w:color="auto"/>
              <w:bottom w:val="single" w:sz="6" w:space="0" w:color="auto"/>
            </w:tcBorders>
            <w:vAlign w:val="center"/>
          </w:tcPr>
          <w:p w14:paraId="42AF11F6" w14:textId="77777777" w:rsidR="00A931EA" w:rsidRPr="00EE3251" w:rsidRDefault="00A931EA" w:rsidP="004F3EFB"/>
        </w:tc>
        <w:tc>
          <w:tcPr>
            <w:tcW w:w="1190" w:type="pct"/>
            <w:gridSpan w:val="3"/>
            <w:tcBorders>
              <w:top w:val="single" w:sz="6" w:space="0" w:color="auto"/>
              <w:bottom w:val="single" w:sz="6" w:space="0" w:color="auto"/>
            </w:tcBorders>
            <w:vAlign w:val="center"/>
          </w:tcPr>
          <w:p w14:paraId="5150D06D" w14:textId="77777777" w:rsidR="00A931EA" w:rsidRPr="00EE3251" w:rsidRDefault="00A931EA" w:rsidP="004F3EFB">
            <w:r w:rsidRPr="00EE3251">
              <w:t>工研院電通所</w:t>
            </w:r>
          </w:p>
        </w:tc>
        <w:tc>
          <w:tcPr>
            <w:tcW w:w="957" w:type="pct"/>
            <w:tcBorders>
              <w:top w:val="single" w:sz="6" w:space="0" w:color="auto"/>
              <w:bottom w:val="single" w:sz="6" w:space="0" w:color="auto"/>
            </w:tcBorders>
            <w:vAlign w:val="center"/>
          </w:tcPr>
          <w:p w14:paraId="2458B912" w14:textId="2DFDAF3A" w:rsidR="00A931EA" w:rsidRPr="00EE3251" w:rsidRDefault="00A931EA" w:rsidP="00733F00">
            <w:pPr>
              <w:jc w:val="center"/>
            </w:pPr>
            <w:r w:rsidRPr="00EE3251">
              <w:t>74/6</w:t>
            </w:r>
          </w:p>
        </w:tc>
        <w:tc>
          <w:tcPr>
            <w:tcW w:w="1237" w:type="pct"/>
            <w:gridSpan w:val="2"/>
            <w:tcBorders>
              <w:top w:val="single" w:sz="6" w:space="0" w:color="auto"/>
              <w:bottom w:val="single" w:sz="6" w:space="0" w:color="auto"/>
            </w:tcBorders>
            <w:vAlign w:val="center"/>
          </w:tcPr>
          <w:p w14:paraId="7AC0A859" w14:textId="77777777" w:rsidR="00A931EA" w:rsidRPr="00EE3251" w:rsidRDefault="00A931EA" w:rsidP="004F3EFB">
            <w:r w:rsidRPr="00EE3251">
              <w:t>系統軟體部</w:t>
            </w:r>
          </w:p>
        </w:tc>
        <w:tc>
          <w:tcPr>
            <w:tcW w:w="886" w:type="pct"/>
            <w:tcBorders>
              <w:top w:val="single" w:sz="6" w:space="0" w:color="auto"/>
              <w:bottom w:val="single" w:sz="6" w:space="0" w:color="auto"/>
              <w:right w:val="single" w:sz="6" w:space="0" w:color="auto"/>
            </w:tcBorders>
            <w:vAlign w:val="center"/>
          </w:tcPr>
          <w:p w14:paraId="4C07631B" w14:textId="77777777" w:rsidR="00A931EA" w:rsidRPr="00EE3251" w:rsidRDefault="00A931EA" w:rsidP="004F3EFB">
            <w:r w:rsidRPr="00EE3251">
              <w:t>經理</w:t>
            </w:r>
          </w:p>
        </w:tc>
      </w:tr>
      <w:tr w:rsidR="00A931EA" w:rsidRPr="00EE3251" w14:paraId="783FBA3A" w14:textId="77777777" w:rsidTr="004F3EFB">
        <w:trPr>
          <w:cantSplit/>
        </w:trPr>
        <w:tc>
          <w:tcPr>
            <w:tcW w:w="730" w:type="pct"/>
            <w:vMerge w:val="restart"/>
            <w:tcBorders>
              <w:top w:val="single" w:sz="6" w:space="0" w:color="auto"/>
              <w:left w:val="single" w:sz="6" w:space="0" w:color="auto"/>
            </w:tcBorders>
            <w:vAlign w:val="center"/>
          </w:tcPr>
          <w:p w14:paraId="746726C5" w14:textId="77777777" w:rsidR="00A931EA" w:rsidRPr="00EE3251" w:rsidRDefault="00A931EA" w:rsidP="004F3EFB">
            <w:r w:rsidRPr="00EE3251">
              <w:t>參與計畫</w:t>
            </w:r>
          </w:p>
        </w:tc>
        <w:tc>
          <w:tcPr>
            <w:tcW w:w="1190" w:type="pct"/>
            <w:gridSpan w:val="3"/>
            <w:tcBorders>
              <w:top w:val="single" w:sz="6" w:space="0" w:color="auto"/>
              <w:bottom w:val="single" w:sz="6" w:space="0" w:color="auto"/>
            </w:tcBorders>
            <w:vAlign w:val="center"/>
          </w:tcPr>
          <w:p w14:paraId="344738A5" w14:textId="77777777" w:rsidR="00A931EA" w:rsidRPr="00EE3251" w:rsidRDefault="00A931EA" w:rsidP="004F3EFB">
            <w:pPr>
              <w:jc w:val="center"/>
            </w:pPr>
            <w:r w:rsidRPr="00EE3251">
              <w:t>計畫名稱</w:t>
            </w:r>
          </w:p>
        </w:tc>
        <w:tc>
          <w:tcPr>
            <w:tcW w:w="957" w:type="pct"/>
            <w:tcBorders>
              <w:top w:val="single" w:sz="6" w:space="0" w:color="auto"/>
              <w:bottom w:val="single" w:sz="6" w:space="0" w:color="auto"/>
            </w:tcBorders>
            <w:vAlign w:val="center"/>
          </w:tcPr>
          <w:p w14:paraId="2B54ED21" w14:textId="77777777" w:rsidR="00A931EA" w:rsidRPr="00EE3251" w:rsidRDefault="00A931EA" w:rsidP="004F3EFB">
            <w:pPr>
              <w:jc w:val="center"/>
            </w:pPr>
            <w:r w:rsidRPr="00EE3251">
              <w:t>時間</w:t>
            </w:r>
          </w:p>
        </w:tc>
        <w:tc>
          <w:tcPr>
            <w:tcW w:w="1237" w:type="pct"/>
            <w:gridSpan w:val="2"/>
            <w:tcBorders>
              <w:top w:val="single" w:sz="6" w:space="0" w:color="auto"/>
              <w:bottom w:val="single" w:sz="6" w:space="0" w:color="auto"/>
            </w:tcBorders>
            <w:vAlign w:val="center"/>
          </w:tcPr>
          <w:p w14:paraId="7419E6FF" w14:textId="77777777" w:rsidR="00A931EA" w:rsidRPr="00EE3251" w:rsidRDefault="00A931EA" w:rsidP="004F3EFB">
            <w:pPr>
              <w:pStyle w:val="afa"/>
              <w:adjustRightInd/>
              <w:spacing w:line="240" w:lineRule="auto"/>
              <w:textAlignment w:val="auto"/>
            </w:pPr>
            <w:r w:rsidRPr="00EE3251">
              <w:t>公司</w:t>
            </w:r>
          </w:p>
        </w:tc>
        <w:tc>
          <w:tcPr>
            <w:tcW w:w="886" w:type="pct"/>
            <w:tcBorders>
              <w:top w:val="single" w:sz="6" w:space="0" w:color="auto"/>
              <w:bottom w:val="single" w:sz="6" w:space="0" w:color="auto"/>
              <w:right w:val="single" w:sz="6" w:space="0" w:color="auto"/>
            </w:tcBorders>
            <w:vAlign w:val="center"/>
          </w:tcPr>
          <w:p w14:paraId="20BFC6F0" w14:textId="77777777" w:rsidR="00A931EA" w:rsidRPr="00EE3251" w:rsidRDefault="00A931EA" w:rsidP="004F3EFB">
            <w:pPr>
              <w:jc w:val="center"/>
            </w:pPr>
            <w:r w:rsidRPr="00EE3251">
              <w:t>主要任務</w:t>
            </w:r>
          </w:p>
        </w:tc>
      </w:tr>
      <w:tr w:rsidR="00A931EA" w:rsidRPr="00EE3251" w14:paraId="2FF930CB" w14:textId="77777777" w:rsidTr="004F3EFB">
        <w:trPr>
          <w:cantSplit/>
        </w:trPr>
        <w:tc>
          <w:tcPr>
            <w:tcW w:w="730" w:type="pct"/>
            <w:vMerge/>
            <w:tcBorders>
              <w:left w:val="single" w:sz="6" w:space="0" w:color="auto"/>
            </w:tcBorders>
            <w:vAlign w:val="center"/>
          </w:tcPr>
          <w:p w14:paraId="3FD8497E" w14:textId="77777777" w:rsidR="00A931EA" w:rsidRPr="00EE3251" w:rsidRDefault="00A931EA" w:rsidP="004F3EFB"/>
        </w:tc>
        <w:tc>
          <w:tcPr>
            <w:tcW w:w="1190" w:type="pct"/>
            <w:gridSpan w:val="3"/>
            <w:tcBorders>
              <w:top w:val="single" w:sz="6" w:space="0" w:color="auto"/>
              <w:bottom w:val="single" w:sz="6" w:space="0" w:color="auto"/>
            </w:tcBorders>
            <w:vAlign w:val="center"/>
          </w:tcPr>
          <w:p w14:paraId="67883B5E" w14:textId="77777777" w:rsidR="00A931EA" w:rsidRPr="00EE3251" w:rsidRDefault="00A931EA" w:rsidP="004F3EFB">
            <w:r w:rsidRPr="00EE3251">
              <w:t>迷你電腦研發計畫</w:t>
            </w:r>
          </w:p>
        </w:tc>
        <w:tc>
          <w:tcPr>
            <w:tcW w:w="957" w:type="pct"/>
            <w:tcBorders>
              <w:top w:val="single" w:sz="6" w:space="0" w:color="auto"/>
              <w:bottom w:val="single" w:sz="6" w:space="0" w:color="auto"/>
            </w:tcBorders>
            <w:vAlign w:val="center"/>
          </w:tcPr>
          <w:p w14:paraId="705A61C2" w14:textId="77777777" w:rsidR="00A931EA" w:rsidRPr="00EE3251" w:rsidRDefault="00A931EA" w:rsidP="004F3EFB">
            <w:pPr>
              <w:jc w:val="center"/>
            </w:pPr>
            <w:r w:rsidRPr="00EE3251">
              <w:t>1987~1989</w:t>
            </w:r>
          </w:p>
        </w:tc>
        <w:tc>
          <w:tcPr>
            <w:tcW w:w="1237" w:type="pct"/>
            <w:gridSpan w:val="2"/>
            <w:tcBorders>
              <w:top w:val="single" w:sz="6" w:space="0" w:color="auto"/>
              <w:bottom w:val="single" w:sz="6" w:space="0" w:color="auto"/>
            </w:tcBorders>
            <w:vAlign w:val="center"/>
          </w:tcPr>
          <w:p w14:paraId="56653CCC" w14:textId="77777777" w:rsidR="00A931EA" w:rsidRPr="00EE3251" w:rsidRDefault="00A931EA" w:rsidP="004F3EFB">
            <w:r w:rsidRPr="00EE3251">
              <w:t>工研院電通所</w:t>
            </w:r>
          </w:p>
        </w:tc>
        <w:tc>
          <w:tcPr>
            <w:tcW w:w="886" w:type="pct"/>
            <w:tcBorders>
              <w:top w:val="single" w:sz="6" w:space="0" w:color="auto"/>
              <w:bottom w:val="single" w:sz="6" w:space="0" w:color="auto"/>
              <w:right w:val="single" w:sz="6" w:space="0" w:color="auto"/>
            </w:tcBorders>
            <w:vAlign w:val="center"/>
          </w:tcPr>
          <w:p w14:paraId="04DA388D" w14:textId="77777777" w:rsidR="00A931EA" w:rsidRPr="00EE3251" w:rsidRDefault="00A931EA" w:rsidP="004F3EFB">
            <w:r w:rsidRPr="00EE3251">
              <w:t>作業系統製作</w:t>
            </w:r>
          </w:p>
          <w:p w14:paraId="42B835EA" w14:textId="77777777" w:rsidR="00A931EA" w:rsidRPr="00EE3251" w:rsidRDefault="00A931EA" w:rsidP="004F3EFB">
            <w:r w:rsidRPr="00EE3251">
              <w:t>協同主持人</w:t>
            </w:r>
          </w:p>
        </w:tc>
      </w:tr>
      <w:tr w:rsidR="00A931EA" w:rsidRPr="00EE3251" w14:paraId="35735D99" w14:textId="77777777" w:rsidTr="004F3EFB">
        <w:trPr>
          <w:cantSplit/>
        </w:trPr>
        <w:tc>
          <w:tcPr>
            <w:tcW w:w="730" w:type="pct"/>
            <w:vMerge/>
            <w:tcBorders>
              <w:left w:val="single" w:sz="6" w:space="0" w:color="auto"/>
            </w:tcBorders>
            <w:vAlign w:val="center"/>
          </w:tcPr>
          <w:p w14:paraId="05D1ACF9" w14:textId="77777777" w:rsidR="00A931EA" w:rsidRPr="00EE3251" w:rsidRDefault="00A931EA" w:rsidP="004F3EFB"/>
        </w:tc>
        <w:tc>
          <w:tcPr>
            <w:tcW w:w="1190" w:type="pct"/>
            <w:gridSpan w:val="3"/>
            <w:tcBorders>
              <w:top w:val="single" w:sz="6" w:space="0" w:color="auto"/>
              <w:bottom w:val="single" w:sz="6" w:space="0" w:color="auto"/>
            </w:tcBorders>
            <w:vAlign w:val="center"/>
          </w:tcPr>
          <w:p w14:paraId="57E57C09" w14:textId="77777777" w:rsidR="00A931EA" w:rsidRPr="00EE3251" w:rsidRDefault="00A931EA" w:rsidP="004F3EFB">
            <w:r w:rsidRPr="00EE3251">
              <w:t>中文期刊資料庫光碟</w:t>
            </w:r>
          </w:p>
        </w:tc>
        <w:tc>
          <w:tcPr>
            <w:tcW w:w="957" w:type="pct"/>
            <w:tcBorders>
              <w:top w:val="single" w:sz="6" w:space="0" w:color="auto"/>
              <w:bottom w:val="single" w:sz="6" w:space="0" w:color="auto"/>
            </w:tcBorders>
            <w:vAlign w:val="center"/>
          </w:tcPr>
          <w:p w14:paraId="19D44C39" w14:textId="77777777" w:rsidR="00A931EA" w:rsidRPr="00EE3251" w:rsidRDefault="00A931EA" w:rsidP="004F3EFB">
            <w:r w:rsidRPr="00EE3251">
              <w:t>1991~1993</w:t>
            </w:r>
          </w:p>
        </w:tc>
        <w:tc>
          <w:tcPr>
            <w:tcW w:w="1237" w:type="pct"/>
            <w:gridSpan w:val="2"/>
            <w:tcBorders>
              <w:top w:val="single" w:sz="6" w:space="0" w:color="auto"/>
              <w:bottom w:val="single" w:sz="6" w:space="0" w:color="auto"/>
            </w:tcBorders>
            <w:vAlign w:val="center"/>
          </w:tcPr>
          <w:p w14:paraId="007CF037" w14:textId="77777777" w:rsidR="00A931EA" w:rsidRPr="00EE3251" w:rsidRDefault="00A931EA" w:rsidP="004F3EFB">
            <w:r w:rsidRPr="00EE3251">
              <w:t>工研院電通所</w:t>
            </w:r>
            <w:r w:rsidRPr="00EE3251">
              <w:t>/</w:t>
            </w:r>
            <w:r w:rsidRPr="00EE3251">
              <w:t>中央圖書館</w:t>
            </w:r>
          </w:p>
        </w:tc>
        <w:tc>
          <w:tcPr>
            <w:tcW w:w="886" w:type="pct"/>
            <w:tcBorders>
              <w:top w:val="single" w:sz="6" w:space="0" w:color="auto"/>
              <w:bottom w:val="single" w:sz="6" w:space="0" w:color="auto"/>
              <w:right w:val="single" w:sz="6" w:space="0" w:color="auto"/>
            </w:tcBorders>
            <w:vAlign w:val="center"/>
          </w:tcPr>
          <w:p w14:paraId="541828B9" w14:textId="77777777" w:rsidR="00A931EA" w:rsidRPr="00EE3251" w:rsidRDefault="00A931EA" w:rsidP="004F3EFB">
            <w:r w:rsidRPr="00EE3251">
              <w:t>規格制定</w:t>
            </w:r>
          </w:p>
          <w:p w14:paraId="3DDF2AA2" w14:textId="77777777" w:rsidR="00A931EA" w:rsidRPr="00EE3251" w:rsidRDefault="00A931EA" w:rsidP="004F3EFB">
            <w:r w:rsidRPr="00EE3251">
              <w:t>計畫管理</w:t>
            </w:r>
          </w:p>
        </w:tc>
      </w:tr>
      <w:tr w:rsidR="00A931EA" w:rsidRPr="00EE3251" w14:paraId="1931F628" w14:textId="77777777" w:rsidTr="004F3EFB">
        <w:trPr>
          <w:cantSplit/>
        </w:trPr>
        <w:tc>
          <w:tcPr>
            <w:tcW w:w="730" w:type="pct"/>
            <w:vMerge/>
            <w:tcBorders>
              <w:left w:val="single" w:sz="6" w:space="0" w:color="auto"/>
            </w:tcBorders>
            <w:vAlign w:val="center"/>
          </w:tcPr>
          <w:p w14:paraId="25DA7AC5" w14:textId="77777777" w:rsidR="00A931EA" w:rsidRPr="00EE3251" w:rsidRDefault="00A931EA" w:rsidP="004F3EFB"/>
        </w:tc>
        <w:tc>
          <w:tcPr>
            <w:tcW w:w="1190" w:type="pct"/>
            <w:gridSpan w:val="3"/>
            <w:tcBorders>
              <w:top w:val="single" w:sz="6" w:space="0" w:color="auto"/>
              <w:bottom w:val="single" w:sz="6" w:space="0" w:color="auto"/>
            </w:tcBorders>
            <w:vAlign w:val="center"/>
          </w:tcPr>
          <w:p w14:paraId="49A49648" w14:textId="77777777" w:rsidR="00A931EA" w:rsidRPr="00EE3251" w:rsidRDefault="00A931EA" w:rsidP="004F3EFB">
            <w:r w:rsidRPr="00EE3251">
              <w:t>繪圖晶片開發</w:t>
            </w:r>
          </w:p>
        </w:tc>
        <w:tc>
          <w:tcPr>
            <w:tcW w:w="957" w:type="pct"/>
            <w:tcBorders>
              <w:top w:val="single" w:sz="6" w:space="0" w:color="auto"/>
              <w:bottom w:val="single" w:sz="6" w:space="0" w:color="auto"/>
            </w:tcBorders>
            <w:vAlign w:val="center"/>
          </w:tcPr>
          <w:p w14:paraId="4A262345" w14:textId="77777777" w:rsidR="00A931EA" w:rsidRPr="00EE3251" w:rsidRDefault="00A931EA" w:rsidP="004F3EFB">
            <w:r w:rsidRPr="00EE3251">
              <w:t>1995~1997</w:t>
            </w:r>
          </w:p>
        </w:tc>
        <w:tc>
          <w:tcPr>
            <w:tcW w:w="1237" w:type="pct"/>
            <w:gridSpan w:val="2"/>
            <w:tcBorders>
              <w:top w:val="single" w:sz="6" w:space="0" w:color="auto"/>
              <w:bottom w:val="single" w:sz="6" w:space="0" w:color="auto"/>
            </w:tcBorders>
            <w:vAlign w:val="center"/>
          </w:tcPr>
          <w:p w14:paraId="3423E31C" w14:textId="77777777" w:rsidR="00A931EA" w:rsidRPr="00EE3251" w:rsidRDefault="00A931EA" w:rsidP="004F3EFB">
            <w:r w:rsidRPr="00EE3251">
              <w:t>華邦電子</w:t>
            </w:r>
          </w:p>
        </w:tc>
        <w:tc>
          <w:tcPr>
            <w:tcW w:w="886" w:type="pct"/>
            <w:tcBorders>
              <w:top w:val="single" w:sz="6" w:space="0" w:color="auto"/>
              <w:bottom w:val="single" w:sz="6" w:space="0" w:color="auto"/>
              <w:right w:val="single" w:sz="6" w:space="0" w:color="auto"/>
            </w:tcBorders>
            <w:vAlign w:val="center"/>
          </w:tcPr>
          <w:p w14:paraId="5FCC893A" w14:textId="77777777" w:rsidR="00A931EA" w:rsidRPr="00EE3251" w:rsidRDefault="00A931EA" w:rsidP="004F3EFB">
            <w:r w:rsidRPr="00EE3251">
              <w:t>規格制定</w:t>
            </w:r>
          </w:p>
          <w:p w14:paraId="44B97107" w14:textId="77777777" w:rsidR="00A931EA" w:rsidRPr="00EE3251" w:rsidRDefault="00A931EA" w:rsidP="004F3EFB">
            <w:r w:rsidRPr="00EE3251">
              <w:t>行銷企劃</w:t>
            </w:r>
          </w:p>
        </w:tc>
      </w:tr>
      <w:tr w:rsidR="00A931EA" w:rsidRPr="00EE3251" w14:paraId="72EF92F1" w14:textId="77777777" w:rsidTr="004F3EFB">
        <w:trPr>
          <w:cantSplit/>
        </w:trPr>
        <w:tc>
          <w:tcPr>
            <w:tcW w:w="730" w:type="pct"/>
            <w:vMerge/>
            <w:tcBorders>
              <w:left w:val="single" w:sz="6" w:space="0" w:color="auto"/>
            </w:tcBorders>
            <w:vAlign w:val="center"/>
          </w:tcPr>
          <w:p w14:paraId="2CBD237D" w14:textId="77777777" w:rsidR="00A931EA" w:rsidRPr="00EE3251" w:rsidRDefault="00A931EA" w:rsidP="004F3EFB"/>
        </w:tc>
        <w:tc>
          <w:tcPr>
            <w:tcW w:w="1190" w:type="pct"/>
            <w:gridSpan w:val="3"/>
            <w:tcBorders>
              <w:top w:val="single" w:sz="6" w:space="0" w:color="auto"/>
              <w:bottom w:val="single" w:sz="6" w:space="0" w:color="auto"/>
            </w:tcBorders>
            <w:vAlign w:val="center"/>
          </w:tcPr>
          <w:p w14:paraId="6F074CC5" w14:textId="77777777" w:rsidR="00A931EA" w:rsidRPr="00EE3251" w:rsidRDefault="00A931EA" w:rsidP="004F3EFB">
            <w:r w:rsidRPr="00EE3251">
              <w:t>利基型</w:t>
            </w:r>
            <w:r w:rsidRPr="00EE3251">
              <w:t xml:space="preserve">DRAM </w:t>
            </w:r>
            <w:r w:rsidRPr="00EE3251">
              <w:t>開發</w:t>
            </w:r>
          </w:p>
        </w:tc>
        <w:tc>
          <w:tcPr>
            <w:tcW w:w="957" w:type="pct"/>
            <w:tcBorders>
              <w:top w:val="single" w:sz="6" w:space="0" w:color="auto"/>
              <w:bottom w:val="single" w:sz="6" w:space="0" w:color="auto"/>
            </w:tcBorders>
            <w:vAlign w:val="center"/>
          </w:tcPr>
          <w:p w14:paraId="06192405" w14:textId="77777777" w:rsidR="00A931EA" w:rsidRPr="00EE3251" w:rsidRDefault="00A931EA" w:rsidP="004F3EFB">
            <w:r w:rsidRPr="00EE3251">
              <w:t>1998 ~ 2006</w:t>
            </w:r>
          </w:p>
        </w:tc>
        <w:tc>
          <w:tcPr>
            <w:tcW w:w="1237" w:type="pct"/>
            <w:gridSpan w:val="2"/>
            <w:tcBorders>
              <w:top w:val="single" w:sz="6" w:space="0" w:color="auto"/>
              <w:bottom w:val="single" w:sz="6" w:space="0" w:color="auto"/>
            </w:tcBorders>
            <w:vAlign w:val="center"/>
          </w:tcPr>
          <w:p w14:paraId="0D879070" w14:textId="77777777" w:rsidR="00A931EA" w:rsidRPr="00EE3251" w:rsidRDefault="00A931EA" w:rsidP="004F3EFB">
            <w:r w:rsidRPr="00EE3251">
              <w:t>華邦電子</w:t>
            </w:r>
          </w:p>
        </w:tc>
        <w:tc>
          <w:tcPr>
            <w:tcW w:w="886" w:type="pct"/>
            <w:tcBorders>
              <w:top w:val="single" w:sz="6" w:space="0" w:color="auto"/>
              <w:bottom w:val="single" w:sz="6" w:space="0" w:color="auto"/>
              <w:right w:val="single" w:sz="6" w:space="0" w:color="auto"/>
            </w:tcBorders>
            <w:vAlign w:val="center"/>
          </w:tcPr>
          <w:p w14:paraId="24BCCA24" w14:textId="77777777" w:rsidR="00A931EA" w:rsidRPr="00EE3251" w:rsidRDefault="00A931EA" w:rsidP="004F3EFB">
            <w:r w:rsidRPr="00EE3251">
              <w:t>規格制定</w:t>
            </w:r>
          </w:p>
          <w:p w14:paraId="79A39C6B" w14:textId="77777777" w:rsidR="00A931EA" w:rsidRPr="00EE3251" w:rsidRDefault="00A931EA" w:rsidP="004F3EFB">
            <w:r w:rsidRPr="00EE3251">
              <w:t>行銷企劃</w:t>
            </w:r>
          </w:p>
          <w:p w14:paraId="14B4B0CE" w14:textId="77777777" w:rsidR="00A931EA" w:rsidRPr="00EE3251" w:rsidRDefault="00A931EA" w:rsidP="004F3EFB">
            <w:r w:rsidRPr="00EE3251">
              <w:t>協理</w:t>
            </w:r>
          </w:p>
        </w:tc>
      </w:tr>
      <w:tr w:rsidR="00A931EA" w:rsidRPr="00EE3251" w14:paraId="31F2B48D" w14:textId="77777777" w:rsidTr="004F3EFB">
        <w:trPr>
          <w:cantSplit/>
        </w:trPr>
        <w:tc>
          <w:tcPr>
            <w:tcW w:w="730" w:type="pct"/>
            <w:vMerge/>
            <w:tcBorders>
              <w:left w:val="single" w:sz="6" w:space="0" w:color="auto"/>
            </w:tcBorders>
            <w:vAlign w:val="center"/>
          </w:tcPr>
          <w:p w14:paraId="6BE52C06" w14:textId="77777777" w:rsidR="00A931EA" w:rsidRPr="00EE3251" w:rsidRDefault="00A931EA" w:rsidP="004F3EFB"/>
        </w:tc>
        <w:tc>
          <w:tcPr>
            <w:tcW w:w="1190" w:type="pct"/>
            <w:gridSpan w:val="3"/>
            <w:tcBorders>
              <w:top w:val="single" w:sz="6" w:space="0" w:color="auto"/>
              <w:bottom w:val="single" w:sz="6" w:space="0" w:color="auto"/>
            </w:tcBorders>
            <w:vAlign w:val="center"/>
          </w:tcPr>
          <w:p w14:paraId="51D6C16A" w14:textId="77777777" w:rsidR="00A931EA" w:rsidRPr="00EE3251" w:rsidRDefault="00A931EA" w:rsidP="004F3EFB">
            <w:r w:rsidRPr="00EE3251">
              <w:t>各式</w:t>
            </w:r>
            <w:r w:rsidRPr="00EE3251">
              <w:t>DRAM</w:t>
            </w:r>
            <w:r w:rsidRPr="00EE3251">
              <w:t>產品開發</w:t>
            </w:r>
          </w:p>
        </w:tc>
        <w:tc>
          <w:tcPr>
            <w:tcW w:w="957" w:type="pct"/>
            <w:tcBorders>
              <w:top w:val="single" w:sz="6" w:space="0" w:color="auto"/>
              <w:bottom w:val="single" w:sz="6" w:space="0" w:color="auto"/>
            </w:tcBorders>
            <w:vAlign w:val="center"/>
          </w:tcPr>
          <w:p w14:paraId="36C6D441" w14:textId="77777777" w:rsidR="00A931EA" w:rsidRPr="00EE3251" w:rsidRDefault="00A931EA" w:rsidP="004F3EFB">
            <w:r w:rsidRPr="00EE3251">
              <w:t>2007~2017</w:t>
            </w:r>
          </w:p>
        </w:tc>
        <w:tc>
          <w:tcPr>
            <w:tcW w:w="1237" w:type="pct"/>
            <w:gridSpan w:val="2"/>
            <w:tcBorders>
              <w:top w:val="single" w:sz="6" w:space="0" w:color="auto"/>
              <w:bottom w:val="single" w:sz="6" w:space="0" w:color="auto"/>
            </w:tcBorders>
            <w:vAlign w:val="center"/>
          </w:tcPr>
          <w:p w14:paraId="04C985CD" w14:textId="77777777" w:rsidR="00A931EA" w:rsidRPr="00EE3251" w:rsidRDefault="00A931EA" w:rsidP="004F3EFB">
            <w:r w:rsidRPr="00EE3251">
              <w:t>力積電子</w:t>
            </w:r>
          </w:p>
        </w:tc>
        <w:tc>
          <w:tcPr>
            <w:tcW w:w="886" w:type="pct"/>
            <w:tcBorders>
              <w:top w:val="single" w:sz="6" w:space="0" w:color="auto"/>
              <w:bottom w:val="single" w:sz="6" w:space="0" w:color="auto"/>
              <w:right w:val="single" w:sz="6" w:space="0" w:color="auto"/>
            </w:tcBorders>
            <w:vAlign w:val="center"/>
          </w:tcPr>
          <w:p w14:paraId="421EC830" w14:textId="77777777" w:rsidR="00A931EA" w:rsidRPr="00EE3251" w:rsidRDefault="00A931EA" w:rsidP="004F3EFB">
            <w:r w:rsidRPr="00EE3251">
              <w:t>總經理</w:t>
            </w:r>
          </w:p>
        </w:tc>
      </w:tr>
      <w:tr w:rsidR="00A931EA" w:rsidRPr="00EE3251" w14:paraId="2273FCCF" w14:textId="77777777" w:rsidTr="004F3EFB">
        <w:trPr>
          <w:cantSplit/>
        </w:trPr>
        <w:tc>
          <w:tcPr>
            <w:tcW w:w="730" w:type="pct"/>
            <w:vMerge/>
            <w:tcBorders>
              <w:left w:val="single" w:sz="6" w:space="0" w:color="auto"/>
              <w:bottom w:val="single" w:sz="6" w:space="0" w:color="auto"/>
            </w:tcBorders>
            <w:vAlign w:val="center"/>
          </w:tcPr>
          <w:p w14:paraId="47055A44" w14:textId="77777777" w:rsidR="00A931EA" w:rsidRPr="00EE3251" w:rsidRDefault="00A931EA" w:rsidP="004F3EFB"/>
        </w:tc>
        <w:tc>
          <w:tcPr>
            <w:tcW w:w="1190" w:type="pct"/>
            <w:gridSpan w:val="3"/>
            <w:tcBorders>
              <w:top w:val="single" w:sz="6" w:space="0" w:color="auto"/>
              <w:bottom w:val="single" w:sz="6" w:space="0" w:color="auto"/>
            </w:tcBorders>
            <w:vAlign w:val="center"/>
          </w:tcPr>
          <w:p w14:paraId="3364C2C3" w14:textId="77777777" w:rsidR="00A931EA" w:rsidRPr="00EE3251" w:rsidRDefault="00A931EA" w:rsidP="004F3EFB">
            <w:r w:rsidRPr="00EE3251">
              <w:t>AIM</w:t>
            </w:r>
            <w:r w:rsidRPr="00EE3251">
              <w:t>專案</w:t>
            </w:r>
          </w:p>
        </w:tc>
        <w:tc>
          <w:tcPr>
            <w:tcW w:w="957" w:type="pct"/>
            <w:tcBorders>
              <w:top w:val="single" w:sz="6" w:space="0" w:color="auto"/>
              <w:bottom w:val="single" w:sz="6" w:space="0" w:color="auto"/>
            </w:tcBorders>
            <w:vAlign w:val="center"/>
          </w:tcPr>
          <w:p w14:paraId="3B90876F" w14:textId="77777777" w:rsidR="00A931EA" w:rsidRPr="00EE3251" w:rsidRDefault="00A931EA" w:rsidP="004F3EFB">
            <w:r w:rsidRPr="00EE3251">
              <w:t>2018~</w:t>
            </w:r>
          </w:p>
        </w:tc>
        <w:tc>
          <w:tcPr>
            <w:tcW w:w="1237" w:type="pct"/>
            <w:gridSpan w:val="2"/>
            <w:tcBorders>
              <w:top w:val="single" w:sz="6" w:space="0" w:color="auto"/>
              <w:bottom w:val="single" w:sz="6" w:space="0" w:color="auto"/>
            </w:tcBorders>
            <w:vAlign w:val="center"/>
          </w:tcPr>
          <w:p w14:paraId="32A889F0" w14:textId="77777777" w:rsidR="00A931EA" w:rsidRPr="00EE3251" w:rsidRDefault="00A931EA" w:rsidP="004F3EFB">
            <w:r w:rsidRPr="00EE3251">
              <w:t>力晶科技，力晶積成</w:t>
            </w:r>
          </w:p>
        </w:tc>
        <w:tc>
          <w:tcPr>
            <w:tcW w:w="886" w:type="pct"/>
            <w:tcBorders>
              <w:top w:val="single" w:sz="6" w:space="0" w:color="auto"/>
              <w:bottom w:val="single" w:sz="6" w:space="0" w:color="auto"/>
              <w:right w:val="single" w:sz="6" w:space="0" w:color="auto"/>
            </w:tcBorders>
            <w:vAlign w:val="center"/>
          </w:tcPr>
          <w:p w14:paraId="06C08326" w14:textId="77777777" w:rsidR="00A931EA" w:rsidRPr="00EE3251" w:rsidRDefault="00A931EA" w:rsidP="004F3EFB">
            <w:r w:rsidRPr="00EE3251">
              <w:t>副總經理</w:t>
            </w:r>
          </w:p>
        </w:tc>
      </w:tr>
    </w:tbl>
    <w:p w14:paraId="56B646EC" w14:textId="068A2E6D" w:rsidR="00A931EA" w:rsidRDefault="00A931EA" w:rsidP="00A931EA"/>
    <w:p w14:paraId="1E8149D7" w14:textId="77777777" w:rsidR="00BB7DC1" w:rsidRDefault="00BB7DC1" w:rsidP="00BB7DC1">
      <w:pPr>
        <w:widowControl/>
        <w:adjustRightInd/>
        <w:spacing w:line="240" w:lineRule="auto"/>
        <w:textAlignment w:val="auto"/>
      </w:pPr>
      <w:r>
        <w:br w:type="page"/>
      </w:r>
    </w:p>
    <w:p w14:paraId="7E23B614" w14:textId="2D2E0515" w:rsidR="00BB7DC1" w:rsidRPr="00EE3251" w:rsidRDefault="00486527" w:rsidP="00486527">
      <w:pPr>
        <w:pStyle w:val="aff2"/>
      </w:pPr>
      <w:bookmarkStart w:id="482" w:name="_Toc39829717"/>
      <w:r>
        <w:rPr>
          <w:rFonts w:hint="eastAsia"/>
        </w:rPr>
        <w:lastRenderedPageBreak/>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2588F">
        <w:rPr>
          <w:noProof/>
        </w:rPr>
        <w:t>2</w:t>
      </w:r>
      <w:r>
        <w:fldChar w:fldCharType="end"/>
      </w:r>
      <w:r w:rsidRPr="00EE3251">
        <w:t>計畫主持人資歷</w:t>
      </w:r>
      <w:r>
        <w:rPr>
          <w:rFonts w:hint="eastAsia"/>
        </w:rPr>
        <w:t>(</w:t>
      </w:r>
      <w:r>
        <w:rPr>
          <w:rFonts w:hint="eastAsia"/>
        </w:rPr>
        <w:t>先進車</w:t>
      </w:r>
      <w:r>
        <w:rPr>
          <w:rFonts w:hint="eastAsia"/>
        </w:rPr>
        <w:t>)</w:t>
      </w:r>
      <w:bookmarkEnd w:id="482"/>
    </w:p>
    <w:tbl>
      <w:tblPr>
        <w:tblW w:w="4829"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1315"/>
        <w:gridCol w:w="1384"/>
        <w:gridCol w:w="752"/>
        <w:gridCol w:w="13"/>
        <w:gridCol w:w="1726"/>
        <w:gridCol w:w="1097"/>
        <w:gridCol w:w="1135"/>
        <w:gridCol w:w="1598"/>
      </w:tblGrid>
      <w:tr w:rsidR="006E5FD9" w:rsidRPr="00EE3251" w14:paraId="6EA5DB28" w14:textId="77777777" w:rsidTr="004B2681">
        <w:trPr>
          <w:jc w:val="center"/>
        </w:trPr>
        <w:tc>
          <w:tcPr>
            <w:tcW w:w="729" w:type="pct"/>
            <w:tcBorders>
              <w:top w:val="single" w:sz="6" w:space="0" w:color="auto"/>
              <w:left w:val="single" w:sz="6" w:space="0" w:color="auto"/>
              <w:bottom w:val="single" w:sz="6" w:space="0" w:color="auto"/>
            </w:tcBorders>
            <w:vAlign w:val="center"/>
          </w:tcPr>
          <w:p w14:paraId="29CBAEA4" w14:textId="55210533" w:rsidR="006E5FD9" w:rsidRPr="00EE3251" w:rsidRDefault="006E5FD9" w:rsidP="004F3EFB">
            <w:pPr>
              <w:spacing w:line="0" w:lineRule="atLeast"/>
            </w:pPr>
            <w:r w:rsidRPr="00EE3251">
              <w:t>姓名</w:t>
            </w:r>
          </w:p>
        </w:tc>
        <w:tc>
          <w:tcPr>
            <w:tcW w:w="767" w:type="pct"/>
            <w:tcBorders>
              <w:top w:val="single" w:sz="6" w:space="0" w:color="auto"/>
              <w:bottom w:val="single" w:sz="6" w:space="0" w:color="auto"/>
            </w:tcBorders>
            <w:vAlign w:val="center"/>
          </w:tcPr>
          <w:p w14:paraId="05F79A6E" w14:textId="72A46F5D" w:rsidR="006E5FD9" w:rsidRPr="00EE3251" w:rsidRDefault="006E5FD9" w:rsidP="004F3EFB">
            <w:pPr>
              <w:spacing w:line="0" w:lineRule="atLeast"/>
              <w:jc w:val="center"/>
            </w:pPr>
            <w:r w:rsidRPr="00EE3251">
              <w:t>許長豐</w:t>
            </w:r>
          </w:p>
        </w:tc>
        <w:tc>
          <w:tcPr>
            <w:tcW w:w="417" w:type="pct"/>
            <w:tcBorders>
              <w:top w:val="single" w:sz="6" w:space="0" w:color="auto"/>
              <w:bottom w:val="single" w:sz="6" w:space="0" w:color="auto"/>
            </w:tcBorders>
            <w:vAlign w:val="center"/>
          </w:tcPr>
          <w:p w14:paraId="06EC2111" w14:textId="2CE87CA4" w:rsidR="006E5FD9" w:rsidRPr="00EE3251" w:rsidRDefault="006E5FD9" w:rsidP="004F3EFB">
            <w:pPr>
              <w:spacing w:line="0" w:lineRule="atLeast"/>
              <w:jc w:val="center"/>
            </w:pPr>
            <w:r w:rsidRPr="00EE3251">
              <w:t>性別</w:t>
            </w:r>
          </w:p>
        </w:tc>
        <w:tc>
          <w:tcPr>
            <w:tcW w:w="964" w:type="pct"/>
            <w:gridSpan w:val="2"/>
            <w:tcBorders>
              <w:top w:val="single" w:sz="6" w:space="0" w:color="auto"/>
              <w:bottom w:val="single" w:sz="6" w:space="0" w:color="auto"/>
            </w:tcBorders>
            <w:vAlign w:val="center"/>
          </w:tcPr>
          <w:p w14:paraId="6FCDB17B" w14:textId="77777777" w:rsidR="006E5FD9" w:rsidRPr="00EE3251" w:rsidRDefault="006E5FD9" w:rsidP="0024106A">
            <w:pPr>
              <w:spacing w:line="0" w:lineRule="atLeast"/>
            </w:pPr>
            <w:r w:rsidRPr="00EE3251">
              <w:sym w:font="Wingdings 2" w:char="F052"/>
            </w:r>
            <w:r w:rsidRPr="00EE3251">
              <w:t>男</w:t>
            </w:r>
            <w:r w:rsidRPr="00EE3251">
              <w:t xml:space="preserve"> □ </w:t>
            </w:r>
            <w:r w:rsidRPr="00EE3251">
              <w:t>女</w:t>
            </w:r>
            <w:r w:rsidRPr="00EE3251">
              <w:t xml:space="preserve"> </w:t>
            </w:r>
          </w:p>
          <w:p w14:paraId="151A6C5C" w14:textId="411EAC9A" w:rsidR="006E5FD9" w:rsidRPr="00EE3251" w:rsidRDefault="006E5FD9" w:rsidP="004F3EFB">
            <w:pPr>
              <w:spacing w:line="0" w:lineRule="atLeast"/>
            </w:pPr>
            <w:r w:rsidRPr="00EE3251">
              <w:t xml:space="preserve">□ </w:t>
            </w:r>
            <w:r w:rsidRPr="00EE3251">
              <w:t>其他</w:t>
            </w:r>
          </w:p>
        </w:tc>
        <w:tc>
          <w:tcPr>
            <w:tcW w:w="608" w:type="pct"/>
            <w:tcBorders>
              <w:top w:val="single" w:sz="6" w:space="0" w:color="auto"/>
              <w:bottom w:val="single" w:sz="6" w:space="0" w:color="auto"/>
            </w:tcBorders>
            <w:vAlign w:val="center"/>
          </w:tcPr>
          <w:p w14:paraId="31BBD1C6" w14:textId="64F02747" w:rsidR="006E5FD9" w:rsidRPr="00EE3251" w:rsidRDefault="006E5FD9" w:rsidP="004F3EFB">
            <w:pPr>
              <w:spacing w:line="0" w:lineRule="atLeast"/>
              <w:jc w:val="center"/>
              <w:rPr>
                <w:strike/>
              </w:rPr>
            </w:pPr>
            <w:r w:rsidRPr="00EE3251">
              <w:t>電話</w:t>
            </w:r>
          </w:p>
        </w:tc>
        <w:tc>
          <w:tcPr>
            <w:tcW w:w="1515" w:type="pct"/>
            <w:gridSpan w:val="2"/>
            <w:tcBorders>
              <w:top w:val="single" w:sz="6" w:space="0" w:color="auto"/>
              <w:bottom w:val="single" w:sz="6" w:space="0" w:color="auto"/>
              <w:right w:val="single" w:sz="6" w:space="0" w:color="auto"/>
            </w:tcBorders>
            <w:vAlign w:val="center"/>
          </w:tcPr>
          <w:p w14:paraId="0D6B764B" w14:textId="1904B8F4" w:rsidR="006E5FD9" w:rsidRPr="00EE3251" w:rsidRDefault="006E5FD9" w:rsidP="004F3EFB">
            <w:pPr>
              <w:spacing w:line="0" w:lineRule="atLeast"/>
              <w:jc w:val="center"/>
            </w:pPr>
            <w:r w:rsidRPr="00EE3251">
              <w:t>03-6688205</w:t>
            </w:r>
          </w:p>
        </w:tc>
      </w:tr>
      <w:tr w:rsidR="006E5FD9" w:rsidRPr="00EE3251" w14:paraId="6C02DE81" w14:textId="77777777" w:rsidTr="004B2681">
        <w:trPr>
          <w:cantSplit/>
          <w:jc w:val="center"/>
        </w:trPr>
        <w:tc>
          <w:tcPr>
            <w:tcW w:w="729" w:type="pct"/>
            <w:tcBorders>
              <w:top w:val="single" w:sz="6" w:space="0" w:color="auto"/>
              <w:left w:val="single" w:sz="6" w:space="0" w:color="auto"/>
              <w:bottom w:val="single" w:sz="6" w:space="0" w:color="auto"/>
            </w:tcBorders>
            <w:vAlign w:val="center"/>
          </w:tcPr>
          <w:p w14:paraId="6BD58B69" w14:textId="3547F4D0" w:rsidR="006E5FD9" w:rsidRPr="00EE3251" w:rsidRDefault="006E5FD9" w:rsidP="004F3EFB">
            <w:pPr>
              <w:spacing w:line="0" w:lineRule="atLeast"/>
            </w:pPr>
            <w:r w:rsidRPr="00EE3251">
              <w:t>職稱</w:t>
            </w:r>
          </w:p>
        </w:tc>
        <w:tc>
          <w:tcPr>
            <w:tcW w:w="2148" w:type="pct"/>
            <w:gridSpan w:val="4"/>
            <w:tcBorders>
              <w:top w:val="single" w:sz="6" w:space="0" w:color="auto"/>
              <w:bottom w:val="single" w:sz="6" w:space="0" w:color="auto"/>
            </w:tcBorders>
            <w:vAlign w:val="center"/>
          </w:tcPr>
          <w:p w14:paraId="7A521AF9" w14:textId="00DA045B" w:rsidR="006E5FD9" w:rsidRPr="00EE3251" w:rsidRDefault="006E5FD9" w:rsidP="004F3EFB">
            <w:pPr>
              <w:spacing w:line="0" w:lineRule="atLeast"/>
            </w:pPr>
            <w:r w:rsidRPr="00EE3251">
              <w:t>總經理</w:t>
            </w:r>
          </w:p>
        </w:tc>
        <w:tc>
          <w:tcPr>
            <w:tcW w:w="608" w:type="pct"/>
            <w:tcBorders>
              <w:top w:val="single" w:sz="6" w:space="0" w:color="auto"/>
              <w:bottom w:val="single" w:sz="6" w:space="0" w:color="auto"/>
            </w:tcBorders>
            <w:vAlign w:val="center"/>
          </w:tcPr>
          <w:p w14:paraId="3AE1CEF3" w14:textId="794FB32A" w:rsidR="006E5FD9" w:rsidRPr="00EE3251" w:rsidRDefault="006E5FD9" w:rsidP="004F3EFB">
            <w:pPr>
              <w:spacing w:line="0" w:lineRule="atLeast"/>
            </w:pPr>
            <w:r w:rsidRPr="00EE3251">
              <w:t>產業領域</w:t>
            </w:r>
          </w:p>
        </w:tc>
        <w:tc>
          <w:tcPr>
            <w:tcW w:w="1515" w:type="pct"/>
            <w:gridSpan w:val="2"/>
            <w:tcBorders>
              <w:top w:val="single" w:sz="6" w:space="0" w:color="auto"/>
              <w:bottom w:val="single" w:sz="6" w:space="0" w:color="auto"/>
              <w:right w:val="single" w:sz="6" w:space="0" w:color="auto"/>
            </w:tcBorders>
            <w:vAlign w:val="center"/>
          </w:tcPr>
          <w:p w14:paraId="03CD09F0" w14:textId="6E9C1177" w:rsidR="006E5FD9" w:rsidRPr="00EE3251" w:rsidRDefault="006E5FD9" w:rsidP="004F3EFB">
            <w:pPr>
              <w:spacing w:line="0" w:lineRule="atLeast"/>
              <w:jc w:val="center"/>
            </w:pPr>
            <w:r w:rsidRPr="00EE3251">
              <w:t>汽車電子</w:t>
            </w:r>
          </w:p>
        </w:tc>
      </w:tr>
      <w:tr w:rsidR="006E5FD9" w:rsidRPr="00EE3251" w14:paraId="53732404" w14:textId="77777777" w:rsidTr="004B2681">
        <w:trPr>
          <w:cantSplit/>
          <w:trHeight w:val="362"/>
          <w:jc w:val="center"/>
        </w:trPr>
        <w:tc>
          <w:tcPr>
            <w:tcW w:w="729" w:type="pct"/>
            <w:tcBorders>
              <w:top w:val="single" w:sz="6" w:space="0" w:color="auto"/>
              <w:left w:val="single" w:sz="6" w:space="0" w:color="auto"/>
              <w:bottom w:val="single" w:sz="6" w:space="0" w:color="auto"/>
              <w:right w:val="single" w:sz="6" w:space="0" w:color="auto"/>
            </w:tcBorders>
            <w:vAlign w:val="center"/>
          </w:tcPr>
          <w:p w14:paraId="451EDC0C" w14:textId="451FC669" w:rsidR="006E5FD9" w:rsidRPr="00EE3251" w:rsidRDefault="006E5FD9" w:rsidP="004F3EFB">
            <w:pPr>
              <w:spacing w:line="0" w:lineRule="atLeast"/>
            </w:pPr>
            <w:r w:rsidRPr="002F7E3D">
              <w:t>重要成就</w:t>
            </w:r>
          </w:p>
        </w:tc>
        <w:tc>
          <w:tcPr>
            <w:tcW w:w="4271" w:type="pct"/>
            <w:gridSpan w:val="7"/>
            <w:tcBorders>
              <w:top w:val="single" w:sz="6" w:space="0" w:color="auto"/>
              <w:left w:val="single" w:sz="6" w:space="0" w:color="auto"/>
              <w:bottom w:val="single" w:sz="6" w:space="0" w:color="auto"/>
              <w:right w:val="single" w:sz="6" w:space="0" w:color="auto"/>
            </w:tcBorders>
            <w:vAlign w:val="center"/>
          </w:tcPr>
          <w:p w14:paraId="2931DC71" w14:textId="77777777" w:rsidR="006E5FD9" w:rsidRPr="002F7E3D" w:rsidRDefault="006E5FD9" w:rsidP="002D5ED4">
            <w:pPr>
              <w:pStyle w:val="affc"/>
              <w:numPr>
                <w:ilvl w:val="0"/>
                <w:numId w:val="57"/>
              </w:numPr>
              <w:spacing w:line="0" w:lineRule="atLeast"/>
              <w:ind w:leftChars="0"/>
              <w:rPr>
                <w:rFonts w:ascii="Times New Roman"/>
                <w:sz w:val="24"/>
              </w:rPr>
            </w:pPr>
            <w:r w:rsidRPr="002F7E3D">
              <w:rPr>
                <w:rFonts w:ascii="Times New Roman"/>
                <w:bCs/>
                <w:sz w:val="24"/>
              </w:rPr>
              <w:t>開發首項利用國產晶片凌陽</w:t>
            </w:r>
            <w:r w:rsidRPr="002F7E3D">
              <w:rPr>
                <w:rFonts w:ascii="Times New Roman"/>
                <w:bCs/>
                <w:sz w:val="24"/>
              </w:rPr>
              <w:t>SPHE6700</w:t>
            </w:r>
            <w:r w:rsidRPr="002F7E3D">
              <w:rPr>
                <w:rFonts w:ascii="Times New Roman"/>
                <w:bCs/>
                <w:sz w:val="24"/>
              </w:rPr>
              <w:t>為系統之</w:t>
            </w:r>
            <w:r w:rsidRPr="002F7E3D">
              <w:rPr>
                <w:rFonts w:ascii="Times New Roman"/>
                <w:bCs/>
                <w:sz w:val="24"/>
              </w:rPr>
              <w:t>ADAS</w:t>
            </w:r>
            <w:r w:rsidRPr="002F7E3D">
              <w:rPr>
                <w:rFonts w:ascii="Times New Roman"/>
                <w:bCs/>
                <w:sz w:val="24"/>
              </w:rPr>
              <w:t>六合一解決方案</w:t>
            </w:r>
          </w:p>
          <w:p w14:paraId="00E82145" w14:textId="77777777" w:rsidR="00505AB7" w:rsidRPr="00505AB7" w:rsidRDefault="006E5FD9" w:rsidP="002D5ED4">
            <w:pPr>
              <w:pStyle w:val="affc"/>
              <w:numPr>
                <w:ilvl w:val="0"/>
                <w:numId w:val="57"/>
              </w:numPr>
              <w:spacing w:line="0" w:lineRule="atLeast"/>
              <w:ind w:leftChars="0"/>
              <w:rPr>
                <w:rFonts w:ascii="Times New Roman"/>
                <w:sz w:val="24"/>
              </w:rPr>
            </w:pPr>
            <w:r w:rsidRPr="002F7E3D">
              <w:rPr>
                <w:rFonts w:ascii="Times New Roman"/>
                <w:sz w:val="24"/>
              </w:rPr>
              <w:t>成功</w:t>
            </w:r>
            <w:r w:rsidRPr="002F7E3D">
              <w:rPr>
                <w:rFonts w:ascii="Times New Roman"/>
                <w:bCs/>
                <w:sz w:val="24"/>
              </w:rPr>
              <w:t>開發</w:t>
            </w:r>
            <w:r w:rsidRPr="002F7E3D">
              <w:rPr>
                <w:rFonts w:ascii="Times New Roman"/>
                <w:bCs/>
                <w:sz w:val="24"/>
              </w:rPr>
              <w:t>AI</w:t>
            </w:r>
            <w:r>
              <w:rPr>
                <w:rFonts w:ascii="Times New Roman"/>
                <w:bCs/>
                <w:sz w:val="24"/>
              </w:rPr>
              <w:t>車用邊緣即時運算並價格</w:t>
            </w:r>
            <w:r>
              <w:rPr>
                <w:rFonts w:ascii="Times New Roman" w:hint="eastAsia"/>
                <w:bCs/>
                <w:sz w:val="24"/>
              </w:rPr>
              <w:t>具</w:t>
            </w:r>
            <w:r w:rsidRPr="002F7E3D">
              <w:rPr>
                <w:rFonts w:ascii="Times New Roman"/>
                <w:bCs/>
                <w:sz w:val="24"/>
              </w:rPr>
              <w:t>競爭力之</w:t>
            </w:r>
            <w:r w:rsidRPr="002F7E3D">
              <w:rPr>
                <w:rFonts w:ascii="Times New Roman"/>
                <w:bCs/>
                <w:sz w:val="24"/>
              </w:rPr>
              <w:t>L2-L3</w:t>
            </w:r>
            <w:r w:rsidRPr="002F7E3D">
              <w:rPr>
                <w:rFonts w:ascii="Times New Roman"/>
                <w:bCs/>
                <w:sz w:val="24"/>
              </w:rPr>
              <w:t>技術</w:t>
            </w:r>
          </w:p>
          <w:p w14:paraId="37CD20E1" w14:textId="645113E7" w:rsidR="006E5FD9" w:rsidRPr="00505AB7" w:rsidRDefault="006E5FD9" w:rsidP="002D5ED4">
            <w:pPr>
              <w:pStyle w:val="affc"/>
              <w:numPr>
                <w:ilvl w:val="0"/>
                <w:numId w:val="57"/>
              </w:numPr>
              <w:spacing w:line="0" w:lineRule="atLeast"/>
              <w:ind w:leftChars="0"/>
              <w:rPr>
                <w:rFonts w:ascii="Times New Roman"/>
                <w:sz w:val="24"/>
              </w:rPr>
            </w:pPr>
            <w:r w:rsidRPr="00505AB7">
              <w:rPr>
                <w:rFonts w:ascii="Times New Roman"/>
                <w:sz w:val="24"/>
              </w:rPr>
              <w:t>推動台灣半導體與系統廠商間垂直合作，擔任</w:t>
            </w:r>
            <w:r w:rsidRPr="00505AB7">
              <w:rPr>
                <w:rFonts w:ascii="Times New Roman"/>
                <w:sz w:val="24"/>
              </w:rPr>
              <w:t>TSIA IC</w:t>
            </w:r>
            <w:r w:rsidRPr="00505AB7">
              <w:rPr>
                <w:rFonts w:ascii="Times New Roman"/>
                <w:sz w:val="24"/>
              </w:rPr>
              <w:t>設計委員會汽車工作小組召集人</w:t>
            </w:r>
          </w:p>
        </w:tc>
      </w:tr>
      <w:tr w:rsidR="006E5FD9" w:rsidRPr="00EE3251" w14:paraId="5507200C" w14:textId="77777777" w:rsidTr="004B2681">
        <w:trPr>
          <w:cantSplit/>
          <w:jc w:val="center"/>
        </w:trPr>
        <w:tc>
          <w:tcPr>
            <w:tcW w:w="729" w:type="pct"/>
            <w:vMerge w:val="restart"/>
            <w:tcBorders>
              <w:top w:val="single" w:sz="6" w:space="0" w:color="auto"/>
              <w:left w:val="single" w:sz="6" w:space="0" w:color="auto"/>
              <w:bottom w:val="single" w:sz="6" w:space="0" w:color="auto"/>
            </w:tcBorders>
            <w:vAlign w:val="center"/>
          </w:tcPr>
          <w:p w14:paraId="033983D9" w14:textId="51F617E3" w:rsidR="006E5FD9" w:rsidRPr="00EE3251" w:rsidRDefault="006E5FD9" w:rsidP="004F3EFB">
            <w:pPr>
              <w:spacing w:line="0" w:lineRule="atLeast"/>
            </w:pPr>
            <w:r w:rsidRPr="00EE3251">
              <w:t>學歷</w:t>
            </w:r>
          </w:p>
        </w:tc>
        <w:tc>
          <w:tcPr>
            <w:tcW w:w="1191" w:type="pct"/>
            <w:gridSpan w:val="3"/>
            <w:tcBorders>
              <w:top w:val="single" w:sz="6" w:space="0" w:color="auto"/>
              <w:bottom w:val="single" w:sz="6" w:space="0" w:color="auto"/>
            </w:tcBorders>
            <w:vAlign w:val="center"/>
          </w:tcPr>
          <w:p w14:paraId="5083DFDE" w14:textId="23152DB3" w:rsidR="006E5FD9" w:rsidRPr="00EE3251" w:rsidRDefault="006E5FD9" w:rsidP="004F3EFB">
            <w:pPr>
              <w:spacing w:line="0" w:lineRule="atLeast"/>
              <w:jc w:val="center"/>
            </w:pPr>
            <w:r w:rsidRPr="00EE3251">
              <w:t>學校</w:t>
            </w:r>
            <w:r w:rsidRPr="00EE3251">
              <w:t>(</w:t>
            </w:r>
            <w:r w:rsidRPr="00EE3251">
              <w:t>大專以上</w:t>
            </w:r>
            <w:r w:rsidRPr="00EE3251">
              <w:t>)</w:t>
            </w:r>
          </w:p>
        </w:tc>
        <w:tc>
          <w:tcPr>
            <w:tcW w:w="957" w:type="pct"/>
            <w:tcBorders>
              <w:top w:val="single" w:sz="6" w:space="0" w:color="auto"/>
              <w:bottom w:val="single" w:sz="6" w:space="0" w:color="auto"/>
            </w:tcBorders>
            <w:vAlign w:val="center"/>
          </w:tcPr>
          <w:p w14:paraId="6E301ECA" w14:textId="18AED8BA" w:rsidR="006E5FD9" w:rsidRPr="00EE3251" w:rsidRDefault="006E5FD9" w:rsidP="004F3EFB">
            <w:pPr>
              <w:pStyle w:val="afa"/>
              <w:adjustRightInd/>
              <w:spacing w:line="0" w:lineRule="atLeast"/>
              <w:textAlignment w:val="auto"/>
            </w:pPr>
            <w:r w:rsidRPr="00EE3251">
              <w:t>時間</w:t>
            </w:r>
          </w:p>
        </w:tc>
        <w:tc>
          <w:tcPr>
            <w:tcW w:w="1237" w:type="pct"/>
            <w:gridSpan w:val="2"/>
            <w:tcBorders>
              <w:top w:val="single" w:sz="6" w:space="0" w:color="auto"/>
              <w:bottom w:val="single" w:sz="6" w:space="0" w:color="auto"/>
            </w:tcBorders>
            <w:vAlign w:val="center"/>
          </w:tcPr>
          <w:p w14:paraId="471A25BE" w14:textId="1D801B7B" w:rsidR="006E5FD9" w:rsidRPr="00EE3251" w:rsidRDefault="006E5FD9" w:rsidP="004F3EFB">
            <w:pPr>
              <w:spacing w:line="0" w:lineRule="atLeast"/>
              <w:jc w:val="center"/>
            </w:pPr>
            <w:r w:rsidRPr="00EE3251">
              <w:t>學位</w:t>
            </w:r>
          </w:p>
        </w:tc>
        <w:tc>
          <w:tcPr>
            <w:tcW w:w="886" w:type="pct"/>
            <w:tcBorders>
              <w:top w:val="single" w:sz="6" w:space="0" w:color="auto"/>
              <w:bottom w:val="single" w:sz="6" w:space="0" w:color="auto"/>
              <w:right w:val="single" w:sz="6" w:space="0" w:color="auto"/>
            </w:tcBorders>
            <w:vAlign w:val="center"/>
          </w:tcPr>
          <w:p w14:paraId="5126B553" w14:textId="7AF79544" w:rsidR="006E5FD9" w:rsidRPr="00EE3251" w:rsidRDefault="006E5FD9" w:rsidP="004F3EFB">
            <w:pPr>
              <w:spacing w:line="0" w:lineRule="atLeast"/>
              <w:jc w:val="center"/>
            </w:pPr>
            <w:r w:rsidRPr="00EE3251">
              <w:t>科系</w:t>
            </w:r>
          </w:p>
        </w:tc>
      </w:tr>
      <w:tr w:rsidR="006E5FD9" w:rsidRPr="00EE3251" w14:paraId="6C5595AC" w14:textId="77777777" w:rsidTr="004B2681">
        <w:trPr>
          <w:cantSplit/>
          <w:jc w:val="center"/>
        </w:trPr>
        <w:tc>
          <w:tcPr>
            <w:tcW w:w="729" w:type="pct"/>
            <w:vMerge/>
            <w:tcBorders>
              <w:top w:val="single" w:sz="6" w:space="0" w:color="auto"/>
              <w:left w:val="single" w:sz="6" w:space="0" w:color="auto"/>
              <w:bottom w:val="single" w:sz="6" w:space="0" w:color="auto"/>
            </w:tcBorders>
            <w:vAlign w:val="center"/>
          </w:tcPr>
          <w:p w14:paraId="0D653F9C" w14:textId="77777777" w:rsidR="006E5FD9" w:rsidRPr="00EE3251" w:rsidRDefault="006E5FD9" w:rsidP="004F3EFB">
            <w:pPr>
              <w:spacing w:line="0" w:lineRule="atLeast"/>
            </w:pPr>
          </w:p>
        </w:tc>
        <w:tc>
          <w:tcPr>
            <w:tcW w:w="1191" w:type="pct"/>
            <w:gridSpan w:val="3"/>
            <w:tcBorders>
              <w:top w:val="single" w:sz="6" w:space="0" w:color="auto"/>
              <w:bottom w:val="single" w:sz="6" w:space="0" w:color="auto"/>
            </w:tcBorders>
            <w:vAlign w:val="center"/>
          </w:tcPr>
          <w:p w14:paraId="0045EF96" w14:textId="616F2211" w:rsidR="006E5FD9" w:rsidRPr="00EE3251" w:rsidRDefault="006E5FD9" w:rsidP="004F3EFB">
            <w:pPr>
              <w:spacing w:line="0" w:lineRule="atLeast"/>
              <w:jc w:val="both"/>
            </w:pPr>
            <w:r w:rsidRPr="00EE3251">
              <w:t>交通大學</w:t>
            </w:r>
          </w:p>
        </w:tc>
        <w:tc>
          <w:tcPr>
            <w:tcW w:w="957" w:type="pct"/>
            <w:tcBorders>
              <w:top w:val="single" w:sz="6" w:space="0" w:color="auto"/>
              <w:bottom w:val="single" w:sz="6" w:space="0" w:color="auto"/>
            </w:tcBorders>
            <w:vAlign w:val="center"/>
          </w:tcPr>
          <w:p w14:paraId="1604EB8B" w14:textId="22DD4E5C" w:rsidR="006E5FD9" w:rsidRPr="00EE3251" w:rsidRDefault="006E5FD9" w:rsidP="004F3EFB">
            <w:pPr>
              <w:spacing w:line="0" w:lineRule="atLeast"/>
              <w:jc w:val="center"/>
            </w:pPr>
            <w:r w:rsidRPr="00EE3251">
              <w:t>79/06</w:t>
            </w:r>
          </w:p>
        </w:tc>
        <w:tc>
          <w:tcPr>
            <w:tcW w:w="1237" w:type="pct"/>
            <w:gridSpan w:val="2"/>
            <w:tcBorders>
              <w:top w:val="single" w:sz="6" w:space="0" w:color="auto"/>
              <w:bottom w:val="single" w:sz="6" w:space="0" w:color="auto"/>
            </w:tcBorders>
            <w:vAlign w:val="center"/>
          </w:tcPr>
          <w:p w14:paraId="55CCE0C1" w14:textId="5A71267A" w:rsidR="006E5FD9" w:rsidRPr="00EE3251" w:rsidRDefault="006E5FD9" w:rsidP="004F3EFB">
            <w:pPr>
              <w:spacing w:line="0" w:lineRule="atLeast"/>
              <w:jc w:val="both"/>
            </w:pPr>
            <w:r w:rsidRPr="00EE3251">
              <w:t>碩士</w:t>
            </w:r>
          </w:p>
        </w:tc>
        <w:tc>
          <w:tcPr>
            <w:tcW w:w="886" w:type="pct"/>
            <w:tcBorders>
              <w:top w:val="single" w:sz="6" w:space="0" w:color="auto"/>
              <w:bottom w:val="single" w:sz="6" w:space="0" w:color="auto"/>
              <w:right w:val="single" w:sz="6" w:space="0" w:color="auto"/>
            </w:tcBorders>
            <w:vAlign w:val="center"/>
          </w:tcPr>
          <w:p w14:paraId="2FD7293B" w14:textId="7F0A703F" w:rsidR="006E5FD9" w:rsidRPr="00EE3251" w:rsidRDefault="006E5FD9" w:rsidP="004F3EFB">
            <w:pPr>
              <w:spacing w:line="0" w:lineRule="atLeast"/>
              <w:jc w:val="both"/>
            </w:pPr>
            <w:r w:rsidRPr="00EE3251">
              <w:t>電子工程</w:t>
            </w:r>
          </w:p>
        </w:tc>
      </w:tr>
      <w:tr w:rsidR="006E5FD9" w:rsidRPr="00EE3251" w14:paraId="4BFF93D8" w14:textId="77777777" w:rsidTr="004B2681">
        <w:trPr>
          <w:cantSplit/>
          <w:jc w:val="center"/>
        </w:trPr>
        <w:tc>
          <w:tcPr>
            <w:tcW w:w="729" w:type="pct"/>
            <w:vMerge/>
            <w:tcBorders>
              <w:top w:val="single" w:sz="6" w:space="0" w:color="auto"/>
              <w:left w:val="single" w:sz="6" w:space="0" w:color="auto"/>
              <w:bottom w:val="single" w:sz="6" w:space="0" w:color="auto"/>
            </w:tcBorders>
            <w:vAlign w:val="center"/>
          </w:tcPr>
          <w:p w14:paraId="2A5BCE23" w14:textId="77777777" w:rsidR="006E5FD9" w:rsidRPr="00EE3251" w:rsidRDefault="006E5FD9" w:rsidP="004F3EFB">
            <w:pPr>
              <w:spacing w:line="0" w:lineRule="atLeast"/>
            </w:pPr>
          </w:p>
        </w:tc>
        <w:tc>
          <w:tcPr>
            <w:tcW w:w="1191" w:type="pct"/>
            <w:gridSpan w:val="3"/>
            <w:tcBorders>
              <w:top w:val="single" w:sz="6" w:space="0" w:color="auto"/>
              <w:bottom w:val="single" w:sz="6" w:space="0" w:color="auto"/>
            </w:tcBorders>
            <w:vAlign w:val="center"/>
          </w:tcPr>
          <w:p w14:paraId="1EFFE8B6" w14:textId="4A2189A3" w:rsidR="006E5FD9" w:rsidRPr="00EE3251" w:rsidRDefault="006E5FD9" w:rsidP="004F3EFB">
            <w:pPr>
              <w:spacing w:line="0" w:lineRule="atLeast"/>
              <w:jc w:val="both"/>
            </w:pPr>
            <w:r w:rsidRPr="00EE3251">
              <w:t>海洋大學</w:t>
            </w:r>
          </w:p>
        </w:tc>
        <w:tc>
          <w:tcPr>
            <w:tcW w:w="957" w:type="pct"/>
            <w:tcBorders>
              <w:top w:val="single" w:sz="6" w:space="0" w:color="auto"/>
              <w:bottom w:val="single" w:sz="6" w:space="0" w:color="auto"/>
            </w:tcBorders>
            <w:vAlign w:val="center"/>
          </w:tcPr>
          <w:p w14:paraId="5A8F5958" w14:textId="2F1B958F" w:rsidR="006E5FD9" w:rsidRPr="00EE3251" w:rsidRDefault="006E5FD9" w:rsidP="004F3EFB">
            <w:pPr>
              <w:spacing w:line="0" w:lineRule="atLeast"/>
              <w:jc w:val="center"/>
            </w:pPr>
            <w:r w:rsidRPr="00EE3251">
              <w:t>75/06</w:t>
            </w:r>
          </w:p>
        </w:tc>
        <w:tc>
          <w:tcPr>
            <w:tcW w:w="1237" w:type="pct"/>
            <w:gridSpan w:val="2"/>
            <w:tcBorders>
              <w:top w:val="single" w:sz="6" w:space="0" w:color="auto"/>
              <w:bottom w:val="single" w:sz="6" w:space="0" w:color="auto"/>
            </w:tcBorders>
            <w:vAlign w:val="center"/>
          </w:tcPr>
          <w:p w14:paraId="48636CE5" w14:textId="101A12D8" w:rsidR="006E5FD9" w:rsidRPr="00EE3251" w:rsidRDefault="006E5FD9" w:rsidP="004F3EFB">
            <w:pPr>
              <w:spacing w:line="0" w:lineRule="atLeast"/>
              <w:jc w:val="both"/>
            </w:pPr>
            <w:r w:rsidRPr="00EE3251">
              <w:t>學士</w:t>
            </w:r>
          </w:p>
        </w:tc>
        <w:tc>
          <w:tcPr>
            <w:tcW w:w="886" w:type="pct"/>
            <w:tcBorders>
              <w:top w:val="single" w:sz="6" w:space="0" w:color="auto"/>
              <w:bottom w:val="single" w:sz="6" w:space="0" w:color="auto"/>
              <w:right w:val="single" w:sz="6" w:space="0" w:color="auto"/>
            </w:tcBorders>
            <w:vAlign w:val="center"/>
          </w:tcPr>
          <w:p w14:paraId="2955648F" w14:textId="7F482885" w:rsidR="006E5FD9" w:rsidRPr="00EE3251" w:rsidRDefault="006E5FD9" w:rsidP="004F3EFB">
            <w:pPr>
              <w:spacing w:line="0" w:lineRule="atLeast"/>
              <w:jc w:val="both"/>
            </w:pPr>
            <w:r w:rsidRPr="00EE3251">
              <w:t>電子工程</w:t>
            </w:r>
          </w:p>
        </w:tc>
      </w:tr>
      <w:tr w:rsidR="006E5FD9" w:rsidRPr="00EE3251" w14:paraId="37B7CE9A" w14:textId="77777777" w:rsidTr="004B2681">
        <w:trPr>
          <w:cantSplit/>
          <w:jc w:val="center"/>
        </w:trPr>
        <w:tc>
          <w:tcPr>
            <w:tcW w:w="729" w:type="pct"/>
            <w:vMerge w:val="restart"/>
            <w:tcBorders>
              <w:top w:val="single" w:sz="6" w:space="0" w:color="auto"/>
              <w:left w:val="single" w:sz="6" w:space="0" w:color="auto"/>
            </w:tcBorders>
            <w:vAlign w:val="center"/>
          </w:tcPr>
          <w:p w14:paraId="26D7B3C4" w14:textId="64C05353" w:rsidR="006E5FD9" w:rsidRPr="00EE3251" w:rsidRDefault="006E5FD9" w:rsidP="004F3EFB">
            <w:r w:rsidRPr="00EE3251">
              <w:t>經歷</w:t>
            </w:r>
          </w:p>
        </w:tc>
        <w:tc>
          <w:tcPr>
            <w:tcW w:w="1191" w:type="pct"/>
            <w:gridSpan w:val="3"/>
            <w:tcBorders>
              <w:top w:val="single" w:sz="6" w:space="0" w:color="auto"/>
              <w:bottom w:val="single" w:sz="6" w:space="0" w:color="auto"/>
            </w:tcBorders>
            <w:vAlign w:val="center"/>
          </w:tcPr>
          <w:p w14:paraId="3C182811" w14:textId="3D99C2BE" w:rsidR="006E5FD9" w:rsidRPr="00EE3251" w:rsidRDefault="006E5FD9" w:rsidP="004F3EFB">
            <w:pPr>
              <w:pStyle w:val="afa"/>
              <w:adjustRightInd/>
              <w:spacing w:line="240" w:lineRule="auto"/>
              <w:textAlignment w:val="auto"/>
            </w:pPr>
            <w:r w:rsidRPr="00EE3251">
              <w:t>公司名稱</w:t>
            </w:r>
          </w:p>
        </w:tc>
        <w:tc>
          <w:tcPr>
            <w:tcW w:w="957" w:type="pct"/>
            <w:tcBorders>
              <w:top w:val="single" w:sz="6" w:space="0" w:color="auto"/>
              <w:bottom w:val="single" w:sz="6" w:space="0" w:color="auto"/>
            </w:tcBorders>
            <w:vAlign w:val="center"/>
          </w:tcPr>
          <w:p w14:paraId="05C5E10E" w14:textId="3A0B3A92" w:rsidR="006E5FD9" w:rsidRPr="00EE3251" w:rsidRDefault="006E5FD9" w:rsidP="004F3EFB">
            <w:pPr>
              <w:jc w:val="center"/>
            </w:pPr>
            <w:r w:rsidRPr="00EE3251">
              <w:t>時間</w:t>
            </w:r>
          </w:p>
        </w:tc>
        <w:tc>
          <w:tcPr>
            <w:tcW w:w="1237" w:type="pct"/>
            <w:gridSpan w:val="2"/>
            <w:tcBorders>
              <w:top w:val="single" w:sz="6" w:space="0" w:color="auto"/>
              <w:bottom w:val="single" w:sz="6" w:space="0" w:color="auto"/>
            </w:tcBorders>
            <w:vAlign w:val="center"/>
          </w:tcPr>
          <w:p w14:paraId="13579780" w14:textId="41C57D01" w:rsidR="006E5FD9" w:rsidRPr="00EE3251" w:rsidRDefault="006E5FD9" w:rsidP="004F3EFB">
            <w:pPr>
              <w:pStyle w:val="afa"/>
              <w:adjustRightInd/>
              <w:spacing w:line="240" w:lineRule="auto"/>
              <w:textAlignment w:val="auto"/>
            </w:pPr>
            <w:r w:rsidRPr="00EE3251">
              <w:t>部門</w:t>
            </w:r>
          </w:p>
        </w:tc>
        <w:tc>
          <w:tcPr>
            <w:tcW w:w="886" w:type="pct"/>
            <w:tcBorders>
              <w:top w:val="single" w:sz="6" w:space="0" w:color="auto"/>
              <w:bottom w:val="single" w:sz="6" w:space="0" w:color="auto"/>
              <w:right w:val="single" w:sz="6" w:space="0" w:color="auto"/>
            </w:tcBorders>
            <w:vAlign w:val="center"/>
          </w:tcPr>
          <w:p w14:paraId="225BD2EF" w14:textId="112E612D" w:rsidR="006E5FD9" w:rsidRPr="00EE3251" w:rsidRDefault="006E5FD9" w:rsidP="004F3EFB">
            <w:pPr>
              <w:jc w:val="center"/>
            </w:pPr>
            <w:r w:rsidRPr="00EE3251">
              <w:t>職稱</w:t>
            </w:r>
          </w:p>
        </w:tc>
      </w:tr>
      <w:tr w:rsidR="006E5FD9" w:rsidRPr="00EE3251" w14:paraId="6AB8BE61" w14:textId="77777777" w:rsidTr="004B2681">
        <w:trPr>
          <w:cantSplit/>
          <w:jc w:val="center"/>
        </w:trPr>
        <w:tc>
          <w:tcPr>
            <w:tcW w:w="729" w:type="pct"/>
            <w:vMerge/>
            <w:tcBorders>
              <w:left w:val="single" w:sz="6" w:space="0" w:color="auto"/>
            </w:tcBorders>
            <w:vAlign w:val="center"/>
          </w:tcPr>
          <w:p w14:paraId="217DB121" w14:textId="77777777" w:rsidR="006E5FD9" w:rsidRPr="00EE3251" w:rsidRDefault="006E5FD9" w:rsidP="004F3EFB"/>
        </w:tc>
        <w:tc>
          <w:tcPr>
            <w:tcW w:w="1191" w:type="pct"/>
            <w:gridSpan w:val="3"/>
            <w:tcBorders>
              <w:top w:val="single" w:sz="6" w:space="0" w:color="auto"/>
              <w:bottom w:val="single" w:sz="6" w:space="0" w:color="auto"/>
            </w:tcBorders>
            <w:vAlign w:val="center"/>
          </w:tcPr>
          <w:p w14:paraId="6E0107E4" w14:textId="71DDDA39" w:rsidR="006E5FD9" w:rsidRPr="00EE3251" w:rsidRDefault="006E5FD9" w:rsidP="004F3EFB">
            <w:r w:rsidRPr="00EE3251">
              <w:t>鈺創科技</w:t>
            </w:r>
          </w:p>
        </w:tc>
        <w:tc>
          <w:tcPr>
            <w:tcW w:w="957" w:type="pct"/>
            <w:tcBorders>
              <w:top w:val="single" w:sz="6" w:space="0" w:color="auto"/>
              <w:bottom w:val="single" w:sz="6" w:space="0" w:color="auto"/>
            </w:tcBorders>
            <w:vAlign w:val="center"/>
          </w:tcPr>
          <w:p w14:paraId="3898ABEA" w14:textId="4B3E9F6D" w:rsidR="006E5FD9" w:rsidRPr="00EE3251" w:rsidRDefault="006E5FD9" w:rsidP="004F3EFB">
            <w:pPr>
              <w:spacing w:line="0" w:lineRule="atLeast"/>
              <w:jc w:val="center"/>
            </w:pPr>
            <w:r w:rsidRPr="00EE3251">
              <w:t>101/9</w:t>
            </w:r>
          </w:p>
        </w:tc>
        <w:tc>
          <w:tcPr>
            <w:tcW w:w="1237" w:type="pct"/>
            <w:gridSpan w:val="2"/>
            <w:tcBorders>
              <w:top w:val="single" w:sz="6" w:space="0" w:color="auto"/>
              <w:bottom w:val="single" w:sz="6" w:space="0" w:color="auto"/>
            </w:tcBorders>
            <w:vAlign w:val="center"/>
          </w:tcPr>
          <w:p w14:paraId="54081409" w14:textId="334ACECA" w:rsidR="006E5FD9" w:rsidRPr="00EE3251" w:rsidRDefault="006E5FD9" w:rsidP="004F3EFB">
            <w:r w:rsidRPr="00EE3251">
              <w:t>總經理室</w:t>
            </w:r>
          </w:p>
        </w:tc>
        <w:tc>
          <w:tcPr>
            <w:tcW w:w="886" w:type="pct"/>
            <w:tcBorders>
              <w:top w:val="single" w:sz="6" w:space="0" w:color="auto"/>
              <w:bottom w:val="single" w:sz="6" w:space="0" w:color="auto"/>
              <w:right w:val="single" w:sz="6" w:space="0" w:color="auto"/>
            </w:tcBorders>
            <w:vAlign w:val="center"/>
          </w:tcPr>
          <w:p w14:paraId="54F589EA" w14:textId="0F347F86" w:rsidR="006E5FD9" w:rsidRPr="00EE3251" w:rsidRDefault="006E5FD9" w:rsidP="004F3EFB">
            <w:r w:rsidRPr="00EE3251">
              <w:t>董事長特助</w:t>
            </w:r>
          </w:p>
        </w:tc>
      </w:tr>
      <w:tr w:rsidR="006E5FD9" w:rsidRPr="00EE3251" w14:paraId="34332267" w14:textId="77777777" w:rsidTr="004B2681">
        <w:trPr>
          <w:cantSplit/>
          <w:jc w:val="center"/>
        </w:trPr>
        <w:tc>
          <w:tcPr>
            <w:tcW w:w="729" w:type="pct"/>
            <w:vMerge/>
            <w:tcBorders>
              <w:left w:val="single" w:sz="6" w:space="0" w:color="auto"/>
            </w:tcBorders>
            <w:vAlign w:val="center"/>
          </w:tcPr>
          <w:p w14:paraId="4C6C906A" w14:textId="77777777" w:rsidR="006E5FD9" w:rsidRPr="00EE3251" w:rsidRDefault="006E5FD9" w:rsidP="004F3EFB"/>
        </w:tc>
        <w:tc>
          <w:tcPr>
            <w:tcW w:w="1191" w:type="pct"/>
            <w:gridSpan w:val="3"/>
            <w:tcBorders>
              <w:top w:val="single" w:sz="6" w:space="0" w:color="auto"/>
              <w:bottom w:val="single" w:sz="6" w:space="0" w:color="auto"/>
            </w:tcBorders>
            <w:vAlign w:val="center"/>
          </w:tcPr>
          <w:p w14:paraId="7BED120A" w14:textId="48A5D82F" w:rsidR="006E5FD9" w:rsidRPr="00EE3251" w:rsidRDefault="006E5FD9" w:rsidP="004F3EFB">
            <w:r w:rsidRPr="00EE3251">
              <w:t>立衛科技</w:t>
            </w:r>
          </w:p>
        </w:tc>
        <w:tc>
          <w:tcPr>
            <w:tcW w:w="957" w:type="pct"/>
            <w:tcBorders>
              <w:top w:val="single" w:sz="6" w:space="0" w:color="auto"/>
              <w:bottom w:val="single" w:sz="6" w:space="0" w:color="auto"/>
            </w:tcBorders>
            <w:vAlign w:val="center"/>
          </w:tcPr>
          <w:p w14:paraId="50D9FA2D" w14:textId="118557AD" w:rsidR="006E5FD9" w:rsidRPr="00EE3251" w:rsidRDefault="006E5FD9" w:rsidP="004B2681">
            <w:pPr>
              <w:jc w:val="center"/>
            </w:pPr>
            <w:r w:rsidRPr="00EE3251">
              <w:t>100/4</w:t>
            </w:r>
          </w:p>
        </w:tc>
        <w:tc>
          <w:tcPr>
            <w:tcW w:w="1237" w:type="pct"/>
            <w:gridSpan w:val="2"/>
            <w:tcBorders>
              <w:top w:val="single" w:sz="6" w:space="0" w:color="auto"/>
              <w:bottom w:val="single" w:sz="6" w:space="0" w:color="auto"/>
            </w:tcBorders>
            <w:vAlign w:val="center"/>
          </w:tcPr>
          <w:p w14:paraId="555F6371" w14:textId="364D8E62" w:rsidR="006E5FD9" w:rsidRPr="00EE3251" w:rsidRDefault="006E5FD9" w:rsidP="004F3EFB">
            <w:r w:rsidRPr="00EE3251">
              <w:t>總經理室</w:t>
            </w:r>
          </w:p>
        </w:tc>
        <w:tc>
          <w:tcPr>
            <w:tcW w:w="886" w:type="pct"/>
            <w:tcBorders>
              <w:top w:val="single" w:sz="6" w:space="0" w:color="auto"/>
              <w:bottom w:val="single" w:sz="6" w:space="0" w:color="auto"/>
              <w:right w:val="single" w:sz="6" w:space="0" w:color="auto"/>
            </w:tcBorders>
            <w:vAlign w:val="center"/>
          </w:tcPr>
          <w:p w14:paraId="4776D0C0" w14:textId="60770BFF" w:rsidR="006E5FD9" w:rsidRPr="00EE3251" w:rsidRDefault="006E5FD9" w:rsidP="004F3EFB">
            <w:r w:rsidRPr="00EE3251">
              <w:t>執行副總</w:t>
            </w:r>
          </w:p>
        </w:tc>
      </w:tr>
      <w:tr w:rsidR="006E5FD9" w:rsidRPr="00EE3251" w14:paraId="4AAC42CF" w14:textId="77777777" w:rsidTr="004B2681">
        <w:trPr>
          <w:cantSplit/>
          <w:jc w:val="center"/>
        </w:trPr>
        <w:tc>
          <w:tcPr>
            <w:tcW w:w="729" w:type="pct"/>
            <w:vMerge/>
            <w:tcBorders>
              <w:left w:val="single" w:sz="6" w:space="0" w:color="auto"/>
            </w:tcBorders>
            <w:vAlign w:val="center"/>
          </w:tcPr>
          <w:p w14:paraId="28BB9C4A" w14:textId="77777777" w:rsidR="006E5FD9" w:rsidRPr="00EE3251" w:rsidRDefault="006E5FD9" w:rsidP="004F3EFB"/>
        </w:tc>
        <w:tc>
          <w:tcPr>
            <w:tcW w:w="1191" w:type="pct"/>
            <w:gridSpan w:val="3"/>
            <w:tcBorders>
              <w:top w:val="single" w:sz="6" w:space="0" w:color="auto"/>
              <w:bottom w:val="single" w:sz="6" w:space="0" w:color="auto"/>
            </w:tcBorders>
            <w:vAlign w:val="center"/>
          </w:tcPr>
          <w:p w14:paraId="406798AD" w14:textId="6B9913D4" w:rsidR="006E5FD9" w:rsidRPr="00EE3251" w:rsidRDefault="006E5FD9" w:rsidP="004F3EFB">
            <w:r w:rsidRPr="00EE3251">
              <w:t>麥瑟半導體</w:t>
            </w:r>
          </w:p>
        </w:tc>
        <w:tc>
          <w:tcPr>
            <w:tcW w:w="957" w:type="pct"/>
            <w:tcBorders>
              <w:top w:val="single" w:sz="6" w:space="0" w:color="auto"/>
              <w:bottom w:val="single" w:sz="6" w:space="0" w:color="auto"/>
            </w:tcBorders>
            <w:vAlign w:val="center"/>
          </w:tcPr>
          <w:p w14:paraId="6158FDDC" w14:textId="0DD48AF7" w:rsidR="006E5FD9" w:rsidRPr="00EE3251" w:rsidRDefault="006E5FD9" w:rsidP="004B2681">
            <w:pPr>
              <w:jc w:val="center"/>
            </w:pPr>
            <w:r w:rsidRPr="00EE3251">
              <w:t>98/7</w:t>
            </w:r>
          </w:p>
        </w:tc>
        <w:tc>
          <w:tcPr>
            <w:tcW w:w="1237" w:type="pct"/>
            <w:gridSpan w:val="2"/>
            <w:tcBorders>
              <w:top w:val="single" w:sz="6" w:space="0" w:color="auto"/>
              <w:bottom w:val="single" w:sz="6" w:space="0" w:color="auto"/>
            </w:tcBorders>
            <w:vAlign w:val="center"/>
          </w:tcPr>
          <w:p w14:paraId="2E0FD909" w14:textId="030DCF7E" w:rsidR="006E5FD9" w:rsidRPr="00EE3251" w:rsidRDefault="006E5FD9" w:rsidP="004F3EFB">
            <w:r w:rsidRPr="00EE3251">
              <w:t>營業中心</w:t>
            </w:r>
          </w:p>
        </w:tc>
        <w:tc>
          <w:tcPr>
            <w:tcW w:w="886" w:type="pct"/>
            <w:tcBorders>
              <w:top w:val="single" w:sz="6" w:space="0" w:color="auto"/>
              <w:bottom w:val="single" w:sz="6" w:space="0" w:color="auto"/>
              <w:right w:val="single" w:sz="6" w:space="0" w:color="auto"/>
            </w:tcBorders>
            <w:vAlign w:val="center"/>
          </w:tcPr>
          <w:p w14:paraId="3105E844" w14:textId="2D0D7FCC" w:rsidR="006E5FD9" w:rsidRPr="00EE3251" w:rsidRDefault="006E5FD9" w:rsidP="004F3EFB">
            <w:r w:rsidRPr="00EE3251">
              <w:t>副總經理</w:t>
            </w:r>
          </w:p>
        </w:tc>
      </w:tr>
      <w:tr w:rsidR="006E5FD9" w:rsidRPr="00EE3251" w14:paraId="28E96763" w14:textId="77777777" w:rsidTr="004B2681">
        <w:trPr>
          <w:cantSplit/>
          <w:jc w:val="center"/>
        </w:trPr>
        <w:tc>
          <w:tcPr>
            <w:tcW w:w="729" w:type="pct"/>
            <w:vMerge/>
            <w:tcBorders>
              <w:left w:val="single" w:sz="6" w:space="0" w:color="auto"/>
            </w:tcBorders>
            <w:vAlign w:val="center"/>
          </w:tcPr>
          <w:p w14:paraId="4D8BCB53" w14:textId="77777777" w:rsidR="006E5FD9" w:rsidRPr="00EE3251" w:rsidRDefault="006E5FD9" w:rsidP="004F3EFB"/>
        </w:tc>
        <w:tc>
          <w:tcPr>
            <w:tcW w:w="1191" w:type="pct"/>
            <w:gridSpan w:val="3"/>
            <w:tcBorders>
              <w:top w:val="single" w:sz="6" w:space="0" w:color="auto"/>
              <w:bottom w:val="single" w:sz="6" w:space="0" w:color="auto"/>
            </w:tcBorders>
            <w:vAlign w:val="center"/>
          </w:tcPr>
          <w:p w14:paraId="07041DFA" w14:textId="02DE95D5" w:rsidR="006E5FD9" w:rsidRPr="00EE3251" w:rsidRDefault="006E5FD9" w:rsidP="004F3EFB">
            <w:r w:rsidRPr="00EE3251">
              <w:t>東琳精密</w:t>
            </w:r>
          </w:p>
        </w:tc>
        <w:tc>
          <w:tcPr>
            <w:tcW w:w="957" w:type="pct"/>
            <w:tcBorders>
              <w:top w:val="single" w:sz="6" w:space="0" w:color="auto"/>
              <w:bottom w:val="single" w:sz="6" w:space="0" w:color="auto"/>
            </w:tcBorders>
            <w:vAlign w:val="center"/>
          </w:tcPr>
          <w:p w14:paraId="43FEA5BC" w14:textId="5AD17844" w:rsidR="006E5FD9" w:rsidRPr="00EE3251" w:rsidRDefault="006E5FD9" w:rsidP="00733F00">
            <w:pPr>
              <w:jc w:val="center"/>
            </w:pPr>
            <w:r w:rsidRPr="00EE3251">
              <w:t>96/9</w:t>
            </w:r>
          </w:p>
        </w:tc>
        <w:tc>
          <w:tcPr>
            <w:tcW w:w="1237" w:type="pct"/>
            <w:gridSpan w:val="2"/>
            <w:tcBorders>
              <w:top w:val="single" w:sz="6" w:space="0" w:color="auto"/>
              <w:bottom w:val="single" w:sz="6" w:space="0" w:color="auto"/>
            </w:tcBorders>
            <w:vAlign w:val="center"/>
          </w:tcPr>
          <w:p w14:paraId="1B28F3B1" w14:textId="59F76112" w:rsidR="006E5FD9" w:rsidRPr="00EE3251" w:rsidRDefault="006E5FD9" w:rsidP="004F3EFB">
            <w:r w:rsidRPr="00EE3251">
              <w:t>營業中心</w:t>
            </w:r>
          </w:p>
        </w:tc>
        <w:tc>
          <w:tcPr>
            <w:tcW w:w="886" w:type="pct"/>
            <w:tcBorders>
              <w:top w:val="single" w:sz="6" w:space="0" w:color="auto"/>
              <w:bottom w:val="single" w:sz="6" w:space="0" w:color="auto"/>
              <w:right w:val="single" w:sz="6" w:space="0" w:color="auto"/>
            </w:tcBorders>
            <w:vAlign w:val="center"/>
          </w:tcPr>
          <w:p w14:paraId="0D199157" w14:textId="67A2CEE5" w:rsidR="006E5FD9" w:rsidRPr="00EE3251" w:rsidRDefault="006E5FD9" w:rsidP="004F3EFB">
            <w:r w:rsidRPr="00EE3251">
              <w:t>副總經理</w:t>
            </w:r>
          </w:p>
        </w:tc>
      </w:tr>
      <w:tr w:rsidR="006E5FD9" w:rsidRPr="00EE3251" w14:paraId="5AD04E9B" w14:textId="77777777" w:rsidTr="004B2681">
        <w:trPr>
          <w:cantSplit/>
          <w:jc w:val="center"/>
        </w:trPr>
        <w:tc>
          <w:tcPr>
            <w:tcW w:w="729" w:type="pct"/>
            <w:vMerge/>
            <w:tcBorders>
              <w:left w:val="single" w:sz="6" w:space="0" w:color="auto"/>
              <w:bottom w:val="single" w:sz="6" w:space="0" w:color="auto"/>
            </w:tcBorders>
            <w:vAlign w:val="center"/>
          </w:tcPr>
          <w:p w14:paraId="1D2FFDF5" w14:textId="77777777" w:rsidR="006E5FD9" w:rsidRPr="00EE3251" w:rsidRDefault="006E5FD9" w:rsidP="004F3EFB"/>
        </w:tc>
        <w:tc>
          <w:tcPr>
            <w:tcW w:w="1191" w:type="pct"/>
            <w:gridSpan w:val="3"/>
            <w:tcBorders>
              <w:top w:val="single" w:sz="6" w:space="0" w:color="auto"/>
              <w:bottom w:val="single" w:sz="6" w:space="0" w:color="auto"/>
            </w:tcBorders>
            <w:vAlign w:val="center"/>
          </w:tcPr>
          <w:p w14:paraId="552E744C" w14:textId="4011C659" w:rsidR="006E5FD9" w:rsidRPr="00EE3251" w:rsidRDefault="006E5FD9" w:rsidP="004F3EFB">
            <w:r w:rsidRPr="00EE3251">
              <w:t>欣相光電</w:t>
            </w:r>
          </w:p>
        </w:tc>
        <w:tc>
          <w:tcPr>
            <w:tcW w:w="957" w:type="pct"/>
            <w:tcBorders>
              <w:top w:val="single" w:sz="6" w:space="0" w:color="auto"/>
              <w:bottom w:val="single" w:sz="6" w:space="0" w:color="auto"/>
            </w:tcBorders>
            <w:vAlign w:val="center"/>
          </w:tcPr>
          <w:p w14:paraId="72306EB5" w14:textId="7B94A9C7" w:rsidR="006E5FD9" w:rsidRPr="00EE3251" w:rsidRDefault="006E5FD9" w:rsidP="00733F00">
            <w:pPr>
              <w:jc w:val="center"/>
            </w:pPr>
            <w:r w:rsidRPr="00EE3251">
              <w:t>95/4</w:t>
            </w:r>
          </w:p>
        </w:tc>
        <w:tc>
          <w:tcPr>
            <w:tcW w:w="1237" w:type="pct"/>
            <w:gridSpan w:val="2"/>
            <w:tcBorders>
              <w:top w:val="single" w:sz="6" w:space="0" w:color="auto"/>
              <w:bottom w:val="single" w:sz="6" w:space="0" w:color="auto"/>
            </w:tcBorders>
            <w:vAlign w:val="center"/>
          </w:tcPr>
          <w:p w14:paraId="4714138F" w14:textId="328BE994" w:rsidR="006E5FD9" w:rsidRPr="00EE3251" w:rsidRDefault="006E5FD9" w:rsidP="004F3EFB">
            <w:r w:rsidRPr="00EE3251">
              <w:t>業務處</w:t>
            </w:r>
          </w:p>
        </w:tc>
        <w:tc>
          <w:tcPr>
            <w:tcW w:w="886" w:type="pct"/>
            <w:tcBorders>
              <w:top w:val="single" w:sz="6" w:space="0" w:color="auto"/>
              <w:bottom w:val="single" w:sz="6" w:space="0" w:color="auto"/>
              <w:right w:val="single" w:sz="6" w:space="0" w:color="auto"/>
            </w:tcBorders>
            <w:vAlign w:val="center"/>
          </w:tcPr>
          <w:p w14:paraId="683F2DE3" w14:textId="7814D287" w:rsidR="006E5FD9" w:rsidRPr="00EE3251" w:rsidRDefault="006E5FD9" w:rsidP="004F3EFB">
            <w:r w:rsidRPr="00EE3251">
              <w:t>協理</w:t>
            </w:r>
          </w:p>
        </w:tc>
      </w:tr>
      <w:tr w:rsidR="006E5FD9" w:rsidRPr="00EE3251" w14:paraId="20D33EFA" w14:textId="77777777" w:rsidTr="004B2681">
        <w:trPr>
          <w:cantSplit/>
          <w:jc w:val="center"/>
        </w:trPr>
        <w:tc>
          <w:tcPr>
            <w:tcW w:w="729" w:type="pct"/>
            <w:vMerge w:val="restart"/>
            <w:tcBorders>
              <w:top w:val="single" w:sz="6" w:space="0" w:color="auto"/>
              <w:left w:val="single" w:sz="6" w:space="0" w:color="auto"/>
            </w:tcBorders>
            <w:vAlign w:val="center"/>
          </w:tcPr>
          <w:p w14:paraId="046474CB" w14:textId="36739FEB" w:rsidR="006E5FD9" w:rsidRPr="00EE3251" w:rsidRDefault="006E5FD9" w:rsidP="004F3EFB">
            <w:r w:rsidRPr="00EE3251">
              <w:t>參與計畫</w:t>
            </w:r>
          </w:p>
        </w:tc>
        <w:tc>
          <w:tcPr>
            <w:tcW w:w="1191" w:type="pct"/>
            <w:gridSpan w:val="3"/>
            <w:tcBorders>
              <w:top w:val="single" w:sz="6" w:space="0" w:color="auto"/>
              <w:bottom w:val="single" w:sz="6" w:space="0" w:color="auto"/>
            </w:tcBorders>
            <w:vAlign w:val="center"/>
          </w:tcPr>
          <w:p w14:paraId="1CE1331D" w14:textId="5B479848" w:rsidR="006E5FD9" w:rsidRPr="00EE3251" w:rsidRDefault="006E5FD9" w:rsidP="004F3EFB">
            <w:pPr>
              <w:jc w:val="center"/>
            </w:pPr>
            <w:r w:rsidRPr="00EE3251">
              <w:t>計畫名稱</w:t>
            </w:r>
          </w:p>
        </w:tc>
        <w:tc>
          <w:tcPr>
            <w:tcW w:w="957" w:type="pct"/>
            <w:tcBorders>
              <w:top w:val="single" w:sz="6" w:space="0" w:color="auto"/>
              <w:bottom w:val="single" w:sz="6" w:space="0" w:color="auto"/>
            </w:tcBorders>
            <w:vAlign w:val="center"/>
          </w:tcPr>
          <w:p w14:paraId="0672AF30" w14:textId="6418EF6B" w:rsidR="006E5FD9" w:rsidRPr="00EE3251" w:rsidRDefault="006E5FD9" w:rsidP="004F3EFB">
            <w:pPr>
              <w:jc w:val="center"/>
            </w:pPr>
            <w:r w:rsidRPr="00EE3251">
              <w:t>時間</w:t>
            </w:r>
          </w:p>
        </w:tc>
        <w:tc>
          <w:tcPr>
            <w:tcW w:w="1237" w:type="pct"/>
            <w:gridSpan w:val="2"/>
            <w:tcBorders>
              <w:top w:val="single" w:sz="6" w:space="0" w:color="auto"/>
              <w:bottom w:val="single" w:sz="6" w:space="0" w:color="auto"/>
            </w:tcBorders>
            <w:vAlign w:val="center"/>
          </w:tcPr>
          <w:p w14:paraId="78B77B22" w14:textId="11B9DBF4" w:rsidR="006E5FD9" w:rsidRPr="00EE3251" w:rsidRDefault="006E5FD9" w:rsidP="004F3EFB">
            <w:pPr>
              <w:pStyle w:val="afa"/>
              <w:adjustRightInd/>
              <w:spacing w:line="240" w:lineRule="auto"/>
              <w:textAlignment w:val="auto"/>
            </w:pPr>
            <w:r w:rsidRPr="00EE3251">
              <w:t>公司</w:t>
            </w:r>
          </w:p>
        </w:tc>
        <w:tc>
          <w:tcPr>
            <w:tcW w:w="886" w:type="pct"/>
            <w:tcBorders>
              <w:top w:val="single" w:sz="6" w:space="0" w:color="auto"/>
              <w:bottom w:val="single" w:sz="6" w:space="0" w:color="auto"/>
              <w:right w:val="single" w:sz="6" w:space="0" w:color="auto"/>
            </w:tcBorders>
            <w:vAlign w:val="center"/>
          </w:tcPr>
          <w:p w14:paraId="31FBB81F" w14:textId="52DBD55F" w:rsidR="006E5FD9" w:rsidRPr="00EE3251" w:rsidRDefault="006E5FD9" w:rsidP="004F3EFB">
            <w:pPr>
              <w:jc w:val="center"/>
            </w:pPr>
            <w:r w:rsidRPr="00EE3251">
              <w:t>主要任務</w:t>
            </w:r>
          </w:p>
        </w:tc>
      </w:tr>
      <w:tr w:rsidR="006E5FD9" w:rsidRPr="00EE3251" w14:paraId="7EB9210F" w14:textId="77777777" w:rsidTr="004B2681">
        <w:trPr>
          <w:cantSplit/>
          <w:jc w:val="center"/>
        </w:trPr>
        <w:tc>
          <w:tcPr>
            <w:tcW w:w="729" w:type="pct"/>
            <w:vMerge/>
            <w:tcBorders>
              <w:left w:val="single" w:sz="6" w:space="0" w:color="auto"/>
            </w:tcBorders>
            <w:vAlign w:val="center"/>
          </w:tcPr>
          <w:p w14:paraId="6323BBC2" w14:textId="77777777" w:rsidR="006E5FD9" w:rsidRPr="00EE3251" w:rsidRDefault="006E5FD9" w:rsidP="004F3EFB"/>
        </w:tc>
        <w:tc>
          <w:tcPr>
            <w:tcW w:w="1191" w:type="pct"/>
            <w:gridSpan w:val="3"/>
            <w:tcBorders>
              <w:top w:val="single" w:sz="6" w:space="0" w:color="auto"/>
              <w:bottom w:val="single" w:sz="6" w:space="0" w:color="auto"/>
            </w:tcBorders>
            <w:vAlign w:val="center"/>
          </w:tcPr>
          <w:p w14:paraId="72CB5DD0" w14:textId="71578CAF" w:rsidR="006E5FD9" w:rsidRPr="00EE3251" w:rsidRDefault="006E5FD9" w:rsidP="004F3EFB">
            <w:r w:rsidRPr="00EE3251">
              <w:t>推動台灣半導體與系統廠商間垂直合作，擔任</w:t>
            </w:r>
            <w:r w:rsidRPr="00EE3251">
              <w:t>TSIA IC</w:t>
            </w:r>
            <w:r w:rsidRPr="00EE3251">
              <w:t>設計委員會汽車工作小組召集人</w:t>
            </w:r>
          </w:p>
        </w:tc>
        <w:tc>
          <w:tcPr>
            <w:tcW w:w="957" w:type="pct"/>
            <w:tcBorders>
              <w:top w:val="single" w:sz="6" w:space="0" w:color="auto"/>
              <w:bottom w:val="single" w:sz="6" w:space="0" w:color="auto"/>
            </w:tcBorders>
            <w:vAlign w:val="center"/>
          </w:tcPr>
          <w:p w14:paraId="7EDAFC1B" w14:textId="39470977" w:rsidR="006E5FD9" w:rsidRPr="00EE3251" w:rsidRDefault="006E5FD9" w:rsidP="004F3EFB">
            <w:r w:rsidRPr="00EE3251">
              <w:t>2014 ~ 2018</w:t>
            </w:r>
          </w:p>
        </w:tc>
        <w:tc>
          <w:tcPr>
            <w:tcW w:w="1237" w:type="pct"/>
            <w:gridSpan w:val="2"/>
            <w:tcBorders>
              <w:top w:val="single" w:sz="6" w:space="0" w:color="auto"/>
              <w:bottom w:val="single" w:sz="6" w:space="0" w:color="auto"/>
            </w:tcBorders>
            <w:vAlign w:val="center"/>
          </w:tcPr>
          <w:p w14:paraId="32068847" w14:textId="21C5C8CE" w:rsidR="006E5FD9" w:rsidRPr="00EE3251" w:rsidRDefault="006E5FD9" w:rsidP="004F3EFB">
            <w:r w:rsidRPr="00EE3251">
              <w:t>鈺創科技</w:t>
            </w:r>
          </w:p>
        </w:tc>
        <w:tc>
          <w:tcPr>
            <w:tcW w:w="886" w:type="pct"/>
            <w:tcBorders>
              <w:top w:val="single" w:sz="6" w:space="0" w:color="auto"/>
              <w:bottom w:val="single" w:sz="6" w:space="0" w:color="auto"/>
              <w:right w:val="single" w:sz="6" w:space="0" w:color="auto"/>
            </w:tcBorders>
            <w:vAlign w:val="center"/>
          </w:tcPr>
          <w:p w14:paraId="3FA6D7FF" w14:textId="32E11CDB" w:rsidR="006E5FD9" w:rsidRPr="00EE3251" w:rsidRDefault="006E5FD9" w:rsidP="004F3EFB">
            <w:r w:rsidRPr="00EE3251">
              <w:t>董事長特助</w:t>
            </w:r>
          </w:p>
        </w:tc>
      </w:tr>
      <w:tr w:rsidR="006E5FD9" w:rsidRPr="00EE3251" w14:paraId="316EC303" w14:textId="77777777" w:rsidTr="004B2681">
        <w:trPr>
          <w:cantSplit/>
          <w:jc w:val="center"/>
        </w:trPr>
        <w:tc>
          <w:tcPr>
            <w:tcW w:w="729" w:type="pct"/>
            <w:vMerge/>
            <w:tcBorders>
              <w:left w:val="single" w:sz="6" w:space="0" w:color="auto"/>
            </w:tcBorders>
            <w:vAlign w:val="center"/>
          </w:tcPr>
          <w:p w14:paraId="1F362AF9" w14:textId="77777777" w:rsidR="006E5FD9" w:rsidRPr="00EE3251" w:rsidRDefault="006E5FD9" w:rsidP="004F3EFB"/>
        </w:tc>
        <w:tc>
          <w:tcPr>
            <w:tcW w:w="1191" w:type="pct"/>
            <w:gridSpan w:val="3"/>
            <w:tcBorders>
              <w:top w:val="single" w:sz="6" w:space="0" w:color="auto"/>
              <w:bottom w:val="single" w:sz="6" w:space="0" w:color="auto"/>
            </w:tcBorders>
            <w:vAlign w:val="center"/>
          </w:tcPr>
          <w:p w14:paraId="3CE3B8AB" w14:textId="77471D37" w:rsidR="006E5FD9" w:rsidRPr="00EE3251" w:rsidRDefault="006E5FD9" w:rsidP="004F3EFB">
            <w:r w:rsidRPr="00EE3251">
              <w:t>成功</w:t>
            </w:r>
            <w:r w:rsidRPr="00EE3251">
              <w:rPr>
                <w:bCs/>
              </w:rPr>
              <w:t>開發</w:t>
            </w:r>
            <w:r w:rsidRPr="00EE3251">
              <w:rPr>
                <w:bCs/>
              </w:rPr>
              <w:t>AI</w:t>
            </w:r>
            <w:r>
              <w:rPr>
                <w:bCs/>
              </w:rPr>
              <w:t>車用邊緣即時運算並價格</w:t>
            </w:r>
            <w:r>
              <w:rPr>
                <w:rFonts w:hint="eastAsia"/>
                <w:bCs/>
              </w:rPr>
              <w:t>具</w:t>
            </w:r>
            <w:r w:rsidRPr="00EE3251">
              <w:rPr>
                <w:bCs/>
              </w:rPr>
              <w:t>競爭力之</w:t>
            </w:r>
            <w:r w:rsidRPr="00EE3251">
              <w:rPr>
                <w:bCs/>
              </w:rPr>
              <w:t>L2-L3</w:t>
            </w:r>
            <w:r w:rsidRPr="00EE3251">
              <w:rPr>
                <w:bCs/>
              </w:rPr>
              <w:t>技術</w:t>
            </w:r>
          </w:p>
        </w:tc>
        <w:tc>
          <w:tcPr>
            <w:tcW w:w="957" w:type="pct"/>
            <w:tcBorders>
              <w:top w:val="single" w:sz="6" w:space="0" w:color="auto"/>
              <w:bottom w:val="single" w:sz="6" w:space="0" w:color="auto"/>
            </w:tcBorders>
            <w:vAlign w:val="center"/>
          </w:tcPr>
          <w:p w14:paraId="07305CE7" w14:textId="02985716" w:rsidR="006E5FD9" w:rsidRPr="00EE3251" w:rsidRDefault="006E5FD9" w:rsidP="004F3EFB">
            <w:r w:rsidRPr="00EE3251">
              <w:t>2018~2019</w:t>
            </w:r>
          </w:p>
        </w:tc>
        <w:tc>
          <w:tcPr>
            <w:tcW w:w="1237" w:type="pct"/>
            <w:gridSpan w:val="2"/>
            <w:tcBorders>
              <w:top w:val="single" w:sz="6" w:space="0" w:color="auto"/>
              <w:bottom w:val="single" w:sz="6" w:space="0" w:color="auto"/>
            </w:tcBorders>
            <w:vAlign w:val="center"/>
          </w:tcPr>
          <w:p w14:paraId="6568C928" w14:textId="399D0AE8" w:rsidR="006E5FD9" w:rsidRPr="00EE3251" w:rsidRDefault="006E5FD9" w:rsidP="004F3EFB">
            <w:r w:rsidRPr="00EE3251">
              <w:t>先進車系統股份有限公司</w:t>
            </w:r>
          </w:p>
        </w:tc>
        <w:tc>
          <w:tcPr>
            <w:tcW w:w="886" w:type="pct"/>
            <w:tcBorders>
              <w:top w:val="single" w:sz="6" w:space="0" w:color="auto"/>
              <w:bottom w:val="single" w:sz="6" w:space="0" w:color="auto"/>
              <w:right w:val="single" w:sz="6" w:space="0" w:color="auto"/>
            </w:tcBorders>
            <w:vAlign w:val="center"/>
          </w:tcPr>
          <w:p w14:paraId="7FF9E90E" w14:textId="30F945FE" w:rsidR="006E5FD9" w:rsidRPr="00EE3251" w:rsidRDefault="006E5FD9" w:rsidP="004F3EFB">
            <w:r w:rsidRPr="00EE3251">
              <w:t>總經理</w:t>
            </w:r>
          </w:p>
        </w:tc>
      </w:tr>
      <w:tr w:rsidR="006E5FD9" w:rsidRPr="00EE3251" w14:paraId="737C868B" w14:textId="77777777" w:rsidTr="004B2681">
        <w:trPr>
          <w:cantSplit/>
          <w:jc w:val="center"/>
        </w:trPr>
        <w:tc>
          <w:tcPr>
            <w:tcW w:w="729" w:type="pct"/>
            <w:vMerge/>
            <w:tcBorders>
              <w:left w:val="single" w:sz="6" w:space="0" w:color="auto"/>
              <w:bottom w:val="single" w:sz="6" w:space="0" w:color="auto"/>
            </w:tcBorders>
            <w:vAlign w:val="center"/>
          </w:tcPr>
          <w:p w14:paraId="013C0669" w14:textId="77777777" w:rsidR="006E5FD9" w:rsidRPr="00EE3251" w:rsidRDefault="006E5FD9" w:rsidP="004F3EFB"/>
        </w:tc>
        <w:tc>
          <w:tcPr>
            <w:tcW w:w="1191" w:type="pct"/>
            <w:gridSpan w:val="3"/>
            <w:tcBorders>
              <w:top w:val="single" w:sz="6" w:space="0" w:color="auto"/>
              <w:bottom w:val="single" w:sz="6" w:space="0" w:color="auto"/>
            </w:tcBorders>
            <w:vAlign w:val="center"/>
          </w:tcPr>
          <w:p w14:paraId="70C67FD1" w14:textId="6D2A2DE3" w:rsidR="006E5FD9" w:rsidRPr="00EE3251" w:rsidRDefault="006E5FD9" w:rsidP="004F3EFB">
            <w:r w:rsidRPr="00EE3251">
              <w:rPr>
                <w:bCs/>
              </w:rPr>
              <w:t>開發首項利用國產晶片凌陽</w:t>
            </w:r>
            <w:r w:rsidRPr="00EE3251">
              <w:rPr>
                <w:bCs/>
              </w:rPr>
              <w:t>SPHE6700</w:t>
            </w:r>
            <w:r w:rsidRPr="00EE3251">
              <w:rPr>
                <w:bCs/>
              </w:rPr>
              <w:t>為系統之</w:t>
            </w:r>
            <w:r w:rsidRPr="00EE3251">
              <w:rPr>
                <w:bCs/>
              </w:rPr>
              <w:t>ADAS</w:t>
            </w:r>
            <w:r w:rsidRPr="00EE3251">
              <w:rPr>
                <w:bCs/>
              </w:rPr>
              <w:t>六合一解決方案</w:t>
            </w:r>
          </w:p>
        </w:tc>
        <w:tc>
          <w:tcPr>
            <w:tcW w:w="957" w:type="pct"/>
            <w:tcBorders>
              <w:top w:val="single" w:sz="6" w:space="0" w:color="auto"/>
              <w:bottom w:val="single" w:sz="6" w:space="0" w:color="auto"/>
            </w:tcBorders>
            <w:vAlign w:val="center"/>
          </w:tcPr>
          <w:p w14:paraId="0A227AD4" w14:textId="103B5659" w:rsidR="006E5FD9" w:rsidRPr="00EE3251" w:rsidRDefault="006E5FD9" w:rsidP="004F3EFB">
            <w:r w:rsidRPr="00EE3251">
              <w:t>2018~2019</w:t>
            </w:r>
          </w:p>
        </w:tc>
        <w:tc>
          <w:tcPr>
            <w:tcW w:w="1237" w:type="pct"/>
            <w:gridSpan w:val="2"/>
            <w:tcBorders>
              <w:top w:val="single" w:sz="6" w:space="0" w:color="auto"/>
              <w:bottom w:val="single" w:sz="6" w:space="0" w:color="auto"/>
            </w:tcBorders>
            <w:vAlign w:val="center"/>
          </w:tcPr>
          <w:p w14:paraId="67CEBAE7" w14:textId="09A3DB03" w:rsidR="006E5FD9" w:rsidRPr="00EE3251" w:rsidRDefault="006E5FD9" w:rsidP="004F3EFB">
            <w:r w:rsidRPr="00EE3251">
              <w:t>先進車系統股份有限公司</w:t>
            </w:r>
          </w:p>
        </w:tc>
        <w:tc>
          <w:tcPr>
            <w:tcW w:w="886" w:type="pct"/>
            <w:tcBorders>
              <w:top w:val="single" w:sz="6" w:space="0" w:color="auto"/>
              <w:bottom w:val="single" w:sz="6" w:space="0" w:color="auto"/>
              <w:right w:val="single" w:sz="6" w:space="0" w:color="auto"/>
            </w:tcBorders>
            <w:vAlign w:val="center"/>
          </w:tcPr>
          <w:p w14:paraId="00E53059" w14:textId="528FC596" w:rsidR="006E5FD9" w:rsidRPr="00EE3251" w:rsidRDefault="006E5FD9" w:rsidP="004F3EFB">
            <w:r w:rsidRPr="00EE3251">
              <w:t>總經理</w:t>
            </w:r>
          </w:p>
        </w:tc>
      </w:tr>
    </w:tbl>
    <w:p w14:paraId="7C5D5D40" w14:textId="77777777" w:rsidR="00BB7DC1" w:rsidRDefault="00BB7DC1" w:rsidP="00BB7DC1">
      <w:pPr>
        <w:widowControl/>
        <w:adjustRightInd/>
        <w:spacing w:line="240" w:lineRule="auto"/>
        <w:textAlignment w:val="auto"/>
      </w:pPr>
      <w:r>
        <w:br w:type="page"/>
      </w:r>
    </w:p>
    <w:p w14:paraId="6FCB6152" w14:textId="0FF9F73D" w:rsidR="00BB7DC1" w:rsidRDefault="00486527" w:rsidP="00486527">
      <w:pPr>
        <w:pStyle w:val="aff2"/>
      </w:pPr>
      <w:bookmarkStart w:id="483" w:name="_Toc39829718"/>
      <w:r>
        <w:rPr>
          <w:rFonts w:hint="eastAsia"/>
        </w:rPr>
        <w:lastRenderedPageBreak/>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2588F">
        <w:rPr>
          <w:noProof/>
        </w:rPr>
        <w:t>3</w:t>
      </w:r>
      <w:r>
        <w:fldChar w:fldCharType="end"/>
      </w:r>
      <w:r w:rsidRPr="00EE3251">
        <w:t>計畫主持人資歷</w:t>
      </w:r>
      <w:r>
        <w:rPr>
          <w:rFonts w:hint="eastAsia"/>
        </w:rPr>
        <w:t>(</w:t>
      </w:r>
      <w:r w:rsidR="00D60487">
        <w:rPr>
          <w:rFonts w:hint="eastAsia"/>
        </w:rPr>
        <w:t>博遠智能</w:t>
      </w:r>
      <w:r>
        <w:rPr>
          <w:rFonts w:hint="eastAsia"/>
        </w:rPr>
        <w:t>)</w:t>
      </w:r>
      <w:bookmarkEnd w:id="483"/>
    </w:p>
    <w:tbl>
      <w:tblPr>
        <w:tblW w:w="4829" w:type="pct"/>
        <w:tblInd w:w="3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1315"/>
        <w:gridCol w:w="1384"/>
        <w:gridCol w:w="752"/>
        <w:gridCol w:w="13"/>
        <w:gridCol w:w="1726"/>
        <w:gridCol w:w="1097"/>
        <w:gridCol w:w="1135"/>
        <w:gridCol w:w="1598"/>
      </w:tblGrid>
      <w:tr w:rsidR="00BB7DC1" w:rsidRPr="00EE3251" w14:paraId="5BF3AADE" w14:textId="77777777" w:rsidTr="00F03568">
        <w:tc>
          <w:tcPr>
            <w:tcW w:w="729" w:type="pct"/>
            <w:tcBorders>
              <w:top w:val="single" w:sz="6" w:space="0" w:color="auto"/>
              <w:left w:val="single" w:sz="6" w:space="0" w:color="auto"/>
              <w:bottom w:val="single" w:sz="6" w:space="0" w:color="auto"/>
            </w:tcBorders>
            <w:vAlign w:val="center"/>
          </w:tcPr>
          <w:p w14:paraId="686185CA" w14:textId="77777777" w:rsidR="00BB7DC1" w:rsidRPr="00EE3251" w:rsidRDefault="00BB7DC1" w:rsidP="00F03568">
            <w:pPr>
              <w:spacing w:line="0" w:lineRule="atLeast"/>
            </w:pPr>
            <w:r w:rsidRPr="00EE3251">
              <w:t>姓名</w:t>
            </w:r>
          </w:p>
        </w:tc>
        <w:tc>
          <w:tcPr>
            <w:tcW w:w="767" w:type="pct"/>
            <w:tcBorders>
              <w:top w:val="single" w:sz="6" w:space="0" w:color="auto"/>
              <w:bottom w:val="single" w:sz="6" w:space="0" w:color="auto"/>
            </w:tcBorders>
            <w:vAlign w:val="center"/>
          </w:tcPr>
          <w:p w14:paraId="00569218" w14:textId="77777777" w:rsidR="00BB7DC1" w:rsidRPr="00EE3251" w:rsidRDefault="00BB7DC1" w:rsidP="00F03568">
            <w:pPr>
              <w:spacing w:line="0" w:lineRule="atLeast"/>
              <w:jc w:val="center"/>
            </w:pPr>
            <w:r>
              <w:rPr>
                <w:rFonts w:hint="eastAsia"/>
              </w:rPr>
              <w:t>游人諭</w:t>
            </w:r>
          </w:p>
        </w:tc>
        <w:tc>
          <w:tcPr>
            <w:tcW w:w="417" w:type="pct"/>
            <w:tcBorders>
              <w:top w:val="single" w:sz="6" w:space="0" w:color="auto"/>
              <w:bottom w:val="single" w:sz="6" w:space="0" w:color="auto"/>
            </w:tcBorders>
            <w:vAlign w:val="center"/>
          </w:tcPr>
          <w:p w14:paraId="142F51ED" w14:textId="77777777" w:rsidR="00BB7DC1" w:rsidRPr="00EE3251" w:rsidRDefault="00BB7DC1" w:rsidP="00F03568">
            <w:pPr>
              <w:spacing w:line="0" w:lineRule="atLeast"/>
              <w:jc w:val="center"/>
            </w:pPr>
            <w:r w:rsidRPr="00EE3251">
              <w:t>性別</w:t>
            </w:r>
          </w:p>
        </w:tc>
        <w:tc>
          <w:tcPr>
            <w:tcW w:w="964" w:type="pct"/>
            <w:gridSpan w:val="2"/>
            <w:tcBorders>
              <w:top w:val="single" w:sz="6" w:space="0" w:color="auto"/>
              <w:bottom w:val="single" w:sz="6" w:space="0" w:color="auto"/>
            </w:tcBorders>
            <w:vAlign w:val="center"/>
          </w:tcPr>
          <w:p w14:paraId="7666B535" w14:textId="77777777" w:rsidR="00BB7DC1" w:rsidRPr="00EE3251" w:rsidRDefault="00BB7DC1" w:rsidP="00F03568">
            <w:pPr>
              <w:spacing w:line="0" w:lineRule="atLeast"/>
            </w:pPr>
            <w:r w:rsidRPr="00EE3251">
              <w:sym w:font="Wingdings 2" w:char="F052"/>
            </w:r>
            <w:r w:rsidRPr="00EE3251">
              <w:t>男</w:t>
            </w:r>
            <w:r w:rsidRPr="00EE3251">
              <w:t xml:space="preserve"> □ </w:t>
            </w:r>
            <w:r w:rsidRPr="00EE3251">
              <w:t>女</w:t>
            </w:r>
            <w:r w:rsidRPr="00EE3251">
              <w:t xml:space="preserve"> </w:t>
            </w:r>
          </w:p>
          <w:p w14:paraId="5D429EBB" w14:textId="77777777" w:rsidR="00BB7DC1" w:rsidRPr="00EE3251" w:rsidRDefault="00BB7DC1" w:rsidP="00F03568">
            <w:pPr>
              <w:spacing w:line="0" w:lineRule="atLeast"/>
            </w:pPr>
            <w:r w:rsidRPr="00EE3251">
              <w:t xml:space="preserve">□ </w:t>
            </w:r>
            <w:r w:rsidRPr="00EE3251">
              <w:t>其他</w:t>
            </w:r>
          </w:p>
        </w:tc>
        <w:tc>
          <w:tcPr>
            <w:tcW w:w="608" w:type="pct"/>
            <w:tcBorders>
              <w:top w:val="single" w:sz="6" w:space="0" w:color="auto"/>
              <w:bottom w:val="single" w:sz="6" w:space="0" w:color="auto"/>
            </w:tcBorders>
            <w:vAlign w:val="center"/>
          </w:tcPr>
          <w:p w14:paraId="5FD04E50" w14:textId="77777777" w:rsidR="00BB7DC1" w:rsidRPr="00EE3251" w:rsidRDefault="00BB7DC1" w:rsidP="00F03568">
            <w:pPr>
              <w:spacing w:line="0" w:lineRule="atLeast"/>
              <w:jc w:val="center"/>
              <w:rPr>
                <w:strike/>
              </w:rPr>
            </w:pPr>
            <w:r w:rsidRPr="00EE3251">
              <w:t>電話</w:t>
            </w:r>
          </w:p>
        </w:tc>
        <w:tc>
          <w:tcPr>
            <w:tcW w:w="1515" w:type="pct"/>
            <w:gridSpan w:val="2"/>
            <w:tcBorders>
              <w:top w:val="single" w:sz="6" w:space="0" w:color="auto"/>
              <w:bottom w:val="single" w:sz="6" w:space="0" w:color="auto"/>
              <w:right w:val="single" w:sz="6" w:space="0" w:color="auto"/>
            </w:tcBorders>
            <w:vAlign w:val="center"/>
          </w:tcPr>
          <w:p w14:paraId="55593FDB" w14:textId="77777777" w:rsidR="00BB7DC1" w:rsidRPr="00EE3251" w:rsidRDefault="00BB7DC1" w:rsidP="00F03568">
            <w:pPr>
              <w:spacing w:line="0" w:lineRule="atLeast"/>
              <w:jc w:val="center"/>
            </w:pPr>
            <w:r w:rsidRPr="00EE3251">
              <w:t>03-6</w:t>
            </w:r>
            <w:r>
              <w:t>576002#10</w:t>
            </w:r>
          </w:p>
        </w:tc>
      </w:tr>
      <w:tr w:rsidR="00BB7DC1" w:rsidRPr="00EE3251" w14:paraId="018901F6" w14:textId="77777777" w:rsidTr="00F03568">
        <w:trPr>
          <w:cantSplit/>
        </w:trPr>
        <w:tc>
          <w:tcPr>
            <w:tcW w:w="729" w:type="pct"/>
            <w:tcBorders>
              <w:top w:val="single" w:sz="6" w:space="0" w:color="auto"/>
              <w:left w:val="single" w:sz="6" w:space="0" w:color="auto"/>
              <w:bottom w:val="single" w:sz="6" w:space="0" w:color="auto"/>
            </w:tcBorders>
            <w:vAlign w:val="center"/>
          </w:tcPr>
          <w:p w14:paraId="2DEEFF96" w14:textId="77777777" w:rsidR="00BB7DC1" w:rsidRPr="00EE3251" w:rsidRDefault="00BB7DC1" w:rsidP="00F03568">
            <w:pPr>
              <w:spacing w:line="0" w:lineRule="atLeast"/>
            </w:pPr>
            <w:r w:rsidRPr="00EE3251">
              <w:t>職稱</w:t>
            </w:r>
          </w:p>
        </w:tc>
        <w:tc>
          <w:tcPr>
            <w:tcW w:w="2148" w:type="pct"/>
            <w:gridSpan w:val="4"/>
            <w:tcBorders>
              <w:top w:val="single" w:sz="6" w:space="0" w:color="auto"/>
              <w:bottom w:val="single" w:sz="6" w:space="0" w:color="auto"/>
            </w:tcBorders>
            <w:vAlign w:val="center"/>
          </w:tcPr>
          <w:p w14:paraId="44CFD769" w14:textId="77777777" w:rsidR="00BB7DC1" w:rsidRPr="00EE3251" w:rsidRDefault="00BB7DC1" w:rsidP="00F03568">
            <w:pPr>
              <w:spacing w:line="0" w:lineRule="atLeast"/>
            </w:pPr>
            <w:r w:rsidRPr="00EE3251">
              <w:t>總經理</w:t>
            </w:r>
          </w:p>
        </w:tc>
        <w:tc>
          <w:tcPr>
            <w:tcW w:w="608" w:type="pct"/>
            <w:tcBorders>
              <w:top w:val="single" w:sz="6" w:space="0" w:color="auto"/>
              <w:bottom w:val="single" w:sz="6" w:space="0" w:color="auto"/>
            </w:tcBorders>
            <w:vAlign w:val="center"/>
          </w:tcPr>
          <w:p w14:paraId="7487C0A4" w14:textId="77777777" w:rsidR="00BB7DC1" w:rsidRPr="00EE3251" w:rsidRDefault="00BB7DC1" w:rsidP="00F03568">
            <w:pPr>
              <w:spacing w:line="0" w:lineRule="atLeast"/>
            </w:pPr>
            <w:r w:rsidRPr="00EE3251">
              <w:t>產業領域</w:t>
            </w:r>
          </w:p>
        </w:tc>
        <w:tc>
          <w:tcPr>
            <w:tcW w:w="1515" w:type="pct"/>
            <w:gridSpan w:val="2"/>
            <w:tcBorders>
              <w:top w:val="single" w:sz="6" w:space="0" w:color="auto"/>
              <w:bottom w:val="single" w:sz="6" w:space="0" w:color="auto"/>
              <w:right w:val="single" w:sz="6" w:space="0" w:color="auto"/>
            </w:tcBorders>
            <w:vAlign w:val="center"/>
          </w:tcPr>
          <w:p w14:paraId="16F64A31" w14:textId="77777777" w:rsidR="00BB7DC1" w:rsidRPr="00EE3251" w:rsidRDefault="00BB7DC1" w:rsidP="00F03568">
            <w:pPr>
              <w:spacing w:line="0" w:lineRule="atLeast"/>
              <w:jc w:val="center"/>
            </w:pPr>
            <w:r w:rsidRPr="0009460E">
              <w:rPr>
                <w:rFonts w:hint="eastAsia"/>
              </w:rPr>
              <w:t>行動影音創新技術</w:t>
            </w:r>
          </w:p>
        </w:tc>
      </w:tr>
      <w:tr w:rsidR="00BB7DC1" w:rsidRPr="00EE3251" w14:paraId="4B04D973" w14:textId="77777777" w:rsidTr="00F03568">
        <w:trPr>
          <w:cantSplit/>
          <w:trHeight w:val="362"/>
        </w:trPr>
        <w:tc>
          <w:tcPr>
            <w:tcW w:w="729" w:type="pct"/>
            <w:tcBorders>
              <w:top w:val="single" w:sz="6" w:space="0" w:color="auto"/>
              <w:left w:val="single" w:sz="6" w:space="0" w:color="auto"/>
              <w:bottom w:val="single" w:sz="6" w:space="0" w:color="auto"/>
              <w:right w:val="single" w:sz="6" w:space="0" w:color="auto"/>
            </w:tcBorders>
            <w:vAlign w:val="center"/>
          </w:tcPr>
          <w:p w14:paraId="001CEAC6" w14:textId="77777777" w:rsidR="00BB7DC1" w:rsidRPr="0057181B" w:rsidRDefault="00BB7DC1" w:rsidP="00F03568">
            <w:pPr>
              <w:spacing w:line="0" w:lineRule="atLeast"/>
            </w:pPr>
            <w:r w:rsidRPr="0057181B">
              <w:t>重要成就</w:t>
            </w:r>
          </w:p>
        </w:tc>
        <w:tc>
          <w:tcPr>
            <w:tcW w:w="4271" w:type="pct"/>
            <w:gridSpan w:val="7"/>
            <w:tcBorders>
              <w:top w:val="single" w:sz="6" w:space="0" w:color="auto"/>
              <w:left w:val="single" w:sz="6" w:space="0" w:color="auto"/>
              <w:bottom w:val="single" w:sz="6" w:space="0" w:color="auto"/>
              <w:right w:val="single" w:sz="6" w:space="0" w:color="auto"/>
            </w:tcBorders>
            <w:vAlign w:val="center"/>
          </w:tcPr>
          <w:p w14:paraId="70676E71" w14:textId="77777777" w:rsidR="00BB7DC1" w:rsidRPr="00CA4944" w:rsidRDefault="00BB7DC1" w:rsidP="00F03568">
            <w:pPr>
              <w:pStyle w:val="affc"/>
              <w:spacing w:line="0" w:lineRule="atLeast"/>
              <w:ind w:leftChars="0" w:left="360"/>
              <w:rPr>
                <w:rFonts w:hAnsi="標楷體"/>
                <w:sz w:val="24"/>
              </w:rPr>
            </w:pPr>
            <w:r w:rsidRPr="00CA4944">
              <w:rPr>
                <w:rFonts w:hAnsi="標楷體" w:hint="eastAsia"/>
                <w:sz w:val="24"/>
              </w:rPr>
              <w:t>推動研發行動影音創新技術，應用於國內外型場域應用，多年來深耕多媒體影音串流技術，相關專利14件論文35篇，技術移轉授權一億五千餘萬</w:t>
            </w:r>
          </w:p>
        </w:tc>
      </w:tr>
      <w:tr w:rsidR="00BB7DC1" w:rsidRPr="00EE3251" w14:paraId="003819DF" w14:textId="77777777" w:rsidTr="00F03568">
        <w:trPr>
          <w:cantSplit/>
        </w:trPr>
        <w:tc>
          <w:tcPr>
            <w:tcW w:w="729" w:type="pct"/>
            <w:vMerge w:val="restart"/>
            <w:tcBorders>
              <w:top w:val="single" w:sz="6" w:space="0" w:color="auto"/>
              <w:left w:val="single" w:sz="6" w:space="0" w:color="auto"/>
              <w:bottom w:val="single" w:sz="6" w:space="0" w:color="auto"/>
            </w:tcBorders>
            <w:vAlign w:val="center"/>
          </w:tcPr>
          <w:p w14:paraId="1416F09D" w14:textId="77777777" w:rsidR="00BB7DC1" w:rsidRPr="00EE3251" w:rsidRDefault="00BB7DC1" w:rsidP="00F03568">
            <w:pPr>
              <w:spacing w:line="0" w:lineRule="atLeast"/>
            </w:pPr>
            <w:r w:rsidRPr="00EE3251">
              <w:t>學歷</w:t>
            </w:r>
          </w:p>
        </w:tc>
        <w:tc>
          <w:tcPr>
            <w:tcW w:w="1191" w:type="pct"/>
            <w:gridSpan w:val="3"/>
            <w:tcBorders>
              <w:top w:val="single" w:sz="6" w:space="0" w:color="auto"/>
              <w:bottom w:val="single" w:sz="6" w:space="0" w:color="auto"/>
            </w:tcBorders>
            <w:vAlign w:val="center"/>
          </w:tcPr>
          <w:p w14:paraId="4F1976B9" w14:textId="77777777" w:rsidR="00BB7DC1" w:rsidRPr="00EE3251" w:rsidRDefault="00BB7DC1" w:rsidP="00F03568">
            <w:pPr>
              <w:spacing w:line="0" w:lineRule="atLeast"/>
              <w:jc w:val="center"/>
            </w:pPr>
            <w:r w:rsidRPr="00EE3251">
              <w:t>學校</w:t>
            </w:r>
            <w:r w:rsidRPr="00EE3251">
              <w:t>(</w:t>
            </w:r>
            <w:r w:rsidRPr="00EE3251">
              <w:t>大專以上</w:t>
            </w:r>
            <w:r w:rsidRPr="00EE3251">
              <w:t>)</w:t>
            </w:r>
          </w:p>
        </w:tc>
        <w:tc>
          <w:tcPr>
            <w:tcW w:w="957" w:type="pct"/>
            <w:tcBorders>
              <w:top w:val="single" w:sz="6" w:space="0" w:color="auto"/>
              <w:bottom w:val="single" w:sz="6" w:space="0" w:color="auto"/>
            </w:tcBorders>
            <w:vAlign w:val="center"/>
          </w:tcPr>
          <w:p w14:paraId="1EEC802F" w14:textId="77777777" w:rsidR="00BB7DC1" w:rsidRPr="00EE3251" w:rsidRDefault="00BB7DC1" w:rsidP="00F03568">
            <w:pPr>
              <w:pStyle w:val="afa"/>
              <w:adjustRightInd/>
              <w:spacing w:line="0" w:lineRule="atLeast"/>
              <w:textAlignment w:val="auto"/>
            </w:pPr>
            <w:r w:rsidRPr="00EE3251">
              <w:t>時間</w:t>
            </w:r>
          </w:p>
        </w:tc>
        <w:tc>
          <w:tcPr>
            <w:tcW w:w="1237" w:type="pct"/>
            <w:gridSpan w:val="2"/>
            <w:tcBorders>
              <w:top w:val="single" w:sz="6" w:space="0" w:color="auto"/>
              <w:bottom w:val="single" w:sz="6" w:space="0" w:color="auto"/>
            </w:tcBorders>
            <w:vAlign w:val="center"/>
          </w:tcPr>
          <w:p w14:paraId="71FE50E8" w14:textId="77777777" w:rsidR="00BB7DC1" w:rsidRPr="00EE3251" w:rsidRDefault="00BB7DC1" w:rsidP="00F03568">
            <w:pPr>
              <w:spacing w:line="0" w:lineRule="atLeast"/>
              <w:jc w:val="center"/>
            </w:pPr>
            <w:r w:rsidRPr="00EE3251">
              <w:t>學位</w:t>
            </w:r>
          </w:p>
        </w:tc>
        <w:tc>
          <w:tcPr>
            <w:tcW w:w="886" w:type="pct"/>
            <w:tcBorders>
              <w:top w:val="single" w:sz="6" w:space="0" w:color="auto"/>
              <w:bottom w:val="single" w:sz="6" w:space="0" w:color="auto"/>
              <w:right w:val="single" w:sz="6" w:space="0" w:color="auto"/>
            </w:tcBorders>
            <w:vAlign w:val="center"/>
          </w:tcPr>
          <w:p w14:paraId="4472B936" w14:textId="77777777" w:rsidR="00BB7DC1" w:rsidRPr="00EE3251" w:rsidRDefault="00BB7DC1" w:rsidP="00F03568">
            <w:pPr>
              <w:spacing w:line="0" w:lineRule="atLeast"/>
              <w:jc w:val="center"/>
            </w:pPr>
            <w:r w:rsidRPr="00EE3251">
              <w:t>科系</w:t>
            </w:r>
          </w:p>
        </w:tc>
      </w:tr>
      <w:tr w:rsidR="00BB7DC1" w:rsidRPr="00EE3251" w14:paraId="39E49D5E" w14:textId="77777777" w:rsidTr="00F03568">
        <w:trPr>
          <w:cantSplit/>
        </w:trPr>
        <w:tc>
          <w:tcPr>
            <w:tcW w:w="729" w:type="pct"/>
            <w:vMerge/>
            <w:tcBorders>
              <w:top w:val="single" w:sz="6" w:space="0" w:color="auto"/>
              <w:left w:val="single" w:sz="6" w:space="0" w:color="auto"/>
              <w:bottom w:val="single" w:sz="6" w:space="0" w:color="auto"/>
            </w:tcBorders>
            <w:vAlign w:val="center"/>
          </w:tcPr>
          <w:p w14:paraId="03453DE8" w14:textId="77777777" w:rsidR="00BB7DC1" w:rsidRPr="00EE3251" w:rsidRDefault="00BB7DC1" w:rsidP="00F03568">
            <w:pPr>
              <w:spacing w:line="0" w:lineRule="atLeast"/>
            </w:pPr>
          </w:p>
        </w:tc>
        <w:tc>
          <w:tcPr>
            <w:tcW w:w="1191" w:type="pct"/>
            <w:gridSpan w:val="3"/>
            <w:tcBorders>
              <w:top w:val="single" w:sz="6" w:space="0" w:color="auto"/>
              <w:bottom w:val="single" w:sz="6" w:space="0" w:color="auto"/>
            </w:tcBorders>
            <w:vAlign w:val="center"/>
          </w:tcPr>
          <w:p w14:paraId="1264A21C" w14:textId="77777777" w:rsidR="00BB7DC1" w:rsidRPr="00EE3251" w:rsidRDefault="00BB7DC1" w:rsidP="00F03568">
            <w:pPr>
              <w:spacing w:line="0" w:lineRule="atLeast"/>
              <w:jc w:val="center"/>
            </w:pPr>
            <w:r w:rsidRPr="00EE3251">
              <w:t>交通大學</w:t>
            </w:r>
          </w:p>
        </w:tc>
        <w:tc>
          <w:tcPr>
            <w:tcW w:w="957" w:type="pct"/>
            <w:tcBorders>
              <w:top w:val="single" w:sz="6" w:space="0" w:color="auto"/>
              <w:bottom w:val="single" w:sz="6" w:space="0" w:color="auto"/>
            </w:tcBorders>
            <w:vAlign w:val="center"/>
          </w:tcPr>
          <w:p w14:paraId="39ABD032" w14:textId="77777777" w:rsidR="00BB7DC1" w:rsidRPr="00EE3251" w:rsidRDefault="00BB7DC1" w:rsidP="00F03568">
            <w:pPr>
              <w:spacing w:line="0" w:lineRule="atLeast"/>
              <w:jc w:val="center"/>
            </w:pPr>
            <w:r w:rsidRPr="00EE3251">
              <w:t>9</w:t>
            </w:r>
            <w:r>
              <w:t>1</w:t>
            </w:r>
            <w:r w:rsidRPr="00EE3251">
              <w:t>/06</w:t>
            </w:r>
          </w:p>
        </w:tc>
        <w:tc>
          <w:tcPr>
            <w:tcW w:w="1237" w:type="pct"/>
            <w:gridSpan w:val="2"/>
            <w:tcBorders>
              <w:top w:val="single" w:sz="6" w:space="0" w:color="auto"/>
              <w:bottom w:val="single" w:sz="6" w:space="0" w:color="auto"/>
            </w:tcBorders>
            <w:vAlign w:val="center"/>
          </w:tcPr>
          <w:p w14:paraId="0F5EE56C" w14:textId="77777777" w:rsidR="00BB7DC1" w:rsidRPr="00EE3251" w:rsidRDefault="00BB7DC1" w:rsidP="00F03568">
            <w:pPr>
              <w:spacing w:line="0" w:lineRule="atLeast"/>
              <w:jc w:val="center"/>
            </w:pPr>
            <w:r w:rsidRPr="00EE3251">
              <w:t>碩士</w:t>
            </w:r>
          </w:p>
        </w:tc>
        <w:tc>
          <w:tcPr>
            <w:tcW w:w="886" w:type="pct"/>
            <w:tcBorders>
              <w:top w:val="single" w:sz="6" w:space="0" w:color="auto"/>
              <w:bottom w:val="single" w:sz="6" w:space="0" w:color="auto"/>
              <w:right w:val="single" w:sz="6" w:space="0" w:color="auto"/>
            </w:tcBorders>
            <w:vAlign w:val="center"/>
          </w:tcPr>
          <w:p w14:paraId="46941489" w14:textId="77777777" w:rsidR="00BB7DC1" w:rsidRPr="00EE3251" w:rsidRDefault="00BB7DC1" w:rsidP="00F03568">
            <w:pPr>
              <w:spacing w:line="0" w:lineRule="atLeast"/>
              <w:jc w:val="center"/>
            </w:pPr>
            <w:r>
              <w:rPr>
                <w:rFonts w:hint="eastAsia"/>
              </w:rPr>
              <w:t>資訊</w:t>
            </w:r>
            <w:r w:rsidRPr="00EE3251">
              <w:t>工程</w:t>
            </w:r>
          </w:p>
        </w:tc>
      </w:tr>
      <w:tr w:rsidR="00BB7DC1" w:rsidRPr="00EE3251" w14:paraId="10DA435D" w14:textId="77777777" w:rsidTr="00F03568">
        <w:trPr>
          <w:cantSplit/>
        </w:trPr>
        <w:tc>
          <w:tcPr>
            <w:tcW w:w="729" w:type="pct"/>
            <w:vMerge/>
            <w:tcBorders>
              <w:top w:val="single" w:sz="6" w:space="0" w:color="auto"/>
              <w:left w:val="single" w:sz="6" w:space="0" w:color="auto"/>
              <w:bottom w:val="single" w:sz="6" w:space="0" w:color="auto"/>
            </w:tcBorders>
            <w:vAlign w:val="center"/>
          </w:tcPr>
          <w:p w14:paraId="1275F193" w14:textId="77777777" w:rsidR="00BB7DC1" w:rsidRPr="00EE3251" w:rsidRDefault="00BB7DC1" w:rsidP="00F03568">
            <w:pPr>
              <w:spacing w:line="0" w:lineRule="atLeast"/>
            </w:pPr>
          </w:p>
        </w:tc>
        <w:tc>
          <w:tcPr>
            <w:tcW w:w="1191" w:type="pct"/>
            <w:gridSpan w:val="3"/>
            <w:tcBorders>
              <w:top w:val="single" w:sz="6" w:space="0" w:color="auto"/>
              <w:bottom w:val="single" w:sz="6" w:space="0" w:color="auto"/>
            </w:tcBorders>
            <w:vAlign w:val="center"/>
          </w:tcPr>
          <w:p w14:paraId="51C14062" w14:textId="77777777" w:rsidR="00BB7DC1" w:rsidRPr="00EE3251" w:rsidRDefault="00BB7DC1" w:rsidP="00F03568">
            <w:pPr>
              <w:spacing w:line="0" w:lineRule="atLeast"/>
              <w:jc w:val="center"/>
            </w:pPr>
            <w:r w:rsidRPr="00EE3251">
              <w:t>交通大學</w:t>
            </w:r>
          </w:p>
        </w:tc>
        <w:tc>
          <w:tcPr>
            <w:tcW w:w="957" w:type="pct"/>
            <w:tcBorders>
              <w:top w:val="single" w:sz="6" w:space="0" w:color="auto"/>
              <w:bottom w:val="single" w:sz="6" w:space="0" w:color="auto"/>
            </w:tcBorders>
            <w:vAlign w:val="center"/>
          </w:tcPr>
          <w:p w14:paraId="7DCFE157" w14:textId="77777777" w:rsidR="00BB7DC1" w:rsidRPr="00EE3251" w:rsidRDefault="00BB7DC1" w:rsidP="00F03568">
            <w:pPr>
              <w:spacing w:line="0" w:lineRule="atLeast"/>
              <w:jc w:val="center"/>
            </w:pPr>
            <w:r>
              <w:t>89</w:t>
            </w:r>
            <w:r w:rsidRPr="00EE3251">
              <w:t>/06</w:t>
            </w:r>
          </w:p>
        </w:tc>
        <w:tc>
          <w:tcPr>
            <w:tcW w:w="1237" w:type="pct"/>
            <w:gridSpan w:val="2"/>
            <w:tcBorders>
              <w:top w:val="single" w:sz="6" w:space="0" w:color="auto"/>
              <w:bottom w:val="single" w:sz="6" w:space="0" w:color="auto"/>
            </w:tcBorders>
            <w:vAlign w:val="center"/>
          </w:tcPr>
          <w:p w14:paraId="2B04BC78" w14:textId="77777777" w:rsidR="00BB7DC1" w:rsidRPr="00EE3251" w:rsidRDefault="00BB7DC1" w:rsidP="00F03568">
            <w:pPr>
              <w:spacing w:line="0" w:lineRule="atLeast"/>
              <w:jc w:val="center"/>
            </w:pPr>
            <w:r w:rsidRPr="00EE3251">
              <w:t>學士</w:t>
            </w:r>
          </w:p>
        </w:tc>
        <w:tc>
          <w:tcPr>
            <w:tcW w:w="886" w:type="pct"/>
            <w:tcBorders>
              <w:top w:val="single" w:sz="6" w:space="0" w:color="auto"/>
              <w:bottom w:val="single" w:sz="6" w:space="0" w:color="auto"/>
              <w:right w:val="single" w:sz="6" w:space="0" w:color="auto"/>
            </w:tcBorders>
            <w:vAlign w:val="center"/>
          </w:tcPr>
          <w:p w14:paraId="6FBF16CA" w14:textId="77777777" w:rsidR="00BB7DC1" w:rsidRPr="00EE3251" w:rsidRDefault="00BB7DC1" w:rsidP="00F03568">
            <w:pPr>
              <w:spacing w:line="0" w:lineRule="atLeast"/>
              <w:jc w:val="center"/>
            </w:pPr>
            <w:r>
              <w:rPr>
                <w:rFonts w:hint="eastAsia"/>
              </w:rPr>
              <w:t>資訊</w:t>
            </w:r>
            <w:r w:rsidRPr="00EE3251">
              <w:t>工程</w:t>
            </w:r>
          </w:p>
        </w:tc>
      </w:tr>
      <w:tr w:rsidR="00BB7DC1" w:rsidRPr="00EE3251" w14:paraId="5BBD4181" w14:textId="77777777" w:rsidTr="00F03568">
        <w:trPr>
          <w:cantSplit/>
        </w:trPr>
        <w:tc>
          <w:tcPr>
            <w:tcW w:w="729" w:type="pct"/>
            <w:vMerge w:val="restart"/>
            <w:tcBorders>
              <w:top w:val="single" w:sz="6" w:space="0" w:color="auto"/>
              <w:left w:val="single" w:sz="6" w:space="0" w:color="auto"/>
            </w:tcBorders>
            <w:vAlign w:val="center"/>
          </w:tcPr>
          <w:p w14:paraId="2057038E" w14:textId="77777777" w:rsidR="00BB7DC1" w:rsidRPr="00EE3251" w:rsidRDefault="00BB7DC1" w:rsidP="00F03568">
            <w:r w:rsidRPr="00EE3251">
              <w:t>經歷</w:t>
            </w:r>
          </w:p>
        </w:tc>
        <w:tc>
          <w:tcPr>
            <w:tcW w:w="1191" w:type="pct"/>
            <w:gridSpan w:val="3"/>
            <w:tcBorders>
              <w:top w:val="single" w:sz="6" w:space="0" w:color="auto"/>
              <w:bottom w:val="single" w:sz="6" w:space="0" w:color="auto"/>
            </w:tcBorders>
            <w:vAlign w:val="center"/>
          </w:tcPr>
          <w:p w14:paraId="45301DFA" w14:textId="77777777" w:rsidR="00BB7DC1" w:rsidRPr="00EE3251" w:rsidRDefault="00BB7DC1" w:rsidP="00F03568">
            <w:pPr>
              <w:pStyle w:val="afa"/>
              <w:adjustRightInd/>
              <w:spacing w:line="240" w:lineRule="auto"/>
              <w:textAlignment w:val="auto"/>
            </w:pPr>
            <w:r w:rsidRPr="00EE3251">
              <w:t>公司名稱</w:t>
            </w:r>
          </w:p>
        </w:tc>
        <w:tc>
          <w:tcPr>
            <w:tcW w:w="957" w:type="pct"/>
            <w:tcBorders>
              <w:top w:val="single" w:sz="6" w:space="0" w:color="auto"/>
              <w:bottom w:val="single" w:sz="6" w:space="0" w:color="auto"/>
            </w:tcBorders>
            <w:vAlign w:val="center"/>
          </w:tcPr>
          <w:p w14:paraId="61FACCEB" w14:textId="77777777" w:rsidR="00BB7DC1" w:rsidRPr="00EE3251" w:rsidRDefault="00BB7DC1" w:rsidP="00F03568">
            <w:pPr>
              <w:jc w:val="center"/>
            </w:pPr>
            <w:r w:rsidRPr="00EE3251">
              <w:t>時間</w:t>
            </w:r>
          </w:p>
        </w:tc>
        <w:tc>
          <w:tcPr>
            <w:tcW w:w="1237" w:type="pct"/>
            <w:gridSpan w:val="2"/>
            <w:tcBorders>
              <w:top w:val="single" w:sz="6" w:space="0" w:color="auto"/>
              <w:bottom w:val="single" w:sz="6" w:space="0" w:color="auto"/>
            </w:tcBorders>
            <w:vAlign w:val="center"/>
          </w:tcPr>
          <w:p w14:paraId="6D94500D" w14:textId="77777777" w:rsidR="00BB7DC1" w:rsidRPr="00EE3251" w:rsidRDefault="00BB7DC1" w:rsidP="00F03568">
            <w:pPr>
              <w:pStyle w:val="afa"/>
              <w:adjustRightInd/>
              <w:spacing w:line="240" w:lineRule="auto"/>
              <w:textAlignment w:val="auto"/>
            </w:pPr>
            <w:r w:rsidRPr="00EE3251">
              <w:t>部門</w:t>
            </w:r>
          </w:p>
        </w:tc>
        <w:tc>
          <w:tcPr>
            <w:tcW w:w="886" w:type="pct"/>
            <w:tcBorders>
              <w:top w:val="single" w:sz="6" w:space="0" w:color="auto"/>
              <w:bottom w:val="single" w:sz="6" w:space="0" w:color="auto"/>
              <w:right w:val="single" w:sz="6" w:space="0" w:color="auto"/>
            </w:tcBorders>
            <w:vAlign w:val="center"/>
          </w:tcPr>
          <w:p w14:paraId="6DCFE626" w14:textId="77777777" w:rsidR="00BB7DC1" w:rsidRPr="00EE3251" w:rsidRDefault="00BB7DC1" w:rsidP="00F03568">
            <w:pPr>
              <w:jc w:val="center"/>
            </w:pPr>
            <w:r w:rsidRPr="00EE3251">
              <w:t>職稱</w:t>
            </w:r>
          </w:p>
        </w:tc>
      </w:tr>
      <w:tr w:rsidR="00BB7DC1" w:rsidRPr="00EE3251" w14:paraId="12A59855" w14:textId="77777777" w:rsidTr="00F03568">
        <w:trPr>
          <w:cantSplit/>
        </w:trPr>
        <w:tc>
          <w:tcPr>
            <w:tcW w:w="729" w:type="pct"/>
            <w:vMerge/>
            <w:tcBorders>
              <w:left w:val="single" w:sz="6" w:space="0" w:color="auto"/>
            </w:tcBorders>
            <w:vAlign w:val="center"/>
          </w:tcPr>
          <w:p w14:paraId="0686DBE4" w14:textId="77777777" w:rsidR="00BB7DC1" w:rsidRPr="00EE3251" w:rsidRDefault="00BB7DC1" w:rsidP="00F03568"/>
        </w:tc>
        <w:tc>
          <w:tcPr>
            <w:tcW w:w="1191" w:type="pct"/>
            <w:gridSpan w:val="3"/>
            <w:tcBorders>
              <w:top w:val="single" w:sz="6" w:space="0" w:color="auto"/>
              <w:bottom w:val="single" w:sz="6" w:space="0" w:color="auto"/>
            </w:tcBorders>
            <w:vAlign w:val="center"/>
          </w:tcPr>
          <w:p w14:paraId="7EAE6E20" w14:textId="77777777" w:rsidR="00BB7DC1" w:rsidRPr="00EE3251" w:rsidRDefault="00BB7DC1" w:rsidP="00F03568">
            <w:pPr>
              <w:jc w:val="center"/>
            </w:pPr>
            <w:r>
              <w:rPr>
                <w:rFonts w:hint="eastAsia"/>
              </w:rPr>
              <w:t>博遠智能</w:t>
            </w:r>
          </w:p>
        </w:tc>
        <w:tc>
          <w:tcPr>
            <w:tcW w:w="957" w:type="pct"/>
            <w:tcBorders>
              <w:top w:val="single" w:sz="6" w:space="0" w:color="auto"/>
              <w:bottom w:val="single" w:sz="6" w:space="0" w:color="auto"/>
            </w:tcBorders>
            <w:vAlign w:val="center"/>
          </w:tcPr>
          <w:p w14:paraId="04C3B997" w14:textId="77777777" w:rsidR="00BB7DC1" w:rsidRPr="00EE3251" w:rsidRDefault="00BB7DC1" w:rsidP="00F03568">
            <w:pPr>
              <w:spacing w:line="0" w:lineRule="atLeast"/>
              <w:jc w:val="center"/>
            </w:pPr>
            <w:r>
              <w:rPr>
                <w:rFonts w:hint="eastAsia"/>
              </w:rPr>
              <w:t>1</w:t>
            </w:r>
            <w:r>
              <w:t>05</w:t>
            </w:r>
            <w:r>
              <w:rPr>
                <w:rFonts w:hint="eastAsia"/>
              </w:rPr>
              <w:t>年</w:t>
            </w:r>
          </w:p>
        </w:tc>
        <w:tc>
          <w:tcPr>
            <w:tcW w:w="1237" w:type="pct"/>
            <w:gridSpan w:val="2"/>
            <w:tcBorders>
              <w:top w:val="single" w:sz="6" w:space="0" w:color="auto"/>
              <w:bottom w:val="single" w:sz="6" w:space="0" w:color="auto"/>
            </w:tcBorders>
            <w:vAlign w:val="center"/>
          </w:tcPr>
          <w:p w14:paraId="63B381FD" w14:textId="77777777" w:rsidR="00BB7DC1" w:rsidRPr="00EE3251" w:rsidRDefault="00BB7DC1" w:rsidP="00F03568">
            <w:pPr>
              <w:jc w:val="center"/>
            </w:pPr>
            <w:r>
              <w:rPr>
                <w:rFonts w:hint="eastAsia"/>
              </w:rPr>
              <w:t>董事長室</w:t>
            </w:r>
          </w:p>
        </w:tc>
        <w:tc>
          <w:tcPr>
            <w:tcW w:w="886" w:type="pct"/>
            <w:tcBorders>
              <w:top w:val="single" w:sz="6" w:space="0" w:color="auto"/>
              <w:bottom w:val="single" w:sz="6" w:space="0" w:color="auto"/>
              <w:right w:val="single" w:sz="6" w:space="0" w:color="auto"/>
            </w:tcBorders>
            <w:vAlign w:val="center"/>
          </w:tcPr>
          <w:p w14:paraId="788EA039" w14:textId="77777777" w:rsidR="00BB7DC1" w:rsidRPr="00EE3251" w:rsidRDefault="00BB7DC1" w:rsidP="00F03568">
            <w:pPr>
              <w:jc w:val="center"/>
            </w:pPr>
            <w:r>
              <w:rPr>
                <w:rFonts w:hint="eastAsia"/>
              </w:rPr>
              <w:t>總經理</w:t>
            </w:r>
          </w:p>
        </w:tc>
      </w:tr>
      <w:tr w:rsidR="00BB7DC1" w:rsidRPr="00EE3251" w14:paraId="22CFC602" w14:textId="77777777" w:rsidTr="00F03568">
        <w:trPr>
          <w:cantSplit/>
        </w:trPr>
        <w:tc>
          <w:tcPr>
            <w:tcW w:w="729" w:type="pct"/>
            <w:vMerge/>
            <w:tcBorders>
              <w:left w:val="single" w:sz="6" w:space="0" w:color="auto"/>
            </w:tcBorders>
            <w:vAlign w:val="center"/>
          </w:tcPr>
          <w:p w14:paraId="75D19E76" w14:textId="77777777" w:rsidR="00BB7DC1" w:rsidRPr="00EE3251" w:rsidRDefault="00BB7DC1" w:rsidP="00F03568"/>
        </w:tc>
        <w:tc>
          <w:tcPr>
            <w:tcW w:w="1191" w:type="pct"/>
            <w:gridSpan w:val="3"/>
            <w:tcBorders>
              <w:top w:val="single" w:sz="6" w:space="0" w:color="auto"/>
              <w:bottom w:val="single" w:sz="6" w:space="0" w:color="auto"/>
            </w:tcBorders>
            <w:vAlign w:val="center"/>
          </w:tcPr>
          <w:p w14:paraId="05B90DCE" w14:textId="77777777" w:rsidR="00BB7DC1" w:rsidRPr="00EE3251" w:rsidRDefault="00BB7DC1" w:rsidP="00F03568">
            <w:pPr>
              <w:jc w:val="center"/>
            </w:pPr>
            <w:r>
              <w:rPr>
                <w:rFonts w:hint="eastAsia"/>
              </w:rPr>
              <w:t>工研院</w:t>
            </w:r>
          </w:p>
        </w:tc>
        <w:tc>
          <w:tcPr>
            <w:tcW w:w="957" w:type="pct"/>
            <w:tcBorders>
              <w:top w:val="single" w:sz="6" w:space="0" w:color="auto"/>
              <w:bottom w:val="single" w:sz="6" w:space="0" w:color="auto"/>
            </w:tcBorders>
            <w:vAlign w:val="center"/>
          </w:tcPr>
          <w:p w14:paraId="275351E8" w14:textId="77777777" w:rsidR="00BB7DC1" w:rsidRPr="00EE3251" w:rsidRDefault="00BB7DC1" w:rsidP="00F03568">
            <w:pPr>
              <w:jc w:val="center"/>
            </w:pPr>
            <w:r>
              <w:rPr>
                <w:rFonts w:hint="eastAsia"/>
              </w:rPr>
              <w:t>9</w:t>
            </w:r>
            <w:r>
              <w:t>6</w:t>
            </w:r>
            <w:r>
              <w:rPr>
                <w:rFonts w:hint="eastAsia"/>
              </w:rPr>
              <w:t>~1</w:t>
            </w:r>
            <w:r>
              <w:t>05</w:t>
            </w:r>
          </w:p>
        </w:tc>
        <w:tc>
          <w:tcPr>
            <w:tcW w:w="1237" w:type="pct"/>
            <w:gridSpan w:val="2"/>
            <w:tcBorders>
              <w:top w:val="single" w:sz="6" w:space="0" w:color="auto"/>
              <w:bottom w:val="single" w:sz="6" w:space="0" w:color="auto"/>
            </w:tcBorders>
            <w:vAlign w:val="center"/>
          </w:tcPr>
          <w:p w14:paraId="427A025B" w14:textId="77777777" w:rsidR="00BB7DC1" w:rsidRPr="00EE3251" w:rsidRDefault="00BB7DC1" w:rsidP="00F03568">
            <w:pPr>
              <w:jc w:val="center"/>
            </w:pPr>
            <w:r w:rsidRPr="007339DD">
              <w:rPr>
                <w:rFonts w:hint="eastAsia"/>
                <w:sz w:val="20"/>
              </w:rPr>
              <w:t>資訊與通訊研究所</w:t>
            </w:r>
          </w:p>
        </w:tc>
        <w:tc>
          <w:tcPr>
            <w:tcW w:w="886" w:type="pct"/>
            <w:tcBorders>
              <w:top w:val="single" w:sz="6" w:space="0" w:color="auto"/>
              <w:bottom w:val="single" w:sz="6" w:space="0" w:color="auto"/>
              <w:right w:val="single" w:sz="6" w:space="0" w:color="auto"/>
            </w:tcBorders>
            <w:vAlign w:val="center"/>
          </w:tcPr>
          <w:p w14:paraId="5DB92510" w14:textId="77777777" w:rsidR="00BB7DC1" w:rsidRPr="00EE3251" w:rsidRDefault="00BB7DC1" w:rsidP="00F03568">
            <w:pPr>
              <w:jc w:val="center"/>
            </w:pPr>
            <w:r w:rsidRPr="0057181B">
              <w:rPr>
                <w:rFonts w:hint="eastAsia"/>
              </w:rPr>
              <w:t>副組長</w:t>
            </w:r>
          </w:p>
        </w:tc>
      </w:tr>
      <w:tr w:rsidR="00BB7DC1" w:rsidRPr="00EE3251" w14:paraId="327FE493" w14:textId="77777777" w:rsidTr="00F03568">
        <w:trPr>
          <w:cantSplit/>
        </w:trPr>
        <w:tc>
          <w:tcPr>
            <w:tcW w:w="729" w:type="pct"/>
            <w:vMerge w:val="restart"/>
            <w:tcBorders>
              <w:top w:val="single" w:sz="6" w:space="0" w:color="auto"/>
              <w:left w:val="single" w:sz="6" w:space="0" w:color="auto"/>
            </w:tcBorders>
            <w:vAlign w:val="center"/>
          </w:tcPr>
          <w:p w14:paraId="17EC037C" w14:textId="77777777" w:rsidR="00BB7DC1" w:rsidRPr="00EE3251" w:rsidRDefault="00BB7DC1" w:rsidP="00F03568">
            <w:r w:rsidRPr="00EE3251">
              <w:t>參與計畫</w:t>
            </w:r>
          </w:p>
        </w:tc>
        <w:tc>
          <w:tcPr>
            <w:tcW w:w="1191" w:type="pct"/>
            <w:gridSpan w:val="3"/>
            <w:tcBorders>
              <w:top w:val="single" w:sz="6" w:space="0" w:color="auto"/>
              <w:bottom w:val="single" w:sz="6" w:space="0" w:color="auto"/>
            </w:tcBorders>
            <w:vAlign w:val="center"/>
          </w:tcPr>
          <w:p w14:paraId="544E6DD5" w14:textId="77777777" w:rsidR="00BB7DC1" w:rsidRPr="00EE3251" w:rsidRDefault="00BB7DC1" w:rsidP="00F03568">
            <w:pPr>
              <w:jc w:val="center"/>
            </w:pPr>
            <w:r w:rsidRPr="00EE3251">
              <w:t>計畫名稱</w:t>
            </w:r>
          </w:p>
        </w:tc>
        <w:tc>
          <w:tcPr>
            <w:tcW w:w="957" w:type="pct"/>
            <w:tcBorders>
              <w:top w:val="single" w:sz="6" w:space="0" w:color="auto"/>
              <w:bottom w:val="single" w:sz="6" w:space="0" w:color="auto"/>
            </w:tcBorders>
            <w:vAlign w:val="center"/>
          </w:tcPr>
          <w:p w14:paraId="5FD870A6" w14:textId="77777777" w:rsidR="00BB7DC1" w:rsidRPr="00EE3251" w:rsidRDefault="00BB7DC1" w:rsidP="00F03568">
            <w:pPr>
              <w:jc w:val="center"/>
            </w:pPr>
            <w:r w:rsidRPr="00EE3251">
              <w:t>時間</w:t>
            </w:r>
          </w:p>
        </w:tc>
        <w:tc>
          <w:tcPr>
            <w:tcW w:w="1237" w:type="pct"/>
            <w:gridSpan w:val="2"/>
            <w:tcBorders>
              <w:top w:val="single" w:sz="6" w:space="0" w:color="auto"/>
              <w:bottom w:val="single" w:sz="6" w:space="0" w:color="auto"/>
            </w:tcBorders>
            <w:vAlign w:val="center"/>
          </w:tcPr>
          <w:p w14:paraId="0D667C34" w14:textId="77777777" w:rsidR="00BB7DC1" w:rsidRPr="00EE3251" w:rsidRDefault="00BB7DC1" w:rsidP="00F03568">
            <w:pPr>
              <w:pStyle w:val="afa"/>
              <w:adjustRightInd/>
              <w:spacing w:line="240" w:lineRule="auto"/>
              <w:textAlignment w:val="auto"/>
            </w:pPr>
            <w:r w:rsidRPr="00EE3251">
              <w:t>公司</w:t>
            </w:r>
          </w:p>
        </w:tc>
        <w:tc>
          <w:tcPr>
            <w:tcW w:w="886" w:type="pct"/>
            <w:tcBorders>
              <w:top w:val="single" w:sz="6" w:space="0" w:color="auto"/>
              <w:bottom w:val="single" w:sz="6" w:space="0" w:color="auto"/>
              <w:right w:val="single" w:sz="6" w:space="0" w:color="auto"/>
            </w:tcBorders>
            <w:vAlign w:val="center"/>
          </w:tcPr>
          <w:p w14:paraId="2FB79FF2" w14:textId="77777777" w:rsidR="00BB7DC1" w:rsidRPr="00EE3251" w:rsidRDefault="00BB7DC1" w:rsidP="00F03568">
            <w:pPr>
              <w:jc w:val="center"/>
            </w:pPr>
            <w:r w:rsidRPr="00EE3251">
              <w:t>主要任務</w:t>
            </w:r>
          </w:p>
        </w:tc>
      </w:tr>
      <w:tr w:rsidR="00BB7DC1" w:rsidRPr="00EE3251" w14:paraId="165412F9" w14:textId="77777777" w:rsidTr="00F03568">
        <w:trPr>
          <w:cantSplit/>
          <w:trHeight w:val="1095"/>
        </w:trPr>
        <w:tc>
          <w:tcPr>
            <w:tcW w:w="729" w:type="pct"/>
            <w:vMerge/>
            <w:tcBorders>
              <w:left w:val="single" w:sz="6" w:space="0" w:color="auto"/>
            </w:tcBorders>
            <w:vAlign w:val="center"/>
          </w:tcPr>
          <w:p w14:paraId="6F70B730" w14:textId="77777777" w:rsidR="00BB7DC1" w:rsidRPr="00EE3251" w:rsidRDefault="00BB7DC1" w:rsidP="00F03568"/>
        </w:tc>
        <w:tc>
          <w:tcPr>
            <w:tcW w:w="1191" w:type="pct"/>
            <w:gridSpan w:val="3"/>
            <w:tcBorders>
              <w:top w:val="single" w:sz="6" w:space="0" w:color="auto"/>
            </w:tcBorders>
            <w:vAlign w:val="center"/>
          </w:tcPr>
          <w:p w14:paraId="523099D5" w14:textId="77777777" w:rsidR="00BB7DC1" w:rsidRPr="00EE3251" w:rsidRDefault="00BB7DC1" w:rsidP="00F03568">
            <w:r w:rsidRPr="007C163B">
              <w:rPr>
                <w:rFonts w:hint="eastAsia"/>
              </w:rPr>
              <w:t>SBIR</w:t>
            </w:r>
            <w:r w:rsidRPr="007C163B">
              <w:rPr>
                <w:rFonts w:hint="eastAsia"/>
              </w:rPr>
              <w:t>創業概念海選計畫「技術創新突破類」</w:t>
            </w:r>
          </w:p>
        </w:tc>
        <w:tc>
          <w:tcPr>
            <w:tcW w:w="957" w:type="pct"/>
            <w:tcBorders>
              <w:top w:val="single" w:sz="6" w:space="0" w:color="auto"/>
            </w:tcBorders>
            <w:vAlign w:val="center"/>
          </w:tcPr>
          <w:p w14:paraId="2D8A61B6" w14:textId="77777777" w:rsidR="00BB7DC1" w:rsidRPr="00EE3251" w:rsidRDefault="00BB7DC1" w:rsidP="00F03568">
            <w:r w:rsidRPr="007C163B">
              <w:rPr>
                <w:rFonts w:hint="eastAsia"/>
              </w:rPr>
              <w:t>107</w:t>
            </w:r>
            <w:r w:rsidRPr="007C163B">
              <w:rPr>
                <w:rFonts w:hint="eastAsia"/>
              </w:rPr>
              <w:t>年</w:t>
            </w:r>
            <w:r>
              <w:rPr>
                <w:rFonts w:hint="eastAsia"/>
              </w:rPr>
              <w:t>~1</w:t>
            </w:r>
            <w:r>
              <w:t>07</w:t>
            </w:r>
            <w:r>
              <w:rPr>
                <w:rFonts w:hint="eastAsia"/>
              </w:rPr>
              <w:t>年</w:t>
            </w:r>
          </w:p>
        </w:tc>
        <w:tc>
          <w:tcPr>
            <w:tcW w:w="1237" w:type="pct"/>
            <w:gridSpan w:val="2"/>
            <w:tcBorders>
              <w:top w:val="single" w:sz="6" w:space="0" w:color="auto"/>
            </w:tcBorders>
            <w:vAlign w:val="center"/>
          </w:tcPr>
          <w:p w14:paraId="30D35B16" w14:textId="77777777" w:rsidR="00BB7DC1" w:rsidRPr="00EE3251" w:rsidRDefault="00BB7DC1" w:rsidP="00F03568">
            <w:r w:rsidRPr="007C163B">
              <w:rPr>
                <w:rFonts w:hint="eastAsia"/>
              </w:rPr>
              <w:t>博遠智能科技</w:t>
            </w:r>
            <w:r w:rsidRPr="007C163B">
              <w:rPr>
                <w:rFonts w:hint="eastAsia"/>
              </w:rPr>
              <w:t>(</w:t>
            </w:r>
            <w:r w:rsidRPr="007C163B">
              <w:rPr>
                <w:rFonts w:hint="eastAsia"/>
              </w:rPr>
              <w:t>股</w:t>
            </w:r>
            <w:r w:rsidRPr="007C163B">
              <w:rPr>
                <w:rFonts w:hint="eastAsia"/>
              </w:rPr>
              <w:t>)</w:t>
            </w:r>
            <w:r w:rsidRPr="007C163B">
              <w:rPr>
                <w:rFonts w:hint="eastAsia"/>
              </w:rPr>
              <w:t>公司</w:t>
            </w:r>
          </w:p>
        </w:tc>
        <w:tc>
          <w:tcPr>
            <w:tcW w:w="886" w:type="pct"/>
            <w:tcBorders>
              <w:top w:val="single" w:sz="6" w:space="0" w:color="auto"/>
              <w:right w:val="single" w:sz="6" w:space="0" w:color="auto"/>
            </w:tcBorders>
            <w:vAlign w:val="center"/>
          </w:tcPr>
          <w:p w14:paraId="375A17E9" w14:textId="77777777" w:rsidR="00BB7DC1" w:rsidRPr="00EE3251" w:rsidRDefault="00BB7DC1" w:rsidP="00F03568">
            <w:r w:rsidRPr="007C163B">
              <w:rPr>
                <w:rFonts w:hint="eastAsia"/>
              </w:rPr>
              <w:t>計畫主持人</w:t>
            </w:r>
          </w:p>
        </w:tc>
      </w:tr>
      <w:tr w:rsidR="00BB7DC1" w:rsidRPr="00EE3251" w14:paraId="02C7EB75" w14:textId="77777777" w:rsidTr="00F03568">
        <w:trPr>
          <w:cantSplit/>
        </w:trPr>
        <w:tc>
          <w:tcPr>
            <w:tcW w:w="729" w:type="pct"/>
            <w:vMerge/>
            <w:tcBorders>
              <w:left w:val="single" w:sz="6" w:space="0" w:color="auto"/>
            </w:tcBorders>
            <w:vAlign w:val="center"/>
          </w:tcPr>
          <w:p w14:paraId="32689F51" w14:textId="77777777" w:rsidR="00BB7DC1" w:rsidRPr="00EE3251" w:rsidRDefault="00BB7DC1" w:rsidP="00F03568"/>
        </w:tc>
        <w:tc>
          <w:tcPr>
            <w:tcW w:w="1191" w:type="pct"/>
            <w:gridSpan w:val="3"/>
            <w:tcBorders>
              <w:top w:val="single" w:sz="6" w:space="0" w:color="auto"/>
              <w:bottom w:val="single" w:sz="6" w:space="0" w:color="auto"/>
            </w:tcBorders>
            <w:vAlign w:val="center"/>
          </w:tcPr>
          <w:p w14:paraId="72B4BD7D" w14:textId="77777777" w:rsidR="00BB7DC1" w:rsidRPr="007C163B" w:rsidRDefault="00BB7DC1" w:rsidP="00F03568">
            <w:r w:rsidRPr="007C163B">
              <w:rPr>
                <w:rFonts w:hint="eastAsia"/>
              </w:rPr>
              <w:t>亞洲矽谷創新創業鏈結計畫之厚科技創新</w:t>
            </w:r>
          </w:p>
        </w:tc>
        <w:tc>
          <w:tcPr>
            <w:tcW w:w="957" w:type="pct"/>
            <w:tcBorders>
              <w:top w:val="single" w:sz="6" w:space="0" w:color="auto"/>
              <w:bottom w:val="single" w:sz="6" w:space="0" w:color="auto"/>
            </w:tcBorders>
            <w:vAlign w:val="center"/>
          </w:tcPr>
          <w:p w14:paraId="1AD6672A" w14:textId="77777777" w:rsidR="00BB7DC1" w:rsidRPr="009A5286" w:rsidRDefault="00BB7DC1" w:rsidP="00F03568">
            <w:r w:rsidRPr="009A5286">
              <w:rPr>
                <w:rFonts w:hint="eastAsia"/>
              </w:rPr>
              <w:t>106</w:t>
            </w:r>
            <w:r w:rsidRPr="009A5286">
              <w:rPr>
                <w:rFonts w:hint="eastAsia"/>
              </w:rPr>
              <w:t>年</w:t>
            </w:r>
            <w:r w:rsidRPr="009A5286">
              <w:rPr>
                <w:rFonts w:hint="eastAsia"/>
              </w:rPr>
              <w:t>~107</w:t>
            </w:r>
            <w:r w:rsidRPr="009A5286">
              <w:rPr>
                <w:rFonts w:hint="eastAsia"/>
              </w:rPr>
              <w:t>年</w:t>
            </w:r>
          </w:p>
        </w:tc>
        <w:tc>
          <w:tcPr>
            <w:tcW w:w="1237" w:type="pct"/>
            <w:gridSpan w:val="2"/>
            <w:tcBorders>
              <w:top w:val="single" w:sz="6" w:space="0" w:color="auto"/>
              <w:bottom w:val="single" w:sz="6" w:space="0" w:color="auto"/>
            </w:tcBorders>
            <w:vAlign w:val="center"/>
          </w:tcPr>
          <w:p w14:paraId="2E406863" w14:textId="77777777" w:rsidR="00BB7DC1" w:rsidRPr="009A5286" w:rsidRDefault="00BB7DC1" w:rsidP="00F03568">
            <w:r w:rsidRPr="009A5286">
              <w:rPr>
                <w:rFonts w:hint="eastAsia"/>
              </w:rPr>
              <w:t>博遠智能科技</w:t>
            </w:r>
            <w:r w:rsidRPr="009A5286">
              <w:rPr>
                <w:rFonts w:hint="eastAsia"/>
              </w:rPr>
              <w:t>(</w:t>
            </w:r>
            <w:r w:rsidRPr="009A5286">
              <w:rPr>
                <w:rFonts w:hint="eastAsia"/>
              </w:rPr>
              <w:t>股</w:t>
            </w:r>
            <w:r w:rsidRPr="009A5286">
              <w:rPr>
                <w:rFonts w:hint="eastAsia"/>
              </w:rPr>
              <w:t>)</w:t>
            </w:r>
            <w:r w:rsidRPr="009A5286">
              <w:rPr>
                <w:rFonts w:hint="eastAsia"/>
              </w:rPr>
              <w:t>公司</w:t>
            </w:r>
          </w:p>
        </w:tc>
        <w:tc>
          <w:tcPr>
            <w:tcW w:w="886" w:type="pct"/>
            <w:tcBorders>
              <w:top w:val="single" w:sz="6" w:space="0" w:color="auto"/>
              <w:bottom w:val="single" w:sz="6" w:space="0" w:color="auto"/>
              <w:right w:val="single" w:sz="6" w:space="0" w:color="auto"/>
            </w:tcBorders>
            <w:vAlign w:val="center"/>
          </w:tcPr>
          <w:p w14:paraId="77F1654B" w14:textId="77777777" w:rsidR="00BB7DC1" w:rsidRPr="009A5286" w:rsidRDefault="00BB7DC1" w:rsidP="00F03568">
            <w:r w:rsidRPr="009A5286">
              <w:rPr>
                <w:rFonts w:hint="eastAsia"/>
              </w:rPr>
              <w:t>計畫主持人</w:t>
            </w:r>
          </w:p>
        </w:tc>
      </w:tr>
      <w:tr w:rsidR="00BB7DC1" w:rsidRPr="00EE3251" w14:paraId="6A850C52" w14:textId="77777777" w:rsidTr="00F03568">
        <w:trPr>
          <w:cantSplit/>
        </w:trPr>
        <w:tc>
          <w:tcPr>
            <w:tcW w:w="729" w:type="pct"/>
            <w:vMerge/>
            <w:tcBorders>
              <w:left w:val="single" w:sz="6" w:space="0" w:color="auto"/>
            </w:tcBorders>
            <w:vAlign w:val="center"/>
          </w:tcPr>
          <w:p w14:paraId="4AA088B2" w14:textId="77777777" w:rsidR="00BB7DC1" w:rsidRPr="00EE3251" w:rsidRDefault="00BB7DC1" w:rsidP="00F03568"/>
        </w:tc>
        <w:tc>
          <w:tcPr>
            <w:tcW w:w="1191" w:type="pct"/>
            <w:gridSpan w:val="3"/>
            <w:tcBorders>
              <w:top w:val="single" w:sz="6" w:space="0" w:color="auto"/>
              <w:bottom w:val="single" w:sz="6" w:space="0" w:color="auto"/>
            </w:tcBorders>
            <w:vAlign w:val="center"/>
          </w:tcPr>
          <w:p w14:paraId="0BA9006B" w14:textId="77777777" w:rsidR="00BB7DC1" w:rsidRPr="00EE3251" w:rsidRDefault="00BB7DC1" w:rsidP="00F03568">
            <w:r w:rsidRPr="00E17F0B">
              <w:rPr>
                <w:rFonts w:hint="eastAsia"/>
              </w:rPr>
              <w:t>雲端智慧化網路影音存取技術</w:t>
            </w:r>
          </w:p>
        </w:tc>
        <w:tc>
          <w:tcPr>
            <w:tcW w:w="957" w:type="pct"/>
            <w:tcBorders>
              <w:top w:val="single" w:sz="6" w:space="0" w:color="auto"/>
              <w:bottom w:val="single" w:sz="6" w:space="0" w:color="auto"/>
            </w:tcBorders>
            <w:vAlign w:val="center"/>
          </w:tcPr>
          <w:p w14:paraId="6D81B4A0" w14:textId="77777777" w:rsidR="00BB7DC1" w:rsidRPr="00EE3251" w:rsidRDefault="00BB7DC1" w:rsidP="00F03568">
            <w:r w:rsidRPr="00E17F0B">
              <w:rPr>
                <w:rFonts w:hint="eastAsia"/>
              </w:rPr>
              <w:t>103</w:t>
            </w:r>
            <w:r w:rsidRPr="00E17F0B">
              <w:rPr>
                <w:rFonts w:hint="eastAsia"/>
              </w:rPr>
              <w:t>年</w:t>
            </w:r>
            <w:r w:rsidRPr="00E17F0B">
              <w:rPr>
                <w:rFonts w:hint="eastAsia"/>
              </w:rPr>
              <w:t>~104</w:t>
            </w:r>
            <w:r w:rsidRPr="00E17F0B">
              <w:rPr>
                <w:rFonts w:hint="eastAsia"/>
              </w:rPr>
              <w:t>年</w:t>
            </w:r>
            <w:r w:rsidRPr="00E17F0B">
              <w:rPr>
                <w:rFonts w:hint="eastAsia"/>
              </w:rPr>
              <w:tab/>
            </w:r>
            <w:r w:rsidRPr="00E17F0B">
              <w:rPr>
                <w:rFonts w:hint="eastAsia"/>
              </w:rPr>
              <w:tab/>
            </w:r>
          </w:p>
        </w:tc>
        <w:tc>
          <w:tcPr>
            <w:tcW w:w="1237" w:type="pct"/>
            <w:gridSpan w:val="2"/>
            <w:tcBorders>
              <w:top w:val="single" w:sz="6" w:space="0" w:color="auto"/>
              <w:bottom w:val="single" w:sz="6" w:space="0" w:color="auto"/>
            </w:tcBorders>
            <w:vAlign w:val="center"/>
          </w:tcPr>
          <w:p w14:paraId="23FB6154" w14:textId="77777777" w:rsidR="00BB7DC1" w:rsidRPr="00EE3251" w:rsidRDefault="00BB7DC1" w:rsidP="00F03568">
            <w:r w:rsidRPr="00E17F0B">
              <w:rPr>
                <w:rFonts w:hint="eastAsia"/>
              </w:rPr>
              <w:t>工研院</w:t>
            </w:r>
          </w:p>
        </w:tc>
        <w:tc>
          <w:tcPr>
            <w:tcW w:w="886" w:type="pct"/>
            <w:tcBorders>
              <w:top w:val="single" w:sz="6" w:space="0" w:color="auto"/>
              <w:bottom w:val="single" w:sz="6" w:space="0" w:color="auto"/>
              <w:right w:val="single" w:sz="6" w:space="0" w:color="auto"/>
            </w:tcBorders>
            <w:vAlign w:val="center"/>
          </w:tcPr>
          <w:p w14:paraId="7DD18916" w14:textId="77777777" w:rsidR="00BB7DC1" w:rsidRPr="00EE3251" w:rsidRDefault="00BB7DC1" w:rsidP="00F03568">
            <w:r w:rsidRPr="00E17F0B">
              <w:rPr>
                <w:rFonts w:hint="eastAsia"/>
              </w:rPr>
              <w:t>分項計畫主持人</w:t>
            </w:r>
          </w:p>
        </w:tc>
      </w:tr>
      <w:tr w:rsidR="00BB7DC1" w:rsidRPr="00EE3251" w14:paraId="484C11E7" w14:textId="77777777" w:rsidTr="00F03568">
        <w:trPr>
          <w:cantSplit/>
        </w:trPr>
        <w:tc>
          <w:tcPr>
            <w:tcW w:w="729" w:type="pct"/>
            <w:vMerge/>
            <w:tcBorders>
              <w:left w:val="single" w:sz="6" w:space="0" w:color="auto"/>
            </w:tcBorders>
            <w:vAlign w:val="center"/>
          </w:tcPr>
          <w:p w14:paraId="0D36A565" w14:textId="77777777" w:rsidR="00BB7DC1" w:rsidRPr="00EE3251" w:rsidRDefault="00BB7DC1" w:rsidP="00F03568"/>
        </w:tc>
        <w:tc>
          <w:tcPr>
            <w:tcW w:w="1191" w:type="pct"/>
            <w:gridSpan w:val="3"/>
            <w:tcBorders>
              <w:top w:val="single" w:sz="6" w:space="0" w:color="auto"/>
              <w:bottom w:val="single" w:sz="6" w:space="0" w:color="auto"/>
            </w:tcBorders>
            <w:vAlign w:val="center"/>
          </w:tcPr>
          <w:p w14:paraId="0473D3FC" w14:textId="77777777" w:rsidR="00BB7DC1" w:rsidRPr="00E17F0B" w:rsidRDefault="00BB7DC1" w:rsidP="00F03568">
            <w:r w:rsidRPr="00E17F0B">
              <w:rPr>
                <w:rFonts w:hint="eastAsia"/>
              </w:rPr>
              <w:t>雲端服務暨巨量資料產業發展計畫</w:t>
            </w:r>
          </w:p>
        </w:tc>
        <w:tc>
          <w:tcPr>
            <w:tcW w:w="957" w:type="pct"/>
            <w:tcBorders>
              <w:top w:val="single" w:sz="6" w:space="0" w:color="auto"/>
              <w:bottom w:val="single" w:sz="6" w:space="0" w:color="auto"/>
            </w:tcBorders>
            <w:vAlign w:val="center"/>
          </w:tcPr>
          <w:p w14:paraId="6A98182D" w14:textId="77777777" w:rsidR="00BB7DC1" w:rsidRPr="00E17F0B" w:rsidRDefault="00BB7DC1" w:rsidP="00F03568">
            <w:r w:rsidRPr="00E17F0B">
              <w:rPr>
                <w:rFonts w:hint="eastAsia"/>
              </w:rPr>
              <w:t>104</w:t>
            </w:r>
            <w:r w:rsidRPr="00E17F0B">
              <w:rPr>
                <w:rFonts w:hint="eastAsia"/>
              </w:rPr>
              <w:t>年</w:t>
            </w:r>
            <w:r w:rsidRPr="00E17F0B">
              <w:rPr>
                <w:rFonts w:hint="eastAsia"/>
              </w:rPr>
              <w:t>~104</w:t>
            </w:r>
            <w:r w:rsidRPr="00E17F0B">
              <w:rPr>
                <w:rFonts w:hint="eastAsia"/>
              </w:rPr>
              <w:t>年</w:t>
            </w:r>
          </w:p>
        </w:tc>
        <w:tc>
          <w:tcPr>
            <w:tcW w:w="1237" w:type="pct"/>
            <w:gridSpan w:val="2"/>
            <w:tcBorders>
              <w:top w:val="single" w:sz="6" w:space="0" w:color="auto"/>
              <w:bottom w:val="single" w:sz="6" w:space="0" w:color="auto"/>
            </w:tcBorders>
            <w:vAlign w:val="center"/>
          </w:tcPr>
          <w:p w14:paraId="67E467F0" w14:textId="77777777" w:rsidR="00BB7DC1" w:rsidRPr="00E17F0B" w:rsidRDefault="00BB7DC1" w:rsidP="00F03568">
            <w:r w:rsidRPr="00E17F0B">
              <w:rPr>
                <w:rFonts w:hint="eastAsia"/>
              </w:rPr>
              <w:t>工研院</w:t>
            </w:r>
          </w:p>
        </w:tc>
        <w:tc>
          <w:tcPr>
            <w:tcW w:w="886" w:type="pct"/>
            <w:tcBorders>
              <w:top w:val="single" w:sz="6" w:space="0" w:color="auto"/>
              <w:bottom w:val="single" w:sz="6" w:space="0" w:color="auto"/>
              <w:right w:val="single" w:sz="6" w:space="0" w:color="auto"/>
            </w:tcBorders>
            <w:vAlign w:val="center"/>
          </w:tcPr>
          <w:p w14:paraId="40744A1D" w14:textId="77777777" w:rsidR="00BB7DC1" w:rsidRPr="00E17F0B" w:rsidRDefault="00BB7DC1" w:rsidP="00F03568">
            <w:r w:rsidRPr="00E17F0B">
              <w:rPr>
                <w:rFonts w:hint="eastAsia"/>
              </w:rPr>
              <w:t>分項計畫主持人</w:t>
            </w:r>
          </w:p>
        </w:tc>
      </w:tr>
      <w:tr w:rsidR="00BB7DC1" w:rsidRPr="00EE3251" w14:paraId="44024086" w14:textId="77777777" w:rsidTr="00F03568">
        <w:trPr>
          <w:cantSplit/>
        </w:trPr>
        <w:tc>
          <w:tcPr>
            <w:tcW w:w="729" w:type="pct"/>
            <w:vMerge/>
            <w:tcBorders>
              <w:left w:val="single" w:sz="6" w:space="0" w:color="auto"/>
            </w:tcBorders>
            <w:vAlign w:val="center"/>
          </w:tcPr>
          <w:p w14:paraId="29579CD1" w14:textId="77777777" w:rsidR="00BB7DC1" w:rsidRPr="00EE3251" w:rsidRDefault="00BB7DC1" w:rsidP="00F03568"/>
        </w:tc>
        <w:tc>
          <w:tcPr>
            <w:tcW w:w="1191" w:type="pct"/>
            <w:gridSpan w:val="3"/>
            <w:tcBorders>
              <w:top w:val="single" w:sz="6" w:space="0" w:color="auto"/>
              <w:bottom w:val="single" w:sz="6" w:space="0" w:color="auto"/>
            </w:tcBorders>
            <w:vAlign w:val="center"/>
          </w:tcPr>
          <w:p w14:paraId="2127C5DC" w14:textId="77777777" w:rsidR="00BB7DC1" w:rsidRPr="00E17F0B" w:rsidRDefault="00BB7DC1" w:rsidP="00F03568">
            <w:r w:rsidRPr="00E17F0B">
              <w:rPr>
                <w:rFonts w:hint="eastAsia"/>
              </w:rPr>
              <w:t>智慧手持裝置視訊監控專網系統優化技術</w:t>
            </w:r>
          </w:p>
        </w:tc>
        <w:tc>
          <w:tcPr>
            <w:tcW w:w="957" w:type="pct"/>
            <w:tcBorders>
              <w:top w:val="single" w:sz="6" w:space="0" w:color="auto"/>
              <w:bottom w:val="single" w:sz="6" w:space="0" w:color="auto"/>
            </w:tcBorders>
            <w:vAlign w:val="center"/>
          </w:tcPr>
          <w:p w14:paraId="0DDE4ACA" w14:textId="77777777" w:rsidR="00BB7DC1" w:rsidRPr="00E17F0B" w:rsidRDefault="00BB7DC1" w:rsidP="00F03568">
            <w:r w:rsidRPr="00E17F0B">
              <w:rPr>
                <w:rFonts w:hint="eastAsia"/>
              </w:rPr>
              <w:t>101</w:t>
            </w:r>
            <w:r w:rsidRPr="00E17F0B">
              <w:rPr>
                <w:rFonts w:hint="eastAsia"/>
              </w:rPr>
              <w:t>年</w:t>
            </w:r>
            <w:r w:rsidRPr="00E17F0B">
              <w:rPr>
                <w:rFonts w:hint="eastAsia"/>
              </w:rPr>
              <w:t>~102</w:t>
            </w:r>
            <w:r w:rsidRPr="00E17F0B">
              <w:rPr>
                <w:rFonts w:hint="eastAsia"/>
              </w:rPr>
              <w:t>年</w:t>
            </w:r>
            <w:r w:rsidRPr="00E17F0B">
              <w:rPr>
                <w:rFonts w:hint="eastAsia"/>
              </w:rPr>
              <w:tab/>
            </w:r>
          </w:p>
        </w:tc>
        <w:tc>
          <w:tcPr>
            <w:tcW w:w="1237" w:type="pct"/>
            <w:gridSpan w:val="2"/>
            <w:tcBorders>
              <w:top w:val="single" w:sz="6" w:space="0" w:color="auto"/>
              <w:bottom w:val="single" w:sz="6" w:space="0" w:color="auto"/>
            </w:tcBorders>
            <w:vAlign w:val="center"/>
          </w:tcPr>
          <w:p w14:paraId="23E7CDE6" w14:textId="77777777" w:rsidR="00BB7DC1" w:rsidRPr="00E17F0B" w:rsidRDefault="00BB7DC1" w:rsidP="00F03568">
            <w:r w:rsidRPr="00E17F0B">
              <w:rPr>
                <w:rFonts w:hint="eastAsia"/>
              </w:rPr>
              <w:t>工研院</w:t>
            </w:r>
            <w:r w:rsidRPr="00E17F0B">
              <w:rPr>
                <w:rFonts w:hint="eastAsia"/>
              </w:rPr>
              <w:tab/>
            </w:r>
          </w:p>
        </w:tc>
        <w:tc>
          <w:tcPr>
            <w:tcW w:w="886" w:type="pct"/>
            <w:tcBorders>
              <w:top w:val="single" w:sz="6" w:space="0" w:color="auto"/>
              <w:bottom w:val="single" w:sz="6" w:space="0" w:color="auto"/>
              <w:right w:val="single" w:sz="6" w:space="0" w:color="auto"/>
            </w:tcBorders>
            <w:vAlign w:val="center"/>
          </w:tcPr>
          <w:p w14:paraId="0ED2B1F8" w14:textId="77777777" w:rsidR="00BB7DC1" w:rsidRPr="00E17F0B" w:rsidRDefault="00BB7DC1" w:rsidP="00F03568">
            <w:r w:rsidRPr="00E17F0B">
              <w:rPr>
                <w:rFonts w:hint="eastAsia"/>
              </w:rPr>
              <w:t>分項計畫主持人</w:t>
            </w:r>
          </w:p>
        </w:tc>
      </w:tr>
      <w:tr w:rsidR="00BB7DC1" w:rsidRPr="00EE3251" w14:paraId="2D31A3DA" w14:textId="77777777" w:rsidTr="00F03568">
        <w:trPr>
          <w:cantSplit/>
        </w:trPr>
        <w:tc>
          <w:tcPr>
            <w:tcW w:w="729" w:type="pct"/>
            <w:vMerge/>
            <w:tcBorders>
              <w:left w:val="single" w:sz="6" w:space="0" w:color="auto"/>
            </w:tcBorders>
            <w:vAlign w:val="center"/>
          </w:tcPr>
          <w:p w14:paraId="25722ED2" w14:textId="77777777" w:rsidR="00BB7DC1" w:rsidRPr="00EE3251" w:rsidRDefault="00BB7DC1" w:rsidP="00F03568"/>
        </w:tc>
        <w:tc>
          <w:tcPr>
            <w:tcW w:w="1191" w:type="pct"/>
            <w:gridSpan w:val="3"/>
            <w:tcBorders>
              <w:top w:val="single" w:sz="6" w:space="0" w:color="auto"/>
              <w:bottom w:val="single" w:sz="6" w:space="0" w:color="auto"/>
            </w:tcBorders>
            <w:vAlign w:val="center"/>
          </w:tcPr>
          <w:p w14:paraId="287AF579" w14:textId="77777777" w:rsidR="00BB7DC1" w:rsidRPr="00E17F0B" w:rsidRDefault="00BB7DC1" w:rsidP="00F03568">
            <w:r w:rsidRPr="00E17F0B">
              <w:rPr>
                <w:rFonts w:hint="eastAsia"/>
              </w:rPr>
              <w:t>智慧視訊聯網技術</w:t>
            </w:r>
          </w:p>
          <w:p w14:paraId="1027EBDE" w14:textId="77777777" w:rsidR="00BB7DC1" w:rsidRPr="00E17F0B" w:rsidRDefault="00BB7DC1" w:rsidP="00F03568">
            <w:r w:rsidRPr="00E17F0B">
              <w:rPr>
                <w:rFonts w:hint="eastAsia"/>
              </w:rPr>
              <w:t>分散式網路影音存取技術</w:t>
            </w:r>
          </w:p>
        </w:tc>
        <w:tc>
          <w:tcPr>
            <w:tcW w:w="957" w:type="pct"/>
            <w:tcBorders>
              <w:top w:val="single" w:sz="6" w:space="0" w:color="auto"/>
              <w:bottom w:val="single" w:sz="6" w:space="0" w:color="auto"/>
            </w:tcBorders>
            <w:vAlign w:val="center"/>
          </w:tcPr>
          <w:p w14:paraId="66904D02" w14:textId="77777777" w:rsidR="00BB7DC1" w:rsidRPr="00E17F0B" w:rsidRDefault="00BB7DC1" w:rsidP="00F03568">
            <w:r w:rsidRPr="00E17F0B">
              <w:rPr>
                <w:rFonts w:hint="eastAsia"/>
              </w:rPr>
              <w:t>101</w:t>
            </w:r>
            <w:r w:rsidRPr="00E17F0B">
              <w:rPr>
                <w:rFonts w:hint="eastAsia"/>
              </w:rPr>
              <w:t>年</w:t>
            </w:r>
            <w:r w:rsidRPr="00E17F0B">
              <w:rPr>
                <w:rFonts w:hint="eastAsia"/>
              </w:rPr>
              <w:t>~102</w:t>
            </w:r>
            <w:r w:rsidRPr="00E17F0B">
              <w:rPr>
                <w:rFonts w:hint="eastAsia"/>
              </w:rPr>
              <w:t>年</w:t>
            </w:r>
            <w:r w:rsidRPr="00E17F0B">
              <w:rPr>
                <w:rFonts w:hint="eastAsia"/>
              </w:rPr>
              <w:tab/>
            </w:r>
            <w:r w:rsidRPr="00E17F0B">
              <w:rPr>
                <w:rFonts w:hint="eastAsia"/>
              </w:rPr>
              <w:tab/>
            </w:r>
          </w:p>
        </w:tc>
        <w:tc>
          <w:tcPr>
            <w:tcW w:w="1237" w:type="pct"/>
            <w:gridSpan w:val="2"/>
            <w:tcBorders>
              <w:top w:val="single" w:sz="6" w:space="0" w:color="auto"/>
              <w:bottom w:val="single" w:sz="6" w:space="0" w:color="auto"/>
            </w:tcBorders>
            <w:vAlign w:val="center"/>
          </w:tcPr>
          <w:p w14:paraId="48E729C1" w14:textId="77777777" w:rsidR="00BB7DC1" w:rsidRPr="00E17F0B" w:rsidRDefault="00BB7DC1" w:rsidP="00F03568">
            <w:r w:rsidRPr="00E17F0B">
              <w:rPr>
                <w:rFonts w:hint="eastAsia"/>
              </w:rPr>
              <w:t>工研院</w:t>
            </w:r>
            <w:r w:rsidRPr="00E17F0B">
              <w:rPr>
                <w:rFonts w:hint="eastAsia"/>
              </w:rPr>
              <w:tab/>
            </w:r>
            <w:r w:rsidRPr="00E17F0B">
              <w:rPr>
                <w:rFonts w:hint="eastAsia"/>
              </w:rPr>
              <w:tab/>
            </w:r>
          </w:p>
        </w:tc>
        <w:tc>
          <w:tcPr>
            <w:tcW w:w="886" w:type="pct"/>
            <w:tcBorders>
              <w:top w:val="single" w:sz="6" w:space="0" w:color="auto"/>
              <w:bottom w:val="single" w:sz="6" w:space="0" w:color="auto"/>
              <w:right w:val="single" w:sz="6" w:space="0" w:color="auto"/>
            </w:tcBorders>
            <w:vAlign w:val="center"/>
          </w:tcPr>
          <w:p w14:paraId="6739BDC2" w14:textId="77777777" w:rsidR="00BB7DC1" w:rsidRPr="00E17F0B" w:rsidRDefault="00BB7DC1" w:rsidP="00F03568">
            <w:r w:rsidRPr="00E17F0B">
              <w:rPr>
                <w:rFonts w:hint="eastAsia"/>
              </w:rPr>
              <w:t>分項計畫主持人</w:t>
            </w:r>
          </w:p>
        </w:tc>
      </w:tr>
      <w:tr w:rsidR="00BB7DC1" w:rsidRPr="00EE3251" w14:paraId="2057DEE7" w14:textId="77777777" w:rsidTr="00F03568">
        <w:trPr>
          <w:cantSplit/>
        </w:trPr>
        <w:tc>
          <w:tcPr>
            <w:tcW w:w="729" w:type="pct"/>
            <w:vMerge/>
            <w:tcBorders>
              <w:left w:val="single" w:sz="6" w:space="0" w:color="auto"/>
            </w:tcBorders>
            <w:vAlign w:val="center"/>
          </w:tcPr>
          <w:p w14:paraId="6467BD02" w14:textId="77777777" w:rsidR="00BB7DC1" w:rsidRPr="00EE3251" w:rsidRDefault="00BB7DC1" w:rsidP="00F03568"/>
        </w:tc>
        <w:tc>
          <w:tcPr>
            <w:tcW w:w="1191" w:type="pct"/>
            <w:gridSpan w:val="3"/>
            <w:tcBorders>
              <w:top w:val="single" w:sz="6" w:space="0" w:color="auto"/>
              <w:bottom w:val="single" w:sz="6" w:space="0" w:color="auto"/>
            </w:tcBorders>
            <w:vAlign w:val="center"/>
          </w:tcPr>
          <w:p w14:paraId="7ACAD542" w14:textId="77777777" w:rsidR="00BB7DC1" w:rsidRPr="00E17F0B" w:rsidRDefault="00BB7DC1" w:rsidP="00F03568">
            <w:r w:rsidRPr="00E17F0B">
              <w:rPr>
                <w:rFonts w:hint="eastAsia"/>
              </w:rPr>
              <w:t>分散式網路影音存取技術</w:t>
            </w:r>
          </w:p>
        </w:tc>
        <w:tc>
          <w:tcPr>
            <w:tcW w:w="957" w:type="pct"/>
            <w:tcBorders>
              <w:top w:val="single" w:sz="6" w:space="0" w:color="auto"/>
              <w:bottom w:val="single" w:sz="6" w:space="0" w:color="auto"/>
            </w:tcBorders>
            <w:vAlign w:val="center"/>
          </w:tcPr>
          <w:p w14:paraId="52643585" w14:textId="77777777" w:rsidR="00BB7DC1" w:rsidRPr="00E17F0B" w:rsidRDefault="00BB7DC1" w:rsidP="00F03568">
            <w:r w:rsidRPr="00E17F0B">
              <w:rPr>
                <w:rFonts w:hint="eastAsia"/>
              </w:rPr>
              <w:t>98</w:t>
            </w:r>
            <w:r w:rsidRPr="00E17F0B">
              <w:rPr>
                <w:rFonts w:hint="eastAsia"/>
              </w:rPr>
              <w:t>年</w:t>
            </w:r>
            <w:r w:rsidRPr="00E17F0B">
              <w:rPr>
                <w:rFonts w:hint="eastAsia"/>
              </w:rPr>
              <w:t>~102</w:t>
            </w:r>
            <w:r w:rsidRPr="00E17F0B">
              <w:rPr>
                <w:rFonts w:hint="eastAsia"/>
              </w:rPr>
              <w:t>年</w:t>
            </w:r>
          </w:p>
        </w:tc>
        <w:tc>
          <w:tcPr>
            <w:tcW w:w="1237" w:type="pct"/>
            <w:gridSpan w:val="2"/>
            <w:tcBorders>
              <w:top w:val="single" w:sz="6" w:space="0" w:color="auto"/>
              <w:bottom w:val="single" w:sz="6" w:space="0" w:color="auto"/>
            </w:tcBorders>
            <w:vAlign w:val="center"/>
          </w:tcPr>
          <w:p w14:paraId="6966028F" w14:textId="77777777" w:rsidR="00BB7DC1" w:rsidRPr="00E17F0B" w:rsidRDefault="00BB7DC1" w:rsidP="00F03568">
            <w:r w:rsidRPr="00E17F0B">
              <w:rPr>
                <w:rFonts w:hint="eastAsia"/>
              </w:rPr>
              <w:t>工研院</w:t>
            </w:r>
          </w:p>
        </w:tc>
        <w:tc>
          <w:tcPr>
            <w:tcW w:w="886" w:type="pct"/>
            <w:tcBorders>
              <w:top w:val="single" w:sz="6" w:space="0" w:color="auto"/>
              <w:bottom w:val="single" w:sz="6" w:space="0" w:color="auto"/>
              <w:right w:val="single" w:sz="6" w:space="0" w:color="auto"/>
            </w:tcBorders>
            <w:vAlign w:val="center"/>
          </w:tcPr>
          <w:p w14:paraId="097D2096" w14:textId="77777777" w:rsidR="00BB7DC1" w:rsidRPr="00E17F0B" w:rsidRDefault="00BB7DC1" w:rsidP="00F03568">
            <w:r w:rsidRPr="00E17F0B">
              <w:rPr>
                <w:rFonts w:hint="eastAsia"/>
              </w:rPr>
              <w:t>分項計畫主持人</w:t>
            </w:r>
          </w:p>
        </w:tc>
      </w:tr>
      <w:tr w:rsidR="00BB7DC1" w:rsidRPr="00EE3251" w14:paraId="52761C27" w14:textId="77777777" w:rsidTr="00F03568">
        <w:trPr>
          <w:cantSplit/>
        </w:trPr>
        <w:tc>
          <w:tcPr>
            <w:tcW w:w="729" w:type="pct"/>
            <w:vMerge/>
            <w:tcBorders>
              <w:left w:val="single" w:sz="6" w:space="0" w:color="auto"/>
              <w:bottom w:val="single" w:sz="6" w:space="0" w:color="auto"/>
            </w:tcBorders>
            <w:vAlign w:val="center"/>
          </w:tcPr>
          <w:p w14:paraId="660F1789" w14:textId="77777777" w:rsidR="00BB7DC1" w:rsidRPr="00EE3251" w:rsidRDefault="00BB7DC1" w:rsidP="00F03568"/>
        </w:tc>
        <w:tc>
          <w:tcPr>
            <w:tcW w:w="1191" w:type="pct"/>
            <w:gridSpan w:val="3"/>
            <w:tcBorders>
              <w:top w:val="single" w:sz="6" w:space="0" w:color="auto"/>
              <w:bottom w:val="single" w:sz="6" w:space="0" w:color="auto"/>
            </w:tcBorders>
            <w:vAlign w:val="center"/>
          </w:tcPr>
          <w:p w14:paraId="6C06D7E1" w14:textId="77777777" w:rsidR="00BB7DC1" w:rsidRPr="00E17F0B" w:rsidRDefault="00BB7DC1" w:rsidP="00F03568">
            <w:r w:rsidRPr="00E17F0B">
              <w:rPr>
                <w:rFonts w:hint="eastAsia"/>
              </w:rPr>
              <w:t>網路視訊服務技術</w:t>
            </w:r>
          </w:p>
        </w:tc>
        <w:tc>
          <w:tcPr>
            <w:tcW w:w="957" w:type="pct"/>
            <w:tcBorders>
              <w:top w:val="single" w:sz="6" w:space="0" w:color="auto"/>
              <w:bottom w:val="single" w:sz="6" w:space="0" w:color="auto"/>
            </w:tcBorders>
            <w:vAlign w:val="center"/>
          </w:tcPr>
          <w:p w14:paraId="5D94CF45" w14:textId="77777777" w:rsidR="00BB7DC1" w:rsidRPr="00E17F0B" w:rsidRDefault="00BB7DC1" w:rsidP="00F03568">
            <w:r w:rsidRPr="00E17F0B">
              <w:rPr>
                <w:rFonts w:hint="eastAsia"/>
              </w:rPr>
              <w:t>97</w:t>
            </w:r>
            <w:r w:rsidRPr="00E17F0B">
              <w:rPr>
                <w:rFonts w:hint="eastAsia"/>
              </w:rPr>
              <w:t>年</w:t>
            </w:r>
            <w:r w:rsidRPr="00E17F0B">
              <w:rPr>
                <w:rFonts w:hint="eastAsia"/>
              </w:rPr>
              <w:t>~97</w:t>
            </w:r>
            <w:r w:rsidRPr="00E17F0B">
              <w:rPr>
                <w:rFonts w:hint="eastAsia"/>
              </w:rPr>
              <w:t>年</w:t>
            </w:r>
          </w:p>
        </w:tc>
        <w:tc>
          <w:tcPr>
            <w:tcW w:w="1237" w:type="pct"/>
            <w:gridSpan w:val="2"/>
            <w:tcBorders>
              <w:top w:val="single" w:sz="6" w:space="0" w:color="auto"/>
              <w:bottom w:val="single" w:sz="6" w:space="0" w:color="auto"/>
            </w:tcBorders>
            <w:vAlign w:val="center"/>
          </w:tcPr>
          <w:p w14:paraId="30E05FB6" w14:textId="77777777" w:rsidR="00BB7DC1" w:rsidRPr="00E17F0B" w:rsidRDefault="00BB7DC1" w:rsidP="00F03568">
            <w:r w:rsidRPr="00E17F0B">
              <w:rPr>
                <w:rFonts w:hint="eastAsia"/>
              </w:rPr>
              <w:t>工研院</w:t>
            </w:r>
          </w:p>
        </w:tc>
        <w:tc>
          <w:tcPr>
            <w:tcW w:w="886" w:type="pct"/>
            <w:tcBorders>
              <w:top w:val="single" w:sz="6" w:space="0" w:color="auto"/>
              <w:bottom w:val="single" w:sz="6" w:space="0" w:color="auto"/>
              <w:right w:val="single" w:sz="6" w:space="0" w:color="auto"/>
            </w:tcBorders>
            <w:vAlign w:val="center"/>
          </w:tcPr>
          <w:p w14:paraId="2AC49432" w14:textId="77777777" w:rsidR="00BB7DC1" w:rsidRPr="00E17F0B" w:rsidRDefault="00BB7DC1" w:rsidP="00F03568">
            <w:r w:rsidRPr="00E17F0B">
              <w:rPr>
                <w:rFonts w:hint="eastAsia"/>
              </w:rPr>
              <w:t>分項計畫主持人</w:t>
            </w:r>
          </w:p>
        </w:tc>
      </w:tr>
    </w:tbl>
    <w:p w14:paraId="1822E3C7" w14:textId="77777777" w:rsidR="00BB7DC1" w:rsidRDefault="00BB7DC1" w:rsidP="00BB7DC1"/>
    <w:p w14:paraId="0B4275E4" w14:textId="1E5A21A6" w:rsidR="00A931EA" w:rsidRPr="00EE3251" w:rsidRDefault="00BB7DC1" w:rsidP="00E67169">
      <w:pPr>
        <w:widowControl/>
        <w:adjustRightInd/>
        <w:spacing w:line="240" w:lineRule="auto"/>
        <w:textAlignment w:val="auto"/>
      </w:pPr>
      <w:r>
        <w:br w:type="page"/>
      </w:r>
    </w:p>
    <w:p w14:paraId="0FB1605B" w14:textId="77777777" w:rsidR="00A931EA" w:rsidRPr="00EE3251" w:rsidRDefault="00A931EA" w:rsidP="002D5ED4">
      <w:pPr>
        <w:pStyle w:val="2"/>
        <w:numPr>
          <w:ilvl w:val="0"/>
          <w:numId w:val="49"/>
        </w:numPr>
        <w:spacing w:after="120"/>
      </w:pPr>
      <w:bookmarkStart w:id="484" w:name="_Toc40189926"/>
      <w:bookmarkStart w:id="485" w:name="C二、參與計畫人力統計"/>
      <w:r w:rsidRPr="00EE3251">
        <w:lastRenderedPageBreak/>
        <w:t>參與計畫人力統計</w:t>
      </w:r>
      <w:bookmarkEnd w:id="484"/>
    </w:p>
    <w:p w14:paraId="40879178" w14:textId="7CF75BBB" w:rsidR="00486527" w:rsidRDefault="00486527" w:rsidP="00486527">
      <w:pPr>
        <w:pStyle w:val="aff2"/>
      </w:pPr>
      <w:bookmarkStart w:id="486" w:name="_Toc39829719"/>
      <w:bookmarkEnd w:id="485"/>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2588F">
        <w:rPr>
          <w:noProof/>
        </w:rPr>
        <w:t>4</w:t>
      </w:r>
      <w:r>
        <w:fldChar w:fldCharType="end"/>
      </w:r>
      <w:r w:rsidRPr="00EE3251">
        <w:t>計畫人力統計</w:t>
      </w:r>
      <w:bookmarkEnd w:id="486"/>
    </w:p>
    <w:p w14:paraId="22CA4333" w14:textId="1BE5234A" w:rsidR="00A931EA" w:rsidRPr="00EE3251" w:rsidRDefault="00A931EA" w:rsidP="00A931EA">
      <w:pPr>
        <w:kinsoku w:val="0"/>
        <w:snapToGrid w:val="0"/>
        <w:ind w:leftChars="283" w:left="679" w:rightChars="141" w:right="338"/>
        <w:jc w:val="right"/>
      </w:pPr>
      <w:r w:rsidRPr="00EE3251">
        <w:t>單位：人數</w:t>
      </w:r>
    </w:p>
    <w:tbl>
      <w:tblPr>
        <w:tblW w:w="0" w:type="auto"/>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417"/>
        <w:gridCol w:w="709"/>
        <w:gridCol w:w="709"/>
        <w:gridCol w:w="761"/>
        <w:gridCol w:w="1082"/>
        <w:gridCol w:w="708"/>
        <w:gridCol w:w="709"/>
        <w:gridCol w:w="709"/>
        <w:gridCol w:w="1134"/>
        <w:gridCol w:w="1114"/>
      </w:tblGrid>
      <w:tr w:rsidR="00A931EA" w:rsidRPr="00EE3251" w14:paraId="312A20E8" w14:textId="77777777" w:rsidTr="004F3EFB">
        <w:tc>
          <w:tcPr>
            <w:tcW w:w="1417" w:type="dxa"/>
            <w:vMerge w:val="restart"/>
            <w:vAlign w:val="center"/>
          </w:tcPr>
          <w:p w14:paraId="4480C196" w14:textId="77777777" w:rsidR="00A931EA" w:rsidRPr="00EE3251" w:rsidRDefault="00A931EA" w:rsidP="004F3EFB">
            <w:pPr>
              <w:kinsoku w:val="0"/>
              <w:jc w:val="center"/>
            </w:pPr>
            <w:r w:rsidRPr="00EE3251">
              <w:t xml:space="preserve">  </w:t>
            </w:r>
          </w:p>
          <w:p w14:paraId="1A8F6AF7" w14:textId="77777777" w:rsidR="00A931EA" w:rsidRPr="00EE3251" w:rsidRDefault="00A931EA" w:rsidP="004F3EFB">
            <w:pPr>
              <w:kinsoku w:val="0"/>
              <w:jc w:val="center"/>
            </w:pPr>
            <w:r w:rsidRPr="00EE3251">
              <w:t>公司名稱</w:t>
            </w:r>
          </w:p>
        </w:tc>
        <w:tc>
          <w:tcPr>
            <w:tcW w:w="7635" w:type="dxa"/>
            <w:gridSpan w:val="9"/>
            <w:vAlign w:val="center"/>
          </w:tcPr>
          <w:p w14:paraId="0B07468C" w14:textId="77777777" w:rsidR="00A931EA" w:rsidRPr="00EE3251" w:rsidRDefault="00A931EA" w:rsidP="004F3EFB">
            <w:pPr>
              <w:kinsoku w:val="0"/>
              <w:jc w:val="center"/>
            </w:pPr>
            <w:r w:rsidRPr="00EE3251">
              <w:t>計畫人力</w:t>
            </w:r>
          </w:p>
        </w:tc>
      </w:tr>
      <w:tr w:rsidR="00A931EA" w:rsidRPr="00EE3251" w14:paraId="44957611" w14:textId="77777777" w:rsidTr="004F3EFB">
        <w:tc>
          <w:tcPr>
            <w:tcW w:w="1417" w:type="dxa"/>
            <w:vMerge/>
            <w:vAlign w:val="center"/>
          </w:tcPr>
          <w:p w14:paraId="383D3907" w14:textId="77777777" w:rsidR="00A931EA" w:rsidRPr="00EE3251" w:rsidRDefault="00A931EA" w:rsidP="004F3EFB">
            <w:pPr>
              <w:kinsoku w:val="0"/>
              <w:jc w:val="center"/>
            </w:pPr>
          </w:p>
        </w:tc>
        <w:tc>
          <w:tcPr>
            <w:tcW w:w="3261" w:type="dxa"/>
            <w:gridSpan w:val="4"/>
            <w:vAlign w:val="center"/>
          </w:tcPr>
          <w:p w14:paraId="1FC185BB" w14:textId="77777777" w:rsidR="00A931EA" w:rsidRPr="00EE3251" w:rsidRDefault="00A931EA" w:rsidP="004F3EFB">
            <w:pPr>
              <w:kinsoku w:val="0"/>
              <w:jc w:val="center"/>
            </w:pPr>
            <w:r w:rsidRPr="00EE3251">
              <w:t>學歷</w:t>
            </w:r>
          </w:p>
        </w:tc>
        <w:tc>
          <w:tcPr>
            <w:tcW w:w="2126" w:type="dxa"/>
            <w:gridSpan w:val="3"/>
            <w:vAlign w:val="center"/>
          </w:tcPr>
          <w:p w14:paraId="5E3415A6" w14:textId="77777777" w:rsidR="00A931EA" w:rsidRPr="00EE3251" w:rsidRDefault="00A931EA" w:rsidP="004F3EFB">
            <w:pPr>
              <w:kinsoku w:val="0"/>
              <w:jc w:val="center"/>
            </w:pPr>
            <w:r w:rsidRPr="00EE3251">
              <w:t>性別</w:t>
            </w:r>
          </w:p>
        </w:tc>
        <w:tc>
          <w:tcPr>
            <w:tcW w:w="1134" w:type="dxa"/>
            <w:vMerge w:val="restart"/>
            <w:tcBorders>
              <w:right w:val="single" w:sz="4" w:space="0" w:color="auto"/>
            </w:tcBorders>
            <w:vAlign w:val="center"/>
          </w:tcPr>
          <w:p w14:paraId="0F2F5C6C" w14:textId="77777777" w:rsidR="00A931EA" w:rsidRPr="00EE3251" w:rsidRDefault="00A931EA" w:rsidP="004F3EFB">
            <w:pPr>
              <w:kinsoku w:val="0"/>
              <w:jc w:val="center"/>
            </w:pPr>
            <w:r w:rsidRPr="00EE3251">
              <w:t>平均年資</w:t>
            </w:r>
          </w:p>
        </w:tc>
        <w:tc>
          <w:tcPr>
            <w:tcW w:w="1114" w:type="dxa"/>
            <w:vMerge w:val="restart"/>
            <w:tcBorders>
              <w:left w:val="single" w:sz="4" w:space="0" w:color="auto"/>
            </w:tcBorders>
            <w:vAlign w:val="center"/>
          </w:tcPr>
          <w:p w14:paraId="26F949EB" w14:textId="77777777" w:rsidR="00A931EA" w:rsidRPr="00EE3251" w:rsidRDefault="00A931EA" w:rsidP="004F3EFB">
            <w:pPr>
              <w:kinsoku w:val="0"/>
              <w:jc w:val="center"/>
            </w:pPr>
            <w:r w:rsidRPr="00EE3251">
              <w:t>待聘人數</w:t>
            </w:r>
          </w:p>
        </w:tc>
      </w:tr>
      <w:tr w:rsidR="00A931EA" w:rsidRPr="00EE3251" w14:paraId="4B2B52F8" w14:textId="77777777" w:rsidTr="004F3EFB">
        <w:tc>
          <w:tcPr>
            <w:tcW w:w="1417" w:type="dxa"/>
            <w:vMerge/>
            <w:vAlign w:val="center"/>
          </w:tcPr>
          <w:p w14:paraId="34DF3EC5" w14:textId="77777777" w:rsidR="00A931EA" w:rsidRPr="00EE3251" w:rsidRDefault="00A931EA" w:rsidP="004F3EFB">
            <w:pPr>
              <w:kinsoku w:val="0"/>
              <w:jc w:val="center"/>
            </w:pPr>
          </w:p>
        </w:tc>
        <w:tc>
          <w:tcPr>
            <w:tcW w:w="709" w:type="dxa"/>
            <w:vAlign w:val="center"/>
          </w:tcPr>
          <w:p w14:paraId="7377E82D" w14:textId="77777777" w:rsidR="00A931EA" w:rsidRPr="00EE3251" w:rsidRDefault="00A931EA" w:rsidP="004F3EFB">
            <w:pPr>
              <w:kinsoku w:val="0"/>
              <w:jc w:val="center"/>
            </w:pPr>
            <w:r w:rsidRPr="00EE3251">
              <w:t>博士</w:t>
            </w:r>
          </w:p>
        </w:tc>
        <w:tc>
          <w:tcPr>
            <w:tcW w:w="709" w:type="dxa"/>
            <w:vAlign w:val="center"/>
          </w:tcPr>
          <w:p w14:paraId="5A12F3AB" w14:textId="77777777" w:rsidR="00A931EA" w:rsidRPr="00EE3251" w:rsidRDefault="00A931EA" w:rsidP="004F3EFB">
            <w:pPr>
              <w:kinsoku w:val="0"/>
              <w:jc w:val="center"/>
            </w:pPr>
            <w:r w:rsidRPr="00EE3251">
              <w:t>碩士</w:t>
            </w:r>
          </w:p>
        </w:tc>
        <w:tc>
          <w:tcPr>
            <w:tcW w:w="761" w:type="dxa"/>
            <w:vAlign w:val="center"/>
          </w:tcPr>
          <w:p w14:paraId="241AC190" w14:textId="77777777" w:rsidR="00A931EA" w:rsidRPr="00EE3251" w:rsidRDefault="00A931EA" w:rsidP="004F3EFB">
            <w:pPr>
              <w:kinsoku w:val="0"/>
              <w:jc w:val="center"/>
            </w:pPr>
            <w:r w:rsidRPr="00EE3251">
              <w:t>學士</w:t>
            </w:r>
          </w:p>
        </w:tc>
        <w:tc>
          <w:tcPr>
            <w:tcW w:w="1082" w:type="dxa"/>
            <w:vAlign w:val="center"/>
          </w:tcPr>
          <w:p w14:paraId="31806E01" w14:textId="77777777" w:rsidR="00A931EA" w:rsidRPr="00EE3251" w:rsidRDefault="00A931EA" w:rsidP="004F3EFB">
            <w:pPr>
              <w:kinsoku w:val="0"/>
              <w:jc w:val="center"/>
            </w:pPr>
            <w:r w:rsidRPr="00EE3251">
              <w:t>專科</w:t>
            </w:r>
            <w:r w:rsidRPr="00EE3251">
              <w:t>(</w:t>
            </w:r>
            <w:r w:rsidRPr="00EE3251">
              <w:t>含</w:t>
            </w:r>
            <w:r w:rsidRPr="00EE3251">
              <w:t>)</w:t>
            </w:r>
            <w:r w:rsidRPr="00EE3251">
              <w:t>以下</w:t>
            </w:r>
          </w:p>
        </w:tc>
        <w:tc>
          <w:tcPr>
            <w:tcW w:w="708" w:type="dxa"/>
            <w:vAlign w:val="center"/>
          </w:tcPr>
          <w:p w14:paraId="2708FB26" w14:textId="77777777" w:rsidR="00A931EA" w:rsidRPr="00EE3251" w:rsidRDefault="00A931EA" w:rsidP="004F3EFB">
            <w:pPr>
              <w:kinsoku w:val="0"/>
              <w:jc w:val="center"/>
            </w:pPr>
            <w:r w:rsidRPr="00EE3251">
              <w:t>男性</w:t>
            </w:r>
          </w:p>
        </w:tc>
        <w:tc>
          <w:tcPr>
            <w:tcW w:w="709" w:type="dxa"/>
            <w:tcBorders>
              <w:right w:val="single" w:sz="4" w:space="0" w:color="auto"/>
            </w:tcBorders>
            <w:vAlign w:val="center"/>
          </w:tcPr>
          <w:p w14:paraId="1E97B208" w14:textId="77777777" w:rsidR="00A931EA" w:rsidRPr="00EE3251" w:rsidRDefault="00A931EA" w:rsidP="004F3EFB">
            <w:pPr>
              <w:kinsoku w:val="0"/>
              <w:jc w:val="center"/>
            </w:pPr>
            <w:r w:rsidRPr="00EE3251">
              <w:t>女性</w:t>
            </w:r>
          </w:p>
        </w:tc>
        <w:tc>
          <w:tcPr>
            <w:tcW w:w="709" w:type="dxa"/>
            <w:tcBorders>
              <w:left w:val="single" w:sz="4" w:space="0" w:color="auto"/>
            </w:tcBorders>
            <w:vAlign w:val="center"/>
          </w:tcPr>
          <w:p w14:paraId="3C958C7C" w14:textId="77777777" w:rsidR="00A931EA" w:rsidRPr="00EE3251" w:rsidRDefault="00A931EA" w:rsidP="004F3EFB">
            <w:pPr>
              <w:kinsoku w:val="0"/>
              <w:jc w:val="center"/>
            </w:pPr>
            <w:r w:rsidRPr="00EE3251">
              <w:t>其他</w:t>
            </w:r>
          </w:p>
        </w:tc>
        <w:tc>
          <w:tcPr>
            <w:tcW w:w="1134" w:type="dxa"/>
            <w:vMerge/>
            <w:tcBorders>
              <w:right w:val="single" w:sz="4" w:space="0" w:color="auto"/>
            </w:tcBorders>
            <w:vAlign w:val="center"/>
          </w:tcPr>
          <w:p w14:paraId="503B57FF" w14:textId="77777777" w:rsidR="00A931EA" w:rsidRPr="00EE3251" w:rsidRDefault="00A931EA" w:rsidP="004F3EFB">
            <w:pPr>
              <w:kinsoku w:val="0"/>
              <w:jc w:val="center"/>
            </w:pPr>
          </w:p>
        </w:tc>
        <w:tc>
          <w:tcPr>
            <w:tcW w:w="1114" w:type="dxa"/>
            <w:vMerge/>
            <w:tcBorders>
              <w:left w:val="single" w:sz="4" w:space="0" w:color="auto"/>
            </w:tcBorders>
            <w:vAlign w:val="center"/>
          </w:tcPr>
          <w:p w14:paraId="0FABC182" w14:textId="77777777" w:rsidR="00A931EA" w:rsidRPr="00EE3251" w:rsidRDefault="00A931EA" w:rsidP="004F3EFB">
            <w:pPr>
              <w:kinsoku w:val="0"/>
              <w:jc w:val="center"/>
            </w:pPr>
          </w:p>
        </w:tc>
      </w:tr>
      <w:tr w:rsidR="00A931EA" w:rsidRPr="00EE3251" w14:paraId="69BBF024" w14:textId="77777777" w:rsidTr="004F3EFB">
        <w:tc>
          <w:tcPr>
            <w:tcW w:w="1417" w:type="dxa"/>
            <w:vAlign w:val="center"/>
          </w:tcPr>
          <w:p w14:paraId="581ADD84" w14:textId="77777777" w:rsidR="00A931EA" w:rsidRPr="00EE3251" w:rsidRDefault="00A931EA" w:rsidP="004F3EFB">
            <w:pPr>
              <w:kinsoku w:val="0"/>
            </w:pPr>
            <w:r w:rsidRPr="00EE3251">
              <w:t xml:space="preserve">  </w:t>
            </w:r>
            <w:r w:rsidRPr="00EE3251">
              <w:t>力積電</w:t>
            </w:r>
          </w:p>
        </w:tc>
        <w:tc>
          <w:tcPr>
            <w:tcW w:w="709" w:type="dxa"/>
            <w:vAlign w:val="center"/>
          </w:tcPr>
          <w:p w14:paraId="19B10099" w14:textId="77777777" w:rsidR="00A931EA" w:rsidRPr="00EE3251" w:rsidRDefault="00A931EA" w:rsidP="004F3EFB">
            <w:pPr>
              <w:kinsoku w:val="0"/>
              <w:jc w:val="center"/>
            </w:pPr>
            <w:r w:rsidRPr="00EE3251">
              <w:t>2</w:t>
            </w:r>
          </w:p>
        </w:tc>
        <w:tc>
          <w:tcPr>
            <w:tcW w:w="709" w:type="dxa"/>
            <w:vAlign w:val="center"/>
          </w:tcPr>
          <w:p w14:paraId="3670B9C9" w14:textId="77777777" w:rsidR="00A931EA" w:rsidRPr="00EE3251" w:rsidRDefault="00A931EA" w:rsidP="004F3EFB">
            <w:pPr>
              <w:kinsoku w:val="0"/>
              <w:jc w:val="center"/>
            </w:pPr>
            <w:r w:rsidRPr="00EE3251">
              <w:t>38</w:t>
            </w:r>
          </w:p>
        </w:tc>
        <w:tc>
          <w:tcPr>
            <w:tcW w:w="761" w:type="dxa"/>
            <w:vAlign w:val="center"/>
          </w:tcPr>
          <w:p w14:paraId="1D942372" w14:textId="77777777" w:rsidR="00A931EA" w:rsidRPr="00EE3251" w:rsidRDefault="00A931EA" w:rsidP="004F3EFB">
            <w:pPr>
              <w:kinsoku w:val="0"/>
              <w:jc w:val="center"/>
            </w:pPr>
            <w:r w:rsidRPr="00EE3251">
              <w:t>18</w:t>
            </w:r>
          </w:p>
        </w:tc>
        <w:tc>
          <w:tcPr>
            <w:tcW w:w="1082" w:type="dxa"/>
            <w:vAlign w:val="center"/>
          </w:tcPr>
          <w:p w14:paraId="57209492" w14:textId="77777777" w:rsidR="00A931EA" w:rsidRPr="00EE3251" w:rsidRDefault="00A931EA" w:rsidP="004F3EFB">
            <w:pPr>
              <w:kinsoku w:val="0"/>
              <w:jc w:val="center"/>
            </w:pPr>
            <w:r w:rsidRPr="00EE3251">
              <w:t>1</w:t>
            </w:r>
          </w:p>
        </w:tc>
        <w:tc>
          <w:tcPr>
            <w:tcW w:w="708" w:type="dxa"/>
            <w:vAlign w:val="center"/>
          </w:tcPr>
          <w:p w14:paraId="17F07BCF" w14:textId="77777777" w:rsidR="00A931EA" w:rsidRPr="00EE3251" w:rsidRDefault="00A931EA" w:rsidP="004F3EFB">
            <w:pPr>
              <w:kinsoku w:val="0"/>
              <w:jc w:val="center"/>
            </w:pPr>
            <w:r w:rsidRPr="00EE3251">
              <w:t>43</w:t>
            </w:r>
          </w:p>
        </w:tc>
        <w:tc>
          <w:tcPr>
            <w:tcW w:w="709" w:type="dxa"/>
            <w:tcBorders>
              <w:right w:val="single" w:sz="4" w:space="0" w:color="auto"/>
            </w:tcBorders>
            <w:vAlign w:val="center"/>
          </w:tcPr>
          <w:p w14:paraId="7FCA74B5" w14:textId="77777777" w:rsidR="00A931EA" w:rsidRPr="00EE3251" w:rsidRDefault="00A931EA" w:rsidP="004F3EFB">
            <w:pPr>
              <w:kinsoku w:val="0"/>
              <w:jc w:val="center"/>
            </w:pPr>
            <w:r w:rsidRPr="00EE3251">
              <w:t>16</w:t>
            </w:r>
          </w:p>
        </w:tc>
        <w:tc>
          <w:tcPr>
            <w:tcW w:w="709" w:type="dxa"/>
            <w:tcBorders>
              <w:left w:val="single" w:sz="4" w:space="0" w:color="auto"/>
            </w:tcBorders>
            <w:vAlign w:val="center"/>
          </w:tcPr>
          <w:p w14:paraId="14EC5305" w14:textId="77777777" w:rsidR="00A931EA" w:rsidRPr="00EE3251" w:rsidRDefault="00A931EA" w:rsidP="004F3EFB">
            <w:pPr>
              <w:kinsoku w:val="0"/>
              <w:jc w:val="center"/>
            </w:pPr>
            <w:r w:rsidRPr="00EE3251">
              <w:t>0</w:t>
            </w:r>
          </w:p>
        </w:tc>
        <w:tc>
          <w:tcPr>
            <w:tcW w:w="1134" w:type="dxa"/>
            <w:tcBorders>
              <w:right w:val="single" w:sz="4" w:space="0" w:color="auto"/>
            </w:tcBorders>
            <w:vAlign w:val="center"/>
          </w:tcPr>
          <w:p w14:paraId="4939A5AE" w14:textId="77777777" w:rsidR="00A931EA" w:rsidRPr="00EE3251" w:rsidRDefault="00A931EA" w:rsidP="004F3EFB">
            <w:pPr>
              <w:kinsoku w:val="0"/>
              <w:jc w:val="center"/>
            </w:pPr>
            <w:r w:rsidRPr="00EE3251">
              <w:t>12</w:t>
            </w:r>
            <w:r w:rsidRPr="00EE3251">
              <w:t>年</w:t>
            </w:r>
          </w:p>
        </w:tc>
        <w:tc>
          <w:tcPr>
            <w:tcW w:w="1114" w:type="dxa"/>
            <w:tcBorders>
              <w:left w:val="single" w:sz="4" w:space="0" w:color="auto"/>
            </w:tcBorders>
            <w:vAlign w:val="center"/>
          </w:tcPr>
          <w:p w14:paraId="4395ED43" w14:textId="77777777" w:rsidR="00A931EA" w:rsidRPr="00EE3251" w:rsidRDefault="00A931EA" w:rsidP="004F3EFB">
            <w:pPr>
              <w:kinsoku w:val="0"/>
              <w:jc w:val="center"/>
            </w:pPr>
            <w:r w:rsidRPr="00EE3251">
              <w:t>5</w:t>
            </w:r>
          </w:p>
        </w:tc>
      </w:tr>
      <w:tr w:rsidR="00B121F4" w:rsidRPr="00EE3251" w14:paraId="294799B0" w14:textId="77777777" w:rsidTr="004F3EFB">
        <w:tc>
          <w:tcPr>
            <w:tcW w:w="1417" w:type="dxa"/>
            <w:vAlign w:val="center"/>
          </w:tcPr>
          <w:p w14:paraId="69F875E2" w14:textId="448734C5" w:rsidR="00B121F4" w:rsidRPr="00B121F4" w:rsidRDefault="00B121F4" w:rsidP="004F3EFB">
            <w:pPr>
              <w:kinsoku w:val="0"/>
              <w:jc w:val="center"/>
            </w:pPr>
            <w:r w:rsidRPr="00B121F4">
              <w:rPr>
                <w:color w:val="000000" w:themeColor="text1"/>
              </w:rPr>
              <w:t>先進車</w:t>
            </w:r>
          </w:p>
        </w:tc>
        <w:tc>
          <w:tcPr>
            <w:tcW w:w="709" w:type="dxa"/>
            <w:vAlign w:val="center"/>
          </w:tcPr>
          <w:p w14:paraId="7BCF5303" w14:textId="08302CCF" w:rsidR="00B121F4" w:rsidRPr="00EE3251" w:rsidRDefault="00B121F4" w:rsidP="004F3EFB">
            <w:pPr>
              <w:kinsoku w:val="0"/>
              <w:jc w:val="center"/>
            </w:pPr>
            <w:r>
              <w:rPr>
                <w:rFonts w:hint="eastAsia"/>
              </w:rPr>
              <w:t>0</w:t>
            </w:r>
          </w:p>
        </w:tc>
        <w:tc>
          <w:tcPr>
            <w:tcW w:w="709" w:type="dxa"/>
            <w:vAlign w:val="center"/>
          </w:tcPr>
          <w:p w14:paraId="5BB09A37" w14:textId="3B33C8FB" w:rsidR="00B121F4" w:rsidRPr="00EE3251" w:rsidRDefault="00B121F4" w:rsidP="004F3EFB">
            <w:pPr>
              <w:kinsoku w:val="0"/>
              <w:jc w:val="center"/>
            </w:pPr>
            <w:r>
              <w:rPr>
                <w:rFonts w:hint="eastAsia"/>
              </w:rPr>
              <w:t>5</w:t>
            </w:r>
          </w:p>
        </w:tc>
        <w:tc>
          <w:tcPr>
            <w:tcW w:w="761" w:type="dxa"/>
            <w:vAlign w:val="center"/>
          </w:tcPr>
          <w:p w14:paraId="2119210D" w14:textId="4CB21F79" w:rsidR="00B121F4" w:rsidRPr="00EE3251" w:rsidRDefault="00B121F4" w:rsidP="004F3EFB">
            <w:pPr>
              <w:kinsoku w:val="0"/>
              <w:jc w:val="center"/>
            </w:pPr>
            <w:r>
              <w:rPr>
                <w:rFonts w:hint="eastAsia"/>
              </w:rPr>
              <w:t>7</w:t>
            </w:r>
          </w:p>
        </w:tc>
        <w:tc>
          <w:tcPr>
            <w:tcW w:w="1082" w:type="dxa"/>
            <w:vAlign w:val="center"/>
          </w:tcPr>
          <w:p w14:paraId="5C15A6DE" w14:textId="686E3A13" w:rsidR="00B121F4" w:rsidRPr="00EE3251" w:rsidRDefault="00B121F4" w:rsidP="004F3EFB">
            <w:pPr>
              <w:kinsoku w:val="0"/>
              <w:jc w:val="center"/>
            </w:pPr>
            <w:r>
              <w:rPr>
                <w:rFonts w:hint="eastAsia"/>
              </w:rPr>
              <w:t>1</w:t>
            </w:r>
          </w:p>
        </w:tc>
        <w:tc>
          <w:tcPr>
            <w:tcW w:w="708" w:type="dxa"/>
            <w:vAlign w:val="center"/>
          </w:tcPr>
          <w:p w14:paraId="45AF86DD" w14:textId="67B6D1ED" w:rsidR="00B121F4" w:rsidRPr="00EE3251" w:rsidRDefault="00B121F4" w:rsidP="004F3EFB">
            <w:pPr>
              <w:kinsoku w:val="0"/>
              <w:jc w:val="center"/>
            </w:pPr>
            <w:r>
              <w:rPr>
                <w:rFonts w:hint="eastAsia"/>
              </w:rPr>
              <w:t>12</w:t>
            </w:r>
          </w:p>
        </w:tc>
        <w:tc>
          <w:tcPr>
            <w:tcW w:w="709" w:type="dxa"/>
            <w:tcBorders>
              <w:right w:val="single" w:sz="4" w:space="0" w:color="auto"/>
            </w:tcBorders>
            <w:vAlign w:val="center"/>
          </w:tcPr>
          <w:p w14:paraId="79D59B8E" w14:textId="6BA067EE" w:rsidR="00B121F4" w:rsidRPr="00EE3251" w:rsidRDefault="00B121F4" w:rsidP="004F3EFB">
            <w:pPr>
              <w:kinsoku w:val="0"/>
              <w:jc w:val="center"/>
            </w:pPr>
            <w:r>
              <w:rPr>
                <w:rFonts w:hint="eastAsia"/>
              </w:rPr>
              <w:t>1</w:t>
            </w:r>
          </w:p>
        </w:tc>
        <w:tc>
          <w:tcPr>
            <w:tcW w:w="709" w:type="dxa"/>
            <w:tcBorders>
              <w:left w:val="single" w:sz="4" w:space="0" w:color="auto"/>
            </w:tcBorders>
            <w:vAlign w:val="center"/>
          </w:tcPr>
          <w:p w14:paraId="12BD9D89" w14:textId="03C018D0" w:rsidR="00B121F4" w:rsidRPr="00EE3251" w:rsidRDefault="00B121F4" w:rsidP="004F3EFB">
            <w:pPr>
              <w:kinsoku w:val="0"/>
              <w:jc w:val="center"/>
            </w:pPr>
            <w:r>
              <w:rPr>
                <w:rFonts w:hint="eastAsia"/>
              </w:rPr>
              <w:t>0</w:t>
            </w:r>
          </w:p>
        </w:tc>
        <w:tc>
          <w:tcPr>
            <w:tcW w:w="1134" w:type="dxa"/>
            <w:tcBorders>
              <w:right w:val="single" w:sz="4" w:space="0" w:color="auto"/>
            </w:tcBorders>
            <w:vAlign w:val="center"/>
          </w:tcPr>
          <w:p w14:paraId="0F51497E" w14:textId="7B84A712" w:rsidR="00B121F4" w:rsidRPr="00EE3251" w:rsidRDefault="00B121F4" w:rsidP="004F3EFB">
            <w:pPr>
              <w:kinsoku w:val="0"/>
              <w:jc w:val="center"/>
            </w:pPr>
            <w:r>
              <w:rPr>
                <w:rFonts w:hint="eastAsia"/>
              </w:rPr>
              <w:t>8</w:t>
            </w:r>
            <w:r>
              <w:rPr>
                <w:rFonts w:hint="eastAsia"/>
              </w:rPr>
              <w:t>年</w:t>
            </w:r>
          </w:p>
        </w:tc>
        <w:tc>
          <w:tcPr>
            <w:tcW w:w="1114" w:type="dxa"/>
            <w:tcBorders>
              <w:left w:val="single" w:sz="4" w:space="0" w:color="auto"/>
            </w:tcBorders>
            <w:vAlign w:val="center"/>
          </w:tcPr>
          <w:p w14:paraId="3C7D2D82" w14:textId="2B0A50A1" w:rsidR="00B121F4" w:rsidRPr="00EE3251" w:rsidRDefault="00B121F4" w:rsidP="004F3EFB">
            <w:pPr>
              <w:kinsoku w:val="0"/>
              <w:jc w:val="center"/>
            </w:pPr>
            <w:r>
              <w:rPr>
                <w:rFonts w:hint="eastAsia"/>
              </w:rPr>
              <w:t>5</w:t>
            </w:r>
          </w:p>
        </w:tc>
      </w:tr>
      <w:tr w:rsidR="00355B69" w:rsidRPr="00EE3251" w14:paraId="187458CA" w14:textId="77777777" w:rsidTr="004F3EFB">
        <w:tc>
          <w:tcPr>
            <w:tcW w:w="1417" w:type="dxa"/>
            <w:vAlign w:val="center"/>
          </w:tcPr>
          <w:p w14:paraId="5205375A" w14:textId="00809594" w:rsidR="00355B69" w:rsidRPr="00B121F4" w:rsidRDefault="00355B69" w:rsidP="004F3EFB">
            <w:pPr>
              <w:kinsoku w:val="0"/>
              <w:jc w:val="center"/>
              <w:rPr>
                <w:color w:val="000000" w:themeColor="text1"/>
              </w:rPr>
            </w:pPr>
            <w:r w:rsidRPr="006A6AE2">
              <w:rPr>
                <w:rFonts w:hint="eastAsia"/>
                <w:color w:val="000000" w:themeColor="text1"/>
              </w:rPr>
              <w:t>博遠</w:t>
            </w:r>
          </w:p>
        </w:tc>
        <w:tc>
          <w:tcPr>
            <w:tcW w:w="709" w:type="dxa"/>
            <w:vAlign w:val="center"/>
          </w:tcPr>
          <w:p w14:paraId="2D295E33" w14:textId="54135DC5" w:rsidR="00355B69" w:rsidRDefault="006A6AE2" w:rsidP="004F3EFB">
            <w:pPr>
              <w:kinsoku w:val="0"/>
              <w:jc w:val="center"/>
            </w:pPr>
            <w:r>
              <w:rPr>
                <w:rFonts w:hint="eastAsia"/>
              </w:rPr>
              <w:t>0</w:t>
            </w:r>
          </w:p>
        </w:tc>
        <w:tc>
          <w:tcPr>
            <w:tcW w:w="709" w:type="dxa"/>
            <w:vAlign w:val="center"/>
          </w:tcPr>
          <w:p w14:paraId="270F9096" w14:textId="060126B0" w:rsidR="00355B69" w:rsidRDefault="006A6AE2" w:rsidP="004F3EFB">
            <w:pPr>
              <w:kinsoku w:val="0"/>
              <w:jc w:val="center"/>
            </w:pPr>
            <w:r>
              <w:rPr>
                <w:rFonts w:hint="eastAsia"/>
              </w:rPr>
              <w:t>16</w:t>
            </w:r>
          </w:p>
        </w:tc>
        <w:tc>
          <w:tcPr>
            <w:tcW w:w="761" w:type="dxa"/>
            <w:vAlign w:val="center"/>
          </w:tcPr>
          <w:p w14:paraId="1B2A9DF7" w14:textId="7535D26D" w:rsidR="00355B69" w:rsidRDefault="006A6AE2" w:rsidP="004F3EFB">
            <w:pPr>
              <w:kinsoku w:val="0"/>
              <w:jc w:val="center"/>
            </w:pPr>
            <w:r>
              <w:rPr>
                <w:rFonts w:hint="eastAsia"/>
              </w:rPr>
              <w:t>9</w:t>
            </w:r>
          </w:p>
        </w:tc>
        <w:tc>
          <w:tcPr>
            <w:tcW w:w="1082" w:type="dxa"/>
            <w:vAlign w:val="center"/>
          </w:tcPr>
          <w:p w14:paraId="4CFACD8B" w14:textId="2CD68B0C" w:rsidR="00355B69" w:rsidRDefault="006A6AE2" w:rsidP="004F3EFB">
            <w:pPr>
              <w:kinsoku w:val="0"/>
              <w:jc w:val="center"/>
            </w:pPr>
            <w:r>
              <w:rPr>
                <w:rFonts w:hint="eastAsia"/>
              </w:rPr>
              <w:t>1</w:t>
            </w:r>
          </w:p>
        </w:tc>
        <w:tc>
          <w:tcPr>
            <w:tcW w:w="708" w:type="dxa"/>
            <w:vAlign w:val="center"/>
          </w:tcPr>
          <w:p w14:paraId="4CAC2BE8" w14:textId="435E309B" w:rsidR="00355B69" w:rsidRDefault="006A6AE2" w:rsidP="004F3EFB">
            <w:pPr>
              <w:kinsoku w:val="0"/>
              <w:jc w:val="center"/>
            </w:pPr>
            <w:r>
              <w:rPr>
                <w:rFonts w:hint="eastAsia"/>
              </w:rPr>
              <w:t>1</w:t>
            </w:r>
            <w:r w:rsidR="000A3617">
              <w:rPr>
                <w:rFonts w:hint="eastAsia"/>
              </w:rPr>
              <w:t>7</w:t>
            </w:r>
          </w:p>
        </w:tc>
        <w:tc>
          <w:tcPr>
            <w:tcW w:w="709" w:type="dxa"/>
            <w:tcBorders>
              <w:right w:val="single" w:sz="4" w:space="0" w:color="auto"/>
            </w:tcBorders>
            <w:vAlign w:val="center"/>
          </w:tcPr>
          <w:p w14:paraId="041D3807" w14:textId="6714CA1D" w:rsidR="00355B69" w:rsidRDefault="006A6AE2" w:rsidP="004F3EFB">
            <w:pPr>
              <w:kinsoku w:val="0"/>
              <w:jc w:val="center"/>
            </w:pPr>
            <w:r>
              <w:rPr>
                <w:rFonts w:hint="eastAsia"/>
              </w:rPr>
              <w:t>9</w:t>
            </w:r>
          </w:p>
        </w:tc>
        <w:tc>
          <w:tcPr>
            <w:tcW w:w="709" w:type="dxa"/>
            <w:tcBorders>
              <w:left w:val="single" w:sz="4" w:space="0" w:color="auto"/>
            </w:tcBorders>
            <w:vAlign w:val="center"/>
          </w:tcPr>
          <w:p w14:paraId="6FFB28BA" w14:textId="239ABA71" w:rsidR="00355B69" w:rsidRDefault="006A6AE2" w:rsidP="004F3EFB">
            <w:pPr>
              <w:kinsoku w:val="0"/>
              <w:jc w:val="center"/>
            </w:pPr>
            <w:r>
              <w:rPr>
                <w:rFonts w:hint="eastAsia"/>
              </w:rPr>
              <w:t>0</w:t>
            </w:r>
          </w:p>
        </w:tc>
        <w:tc>
          <w:tcPr>
            <w:tcW w:w="1134" w:type="dxa"/>
            <w:tcBorders>
              <w:right w:val="single" w:sz="4" w:space="0" w:color="auto"/>
            </w:tcBorders>
            <w:vAlign w:val="center"/>
          </w:tcPr>
          <w:p w14:paraId="11564CA7" w14:textId="71074C77" w:rsidR="00355B69" w:rsidRDefault="006A6AE2" w:rsidP="004F3EFB">
            <w:pPr>
              <w:kinsoku w:val="0"/>
              <w:jc w:val="center"/>
            </w:pPr>
            <w:r>
              <w:rPr>
                <w:rFonts w:hint="eastAsia"/>
              </w:rPr>
              <w:t>11</w:t>
            </w:r>
            <w:r>
              <w:rPr>
                <w:rFonts w:hint="eastAsia"/>
              </w:rPr>
              <w:t>年</w:t>
            </w:r>
          </w:p>
        </w:tc>
        <w:tc>
          <w:tcPr>
            <w:tcW w:w="1114" w:type="dxa"/>
            <w:tcBorders>
              <w:left w:val="single" w:sz="4" w:space="0" w:color="auto"/>
            </w:tcBorders>
            <w:vAlign w:val="center"/>
          </w:tcPr>
          <w:p w14:paraId="36C7577E" w14:textId="400D5C61" w:rsidR="00355B69" w:rsidRDefault="006A6AE2" w:rsidP="004F3EFB">
            <w:pPr>
              <w:kinsoku w:val="0"/>
              <w:jc w:val="center"/>
            </w:pPr>
            <w:r>
              <w:rPr>
                <w:rFonts w:hint="eastAsia"/>
              </w:rPr>
              <w:t>2</w:t>
            </w:r>
          </w:p>
        </w:tc>
      </w:tr>
      <w:tr w:rsidR="00A931EA" w:rsidRPr="00EE3251" w14:paraId="632B0ECA" w14:textId="77777777" w:rsidTr="004F3EFB">
        <w:tc>
          <w:tcPr>
            <w:tcW w:w="1417" w:type="dxa"/>
            <w:vAlign w:val="center"/>
          </w:tcPr>
          <w:p w14:paraId="3ADFB706" w14:textId="77777777" w:rsidR="00A931EA" w:rsidRPr="00EE3251" w:rsidRDefault="00A931EA" w:rsidP="004F3EFB">
            <w:pPr>
              <w:kinsoku w:val="0"/>
              <w:jc w:val="center"/>
            </w:pPr>
            <w:r w:rsidRPr="00EE3251">
              <w:t>總計</w:t>
            </w:r>
          </w:p>
        </w:tc>
        <w:tc>
          <w:tcPr>
            <w:tcW w:w="709" w:type="dxa"/>
            <w:vAlign w:val="center"/>
          </w:tcPr>
          <w:p w14:paraId="337D42F6" w14:textId="12004A74" w:rsidR="00A931EA" w:rsidRPr="00EE3251" w:rsidRDefault="00B121F4" w:rsidP="004F3EFB">
            <w:pPr>
              <w:kinsoku w:val="0"/>
              <w:jc w:val="center"/>
            </w:pPr>
            <w:r>
              <w:rPr>
                <w:rFonts w:hint="eastAsia"/>
              </w:rPr>
              <w:t>2</w:t>
            </w:r>
          </w:p>
        </w:tc>
        <w:tc>
          <w:tcPr>
            <w:tcW w:w="709" w:type="dxa"/>
            <w:vAlign w:val="center"/>
          </w:tcPr>
          <w:p w14:paraId="677EB2C7" w14:textId="299FE41D" w:rsidR="00A931EA" w:rsidRPr="00EE3251" w:rsidRDefault="00721AE9" w:rsidP="004F3EFB">
            <w:pPr>
              <w:kinsoku w:val="0"/>
              <w:jc w:val="center"/>
            </w:pPr>
            <w:r>
              <w:rPr>
                <w:rFonts w:hint="eastAsia"/>
              </w:rPr>
              <w:t>59</w:t>
            </w:r>
          </w:p>
        </w:tc>
        <w:tc>
          <w:tcPr>
            <w:tcW w:w="761" w:type="dxa"/>
            <w:vAlign w:val="center"/>
          </w:tcPr>
          <w:p w14:paraId="029D6D37" w14:textId="62C68E8E" w:rsidR="00A931EA" w:rsidRPr="00EE3251" w:rsidRDefault="00721AE9" w:rsidP="004F3EFB">
            <w:pPr>
              <w:kinsoku w:val="0"/>
              <w:jc w:val="center"/>
            </w:pPr>
            <w:r>
              <w:rPr>
                <w:rFonts w:hint="eastAsia"/>
              </w:rPr>
              <w:t>34</w:t>
            </w:r>
          </w:p>
        </w:tc>
        <w:tc>
          <w:tcPr>
            <w:tcW w:w="1082" w:type="dxa"/>
            <w:vAlign w:val="center"/>
          </w:tcPr>
          <w:p w14:paraId="6C738030" w14:textId="15BE47C1" w:rsidR="00A931EA" w:rsidRPr="00EE3251" w:rsidRDefault="00721AE9" w:rsidP="004F3EFB">
            <w:pPr>
              <w:kinsoku w:val="0"/>
              <w:jc w:val="center"/>
            </w:pPr>
            <w:r>
              <w:rPr>
                <w:rFonts w:hint="eastAsia"/>
              </w:rPr>
              <w:t>3</w:t>
            </w:r>
          </w:p>
        </w:tc>
        <w:tc>
          <w:tcPr>
            <w:tcW w:w="708" w:type="dxa"/>
            <w:vAlign w:val="center"/>
          </w:tcPr>
          <w:p w14:paraId="2609ADE6" w14:textId="12EDBBEF" w:rsidR="00A931EA" w:rsidRPr="00EE3251" w:rsidRDefault="00721AE9" w:rsidP="004F3EFB">
            <w:pPr>
              <w:kinsoku w:val="0"/>
              <w:jc w:val="center"/>
            </w:pPr>
            <w:r>
              <w:rPr>
                <w:rFonts w:hint="eastAsia"/>
              </w:rPr>
              <w:t>7</w:t>
            </w:r>
            <w:r w:rsidR="000A3617">
              <w:rPr>
                <w:rFonts w:hint="eastAsia"/>
              </w:rPr>
              <w:t>2</w:t>
            </w:r>
          </w:p>
        </w:tc>
        <w:tc>
          <w:tcPr>
            <w:tcW w:w="709" w:type="dxa"/>
            <w:tcBorders>
              <w:right w:val="single" w:sz="4" w:space="0" w:color="auto"/>
            </w:tcBorders>
            <w:vAlign w:val="center"/>
          </w:tcPr>
          <w:p w14:paraId="5C610FB8" w14:textId="746A1D97" w:rsidR="00A931EA" w:rsidRPr="00EE3251" w:rsidRDefault="00721AE9" w:rsidP="004F3EFB">
            <w:pPr>
              <w:kinsoku w:val="0"/>
              <w:jc w:val="center"/>
            </w:pPr>
            <w:r>
              <w:rPr>
                <w:rFonts w:hint="eastAsia"/>
              </w:rPr>
              <w:t>26</w:t>
            </w:r>
          </w:p>
        </w:tc>
        <w:tc>
          <w:tcPr>
            <w:tcW w:w="709" w:type="dxa"/>
            <w:tcBorders>
              <w:left w:val="single" w:sz="4" w:space="0" w:color="auto"/>
            </w:tcBorders>
            <w:vAlign w:val="center"/>
          </w:tcPr>
          <w:p w14:paraId="12A4E468" w14:textId="3B44ABEC" w:rsidR="00A931EA" w:rsidRPr="00EE3251" w:rsidRDefault="00B121F4" w:rsidP="004F3EFB">
            <w:pPr>
              <w:kinsoku w:val="0"/>
              <w:jc w:val="center"/>
            </w:pPr>
            <w:r>
              <w:rPr>
                <w:rFonts w:hint="eastAsia"/>
              </w:rPr>
              <w:t>0</w:t>
            </w:r>
          </w:p>
        </w:tc>
        <w:tc>
          <w:tcPr>
            <w:tcW w:w="1134" w:type="dxa"/>
            <w:tcBorders>
              <w:right w:val="single" w:sz="4" w:space="0" w:color="auto"/>
            </w:tcBorders>
            <w:vAlign w:val="center"/>
          </w:tcPr>
          <w:p w14:paraId="5ADB2619" w14:textId="587EBF2D" w:rsidR="00A931EA" w:rsidRPr="00EE3251" w:rsidRDefault="00772021" w:rsidP="004F3EFB">
            <w:pPr>
              <w:kinsoku w:val="0"/>
              <w:jc w:val="center"/>
            </w:pPr>
            <w:r>
              <w:rPr>
                <w:rFonts w:hint="eastAsia"/>
              </w:rPr>
              <w:t>11.2</w:t>
            </w:r>
          </w:p>
        </w:tc>
        <w:tc>
          <w:tcPr>
            <w:tcW w:w="1114" w:type="dxa"/>
            <w:tcBorders>
              <w:left w:val="single" w:sz="4" w:space="0" w:color="auto"/>
            </w:tcBorders>
            <w:vAlign w:val="center"/>
          </w:tcPr>
          <w:p w14:paraId="24516F64" w14:textId="2094201F" w:rsidR="00A931EA" w:rsidRPr="00EE3251" w:rsidRDefault="00B121F4" w:rsidP="00721AE9">
            <w:pPr>
              <w:kinsoku w:val="0"/>
              <w:jc w:val="center"/>
            </w:pPr>
            <w:r>
              <w:rPr>
                <w:rFonts w:hint="eastAsia"/>
              </w:rPr>
              <w:t>1</w:t>
            </w:r>
            <w:r w:rsidR="00721AE9">
              <w:rPr>
                <w:rFonts w:hint="eastAsia"/>
              </w:rPr>
              <w:t>2</w:t>
            </w:r>
          </w:p>
        </w:tc>
      </w:tr>
    </w:tbl>
    <w:p w14:paraId="05E355D2" w14:textId="74629C03" w:rsidR="00E12E0B" w:rsidRDefault="00E12E0B" w:rsidP="00A931EA">
      <w:pPr>
        <w:kinsoku w:val="0"/>
        <w:spacing w:afterLines="50" w:after="120" w:line="400" w:lineRule="exact"/>
        <w:ind w:firstLineChars="200" w:firstLine="480"/>
        <w:jc w:val="both"/>
      </w:pPr>
    </w:p>
    <w:p w14:paraId="7D60051E" w14:textId="12B19613" w:rsidR="00A931EA" w:rsidRDefault="00A931EA" w:rsidP="002D5ED4">
      <w:pPr>
        <w:pStyle w:val="2"/>
        <w:numPr>
          <w:ilvl w:val="0"/>
          <w:numId w:val="49"/>
        </w:numPr>
        <w:spacing w:after="120"/>
      </w:pPr>
      <w:bookmarkStart w:id="487" w:name="_Toc40189927"/>
      <w:bookmarkStart w:id="488" w:name="C三、關鍵人員能力分析表"/>
      <w:r w:rsidRPr="00EE3251">
        <w:t>關鍵人員能力分析表</w:t>
      </w:r>
      <w:bookmarkEnd w:id="487"/>
    </w:p>
    <w:p w14:paraId="41D70462" w14:textId="53F76584" w:rsidR="00486527" w:rsidRPr="00486527" w:rsidRDefault="00486527" w:rsidP="00486527">
      <w:pPr>
        <w:pStyle w:val="aff2"/>
      </w:pPr>
      <w:bookmarkStart w:id="489" w:name="_Toc39829720"/>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2588F">
        <w:rPr>
          <w:noProof/>
        </w:rPr>
        <w:t>5</w:t>
      </w:r>
      <w:r>
        <w:fldChar w:fldCharType="end"/>
      </w:r>
      <w:r w:rsidRPr="00EE3251">
        <w:t>人員能力分析表</w:t>
      </w:r>
      <w:bookmarkEnd w:id="489"/>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51"/>
        <w:gridCol w:w="851"/>
        <w:gridCol w:w="709"/>
        <w:gridCol w:w="1134"/>
        <w:gridCol w:w="1346"/>
        <w:gridCol w:w="1347"/>
        <w:gridCol w:w="567"/>
        <w:gridCol w:w="2551"/>
      </w:tblGrid>
      <w:tr w:rsidR="00A931EA" w:rsidRPr="00EE3251" w14:paraId="5D3C344E" w14:textId="77777777" w:rsidTr="00BB7DC1">
        <w:trPr>
          <w:cantSplit/>
          <w:trHeight w:val="936"/>
          <w:jc w:val="center"/>
        </w:trPr>
        <w:tc>
          <w:tcPr>
            <w:tcW w:w="851" w:type="dxa"/>
            <w:vAlign w:val="center"/>
          </w:tcPr>
          <w:bookmarkEnd w:id="488"/>
          <w:p w14:paraId="382AA6BF" w14:textId="77777777" w:rsidR="00A931EA" w:rsidRPr="00EE3251" w:rsidRDefault="00A931EA" w:rsidP="004F3EFB">
            <w:pPr>
              <w:kinsoku w:val="0"/>
              <w:jc w:val="center"/>
            </w:pPr>
            <w:r w:rsidRPr="00EE3251">
              <w:t>姓名</w:t>
            </w:r>
          </w:p>
        </w:tc>
        <w:tc>
          <w:tcPr>
            <w:tcW w:w="851" w:type="dxa"/>
            <w:vAlign w:val="center"/>
          </w:tcPr>
          <w:p w14:paraId="574BC713" w14:textId="77777777" w:rsidR="00A931EA" w:rsidRPr="00EE3251" w:rsidRDefault="00A931EA" w:rsidP="004F3EFB">
            <w:pPr>
              <w:kinsoku w:val="0"/>
              <w:jc w:val="center"/>
            </w:pPr>
            <w:r w:rsidRPr="00EE3251">
              <w:t>職稱</w:t>
            </w:r>
          </w:p>
        </w:tc>
        <w:tc>
          <w:tcPr>
            <w:tcW w:w="1843" w:type="dxa"/>
            <w:gridSpan w:val="2"/>
            <w:vAlign w:val="center"/>
          </w:tcPr>
          <w:p w14:paraId="11210E01" w14:textId="77777777" w:rsidR="00A931EA" w:rsidRPr="00EE3251" w:rsidRDefault="00A931EA" w:rsidP="004F3EFB">
            <w:pPr>
              <w:kinsoku w:val="0"/>
              <w:jc w:val="center"/>
            </w:pPr>
            <w:r w:rsidRPr="00EE3251">
              <w:t>最高學歷</w:t>
            </w:r>
          </w:p>
          <w:p w14:paraId="3C22F7A2" w14:textId="77777777" w:rsidR="00A931EA" w:rsidRPr="00EE3251" w:rsidRDefault="00A931EA" w:rsidP="004F3EFB">
            <w:pPr>
              <w:kinsoku w:val="0"/>
              <w:jc w:val="center"/>
            </w:pPr>
            <w:r w:rsidRPr="00EE3251">
              <w:t>(</w:t>
            </w:r>
            <w:r w:rsidRPr="00EE3251">
              <w:t>學校系所</w:t>
            </w:r>
            <w:r w:rsidRPr="00EE3251">
              <w:t>)</w:t>
            </w:r>
          </w:p>
        </w:tc>
        <w:tc>
          <w:tcPr>
            <w:tcW w:w="2693" w:type="dxa"/>
            <w:gridSpan w:val="2"/>
            <w:vAlign w:val="center"/>
          </w:tcPr>
          <w:p w14:paraId="2482CF54" w14:textId="77777777" w:rsidR="00A931EA" w:rsidRPr="00EE3251" w:rsidRDefault="00A931EA" w:rsidP="004F3EFB">
            <w:pPr>
              <w:kinsoku w:val="0"/>
              <w:jc w:val="center"/>
            </w:pPr>
            <w:r w:rsidRPr="00EE3251">
              <w:t>經歷</w:t>
            </w:r>
          </w:p>
        </w:tc>
        <w:tc>
          <w:tcPr>
            <w:tcW w:w="567" w:type="dxa"/>
            <w:vAlign w:val="center"/>
          </w:tcPr>
          <w:p w14:paraId="49589C50" w14:textId="77777777" w:rsidR="00A931EA" w:rsidRPr="00EE3251" w:rsidRDefault="00A931EA" w:rsidP="004F3EFB">
            <w:pPr>
              <w:kinsoku w:val="0"/>
              <w:ind w:right="-28"/>
              <w:jc w:val="center"/>
            </w:pPr>
            <w:r w:rsidRPr="00EE3251">
              <w:t>本業</w:t>
            </w:r>
          </w:p>
          <w:p w14:paraId="677177E3" w14:textId="77777777" w:rsidR="00A931EA" w:rsidRPr="00EE3251" w:rsidRDefault="00A931EA" w:rsidP="004F3EFB">
            <w:pPr>
              <w:kinsoku w:val="0"/>
              <w:ind w:right="-28"/>
              <w:jc w:val="center"/>
            </w:pPr>
            <w:r w:rsidRPr="00EE3251">
              <w:t>經驗</w:t>
            </w:r>
          </w:p>
        </w:tc>
        <w:tc>
          <w:tcPr>
            <w:tcW w:w="2551" w:type="dxa"/>
            <w:vAlign w:val="center"/>
          </w:tcPr>
          <w:p w14:paraId="07111C9B" w14:textId="77777777" w:rsidR="00A931EA" w:rsidRPr="00EE3251" w:rsidRDefault="00A931EA" w:rsidP="004F3EFB">
            <w:pPr>
              <w:kinsoku w:val="0"/>
              <w:jc w:val="center"/>
            </w:pPr>
            <w:r w:rsidRPr="00EE3251">
              <w:t>重大技術成就</w:t>
            </w:r>
          </w:p>
          <w:p w14:paraId="36831151" w14:textId="77777777" w:rsidR="00A931EA" w:rsidRPr="00EE3251" w:rsidRDefault="00A931EA" w:rsidP="004F3EFB">
            <w:pPr>
              <w:kinsoku w:val="0"/>
              <w:jc w:val="center"/>
            </w:pPr>
            <w:r w:rsidRPr="00EE3251">
              <w:t>(</w:t>
            </w:r>
            <w:r w:rsidRPr="00EE3251">
              <w:t>或曾執行計畫經驗</w:t>
            </w:r>
            <w:r w:rsidRPr="00EE3251">
              <w:t>)</w:t>
            </w:r>
          </w:p>
        </w:tc>
      </w:tr>
      <w:tr w:rsidR="00A931EA" w:rsidRPr="00EE3251" w14:paraId="751EA4D9" w14:textId="77777777" w:rsidTr="00BB7DC1">
        <w:trPr>
          <w:cantSplit/>
          <w:trHeight w:val="1440"/>
          <w:jc w:val="center"/>
        </w:trPr>
        <w:tc>
          <w:tcPr>
            <w:tcW w:w="851" w:type="dxa"/>
            <w:vAlign w:val="center"/>
          </w:tcPr>
          <w:p w14:paraId="69AF730B" w14:textId="77777777" w:rsidR="00A931EA" w:rsidRPr="00EE3251" w:rsidRDefault="00A931EA" w:rsidP="004F3EFB">
            <w:pPr>
              <w:kinsoku w:val="0"/>
              <w:jc w:val="center"/>
            </w:pPr>
            <w:r w:rsidRPr="00EE3251">
              <w:t>丁振育</w:t>
            </w:r>
          </w:p>
        </w:tc>
        <w:tc>
          <w:tcPr>
            <w:tcW w:w="851" w:type="dxa"/>
            <w:vAlign w:val="center"/>
          </w:tcPr>
          <w:p w14:paraId="0ADD5D9E" w14:textId="77777777" w:rsidR="00A931EA" w:rsidRPr="00EE3251" w:rsidRDefault="00A931EA" w:rsidP="004F3EFB">
            <w:pPr>
              <w:kinsoku w:val="0"/>
              <w:jc w:val="center"/>
            </w:pPr>
            <w:r w:rsidRPr="00EE3251">
              <w:t>技術</w:t>
            </w:r>
          </w:p>
          <w:p w14:paraId="695D2A19" w14:textId="77777777" w:rsidR="00A931EA" w:rsidRPr="00EE3251" w:rsidRDefault="00A931EA" w:rsidP="004F3EFB">
            <w:pPr>
              <w:kinsoku w:val="0"/>
              <w:jc w:val="center"/>
            </w:pPr>
            <w:r w:rsidRPr="00EE3251">
              <w:t>經理</w:t>
            </w:r>
          </w:p>
        </w:tc>
        <w:tc>
          <w:tcPr>
            <w:tcW w:w="709" w:type="dxa"/>
            <w:vAlign w:val="center"/>
          </w:tcPr>
          <w:p w14:paraId="3624E7A9" w14:textId="77777777" w:rsidR="00A931EA" w:rsidRPr="00EE3251" w:rsidRDefault="00A931EA" w:rsidP="004F3EFB">
            <w:pPr>
              <w:kinsoku w:val="0"/>
              <w:jc w:val="center"/>
            </w:pPr>
            <w:r w:rsidRPr="00EE3251">
              <w:t>碩士</w:t>
            </w:r>
          </w:p>
        </w:tc>
        <w:tc>
          <w:tcPr>
            <w:tcW w:w="1134" w:type="dxa"/>
            <w:vAlign w:val="center"/>
          </w:tcPr>
          <w:p w14:paraId="40D80B6C" w14:textId="77777777" w:rsidR="00A931EA" w:rsidRPr="00EE3251" w:rsidRDefault="00A931EA" w:rsidP="004F3EFB">
            <w:pPr>
              <w:kinsoku w:val="0"/>
              <w:jc w:val="center"/>
            </w:pPr>
            <w:r w:rsidRPr="00EE3251">
              <w:t>中正大學</w:t>
            </w:r>
          </w:p>
          <w:p w14:paraId="3B3AFD96" w14:textId="77777777" w:rsidR="00A931EA" w:rsidRPr="00EE3251" w:rsidRDefault="00A931EA" w:rsidP="004F3EFB">
            <w:pPr>
              <w:kinsoku w:val="0"/>
              <w:jc w:val="center"/>
            </w:pPr>
            <w:r w:rsidRPr="00EE3251">
              <w:t>物理</w:t>
            </w:r>
          </w:p>
        </w:tc>
        <w:tc>
          <w:tcPr>
            <w:tcW w:w="1346" w:type="dxa"/>
            <w:vAlign w:val="center"/>
          </w:tcPr>
          <w:p w14:paraId="611F24AE" w14:textId="77777777" w:rsidR="00A931EA" w:rsidRPr="00EE3251" w:rsidRDefault="00A931EA" w:rsidP="004F3EFB">
            <w:pPr>
              <w:kinsoku w:val="0"/>
              <w:jc w:val="center"/>
            </w:pPr>
            <w:r w:rsidRPr="00EE3251">
              <w:t>力積電</w:t>
            </w:r>
            <w:r w:rsidRPr="00EE3251">
              <w:t>DRAM</w:t>
            </w:r>
            <w:r w:rsidRPr="00EE3251">
              <w:t>技術開發主管</w:t>
            </w:r>
          </w:p>
        </w:tc>
        <w:tc>
          <w:tcPr>
            <w:tcW w:w="1347" w:type="dxa"/>
            <w:vAlign w:val="center"/>
          </w:tcPr>
          <w:p w14:paraId="02CF021A" w14:textId="77777777" w:rsidR="00A931EA" w:rsidRPr="00EE3251" w:rsidRDefault="00A931EA" w:rsidP="004F3EFB">
            <w:pPr>
              <w:pStyle w:val="28"/>
              <w:kinsoku w:val="0"/>
              <w:adjustRightInd/>
              <w:spacing w:line="240" w:lineRule="auto"/>
              <w:jc w:val="center"/>
              <w:textAlignment w:val="auto"/>
            </w:pPr>
            <w:r w:rsidRPr="00EE3251">
              <w:t>力晶</w:t>
            </w:r>
            <w:r w:rsidRPr="00EE3251">
              <w:t xml:space="preserve">AG-AND Flash </w:t>
            </w:r>
            <w:r w:rsidRPr="00EE3251">
              <w:t>製程整合課長</w:t>
            </w:r>
          </w:p>
        </w:tc>
        <w:tc>
          <w:tcPr>
            <w:tcW w:w="567" w:type="dxa"/>
            <w:vAlign w:val="center"/>
          </w:tcPr>
          <w:p w14:paraId="5A905F95" w14:textId="77777777" w:rsidR="00A931EA" w:rsidRPr="00EE3251" w:rsidRDefault="00A931EA" w:rsidP="004F3EFB">
            <w:pPr>
              <w:kinsoku w:val="0"/>
              <w:jc w:val="center"/>
            </w:pPr>
            <w:r w:rsidRPr="00EE3251">
              <w:t>18</w:t>
            </w:r>
            <w:r w:rsidRPr="00EE3251">
              <w:t>年</w:t>
            </w:r>
          </w:p>
        </w:tc>
        <w:tc>
          <w:tcPr>
            <w:tcW w:w="2551" w:type="dxa"/>
            <w:vAlign w:val="center"/>
          </w:tcPr>
          <w:p w14:paraId="6FAFC38D" w14:textId="77777777" w:rsidR="00A931EA" w:rsidRPr="00EE3251" w:rsidRDefault="00A931EA" w:rsidP="004F3EFB">
            <w:pPr>
              <w:kinsoku w:val="0"/>
              <w:jc w:val="center"/>
            </w:pPr>
            <w:r w:rsidRPr="00EE3251">
              <w:t xml:space="preserve">25nm 4G DDR4 </w:t>
            </w:r>
          </w:p>
          <w:p w14:paraId="44EDE2B2" w14:textId="77777777" w:rsidR="00A931EA" w:rsidRPr="00EE3251" w:rsidRDefault="00A931EA" w:rsidP="004F3EFB">
            <w:pPr>
              <w:kinsoku w:val="0"/>
              <w:jc w:val="center"/>
            </w:pPr>
            <w:r w:rsidRPr="00EE3251">
              <w:t>產品開發</w:t>
            </w:r>
          </w:p>
        </w:tc>
      </w:tr>
      <w:tr w:rsidR="00A931EA" w:rsidRPr="00EE3251" w14:paraId="56642082" w14:textId="77777777" w:rsidTr="00BB7DC1">
        <w:trPr>
          <w:cantSplit/>
          <w:trHeight w:val="1440"/>
          <w:jc w:val="center"/>
        </w:trPr>
        <w:tc>
          <w:tcPr>
            <w:tcW w:w="851" w:type="dxa"/>
            <w:vAlign w:val="center"/>
          </w:tcPr>
          <w:p w14:paraId="33A6FF09" w14:textId="77777777" w:rsidR="00A931EA" w:rsidRPr="00EE3251" w:rsidRDefault="00A931EA" w:rsidP="004F3EFB">
            <w:pPr>
              <w:kinsoku w:val="0"/>
              <w:jc w:val="center"/>
            </w:pPr>
            <w:r w:rsidRPr="00EE3251">
              <w:t>賴志韋</w:t>
            </w:r>
          </w:p>
        </w:tc>
        <w:tc>
          <w:tcPr>
            <w:tcW w:w="851" w:type="dxa"/>
            <w:vAlign w:val="center"/>
          </w:tcPr>
          <w:p w14:paraId="2892CCD2" w14:textId="77777777" w:rsidR="00A931EA" w:rsidRPr="00EE3251" w:rsidRDefault="00A931EA" w:rsidP="004F3EFB">
            <w:pPr>
              <w:kinsoku w:val="0"/>
              <w:jc w:val="center"/>
            </w:pPr>
            <w:r w:rsidRPr="00EE3251">
              <w:t>副處長</w:t>
            </w:r>
          </w:p>
        </w:tc>
        <w:tc>
          <w:tcPr>
            <w:tcW w:w="709" w:type="dxa"/>
            <w:vAlign w:val="center"/>
          </w:tcPr>
          <w:p w14:paraId="22C851E2" w14:textId="77777777" w:rsidR="00A931EA" w:rsidRPr="00EE3251" w:rsidRDefault="00A931EA" w:rsidP="004F3EFB">
            <w:pPr>
              <w:kinsoku w:val="0"/>
              <w:jc w:val="center"/>
            </w:pPr>
            <w:r w:rsidRPr="00EE3251">
              <w:t>學士</w:t>
            </w:r>
          </w:p>
        </w:tc>
        <w:tc>
          <w:tcPr>
            <w:tcW w:w="1134" w:type="dxa"/>
            <w:vAlign w:val="center"/>
          </w:tcPr>
          <w:p w14:paraId="79FA0A6A" w14:textId="77777777" w:rsidR="00A931EA" w:rsidRPr="00EE3251" w:rsidRDefault="00A931EA" w:rsidP="004F3EFB">
            <w:pPr>
              <w:kinsoku w:val="0"/>
              <w:jc w:val="center"/>
            </w:pPr>
            <w:r w:rsidRPr="00EE3251">
              <w:t>台灣海洋</w:t>
            </w:r>
          </w:p>
          <w:p w14:paraId="086E7102" w14:textId="77777777" w:rsidR="00A931EA" w:rsidRPr="00EE3251" w:rsidRDefault="00A931EA" w:rsidP="004F3EFB">
            <w:pPr>
              <w:kinsoku w:val="0"/>
              <w:jc w:val="center"/>
            </w:pPr>
            <w:r w:rsidRPr="00EE3251">
              <w:t>大學電機</w:t>
            </w:r>
          </w:p>
        </w:tc>
        <w:tc>
          <w:tcPr>
            <w:tcW w:w="1346" w:type="dxa"/>
            <w:vAlign w:val="center"/>
          </w:tcPr>
          <w:p w14:paraId="0FF20DCE" w14:textId="77777777" w:rsidR="00A931EA" w:rsidRPr="00EE3251" w:rsidRDefault="00A931EA" w:rsidP="004F3EFB">
            <w:pPr>
              <w:kinsoku w:val="0"/>
              <w:jc w:val="center"/>
              <w:rPr>
                <w:color w:val="000000" w:themeColor="text1"/>
              </w:rPr>
            </w:pPr>
            <w:r w:rsidRPr="00EE3251">
              <w:rPr>
                <w:color w:val="000000" w:themeColor="text1"/>
              </w:rPr>
              <w:t>智原科技</w:t>
            </w:r>
          </w:p>
          <w:p w14:paraId="54085487" w14:textId="77777777" w:rsidR="00A931EA" w:rsidRPr="00EE3251" w:rsidRDefault="00A931EA" w:rsidP="004F3EFB">
            <w:pPr>
              <w:kinsoku w:val="0"/>
              <w:jc w:val="center"/>
              <w:rPr>
                <w:color w:val="000000" w:themeColor="text1"/>
              </w:rPr>
            </w:pPr>
            <w:r w:rsidRPr="00EE3251">
              <w:rPr>
                <w:color w:val="000000" w:themeColor="text1"/>
              </w:rPr>
              <w:t>IP service</w:t>
            </w:r>
          </w:p>
          <w:p w14:paraId="5E9F9DD3" w14:textId="77777777" w:rsidR="00A931EA" w:rsidRPr="00EE3251" w:rsidRDefault="00A931EA" w:rsidP="004F3EFB">
            <w:pPr>
              <w:kinsoku w:val="0"/>
              <w:jc w:val="center"/>
              <w:rPr>
                <w:color w:val="000000" w:themeColor="text1"/>
              </w:rPr>
            </w:pPr>
            <w:r w:rsidRPr="00EE3251">
              <w:rPr>
                <w:color w:val="000000" w:themeColor="text1"/>
              </w:rPr>
              <w:t>經理</w:t>
            </w:r>
          </w:p>
        </w:tc>
        <w:tc>
          <w:tcPr>
            <w:tcW w:w="1347" w:type="dxa"/>
            <w:vAlign w:val="center"/>
          </w:tcPr>
          <w:p w14:paraId="2C769F3D" w14:textId="77777777" w:rsidR="00A931EA" w:rsidRPr="00EE3251" w:rsidRDefault="00A931EA" w:rsidP="004F3EFB">
            <w:pPr>
              <w:kinsoku w:val="0"/>
              <w:jc w:val="center"/>
              <w:rPr>
                <w:color w:val="000000" w:themeColor="text1"/>
              </w:rPr>
            </w:pPr>
            <w:r w:rsidRPr="00EE3251">
              <w:rPr>
                <w:color w:val="000000" w:themeColor="text1"/>
              </w:rPr>
              <w:t>聯電</w:t>
            </w:r>
          </w:p>
          <w:p w14:paraId="5DC7BD1A" w14:textId="77777777" w:rsidR="00A931EA" w:rsidRPr="00EE3251" w:rsidRDefault="00A931EA" w:rsidP="004F3EFB">
            <w:pPr>
              <w:kinsoku w:val="0"/>
              <w:jc w:val="center"/>
              <w:rPr>
                <w:color w:val="000000" w:themeColor="text1"/>
              </w:rPr>
            </w:pPr>
            <w:r w:rsidRPr="00EE3251">
              <w:rPr>
                <w:color w:val="000000" w:themeColor="text1"/>
              </w:rPr>
              <w:t>IP outsource</w:t>
            </w:r>
            <w:r w:rsidRPr="00EE3251">
              <w:rPr>
                <w:color w:val="000000" w:themeColor="text1"/>
              </w:rPr>
              <w:t>副理</w:t>
            </w:r>
          </w:p>
        </w:tc>
        <w:tc>
          <w:tcPr>
            <w:tcW w:w="567" w:type="dxa"/>
            <w:vAlign w:val="center"/>
          </w:tcPr>
          <w:p w14:paraId="52AE7565" w14:textId="77777777" w:rsidR="00A931EA" w:rsidRPr="00EE3251" w:rsidRDefault="00A931EA" w:rsidP="004F3EFB">
            <w:pPr>
              <w:kinsoku w:val="0"/>
              <w:jc w:val="center"/>
              <w:rPr>
                <w:rFonts w:eastAsia="新細明體"/>
                <w:color w:val="000000"/>
              </w:rPr>
            </w:pPr>
            <w:r w:rsidRPr="00EE3251">
              <w:t>19</w:t>
            </w:r>
            <w:r w:rsidRPr="00EE3251">
              <w:t>年</w:t>
            </w:r>
          </w:p>
        </w:tc>
        <w:tc>
          <w:tcPr>
            <w:tcW w:w="2551" w:type="dxa"/>
            <w:vAlign w:val="center"/>
          </w:tcPr>
          <w:p w14:paraId="09DA9390" w14:textId="77777777" w:rsidR="00A931EA" w:rsidRPr="00EE3251" w:rsidRDefault="00A931EA" w:rsidP="004F3EFB">
            <w:pPr>
              <w:kinsoku w:val="0"/>
              <w:jc w:val="center"/>
            </w:pPr>
            <w:r w:rsidRPr="00EE3251">
              <w:rPr>
                <w:color w:val="000000" w:themeColor="text1"/>
              </w:rPr>
              <w:t>聯電</w:t>
            </w:r>
            <w:r w:rsidRPr="00EE3251">
              <w:t>0.11um ROM</w:t>
            </w:r>
            <w:r w:rsidRPr="00EE3251">
              <w:t>和</w:t>
            </w:r>
            <w:r w:rsidRPr="00EE3251">
              <w:t>55nm SRAM</w:t>
            </w:r>
            <w:r w:rsidRPr="00EE3251">
              <w:t>設計</w:t>
            </w:r>
          </w:p>
          <w:p w14:paraId="215BB60F" w14:textId="77777777" w:rsidR="00A931EA" w:rsidRPr="00EE3251" w:rsidRDefault="00A931EA" w:rsidP="004F3EFB">
            <w:pPr>
              <w:kinsoku w:val="0"/>
              <w:jc w:val="center"/>
              <w:rPr>
                <w:color w:val="000000" w:themeColor="text1"/>
              </w:rPr>
            </w:pPr>
            <w:r w:rsidRPr="00EE3251">
              <w:rPr>
                <w:color w:val="000000" w:themeColor="text1"/>
              </w:rPr>
              <w:t>聯電</w:t>
            </w:r>
            <w:r w:rsidRPr="00EE3251">
              <w:t xml:space="preserve">28nm fundamental and interface IP </w:t>
            </w:r>
            <w:r w:rsidRPr="00EE3251">
              <w:t>開發</w:t>
            </w:r>
          </w:p>
        </w:tc>
      </w:tr>
      <w:tr w:rsidR="00A931EA" w:rsidRPr="00EE3251" w14:paraId="76FD54E9" w14:textId="77777777" w:rsidTr="00BB7DC1">
        <w:trPr>
          <w:cantSplit/>
          <w:trHeight w:val="1440"/>
          <w:jc w:val="center"/>
        </w:trPr>
        <w:tc>
          <w:tcPr>
            <w:tcW w:w="851" w:type="dxa"/>
            <w:vAlign w:val="center"/>
          </w:tcPr>
          <w:p w14:paraId="5A400ADE" w14:textId="77777777" w:rsidR="00A931EA" w:rsidRPr="00EE3251" w:rsidRDefault="00A931EA" w:rsidP="004F3EFB">
            <w:pPr>
              <w:kinsoku w:val="0"/>
              <w:jc w:val="center"/>
            </w:pPr>
            <w:r w:rsidRPr="00EE3251">
              <w:t>葛永年</w:t>
            </w:r>
          </w:p>
        </w:tc>
        <w:tc>
          <w:tcPr>
            <w:tcW w:w="851" w:type="dxa"/>
            <w:vAlign w:val="center"/>
          </w:tcPr>
          <w:p w14:paraId="65EDD936" w14:textId="77777777" w:rsidR="00A931EA" w:rsidRPr="00EE3251" w:rsidRDefault="00A931EA" w:rsidP="004F3EFB">
            <w:pPr>
              <w:kinsoku w:val="0"/>
              <w:jc w:val="center"/>
            </w:pPr>
            <w:r w:rsidRPr="00EE3251">
              <w:t>處長</w:t>
            </w:r>
          </w:p>
        </w:tc>
        <w:tc>
          <w:tcPr>
            <w:tcW w:w="709" w:type="dxa"/>
            <w:vAlign w:val="center"/>
          </w:tcPr>
          <w:p w14:paraId="70B2E267" w14:textId="77777777" w:rsidR="00A931EA" w:rsidRPr="00EE3251" w:rsidRDefault="00A931EA" w:rsidP="004F3EFB">
            <w:pPr>
              <w:kinsoku w:val="0"/>
              <w:jc w:val="center"/>
            </w:pPr>
            <w:r w:rsidRPr="00EE3251">
              <w:t>碩士</w:t>
            </w:r>
          </w:p>
        </w:tc>
        <w:tc>
          <w:tcPr>
            <w:tcW w:w="1134" w:type="dxa"/>
            <w:vAlign w:val="center"/>
          </w:tcPr>
          <w:p w14:paraId="19A477F1" w14:textId="77777777" w:rsidR="00A931EA" w:rsidRPr="00EE3251" w:rsidRDefault="00A931EA" w:rsidP="004F3EFB">
            <w:pPr>
              <w:kinsoku w:val="0"/>
              <w:jc w:val="center"/>
            </w:pPr>
            <w:r w:rsidRPr="00EE3251">
              <w:t>清華大學</w:t>
            </w:r>
          </w:p>
          <w:p w14:paraId="559A0907" w14:textId="77777777" w:rsidR="00A931EA" w:rsidRPr="00EE3251" w:rsidRDefault="00A931EA" w:rsidP="004F3EFB">
            <w:pPr>
              <w:kinsoku w:val="0"/>
              <w:jc w:val="center"/>
            </w:pPr>
            <w:r w:rsidRPr="00EE3251">
              <w:t>資訊科學</w:t>
            </w:r>
          </w:p>
        </w:tc>
        <w:tc>
          <w:tcPr>
            <w:tcW w:w="1346" w:type="dxa"/>
            <w:vAlign w:val="center"/>
          </w:tcPr>
          <w:p w14:paraId="11593F64" w14:textId="77777777" w:rsidR="00A931EA" w:rsidRPr="00EE3251" w:rsidRDefault="00A931EA" w:rsidP="004F3EFB">
            <w:pPr>
              <w:kinsoku w:val="0"/>
              <w:jc w:val="center"/>
            </w:pPr>
            <w:r w:rsidRPr="00EE3251">
              <w:t>Rise Tech</w:t>
            </w:r>
          </w:p>
          <w:p w14:paraId="27E19DBF" w14:textId="77777777" w:rsidR="00A931EA" w:rsidRPr="00EE3251" w:rsidRDefault="00A931EA" w:rsidP="004F3EFB">
            <w:pPr>
              <w:kinsoku w:val="0"/>
              <w:jc w:val="center"/>
            </w:pPr>
            <w:r w:rsidRPr="00EE3251">
              <w:t>亞太行銷</w:t>
            </w:r>
          </w:p>
        </w:tc>
        <w:tc>
          <w:tcPr>
            <w:tcW w:w="1347" w:type="dxa"/>
            <w:vAlign w:val="center"/>
          </w:tcPr>
          <w:p w14:paraId="156D67A1" w14:textId="77777777" w:rsidR="00A931EA" w:rsidRPr="00EE3251" w:rsidRDefault="00A931EA" w:rsidP="004F3EFB">
            <w:pPr>
              <w:kinsoku w:val="0"/>
              <w:jc w:val="center"/>
            </w:pPr>
            <w:r w:rsidRPr="00EE3251">
              <w:t>茂矽科技</w:t>
            </w:r>
          </w:p>
          <w:p w14:paraId="212D4AA8" w14:textId="77777777" w:rsidR="00A931EA" w:rsidRPr="00EE3251" w:rsidRDefault="00A931EA" w:rsidP="004F3EFB">
            <w:pPr>
              <w:kinsoku w:val="0"/>
              <w:jc w:val="center"/>
            </w:pPr>
            <w:r w:rsidRPr="00EE3251">
              <w:t>產品經理</w:t>
            </w:r>
          </w:p>
        </w:tc>
        <w:tc>
          <w:tcPr>
            <w:tcW w:w="567" w:type="dxa"/>
            <w:vAlign w:val="center"/>
          </w:tcPr>
          <w:p w14:paraId="6195C73A" w14:textId="77777777" w:rsidR="00A931EA" w:rsidRPr="00EE3251" w:rsidRDefault="00A931EA" w:rsidP="004F3EFB">
            <w:pPr>
              <w:kinsoku w:val="0"/>
              <w:jc w:val="center"/>
            </w:pPr>
            <w:r w:rsidRPr="00EE3251">
              <w:t>26</w:t>
            </w:r>
            <w:r w:rsidRPr="00EE3251">
              <w:t>年</w:t>
            </w:r>
          </w:p>
        </w:tc>
        <w:tc>
          <w:tcPr>
            <w:tcW w:w="2551" w:type="dxa"/>
            <w:vAlign w:val="center"/>
          </w:tcPr>
          <w:p w14:paraId="4A08DEC0" w14:textId="77777777" w:rsidR="00A931EA" w:rsidRPr="00EE3251" w:rsidRDefault="00A931EA" w:rsidP="004F3EFB">
            <w:pPr>
              <w:kinsoku w:val="0"/>
              <w:jc w:val="center"/>
            </w:pPr>
            <w:r w:rsidRPr="00EE3251">
              <w:t>訂定</w:t>
            </w:r>
            <w:r w:rsidRPr="00EE3251">
              <w:t>X86 SoC</w:t>
            </w:r>
            <w:r w:rsidRPr="00EE3251">
              <w:t>平台方案</w:t>
            </w:r>
          </w:p>
          <w:p w14:paraId="51564E0E" w14:textId="77777777" w:rsidR="00A931EA" w:rsidRPr="00EE3251" w:rsidRDefault="00A931EA" w:rsidP="004F3EFB">
            <w:pPr>
              <w:kinsoku w:val="0"/>
              <w:jc w:val="center"/>
            </w:pPr>
            <w:r w:rsidRPr="00EE3251">
              <w:t>主導</w:t>
            </w:r>
            <w:r w:rsidRPr="00EE3251">
              <w:t>PC OEM</w:t>
            </w:r>
            <w:r w:rsidRPr="00EE3251">
              <w:t>專案</w:t>
            </w:r>
          </w:p>
        </w:tc>
      </w:tr>
      <w:tr w:rsidR="0086476C" w:rsidRPr="00EE3251" w14:paraId="42E95B1A" w14:textId="77777777" w:rsidTr="00BB7DC1">
        <w:trPr>
          <w:cantSplit/>
          <w:trHeight w:val="325"/>
          <w:jc w:val="center"/>
        </w:trPr>
        <w:tc>
          <w:tcPr>
            <w:tcW w:w="851" w:type="dxa"/>
            <w:vAlign w:val="center"/>
          </w:tcPr>
          <w:p w14:paraId="6FAF6913" w14:textId="01778D38" w:rsidR="0086476C" w:rsidRPr="00EE3251" w:rsidRDefault="0086476C" w:rsidP="004F3EFB">
            <w:pPr>
              <w:kinsoku w:val="0"/>
              <w:jc w:val="center"/>
              <w:rPr>
                <w:color w:val="000000" w:themeColor="text1"/>
              </w:rPr>
            </w:pPr>
            <w:r w:rsidRPr="00EE3251">
              <w:rPr>
                <w:color w:val="000000" w:themeColor="text1"/>
              </w:rPr>
              <w:t>許長豐</w:t>
            </w:r>
          </w:p>
        </w:tc>
        <w:tc>
          <w:tcPr>
            <w:tcW w:w="851" w:type="dxa"/>
            <w:vAlign w:val="center"/>
          </w:tcPr>
          <w:p w14:paraId="375EF676" w14:textId="32754019" w:rsidR="0086476C" w:rsidRPr="00EE3251" w:rsidRDefault="0086476C" w:rsidP="004F3EFB">
            <w:pPr>
              <w:kinsoku w:val="0"/>
              <w:jc w:val="center"/>
              <w:rPr>
                <w:color w:val="000000" w:themeColor="text1"/>
              </w:rPr>
            </w:pPr>
            <w:r w:rsidRPr="00EE3251">
              <w:rPr>
                <w:color w:val="000000" w:themeColor="text1"/>
              </w:rPr>
              <w:t>總經理</w:t>
            </w:r>
          </w:p>
        </w:tc>
        <w:tc>
          <w:tcPr>
            <w:tcW w:w="709" w:type="dxa"/>
            <w:vAlign w:val="center"/>
          </w:tcPr>
          <w:p w14:paraId="5121F0BF" w14:textId="53F45478" w:rsidR="0086476C" w:rsidRPr="00EE3251" w:rsidRDefault="0086476C" w:rsidP="004F3EFB">
            <w:pPr>
              <w:kinsoku w:val="0"/>
              <w:jc w:val="center"/>
              <w:rPr>
                <w:color w:val="000000" w:themeColor="text1"/>
              </w:rPr>
            </w:pPr>
            <w:r w:rsidRPr="00EE3251">
              <w:rPr>
                <w:color w:val="000000" w:themeColor="text1"/>
              </w:rPr>
              <w:t>碩士</w:t>
            </w:r>
          </w:p>
        </w:tc>
        <w:tc>
          <w:tcPr>
            <w:tcW w:w="1134" w:type="dxa"/>
            <w:vAlign w:val="center"/>
          </w:tcPr>
          <w:p w14:paraId="00DA33BC" w14:textId="77777777" w:rsidR="0086476C" w:rsidRPr="00EE3251" w:rsidRDefault="0086476C" w:rsidP="00202AD9">
            <w:pPr>
              <w:kinsoku w:val="0"/>
              <w:jc w:val="center"/>
              <w:rPr>
                <w:color w:val="000000" w:themeColor="text1"/>
              </w:rPr>
            </w:pPr>
            <w:r w:rsidRPr="00EE3251">
              <w:rPr>
                <w:color w:val="000000" w:themeColor="text1"/>
              </w:rPr>
              <w:t>交通大學</w:t>
            </w:r>
          </w:p>
          <w:p w14:paraId="1E1DAE19" w14:textId="4DFF631A" w:rsidR="0086476C" w:rsidRPr="00EE3251" w:rsidRDefault="0086476C" w:rsidP="004F3EFB">
            <w:pPr>
              <w:kinsoku w:val="0"/>
              <w:jc w:val="center"/>
              <w:rPr>
                <w:color w:val="000000" w:themeColor="text1"/>
              </w:rPr>
            </w:pPr>
            <w:r w:rsidRPr="00EE3251">
              <w:rPr>
                <w:color w:val="000000" w:themeColor="text1"/>
              </w:rPr>
              <w:t>電子系</w:t>
            </w:r>
          </w:p>
        </w:tc>
        <w:tc>
          <w:tcPr>
            <w:tcW w:w="1346" w:type="dxa"/>
            <w:vAlign w:val="center"/>
          </w:tcPr>
          <w:p w14:paraId="08B87C0A" w14:textId="5989B1F0" w:rsidR="0086476C" w:rsidRPr="00EE3251" w:rsidRDefault="0086476C" w:rsidP="004F3EFB">
            <w:pPr>
              <w:kinsoku w:val="0"/>
              <w:jc w:val="center"/>
              <w:rPr>
                <w:color w:val="000000" w:themeColor="text1"/>
              </w:rPr>
            </w:pPr>
            <w:r w:rsidRPr="00EE3251">
              <w:rPr>
                <w:color w:val="000000" w:themeColor="text1"/>
              </w:rPr>
              <w:t>鈺創科技董事長特助</w:t>
            </w:r>
          </w:p>
        </w:tc>
        <w:tc>
          <w:tcPr>
            <w:tcW w:w="1347" w:type="dxa"/>
            <w:vAlign w:val="center"/>
          </w:tcPr>
          <w:p w14:paraId="199E78F4" w14:textId="41C35FBF" w:rsidR="0086476C" w:rsidRPr="00EE3251" w:rsidRDefault="0086476C" w:rsidP="004F3EFB">
            <w:pPr>
              <w:kinsoku w:val="0"/>
              <w:jc w:val="center"/>
              <w:rPr>
                <w:color w:val="000000" w:themeColor="text1"/>
              </w:rPr>
            </w:pPr>
            <w:r w:rsidRPr="00EE3251">
              <w:rPr>
                <w:color w:val="000000" w:themeColor="text1"/>
              </w:rPr>
              <w:t>麥瑟半導體副總經理</w:t>
            </w:r>
          </w:p>
        </w:tc>
        <w:tc>
          <w:tcPr>
            <w:tcW w:w="567" w:type="dxa"/>
            <w:vAlign w:val="center"/>
          </w:tcPr>
          <w:p w14:paraId="6F92DD2A" w14:textId="5FE4A2EA" w:rsidR="0086476C" w:rsidRPr="00EE3251" w:rsidRDefault="0086476C" w:rsidP="004F3EFB">
            <w:pPr>
              <w:kinsoku w:val="0"/>
              <w:jc w:val="center"/>
              <w:rPr>
                <w:color w:val="000000" w:themeColor="text1"/>
              </w:rPr>
            </w:pPr>
            <w:r w:rsidRPr="00EE3251">
              <w:rPr>
                <w:color w:val="000000" w:themeColor="text1"/>
              </w:rPr>
              <w:t>25</w:t>
            </w:r>
            <w:r w:rsidRPr="00EE3251">
              <w:rPr>
                <w:color w:val="000000" w:themeColor="text1"/>
              </w:rPr>
              <w:t>年</w:t>
            </w:r>
          </w:p>
        </w:tc>
        <w:tc>
          <w:tcPr>
            <w:tcW w:w="2551" w:type="dxa"/>
            <w:vAlign w:val="center"/>
          </w:tcPr>
          <w:p w14:paraId="614AE178" w14:textId="77777777" w:rsidR="0086476C" w:rsidRPr="00EE3251" w:rsidRDefault="0086476C" w:rsidP="00202AD9">
            <w:pPr>
              <w:kinsoku w:val="0"/>
              <w:rPr>
                <w:color w:val="000000" w:themeColor="text1"/>
              </w:rPr>
            </w:pPr>
            <w:r w:rsidRPr="00EE3251">
              <w:rPr>
                <w:color w:val="000000" w:themeColor="text1"/>
              </w:rPr>
              <w:t>開發首項</w:t>
            </w:r>
          </w:p>
          <w:p w14:paraId="34E150E6" w14:textId="10B8991B" w:rsidR="0086476C" w:rsidRPr="00EE3251" w:rsidRDefault="0086476C" w:rsidP="004F3EFB">
            <w:pPr>
              <w:kinsoku w:val="0"/>
              <w:ind w:left="360"/>
              <w:rPr>
                <w:color w:val="000000" w:themeColor="text1"/>
              </w:rPr>
            </w:pPr>
            <w:r w:rsidRPr="00EE3251">
              <w:rPr>
                <w:color w:val="000000" w:themeColor="text1"/>
              </w:rPr>
              <w:t>ADAS</w:t>
            </w:r>
            <w:r w:rsidRPr="00EE3251">
              <w:rPr>
                <w:color w:val="000000" w:themeColor="text1"/>
              </w:rPr>
              <w:t>六合一產品解決方案</w:t>
            </w:r>
          </w:p>
        </w:tc>
      </w:tr>
      <w:tr w:rsidR="00BB7DC1" w:rsidRPr="00EE3251" w14:paraId="25B1C0DA" w14:textId="77777777" w:rsidTr="00BB7DC1">
        <w:trPr>
          <w:cantSplit/>
          <w:trHeight w:val="325"/>
          <w:jc w:val="center"/>
        </w:trPr>
        <w:tc>
          <w:tcPr>
            <w:tcW w:w="851" w:type="dxa"/>
            <w:vAlign w:val="center"/>
          </w:tcPr>
          <w:p w14:paraId="216FB064" w14:textId="1236AB65" w:rsidR="00BB7DC1" w:rsidRPr="00EE3251" w:rsidRDefault="00BB7DC1" w:rsidP="00BB7DC1">
            <w:pPr>
              <w:kinsoku w:val="0"/>
              <w:jc w:val="center"/>
              <w:rPr>
                <w:color w:val="000000" w:themeColor="text1"/>
              </w:rPr>
            </w:pPr>
            <w:r>
              <w:rPr>
                <w:rFonts w:hint="eastAsia"/>
                <w:color w:val="000000" w:themeColor="text1"/>
              </w:rPr>
              <w:t>游人諭</w:t>
            </w:r>
          </w:p>
        </w:tc>
        <w:tc>
          <w:tcPr>
            <w:tcW w:w="851" w:type="dxa"/>
            <w:vAlign w:val="center"/>
          </w:tcPr>
          <w:p w14:paraId="54CEB2C3" w14:textId="5659FAC9" w:rsidR="00BB7DC1" w:rsidRPr="00EE3251" w:rsidRDefault="00BB7DC1" w:rsidP="00BB7DC1">
            <w:pPr>
              <w:kinsoku w:val="0"/>
              <w:jc w:val="center"/>
              <w:rPr>
                <w:color w:val="000000" w:themeColor="text1"/>
              </w:rPr>
            </w:pPr>
            <w:r>
              <w:rPr>
                <w:rFonts w:hint="eastAsia"/>
                <w:color w:val="000000" w:themeColor="text1"/>
              </w:rPr>
              <w:t>總經理</w:t>
            </w:r>
          </w:p>
        </w:tc>
        <w:tc>
          <w:tcPr>
            <w:tcW w:w="709" w:type="dxa"/>
            <w:vAlign w:val="center"/>
          </w:tcPr>
          <w:p w14:paraId="18ACB2CB" w14:textId="54F6DA98" w:rsidR="00BB7DC1" w:rsidRPr="00EE3251" w:rsidRDefault="00BB7DC1" w:rsidP="00BB7DC1">
            <w:pPr>
              <w:kinsoku w:val="0"/>
              <w:jc w:val="center"/>
              <w:rPr>
                <w:color w:val="000000" w:themeColor="text1"/>
              </w:rPr>
            </w:pPr>
            <w:r>
              <w:rPr>
                <w:rFonts w:hint="eastAsia"/>
                <w:color w:val="000000" w:themeColor="text1"/>
              </w:rPr>
              <w:t>碩士</w:t>
            </w:r>
          </w:p>
        </w:tc>
        <w:tc>
          <w:tcPr>
            <w:tcW w:w="1134" w:type="dxa"/>
            <w:vAlign w:val="center"/>
          </w:tcPr>
          <w:p w14:paraId="1D2CD070" w14:textId="77777777" w:rsidR="00BB7DC1" w:rsidRDefault="00BB7DC1" w:rsidP="00BB7DC1">
            <w:pPr>
              <w:kinsoku w:val="0"/>
              <w:jc w:val="center"/>
              <w:rPr>
                <w:color w:val="000000" w:themeColor="text1"/>
              </w:rPr>
            </w:pPr>
            <w:r>
              <w:rPr>
                <w:rFonts w:hint="eastAsia"/>
                <w:color w:val="000000" w:themeColor="text1"/>
              </w:rPr>
              <w:t>交通大學</w:t>
            </w:r>
          </w:p>
          <w:p w14:paraId="3453C1F4" w14:textId="5B451CA5" w:rsidR="00BB7DC1" w:rsidRPr="00EE3251" w:rsidRDefault="00BB7DC1" w:rsidP="00BB7DC1">
            <w:pPr>
              <w:kinsoku w:val="0"/>
              <w:jc w:val="center"/>
              <w:rPr>
                <w:color w:val="000000" w:themeColor="text1"/>
              </w:rPr>
            </w:pPr>
            <w:r>
              <w:rPr>
                <w:rFonts w:hint="eastAsia"/>
                <w:color w:val="000000" w:themeColor="text1"/>
              </w:rPr>
              <w:t>資工系</w:t>
            </w:r>
          </w:p>
        </w:tc>
        <w:tc>
          <w:tcPr>
            <w:tcW w:w="1346" w:type="dxa"/>
            <w:vAlign w:val="center"/>
          </w:tcPr>
          <w:p w14:paraId="0568DC7B" w14:textId="77777777" w:rsidR="00BB7DC1" w:rsidRDefault="00BB7DC1" w:rsidP="00BB7DC1">
            <w:pPr>
              <w:kinsoku w:val="0"/>
              <w:jc w:val="center"/>
              <w:rPr>
                <w:color w:val="000000" w:themeColor="text1"/>
              </w:rPr>
            </w:pPr>
            <w:r>
              <w:rPr>
                <w:rFonts w:hint="eastAsia"/>
                <w:color w:val="000000" w:themeColor="text1"/>
              </w:rPr>
              <w:t>工研院</w:t>
            </w:r>
          </w:p>
          <w:p w14:paraId="0C448DED" w14:textId="22DF1BCC" w:rsidR="00BB7DC1" w:rsidRPr="00EE3251" w:rsidRDefault="00BB7DC1" w:rsidP="00BB7DC1">
            <w:pPr>
              <w:kinsoku w:val="0"/>
              <w:jc w:val="center"/>
              <w:rPr>
                <w:color w:val="000000" w:themeColor="text1"/>
              </w:rPr>
            </w:pPr>
            <w:r>
              <w:rPr>
                <w:rFonts w:hint="eastAsia"/>
                <w:color w:val="000000" w:themeColor="text1"/>
              </w:rPr>
              <w:t>副組長</w:t>
            </w:r>
          </w:p>
        </w:tc>
        <w:tc>
          <w:tcPr>
            <w:tcW w:w="1347" w:type="dxa"/>
            <w:vAlign w:val="center"/>
          </w:tcPr>
          <w:p w14:paraId="3D05803C" w14:textId="77777777" w:rsidR="00BB7DC1" w:rsidRPr="00EE3251" w:rsidRDefault="00BB7DC1" w:rsidP="00BB7DC1">
            <w:pPr>
              <w:kinsoku w:val="0"/>
              <w:jc w:val="center"/>
              <w:rPr>
                <w:color w:val="000000" w:themeColor="text1"/>
              </w:rPr>
            </w:pPr>
          </w:p>
        </w:tc>
        <w:tc>
          <w:tcPr>
            <w:tcW w:w="567" w:type="dxa"/>
            <w:vAlign w:val="center"/>
          </w:tcPr>
          <w:p w14:paraId="643A3507" w14:textId="77777777" w:rsidR="00BB7DC1" w:rsidRDefault="00BB7DC1" w:rsidP="00BB7DC1">
            <w:pPr>
              <w:kinsoku w:val="0"/>
              <w:jc w:val="center"/>
              <w:rPr>
                <w:color w:val="000000" w:themeColor="text1"/>
              </w:rPr>
            </w:pPr>
            <w:r>
              <w:rPr>
                <w:rFonts w:hint="eastAsia"/>
                <w:color w:val="000000" w:themeColor="text1"/>
              </w:rPr>
              <w:t>1</w:t>
            </w:r>
            <w:r>
              <w:rPr>
                <w:color w:val="000000" w:themeColor="text1"/>
              </w:rPr>
              <w:t>8</w:t>
            </w:r>
          </w:p>
          <w:p w14:paraId="17154E0C" w14:textId="2811382B" w:rsidR="00BB7DC1" w:rsidRPr="00EE3251" w:rsidRDefault="00BB7DC1" w:rsidP="00BB7DC1">
            <w:pPr>
              <w:kinsoku w:val="0"/>
              <w:jc w:val="center"/>
              <w:rPr>
                <w:color w:val="000000" w:themeColor="text1"/>
              </w:rPr>
            </w:pPr>
            <w:r>
              <w:rPr>
                <w:rFonts w:hint="eastAsia"/>
                <w:color w:val="000000" w:themeColor="text1"/>
              </w:rPr>
              <w:t>年</w:t>
            </w:r>
          </w:p>
        </w:tc>
        <w:tc>
          <w:tcPr>
            <w:tcW w:w="2551" w:type="dxa"/>
            <w:vAlign w:val="center"/>
          </w:tcPr>
          <w:p w14:paraId="275FEA71" w14:textId="37A48F4E" w:rsidR="00BB7DC1" w:rsidRPr="00EE3251" w:rsidRDefault="00BB7DC1" w:rsidP="00BB7DC1">
            <w:pPr>
              <w:kinsoku w:val="0"/>
              <w:rPr>
                <w:color w:val="000000" w:themeColor="text1"/>
              </w:rPr>
            </w:pPr>
            <w:r w:rsidRPr="005406F9">
              <w:rPr>
                <w:rFonts w:hAnsi="標楷體" w:hint="eastAsia"/>
              </w:rPr>
              <w:t>研發行動影音創新技術</w:t>
            </w:r>
            <w:r>
              <w:rPr>
                <w:rFonts w:hAnsi="標楷體" w:hint="eastAsia"/>
              </w:rPr>
              <w:t>與</w:t>
            </w:r>
            <w:r>
              <w:rPr>
                <w:rFonts w:hAnsi="標楷體" w:hint="eastAsia"/>
              </w:rPr>
              <w:t>IP</w:t>
            </w:r>
            <w:r>
              <w:rPr>
                <w:rFonts w:hAnsi="標楷體" w:hint="eastAsia"/>
              </w:rPr>
              <w:t>，導入國內外指標性客戶</w:t>
            </w:r>
          </w:p>
        </w:tc>
      </w:tr>
    </w:tbl>
    <w:p w14:paraId="0D58BC3B" w14:textId="77777777" w:rsidR="00A931EA" w:rsidRPr="00EE3251" w:rsidRDefault="00A931EA" w:rsidP="00C754AE">
      <w:pPr>
        <w:kinsoku w:val="0"/>
        <w:snapToGrid w:val="0"/>
        <w:spacing w:line="240" w:lineRule="auto"/>
      </w:pPr>
      <w:r w:rsidRPr="00EE3251">
        <w:t>註：</w:t>
      </w:r>
      <w:r w:rsidRPr="00EE3251">
        <w:t>1.</w:t>
      </w:r>
      <w:r w:rsidRPr="00EE3251">
        <w:t>請分項計畫主持人資料均應填註。</w:t>
      </w:r>
    </w:p>
    <w:p w14:paraId="2039D75C" w14:textId="0A8520BA" w:rsidR="00A931EA" w:rsidRDefault="00A931EA" w:rsidP="00C754AE">
      <w:pPr>
        <w:kinsoku w:val="0"/>
        <w:snapToGrid w:val="0"/>
        <w:spacing w:line="240" w:lineRule="auto"/>
      </w:pPr>
      <w:r w:rsidRPr="00EE3251">
        <w:t xml:space="preserve">    2.</w:t>
      </w:r>
      <w:r w:rsidRPr="00EE3251">
        <w:t>至少列出本計畫</w:t>
      </w:r>
      <w:r w:rsidRPr="00EE3251">
        <w:t>4</w:t>
      </w:r>
      <w:r w:rsidRPr="00EE3251">
        <w:t>名主要人員能力分析</w:t>
      </w:r>
      <w:r w:rsidRPr="00EE3251">
        <w:t>(</w:t>
      </w:r>
      <w:r w:rsidRPr="00EE3251">
        <w:t>最高學歷、經歷及可勝任之理由</w:t>
      </w:r>
      <w:r w:rsidRPr="00EE3251">
        <w:t>)</w:t>
      </w:r>
      <w:r w:rsidRPr="00EE3251">
        <w:t>。</w:t>
      </w:r>
    </w:p>
    <w:p w14:paraId="30453658" w14:textId="77777777" w:rsidR="00E12E0B" w:rsidRPr="00EE3251" w:rsidRDefault="00E12E0B" w:rsidP="00E12E0B">
      <w:pPr>
        <w:kinsoku w:val="0"/>
        <w:snapToGrid w:val="0"/>
        <w:spacing w:line="200" w:lineRule="atLeast"/>
      </w:pPr>
    </w:p>
    <w:p w14:paraId="6607B98A" w14:textId="783A7496" w:rsidR="00A931EA" w:rsidRDefault="00A931EA" w:rsidP="002D5ED4">
      <w:pPr>
        <w:pStyle w:val="2"/>
        <w:numPr>
          <w:ilvl w:val="0"/>
          <w:numId w:val="49"/>
        </w:numPr>
        <w:spacing w:after="120"/>
      </w:pPr>
      <w:bookmarkStart w:id="490" w:name="C四、國際研發人員簡歷表"/>
      <w:bookmarkStart w:id="491" w:name="_Toc40189928"/>
      <w:r w:rsidRPr="00EE3251">
        <w:lastRenderedPageBreak/>
        <w:t>國際研發人員</w:t>
      </w:r>
      <w:r w:rsidRPr="00EE3251">
        <w:rPr>
          <w:rStyle w:val="afff2"/>
        </w:rPr>
        <w:footnoteReference w:id="1"/>
      </w:r>
      <w:r w:rsidRPr="00EE3251">
        <w:t>簡歷表</w:t>
      </w:r>
      <w:bookmarkEnd w:id="490"/>
      <w:bookmarkEnd w:id="491"/>
    </w:p>
    <w:p w14:paraId="7597879D" w14:textId="27F55533" w:rsidR="00486527" w:rsidRPr="00486527" w:rsidRDefault="00486527" w:rsidP="00486527">
      <w:pPr>
        <w:pStyle w:val="aff2"/>
      </w:pPr>
      <w:bookmarkStart w:id="492" w:name="_Toc39829721"/>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2588F">
        <w:rPr>
          <w:noProof/>
        </w:rPr>
        <w:t>6</w:t>
      </w:r>
      <w:r>
        <w:fldChar w:fldCharType="end"/>
      </w:r>
      <w:r w:rsidRPr="00EE3251">
        <w:t>國際研發人員簡歷表</w:t>
      </w:r>
      <w:bookmarkEnd w:id="492"/>
    </w:p>
    <w:tbl>
      <w:tblPr>
        <w:tblW w:w="9421"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86"/>
        <w:gridCol w:w="1320"/>
        <w:gridCol w:w="928"/>
        <w:gridCol w:w="776"/>
        <w:gridCol w:w="1552"/>
        <w:gridCol w:w="1222"/>
        <w:gridCol w:w="586"/>
        <w:gridCol w:w="1467"/>
        <w:gridCol w:w="984"/>
      </w:tblGrid>
      <w:tr w:rsidR="00A931EA" w:rsidRPr="00EE3251" w14:paraId="77E3590B" w14:textId="77777777" w:rsidTr="004F3EFB">
        <w:trPr>
          <w:trHeight w:val="657"/>
        </w:trPr>
        <w:tc>
          <w:tcPr>
            <w:tcW w:w="586" w:type="dxa"/>
            <w:vAlign w:val="center"/>
          </w:tcPr>
          <w:p w14:paraId="5165CA29" w14:textId="77777777" w:rsidR="00A931EA" w:rsidRPr="00EE3251" w:rsidRDefault="00A931EA" w:rsidP="004F3EFB">
            <w:pPr>
              <w:kinsoku w:val="0"/>
              <w:jc w:val="center"/>
              <w:rPr>
                <w:sz w:val="20"/>
              </w:rPr>
            </w:pPr>
            <w:r w:rsidRPr="00EE3251">
              <w:rPr>
                <w:sz w:val="20"/>
              </w:rPr>
              <w:t>編號</w:t>
            </w:r>
          </w:p>
        </w:tc>
        <w:tc>
          <w:tcPr>
            <w:tcW w:w="1320" w:type="dxa"/>
            <w:vAlign w:val="center"/>
          </w:tcPr>
          <w:p w14:paraId="4909575E" w14:textId="77777777" w:rsidR="00A931EA" w:rsidRPr="00EE3251" w:rsidRDefault="00A931EA" w:rsidP="004F3EFB">
            <w:pPr>
              <w:kinsoku w:val="0"/>
              <w:jc w:val="center"/>
              <w:rPr>
                <w:sz w:val="20"/>
              </w:rPr>
            </w:pPr>
            <w:r w:rsidRPr="00EE3251">
              <w:rPr>
                <w:sz w:val="20"/>
              </w:rPr>
              <w:t>姓名</w:t>
            </w:r>
          </w:p>
        </w:tc>
        <w:tc>
          <w:tcPr>
            <w:tcW w:w="928" w:type="dxa"/>
            <w:vAlign w:val="center"/>
          </w:tcPr>
          <w:p w14:paraId="06698E23" w14:textId="77777777" w:rsidR="00A931EA" w:rsidRPr="00EE3251" w:rsidRDefault="00A931EA" w:rsidP="004F3EFB">
            <w:pPr>
              <w:kinsoku w:val="0"/>
              <w:jc w:val="center"/>
              <w:rPr>
                <w:sz w:val="20"/>
              </w:rPr>
            </w:pPr>
            <w:r w:rsidRPr="00EE3251">
              <w:rPr>
                <w:sz w:val="20"/>
              </w:rPr>
              <w:t>部門</w:t>
            </w:r>
          </w:p>
        </w:tc>
        <w:tc>
          <w:tcPr>
            <w:tcW w:w="776" w:type="dxa"/>
            <w:vAlign w:val="center"/>
          </w:tcPr>
          <w:p w14:paraId="1A7E9827" w14:textId="77777777" w:rsidR="00A931EA" w:rsidRPr="00EE3251" w:rsidRDefault="00A931EA" w:rsidP="004F3EFB">
            <w:pPr>
              <w:kinsoku w:val="0"/>
              <w:jc w:val="center"/>
              <w:rPr>
                <w:sz w:val="20"/>
              </w:rPr>
            </w:pPr>
            <w:r w:rsidRPr="00EE3251">
              <w:rPr>
                <w:sz w:val="20"/>
              </w:rPr>
              <w:t>職稱</w:t>
            </w:r>
          </w:p>
        </w:tc>
        <w:tc>
          <w:tcPr>
            <w:tcW w:w="1552" w:type="dxa"/>
            <w:vAlign w:val="center"/>
          </w:tcPr>
          <w:p w14:paraId="059FD5EE" w14:textId="77777777" w:rsidR="00A931EA" w:rsidRPr="00EE3251" w:rsidRDefault="00A931EA" w:rsidP="004F3EFB">
            <w:pPr>
              <w:kinsoku w:val="0"/>
              <w:jc w:val="center"/>
              <w:rPr>
                <w:sz w:val="20"/>
              </w:rPr>
            </w:pPr>
            <w:r w:rsidRPr="00EE3251">
              <w:rPr>
                <w:sz w:val="20"/>
              </w:rPr>
              <w:t>最高學歷</w:t>
            </w:r>
          </w:p>
          <w:p w14:paraId="5FDEC30E" w14:textId="77777777" w:rsidR="00A931EA" w:rsidRPr="00EE3251" w:rsidRDefault="00A931EA" w:rsidP="004F3EFB">
            <w:pPr>
              <w:kinsoku w:val="0"/>
              <w:jc w:val="center"/>
              <w:rPr>
                <w:sz w:val="20"/>
              </w:rPr>
            </w:pPr>
            <w:r w:rsidRPr="00EE3251">
              <w:rPr>
                <w:sz w:val="20"/>
              </w:rPr>
              <w:t>(</w:t>
            </w:r>
            <w:r w:rsidRPr="00EE3251">
              <w:rPr>
                <w:sz w:val="20"/>
              </w:rPr>
              <w:t>學校系所</w:t>
            </w:r>
            <w:r w:rsidRPr="00EE3251">
              <w:rPr>
                <w:sz w:val="20"/>
              </w:rPr>
              <w:t>)</w:t>
            </w:r>
          </w:p>
        </w:tc>
        <w:tc>
          <w:tcPr>
            <w:tcW w:w="1222" w:type="dxa"/>
            <w:vAlign w:val="center"/>
          </w:tcPr>
          <w:p w14:paraId="7FEDE7BE" w14:textId="77777777" w:rsidR="00A931EA" w:rsidRPr="00EE3251" w:rsidRDefault="00A931EA" w:rsidP="004F3EFB">
            <w:pPr>
              <w:kinsoku w:val="0"/>
              <w:jc w:val="center"/>
              <w:rPr>
                <w:sz w:val="20"/>
              </w:rPr>
            </w:pPr>
            <w:r w:rsidRPr="00EE3251">
              <w:rPr>
                <w:sz w:val="20"/>
              </w:rPr>
              <w:t>主要經歷</w:t>
            </w:r>
          </w:p>
        </w:tc>
        <w:tc>
          <w:tcPr>
            <w:tcW w:w="586" w:type="dxa"/>
            <w:vAlign w:val="center"/>
          </w:tcPr>
          <w:p w14:paraId="64E0674C" w14:textId="77777777" w:rsidR="00A931EA" w:rsidRPr="00EE3251" w:rsidRDefault="00A931EA" w:rsidP="004F3EFB">
            <w:pPr>
              <w:kinsoku w:val="0"/>
              <w:jc w:val="center"/>
              <w:rPr>
                <w:sz w:val="20"/>
              </w:rPr>
            </w:pPr>
            <w:r w:rsidRPr="00EE3251">
              <w:rPr>
                <w:sz w:val="20"/>
              </w:rPr>
              <w:t>本業年資</w:t>
            </w:r>
          </w:p>
        </w:tc>
        <w:tc>
          <w:tcPr>
            <w:tcW w:w="1467" w:type="dxa"/>
            <w:vAlign w:val="center"/>
          </w:tcPr>
          <w:p w14:paraId="0FE7B171" w14:textId="77777777" w:rsidR="00A931EA" w:rsidRPr="00EE3251" w:rsidRDefault="00A931EA" w:rsidP="004F3EFB">
            <w:pPr>
              <w:kinsoku w:val="0"/>
              <w:jc w:val="center"/>
              <w:rPr>
                <w:sz w:val="20"/>
              </w:rPr>
            </w:pPr>
            <w:r w:rsidRPr="00EE3251">
              <w:rPr>
                <w:sz w:val="20"/>
              </w:rPr>
              <w:t>預期對本計畫之貢獻</w:t>
            </w:r>
          </w:p>
        </w:tc>
        <w:tc>
          <w:tcPr>
            <w:tcW w:w="984" w:type="dxa"/>
            <w:vAlign w:val="center"/>
          </w:tcPr>
          <w:p w14:paraId="468F05EE" w14:textId="77777777" w:rsidR="00A931EA" w:rsidRPr="00EE3251" w:rsidRDefault="00A931EA" w:rsidP="004F3EFB">
            <w:pPr>
              <w:kinsoku w:val="0"/>
              <w:jc w:val="center"/>
              <w:rPr>
                <w:sz w:val="20"/>
              </w:rPr>
            </w:pPr>
            <w:r w:rsidRPr="00EE3251">
              <w:rPr>
                <w:sz w:val="20"/>
              </w:rPr>
              <w:t>投入月數</w:t>
            </w:r>
          </w:p>
        </w:tc>
      </w:tr>
      <w:tr w:rsidR="00A931EA" w:rsidRPr="00EE3251" w14:paraId="2EE510EE" w14:textId="77777777" w:rsidTr="004F3EFB">
        <w:trPr>
          <w:trHeight w:val="329"/>
        </w:trPr>
        <w:tc>
          <w:tcPr>
            <w:tcW w:w="586" w:type="dxa"/>
            <w:vAlign w:val="center"/>
          </w:tcPr>
          <w:p w14:paraId="67DBF62D" w14:textId="77777777" w:rsidR="00A931EA" w:rsidRPr="00EE3251" w:rsidRDefault="00A931EA" w:rsidP="004F3EFB">
            <w:pPr>
              <w:kinsoku w:val="0"/>
              <w:jc w:val="center"/>
              <w:rPr>
                <w:sz w:val="20"/>
              </w:rPr>
            </w:pPr>
            <w:r w:rsidRPr="00EE3251">
              <w:rPr>
                <w:sz w:val="20"/>
              </w:rPr>
              <w:t>1</w:t>
            </w:r>
          </w:p>
        </w:tc>
        <w:tc>
          <w:tcPr>
            <w:tcW w:w="1320" w:type="dxa"/>
            <w:vAlign w:val="center"/>
          </w:tcPr>
          <w:p w14:paraId="7C800DDC" w14:textId="77777777" w:rsidR="00A931EA" w:rsidRPr="00EE3251" w:rsidRDefault="00A931EA" w:rsidP="004F3EFB">
            <w:pPr>
              <w:kinsoku w:val="0"/>
              <w:rPr>
                <w:sz w:val="20"/>
              </w:rPr>
            </w:pPr>
            <w:r w:rsidRPr="00EE3251">
              <w:rPr>
                <w:sz w:val="20"/>
              </w:rPr>
              <w:t>無</w:t>
            </w:r>
          </w:p>
        </w:tc>
        <w:tc>
          <w:tcPr>
            <w:tcW w:w="928" w:type="dxa"/>
          </w:tcPr>
          <w:p w14:paraId="57A0B83E" w14:textId="77777777" w:rsidR="00A931EA" w:rsidRPr="00EE3251" w:rsidRDefault="00A931EA" w:rsidP="004F3EFB">
            <w:pPr>
              <w:kinsoku w:val="0"/>
              <w:rPr>
                <w:sz w:val="20"/>
              </w:rPr>
            </w:pPr>
          </w:p>
        </w:tc>
        <w:tc>
          <w:tcPr>
            <w:tcW w:w="776" w:type="dxa"/>
            <w:vAlign w:val="center"/>
          </w:tcPr>
          <w:p w14:paraId="4BC8FE03" w14:textId="77777777" w:rsidR="00A931EA" w:rsidRPr="00EE3251" w:rsidRDefault="00A931EA" w:rsidP="004F3EFB">
            <w:pPr>
              <w:kinsoku w:val="0"/>
              <w:rPr>
                <w:sz w:val="20"/>
              </w:rPr>
            </w:pPr>
          </w:p>
        </w:tc>
        <w:tc>
          <w:tcPr>
            <w:tcW w:w="1552" w:type="dxa"/>
            <w:vAlign w:val="center"/>
          </w:tcPr>
          <w:p w14:paraId="78C58A9C" w14:textId="77777777" w:rsidR="00A931EA" w:rsidRPr="00EE3251" w:rsidRDefault="00A931EA" w:rsidP="004F3EFB">
            <w:pPr>
              <w:pStyle w:val="28"/>
              <w:kinsoku w:val="0"/>
              <w:adjustRightInd/>
              <w:spacing w:line="240" w:lineRule="auto"/>
              <w:textAlignment w:val="auto"/>
            </w:pPr>
          </w:p>
        </w:tc>
        <w:tc>
          <w:tcPr>
            <w:tcW w:w="1222" w:type="dxa"/>
            <w:vAlign w:val="center"/>
          </w:tcPr>
          <w:p w14:paraId="4D63747D" w14:textId="77777777" w:rsidR="00A931EA" w:rsidRPr="00EE3251" w:rsidRDefault="00A931EA" w:rsidP="004F3EFB">
            <w:pPr>
              <w:kinsoku w:val="0"/>
              <w:rPr>
                <w:sz w:val="20"/>
              </w:rPr>
            </w:pPr>
          </w:p>
        </w:tc>
        <w:tc>
          <w:tcPr>
            <w:tcW w:w="586" w:type="dxa"/>
            <w:vAlign w:val="center"/>
          </w:tcPr>
          <w:p w14:paraId="7B78B5F3" w14:textId="77777777" w:rsidR="00A931EA" w:rsidRPr="00EE3251" w:rsidRDefault="00A931EA" w:rsidP="004F3EFB">
            <w:pPr>
              <w:kinsoku w:val="0"/>
              <w:rPr>
                <w:sz w:val="20"/>
              </w:rPr>
            </w:pPr>
          </w:p>
        </w:tc>
        <w:tc>
          <w:tcPr>
            <w:tcW w:w="1467" w:type="dxa"/>
            <w:vAlign w:val="center"/>
          </w:tcPr>
          <w:p w14:paraId="60E9239C" w14:textId="77777777" w:rsidR="00A931EA" w:rsidRPr="00EE3251" w:rsidRDefault="00A931EA" w:rsidP="004F3EFB">
            <w:pPr>
              <w:kinsoku w:val="0"/>
              <w:rPr>
                <w:sz w:val="20"/>
              </w:rPr>
            </w:pPr>
          </w:p>
        </w:tc>
        <w:tc>
          <w:tcPr>
            <w:tcW w:w="984" w:type="dxa"/>
            <w:vAlign w:val="center"/>
          </w:tcPr>
          <w:p w14:paraId="6B080CEF" w14:textId="77777777" w:rsidR="00A931EA" w:rsidRPr="00EE3251" w:rsidRDefault="00A931EA" w:rsidP="004F3EFB">
            <w:pPr>
              <w:kinsoku w:val="0"/>
              <w:rPr>
                <w:sz w:val="20"/>
              </w:rPr>
            </w:pPr>
          </w:p>
        </w:tc>
      </w:tr>
    </w:tbl>
    <w:p w14:paraId="24C747B7" w14:textId="77777777" w:rsidR="00A931EA" w:rsidRPr="00EE3251" w:rsidRDefault="00A931EA" w:rsidP="00A931EA"/>
    <w:p w14:paraId="0C16F560" w14:textId="09C50B97" w:rsidR="00A931EA" w:rsidRDefault="00A931EA" w:rsidP="002D5ED4">
      <w:pPr>
        <w:pStyle w:val="2"/>
        <w:numPr>
          <w:ilvl w:val="0"/>
          <w:numId w:val="49"/>
        </w:numPr>
        <w:spacing w:after="120"/>
      </w:pPr>
      <w:bookmarkStart w:id="493" w:name="_Toc40189929"/>
      <w:bookmarkStart w:id="494" w:name="C五、參與計畫人員簡歷表"/>
      <w:r w:rsidRPr="00EE3251">
        <w:t>參與計畫人員簡歷表</w:t>
      </w:r>
      <w:bookmarkEnd w:id="493"/>
    </w:p>
    <w:p w14:paraId="675A561A" w14:textId="541D68BF" w:rsidR="00486527" w:rsidRPr="00486527" w:rsidRDefault="00486527" w:rsidP="00486527">
      <w:pPr>
        <w:pStyle w:val="aff2"/>
      </w:pPr>
      <w:bookmarkStart w:id="495" w:name="_Toc39829722"/>
      <w:r>
        <w:rPr>
          <w:rFonts w:hint="eastAsia"/>
        </w:rPr>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2588F">
        <w:rPr>
          <w:noProof/>
        </w:rPr>
        <w:t>7</w:t>
      </w:r>
      <w:r>
        <w:fldChar w:fldCharType="end"/>
      </w:r>
      <w:r w:rsidRPr="00EE3251">
        <w:t>參與計畫人員簡歷表</w:t>
      </w:r>
      <w:r>
        <w:rPr>
          <w:rFonts w:hint="eastAsia"/>
        </w:rPr>
        <w:t>(</w:t>
      </w:r>
      <w:r>
        <w:rPr>
          <w:rFonts w:hint="eastAsia"/>
        </w:rPr>
        <w:t>力積電</w:t>
      </w:r>
      <w:r>
        <w:rPr>
          <w:rFonts w:hint="eastAsia"/>
        </w:rPr>
        <w:t>)</w:t>
      </w:r>
      <w:bookmarkEnd w:id="495"/>
    </w:p>
    <w:bookmarkEnd w:id="494"/>
    <w:p w14:paraId="67D018B3" w14:textId="77777777" w:rsidR="00A931EA" w:rsidRPr="00EE3251" w:rsidRDefault="00A931EA" w:rsidP="00A931EA">
      <w:pPr>
        <w:kinsoku w:val="0"/>
        <w:rPr>
          <w:sz w:val="20"/>
        </w:rPr>
      </w:pPr>
      <w:r w:rsidRPr="00EE3251">
        <w:t>申請單位名稱：力晶積成電子製造股份有限公司</w:t>
      </w:r>
    </w:p>
    <w:tbl>
      <w:tblPr>
        <w:tblW w:w="9674"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567"/>
        <w:gridCol w:w="1276"/>
        <w:gridCol w:w="897"/>
        <w:gridCol w:w="750"/>
        <w:gridCol w:w="1500"/>
        <w:gridCol w:w="1181"/>
        <w:gridCol w:w="567"/>
        <w:gridCol w:w="1418"/>
        <w:gridCol w:w="951"/>
      </w:tblGrid>
      <w:tr w:rsidR="00A931EA" w:rsidRPr="00EE3251" w14:paraId="4409D627" w14:textId="77777777" w:rsidTr="004B2681">
        <w:trPr>
          <w:cantSplit/>
        </w:trPr>
        <w:tc>
          <w:tcPr>
            <w:tcW w:w="567" w:type="dxa"/>
          </w:tcPr>
          <w:p w14:paraId="3550670A" w14:textId="77777777" w:rsidR="00A931EA" w:rsidRPr="00EE3251" w:rsidRDefault="00A931EA" w:rsidP="004F3EFB">
            <w:pPr>
              <w:kinsoku w:val="0"/>
              <w:jc w:val="center"/>
            </w:pPr>
            <w:r w:rsidRPr="00EE3251">
              <w:t>類型</w:t>
            </w:r>
          </w:p>
        </w:tc>
        <w:tc>
          <w:tcPr>
            <w:tcW w:w="567" w:type="dxa"/>
            <w:vAlign w:val="center"/>
          </w:tcPr>
          <w:p w14:paraId="688DC691" w14:textId="77777777" w:rsidR="00A931EA" w:rsidRPr="00EE3251" w:rsidRDefault="00A931EA" w:rsidP="004F3EFB">
            <w:pPr>
              <w:kinsoku w:val="0"/>
              <w:jc w:val="center"/>
            </w:pPr>
            <w:r w:rsidRPr="00EE3251">
              <w:t>編號</w:t>
            </w:r>
          </w:p>
        </w:tc>
        <w:tc>
          <w:tcPr>
            <w:tcW w:w="1276" w:type="dxa"/>
            <w:vAlign w:val="center"/>
          </w:tcPr>
          <w:p w14:paraId="2207A403" w14:textId="77777777" w:rsidR="00A931EA" w:rsidRPr="00EE3251" w:rsidRDefault="00A931EA" w:rsidP="004F3EFB">
            <w:pPr>
              <w:kinsoku w:val="0"/>
              <w:jc w:val="center"/>
            </w:pPr>
            <w:r w:rsidRPr="00EE3251">
              <w:t>姓名</w:t>
            </w:r>
          </w:p>
        </w:tc>
        <w:tc>
          <w:tcPr>
            <w:tcW w:w="897" w:type="dxa"/>
            <w:vAlign w:val="center"/>
          </w:tcPr>
          <w:p w14:paraId="1A2BB9D2" w14:textId="77777777" w:rsidR="00A931EA" w:rsidRPr="00EE3251" w:rsidRDefault="00A931EA" w:rsidP="004F3EFB">
            <w:pPr>
              <w:kinsoku w:val="0"/>
              <w:jc w:val="center"/>
            </w:pPr>
            <w:r w:rsidRPr="00EE3251">
              <w:t>部門</w:t>
            </w:r>
          </w:p>
        </w:tc>
        <w:tc>
          <w:tcPr>
            <w:tcW w:w="750" w:type="dxa"/>
            <w:vAlign w:val="center"/>
          </w:tcPr>
          <w:p w14:paraId="1A845FA5" w14:textId="77777777" w:rsidR="00A931EA" w:rsidRPr="00EE3251" w:rsidRDefault="00A931EA" w:rsidP="004F3EFB">
            <w:pPr>
              <w:kinsoku w:val="0"/>
            </w:pPr>
            <w:r w:rsidRPr="00EE3251">
              <w:t>職稱</w:t>
            </w:r>
          </w:p>
        </w:tc>
        <w:tc>
          <w:tcPr>
            <w:tcW w:w="1500" w:type="dxa"/>
            <w:vAlign w:val="center"/>
          </w:tcPr>
          <w:p w14:paraId="6355F2D0" w14:textId="77777777" w:rsidR="00A931EA" w:rsidRPr="00EE3251" w:rsidRDefault="00A931EA" w:rsidP="004F3EFB">
            <w:pPr>
              <w:kinsoku w:val="0"/>
              <w:jc w:val="center"/>
            </w:pPr>
            <w:r w:rsidRPr="00EE3251">
              <w:t>最高學歷</w:t>
            </w:r>
          </w:p>
          <w:p w14:paraId="73510667" w14:textId="77777777" w:rsidR="00A931EA" w:rsidRPr="00EE3251" w:rsidRDefault="00A931EA" w:rsidP="004F3EFB">
            <w:pPr>
              <w:kinsoku w:val="0"/>
              <w:jc w:val="center"/>
            </w:pPr>
            <w:r w:rsidRPr="00EE3251">
              <w:t>(</w:t>
            </w:r>
            <w:r w:rsidRPr="00EE3251">
              <w:t>學校系所</w:t>
            </w:r>
            <w:r w:rsidRPr="00EE3251">
              <w:t>)</w:t>
            </w:r>
          </w:p>
        </w:tc>
        <w:tc>
          <w:tcPr>
            <w:tcW w:w="1181" w:type="dxa"/>
            <w:vAlign w:val="center"/>
          </w:tcPr>
          <w:p w14:paraId="066F8C64" w14:textId="77777777" w:rsidR="00A931EA" w:rsidRPr="00EE3251" w:rsidRDefault="00A931EA" w:rsidP="004F3EFB">
            <w:pPr>
              <w:kinsoku w:val="0"/>
            </w:pPr>
            <w:r w:rsidRPr="00EE3251">
              <w:t>主要經歷</w:t>
            </w:r>
          </w:p>
        </w:tc>
        <w:tc>
          <w:tcPr>
            <w:tcW w:w="567" w:type="dxa"/>
            <w:vAlign w:val="center"/>
          </w:tcPr>
          <w:p w14:paraId="00698C42" w14:textId="77777777" w:rsidR="00A931EA" w:rsidRPr="00EE3251" w:rsidRDefault="00A931EA" w:rsidP="004F3EFB">
            <w:pPr>
              <w:kinsoku w:val="0"/>
              <w:jc w:val="center"/>
            </w:pPr>
            <w:r w:rsidRPr="00EE3251">
              <w:t>本業年資</w:t>
            </w:r>
          </w:p>
        </w:tc>
        <w:tc>
          <w:tcPr>
            <w:tcW w:w="1418" w:type="dxa"/>
            <w:vAlign w:val="center"/>
          </w:tcPr>
          <w:p w14:paraId="6C366EBB" w14:textId="77777777" w:rsidR="00A931EA" w:rsidRPr="00EE3251" w:rsidRDefault="00A931EA" w:rsidP="004F3EFB">
            <w:pPr>
              <w:kinsoku w:val="0"/>
              <w:jc w:val="center"/>
            </w:pPr>
            <w:r w:rsidRPr="00EE3251">
              <w:t>參與分項計畫及工作項目</w:t>
            </w:r>
          </w:p>
        </w:tc>
        <w:tc>
          <w:tcPr>
            <w:tcW w:w="951" w:type="dxa"/>
            <w:vAlign w:val="center"/>
          </w:tcPr>
          <w:p w14:paraId="7F42E2F5" w14:textId="77777777" w:rsidR="00A931EA" w:rsidRPr="00EE3251" w:rsidRDefault="00A931EA" w:rsidP="004F3EFB">
            <w:pPr>
              <w:kinsoku w:val="0"/>
              <w:jc w:val="center"/>
            </w:pPr>
            <w:r w:rsidRPr="00EE3251">
              <w:t>投入月數</w:t>
            </w:r>
          </w:p>
        </w:tc>
      </w:tr>
      <w:tr w:rsidR="00A931EA" w:rsidRPr="00EE3251" w14:paraId="64AEF3D4" w14:textId="77777777" w:rsidTr="004B2681">
        <w:trPr>
          <w:cantSplit/>
        </w:trPr>
        <w:tc>
          <w:tcPr>
            <w:tcW w:w="567" w:type="dxa"/>
            <w:vMerge w:val="restart"/>
          </w:tcPr>
          <w:p w14:paraId="48696777" w14:textId="77777777" w:rsidR="00A931EA" w:rsidRPr="00EE3251" w:rsidRDefault="00A931EA" w:rsidP="004F3EFB">
            <w:pPr>
              <w:kinsoku w:val="0"/>
              <w:jc w:val="center"/>
            </w:pPr>
            <w:r w:rsidRPr="00EE3251">
              <w:t>研究發展人員</w:t>
            </w:r>
          </w:p>
        </w:tc>
        <w:tc>
          <w:tcPr>
            <w:tcW w:w="567" w:type="dxa"/>
            <w:vAlign w:val="center"/>
          </w:tcPr>
          <w:p w14:paraId="0EB31D25" w14:textId="77777777" w:rsidR="00A931EA" w:rsidRPr="00EE3251" w:rsidRDefault="00A931EA" w:rsidP="004F3EFB">
            <w:pPr>
              <w:kinsoku w:val="0"/>
              <w:jc w:val="center"/>
            </w:pPr>
            <w:r w:rsidRPr="00EE3251">
              <w:t>1</w:t>
            </w:r>
          </w:p>
        </w:tc>
        <w:tc>
          <w:tcPr>
            <w:tcW w:w="1276" w:type="dxa"/>
            <w:vAlign w:val="center"/>
          </w:tcPr>
          <w:p w14:paraId="0871D0EA" w14:textId="77777777" w:rsidR="00A931EA" w:rsidRPr="00EE3251" w:rsidRDefault="00A931EA" w:rsidP="004F3EFB">
            <w:pPr>
              <w:jc w:val="center"/>
              <w:rPr>
                <w:color w:val="000000"/>
              </w:rPr>
            </w:pPr>
            <w:r w:rsidRPr="00EE3251">
              <w:rPr>
                <w:color w:val="000000"/>
              </w:rPr>
              <w:t>葛永年</w:t>
            </w:r>
          </w:p>
        </w:tc>
        <w:tc>
          <w:tcPr>
            <w:tcW w:w="897" w:type="dxa"/>
            <w:vAlign w:val="center"/>
          </w:tcPr>
          <w:p w14:paraId="11684487" w14:textId="77777777" w:rsidR="00A931EA" w:rsidRPr="00EE3251" w:rsidRDefault="00A931EA" w:rsidP="004F3EFB">
            <w:pPr>
              <w:jc w:val="both"/>
            </w:pPr>
            <w:r w:rsidRPr="00EE3251">
              <w:t>記憶產品事業群</w:t>
            </w:r>
          </w:p>
        </w:tc>
        <w:tc>
          <w:tcPr>
            <w:tcW w:w="750" w:type="dxa"/>
            <w:vAlign w:val="center"/>
          </w:tcPr>
          <w:p w14:paraId="6819A643" w14:textId="77777777" w:rsidR="00A931EA" w:rsidRPr="00EE3251" w:rsidRDefault="00A931EA" w:rsidP="004F3EFB">
            <w:r w:rsidRPr="00EE3251">
              <w:t>技術處長</w:t>
            </w:r>
          </w:p>
        </w:tc>
        <w:tc>
          <w:tcPr>
            <w:tcW w:w="1500" w:type="dxa"/>
            <w:vAlign w:val="center"/>
          </w:tcPr>
          <w:p w14:paraId="3B0C5386" w14:textId="77777777" w:rsidR="00A931EA" w:rsidRPr="00EE3251" w:rsidRDefault="00A931EA" w:rsidP="004F3EFB">
            <w:pPr>
              <w:jc w:val="both"/>
            </w:pPr>
            <w:r w:rsidRPr="00EE3251">
              <w:t>清華大學資訊科學碩士</w:t>
            </w:r>
          </w:p>
        </w:tc>
        <w:tc>
          <w:tcPr>
            <w:tcW w:w="1181" w:type="dxa"/>
            <w:vAlign w:val="center"/>
          </w:tcPr>
          <w:p w14:paraId="62ED06D5" w14:textId="77777777" w:rsidR="00A931EA" w:rsidRPr="00EE3251" w:rsidRDefault="00A931EA" w:rsidP="004F3EFB">
            <w:pPr>
              <w:kinsoku w:val="0"/>
            </w:pPr>
            <w:r w:rsidRPr="00EE3251">
              <w:t>產品管理</w:t>
            </w:r>
          </w:p>
          <w:p w14:paraId="3A2BFA56" w14:textId="77777777" w:rsidR="00A931EA" w:rsidRPr="00EE3251" w:rsidRDefault="00A931EA" w:rsidP="004F3EFB">
            <w:pPr>
              <w:kinsoku w:val="0"/>
            </w:pPr>
            <w:r w:rsidRPr="00EE3251">
              <w:t>市場行銷</w:t>
            </w:r>
          </w:p>
        </w:tc>
        <w:tc>
          <w:tcPr>
            <w:tcW w:w="567" w:type="dxa"/>
            <w:vAlign w:val="center"/>
          </w:tcPr>
          <w:p w14:paraId="442F90BB" w14:textId="77777777" w:rsidR="00A931EA" w:rsidRPr="00EE3251" w:rsidRDefault="00A931EA" w:rsidP="004F3EFB">
            <w:pPr>
              <w:jc w:val="center"/>
              <w:rPr>
                <w:color w:val="000000"/>
              </w:rPr>
            </w:pPr>
            <w:r w:rsidRPr="00EE3251">
              <w:rPr>
                <w:color w:val="000000"/>
              </w:rPr>
              <w:t>26</w:t>
            </w:r>
          </w:p>
        </w:tc>
        <w:tc>
          <w:tcPr>
            <w:tcW w:w="1418" w:type="dxa"/>
            <w:vAlign w:val="center"/>
          </w:tcPr>
          <w:p w14:paraId="6FD02774" w14:textId="77777777" w:rsidR="00A931EA" w:rsidRPr="00EE3251" w:rsidRDefault="00A931EA" w:rsidP="004F3EFB">
            <w:pPr>
              <w:kinsoku w:val="0"/>
              <w:jc w:val="both"/>
            </w:pPr>
            <w:r w:rsidRPr="00EE3251">
              <w:t>分項計畫</w:t>
            </w:r>
            <w:r w:rsidRPr="00EE3251">
              <w:t>C</w:t>
            </w:r>
            <w:r w:rsidRPr="00EE3251">
              <w:t>：</w:t>
            </w:r>
            <w:r w:rsidRPr="00EE3251">
              <w:t>AIM</w:t>
            </w:r>
            <w:r w:rsidRPr="00EE3251">
              <w:t>設計平台</w:t>
            </w:r>
          </w:p>
          <w:p w14:paraId="1F867EF6" w14:textId="77777777" w:rsidR="00A931EA" w:rsidRPr="00EE3251" w:rsidRDefault="00A931EA" w:rsidP="004F3EFB">
            <w:pPr>
              <w:kinsoku w:val="0"/>
              <w:jc w:val="both"/>
            </w:pPr>
            <w:r w:rsidRPr="00EE3251">
              <w:t>分項計畫</w:t>
            </w:r>
            <w:r w:rsidRPr="00EE3251">
              <w:t>C</w:t>
            </w:r>
            <w:r w:rsidRPr="00EE3251">
              <w:t>計畫負責人</w:t>
            </w:r>
          </w:p>
        </w:tc>
        <w:tc>
          <w:tcPr>
            <w:tcW w:w="951" w:type="dxa"/>
            <w:vAlign w:val="center"/>
          </w:tcPr>
          <w:p w14:paraId="05C1538D" w14:textId="77777777" w:rsidR="00A931EA" w:rsidRPr="00EE3251" w:rsidRDefault="00A931EA" w:rsidP="004F3EFB">
            <w:pPr>
              <w:jc w:val="center"/>
            </w:pPr>
            <w:r w:rsidRPr="00EE3251">
              <w:t>12</w:t>
            </w:r>
          </w:p>
        </w:tc>
      </w:tr>
      <w:tr w:rsidR="00A931EA" w:rsidRPr="00EE3251" w14:paraId="4BF9B849" w14:textId="77777777" w:rsidTr="004B2681">
        <w:trPr>
          <w:cantSplit/>
        </w:trPr>
        <w:tc>
          <w:tcPr>
            <w:tcW w:w="567" w:type="dxa"/>
            <w:vMerge/>
          </w:tcPr>
          <w:p w14:paraId="26CD0148" w14:textId="77777777" w:rsidR="00A931EA" w:rsidRPr="00EE3251" w:rsidRDefault="00A931EA" w:rsidP="004F3EFB">
            <w:pPr>
              <w:kinsoku w:val="0"/>
              <w:jc w:val="center"/>
            </w:pPr>
          </w:p>
        </w:tc>
        <w:tc>
          <w:tcPr>
            <w:tcW w:w="567" w:type="dxa"/>
            <w:vAlign w:val="center"/>
          </w:tcPr>
          <w:p w14:paraId="21B6E4E6" w14:textId="77777777" w:rsidR="00A931EA" w:rsidRPr="00EE3251" w:rsidRDefault="00A931EA" w:rsidP="004F3EFB">
            <w:pPr>
              <w:kinsoku w:val="0"/>
              <w:jc w:val="center"/>
            </w:pPr>
            <w:r w:rsidRPr="00EE3251">
              <w:t>2</w:t>
            </w:r>
          </w:p>
        </w:tc>
        <w:tc>
          <w:tcPr>
            <w:tcW w:w="1276" w:type="dxa"/>
            <w:vAlign w:val="center"/>
          </w:tcPr>
          <w:p w14:paraId="007818CF" w14:textId="77777777" w:rsidR="00A931EA" w:rsidRPr="00EE3251" w:rsidRDefault="00A931EA" w:rsidP="004F3EFB">
            <w:pPr>
              <w:jc w:val="center"/>
              <w:rPr>
                <w:color w:val="000000"/>
              </w:rPr>
            </w:pPr>
            <w:r w:rsidRPr="00EE3251">
              <w:rPr>
                <w:color w:val="000000"/>
              </w:rPr>
              <w:t>賴志韋</w:t>
            </w:r>
          </w:p>
        </w:tc>
        <w:tc>
          <w:tcPr>
            <w:tcW w:w="897" w:type="dxa"/>
            <w:vAlign w:val="center"/>
          </w:tcPr>
          <w:p w14:paraId="1A5C7B18" w14:textId="77777777" w:rsidR="00A931EA" w:rsidRPr="00EE3251" w:rsidRDefault="00A931EA" w:rsidP="004F3EFB">
            <w:pPr>
              <w:jc w:val="both"/>
            </w:pPr>
            <w:r w:rsidRPr="00EE3251">
              <w:t>矽智財技術處</w:t>
            </w:r>
          </w:p>
        </w:tc>
        <w:tc>
          <w:tcPr>
            <w:tcW w:w="750" w:type="dxa"/>
            <w:vAlign w:val="center"/>
          </w:tcPr>
          <w:p w14:paraId="68EAFC8B" w14:textId="77777777" w:rsidR="00A931EA" w:rsidRPr="00EE3251" w:rsidRDefault="00A931EA" w:rsidP="004F3EFB">
            <w:r w:rsidRPr="00EE3251">
              <w:t>副處長</w:t>
            </w:r>
          </w:p>
        </w:tc>
        <w:tc>
          <w:tcPr>
            <w:tcW w:w="1500" w:type="dxa"/>
            <w:vAlign w:val="center"/>
          </w:tcPr>
          <w:p w14:paraId="19E74803" w14:textId="77777777" w:rsidR="00A931EA" w:rsidRPr="00EE3251" w:rsidRDefault="00A931EA" w:rsidP="004F3EFB">
            <w:pPr>
              <w:jc w:val="both"/>
            </w:pPr>
            <w:r w:rsidRPr="00EE3251">
              <w:t>台灣海洋大學電機工程學士</w:t>
            </w:r>
          </w:p>
        </w:tc>
        <w:tc>
          <w:tcPr>
            <w:tcW w:w="1181" w:type="dxa"/>
            <w:vAlign w:val="center"/>
          </w:tcPr>
          <w:p w14:paraId="58C25F59" w14:textId="77777777" w:rsidR="00A931EA" w:rsidRPr="00EE3251" w:rsidRDefault="00A931EA" w:rsidP="004F3EFB">
            <w:pPr>
              <w:kinsoku w:val="0"/>
            </w:pPr>
            <w:r w:rsidRPr="00EE3251">
              <w:t>標準及週邊矽智財開發</w:t>
            </w:r>
          </w:p>
        </w:tc>
        <w:tc>
          <w:tcPr>
            <w:tcW w:w="567" w:type="dxa"/>
            <w:vAlign w:val="center"/>
          </w:tcPr>
          <w:p w14:paraId="33D0C561" w14:textId="77777777" w:rsidR="00A931EA" w:rsidRPr="00EE3251" w:rsidRDefault="00A931EA" w:rsidP="004F3EFB">
            <w:pPr>
              <w:jc w:val="center"/>
              <w:rPr>
                <w:color w:val="000000"/>
              </w:rPr>
            </w:pPr>
            <w:r w:rsidRPr="00EE3251">
              <w:rPr>
                <w:color w:val="000000"/>
              </w:rPr>
              <w:t>19</w:t>
            </w:r>
          </w:p>
        </w:tc>
        <w:tc>
          <w:tcPr>
            <w:tcW w:w="1418" w:type="dxa"/>
            <w:vAlign w:val="center"/>
          </w:tcPr>
          <w:p w14:paraId="6B30F13A" w14:textId="77777777" w:rsidR="00A931EA" w:rsidRPr="00EE3251" w:rsidRDefault="00A931EA" w:rsidP="004F3EFB">
            <w:pPr>
              <w:kinsoku w:val="0"/>
              <w:jc w:val="both"/>
            </w:pPr>
            <w:r w:rsidRPr="00EE3251">
              <w:t>分項計畫</w:t>
            </w:r>
            <w:r w:rsidRPr="00EE3251">
              <w:t>B</w:t>
            </w:r>
            <w:r w:rsidRPr="00EE3251">
              <w:t>：</w:t>
            </w:r>
            <w:r w:rsidRPr="00EE3251">
              <w:t>AIM</w:t>
            </w:r>
            <w:r w:rsidRPr="00EE3251">
              <w:t>基礎矽智財</w:t>
            </w:r>
          </w:p>
          <w:p w14:paraId="4FA339DA" w14:textId="77777777" w:rsidR="00A931EA" w:rsidRPr="00EE3251" w:rsidRDefault="00A931EA" w:rsidP="004F3EFB">
            <w:pPr>
              <w:kinsoku w:val="0"/>
              <w:jc w:val="both"/>
            </w:pPr>
            <w:r w:rsidRPr="00EE3251">
              <w:t>分項計畫</w:t>
            </w:r>
            <w:r w:rsidRPr="00EE3251">
              <w:t>B</w:t>
            </w:r>
            <w:r w:rsidRPr="00EE3251">
              <w:t>計畫負責人</w:t>
            </w:r>
          </w:p>
        </w:tc>
        <w:tc>
          <w:tcPr>
            <w:tcW w:w="951" w:type="dxa"/>
            <w:vAlign w:val="center"/>
          </w:tcPr>
          <w:p w14:paraId="43EF3CBB" w14:textId="77777777" w:rsidR="00A931EA" w:rsidRPr="00EE3251" w:rsidRDefault="00A931EA" w:rsidP="004F3EFB">
            <w:pPr>
              <w:jc w:val="center"/>
            </w:pPr>
            <w:r w:rsidRPr="00EE3251">
              <w:t>12</w:t>
            </w:r>
          </w:p>
        </w:tc>
      </w:tr>
      <w:tr w:rsidR="00A931EA" w:rsidRPr="00EE3251" w14:paraId="78DBFA35" w14:textId="77777777" w:rsidTr="004B2681">
        <w:trPr>
          <w:cantSplit/>
        </w:trPr>
        <w:tc>
          <w:tcPr>
            <w:tcW w:w="567" w:type="dxa"/>
            <w:vMerge/>
          </w:tcPr>
          <w:p w14:paraId="461FA701" w14:textId="77777777" w:rsidR="00A931EA" w:rsidRPr="00EE3251" w:rsidRDefault="00A931EA" w:rsidP="004F3EFB">
            <w:pPr>
              <w:kinsoku w:val="0"/>
              <w:jc w:val="center"/>
            </w:pPr>
          </w:p>
        </w:tc>
        <w:tc>
          <w:tcPr>
            <w:tcW w:w="567" w:type="dxa"/>
            <w:vAlign w:val="center"/>
          </w:tcPr>
          <w:p w14:paraId="4756AD13" w14:textId="77777777" w:rsidR="00A931EA" w:rsidRPr="00EE3251" w:rsidRDefault="00A931EA" w:rsidP="004F3EFB">
            <w:pPr>
              <w:kinsoku w:val="0"/>
              <w:jc w:val="center"/>
            </w:pPr>
            <w:r w:rsidRPr="00EE3251">
              <w:t>3</w:t>
            </w:r>
          </w:p>
        </w:tc>
        <w:tc>
          <w:tcPr>
            <w:tcW w:w="1276" w:type="dxa"/>
            <w:vAlign w:val="center"/>
          </w:tcPr>
          <w:p w14:paraId="633A9854" w14:textId="77777777" w:rsidR="00A931EA" w:rsidRPr="00EE3251" w:rsidRDefault="00A931EA" w:rsidP="004F3EFB">
            <w:pPr>
              <w:jc w:val="center"/>
              <w:rPr>
                <w:color w:val="000000"/>
              </w:rPr>
            </w:pPr>
            <w:r w:rsidRPr="00EE3251">
              <w:rPr>
                <w:color w:val="000000"/>
              </w:rPr>
              <w:t>丁振育</w:t>
            </w:r>
          </w:p>
        </w:tc>
        <w:tc>
          <w:tcPr>
            <w:tcW w:w="897" w:type="dxa"/>
            <w:vAlign w:val="center"/>
          </w:tcPr>
          <w:p w14:paraId="59F2B3F8" w14:textId="77777777" w:rsidR="00A931EA" w:rsidRPr="00EE3251" w:rsidRDefault="00A931EA" w:rsidP="004F3EFB">
            <w:pPr>
              <w:jc w:val="both"/>
            </w:pPr>
            <w:r w:rsidRPr="00EE3251">
              <w:t>特殊</w:t>
            </w:r>
            <w:r w:rsidRPr="00EE3251">
              <w:t>DRAM</w:t>
            </w:r>
            <w:r w:rsidRPr="00EE3251">
              <w:t>開發技術處</w:t>
            </w:r>
          </w:p>
        </w:tc>
        <w:tc>
          <w:tcPr>
            <w:tcW w:w="750" w:type="dxa"/>
            <w:vAlign w:val="center"/>
          </w:tcPr>
          <w:p w14:paraId="4EEF08AF" w14:textId="77777777" w:rsidR="00A931EA" w:rsidRPr="00EE3251" w:rsidRDefault="00A931EA" w:rsidP="004F3EFB">
            <w:r w:rsidRPr="00EE3251">
              <w:t>技術經理</w:t>
            </w:r>
          </w:p>
        </w:tc>
        <w:tc>
          <w:tcPr>
            <w:tcW w:w="1500" w:type="dxa"/>
            <w:vAlign w:val="center"/>
          </w:tcPr>
          <w:p w14:paraId="432D0860" w14:textId="77777777" w:rsidR="00A931EA" w:rsidRPr="00EE3251" w:rsidRDefault="00A931EA" w:rsidP="004F3EFB">
            <w:pPr>
              <w:jc w:val="both"/>
            </w:pPr>
            <w:r w:rsidRPr="00EE3251">
              <w:t>中正大學物理碩士</w:t>
            </w:r>
          </w:p>
        </w:tc>
        <w:tc>
          <w:tcPr>
            <w:tcW w:w="1181" w:type="dxa"/>
            <w:vAlign w:val="center"/>
          </w:tcPr>
          <w:p w14:paraId="31A72CCF" w14:textId="77777777" w:rsidR="00A931EA" w:rsidRPr="00EE3251" w:rsidRDefault="00A931EA" w:rsidP="004F3EFB">
            <w:pPr>
              <w:kinsoku w:val="0"/>
            </w:pPr>
            <w:r w:rsidRPr="00EE3251">
              <w:t>力積電</w:t>
            </w:r>
            <w:r w:rsidRPr="00EE3251">
              <w:t xml:space="preserve">DRAM </w:t>
            </w:r>
            <w:r w:rsidRPr="00EE3251">
              <w:t>製程技術開發整合</w:t>
            </w:r>
          </w:p>
        </w:tc>
        <w:tc>
          <w:tcPr>
            <w:tcW w:w="567" w:type="dxa"/>
            <w:vAlign w:val="center"/>
          </w:tcPr>
          <w:p w14:paraId="756EC42F" w14:textId="77777777" w:rsidR="00A931EA" w:rsidRPr="00EE3251" w:rsidRDefault="00A931EA" w:rsidP="004F3EFB">
            <w:pPr>
              <w:jc w:val="center"/>
              <w:rPr>
                <w:color w:val="000000"/>
              </w:rPr>
            </w:pPr>
            <w:r w:rsidRPr="00EE3251">
              <w:rPr>
                <w:color w:val="000000"/>
              </w:rPr>
              <w:t>18</w:t>
            </w:r>
          </w:p>
        </w:tc>
        <w:tc>
          <w:tcPr>
            <w:tcW w:w="1418" w:type="dxa"/>
            <w:vAlign w:val="center"/>
          </w:tcPr>
          <w:p w14:paraId="356927C0" w14:textId="77777777" w:rsidR="00A931EA" w:rsidRPr="00EE3251" w:rsidRDefault="00A931EA" w:rsidP="004F3EFB">
            <w:pPr>
              <w:kinsoku w:val="0"/>
              <w:jc w:val="both"/>
            </w:pPr>
            <w:r w:rsidRPr="00EE3251">
              <w:t>分項計畫Ａ：</w:t>
            </w:r>
            <w:r w:rsidRPr="00EE3251">
              <w:t>AIM</w:t>
            </w:r>
            <w:r w:rsidRPr="00EE3251">
              <w:t>製程平台</w:t>
            </w:r>
          </w:p>
          <w:p w14:paraId="1E26C127" w14:textId="77777777" w:rsidR="00A931EA" w:rsidRPr="00EE3251" w:rsidRDefault="00A931EA" w:rsidP="004F3EFB">
            <w:pPr>
              <w:kinsoku w:val="0"/>
              <w:jc w:val="both"/>
            </w:pPr>
            <w:r w:rsidRPr="00EE3251">
              <w:t>分項計畫</w:t>
            </w:r>
            <w:r w:rsidRPr="00EE3251">
              <w:t>A</w:t>
            </w:r>
            <w:r w:rsidRPr="00EE3251">
              <w:t>計畫負責人</w:t>
            </w:r>
          </w:p>
        </w:tc>
        <w:tc>
          <w:tcPr>
            <w:tcW w:w="951" w:type="dxa"/>
            <w:vAlign w:val="center"/>
          </w:tcPr>
          <w:p w14:paraId="4FCCA4D2" w14:textId="77777777" w:rsidR="00A931EA" w:rsidRPr="00EE3251" w:rsidRDefault="00A931EA" w:rsidP="004F3EFB">
            <w:pPr>
              <w:jc w:val="center"/>
            </w:pPr>
            <w:r w:rsidRPr="00EE3251">
              <w:t>24</w:t>
            </w:r>
          </w:p>
        </w:tc>
      </w:tr>
      <w:tr w:rsidR="00A931EA" w:rsidRPr="00EE3251" w14:paraId="62B57AA5" w14:textId="77777777" w:rsidTr="004B2681">
        <w:trPr>
          <w:cantSplit/>
        </w:trPr>
        <w:tc>
          <w:tcPr>
            <w:tcW w:w="567" w:type="dxa"/>
            <w:vMerge/>
          </w:tcPr>
          <w:p w14:paraId="2A1AAF01" w14:textId="77777777" w:rsidR="00A931EA" w:rsidRPr="00EE3251" w:rsidRDefault="00A931EA" w:rsidP="004F3EFB">
            <w:pPr>
              <w:kinsoku w:val="0"/>
              <w:jc w:val="center"/>
            </w:pPr>
          </w:p>
        </w:tc>
        <w:tc>
          <w:tcPr>
            <w:tcW w:w="567" w:type="dxa"/>
            <w:vAlign w:val="center"/>
          </w:tcPr>
          <w:p w14:paraId="5CB8747B" w14:textId="77777777" w:rsidR="00A931EA" w:rsidRPr="00EE3251" w:rsidRDefault="00A931EA" w:rsidP="004F3EFB">
            <w:pPr>
              <w:kinsoku w:val="0"/>
              <w:jc w:val="center"/>
            </w:pPr>
            <w:r w:rsidRPr="00EE3251">
              <w:t>4</w:t>
            </w:r>
          </w:p>
        </w:tc>
        <w:tc>
          <w:tcPr>
            <w:tcW w:w="1276" w:type="dxa"/>
            <w:vAlign w:val="center"/>
          </w:tcPr>
          <w:p w14:paraId="2B597896" w14:textId="77777777" w:rsidR="00A931EA" w:rsidRPr="00EE3251" w:rsidRDefault="00A931EA" w:rsidP="004F3EFB">
            <w:pPr>
              <w:jc w:val="center"/>
              <w:rPr>
                <w:color w:val="000000"/>
              </w:rPr>
            </w:pPr>
            <w:r w:rsidRPr="00EE3251">
              <w:rPr>
                <w:color w:val="000000"/>
              </w:rPr>
              <w:t>張立鵬</w:t>
            </w:r>
          </w:p>
        </w:tc>
        <w:tc>
          <w:tcPr>
            <w:tcW w:w="897" w:type="dxa"/>
            <w:vAlign w:val="center"/>
          </w:tcPr>
          <w:p w14:paraId="2273ED88" w14:textId="77777777" w:rsidR="00A931EA" w:rsidRPr="00EE3251" w:rsidRDefault="00A931EA" w:rsidP="004F3EFB">
            <w:pPr>
              <w:jc w:val="both"/>
            </w:pPr>
            <w:r w:rsidRPr="00EE3251">
              <w:t>DRAM</w:t>
            </w:r>
            <w:r w:rsidRPr="00EE3251">
              <w:t>元件技術部</w:t>
            </w:r>
          </w:p>
        </w:tc>
        <w:tc>
          <w:tcPr>
            <w:tcW w:w="750" w:type="dxa"/>
            <w:vAlign w:val="center"/>
          </w:tcPr>
          <w:p w14:paraId="546C487B" w14:textId="77777777" w:rsidR="00A931EA" w:rsidRPr="00EE3251" w:rsidRDefault="00A931EA" w:rsidP="004F3EFB">
            <w:r w:rsidRPr="00EE3251">
              <w:t>技術副理</w:t>
            </w:r>
          </w:p>
        </w:tc>
        <w:tc>
          <w:tcPr>
            <w:tcW w:w="1500" w:type="dxa"/>
            <w:vAlign w:val="center"/>
          </w:tcPr>
          <w:p w14:paraId="59257ADD" w14:textId="77777777" w:rsidR="00A931EA" w:rsidRPr="00EE3251" w:rsidRDefault="00A931EA" w:rsidP="004F3EFB">
            <w:pPr>
              <w:jc w:val="both"/>
            </w:pPr>
            <w:r w:rsidRPr="00EE3251">
              <w:t>中央大學物理碩士</w:t>
            </w:r>
          </w:p>
        </w:tc>
        <w:tc>
          <w:tcPr>
            <w:tcW w:w="1181" w:type="dxa"/>
            <w:vAlign w:val="center"/>
          </w:tcPr>
          <w:p w14:paraId="0DE74482" w14:textId="77777777" w:rsidR="00A931EA" w:rsidRPr="00EE3251" w:rsidRDefault="00A931EA" w:rsidP="004F3EFB">
            <w:pPr>
              <w:kinsoku w:val="0"/>
            </w:pPr>
            <w:r w:rsidRPr="00EE3251">
              <w:t xml:space="preserve">DRAM, </w:t>
            </w:r>
            <w:r w:rsidRPr="00EE3251">
              <w:t>邏輯製程開發</w:t>
            </w:r>
          </w:p>
        </w:tc>
        <w:tc>
          <w:tcPr>
            <w:tcW w:w="567" w:type="dxa"/>
            <w:vAlign w:val="center"/>
          </w:tcPr>
          <w:p w14:paraId="7C3BE8FE" w14:textId="77777777" w:rsidR="00A931EA" w:rsidRPr="00EE3251" w:rsidRDefault="00A931EA" w:rsidP="004F3EFB">
            <w:pPr>
              <w:jc w:val="center"/>
              <w:rPr>
                <w:color w:val="000000"/>
              </w:rPr>
            </w:pPr>
            <w:r w:rsidRPr="00EE3251">
              <w:rPr>
                <w:color w:val="000000"/>
              </w:rPr>
              <w:t>16</w:t>
            </w:r>
          </w:p>
        </w:tc>
        <w:tc>
          <w:tcPr>
            <w:tcW w:w="1418" w:type="dxa"/>
            <w:vAlign w:val="center"/>
          </w:tcPr>
          <w:p w14:paraId="21665A34" w14:textId="77777777" w:rsidR="00A931EA" w:rsidRPr="00EE3251" w:rsidRDefault="00A931EA" w:rsidP="004F3EFB">
            <w:pPr>
              <w:kinsoku w:val="0"/>
              <w:jc w:val="both"/>
            </w:pPr>
            <w:r w:rsidRPr="00EE3251">
              <w:t>分項計畫Ａ：</w:t>
            </w:r>
            <w:r w:rsidRPr="00EE3251">
              <w:t>AIM</w:t>
            </w:r>
            <w:r w:rsidRPr="00EE3251">
              <w:t>製程平台</w:t>
            </w:r>
          </w:p>
          <w:p w14:paraId="6E9F2F04" w14:textId="77777777" w:rsidR="00A931EA" w:rsidRPr="00EE3251" w:rsidRDefault="00A931EA" w:rsidP="004F3EFB">
            <w:pPr>
              <w:kinsoku w:val="0"/>
              <w:jc w:val="both"/>
            </w:pPr>
            <w:r w:rsidRPr="00EE3251">
              <w:t>元件</w:t>
            </w:r>
            <w:r w:rsidRPr="00EE3251">
              <w:t xml:space="preserve"> testkey </w:t>
            </w:r>
            <w:r w:rsidRPr="00EE3251">
              <w:t>設計</w:t>
            </w:r>
            <w:r w:rsidRPr="00EE3251">
              <w:t xml:space="preserve">, WAT </w:t>
            </w:r>
            <w:r w:rsidRPr="00EE3251">
              <w:t>元件測試分析</w:t>
            </w:r>
            <w:r w:rsidRPr="00EE3251">
              <w:t>.</w:t>
            </w:r>
          </w:p>
        </w:tc>
        <w:tc>
          <w:tcPr>
            <w:tcW w:w="951" w:type="dxa"/>
            <w:vAlign w:val="center"/>
          </w:tcPr>
          <w:p w14:paraId="6BDB9A25" w14:textId="77777777" w:rsidR="00A931EA" w:rsidRPr="00EE3251" w:rsidRDefault="00A931EA" w:rsidP="004F3EFB">
            <w:pPr>
              <w:jc w:val="center"/>
            </w:pPr>
            <w:r w:rsidRPr="00EE3251">
              <w:t>24</w:t>
            </w:r>
          </w:p>
        </w:tc>
      </w:tr>
      <w:tr w:rsidR="00A931EA" w:rsidRPr="00EE3251" w14:paraId="22F790AC" w14:textId="77777777" w:rsidTr="004B2681">
        <w:trPr>
          <w:cantSplit/>
        </w:trPr>
        <w:tc>
          <w:tcPr>
            <w:tcW w:w="567" w:type="dxa"/>
            <w:vMerge/>
          </w:tcPr>
          <w:p w14:paraId="672EF9DC" w14:textId="77777777" w:rsidR="00A931EA" w:rsidRPr="00EE3251" w:rsidRDefault="00A931EA" w:rsidP="004F3EFB">
            <w:pPr>
              <w:kinsoku w:val="0"/>
              <w:jc w:val="center"/>
            </w:pPr>
          </w:p>
        </w:tc>
        <w:tc>
          <w:tcPr>
            <w:tcW w:w="567" w:type="dxa"/>
            <w:vAlign w:val="center"/>
          </w:tcPr>
          <w:p w14:paraId="103458AC" w14:textId="77777777" w:rsidR="00A931EA" w:rsidRPr="00EE3251" w:rsidRDefault="00A931EA" w:rsidP="004F3EFB">
            <w:pPr>
              <w:kinsoku w:val="0"/>
              <w:jc w:val="center"/>
            </w:pPr>
            <w:r w:rsidRPr="00EE3251">
              <w:t>5</w:t>
            </w:r>
          </w:p>
        </w:tc>
        <w:tc>
          <w:tcPr>
            <w:tcW w:w="1276" w:type="dxa"/>
            <w:vAlign w:val="center"/>
          </w:tcPr>
          <w:p w14:paraId="433A799A" w14:textId="77777777" w:rsidR="00A931EA" w:rsidRPr="00EE3251" w:rsidRDefault="00A931EA" w:rsidP="004F3EFB">
            <w:pPr>
              <w:jc w:val="center"/>
              <w:rPr>
                <w:color w:val="000000"/>
              </w:rPr>
            </w:pPr>
            <w:r w:rsidRPr="00EE3251">
              <w:rPr>
                <w:color w:val="000000"/>
              </w:rPr>
              <w:t>蕭啟維</w:t>
            </w:r>
          </w:p>
        </w:tc>
        <w:tc>
          <w:tcPr>
            <w:tcW w:w="897" w:type="dxa"/>
            <w:vAlign w:val="center"/>
          </w:tcPr>
          <w:p w14:paraId="3557EED9" w14:textId="77777777" w:rsidR="00A931EA" w:rsidRPr="00EE3251" w:rsidRDefault="00A931EA" w:rsidP="004F3EFB">
            <w:pPr>
              <w:jc w:val="both"/>
            </w:pPr>
            <w:r w:rsidRPr="00EE3251">
              <w:t>產品應用工程部</w:t>
            </w:r>
          </w:p>
        </w:tc>
        <w:tc>
          <w:tcPr>
            <w:tcW w:w="750" w:type="dxa"/>
            <w:vAlign w:val="center"/>
          </w:tcPr>
          <w:p w14:paraId="0972D5E0" w14:textId="77777777" w:rsidR="00A931EA" w:rsidRPr="00EE3251" w:rsidRDefault="00A931EA" w:rsidP="004F3EFB">
            <w:r w:rsidRPr="00EE3251">
              <w:t>部經理</w:t>
            </w:r>
          </w:p>
        </w:tc>
        <w:tc>
          <w:tcPr>
            <w:tcW w:w="1500" w:type="dxa"/>
            <w:vAlign w:val="center"/>
          </w:tcPr>
          <w:p w14:paraId="15839A17" w14:textId="77777777" w:rsidR="00A931EA" w:rsidRPr="00EE3251" w:rsidRDefault="00A931EA" w:rsidP="004F3EFB">
            <w:pPr>
              <w:jc w:val="both"/>
            </w:pPr>
            <w:r w:rsidRPr="00EE3251">
              <w:t>中華大學資訊工程碩士</w:t>
            </w:r>
          </w:p>
        </w:tc>
        <w:tc>
          <w:tcPr>
            <w:tcW w:w="1181" w:type="dxa"/>
            <w:vAlign w:val="center"/>
          </w:tcPr>
          <w:p w14:paraId="74BB222B" w14:textId="77777777" w:rsidR="00A931EA" w:rsidRPr="00EE3251" w:rsidRDefault="00A931EA" w:rsidP="004F3EFB">
            <w:pPr>
              <w:kinsoku w:val="0"/>
            </w:pPr>
            <w:r w:rsidRPr="00EE3251">
              <w:t>應用工程</w:t>
            </w:r>
          </w:p>
        </w:tc>
        <w:tc>
          <w:tcPr>
            <w:tcW w:w="567" w:type="dxa"/>
            <w:vAlign w:val="center"/>
          </w:tcPr>
          <w:p w14:paraId="4A1AC634" w14:textId="77777777" w:rsidR="00A931EA" w:rsidRPr="00EE3251" w:rsidRDefault="00A931EA" w:rsidP="004F3EFB">
            <w:pPr>
              <w:jc w:val="center"/>
              <w:rPr>
                <w:color w:val="000000"/>
              </w:rPr>
            </w:pPr>
            <w:r w:rsidRPr="00EE3251">
              <w:rPr>
                <w:color w:val="000000"/>
              </w:rPr>
              <w:t>12</w:t>
            </w:r>
          </w:p>
        </w:tc>
        <w:tc>
          <w:tcPr>
            <w:tcW w:w="1418" w:type="dxa"/>
            <w:vAlign w:val="center"/>
          </w:tcPr>
          <w:p w14:paraId="7C7D5AEA" w14:textId="77777777" w:rsidR="00155338" w:rsidRDefault="00A931EA" w:rsidP="004F3EFB">
            <w:pPr>
              <w:kinsoku w:val="0"/>
              <w:jc w:val="both"/>
            </w:pPr>
            <w:r w:rsidRPr="00EE3251">
              <w:t>分項計畫Ａ：</w:t>
            </w:r>
            <w:r w:rsidRPr="00EE3251">
              <w:t>AIM</w:t>
            </w:r>
            <w:r w:rsidRPr="00EE3251">
              <w:t>製程平台</w:t>
            </w:r>
          </w:p>
          <w:p w14:paraId="302556BE" w14:textId="7332BCAE" w:rsidR="00A931EA" w:rsidRPr="00EE3251" w:rsidRDefault="00A931EA" w:rsidP="004F3EFB">
            <w:pPr>
              <w:kinsoku w:val="0"/>
              <w:jc w:val="both"/>
            </w:pPr>
            <w:r w:rsidRPr="00EE3251">
              <w:t>產品應用與驗證</w:t>
            </w:r>
          </w:p>
        </w:tc>
        <w:tc>
          <w:tcPr>
            <w:tcW w:w="951" w:type="dxa"/>
            <w:vAlign w:val="center"/>
          </w:tcPr>
          <w:p w14:paraId="237D8F84" w14:textId="77777777" w:rsidR="00A931EA" w:rsidRPr="00EE3251" w:rsidRDefault="00A931EA" w:rsidP="004F3EFB">
            <w:pPr>
              <w:jc w:val="center"/>
            </w:pPr>
            <w:r w:rsidRPr="00EE3251">
              <w:t>15</w:t>
            </w:r>
          </w:p>
        </w:tc>
      </w:tr>
      <w:tr w:rsidR="00A931EA" w:rsidRPr="00EE3251" w14:paraId="6A0A7F59" w14:textId="77777777" w:rsidTr="004B2681">
        <w:trPr>
          <w:cantSplit/>
        </w:trPr>
        <w:tc>
          <w:tcPr>
            <w:tcW w:w="567" w:type="dxa"/>
            <w:vMerge/>
          </w:tcPr>
          <w:p w14:paraId="0E75E889" w14:textId="77777777" w:rsidR="00A931EA" w:rsidRPr="00EE3251" w:rsidRDefault="00A931EA" w:rsidP="004F3EFB">
            <w:pPr>
              <w:kinsoku w:val="0"/>
              <w:jc w:val="center"/>
            </w:pPr>
          </w:p>
        </w:tc>
        <w:tc>
          <w:tcPr>
            <w:tcW w:w="567" w:type="dxa"/>
            <w:vAlign w:val="center"/>
          </w:tcPr>
          <w:p w14:paraId="5C667F46" w14:textId="77777777" w:rsidR="00A931EA" w:rsidRPr="00EE3251" w:rsidRDefault="00A931EA" w:rsidP="004F3EFB">
            <w:pPr>
              <w:kinsoku w:val="0"/>
              <w:jc w:val="center"/>
            </w:pPr>
            <w:r w:rsidRPr="00EE3251">
              <w:t>6</w:t>
            </w:r>
          </w:p>
        </w:tc>
        <w:tc>
          <w:tcPr>
            <w:tcW w:w="1276" w:type="dxa"/>
            <w:vAlign w:val="center"/>
          </w:tcPr>
          <w:p w14:paraId="632D8069" w14:textId="77777777" w:rsidR="00A931EA" w:rsidRPr="00EE3251" w:rsidRDefault="00A931EA" w:rsidP="004F3EFB">
            <w:pPr>
              <w:jc w:val="center"/>
              <w:rPr>
                <w:color w:val="000000"/>
              </w:rPr>
            </w:pPr>
            <w:r w:rsidRPr="00EE3251">
              <w:rPr>
                <w:color w:val="000000"/>
              </w:rPr>
              <w:t>吳承德</w:t>
            </w:r>
          </w:p>
        </w:tc>
        <w:tc>
          <w:tcPr>
            <w:tcW w:w="897" w:type="dxa"/>
            <w:vAlign w:val="center"/>
          </w:tcPr>
          <w:p w14:paraId="63A43022" w14:textId="77777777" w:rsidR="00A931EA" w:rsidRPr="00EE3251" w:rsidRDefault="00A931EA" w:rsidP="004F3EFB">
            <w:pPr>
              <w:jc w:val="both"/>
            </w:pPr>
            <w:r w:rsidRPr="00EE3251">
              <w:t>產品封裝工程組</w:t>
            </w:r>
          </w:p>
        </w:tc>
        <w:tc>
          <w:tcPr>
            <w:tcW w:w="750" w:type="dxa"/>
            <w:vAlign w:val="center"/>
          </w:tcPr>
          <w:p w14:paraId="2CD76916" w14:textId="77777777" w:rsidR="00A931EA" w:rsidRPr="00EE3251" w:rsidRDefault="00A931EA" w:rsidP="004F3EFB">
            <w:r w:rsidRPr="00EE3251">
              <w:t>部經理</w:t>
            </w:r>
          </w:p>
        </w:tc>
        <w:tc>
          <w:tcPr>
            <w:tcW w:w="1500" w:type="dxa"/>
            <w:vAlign w:val="center"/>
          </w:tcPr>
          <w:p w14:paraId="5EE73793" w14:textId="77777777" w:rsidR="00A931EA" w:rsidRPr="00EE3251" w:rsidRDefault="00A931EA" w:rsidP="004F3EFB">
            <w:pPr>
              <w:jc w:val="both"/>
            </w:pPr>
            <w:r w:rsidRPr="00EE3251">
              <w:t>台灣工業技術學院化學工程學士</w:t>
            </w:r>
          </w:p>
        </w:tc>
        <w:tc>
          <w:tcPr>
            <w:tcW w:w="1181" w:type="dxa"/>
            <w:vAlign w:val="center"/>
          </w:tcPr>
          <w:p w14:paraId="674BE049" w14:textId="77777777" w:rsidR="00A931EA" w:rsidRPr="00EE3251" w:rsidRDefault="00A931EA" w:rsidP="004F3EFB">
            <w:pPr>
              <w:kinsoku w:val="0"/>
            </w:pPr>
            <w:r w:rsidRPr="00EE3251">
              <w:t>力晶科技產品封裝</w:t>
            </w:r>
          </w:p>
        </w:tc>
        <w:tc>
          <w:tcPr>
            <w:tcW w:w="567" w:type="dxa"/>
            <w:vAlign w:val="center"/>
          </w:tcPr>
          <w:p w14:paraId="64E84136" w14:textId="77777777" w:rsidR="00A931EA" w:rsidRPr="00EE3251" w:rsidRDefault="00A931EA" w:rsidP="004F3EFB">
            <w:pPr>
              <w:jc w:val="center"/>
              <w:rPr>
                <w:color w:val="000000"/>
              </w:rPr>
            </w:pPr>
            <w:r w:rsidRPr="00EE3251">
              <w:rPr>
                <w:color w:val="000000"/>
              </w:rPr>
              <w:t>22</w:t>
            </w:r>
          </w:p>
        </w:tc>
        <w:tc>
          <w:tcPr>
            <w:tcW w:w="1418" w:type="dxa"/>
            <w:vAlign w:val="center"/>
          </w:tcPr>
          <w:p w14:paraId="3D1A95A6" w14:textId="77777777" w:rsidR="00A931EA" w:rsidRPr="00EE3251" w:rsidRDefault="00A931EA" w:rsidP="004F3EFB">
            <w:pPr>
              <w:kinsoku w:val="0"/>
              <w:jc w:val="both"/>
            </w:pPr>
            <w:r w:rsidRPr="00EE3251">
              <w:t>分項計畫Ａ：</w:t>
            </w:r>
            <w:r w:rsidRPr="00EE3251">
              <w:t>AIM</w:t>
            </w:r>
            <w:r w:rsidRPr="00EE3251">
              <w:t>製程平台</w:t>
            </w:r>
          </w:p>
          <w:p w14:paraId="3FEBE3C3" w14:textId="77777777" w:rsidR="00A931EA" w:rsidRPr="00EE3251" w:rsidRDefault="00A931EA" w:rsidP="004F3EFB">
            <w:pPr>
              <w:kinsoku w:val="0"/>
              <w:jc w:val="both"/>
            </w:pPr>
            <w:r w:rsidRPr="00EE3251">
              <w:t>封裝製程</w:t>
            </w:r>
          </w:p>
        </w:tc>
        <w:tc>
          <w:tcPr>
            <w:tcW w:w="951" w:type="dxa"/>
            <w:vAlign w:val="center"/>
          </w:tcPr>
          <w:p w14:paraId="578D7D3D" w14:textId="77777777" w:rsidR="00A931EA" w:rsidRPr="00EE3251" w:rsidRDefault="00A931EA" w:rsidP="004F3EFB">
            <w:pPr>
              <w:jc w:val="center"/>
            </w:pPr>
            <w:r w:rsidRPr="00EE3251">
              <w:t>3</w:t>
            </w:r>
          </w:p>
        </w:tc>
      </w:tr>
      <w:tr w:rsidR="00A931EA" w:rsidRPr="00EE3251" w14:paraId="422D5A30" w14:textId="77777777" w:rsidTr="004B2681">
        <w:trPr>
          <w:cantSplit/>
        </w:trPr>
        <w:tc>
          <w:tcPr>
            <w:tcW w:w="567" w:type="dxa"/>
            <w:vMerge/>
          </w:tcPr>
          <w:p w14:paraId="2FC472A4" w14:textId="77777777" w:rsidR="00A931EA" w:rsidRPr="00EE3251" w:rsidRDefault="00A931EA" w:rsidP="004F3EFB">
            <w:pPr>
              <w:kinsoku w:val="0"/>
              <w:jc w:val="center"/>
            </w:pPr>
          </w:p>
        </w:tc>
        <w:tc>
          <w:tcPr>
            <w:tcW w:w="567" w:type="dxa"/>
            <w:vAlign w:val="center"/>
          </w:tcPr>
          <w:p w14:paraId="1E6EDA57" w14:textId="77777777" w:rsidR="00A931EA" w:rsidRPr="00EE3251" w:rsidRDefault="00A931EA" w:rsidP="004F3EFB">
            <w:pPr>
              <w:kinsoku w:val="0"/>
              <w:jc w:val="center"/>
            </w:pPr>
            <w:r w:rsidRPr="00EE3251">
              <w:t>7</w:t>
            </w:r>
          </w:p>
        </w:tc>
        <w:tc>
          <w:tcPr>
            <w:tcW w:w="1276" w:type="dxa"/>
            <w:vAlign w:val="center"/>
          </w:tcPr>
          <w:p w14:paraId="1DBB1080" w14:textId="77777777" w:rsidR="00A931EA" w:rsidRPr="00EE3251" w:rsidRDefault="00A931EA" w:rsidP="004F3EFB">
            <w:pPr>
              <w:jc w:val="center"/>
              <w:rPr>
                <w:color w:val="000000"/>
              </w:rPr>
            </w:pPr>
            <w:r w:rsidRPr="00EE3251">
              <w:rPr>
                <w:color w:val="000000"/>
              </w:rPr>
              <w:t>麥永慶</w:t>
            </w:r>
          </w:p>
        </w:tc>
        <w:tc>
          <w:tcPr>
            <w:tcW w:w="897" w:type="dxa"/>
            <w:vAlign w:val="center"/>
          </w:tcPr>
          <w:p w14:paraId="2C74D09F" w14:textId="77777777" w:rsidR="00A931EA" w:rsidRPr="00EE3251" w:rsidRDefault="00A931EA" w:rsidP="004F3EFB">
            <w:pPr>
              <w:jc w:val="both"/>
            </w:pPr>
            <w:r w:rsidRPr="00EE3251">
              <w:t>光學修正技術組</w:t>
            </w:r>
          </w:p>
        </w:tc>
        <w:tc>
          <w:tcPr>
            <w:tcW w:w="750" w:type="dxa"/>
            <w:vAlign w:val="center"/>
          </w:tcPr>
          <w:p w14:paraId="1874409A" w14:textId="77777777" w:rsidR="00A931EA" w:rsidRPr="00EE3251" w:rsidRDefault="00A931EA" w:rsidP="004F3EFB">
            <w:r w:rsidRPr="00EE3251">
              <w:t>技術經理</w:t>
            </w:r>
          </w:p>
        </w:tc>
        <w:tc>
          <w:tcPr>
            <w:tcW w:w="1500" w:type="dxa"/>
            <w:vAlign w:val="center"/>
          </w:tcPr>
          <w:p w14:paraId="3EDF0972" w14:textId="77777777" w:rsidR="00A931EA" w:rsidRPr="00EE3251" w:rsidRDefault="00A931EA" w:rsidP="004F3EFB">
            <w:pPr>
              <w:jc w:val="both"/>
            </w:pPr>
            <w:r w:rsidRPr="00EE3251">
              <w:t>交通大學土木碩士</w:t>
            </w:r>
          </w:p>
        </w:tc>
        <w:tc>
          <w:tcPr>
            <w:tcW w:w="1181" w:type="dxa"/>
            <w:vAlign w:val="center"/>
          </w:tcPr>
          <w:p w14:paraId="0D7A286B" w14:textId="77777777" w:rsidR="00A931EA" w:rsidRPr="00EE3251" w:rsidRDefault="00A931EA" w:rsidP="004F3EFB">
            <w:pPr>
              <w:kinsoku w:val="0"/>
            </w:pPr>
            <w:r w:rsidRPr="00EE3251">
              <w:t>力積電公司</w:t>
            </w:r>
            <w:r w:rsidRPr="00EE3251">
              <w:t>/</w:t>
            </w:r>
            <w:r w:rsidRPr="00EE3251">
              <w:t>技術開發</w:t>
            </w:r>
            <w:r w:rsidRPr="00EE3251">
              <w:t>/94</w:t>
            </w:r>
            <w:r w:rsidRPr="00EE3251">
              <w:t>年</w:t>
            </w:r>
            <w:r w:rsidRPr="00EE3251">
              <w:t>2</w:t>
            </w:r>
            <w:r w:rsidRPr="00EE3251">
              <w:t>月迄今</w:t>
            </w:r>
          </w:p>
        </w:tc>
        <w:tc>
          <w:tcPr>
            <w:tcW w:w="567" w:type="dxa"/>
            <w:vAlign w:val="center"/>
          </w:tcPr>
          <w:p w14:paraId="226D47B9" w14:textId="77777777" w:rsidR="00A931EA" w:rsidRPr="00EE3251" w:rsidRDefault="00A931EA" w:rsidP="004F3EFB">
            <w:pPr>
              <w:jc w:val="center"/>
              <w:rPr>
                <w:color w:val="000000"/>
              </w:rPr>
            </w:pPr>
            <w:r w:rsidRPr="00EE3251">
              <w:rPr>
                <w:color w:val="000000"/>
              </w:rPr>
              <w:t>16</w:t>
            </w:r>
          </w:p>
        </w:tc>
        <w:tc>
          <w:tcPr>
            <w:tcW w:w="1418" w:type="dxa"/>
            <w:vAlign w:val="center"/>
          </w:tcPr>
          <w:p w14:paraId="5565362F" w14:textId="77777777" w:rsidR="00A931EA" w:rsidRPr="00EE3251" w:rsidRDefault="00A931EA" w:rsidP="004F3EFB">
            <w:pPr>
              <w:kinsoku w:val="0"/>
              <w:jc w:val="both"/>
            </w:pPr>
            <w:r w:rsidRPr="00EE3251">
              <w:t>分項計畫Ａ：</w:t>
            </w:r>
            <w:r w:rsidRPr="00EE3251">
              <w:t>AIM</w:t>
            </w:r>
            <w:r w:rsidRPr="00EE3251">
              <w:t>製程平台</w:t>
            </w:r>
          </w:p>
          <w:p w14:paraId="26DC88D6" w14:textId="77777777" w:rsidR="00A931EA" w:rsidRPr="00EE3251" w:rsidRDefault="00A931EA" w:rsidP="004F3EFB">
            <w:pPr>
              <w:kinsoku w:val="0"/>
              <w:jc w:val="both"/>
            </w:pPr>
            <w:r w:rsidRPr="00EE3251">
              <w:t xml:space="preserve">1. </w:t>
            </w:r>
            <w:r w:rsidRPr="00EE3251">
              <w:t>協助與整合溝通需求規格時程</w:t>
            </w:r>
          </w:p>
          <w:p w14:paraId="757A3276" w14:textId="77777777" w:rsidR="00A931EA" w:rsidRPr="00EE3251" w:rsidRDefault="00A931EA" w:rsidP="004F3EFB">
            <w:pPr>
              <w:kinsoku w:val="0"/>
              <w:jc w:val="both"/>
            </w:pPr>
            <w:r w:rsidRPr="00EE3251">
              <w:t>2. OPC</w:t>
            </w:r>
            <w:r w:rsidRPr="00EE3251">
              <w:t>開發策略規劃</w:t>
            </w:r>
          </w:p>
        </w:tc>
        <w:tc>
          <w:tcPr>
            <w:tcW w:w="951" w:type="dxa"/>
            <w:vAlign w:val="center"/>
          </w:tcPr>
          <w:p w14:paraId="6BEEC5F6" w14:textId="77777777" w:rsidR="00A931EA" w:rsidRPr="00EE3251" w:rsidRDefault="00A931EA" w:rsidP="004F3EFB">
            <w:pPr>
              <w:jc w:val="center"/>
            </w:pPr>
            <w:r w:rsidRPr="00EE3251">
              <w:t>1.2</w:t>
            </w:r>
          </w:p>
        </w:tc>
      </w:tr>
      <w:tr w:rsidR="00A931EA" w:rsidRPr="00EE3251" w14:paraId="638E7E25" w14:textId="77777777" w:rsidTr="004B2681">
        <w:trPr>
          <w:cantSplit/>
        </w:trPr>
        <w:tc>
          <w:tcPr>
            <w:tcW w:w="567" w:type="dxa"/>
            <w:vMerge/>
          </w:tcPr>
          <w:p w14:paraId="60E9CBF6" w14:textId="77777777" w:rsidR="00A931EA" w:rsidRPr="00EE3251" w:rsidRDefault="00A931EA" w:rsidP="004F3EFB">
            <w:pPr>
              <w:kinsoku w:val="0"/>
              <w:jc w:val="center"/>
            </w:pPr>
          </w:p>
        </w:tc>
        <w:tc>
          <w:tcPr>
            <w:tcW w:w="567" w:type="dxa"/>
            <w:vAlign w:val="center"/>
          </w:tcPr>
          <w:p w14:paraId="0442851F" w14:textId="77777777" w:rsidR="00A931EA" w:rsidRPr="00EE3251" w:rsidRDefault="00A931EA" w:rsidP="004F3EFB">
            <w:pPr>
              <w:kinsoku w:val="0"/>
              <w:jc w:val="center"/>
            </w:pPr>
            <w:r w:rsidRPr="00EE3251">
              <w:t>8</w:t>
            </w:r>
          </w:p>
        </w:tc>
        <w:tc>
          <w:tcPr>
            <w:tcW w:w="1276" w:type="dxa"/>
            <w:vAlign w:val="center"/>
          </w:tcPr>
          <w:p w14:paraId="06F9A732" w14:textId="77777777" w:rsidR="00A931EA" w:rsidRPr="00EE3251" w:rsidRDefault="00A931EA" w:rsidP="004F3EFB">
            <w:pPr>
              <w:jc w:val="center"/>
              <w:rPr>
                <w:color w:val="000000"/>
              </w:rPr>
            </w:pPr>
            <w:r w:rsidRPr="00EE3251">
              <w:rPr>
                <w:color w:val="000000"/>
              </w:rPr>
              <w:t>張世昌</w:t>
            </w:r>
          </w:p>
        </w:tc>
        <w:tc>
          <w:tcPr>
            <w:tcW w:w="897" w:type="dxa"/>
            <w:vAlign w:val="center"/>
          </w:tcPr>
          <w:p w14:paraId="328FCDBB" w14:textId="77777777" w:rsidR="00A931EA" w:rsidRPr="00EE3251" w:rsidRDefault="00A931EA" w:rsidP="004F3EFB">
            <w:pPr>
              <w:jc w:val="both"/>
            </w:pPr>
            <w:r w:rsidRPr="00EE3251">
              <w:t>矽智財設計部</w:t>
            </w:r>
          </w:p>
        </w:tc>
        <w:tc>
          <w:tcPr>
            <w:tcW w:w="750" w:type="dxa"/>
            <w:vAlign w:val="center"/>
          </w:tcPr>
          <w:p w14:paraId="51D44AFC" w14:textId="77777777" w:rsidR="00A931EA" w:rsidRPr="00EE3251" w:rsidRDefault="00A931EA" w:rsidP="004F3EFB">
            <w:r w:rsidRPr="00EE3251">
              <w:t>技術經理</w:t>
            </w:r>
          </w:p>
        </w:tc>
        <w:tc>
          <w:tcPr>
            <w:tcW w:w="1500" w:type="dxa"/>
            <w:vAlign w:val="center"/>
          </w:tcPr>
          <w:p w14:paraId="584D8D65" w14:textId="77777777" w:rsidR="00A931EA" w:rsidRPr="00EE3251" w:rsidRDefault="00A931EA" w:rsidP="004F3EFB">
            <w:pPr>
              <w:jc w:val="both"/>
            </w:pPr>
            <w:r w:rsidRPr="00EE3251">
              <w:t>中山大學電機碩士</w:t>
            </w:r>
          </w:p>
        </w:tc>
        <w:tc>
          <w:tcPr>
            <w:tcW w:w="1181" w:type="dxa"/>
            <w:vAlign w:val="center"/>
          </w:tcPr>
          <w:p w14:paraId="32365274" w14:textId="707EC961" w:rsidR="00A931EA" w:rsidRPr="00EE3251" w:rsidRDefault="00A931EA" w:rsidP="004F3EFB">
            <w:pPr>
              <w:kinsoku w:val="0"/>
            </w:pPr>
            <w:r w:rsidRPr="00EE3251">
              <w:t xml:space="preserve">MTP/OTP IP </w:t>
            </w:r>
            <w:r w:rsidR="00E12E0B">
              <w:rPr>
                <w:rFonts w:hint="eastAsia"/>
              </w:rPr>
              <w:t>開發</w:t>
            </w:r>
          </w:p>
          <w:p w14:paraId="69060228" w14:textId="29211D53" w:rsidR="00A931EA" w:rsidRPr="00EE3251" w:rsidRDefault="00A931EA" w:rsidP="004F3EFB">
            <w:pPr>
              <w:kinsoku w:val="0"/>
            </w:pPr>
            <w:r w:rsidRPr="00EE3251">
              <w:t>IO</w:t>
            </w:r>
            <w:r w:rsidR="00E12E0B">
              <w:rPr>
                <w:rFonts w:hint="eastAsia"/>
              </w:rPr>
              <w:t>開發</w:t>
            </w:r>
          </w:p>
        </w:tc>
        <w:tc>
          <w:tcPr>
            <w:tcW w:w="567" w:type="dxa"/>
            <w:vAlign w:val="center"/>
          </w:tcPr>
          <w:p w14:paraId="268DA674" w14:textId="77777777" w:rsidR="00A931EA" w:rsidRPr="00EE3251" w:rsidRDefault="00A931EA" w:rsidP="004F3EFB">
            <w:pPr>
              <w:jc w:val="center"/>
              <w:rPr>
                <w:color w:val="000000"/>
              </w:rPr>
            </w:pPr>
            <w:r w:rsidRPr="00EE3251">
              <w:rPr>
                <w:color w:val="000000"/>
              </w:rPr>
              <w:t>17</w:t>
            </w:r>
          </w:p>
        </w:tc>
        <w:tc>
          <w:tcPr>
            <w:tcW w:w="1418" w:type="dxa"/>
            <w:vAlign w:val="center"/>
          </w:tcPr>
          <w:p w14:paraId="23377587" w14:textId="77777777" w:rsidR="00A931EA" w:rsidRPr="00EE3251" w:rsidRDefault="00A931EA" w:rsidP="004F3EFB">
            <w:pPr>
              <w:kinsoku w:val="0"/>
              <w:jc w:val="both"/>
            </w:pPr>
            <w:r w:rsidRPr="00EE3251">
              <w:t>分項計畫</w:t>
            </w:r>
            <w:r w:rsidRPr="00EE3251">
              <w:t>B</w:t>
            </w:r>
            <w:r w:rsidRPr="00EE3251">
              <w:t>：</w:t>
            </w:r>
            <w:r w:rsidRPr="00EE3251">
              <w:t>AIM</w:t>
            </w:r>
            <w:r w:rsidRPr="00EE3251">
              <w:t>基礎矽智財</w:t>
            </w:r>
          </w:p>
          <w:p w14:paraId="21A4772A" w14:textId="77777777" w:rsidR="00A931EA" w:rsidRPr="00EE3251" w:rsidRDefault="00A931EA" w:rsidP="004F3EFB">
            <w:pPr>
              <w:kinsoku w:val="0"/>
              <w:jc w:val="both"/>
            </w:pPr>
            <w:r w:rsidRPr="00EE3251">
              <w:t>IO library development</w:t>
            </w:r>
          </w:p>
        </w:tc>
        <w:tc>
          <w:tcPr>
            <w:tcW w:w="951" w:type="dxa"/>
            <w:vAlign w:val="center"/>
          </w:tcPr>
          <w:p w14:paraId="3D7C45CC" w14:textId="77777777" w:rsidR="00A931EA" w:rsidRPr="00EE3251" w:rsidRDefault="00A931EA" w:rsidP="004F3EFB">
            <w:pPr>
              <w:jc w:val="center"/>
            </w:pPr>
            <w:r w:rsidRPr="00EE3251">
              <w:t>6</w:t>
            </w:r>
          </w:p>
        </w:tc>
      </w:tr>
      <w:tr w:rsidR="00A931EA" w:rsidRPr="00EE3251" w14:paraId="07C2143C" w14:textId="77777777" w:rsidTr="004B2681">
        <w:trPr>
          <w:cantSplit/>
        </w:trPr>
        <w:tc>
          <w:tcPr>
            <w:tcW w:w="567" w:type="dxa"/>
            <w:vMerge/>
          </w:tcPr>
          <w:p w14:paraId="6C8A45E1" w14:textId="77777777" w:rsidR="00A931EA" w:rsidRPr="00EE3251" w:rsidRDefault="00A931EA" w:rsidP="004F3EFB">
            <w:pPr>
              <w:kinsoku w:val="0"/>
              <w:jc w:val="center"/>
            </w:pPr>
          </w:p>
        </w:tc>
        <w:tc>
          <w:tcPr>
            <w:tcW w:w="567" w:type="dxa"/>
            <w:vAlign w:val="center"/>
          </w:tcPr>
          <w:p w14:paraId="0FA7ACEC" w14:textId="77777777" w:rsidR="00A931EA" w:rsidRPr="00EE3251" w:rsidRDefault="00A931EA" w:rsidP="004F3EFB">
            <w:pPr>
              <w:kinsoku w:val="0"/>
              <w:jc w:val="center"/>
            </w:pPr>
            <w:r w:rsidRPr="00EE3251">
              <w:t>9</w:t>
            </w:r>
          </w:p>
        </w:tc>
        <w:tc>
          <w:tcPr>
            <w:tcW w:w="1276" w:type="dxa"/>
            <w:vAlign w:val="center"/>
          </w:tcPr>
          <w:p w14:paraId="2EA187AB" w14:textId="77777777" w:rsidR="00A931EA" w:rsidRPr="00EE3251" w:rsidRDefault="00A931EA" w:rsidP="004F3EFB">
            <w:pPr>
              <w:jc w:val="center"/>
              <w:rPr>
                <w:color w:val="000000"/>
              </w:rPr>
            </w:pPr>
            <w:r w:rsidRPr="00EE3251">
              <w:rPr>
                <w:color w:val="000000"/>
              </w:rPr>
              <w:t>陳慧真</w:t>
            </w:r>
          </w:p>
        </w:tc>
        <w:tc>
          <w:tcPr>
            <w:tcW w:w="897" w:type="dxa"/>
            <w:vAlign w:val="center"/>
          </w:tcPr>
          <w:p w14:paraId="05DE6BDD" w14:textId="77777777" w:rsidR="00A931EA" w:rsidRPr="00EE3251" w:rsidRDefault="00A931EA" w:rsidP="004F3EFB">
            <w:pPr>
              <w:jc w:val="both"/>
            </w:pPr>
            <w:r w:rsidRPr="00EE3251">
              <w:t>代工產品工程部</w:t>
            </w:r>
          </w:p>
        </w:tc>
        <w:tc>
          <w:tcPr>
            <w:tcW w:w="750" w:type="dxa"/>
            <w:vAlign w:val="center"/>
          </w:tcPr>
          <w:p w14:paraId="40DCAE5D" w14:textId="77777777" w:rsidR="00A931EA" w:rsidRPr="00EE3251" w:rsidRDefault="00A931EA" w:rsidP="004F3EFB">
            <w:r w:rsidRPr="00EE3251">
              <w:t>技術經理</w:t>
            </w:r>
          </w:p>
        </w:tc>
        <w:tc>
          <w:tcPr>
            <w:tcW w:w="1500" w:type="dxa"/>
            <w:vAlign w:val="center"/>
          </w:tcPr>
          <w:p w14:paraId="6D19FEA6" w14:textId="77777777" w:rsidR="00A931EA" w:rsidRPr="00EE3251" w:rsidRDefault="00A931EA" w:rsidP="004F3EFB">
            <w:pPr>
              <w:jc w:val="both"/>
            </w:pPr>
            <w:r w:rsidRPr="00EE3251">
              <w:t>聯合工專光電工程二專</w:t>
            </w:r>
          </w:p>
        </w:tc>
        <w:tc>
          <w:tcPr>
            <w:tcW w:w="1181" w:type="dxa"/>
            <w:vAlign w:val="center"/>
          </w:tcPr>
          <w:p w14:paraId="194B107B" w14:textId="77777777" w:rsidR="00A931EA" w:rsidRPr="00EE3251" w:rsidRDefault="00A931EA" w:rsidP="004F3EFB">
            <w:pPr>
              <w:kinsoku w:val="0"/>
            </w:pPr>
            <w:r w:rsidRPr="00EE3251">
              <w:t>力晶科技產品分析</w:t>
            </w:r>
          </w:p>
        </w:tc>
        <w:tc>
          <w:tcPr>
            <w:tcW w:w="567" w:type="dxa"/>
            <w:vAlign w:val="center"/>
          </w:tcPr>
          <w:p w14:paraId="6FC400FE" w14:textId="77777777" w:rsidR="00A931EA" w:rsidRPr="00EE3251" w:rsidRDefault="00A931EA" w:rsidP="004F3EFB">
            <w:pPr>
              <w:kinsoku w:val="0"/>
              <w:jc w:val="both"/>
            </w:pPr>
            <w:r w:rsidRPr="00EE3251">
              <w:t>29</w:t>
            </w:r>
          </w:p>
        </w:tc>
        <w:tc>
          <w:tcPr>
            <w:tcW w:w="1418" w:type="dxa"/>
            <w:vAlign w:val="center"/>
          </w:tcPr>
          <w:p w14:paraId="4D6706F6" w14:textId="77777777" w:rsidR="00A931EA" w:rsidRPr="00EE3251" w:rsidRDefault="00A931EA" w:rsidP="004F3EFB">
            <w:pPr>
              <w:kinsoku w:val="0"/>
              <w:jc w:val="both"/>
            </w:pPr>
            <w:r w:rsidRPr="00EE3251">
              <w:t>分項計畫Ａ：</w:t>
            </w:r>
            <w:r w:rsidRPr="00EE3251">
              <w:t>AIM</w:t>
            </w:r>
            <w:r w:rsidRPr="00EE3251">
              <w:t>製程平台</w:t>
            </w:r>
          </w:p>
          <w:p w14:paraId="0482DA6C" w14:textId="77777777" w:rsidR="00A931EA" w:rsidRPr="00EE3251" w:rsidRDefault="00A931EA" w:rsidP="004F3EFB">
            <w:pPr>
              <w:kinsoku w:val="0"/>
              <w:jc w:val="both"/>
            </w:pPr>
            <w:r w:rsidRPr="00EE3251">
              <w:t>產品驗證分析</w:t>
            </w:r>
          </w:p>
        </w:tc>
        <w:tc>
          <w:tcPr>
            <w:tcW w:w="951" w:type="dxa"/>
            <w:vAlign w:val="center"/>
          </w:tcPr>
          <w:p w14:paraId="2B02068D" w14:textId="77777777" w:rsidR="00A931EA" w:rsidRPr="00EE3251" w:rsidRDefault="00A931EA" w:rsidP="004F3EFB">
            <w:pPr>
              <w:jc w:val="center"/>
            </w:pPr>
            <w:r w:rsidRPr="00EE3251">
              <w:t>21</w:t>
            </w:r>
          </w:p>
        </w:tc>
      </w:tr>
      <w:tr w:rsidR="00A931EA" w:rsidRPr="00EE3251" w14:paraId="0C0BEFA7" w14:textId="77777777" w:rsidTr="004B2681">
        <w:trPr>
          <w:cantSplit/>
        </w:trPr>
        <w:tc>
          <w:tcPr>
            <w:tcW w:w="567" w:type="dxa"/>
            <w:vMerge/>
          </w:tcPr>
          <w:p w14:paraId="3B8F0070" w14:textId="77777777" w:rsidR="00A931EA" w:rsidRPr="00EE3251" w:rsidRDefault="00A931EA" w:rsidP="004F3EFB">
            <w:pPr>
              <w:kinsoku w:val="0"/>
              <w:jc w:val="center"/>
            </w:pPr>
          </w:p>
        </w:tc>
        <w:tc>
          <w:tcPr>
            <w:tcW w:w="567" w:type="dxa"/>
            <w:vAlign w:val="center"/>
          </w:tcPr>
          <w:p w14:paraId="78109CD4" w14:textId="77777777" w:rsidR="00A931EA" w:rsidRPr="00EE3251" w:rsidRDefault="00A931EA" w:rsidP="004F3EFB">
            <w:pPr>
              <w:kinsoku w:val="0"/>
              <w:jc w:val="center"/>
            </w:pPr>
            <w:r w:rsidRPr="00EE3251">
              <w:t>10</w:t>
            </w:r>
          </w:p>
        </w:tc>
        <w:tc>
          <w:tcPr>
            <w:tcW w:w="1276" w:type="dxa"/>
            <w:vAlign w:val="center"/>
          </w:tcPr>
          <w:p w14:paraId="305D708B" w14:textId="77777777" w:rsidR="00A931EA" w:rsidRPr="00EE3251" w:rsidRDefault="00A931EA" w:rsidP="004F3EFB">
            <w:pPr>
              <w:jc w:val="center"/>
              <w:rPr>
                <w:color w:val="000000"/>
              </w:rPr>
            </w:pPr>
            <w:r w:rsidRPr="00EE3251">
              <w:rPr>
                <w:color w:val="000000"/>
              </w:rPr>
              <w:t>陳怡靜</w:t>
            </w:r>
          </w:p>
        </w:tc>
        <w:tc>
          <w:tcPr>
            <w:tcW w:w="897" w:type="dxa"/>
            <w:vAlign w:val="center"/>
          </w:tcPr>
          <w:p w14:paraId="0BB3642F" w14:textId="77777777" w:rsidR="00A931EA" w:rsidRPr="00EE3251" w:rsidRDefault="00A931EA" w:rsidP="004F3EFB">
            <w:pPr>
              <w:jc w:val="both"/>
            </w:pPr>
            <w:r w:rsidRPr="00EE3251">
              <w:t>代工產品工程部</w:t>
            </w:r>
          </w:p>
        </w:tc>
        <w:tc>
          <w:tcPr>
            <w:tcW w:w="750" w:type="dxa"/>
            <w:vAlign w:val="center"/>
          </w:tcPr>
          <w:p w14:paraId="7C1710D3" w14:textId="77777777" w:rsidR="00A931EA" w:rsidRPr="00EE3251" w:rsidRDefault="00A931EA" w:rsidP="004F3EFB">
            <w:r w:rsidRPr="00EE3251">
              <w:t>技術經理</w:t>
            </w:r>
          </w:p>
        </w:tc>
        <w:tc>
          <w:tcPr>
            <w:tcW w:w="1500" w:type="dxa"/>
            <w:vAlign w:val="center"/>
          </w:tcPr>
          <w:p w14:paraId="1BED5FDF" w14:textId="77777777" w:rsidR="00A931EA" w:rsidRPr="00EE3251" w:rsidRDefault="00A931EA" w:rsidP="004F3EFB">
            <w:pPr>
              <w:jc w:val="both"/>
            </w:pPr>
            <w:r w:rsidRPr="00EE3251">
              <w:t>清華大學物理學士</w:t>
            </w:r>
          </w:p>
        </w:tc>
        <w:tc>
          <w:tcPr>
            <w:tcW w:w="1181" w:type="dxa"/>
            <w:vAlign w:val="center"/>
          </w:tcPr>
          <w:p w14:paraId="7C83B32B" w14:textId="77777777" w:rsidR="00A931EA" w:rsidRPr="00EE3251" w:rsidRDefault="00A931EA" w:rsidP="004F3EFB">
            <w:pPr>
              <w:kinsoku w:val="0"/>
            </w:pPr>
            <w:r w:rsidRPr="00EE3251">
              <w:t>力晶科技產品分析</w:t>
            </w:r>
          </w:p>
        </w:tc>
        <w:tc>
          <w:tcPr>
            <w:tcW w:w="567" w:type="dxa"/>
            <w:vAlign w:val="center"/>
          </w:tcPr>
          <w:p w14:paraId="637D6B8F" w14:textId="77777777" w:rsidR="00A931EA" w:rsidRPr="00EE3251" w:rsidRDefault="00A931EA" w:rsidP="004F3EFB">
            <w:pPr>
              <w:kinsoku w:val="0"/>
              <w:jc w:val="both"/>
            </w:pPr>
            <w:r w:rsidRPr="00EE3251">
              <w:t>21</w:t>
            </w:r>
          </w:p>
        </w:tc>
        <w:tc>
          <w:tcPr>
            <w:tcW w:w="1418" w:type="dxa"/>
            <w:vAlign w:val="center"/>
          </w:tcPr>
          <w:p w14:paraId="5D943F37"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1B49FAE6" w14:textId="77777777" w:rsidR="00A931EA" w:rsidRPr="00EE3251" w:rsidRDefault="00A931EA" w:rsidP="004F3EFB">
            <w:pPr>
              <w:kinsoku w:val="0"/>
              <w:jc w:val="both"/>
            </w:pPr>
            <w:r w:rsidRPr="00EE3251">
              <w:t>產品驗證分析</w:t>
            </w:r>
            <w:r w:rsidRPr="00EE3251">
              <w:t>"</w:t>
            </w:r>
          </w:p>
        </w:tc>
        <w:tc>
          <w:tcPr>
            <w:tcW w:w="951" w:type="dxa"/>
            <w:vAlign w:val="center"/>
          </w:tcPr>
          <w:p w14:paraId="002AFBD6" w14:textId="77777777" w:rsidR="00A931EA" w:rsidRPr="00EE3251" w:rsidRDefault="00A931EA" w:rsidP="004F3EFB">
            <w:pPr>
              <w:jc w:val="center"/>
            </w:pPr>
            <w:r w:rsidRPr="00EE3251">
              <w:t>21</w:t>
            </w:r>
          </w:p>
        </w:tc>
      </w:tr>
      <w:tr w:rsidR="00A931EA" w:rsidRPr="00EE3251" w14:paraId="0DF6D661" w14:textId="77777777" w:rsidTr="004B2681">
        <w:trPr>
          <w:cantSplit/>
        </w:trPr>
        <w:tc>
          <w:tcPr>
            <w:tcW w:w="567" w:type="dxa"/>
            <w:vMerge/>
          </w:tcPr>
          <w:p w14:paraId="40F581E8" w14:textId="77777777" w:rsidR="00A931EA" w:rsidRPr="00EE3251" w:rsidRDefault="00A931EA" w:rsidP="004F3EFB">
            <w:pPr>
              <w:kinsoku w:val="0"/>
              <w:jc w:val="center"/>
            </w:pPr>
          </w:p>
        </w:tc>
        <w:tc>
          <w:tcPr>
            <w:tcW w:w="567" w:type="dxa"/>
            <w:vAlign w:val="center"/>
          </w:tcPr>
          <w:p w14:paraId="258577E4" w14:textId="77777777" w:rsidR="00A931EA" w:rsidRPr="00EE3251" w:rsidRDefault="00A931EA" w:rsidP="004F3EFB">
            <w:pPr>
              <w:kinsoku w:val="0"/>
              <w:jc w:val="center"/>
            </w:pPr>
            <w:r w:rsidRPr="00EE3251">
              <w:t>11</w:t>
            </w:r>
          </w:p>
        </w:tc>
        <w:tc>
          <w:tcPr>
            <w:tcW w:w="1276" w:type="dxa"/>
            <w:vAlign w:val="center"/>
          </w:tcPr>
          <w:p w14:paraId="0C552F7C" w14:textId="77777777" w:rsidR="00A931EA" w:rsidRPr="00EE3251" w:rsidRDefault="00A931EA" w:rsidP="004F3EFB">
            <w:pPr>
              <w:jc w:val="center"/>
              <w:rPr>
                <w:color w:val="000000"/>
              </w:rPr>
            </w:pPr>
            <w:r w:rsidRPr="00EE3251">
              <w:rPr>
                <w:color w:val="000000"/>
              </w:rPr>
              <w:t>陳柏老</w:t>
            </w:r>
          </w:p>
        </w:tc>
        <w:tc>
          <w:tcPr>
            <w:tcW w:w="897" w:type="dxa"/>
            <w:vAlign w:val="center"/>
          </w:tcPr>
          <w:p w14:paraId="3B0B70BA" w14:textId="77777777" w:rsidR="00A931EA" w:rsidRPr="00EE3251" w:rsidRDefault="00A931EA" w:rsidP="004F3EFB">
            <w:pPr>
              <w:jc w:val="both"/>
            </w:pPr>
            <w:r w:rsidRPr="00EE3251">
              <w:t>產品封裝工程組</w:t>
            </w:r>
          </w:p>
        </w:tc>
        <w:tc>
          <w:tcPr>
            <w:tcW w:w="750" w:type="dxa"/>
            <w:vAlign w:val="center"/>
          </w:tcPr>
          <w:p w14:paraId="40F070C1" w14:textId="77777777" w:rsidR="00A931EA" w:rsidRPr="00EE3251" w:rsidRDefault="00A931EA" w:rsidP="004F3EFB">
            <w:r w:rsidRPr="00EE3251">
              <w:t>技術經理</w:t>
            </w:r>
          </w:p>
        </w:tc>
        <w:tc>
          <w:tcPr>
            <w:tcW w:w="1500" w:type="dxa"/>
            <w:vAlign w:val="center"/>
          </w:tcPr>
          <w:p w14:paraId="63226624" w14:textId="77777777" w:rsidR="00A931EA" w:rsidRPr="00EE3251" w:rsidRDefault="00A931EA" w:rsidP="004F3EFB">
            <w:pPr>
              <w:jc w:val="both"/>
            </w:pPr>
            <w:r w:rsidRPr="00EE3251">
              <w:t>清華大學數學學士</w:t>
            </w:r>
          </w:p>
        </w:tc>
        <w:tc>
          <w:tcPr>
            <w:tcW w:w="1181" w:type="dxa"/>
            <w:vAlign w:val="center"/>
          </w:tcPr>
          <w:p w14:paraId="39B55E9A" w14:textId="77777777" w:rsidR="00A931EA" w:rsidRPr="00EE3251" w:rsidRDefault="00A931EA" w:rsidP="004F3EFB">
            <w:pPr>
              <w:kinsoku w:val="0"/>
            </w:pPr>
            <w:r w:rsidRPr="00EE3251">
              <w:t>力晶科技產品封裝</w:t>
            </w:r>
          </w:p>
        </w:tc>
        <w:tc>
          <w:tcPr>
            <w:tcW w:w="567" w:type="dxa"/>
            <w:vAlign w:val="center"/>
          </w:tcPr>
          <w:p w14:paraId="7DFB0685" w14:textId="77777777" w:rsidR="00A931EA" w:rsidRPr="00EE3251" w:rsidRDefault="00A931EA" w:rsidP="004F3EFB">
            <w:pPr>
              <w:kinsoku w:val="0"/>
              <w:jc w:val="both"/>
            </w:pPr>
            <w:r w:rsidRPr="00EE3251">
              <w:t>20</w:t>
            </w:r>
          </w:p>
        </w:tc>
        <w:tc>
          <w:tcPr>
            <w:tcW w:w="1418" w:type="dxa"/>
            <w:vAlign w:val="center"/>
          </w:tcPr>
          <w:p w14:paraId="22360E96"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0EDA441F" w14:textId="77777777" w:rsidR="00A931EA" w:rsidRPr="00EE3251" w:rsidRDefault="00A931EA" w:rsidP="004F3EFB">
            <w:pPr>
              <w:kinsoku w:val="0"/>
              <w:jc w:val="both"/>
            </w:pPr>
            <w:r w:rsidRPr="00EE3251">
              <w:t>封裝電性熱傳模擬</w:t>
            </w:r>
            <w:r w:rsidRPr="00EE3251">
              <w:t>"</w:t>
            </w:r>
          </w:p>
        </w:tc>
        <w:tc>
          <w:tcPr>
            <w:tcW w:w="951" w:type="dxa"/>
            <w:vAlign w:val="center"/>
          </w:tcPr>
          <w:p w14:paraId="66741281" w14:textId="77777777" w:rsidR="00A931EA" w:rsidRPr="00EE3251" w:rsidRDefault="00A931EA" w:rsidP="004F3EFB">
            <w:pPr>
              <w:jc w:val="center"/>
            </w:pPr>
            <w:r w:rsidRPr="00EE3251">
              <w:t>3</w:t>
            </w:r>
          </w:p>
        </w:tc>
      </w:tr>
      <w:tr w:rsidR="00A931EA" w:rsidRPr="00EE3251" w14:paraId="6E006B8C" w14:textId="77777777" w:rsidTr="004B2681">
        <w:trPr>
          <w:cantSplit/>
        </w:trPr>
        <w:tc>
          <w:tcPr>
            <w:tcW w:w="567" w:type="dxa"/>
            <w:vMerge/>
          </w:tcPr>
          <w:p w14:paraId="518AEFD9" w14:textId="77777777" w:rsidR="00A931EA" w:rsidRPr="00EE3251" w:rsidRDefault="00A931EA" w:rsidP="004F3EFB">
            <w:pPr>
              <w:kinsoku w:val="0"/>
              <w:jc w:val="center"/>
            </w:pPr>
          </w:p>
        </w:tc>
        <w:tc>
          <w:tcPr>
            <w:tcW w:w="567" w:type="dxa"/>
            <w:vAlign w:val="center"/>
          </w:tcPr>
          <w:p w14:paraId="5A2042E7" w14:textId="77777777" w:rsidR="00A931EA" w:rsidRPr="00EE3251" w:rsidRDefault="00A931EA" w:rsidP="004F3EFB">
            <w:pPr>
              <w:kinsoku w:val="0"/>
              <w:jc w:val="center"/>
            </w:pPr>
            <w:r w:rsidRPr="00EE3251">
              <w:t>12</w:t>
            </w:r>
          </w:p>
        </w:tc>
        <w:tc>
          <w:tcPr>
            <w:tcW w:w="1276" w:type="dxa"/>
            <w:vAlign w:val="center"/>
          </w:tcPr>
          <w:p w14:paraId="22B3876A" w14:textId="77777777" w:rsidR="00A931EA" w:rsidRPr="00EE3251" w:rsidRDefault="00A931EA" w:rsidP="004F3EFB">
            <w:pPr>
              <w:jc w:val="center"/>
              <w:rPr>
                <w:color w:val="000000"/>
              </w:rPr>
            </w:pPr>
            <w:r w:rsidRPr="00EE3251">
              <w:rPr>
                <w:color w:val="000000"/>
              </w:rPr>
              <w:t>黃正和</w:t>
            </w:r>
          </w:p>
        </w:tc>
        <w:tc>
          <w:tcPr>
            <w:tcW w:w="897" w:type="dxa"/>
            <w:vAlign w:val="center"/>
          </w:tcPr>
          <w:p w14:paraId="5C5EABC6" w14:textId="77777777" w:rsidR="00A931EA" w:rsidRPr="00EE3251" w:rsidRDefault="00A931EA" w:rsidP="004F3EFB">
            <w:pPr>
              <w:jc w:val="both"/>
            </w:pPr>
            <w:r w:rsidRPr="00EE3251">
              <w:t>DRAM</w:t>
            </w:r>
            <w:r w:rsidRPr="00EE3251">
              <w:t>產品工程部</w:t>
            </w:r>
          </w:p>
        </w:tc>
        <w:tc>
          <w:tcPr>
            <w:tcW w:w="750" w:type="dxa"/>
            <w:vAlign w:val="center"/>
          </w:tcPr>
          <w:p w14:paraId="36F0A299" w14:textId="77777777" w:rsidR="00A931EA" w:rsidRPr="00EE3251" w:rsidRDefault="00A931EA" w:rsidP="004F3EFB">
            <w:r w:rsidRPr="00EE3251">
              <w:t>技術經理</w:t>
            </w:r>
          </w:p>
        </w:tc>
        <w:tc>
          <w:tcPr>
            <w:tcW w:w="1500" w:type="dxa"/>
            <w:vAlign w:val="center"/>
          </w:tcPr>
          <w:p w14:paraId="489A8EFD" w14:textId="77777777" w:rsidR="00A931EA" w:rsidRPr="00EE3251" w:rsidRDefault="00A931EA" w:rsidP="004F3EFB">
            <w:pPr>
              <w:jc w:val="both"/>
            </w:pPr>
            <w:r w:rsidRPr="00EE3251">
              <w:t>清雲技術學院電子工程學士</w:t>
            </w:r>
          </w:p>
        </w:tc>
        <w:tc>
          <w:tcPr>
            <w:tcW w:w="1181" w:type="dxa"/>
            <w:vAlign w:val="center"/>
          </w:tcPr>
          <w:p w14:paraId="6C6C5DB8" w14:textId="77777777" w:rsidR="00A931EA" w:rsidRPr="00EE3251" w:rsidRDefault="00A931EA" w:rsidP="004F3EFB">
            <w:pPr>
              <w:kinsoku w:val="0"/>
            </w:pPr>
            <w:r w:rsidRPr="00EE3251">
              <w:t>"</w:t>
            </w:r>
            <w:r w:rsidRPr="00EE3251">
              <w:t>宏測</w:t>
            </w:r>
            <w:r w:rsidRPr="00EE3251">
              <w:t>(</w:t>
            </w:r>
            <w:r w:rsidRPr="00EE3251">
              <w:t>發</w:t>
            </w:r>
            <w:r w:rsidRPr="00EE3251">
              <w:t>)</w:t>
            </w:r>
            <w:r w:rsidRPr="00EE3251">
              <w:t>科技產品工程課經理</w:t>
            </w:r>
          </w:p>
          <w:p w14:paraId="14544592" w14:textId="77777777" w:rsidR="00A931EA" w:rsidRPr="00EE3251" w:rsidRDefault="00A931EA" w:rsidP="004F3EFB">
            <w:pPr>
              <w:kinsoku w:val="0"/>
            </w:pPr>
            <w:r w:rsidRPr="00EE3251">
              <w:t>力晶積成電子產品工程技術經理</w:t>
            </w:r>
          </w:p>
        </w:tc>
        <w:tc>
          <w:tcPr>
            <w:tcW w:w="567" w:type="dxa"/>
            <w:vAlign w:val="center"/>
          </w:tcPr>
          <w:p w14:paraId="7FFDB0E6" w14:textId="77777777" w:rsidR="00A931EA" w:rsidRPr="00EE3251" w:rsidRDefault="00A931EA" w:rsidP="004F3EFB">
            <w:pPr>
              <w:kinsoku w:val="0"/>
              <w:jc w:val="both"/>
            </w:pPr>
            <w:r w:rsidRPr="00EE3251">
              <w:t>19</w:t>
            </w:r>
          </w:p>
        </w:tc>
        <w:tc>
          <w:tcPr>
            <w:tcW w:w="1418" w:type="dxa"/>
            <w:vAlign w:val="center"/>
          </w:tcPr>
          <w:p w14:paraId="427876F8"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2278D4E6" w14:textId="77777777" w:rsidR="00A931EA" w:rsidRPr="00EE3251" w:rsidRDefault="00A931EA" w:rsidP="004F3EFB">
            <w:pPr>
              <w:kinsoku w:val="0"/>
              <w:jc w:val="both"/>
            </w:pPr>
            <w:r w:rsidRPr="00EE3251">
              <w:t>測試程式開發驗證</w:t>
            </w:r>
            <w:r w:rsidRPr="00EE3251">
              <w:t>"</w:t>
            </w:r>
          </w:p>
        </w:tc>
        <w:tc>
          <w:tcPr>
            <w:tcW w:w="951" w:type="dxa"/>
            <w:vAlign w:val="center"/>
          </w:tcPr>
          <w:p w14:paraId="108C3601" w14:textId="77777777" w:rsidR="00A931EA" w:rsidRPr="00EE3251" w:rsidRDefault="00A931EA" w:rsidP="004F3EFB">
            <w:pPr>
              <w:jc w:val="center"/>
            </w:pPr>
            <w:r w:rsidRPr="00EE3251">
              <w:t>15</w:t>
            </w:r>
          </w:p>
        </w:tc>
      </w:tr>
      <w:tr w:rsidR="00A931EA" w:rsidRPr="00EE3251" w14:paraId="6E037D03" w14:textId="77777777" w:rsidTr="004B2681">
        <w:trPr>
          <w:cantSplit/>
        </w:trPr>
        <w:tc>
          <w:tcPr>
            <w:tcW w:w="567" w:type="dxa"/>
            <w:vMerge/>
          </w:tcPr>
          <w:p w14:paraId="212AD9FD" w14:textId="77777777" w:rsidR="00A931EA" w:rsidRPr="00EE3251" w:rsidRDefault="00A931EA" w:rsidP="004F3EFB">
            <w:pPr>
              <w:kinsoku w:val="0"/>
              <w:jc w:val="center"/>
            </w:pPr>
          </w:p>
        </w:tc>
        <w:tc>
          <w:tcPr>
            <w:tcW w:w="567" w:type="dxa"/>
            <w:vAlign w:val="center"/>
          </w:tcPr>
          <w:p w14:paraId="03F9899E" w14:textId="77777777" w:rsidR="00A931EA" w:rsidRPr="00EE3251" w:rsidRDefault="00A931EA" w:rsidP="004F3EFB">
            <w:pPr>
              <w:kinsoku w:val="0"/>
              <w:jc w:val="center"/>
            </w:pPr>
            <w:r w:rsidRPr="00EE3251">
              <w:t>13</w:t>
            </w:r>
          </w:p>
        </w:tc>
        <w:tc>
          <w:tcPr>
            <w:tcW w:w="1276" w:type="dxa"/>
            <w:vAlign w:val="center"/>
          </w:tcPr>
          <w:p w14:paraId="1721298C" w14:textId="77777777" w:rsidR="00A931EA" w:rsidRPr="00EE3251" w:rsidRDefault="00A931EA" w:rsidP="004F3EFB">
            <w:pPr>
              <w:jc w:val="center"/>
              <w:rPr>
                <w:color w:val="000000"/>
              </w:rPr>
            </w:pPr>
            <w:r w:rsidRPr="00EE3251">
              <w:rPr>
                <w:color w:val="000000"/>
              </w:rPr>
              <w:t>張宜翔</w:t>
            </w:r>
          </w:p>
        </w:tc>
        <w:tc>
          <w:tcPr>
            <w:tcW w:w="897" w:type="dxa"/>
            <w:vAlign w:val="center"/>
          </w:tcPr>
          <w:p w14:paraId="6E43ADB5" w14:textId="77777777" w:rsidR="00A931EA" w:rsidRPr="00EE3251" w:rsidRDefault="00A931EA" w:rsidP="004F3EFB">
            <w:pPr>
              <w:jc w:val="both"/>
            </w:pPr>
            <w:r w:rsidRPr="00EE3251">
              <w:t>奈米微影技術組</w:t>
            </w:r>
          </w:p>
        </w:tc>
        <w:tc>
          <w:tcPr>
            <w:tcW w:w="750" w:type="dxa"/>
            <w:vAlign w:val="center"/>
          </w:tcPr>
          <w:p w14:paraId="356BEE64" w14:textId="77777777" w:rsidR="00A931EA" w:rsidRPr="00EE3251" w:rsidRDefault="00A931EA" w:rsidP="004F3EFB">
            <w:r w:rsidRPr="00EE3251">
              <w:t>技術經理</w:t>
            </w:r>
          </w:p>
        </w:tc>
        <w:tc>
          <w:tcPr>
            <w:tcW w:w="1500" w:type="dxa"/>
            <w:vAlign w:val="center"/>
          </w:tcPr>
          <w:p w14:paraId="08A552EA" w14:textId="77777777" w:rsidR="00A931EA" w:rsidRPr="00EE3251" w:rsidRDefault="00A931EA" w:rsidP="004F3EFB">
            <w:pPr>
              <w:jc w:val="both"/>
            </w:pPr>
            <w:r w:rsidRPr="00EE3251">
              <w:t>清華大學工程與系統科學碩士</w:t>
            </w:r>
          </w:p>
        </w:tc>
        <w:tc>
          <w:tcPr>
            <w:tcW w:w="1181" w:type="dxa"/>
            <w:vAlign w:val="center"/>
          </w:tcPr>
          <w:p w14:paraId="496A93A7" w14:textId="77777777" w:rsidR="00A931EA" w:rsidRPr="00EE3251" w:rsidRDefault="00A931EA" w:rsidP="004F3EFB">
            <w:pPr>
              <w:kinsoku w:val="0"/>
            </w:pPr>
            <w:r w:rsidRPr="00EE3251">
              <w:t>力積電公司</w:t>
            </w:r>
            <w:r w:rsidRPr="00EE3251">
              <w:t>/</w:t>
            </w:r>
            <w:r w:rsidRPr="00EE3251">
              <w:t>技術開發</w:t>
            </w:r>
            <w:r w:rsidRPr="00EE3251">
              <w:t>/94</w:t>
            </w:r>
            <w:r w:rsidRPr="00EE3251">
              <w:t>年迄今</w:t>
            </w:r>
          </w:p>
        </w:tc>
        <w:tc>
          <w:tcPr>
            <w:tcW w:w="567" w:type="dxa"/>
            <w:vAlign w:val="center"/>
          </w:tcPr>
          <w:p w14:paraId="18AF53CC" w14:textId="77777777" w:rsidR="00A931EA" w:rsidRPr="00EE3251" w:rsidRDefault="00A931EA" w:rsidP="004F3EFB">
            <w:pPr>
              <w:kinsoku w:val="0"/>
              <w:jc w:val="both"/>
            </w:pPr>
            <w:r w:rsidRPr="00EE3251">
              <w:t>15</w:t>
            </w:r>
          </w:p>
        </w:tc>
        <w:tc>
          <w:tcPr>
            <w:tcW w:w="1418" w:type="dxa"/>
            <w:vAlign w:val="center"/>
          </w:tcPr>
          <w:p w14:paraId="192E82B1"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28588204" w14:textId="77777777" w:rsidR="00A931EA" w:rsidRPr="00EE3251" w:rsidRDefault="00A931EA" w:rsidP="004F3EFB">
            <w:pPr>
              <w:kinsoku w:val="0"/>
              <w:jc w:val="both"/>
            </w:pPr>
            <w:r w:rsidRPr="00EE3251">
              <w:t>1.Team management</w:t>
            </w:r>
          </w:p>
          <w:p w14:paraId="66809264" w14:textId="77777777" w:rsidR="00A931EA" w:rsidRPr="00EE3251" w:rsidRDefault="00A931EA" w:rsidP="004F3EFB">
            <w:pPr>
              <w:kinsoku w:val="0"/>
              <w:jc w:val="both"/>
            </w:pPr>
            <w:r w:rsidRPr="00EE3251">
              <w:t>2.Advanced Patterning technology research &amp; development"</w:t>
            </w:r>
          </w:p>
        </w:tc>
        <w:tc>
          <w:tcPr>
            <w:tcW w:w="951" w:type="dxa"/>
            <w:vAlign w:val="center"/>
          </w:tcPr>
          <w:p w14:paraId="6D7CF658" w14:textId="77777777" w:rsidR="00A931EA" w:rsidRPr="00EE3251" w:rsidRDefault="00A931EA" w:rsidP="004F3EFB">
            <w:pPr>
              <w:jc w:val="center"/>
            </w:pPr>
            <w:r w:rsidRPr="00EE3251">
              <w:t>1.8</w:t>
            </w:r>
          </w:p>
        </w:tc>
      </w:tr>
      <w:tr w:rsidR="00A931EA" w:rsidRPr="00EE3251" w14:paraId="7472E2D8" w14:textId="77777777" w:rsidTr="004B2681">
        <w:trPr>
          <w:cantSplit/>
        </w:trPr>
        <w:tc>
          <w:tcPr>
            <w:tcW w:w="567" w:type="dxa"/>
            <w:vMerge/>
          </w:tcPr>
          <w:p w14:paraId="16DFBD46" w14:textId="77777777" w:rsidR="00A931EA" w:rsidRPr="00EE3251" w:rsidRDefault="00A931EA" w:rsidP="004F3EFB">
            <w:pPr>
              <w:kinsoku w:val="0"/>
              <w:jc w:val="center"/>
            </w:pPr>
          </w:p>
        </w:tc>
        <w:tc>
          <w:tcPr>
            <w:tcW w:w="567" w:type="dxa"/>
            <w:vAlign w:val="center"/>
          </w:tcPr>
          <w:p w14:paraId="206CF089" w14:textId="77777777" w:rsidR="00A931EA" w:rsidRPr="00EE3251" w:rsidRDefault="00A931EA" w:rsidP="004F3EFB">
            <w:pPr>
              <w:kinsoku w:val="0"/>
              <w:jc w:val="center"/>
            </w:pPr>
            <w:r w:rsidRPr="00EE3251">
              <w:t>14</w:t>
            </w:r>
          </w:p>
        </w:tc>
        <w:tc>
          <w:tcPr>
            <w:tcW w:w="1276" w:type="dxa"/>
            <w:vAlign w:val="center"/>
          </w:tcPr>
          <w:p w14:paraId="0E5483E6" w14:textId="77777777" w:rsidR="00A931EA" w:rsidRPr="00EE3251" w:rsidRDefault="00A931EA" w:rsidP="004F3EFB">
            <w:pPr>
              <w:jc w:val="center"/>
              <w:rPr>
                <w:color w:val="000000"/>
              </w:rPr>
            </w:pPr>
            <w:r w:rsidRPr="00EE3251">
              <w:rPr>
                <w:color w:val="000000"/>
              </w:rPr>
              <w:t>方彥程</w:t>
            </w:r>
          </w:p>
        </w:tc>
        <w:tc>
          <w:tcPr>
            <w:tcW w:w="897" w:type="dxa"/>
            <w:vAlign w:val="center"/>
          </w:tcPr>
          <w:p w14:paraId="5B54D702" w14:textId="77777777" w:rsidR="00A931EA" w:rsidRPr="00EE3251" w:rsidRDefault="00A931EA" w:rsidP="004F3EFB">
            <w:pPr>
              <w:jc w:val="both"/>
            </w:pPr>
            <w:r w:rsidRPr="00EE3251">
              <w:t>元件可靠度技術部</w:t>
            </w:r>
          </w:p>
        </w:tc>
        <w:tc>
          <w:tcPr>
            <w:tcW w:w="750" w:type="dxa"/>
            <w:vAlign w:val="center"/>
          </w:tcPr>
          <w:p w14:paraId="60C95A5D" w14:textId="77777777" w:rsidR="00A931EA" w:rsidRPr="00EE3251" w:rsidRDefault="00A931EA" w:rsidP="004F3EFB">
            <w:r w:rsidRPr="00EE3251">
              <w:t>副理</w:t>
            </w:r>
          </w:p>
        </w:tc>
        <w:tc>
          <w:tcPr>
            <w:tcW w:w="1500" w:type="dxa"/>
            <w:vAlign w:val="center"/>
          </w:tcPr>
          <w:p w14:paraId="279C9E8B" w14:textId="77777777" w:rsidR="00A931EA" w:rsidRPr="00EE3251" w:rsidRDefault="00A931EA" w:rsidP="004F3EFB">
            <w:pPr>
              <w:jc w:val="both"/>
            </w:pPr>
            <w:r w:rsidRPr="00EE3251">
              <w:t>成功大學微電子博士</w:t>
            </w:r>
          </w:p>
        </w:tc>
        <w:tc>
          <w:tcPr>
            <w:tcW w:w="1181" w:type="dxa"/>
            <w:vAlign w:val="center"/>
          </w:tcPr>
          <w:p w14:paraId="3E7AFE88" w14:textId="77777777" w:rsidR="00A931EA" w:rsidRPr="00EE3251" w:rsidRDefault="00A931EA" w:rsidP="004F3EFB">
            <w:pPr>
              <w:kinsoku w:val="0"/>
            </w:pPr>
            <w:r w:rsidRPr="00EE3251">
              <w:t>力晶</w:t>
            </w:r>
            <w:r w:rsidRPr="00EE3251">
              <w:t>RD</w:t>
            </w:r>
          </w:p>
        </w:tc>
        <w:tc>
          <w:tcPr>
            <w:tcW w:w="567" w:type="dxa"/>
            <w:vAlign w:val="center"/>
          </w:tcPr>
          <w:p w14:paraId="0F837E8D" w14:textId="77777777" w:rsidR="00A931EA" w:rsidRPr="00EE3251" w:rsidRDefault="00A931EA" w:rsidP="004F3EFB">
            <w:pPr>
              <w:kinsoku w:val="0"/>
              <w:jc w:val="both"/>
            </w:pPr>
            <w:r w:rsidRPr="00EE3251">
              <w:t>8</w:t>
            </w:r>
          </w:p>
        </w:tc>
        <w:tc>
          <w:tcPr>
            <w:tcW w:w="1418" w:type="dxa"/>
          </w:tcPr>
          <w:p w14:paraId="429AA437"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419AA646" w14:textId="77777777" w:rsidR="00A931EA" w:rsidRPr="00EE3251" w:rsidRDefault="00A931EA" w:rsidP="004F3EFB">
            <w:pPr>
              <w:kinsoku w:val="0"/>
              <w:jc w:val="both"/>
            </w:pPr>
            <w:r w:rsidRPr="00EE3251">
              <w:t>元件及製程</w:t>
            </w:r>
            <w:r w:rsidRPr="00EE3251">
              <w:t>TCAD</w:t>
            </w:r>
            <w:r w:rsidRPr="00EE3251">
              <w:t>驗證</w:t>
            </w:r>
            <w:r w:rsidRPr="00EE3251">
              <w:t>"</w:t>
            </w:r>
          </w:p>
        </w:tc>
        <w:tc>
          <w:tcPr>
            <w:tcW w:w="951" w:type="dxa"/>
            <w:vAlign w:val="center"/>
          </w:tcPr>
          <w:p w14:paraId="64E9B287" w14:textId="77777777" w:rsidR="00A931EA" w:rsidRPr="00EE3251" w:rsidRDefault="00A931EA" w:rsidP="004F3EFB">
            <w:pPr>
              <w:jc w:val="center"/>
            </w:pPr>
            <w:r w:rsidRPr="00EE3251">
              <w:t>8</w:t>
            </w:r>
          </w:p>
        </w:tc>
      </w:tr>
      <w:tr w:rsidR="00A931EA" w:rsidRPr="00EE3251" w14:paraId="0EB754E3" w14:textId="77777777" w:rsidTr="004B2681">
        <w:trPr>
          <w:cantSplit/>
        </w:trPr>
        <w:tc>
          <w:tcPr>
            <w:tcW w:w="567" w:type="dxa"/>
            <w:vMerge w:val="restart"/>
          </w:tcPr>
          <w:p w14:paraId="767577B2" w14:textId="29C8A749" w:rsidR="00A931EA" w:rsidRPr="00EE3251" w:rsidRDefault="00A931EA" w:rsidP="004F3EFB">
            <w:pPr>
              <w:kinsoku w:val="0"/>
              <w:jc w:val="center"/>
            </w:pPr>
          </w:p>
        </w:tc>
        <w:tc>
          <w:tcPr>
            <w:tcW w:w="567" w:type="dxa"/>
            <w:vAlign w:val="center"/>
          </w:tcPr>
          <w:p w14:paraId="137DD1D7" w14:textId="77777777" w:rsidR="00A931EA" w:rsidRPr="00EE3251" w:rsidRDefault="00A931EA" w:rsidP="004F3EFB">
            <w:pPr>
              <w:kinsoku w:val="0"/>
              <w:jc w:val="center"/>
            </w:pPr>
            <w:r w:rsidRPr="00EE3251">
              <w:t>15</w:t>
            </w:r>
          </w:p>
        </w:tc>
        <w:tc>
          <w:tcPr>
            <w:tcW w:w="1276" w:type="dxa"/>
            <w:vAlign w:val="center"/>
          </w:tcPr>
          <w:p w14:paraId="5CE7E76A" w14:textId="77777777" w:rsidR="00A931EA" w:rsidRPr="00EE3251" w:rsidRDefault="00A931EA" w:rsidP="004F3EFB">
            <w:pPr>
              <w:jc w:val="center"/>
              <w:rPr>
                <w:color w:val="000000"/>
              </w:rPr>
            </w:pPr>
            <w:r w:rsidRPr="00EE3251">
              <w:rPr>
                <w:color w:val="000000"/>
              </w:rPr>
              <w:t>劉邦榮</w:t>
            </w:r>
          </w:p>
        </w:tc>
        <w:tc>
          <w:tcPr>
            <w:tcW w:w="897" w:type="dxa"/>
            <w:vAlign w:val="center"/>
          </w:tcPr>
          <w:p w14:paraId="47A5C432" w14:textId="77777777" w:rsidR="00A931EA" w:rsidRPr="00EE3251" w:rsidRDefault="00A931EA" w:rsidP="004F3EFB">
            <w:pPr>
              <w:jc w:val="both"/>
            </w:pPr>
            <w:r w:rsidRPr="00EE3251">
              <w:t>DRAM</w:t>
            </w:r>
            <w:r w:rsidRPr="00EE3251">
              <w:t>產品工程部</w:t>
            </w:r>
          </w:p>
        </w:tc>
        <w:tc>
          <w:tcPr>
            <w:tcW w:w="750" w:type="dxa"/>
            <w:vAlign w:val="center"/>
          </w:tcPr>
          <w:p w14:paraId="3D648137" w14:textId="77777777" w:rsidR="00A931EA" w:rsidRPr="00EE3251" w:rsidRDefault="00A931EA" w:rsidP="004F3EFB">
            <w:r w:rsidRPr="00EE3251">
              <w:t>副理</w:t>
            </w:r>
          </w:p>
        </w:tc>
        <w:tc>
          <w:tcPr>
            <w:tcW w:w="1500" w:type="dxa"/>
            <w:vAlign w:val="center"/>
          </w:tcPr>
          <w:p w14:paraId="53BDE6A8" w14:textId="77777777" w:rsidR="00A931EA" w:rsidRPr="00EE3251" w:rsidRDefault="00A931EA" w:rsidP="004F3EFB">
            <w:pPr>
              <w:jc w:val="both"/>
            </w:pPr>
            <w:r w:rsidRPr="00EE3251">
              <w:t>明新技術學院工業工程與管理學士</w:t>
            </w:r>
          </w:p>
        </w:tc>
        <w:tc>
          <w:tcPr>
            <w:tcW w:w="1181" w:type="dxa"/>
            <w:vAlign w:val="center"/>
          </w:tcPr>
          <w:p w14:paraId="3746A668" w14:textId="77777777" w:rsidR="00A931EA" w:rsidRPr="00EE3251" w:rsidRDefault="00A931EA" w:rsidP="004F3EFB">
            <w:pPr>
              <w:kinsoku w:val="0"/>
            </w:pPr>
            <w:r w:rsidRPr="00EE3251">
              <w:t>鑫成科技設備工程師</w:t>
            </w:r>
          </w:p>
          <w:p w14:paraId="2C6AA26C" w14:textId="77777777" w:rsidR="00A931EA" w:rsidRPr="00EE3251" w:rsidRDefault="00A931EA" w:rsidP="004F3EFB">
            <w:pPr>
              <w:kinsoku w:val="0"/>
            </w:pPr>
            <w:r w:rsidRPr="00EE3251">
              <w:t>力晶半導體產品工程師</w:t>
            </w:r>
          </w:p>
          <w:p w14:paraId="11E5DD62" w14:textId="77777777" w:rsidR="00A931EA" w:rsidRPr="00EE3251" w:rsidRDefault="00A931EA" w:rsidP="004F3EFB">
            <w:pPr>
              <w:kinsoku w:val="0"/>
            </w:pPr>
            <w:r w:rsidRPr="00EE3251">
              <w:t>宏宇半導體產品工程師</w:t>
            </w:r>
          </w:p>
          <w:p w14:paraId="3A6AAB67" w14:textId="77777777" w:rsidR="00A931EA" w:rsidRPr="00EE3251" w:rsidRDefault="00A931EA" w:rsidP="004F3EFB">
            <w:pPr>
              <w:kinsoku w:val="0"/>
            </w:pPr>
            <w:r w:rsidRPr="00EE3251">
              <w:t>揚智科技產品工程師</w:t>
            </w:r>
          </w:p>
          <w:p w14:paraId="293E6E1A" w14:textId="77777777" w:rsidR="00A931EA" w:rsidRPr="00EE3251" w:rsidRDefault="00A931EA" w:rsidP="004F3EFB">
            <w:pPr>
              <w:kinsoku w:val="0"/>
            </w:pPr>
            <w:r w:rsidRPr="00EE3251">
              <w:t>力晶積成電子副理</w:t>
            </w:r>
          </w:p>
        </w:tc>
        <w:tc>
          <w:tcPr>
            <w:tcW w:w="567" w:type="dxa"/>
            <w:vAlign w:val="center"/>
          </w:tcPr>
          <w:p w14:paraId="5B12B38F" w14:textId="77777777" w:rsidR="00A931EA" w:rsidRPr="00EE3251" w:rsidRDefault="00A931EA" w:rsidP="004F3EFB">
            <w:pPr>
              <w:kinsoku w:val="0"/>
              <w:jc w:val="both"/>
            </w:pPr>
            <w:r w:rsidRPr="00EE3251">
              <w:t>22</w:t>
            </w:r>
          </w:p>
        </w:tc>
        <w:tc>
          <w:tcPr>
            <w:tcW w:w="1418" w:type="dxa"/>
          </w:tcPr>
          <w:p w14:paraId="777F662A"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6D7F44B4" w14:textId="77777777" w:rsidR="00A931EA" w:rsidRPr="00EE3251" w:rsidRDefault="00A931EA" w:rsidP="004F3EFB">
            <w:pPr>
              <w:kinsoku w:val="0"/>
              <w:jc w:val="both"/>
            </w:pPr>
            <w:r w:rsidRPr="00EE3251">
              <w:t>測試程式開發驗證</w:t>
            </w:r>
            <w:r w:rsidRPr="00EE3251">
              <w:t>"</w:t>
            </w:r>
          </w:p>
        </w:tc>
        <w:tc>
          <w:tcPr>
            <w:tcW w:w="951" w:type="dxa"/>
            <w:vAlign w:val="center"/>
          </w:tcPr>
          <w:p w14:paraId="467B995D" w14:textId="77777777" w:rsidR="00A931EA" w:rsidRPr="00EE3251" w:rsidRDefault="00A931EA" w:rsidP="004F3EFB">
            <w:pPr>
              <w:jc w:val="center"/>
            </w:pPr>
            <w:r w:rsidRPr="00EE3251">
              <w:t>15</w:t>
            </w:r>
          </w:p>
        </w:tc>
      </w:tr>
      <w:tr w:rsidR="00A931EA" w:rsidRPr="00EE3251" w14:paraId="5B5D259F" w14:textId="77777777" w:rsidTr="004B2681">
        <w:trPr>
          <w:cantSplit/>
        </w:trPr>
        <w:tc>
          <w:tcPr>
            <w:tcW w:w="567" w:type="dxa"/>
            <w:vMerge/>
          </w:tcPr>
          <w:p w14:paraId="2A40429C" w14:textId="77777777" w:rsidR="00A931EA" w:rsidRPr="00EE3251" w:rsidRDefault="00A931EA" w:rsidP="004F3EFB">
            <w:pPr>
              <w:kinsoku w:val="0"/>
              <w:jc w:val="center"/>
            </w:pPr>
          </w:p>
        </w:tc>
        <w:tc>
          <w:tcPr>
            <w:tcW w:w="567" w:type="dxa"/>
            <w:vAlign w:val="center"/>
          </w:tcPr>
          <w:p w14:paraId="7E4832B6" w14:textId="77777777" w:rsidR="00A931EA" w:rsidRPr="00EE3251" w:rsidRDefault="00A931EA" w:rsidP="004F3EFB">
            <w:pPr>
              <w:kinsoku w:val="0"/>
              <w:jc w:val="center"/>
            </w:pPr>
            <w:r w:rsidRPr="00EE3251">
              <w:t>16</w:t>
            </w:r>
          </w:p>
        </w:tc>
        <w:tc>
          <w:tcPr>
            <w:tcW w:w="1276" w:type="dxa"/>
            <w:vAlign w:val="center"/>
          </w:tcPr>
          <w:p w14:paraId="32CE5A5E" w14:textId="77777777" w:rsidR="00A931EA" w:rsidRPr="00EE3251" w:rsidRDefault="00A931EA" w:rsidP="004F3EFB">
            <w:pPr>
              <w:jc w:val="center"/>
              <w:rPr>
                <w:color w:val="000000"/>
              </w:rPr>
            </w:pPr>
            <w:r w:rsidRPr="00EE3251">
              <w:rPr>
                <w:color w:val="000000"/>
              </w:rPr>
              <w:t>陳智維</w:t>
            </w:r>
          </w:p>
        </w:tc>
        <w:tc>
          <w:tcPr>
            <w:tcW w:w="897" w:type="dxa"/>
            <w:vAlign w:val="center"/>
          </w:tcPr>
          <w:p w14:paraId="316D915B" w14:textId="77777777" w:rsidR="00A931EA" w:rsidRPr="00EE3251" w:rsidRDefault="00A931EA" w:rsidP="004F3EFB">
            <w:pPr>
              <w:jc w:val="both"/>
            </w:pPr>
            <w:r w:rsidRPr="00EE3251">
              <w:t>產品應用工程部</w:t>
            </w:r>
          </w:p>
        </w:tc>
        <w:tc>
          <w:tcPr>
            <w:tcW w:w="750" w:type="dxa"/>
            <w:vAlign w:val="center"/>
          </w:tcPr>
          <w:p w14:paraId="536E154B" w14:textId="77777777" w:rsidR="00A931EA" w:rsidRPr="00EE3251" w:rsidRDefault="00A931EA" w:rsidP="004F3EFB">
            <w:r w:rsidRPr="00EE3251">
              <w:t>副理</w:t>
            </w:r>
          </w:p>
        </w:tc>
        <w:tc>
          <w:tcPr>
            <w:tcW w:w="1500" w:type="dxa"/>
            <w:vAlign w:val="center"/>
          </w:tcPr>
          <w:p w14:paraId="4133B1CB" w14:textId="77777777" w:rsidR="00A931EA" w:rsidRPr="00EE3251" w:rsidRDefault="00A931EA" w:rsidP="004F3EFB">
            <w:pPr>
              <w:jc w:val="both"/>
            </w:pPr>
            <w:r w:rsidRPr="00EE3251">
              <w:t>明新科技大學電子學士</w:t>
            </w:r>
          </w:p>
        </w:tc>
        <w:tc>
          <w:tcPr>
            <w:tcW w:w="1181" w:type="dxa"/>
            <w:vAlign w:val="center"/>
          </w:tcPr>
          <w:p w14:paraId="77388086" w14:textId="77777777" w:rsidR="00A931EA" w:rsidRPr="00EE3251" w:rsidRDefault="00A931EA" w:rsidP="004F3EFB">
            <w:pPr>
              <w:kinsoku w:val="0"/>
            </w:pPr>
            <w:r w:rsidRPr="00EE3251">
              <w:t>應用工程</w:t>
            </w:r>
          </w:p>
        </w:tc>
        <w:tc>
          <w:tcPr>
            <w:tcW w:w="567" w:type="dxa"/>
            <w:vAlign w:val="center"/>
          </w:tcPr>
          <w:p w14:paraId="4DA79555" w14:textId="77777777" w:rsidR="00A931EA" w:rsidRPr="00EE3251" w:rsidRDefault="00A931EA" w:rsidP="004F3EFB">
            <w:pPr>
              <w:kinsoku w:val="0"/>
              <w:jc w:val="both"/>
            </w:pPr>
            <w:r w:rsidRPr="00EE3251">
              <w:t>13</w:t>
            </w:r>
          </w:p>
        </w:tc>
        <w:tc>
          <w:tcPr>
            <w:tcW w:w="1418" w:type="dxa"/>
          </w:tcPr>
          <w:p w14:paraId="3118B313"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1B9AA789" w14:textId="77777777" w:rsidR="00A931EA" w:rsidRPr="00EE3251" w:rsidRDefault="00A931EA" w:rsidP="004F3EFB">
            <w:pPr>
              <w:kinsoku w:val="0"/>
              <w:jc w:val="both"/>
            </w:pPr>
            <w:r w:rsidRPr="00EE3251">
              <w:t>產品應用與驗證</w:t>
            </w:r>
            <w:r w:rsidRPr="00EE3251">
              <w:t>"</w:t>
            </w:r>
          </w:p>
        </w:tc>
        <w:tc>
          <w:tcPr>
            <w:tcW w:w="951" w:type="dxa"/>
            <w:vAlign w:val="center"/>
          </w:tcPr>
          <w:p w14:paraId="1719FF20" w14:textId="77777777" w:rsidR="00A931EA" w:rsidRPr="00EE3251" w:rsidRDefault="00A931EA" w:rsidP="004F3EFB">
            <w:pPr>
              <w:jc w:val="center"/>
            </w:pPr>
            <w:r w:rsidRPr="00EE3251">
              <w:t>15</w:t>
            </w:r>
          </w:p>
        </w:tc>
      </w:tr>
      <w:tr w:rsidR="00A931EA" w:rsidRPr="00EE3251" w14:paraId="405EBDA1" w14:textId="77777777" w:rsidTr="004B2681">
        <w:trPr>
          <w:cantSplit/>
        </w:trPr>
        <w:tc>
          <w:tcPr>
            <w:tcW w:w="567" w:type="dxa"/>
            <w:vMerge/>
          </w:tcPr>
          <w:p w14:paraId="1F792B0B" w14:textId="77777777" w:rsidR="00A931EA" w:rsidRPr="00EE3251" w:rsidRDefault="00A931EA" w:rsidP="004F3EFB">
            <w:pPr>
              <w:kinsoku w:val="0"/>
              <w:jc w:val="center"/>
            </w:pPr>
          </w:p>
        </w:tc>
        <w:tc>
          <w:tcPr>
            <w:tcW w:w="567" w:type="dxa"/>
            <w:vAlign w:val="center"/>
          </w:tcPr>
          <w:p w14:paraId="0674F627" w14:textId="77777777" w:rsidR="00A931EA" w:rsidRPr="00EE3251" w:rsidRDefault="00A931EA" w:rsidP="004F3EFB">
            <w:pPr>
              <w:kinsoku w:val="0"/>
              <w:jc w:val="center"/>
            </w:pPr>
            <w:r w:rsidRPr="00EE3251">
              <w:t>17</w:t>
            </w:r>
          </w:p>
        </w:tc>
        <w:tc>
          <w:tcPr>
            <w:tcW w:w="1276" w:type="dxa"/>
            <w:vAlign w:val="center"/>
          </w:tcPr>
          <w:p w14:paraId="5013EFA3" w14:textId="77777777" w:rsidR="00A931EA" w:rsidRPr="00EE3251" w:rsidRDefault="00A931EA" w:rsidP="004F3EFB">
            <w:pPr>
              <w:jc w:val="center"/>
              <w:rPr>
                <w:color w:val="000000"/>
              </w:rPr>
            </w:pPr>
            <w:r w:rsidRPr="00EE3251">
              <w:rPr>
                <w:color w:val="000000"/>
              </w:rPr>
              <w:t>周芳棋</w:t>
            </w:r>
          </w:p>
        </w:tc>
        <w:tc>
          <w:tcPr>
            <w:tcW w:w="897" w:type="dxa"/>
            <w:vAlign w:val="center"/>
          </w:tcPr>
          <w:p w14:paraId="27DD2645" w14:textId="77777777" w:rsidR="00A931EA" w:rsidRPr="00EE3251" w:rsidRDefault="00A931EA" w:rsidP="004F3EFB">
            <w:pPr>
              <w:jc w:val="both"/>
            </w:pPr>
            <w:r w:rsidRPr="00EE3251">
              <w:t>晶圓測試工程部</w:t>
            </w:r>
          </w:p>
        </w:tc>
        <w:tc>
          <w:tcPr>
            <w:tcW w:w="750" w:type="dxa"/>
            <w:vAlign w:val="center"/>
          </w:tcPr>
          <w:p w14:paraId="6A11E7AD" w14:textId="77777777" w:rsidR="00A931EA" w:rsidRPr="00EE3251" w:rsidRDefault="00A931EA" w:rsidP="004F3EFB">
            <w:r w:rsidRPr="00EE3251">
              <w:t>副理</w:t>
            </w:r>
          </w:p>
        </w:tc>
        <w:tc>
          <w:tcPr>
            <w:tcW w:w="1500" w:type="dxa"/>
            <w:vAlign w:val="center"/>
          </w:tcPr>
          <w:p w14:paraId="4BF1C40B" w14:textId="77777777" w:rsidR="00A931EA" w:rsidRPr="00EE3251" w:rsidRDefault="00A931EA" w:rsidP="004F3EFB">
            <w:pPr>
              <w:jc w:val="both"/>
            </w:pPr>
            <w:r w:rsidRPr="00EE3251">
              <w:t>虎尾技術學院光電工程學士</w:t>
            </w:r>
          </w:p>
        </w:tc>
        <w:tc>
          <w:tcPr>
            <w:tcW w:w="1181" w:type="dxa"/>
            <w:vAlign w:val="center"/>
          </w:tcPr>
          <w:p w14:paraId="14FABEED" w14:textId="77777777" w:rsidR="00A931EA" w:rsidRPr="00EE3251" w:rsidRDefault="00A931EA" w:rsidP="004F3EFB">
            <w:pPr>
              <w:kinsoku w:val="0"/>
            </w:pPr>
            <w:r w:rsidRPr="00EE3251">
              <w:t>記憶体產品修補程式與雷射修補製程</w:t>
            </w:r>
          </w:p>
        </w:tc>
        <w:tc>
          <w:tcPr>
            <w:tcW w:w="567" w:type="dxa"/>
            <w:vAlign w:val="center"/>
          </w:tcPr>
          <w:p w14:paraId="727B5745" w14:textId="77777777" w:rsidR="00A931EA" w:rsidRPr="00EE3251" w:rsidRDefault="00A931EA" w:rsidP="004F3EFB">
            <w:pPr>
              <w:kinsoku w:val="0"/>
              <w:jc w:val="both"/>
            </w:pPr>
            <w:r w:rsidRPr="00EE3251">
              <w:t>16</w:t>
            </w:r>
          </w:p>
        </w:tc>
        <w:tc>
          <w:tcPr>
            <w:tcW w:w="1418" w:type="dxa"/>
          </w:tcPr>
          <w:p w14:paraId="00CFF5B8"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45124CDD" w14:textId="77777777" w:rsidR="00A931EA" w:rsidRPr="00EE3251" w:rsidRDefault="00A931EA" w:rsidP="004F3EFB">
            <w:pPr>
              <w:kinsoku w:val="0"/>
              <w:jc w:val="both"/>
            </w:pPr>
            <w:r w:rsidRPr="00EE3251">
              <w:t>修補程式與雷射修補製程</w:t>
            </w:r>
            <w:r w:rsidRPr="00EE3251">
              <w:t>"</w:t>
            </w:r>
          </w:p>
        </w:tc>
        <w:tc>
          <w:tcPr>
            <w:tcW w:w="951" w:type="dxa"/>
            <w:vAlign w:val="center"/>
          </w:tcPr>
          <w:p w14:paraId="6A1B9CE4" w14:textId="77777777" w:rsidR="00A931EA" w:rsidRPr="00EE3251" w:rsidRDefault="00A931EA" w:rsidP="004F3EFB">
            <w:pPr>
              <w:jc w:val="center"/>
            </w:pPr>
            <w:r w:rsidRPr="00EE3251">
              <w:t>15</w:t>
            </w:r>
          </w:p>
        </w:tc>
      </w:tr>
      <w:tr w:rsidR="00A931EA" w:rsidRPr="00EE3251" w14:paraId="57C1B55E" w14:textId="77777777" w:rsidTr="004B2681">
        <w:trPr>
          <w:cantSplit/>
        </w:trPr>
        <w:tc>
          <w:tcPr>
            <w:tcW w:w="567" w:type="dxa"/>
            <w:vMerge/>
          </w:tcPr>
          <w:p w14:paraId="0D9DAB6C" w14:textId="77777777" w:rsidR="00A931EA" w:rsidRPr="00EE3251" w:rsidRDefault="00A931EA" w:rsidP="004F3EFB">
            <w:pPr>
              <w:kinsoku w:val="0"/>
              <w:jc w:val="center"/>
            </w:pPr>
          </w:p>
        </w:tc>
        <w:tc>
          <w:tcPr>
            <w:tcW w:w="567" w:type="dxa"/>
            <w:vAlign w:val="center"/>
          </w:tcPr>
          <w:p w14:paraId="74C61138" w14:textId="77777777" w:rsidR="00A931EA" w:rsidRPr="00EE3251" w:rsidRDefault="00A931EA" w:rsidP="004F3EFB">
            <w:pPr>
              <w:kinsoku w:val="0"/>
              <w:jc w:val="center"/>
            </w:pPr>
            <w:r w:rsidRPr="00EE3251">
              <w:t>18</w:t>
            </w:r>
          </w:p>
        </w:tc>
        <w:tc>
          <w:tcPr>
            <w:tcW w:w="1276" w:type="dxa"/>
            <w:vAlign w:val="center"/>
          </w:tcPr>
          <w:p w14:paraId="6D8F7A04" w14:textId="77777777" w:rsidR="00A931EA" w:rsidRPr="00EE3251" w:rsidRDefault="00A931EA" w:rsidP="004F3EFB">
            <w:pPr>
              <w:jc w:val="center"/>
              <w:rPr>
                <w:color w:val="000000"/>
              </w:rPr>
            </w:pPr>
            <w:r w:rsidRPr="00EE3251">
              <w:rPr>
                <w:color w:val="000000"/>
              </w:rPr>
              <w:t>涂淑君</w:t>
            </w:r>
          </w:p>
        </w:tc>
        <w:tc>
          <w:tcPr>
            <w:tcW w:w="897" w:type="dxa"/>
            <w:vAlign w:val="center"/>
          </w:tcPr>
          <w:p w14:paraId="3448E237" w14:textId="77777777" w:rsidR="00A931EA" w:rsidRPr="00EE3251" w:rsidRDefault="00A931EA" w:rsidP="004F3EFB">
            <w:pPr>
              <w:jc w:val="both"/>
            </w:pPr>
            <w:r w:rsidRPr="00EE3251">
              <w:t>晶圓測試工程部</w:t>
            </w:r>
          </w:p>
        </w:tc>
        <w:tc>
          <w:tcPr>
            <w:tcW w:w="750" w:type="dxa"/>
            <w:vAlign w:val="center"/>
          </w:tcPr>
          <w:p w14:paraId="6B1B2E12" w14:textId="77777777" w:rsidR="00A931EA" w:rsidRPr="00EE3251" w:rsidRDefault="00A931EA" w:rsidP="004F3EFB">
            <w:r w:rsidRPr="00EE3251">
              <w:t>副理</w:t>
            </w:r>
          </w:p>
        </w:tc>
        <w:tc>
          <w:tcPr>
            <w:tcW w:w="1500" w:type="dxa"/>
            <w:vAlign w:val="center"/>
          </w:tcPr>
          <w:p w14:paraId="0CC35D6E" w14:textId="77777777" w:rsidR="00A931EA" w:rsidRPr="00EE3251" w:rsidRDefault="00A931EA" w:rsidP="004F3EFB">
            <w:pPr>
              <w:jc w:val="both"/>
            </w:pPr>
            <w:r w:rsidRPr="00EE3251">
              <w:t>崑山科技大學電子學士</w:t>
            </w:r>
          </w:p>
        </w:tc>
        <w:tc>
          <w:tcPr>
            <w:tcW w:w="1181" w:type="dxa"/>
            <w:vAlign w:val="center"/>
          </w:tcPr>
          <w:p w14:paraId="3DE40639" w14:textId="77777777" w:rsidR="00A931EA" w:rsidRPr="00EE3251" w:rsidRDefault="00A931EA" w:rsidP="004F3EFB">
            <w:pPr>
              <w:kinsoku w:val="0"/>
            </w:pPr>
            <w:r w:rsidRPr="00EE3251">
              <w:t>記憶体產品測試與程式開發</w:t>
            </w:r>
          </w:p>
        </w:tc>
        <w:tc>
          <w:tcPr>
            <w:tcW w:w="567" w:type="dxa"/>
            <w:vAlign w:val="center"/>
          </w:tcPr>
          <w:p w14:paraId="6FCF9A90" w14:textId="77777777" w:rsidR="00A931EA" w:rsidRPr="00EE3251" w:rsidRDefault="00A931EA" w:rsidP="004F3EFB">
            <w:pPr>
              <w:kinsoku w:val="0"/>
              <w:jc w:val="both"/>
            </w:pPr>
            <w:r w:rsidRPr="00EE3251">
              <w:t>17</w:t>
            </w:r>
          </w:p>
        </w:tc>
        <w:tc>
          <w:tcPr>
            <w:tcW w:w="1418" w:type="dxa"/>
          </w:tcPr>
          <w:p w14:paraId="0A6968B2"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08E23B2D" w14:textId="77777777" w:rsidR="00A931EA" w:rsidRPr="00EE3251" w:rsidRDefault="00A931EA" w:rsidP="004F3EFB">
            <w:pPr>
              <w:kinsoku w:val="0"/>
              <w:jc w:val="both"/>
            </w:pPr>
            <w:r w:rsidRPr="00EE3251">
              <w:t>測試程式開發與產品異常分析</w:t>
            </w:r>
            <w:r w:rsidRPr="00EE3251">
              <w:t>"</w:t>
            </w:r>
          </w:p>
        </w:tc>
        <w:tc>
          <w:tcPr>
            <w:tcW w:w="951" w:type="dxa"/>
            <w:vAlign w:val="center"/>
          </w:tcPr>
          <w:p w14:paraId="6A04DDE6" w14:textId="77777777" w:rsidR="00A931EA" w:rsidRPr="00EE3251" w:rsidRDefault="00A931EA" w:rsidP="004F3EFB">
            <w:pPr>
              <w:jc w:val="center"/>
            </w:pPr>
            <w:r w:rsidRPr="00EE3251">
              <w:t>15</w:t>
            </w:r>
          </w:p>
        </w:tc>
      </w:tr>
      <w:tr w:rsidR="00A931EA" w:rsidRPr="00EE3251" w14:paraId="0B0B73DF" w14:textId="77777777" w:rsidTr="004B2681">
        <w:trPr>
          <w:cantSplit/>
        </w:trPr>
        <w:tc>
          <w:tcPr>
            <w:tcW w:w="567" w:type="dxa"/>
            <w:vMerge/>
          </w:tcPr>
          <w:p w14:paraId="3D57B7CE" w14:textId="77777777" w:rsidR="00A931EA" w:rsidRPr="00EE3251" w:rsidRDefault="00A931EA" w:rsidP="004F3EFB">
            <w:pPr>
              <w:kinsoku w:val="0"/>
              <w:jc w:val="center"/>
            </w:pPr>
          </w:p>
        </w:tc>
        <w:tc>
          <w:tcPr>
            <w:tcW w:w="567" w:type="dxa"/>
            <w:vAlign w:val="center"/>
          </w:tcPr>
          <w:p w14:paraId="69333FD0" w14:textId="77777777" w:rsidR="00A931EA" w:rsidRPr="00EE3251" w:rsidRDefault="00A931EA" w:rsidP="004F3EFB">
            <w:pPr>
              <w:kinsoku w:val="0"/>
              <w:jc w:val="center"/>
            </w:pPr>
            <w:r w:rsidRPr="00EE3251">
              <w:t>19</w:t>
            </w:r>
          </w:p>
        </w:tc>
        <w:tc>
          <w:tcPr>
            <w:tcW w:w="1276" w:type="dxa"/>
            <w:vAlign w:val="center"/>
          </w:tcPr>
          <w:p w14:paraId="6E23F091" w14:textId="77777777" w:rsidR="00A931EA" w:rsidRPr="00EE3251" w:rsidRDefault="00A931EA" w:rsidP="004F3EFB">
            <w:pPr>
              <w:jc w:val="center"/>
              <w:rPr>
                <w:color w:val="000000"/>
              </w:rPr>
            </w:pPr>
            <w:r w:rsidRPr="00EE3251">
              <w:rPr>
                <w:color w:val="000000"/>
              </w:rPr>
              <w:t>陳育志</w:t>
            </w:r>
          </w:p>
        </w:tc>
        <w:tc>
          <w:tcPr>
            <w:tcW w:w="897" w:type="dxa"/>
            <w:vAlign w:val="center"/>
          </w:tcPr>
          <w:p w14:paraId="73D0DAFE" w14:textId="77777777" w:rsidR="00A931EA" w:rsidRPr="00EE3251" w:rsidRDefault="00A931EA" w:rsidP="004F3EFB">
            <w:pPr>
              <w:jc w:val="both"/>
            </w:pPr>
            <w:r w:rsidRPr="00EE3251">
              <w:t>元件模型技術部</w:t>
            </w:r>
          </w:p>
        </w:tc>
        <w:tc>
          <w:tcPr>
            <w:tcW w:w="750" w:type="dxa"/>
            <w:vAlign w:val="center"/>
          </w:tcPr>
          <w:p w14:paraId="2E6E26E7" w14:textId="77777777" w:rsidR="00A931EA" w:rsidRPr="00EE3251" w:rsidRDefault="00A931EA" w:rsidP="004F3EFB">
            <w:r w:rsidRPr="00EE3251">
              <w:t>副理</w:t>
            </w:r>
          </w:p>
        </w:tc>
        <w:tc>
          <w:tcPr>
            <w:tcW w:w="1500" w:type="dxa"/>
            <w:vAlign w:val="center"/>
          </w:tcPr>
          <w:p w14:paraId="52D743A8" w14:textId="77777777" w:rsidR="00A931EA" w:rsidRPr="00EE3251" w:rsidRDefault="00A931EA" w:rsidP="004F3EFB">
            <w:pPr>
              <w:jc w:val="both"/>
            </w:pPr>
            <w:r w:rsidRPr="00EE3251">
              <w:t>交通大學電子物理碩士</w:t>
            </w:r>
          </w:p>
        </w:tc>
        <w:tc>
          <w:tcPr>
            <w:tcW w:w="1181" w:type="dxa"/>
            <w:vAlign w:val="center"/>
          </w:tcPr>
          <w:p w14:paraId="274B78C5" w14:textId="77777777" w:rsidR="00A931EA" w:rsidRPr="00EE3251" w:rsidRDefault="00A931EA" w:rsidP="004F3EFB">
            <w:pPr>
              <w:kinsoku w:val="0"/>
            </w:pPr>
            <w:r w:rsidRPr="00EE3251">
              <w:t>聯電</w:t>
            </w:r>
            <w:r w:rsidRPr="00EE3251">
              <w:t>RD</w:t>
            </w:r>
            <w:r w:rsidRPr="00EE3251">
              <w:t>、嘉通、力晶</w:t>
            </w:r>
            <w:r w:rsidRPr="00EE3251">
              <w:t>RD</w:t>
            </w:r>
          </w:p>
        </w:tc>
        <w:tc>
          <w:tcPr>
            <w:tcW w:w="567" w:type="dxa"/>
            <w:vAlign w:val="center"/>
          </w:tcPr>
          <w:p w14:paraId="1564F742" w14:textId="77777777" w:rsidR="00A931EA" w:rsidRPr="00EE3251" w:rsidRDefault="00A931EA" w:rsidP="004F3EFB">
            <w:pPr>
              <w:kinsoku w:val="0"/>
              <w:jc w:val="both"/>
            </w:pPr>
            <w:r w:rsidRPr="00EE3251">
              <w:t>15</w:t>
            </w:r>
          </w:p>
        </w:tc>
        <w:tc>
          <w:tcPr>
            <w:tcW w:w="1418" w:type="dxa"/>
          </w:tcPr>
          <w:p w14:paraId="5D6E62B6"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6ECDC1BF" w14:textId="77777777" w:rsidR="00A931EA" w:rsidRPr="00EE3251" w:rsidRDefault="00A931EA" w:rsidP="004F3EFB">
            <w:pPr>
              <w:kinsoku w:val="0"/>
              <w:jc w:val="both"/>
            </w:pPr>
            <w:r w:rsidRPr="00EE3251">
              <w:t>基頻元件模型模擬與修正</w:t>
            </w:r>
            <w:r w:rsidRPr="00EE3251">
              <w:t>"</w:t>
            </w:r>
          </w:p>
        </w:tc>
        <w:tc>
          <w:tcPr>
            <w:tcW w:w="951" w:type="dxa"/>
            <w:vAlign w:val="center"/>
          </w:tcPr>
          <w:p w14:paraId="668EB039" w14:textId="77777777" w:rsidR="00A931EA" w:rsidRPr="00EE3251" w:rsidRDefault="00A931EA" w:rsidP="004F3EFB">
            <w:pPr>
              <w:jc w:val="center"/>
            </w:pPr>
            <w:r w:rsidRPr="00EE3251">
              <w:t>2</w:t>
            </w:r>
          </w:p>
        </w:tc>
      </w:tr>
      <w:tr w:rsidR="00A931EA" w:rsidRPr="00EE3251" w14:paraId="70AD6E7F" w14:textId="77777777" w:rsidTr="004B2681">
        <w:trPr>
          <w:cantSplit/>
        </w:trPr>
        <w:tc>
          <w:tcPr>
            <w:tcW w:w="567" w:type="dxa"/>
            <w:vMerge w:val="restart"/>
          </w:tcPr>
          <w:p w14:paraId="5168DA79" w14:textId="058E3C3A" w:rsidR="00A931EA" w:rsidRPr="00EE3251" w:rsidRDefault="00A931EA" w:rsidP="004F3EFB">
            <w:pPr>
              <w:kinsoku w:val="0"/>
              <w:jc w:val="center"/>
            </w:pPr>
          </w:p>
        </w:tc>
        <w:tc>
          <w:tcPr>
            <w:tcW w:w="567" w:type="dxa"/>
            <w:vAlign w:val="center"/>
          </w:tcPr>
          <w:p w14:paraId="3E923118" w14:textId="77777777" w:rsidR="00A931EA" w:rsidRPr="00EE3251" w:rsidRDefault="00A931EA" w:rsidP="004F3EFB">
            <w:pPr>
              <w:kinsoku w:val="0"/>
              <w:jc w:val="center"/>
            </w:pPr>
            <w:r w:rsidRPr="00EE3251">
              <w:t>20</w:t>
            </w:r>
          </w:p>
        </w:tc>
        <w:tc>
          <w:tcPr>
            <w:tcW w:w="1276" w:type="dxa"/>
            <w:vAlign w:val="center"/>
          </w:tcPr>
          <w:p w14:paraId="09723718" w14:textId="77777777" w:rsidR="00A931EA" w:rsidRPr="00EE3251" w:rsidRDefault="00A931EA" w:rsidP="004F3EFB">
            <w:pPr>
              <w:jc w:val="center"/>
              <w:rPr>
                <w:color w:val="000000"/>
              </w:rPr>
            </w:pPr>
            <w:r w:rsidRPr="00EE3251">
              <w:rPr>
                <w:color w:val="000000"/>
              </w:rPr>
              <w:t>吳孟遂</w:t>
            </w:r>
          </w:p>
        </w:tc>
        <w:tc>
          <w:tcPr>
            <w:tcW w:w="897" w:type="dxa"/>
            <w:vAlign w:val="center"/>
          </w:tcPr>
          <w:p w14:paraId="7DB8513B" w14:textId="77777777" w:rsidR="00A931EA" w:rsidRPr="00EE3251" w:rsidRDefault="00A931EA" w:rsidP="004F3EFB">
            <w:pPr>
              <w:jc w:val="both"/>
            </w:pPr>
            <w:r w:rsidRPr="00EE3251">
              <w:t>特殊製程整合組</w:t>
            </w:r>
          </w:p>
        </w:tc>
        <w:tc>
          <w:tcPr>
            <w:tcW w:w="750" w:type="dxa"/>
            <w:vAlign w:val="center"/>
          </w:tcPr>
          <w:p w14:paraId="23114982" w14:textId="77777777" w:rsidR="00A931EA" w:rsidRPr="00EE3251" w:rsidRDefault="00A931EA" w:rsidP="004F3EFB">
            <w:r w:rsidRPr="00EE3251">
              <w:t>技術副理</w:t>
            </w:r>
          </w:p>
        </w:tc>
        <w:tc>
          <w:tcPr>
            <w:tcW w:w="1500" w:type="dxa"/>
            <w:vAlign w:val="center"/>
          </w:tcPr>
          <w:p w14:paraId="693DCA7A" w14:textId="77777777" w:rsidR="00A931EA" w:rsidRPr="00EE3251" w:rsidRDefault="00A931EA" w:rsidP="004F3EFB">
            <w:pPr>
              <w:jc w:val="both"/>
            </w:pPr>
            <w:r w:rsidRPr="00EE3251">
              <w:t>台灣科技大學機械學士</w:t>
            </w:r>
          </w:p>
        </w:tc>
        <w:tc>
          <w:tcPr>
            <w:tcW w:w="1181" w:type="dxa"/>
            <w:vAlign w:val="center"/>
          </w:tcPr>
          <w:p w14:paraId="028DAAC0" w14:textId="77777777" w:rsidR="00A931EA" w:rsidRPr="00EE3251" w:rsidRDefault="00A931EA" w:rsidP="004F3EFB">
            <w:pPr>
              <w:kinsoku w:val="0"/>
            </w:pPr>
            <w:r w:rsidRPr="00EE3251">
              <w:t>力積電</w:t>
            </w:r>
            <w:r w:rsidRPr="00EE3251">
              <w:t xml:space="preserve">DRAM </w:t>
            </w:r>
            <w:r w:rsidRPr="00EE3251">
              <w:t>製程技術開發</w:t>
            </w:r>
          </w:p>
        </w:tc>
        <w:tc>
          <w:tcPr>
            <w:tcW w:w="567" w:type="dxa"/>
            <w:vAlign w:val="center"/>
          </w:tcPr>
          <w:p w14:paraId="0FDC47F8" w14:textId="77777777" w:rsidR="00A931EA" w:rsidRPr="00EE3251" w:rsidRDefault="00A931EA" w:rsidP="004F3EFB">
            <w:pPr>
              <w:kinsoku w:val="0"/>
              <w:jc w:val="both"/>
            </w:pPr>
            <w:r w:rsidRPr="00EE3251">
              <w:t>14</w:t>
            </w:r>
          </w:p>
        </w:tc>
        <w:tc>
          <w:tcPr>
            <w:tcW w:w="1418" w:type="dxa"/>
          </w:tcPr>
          <w:p w14:paraId="10C19BC3" w14:textId="77777777" w:rsidR="00A931EA" w:rsidRPr="00EE3251" w:rsidRDefault="00A931EA" w:rsidP="004F3EFB">
            <w:pPr>
              <w:kinsoku w:val="0"/>
              <w:jc w:val="both"/>
            </w:pPr>
            <w:r w:rsidRPr="00EE3251">
              <w:t>分項計畫Ａ：</w:t>
            </w:r>
            <w:r w:rsidRPr="00EE3251">
              <w:t>AIM</w:t>
            </w:r>
            <w:r w:rsidRPr="00EE3251">
              <w:t>製程平台</w:t>
            </w:r>
          </w:p>
        </w:tc>
        <w:tc>
          <w:tcPr>
            <w:tcW w:w="951" w:type="dxa"/>
            <w:vAlign w:val="center"/>
          </w:tcPr>
          <w:p w14:paraId="6E8147D3" w14:textId="77777777" w:rsidR="00A931EA" w:rsidRPr="00EE3251" w:rsidRDefault="00A931EA" w:rsidP="004F3EFB">
            <w:pPr>
              <w:jc w:val="center"/>
            </w:pPr>
            <w:r w:rsidRPr="00EE3251">
              <w:t>24</w:t>
            </w:r>
          </w:p>
        </w:tc>
      </w:tr>
      <w:tr w:rsidR="00A931EA" w:rsidRPr="00EE3251" w14:paraId="6F93960C" w14:textId="77777777" w:rsidTr="004B2681">
        <w:trPr>
          <w:cantSplit/>
        </w:trPr>
        <w:tc>
          <w:tcPr>
            <w:tcW w:w="567" w:type="dxa"/>
            <w:vMerge/>
          </w:tcPr>
          <w:p w14:paraId="48750049" w14:textId="77777777" w:rsidR="00A931EA" w:rsidRPr="00EE3251" w:rsidRDefault="00A931EA" w:rsidP="004F3EFB">
            <w:pPr>
              <w:kinsoku w:val="0"/>
              <w:jc w:val="center"/>
            </w:pPr>
          </w:p>
        </w:tc>
        <w:tc>
          <w:tcPr>
            <w:tcW w:w="567" w:type="dxa"/>
            <w:vAlign w:val="center"/>
          </w:tcPr>
          <w:p w14:paraId="4B98DDFD" w14:textId="77777777" w:rsidR="00A931EA" w:rsidRPr="00EE3251" w:rsidRDefault="00A931EA" w:rsidP="004F3EFB">
            <w:pPr>
              <w:kinsoku w:val="0"/>
              <w:jc w:val="center"/>
            </w:pPr>
            <w:r w:rsidRPr="00EE3251">
              <w:t>21</w:t>
            </w:r>
          </w:p>
        </w:tc>
        <w:tc>
          <w:tcPr>
            <w:tcW w:w="1276" w:type="dxa"/>
            <w:vAlign w:val="center"/>
          </w:tcPr>
          <w:p w14:paraId="42891B36" w14:textId="77777777" w:rsidR="00A931EA" w:rsidRPr="00EE3251" w:rsidRDefault="00A931EA" w:rsidP="004F3EFB">
            <w:pPr>
              <w:jc w:val="center"/>
              <w:rPr>
                <w:color w:val="000000"/>
              </w:rPr>
            </w:pPr>
            <w:r w:rsidRPr="00EE3251">
              <w:rPr>
                <w:color w:val="000000"/>
              </w:rPr>
              <w:t>徐德誠</w:t>
            </w:r>
          </w:p>
        </w:tc>
        <w:tc>
          <w:tcPr>
            <w:tcW w:w="897" w:type="dxa"/>
            <w:vAlign w:val="center"/>
          </w:tcPr>
          <w:p w14:paraId="20E5BA77" w14:textId="77777777" w:rsidR="00A931EA" w:rsidRPr="00EE3251" w:rsidRDefault="00A931EA" w:rsidP="004F3EFB">
            <w:pPr>
              <w:jc w:val="both"/>
            </w:pPr>
            <w:r w:rsidRPr="00EE3251">
              <w:t>元件模型技術部</w:t>
            </w:r>
          </w:p>
        </w:tc>
        <w:tc>
          <w:tcPr>
            <w:tcW w:w="750" w:type="dxa"/>
            <w:vAlign w:val="center"/>
          </w:tcPr>
          <w:p w14:paraId="282F2486" w14:textId="77777777" w:rsidR="00A931EA" w:rsidRPr="00EE3251" w:rsidRDefault="00A931EA" w:rsidP="004F3EFB">
            <w:r w:rsidRPr="00EE3251">
              <w:t>技術副理</w:t>
            </w:r>
          </w:p>
        </w:tc>
        <w:tc>
          <w:tcPr>
            <w:tcW w:w="1500" w:type="dxa"/>
            <w:vAlign w:val="center"/>
          </w:tcPr>
          <w:p w14:paraId="3398F27C" w14:textId="77777777" w:rsidR="00A931EA" w:rsidRPr="00EE3251" w:rsidRDefault="00A931EA" w:rsidP="004F3EFB">
            <w:pPr>
              <w:jc w:val="both"/>
            </w:pPr>
            <w:r w:rsidRPr="00EE3251">
              <w:t>清華大學電子碩士</w:t>
            </w:r>
          </w:p>
        </w:tc>
        <w:tc>
          <w:tcPr>
            <w:tcW w:w="1181" w:type="dxa"/>
            <w:vAlign w:val="center"/>
          </w:tcPr>
          <w:p w14:paraId="0D9B55AB" w14:textId="77777777" w:rsidR="00A931EA" w:rsidRPr="00EE3251" w:rsidRDefault="00A931EA" w:rsidP="004F3EFB">
            <w:pPr>
              <w:kinsoku w:val="0"/>
            </w:pPr>
            <w:r w:rsidRPr="00EE3251">
              <w:t>新唐</w:t>
            </w:r>
            <w:r w:rsidRPr="00EE3251">
              <w:t>RD</w:t>
            </w:r>
            <w:r w:rsidRPr="00EE3251">
              <w:t>、力晶</w:t>
            </w:r>
            <w:r w:rsidRPr="00EE3251">
              <w:t>RD</w:t>
            </w:r>
          </w:p>
        </w:tc>
        <w:tc>
          <w:tcPr>
            <w:tcW w:w="567" w:type="dxa"/>
            <w:vAlign w:val="center"/>
          </w:tcPr>
          <w:p w14:paraId="1B3233B3" w14:textId="77777777" w:rsidR="00A931EA" w:rsidRPr="00EE3251" w:rsidRDefault="00A931EA" w:rsidP="004F3EFB">
            <w:pPr>
              <w:kinsoku w:val="0"/>
              <w:jc w:val="both"/>
            </w:pPr>
            <w:r w:rsidRPr="00EE3251">
              <w:t>11</w:t>
            </w:r>
          </w:p>
        </w:tc>
        <w:tc>
          <w:tcPr>
            <w:tcW w:w="1418" w:type="dxa"/>
          </w:tcPr>
          <w:p w14:paraId="6FF624CE"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50EED750" w14:textId="77777777" w:rsidR="00A931EA" w:rsidRPr="00EE3251" w:rsidRDefault="00A931EA" w:rsidP="004F3EFB">
            <w:pPr>
              <w:kinsoku w:val="0"/>
              <w:jc w:val="both"/>
            </w:pPr>
            <w:r w:rsidRPr="00EE3251">
              <w:t>基頻元件模型模擬與修正</w:t>
            </w:r>
            <w:r w:rsidRPr="00EE3251">
              <w:t>"</w:t>
            </w:r>
          </w:p>
        </w:tc>
        <w:tc>
          <w:tcPr>
            <w:tcW w:w="951" w:type="dxa"/>
            <w:vAlign w:val="center"/>
          </w:tcPr>
          <w:p w14:paraId="75C7083A" w14:textId="77777777" w:rsidR="00A931EA" w:rsidRPr="00EE3251" w:rsidRDefault="00A931EA" w:rsidP="004F3EFB">
            <w:pPr>
              <w:jc w:val="center"/>
            </w:pPr>
            <w:r w:rsidRPr="00EE3251">
              <w:t>2</w:t>
            </w:r>
          </w:p>
        </w:tc>
      </w:tr>
      <w:tr w:rsidR="00A931EA" w:rsidRPr="00EE3251" w14:paraId="0F05D35E" w14:textId="77777777" w:rsidTr="004B2681">
        <w:trPr>
          <w:cantSplit/>
        </w:trPr>
        <w:tc>
          <w:tcPr>
            <w:tcW w:w="567" w:type="dxa"/>
            <w:vMerge/>
          </w:tcPr>
          <w:p w14:paraId="0BF049AB" w14:textId="77777777" w:rsidR="00A931EA" w:rsidRPr="00EE3251" w:rsidRDefault="00A931EA" w:rsidP="004F3EFB">
            <w:pPr>
              <w:kinsoku w:val="0"/>
              <w:jc w:val="center"/>
            </w:pPr>
          </w:p>
        </w:tc>
        <w:tc>
          <w:tcPr>
            <w:tcW w:w="567" w:type="dxa"/>
            <w:vAlign w:val="center"/>
          </w:tcPr>
          <w:p w14:paraId="1C46C99D" w14:textId="77777777" w:rsidR="00A931EA" w:rsidRPr="00EE3251" w:rsidRDefault="00A931EA" w:rsidP="004F3EFB">
            <w:pPr>
              <w:kinsoku w:val="0"/>
              <w:jc w:val="center"/>
            </w:pPr>
            <w:r w:rsidRPr="00EE3251">
              <w:t>22</w:t>
            </w:r>
          </w:p>
        </w:tc>
        <w:tc>
          <w:tcPr>
            <w:tcW w:w="1276" w:type="dxa"/>
            <w:vAlign w:val="center"/>
          </w:tcPr>
          <w:p w14:paraId="62B1511E" w14:textId="77777777" w:rsidR="00A931EA" w:rsidRPr="00EE3251" w:rsidRDefault="00A931EA" w:rsidP="004F3EFB">
            <w:pPr>
              <w:jc w:val="center"/>
              <w:rPr>
                <w:color w:val="000000"/>
              </w:rPr>
            </w:pPr>
            <w:r w:rsidRPr="00EE3251">
              <w:rPr>
                <w:color w:val="000000"/>
              </w:rPr>
              <w:t>盧仲德</w:t>
            </w:r>
          </w:p>
        </w:tc>
        <w:tc>
          <w:tcPr>
            <w:tcW w:w="897" w:type="dxa"/>
            <w:vAlign w:val="center"/>
          </w:tcPr>
          <w:p w14:paraId="4781D7DF" w14:textId="77777777" w:rsidR="00A931EA" w:rsidRPr="00EE3251" w:rsidRDefault="00A931EA" w:rsidP="004F3EFB">
            <w:pPr>
              <w:jc w:val="both"/>
            </w:pPr>
            <w:r w:rsidRPr="00EE3251">
              <w:t>產品封裝工程組</w:t>
            </w:r>
          </w:p>
        </w:tc>
        <w:tc>
          <w:tcPr>
            <w:tcW w:w="750" w:type="dxa"/>
            <w:vAlign w:val="center"/>
          </w:tcPr>
          <w:p w14:paraId="5B435609" w14:textId="77777777" w:rsidR="00A931EA" w:rsidRPr="00EE3251" w:rsidRDefault="00A931EA" w:rsidP="004F3EFB">
            <w:r w:rsidRPr="00EE3251">
              <w:t>技術副理</w:t>
            </w:r>
          </w:p>
        </w:tc>
        <w:tc>
          <w:tcPr>
            <w:tcW w:w="1500" w:type="dxa"/>
            <w:vAlign w:val="center"/>
          </w:tcPr>
          <w:p w14:paraId="414870CF" w14:textId="77777777" w:rsidR="00A931EA" w:rsidRPr="00EE3251" w:rsidRDefault="00A931EA" w:rsidP="004F3EFB">
            <w:pPr>
              <w:jc w:val="both"/>
            </w:pPr>
            <w:r w:rsidRPr="00EE3251">
              <w:t>中興大學材料碩士</w:t>
            </w:r>
          </w:p>
        </w:tc>
        <w:tc>
          <w:tcPr>
            <w:tcW w:w="1181" w:type="dxa"/>
            <w:vAlign w:val="center"/>
          </w:tcPr>
          <w:p w14:paraId="131C915D" w14:textId="77777777" w:rsidR="00A931EA" w:rsidRPr="00EE3251" w:rsidRDefault="00A931EA" w:rsidP="004F3EFB">
            <w:pPr>
              <w:kinsoku w:val="0"/>
            </w:pPr>
            <w:r w:rsidRPr="00EE3251">
              <w:t>力晶科技產品封裝</w:t>
            </w:r>
          </w:p>
        </w:tc>
        <w:tc>
          <w:tcPr>
            <w:tcW w:w="567" w:type="dxa"/>
            <w:vAlign w:val="center"/>
          </w:tcPr>
          <w:p w14:paraId="4A01604C" w14:textId="77777777" w:rsidR="00A931EA" w:rsidRPr="00EE3251" w:rsidRDefault="00A931EA" w:rsidP="004F3EFB">
            <w:pPr>
              <w:kinsoku w:val="0"/>
              <w:jc w:val="both"/>
            </w:pPr>
            <w:r w:rsidRPr="00EE3251">
              <w:t>18</w:t>
            </w:r>
          </w:p>
        </w:tc>
        <w:tc>
          <w:tcPr>
            <w:tcW w:w="1418" w:type="dxa"/>
          </w:tcPr>
          <w:p w14:paraId="31D81056"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48F78D15" w14:textId="77777777" w:rsidR="00A931EA" w:rsidRPr="00EE3251" w:rsidRDefault="00A931EA" w:rsidP="004F3EFB">
            <w:pPr>
              <w:kinsoku w:val="0"/>
              <w:jc w:val="both"/>
            </w:pPr>
            <w:r w:rsidRPr="00EE3251">
              <w:t>封裝材料</w:t>
            </w:r>
            <w:r w:rsidRPr="00EE3251">
              <w:t>"</w:t>
            </w:r>
          </w:p>
        </w:tc>
        <w:tc>
          <w:tcPr>
            <w:tcW w:w="951" w:type="dxa"/>
            <w:vAlign w:val="center"/>
          </w:tcPr>
          <w:p w14:paraId="5BEC304D" w14:textId="77777777" w:rsidR="00A931EA" w:rsidRPr="00EE3251" w:rsidRDefault="00A931EA" w:rsidP="004F3EFB">
            <w:pPr>
              <w:jc w:val="center"/>
            </w:pPr>
            <w:r w:rsidRPr="00EE3251">
              <w:t>3</w:t>
            </w:r>
          </w:p>
        </w:tc>
      </w:tr>
      <w:tr w:rsidR="00A931EA" w:rsidRPr="00EE3251" w14:paraId="4B451DA6" w14:textId="77777777" w:rsidTr="004B2681">
        <w:trPr>
          <w:cantSplit/>
        </w:trPr>
        <w:tc>
          <w:tcPr>
            <w:tcW w:w="567" w:type="dxa"/>
            <w:vMerge/>
          </w:tcPr>
          <w:p w14:paraId="6D8A6502" w14:textId="77777777" w:rsidR="00A931EA" w:rsidRPr="00EE3251" w:rsidRDefault="00A931EA" w:rsidP="004F3EFB">
            <w:pPr>
              <w:kinsoku w:val="0"/>
              <w:jc w:val="center"/>
            </w:pPr>
          </w:p>
        </w:tc>
        <w:tc>
          <w:tcPr>
            <w:tcW w:w="567" w:type="dxa"/>
            <w:vAlign w:val="center"/>
          </w:tcPr>
          <w:p w14:paraId="7151EFD7" w14:textId="77777777" w:rsidR="00A931EA" w:rsidRPr="00EE3251" w:rsidRDefault="00A931EA" w:rsidP="004F3EFB">
            <w:pPr>
              <w:kinsoku w:val="0"/>
              <w:jc w:val="center"/>
            </w:pPr>
            <w:r w:rsidRPr="00EE3251">
              <w:t>23</w:t>
            </w:r>
          </w:p>
        </w:tc>
        <w:tc>
          <w:tcPr>
            <w:tcW w:w="1276" w:type="dxa"/>
            <w:vAlign w:val="center"/>
          </w:tcPr>
          <w:p w14:paraId="6F6AFD85" w14:textId="77777777" w:rsidR="00A931EA" w:rsidRPr="00EE3251" w:rsidRDefault="00A931EA" w:rsidP="004F3EFB">
            <w:pPr>
              <w:jc w:val="center"/>
              <w:rPr>
                <w:color w:val="000000"/>
              </w:rPr>
            </w:pPr>
            <w:r w:rsidRPr="00EE3251">
              <w:rPr>
                <w:color w:val="000000"/>
              </w:rPr>
              <w:t>邱文桔</w:t>
            </w:r>
          </w:p>
        </w:tc>
        <w:tc>
          <w:tcPr>
            <w:tcW w:w="897" w:type="dxa"/>
            <w:vAlign w:val="center"/>
          </w:tcPr>
          <w:p w14:paraId="768CBF3D" w14:textId="77777777" w:rsidR="00A931EA" w:rsidRPr="00EE3251" w:rsidRDefault="00A931EA" w:rsidP="004F3EFB">
            <w:pPr>
              <w:jc w:val="both"/>
            </w:pPr>
            <w:r w:rsidRPr="00EE3251">
              <w:t>產品應用工程部</w:t>
            </w:r>
          </w:p>
        </w:tc>
        <w:tc>
          <w:tcPr>
            <w:tcW w:w="750" w:type="dxa"/>
            <w:vAlign w:val="center"/>
          </w:tcPr>
          <w:p w14:paraId="109184F8" w14:textId="77777777" w:rsidR="00A931EA" w:rsidRPr="00EE3251" w:rsidRDefault="00A931EA" w:rsidP="004F3EFB">
            <w:r w:rsidRPr="00EE3251">
              <w:t>技術副理</w:t>
            </w:r>
          </w:p>
        </w:tc>
        <w:tc>
          <w:tcPr>
            <w:tcW w:w="1500" w:type="dxa"/>
            <w:vAlign w:val="center"/>
          </w:tcPr>
          <w:p w14:paraId="39A6D0AC" w14:textId="77777777" w:rsidR="00A931EA" w:rsidRPr="00EE3251" w:rsidRDefault="00A931EA" w:rsidP="004F3EFB">
            <w:pPr>
              <w:jc w:val="both"/>
            </w:pPr>
            <w:r w:rsidRPr="00EE3251">
              <w:t>逢甲大學電子學士</w:t>
            </w:r>
          </w:p>
        </w:tc>
        <w:tc>
          <w:tcPr>
            <w:tcW w:w="1181" w:type="dxa"/>
            <w:vAlign w:val="center"/>
          </w:tcPr>
          <w:p w14:paraId="4FA02143" w14:textId="77777777" w:rsidR="00A931EA" w:rsidRPr="00EE3251" w:rsidRDefault="00A931EA" w:rsidP="004F3EFB">
            <w:pPr>
              <w:kinsoku w:val="0"/>
            </w:pPr>
            <w:r w:rsidRPr="00EE3251">
              <w:t>應用工程</w:t>
            </w:r>
          </w:p>
        </w:tc>
        <w:tc>
          <w:tcPr>
            <w:tcW w:w="567" w:type="dxa"/>
            <w:vAlign w:val="center"/>
          </w:tcPr>
          <w:p w14:paraId="4D28EBD1" w14:textId="77777777" w:rsidR="00A931EA" w:rsidRPr="00EE3251" w:rsidRDefault="00A931EA" w:rsidP="004F3EFB">
            <w:pPr>
              <w:kinsoku w:val="0"/>
              <w:jc w:val="both"/>
            </w:pPr>
            <w:r w:rsidRPr="00EE3251">
              <w:t>24</w:t>
            </w:r>
          </w:p>
        </w:tc>
        <w:tc>
          <w:tcPr>
            <w:tcW w:w="1418" w:type="dxa"/>
          </w:tcPr>
          <w:p w14:paraId="35EBA105"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2B8D0C77" w14:textId="77777777" w:rsidR="00A931EA" w:rsidRPr="00EE3251" w:rsidRDefault="00A931EA" w:rsidP="004F3EFB">
            <w:pPr>
              <w:kinsoku w:val="0"/>
              <w:jc w:val="both"/>
            </w:pPr>
            <w:r w:rsidRPr="00EE3251">
              <w:t>產品應用與驗證</w:t>
            </w:r>
            <w:r w:rsidRPr="00EE3251">
              <w:t>"</w:t>
            </w:r>
          </w:p>
        </w:tc>
        <w:tc>
          <w:tcPr>
            <w:tcW w:w="951" w:type="dxa"/>
            <w:vAlign w:val="center"/>
          </w:tcPr>
          <w:p w14:paraId="5D240E4A" w14:textId="77777777" w:rsidR="00A931EA" w:rsidRPr="00EE3251" w:rsidRDefault="00A931EA" w:rsidP="004F3EFB">
            <w:pPr>
              <w:jc w:val="center"/>
            </w:pPr>
            <w:r w:rsidRPr="00EE3251">
              <w:t>15</w:t>
            </w:r>
          </w:p>
        </w:tc>
      </w:tr>
      <w:tr w:rsidR="00A931EA" w:rsidRPr="00EE3251" w14:paraId="68473FA9" w14:textId="77777777" w:rsidTr="004B2681">
        <w:trPr>
          <w:cantSplit/>
        </w:trPr>
        <w:tc>
          <w:tcPr>
            <w:tcW w:w="567" w:type="dxa"/>
            <w:vMerge/>
          </w:tcPr>
          <w:p w14:paraId="358F514E" w14:textId="77777777" w:rsidR="00A931EA" w:rsidRPr="00EE3251" w:rsidRDefault="00A931EA" w:rsidP="004F3EFB">
            <w:pPr>
              <w:kinsoku w:val="0"/>
              <w:jc w:val="center"/>
            </w:pPr>
          </w:p>
        </w:tc>
        <w:tc>
          <w:tcPr>
            <w:tcW w:w="567" w:type="dxa"/>
            <w:vAlign w:val="center"/>
          </w:tcPr>
          <w:p w14:paraId="562EFBAB" w14:textId="77777777" w:rsidR="00A931EA" w:rsidRPr="00EE3251" w:rsidRDefault="00A931EA" w:rsidP="004F3EFB">
            <w:pPr>
              <w:kinsoku w:val="0"/>
              <w:jc w:val="center"/>
            </w:pPr>
            <w:r w:rsidRPr="00EE3251">
              <w:t>24</w:t>
            </w:r>
          </w:p>
        </w:tc>
        <w:tc>
          <w:tcPr>
            <w:tcW w:w="1276" w:type="dxa"/>
            <w:vAlign w:val="center"/>
          </w:tcPr>
          <w:p w14:paraId="6379C342" w14:textId="77777777" w:rsidR="00A931EA" w:rsidRPr="00EE3251" w:rsidRDefault="00A931EA" w:rsidP="004F3EFB">
            <w:pPr>
              <w:jc w:val="center"/>
              <w:rPr>
                <w:color w:val="000000"/>
              </w:rPr>
            </w:pPr>
            <w:r w:rsidRPr="00EE3251">
              <w:rPr>
                <w:color w:val="000000"/>
              </w:rPr>
              <w:t>吳宗益</w:t>
            </w:r>
          </w:p>
        </w:tc>
        <w:tc>
          <w:tcPr>
            <w:tcW w:w="897" w:type="dxa"/>
            <w:vAlign w:val="center"/>
          </w:tcPr>
          <w:p w14:paraId="5144A9A5" w14:textId="77777777" w:rsidR="00A931EA" w:rsidRPr="00EE3251" w:rsidRDefault="00A931EA" w:rsidP="004F3EFB">
            <w:pPr>
              <w:jc w:val="both"/>
            </w:pPr>
            <w:r w:rsidRPr="00EE3251">
              <w:t>晶圓測試工程部</w:t>
            </w:r>
          </w:p>
        </w:tc>
        <w:tc>
          <w:tcPr>
            <w:tcW w:w="750" w:type="dxa"/>
            <w:vAlign w:val="center"/>
          </w:tcPr>
          <w:p w14:paraId="522D03A5" w14:textId="77777777" w:rsidR="00A931EA" w:rsidRPr="00EE3251" w:rsidRDefault="00A931EA" w:rsidP="004F3EFB">
            <w:r w:rsidRPr="00EE3251">
              <w:t>技術副理</w:t>
            </w:r>
          </w:p>
        </w:tc>
        <w:tc>
          <w:tcPr>
            <w:tcW w:w="1500" w:type="dxa"/>
            <w:vAlign w:val="center"/>
          </w:tcPr>
          <w:p w14:paraId="23F1AF94" w14:textId="77777777" w:rsidR="00A931EA" w:rsidRPr="00EE3251" w:rsidRDefault="00A931EA" w:rsidP="004F3EFB">
            <w:pPr>
              <w:jc w:val="both"/>
            </w:pPr>
            <w:r w:rsidRPr="00EE3251">
              <w:t>逢甲大學電機學士</w:t>
            </w:r>
          </w:p>
        </w:tc>
        <w:tc>
          <w:tcPr>
            <w:tcW w:w="1181" w:type="dxa"/>
            <w:vAlign w:val="center"/>
          </w:tcPr>
          <w:p w14:paraId="09E9840E" w14:textId="77777777" w:rsidR="00A931EA" w:rsidRPr="00EE3251" w:rsidRDefault="00A931EA" w:rsidP="004F3EFB">
            <w:pPr>
              <w:kinsoku w:val="0"/>
            </w:pPr>
            <w:r w:rsidRPr="00EE3251">
              <w:t>記憶体產品測試與程式開發</w:t>
            </w:r>
          </w:p>
        </w:tc>
        <w:tc>
          <w:tcPr>
            <w:tcW w:w="567" w:type="dxa"/>
            <w:vAlign w:val="center"/>
          </w:tcPr>
          <w:p w14:paraId="5E7BC4E8" w14:textId="77777777" w:rsidR="00A931EA" w:rsidRPr="00EE3251" w:rsidRDefault="00A931EA" w:rsidP="004F3EFB">
            <w:pPr>
              <w:kinsoku w:val="0"/>
              <w:jc w:val="both"/>
            </w:pPr>
            <w:r w:rsidRPr="00EE3251">
              <w:t>18</w:t>
            </w:r>
          </w:p>
        </w:tc>
        <w:tc>
          <w:tcPr>
            <w:tcW w:w="1418" w:type="dxa"/>
          </w:tcPr>
          <w:p w14:paraId="4D3DDE7C"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598D0B98" w14:textId="77777777" w:rsidR="00A931EA" w:rsidRPr="00EE3251" w:rsidRDefault="00A931EA" w:rsidP="004F3EFB">
            <w:pPr>
              <w:kinsoku w:val="0"/>
              <w:jc w:val="both"/>
            </w:pPr>
            <w:r w:rsidRPr="00EE3251">
              <w:t>測試程式開發與產品異常分析</w:t>
            </w:r>
            <w:r w:rsidRPr="00EE3251">
              <w:t>"</w:t>
            </w:r>
          </w:p>
        </w:tc>
        <w:tc>
          <w:tcPr>
            <w:tcW w:w="951" w:type="dxa"/>
            <w:vAlign w:val="center"/>
          </w:tcPr>
          <w:p w14:paraId="1302AA2D" w14:textId="77777777" w:rsidR="00A931EA" w:rsidRPr="00EE3251" w:rsidRDefault="00A931EA" w:rsidP="004F3EFB">
            <w:pPr>
              <w:jc w:val="center"/>
            </w:pPr>
            <w:r w:rsidRPr="00EE3251">
              <w:t>15</w:t>
            </w:r>
          </w:p>
        </w:tc>
      </w:tr>
      <w:tr w:rsidR="00A931EA" w:rsidRPr="00EE3251" w14:paraId="09123807" w14:textId="77777777" w:rsidTr="004B2681">
        <w:trPr>
          <w:cantSplit/>
        </w:trPr>
        <w:tc>
          <w:tcPr>
            <w:tcW w:w="567" w:type="dxa"/>
            <w:vMerge/>
          </w:tcPr>
          <w:p w14:paraId="106222E5" w14:textId="77777777" w:rsidR="00A931EA" w:rsidRPr="00EE3251" w:rsidRDefault="00A931EA" w:rsidP="004F3EFB">
            <w:pPr>
              <w:kinsoku w:val="0"/>
              <w:jc w:val="center"/>
            </w:pPr>
          </w:p>
        </w:tc>
        <w:tc>
          <w:tcPr>
            <w:tcW w:w="567" w:type="dxa"/>
            <w:vAlign w:val="center"/>
          </w:tcPr>
          <w:p w14:paraId="1FE15F45" w14:textId="77777777" w:rsidR="00A931EA" w:rsidRPr="00EE3251" w:rsidRDefault="00A931EA" w:rsidP="004F3EFB">
            <w:pPr>
              <w:kinsoku w:val="0"/>
              <w:jc w:val="center"/>
            </w:pPr>
            <w:r w:rsidRPr="00EE3251">
              <w:t>25</w:t>
            </w:r>
          </w:p>
        </w:tc>
        <w:tc>
          <w:tcPr>
            <w:tcW w:w="1276" w:type="dxa"/>
            <w:vAlign w:val="center"/>
          </w:tcPr>
          <w:p w14:paraId="241096C3" w14:textId="77777777" w:rsidR="00A931EA" w:rsidRPr="00EE3251" w:rsidRDefault="00A931EA" w:rsidP="004F3EFB">
            <w:pPr>
              <w:jc w:val="center"/>
              <w:rPr>
                <w:color w:val="000000"/>
              </w:rPr>
            </w:pPr>
            <w:r w:rsidRPr="00EE3251">
              <w:rPr>
                <w:color w:val="000000"/>
              </w:rPr>
              <w:t>李瀛州</w:t>
            </w:r>
          </w:p>
        </w:tc>
        <w:tc>
          <w:tcPr>
            <w:tcW w:w="897" w:type="dxa"/>
            <w:vAlign w:val="center"/>
          </w:tcPr>
          <w:p w14:paraId="2B746F43" w14:textId="77777777" w:rsidR="00A931EA" w:rsidRPr="00EE3251" w:rsidRDefault="00A931EA" w:rsidP="004F3EFB">
            <w:pPr>
              <w:jc w:val="both"/>
            </w:pPr>
            <w:r w:rsidRPr="00EE3251">
              <w:t>晶圓測試工程部</w:t>
            </w:r>
          </w:p>
        </w:tc>
        <w:tc>
          <w:tcPr>
            <w:tcW w:w="750" w:type="dxa"/>
            <w:vAlign w:val="center"/>
          </w:tcPr>
          <w:p w14:paraId="2CDD2E90" w14:textId="77777777" w:rsidR="00A931EA" w:rsidRPr="00EE3251" w:rsidRDefault="00A931EA" w:rsidP="004F3EFB">
            <w:r w:rsidRPr="00EE3251">
              <w:t>技術副理</w:t>
            </w:r>
          </w:p>
        </w:tc>
        <w:tc>
          <w:tcPr>
            <w:tcW w:w="1500" w:type="dxa"/>
            <w:vAlign w:val="center"/>
          </w:tcPr>
          <w:p w14:paraId="3C502041" w14:textId="77777777" w:rsidR="00A931EA" w:rsidRPr="00EE3251" w:rsidRDefault="00A931EA" w:rsidP="004F3EFB">
            <w:pPr>
              <w:jc w:val="both"/>
            </w:pPr>
            <w:r w:rsidRPr="00EE3251">
              <w:t>虎尾科技大學電機工程學士</w:t>
            </w:r>
          </w:p>
        </w:tc>
        <w:tc>
          <w:tcPr>
            <w:tcW w:w="1181" w:type="dxa"/>
            <w:vAlign w:val="center"/>
          </w:tcPr>
          <w:p w14:paraId="68F24490" w14:textId="77777777" w:rsidR="00A931EA" w:rsidRPr="00EE3251" w:rsidRDefault="00A931EA" w:rsidP="004F3EFB">
            <w:pPr>
              <w:kinsoku w:val="0"/>
            </w:pPr>
            <w:r w:rsidRPr="00EE3251">
              <w:t>記憶体產品測試與程式開發</w:t>
            </w:r>
          </w:p>
        </w:tc>
        <w:tc>
          <w:tcPr>
            <w:tcW w:w="567" w:type="dxa"/>
            <w:vAlign w:val="center"/>
          </w:tcPr>
          <w:p w14:paraId="313D382F" w14:textId="77777777" w:rsidR="00A931EA" w:rsidRPr="00EE3251" w:rsidRDefault="00A931EA" w:rsidP="004F3EFB">
            <w:pPr>
              <w:kinsoku w:val="0"/>
              <w:jc w:val="both"/>
            </w:pPr>
            <w:r w:rsidRPr="00EE3251">
              <w:t>15</w:t>
            </w:r>
          </w:p>
        </w:tc>
        <w:tc>
          <w:tcPr>
            <w:tcW w:w="1418" w:type="dxa"/>
          </w:tcPr>
          <w:p w14:paraId="14A11DD2"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0401C45B" w14:textId="77777777" w:rsidR="00A931EA" w:rsidRPr="00EE3251" w:rsidRDefault="00A931EA" w:rsidP="004F3EFB">
            <w:pPr>
              <w:kinsoku w:val="0"/>
              <w:jc w:val="both"/>
            </w:pPr>
            <w:r w:rsidRPr="00EE3251">
              <w:t>測試程式開發與產品異常分析</w:t>
            </w:r>
            <w:r w:rsidRPr="00EE3251">
              <w:t>"</w:t>
            </w:r>
          </w:p>
        </w:tc>
        <w:tc>
          <w:tcPr>
            <w:tcW w:w="951" w:type="dxa"/>
            <w:vAlign w:val="center"/>
          </w:tcPr>
          <w:p w14:paraId="52D679F9" w14:textId="77777777" w:rsidR="00A931EA" w:rsidRPr="00EE3251" w:rsidRDefault="00A931EA" w:rsidP="004F3EFB">
            <w:pPr>
              <w:jc w:val="center"/>
            </w:pPr>
            <w:r w:rsidRPr="00EE3251">
              <w:t>15</w:t>
            </w:r>
          </w:p>
        </w:tc>
      </w:tr>
      <w:tr w:rsidR="00A931EA" w:rsidRPr="00EE3251" w14:paraId="67C4B6E1" w14:textId="77777777" w:rsidTr="004B2681">
        <w:trPr>
          <w:cantSplit/>
        </w:trPr>
        <w:tc>
          <w:tcPr>
            <w:tcW w:w="567" w:type="dxa"/>
            <w:vMerge/>
          </w:tcPr>
          <w:p w14:paraId="1AFC0D9B" w14:textId="77777777" w:rsidR="00A931EA" w:rsidRPr="00EE3251" w:rsidRDefault="00A931EA" w:rsidP="004F3EFB">
            <w:pPr>
              <w:kinsoku w:val="0"/>
              <w:jc w:val="center"/>
            </w:pPr>
          </w:p>
        </w:tc>
        <w:tc>
          <w:tcPr>
            <w:tcW w:w="567" w:type="dxa"/>
            <w:vAlign w:val="center"/>
          </w:tcPr>
          <w:p w14:paraId="52A2BB77" w14:textId="77777777" w:rsidR="00A931EA" w:rsidRPr="00EE3251" w:rsidRDefault="00A931EA" w:rsidP="004F3EFB">
            <w:pPr>
              <w:kinsoku w:val="0"/>
              <w:jc w:val="center"/>
            </w:pPr>
            <w:r w:rsidRPr="00EE3251">
              <w:t>26</w:t>
            </w:r>
          </w:p>
        </w:tc>
        <w:tc>
          <w:tcPr>
            <w:tcW w:w="1276" w:type="dxa"/>
            <w:vAlign w:val="center"/>
          </w:tcPr>
          <w:p w14:paraId="47FE9AFF" w14:textId="77777777" w:rsidR="00A931EA" w:rsidRPr="00EE3251" w:rsidRDefault="00A931EA" w:rsidP="004F3EFB">
            <w:pPr>
              <w:jc w:val="center"/>
              <w:rPr>
                <w:color w:val="000000"/>
              </w:rPr>
            </w:pPr>
            <w:r w:rsidRPr="00EE3251">
              <w:rPr>
                <w:color w:val="000000"/>
              </w:rPr>
              <w:t>張淨剴</w:t>
            </w:r>
          </w:p>
        </w:tc>
        <w:tc>
          <w:tcPr>
            <w:tcW w:w="897" w:type="dxa"/>
            <w:vAlign w:val="center"/>
          </w:tcPr>
          <w:p w14:paraId="0D8D0F84" w14:textId="77777777" w:rsidR="00A931EA" w:rsidRPr="00EE3251" w:rsidRDefault="00A931EA" w:rsidP="004F3EFB">
            <w:pPr>
              <w:jc w:val="both"/>
            </w:pPr>
            <w:r w:rsidRPr="00EE3251">
              <w:t>電腦輔助設計部</w:t>
            </w:r>
          </w:p>
        </w:tc>
        <w:tc>
          <w:tcPr>
            <w:tcW w:w="750" w:type="dxa"/>
            <w:vAlign w:val="center"/>
          </w:tcPr>
          <w:p w14:paraId="7798FD7D" w14:textId="77777777" w:rsidR="00A931EA" w:rsidRPr="00EE3251" w:rsidRDefault="00A931EA" w:rsidP="004F3EFB">
            <w:r w:rsidRPr="00EE3251">
              <w:t>技術課長</w:t>
            </w:r>
          </w:p>
        </w:tc>
        <w:tc>
          <w:tcPr>
            <w:tcW w:w="1500" w:type="dxa"/>
            <w:vAlign w:val="center"/>
          </w:tcPr>
          <w:p w14:paraId="434189A3" w14:textId="77777777" w:rsidR="00A931EA" w:rsidRPr="00EE3251" w:rsidRDefault="00A931EA" w:rsidP="004F3EFB">
            <w:pPr>
              <w:jc w:val="both"/>
            </w:pPr>
            <w:r w:rsidRPr="00EE3251">
              <w:t>成功大學半導體製程碩士</w:t>
            </w:r>
          </w:p>
        </w:tc>
        <w:tc>
          <w:tcPr>
            <w:tcW w:w="1181" w:type="dxa"/>
            <w:vAlign w:val="center"/>
          </w:tcPr>
          <w:p w14:paraId="444A1B57" w14:textId="77777777" w:rsidR="00A931EA" w:rsidRPr="00EE3251" w:rsidRDefault="00A931EA" w:rsidP="004F3EFB">
            <w:pPr>
              <w:kinsoku w:val="0"/>
            </w:pPr>
            <w:r w:rsidRPr="00EE3251">
              <w:t>CAD engineer section manager</w:t>
            </w:r>
          </w:p>
        </w:tc>
        <w:tc>
          <w:tcPr>
            <w:tcW w:w="567" w:type="dxa"/>
            <w:vAlign w:val="center"/>
          </w:tcPr>
          <w:p w14:paraId="6A07AC60" w14:textId="77777777" w:rsidR="00A931EA" w:rsidRPr="00EE3251" w:rsidRDefault="00A931EA" w:rsidP="004F3EFB">
            <w:pPr>
              <w:kinsoku w:val="0"/>
              <w:jc w:val="both"/>
            </w:pPr>
            <w:r w:rsidRPr="00EE3251">
              <w:t>10</w:t>
            </w:r>
          </w:p>
        </w:tc>
        <w:tc>
          <w:tcPr>
            <w:tcW w:w="1418" w:type="dxa"/>
          </w:tcPr>
          <w:p w14:paraId="436CBB90"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3D64513D" w14:textId="77777777" w:rsidR="00A931EA" w:rsidRPr="00EE3251" w:rsidRDefault="00A931EA" w:rsidP="004F3EFB">
            <w:pPr>
              <w:kinsoku w:val="0"/>
              <w:jc w:val="both"/>
            </w:pPr>
            <w:r w:rsidRPr="00EE3251">
              <w:t>AIM shuttle Boolean operation"</w:t>
            </w:r>
          </w:p>
        </w:tc>
        <w:tc>
          <w:tcPr>
            <w:tcW w:w="951" w:type="dxa"/>
            <w:vAlign w:val="center"/>
          </w:tcPr>
          <w:p w14:paraId="4C8D6767" w14:textId="77777777" w:rsidR="00A931EA" w:rsidRPr="00EE3251" w:rsidRDefault="00A931EA" w:rsidP="004F3EFB">
            <w:pPr>
              <w:jc w:val="center"/>
            </w:pPr>
            <w:r w:rsidRPr="00EE3251">
              <w:t>3</w:t>
            </w:r>
          </w:p>
        </w:tc>
      </w:tr>
      <w:tr w:rsidR="00A931EA" w:rsidRPr="00EE3251" w14:paraId="56D6DB56" w14:textId="77777777" w:rsidTr="004B2681">
        <w:trPr>
          <w:cantSplit/>
        </w:trPr>
        <w:tc>
          <w:tcPr>
            <w:tcW w:w="567" w:type="dxa"/>
            <w:vMerge w:val="restart"/>
          </w:tcPr>
          <w:p w14:paraId="00A8B520" w14:textId="42451632" w:rsidR="00A931EA" w:rsidRPr="00EE3251" w:rsidRDefault="00A931EA" w:rsidP="004F3EFB">
            <w:pPr>
              <w:kinsoku w:val="0"/>
              <w:jc w:val="center"/>
            </w:pPr>
          </w:p>
        </w:tc>
        <w:tc>
          <w:tcPr>
            <w:tcW w:w="567" w:type="dxa"/>
            <w:vAlign w:val="center"/>
          </w:tcPr>
          <w:p w14:paraId="633948DE" w14:textId="77777777" w:rsidR="00A931EA" w:rsidRPr="00EE3251" w:rsidRDefault="00A931EA" w:rsidP="004F3EFB">
            <w:pPr>
              <w:kinsoku w:val="0"/>
              <w:jc w:val="center"/>
            </w:pPr>
            <w:r w:rsidRPr="00EE3251">
              <w:t>27</w:t>
            </w:r>
          </w:p>
        </w:tc>
        <w:tc>
          <w:tcPr>
            <w:tcW w:w="1276" w:type="dxa"/>
            <w:vAlign w:val="center"/>
          </w:tcPr>
          <w:p w14:paraId="27AD47FD" w14:textId="77777777" w:rsidR="00A931EA" w:rsidRPr="00EE3251" w:rsidRDefault="00A931EA" w:rsidP="004F3EFB">
            <w:pPr>
              <w:jc w:val="center"/>
              <w:rPr>
                <w:color w:val="000000"/>
              </w:rPr>
            </w:pPr>
            <w:r w:rsidRPr="00EE3251">
              <w:rPr>
                <w:color w:val="000000"/>
              </w:rPr>
              <w:t>賴義凱</w:t>
            </w:r>
          </w:p>
        </w:tc>
        <w:tc>
          <w:tcPr>
            <w:tcW w:w="897" w:type="dxa"/>
            <w:vAlign w:val="center"/>
          </w:tcPr>
          <w:p w14:paraId="3DAF83F6" w14:textId="77777777" w:rsidR="00A931EA" w:rsidRPr="00EE3251" w:rsidRDefault="00A931EA" w:rsidP="004F3EFB">
            <w:pPr>
              <w:jc w:val="both"/>
            </w:pPr>
            <w:r w:rsidRPr="00EE3251">
              <w:t>光學修正技術組</w:t>
            </w:r>
          </w:p>
        </w:tc>
        <w:tc>
          <w:tcPr>
            <w:tcW w:w="750" w:type="dxa"/>
            <w:vAlign w:val="center"/>
          </w:tcPr>
          <w:p w14:paraId="1166400C" w14:textId="77777777" w:rsidR="00A931EA" w:rsidRPr="00EE3251" w:rsidRDefault="00A931EA" w:rsidP="004F3EFB">
            <w:r w:rsidRPr="00EE3251">
              <w:t>技術課長</w:t>
            </w:r>
          </w:p>
        </w:tc>
        <w:tc>
          <w:tcPr>
            <w:tcW w:w="1500" w:type="dxa"/>
            <w:vAlign w:val="center"/>
          </w:tcPr>
          <w:p w14:paraId="1AB3D15F" w14:textId="77777777" w:rsidR="00A931EA" w:rsidRPr="00EE3251" w:rsidRDefault="00A931EA" w:rsidP="004F3EFB">
            <w:pPr>
              <w:jc w:val="both"/>
            </w:pPr>
            <w:r w:rsidRPr="00EE3251">
              <w:t>中央大學化學工程碩士</w:t>
            </w:r>
          </w:p>
        </w:tc>
        <w:tc>
          <w:tcPr>
            <w:tcW w:w="1181" w:type="dxa"/>
            <w:vAlign w:val="center"/>
          </w:tcPr>
          <w:p w14:paraId="7F73E826" w14:textId="77777777" w:rsidR="00A931EA" w:rsidRPr="00EE3251" w:rsidRDefault="00A931EA" w:rsidP="004F3EFB">
            <w:pPr>
              <w:kinsoku w:val="0"/>
            </w:pPr>
            <w:r w:rsidRPr="00EE3251">
              <w:t>力積電公司</w:t>
            </w:r>
            <w:r w:rsidRPr="00EE3251">
              <w:t>/</w:t>
            </w:r>
            <w:r w:rsidRPr="00EE3251">
              <w:t>技術開發</w:t>
            </w:r>
            <w:r w:rsidRPr="00EE3251">
              <w:t>/102</w:t>
            </w:r>
            <w:r w:rsidRPr="00EE3251">
              <w:t>年</w:t>
            </w:r>
            <w:r w:rsidRPr="00EE3251">
              <w:t>1</w:t>
            </w:r>
            <w:r w:rsidRPr="00EE3251">
              <w:t>月迄今</w:t>
            </w:r>
          </w:p>
        </w:tc>
        <w:tc>
          <w:tcPr>
            <w:tcW w:w="567" w:type="dxa"/>
            <w:vAlign w:val="center"/>
          </w:tcPr>
          <w:p w14:paraId="1C9DF451" w14:textId="77777777" w:rsidR="00A931EA" w:rsidRPr="00EE3251" w:rsidRDefault="00A931EA" w:rsidP="004F3EFB">
            <w:pPr>
              <w:kinsoku w:val="0"/>
              <w:jc w:val="both"/>
            </w:pPr>
            <w:r w:rsidRPr="00EE3251">
              <w:t>17</w:t>
            </w:r>
          </w:p>
        </w:tc>
        <w:tc>
          <w:tcPr>
            <w:tcW w:w="1418" w:type="dxa"/>
          </w:tcPr>
          <w:p w14:paraId="72B27A4D"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440AC2A0" w14:textId="77777777" w:rsidR="00A931EA" w:rsidRPr="00EE3251" w:rsidRDefault="00A931EA" w:rsidP="004F3EFB">
            <w:pPr>
              <w:kinsoku w:val="0"/>
              <w:jc w:val="both"/>
            </w:pPr>
            <w:r w:rsidRPr="00EE3251">
              <w:t xml:space="preserve">1. </w:t>
            </w:r>
            <w:r w:rsidRPr="00EE3251">
              <w:t>與整合溝通確認需求內容</w:t>
            </w:r>
          </w:p>
          <w:p w14:paraId="6BD9481E" w14:textId="77777777" w:rsidR="00A931EA" w:rsidRPr="00EE3251" w:rsidRDefault="00A931EA" w:rsidP="004F3EFB">
            <w:pPr>
              <w:kinsoku w:val="0"/>
              <w:jc w:val="both"/>
            </w:pPr>
            <w:r w:rsidRPr="00EE3251">
              <w:t xml:space="preserve">2. OPC </w:t>
            </w:r>
            <w:r w:rsidRPr="00EE3251">
              <w:t>開發</w:t>
            </w:r>
            <w:r w:rsidRPr="00EE3251">
              <w:t>(layer sponser)"</w:t>
            </w:r>
          </w:p>
        </w:tc>
        <w:tc>
          <w:tcPr>
            <w:tcW w:w="951" w:type="dxa"/>
            <w:vAlign w:val="center"/>
          </w:tcPr>
          <w:p w14:paraId="09B0987E" w14:textId="77777777" w:rsidR="00A931EA" w:rsidRPr="00EE3251" w:rsidRDefault="00A931EA" w:rsidP="004F3EFB">
            <w:pPr>
              <w:jc w:val="center"/>
            </w:pPr>
            <w:r w:rsidRPr="00EE3251">
              <w:t>8.4</w:t>
            </w:r>
          </w:p>
        </w:tc>
      </w:tr>
      <w:tr w:rsidR="00A931EA" w:rsidRPr="00EE3251" w14:paraId="41F102D7" w14:textId="77777777" w:rsidTr="004B2681">
        <w:trPr>
          <w:cantSplit/>
        </w:trPr>
        <w:tc>
          <w:tcPr>
            <w:tcW w:w="567" w:type="dxa"/>
            <w:vMerge/>
          </w:tcPr>
          <w:p w14:paraId="0BA9499D" w14:textId="77777777" w:rsidR="00A931EA" w:rsidRPr="00EE3251" w:rsidRDefault="00A931EA" w:rsidP="004F3EFB">
            <w:pPr>
              <w:kinsoku w:val="0"/>
              <w:jc w:val="center"/>
            </w:pPr>
          </w:p>
        </w:tc>
        <w:tc>
          <w:tcPr>
            <w:tcW w:w="567" w:type="dxa"/>
            <w:vAlign w:val="center"/>
          </w:tcPr>
          <w:p w14:paraId="7879B791" w14:textId="77777777" w:rsidR="00A931EA" w:rsidRPr="00EE3251" w:rsidRDefault="00A931EA" w:rsidP="004F3EFB">
            <w:pPr>
              <w:kinsoku w:val="0"/>
              <w:jc w:val="center"/>
            </w:pPr>
            <w:r w:rsidRPr="00EE3251">
              <w:t>28</w:t>
            </w:r>
          </w:p>
        </w:tc>
        <w:tc>
          <w:tcPr>
            <w:tcW w:w="1276" w:type="dxa"/>
            <w:vAlign w:val="center"/>
          </w:tcPr>
          <w:p w14:paraId="708423F8" w14:textId="77777777" w:rsidR="00A931EA" w:rsidRPr="00EE3251" w:rsidRDefault="00A931EA" w:rsidP="004F3EFB">
            <w:pPr>
              <w:jc w:val="center"/>
              <w:rPr>
                <w:color w:val="000000"/>
              </w:rPr>
            </w:pPr>
            <w:r w:rsidRPr="00EE3251">
              <w:rPr>
                <w:color w:val="000000"/>
              </w:rPr>
              <w:t>陳來福</w:t>
            </w:r>
          </w:p>
        </w:tc>
        <w:tc>
          <w:tcPr>
            <w:tcW w:w="897" w:type="dxa"/>
            <w:vAlign w:val="center"/>
          </w:tcPr>
          <w:p w14:paraId="1864C952" w14:textId="77777777" w:rsidR="00A931EA" w:rsidRPr="00EE3251" w:rsidRDefault="00A931EA" w:rsidP="004F3EFB">
            <w:pPr>
              <w:jc w:val="both"/>
            </w:pPr>
            <w:r w:rsidRPr="00EE3251">
              <w:t>矽智財工程部</w:t>
            </w:r>
          </w:p>
        </w:tc>
        <w:tc>
          <w:tcPr>
            <w:tcW w:w="750" w:type="dxa"/>
            <w:vAlign w:val="center"/>
          </w:tcPr>
          <w:p w14:paraId="6D8C1BBD" w14:textId="77777777" w:rsidR="00A931EA" w:rsidRPr="00EE3251" w:rsidRDefault="00A931EA" w:rsidP="004F3EFB">
            <w:r w:rsidRPr="00EE3251">
              <w:t>技術課長</w:t>
            </w:r>
          </w:p>
        </w:tc>
        <w:tc>
          <w:tcPr>
            <w:tcW w:w="1500" w:type="dxa"/>
            <w:vAlign w:val="center"/>
          </w:tcPr>
          <w:p w14:paraId="33111068" w14:textId="77777777" w:rsidR="00A931EA" w:rsidRPr="00EE3251" w:rsidRDefault="00A931EA" w:rsidP="004F3EFB">
            <w:pPr>
              <w:jc w:val="both"/>
            </w:pPr>
            <w:r w:rsidRPr="00EE3251">
              <w:t>清華大學電子工程碩士</w:t>
            </w:r>
          </w:p>
        </w:tc>
        <w:tc>
          <w:tcPr>
            <w:tcW w:w="1181" w:type="dxa"/>
            <w:vAlign w:val="center"/>
          </w:tcPr>
          <w:p w14:paraId="30AF2B17" w14:textId="77777777" w:rsidR="00A931EA" w:rsidRPr="00EE3251" w:rsidRDefault="00A931EA" w:rsidP="004F3EFB">
            <w:pPr>
              <w:kinsoku w:val="0"/>
            </w:pPr>
            <w:r w:rsidRPr="00EE3251">
              <w:t>SRAM and Via ROM compiler development</w:t>
            </w:r>
          </w:p>
        </w:tc>
        <w:tc>
          <w:tcPr>
            <w:tcW w:w="567" w:type="dxa"/>
            <w:vAlign w:val="center"/>
          </w:tcPr>
          <w:p w14:paraId="4B14EBDE" w14:textId="77777777" w:rsidR="00A931EA" w:rsidRPr="00EE3251" w:rsidRDefault="00A931EA" w:rsidP="004F3EFB">
            <w:pPr>
              <w:kinsoku w:val="0"/>
              <w:jc w:val="both"/>
            </w:pPr>
            <w:r w:rsidRPr="00EE3251">
              <w:t>10</w:t>
            </w:r>
          </w:p>
        </w:tc>
        <w:tc>
          <w:tcPr>
            <w:tcW w:w="1418" w:type="dxa"/>
          </w:tcPr>
          <w:p w14:paraId="7CA98DAB" w14:textId="77777777" w:rsidR="00A931EA" w:rsidRPr="00EE3251" w:rsidRDefault="00A931EA" w:rsidP="004F3EFB">
            <w:pPr>
              <w:kinsoku w:val="0"/>
              <w:jc w:val="both"/>
            </w:pPr>
            <w:r w:rsidRPr="00EE3251">
              <w:t>"</w:t>
            </w:r>
            <w:r w:rsidRPr="00EE3251">
              <w:t>分項計畫</w:t>
            </w:r>
            <w:r w:rsidRPr="00EE3251">
              <w:t>B</w:t>
            </w:r>
            <w:r w:rsidRPr="00EE3251">
              <w:t>：</w:t>
            </w:r>
            <w:r w:rsidRPr="00EE3251">
              <w:t>AIM</w:t>
            </w:r>
            <w:r w:rsidRPr="00EE3251">
              <w:t>基礎矽智財</w:t>
            </w:r>
          </w:p>
          <w:p w14:paraId="0FACDA27" w14:textId="77777777" w:rsidR="00A931EA" w:rsidRPr="00EE3251" w:rsidRDefault="00A931EA" w:rsidP="004F3EFB">
            <w:pPr>
              <w:kinsoku w:val="0"/>
              <w:jc w:val="both"/>
            </w:pPr>
            <w:r w:rsidRPr="00EE3251">
              <w:t>SRAM compiler implantation"</w:t>
            </w:r>
          </w:p>
        </w:tc>
        <w:tc>
          <w:tcPr>
            <w:tcW w:w="951" w:type="dxa"/>
            <w:vAlign w:val="center"/>
          </w:tcPr>
          <w:p w14:paraId="7539B566" w14:textId="77777777" w:rsidR="00A931EA" w:rsidRPr="00EE3251" w:rsidRDefault="00A931EA" w:rsidP="004F3EFB">
            <w:pPr>
              <w:jc w:val="center"/>
            </w:pPr>
            <w:r w:rsidRPr="00EE3251">
              <w:t>12</w:t>
            </w:r>
          </w:p>
        </w:tc>
      </w:tr>
      <w:tr w:rsidR="00A931EA" w:rsidRPr="00EE3251" w14:paraId="71A8FF9F" w14:textId="77777777" w:rsidTr="004B2681">
        <w:trPr>
          <w:cantSplit/>
        </w:trPr>
        <w:tc>
          <w:tcPr>
            <w:tcW w:w="567" w:type="dxa"/>
            <w:vMerge/>
          </w:tcPr>
          <w:p w14:paraId="5606C473" w14:textId="77777777" w:rsidR="00A931EA" w:rsidRPr="00EE3251" w:rsidRDefault="00A931EA" w:rsidP="004F3EFB">
            <w:pPr>
              <w:kinsoku w:val="0"/>
              <w:jc w:val="center"/>
            </w:pPr>
          </w:p>
        </w:tc>
        <w:tc>
          <w:tcPr>
            <w:tcW w:w="567" w:type="dxa"/>
            <w:vAlign w:val="center"/>
          </w:tcPr>
          <w:p w14:paraId="5CAB6184" w14:textId="77777777" w:rsidR="00A931EA" w:rsidRPr="00EE3251" w:rsidRDefault="00A931EA" w:rsidP="004F3EFB">
            <w:pPr>
              <w:kinsoku w:val="0"/>
              <w:jc w:val="center"/>
            </w:pPr>
            <w:r w:rsidRPr="00EE3251">
              <w:t>29</w:t>
            </w:r>
          </w:p>
        </w:tc>
        <w:tc>
          <w:tcPr>
            <w:tcW w:w="1276" w:type="dxa"/>
            <w:vAlign w:val="center"/>
          </w:tcPr>
          <w:p w14:paraId="35C8FAD1" w14:textId="77777777" w:rsidR="00A931EA" w:rsidRPr="00EE3251" w:rsidRDefault="00A931EA" w:rsidP="004F3EFB">
            <w:pPr>
              <w:jc w:val="center"/>
              <w:rPr>
                <w:color w:val="000000"/>
              </w:rPr>
            </w:pPr>
            <w:r w:rsidRPr="00EE3251">
              <w:rPr>
                <w:color w:val="000000"/>
              </w:rPr>
              <w:t>廖孟玲</w:t>
            </w:r>
          </w:p>
        </w:tc>
        <w:tc>
          <w:tcPr>
            <w:tcW w:w="897" w:type="dxa"/>
            <w:vAlign w:val="center"/>
          </w:tcPr>
          <w:p w14:paraId="7A4AF30C" w14:textId="77777777" w:rsidR="00A931EA" w:rsidRPr="00EE3251" w:rsidRDefault="00A931EA" w:rsidP="004F3EFB">
            <w:pPr>
              <w:jc w:val="both"/>
            </w:pPr>
            <w:r w:rsidRPr="00EE3251">
              <w:t>矽智財設計部</w:t>
            </w:r>
          </w:p>
        </w:tc>
        <w:tc>
          <w:tcPr>
            <w:tcW w:w="750" w:type="dxa"/>
            <w:vAlign w:val="center"/>
          </w:tcPr>
          <w:p w14:paraId="285B0C5F" w14:textId="77777777" w:rsidR="00A931EA" w:rsidRPr="00EE3251" w:rsidRDefault="00A931EA" w:rsidP="004F3EFB">
            <w:r w:rsidRPr="00EE3251">
              <w:t>技術課長</w:t>
            </w:r>
          </w:p>
        </w:tc>
        <w:tc>
          <w:tcPr>
            <w:tcW w:w="1500" w:type="dxa"/>
            <w:vAlign w:val="center"/>
          </w:tcPr>
          <w:p w14:paraId="47F65979" w14:textId="77777777" w:rsidR="00A931EA" w:rsidRPr="00EE3251" w:rsidRDefault="00A931EA" w:rsidP="004F3EFB">
            <w:pPr>
              <w:jc w:val="both"/>
            </w:pPr>
            <w:r w:rsidRPr="00EE3251">
              <w:t>勤益技術學院電子學士</w:t>
            </w:r>
            <w:r w:rsidRPr="00EE3251">
              <w:t>(</w:t>
            </w:r>
            <w:r w:rsidRPr="00EE3251">
              <w:t>技術學院</w:t>
            </w:r>
            <w:r w:rsidRPr="00EE3251">
              <w:t>)</w:t>
            </w:r>
          </w:p>
        </w:tc>
        <w:tc>
          <w:tcPr>
            <w:tcW w:w="1181" w:type="dxa"/>
            <w:vAlign w:val="center"/>
          </w:tcPr>
          <w:p w14:paraId="50D3634D" w14:textId="77777777" w:rsidR="00A931EA" w:rsidRPr="00EE3251" w:rsidRDefault="00A931EA" w:rsidP="004F3EFB">
            <w:pPr>
              <w:kinsoku w:val="0"/>
            </w:pPr>
            <w:r w:rsidRPr="00EE3251">
              <w:t>Layout engineer</w:t>
            </w:r>
          </w:p>
        </w:tc>
        <w:tc>
          <w:tcPr>
            <w:tcW w:w="567" w:type="dxa"/>
            <w:vAlign w:val="center"/>
          </w:tcPr>
          <w:p w14:paraId="589573D6" w14:textId="77777777" w:rsidR="00A931EA" w:rsidRPr="00EE3251" w:rsidRDefault="00A931EA" w:rsidP="004F3EFB">
            <w:pPr>
              <w:kinsoku w:val="0"/>
              <w:jc w:val="both"/>
            </w:pPr>
            <w:r w:rsidRPr="00EE3251">
              <w:t>18</w:t>
            </w:r>
          </w:p>
        </w:tc>
        <w:tc>
          <w:tcPr>
            <w:tcW w:w="1418" w:type="dxa"/>
          </w:tcPr>
          <w:p w14:paraId="7889C409" w14:textId="77777777" w:rsidR="00A931EA" w:rsidRPr="00EE3251" w:rsidRDefault="00A931EA" w:rsidP="004F3EFB">
            <w:pPr>
              <w:kinsoku w:val="0"/>
              <w:jc w:val="both"/>
            </w:pPr>
            <w:r w:rsidRPr="00EE3251">
              <w:t>"</w:t>
            </w:r>
            <w:r w:rsidRPr="00EE3251">
              <w:t>分項計畫</w:t>
            </w:r>
            <w:r w:rsidRPr="00EE3251">
              <w:t>B</w:t>
            </w:r>
            <w:r w:rsidRPr="00EE3251">
              <w:t>：</w:t>
            </w:r>
            <w:r w:rsidRPr="00EE3251">
              <w:t>AIM</w:t>
            </w:r>
            <w:r w:rsidRPr="00EE3251">
              <w:t>基礎矽智財</w:t>
            </w:r>
          </w:p>
          <w:p w14:paraId="583291AB" w14:textId="77777777" w:rsidR="00A931EA" w:rsidRPr="00EE3251" w:rsidRDefault="00A931EA" w:rsidP="004F3EFB">
            <w:pPr>
              <w:kinsoku w:val="0"/>
              <w:jc w:val="both"/>
            </w:pPr>
            <w:r w:rsidRPr="00EE3251">
              <w:t>IO IP and test chip layout"</w:t>
            </w:r>
          </w:p>
        </w:tc>
        <w:tc>
          <w:tcPr>
            <w:tcW w:w="951" w:type="dxa"/>
            <w:vAlign w:val="center"/>
          </w:tcPr>
          <w:p w14:paraId="270B2577" w14:textId="77777777" w:rsidR="00A931EA" w:rsidRPr="00EE3251" w:rsidRDefault="00A931EA" w:rsidP="004F3EFB">
            <w:pPr>
              <w:jc w:val="center"/>
            </w:pPr>
            <w:r w:rsidRPr="00EE3251">
              <w:t>4</w:t>
            </w:r>
          </w:p>
        </w:tc>
      </w:tr>
      <w:tr w:rsidR="00A931EA" w:rsidRPr="00EE3251" w14:paraId="4BB78BE5" w14:textId="77777777" w:rsidTr="004B2681">
        <w:trPr>
          <w:cantSplit/>
        </w:trPr>
        <w:tc>
          <w:tcPr>
            <w:tcW w:w="567" w:type="dxa"/>
            <w:vMerge/>
          </w:tcPr>
          <w:p w14:paraId="7B637C35" w14:textId="77777777" w:rsidR="00A931EA" w:rsidRPr="00EE3251" w:rsidRDefault="00A931EA" w:rsidP="004F3EFB">
            <w:pPr>
              <w:kinsoku w:val="0"/>
              <w:jc w:val="center"/>
            </w:pPr>
          </w:p>
        </w:tc>
        <w:tc>
          <w:tcPr>
            <w:tcW w:w="567" w:type="dxa"/>
            <w:vAlign w:val="center"/>
          </w:tcPr>
          <w:p w14:paraId="32A0EA6D" w14:textId="77777777" w:rsidR="00A931EA" w:rsidRPr="00EE3251" w:rsidRDefault="00A931EA" w:rsidP="004F3EFB">
            <w:pPr>
              <w:kinsoku w:val="0"/>
              <w:jc w:val="center"/>
            </w:pPr>
            <w:r w:rsidRPr="00EE3251">
              <w:t>30</w:t>
            </w:r>
          </w:p>
        </w:tc>
        <w:tc>
          <w:tcPr>
            <w:tcW w:w="1276" w:type="dxa"/>
            <w:vAlign w:val="center"/>
          </w:tcPr>
          <w:p w14:paraId="624E2419" w14:textId="77777777" w:rsidR="00A931EA" w:rsidRPr="00EE3251" w:rsidRDefault="00A931EA" w:rsidP="004F3EFB">
            <w:pPr>
              <w:jc w:val="center"/>
              <w:rPr>
                <w:color w:val="000000"/>
              </w:rPr>
            </w:pPr>
            <w:r w:rsidRPr="00EE3251">
              <w:rPr>
                <w:color w:val="000000"/>
              </w:rPr>
              <w:t>陳柏元</w:t>
            </w:r>
          </w:p>
        </w:tc>
        <w:tc>
          <w:tcPr>
            <w:tcW w:w="897" w:type="dxa"/>
            <w:vAlign w:val="center"/>
          </w:tcPr>
          <w:p w14:paraId="6ACBBE61" w14:textId="77777777" w:rsidR="00A931EA" w:rsidRPr="00EE3251" w:rsidRDefault="00A931EA" w:rsidP="004F3EFB">
            <w:pPr>
              <w:jc w:val="both"/>
            </w:pPr>
            <w:r w:rsidRPr="00EE3251">
              <w:t>DRAM</w:t>
            </w:r>
            <w:r w:rsidRPr="00EE3251">
              <w:t>元件技術部</w:t>
            </w:r>
          </w:p>
        </w:tc>
        <w:tc>
          <w:tcPr>
            <w:tcW w:w="750" w:type="dxa"/>
            <w:vAlign w:val="center"/>
          </w:tcPr>
          <w:p w14:paraId="25536D46" w14:textId="77777777" w:rsidR="00A931EA" w:rsidRPr="00EE3251" w:rsidRDefault="00A931EA" w:rsidP="004F3EFB">
            <w:r w:rsidRPr="00EE3251">
              <w:t>主任工程師</w:t>
            </w:r>
          </w:p>
        </w:tc>
        <w:tc>
          <w:tcPr>
            <w:tcW w:w="1500" w:type="dxa"/>
            <w:vAlign w:val="center"/>
          </w:tcPr>
          <w:p w14:paraId="0C93EEC6" w14:textId="77777777" w:rsidR="00A931EA" w:rsidRPr="00EE3251" w:rsidRDefault="00A931EA" w:rsidP="004F3EFB">
            <w:pPr>
              <w:jc w:val="both"/>
            </w:pPr>
            <w:r w:rsidRPr="00EE3251">
              <w:t>輔仁大學物理碩士</w:t>
            </w:r>
          </w:p>
        </w:tc>
        <w:tc>
          <w:tcPr>
            <w:tcW w:w="1181" w:type="dxa"/>
            <w:vAlign w:val="center"/>
          </w:tcPr>
          <w:p w14:paraId="223BDB54" w14:textId="77777777" w:rsidR="00A931EA" w:rsidRPr="00EE3251" w:rsidRDefault="00A931EA" w:rsidP="004F3EFB">
            <w:pPr>
              <w:kinsoku w:val="0"/>
            </w:pPr>
            <w:r w:rsidRPr="00EE3251">
              <w:t>DRAM</w:t>
            </w:r>
            <w:r w:rsidRPr="00EE3251">
              <w:t>元件製程開發</w:t>
            </w:r>
          </w:p>
        </w:tc>
        <w:tc>
          <w:tcPr>
            <w:tcW w:w="567" w:type="dxa"/>
            <w:vAlign w:val="center"/>
          </w:tcPr>
          <w:p w14:paraId="6D59DE3C" w14:textId="77777777" w:rsidR="00A931EA" w:rsidRPr="00EE3251" w:rsidRDefault="00A931EA" w:rsidP="004F3EFB">
            <w:pPr>
              <w:kinsoku w:val="0"/>
              <w:jc w:val="both"/>
            </w:pPr>
            <w:r w:rsidRPr="00EE3251">
              <w:t>14</w:t>
            </w:r>
          </w:p>
        </w:tc>
        <w:tc>
          <w:tcPr>
            <w:tcW w:w="1418" w:type="dxa"/>
          </w:tcPr>
          <w:p w14:paraId="2BAF90E5"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095666A7" w14:textId="77777777" w:rsidR="00A931EA" w:rsidRPr="00EE3251" w:rsidRDefault="00A931EA" w:rsidP="004F3EFB">
            <w:pPr>
              <w:kinsoku w:val="0"/>
              <w:jc w:val="both"/>
            </w:pPr>
            <w:r w:rsidRPr="00EE3251">
              <w:t>元件</w:t>
            </w:r>
            <w:r w:rsidRPr="00EE3251">
              <w:t xml:space="preserve"> testkey </w:t>
            </w:r>
            <w:r w:rsidRPr="00EE3251">
              <w:t>設計</w:t>
            </w:r>
            <w:r w:rsidRPr="00EE3251">
              <w:t xml:space="preserve">, WAT </w:t>
            </w:r>
            <w:r w:rsidRPr="00EE3251">
              <w:t>元件測試分析</w:t>
            </w:r>
            <w:r w:rsidRPr="00EE3251">
              <w:t>."</w:t>
            </w:r>
          </w:p>
        </w:tc>
        <w:tc>
          <w:tcPr>
            <w:tcW w:w="951" w:type="dxa"/>
            <w:vAlign w:val="center"/>
          </w:tcPr>
          <w:p w14:paraId="52ACD6C1" w14:textId="77777777" w:rsidR="00A931EA" w:rsidRPr="00EE3251" w:rsidRDefault="00A931EA" w:rsidP="004F3EFB">
            <w:pPr>
              <w:jc w:val="center"/>
            </w:pPr>
            <w:r w:rsidRPr="00EE3251">
              <w:t>24</w:t>
            </w:r>
          </w:p>
        </w:tc>
      </w:tr>
      <w:tr w:rsidR="00A931EA" w:rsidRPr="00EE3251" w14:paraId="3C874A0A" w14:textId="77777777" w:rsidTr="004B2681">
        <w:trPr>
          <w:cantSplit/>
        </w:trPr>
        <w:tc>
          <w:tcPr>
            <w:tcW w:w="567" w:type="dxa"/>
            <w:vMerge/>
          </w:tcPr>
          <w:p w14:paraId="5B7EAB9A" w14:textId="77777777" w:rsidR="00A931EA" w:rsidRPr="00EE3251" w:rsidRDefault="00A931EA" w:rsidP="004F3EFB">
            <w:pPr>
              <w:kinsoku w:val="0"/>
              <w:jc w:val="center"/>
            </w:pPr>
          </w:p>
        </w:tc>
        <w:tc>
          <w:tcPr>
            <w:tcW w:w="567" w:type="dxa"/>
            <w:vAlign w:val="center"/>
          </w:tcPr>
          <w:p w14:paraId="258A23DD" w14:textId="77777777" w:rsidR="00A931EA" w:rsidRPr="00EE3251" w:rsidRDefault="00A931EA" w:rsidP="004F3EFB">
            <w:pPr>
              <w:kinsoku w:val="0"/>
              <w:jc w:val="center"/>
            </w:pPr>
            <w:r w:rsidRPr="00EE3251">
              <w:t>31</w:t>
            </w:r>
          </w:p>
        </w:tc>
        <w:tc>
          <w:tcPr>
            <w:tcW w:w="1276" w:type="dxa"/>
            <w:vAlign w:val="center"/>
          </w:tcPr>
          <w:p w14:paraId="3F8EA4DC" w14:textId="77777777" w:rsidR="00A931EA" w:rsidRPr="00EE3251" w:rsidRDefault="00A931EA" w:rsidP="004F3EFB">
            <w:pPr>
              <w:jc w:val="center"/>
              <w:rPr>
                <w:color w:val="000000"/>
              </w:rPr>
            </w:pPr>
            <w:r w:rsidRPr="00EE3251">
              <w:rPr>
                <w:color w:val="000000"/>
              </w:rPr>
              <w:t>王昱人</w:t>
            </w:r>
          </w:p>
        </w:tc>
        <w:tc>
          <w:tcPr>
            <w:tcW w:w="897" w:type="dxa"/>
            <w:vAlign w:val="center"/>
          </w:tcPr>
          <w:p w14:paraId="5E576203" w14:textId="77777777" w:rsidR="00A931EA" w:rsidRPr="00EE3251" w:rsidRDefault="00A931EA" w:rsidP="004F3EFB">
            <w:pPr>
              <w:jc w:val="both"/>
            </w:pPr>
            <w:r w:rsidRPr="00EE3251">
              <w:t>DRAM</w:t>
            </w:r>
            <w:r w:rsidRPr="00EE3251">
              <w:t>元件技術部</w:t>
            </w:r>
          </w:p>
        </w:tc>
        <w:tc>
          <w:tcPr>
            <w:tcW w:w="750" w:type="dxa"/>
            <w:vAlign w:val="center"/>
          </w:tcPr>
          <w:p w14:paraId="595801FA" w14:textId="77777777" w:rsidR="00A931EA" w:rsidRPr="00EE3251" w:rsidRDefault="00A931EA" w:rsidP="004F3EFB">
            <w:r w:rsidRPr="00EE3251">
              <w:t>主任工程師</w:t>
            </w:r>
          </w:p>
        </w:tc>
        <w:tc>
          <w:tcPr>
            <w:tcW w:w="1500" w:type="dxa"/>
            <w:vAlign w:val="center"/>
          </w:tcPr>
          <w:p w14:paraId="2050BB73" w14:textId="77777777" w:rsidR="00A931EA" w:rsidRPr="00EE3251" w:rsidRDefault="00A931EA" w:rsidP="004F3EFB">
            <w:pPr>
              <w:jc w:val="both"/>
            </w:pPr>
            <w:r w:rsidRPr="00EE3251">
              <w:t>長庚大學電子碩士</w:t>
            </w:r>
          </w:p>
        </w:tc>
        <w:tc>
          <w:tcPr>
            <w:tcW w:w="1181" w:type="dxa"/>
            <w:vAlign w:val="center"/>
          </w:tcPr>
          <w:p w14:paraId="5433E645" w14:textId="77777777" w:rsidR="00A931EA" w:rsidRPr="00EE3251" w:rsidRDefault="00A931EA" w:rsidP="004F3EFB">
            <w:pPr>
              <w:kinsoku w:val="0"/>
            </w:pPr>
            <w:r w:rsidRPr="00EE3251">
              <w:t>DRAM</w:t>
            </w:r>
            <w:r w:rsidRPr="00EE3251">
              <w:t>元件製程開發</w:t>
            </w:r>
          </w:p>
        </w:tc>
        <w:tc>
          <w:tcPr>
            <w:tcW w:w="567" w:type="dxa"/>
            <w:vAlign w:val="center"/>
          </w:tcPr>
          <w:p w14:paraId="6615C772" w14:textId="77777777" w:rsidR="00A931EA" w:rsidRPr="00EE3251" w:rsidRDefault="00A931EA" w:rsidP="004F3EFB">
            <w:pPr>
              <w:kinsoku w:val="0"/>
              <w:jc w:val="both"/>
            </w:pPr>
            <w:r w:rsidRPr="00EE3251">
              <w:t>9</w:t>
            </w:r>
          </w:p>
        </w:tc>
        <w:tc>
          <w:tcPr>
            <w:tcW w:w="1418" w:type="dxa"/>
          </w:tcPr>
          <w:p w14:paraId="6C914D35"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1D4BE091" w14:textId="77777777" w:rsidR="00A931EA" w:rsidRPr="00EE3251" w:rsidRDefault="00A931EA" w:rsidP="004F3EFB">
            <w:pPr>
              <w:kinsoku w:val="0"/>
              <w:jc w:val="both"/>
            </w:pPr>
            <w:r w:rsidRPr="00EE3251">
              <w:t>元件</w:t>
            </w:r>
            <w:r w:rsidRPr="00EE3251">
              <w:t xml:space="preserve"> testkey </w:t>
            </w:r>
            <w:r w:rsidRPr="00EE3251">
              <w:t>設計</w:t>
            </w:r>
            <w:r w:rsidRPr="00EE3251">
              <w:t xml:space="preserve">, WAT </w:t>
            </w:r>
            <w:r w:rsidRPr="00EE3251">
              <w:t>元件測試分析</w:t>
            </w:r>
            <w:r w:rsidRPr="00EE3251">
              <w:t>."</w:t>
            </w:r>
          </w:p>
        </w:tc>
        <w:tc>
          <w:tcPr>
            <w:tcW w:w="951" w:type="dxa"/>
            <w:vAlign w:val="center"/>
          </w:tcPr>
          <w:p w14:paraId="02F2ED53" w14:textId="77777777" w:rsidR="00A931EA" w:rsidRPr="00EE3251" w:rsidRDefault="00A931EA" w:rsidP="004F3EFB">
            <w:pPr>
              <w:jc w:val="center"/>
            </w:pPr>
            <w:r w:rsidRPr="00EE3251">
              <w:t>24</w:t>
            </w:r>
          </w:p>
        </w:tc>
      </w:tr>
      <w:tr w:rsidR="00A931EA" w:rsidRPr="00EE3251" w14:paraId="22076E01" w14:textId="77777777" w:rsidTr="004B2681">
        <w:trPr>
          <w:cantSplit/>
        </w:trPr>
        <w:tc>
          <w:tcPr>
            <w:tcW w:w="567" w:type="dxa"/>
            <w:vMerge w:val="restart"/>
          </w:tcPr>
          <w:p w14:paraId="2D304704" w14:textId="3A25E1B7" w:rsidR="00A931EA" w:rsidRPr="00EE3251" w:rsidRDefault="00A931EA" w:rsidP="004F3EFB">
            <w:pPr>
              <w:kinsoku w:val="0"/>
              <w:jc w:val="center"/>
            </w:pPr>
          </w:p>
        </w:tc>
        <w:tc>
          <w:tcPr>
            <w:tcW w:w="567" w:type="dxa"/>
            <w:vAlign w:val="center"/>
          </w:tcPr>
          <w:p w14:paraId="302125B8" w14:textId="77777777" w:rsidR="00A931EA" w:rsidRPr="00EE3251" w:rsidRDefault="00A931EA" w:rsidP="004F3EFB">
            <w:pPr>
              <w:kinsoku w:val="0"/>
              <w:jc w:val="center"/>
            </w:pPr>
            <w:r w:rsidRPr="00EE3251">
              <w:t>32</w:t>
            </w:r>
          </w:p>
        </w:tc>
        <w:tc>
          <w:tcPr>
            <w:tcW w:w="1276" w:type="dxa"/>
            <w:vAlign w:val="center"/>
          </w:tcPr>
          <w:p w14:paraId="02B0BF57" w14:textId="77777777" w:rsidR="00A931EA" w:rsidRPr="00EE3251" w:rsidRDefault="00A931EA" w:rsidP="004F3EFB">
            <w:pPr>
              <w:jc w:val="center"/>
              <w:rPr>
                <w:color w:val="000000"/>
              </w:rPr>
            </w:pPr>
            <w:r w:rsidRPr="00EE3251">
              <w:rPr>
                <w:color w:val="000000"/>
              </w:rPr>
              <w:t>黃聖惠</w:t>
            </w:r>
          </w:p>
        </w:tc>
        <w:tc>
          <w:tcPr>
            <w:tcW w:w="897" w:type="dxa"/>
            <w:vAlign w:val="center"/>
          </w:tcPr>
          <w:p w14:paraId="51A9289F" w14:textId="77777777" w:rsidR="00A931EA" w:rsidRPr="00EE3251" w:rsidRDefault="00A931EA" w:rsidP="004F3EFB">
            <w:pPr>
              <w:jc w:val="both"/>
            </w:pPr>
            <w:r w:rsidRPr="00EE3251">
              <w:t>DRAM</w:t>
            </w:r>
            <w:r w:rsidRPr="00EE3251">
              <w:t>元件技術部</w:t>
            </w:r>
          </w:p>
        </w:tc>
        <w:tc>
          <w:tcPr>
            <w:tcW w:w="750" w:type="dxa"/>
            <w:vAlign w:val="center"/>
          </w:tcPr>
          <w:p w14:paraId="6188488F" w14:textId="77777777" w:rsidR="00A931EA" w:rsidRPr="00EE3251" w:rsidRDefault="00A931EA" w:rsidP="004F3EFB">
            <w:r w:rsidRPr="00EE3251">
              <w:t>主任工程師</w:t>
            </w:r>
          </w:p>
        </w:tc>
        <w:tc>
          <w:tcPr>
            <w:tcW w:w="1500" w:type="dxa"/>
            <w:vAlign w:val="center"/>
          </w:tcPr>
          <w:p w14:paraId="44547CE7" w14:textId="77777777" w:rsidR="00A931EA" w:rsidRPr="00EE3251" w:rsidRDefault="00A931EA" w:rsidP="004F3EFB">
            <w:pPr>
              <w:jc w:val="both"/>
            </w:pPr>
            <w:r w:rsidRPr="00EE3251">
              <w:t>清華大學物理碩士</w:t>
            </w:r>
          </w:p>
        </w:tc>
        <w:tc>
          <w:tcPr>
            <w:tcW w:w="1181" w:type="dxa"/>
            <w:vAlign w:val="center"/>
          </w:tcPr>
          <w:p w14:paraId="7848736B" w14:textId="77777777" w:rsidR="00A931EA" w:rsidRPr="00EE3251" w:rsidRDefault="00A931EA" w:rsidP="004F3EFB">
            <w:pPr>
              <w:kinsoku w:val="0"/>
            </w:pPr>
            <w:r w:rsidRPr="00EE3251">
              <w:t>DRAM</w:t>
            </w:r>
            <w:r w:rsidRPr="00EE3251">
              <w:t>元件製程開發</w:t>
            </w:r>
          </w:p>
        </w:tc>
        <w:tc>
          <w:tcPr>
            <w:tcW w:w="567" w:type="dxa"/>
            <w:vAlign w:val="center"/>
          </w:tcPr>
          <w:p w14:paraId="0E80D758" w14:textId="77777777" w:rsidR="00A931EA" w:rsidRPr="00EE3251" w:rsidRDefault="00A931EA" w:rsidP="004F3EFB">
            <w:pPr>
              <w:kinsoku w:val="0"/>
              <w:jc w:val="both"/>
            </w:pPr>
            <w:r w:rsidRPr="00EE3251">
              <w:t>8</w:t>
            </w:r>
          </w:p>
        </w:tc>
        <w:tc>
          <w:tcPr>
            <w:tcW w:w="1418" w:type="dxa"/>
          </w:tcPr>
          <w:p w14:paraId="7FD20E07"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38711230" w14:textId="77777777" w:rsidR="00A931EA" w:rsidRPr="00EE3251" w:rsidRDefault="00A931EA" w:rsidP="004F3EFB">
            <w:pPr>
              <w:kinsoku w:val="0"/>
              <w:jc w:val="both"/>
            </w:pPr>
            <w:r w:rsidRPr="00EE3251">
              <w:t>元件</w:t>
            </w:r>
            <w:r w:rsidRPr="00EE3251">
              <w:t xml:space="preserve"> testkey </w:t>
            </w:r>
            <w:r w:rsidRPr="00EE3251">
              <w:t>設計</w:t>
            </w:r>
            <w:r w:rsidRPr="00EE3251">
              <w:t xml:space="preserve">, WAT </w:t>
            </w:r>
            <w:r w:rsidRPr="00EE3251">
              <w:t>元件測試分析</w:t>
            </w:r>
            <w:r w:rsidRPr="00EE3251">
              <w:t>."</w:t>
            </w:r>
          </w:p>
        </w:tc>
        <w:tc>
          <w:tcPr>
            <w:tcW w:w="951" w:type="dxa"/>
            <w:vAlign w:val="center"/>
          </w:tcPr>
          <w:p w14:paraId="64D387A3" w14:textId="77777777" w:rsidR="00A931EA" w:rsidRPr="00EE3251" w:rsidRDefault="00A931EA" w:rsidP="004F3EFB">
            <w:pPr>
              <w:jc w:val="center"/>
            </w:pPr>
            <w:r w:rsidRPr="00EE3251">
              <w:t>24</w:t>
            </w:r>
          </w:p>
        </w:tc>
      </w:tr>
      <w:tr w:rsidR="00A931EA" w:rsidRPr="00EE3251" w14:paraId="24260DFE" w14:textId="77777777" w:rsidTr="004B2681">
        <w:trPr>
          <w:cantSplit/>
        </w:trPr>
        <w:tc>
          <w:tcPr>
            <w:tcW w:w="567" w:type="dxa"/>
            <w:vMerge/>
          </w:tcPr>
          <w:p w14:paraId="1213E486" w14:textId="77777777" w:rsidR="00A931EA" w:rsidRPr="00EE3251" w:rsidRDefault="00A931EA" w:rsidP="004F3EFB">
            <w:pPr>
              <w:kinsoku w:val="0"/>
              <w:jc w:val="center"/>
            </w:pPr>
          </w:p>
        </w:tc>
        <w:tc>
          <w:tcPr>
            <w:tcW w:w="567" w:type="dxa"/>
            <w:vAlign w:val="center"/>
          </w:tcPr>
          <w:p w14:paraId="20329916" w14:textId="77777777" w:rsidR="00A931EA" w:rsidRPr="00EE3251" w:rsidRDefault="00A931EA" w:rsidP="004F3EFB">
            <w:pPr>
              <w:kinsoku w:val="0"/>
              <w:jc w:val="center"/>
            </w:pPr>
            <w:r w:rsidRPr="00EE3251">
              <w:t>33</w:t>
            </w:r>
          </w:p>
        </w:tc>
        <w:tc>
          <w:tcPr>
            <w:tcW w:w="1276" w:type="dxa"/>
            <w:vAlign w:val="center"/>
          </w:tcPr>
          <w:p w14:paraId="5027A181" w14:textId="77777777" w:rsidR="00A931EA" w:rsidRPr="00EE3251" w:rsidRDefault="00A931EA" w:rsidP="004F3EFB">
            <w:pPr>
              <w:jc w:val="center"/>
              <w:rPr>
                <w:color w:val="000000"/>
              </w:rPr>
            </w:pPr>
            <w:r w:rsidRPr="00EE3251">
              <w:rPr>
                <w:color w:val="000000"/>
              </w:rPr>
              <w:t>洪誌臨</w:t>
            </w:r>
          </w:p>
        </w:tc>
        <w:tc>
          <w:tcPr>
            <w:tcW w:w="897" w:type="dxa"/>
            <w:vAlign w:val="center"/>
          </w:tcPr>
          <w:p w14:paraId="1B6BBAC4" w14:textId="77777777" w:rsidR="00A931EA" w:rsidRPr="00EE3251" w:rsidRDefault="00A931EA" w:rsidP="004F3EFB">
            <w:pPr>
              <w:jc w:val="both"/>
            </w:pPr>
            <w:r w:rsidRPr="00EE3251">
              <w:t>DRAM</w:t>
            </w:r>
            <w:r w:rsidRPr="00EE3251">
              <w:t>元件技術部</w:t>
            </w:r>
          </w:p>
        </w:tc>
        <w:tc>
          <w:tcPr>
            <w:tcW w:w="750" w:type="dxa"/>
            <w:vAlign w:val="center"/>
          </w:tcPr>
          <w:p w14:paraId="0EE8B012" w14:textId="77777777" w:rsidR="00A931EA" w:rsidRPr="00EE3251" w:rsidRDefault="00A931EA" w:rsidP="004F3EFB">
            <w:r w:rsidRPr="00EE3251">
              <w:t>主任工程師</w:t>
            </w:r>
          </w:p>
        </w:tc>
        <w:tc>
          <w:tcPr>
            <w:tcW w:w="1500" w:type="dxa"/>
            <w:vAlign w:val="center"/>
          </w:tcPr>
          <w:p w14:paraId="0FB7653B" w14:textId="77777777" w:rsidR="00A931EA" w:rsidRPr="00EE3251" w:rsidRDefault="00A931EA" w:rsidP="004F3EFB">
            <w:pPr>
              <w:jc w:val="both"/>
            </w:pPr>
            <w:r w:rsidRPr="00EE3251">
              <w:t>成功大學奈米科技暨微系統工程碩士</w:t>
            </w:r>
          </w:p>
        </w:tc>
        <w:tc>
          <w:tcPr>
            <w:tcW w:w="1181" w:type="dxa"/>
            <w:vAlign w:val="center"/>
          </w:tcPr>
          <w:p w14:paraId="09B32EE0" w14:textId="77777777" w:rsidR="00A931EA" w:rsidRPr="00EE3251" w:rsidRDefault="00A931EA" w:rsidP="004F3EFB">
            <w:pPr>
              <w:kinsoku w:val="0"/>
            </w:pPr>
            <w:r w:rsidRPr="00EE3251">
              <w:t>Flash</w:t>
            </w:r>
            <w:r w:rsidRPr="00EE3251">
              <w:t>元件製程開發</w:t>
            </w:r>
          </w:p>
        </w:tc>
        <w:tc>
          <w:tcPr>
            <w:tcW w:w="567" w:type="dxa"/>
            <w:vAlign w:val="center"/>
          </w:tcPr>
          <w:p w14:paraId="3A1A01D2" w14:textId="77777777" w:rsidR="00A931EA" w:rsidRPr="00EE3251" w:rsidRDefault="00A931EA" w:rsidP="004F3EFB">
            <w:pPr>
              <w:kinsoku w:val="0"/>
              <w:jc w:val="both"/>
            </w:pPr>
            <w:r w:rsidRPr="00EE3251">
              <w:t>8</w:t>
            </w:r>
          </w:p>
        </w:tc>
        <w:tc>
          <w:tcPr>
            <w:tcW w:w="1418" w:type="dxa"/>
          </w:tcPr>
          <w:p w14:paraId="12C4A2D8"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1CA7EBDF" w14:textId="77777777" w:rsidR="00A931EA" w:rsidRPr="00EE3251" w:rsidRDefault="00A931EA" w:rsidP="004F3EFB">
            <w:pPr>
              <w:kinsoku w:val="0"/>
              <w:jc w:val="both"/>
            </w:pPr>
            <w:r w:rsidRPr="00EE3251">
              <w:t>元件</w:t>
            </w:r>
            <w:r w:rsidRPr="00EE3251">
              <w:t xml:space="preserve"> testkey </w:t>
            </w:r>
            <w:r w:rsidRPr="00EE3251">
              <w:t>設計</w:t>
            </w:r>
            <w:r w:rsidRPr="00EE3251">
              <w:t xml:space="preserve">, WAT </w:t>
            </w:r>
            <w:r w:rsidRPr="00EE3251">
              <w:t>元件測試分析</w:t>
            </w:r>
            <w:r w:rsidRPr="00EE3251">
              <w:t>"</w:t>
            </w:r>
          </w:p>
        </w:tc>
        <w:tc>
          <w:tcPr>
            <w:tcW w:w="951" w:type="dxa"/>
            <w:vAlign w:val="center"/>
          </w:tcPr>
          <w:p w14:paraId="711094B6" w14:textId="77777777" w:rsidR="00A931EA" w:rsidRPr="00EE3251" w:rsidRDefault="00A931EA" w:rsidP="004F3EFB">
            <w:pPr>
              <w:jc w:val="center"/>
            </w:pPr>
            <w:r w:rsidRPr="00EE3251">
              <w:t>24</w:t>
            </w:r>
          </w:p>
        </w:tc>
      </w:tr>
      <w:tr w:rsidR="00A931EA" w:rsidRPr="00EE3251" w14:paraId="039054AD" w14:textId="77777777" w:rsidTr="004B2681">
        <w:trPr>
          <w:cantSplit/>
        </w:trPr>
        <w:tc>
          <w:tcPr>
            <w:tcW w:w="567" w:type="dxa"/>
            <w:vMerge/>
          </w:tcPr>
          <w:p w14:paraId="62F3971F" w14:textId="77777777" w:rsidR="00A931EA" w:rsidRPr="00EE3251" w:rsidRDefault="00A931EA" w:rsidP="004F3EFB">
            <w:pPr>
              <w:kinsoku w:val="0"/>
              <w:jc w:val="center"/>
            </w:pPr>
          </w:p>
        </w:tc>
        <w:tc>
          <w:tcPr>
            <w:tcW w:w="567" w:type="dxa"/>
            <w:vAlign w:val="center"/>
          </w:tcPr>
          <w:p w14:paraId="35F975E6" w14:textId="77777777" w:rsidR="00A931EA" w:rsidRPr="00EE3251" w:rsidRDefault="00A931EA" w:rsidP="004F3EFB">
            <w:pPr>
              <w:kinsoku w:val="0"/>
              <w:jc w:val="center"/>
            </w:pPr>
            <w:r w:rsidRPr="00EE3251">
              <w:t>34</w:t>
            </w:r>
          </w:p>
        </w:tc>
        <w:tc>
          <w:tcPr>
            <w:tcW w:w="1276" w:type="dxa"/>
            <w:vAlign w:val="center"/>
          </w:tcPr>
          <w:p w14:paraId="3E2CD923" w14:textId="77777777" w:rsidR="00A931EA" w:rsidRPr="00EE3251" w:rsidRDefault="00A931EA" w:rsidP="004F3EFB">
            <w:pPr>
              <w:jc w:val="center"/>
              <w:rPr>
                <w:color w:val="000000"/>
              </w:rPr>
            </w:pPr>
            <w:r w:rsidRPr="00EE3251">
              <w:rPr>
                <w:color w:val="000000"/>
              </w:rPr>
              <w:t>何宜芳</w:t>
            </w:r>
          </w:p>
        </w:tc>
        <w:tc>
          <w:tcPr>
            <w:tcW w:w="897" w:type="dxa"/>
            <w:vAlign w:val="center"/>
          </w:tcPr>
          <w:p w14:paraId="5992F2B9" w14:textId="77777777" w:rsidR="00A931EA" w:rsidRPr="00EE3251" w:rsidRDefault="00A931EA" w:rsidP="004F3EFB">
            <w:pPr>
              <w:jc w:val="both"/>
            </w:pPr>
            <w:r w:rsidRPr="00EE3251">
              <w:t>特殊製程整合組</w:t>
            </w:r>
          </w:p>
        </w:tc>
        <w:tc>
          <w:tcPr>
            <w:tcW w:w="750" w:type="dxa"/>
            <w:vAlign w:val="center"/>
          </w:tcPr>
          <w:p w14:paraId="75768955" w14:textId="77777777" w:rsidR="00A931EA" w:rsidRPr="00EE3251" w:rsidRDefault="00A931EA" w:rsidP="004F3EFB">
            <w:r w:rsidRPr="00EE3251">
              <w:t>主任工程師</w:t>
            </w:r>
          </w:p>
        </w:tc>
        <w:tc>
          <w:tcPr>
            <w:tcW w:w="1500" w:type="dxa"/>
            <w:vAlign w:val="center"/>
          </w:tcPr>
          <w:p w14:paraId="5F7F71D2" w14:textId="77777777" w:rsidR="00A931EA" w:rsidRPr="00EE3251" w:rsidRDefault="00A931EA" w:rsidP="004F3EFB">
            <w:pPr>
              <w:jc w:val="both"/>
            </w:pPr>
            <w:r w:rsidRPr="00EE3251">
              <w:t>東華大學化學碩士</w:t>
            </w:r>
          </w:p>
        </w:tc>
        <w:tc>
          <w:tcPr>
            <w:tcW w:w="1181" w:type="dxa"/>
            <w:vAlign w:val="center"/>
          </w:tcPr>
          <w:p w14:paraId="373E6D5E" w14:textId="77777777" w:rsidR="00A931EA" w:rsidRPr="00EE3251" w:rsidRDefault="00A931EA" w:rsidP="004F3EFB">
            <w:pPr>
              <w:kinsoku w:val="0"/>
            </w:pPr>
            <w:r w:rsidRPr="00EE3251">
              <w:t>力積電</w:t>
            </w:r>
            <w:r w:rsidRPr="00EE3251">
              <w:t>DRAM</w:t>
            </w:r>
            <w:r w:rsidRPr="00EE3251">
              <w:t>製程整合</w:t>
            </w:r>
          </w:p>
        </w:tc>
        <w:tc>
          <w:tcPr>
            <w:tcW w:w="567" w:type="dxa"/>
            <w:vAlign w:val="center"/>
          </w:tcPr>
          <w:p w14:paraId="70F66E16" w14:textId="77777777" w:rsidR="00A931EA" w:rsidRPr="00EE3251" w:rsidRDefault="00A931EA" w:rsidP="004F3EFB">
            <w:pPr>
              <w:kinsoku w:val="0"/>
              <w:jc w:val="both"/>
            </w:pPr>
            <w:r w:rsidRPr="00EE3251">
              <w:t>7</w:t>
            </w:r>
          </w:p>
        </w:tc>
        <w:tc>
          <w:tcPr>
            <w:tcW w:w="1418" w:type="dxa"/>
          </w:tcPr>
          <w:p w14:paraId="38EA3203"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0B8D65D9" w14:textId="77777777" w:rsidR="00A931EA" w:rsidRPr="00EE3251" w:rsidRDefault="00A931EA" w:rsidP="004F3EFB">
            <w:pPr>
              <w:kinsoku w:val="0"/>
              <w:jc w:val="both"/>
            </w:pPr>
            <w:r w:rsidRPr="00EE3251">
              <w:t>前段製程</w:t>
            </w:r>
            <w:r w:rsidRPr="00EE3251">
              <w:t xml:space="preserve"> BEOL </w:t>
            </w:r>
            <w:r w:rsidRPr="00EE3251">
              <w:t>開發</w:t>
            </w:r>
            <w:r w:rsidRPr="00EE3251">
              <w:t>"</w:t>
            </w:r>
          </w:p>
        </w:tc>
        <w:tc>
          <w:tcPr>
            <w:tcW w:w="951" w:type="dxa"/>
            <w:vAlign w:val="center"/>
          </w:tcPr>
          <w:p w14:paraId="4A88F79E" w14:textId="77777777" w:rsidR="00A931EA" w:rsidRPr="00EE3251" w:rsidRDefault="00A931EA" w:rsidP="004F3EFB">
            <w:pPr>
              <w:jc w:val="center"/>
            </w:pPr>
            <w:r w:rsidRPr="00EE3251">
              <w:t>24</w:t>
            </w:r>
          </w:p>
        </w:tc>
      </w:tr>
      <w:tr w:rsidR="00A931EA" w:rsidRPr="00EE3251" w14:paraId="2CF7375E" w14:textId="77777777" w:rsidTr="004B2681">
        <w:trPr>
          <w:cantSplit/>
        </w:trPr>
        <w:tc>
          <w:tcPr>
            <w:tcW w:w="567" w:type="dxa"/>
            <w:vMerge/>
          </w:tcPr>
          <w:p w14:paraId="530D1004" w14:textId="77777777" w:rsidR="00A931EA" w:rsidRPr="00EE3251" w:rsidRDefault="00A931EA" w:rsidP="004F3EFB">
            <w:pPr>
              <w:kinsoku w:val="0"/>
              <w:jc w:val="center"/>
            </w:pPr>
          </w:p>
        </w:tc>
        <w:tc>
          <w:tcPr>
            <w:tcW w:w="567" w:type="dxa"/>
            <w:vAlign w:val="center"/>
          </w:tcPr>
          <w:p w14:paraId="372C58DF" w14:textId="77777777" w:rsidR="00A931EA" w:rsidRPr="00EE3251" w:rsidRDefault="00A931EA" w:rsidP="004F3EFB">
            <w:pPr>
              <w:kinsoku w:val="0"/>
              <w:jc w:val="center"/>
            </w:pPr>
            <w:r w:rsidRPr="00EE3251">
              <w:t>35</w:t>
            </w:r>
          </w:p>
        </w:tc>
        <w:tc>
          <w:tcPr>
            <w:tcW w:w="1276" w:type="dxa"/>
            <w:vAlign w:val="center"/>
          </w:tcPr>
          <w:p w14:paraId="3B5A40AC" w14:textId="77777777" w:rsidR="00A931EA" w:rsidRPr="00EE3251" w:rsidRDefault="00A931EA" w:rsidP="004F3EFB">
            <w:pPr>
              <w:jc w:val="center"/>
              <w:rPr>
                <w:color w:val="000000"/>
              </w:rPr>
            </w:pPr>
            <w:r w:rsidRPr="00EE3251">
              <w:rPr>
                <w:color w:val="000000"/>
              </w:rPr>
              <w:t>陳秉翔</w:t>
            </w:r>
          </w:p>
        </w:tc>
        <w:tc>
          <w:tcPr>
            <w:tcW w:w="897" w:type="dxa"/>
            <w:vAlign w:val="center"/>
          </w:tcPr>
          <w:p w14:paraId="106FE246" w14:textId="77777777" w:rsidR="00A931EA" w:rsidRPr="00EE3251" w:rsidRDefault="00A931EA" w:rsidP="004F3EFB">
            <w:pPr>
              <w:jc w:val="both"/>
            </w:pPr>
            <w:r w:rsidRPr="00EE3251">
              <w:t>特殊製程整合組</w:t>
            </w:r>
          </w:p>
        </w:tc>
        <w:tc>
          <w:tcPr>
            <w:tcW w:w="750" w:type="dxa"/>
            <w:vAlign w:val="center"/>
          </w:tcPr>
          <w:p w14:paraId="2F485E77" w14:textId="77777777" w:rsidR="00A931EA" w:rsidRPr="00EE3251" w:rsidRDefault="00A931EA" w:rsidP="004F3EFB">
            <w:r w:rsidRPr="00EE3251">
              <w:t>主任工程師</w:t>
            </w:r>
          </w:p>
        </w:tc>
        <w:tc>
          <w:tcPr>
            <w:tcW w:w="1500" w:type="dxa"/>
            <w:vAlign w:val="center"/>
          </w:tcPr>
          <w:p w14:paraId="065CB634" w14:textId="77777777" w:rsidR="00A931EA" w:rsidRPr="00EE3251" w:rsidRDefault="00A931EA" w:rsidP="004F3EFB">
            <w:pPr>
              <w:jc w:val="both"/>
            </w:pPr>
            <w:r w:rsidRPr="00EE3251">
              <w:t>中央大學機械工程碩士</w:t>
            </w:r>
          </w:p>
        </w:tc>
        <w:tc>
          <w:tcPr>
            <w:tcW w:w="1181" w:type="dxa"/>
            <w:vAlign w:val="center"/>
          </w:tcPr>
          <w:p w14:paraId="2DC69A7F" w14:textId="77777777" w:rsidR="00A931EA" w:rsidRPr="00EE3251" w:rsidRDefault="00A931EA" w:rsidP="004F3EFB">
            <w:pPr>
              <w:kinsoku w:val="0"/>
            </w:pPr>
            <w:r w:rsidRPr="00EE3251">
              <w:t>台積電良率工程師</w:t>
            </w:r>
          </w:p>
        </w:tc>
        <w:tc>
          <w:tcPr>
            <w:tcW w:w="567" w:type="dxa"/>
            <w:vAlign w:val="center"/>
          </w:tcPr>
          <w:p w14:paraId="3721B70E" w14:textId="77777777" w:rsidR="00A931EA" w:rsidRPr="00EE3251" w:rsidRDefault="00A931EA" w:rsidP="004F3EFB">
            <w:pPr>
              <w:kinsoku w:val="0"/>
              <w:jc w:val="both"/>
            </w:pPr>
            <w:r w:rsidRPr="00EE3251">
              <w:t>8</w:t>
            </w:r>
          </w:p>
        </w:tc>
        <w:tc>
          <w:tcPr>
            <w:tcW w:w="1418" w:type="dxa"/>
          </w:tcPr>
          <w:p w14:paraId="2378616A"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5C3DE45E" w14:textId="77777777" w:rsidR="00A931EA" w:rsidRPr="00EE3251" w:rsidRDefault="00A931EA" w:rsidP="004F3EFB">
            <w:pPr>
              <w:kinsoku w:val="0"/>
              <w:jc w:val="both"/>
            </w:pPr>
            <w:r w:rsidRPr="00EE3251">
              <w:t>前段製程</w:t>
            </w:r>
            <w:r w:rsidRPr="00EE3251">
              <w:t xml:space="preserve"> FEOL </w:t>
            </w:r>
            <w:r w:rsidRPr="00EE3251">
              <w:t>開發</w:t>
            </w:r>
            <w:r w:rsidRPr="00EE3251">
              <w:t>"</w:t>
            </w:r>
          </w:p>
        </w:tc>
        <w:tc>
          <w:tcPr>
            <w:tcW w:w="951" w:type="dxa"/>
            <w:vAlign w:val="center"/>
          </w:tcPr>
          <w:p w14:paraId="4D6EC137" w14:textId="77777777" w:rsidR="00A931EA" w:rsidRPr="00EE3251" w:rsidRDefault="00A931EA" w:rsidP="004F3EFB">
            <w:pPr>
              <w:jc w:val="center"/>
            </w:pPr>
            <w:r w:rsidRPr="00EE3251">
              <w:t>24</w:t>
            </w:r>
          </w:p>
        </w:tc>
      </w:tr>
      <w:tr w:rsidR="00A931EA" w:rsidRPr="00EE3251" w14:paraId="1A94F7E4" w14:textId="77777777" w:rsidTr="004B2681">
        <w:trPr>
          <w:cantSplit/>
        </w:trPr>
        <w:tc>
          <w:tcPr>
            <w:tcW w:w="567" w:type="dxa"/>
            <w:vMerge/>
          </w:tcPr>
          <w:p w14:paraId="2313E991" w14:textId="77777777" w:rsidR="00A931EA" w:rsidRPr="00EE3251" w:rsidRDefault="00A931EA" w:rsidP="004F3EFB">
            <w:pPr>
              <w:kinsoku w:val="0"/>
              <w:jc w:val="center"/>
            </w:pPr>
          </w:p>
        </w:tc>
        <w:tc>
          <w:tcPr>
            <w:tcW w:w="567" w:type="dxa"/>
            <w:vAlign w:val="center"/>
          </w:tcPr>
          <w:p w14:paraId="4DF4200A" w14:textId="77777777" w:rsidR="00A931EA" w:rsidRPr="00EE3251" w:rsidRDefault="00A931EA" w:rsidP="004F3EFB">
            <w:pPr>
              <w:kinsoku w:val="0"/>
              <w:jc w:val="center"/>
            </w:pPr>
            <w:r w:rsidRPr="00EE3251">
              <w:t>36</w:t>
            </w:r>
          </w:p>
        </w:tc>
        <w:tc>
          <w:tcPr>
            <w:tcW w:w="1276" w:type="dxa"/>
            <w:vAlign w:val="center"/>
          </w:tcPr>
          <w:p w14:paraId="297DFA99" w14:textId="77777777" w:rsidR="00A931EA" w:rsidRPr="00EE3251" w:rsidRDefault="00A931EA" w:rsidP="004F3EFB">
            <w:pPr>
              <w:jc w:val="center"/>
              <w:rPr>
                <w:color w:val="000000"/>
              </w:rPr>
            </w:pPr>
            <w:r w:rsidRPr="00EE3251">
              <w:rPr>
                <w:color w:val="000000"/>
              </w:rPr>
              <w:t>王志宏</w:t>
            </w:r>
          </w:p>
        </w:tc>
        <w:tc>
          <w:tcPr>
            <w:tcW w:w="897" w:type="dxa"/>
            <w:vAlign w:val="center"/>
          </w:tcPr>
          <w:p w14:paraId="610386B0" w14:textId="77777777" w:rsidR="00A931EA" w:rsidRPr="00EE3251" w:rsidRDefault="00A931EA" w:rsidP="004F3EFB">
            <w:pPr>
              <w:jc w:val="both"/>
            </w:pPr>
            <w:r w:rsidRPr="00EE3251">
              <w:t>電腦輔助設計部</w:t>
            </w:r>
          </w:p>
        </w:tc>
        <w:tc>
          <w:tcPr>
            <w:tcW w:w="750" w:type="dxa"/>
            <w:vAlign w:val="center"/>
          </w:tcPr>
          <w:p w14:paraId="5F52F63C" w14:textId="77777777" w:rsidR="00A931EA" w:rsidRPr="00EE3251" w:rsidRDefault="00A931EA" w:rsidP="004F3EFB">
            <w:r w:rsidRPr="00EE3251">
              <w:t>主任工程師</w:t>
            </w:r>
          </w:p>
        </w:tc>
        <w:tc>
          <w:tcPr>
            <w:tcW w:w="1500" w:type="dxa"/>
            <w:vAlign w:val="center"/>
          </w:tcPr>
          <w:p w14:paraId="0CBD5602" w14:textId="77777777" w:rsidR="00A931EA" w:rsidRPr="00EE3251" w:rsidRDefault="00A931EA" w:rsidP="004F3EFB">
            <w:pPr>
              <w:jc w:val="both"/>
            </w:pPr>
            <w:r w:rsidRPr="00EE3251">
              <w:t>逢甲大學電子工程學士</w:t>
            </w:r>
          </w:p>
        </w:tc>
        <w:tc>
          <w:tcPr>
            <w:tcW w:w="1181" w:type="dxa"/>
            <w:vAlign w:val="center"/>
          </w:tcPr>
          <w:p w14:paraId="56994804" w14:textId="77777777" w:rsidR="00A931EA" w:rsidRPr="00EE3251" w:rsidRDefault="00A931EA" w:rsidP="004F3EFB">
            <w:pPr>
              <w:kinsoku w:val="0"/>
            </w:pPr>
            <w:r w:rsidRPr="00EE3251">
              <w:t>Frame engineer</w:t>
            </w:r>
          </w:p>
        </w:tc>
        <w:tc>
          <w:tcPr>
            <w:tcW w:w="567" w:type="dxa"/>
            <w:vAlign w:val="center"/>
          </w:tcPr>
          <w:p w14:paraId="516CB19F" w14:textId="77777777" w:rsidR="00A931EA" w:rsidRPr="00EE3251" w:rsidRDefault="00A931EA" w:rsidP="004F3EFB">
            <w:pPr>
              <w:kinsoku w:val="0"/>
              <w:jc w:val="both"/>
            </w:pPr>
            <w:r w:rsidRPr="00EE3251">
              <w:t>15</w:t>
            </w:r>
          </w:p>
        </w:tc>
        <w:tc>
          <w:tcPr>
            <w:tcW w:w="1418" w:type="dxa"/>
          </w:tcPr>
          <w:p w14:paraId="51E6F761"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24AD1D2E" w14:textId="77777777" w:rsidR="00A931EA" w:rsidRPr="00EE3251" w:rsidRDefault="00A931EA" w:rsidP="004F3EFB">
            <w:pPr>
              <w:kinsoku w:val="0"/>
              <w:jc w:val="both"/>
            </w:pPr>
            <w:r w:rsidRPr="00EE3251">
              <w:t>AIM shuttle Frame"</w:t>
            </w:r>
          </w:p>
        </w:tc>
        <w:tc>
          <w:tcPr>
            <w:tcW w:w="951" w:type="dxa"/>
            <w:vAlign w:val="center"/>
          </w:tcPr>
          <w:p w14:paraId="2045387E" w14:textId="77777777" w:rsidR="00A931EA" w:rsidRPr="00EE3251" w:rsidRDefault="00A931EA" w:rsidP="004F3EFB">
            <w:pPr>
              <w:jc w:val="center"/>
            </w:pPr>
            <w:r w:rsidRPr="00EE3251">
              <w:t>3</w:t>
            </w:r>
          </w:p>
        </w:tc>
      </w:tr>
      <w:tr w:rsidR="00A931EA" w:rsidRPr="00EE3251" w14:paraId="1FB6EDBE" w14:textId="77777777" w:rsidTr="004B2681">
        <w:trPr>
          <w:cantSplit/>
        </w:trPr>
        <w:tc>
          <w:tcPr>
            <w:tcW w:w="567" w:type="dxa"/>
            <w:vMerge/>
          </w:tcPr>
          <w:p w14:paraId="5FF6AF8E" w14:textId="77777777" w:rsidR="00A931EA" w:rsidRPr="00EE3251" w:rsidRDefault="00A931EA" w:rsidP="004F3EFB">
            <w:pPr>
              <w:kinsoku w:val="0"/>
              <w:jc w:val="center"/>
            </w:pPr>
          </w:p>
        </w:tc>
        <w:tc>
          <w:tcPr>
            <w:tcW w:w="567" w:type="dxa"/>
            <w:vAlign w:val="center"/>
          </w:tcPr>
          <w:p w14:paraId="15B9D09A" w14:textId="77777777" w:rsidR="00A931EA" w:rsidRPr="00EE3251" w:rsidRDefault="00A931EA" w:rsidP="004F3EFB">
            <w:pPr>
              <w:kinsoku w:val="0"/>
              <w:jc w:val="center"/>
            </w:pPr>
            <w:r w:rsidRPr="00EE3251">
              <w:t>37</w:t>
            </w:r>
          </w:p>
        </w:tc>
        <w:tc>
          <w:tcPr>
            <w:tcW w:w="1276" w:type="dxa"/>
            <w:vAlign w:val="center"/>
          </w:tcPr>
          <w:p w14:paraId="14845AA5" w14:textId="77777777" w:rsidR="00A931EA" w:rsidRPr="00EE3251" w:rsidRDefault="00A931EA" w:rsidP="004F3EFB">
            <w:pPr>
              <w:jc w:val="center"/>
              <w:rPr>
                <w:color w:val="000000"/>
              </w:rPr>
            </w:pPr>
            <w:r w:rsidRPr="00EE3251">
              <w:rPr>
                <w:color w:val="000000"/>
              </w:rPr>
              <w:t>顏淑萍</w:t>
            </w:r>
          </w:p>
        </w:tc>
        <w:tc>
          <w:tcPr>
            <w:tcW w:w="897" w:type="dxa"/>
            <w:vAlign w:val="center"/>
          </w:tcPr>
          <w:p w14:paraId="34963659" w14:textId="77777777" w:rsidR="00A931EA" w:rsidRPr="00EE3251" w:rsidRDefault="00A931EA" w:rsidP="004F3EFB">
            <w:pPr>
              <w:jc w:val="both"/>
            </w:pPr>
            <w:r w:rsidRPr="00EE3251">
              <w:t>電腦輔助設計部</w:t>
            </w:r>
          </w:p>
        </w:tc>
        <w:tc>
          <w:tcPr>
            <w:tcW w:w="750" w:type="dxa"/>
            <w:vAlign w:val="center"/>
          </w:tcPr>
          <w:p w14:paraId="01AFB5F9" w14:textId="77777777" w:rsidR="00A931EA" w:rsidRPr="00EE3251" w:rsidRDefault="00A931EA" w:rsidP="004F3EFB">
            <w:r w:rsidRPr="00EE3251">
              <w:t>主任工程師</w:t>
            </w:r>
          </w:p>
        </w:tc>
        <w:tc>
          <w:tcPr>
            <w:tcW w:w="1500" w:type="dxa"/>
            <w:vAlign w:val="center"/>
          </w:tcPr>
          <w:p w14:paraId="4CE4C96E" w14:textId="77777777" w:rsidR="00A931EA" w:rsidRPr="00EE3251" w:rsidRDefault="00A931EA" w:rsidP="004F3EFB">
            <w:pPr>
              <w:jc w:val="both"/>
            </w:pPr>
            <w:r w:rsidRPr="00EE3251">
              <w:t>龍華科技大學電機工程學士</w:t>
            </w:r>
          </w:p>
        </w:tc>
        <w:tc>
          <w:tcPr>
            <w:tcW w:w="1181" w:type="dxa"/>
            <w:vAlign w:val="center"/>
          </w:tcPr>
          <w:p w14:paraId="00104EBE" w14:textId="77777777" w:rsidR="00A931EA" w:rsidRPr="00EE3251" w:rsidRDefault="00A931EA" w:rsidP="004F3EFB">
            <w:pPr>
              <w:kinsoku w:val="0"/>
            </w:pPr>
            <w:r w:rsidRPr="00EE3251">
              <w:t>Frame engineer</w:t>
            </w:r>
          </w:p>
        </w:tc>
        <w:tc>
          <w:tcPr>
            <w:tcW w:w="567" w:type="dxa"/>
            <w:vAlign w:val="center"/>
          </w:tcPr>
          <w:p w14:paraId="0CA987F9" w14:textId="77777777" w:rsidR="00A931EA" w:rsidRPr="00EE3251" w:rsidRDefault="00A931EA" w:rsidP="004F3EFB">
            <w:pPr>
              <w:kinsoku w:val="0"/>
              <w:jc w:val="both"/>
            </w:pPr>
            <w:r w:rsidRPr="00EE3251">
              <w:t>9</w:t>
            </w:r>
          </w:p>
        </w:tc>
        <w:tc>
          <w:tcPr>
            <w:tcW w:w="1418" w:type="dxa"/>
          </w:tcPr>
          <w:p w14:paraId="5ED210BB"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3BD8C30C" w14:textId="77777777" w:rsidR="00A931EA" w:rsidRPr="00EE3251" w:rsidRDefault="00A931EA" w:rsidP="004F3EFB">
            <w:pPr>
              <w:kinsoku w:val="0"/>
              <w:jc w:val="both"/>
            </w:pPr>
            <w:r w:rsidRPr="00EE3251">
              <w:t>AIM shuttle Frame"</w:t>
            </w:r>
          </w:p>
        </w:tc>
        <w:tc>
          <w:tcPr>
            <w:tcW w:w="951" w:type="dxa"/>
            <w:vAlign w:val="center"/>
          </w:tcPr>
          <w:p w14:paraId="05BF8751" w14:textId="77777777" w:rsidR="00A931EA" w:rsidRPr="00EE3251" w:rsidRDefault="00A931EA" w:rsidP="004F3EFB">
            <w:pPr>
              <w:jc w:val="center"/>
            </w:pPr>
            <w:r w:rsidRPr="00EE3251">
              <w:t>3</w:t>
            </w:r>
          </w:p>
        </w:tc>
      </w:tr>
      <w:tr w:rsidR="00A931EA" w:rsidRPr="00EE3251" w14:paraId="683196CB" w14:textId="77777777" w:rsidTr="004B2681">
        <w:trPr>
          <w:cantSplit/>
        </w:trPr>
        <w:tc>
          <w:tcPr>
            <w:tcW w:w="567" w:type="dxa"/>
            <w:vMerge w:val="restart"/>
          </w:tcPr>
          <w:p w14:paraId="47CB5828" w14:textId="6F6F642D" w:rsidR="00A931EA" w:rsidRPr="00EE3251" w:rsidRDefault="00A931EA" w:rsidP="004F3EFB">
            <w:pPr>
              <w:kinsoku w:val="0"/>
              <w:jc w:val="center"/>
            </w:pPr>
          </w:p>
        </w:tc>
        <w:tc>
          <w:tcPr>
            <w:tcW w:w="567" w:type="dxa"/>
            <w:vAlign w:val="center"/>
          </w:tcPr>
          <w:p w14:paraId="5F01D0F8" w14:textId="77777777" w:rsidR="00A931EA" w:rsidRPr="00EE3251" w:rsidRDefault="00A931EA" w:rsidP="004F3EFB">
            <w:pPr>
              <w:kinsoku w:val="0"/>
              <w:jc w:val="center"/>
            </w:pPr>
            <w:r w:rsidRPr="00EE3251">
              <w:t>38</w:t>
            </w:r>
          </w:p>
        </w:tc>
        <w:tc>
          <w:tcPr>
            <w:tcW w:w="1276" w:type="dxa"/>
            <w:vAlign w:val="center"/>
          </w:tcPr>
          <w:p w14:paraId="63BA9D26" w14:textId="77777777" w:rsidR="00A931EA" w:rsidRPr="00EE3251" w:rsidRDefault="00A931EA" w:rsidP="004F3EFB">
            <w:pPr>
              <w:jc w:val="center"/>
              <w:rPr>
                <w:color w:val="000000"/>
              </w:rPr>
            </w:pPr>
            <w:r w:rsidRPr="00EE3251">
              <w:rPr>
                <w:color w:val="000000"/>
              </w:rPr>
              <w:t>詹雅庭</w:t>
            </w:r>
          </w:p>
        </w:tc>
        <w:tc>
          <w:tcPr>
            <w:tcW w:w="897" w:type="dxa"/>
            <w:vAlign w:val="center"/>
          </w:tcPr>
          <w:p w14:paraId="092B9998" w14:textId="77777777" w:rsidR="00A931EA" w:rsidRPr="00EE3251" w:rsidRDefault="00A931EA" w:rsidP="004F3EFB">
            <w:pPr>
              <w:jc w:val="both"/>
            </w:pPr>
            <w:r w:rsidRPr="00EE3251">
              <w:t>奈米微影技術組</w:t>
            </w:r>
          </w:p>
        </w:tc>
        <w:tc>
          <w:tcPr>
            <w:tcW w:w="750" w:type="dxa"/>
            <w:vAlign w:val="center"/>
          </w:tcPr>
          <w:p w14:paraId="68B00713" w14:textId="77777777" w:rsidR="00A931EA" w:rsidRPr="00EE3251" w:rsidRDefault="00A931EA" w:rsidP="004F3EFB">
            <w:r w:rsidRPr="00EE3251">
              <w:t>主任工程師</w:t>
            </w:r>
          </w:p>
        </w:tc>
        <w:tc>
          <w:tcPr>
            <w:tcW w:w="1500" w:type="dxa"/>
            <w:vAlign w:val="center"/>
          </w:tcPr>
          <w:p w14:paraId="440C6035" w14:textId="77777777" w:rsidR="00A931EA" w:rsidRPr="00EE3251" w:rsidRDefault="00A931EA" w:rsidP="004F3EFB">
            <w:pPr>
              <w:jc w:val="both"/>
            </w:pPr>
            <w:r w:rsidRPr="00EE3251">
              <w:t>中山大學化學碩士</w:t>
            </w:r>
          </w:p>
        </w:tc>
        <w:tc>
          <w:tcPr>
            <w:tcW w:w="1181" w:type="dxa"/>
            <w:vAlign w:val="center"/>
          </w:tcPr>
          <w:p w14:paraId="29D3B835" w14:textId="77777777" w:rsidR="00A931EA" w:rsidRPr="00EE3251" w:rsidRDefault="00A931EA" w:rsidP="004F3EFB">
            <w:pPr>
              <w:kinsoku w:val="0"/>
            </w:pPr>
            <w:r w:rsidRPr="00EE3251">
              <w:t>力積電公司</w:t>
            </w:r>
            <w:r w:rsidRPr="00EE3251">
              <w:t>/</w:t>
            </w:r>
            <w:r w:rsidRPr="00EE3251">
              <w:t>技術開發</w:t>
            </w:r>
            <w:r w:rsidRPr="00EE3251">
              <w:t>/98</w:t>
            </w:r>
            <w:r w:rsidRPr="00EE3251">
              <w:t>年迄今</w:t>
            </w:r>
          </w:p>
        </w:tc>
        <w:tc>
          <w:tcPr>
            <w:tcW w:w="567" w:type="dxa"/>
            <w:vAlign w:val="center"/>
          </w:tcPr>
          <w:p w14:paraId="3A4E92C2" w14:textId="77777777" w:rsidR="00A931EA" w:rsidRPr="00EE3251" w:rsidRDefault="00A931EA" w:rsidP="004F3EFB">
            <w:pPr>
              <w:kinsoku w:val="0"/>
              <w:jc w:val="both"/>
            </w:pPr>
            <w:r w:rsidRPr="00EE3251">
              <w:t>9</w:t>
            </w:r>
          </w:p>
        </w:tc>
        <w:tc>
          <w:tcPr>
            <w:tcW w:w="1418" w:type="dxa"/>
          </w:tcPr>
          <w:p w14:paraId="7360FD95"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6AED268D" w14:textId="77777777" w:rsidR="00A931EA" w:rsidRPr="00EE3251" w:rsidRDefault="00A931EA" w:rsidP="004F3EFB">
            <w:pPr>
              <w:kinsoku w:val="0"/>
              <w:jc w:val="both"/>
            </w:pPr>
            <w:r w:rsidRPr="00EE3251">
              <w:t>Advanced Patterning technology research &amp; development"</w:t>
            </w:r>
          </w:p>
        </w:tc>
        <w:tc>
          <w:tcPr>
            <w:tcW w:w="951" w:type="dxa"/>
            <w:vAlign w:val="center"/>
          </w:tcPr>
          <w:p w14:paraId="26ECDEF1" w14:textId="77777777" w:rsidR="00A931EA" w:rsidRPr="00EE3251" w:rsidRDefault="00A931EA" w:rsidP="004F3EFB">
            <w:pPr>
              <w:jc w:val="center"/>
            </w:pPr>
            <w:r w:rsidRPr="00EE3251">
              <w:t>6.6</w:t>
            </w:r>
          </w:p>
        </w:tc>
      </w:tr>
      <w:tr w:rsidR="00A931EA" w:rsidRPr="00EE3251" w14:paraId="7760276D" w14:textId="77777777" w:rsidTr="004B2681">
        <w:trPr>
          <w:cantSplit/>
        </w:trPr>
        <w:tc>
          <w:tcPr>
            <w:tcW w:w="567" w:type="dxa"/>
            <w:vMerge/>
          </w:tcPr>
          <w:p w14:paraId="5172E261" w14:textId="77777777" w:rsidR="00A931EA" w:rsidRPr="00EE3251" w:rsidRDefault="00A931EA" w:rsidP="004F3EFB">
            <w:pPr>
              <w:kinsoku w:val="0"/>
              <w:jc w:val="center"/>
            </w:pPr>
          </w:p>
        </w:tc>
        <w:tc>
          <w:tcPr>
            <w:tcW w:w="567" w:type="dxa"/>
            <w:vAlign w:val="center"/>
          </w:tcPr>
          <w:p w14:paraId="3F638E03" w14:textId="77777777" w:rsidR="00A931EA" w:rsidRPr="00EE3251" w:rsidRDefault="00A931EA" w:rsidP="004F3EFB">
            <w:pPr>
              <w:kinsoku w:val="0"/>
              <w:jc w:val="center"/>
            </w:pPr>
            <w:r w:rsidRPr="00EE3251">
              <w:t>39</w:t>
            </w:r>
          </w:p>
        </w:tc>
        <w:tc>
          <w:tcPr>
            <w:tcW w:w="1276" w:type="dxa"/>
            <w:vAlign w:val="center"/>
          </w:tcPr>
          <w:p w14:paraId="694BDCB5" w14:textId="77777777" w:rsidR="00A931EA" w:rsidRPr="00EE3251" w:rsidRDefault="00A931EA" w:rsidP="004F3EFB">
            <w:pPr>
              <w:jc w:val="center"/>
              <w:rPr>
                <w:color w:val="000000"/>
              </w:rPr>
            </w:pPr>
            <w:r w:rsidRPr="00EE3251">
              <w:rPr>
                <w:color w:val="000000"/>
              </w:rPr>
              <w:t>張昱政</w:t>
            </w:r>
          </w:p>
        </w:tc>
        <w:tc>
          <w:tcPr>
            <w:tcW w:w="897" w:type="dxa"/>
            <w:vAlign w:val="center"/>
          </w:tcPr>
          <w:p w14:paraId="1E5F00DF" w14:textId="77777777" w:rsidR="00A931EA" w:rsidRPr="00EE3251" w:rsidRDefault="00A931EA" w:rsidP="004F3EFB">
            <w:pPr>
              <w:jc w:val="both"/>
            </w:pPr>
            <w:r w:rsidRPr="00EE3251">
              <w:t>奈米微影技術組</w:t>
            </w:r>
          </w:p>
        </w:tc>
        <w:tc>
          <w:tcPr>
            <w:tcW w:w="750" w:type="dxa"/>
            <w:vAlign w:val="center"/>
          </w:tcPr>
          <w:p w14:paraId="3DB11AD1" w14:textId="77777777" w:rsidR="00A931EA" w:rsidRPr="00EE3251" w:rsidRDefault="00A931EA" w:rsidP="004F3EFB">
            <w:r w:rsidRPr="00EE3251">
              <w:t>主任工程師</w:t>
            </w:r>
          </w:p>
        </w:tc>
        <w:tc>
          <w:tcPr>
            <w:tcW w:w="1500" w:type="dxa"/>
            <w:vAlign w:val="center"/>
          </w:tcPr>
          <w:p w14:paraId="4E5E996B" w14:textId="77777777" w:rsidR="00A931EA" w:rsidRPr="00EE3251" w:rsidRDefault="00A931EA" w:rsidP="004F3EFB">
            <w:pPr>
              <w:jc w:val="both"/>
            </w:pPr>
            <w:r w:rsidRPr="00EE3251">
              <w:t>清華大學工程與系統科學碩士</w:t>
            </w:r>
          </w:p>
        </w:tc>
        <w:tc>
          <w:tcPr>
            <w:tcW w:w="1181" w:type="dxa"/>
            <w:vAlign w:val="center"/>
          </w:tcPr>
          <w:p w14:paraId="1E308161" w14:textId="77777777" w:rsidR="00A931EA" w:rsidRPr="00EE3251" w:rsidRDefault="00A931EA" w:rsidP="004F3EFB">
            <w:pPr>
              <w:kinsoku w:val="0"/>
            </w:pPr>
            <w:r w:rsidRPr="00EE3251">
              <w:t>力積電公司</w:t>
            </w:r>
            <w:r w:rsidRPr="00EE3251">
              <w:t>/</w:t>
            </w:r>
            <w:r w:rsidRPr="00EE3251">
              <w:t>技術開發</w:t>
            </w:r>
            <w:r w:rsidRPr="00EE3251">
              <w:t>/103</w:t>
            </w:r>
            <w:r w:rsidRPr="00EE3251">
              <w:t>年迄今</w:t>
            </w:r>
          </w:p>
        </w:tc>
        <w:tc>
          <w:tcPr>
            <w:tcW w:w="567" w:type="dxa"/>
            <w:vAlign w:val="center"/>
          </w:tcPr>
          <w:p w14:paraId="45E0221B" w14:textId="77777777" w:rsidR="00A931EA" w:rsidRPr="00EE3251" w:rsidRDefault="00A931EA" w:rsidP="004F3EFB">
            <w:pPr>
              <w:kinsoku w:val="0"/>
              <w:jc w:val="both"/>
            </w:pPr>
            <w:r w:rsidRPr="00EE3251">
              <w:t>6</w:t>
            </w:r>
          </w:p>
        </w:tc>
        <w:tc>
          <w:tcPr>
            <w:tcW w:w="1418" w:type="dxa"/>
          </w:tcPr>
          <w:p w14:paraId="428944AB"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271C2C50" w14:textId="77777777" w:rsidR="00A931EA" w:rsidRPr="00EE3251" w:rsidRDefault="00A931EA" w:rsidP="004F3EFB">
            <w:pPr>
              <w:kinsoku w:val="0"/>
              <w:jc w:val="both"/>
            </w:pPr>
            <w:r w:rsidRPr="00EE3251">
              <w:t>Advanced Patterning technology research &amp; development"</w:t>
            </w:r>
          </w:p>
        </w:tc>
        <w:tc>
          <w:tcPr>
            <w:tcW w:w="951" w:type="dxa"/>
            <w:vAlign w:val="center"/>
          </w:tcPr>
          <w:p w14:paraId="7EDCCAE1" w14:textId="77777777" w:rsidR="00A931EA" w:rsidRPr="00EE3251" w:rsidRDefault="00A931EA" w:rsidP="004F3EFB">
            <w:pPr>
              <w:jc w:val="center"/>
            </w:pPr>
            <w:r w:rsidRPr="00EE3251">
              <w:t>3.6</w:t>
            </w:r>
          </w:p>
        </w:tc>
      </w:tr>
      <w:tr w:rsidR="00A931EA" w:rsidRPr="00EE3251" w14:paraId="3418553A" w14:textId="77777777" w:rsidTr="004B2681">
        <w:trPr>
          <w:cantSplit/>
        </w:trPr>
        <w:tc>
          <w:tcPr>
            <w:tcW w:w="567" w:type="dxa"/>
            <w:vMerge/>
          </w:tcPr>
          <w:p w14:paraId="3ED56D05" w14:textId="77777777" w:rsidR="00A931EA" w:rsidRPr="00EE3251" w:rsidRDefault="00A931EA" w:rsidP="004F3EFB">
            <w:pPr>
              <w:kinsoku w:val="0"/>
              <w:jc w:val="center"/>
            </w:pPr>
          </w:p>
        </w:tc>
        <w:tc>
          <w:tcPr>
            <w:tcW w:w="567" w:type="dxa"/>
            <w:vAlign w:val="center"/>
          </w:tcPr>
          <w:p w14:paraId="1CC42C5D" w14:textId="77777777" w:rsidR="00A931EA" w:rsidRPr="00EE3251" w:rsidRDefault="00A931EA" w:rsidP="004F3EFB">
            <w:pPr>
              <w:kinsoku w:val="0"/>
              <w:jc w:val="center"/>
            </w:pPr>
            <w:r w:rsidRPr="00EE3251">
              <w:t>40</w:t>
            </w:r>
          </w:p>
        </w:tc>
        <w:tc>
          <w:tcPr>
            <w:tcW w:w="1276" w:type="dxa"/>
            <w:vAlign w:val="center"/>
          </w:tcPr>
          <w:p w14:paraId="2CE6B391" w14:textId="77777777" w:rsidR="00A931EA" w:rsidRPr="00EE3251" w:rsidRDefault="00A931EA" w:rsidP="004F3EFB">
            <w:pPr>
              <w:jc w:val="center"/>
              <w:rPr>
                <w:color w:val="000000"/>
              </w:rPr>
            </w:pPr>
            <w:r w:rsidRPr="00EE3251">
              <w:rPr>
                <w:color w:val="000000"/>
              </w:rPr>
              <w:t>諶柏勝</w:t>
            </w:r>
          </w:p>
        </w:tc>
        <w:tc>
          <w:tcPr>
            <w:tcW w:w="897" w:type="dxa"/>
            <w:vAlign w:val="center"/>
          </w:tcPr>
          <w:p w14:paraId="29839BF7" w14:textId="77777777" w:rsidR="00A931EA" w:rsidRPr="00EE3251" w:rsidRDefault="00A931EA" w:rsidP="004F3EFB">
            <w:pPr>
              <w:jc w:val="both"/>
            </w:pPr>
            <w:r w:rsidRPr="00EE3251">
              <w:t>光學修正技術組</w:t>
            </w:r>
          </w:p>
        </w:tc>
        <w:tc>
          <w:tcPr>
            <w:tcW w:w="750" w:type="dxa"/>
            <w:vAlign w:val="center"/>
          </w:tcPr>
          <w:p w14:paraId="390327DA" w14:textId="77777777" w:rsidR="00A931EA" w:rsidRPr="00EE3251" w:rsidRDefault="00A931EA" w:rsidP="004F3EFB">
            <w:r w:rsidRPr="00EE3251">
              <w:t>主任工程師</w:t>
            </w:r>
          </w:p>
        </w:tc>
        <w:tc>
          <w:tcPr>
            <w:tcW w:w="1500" w:type="dxa"/>
            <w:vAlign w:val="center"/>
          </w:tcPr>
          <w:p w14:paraId="491C96DC" w14:textId="77777777" w:rsidR="00A931EA" w:rsidRPr="00EE3251" w:rsidRDefault="00A931EA" w:rsidP="004F3EFB">
            <w:pPr>
              <w:jc w:val="both"/>
            </w:pPr>
            <w:r w:rsidRPr="00EE3251">
              <w:t>中正大學物理碩士</w:t>
            </w:r>
          </w:p>
        </w:tc>
        <w:tc>
          <w:tcPr>
            <w:tcW w:w="1181" w:type="dxa"/>
            <w:vAlign w:val="center"/>
          </w:tcPr>
          <w:p w14:paraId="68D44665" w14:textId="77777777" w:rsidR="00A931EA" w:rsidRPr="00EE3251" w:rsidRDefault="00A931EA" w:rsidP="004F3EFB">
            <w:pPr>
              <w:kinsoku w:val="0"/>
            </w:pPr>
            <w:r w:rsidRPr="00EE3251">
              <w:br/>
            </w:r>
            <w:r w:rsidRPr="00EE3251">
              <w:t>力積電公司</w:t>
            </w:r>
            <w:r w:rsidRPr="00EE3251">
              <w:t>/</w:t>
            </w:r>
            <w:r w:rsidRPr="00EE3251">
              <w:t>技術開發</w:t>
            </w:r>
            <w:r w:rsidRPr="00EE3251">
              <w:t>/104</w:t>
            </w:r>
            <w:r w:rsidRPr="00EE3251">
              <w:t>年</w:t>
            </w:r>
            <w:r w:rsidRPr="00EE3251">
              <w:t>9</w:t>
            </w:r>
            <w:r w:rsidRPr="00EE3251">
              <w:t>月迄今</w:t>
            </w:r>
          </w:p>
        </w:tc>
        <w:tc>
          <w:tcPr>
            <w:tcW w:w="567" w:type="dxa"/>
            <w:vAlign w:val="center"/>
          </w:tcPr>
          <w:p w14:paraId="329D6DAE" w14:textId="77777777" w:rsidR="00A931EA" w:rsidRPr="00EE3251" w:rsidRDefault="00A931EA" w:rsidP="004F3EFB">
            <w:pPr>
              <w:kinsoku w:val="0"/>
              <w:jc w:val="both"/>
            </w:pPr>
            <w:r w:rsidRPr="00EE3251">
              <w:t>6</w:t>
            </w:r>
          </w:p>
        </w:tc>
        <w:tc>
          <w:tcPr>
            <w:tcW w:w="1418" w:type="dxa"/>
          </w:tcPr>
          <w:p w14:paraId="5C856FA5"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0618F911" w14:textId="77777777" w:rsidR="00A931EA" w:rsidRPr="00EE3251" w:rsidRDefault="00A931EA" w:rsidP="004F3EFB">
            <w:pPr>
              <w:kinsoku w:val="0"/>
              <w:jc w:val="both"/>
            </w:pPr>
            <w:r w:rsidRPr="00EE3251">
              <w:t xml:space="preserve">1. OPC </w:t>
            </w:r>
            <w:r w:rsidRPr="00EE3251">
              <w:t>開發</w:t>
            </w:r>
            <w:r w:rsidRPr="00EE3251">
              <w:t>(layer sponser)"</w:t>
            </w:r>
          </w:p>
        </w:tc>
        <w:tc>
          <w:tcPr>
            <w:tcW w:w="951" w:type="dxa"/>
            <w:vAlign w:val="center"/>
          </w:tcPr>
          <w:p w14:paraId="0717B8C7" w14:textId="77777777" w:rsidR="00A931EA" w:rsidRPr="00EE3251" w:rsidRDefault="00A931EA" w:rsidP="004F3EFB">
            <w:pPr>
              <w:jc w:val="center"/>
            </w:pPr>
            <w:r w:rsidRPr="00EE3251">
              <w:t>4.2</w:t>
            </w:r>
          </w:p>
        </w:tc>
      </w:tr>
      <w:tr w:rsidR="00A931EA" w:rsidRPr="00EE3251" w14:paraId="614EC96F" w14:textId="77777777" w:rsidTr="004B2681">
        <w:trPr>
          <w:cantSplit/>
        </w:trPr>
        <w:tc>
          <w:tcPr>
            <w:tcW w:w="567" w:type="dxa"/>
            <w:vMerge/>
          </w:tcPr>
          <w:p w14:paraId="248A6EFC" w14:textId="77777777" w:rsidR="00A931EA" w:rsidRPr="00EE3251" w:rsidRDefault="00A931EA" w:rsidP="004F3EFB">
            <w:pPr>
              <w:kinsoku w:val="0"/>
              <w:jc w:val="center"/>
            </w:pPr>
          </w:p>
        </w:tc>
        <w:tc>
          <w:tcPr>
            <w:tcW w:w="567" w:type="dxa"/>
            <w:vAlign w:val="center"/>
          </w:tcPr>
          <w:p w14:paraId="6DD07603" w14:textId="77777777" w:rsidR="00A931EA" w:rsidRPr="00EE3251" w:rsidRDefault="00A931EA" w:rsidP="004F3EFB">
            <w:pPr>
              <w:kinsoku w:val="0"/>
              <w:jc w:val="center"/>
            </w:pPr>
            <w:r w:rsidRPr="00EE3251">
              <w:t>41</w:t>
            </w:r>
          </w:p>
        </w:tc>
        <w:tc>
          <w:tcPr>
            <w:tcW w:w="1276" w:type="dxa"/>
            <w:vAlign w:val="center"/>
          </w:tcPr>
          <w:p w14:paraId="714C4154" w14:textId="77777777" w:rsidR="00A931EA" w:rsidRPr="00EE3251" w:rsidRDefault="00A931EA" w:rsidP="004F3EFB">
            <w:pPr>
              <w:jc w:val="center"/>
              <w:rPr>
                <w:color w:val="000000"/>
              </w:rPr>
            </w:pPr>
            <w:r w:rsidRPr="00EE3251">
              <w:rPr>
                <w:color w:val="000000"/>
              </w:rPr>
              <w:t>賴岱鈺</w:t>
            </w:r>
          </w:p>
        </w:tc>
        <w:tc>
          <w:tcPr>
            <w:tcW w:w="897" w:type="dxa"/>
            <w:vAlign w:val="center"/>
          </w:tcPr>
          <w:p w14:paraId="15733778" w14:textId="77777777" w:rsidR="00A931EA" w:rsidRPr="00EE3251" w:rsidRDefault="00A931EA" w:rsidP="004F3EFB">
            <w:pPr>
              <w:jc w:val="both"/>
            </w:pPr>
            <w:r w:rsidRPr="00EE3251">
              <w:t>矽智財設計部</w:t>
            </w:r>
          </w:p>
        </w:tc>
        <w:tc>
          <w:tcPr>
            <w:tcW w:w="750" w:type="dxa"/>
            <w:vAlign w:val="center"/>
          </w:tcPr>
          <w:p w14:paraId="0023A521" w14:textId="77777777" w:rsidR="00A931EA" w:rsidRPr="00EE3251" w:rsidRDefault="00A931EA" w:rsidP="004F3EFB">
            <w:r w:rsidRPr="00EE3251">
              <w:t>主任工程師</w:t>
            </w:r>
          </w:p>
        </w:tc>
        <w:tc>
          <w:tcPr>
            <w:tcW w:w="1500" w:type="dxa"/>
            <w:vAlign w:val="center"/>
          </w:tcPr>
          <w:p w14:paraId="72828EBE" w14:textId="77777777" w:rsidR="00A931EA" w:rsidRPr="00EE3251" w:rsidRDefault="00A931EA" w:rsidP="004F3EFB">
            <w:pPr>
              <w:jc w:val="both"/>
            </w:pPr>
            <w:r w:rsidRPr="00EE3251">
              <w:t>清華大學微機電工程碩士</w:t>
            </w:r>
          </w:p>
        </w:tc>
        <w:tc>
          <w:tcPr>
            <w:tcW w:w="1181" w:type="dxa"/>
            <w:vAlign w:val="center"/>
          </w:tcPr>
          <w:p w14:paraId="15AB123A" w14:textId="77777777" w:rsidR="00A931EA" w:rsidRPr="00EE3251" w:rsidRDefault="00A931EA" w:rsidP="004F3EFB">
            <w:pPr>
              <w:kinsoku w:val="0"/>
            </w:pPr>
            <w:r w:rsidRPr="00EE3251">
              <w:t>MTP/OTP IP development</w:t>
            </w:r>
            <w:r w:rsidRPr="00EE3251">
              <w:br/>
              <w:t>IO development</w:t>
            </w:r>
          </w:p>
        </w:tc>
        <w:tc>
          <w:tcPr>
            <w:tcW w:w="567" w:type="dxa"/>
            <w:vAlign w:val="center"/>
          </w:tcPr>
          <w:p w14:paraId="5EE6FEE1" w14:textId="77777777" w:rsidR="00A931EA" w:rsidRPr="00EE3251" w:rsidRDefault="00A931EA" w:rsidP="004F3EFB">
            <w:pPr>
              <w:kinsoku w:val="0"/>
              <w:jc w:val="both"/>
            </w:pPr>
            <w:r w:rsidRPr="00EE3251">
              <w:t>13</w:t>
            </w:r>
          </w:p>
        </w:tc>
        <w:tc>
          <w:tcPr>
            <w:tcW w:w="1418" w:type="dxa"/>
          </w:tcPr>
          <w:p w14:paraId="5ECCE656" w14:textId="77777777" w:rsidR="00A931EA" w:rsidRPr="00EE3251" w:rsidRDefault="00A931EA" w:rsidP="004F3EFB">
            <w:pPr>
              <w:kinsoku w:val="0"/>
              <w:jc w:val="both"/>
            </w:pPr>
            <w:r w:rsidRPr="00EE3251">
              <w:t>"</w:t>
            </w:r>
            <w:r w:rsidRPr="00EE3251">
              <w:t>分項計畫</w:t>
            </w:r>
            <w:r w:rsidRPr="00EE3251">
              <w:t>B</w:t>
            </w:r>
            <w:r w:rsidRPr="00EE3251">
              <w:t>：</w:t>
            </w:r>
            <w:r w:rsidRPr="00EE3251">
              <w:t>AIM</w:t>
            </w:r>
            <w:r w:rsidRPr="00EE3251">
              <w:t>基礎矽智財</w:t>
            </w:r>
          </w:p>
          <w:p w14:paraId="75AD60F5" w14:textId="77777777" w:rsidR="00A931EA" w:rsidRPr="00EE3251" w:rsidRDefault="00A931EA" w:rsidP="004F3EFB">
            <w:pPr>
              <w:kinsoku w:val="0"/>
              <w:jc w:val="both"/>
            </w:pPr>
            <w:r w:rsidRPr="00EE3251">
              <w:t>IO library development"</w:t>
            </w:r>
          </w:p>
        </w:tc>
        <w:tc>
          <w:tcPr>
            <w:tcW w:w="951" w:type="dxa"/>
            <w:vAlign w:val="center"/>
          </w:tcPr>
          <w:p w14:paraId="176D908A" w14:textId="77777777" w:rsidR="00A931EA" w:rsidRPr="00EE3251" w:rsidRDefault="00A931EA" w:rsidP="004F3EFB">
            <w:pPr>
              <w:jc w:val="center"/>
            </w:pPr>
            <w:r w:rsidRPr="00EE3251">
              <w:t>6</w:t>
            </w:r>
          </w:p>
        </w:tc>
      </w:tr>
      <w:tr w:rsidR="00A931EA" w:rsidRPr="00EE3251" w14:paraId="7527D6A8" w14:textId="77777777" w:rsidTr="004B2681">
        <w:trPr>
          <w:cantSplit/>
        </w:trPr>
        <w:tc>
          <w:tcPr>
            <w:tcW w:w="567" w:type="dxa"/>
            <w:vMerge/>
          </w:tcPr>
          <w:p w14:paraId="26929638" w14:textId="77777777" w:rsidR="00A931EA" w:rsidRPr="00EE3251" w:rsidRDefault="00A931EA" w:rsidP="004F3EFB">
            <w:pPr>
              <w:kinsoku w:val="0"/>
              <w:jc w:val="center"/>
            </w:pPr>
          </w:p>
        </w:tc>
        <w:tc>
          <w:tcPr>
            <w:tcW w:w="567" w:type="dxa"/>
            <w:vAlign w:val="center"/>
          </w:tcPr>
          <w:p w14:paraId="6099B596" w14:textId="77777777" w:rsidR="00A931EA" w:rsidRPr="00EE3251" w:rsidRDefault="00A931EA" w:rsidP="004F3EFB">
            <w:pPr>
              <w:kinsoku w:val="0"/>
              <w:jc w:val="center"/>
            </w:pPr>
            <w:r w:rsidRPr="00EE3251">
              <w:t>42</w:t>
            </w:r>
          </w:p>
        </w:tc>
        <w:tc>
          <w:tcPr>
            <w:tcW w:w="1276" w:type="dxa"/>
            <w:vAlign w:val="center"/>
          </w:tcPr>
          <w:p w14:paraId="03D83421" w14:textId="77777777" w:rsidR="00A931EA" w:rsidRPr="00EE3251" w:rsidRDefault="00A931EA" w:rsidP="004F3EFB">
            <w:pPr>
              <w:jc w:val="center"/>
              <w:rPr>
                <w:color w:val="000000"/>
              </w:rPr>
            </w:pPr>
            <w:r w:rsidRPr="00EE3251">
              <w:rPr>
                <w:color w:val="000000"/>
              </w:rPr>
              <w:t>賴宏奎</w:t>
            </w:r>
          </w:p>
        </w:tc>
        <w:tc>
          <w:tcPr>
            <w:tcW w:w="897" w:type="dxa"/>
            <w:vAlign w:val="center"/>
          </w:tcPr>
          <w:p w14:paraId="18549A67" w14:textId="77777777" w:rsidR="00A931EA" w:rsidRPr="00EE3251" w:rsidRDefault="00A931EA" w:rsidP="004F3EFB">
            <w:pPr>
              <w:jc w:val="both"/>
            </w:pPr>
            <w:r w:rsidRPr="00EE3251">
              <w:t>矽智財工程部</w:t>
            </w:r>
          </w:p>
        </w:tc>
        <w:tc>
          <w:tcPr>
            <w:tcW w:w="750" w:type="dxa"/>
            <w:vAlign w:val="center"/>
          </w:tcPr>
          <w:p w14:paraId="00B40EAE" w14:textId="77777777" w:rsidR="00A931EA" w:rsidRPr="00EE3251" w:rsidRDefault="00A931EA" w:rsidP="004F3EFB">
            <w:r w:rsidRPr="00EE3251">
              <w:t>主任工程師</w:t>
            </w:r>
          </w:p>
        </w:tc>
        <w:tc>
          <w:tcPr>
            <w:tcW w:w="1500" w:type="dxa"/>
            <w:vAlign w:val="center"/>
          </w:tcPr>
          <w:p w14:paraId="16A3D19A" w14:textId="77777777" w:rsidR="00A931EA" w:rsidRPr="00EE3251" w:rsidRDefault="00A931EA" w:rsidP="004F3EFB">
            <w:pPr>
              <w:jc w:val="both"/>
            </w:pPr>
            <w:r w:rsidRPr="00EE3251">
              <w:t>國立彰化師範大學電子工程碩士</w:t>
            </w:r>
          </w:p>
        </w:tc>
        <w:tc>
          <w:tcPr>
            <w:tcW w:w="1181" w:type="dxa"/>
            <w:vAlign w:val="center"/>
          </w:tcPr>
          <w:p w14:paraId="25ACB0C1" w14:textId="77777777" w:rsidR="00A931EA" w:rsidRPr="00EE3251" w:rsidRDefault="00A931EA" w:rsidP="004F3EFB">
            <w:pPr>
              <w:kinsoku w:val="0"/>
            </w:pPr>
            <w:r w:rsidRPr="00EE3251">
              <w:t>IP testing</w:t>
            </w:r>
          </w:p>
        </w:tc>
        <w:tc>
          <w:tcPr>
            <w:tcW w:w="567" w:type="dxa"/>
            <w:vAlign w:val="center"/>
          </w:tcPr>
          <w:p w14:paraId="6D0596BE" w14:textId="77777777" w:rsidR="00A931EA" w:rsidRPr="00EE3251" w:rsidRDefault="00A931EA" w:rsidP="004F3EFB">
            <w:pPr>
              <w:kinsoku w:val="0"/>
              <w:jc w:val="both"/>
            </w:pPr>
            <w:r w:rsidRPr="00EE3251">
              <w:t>6</w:t>
            </w:r>
          </w:p>
        </w:tc>
        <w:tc>
          <w:tcPr>
            <w:tcW w:w="1418" w:type="dxa"/>
          </w:tcPr>
          <w:p w14:paraId="0A74E92E" w14:textId="77777777" w:rsidR="00A931EA" w:rsidRPr="00EE3251" w:rsidRDefault="00A931EA" w:rsidP="004F3EFB">
            <w:pPr>
              <w:kinsoku w:val="0"/>
              <w:jc w:val="both"/>
            </w:pPr>
            <w:r w:rsidRPr="00EE3251">
              <w:t>"</w:t>
            </w:r>
            <w:r w:rsidRPr="00EE3251">
              <w:t>分項計畫</w:t>
            </w:r>
            <w:r w:rsidRPr="00EE3251">
              <w:t>B</w:t>
            </w:r>
            <w:r w:rsidRPr="00EE3251">
              <w:t>：</w:t>
            </w:r>
            <w:r w:rsidRPr="00EE3251">
              <w:t>AIM</w:t>
            </w:r>
            <w:r w:rsidRPr="00EE3251">
              <w:t>基礎矽智財</w:t>
            </w:r>
          </w:p>
          <w:p w14:paraId="42224607" w14:textId="77777777" w:rsidR="00A931EA" w:rsidRPr="00EE3251" w:rsidRDefault="00A931EA" w:rsidP="004F3EFB">
            <w:pPr>
              <w:kinsoku w:val="0"/>
              <w:jc w:val="both"/>
            </w:pPr>
            <w:r w:rsidRPr="00EE3251">
              <w:t>IO test chip testing"</w:t>
            </w:r>
          </w:p>
        </w:tc>
        <w:tc>
          <w:tcPr>
            <w:tcW w:w="951" w:type="dxa"/>
            <w:vAlign w:val="center"/>
          </w:tcPr>
          <w:p w14:paraId="37E55CDA" w14:textId="77777777" w:rsidR="00A931EA" w:rsidRPr="00EE3251" w:rsidRDefault="00A931EA" w:rsidP="004F3EFB">
            <w:pPr>
              <w:jc w:val="center"/>
            </w:pPr>
            <w:r w:rsidRPr="00EE3251">
              <w:t>2</w:t>
            </w:r>
          </w:p>
        </w:tc>
      </w:tr>
      <w:tr w:rsidR="00A931EA" w:rsidRPr="00EE3251" w14:paraId="239EB18A" w14:textId="77777777" w:rsidTr="004B2681">
        <w:trPr>
          <w:cantSplit/>
        </w:trPr>
        <w:tc>
          <w:tcPr>
            <w:tcW w:w="567" w:type="dxa"/>
            <w:vMerge w:val="restart"/>
          </w:tcPr>
          <w:p w14:paraId="1462E578" w14:textId="3519706C" w:rsidR="00A931EA" w:rsidRPr="00EE3251" w:rsidRDefault="00A931EA" w:rsidP="004F3EFB">
            <w:pPr>
              <w:kinsoku w:val="0"/>
              <w:jc w:val="center"/>
            </w:pPr>
          </w:p>
        </w:tc>
        <w:tc>
          <w:tcPr>
            <w:tcW w:w="567" w:type="dxa"/>
            <w:vAlign w:val="center"/>
          </w:tcPr>
          <w:p w14:paraId="3109D86E" w14:textId="77777777" w:rsidR="00A931EA" w:rsidRPr="00EE3251" w:rsidRDefault="00A931EA" w:rsidP="004F3EFB">
            <w:pPr>
              <w:kinsoku w:val="0"/>
              <w:jc w:val="center"/>
            </w:pPr>
            <w:r w:rsidRPr="00EE3251">
              <w:t>43</w:t>
            </w:r>
          </w:p>
        </w:tc>
        <w:tc>
          <w:tcPr>
            <w:tcW w:w="1276" w:type="dxa"/>
            <w:vAlign w:val="center"/>
          </w:tcPr>
          <w:p w14:paraId="61C0B167" w14:textId="77777777" w:rsidR="00A931EA" w:rsidRPr="00EE3251" w:rsidRDefault="00A931EA" w:rsidP="004F3EFB">
            <w:pPr>
              <w:jc w:val="center"/>
              <w:rPr>
                <w:color w:val="000000"/>
              </w:rPr>
            </w:pPr>
            <w:r w:rsidRPr="00EE3251">
              <w:rPr>
                <w:color w:val="000000"/>
              </w:rPr>
              <w:t>陳芷琪</w:t>
            </w:r>
          </w:p>
        </w:tc>
        <w:tc>
          <w:tcPr>
            <w:tcW w:w="897" w:type="dxa"/>
            <w:vAlign w:val="center"/>
          </w:tcPr>
          <w:p w14:paraId="38629429" w14:textId="77777777" w:rsidR="00A931EA" w:rsidRPr="00EE3251" w:rsidRDefault="00A931EA" w:rsidP="004F3EFB">
            <w:pPr>
              <w:jc w:val="both"/>
            </w:pPr>
            <w:r w:rsidRPr="00EE3251">
              <w:t>矽智財設計部</w:t>
            </w:r>
          </w:p>
        </w:tc>
        <w:tc>
          <w:tcPr>
            <w:tcW w:w="750" w:type="dxa"/>
            <w:vAlign w:val="center"/>
          </w:tcPr>
          <w:p w14:paraId="38DAB745" w14:textId="77777777" w:rsidR="00A931EA" w:rsidRPr="00EE3251" w:rsidRDefault="00A931EA" w:rsidP="004F3EFB">
            <w:r w:rsidRPr="00EE3251">
              <w:t>主任工程師</w:t>
            </w:r>
          </w:p>
        </w:tc>
        <w:tc>
          <w:tcPr>
            <w:tcW w:w="1500" w:type="dxa"/>
            <w:vAlign w:val="center"/>
          </w:tcPr>
          <w:p w14:paraId="39B5ABC2" w14:textId="77777777" w:rsidR="00A931EA" w:rsidRPr="00EE3251" w:rsidRDefault="00A931EA" w:rsidP="004F3EFB">
            <w:pPr>
              <w:jc w:val="both"/>
            </w:pPr>
            <w:r w:rsidRPr="00EE3251">
              <w:t>長庚大學化工與材料碩士</w:t>
            </w:r>
          </w:p>
        </w:tc>
        <w:tc>
          <w:tcPr>
            <w:tcW w:w="1181" w:type="dxa"/>
            <w:vAlign w:val="center"/>
          </w:tcPr>
          <w:p w14:paraId="098AF537" w14:textId="77777777" w:rsidR="00A931EA" w:rsidRPr="00EE3251" w:rsidRDefault="00A931EA" w:rsidP="004F3EFB">
            <w:pPr>
              <w:kinsoku w:val="0"/>
            </w:pPr>
            <w:r w:rsidRPr="00EE3251">
              <w:t>OTP IP development</w:t>
            </w:r>
            <w:r w:rsidRPr="00EE3251">
              <w:br/>
              <w:t>IP outsourcing</w:t>
            </w:r>
          </w:p>
        </w:tc>
        <w:tc>
          <w:tcPr>
            <w:tcW w:w="567" w:type="dxa"/>
            <w:vAlign w:val="center"/>
          </w:tcPr>
          <w:p w14:paraId="32EDFA40" w14:textId="77777777" w:rsidR="00A931EA" w:rsidRPr="00EE3251" w:rsidRDefault="00A931EA" w:rsidP="004F3EFB">
            <w:pPr>
              <w:kinsoku w:val="0"/>
              <w:jc w:val="both"/>
            </w:pPr>
            <w:r w:rsidRPr="00EE3251">
              <w:t>14</w:t>
            </w:r>
          </w:p>
        </w:tc>
        <w:tc>
          <w:tcPr>
            <w:tcW w:w="1418" w:type="dxa"/>
          </w:tcPr>
          <w:p w14:paraId="6EA636B9" w14:textId="77777777" w:rsidR="00A931EA" w:rsidRPr="00EE3251" w:rsidRDefault="00A931EA" w:rsidP="004F3EFB">
            <w:pPr>
              <w:kinsoku w:val="0"/>
              <w:jc w:val="both"/>
            </w:pPr>
            <w:r w:rsidRPr="00EE3251">
              <w:t>"</w:t>
            </w:r>
            <w:r w:rsidRPr="00EE3251">
              <w:t>分項計畫</w:t>
            </w:r>
            <w:r w:rsidRPr="00EE3251">
              <w:t>B</w:t>
            </w:r>
            <w:r w:rsidRPr="00EE3251">
              <w:t>：</w:t>
            </w:r>
            <w:r w:rsidRPr="00EE3251">
              <w:t>AIM</w:t>
            </w:r>
            <w:r w:rsidRPr="00EE3251">
              <w:t>基礎矽智財</w:t>
            </w:r>
          </w:p>
          <w:p w14:paraId="798E505D" w14:textId="77777777" w:rsidR="00A931EA" w:rsidRPr="00EE3251" w:rsidRDefault="00A931EA" w:rsidP="004F3EFB">
            <w:pPr>
              <w:kinsoku w:val="0"/>
              <w:jc w:val="both"/>
            </w:pPr>
            <w:r w:rsidRPr="00EE3251">
              <w:t>Outsourcing analog IP contact window"</w:t>
            </w:r>
          </w:p>
        </w:tc>
        <w:tc>
          <w:tcPr>
            <w:tcW w:w="951" w:type="dxa"/>
            <w:vAlign w:val="center"/>
          </w:tcPr>
          <w:p w14:paraId="63ADF50C" w14:textId="77777777" w:rsidR="00A931EA" w:rsidRPr="00EE3251" w:rsidRDefault="00A931EA" w:rsidP="004F3EFB">
            <w:pPr>
              <w:jc w:val="center"/>
            </w:pPr>
            <w:r w:rsidRPr="00EE3251">
              <w:t>12</w:t>
            </w:r>
          </w:p>
        </w:tc>
      </w:tr>
      <w:tr w:rsidR="00A931EA" w:rsidRPr="00EE3251" w14:paraId="4E41A077" w14:textId="77777777" w:rsidTr="004B2681">
        <w:trPr>
          <w:cantSplit/>
        </w:trPr>
        <w:tc>
          <w:tcPr>
            <w:tcW w:w="567" w:type="dxa"/>
            <w:vMerge/>
          </w:tcPr>
          <w:p w14:paraId="1A0DCF5B" w14:textId="77777777" w:rsidR="00A931EA" w:rsidRPr="00EE3251" w:rsidRDefault="00A931EA" w:rsidP="004F3EFB">
            <w:pPr>
              <w:kinsoku w:val="0"/>
              <w:jc w:val="center"/>
            </w:pPr>
          </w:p>
        </w:tc>
        <w:tc>
          <w:tcPr>
            <w:tcW w:w="567" w:type="dxa"/>
            <w:vAlign w:val="center"/>
          </w:tcPr>
          <w:p w14:paraId="1ED88FD5" w14:textId="77777777" w:rsidR="00A931EA" w:rsidRPr="00EE3251" w:rsidRDefault="00A931EA" w:rsidP="004F3EFB">
            <w:pPr>
              <w:kinsoku w:val="0"/>
              <w:jc w:val="center"/>
            </w:pPr>
            <w:r w:rsidRPr="00EE3251">
              <w:t>44</w:t>
            </w:r>
          </w:p>
        </w:tc>
        <w:tc>
          <w:tcPr>
            <w:tcW w:w="1276" w:type="dxa"/>
            <w:vAlign w:val="center"/>
          </w:tcPr>
          <w:p w14:paraId="75129393" w14:textId="77777777" w:rsidR="00A931EA" w:rsidRPr="00EE3251" w:rsidRDefault="00A931EA" w:rsidP="004F3EFB">
            <w:pPr>
              <w:jc w:val="center"/>
              <w:rPr>
                <w:color w:val="000000"/>
              </w:rPr>
            </w:pPr>
            <w:r w:rsidRPr="00EE3251">
              <w:rPr>
                <w:color w:val="000000"/>
              </w:rPr>
              <w:t>周柏仰</w:t>
            </w:r>
          </w:p>
        </w:tc>
        <w:tc>
          <w:tcPr>
            <w:tcW w:w="897" w:type="dxa"/>
            <w:vAlign w:val="center"/>
          </w:tcPr>
          <w:p w14:paraId="64B46D41" w14:textId="77777777" w:rsidR="00A931EA" w:rsidRPr="00EE3251" w:rsidRDefault="00A931EA" w:rsidP="004F3EFB">
            <w:pPr>
              <w:jc w:val="both"/>
            </w:pPr>
            <w:r w:rsidRPr="00EE3251">
              <w:t>元件模型技術部</w:t>
            </w:r>
          </w:p>
        </w:tc>
        <w:tc>
          <w:tcPr>
            <w:tcW w:w="750" w:type="dxa"/>
            <w:vAlign w:val="center"/>
          </w:tcPr>
          <w:p w14:paraId="78D04461" w14:textId="77777777" w:rsidR="00A931EA" w:rsidRPr="00EE3251" w:rsidRDefault="00A931EA" w:rsidP="004F3EFB">
            <w:r w:rsidRPr="00EE3251">
              <w:t>主任工程師</w:t>
            </w:r>
          </w:p>
        </w:tc>
        <w:tc>
          <w:tcPr>
            <w:tcW w:w="1500" w:type="dxa"/>
            <w:vAlign w:val="center"/>
          </w:tcPr>
          <w:p w14:paraId="68DC4169" w14:textId="77777777" w:rsidR="00A931EA" w:rsidRPr="00EE3251" w:rsidRDefault="00A931EA" w:rsidP="004F3EFB">
            <w:pPr>
              <w:jc w:val="both"/>
            </w:pPr>
            <w:r w:rsidRPr="00EE3251">
              <w:t>交通大學電子工程碩士</w:t>
            </w:r>
          </w:p>
        </w:tc>
        <w:tc>
          <w:tcPr>
            <w:tcW w:w="1181" w:type="dxa"/>
            <w:vAlign w:val="center"/>
          </w:tcPr>
          <w:p w14:paraId="64C642DE" w14:textId="77777777" w:rsidR="00A931EA" w:rsidRPr="00EE3251" w:rsidRDefault="00A931EA" w:rsidP="004F3EFB">
            <w:pPr>
              <w:kinsoku w:val="0"/>
            </w:pPr>
            <w:r w:rsidRPr="00EE3251">
              <w:t>力晶</w:t>
            </w:r>
            <w:r w:rsidRPr="00EE3251">
              <w:t>RD</w:t>
            </w:r>
          </w:p>
        </w:tc>
        <w:tc>
          <w:tcPr>
            <w:tcW w:w="567" w:type="dxa"/>
            <w:vAlign w:val="center"/>
          </w:tcPr>
          <w:p w14:paraId="250023CE" w14:textId="77777777" w:rsidR="00A931EA" w:rsidRPr="00EE3251" w:rsidRDefault="00A931EA" w:rsidP="004F3EFB">
            <w:pPr>
              <w:kinsoku w:val="0"/>
              <w:jc w:val="both"/>
            </w:pPr>
            <w:r w:rsidRPr="00EE3251">
              <w:t>6</w:t>
            </w:r>
          </w:p>
        </w:tc>
        <w:tc>
          <w:tcPr>
            <w:tcW w:w="1418" w:type="dxa"/>
          </w:tcPr>
          <w:p w14:paraId="116A518F"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36C78582" w14:textId="77777777" w:rsidR="00A931EA" w:rsidRPr="00EE3251" w:rsidRDefault="00A931EA" w:rsidP="004F3EFB">
            <w:pPr>
              <w:kinsoku w:val="0"/>
              <w:jc w:val="both"/>
            </w:pPr>
            <w:r w:rsidRPr="00EE3251">
              <w:t>基頻元件模型模擬與修正</w:t>
            </w:r>
            <w:r w:rsidRPr="00EE3251">
              <w:t>"</w:t>
            </w:r>
          </w:p>
        </w:tc>
        <w:tc>
          <w:tcPr>
            <w:tcW w:w="951" w:type="dxa"/>
            <w:vAlign w:val="center"/>
          </w:tcPr>
          <w:p w14:paraId="1F59ACA9" w14:textId="77777777" w:rsidR="00A931EA" w:rsidRPr="00EE3251" w:rsidRDefault="00A931EA" w:rsidP="004F3EFB">
            <w:pPr>
              <w:jc w:val="center"/>
            </w:pPr>
            <w:r w:rsidRPr="00EE3251">
              <w:t>2</w:t>
            </w:r>
          </w:p>
        </w:tc>
      </w:tr>
      <w:tr w:rsidR="00A931EA" w:rsidRPr="00EE3251" w14:paraId="64D87FE2" w14:textId="77777777" w:rsidTr="004B2681">
        <w:trPr>
          <w:cantSplit/>
        </w:trPr>
        <w:tc>
          <w:tcPr>
            <w:tcW w:w="567" w:type="dxa"/>
            <w:vMerge/>
          </w:tcPr>
          <w:p w14:paraId="46B5E39A" w14:textId="77777777" w:rsidR="00A931EA" w:rsidRPr="00EE3251" w:rsidRDefault="00A931EA" w:rsidP="004F3EFB">
            <w:pPr>
              <w:kinsoku w:val="0"/>
              <w:jc w:val="center"/>
            </w:pPr>
          </w:p>
        </w:tc>
        <w:tc>
          <w:tcPr>
            <w:tcW w:w="567" w:type="dxa"/>
            <w:vAlign w:val="center"/>
          </w:tcPr>
          <w:p w14:paraId="4AE953C6" w14:textId="77777777" w:rsidR="00A931EA" w:rsidRPr="00EE3251" w:rsidRDefault="00A931EA" w:rsidP="004F3EFB">
            <w:pPr>
              <w:kinsoku w:val="0"/>
              <w:jc w:val="center"/>
            </w:pPr>
            <w:r w:rsidRPr="00EE3251">
              <w:t>45</w:t>
            </w:r>
          </w:p>
        </w:tc>
        <w:tc>
          <w:tcPr>
            <w:tcW w:w="1276" w:type="dxa"/>
            <w:vAlign w:val="center"/>
          </w:tcPr>
          <w:p w14:paraId="743FC20C" w14:textId="77777777" w:rsidR="00A931EA" w:rsidRPr="00EE3251" w:rsidRDefault="00A931EA" w:rsidP="004F3EFB">
            <w:pPr>
              <w:jc w:val="center"/>
              <w:rPr>
                <w:color w:val="000000"/>
              </w:rPr>
            </w:pPr>
            <w:r w:rsidRPr="00EE3251">
              <w:rPr>
                <w:color w:val="000000"/>
              </w:rPr>
              <w:t>徐瑩珈</w:t>
            </w:r>
          </w:p>
        </w:tc>
        <w:tc>
          <w:tcPr>
            <w:tcW w:w="897" w:type="dxa"/>
            <w:vAlign w:val="center"/>
          </w:tcPr>
          <w:p w14:paraId="4D042E82" w14:textId="77777777" w:rsidR="00A931EA" w:rsidRPr="00EE3251" w:rsidRDefault="00A931EA" w:rsidP="004F3EFB">
            <w:pPr>
              <w:jc w:val="both"/>
            </w:pPr>
            <w:r w:rsidRPr="00EE3251">
              <w:t>元件模型技術部</w:t>
            </w:r>
          </w:p>
        </w:tc>
        <w:tc>
          <w:tcPr>
            <w:tcW w:w="750" w:type="dxa"/>
            <w:vAlign w:val="center"/>
          </w:tcPr>
          <w:p w14:paraId="34791D80" w14:textId="77777777" w:rsidR="00A931EA" w:rsidRPr="00EE3251" w:rsidRDefault="00A931EA" w:rsidP="004F3EFB">
            <w:r w:rsidRPr="00EE3251">
              <w:t>主任工程師</w:t>
            </w:r>
          </w:p>
        </w:tc>
        <w:tc>
          <w:tcPr>
            <w:tcW w:w="1500" w:type="dxa"/>
            <w:vAlign w:val="center"/>
          </w:tcPr>
          <w:p w14:paraId="256D7D09" w14:textId="77777777" w:rsidR="00A931EA" w:rsidRPr="00EE3251" w:rsidRDefault="00A931EA" w:rsidP="004F3EFB">
            <w:pPr>
              <w:jc w:val="both"/>
            </w:pPr>
            <w:r w:rsidRPr="00EE3251">
              <w:t>交通大學電子物理碩士</w:t>
            </w:r>
          </w:p>
        </w:tc>
        <w:tc>
          <w:tcPr>
            <w:tcW w:w="1181" w:type="dxa"/>
            <w:vAlign w:val="center"/>
          </w:tcPr>
          <w:p w14:paraId="74628B52" w14:textId="77777777" w:rsidR="00A931EA" w:rsidRPr="00EE3251" w:rsidRDefault="00A931EA" w:rsidP="004F3EFB">
            <w:pPr>
              <w:kinsoku w:val="0"/>
            </w:pPr>
            <w:r w:rsidRPr="00EE3251">
              <w:t>力晶</w:t>
            </w:r>
            <w:r w:rsidRPr="00EE3251">
              <w:t>RD</w:t>
            </w:r>
          </w:p>
        </w:tc>
        <w:tc>
          <w:tcPr>
            <w:tcW w:w="567" w:type="dxa"/>
            <w:vAlign w:val="center"/>
          </w:tcPr>
          <w:p w14:paraId="0387CCD1" w14:textId="77777777" w:rsidR="00A931EA" w:rsidRPr="00EE3251" w:rsidRDefault="00A931EA" w:rsidP="004F3EFB">
            <w:pPr>
              <w:kinsoku w:val="0"/>
              <w:jc w:val="both"/>
            </w:pPr>
            <w:r w:rsidRPr="00EE3251">
              <w:t>9</w:t>
            </w:r>
          </w:p>
        </w:tc>
        <w:tc>
          <w:tcPr>
            <w:tcW w:w="1418" w:type="dxa"/>
          </w:tcPr>
          <w:p w14:paraId="0BC9235A"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3E5DFABA" w14:textId="77777777" w:rsidR="00A931EA" w:rsidRPr="00EE3251" w:rsidRDefault="00A931EA" w:rsidP="004F3EFB">
            <w:pPr>
              <w:kinsoku w:val="0"/>
              <w:jc w:val="both"/>
            </w:pPr>
            <w:r w:rsidRPr="00EE3251">
              <w:t>基頻元件模型模擬與修正</w:t>
            </w:r>
            <w:r w:rsidRPr="00EE3251">
              <w:t>"</w:t>
            </w:r>
          </w:p>
        </w:tc>
        <w:tc>
          <w:tcPr>
            <w:tcW w:w="951" w:type="dxa"/>
            <w:vAlign w:val="center"/>
          </w:tcPr>
          <w:p w14:paraId="366892E7" w14:textId="77777777" w:rsidR="00A931EA" w:rsidRPr="00EE3251" w:rsidRDefault="00A931EA" w:rsidP="004F3EFB">
            <w:pPr>
              <w:jc w:val="center"/>
            </w:pPr>
            <w:r w:rsidRPr="00EE3251">
              <w:t>2</w:t>
            </w:r>
          </w:p>
        </w:tc>
      </w:tr>
      <w:tr w:rsidR="00A931EA" w:rsidRPr="00EE3251" w14:paraId="0291A888" w14:textId="77777777" w:rsidTr="004B2681">
        <w:trPr>
          <w:cantSplit/>
        </w:trPr>
        <w:tc>
          <w:tcPr>
            <w:tcW w:w="567" w:type="dxa"/>
            <w:vMerge/>
          </w:tcPr>
          <w:p w14:paraId="60AEE461" w14:textId="77777777" w:rsidR="00A931EA" w:rsidRPr="00EE3251" w:rsidRDefault="00A931EA" w:rsidP="004F3EFB">
            <w:pPr>
              <w:kinsoku w:val="0"/>
              <w:jc w:val="center"/>
            </w:pPr>
          </w:p>
        </w:tc>
        <w:tc>
          <w:tcPr>
            <w:tcW w:w="567" w:type="dxa"/>
            <w:vAlign w:val="center"/>
          </w:tcPr>
          <w:p w14:paraId="307C50EE" w14:textId="77777777" w:rsidR="00A931EA" w:rsidRPr="00EE3251" w:rsidRDefault="00A931EA" w:rsidP="004F3EFB">
            <w:pPr>
              <w:kinsoku w:val="0"/>
              <w:jc w:val="center"/>
            </w:pPr>
            <w:r w:rsidRPr="00EE3251">
              <w:t>46</w:t>
            </w:r>
          </w:p>
        </w:tc>
        <w:tc>
          <w:tcPr>
            <w:tcW w:w="1276" w:type="dxa"/>
            <w:vAlign w:val="center"/>
          </w:tcPr>
          <w:p w14:paraId="2C397F52" w14:textId="77777777" w:rsidR="00A931EA" w:rsidRPr="00EE3251" w:rsidRDefault="00A931EA" w:rsidP="004F3EFB">
            <w:pPr>
              <w:jc w:val="center"/>
              <w:rPr>
                <w:color w:val="000000"/>
              </w:rPr>
            </w:pPr>
            <w:r w:rsidRPr="00EE3251">
              <w:rPr>
                <w:color w:val="000000"/>
              </w:rPr>
              <w:t>林詣淳</w:t>
            </w:r>
          </w:p>
        </w:tc>
        <w:tc>
          <w:tcPr>
            <w:tcW w:w="897" w:type="dxa"/>
            <w:vAlign w:val="center"/>
          </w:tcPr>
          <w:p w14:paraId="34D643DB" w14:textId="77777777" w:rsidR="00A931EA" w:rsidRPr="00EE3251" w:rsidRDefault="00A931EA" w:rsidP="004F3EFB">
            <w:pPr>
              <w:jc w:val="both"/>
            </w:pPr>
            <w:r w:rsidRPr="00EE3251">
              <w:t>元件模型技術部</w:t>
            </w:r>
          </w:p>
        </w:tc>
        <w:tc>
          <w:tcPr>
            <w:tcW w:w="750" w:type="dxa"/>
            <w:vAlign w:val="center"/>
          </w:tcPr>
          <w:p w14:paraId="1AF604F3" w14:textId="77777777" w:rsidR="00A931EA" w:rsidRPr="00EE3251" w:rsidRDefault="00A931EA" w:rsidP="004F3EFB">
            <w:r w:rsidRPr="00EE3251">
              <w:t>主任工程師</w:t>
            </w:r>
          </w:p>
        </w:tc>
        <w:tc>
          <w:tcPr>
            <w:tcW w:w="1500" w:type="dxa"/>
            <w:vAlign w:val="center"/>
          </w:tcPr>
          <w:p w14:paraId="6B289054" w14:textId="77777777" w:rsidR="00A931EA" w:rsidRPr="00EE3251" w:rsidRDefault="00A931EA" w:rsidP="004F3EFB">
            <w:pPr>
              <w:jc w:val="both"/>
            </w:pPr>
            <w:r w:rsidRPr="00EE3251">
              <w:t>清華大學物理碩士</w:t>
            </w:r>
          </w:p>
        </w:tc>
        <w:tc>
          <w:tcPr>
            <w:tcW w:w="1181" w:type="dxa"/>
            <w:vAlign w:val="center"/>
          </w:tcPr>
          <w:p w14:paraId="0E35CD3F" w14:textId="77777777" w:rsidR="00A931EA" w:rsidRPr="00EE3251" w:rsidRDefault="00A931EA" w:rsidP="004F3EFB">
            <w:pPr>
              <w:kinsoku w:val="0"/>
            </w:pPr>
            <w:r w:rsidRPr="00EE3251">
              <w:t>穩懋</w:t>
            </w:r>
            <w:r w:rsidRPr="00EE3251">
              <w:t>RD</w:t>
            </w:r>
            <w:r w:rsidRPr="00EE3251">
              <w:t>、旺宏</w:t>
            </w:r>
            <w:r w:rsidRPr="00EE3251">
              <w:t>RD</w:t>
            </w:r>
            <w:r w:rsidRPr="00EE3251">
              <w:t>、力晶</w:t>
            </w:r>
            <w:r w:rsidRPr="00EE3251">
              <w:t>RD</w:t>
            </w:r>
          </w:p>
        </w:tc>
        <w:tc>
          <w:tcPr>
            <w:tcW w:w="567" w:type="dxa"/>
            <w:vAlign w:val="center"/>
          </w:tcPr>
          <w:p w14:paraId="410F9E90" w14:textId="77777777" w:rsidR="00A931EA" w:rsidRPr="00EE3251" w:rsidRDefault="00A931EA" w:rsidP="004F3EFB">
            <w:pPr>
              <w:kinsoku w:val="0"/>
              <w:jc w:val="both"/>
            </w:pPr>
            <w:r w:rsidRPr="00EE3251">
              <w:t>6</w:t>
            </w:r>
          </w:p>
        </w:tc>
        <w:tc>
          <w:tcPr>
            <w:tcW w:w="1418" w:type="dxa"/>
          </w:tcPr>
          <w:p w14:paraId="0F42C864"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100E6226" w14:textId="77777777" w:rsidR="00A931EA" w:rsidRPr="00EE3251" w:rsidRDefault="00A931EA" w:rsidP="004F3EFB">
            <w:pPr>
              <w:kinsoku w:val="0"/>
              <w:jc w:val="both"/>
            </w:pPr>
            <w:r w:rsidRPr="00EE3251">
              <w:t>高頻元件特性</w:t>
            </w:r>
            <w:r w:rsidRPr="00EE3251">
              <w:t>"</w:t>
            </w:r>
          </w:p>
        </w:tc>
        <w:tc>
          <w:tcPr>
            <w:tcW w:w="951" w:type="dxa"/>
            <w:vAlign w:val="center"/>
          </w:tcPr>
          <w:p w14:paraId="12D7F9AA" w14:textId="77777777" w:rsidR="00A931EA" w:rsidRPr="00EE3251" w:rsidRDefault="00A931EA" w:rsidP="004F3EFB">
            <w:pPr>
              <w:jc w:val="center"/>
            </w:pPr>
            <w:r w:rsidRPr="00EE3251">
              <w:t>4</w:t>
            </w:r>
          </w:p>
        </w:tc>
      </w:tr>
      <w:tr w:rsidR="00A931EA" w:rsidRPr="00EE3251" w14:paraId="79413C9A" w14:textId="77777777" w:rsidTr="004B2681">
        <w:trPr>
          <w:cantSplit/>
        </w:trPr>
        <w:tc>
          <w:tcPr>
            <w:tcW w:w="567" w:type="dxa"/>
            <w:vMerge/>
          </w:tcPr>
          <w:p w14:paraId="28FB1E9B" w14:textId="77777777" w:rsidR="00A931EA" w:rsidRPr="00EE3251" w:rsidRDefault="00A931EA" w:rsidP="004F3EFB">
            <w:pPr>
              <w:kinsoku w:val="0"/>
              <w:jc w:val="center"/>
            </w:pPr>
          </w:p>
        </w:tc>
        <w:tc>
          <w:tcPr>
            <w:tcW w:w="567" w:type="dxa"/>
            <w:vAlign w:val="center"/>
          </w:tcPr>
          <w:p w14:paraId="44D1F8CD" w14:textId="77777777" w:rsidR="00A931EA" w:rsidRPr="00EE3251" w:rsidRDefault="00A931EA" w:rsidP="004F3EFB">
            <w:pPr>
              <w:kinsoku w:val="0"/>
              <w:jc w:val="center"/>
            </w:pPr>
            <w:r w:rsidRPr="00EE3251">
              <w:t>47</w:t>
            </w:r>
          </w:p>
        </w:tc>
        <w:tc>
          <w:tcPr>
            <w:tcW w:w="1276" w:type="dxa"/>
            <w:vAlign w:val="center"/>
          </w:tcPr>
          <w:p w14:paraId="4642AECF" w14:textId="77777777" w:rsidR="00A931EA" w:rsidRPr="00EE3251" w:rsidRDefault="00A931EA" w:rsidP="004F3EFB">
            <w:pPr>
              <w:jc w:val="center"/>
              <w:rPr>
                <w:color w:val="000000"/>
              </w:rPr>
            </w:pPr>
            <w:r w:rsidRPr="00EE3251">
              <w:rPr>
                <w:color w:val="000000"/>
              </w:rPr>
              <w:t>張洪銘</w:t>
            </w:r>
          </w:p>
        </w:tc>
        <w:tc>
          <w:tcPr>
            <w:tcW w:w="897" w:type="dxa"/>
            <w:vAlign w:val="center"/>
          </w:tcPr>
          <w:p w14:paraId="073908FB" w14:textId="77777777" w:rsidR="00A931EA" w:rsidRPr="00EE3251" w:rsidRDefault="00A931EA" w:rsidP="004F3EFB">
            <w:pPr>
              <w:jc w:val="both"/>
            </w:pPr>
            <w:r w:rsidRPr="00EE3251">
              <w:t>特殊製程整合組</w:t>
            </w:r>
          </w:p>
        </w:tc>
        <w:tc>
          <w:tcPr>
            <w:tcW w:w="750" w:type="dxa"/>
            <w:vAlign w:val="center"/>
          </w:tcPr>
          <w:p w14:paraId="321A2721" w14:textId="77777777" w:rsidR="00A931EA" w:rsidRPr="00EE3251" w:rsidRDefault="00A931EA" w:rsidP="004F3EFB">
            <w:r w:rsidRPr="00EE3251">
              <w:t>資深工程師</w:t>
            </w:r>
          </w:p>
        </w:tc>
        <w:tc>
          <w:tcPr>
            <w:tcW w:w="1500" w:type="dxa"/>
            <w:vAlign w:val="center"/>
          </w:tcPr>
          <w:p w14:paraId="305BDB54" w14:textId="77777777" w:rsidR="00A931EA" w:rsidRPr="00EE3251" w:rsidRDefault="00A931EA" w:rsidP="004F3EFB">
            <w:pPr>
              <w:jc w:val="both"/>
            </w:pPr>
            <w:r w:rsidRPr="00EE3251">
              <w:t>中央大學光電科學與工程碩士</w:t>
            </w:r>
          </w:p>
        </w:tc>
        <w:tc>
          <w:tcPr>
            <w:tcW w:w="1181" w:type="dxa"/>
            <w:vAlign w:val="center"/>
          </w:tcPr>
          <w:p w14:paraId="4EFA0426" w14:textId="77777777" w:rsidR="00A931EA" w:rsidRPr="00EE3251" w:rsidRDefault="00A931EA" w:rsidP="004F3EFB">
            <w:pPr>
              <w:kinsoku w:val="0"/>
            </w:pPr>
            <w:r w:rsidRPr="00EE3251">
              <w:t>世界先進擴散製程工程師</w:t>
            </w:r>
          </w:p>
        </w:tc>
        <w:tc>
          <w:tcPr>
            <w:tcW w:w="567" w:type="dxa"/>
            <w:vAlign w:val="center"/>
          </w:tcPr>
          <w:p w14:paraId="687E0F74" w14:textId="77777777" w:rsidR="00A931EA" w:rsidRPr="00EE3251" w:rsidRDefault="00A931EA" w:rsidP="004F3EFB">
            <w:pPr>
              <w:kinsoku w:val="0"/>
              <w:jc w:val="both"/>
            </w:pPr>
            <w:r w:rsidRPr="00EE3251">
              <w:t>4</w:t>
            </w:r>
          </w:p>
        </w:tc>
        <w:tc>
          <w:tcPr>
            <w:tcW w:w="1418" w:type="dxa"/>
          </w:tcPr>
          <w:p w14:paraId="4723B353" w14:textId="77777777" w:rsidR="00A931EA" w:rsidRPr="00EE3251" w:rsidRDefault="00A931EA" w:rsidP="004F3EFB">
            <w:pPr>
              <w:kinsoku w:val="0"/>
              <w:jc w:val="both"/>
            </w:pPr>
            <w:r w:rsidRPr="00EE3251">
              <w:t>前段製程</w:t>
            </w:r>
            <w:r w:rsidRPr="00EE3251">
              <w:t xml:space="preserve"> FEOL </w:t>
            </w:r>
            <w:r w:rsidRPr="00EE3251">
              <w:t>開發</w:t>
            </w:r>
          </w:p>
        </w:tc>
        <w:tc>
          <w:tcPr>
            <w:tcW w:w="951" w:type="dxa"/>
            <w:vAlign w:val="center"/>
          </w:tcPr>
          <w:p w14:paraId="3FA35D5B" w14:textId="77777777" w:rsidR="00A931EA" w:rsidRPr="00EE3251" w:rsidRDefault="00A931EA" w:rsidP="004F3EFB">
            <w:pPr>
              <w:jc w:val="center"/>
            </w:pPr>
            <w:r w:rsidRPr="00EE3251">
              <w:t>24</w:t>
            </w:r>
          </w:p>
        </w:tc>
      </w:tr>
      <w:tr w:rsidR="00A931EA" w:rsidRPr="00EE3251" w14:paraId="031C99A0" w14:textId="77777777" w:rsidTr="004B2681">
        <w:trPr>
          <w:cantSplit/>
        </w:trPr>
        <w:tc>
          <w:tcPr>
            <w:tcW w:w="567" w:type="dxa"/>
            <w:vMerge/>
          </w:tcPr>
          <w:p w14:paraId="56BEEA43" w14:textId="77777777" w:rsidR="00A931EA" w:rsidRPr="00EE3251" w:rsidRDefault="00A931EA" w:rsidP="004F3EFB">
            <w:pPr>
              <w:kinsoku w:val="0"/>
              <w:jc w:val="center"/>
            </w:pPr>
          </w:p>
        </w:tc>
        <w:tc>
          <w:tcPr>
            <w:tcW w:w="567" w:type="dxa"/>
            <w:vAlign w:val="center"/>
          </w:tcPr>
          <w:p w14:paraId="752DF204" w14:textId="77777777" w:rsidR="00A931EA" w:rsidRPr="00EE3251" w:rsidRDefault="00A931EA" w:rsidP="004F3EFB">
            <w:pPr>
              <w:kinsoku w:val="0"/>
              <w:jc w:val="center"/>
            </w:pPr>
            <w:r w:rsidRPr="00EE3251">
              <w:t>48</w:t>
            </w:r>
          </w:p>
        </w:tc>
        <w:tc>
          <w:tcPr>
            <w:tcW w:w="1276" w:type="dxa"/>
            <w:vAlign w:val="center"/>
          </w:tcPr>
          <w:p w14:paraId="7EAA6FF2" w14:textId="77777777" w:rsidR="00A931EA" w:rsidRPr="00EE3251" w:rsidRDefault="00A931EA" w:rsidP="004F3EFB">
            <w:pPr>
              <w:jc w:val="center"/>
              <w:rPr>
                <w:color w:val="000000"/>
              </w:rPr>
            </w:pPr>
            <w:r w:rsidRPr="00EE3251">
              <w:rPr>
                <w:color w:val="000000"/>
              </w:rPr>
              <w:t>林彥良</w:t>
            </w:r>
          </w:p>
        </w:tc>
        <w:tc>
          <w:tcPr>
            <w:tcW w:w="897" w:type="dxa"/>
            <w:vAlign w:val="center"/>
          </w:tcPr>
          <w:p w14:paraId="6B9597B7" w14:textId="77777777" w:rsidR="00A931EA" w:rsidRPr="00EE3251" w:rsidRDefault="00A931EA" w:rsidP="004F3EFB">
            <w:pPr>
              <w:jc w:val="both"/>
            </w:pPr>
            <w:r w:rsidRPr="00EE3251">
              <w:t>電腦輔助設計部</w:t>
            </w:r>
          </w:p>
        </w:tc>
        <w:tc>
          <w:tcPr>
            <w:tcW w:w="750" w:type="dxa"/>
            <w:vAlign w:val="center"/>
          </w:tcPr>
          <w:p w14:paraId="64EA2A9C" w14:textId="77777777" w:rsidR="00A931EA" w:rsidRPr="00EE3251" w:rsidRDefault="00A931EA" w:rsidP="004F3EFB">
            <w:r w:rsidRPr="00EE3251">
              <w:t>資深工程師</w:t>
            </w:r>
          </w:p>
        </w:tc>
        <w:tc>
          <w:tcPr>
            <w:tcW w:w="1500" w:type="dxa"/>
            <w:vAlign w:val="center"/>
          </w:tcPr>
          <w:p w14:paraId="06718881" w14:textId="77777777" w:rsidR="00A931EA" w:rsidRPr="00EE3251" w:rsidRDefault="00A931EA" w:rsidP="004F3EFB">
            <w:pPr>
              <w:jc w:val="both"/>
            </w:pPr>
            <w:r w:rsidRPr="00EE3251">
              <w:t>龍華科技大學電機工程學士</w:t>
            </w:r>
          </w:p>
        </w:tc>
        <w:tc>
          <w:tcPr>
            <w:tcW w:w="1181" w:type="dxa"/>
            <w:vAlign w:val="center"/>
          </w:tcPr>
          <w:p w14:paraId="4C8E6A92" w14:textId="77777777" w:rsidR="00A931EA" w:rsidRPr="00EE3251" w:rsidRDefault="00A931EA" w:rsidP="004F3EFB">
            <w:pPr>
              <w:kinsoku w:val="0"/>
            </w:pPr>
            <w:r w:rsidRPr="00EE3251">
              <w:t>CAD engineer</w:t>
            </w:r>
          </w:p>
        </w:tc>
        <w:tc>
          <w:tcPr>
            <w:tcW w:w="567" w:type="dxa"/>
            <w:vAlign w:val="center"/>
          </w:tcPr>
          <w:p w14:paraId="0E9B353D" w14:textId="77777777" w:rsidR="00A931EA" w:rsidRPr="00EE3251" w:rsidRDefault="00A931EA" w:rsidP="004F3EFB">
            <w:pPr>
              <w:kinsoku w:val="0"/>
              <w:jc w:val="both"/>
            </w:pPr>
            <w:r w:rsidRPr="00EE3251">
              <w:t>8</w:t>
            </w:r>
          </w:p>
        </w:tc>
        <w:tc>
          <w:tcPr>
            <w:tcW w:w="1418" w:type="dxa"/>
          </w:tcPr>
          <w:p w14:paraId="73562299"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4A7A45B0" w14:textId="77777777" w:rsidR="00A931EA" w:rsidRPr="00EE3251" w:rsidRDefault="00A931EA" w:rsidP="004F3EFB">
            <w:pPr>
              <w:kinsoku w:val="0"/>
              <w:jc w:val="both"/>
            </w:pPr>
            <w:r w:rsidRPr="00EE3251">
              <w:t>AIM shuttle Boolean operation"</w:t>
            </w:r>
          </w:p>
        </w:tc>
        <w:tc>
          <w:tcPr>
            <w:tcW w:w="951" w:type="dxa"/>
            <w:vAlign w:val="center"/>
          </w:tcPr>
          <w:p w14:paraId="4FD03F63" w14:textId="77777777" w:rsidR="00A931EA" w:rsidRPr="00EE3251" w:rsidRDefault="00A931EA" w:rsidP="004F3EFB">
            <w:pPr>
              <w:jc w:val="center"/>
            </w:pPr>
            <w:r w:rsidRPr="00EE3251">
              <w:t>3</w:t>
            </w:r>
          </w:p>
        </w:tc>
      </w:tr>
      <w:tr w:rsidR="00A931EA" w:rsidRPr="00EE3251" w14:paraId="5646A07B" w14:textId="77777777" w:rsidTr="004B2681">
        <w:trPr>
          <w:cantSplit/>
        </w:trPr>
        <w:tc>
          <w:tcPr>
            <w:tcW w:w="567" w:type="dxa"/>
            <w:vMerge w:val="restart"/>
          </w:tcPr>
          <w:p w14:paraId="7B3E4EBC" w14:textId="4DCE71BC" w:rsidR="00A931EA" w:rsidRPr="00EE3251" w:rsidRDefault="00A931EA" w:rsidP="004F3EFB">
            <w:pPr>
              <w:kinsoku w:val="0"/>
              <w:jc w:val="center"/>
            </w:pPr>
          </w:p>
        </w:tc>
        <w:tc>
          <w:tcPr>
            <w:tcW w:w="567" w:type="dxa"/>
            <w:vAlign w:val="center"/>
          </w:tcPr>
          <w:p w14:paraId="205F8AAC" w14:textId="77777777" w:rsidR="00A931EA" w:rsidRPr="00EE3251" w:rsidRDefault="00A931EA" w:rsidP="004F3EFB">
            <w:pPr>
              <w:kinsoku w:val="0"/>
              <w:jc w:val="center"/>
            </w:pPr>
            <w:r w:rsidRPr="00EE3251">
              <w:t>49</w:t>
            </w:r>
          </w:p>
        </w:tc>
        <w:tc>
          <w:tcPr>
            <w:tcW w:w="1276" w:type="dxa"/>
            <w:vAlign w:val="center"/>
          </w:tcPr>
          <w:p w14:paraId="0C57A302" w14:textId="77777777" w:rsidR="00A931EA" w:rsidRPr="00EE3251" w:rsidRDefault="00A931EA" w:rsidP="004F3EFB">
            <w:pPr>
              <w:jc w:val="center"/>
              <w:rPr>
                <w:color w:val="000000"/>
              </w:rPr>
            </w:pPr>
            <w:r w:rsidRPr="00EE3251">
              <w:rPr>
                <w:color w:val="000000"/>
              </w:rPr>
              <w:t>羅文昕</w:t>
            </w:r>
          </w:p>
        </w:tc>
        <w:tc>
          <w:tcPr>
            <w:tcW w:w="897" w:type="dxa"/>
            <w:vAlign w:val="center"/>
          </w:tcPr>
          <w:p w14:paraId="191531E3" w14:textId="77777777" w:rsidR="00A931EA" w:rsidRPr="00EE3251" w:rsidRDefault="00A931EA" w:rsidP="004F3EFB">
            <w:pPr>
              <w:jc w:val="both"/>
            </w:pPr>
            <w:r w:rsidRPr="00EE3251">
              <w:t>光學修正技術組</w:t>
            </w:r>
          </w:p>
        </w:tc>
        <w:tc>
          <w:tcPr>
            <w:tcW w:w="750" w:type="dxa"/>
            <w:vAlign w:val="center"/>
          </w:tcPr>
          <w:p w14:paraId="5D2780BE" w14:textId="77777777" w:rsidR="00A931EA" w:rsidRPr="00EE3251" w:rsidRDefault="00A931EA" w:rsidP="004F3EFB">
            <w:r w:rsidRPr="00EE3251">
              <w:t>資深工程師</w:t>
            </w:r>
          </w:p>
        </w:tc>
        <w:tc>
          <w:tcPr>
            <w:tcW w:w="1500" w:type="dxa"/>
            <w:vAlign w:val="center"/>
          </w:tcPr>
          <w:p w14:paraId="4F82EA77" w14:textId="77777777" w:rsidR="00A931EA" w:rsidRPr="00EE3251" w:rsidRDefault="00A931EA" w:rsidP="004F3EFB">
            <w:pPr>
              <w:jc w:val="both"/>
            </w:pPr>
            <w:r w:rsidRPr="00EE3251">
              <w:t>台灣大學材料科學與工程碩士</w:t>
            </w:r>
          </w:p>
        </w:tc>
        <w:tc>
          <w:tcPr>
            <w:tcW w:w="1181" w:type="dxa"/>
            <w:vAlign w:val="center"/>
          </w:tcPr>
          <w:p w14:paraId="6C69B138" w14:textId="77777777" w:rsidR="00A931EA" w:rsidRPr="00EE3251" w:rsidRDefault="00A931EA" w:rsidP="004F3EFB">
            <w:pPr>
              <w:kinsoku w:val="0"/>
            </w:pPr>
            <w:r w:rsidRPr="00EE3251">
              <w:br/>
            </w:r>
            <w:r w:rsidRPr="00EE3251">
              <w:t>力積電公司</w:t>
            </w:r>
            <w:r w:rsidRPr="00EE3251">
              <w:t>/</w:t>
            </w:r>
            <w:r w:rsidRPr="00EE3251">
              <w:t>技術開發</w:t>
            </w:r>
            <w:r w:rsidRPr="00EE3251">
              <w:t>/103</w:t>
            </w:r>
            <w:r w:rsidRPr="00EE3251">
              <w:t>年</w:t>
            </w:r>
            <w:r w:rsidRPr="00EE3251">
              <w:t>1</w:t>
            </w:r>
            <w:r w:rsidRPr="00EE3251">
              <w:t>月迄今</w:t>
            </w:r>
          </w:p>
        </w:tc>
        <w:tc>
          <w:tcPr>
            <w:tcW w:w="567" w:type="dxa"/>
            <w:vAlign w:val="center"/>
          </w:tcPr>
          <w:p w14:paraId="2DC090F4" w14:textId="77777777" w:rsidR="00A931EA" w:rsidRPr="00EE3251" w:rsidRDefault="00A931EA" w:rsidP="004F3EFB">
            <w:pPr>
              <w:kinsoku w:val="0"/>
              <w:jc w:val="both"/>
            </w:pPr>
            <w:r w:rsidRPr="00EE3251">
              <w:t>6</w:t>
            </w:r>
          </w:p>
        </w:tc>
        <w:tc>
          <w:tcPr>
            <w:tcW w:w="1418" w:type="dxa"/>
          </w:tcPr>
          <w:p w14:paraId="4F85B1CA"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5702615B" w14:textId="77777777" w:rsidR="00A931EA" w:rsidRPr="00EE3251" w:rsidRDefault="00A931EA" w:rsidP="004F3EFB">
            <w:pPr>
              <w:kinsoku w:val="0"/>
              <w:jc w:val="both"/>
            </w:pPr>
            <w:r w:rsidRPr="00EE3251">
              <w:t xml:space="preserve">1. OPC </w:t>
            </w:r>
            <w:r w:rsidRPr="00EE3251">
              <w:t>開發</w:t>
            </w:r>
            <w:r w:rsidRPr="00EE3251">
              <w:t xml:space="preserve"> (OPC result reorganization &amp; testpattern preparation)"</w:t>
            </w:r>
          </w:p>
        </w:tc>
        <w:tc>
          <w:tcPr>
            <w:tcW w:w="951" w:type="dxa"/>
            <w:vAlign w:val="center"/>
          </w:tcPr>
          <w:p w14:paraId="115DCB22" w14:textId="77777777" w:rsidR="00A931EA" w:rsidRPr="00EE3251" w:rsidRDefault="00A931EA" w:rsidP="004F3EFB">
            <w:pPr>
              <w:jc w:val="center"/>
            </w:pPr>
            <w:r w:rsidRPr="00EE3251">
              <w:t>1.8</w:t>
            </w:r>
          </w:p>
        </w:tc>
      </w:tr>
      <w:tr w:rsidR="00A931EA" w:rsidRPr="00EE3251" w14:paraId="63B7F5A4" w14:textId="77777777" w:rsidTr="004B2681">
        <w:trPr>
          <w:cantSplit/>
        </w:trPr>
        <w:tc>
          <w:tcPr>
            <w:tcW w:w="567" w:type="dxa"/>
            <w:vMerge/>
          </w:tcPr>
          <w:p w14:paraId="6E87734F" w14:textId="77777777" w:rsidR="00A931EA" w:rsidRPr="00EE3251" w:rsidRDefault="00A931EA" w:rsidP="004F3EFB">
            <w:pPr>
              <w:kinsoku w:val="0"/>
              <w:jc w:val="center"/>
            </w:pPr>
          </w:p>
        </w:tc>
        <w:tc>
          <w:tcPr>
            <w:tcW w:w="567" w:type="dxa"/>
            <w:vAlign w:val="center"/>
          </w:tcPr>
          <w:p w14:paraId="5D5F9BBA" w14:textId="77777777" w:rsidR="00A931EA" w:rsidRPr="00EE3251" w:rsidRDefault="00A931EA" w:rsidP="004F3EFB">
            <w:pPr>
              <w:kinsoku w:val="0"/>
              <w:jc w:val="center"/>
            </w:pPr>
            <w:r w:rsidRPr="00EE3251">
              <w:t>50</w:t>
            </w:r>
          </w:p>
        </w:tc>
        <w:tc>
          <w:tcPr>
            <w:tcW w:w="1276" w:type="dxa"/>
            <w:vAlign w:val="center"/>
          </w:tcPr>
          <w:p w14:paraId="37E61C57" w14:textId="77777777" w:rsidR="00A931EA" w:rsidRPr="00EE3251" w:rsidRDefault="00A931EA" w:rsidP="004F3EFB">
            <w:pPr>
              <w:jc w:val="center"/>
              <w:rPr>
                <w:color w:val="000000"/>
              </w:rPr>
            </w:pPr>
            <w:r w:rsidRPr="00EE3251">
              <w:rPr>
                <w:color w:val="000000"/>
              </w:rPr>
              <w:t>陸一婷</w:t>
            </w:r>
          </w:p>
        </w:tc>
        <w:tc>
          <w:tcPr>
            <w:tcW w:w="897" w:type="dxa"/>
            <w:vAlign w:val="center"/>
          </w:tcPr>
          <w:p w14:paraId="11DA136B" w14:textId="77777777" w:rsidR="00A931EA" w:rsidRPr="00EE3251" w:rsidRDefault="00A931EA" w:rsidP="004F3EFB">
            <w:pPr>
              <w:jc w:val="both"/>
            </w:pPr>
            <w:r w:rsidRPr="00EE3251">
              <w:t>元件模型技術部</w:t>
            </w:r>
          </w:p>
        </w:tc>
        <w:tc>
          <w:tcPr>
            <w:tcW w:w="750" w:type="dxa"/>
            <w:vAlign w:val="center"/>
          </w:tcPr>
          <w:p w14:paraId="7627B33B" w14:textId="77777777" w:rsidR="00A931EA" w:rsidRPr="00EE3251" w:rsidRDefault="00A931EA" w:rsidP="004F3EFB">
            <w:r w:rsidRPr="00EE3251">
              <w:t>資深工程師</w:t>
            </w:r>
          </w:p>
        </w:tc>
        <w:tc>
          <w:tcPr>
            <w:tcW w:w="1500" w:type="dxa"/>
            <w:vAlign w:val="center"/>
          </w:tcPr>
          <w:p w14:paraId="6C13C396" w14:textId="77777777" w:rsidR="00A931EA" w:rsidRPr="00EE3251" w:rsidRDefault="00A931EA" w:rsidP="004F3EFB">
            <w:pPr>
              <w:jc w:val="both"/>
            </w:pPr>
            <w:r w:rsidRPr="00EE3251">
              <w:t>清華大學奈米工程與微系統碩士</w:t>
            </w:r>
          </w:p>
        </w:tc>
        <w:tc>
          <w:tcPr>
            <w:tcW w:w="1181" w:type="dxa"/>
            <w:vAlign w:val="center"/>
          </w:tcPr>
          <w:p w14:paraId="4D433393" w14:textId="77777777" w:rsidR="00A931EA" w:rsidRPr="00EE3251" w:rsidRDefault="00A931EA" w:rsidP="004F3EFB">
            <w:pPr>
              <w:kinsoku w:val="0"/>
            </w:pPr>
            <w:r w:rsidRPr="00EE3251">
              <w:t>力晶</w:t>
            </w:r>
            <w:r w:rsidRPr="00EE3251">
              <w:t>RD</w:t>
            </w:r>
          </w:p>
        </w:tc>
        <w:tc>
          <w:tcPr>
            <w:tcW w:w="567" w:type="dxa"/>
            <w:vAlign w:val="center"/>
          </w:tcPr>
          <w:p w14:paraId="261E5F67" w14:textId="77777777" w:rsidR="00A931EA" w:rsidRPr="00EE3251" w:rsidRDefault="00A931EA" w:rsidP="004F3EFB">
            <w:pPr>
              <w:kinsoku w:val="0"/>
              <w:jc w:val="both"/>
            </w:pPr>
            <w:r w:rsidRPr="00EE3251">
              <w:t>5</w:t>
            </w:r>
          </w:p>
        </w:tc>
        <w:tc>
          <w:tcPr>
            <w:tcW w:w="1418" w:type="dxa"/>
          </w:tcPr>
          <w:p w14:paraId="763EB374"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5E775C74" w14:textId="77777777" w:rsidR="00A931EA" w:rsidRPr="00EE3251" w:rsidRDefault="00A931EA" w:rsidP="004F3EFB">
            <w:pPr>
              <w:kinsoku w:val="0"/>
              <w:jc w:val="both"/>
            </w:pPr>
            <w:r w:rsidRPr="00EE3251">
              <w:t>基頻元件模型模擬與修正</w:t>
            </w:r>
            <w:r w:rsidRPr="00EE3251">
              <w:t>"</w:t>
            </w:r>
          </w:p>
        </w:tc>
        <w:tc>
          <w:tcPr>
            <w:tcW w:w="951" w:type="dxa"/>
            <w:vAlign w:val="center"/>
          </w:tcPr>
          <w:p w14:paraId="2422BCF6" w14:textId="77777777" w:rsidR="00A931EA" w:rsidRPr="00EE3251" w:rsidRDefault="00A931EA" w:rsidP="004F3EFB">
            <w:pPr>
              <w:jc w:val="center"/>
            </w:pPr>
            <w:r w:rsidRPr="00EE3251">
              <w:t>2</w:t>
            </w:r>
          </w:p>
        </w:tc>
      </w:tr>
      <w:tr w:rsidR="00A931EA" w:rsidRPr="00EE3251" w14:paraId="2D7E7576" w14:textId="77777777" w:rsidTr="004B2681">
        <w:trPr>
          <w:cantSplit/>
        </w:trPr>
        <w:tc>
          <w:tcPr>
            <w:tcW w:w="567" w:type="dxa"/>
            <w:vMerge/>
          </w:tcPr>
          <w:p w14:paraId="23579156" w14:textId="77777777" w:rsidR="00A931EA" w:rsidRPr="00EE3251" w:rsidRDefault="00A931EA" w:rsidP="004F3EFB">
            <w:pPr>
              <w:kinsoku w:val="0"/>
              <w:jc w:val="center"/>
            </w:pPr>
          </w:p>
        </w:tc>
        <w:tc>
          <w:tcPr>
            <w:tcW w:w="567" w:type="dxa"/>
            <w:vAlign w:val="center"/>
          </w:tcPr>
          <w:p w14:paraId="716F5446" w14:textId="77777777" w:rsidR="00A931EA" w:rsidRPr="00EE3251" w:rsidRDefault="00A931EA" w:rsidP="004F3EFB">
            <w:pPr>
              <w:kinsoku w:val="0"/>
              <w:jc w:val="center"/>
            </w:pPr>
            <w:r w:rsidRPr="00EE3251">
              <w:t>51</w:t>
            </w:r>
          </w:p>
        </w:tc>
        <w:tc>
          <w:tcPr>
            <w:tcW w:w="1276" w:type="dxa"/>
            <w:vAlign w:val="center"/>
          </w:tcPr>
          <w:p w14:paraId="5700FEEF" w14:textId="77777777" w:rsidR="00A931EA" w:rsidRPr="00EE3251" w:rsidRDefault="00A931EA" w:rsidP="004F3EFB">
            <w:pPr>
              <w:jc w:val="center"/>
              <w:rPr>
                <w:color w:val="000000"/>
              </w:rPr>
            </w:pPr>
            <w:r w:rsidRPr="00EE3251">
              <w:rPr>
                <w:color w:val="000000"/>
              </w:rPr>
              <w:t>趙培蓉</w:t>
            </w:r>
          </w:p>
        </w:tc>
        <w:tc>
          <w:tcPr>
            <w:tcW w:w="897" w:type="dxa"/>
            <w:vAlign w:val="center"/>
          </w:tcPr>
          <w:p w14:paraId="5C40FA41" w14:textId="77777777" w:rsidR="00A931EA" w:rsidRPr="00EE3251" w:rsidRDefault="00A931EA" w:rsidP="004F3EFB">
            <w:pPr>
              <w:jc w:val="both"/>
            </w:pPr>
            <w:r w:rsidRPr="00EE3251">
              <w:t>元件模型技術部</w:t>
            </w:r>
          </w:p>
        </w:tc>
        <w:tc>
          <w:tcPr>
            <w:tcW w:w="750" w:type="dxa"/>
            <w:vAlign w:val="center"/>
          </w:tcPr>
          <w:p w14:paraId="43CD6AE0" w14:textId="77777777" w:rsidR="00A931EA" w:rsidRPr="00EE3251" w:rsidRDefault="00A931EA" w:rsidP="004F3EFB">
            <w:r w:rsidRPr="00EE3251">
              <w:t>工程師</w:t>
            </w:r>
          </w:p>
        </w:tc>
        <w:tc>
          <w:tcPr>
            <w:tcW w:w="1500" w:type="dxa"/>
            <w:vAlign w:val="center"/>
          </w:tcPr>
          <w:p w14:paraId="3A89F65B" w14:textId="77777777" w:rsidR="00A931EA" w:rsidRPr="00EE3251" w:rsidRDefault="00A931EA" w:rsidP="004F3EFB">
            <w:pPr>
              <w:jc w:val="both"/>
            </w:pPr>
            <w:r w:rsidRPr="00EE3251">
              <w:t>交通大學生醫工程碩士</w:t>
            </w:r>
          </w:p>
        </w:tc>
        <w:tc>
          <w:tcPr>
            <w:tcW w:w="1181" w:type="dxa"/>
            <w:vAlign w:val="center"/>
          </w:tcPr>
          <w:p w14:paraId="59BCD8E0" w14:textId="77777777" w:rsidR="00A931EA" w:rsidRPr="00EE3251" w:rsidRDefault="00A931EA" w:rsidP="004F3EFB">
            <w:pPr>
              <w:kinsoku w:val="0"/>
            </w:pPr>
            <w:r w:rsidRPr="00EE3251">
              <w:t>力晶</w:t>
            </w:r>
            <w:r w:rsidRPr="00EE3251">
              <w:t>RD</w:t>
            </w:r>
          </w:p>
        </w:tc>
        <w:tc>
          <w:tcPr>
            <w:tcW w:w="567" w:type="dxa"/>
            <w:vAlign w:val="center"/>
          </w:tcPr>
          <w:p w14:paraId="3CD8DEB8" w14:textId="77777777" w:rsidR="00A931EA" w:rsidRPr="00EE3251" w:rsidRDefault="00A931EA" w:rsidP="004F3EFB">
            <w:pPr>
              <w:kinsoku w:val="0"/>
              <w:jc w:val="both"/>
            </w:pPr>
            <w:r w:rsidRPr="00EE3251">
              <w:t>1</w:t>
            </w:r>
          </w:p>
        </w:tc>
        <w:tc>
          <w:tcPr>
            <w:tcW w:w="1418" w:type="dxa"/>
          </w:tcPr>
          <w:p w14:paraId="66E50E69"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7C66BC9D" w14:textId="77777777" w:rsidR="00A931EA" w:rsidRPr="00EE3251" w:rsidRDefault="00A931EA" w:rsidP="004F3EFB">
            <w:pPr>
              <w:kinsoku w:val="0"/>
              <w:jc w:val="both"/>
            </w:pPr>
            <w:r w:rsidRPr="00EE3251">
              <w:t>基頻元件模型模擬與修正</w:t>
            </w:r>
            <w:r w:rsidRPr="00EE3251">
              <w:t>"</w:t>
            </w:r>
          </w:p>
        </w:tc>
        <w:tc>
          <w:tcPr>
            <w:tcW w:w="951" w:type="dxa"/>
            <w:vAlign w:val="center"/>
          </w:tcPr>
          <w:p w14:paraId="0C5ED783" w14:textId="77777777" w:rsidR="00A931EA" w:rsidRPr="00EE3251" w:rsidRDefault="00A931EA" w:rsidP="004F3EFB">
            <w:pPr>
              <w:jc w:val="center"/>
            </w:pPr>
            <w:r w:rsidRPr="00EE3251">
              <w:t>2</w:t>
            </w:r>
          </w:p>
        </w:tc>
      </w:tr>
      <w:tr w:rsidR="00A931EA" w:rsidRPr="00EE3251" w14:paraId="12C87ED3" w14:textId="77777777" w:rsidTr="004B2681">
        <w:trPr>
          <w:cantSplit/>
        </w:trPr>
        <w:tc>
          <w:tcPr>
            <w:tcW w:w="567" w:type="dxa"/>
            <w:vMerge/>
          </w:tcPr>
          <w:p w14:paraId="676D0489" w14:textId="77777777" w:rsidR="00A931EA" w:rsidRPr="00EE3251" w:rsidRDefault="00A931EA" w:rsidP="004F3EFB">
            <w:pPr>
              <w:kinsoku w:val="0"/>
              <w:jc w:val="center"/>
            </w:pPr>
          </w:p>
        </w:tc>
        <w:tc>
          <w:tcPr>
            <w:tcW w:w="567" w:type="dxa"/>
            <w:vAlign w:val="center"/>
          </w:tcPr>
          <w:p w14:paraId="5C53DF59" w14:textId="77777777" w:rsidR="00A931EA" w:rsidRPr="00EE3251" w:rsidRDefault="00A931EA" w:rsidP="004F3EFB">
            <w:pPr>
              <w:kinsoku w:val="0"/>
              <w:jc w:val="center"/>
            </w:pPr>
            <w:r w:rsidRPr="00EE3251">
              <w:t>52</w:t>
            </w:r>
          </w:p>
        </w:tc>
        <w:tc>
          <w:tcPr>
            <w:tcW w:w="1276" w:type="dxa"/>
            <w:vAlign w:val="center"/>
          </w:tcPr>
          <w:p w14:paraId="18AC4289" w14:textId="77777777" w:rsidR="00A931EA" w:rsidRPr="00EE3251" w:rsidRDefault="00A931EA" w:rsidP="004F3EFB">
            <w:pPr>
              <w:jc w:val="center"/>
              <w:rPr>
                <w:color w:val="000000"/>
              </w:rPr>
            </w:pPr>
            <w:r w:rsidRPr="00EE3251">
              <w:rPr>
                <w:color w:val="000000"/>
              </w:rPr>
              <w:t>蔡孟翰</w:t>
            </w:r>
          </w:p>
        </w:tc>
        <w:tc>
          <w:tcPr>
            <w:tcW w:w="897" w:type="dxa"/>
            <w:vAlign w:val="center"/>
          </w:tcPr>
          <w:p w14:paraId="23813625" w14:textId="77777777" w:rsidR="00A931EA" w:rsidRPr="00EE3251" w:rsidRDefault="00A931EA" w:rsidP="004F3EFB">
            <w:pPr>
              <w:jc w:val="both"/>
            </w:pPr>
            <w:r w:rsidRPr="00EE3251">
              <w:t>元件模型技術部</w:t>
            </w:r>
          </w:p>
        </w:tc>
        <w:tc>
          <w:tcPr>
            <w:tcW w:w="750" w:type="dxa"/>
            <w:vAlign w:val="center"/>
          </w:tcPr>
          <w:p w14:paraId="2F070202" w14:textId="77777777" w:rsidR="00A931EA" w:rsidRPr="00EE3251" w:rsidRDefault="00A931EA" w:rsidP="004F3EFB">
            <w:r w:rsidRPr="00EE3251">
              <w:t>工程師</w:t>
            </w:r>
          </w:p>
        </w:tc>
        <w:tc>
          <w:tcPr>
            <w:tcW w:w="1500" w:type="dxa"/>
            <w:vAlign w:val="center"/>
          </w:tcPr>
          <w:p w14:paraId="3AE4D507" w14:textId="77777777" w:rsidR="00A931EA" w:rsidRPr="00EE3251" w:rsidRDefault="00A931EA" w:rsidP="004F3EFB">
            <w:pPr>
              <w:jc w:val="both"/>
            </w:pPr>
            <w:r w:rsidRPr="00EE3251">
              <w:t>交通大學電子碩士</w:t>
            </w:r>
          </w:p>
        </w:tc>
        <w:tc>
          <w:tcPr>
            <w:tcW w:w="1181" w:type="dxa"/>
            <w:vAlign w:val="center"/>
          </w:tcPr>
          <w:p w14:paraId="77CD4043" w14:textId="77777777" w:rsidR="00A931EA" w:rsidRPr="00EE3251" w:rsidRDefault="00A931EA" w:rsidP="004F3EFB">
            <w:pPr>
              <w:kinsoku w:val="0"/>
            </w:pPr>
            <w:r w:rsidRPr="00EE3251">
              <w:t>力晶</w:t>
            </w:r>
            <w:r w:rsidRPr="00EE3251">
              <w:t>RD</w:t>
            </w:r>
          </w:p>
        </w:tc>
        <w:tc>
          <w:tcPr>
            <w:tcW w:w="567" w:type="dxa"/>
            <w:vAlign w:val="center"/>
          </w:tcPr>
          <w:p w14:paraId="18273890" w14:textId="77777777" w:rsidR="00A931EA" w:rsidRPr="00EE3251" w:rsidRDefault="00A931EA" w:rsidP="004F3EFB">
            <w:pPr>
              <w:kinsoku w:val="0"/>
              <w:jc w:val="both"/>
            </w:pPr>
            <w:r w:rsidRPr="00EE3251">
              <w:t>2</w:t>
            </w:r>
          </w:p>
        </w:tc>
        <w:tc>
          <w:tcPr>
            <w:tcW w:w="1418" w:type="dxa"/>
          </w:tcPr>
          <w:p w14:paraId="33B1A748"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416B4D1F" w14:textId="77777777" w:rsidR="00A931EA" w:rsidRPr="00EE3251" w:rsidRDefault="00A931EA" w:rsidP="004F3EFB">
            <w:pPr>
              <w:kinsoku w:val="0"/>
              <w:jc w:val="both"/>
            </w:pPr>
            <w:r w:rsidRPr="00EE3251">
              <w:t>高頻元件特性</w:t>
            </w:r>
            <w:r w:rsidRPr="00EE3251">
              <w:t>"</w:t>
            </w:r>
          </w:p>
        </w:tc>
        <w:tc>
          <w:tcPr>
            <w:tcW w:w="951" w:type="dxa"/>
            <w:vAlign w:val="center"/>
          </w:tcPr>
          <w:p w14:paraId="4C7A818B" w14:textId="77777777" w:rsidR="00A931EA" w:rsidRPr="00EE3251" w:rsidRDefault="00A931EA" w:rsidP="004F3EFB">
            <w:pPr>
              <w:jc w:val="center"/>
            </w:pPr>
            <w:r w:rsidRPr="00EE3251">
              <w:t>4</w:t>
            </w:r>
          </w:p>
        </w:tc>
      </w:tr>
      <w:tr w:rsidR="00A931EA" w:rsidRPr="00EE3251" w14:paraId="3CE724E2" w14:textId="77777777" w:rsidTr="004B2681">
        <w:trPr>
          <w:cantSplit/>
        </w:trPr>
        <w:tc>
          <w:tcPr>
            <w:tcW w:w="567" w:type="dxa"/>
            <w:vMerge/>
          </w:tcPr>
          <w:p w14:paraId="30B62983" w14:textId="77777777" w:rsidR="00A931EA" w:rsidRPr="00EE3251" w:rsidRDefault="00A931EA" w:rsidP="004F3EFB">
            <w:pPr>
              <w:kinsoku w:val="0"/>
              <w:jc w:val="center"/>
            </w:pPr>
          </w:p>
        </w:tc>
        <w:tc>
          <w:tcPr>
            <w:tcW w:w="567" w:type="dxa"/>
            <w:vAlign w:val="center"/>
          </w:tcPr>
          <w:p w14:paraId="57635DA8" w14:textId="77777777" w:rsidR="00A931EA" w:rsidRPr="00EE3251" w:rsidRDefault="00A931EA" w:rsidP="004F3EFB">
            <w:pPr>
              <w:kinsoku w:val="0"/>
              <w:jc w:val="center"/>
            </w:pPr>
            <w:r w:rsidRPr="00EE3251">
              <w:t>53</w:t>
            </w:r>
          </w:p>
        </w:tc>
        <w:tc>
          <w:tcPr>
            <w:tcW w:w="1276" w:type="dxa"/>
            <w:vAlign w:val="center"/>
          </w:tcPr>
          <w:p w14:paraId="1A0CD26C" w14:textId="77777777" w:rsidR="00A931EA" w:rsidRPr="00EE3251" w:rsidRDefault="00A931EA" w:rsidP="004F3EFB">
            <w:pPr>
              <w:jc w:val="center"/>
              <w:rPr>
                <w:color w:val="000000"/>
              </w:rPr>
            </w:pPr>
            <w:r w:rsidRPr="00EE3251">
              <w:rPr>
                <w:color w:val="000000"/>
              </w:rPr>
              <w:t>黃彥翔</w:t>
            </w:r>
          </w:p>
        </w:tc>
        <w:tc>
          <w:tcPr>
            <w:tcW w:w="897" w:type="dxa"/>
            <w:vAlign w:val="center"/>
          </w:tcPr>
          <w:p w14:paraId="78F12B49" w14:textId="77777777" w:rsidR="00A931EA" w:rsidRPr="00EE3251" w:rsidRDefault="00A931EA" w:rsidP="004F3EFB">
            <w:pPr>
              <w:jc w:val="both"/>
            </w:pPr>
            <w:r w:rsidRPr="00EE3251">
              <w:t>元件模型技術部</w:t>
            </w:r>
          </w:p>
        </w:tc>
        <w:tc>
          <w:tcPr>
            <w:tcW w:w="750" w:type="dxa"/>
            <w:vAlign w:val="center"/>
          </w:tcPr>
          <w:p w14:paraId="5716763F" w14:textId="77777777" w:rsidR="00A931EA" w:rsidRPr="00EE3251" w:rsidRDefault="00A931EA" w:rsidP="004F3EFB">
            <w:r w:rsidRPr="00EE3251">
              <w:t>工程師</w:t>
            </w:r>
          </w:p>
        </w:tc>
        <w:tc>
          <w:tcPr>
            <w:tcW w:w="1500" w:type="dxa"/>
            <w:vAlign w:val="center"/>
          </w:tcPr>
          <w:p w14:paraId="13C329ED" w14:textId="77777777" w:rsidR="00A931EA" w:rsidRPr="00EE3251" w:rsidRDefault="00A931EA" w:rsidP="004F3EFB">
            <w:pPr>
              <w:jc w:val="both"/>
            </w:pPr>
            <w:r w:rsidRPr="00EE3251">
              <w:t>台灣大學物理碩士</w:t>
            </w:r>
          </w:p>
        </w:tc>
        <w:tc>
          <w:tcPr>
            <w:tcW w:w="1181" w:type="dxa"/>
            <w:vAlign w:val="center"/>
          </w:tcPr>
          <w:p w14:paraId="412C372C" w14:textId="77777777" w:rsidR="00A931EA" w:rsidRPr="00EE3251" w:rsidRDefault="00A931EA" w:rsidP="004F3EFB">
            <w:pPr>
              <w:kinsoku w:val="0"/>
            </w:pPr>
            <w:r w:rsidRPr="00EE3251">
              <w:t>力晶</w:t>
            </w:r>
            <w:r w:rsidRPr="00EE3251">
              <w:t>RD</w:t>
            </w:r>
          </w:p>
        </w:tc>
        <w:tc>
          <w:tcPr>
            <w:tcW w:w="567" w:type="dxa"/>
            <w:vAlign w:val="center"/>
          </w:tcPr>
          <w:p w14:paraId="584D772A" w14:textId="77777777" w:rsidR="00A931EA" w:rsidRPr="00EE3251" w:rsidRDefault="00A931EA" w:rsidP="004F3EFB">
            <w:pPr>
              <w:kinsoku w:val="0"/>
              <w:jc w:val="both"/>
            </w:pPr>
            <w:r w:rsidRPr="00EE3251">
              <w:t>0</w:t>
            </w:r>
          </w:p>
        </w:tc>
        <w:tc>
          <w:tcPr>
            <w:tcW w:w="1418" w:type="dxa"/>
          </w:tcPr>
          <w:p w14:paraId="2EE15A7B"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1658DA75" w14:textId="77777777" w:rsidR="00A931EA" w:rsidRPr="00EE3251" w:rsidRDefault="00A931EA" w:rsidP="004F3EFB">
            <w:pPr>
              <w:kinsoku w:val="0"/>
              <w:jc w:val="both"/>
            </w:pPr>
            <w:r w:rsidRPr="00EE3251">
              <w:t>基頻元件模型模擬與修正</w:t>
            </w:r>
            <w:r w:rsidRPr="00EE3251">
              <w:t>"</w:t>
            </w:r>
          </w:p>
        </w:tc>
        <w:tc>
          <w:tcPr>
            <w:tcW w:w="951" w:type="dxa"/>
            <w:vAlign w:val="center"/>
          </w:tcPr>
          <w:p w14:paraId="69C16FB3" w14:textId="77777777" w:rsidR="00A931EA" w:rsidRPr="00EE3251" w:rsidRDefault="00A931EA" w:rsidP="004F3EFB">
            <w:pPr>
              <w:jc w:val="center"/>
            </w:pPr>
            <w:r w:rsidRPr="00EE3251">
              <w:t>2</w:t>
            </w:r>
          </w:p>
        </w:tc>
      </w:tr>
      <w:tr w:rsidR="00A931EA" w:rsidRPr="00EE3251" w14:paraId="2B8FA4EA" w14:textId="77777777" w:rsidTr="004B2681">
        <w:trPr>
          <w:cantSplit/>
        </w:trPr>
        <w:tc>
          <w:tcPr>
            <w:tcW w:w="567" w:type="dxa"/>
            <w:vMerge/>
          </w:tcPr>
          <w:p w14:paraId="0A7EB970" w14:textId="77777777" w:rsidR="00A931EA" w:rsidRPr="00EE3251" w:rsidRDefault="00A931EA" w:rsidP="004F3EFB">
            <w:pPr>
              <w:kinsoku w:val="0"/>
              <w:jc w:val="center"/>
            </w:pPr>
          </w:p>
        </w:tc>
        <w:tc>
          <w:tcPr>
            <w:tcW w:w="567" w:type="dxa"/>
            <w:vAlign w:val="center"/>
          </w:tcPr>
          <w:p w14:paraId="3A9CAE2B" w14:textId="77777777" w:rsidR="00A931EA" w:rsidRPr="00EE3251" w:rsidRDefault="00A931EA" w:rsidP="004F3EFB">
            <w:pPr>
              <w:kinsoku w:val="0"/>
              <w:jc w:val="center"/>
            </w:pPr>
            <w:r w:rsidRPr="00EE3251">
              <w:t>54</w:t>
            </w:r>
          </w:p>
        </w:tc>
        <w:tc>
          <w:tcPr>
            <w:tcW w:w="1276" w:type="dxa"/>
            <w:vAlign w:val="center"/>
          </w:tcPr>
          <w:p w14:paraId="27D26F1B" w14:textId="77777777" w:rsidR="00A931EA" w:rsidRPr="00EE3251" w:rsidRDefault="00A931EA" w:rsidP="004F3EFB">
            <w:pPr>
              <w:jc w:val="center"/>
              <w:rPr>
                <w:color w:val="000000"/>
              </w:rPr>
            </w:pPr>
            <w:r w:rsidRPr="00EE3251">
              <w:rPr>
                <w:color w:val="000000"/>
              </w:rPr>
              <w:t>鍾俊彥</w:t>
            </w:r>
          </w:p>
        </w:tc>
        <w:tc>
          <w:tcPr>
            <w:tcW w:w="897" w:type="dxa"/>
            <w:vAlign w:val="center"/>
          </w:tcPr>
          <w:p w14:paraId="4EFD1D39" w14:textId="77777777" w:rsidR="00A931EA" w:rsidRPr="00EE3251" w:rsidRDefault="00A931EA" w:rsidP="004F3EFB">
            <w:pPr>
              <w:jc w:val="both"/>
            </w:pPr>
            <w:r w:rsidRPr="00EE3251">
              <w:t>產品應用工程部</w:t>
            </w:r>
          </w:p>
        </w:tc>
        <w:tc>
          <w:tcPr>
            <w:tcW w:w="750" w:type="dxa"/>
            <w:vAlign w:val="center"/>
          </w:tcPr>
          <w:p w14:paraId="5F56F94F" w14:textId="77777777" w:rsidR="00A931EA" w:rsidRPr="00EE3251" w:rsidRDefault="00A931EA" w:rsidP="004F3EFB">
            <w:r w:rsidRPr="00EE3251">
              <w:t>工程師</w:t>
            </w:r>
          </w:p>
        </w:tc>
        <w:tc>
          <w:tcPr>
            <w:tcW w:w="1500" w:type="dxa"/>
            <w:vAlign w:val="center"/>
          </w:tcPr>
          <w:p w14:paraId="26A7313B" w14:textId="77777777" w:rsidR="00A931EA" w:rsidRPr="00EE3251" w:rsidRDefault="00A931EA" w:rsidP="004F3EFB">
            <w:pPr>
              <w:jc w:val="both"/>
            </w:pPr>
            <w:r w:rsidRPr="00EE3251">
              <w:t>明新科技大學電子工程學士</w:t>
            </w:r>
          </w:p>
        </w:tc>
        <w:tc>
          <w:tcPr>
            <w:tcW w:w="1181" w:type="dxa"/>
            <w:vAlign w:val="center"/>
          </w:tcPr>
          <w:p w14:paraId="77185CA0" w14:textId="77777777" w:rsidR="00A931EA" w:rsidRPr="00EE3251" w:rsidRDefault="00A931EA" w:rsidP="004F3EFB">
            <w:pPr>
              <w:kinsoku w:val="0"/>
            </w:pPr>
            <w:r w:rsidRPr="00EE3251">
              <w:t>應用工程</w:t>
            </w:r>
          </w:p>
        </w:tc>
        <w:tc>
          <w:tcPr>
            <w:tcW w:w="567" w:type="dxa"/>
            <w:vAlign w:val="center"/>
          </w:tcPr>
          <w:p w14:paraId="7CA66F2A" w14:textId="77777777" w:rsidR="00A931EA" w:rsidRPr="00EE3251" w:rsidRDefault="00A931EA" w:rsidP="004F3EFB">
            <w:pPr>
              <w:kinsoku w:val="0"/>
              <w:jc w:val="both"/>
            </w:pPr>
            <w:r w:rsidRPr="00EE3251">
              <w:t>4</w:t>
            </w:r>
          </w:p>
        </w:tc>
        <w:tc>
          <w:tcPr>
            <w:tcW w:w="1418" w:type="dxa"/>
          </w:tcPr>
          <w:p w14:paraId="1803A701"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5F2A97DF" w14:textId="77777777" w:rsidR="00A931EA" w:rsidRPr="00EE3251" w:rsidRDefault="00A931EA" w:rsidP="004F3EFB">
            <w:pPr>
              <w:kinsoku w:val="0"/>
              <w:jc w:val="both"/>
            </w:pPr>
            <w:r w:rsidRPr="00EE3251">
              <w:t>產品應用與驗證</w:t>
            </w:r>
            <w:r w:rsidRPr="00EE3251">
              <w:t>"</w:t>
            </w:r>
          </w:p>
        </w:tc>
        <w:tc>
          <w:tcPr>
            <w:tcW w:w="951" w:type="dxa"/>
            <w:vAlign w:val="center"/>
          </w:tcPr>
          <w:p w14:paraId="00111CEF" w14:textId="77777777" w:rsidR="00A931EA" w:rsidRPr="00EE3251" w:rsidRDefault="00A931EA" w:rsidP="004F3EFB">
            <w:pPr>
              <w:jc w:val="center"/>
            </w:pPr>
            <w:r w:rsidRPr="00EE3251">
              <w:t>15</w:t>
            </w:r>
          </w:p>
        </w:tc>
      </w:tr>
      <w:tr w:rsidR="00A931EA" w:rsidRPr="00EE3251" w14:paraId="14C1432C" w14:textId="77777777" w:rsidTr="004B2681">
        <w:trPr>
          <w:cantSplit/>
        </w:trPr>
        <w:tc>
          <w:tcPr>
            <w:tcW w:w="567" w:type="dxa"/>
            <w:vMerge w:val="restart"/>
          </w:tcPr>
          <w:p w14:paraId="40B65F4E" w14:textId="623836AA" w:rsidR="00A931EA" w:rsidRPr="00EE3251" w:rsidRDefault="00A931EA" w:rsidP="004F3EFB">
            <w:pPr>
              <w:kinsoku w:val="0"/>
              <w:jc w:val="center"/>
            </w:pPr>
          </w:p>
        </w:tc>
        <w:tc>
          <w:tcPr>
            <w:tcW w:w="567" w:type="dxa"/>
            <w:vAlign w:val="center"/>
          </w:tcPr>
          <w:p w14:paraId="2F730097" w14:textId="77777777" w:rsidR="00A931EA" w:rsidRPr="00EE3251" w:rsidRDefault="00A931EA" w:rsidP="004F3EFB">
            <w:pPr>
              <w:kinsoku w:val="0"/>
              <w:jc w:val="center"/>
            </w:pPr>
            <w:r w:rsidRPr="00EE3251">
              <w:t>55</w:t>
            </w:r>
          </w:p>
        </w:tc>
        <w:tc>
          <w:tcPr>
            <w:tcW w:w="1276" w:type="dxa"/>
            <w:vAlign w:val="center"/>
          </w:tcPr>
          <w:p w14:paraId="69EA5EBE" w14:textId="77777777" w:rsidR="00A931EA" w:rsidRPr="00EE3251" w:rsidRDefault="00A931EA" w:rsidP="004F3EFB">
            <w:pPr>
              <w:jc w:val="center"/>
              <w:rPr>
                <w:color w:val="000000"/>
              </w:rPr>
            </w:pPr>
            <w:r w:rsidRPr="00EE3251">
              <w:rPr>
                <w:color w:val="000000"/>
              </w:rPr>
              <w:t>吳柏範</w:t>
            </w:r>
          </w:p>
        </w:tc>
        <w:tc>
          <w:tcPr>
            <w:tcW w:w="897" w:type="dxa"/>
            <w:vAlign w:val="center"/>
          </w:tcPr>
          <w:p w14:paraId="5F41A093" w14:textId="77777777" w:rsidR="00A931EA" w:rsidRPr="00EE3251" w:rsidRDefault="00A931EA" w:rsidP="004F3EFB">
            <w:pPr>
              <w:jc w:val="both"/>
            </w:pPr>
            <w:r w:rsidRPr="00EE3251">
              <w:t>特殊製程整合組</w:t>
            </w:r>
          </w:p>
        </w:tc>
        <w:tc>
          <w:tcPr>
            <w:tcW w:w="750" w:type="dxa"/>
            <w:vAlign w:val="center"/>
          </w:tcPr>
          <w:p w14:paraId="73BA0369" w14:textId="77777777" w:rsidR="00A931EA" w:rsidRPr="00EE3251" w:rsidRDefault="00A931EA" w:rsidP="004F3EFB">
            <w:r w:rsidRPr="00EE3251">
              <w:t>工程師</w:t>
            </w:r>
          </w:p>
        </w:tc>
        <w:tc>
          <w:tcPr>
            <w:tcW w:w="1500" w:type="dxa"/>
            <w:vAlign w:val="center"/>
          </w:tcPr>
          <w:p w14:paraId="4221D572" w14:textId="77777777" w:rsidR="00A931EA" w:rsidRPr="00EE3251" w:rsidRDefault="00A931EA" w:rsidP="004F3EFB">
            <w:pPr>
              <w:jc w:val="both"/>
            </w:pPr>
            <w:r w:rsidRPr="00EE3251">
              <w:t>國防大學化學工程碩士</w:t>
            </w:r>
          </w:p>
        </w:tc>
        <w:tc>
          <w:tcPr>
            <w:tcW w:w="1181" w:type="dxa"/>
            <w:vAlign w:val="center"/>
          </w:tcPr>
          <w:p w14:paraId="27064B76" w14:textId="77777777" w:rsidR="00A931EA" w:rsidRPr="00EE3251" w:rsidRDefault="00A931EA" w:rsidP="004F3EFB">
            <w:pPr>
              <w:kinsoku w:val="0"/>
            </w:pPr>
            <w:r w:rsidRPr="00EE3251">
              <w:t>力積電</w:t>
            </w:r>
            <w:r w:rsidRPr="00EE3251">
              <w:t>DRAM</w:t>
            </w:r>
            <w:r w:rsidRPr="00EE3251">
              <w:t>製程整合</w:t>
            </w:r>
          </w:p>
        </w:tc>
        <w:tc>
          <w:tcPr>
            <w:tcW w:w="567" w:type="dxa"/>
            <w:vAlign w:val="center"/>
          </w:tcPr>
          <w:p w14:paraId="3789A790" w14:textId="77777777" w:rsidR="00A931EA" w:rsidRPr="00EE3251" w:rsidRDefault="00A931EA" w:rsidP="004F3EFB">
            <w:pPr>
              <w:kinsoku w:val="0"/>
              <w:jc w:val="both"/>
            </w:pPr>
            <w:r w:rsidRPr="00EE3251">
              <w:t>3</w:t>
            </w:r>
          </w:p>
        </w:tc>
        <w:tc>
          <w:tcPr>
            <w:tcW w:w="1418" w:type="dxa"/>
          </w:tcPr>
          <w:p w14:paraId="36EE13E8"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667E87E4" w14:textId="77777777" w:rsidR="00A931EA" w:rsidRPr="00EE3251" w:rsidRDefault="00A931EA" w:rsidP="004F3EFB">
            <w:pPr>
              <w:kinsoku w:val="0"/>
              <w:jc w:val="both"/>
            </w:pPr>
            <w:r w:rsidRPr="00EE3251">
              <w:t>前段製程</w:t>
            </w:r>
            <w:r w:rsidRPr="00EE3251">
              <w:t xml:space="preserve"> FEOL </w:t>
            </w:r>
            <w:r w:rsidRPr="00EE3251">
              <w:t>開發</w:t>
            </w:r>
            <w:r w:rsidRPr="00EE3251">
              <w:t>"</w:t>
            </w:r>
          </w:p>
        </w:tc>
        <w:tc>
          <w:tcPr>
            <w:tcW w:w="951" w:type="dxa"/>
            <w:vAlign w:val="center"/>
          </w:tcPr>
          <w:p w14:paraId="1F302327" w14:textId="77777777" w:rsidR="00A931EA" w:rsidRPr="00EE3251" w:rsidRDefault="00A931EA" w:rsidP="004F3EFB">
            <w:pPr>
              <w:jc w:val="center"/>
            </w:pPr>
            <w:r w:rsidRPr="00EE3251">
              <w:t>24</w:t>
            </w:r>
          </w:p>
        </w:tc>
      </w:tr>
      <w:tr w:rsidR="00A931EA" w:rsidRPr="00EE3251" w14:paraId="5CDEB7EC" w14:textId="77777777" w:rsidTr="004B2681">
        <w:trPr>
          <w:cantSplit/>
        </w:trPr>
        <w:tc>
          <w:tcPr>
            <w:tcW w:w="567" w:type="dxa"/>
            <w:vMerge/>
          </w:tcPr>
          <w:p w14:paraId="553AA4B5" w14:textId="77777777" w:rsidR="00A931EA" w:rsidRPr="00EE3251" w:rsidRDefault="00A931EA" w:rsidP="004F3EFB">
            <w:pPr>
              <w:kinsoku w:val="0"/>
              <w:jc w:val="center"/>
            </w:pPr>
          </w:p>
        </w:tc>
        <w:tc>
          <w:tcPr>
            <w:tcW w:w="567" w:type="dxa"/>
            <w:vAlign w:val="center"/>
          </w:tcPr>
          <w:p w14:paraId="45CD96A9" w14:textId="77777777" w:rsidR="00A931EA" w:rsidRPr="00EE3251" w:rsidRDefault="00A931EA" w:rsidP="004F3EFB">
            <w:pPr>
              <w:kinsoku w:val="0"/>
              <w:jc w:val="center"/>
            </w:pPr>
            <w:r w:rsidRPr="00EE3251">
              <w:t>56</w:t>
            </w:r>
          </w:p>
        </w:tc>
        <w:tc>
          <w:tcPr>
            <w:tcW w:w="1276" w:type="dxa"/>
            <w:vAlign w:val="center"/>
          </w:tcPr>
          <w:p w14:paraId="7B19A23D" w14:textId="77777777" w:rsidR="00A931EA" w:rsidRPr="00EE3251" w:rsidRDefault="00A931EA" w:rsidP="004F3EFB">
            <w:pPr>
              <w:jc w:val="center"/>
              <w:rPr>
                <w:color w:val="000000"/>
              </w:rPr>
            </w:pPr>
            <w:r w:rsidRPr="00EE3251">
              <w:rPr>
                <w:color w:val="000000"/>
              </w:rPr>
              <w:t>蘇柔瑋</w:t>
            </w:r>
          </w:p>
        </w:tc>
        <w:tc>
          <w:tcPr>
            <w:tcW w:w="897" w:type="dxa"/>
            <w:vAlign w:val="center"/>
          </w:tcPr>
          <w:p w14:paraId="2171FDFD" w14:textId="77777777" w:rsidR="00A931EA" w:rsidRPr="00EE3251" w:rsidRDefault="00A931EA" w:rsidP="004F3EFB">
            <w:pPr>
              <w:jc w:val="both"/>
            </w:pPr>
            <w:r w:rsidRPr="00EE3251">
              <w:t>特殊製程整合組</w:t>
            </w:r>
          </w:p>
        </w:tc>
        <w:tc>
          <w:tcPr>
            <w:tcW w:w="750" w:type="dxa"/>
            <w:vAlign w:val="center"/>
          </w:tcPr>
          <w:p w14:paraId="2D29A81B" w14:textId="77777777" w:rsidR="00A931EA" w:rsidRPr="00EE3251" w:rsidRDefault="00A931EA" w:rsidP="004F3EFB">
            <w:r w:rsidRPr="00EE3251">
              <w:t>工程師</w:t>
            </w:r>
          </w:p>
        </w:tc>
        <w:tc>
          <w:tcPr>
            <w:tcW w:w="1500" w:type="dxa"/>
            <w:vAlign w:val="center"/>
          </w:tcPr>
          <w:p w14:paraId="3222DB71" w14:textId="77777777" w:rsidR="00A931EA" w:rsidRPr="00EE3251" w:rsidRDefault="00A931EA" w:rsidP="004F3EFB">
            <w:pPr>
              <w:jc w:val="both"/>
            </w:pPr>
            <w:r w:rsidRPr="00EE3251">
              <w:t>交通大學應用化學碩士</w:t>
            </w:r>
          </w:p>
        </w:tc>
        <w:tc>
          <w:tcPr>
            <w:tcW w:w="1181" w:type="dxa"/>
            <w:vAlign w:val="center"/>
          </w:tcPr>
          <w:p w14:paraId="7E494A66" w14:textId="77777777" w:rsidR="00A931EA" w:rsidRPr="00EE3251" w:rsidRDefault="00A931EA" w:rsidP="004F3EFB">
            <w:pPr>
              <w:kinsoku w:val="0"/>
            </w:pPr>
            <w:r w:rsidRPr="00EE3251">
              <w:t>力積電</w:t>
            </w:r>
            <w:r w:rsidRPr="00EE3251">
              <w:t xml:space="preserve">DRAM </w:t>
            </w:r>
            <w:r w:rsidRPr="00EE3251">
              <w:t>製程技術開發整合</w:t>
            </w:r>
          </w:p>
        </w:tc>
        <w:tc>
          <w:tcPr>
            <w:tcW w:w="567" w:type="dxa"/>
            <w:vAlign w:val="center"/>
          </w:tcPr>
          <w:p w14:paraId="5CB82EC7" w14:textId="77777777" w:rsidR="00A931EA" w:rsidRPr="00EE3251" w:rsidRDefault="00A931EA" w:rsidP="004F3EFB">
            <w:pPr>
              <w:kinsoku w:val="0"/>
              <w:jc w:val="both"/>
            </w:pPr>
            <w:r w:rsidRPr="00EE3251">
              <w:t>2</w:t>
            </w:r>
          </w:p>
        </w:tc>
        <w:tc>
          <w:tcPr>
            <w:tcW w:w="1418" w:type="dxa"/>
          </w:tcPr>
          <w:p w14:paraId="20E76E93"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6989AE8E" w14:textId="77777777" w:rsidR="00A931EA" w:rsidRPr="00EE3251" w:rsidRDefault="00A931EA" w:rsidP="004F3EFB">
            <w:pPr>
              <w:kinsoku w:val="0"/>
              <w:jc w:val="both"/>
            </w:pPr>
            <w:r w:rsidRPr="00EE3251">
              <w:t>前段製程</w:t>
            </w:r>
            <w:r w:rsidRPr="00EE3251">
              <w:t xml:space="preserve"> FEOL </w:t>
            </w:r>
            <w:r w:rsidRPr="00EE3251">
              <w:t>開發</w:t>
            </w:r>
            <w:r w:rsidRPr="00EE3251">
              <w:t>"</w:t>
            </w:r>
          </w:p>
        </w:tc>
        <w:tc>
          <w:tcPr>
            <w:tcW w:w="951" w:type="dxa"/>
            <w:vAlign w:val="center"/>
          </w:tcPr>
          <w:p w14:paraId="61FA5D6B" w14:textId="77777777" w:rsidR="00A931EA" w:rsidRPr="00EE3251" w:rsidRDefault="00A931EA" w:rsidP="004F3EFB">
            <w:pPr>
              <w:jc w:val="center"/>
            </w:pPr>
            <w:r w:rsidRPr="00EE3251">
              <w:t>24</w:t>
            </w:r>
          </w:p>
        </w:tc>
      </w:tr>
      <w:tr w:rsidR="00A931EA" w:rsidRPr="00EE3251" w14:paraId="25876F94" w14:textId="77777777" w:rsidTr="004B2681">
        <w:trPr>
          <w:cantSplit/>
        </w:trPr>
        <w:tc>
          <w:tcPr>
            <w:tcW w:w="567" w:type="dxa"/>
            <w:vMerge/>
          </w:tcPr>
          <w:p w14:paraId="6742C1B5" w14:textId="77777777" w:rsidR="00A931EA" w:rsidRPr="00EE3251" w:rsidRDefault="00A931EA" w:rsidP="004F3EFB">
            <w:pPr>
              <w:kinsoku w:val="0"/>
              <w:jc w:val="center"/>
            </w:pPr>
          </w:p>
        </w:tc>
        <w:tc>
          <w:tcPr>
            <w:tcW w:w="567" w:type="dxa"/>
            <w:vAlign w:val="center"/>
          </w:tcPr>
          <w:p w14:paraId="070E28F4" w14:textId="77777777" w:rsidR="00A931EA" w:rsidRPr="00EE3251" w:rsidRDefault="00A931EA" w:rsidP="004F3EFB">
            <w:pPr>
              <w:kinsoku w:val="0"/>
              <w:jc w:val="center"/>
            </w:pPr>
            <w:r w:rsidRPr="00EE3251">
              <w:t>57</w:t>
            </w:r>
          </w:p>
        </w:tc>
        <w:tc>
          <w:tcPr>
            <w:tcW w:w="1276" w:type="dxa"/>
            <w:vAlign w:val="center"/>
          </w:tcPr>
          <w:p w14:paraId="4545D735" w14:textId="77777777" w:rsidR="00A931EA" w:rsidRPr="00EE3251" w:rsidRDefault="00A931EA" w:rsidP="004F3EFB">
            <w:pPr>
              <w:jc w:val="center"/>
              <w:rPr>
                <w:color w:val="000000"/>
              </w:rPr>
            </w:pPr>
            <w:r w:rsidRPr="00EE3251">
              <w:rPr>
                <w:color w:val="000000"/>
              </w:rPr>
              <w:t>陳柏宏</w:t>
            </w:r>
          </w:p>
        </w:tc>
        <w:tc>
          <w:tcPr>
            <w:tcW w:w="897" w:type="dxa"/>
            <w:vAlign w:val="center"/>
          </w:tcPr>
          <w:p w14:paraId="235DD96F" w14:textId="77777777" w:rsidR="00A931EA" w:rsidRPr="00EE3251" w:rsidRDefault="00A931EA" w:rsidP="004F3EFB">
            <w:pPr>
              <w:jc w:val="both"/>
            </w:pPr>
            <w:r w:rsidRPr="00EE3251">
              <w:t>特殊製程整合組</w:t>
            </w:r>
          </w:p>
        </w:tc>
        <w:tc>
          <w:tcPr>
            <w:tcW w:w="750" w:type="dxa"/>
            <w:vAlign w:val="center"/>
          </w:tcPr>
          <w:p w14:paraId="626B2E3F" w14:textId="77777777" w:rsidR="00A931EA" w:rsidRPr="00EE3251" w:rsidRDefault="00A931EA" w:rsidP="004F3EFB">
            <w:r w:rsidRPr="00EE3251">
              <w:t>工程師</w:t>
            </w:r>
          </w:p>
        </w:tc>
        <w:tc>
          <w:tcPr>
            <w:tcW w:w="1500" w:type="dxa"/>
            <w:vAlign w:val="center"/>
          </w:tcPr>
          <w:p w14:paraId="44DA0632" w14:textId="77777777" w:rsidR="00A931EA" w:rsidRPr="00EE3251" w:rsidRDefault="00A931EA" w:rsidP="004F3EFB">
            <w:pPr>
              <w:jc w:val="both"/>
            </w:pPr>
            <w:r w:rsidRPr="00EE3251">
              <w:t>清華大學光電工程碩士</w:t>
            </w:r>
          </w:p>
        </w:tc>
        <w:tc>
          <w:tcPr>
            <w:tcW w:w="1181" w:type="dxa"/>
            <w:vAlign w:val="center"/>
          </w:tcPr>
          <w:p w14:paraId="7B2C87CC" w14:textId="77777777" w:rsidR="00A931EA" w:rsidRPr="00EE3251" w:rsidRDefault="00A931EA" w:rsidP="004F3EFB">
            <w:pPr>
              <w:kinsoku w:val="0"/>
            </w:pPr>
            <w:r w:rsidRPr="00EE3251">
              <w:t>力積電</w:t>
            </w:r>
            <w:r w:rsidRPr="00EE3251">
              <w:t xml:space="preserve">DRAM </w:t>
            </w:r>
            <w:r w:rsidRPr="00EE3251">
              <w:t>製程技術開發整合</w:t>
            </w:r>
          </w:p>
        </w:tc>
        <w:tc>
          <w:tcPr>
            <w:tcW w:w="567" w:type="dxa"/>
            <w:vAlign w:val="center"/>
          </w:tcPr>
          <w:p w14:paraId="7662A2EE" w14:textId="77777777" w:rsidR="00A931EA" w:rsidRPr="00EE3251" w:rsidRDefault="00A931EA" w:rsidP="004F3EFB">
            <w:pPr>
              <w:kinsoku w:val="0"/>
              <w:jc w:val="both"/>
            </w:pPr>
            <w:r w:rsidRPr="00EE3251">
              <w:t>1</w:t>
            </w:r>
          </w:p>
        </w:tc>
        <w:tc>
          <w:tcPr>
            <w:tcW w:w="1418" w:type="dxa"/>
          </w:tcPr>
          <w:p w14:paraId="41116E09"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54B7268F" w14:textId="77777777" w:rsidR="00A931EA" w:rsidRPr="00EE3251" w:rsidRDefault="00A931EA" w:rsidP="004F3EFB">
            <w:pPr>
              <w:kinsoku w:val="0"/>
              <w:jc w:val="both"/>
            </w:pPr>
            <w:r w:rsidRPr="00EE3251">
              <w:t>前段製程</w:t>
            </w:r>
            <w:r w:rsidRPr="00EE3251">
              <w:t xml:space="preserve"> FEOL </w:t>
            </w:r>
            <w:r w:rsidRPr="00EE3251">
              <w:t>開發</w:t>
            </w:r>
            <w:r w:rsidRPr="00EE3251">
              <w:t>"</w:t>
            </w:r>
          </w:p>
        </w:tc>
        <w:tc>
          <w:tcPr>
            <w:tcW w:w="951" w:type="dxa"/>
            <w:vAlign w:val="center"/>
          </w:tcPr>
          <w:p w14:paraId="114F2D3E" w14:textId="77777777" w:rsidR="00A931EA" w:rsidRPr="00EE3251" w:rsidRDefault="00A931EA" w:rsidP="004F3EFB">
            <w:pPr>
              <w:jc w:val="center"/>
            </w:pPr>
            <w:r w:rsidRPr="00EE3251">
              <w:t>24</w:t>
            </w:r>
          </w:p>
        </w:tc>
      </w:tr>
      <w:tr w:rsidR="00A931EA" w:rsidRPr="00EE3251" w14:paraId="7E2440A3" w14:textId="77777777" w:rsidTr="004B2681">
        <w:trPr>
          <w:cantSplit/>
        </w:trPr>
        <w:tc>
          <w:tcPr>
            <w:tcW w:w="567" w:type="dxa"/>
            <w:vMerge/>
          </w:tcPr>
          <w:p w14:paraId="57D04240" w14:textId="77777777" w:rsidR="00A931EA" w:rsidRPr="00EE3251" w:rsidRDefault="00A931EA" w:rsidP="004F3EFB">
            <w:pPr>
              <w:kinsoku w:val="0"/>
              <w:jc w:val="center"/>
            </w:pPr>
          </w:p>
        </w:tc>
        <w:tc>
          <w:tcPr>
            <w:tcW w:w="567" w:type="dxa"/>
            <w:vAlign w:val="center"/>
          </w:tcPr>
          <w:p w14:paraId="6B8A8802" w14:textId="77777777" w:rsidR="00A931EA" w:rsidRPr="00EE3251" w:rsidRDefault="00A931EA" w:rsidP="004F3EFB">
            <w:pPr>
              <w:kinsoku w:val="0"/>
              <w:jc w:val="center"/>
            </w:pPr>
            <w:r w:rsidRPr="00EE3251">
              <w:t>58</w:t>
            </w:r>
          </w:p>
        </w:tc>
        <w:tc>
          <w:tcPr>
            <w:tcW w:w="1276" w:type="dxa"/>
            <w:vAlign w:val="center"/>
          </w:tcPr>
          <w:p w14:paraId="3C90B11C" w14:textId="77777777" w:rsidR="00A931EA" w:rsidRPr="00EE3251" w:rsidRDefault="00A931EA" w:rsidP="004F3EFB">
            <w:pPr>
              <w:jc w:val="center"/>
              <w:rPr>
                <w:color w:val="000000"/>
              </w:rPr>
            </w:pPr>
            <w:r w:rsidRPr="00EE3251">
              <w:rPr>
                <w:color w:val="000000"/>
              </w:rPr>
              <w:t>徐懋騰</w:t>
            </w:r>
          </w:p>
        </w:tc>
        <w:tc>
          <w:tcPr>
            <w:tcW w:w="897" w:type="dxa"/>
            <w:vAlign w:val="center"/>
          </w:tcPr>
          <w:p w14:paraId="15E746BB" w14:textId="77777777" w:rsidR="00A931EA" w:rsidRPr="00EE3251" w:rsidRDefault="00A931EA" w:rsidP="004F3EFB">
            <w:pPr>
              <w:jc w:val="both"/>
            </w:pPr>
            <w:r w:rsidRPr="00EE3251">
              <w:t>元件可靠度技術部</w:t>
            </w:r>
          </w:p>
        </w:tc>
        <w:tc>
          <w:tcPr>
            <w:tcW w:w="750" w:type="dxa"/>
            <w:vAlign w:val="center"/>
          </w:tcPr>
          <w:p w14:paraId="64913951" w14:textId="77777777" w:rsidR="00A931EA" w:rsidRPr="00EE3251" w:rsidRDefault="00A931EA" w:rsidP="004F3EFB">
            <w:r w:rsidRPr="00EE3251">
              <w:t>主任工程師</w:t>
            </w:r>
          </w:p>
        </w:tc>
        <w:tc>
          <w:tcPr>
            <w:tcW w:w="1500" w:type="dxa"/>
            <w:vAlign w:val="center"/>
          </w:tcPr>
          <w:p w14:paraId="3250B9E9" w14:textId="77777777" w:rsidR="00A931EA" w:rsidRPr="00EE3251" w:rsidRDefault="00A931EA" w:rsidP="004F3EFB">
            <w:pPr>
              <w:jc w:val="both"/>
            </w:pPr>
            <w:r w:rsidRPr="00EE3251">
              <w:t>成功大學微電子博士</w:t>
            </w:r>
          </w:p>
        </w:tc>
        <w:tc>
          <w:tcPr>
            <w:tcW w:w="1181" w:type="dxa"/>
            <w:vAlign w:val="center"/>
          </w:tcPr>
          <w:p w14:paraId="5DF8DF2F" w14:textId="77777777" w:rsidR="00A931EA" w:rsidRPr="00EE3251" w:rsidRDefault="00A931EA" w:rsidP="004F3EFB">
            <w:pPr>
              <w:kinsoku w:val="0"/>
            </w:pPr>
            <w:r w:rsidRPr="00EE3251">
              <w:t>力晶</w:t>
            </w:r>
            <w:r w:rsidRPr="00EE3251">
              <w:t>RD</w:t>
            </w:r>
          </w:p>
        </w:tc>
        <w:tc>
          <w:tcPr>
            <w:tcW w:w="567" w:type="dxa"/>
            <w:vAlign w:val="center"/>
          </w:tcPr>
          <w:p w14:paraId="2F96E91D" w14:textId="77777777" w:rsidR="00A931EA" w:rsidRPr="00EE3251" w:rsidRDefault="00A931EA" w:rsidP="004F3EFB">
            <w:pPr>
              <w:kinsoku w:val="0"/>
              <w:jc w:val="both"/>
            </w:pPr>
            <w:r w:rsidRPr="00EE3251">
              <w:t>6</w:t>
            </w:r>
          </w:p>
        </w:tc>
        <w:tc>
          <w:tcPr>
            <w:tcW w:w="1418" w:type="dxa"/>
          </w:tcPr>
          <w:p w14:paraId="4B79CB9C"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1A8503DB" w14:textId="77777777" w:rsidR="00A931EA" w:rsidRPr="00EE3251" w:rsidRDefault="00A931EA" w:rsidP="004F3EFB">
            <w:pPr>
              <w:kinsoku w:val="0"/>
              <w:jc w:val="both"/>
            </w:pPr>
            <w:r w:rsidRPr="00EE3251">
              <w:t>元件及製程</w:t>
            </w:r>
            <w:r w:rsidRPr="00EE3251">
              <w:t>TCAD</w:t>
            </w:r>
            <w:r w:rsidRPr="00EE3251">
              <w:t>驗證</w:t>
            </w:r>
            <w:r w:rsidRPr="00EE3251">
              <w:t>"</w:t>
            </w:r>
          </w:p>
        </w:tc>
        <w:tc>
          <w:tcPr>
            <w:tcW w:w="951" w:type="dxa"/>
            <w:vAlign w:val="center"/>
          </w:tcPr>
          <w:p w14:paraId="7BF19669" w14:textId="77777777" w:rsidR="00A931EA" w:rsidRPr="00EE3251" w:rsidRDefault="00A931EA" w:rsidP="004F3EFB">
            <w:pPr>
              <w:jc w:val="center"/>
            </w:pPr>
            <w:r w:rsidRPr="00EE3251">
              <w:t>4</w:t>
            </w:r>
          </w:p>
        </w:tc>
      </w:tr>
      <w:tr w:rsidR="00A931EA" w:rsidRPr="00EE3251" w14:paraId="0D0B1D71" w14:textId="77777777" w:rsidTr="004B2681">
        <w:trPr>
          <w:cantSplit/>
        </w:trPr>
        <w:tc>
          <w:tcPr>
            <w:tcW w:w="567" w:type="dxa"/>
            <w:vMerge/>
          </w:tcPr>
          <w:p w14:paraId="4FD0AF37" w14:textId="77777777" w:rsidR="00A931EA" w:rsidRPr="00EE3251" w:rsidRDefault="00A931EA" w:rsidP="004F3EFB">
            <w:pPr>
              <w:kinsoku w:val="0"/>
              <w:jc w:val="center"/>
            </w:pPr>
          </w:p>
        </w:tc>
        <w:tc>
          <w:tcPr>
            <w:tcW w:w="567" w:type="dxa"/>
            <w:vAlign w:val="center"/>
          </w:tcPr>
          <w:p w14:paraId="13DEB084" w14:textId="77777777" w:rsidR="00A931EA" w:rsidRPr="00EE3251" w:rsidRDefault="00A931EA" w:rsidP="004F3EFB">
            <w:pPr>
              <w:kinsoku w:val="0"/>
              <w:jc w:val="center"/>
            </w:pPr>
            <w:r w:rsidRPr="00EE3251">
              <w:t>59</w:t>
            </w:r>
          </w:p>
        </w:tc>
        <w:tc>
          <w:tcPr>
            <w:tcW w:w="1276" w:type="dxa"/>
            <w:vAlign w:val="center"/>
          </w:tcPr>
          <w:p w14:paraId="61268221" w14:textId="5B303963" w:rsidR="00A931EA" w:rsidRPr="00EE3251" w:rsidRDefault="00A931EA" w:rsidP="0045501C">
            <w:pPr>
              <w:kinsoku w:val="0"/>
              <w:jc w:val="center"/>
            </w:pPr>
            <w:r w:rsidRPr="00EE3251">
              <w:rPr>
                <w:color w:val="000000"/>
              </w:rPr>
              <w:t>陳姿含</w:t>
            </w:r>
          </w:p>
        </w:tc>
        <w:tc>
          <w:tcPr>
            <w:tcW w:w="897" w:type="dxa"/>
          </w:tcPr>
          <w:p w14:paraId="1D5B2573" w14:textId="77777777" w:rsidR="00A931EA" w:rsidRPr="00EE3251" w:rsidRDefault="00A931EA" w:rsidP="004F3EFB">
            <w:pPr>
              <w:kinsoku w:val="0"/>
            </w:pPr>
            <w:r w:rsidRPr="00EE3251">
              <w:t>元件可靠度技術部</w:t>
            </w:r>
          </w:p>
        </w:tc>
        <w:tc>
          <w:tcPr>
            <w:tcW w:w="750" w:type="dxa"/>
            <w:vAlign w:val="center"/>
          </w:tcPr>
          <w:p w14:paraId="4CB8711D" w14:textId="77777777" w:rsidR="00A931EA" w:rsidRPr="00EE3251" w:rsidRDefault="00A931EA" w:rsidP="004F3EFB">
            <w:pPr>
              <w:kinsoku w:val="0"/>
            </w:pPr>
          </w:p>
        </w:tc>
        <w:tc>
          <w:tcPr>
            <w:tcW w:w="1500" w:type="dxa"/>
            <w:vAlign w:val="center"/>
          </w:tcPr>
          <w:p w14:paraId="5AD8322F" w14:textId="77777777" w:rsidR="00A931EA" w:rsidRPr="00EE3251" w:rsidRDefault="00A931EA" w:rsidP="004F3EFB">
            <w:pPr>
              <w:kinsoku w:val="0"/>
            </w:pPr>
            <w:r w:rsidRPr="00EE3251">
              <w:t>台灣師範大學機電科技碩士</w:t>
            </w:r>
          </w:p>
        </w:tc>
        <w:tc>
          <w:tcPr>
            <w:tcW w:w="1181" w:type="dxa"/>
            <w:vAlign w:val="center"/>
          </w:tcPr>
          <w:p w14:paraId="330A2E4F" w14:textId="77777777" w:rsidR="00A931EA" w:rsidRPr="00EE3251" w:rsidRDefault="00A931EA" w:rsidP="004F3EFB">
            <w:pPr>
              <w:kinsoku w:val="0"/>
            </w:pPr>
            <w:r w:rsidRPr="00EE3251">
              <w:t>力晶</w:t>
            </w:r>
            <w:r w:rsidRPr="00EE3251">
              <w:t>RD</w:t>
            </w:r>
          </w:p>
        </w:tc>
        <w:tc>
          <w:tcPr>
            <w:tcW w:w="567" w:type="dxa"/>
            <w:vAlign w:val="center"/>
          </w:tcPr>
          <w:p w14:paraId="289F627E" w14:textId="77777777" w:rsidR="00A931EA" w:rsidRPr="00EE3251" w:rsidRDefault="00A931EA" w:rsidP="004F3EFB">
            <w:pPr>
              <w:kinsoku w:val="0"/>
              <w:jc w:val="both"/>
            </w:pPr>
            <w:r w:rsidRPr="00EE3251">
              <w:t>6</w:t>
            </w:r>
          </w:p>
        </w:tc>
        <w:tc>
          <w:tcPr>
            <w:tcW w:w="1418" w:type="dxa"/>
          </w:tcPr>
          <w:p w14:paraId="059254CB" w14:textId="77777777" w:rsidR="00A931EA" w:rsidRPr="00EE3251" w:rsidRDefault="00A931EA" w:rsidP="004F3EFB">
            <w:pPr>
              <w:kinsoku w:val="0"/>
              <w:jc w:val="both"/>
            </w:pPr>
            <w:r w:rsidRPr="00EE3251">
              <w:t>"</w:t>
            </w:r>
            <w:r w:rsidRPr="00EE3251">
              <w:t>分項計畫Ａ：</w:t>
            </w:r>
            <w:r w:rsidRPr="00EE3251">
              <w:t>AIM</w:t>
            </w:r>
            <w:r w:rsidRPr="00EE3251">
              <w:t>製程平台</w:t>
            </w:r>
          </w:p>
          <w:p w14:paraId="59CB9B21" w14:textId="77777777" w:rsidR="00A931EA" w:rsidRPr="00EE3251" w:rsidRDefault="00A931EA" w:rsidP="004F3EFB">
            <w:pPr>
              <w:kinsoku w:val="0"/>
              <w:jc w:val="both"/>
            </w:pPr>
            <w:r w:rsidRPr="00EE3251">
              <w:t>元件及製程</w:t>
            </w:r>
            <w:r w:rsidRPr="00EE3251">
              <w:t>TCAD</w:t>
            </w:r>
            <w:r w:rsidRPr="00EE3251">
              <w:t>驗證</w:t>
            </w:r>
            <w:r w:rsidRPr="00EE3251">
              <w:t>"</w:t>
            </w:r>
          </w:p>
        </w:tc>
        <w:tc>
          <w:tcPr>
            <w:tcW w:w="951" w:type="dxa"/>
            <w:vAlign w:val="center"/>
          </w:tcPr>
          <w:p w14:paraId="730B2158" w14:textId="77777777" w:rsidR="00A931EA" w:rsidRPr="00EE3251" w:rsidRDefault="00A931EA" w:rsidP="004F3EFB">
            <w:pPr>
              <w:jc w:val="center"/>
            </w:pPr>
            <w:r w:rsidRPr="00EE3251">
              <w:t>4</w:t>
            </w:r>
          </w:p>
        </w:tc>
      </w:tr>
      <w:tr w:rsidR="00A931EA" w:rsidRPr="00EE3251" w14:paraId="38350303" w14:textId="77777777" w:rsidTr="004B2681">
        <w:trPr>
          <w:cantSplit/>
        </w:trPr>
        <w:tc>
          <w:tcPr>
            <w:tcW w:w="567" w:type="dxa"/>
            <w:vMerge/>
          </w:tcPr>
          <w:p w14:paraId="7E751DE3" w14:textId="77777777" w:rsidR="00A931EA" w:rsidRPr="00EE3251" w:rsidRDefault="00A931EA" w:rsidP="004F3EFB">
            <w:pPr>
              <w:kinsoku w:val="0"/>
              <w:jc w:val="center"/>
            </w:pPr>
          </w:p>
        </w:tc>
        <w:tc>
          <w:tcPr>
            <w:tcW w:w="567" w:type="dxa"/>
            <w:vAlign w:val="center"/>
          </w:tcPr>
          <w:p w14:paraId="6E088340" w14:textId="77777777" w:rsidR="00A931EA" w:rsidRPr="00EE3251" w:rsidRDefault="00A931EA" w:rsidP="004F3EFB">
            <w:pPr>
              <w:kinsoku w:val="0"/>
              <w:jc w:val="center"/>
            </w:pPr>
            <w:r w:rsidRPr="00EE3251">
              <w:t>60</w:t>
            </w:r>
          </w:p>
        </w:tc>
        <w:tc>
          <w:tcPr>
            <w:tcW w:w="1276" w:type="dxa"/>
            <w:vAlign w:val="center"/>
          </w:tcPr>
          <w:p w14:paraId="57A01CC5" w14:textId="77777777" w:rsidR="00A931EA" w:rsidRPr="00EE3251" w:rsidRDefault="00A931EA" w:rsidP="004F3EFB">
            <w:pPr>
              <w:kinsoku w:val="0"/>
            </w:pPr>
            <w:r w:rsidRPr="00EE3251">
              <w:t>待補人力</w:t>
            </w:r>
          </w:p>
        </w:tc>
        <w:tc>
          <w:tcPr>
            <w:tcW w:w="897" w:type="dxa"/>
          </w:tcPr>
          <w:p w14:paraId="347C8869" w14:textId="77777777" w:rsidR="00A931EA" w:rsidRPr="00EE3251" w:rsidRDefault="00A931EA" w:rsidP="004F3EFB">
            <w:pPr>
              <w:kinsoku w:val="0"/>
            </w:pPr>
          </w:p>
        </w:tc>
        <w:tc>
          <w:tcPr>
            <w:tcW w:w="750" w:type="dxa"/>
            <w:vAlign w:val="center"/>
          </w:tcPr>
          <w:p w14:paraId="2889EBA1" w14:textId="77777777" w:rsidR="00A931EA" w:rsidRPr="00EE3251" w:rsidRDefault="00A931EA" w:rsidP="004F3EFB">
            <w:pPr>
              <w:kinsoku w:val="0"/>
            </w:pPr>
          </w:p>
        </w:tc>
        <w:tc>
          <w:tcPr>
            <w:tcW w:w="1500" w:type="dxa"/>
            <w:vAlign w:val="center"/>
          </w:tcPr>
          <w:p w14:paraId="4E213DE7" w14:textId="77777777" w:rsidR="00A931EA" w:rsidRPr="00EE3251" w:rsidRDefault="00A931EA" w:rsidP="004F3EFB">
            <w:pPr>
              <w:kinsoku w:val="0"/>
            </w:pPr>
            <w:r w:rsidRPr="00EE3251">
              <w:t>碩士</w:t>
            </w:r>
          </w:p>
        </w:tc>
        <w:tc>
          <w:tcPr>
            <w:tcW w:w="1181" w:type="dxa"/>
            <w:vAlign w:val="center"/>
          </w:tcPr>
          <w:p w14:paraId="6C50AC85" w14:textId="77777777" w:rsidR="00A931EA" w:rsidRPr="00EE3251" w:rsidRDefault="00A931EA" w:rsidP="004F3EFB">
            <w:pPr>
              <w:kinsoku w:val="0"/>
            </w:pPr>
          </w:p>
        </w:tc>
        <w:tc>
          <w:tcPr>
            <w:tcW w:w="567" w:type="dxa"/>
            <w:vAlign w:val="center"/>
          </w:tcPr>
          <w:p w14:paraId="6DF74FD7" w14:textId="77777777" w:rsidR="00A931EA" w:rsidRPr="00EE3251" w:rsidRDefault="00A931EA" w:rsidP="004F3EFB">
            <w:pPr>
              <w:kinsoku w:val="0"/>
            </w:pPr>
          </w:p>
        </w:tc>
        <w:tc>
          <w:tcPr>
            <w:tcW w:w="1418" w:type="dxa"/>
            <w:vAlign w:val="center"/>
          </w:tcPr>
          <w:p w14:paraId="43BEF01A" w14:textId="77777777" w:rsidR="00A931EA" w:rsidRPr="00EE3251" w:rsidRDefault="00A931EA" w:rsidP="004F3EFB">
            <w:pPr>
              <w:kinsoku w:val="0"/>
            </w:pPr>
            <w:r w:rsidRPr="00EE3251">
              <w:t>分項計畫Ａ：</w:t>
            </w:r>
            <w:r w:rsidRPr="00EE3251">
              <w:t>AIM</w:t>
            </w:r>
            <w:r w:rsidRPr="00EE3251">
              <w:t>製程平台</w:t>
            </w:r>
          </w:p>
          <w:p w14:paraId="0F0DFF2C" w14:textId="77777777" w:rsidR="00A931EA" w:rsidRPr="00EE3251" w:rsidRDefault="00A931EA" w:rsidP="004F3EFB">
            <w:pPr>
              <w:kinsoku w:val="0"/>
            </w:pPr>
            <w:r w:rsidRPr="00EE3251">
              <w:t>前段製程</w:t>
            </w:r>
            <w:r w:rsidRPr="00EE3251">
              <w:t xml:space="preserve"> FEOL </w:t>
            </w:r>
            <w:r w:rsidRPr="00EE3251">
              <w:t>開發</w:t>
            </w:r>
          </w:p>
        </w:tc>
        <w:tc>
          <w:tcPr>
            <w:tcW w:w="951" w:type="dxa"/>
            <w:vAlign w:val="center"/>
          </w:tcPr>
          <w:p w14:paraId="2702F9C7" w14:textId="77777777" w:rsidR="00A931EA" w:rsidRPr="00EE3251" w:rsidRDefault="00A931EA" w:rsidP="004F3EFB">
            <w:pPr>
              <w:kinsoku w:val="0"/>
              <w:jc w:val="center"/>
            </w:pPr>
            <w:r w:rsidRPr="00EE3251">
              <w:t>24</w:t>
            </w:r>
          </w:p>
        </w:tc>
      </w:tr>
      <w:tr w:rsidR="00A931EA" w:rsidRPr="00EE3251" w14:paraId="69AA3C16" w14:textId="77777777" w:rsidTr="004B2681">
        <w:trPr>
          <w:cantSplit/>
        </w:trPr>
        <w:tc>
          <w:tcPr>
            <w:tcW w:w="567" w:type="dxa"/>
          </w:tcPr>
          <w:p w14:paraId="64C15B03" w14:textId="77777777" w:rsidR="00A931EA" w:rsidRPr="00EE3251" w:rsidRDefault="00A931EA" w:rsidP="004F3EFB">
            <w:pPr>
              <w:kinsoku w:val="0"/>
              <w:jc w:val="center"/>
            </w:pPr>
          </w:p>
        </w:tc>
        <w:tc>
          <w:tcPr>
            <w:tcW w:w="567" w:type="dxa"/>
            <w:vAlign w:val="center"/>
          </w:tcPr>
          <w:p w14:paraId="68CD6285" w14:textId="77777777" w:rsidR="00A931EA" w:rsidRPr="00EE3251" w:rsidRDefault="00A931EA" w:rsidP="004F3EFB">
            <w:pPr>
              <w:kinsoku w:val="0"/>
              <w:jc w:val="center"/>
            </w:pPr>
            <w:r w:rsidRPr="00EE3251">
              <w:t>61</w:t>
            </w:r>
          </w:p>
        </w:tc>
        <w:tc>
          <w:tcPr>
            <w:tcW w:w="1276" w:type="dxa"/>
            <w:vAlign w:val="center"/>
          </w:tcPr>
          <w:p w14:paraId="2A497FC1" w14:textId="77777777" w:rsidR="00A931EA" w:rsidRPr="00EE3251" w:rsidRDefault="00A931EA" w:rsidP="004F3EFB">
            <w:pPr>
              <w:kinsoku w:val="0"/>
            </w:pPr>
            <w:r w:rsidRPr="00EE3251">
              <w:t>待補人力</w:t>
            </w:r>
          </w:p>
        </w:tc>
        <w:tc>
          <w:tcPr>
            <w:tcW w:w="897" w:type="dxa"/>
          </w:tcPr>
          <w:p w14:paraId="60B6D71E" w14:textId="77777777" w:rsidR="00A931EA" w:rsidRPr="00EE3251" w:rsidRDefault="00A931EA" w:rsidP="004F3EFB">
            <w:pPr>
              <w:kinsoku w:val="0"/>
            </w:pPr>
          </w:p>
        </w:tc>
        <w:tc>
          <w:tcPr>
            <w:tcW w:w="750" w:type="dxa"/>
            <w:vAlign w:val="center"/>
          </w:tcPr>
          <w:p w14:paraId="61678917" w14:textId="77777777" w:rsidR="00A931EA" w:rsidRPr="00EE3251" w:rsidRDefault="00A931EA" w:rsidP="004F3EFB">
            <w:pPr>
              <w:kinsoku w:val="0"/>
            </w:pPr>
          </w:p>
        </w:tc>
        <w:tc>
          <w:tcPr>
            <w:tcW w:w="1500" w:type="dxa"/>
            <w:vAlign w:val="center"/>
          </w:tcPr>
          <w:p w14:paraId="5C032679" w14:textId="77777777" w:rsidR="00A931EA" w:rsidRPr="00EE3251" w:rsidRDefault="00A931EA" w:rsidP="004F3EFB">
            <w:pPr>
              <w:kinsoku w:val="0"/>
            </w:pPr>
            <w:r w:rsidRPr="00EE3251">
              <w:t>碩士</w:t>
            </w:r>
          </w:p>
        </w:tc>
        <w:tc>
          <w:tcPr>
            <w:tcW w:w="1181" w:type="dxa"/>
            <w:vAlign w:val="center"/>
          </w:tcPr>
          <w:p w14:paraId="7FE7D81B" w14:textId="77777777" w:rsidR="00A931EA" w:rsidRPr="00EE3251" w:rsidRDefault="00A931EA" w:rsidP="004F3EFB">
            <w:pPr>
              <w:kinsoku w:val="0"/>
            </w:pPr>
          </w:p>
        </w:tc>
        <w:tc>
          <w:tcPr>
            <w:tcW w:w="567" w:type="dxa"/>
            <w:vAlign w:val="center"/>
          </w:tcPr>
          <w:p w14:paraId="7C5A7014" w14:textId="77777777" w:rsidR="00A931EA" w:rsidRPr="00EE3251" w:rsidRDefault="00A931EA" w:rsidP="004F3EFB">
            <w:pPr>
              <w:kinsoku w:val="0"/>
            </w:pPr>
          </w:p>
        </w:tc>
        <w:tc>
          <w:tcPr>
            <w:tcW w:w="1418" w:type="dxa"/>
            <w:vAlign w:val="center"/>
          </w:tcPr>
          <w:p w14:paraId="348A9B3D" w14:textId="77777777" w:rsidR="00A931EA" w:rsidRPr="00EE3251" w:rsidRDefault="00A931EA" w:rsidP="004F3EFB">
            <w:pPr>
              <w:kinsoku w:val="0"/>
            </w:pPr>
            <w:r w:rsidRPr="00EE3251">
              <w:t>分項計畫Ａ：</w:t>
            </w:r>
            <w:r w:rsidRPr="00EE3251">
              <w:t>AIM</w:t>
            </w:r>
            <w:r w:rsidRPr="00EE3251">
              <w:t>製程平台</w:t>
            </w:r>
          </w:p>
          <w:p w14:paraId="44724342" w14:textId="77777777" w:rsidR="00A931EA" w:rsidRPr="00EE3251" w:rsidRDefault="00A931EA" w:rsidP="004F3EFB">
            <w:pPr>
              <w:kinsoku w:val="0"/>
            </w:pPr>
            <w:r w:rsidRPr="00EE3251">
              <w:t>前段製程</w:t>
            </w:r>
            <w:r w:rsidRPr="00EE3251">
              <w:t xml:space="preserve"> FEOL </w:t>
            </w:r>
            <w:r w:rsidRPr="00EE3251">
              <w:t>開發</w:t>
            </w:r>
          </w:p>
        </w:tc>
        <w:tc>
          <w:tcPr>
            <w:tcW w:w="951" w:type="dxa"/>
            <w:vAlign w:val="center"/>
          </w:tcPr>
          <w:p w14:paraId="6E8B1B7B" w14:textId="77777777" w:rsidR="00A931EA" w:rsidRPr="00EE3251" w:rsidRDefault="00A931EA" w:rsidP="004F3EFB">
            <w:pPr>
              <w:kinsoku w:val="0"/>
              <w:jc w:val="center"/>
            </w:pPr>
            <w:r w:rsidRPr="00EE3251">
              <w:t>24</w:t>
            </w:r>
          </w:p>
        </w:tc>
      </w:tr>
      <w:tr w:rsidR="00A931EA" w:rsidRPr="00EE3251" w14:paraId="69E127EF" w14:textId="77777777" w:rsidTr="004B2681">
        <w:trPr>
          <w:cantSplit/>
        </w:trPr>
        <w:tc>
          <w:tcPr>
            <w:tcW w:w="567" w:type="dxa"/>
          </w:tcPr>
          <w:p w14:paraId="42D00251" w14:textId="150B3696" w:rsidR="00A931EA" w:rsidRPr="00EE3251" w:rsidRDefault="00A931EA" w:rsidP="004F3EFB">
            <w:pPr>
              <w:kinsoku w:val="0"/>
              <w:jc w:val="center"/>
            </w:pPr>
          </w:p>
        </w:tc>
        <w:tc>
          <w:tcPr>
            <w:tcW w:w="567" w:type="dxa"/>
            <w:vAlign w:val="center"/>
          </w:tcPr>
          <w:p w14:paraId="40F5AD99" w14:textId="77777777" w:rsidR="00A931EA" w:rsidRPr="00EE3251" w:rsidRDefault="00A931EA" w:rsidP="004F3EFB">
            <w:pPr>
              <w:kinsoku w:val="0"/>
              <w:jc w:val="center"/>
            </w:pPr>
            <w:r w:rsidRPr="00EE3251">
              <w:t>62</w:t>
            </w:r>
          </w:p>
        </w:tc>
        <w:tc>
          <w:tcPr>
            <w:tcW w:w="1276" w:type="dxa"/>
            <w:vAlign w:val="center"/>
          </w:tcPr>
          <w:p w14:paraId="2C11AE0F" w14:textId="77777777" w:rsidR="00A931EA" w:rsidRPr="00EE3251" w:rsidRDefault="00A931EA" w:rsidP="004F3EFB">
            <w:pPr>
              <w:kinsoku w:val="0"/>
            </w:pPr>
            <w:r w:rsidRPr="00EE3251">
              <w:t>待補人力</w:t>
            </w:r>
          </w:p>
        </w:tc>
        <w:tc>
          <w:tcPr>
            <w:tcW w:w="897" w:type="dxa"/>
          </w:tcPr>
          <w:p w14:paraId="3D4F495F" w14:textId="77777777" w:rsidR="00A931EA" w:rsidRPr="00EE3251" w:rsidRDefault="00A931EA" w:rsidP="004F3EFB">
            <w:pPr>
              <w:kinsoku w:val="0"/>
            </w:pPr>
          </w:p>
        </w:tc>
        <w:tc>
          <w:tcPr>
            <w:tcW w:w="750" w:type="dxa"/>
            <w:vAlign w:val="center"/>
          </w:tcPr>
          <w:p w14:paraId="25BE85C6" w14:textId="77777777" w:rsidR="00A931EA" w:rsidRPr="00EE3251" w:rsidRDefault="00A931EA" w:rsidP="004F3EFB">
            <w:pPr>
              <w:kinsoku w:val="0"/>
            </w:pPr>
          </w:p>
        </w:tc>
        <w:tc>
          <w:tcPr>
            <w:tcW w:w="1500" w:type="dxa"/>
            <w:vAlign w:val="center"/>
          </w:tcPr>
          <w:p w14:paraId="191EC29E" w14:textId="77777777" w:rsidR="00A931EA" w:rsidRPr="00EE3251" w:rsidRDefault="00A931EA" w:rsidP="004F3EFB">
            <w:pPr>
              <w:kinsoku w:val="0"/>
            </w:pPr>
            <w:r w:rsidRPr="00EE3251">
              <w:t>碩士</w:t>
            </w:r>
          </w:p>
        </w:tc>
        <w:tc>
          <w:tcPr>
            <w:tcW w:w="1181" w:type="dxa"/>
            <w:vAlign w:val="center"/>
          </w:tcPr>
          <w:p w14:paraId="4C1CD807" w14:textId="77777777" w:rsidR="00A931EA" w:rsidRPr="00EE3251" w:rsidRDefault="00A931EA" w:rsidP="004F3EFB">
            <w:pPr>
              <w:kinsoku w:val="0"/>
            </w:pPr>
          </w:p>
        </w:tc>
        <w:tc>
          <w:tcPr>
            <w:tcW w:w="567" w:type="dxa"/>
            <w:vAlign w:val="center"/>
          </w:tcPr>
          <w:p w14:paraId="099859F7" w14:textId="77777777" w:rsidR="00A931EA" w:rsidRPr="00EE3251" w:rsidRDefault="00A931EA" w:rsidP="004F3EFB">
            <w:pPr>
              <w:kinsoku w:val="0"/>
            </w:pPr>
          </w:p>
        </w:tc>
        <w:tc>
          <w:tcPr>
            <w:tcW w:w="1418" w:type="dxa"/>
            <w:vAlign w:val="center"/>
          </w:tcPr>
          <w:p w14:paraId="34C00EE8" w14:textId="77777777" w:rsidR="00A931EA" w:rsidRPr="00EE3251" w:rsidRDefault="00A931EA" w:rsidP="004F3EFB">
            <w:pPr>
              <w:kinsoku w:val="0"/>
            </w:pPr>
            <w:r w:rsidRPr="00EE3251">
              <w:t>分項計畫Ａ：</w:t>
            </w:r>
            <w:r w:rsidRPr="00EE3251">
              <w:t>AIM</w:t>
            </w:r>
            <w:r w:rsidRPr="00EE3251">
              <w:t>製程平台</w:t>
            </w:r>
          </w:p>
          <w:p w14:paraId="47089A45" w14:textId="77777777" w:rsidR="00A931EA" w:rsidRPr="00EE3251" w:rsidRDefault="00A931EA" w:rsidP="004F3EFB">
            <w:pPr>
              <w:kinsoku w:val="0"/>
            </w:pPr>
            <w:r w:rsidRPr="00EE3251">
              <w:t>前段製程</w:t>
            </w:r>
            <w:r w:rsidRPr="00EE3251">
              <w:t xml:space="preserve"> FEOL </w:t>
            </w:r>
            <w:r w:rsidRPr="00EE3251">
              <w:t>開發</w:t>
            </w:r>
          </w:p>
        </w:tc>
        <w:tc>
          <w:tcPr>
            <w:tcW w:w="951" w:type="dxa"/>
            <w:vAlign w:val="center"/>
          </w:tcPr>
          <w:p w14:paraId="3013278D" w14:textId="77777777" w:rsidR="00A931EA" w:rsidRPr="00EE3251" w:rsidRDefault="00A931EA" w:rsidP="004F3EFB">
            <w:pPr>
              <w:kinsoku w:val="0"/>
              <w:jc w:val="center"/>
            </w:pPr>
            <w:r w:rsidRPr="00EE3251">
              <w:t>24</w:t>
            </w:r>
          </w:p>
        </w:tc>
      </w:tr>
      <w:tr w:rsidR="00A931EA" w:rsidRPr="00EE3251" w14:paraId="461C37CB" w14:textId="77777777" w:rsidTr="004B2681">
        <w:trPr>
          <w:cantSplit/>
        </w:trPr>
        <w:tc>
          <w:tcPr>
            <w:tcW w:w="567" w:type="dxa"/>
          </w:tcPr>
          <w:p w14:paraId="7DC5E23F" w14:textId="77777777" w:rsidR="00A931EA" w:rsidRPr="00EE3251" w:rsidRDefault="00A931EA" w:rsidP="004F3EFB">
            <w:pPr>
              <w:kinsoku w:val="0"/>
              <w:jc w:val="center"/>
            </w:pPr>
          </w:p>
        </w:tc>
        <w:tc>
          <w:tcPr>
            <w:tcW w:w="567" w:type="dxa"/>
            <w:vAlign w:val="center"/>
          </w:tcPr>
          <w:p w14:paraId="2B8596B4" w14:textId="77777777" w:rsidR="00A931EA" w:rsidRPr="00EE3251" w:rsidRDefault="00A931EA" w:rsidP="004F3EFB">
            <w:pPr>
              <w:kinsoku w:val="0"/>
              <w:jc w:val="center"/>
            </w:pPr>
            <w:r w:rsidRPr="00EE3251">
              <w:t>63</w:t>
            </w:r>
          </w:p>
        </w:tc>
        <w:tc>
          <w:tcPr>
            <w:tcW w:w="1276" w:type="dxa"/>
            <w:vAlign w:val="center"/>
          </w:tcPr>
          <w:p w14:paraId="3EF34EFB" w14:textId="77777777" w:rsidR="00A931EA" w:rsidRPr="00EE3251" w:rsidRDefault="00A931EA" w:rsidP="004F3EFB">
            <w:pPr>
              <w:kinsoku w:val="0"/>
            </w:pPr>
            <w:r w:rsidRPr="00EE3251">
              <w:t>待補人力</w:t>
            </w:r>
          </w:p>
        </w:tc>
        <w:tc>
          <w:tcPr>
            <w:tcW w:w="897" w:type="dxa"/>
          </w:tcPr>
          <w:p w14:paraId="1729D9FD" w14:textId="77777777" w:rsidR="00A931EA" w:rsidRPr="00EE3251" w:rsidRDefault="00A931EA" w:rsidP="004F3EFB">
            <w:pPr>
              <w:kinsoku w:val="0"/>
            </w:pPr>
          </w:p>
        </w:tc>
        <w:tc>
          <w:tcPr>
            <w:tcW w:w="750" w:type="dxa"/>
            <w:vAlign w:val="center"/>
          </w:tcPr>
          <w:p w14:paraId="3B9C7A7B" w14:textId="77777777" w:rsidR="00A931EA" w:rsidRPr="00EE3251" w:rsidRDefault="00A931EA" w:rsidP="004F3EFB">
            <w:pPr>
              <w:kinsoku w:val="0"/>
            </w:pPr>
          </w:p>
        </w:tc>
        <w:tc>
          <w:tcPr>
            <w:tcW w:w="1500" w:type="dxa"/>
            <w:vAlign w:val="center"/>
          </w:tcPr>
          <w:p w14:paraId="7D1383AB" w14:textId="77777777" w:rsidR="00A931EA" w:rsidRPr="00EE3251" w:rsidRDefault="00A931EA" w:rsidP="004F3EFB">
            <w:pPr>
              <w:kinsoku w:val="0"/>
            </w:pPr>
            <w:r w:rsidRPr="00EE3251">
              <w:t>碩士</w:t>
            </w:r>
          </w:p>
        </w:tc>
        <w:tc>
          <w:tcPr>
            <w:tcW w:w="1181" w:type="dxa"/>
            <w:vAlign w:val="center"/>
          </w:tcPr>
          <w:p w14:paraId="70AF1FCB" w14:textId="77777777" w:rsidR="00A931EA" w:rsidRPr="00EE3251" w:rsidRDefault="00A931EA" w:rsidP="004F3EFB">
            <w:pPr>
              <w:kinsoku w:val="0"/>
            </w:pPr>
          </w:p>
        </w:tc>
        <w:tc>
          <w:tcPr>
            <w:tcW w:w="567" w:type="dxa"/>
            <w:vAlign w:val="center"/>
          </w:tcPr>
          <w:p w14:paraId="0963A583" w14:textId="77777777" w:rsidR="00A931EA" w:rsidRPr="00EE3251" w:rsidRDefault="00A931EA" w:rsidP="004F3EFB">
            <w:pPr>
              <w:kinsoku w:val="0"/>
            </w:pPr>
          </w:p>
        </w:tc>
        <w:tc>
          <w:tcPr>
            <w:tcW w:w="1418" w:type="dxa"/>
            <w:vAlign w:val="center"/>
          </w:tcPr>
          <w:p w14:paraId="4ED14252" w14:textId="77777777" w:rsidR="00A931EA" w:rsidRPr="00EE3251" w:rsidRDefault="00A931EA" w:rsidP="004F3EFB">
            <w:pPr>
              <w:kinsoku w:val="0"/>
            </w:pPr>
            <w:r w:rsidRPr="00EE3251">
              <w:t>分項計畫Ａ：</w:t>
            </w:r>
            <w:r w:rsidRPr="00EE3251">
              <w:t>AIM</w:t>
            </w:r>
            <w:r w:rsidRPr="00EE3251">
              <w:t>製程平台</w:t>
            </w:r>
          </w:p>
          <w:p w14:paraId="4CEA1250" w14:textId="77777777" w:rsidR="00A931EA" w:rsidRPr="00EE3251" w:rsidRDefault="00A931EA" w:rsidP="004F3EFB">
            <w:pPr>
              <w:kinsoku w:val="0"/>
            </w:pPr>
            <w:r w:rsidRPr="00EE3251">
              <w:t>前段製程</w:t>
            </w:r>
            <w:r w:rsidRPr="00EE3251">
              <w:t xml:space="preserve"> BEOL </w:t>
            </w:r>
            <w:r w:rsidRPr="00EE3251">
              <w:t>開發</w:t>
            </w:r>
          </w:p>
        </w:tc>
        <w:tc>
          <w:tcPr>
            <w:tcW w:w="951" w:type="dxa"/>
            <w:vAlign w:val="center"/>
          </w:tcPr>
          <w:p w14:paraId="4ACD6EB0" w14:textId="77777777" w:rsidR="00A931EA" w:rsidRPr="00EE3251" w:rsidRDefault="00A931EA" w:rsidP="004F3EFB">
            <w:pPr>
              <w:kinsoku w:val="0"/>
              <w:jc w:val="center"/>
            </w:pPr>
            <w:r w:rsidRPr="00EE3251">
              <w:t>24</w:t>
            </w:r>
          </w:p>
        </w:tc>
      </w:tr>
      <w:tr w:rsidR="00A931EA" w:rsidRPr="00EE3251" w14:paraId="0926B18F" w14:textId="77777777" w:rsidTr="004B2681">
        <w:trPr>
          <w:cantSplit/>
        </w:trPr>
        <w:tc>
          <w:tcPr>
            <w:tcW w:w="567" w:type="dxa"/>
          </w:tcPr>
          <w:p w14:paraId="43954921" w14:textId="77777777" w:rsidR="00A931EA" w:rsidRPr="00EE3251" w:rsidRDefault="00A931EA" w:rsidP="004F3EFB">
            <w:pPr>
              <w:kinsoku w:val="0"/>
              <w:jc w:val="center"/>
            </w:pPr>
          </w:p>
        </w:tc>
        <w:tc>
          <w:tcPr>
            <w:tcW w:w="567" w:type="dxa"/>
            <w:vAlign w:val="center"/>
          </w:tcPr>
          <w:p w14:paraId="51233D6C" w14:textId="77777777" w:rsidR="00A931EA" w:rsidRPr="00EE3251" w:rsidRDefault="00A931EA" w:rsidP="004F3EFB">
            <w:pPr>
              <w:kinsoku w:val="0"/>
              <w:jc w:val="center"/>
            </w:pPr>
            <w:r w:rsidRPr="00EE3251">
              <w:t>64</w:t>
            </w:r>
          </w:p>
        </w:tc>
        <w:tc>
          <w:tcPr>
            <w:tcW w:w="1276" w:type="dxa"/>
            <w:vAlign w:val="center"/>
          </w:tcPr>
          <w:p w14:paraId="4FF8282F" w14:textId="77777777" w:rsidR="00A931EA" w:rsidRPr="00EE3251" w:rsidRDefault="00A931EA" w:rsidP="004F3EFB">
            <w:pPr>
              <w:kinsoku w:val="0"/>
            </w:pPr>
            <w:r w:rsidRPr="00EE3251">
              <w:t>待補人力</w:t>
            </w:r>
          </w:p>
        </w:tc>
        <w:tc>
          <w:tcPr>
            <w:tcW w:w="897" w:type="dxa"/>
          </w:tcPr>
          <w:p w14:paraId="7E2A65A4" w14:textId="77777777" w:rsidR="00A931EA" w:rsidRPr="00EE3251" w:rsidRDefault="00A931EA" w:rsidP="004F3EFB">
            <w:pPr>
              <w:kinsoku w:val="0"/>
            </w:pPr>
          </w:p>
        </w:tc>
        <w:tc>
          <w:tcPr>
            <w:tcW w:w="750" w:type="dxa"/>
            <w:vAlign w:val="center"/>
          </w:tcPr>
          <w:p w14:paraId="3B8A4B3A" w14:textId="77777777" w:rsidR="00A931EA" w:rsidRPr="00EE3251" w:rsidRDefault="00A931EA" w:rsidP="004F3EFB">
            <w:pPr>
              <w:kinsoku w:val="0"/>
            </w:pPr>
          </w:p>
        </w:tc>
        <w:tc>
          <w:tcPr>
            <w:tcW w:w="1500" w:type="dxa"/>
            <w:vAlign w:val="center"/>
          </w:tcPr>
          <w:p w14:paraId="4374B348" w14:textId="77777777" w:rsidR="00A931EA" w:rsidRPr="00EE3251" w:rsidRDefault="00A931EA" w:rsidP="004F3EFB">
            <w:pPr>
              <w:kinsoku w:val="0"/>
            </w:pPr>
            <w:r w:rsidRPr="00EE3251">
              <w:t>碩士</w:t>
            </w:r>
          </w:p>
        </w:tc>
        <w:tc>
          <w:tcPr>
            <w:tcW w:w="1181" w:type="dxa"/>
            <w:vAlign w:val="center"/>
          </w:tcPr>
          <w:p w14:paraId="6F0EA85F" w14:textId="77777777" w:rsidR="00A931EA" w:rsidRPr="00EE3251" w:rsidRDefault="00A931EA" w:rsidP="004F3EFB">
            <w:pPr>
              <w:kinsoku w:val="0"/>
            </w:pPr>
          </w:p>
        </w:tc>
        <w:tc>
          <w:tcPr>
            <w:tcW w:w="567" w:type="dxa"/>
            <w:vAlign w:val="center"/>
          </w:tcPr>
          <w:p w14:paraId="205E2ED6" w14:textId="77777777" w:rsidR="00A931EA" w:rsidRPr="00EE3251" w:rsidRDefault="00A931EA" w:rsidP="004F3EFB">
            <w:pPr>
              <w:kinsoku w:val="0"/>
            </w:pPr>
          </w:p>
        </w:tc>
        <w:tc>
          <w:tcPr>
            <w:tcW w:w="1418" w:type="dxa"/>
            <w:vAlign w:val="center"/>
          </w:tcPr>
          <w:p w14:paraId="583797FD" w14:textId="77777777" w:rsidR="00A931EA" w:rsidRPr="00EE3251" w:rsidRDefault="00A931EA" w:rsidP="004F3EFB">
            <w:pPr>
              <w:kinsoku w:val="0"/>
            </w:pPr>
            <w:r w:rsidRPr="00EE3251">
              <w:t>分項計畫Ａ：</w:t>
            </w:r>
            <w:r w:rsidRPr="00EE3251">
              <w:t>AIM</w:t>
            </w:r>
            <w:r w:rsidRPr="00EE3251">
              <w:t>製程平台</w:t>
            </w:r>
          </w:p>
          <w:p w14:paraId="67CEB35A" w14:textId="77777777" w:rsidR="00A931EA" w:rsidRPr="00EE3251" w:rsidRDefault="00A931EA" w:rsidP="004F3EFB">
            <w:pPr>
              <w:kinsoku w:val="0"/>
            </w:pPr>
            <w:r w:rsidRPr="00EE3251">
              <w:t>前段製程</w:t>
            </w:r>
            <w:r w:rsidRPr="00EE3251">
              <w:t xml:space="preserve"> BEOL </w:t>
            </w:r>
            <w:r w:rsidRPr="00EE3251">
              <w:t>開發</w:t>
            </w:r>
          </w:p>
        </w:tc>
        <w:tc>
          <w:tcPr>
            <w:tcW w:w="951" w:type="dxa"/>
            <w:vAlign w:val="center"/>
          </w:tcPr>
          <w:p w14:paraId="7FC379DB" w14:textId="77777777" w:rsidR="00A931EA" w:rsidRPr="00EE3251" w:rsidRDefault="00A931EA" w:rsidP="004F3EFB">
            <w:pPr>
              <w:kinsoku w:val="0"/>
              <w:jc w:val="center"/>
            </w:pPr>
            <w:r w:rsidRPr="00EE3251">
              <w:t>24</w:t>
            </w:r>
          </w:p>
        </w:tc>
      </w:tr>
      <w:tr w:rsidR="00A931EA" w:rsidRPr="00EE3251" w14:paraId="6106F378" w14:textId="77777777" w:rsidTr="004B2681">
        <w:trPr>
          <w:cantSplit/>
        </w:trPr>
        <w:tc>
          <w:tcPr>
            <w:tcW w:w="567" w:type="dxa"/>
          </w:tcPr>
          <w:p w14:paraId="2C767D1D" w14:textId="77777777" w:rsidR="00A931EA" w:rsidRPr="00EE3251" w:rsidRDefault="00A931EA" w:rsidP="004F3EFB">
            <w:pPr>
              <w:kinsoku w:val="0"/>
              <w:jc w:val="center"/>
            </w:pPr>
          </w:p>
        </w:tc>
        <w:tc>
          <w:tcPr>
            <w:tcW w:w="8156" w:type="dxa"/>
            <w:gridSpan w:val="8"/>
          </w:tcPr>
          <w:p w14:paraId="58AA83EC" w14:textId="77777777" w:rsidR="00A931EA" w:rsidRPr="00EE3251" w:rsidRDefault="00A931EA" w:rsidP="004F3EFB">
            <w:pPr>
              <w:kinsoku w:val="0"/>
              <w:jc w:val="center"/>
            </w:pPr>
            <w:r w:rsidRPr="00EE3251">
              <w:t>合</w:t>
            </w:r>
            <w:r w:rsidRPr="00EE3251">
              <w:t xml:space="preserve"> </w:t>
            </w:r>
            <w:r w:rsidRPr="00EE3251">
              <w:t>計</w:t>
            </w:r>
          </w:p>
        </w:tc>
        <w:tc>
          <w:tcPr>
            <w:tcW w:w="951" w:type="dxa"/>
            <w:vAlign w:val="center"/>
          </w:tcPr>
          <w:p w14:paraId="2093CC07" w14:textId="77777777" w:rsidR="00A931EA" w:rsidRPr="00EE3251" w:rsidRDefault="00A931EA" w:rsidP="004F3EFB">
            <w:pPr>
              <w:kinsoku w:val="0"/>
            </w:pPr>
          </w:p>
        </w:tc>
      </w:tr>
    </w:tbl>
    <w:p w14:paraId="14EECB80" w14:textId="77777777" w:rsidR="00155338" w:rsidRDefault="00155338" w:rsidP="00155338">
      <w:r>
        <w:br w:type="page"/>
      </w:r>
    </w:p>
    <w:p w14:paraId="33A07F2A" w14:textId="158F8B57" w:rsidR="00A931EA" w:rsidRPr="00EE3251" w:rsidRDefault="00486527" w:rsidP="00486527">
      <w:pPr>
        <w:pStyle w:val="aff2"/>
        <w:rPr>
          <w:sz w:val="20"/>
        </w:rPr>
      </w:pPr>
      <w:bookmarkStart w:id="496" w:name="_Toc39829723"/>
      <w:r>
        <w:rPr>
          <w:rFonts w:hint="eastAsia"/>
        </w:rPr>
        <w:lastRenderedPageBreak/>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2588F">
        <w:rPr>
          <w:noProof/>
        </w:rPr>
        <w:t>8</w:t>
      </w:r>
      <w:r>
        <w:fldChar w:fldCharType="end"/>
      </w:r>
      <w:r w:rsidRPr="00EE3251">
        <w:t>參與計畫人員簡歷表</w:t>
      </w:r>
      <w:r>
        <w:rPr>
          <w:rFonts w:hint="eastAsia"/>
        </w:rPr>
        <w:t>(</w:t>
      </w:r>
      <w:r>
        <w:rPr>
          <w:rFonts w:hint="eastAsia"/>
        </w:rPr>
        <w:t>先進車</w:t>
      </w:r>
      <w:r>
        <w:rPr>
          <w:rFonts w:hint="eastAsia"/>
        </w:rPr>
        <w:t>)</w:t>
      </w:r>
      <w:bookmarkEnd w:id="496"/>
    </w:p>
    <w:p w14:paraId="0FB71F5A" w14:textId="77777777" w:rsidR="00A931EA" w:rsidRPr="00EE3251" w:rsidRDefault="00A931EA" w:rsidP="00A931EA">
      <w:pPr>
        <w:kinsoku w:val="0"/>
      </w:pPr>
      <w:r w:rsidRPr="00EE3251">
        <w:t>申請單位名稱：先進車系統股份有限公司</w:t>
      </w:r>
    </w:p>
    <w:tbl>
      <w:tblPr>
        <w:tblW w:w="963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567"/>
        <w:gridCol w:w="567"/>
        <w:gridCol w:w="1276"/>
        <w:gridCol w:w="851"/>
        <w:gridCol w:w="708"/>
        <w:gridCol w:w="1560"/>
        <w:gridCol w:w="1134"/>
        <w:gridCol w:w="567"/>
        <w:gridCol w:w="1417"/>
        <w:gridCol w:w="992"/>
      </w:tblGrid>
      <w:tr w:rsidR="0086476C" w:rsidRPr="00EE3251" w14:paraId="0E3BEF51" w14:textId="77777777" w:rsidTr="0045501C">
        <w:trPr>
          <w:cantSplit/>
        </w:trPr>
        <w:tc>
          <w:tcPr>
            <w:tcW w:w="567" w:type="dxa"/>
            <w:vAlign w:val="center"/>
          </w:tcPr>
          <w:p w14:paraId="5BB41486" w14:textId="77777777" w:rsidR="0086476C" w:rsidRPr="00EE3251" w:rsidRDefault="0086476C" w:rsidP="00202AD9">
            <w:pPr>
              <w:kinsoku w:val="0"/>
              <w:jc w:val="center"/>
              <w:rPr>
                <w:color w:val="000000" w:themeColor="text1"/>
              </w:rPr>
            </w:pPr>
            <w:r w:rsidRPr="00EE3251">
              <w:rPr>
                <w:color w:val="000000" w:themeColor="text1"/>
              </w:rPr>
              <w:t>類型</w:t>
            </w:r>
          </w:p>
        </w:tc>
        <w:tc>
          <w:tcPr>
            <w:tcW w:w="567" w:type="dxa"/>
            <w:vAlign w:val="center"/>
          </w:tcPr>
          <w:p w14:paraId="2684301F" w14:textId="77777777" w:rsidR="0086476C" w:rsidRPr="00EE3251" w:rsidRDefault="0086476C" w:rsidP="00202AD9">
            <w:pPr>
              <w:kinsoku w:val="0"/>
              <w:jc w:val="center"/>
              <w:rPr>
                <w:color w:val="000000" w:themeColor="text1"/>
              </w:rPr>
            </w:pPr>
            <w:r w:rsidRPr="00EE3251">
              <w:rPr>
                <w:color w:val="000000" w:themeColor="text1"/>
              </w:rPr>
              <w:t>編號</w:t>
            </w:r>
          </w:p>
        </w:tc>
        <w:tc>
          <w:tcPr>
            <w:tcW w:w="1276" w:type="dxa"/>
            <w:vAlign w:val="center"/>
          </w:tcPr>
          <w:p w14:paraId="3836EE21" w14:textId="77777777" w:rsidR="0086476C" w:rsidRPr="00EE3251" w:rsidRDefault="0086476C" w:rsidP="00202AD9">
            <w:pPr>
              <w:kinsoku w:val="0"/>
              <w:jc w:val="center"/>
              <w:rPr>
                <w:color w:val="000000" w:themeColor="text1"/>
              </w:rPr>
            </w:pPr>
            <w:r w:rsidRPr="00EE3251">
              <w:rPr>
                <w:color w:val="000000" w:themeColor="text1"/>
              </w:rPr>
              <w:t>姓名</w:t>
            </w:r>
          </w:p>
        </w:tc>
        <w:tc>
          <w:tcPr>
            <w:tcW w:w="851" w:type="dxa"/>
            <w:vAlign w:val="center"/>
          </w:tcPr>
          <w:p w14:paraId="2E5A2BCD" w14:textId="77777777" w:rsidR="0086476C" w:rsidRPr="00EE3251" w:rsidRDefault="0086476C" w:rsidP="00202AD9">
            <w:pPr>
              <w:kinsoku w:val="0"/>
              <w:jc w:val="center"/>
              <w:rPr>
                <w:color w:val="000000" w:themeColor="text1"/>
              </w:rPr>
            </w:pPr>
            <w:r w:rsidRPr="00EE3251">
              <w:rPr>
                <w:color w:val="000000" w:themeColor="text1"/>
              </w:rPr>
              <w:t>部門</w:t>
            </w:r>
          </w:p>
        </w:tc>
        <w:tc>
          <w:tcPr>
            <w:tcW w:w="708" w:type="dxa"/>
            <w:vAlign w:val="center"/>
          </w:tcPr>
          <w:p w14:paraId="544F19B5" w14:textId="77777777" w:rsidR="0086476C" w:rsidRPr="00EE3251" w:rsidRDefault="0086476C" w:rsidP="00202AD9">
            <w:pPr>
              <w:kinsoku w:val="0"/>
              <w:jc w:val="center"/>
              <w:rPr>
                <w:color w:val="000000" w:themeColor="text1"/>
              </w:rPr>
            </w:pPr>
            <w:r w:rsidRPr="00EE3251">
              <w:rPr>
                <w:color w:val="000000" w:themeColor="text1"/>
              </w:rPr>
              <w:t>職稱</w:t>
            </w:r>
          </w:p>
        </w:tc>
        <w:tc>
          <w:tcPr>
            <w:tcW w:w="1560" w:type="dxa"/>
            <w:vAlign w:val="center"/>
          </w:tcPr>
          <w:p w14:paraId="799A2478" w14:textId="77777777" w:rsidR="0086476C" w:rsidRPr="00EE3251" w:rsidRDefault="0086476C" w:rsidP="00202AD9">
            <w:pPr>
              <w:kinsoku w:val="0"/>
              <w:jc w:val="center"/>
              <w:rPr>
                <w:color w:val="000000" w:themeColor="text1"/>
              </w:rPr>
            </w:pPr>
            <w:r w:rsidRPr="00EE3251">
              <w:rPr>
                <w:color w:val="000000" w:themeColor="text1"/>
              </w:rPr>
              <w:t>最高學歷</w:t>
            </w:r>
          </w:p>
          <w:p w14:paraId="29760921" w14:textId="77777777" w:rsidR="0086476C" w:rsidRPr="00EE3251" w:rsidRDefault="0086476C" w:rsidP="00202AD9">
            <w:pPr>
              <w:kinsoku w:val="0"/>
              <w:jc w:val="center"/>
              <w:rPr>
                <w:color w:val="000000" w:themeColor="text1"/>
              </w:rPr>
            </w:pPr>
            <w:r w:rsidRPr="00EE3251">
              <w:rPr>
                <w:color w:val="000000" w:themeColor="text1"/>
              </w:rPr>
              <w:t>(</w:t>
            </w:r>
            <w:r w:rsidRPr="00EE3251">
              <w:rPr>
                <w:color w:val="000000" w:themeColor="text1"/>
              </w:rPr>
              <w:t>學校系所</w:t>
            </w:r>
            <w:r w:rsidRPr="00EE3251">
              <w:rPr>
                <w:color w:val="000000" w:themeColor="text1"/>
              </w:rPr>
              <w:t>)</w:t>
            </w:r>
          </w:p>
        </w:tc>
        <w:tc>
          <w:tcPr>
            <w:tcW w:w="1134" w:type="dxa"/>
            <w:vAlign w:val="center"/>
          </w:tcPr>
          <w:p w14:paraId="3049024B" w14:textId="77777777" w:rsidR="0086476C" w:rsidRPr="00EE3251" w:rsidRDefault="0086476C" w:rsidP="00202AD9">
            <w:pPr>
              <w:kinsoku w:val="0"/>
              <w:jc w:val="center"/>
              <w:rPr>
                <w:color w:val="000000" w:themeColor="text1"/>
              </w:rPr>
            </w:pPr>
            <w:r w:rsidRPr="00EE3251">
              <w:rPr>
                <w:color w:val="000000" w:themeColor="text1"/>
              </w:rPr>
              <w:t>主要經歷</w:t>
            </w:r>
          </w:p>
        </w:tc>
        <w:tc>
          <w:tcPr>
            <w:tcW w:w="567" w:type="dxa"/>
            <w:vAlign w:val="center"/>
          </w:tcPr>
          <w:p w14:paraId="7BE9BFC6" w14:textId="77777777" w:rsidR="0086476C" w:rsidRPr="00EE3251" w:rsidRDefault="0086476C" w:rsidP="00202AD9">
            <w:pPr>
              <w:kinsoku w:val="0"/>
              <w:jc w:val="center"/>
              <w:rPr>
                <w:color w:val="000000" w:themeColor="text1"/>
              </w:rPr>
            </w:pPr>
            <w:r w:rsidRPr="00EE3251">
              <w:rPr>
                <w:color w:val="000000" w:themeColor="text1"/>
              </w:rPr>
              <w:t>本業年資</w:t>
            </w:r>
          </w:p>
        </w:tc>
        <w:tc>
          <w:tcPr>
            <w:tcW w:w="1417" w:type="dxa"/>
            <w:vAlign w:val="center"/>
          </w:tcPr>
          <w:p w14:paraId="516F088A" w14:textId="77777777" w:rsidR="0086476C" w:rsidRPr="00EE3251" w:rsidRDefault="0086476C" w:rsidP="00202AD9">
            <w:pPr>
              <w:kinsoku w:val="0"/>
              <w:jc w:val="center"/>
              <w:rPr>
                <w:color w:val="000000" w:themeColor="text1"/>
              </w:rPr>
            </w:pPr>
            <w:r w:rsidRPr="00EE3251">
              <w:rPr>
                <w:color w:val="000000" w:themeColor="text1"/>
              </w:rPr>
              <w:t>參與分項計畫</w:t>
            </w:r>
          </w:p>
          <w:p w14:paraId="2BA7687B" w14:textId="77777777" w:rsidR="0086476C" w:rsidRPr="00EE3251" w:rsidRDefault="0086476C" w:rsidP="00202AD9">
            <w:pPr>
              <w:kinsoku w:val="0"/>
              <w:jc w:val="center"/>
              <w:rPr>
                <w:color w:val="000000" w:themeColor="text1"/>
              </w:rPr>
            </w:pPr>
            <w:r w:rsidRPr="00EE3251">
              <w:rPr>
                <w:color w:val="000000" w:themeColor="text1"/>
              </w:rPr>
              <w:t>及工作項目</w:t>
            </w:r>
          </w:p>
        </w:tc>
        <w:tc>
          <w:tcPr>
            <w:tcW w:w="992" w:type="dxa"/>
            <w:vAlign w:val="center"/>
          </w:tcPr>
          <w:p w14:paraId="50600210" w14:textId="77777777" w:rsidR="0086476C" w:rsidRPr="00EE3251" w:rsidRDefault="0086476C" w:rsidP="00202AD9">
            <w:pPr>
              <w:kinsoku w:val="0"/>
              <w:jc w:val="center"/>
              <w:rPr>
                <w:color w:val="000000" w:themeColor="text1"/>
              </w:rPr>
            </w:pPr>
            <w:r w:rsidRPr="00EE3251">
              <w:rPr>
                <w:color w:val="000000" w:themeColor="text1"/>
              </w:rPr>
              <w:t>投入月數</w:t>
            </w:r>
          </w:p>
        </w:tc>
      </w:tr>
      <w:tr w:rsidR="0086476C" w:rsidRPr="00EE3251" w14:paraId="63DA9A7C" w14:textId="77777777" w:rsidTr="0045501C">
        <w:trPr>
          <w:cantSplit/>
        </w:trPr>
        <w:tc>
          <w:tcPr>
            <w:tcW w:w="567" w:type="dxa"/>
            <w:vMerge w:val="restart"/>
            <w:vAlign w:val="center"/>
          </w:tcPr>
          <w:p w14:paraId="2C589F30" w14:textId="77777777" w:rsidR="0086476C" w:rsidRPr="00EE3251" w:rsidRDefault="0086476C" w:rsidP="00202AD9">
            <w:pPr>
              <w:kinsoku w:val="0"/>
              <w:jc w:val="center"/>
              <w:rPr>
                <w:color w:val="000000" w:themeColor="text1"/>
              </w:rPr>
            </w:pPr>
            <w:r w:rsidRPr="00EE3251">
              <w:rPr>
                <w:color w:val="000000" w:themeColor="text1"/>
              </w:rPr>
              <w:t>計畫管理人員</w:t>
            </w:r>
          </w:p>
        </w:tc>
        <w:tc>
          <w:tcPr>
            <w:tcW w:w="567" w:type="dxa"/>
            <w:vAlign w:val="center"/>
          </w:tcPr>
          <w:p w14:paraId="5EDFC715" w14:textId="77777777" w:rsidR="0086476C" w:rsidRPr="00EE3251" w:rsidRDefault="0086476C" w:rsidP="00202AD9">
            <w:pPr>
              <w:kinsoku w:val="0"/>
              <w:jc w:val="center"/>
              <w:rPr>
                <w:color w:val="000000" w:themeColor="text1"/>
              </w:rPr>
            </w:pPr>
            <w:r w:rsidRPr="00EE3251">
              <w:rPr>
                <w:color w:val="000000" w:themeColor="text1"/>
              </w:rPr>
              <w:t>1</w:t>
            </w:r>
          </w:p>
        </w:tc>
        <w:tc>
          <w:tcPr>
            <w:tcW w:w="1276" w:type="dxa"/>
            <w:vAlign w:val="center"/>
          </w:tcPr>
          <w:p w14:paraId="49E557E1" w14:textId="77777777" w:rsidR="0086476C" w:rsidRPr="00EE3251" w:rsidRDefault="0086476C" w:rsidP="00202AD9">
            <w:pPr>
              <w:kinsoku w:val="0"/>
              <w:jc w:val="center"/>
              <w:rPr>
                <w:color w:val="000000" w:themeColor="text1"/>
              </w:rPr>
            </w:pPr>
            <w:r w:rsidRPr="00EE3251">
              <w:rPr>
                <w:color w:val="000000" w:themeColor="text1"/>
              </w:rPr>
              <w:t>許長豐</w:t>
            </w:r>
          </w:p>
        </w:tc>
        <w:tc>
          <w:tcPr>
            <w:tcW w:w="851" w:type="dxa"/>
            <w:vAlign w:val="center"/>
          </w:tcPr>
          <w:p w14:paraId="7E69381D" w14:textId="77777777" w:rsidR="0086476C" w:rsidRPr="00EE3251" w:rsidRDefault="0086476C" w:rsidP="00202AD9">
            <w:pPr>
              <w:kinsoku w:val="0"/>
              <w:jc w:val="center"/>
              <w:rPr>
                <w:color w:val="000000" w:themeColor="text1"/>
              </w:rPr>
            </w:pPr>
            <w:r w:rsidRPr="00EE3251">
              <w:rPr>
                <w:color w:val="000000" w:themeColor="text1"/>
              </w:rPr>
              <w:t>總經</w:t>
            </w:r>
          </w:p>
          <w:p w14:paraId="259AA786" w14:textId="77777777" w:rsidR="0086476C" w:rsidRPr="00EE3251" w:rsidRDefault="0086476C" w:rsidP="00202AD9">
            <w:pPr>
              <w:kinsoku w:val="0"/>
              <w:jc w:val="center"/>
              <w:rPr>
                <w:color w:val="000000" w:themeColor="text1"/>
              </w:rPr>
            </w:pPr>
            <w:r w:rsidRPr="00EE3251">
              <w:rPr>
                <w:color w:val="000000" w:themeColor="text1"/>
              </w:rPr>
              <w:t>理室</w:t>
            </w:r>
          </w:p>
        </w:tc>
        <w:tc>
          <w:tcPr>
            <w:tcW w:w="708" w:type="dxa"/>
            <w:vAlign w:val="center"/>
          </w:tcPr>
          <w:p w14:paraId="3919843D" w14:textId="77777777" w:rsidR="0086476C" w:rsidRPr="00EE3251" w:rsidRDefault="0086476C" w:rsidP="00202AD9">
            <w:pPr>
              <w:kinsoku w:val="0"/>
              <w:jc w:val="center"/>
              <w:rPr>
                <w:color w:val="000000" w:themeColor="text1"/>
              </w:rPr>
            </w:pPr>
            <w:r w:rsidRPr="00EE3251">
              <w:rPr>
                <w:color w:val="000000" w:themeColor="text1"/>
              </w:rPr>
              <w:t>總經理</w:t>
            </w:r>
          </w:p>
        </w:tc>
        <w:tc>
          <w:tcPr>
            <w:tcW w:w="1560" w:type="dxa"/>
            <w:vAlign w:val="center"/>
          </w:tcPr>
          <w:p w14:paraId="22F2F9B8" w14:textId="77777777" w:rsidR="0086476C" w:rsidRPr="00EE3251" w:rsidRDefault="0086476C" w:rsidP="00202AD9">
            <w:pPr>
              <w:pStyle w:val="28"/>
              <w:kinsoku w:val="0"/>
              <w:adjustRightInd/>
              <w:spacing w:line="240" w:lineRule="auto"/>
              <w:jc w:val="center"/>
              <w:textAlignment w:val="auto"/>
              <w:rPr>
                <w:color w:val="000000" w:themeColor="text1"/>
              </w:rPr>
            </w:pPr>
            <w:r w:rsidRPr="00EE3251">
              <w:rPr>
                <w:color w:val="000000" w:themeColor="text1"/>
              </w:rPr>
              <w:t>交通大學</w:t>
            </w:r>
          </w:p>
          <w:p w14:paraId="5E62CE5A" w14:textId="77777777" w:rsidR="0086476C" w:rsidRPr="00EE3251" w:rsidRDefault="0086476C" w:rsidP="00202AD9">
            <w:pPr>
              <w:pStyle w:val="28"/>
              <w:kinsoku w:val="0"/>
              <w:adjustRightInd/>
              <w:spacing w:line="240" w:lineRule="auto"/>
              <w:jc w:val="center"/>
              <w:textAlignment w:val="auto"/>
              <w:rPr>
                <w:color w:val="000000" w:themeColor="text1"/>
              </w:rPr>
            </w:pPr>
            <w:r w:rsidRPr="00EE3251">
              <w:rPr>
                <w:color w:val="000000" w:themeColor="text1"/>
              </w:rPr>
              <w:t>電子碩士</w:t>
            </w:r>
          </w:p>
        </w:tc>
        <w:tc>
          <w:tcPr>
            <w:tcW w:w="1134" w:type="dxa"/>
            <w:vAlign w:val="center"/>
          </w:tcPr>
          <w:p w14:paraId="0F93299E" w14:textId="77777777" w:rsidR="0086476C" w:rsidRPr="00EE3251" w:rsidRDefault="0086476C" w:rsidP="00202AD9">
            <w:pPr>
              <w:kinsoku w:val="0"/>
              <w:jc w:val="center"/>
              <w:rPr>
                <w:color w:val="000000" w:themeColor="text1"/>
              </w:rPr>
            </w:pPr>
            <w:r w:rsidRPr="00EE3251">
              <w:rPr>
                <w:color w:val="000000" w:themeColor="text1"/>
              </w:rPr>
              <w:t>管理、業務</w:t>
            </w:r>
          </w:p>
        </w:tc>
        <w:tc>
          <w:tcPr>
            <w:tcW w:w="567" w:type="dxa"/>
            <w:vAlign w:val="center"/>
          </w:tcPr>
          <w:p w14:paraId="1BB03A7D" w14:textId="77777777" w:rsidR="0086476C" w:rsidRPr="00EE3251" w:rsidRDefault="0086476C" w:rsidP="00202AD9">
            <w:pPr>
              <w:kinsoku w:val="0"/>
              <w:jc w:val="center"/>
              <w:rPr>
                <w:color w:val="000000" w:themeColor="text1"/>
              </w:rPr>
            </w:pPr>
            <w:r w:rsidRPr="00EE3251">
              <w:rPr>
                <w:color w:val="000000" w:themeColor="text1"/>
              </w:rPr>
              <w:t>25</w:t>
            </w:r>
          </w:p>
        </w:tc>
        <w:tc>
          <w:tcPr>
            <w:tcW w:w="1417" w:type="dxa"/>
            <w:vAlign w:val="center"/>
          </w:tcPr>
          <w:p w14:paraId="52C087B4" w14:textId="77777777" w:rsidR="0086476C" w:rsidRPr="00EE3251" w:rsidRDefault="0086476C" w:rsidP="00202AD9">
            <w:pPr>
              <w:kinsoku w:val="0"/>
              <w:jc w:val="center"/>
              <w:rPr>
                <w:color w:val="000000" w:themeColor="text1"/>
              </w:rPr>
            </w:pPr>
            <w:r w:rsidRPr="00EE3251">
              <w:rPr>
                <w:color w:val="000000" w:themeColor="text1"/>
              </w:rPr>
              <w:t>分項計畫</w:t>
            </w:r>
            <w:r w:rsidRPr="00EE3251">
              <w:rPr>
                <w:color w:val="000000" w:themeColor="text1"/>
              </w:rPr>
              <w:t>D</w:t>
            </w:r>
          </w:p>
          <w:p w14:paraId="3F22EA5E" w14:textId="77777777" w:rsidR="0086476C" w:rsidRPr="00EE3251" w:rsidRDefault="0086476C" w:rsidP="00202AD9">
            <w:pPr>
              <w:kinsoku w:val="0"/>
              <w:jc w:val="center"/>
              <w:rPr>
                <w:color w:val="000000" w:themeColor="text1"/>
              </w:rPr>
            </w:pPr>
            <w:r w:rsidRPr="00EE3251">
              <w:rPr>
                <w:color w:val="000000" w:themeColor="text1"/>
              </w:rPr>
              <w:t>分項計畫主持人</w:t>
            </w:r>
          </w:p>
        </w:tc>
        <w:tc>
          <w:tcPr>
            <w:tcW w:w="992" w:type="dxa"/>
            <w:vAlign w:val="center"/>
          </w:tcPr>
          <w:p w14:paraId="3985FA28" w14:textId="77777777" w:rsidR="0086476C" w:rsidRPr="00EE3251" w:rsidRDefault="0086476C" w:rsidP="00202AD9">
            <w:pPr>
              <w:kinsoku w:val="0"/>
              <w:jc w:val="center"/>
              <w:rPr>
                <w:color w:val="000000" w:themeColor="text1"/>
              </w:rPr>
            </w:pPr>
            <w:r w:rsidRPr="00EE3251">
              <w:rPr>
                <w:color w:val="000000" w:themeColor="text1"/>
              </w:rPr>
              <w:t>18</w:t>
            </w:r>
          </w:p>
        </w:tc>
      </w:tr>
      <w:tr w:rsidR="0086476C" w:rsidRPr="00EE3251" w14:paraId="261A86B2" w14:textId="77777777" w:rsidTr="0045501C">
        <w:trPr>
          <w:cantSplit/>
        </w:trPr>
        <w:tc>
          <w:tcPr>
            <w:tcW w:w="567" w:type="dxa"/>
            <w:vMerge/>
            <w:vAlign w:val="center"/>
          </w:tcPr>
          <w:p w14:paraId="54656B9A" w14:textId="77777777" w:rsidR="0086476C" w:rsidRPr="00EE3251" w:rsidRDefault="0086476C" w:rsidP="00202AD9">
            <w:pPr>
              <w:kinsoku w:val="0"/>
              <w:jc w:val="center"/>
              <w:rPr>
                <w:color w:val="000000" w:themeColor="text1"/>
              </w:rPr>
            </w:pPr>
          </w:p>
        </w:tc>
        <w:tc>
          <w:tcPr>
            <w:tcW w:w="567" w:type="dxa"/>
            <w:vAlign w:val="center"/>
          </w:tcPr>
          <w:p w14:paraId="51DDC3A4" w14:textId="77777777" w:rsidR="0086476C" w:rsidRPr="00EE3251" w:rsidRDefault="0086476C" w:rsidP="00202AD9">
            <w:pPr>
              <w:kinsoku w:val="0"/>
              <w:jc w:val="center"/>
              <w:rPr>
                <w:color w:val="000000" w:themeColor="text1"/>
              </w:rPr>
            </w:pPr>
            <w:r w:rsidRPr="00EE3251">
              <w:rPr>
                <w:color w:val="000000" w:themeColor="text1"/>
              </w:rPr>
              <w:t>2</w:t>
            </w:r>
          </w:p>
        </w:tc>
        <w:tc>
          <w:tcPr>
            <w:tcW w:w="1276" w:type="dxa"/>
            <w:vAlign w:val="center"/>
          </w:tcPr>
          <w:p w14:paraId="43A75C78" w14:textId="77777777" w:rsidR="0086476C" w:rsidRPr="00EE3251" w:rsidRDefault="0086476C" w:rsidP="00202AD9">
            <w:pPr>
              <w:kinsoku w:val="0"/>
              <w:jc w:val="center"/>
              <w:rPr>
                <w:color w:val="000000" w:themeColor="text1"/>
              </w:rPr>
            </w:pPr>
            <w:r w:rsidRPr="00EE3251">
              <w:rPr>
                <w:color w:val="000000" w:themeColor="text1"/>
              </w:rPr>
              <w:t>吳佩芊</w:t>
            </w:r>
          </w:p>
        </w:tc>
        <w:tc>
          <w:tcPr>
            <w:tcW w:w="851" w:type="dxa"/>
            <w:vAlign w:val="center"/>
          </w:tcPr>
          <w:p w14:paraId="06934508" w14:textId="77777777" w:rsidR="0086476C" w:rsidRPr="00EE3251" w:rsidRDefault="0086476C" w:rsidP="00202AD9">
            <w:pPr>
              <w:kinsoku w:val="0"/>
              <w:jc w:val="center"/>
              <w:rPr>
                <w:color w:val="000000" w:themeColor="text1"/>
              </w:rPr>
            </w:pPr>
            <w:r w:rsidRPr="00EE3251">
              <w:rPr>
                <w:color w:val="000000" w:themeColor="text1"/>
              </w:rPr>
              <w:t>財務部</w:t>
            </w:r>
          </w:p>
        </w:tc>
        <w:tc>
          <w:tcPr>
            <w:tcW w:w="708" w:type="dxa"/>
            <w:vAlign w:val="center"/>
          </w:tcPr>
          <w:p w14:paraId="5ACC0AC9" w14:textId="77777777" w:rsidR="0086476C" w:rsidRPr="00EE3251" w:rsidRDefault="0086476C" w:rsidP="00202AD9">
            <w:pPr>
              <w:kinsoku w:val="0"/>
              <w:jc w:val="center"/>
              <w:rPr>
                <w:color w:val="000000" w:themeColor="text1"/>
              </w:rPr>
            </w:pPr>
            <w:r w:rsidRPr="00EE3251">
              <w:rPr>
                <w:color w:val="000000" w:themeColor="text1"/>
              </w:rPr>
              <w:t>主任</w:t>
            </w:r>
          </w:p>
        </w:tc>
        <w:tc>
          <w:tcPr>
            <w:tcW w:w="1560" w:type="dxa"/>
            <w:vAlign w:val="center"/>
          </w:tcPr>
          <w:p w14:paraId="60C6BAC7" w14:textId="77777777" w:rsidR="0086476C" w:rsidRPr="00EE3251" w:rsidRDefault="0086476C" w:rsidP="00202AD9">
            <w:pPr>
              <w:pStyle w:val="28"/>
              <w:kinsoku w:val="0"/>
              <w:adjustRightInd/>
              <w:spacing w:line="240" w:lineRule="auto"/>
              <w:jc w:val="center"/>
              <w:textAlignment w:val="auto"/>
              <w:rPr>
                <w:color w:val="000000" w:themeColor="text1"/>
              </w:rPr>
            </w:pPr>
            <w:r w:rsidRPr="00EE3251">
              <w:rPr>
                <w:color w:val="000000" w:themeColor="text1"/>
              </w:rPr>
              <w:t>中原大學</w:t>
            </w:r>
          </w:p>
          <w:p w14:paraId="42F84480" w14:textId="77777777" w:rsidR="0086476C" w:rsidRPr="00EE3251" w:rsidRDefault="0086476C" w:rsidP="00202AD9">
            <w:pPr>
              <w:pStyle w:val="28"/>
              <w:kinsoku w:val="0"/>
              <w:adjustRightInd/>
              <w:spacing w:line="240" w:lineRule="auto"/>
              <w:jc w:val="center"/>
              <w:textAlignment w:val="auto"/>
              <w:rPr>
                <w:color w:val="000000" w:themeColor="text1"/>
              </w:rPr>
            </w:pPr>
            <w:r w:rsidRPr="00EE3251">
              <w:rPr>
                <w:color w:val="000000" w:themeColor="text1"/>
              </w:rPr>
              <w:t>會計學系</w:t>
            </w:r>
          </w:p>
        </w:tc>
        <w:tc>
          <w:tcPr>
            <w:tcW w:w="1134" w:type="dxa"/>
            <w:vAlign w:val="center"/>
          </w:tcPr>
          <w:p w14:paraId="4968C508" w14:textId="77777777" w:rsidR="0086476C" w:rsidRPr="00EE3251" w:rsidRDefault="0086476C" w:rsidP="00202AD9">
            <w:pPr>
              <w:kinsoku w:val="0"/>
              <w:jc w:val="center"/>
              <w:rPr>
                <w:color w:val="000000" w:themeColor="text1"/>
              </w:rPr>
            </w:pPr>
            <w:r w:rsidRPr="00EE3251">
              <w:rPr>
                <w:color w:val="000000" w:themeColor="text1"/>
              </w:rPr>
              <w:t>財會、管理</w:t>
            </w:r>
          </w:p>
        </w:tc>
        <w:tc>
          <w:tcPr>
            <w:tcW w:w="567" w:type="dxa"/>
            <w:vAlign w:val="center"/>
          </w:tcPr>
          <w:p w14:paraId="535B9846" w14:textId="77777777" w:rsidR="0086476C" w:rsidRPr="00EE3251" w:rsidRDefault="0086476C" w:rsidP="00202AD9">
            <w:pPr>
              <w:kinsoku w:val="0"/>
              <w:jc w:val="center"/>
              <w:rPr>
                <w:color w:val="000000" w:themeColor="text1"/>
              </w:rPr>
            </w:pPr>
            <w:r w:rsidRPr="00EE3251">
              <w:rPr>
                <w:color w:val="000000" w:themeColor="text1"/>
              </w:rPr>
              <w:t>9</w:t>
            </w:r>
          </w:p>
        </w:tc>
        <w:tc>
          <w:tcPr>
            <w:tcW w:w="1417" w:type="dxa"/>
            <w:vAlign w:val="center"/>
          </w:tcPr>
          <w:p w14:paraId="7BEDA37F" w14:textId="77777777" w:rsidR="0086476C" w:rsidRPr="00EE3251" w:rsidRDefault="0086476C" w:rsidP="00202AD9">
            <w:pPr>
              <w:kinsoku w:val="0"/>
              <w:jc w:val="center"/>
              <w:rPr>
                <w:color w:val="000000" w:themeColor="text1"/>
              </w:rPr>
            </w:pPr>
            <w:r w:rsidRPr="00EE3251">
              <w:rPr>
                <w:color w:val="000000" w:themeColor="text1"/>
              </w:rPr>
              <w:t>分項計畫</w:t>
            </w:r>
            <w:r w:rsidRPr="00EE3251">
              <w:rPr>
                <w:color w:val="000000" w:themeColor="text1"/>
              </w:rPr>
              <w:t>D</w:t>
            </w:r>
          </w:p>
          <w:p w14:paraId="66A638D1" w14:textId="77777777" w:rsidR="0086476C" w:rsidRPr="00EE3251" w:rsidRDefault="0086476C" w:rsidP="00202AD9">
            <w:pPr>
              <w:kinsoku w:val="0"/>
              <w:jc w:val="center"/>
              <w:rPr>
                <w:color w:val="000000" w:themeColor="text1"/>
              </w:rPr>
            </w:pPr>
            <w:r w:rsidRPr="00EE3251">
              <w:rPr>
                <w:color w:val="000000" w:themeColor="text1"/>
              </w:rPr>
              <w:t>計畫管理</w:t>
            </w:r>
          </w:p>
        </w:tc>
        <w:tc>
          <w:tcPr>
            <w:tcW w:w="992" w:type="dxa"/>
            <w:vAlign w:val="center"/>
          </w:tcPr>
          <w:p w14:paraId="11DEA988" w14:textId="77777777" w:rsidR="0086476C" w:rsidRPr="00EE3251" w:rsidRDefault="0086476C" w:rsidP="00202AD9">
            <w:pPr>
              <w:kinsoku w:val="0"/>
              <w:jc w:val="center"/>
              <w:rPr>
                <w:color w:val="000000" w:themeColor="text1"/>
              </w:rPr>
            </w:pPr>
            <w:r w:rsidRPr="00EE3251">
              <w:rPr>
                <w:color w:val="000000" w:themeColor="text1"/>
              </w:rPr>
              <w:t>24</w:t>
            </w:r>
          </w:p>
        </w:tc>
      </w:tr>
      <w:tr w:rsidR="00EC0D20" w:rsidRPr="00EE3251" w14:paraId="47610441" w14:textId="77777777" w:rsidTr="0045501C">
        <w:trPr>
          <w:cantSplit/>
        </w:trPr>
        <w:tc>
          <w:tcPr>
            <w:tcW w:w="567" w:type="dxa"/>
            <w:vMerge w:val="restart"/>
            <w:vAlign w:val="center"/>
          </w:tcPr>
          <w:p w14:paraId="62AE2EA8" w14:textId="77777777" w:rsidR="00EC0D20" w:rsidRPr="00EE3251" w:rsidRDefault="00EC0D20" w:rsidP="00202AD9">
            <w:pPr>
              <w:kinsoku w:val="0"/>
              <w:jc w:val="center"/>
              <w:rPr>
                <w:color w:val="000000" w:themeColor="text1"/>
              </w:rPr>
            </w:pPr>
            <w:r w:rsidRPr="00EE3251">
              <w:rPr>
                <w:color w:val="000000" w:themeColor="text1"/>
              </w:rPr>
              <w:t>研究發展人員</w:t>
            </w:r>
          </w:p>
        </w:tc>
        <w:tc>
          <w:tcPr>
            <w:tcW w:w="567" w:type="dxa"/>
            <w:vAlign w:val="center"/>
          </w:tcPr>
          <w:p w14:paraId="4F40D49F" w14:textId="77777777" w:rsidR="00EC0D20" w:rsidRPr="00EE3251" w:rsidRDefault="00EC0D20" w:rsidP="00202AD9">
            <w:pPr>
              <w:kinsoku w:val="0"/>
              <w:jc w:val="center"/>
              <w:rPr>
                <w:color w:val="000000" w:themeColor="text1"/>
              </w:rPr>
            </w:pPr>
            <w:r w:rsidRPr="00EE3251">
              <w:rPr>
                <w:color w:val="000000" w:themeColor="text1"/>
              </w:rPr>
              <w:t>3</w:t>
            </w:r>
          </w:p>
        </w:tc>
        <w:tc>
          <w:tcPr>
            <w:tcW w:w="1276" w:type="dxa"/>
            <w:vAlign w:val="center"/>
          </w:tcPr>
          <w:p w14:paraId="0529BFB1" w14:textId="77777777" w:rsidR="00EC0D20" w:rsidRPr="00EE3251" w:rsidRDefault="00EC0D20" w:rsidP="00202AD9">
            <w:pPr>
              <w:kinsoku w:val="0"/>
              <w:jc w:val="center"/>
              <w:rPr>
                <w:color w:val="000000" w:themeColor="text1"/>
              </w:rPr>
            </w:pPr>
            <w:r w:rsidRPr="00EE3251">
              <w:rPr>
                <w:color w:val="000000" w:themeColor="text1"/>
              </w:rPr>
              <w:t>陳威任</w:t>
            </w:r>
          </w:p>
        </w:tc>
        <w:tc>
          <w:tcPr>
            <w:tcW w:w="851" w:type="dxa"/>
            <w:vAlign w:val="center"/>
          </w:tcPr>
          <w:p w14:paraId="2DAB9A4E" w14:textId="77777777" w:rsidR="00EC0D20" w:rsidRPr="00EE3251" w:rsidRDefault="00EC0D20" w:rsidP="00202AD9">
            <w:pPr>
              <w:kinsoku w:val="0"/>
              <w:jc w:val="center"/>
              <w:rPr>
                <w:color w:val="000000" w:themeColor="text1"/>
              </w:rPr>
            </w:pPr>
            <w:r w:rsidRPr="00EE3251">
              <w:rPr>
                <w:color w:val="000000" w:themeColor="text1"/>
              </w:rPr>
              <w:t>核心</w:t>
            </w:r>
          </w:p>
          <w:p w14:paraId="2B4B743C" w14:textId="77777777" w:rsidR="00EC0D20" w:rsidRPr="00EE3251" w:rsidRDefault="00EC0D20" w:rsidP="00202AD9">
            <w:pPr>
              <w:kinsoku w:val="0"/>
              <w:jc w:val="center"/>
              <w:rPr>
                <w:color w:val="000000" w:themeColor="text1"/>
              </w:rPr>
            </w:pPr>
            <w:r w:rsidRPr="00EE3251">
              <w:rPr>
                <w:color w:val="000000" w:themeColor="text1"/>
              </w:rPr>
              <w:t>開發部</w:t>
            </w:r>
          </w:p>
        </w:tc>
        <w:tc>
          <w:tcPr>
            <w:tcW w:w="708" w:type="dxa"/>
            <w:vAlign w:val="center"/>
          </w:tcPr>
          <w:p w14:paraId="08B6E9BB" w14:textId="77777777" w:rsidR="00EC0D20" w:rsidRPr="00EE3251" w:rsidRDefault="00EC0D20" w:rsidP="00202AD9">
            <w:pPr>
              <w:kinsoku w:val="0"/>
              <w:jc w:val="center"/>
              <w:rPr>
                <w:color w:val="000000" w:themeColor="text1"/>
              </w:rPr>
            </w:pPr>
            <w:r w:rsidRPr="00EE3251">
              <w:rPr>
                <w:color w:val="000000" w:themeColor="text1"/>
              </w:rPr>
              <w:t>副理</w:t>
            </w:r>
          </w:p>
        </w:tc>
        <w:tc>
          <w:tcPr>
            <w:tcW w:w="1560" w:type="dxa"/>
            <w:vAlign w:val="center"/>
          </w:tcPr>
          <w:p w14:paraId="6C316CCB" w14:textId="77777777" w:rsidR="00EC0D20" w:rsidRPr="00EE3251" w:rsidRDefault="00EC0D20" w:rsidP="00202AD9">
            <w:pPr>
              <w:pStyle w:val="28"/>
              <w:kinsoku w:val="0"/>
              <w:adjustRightInd/>
              <w:spacing w:line="240" w:lineRule="auto"/>
              <w:jc w:val="center"/>
              <w:textAlignment w:val="auto"/>
              <w:rPr>
                <w:color w:val="000000" w:themeColor="text1"/>
              </w:rPr>
            </w:pPr>
            <w:r w:rsidRPr="00EE3251">
              <w:rPr>
                <w:color w:val="000000" w:themeColor="text1"/>
              </w:rPr>
              <w:t>雲林科大</w:t>
            </w:r>
          </w:p>
          <w:p w14:paraId="3F279AFC" w14:textId="77777777" w:rsidR="00EC0D20" w:rsidRPr="00EE3251" w:rsidRDefault="00EC0D20" w:rsidP="00202AD9">
            <w:pPr>
              <w:pStyle w:val="28"/>
              <w:kinsoku w:val="0"/>
              <w:adjustRightInd/>
              <w:spacing w:line="240" w:lineRule="auto"/>
              <w:jc w:val="center"/>
              <w:textAlignment w:val="auto"/>
              <w:rPr>
                <w:color w:val="000000" w:themeColor="text1"/>
              </w:rPr>
            </w:pPr>
            <w:r w:rsidRPr="00EE3251">
              <w:rPr>
                <w:color w:val="000000" w:themeColor="text1"/>
              </w:rPr>
              <w:t>電子系學士</w:t>
            </w:r>
          </w:p>
        </w:tc>
        <w:tc>
          <w:tcPr>
            <w:tcW w:w="1134" w:type="dxa"/>
            <w:vAlign w:val="center"/>
          </w:tcPr>
          <w:p w14:paraId="6D719D52" w14:textId="77777777" w:rsidR="00EC0D20" w:rsidRPr="00EE3251" w:rsidRDefault="00EC0D20" w:rsidP="00202AD9">
            <w:pPr>
              <w:kinsoku w:val="0"/>
              <w:jc w:val="center"/>
              <w:rPr>
                <w:color w:val="000000" w:themeColor="text1"/>
              </w:rPr>
            </w:pPr>
            <w:r w:rsidRPr="00EE3251">
              <w:rPr>
                <w:color w:val="000000" w:themeColor="text1"/>
              </w:rPr>
              <w:t>演算法開發</w:t>
            </w:r>
          </w:p>
        </w:tc>
        <w:tc>
          <w:tcPr>
            <w:tcW w:w="567" w:type="dxa"/>
            <w:vAlign w:val="center"/>
          </w:tcPr>
          <w:p w14:paraId="3AAD4295" w14:textId="77777777" w:rsidR="00EC0D20" w:rsidRPr="00EE3251" w:rsidRDefault="00EC0D20" w:rsidP="00202AD9">
            <w:pPr>
              <w:kinsoku w:val="0"/>
              <w:jc w:val="center"/>
              <w:rPr>
                <w:color w:val="000000" w:themeColor="text1"/>
              </w:rPr>
            </w:pPr>
            <w:r w:rsidRPr="00EE3251">
              <w:rPr>
                <w:color w:val="000000" w:themeColor="text1"/>
              </w:rPr>
              <w:t>5</w:t>
            </w:r>
          </w:p>
        </w:tc>
        <w:tc>
          <w:tcPr>
            <w:tcW w:w="1417" w:type="dxa"/>
            <w:vAlign w:val="center"/>
          </w:tcPr>
          <w:p w14:paraId="23E02845"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6975A63F" w14:textId="77777777" w:rsidR="00EC0D20" w:rsidRPr="00EE3251" w:rsidRDefault="00EC0D20" w:rsidP="00202AD9">
            <w:pPr>
              <w:kinsoku w:val="0"/>
              <w:jc w:val="center"/>
              <w:rPr>
                <w:color w:val="000000" w:themeColor="text1"/>
              </w:rPr>
            </w:pPr>
            <w:r w:rsidRPr="00EE3251">
              <w:rPr>
                <w:color w:val="000000" w:themeColor="text1"/>
              </w:rPr>
              <w:t>DMS</w:t>
            </w:r>
            <w:r w:rsidRPr="00EE3251">
              <w:rPr>
                <w:color w:val="000000" w:themeColor="text1"/>
              </w:rPr>
              <w:t>演算法開發</w:t>
            </w:r>
          </w:p>
        </w:tc>
        <w:tc>
          <w:tcPr>
            <w:tcW w:w="992" w:type="dxa"/>
            <w:vAlign w:val="center"/>
          </w:tcPr>
          <w:p w14:paraId="6177AE27"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049DEC32" w14:textId="77777777" w:rsidTr="0045501C">
        <w:trPr>
          <w:cantSplit/>
        </w:trPr>
        <w:tc>
          <w:tcPr>
            <w:tcW w:w="567" w:type="dxa"/>
            <w:vMerge/>
            <w:vAlign w:val="center"/>
          </w:tcPr>
          <w:p w14:paraId="6FED15A4" w14:textId="77777777" w:rsidR="00EC0D20" w:rsidRPr="00EE3251" w:rsidRDefault="00EC0D20" w:rsidP="00202AD9">
            <w:pPr>
              <w:kinsoku w:val="0"/>
              <w:jc w:val="center"/>
              <w:rPr>
                <w:color w:val="000000" w:themeColor="text1"/>
              </w:rPr>
            </w:pPr>
          </w:p>
        </w:tc>
        <w:tc>
          <w:tcPr>
            <w:tcW w:w="567" w:type="dxa"/>
            <w:vAlign w:val="center"/>
          </w:tcPr>
          <w:p w14:paraId="75642139" w14:textId="77777777" w:rsidR="00EC0D20" w:rsidRPr="00EE3251" w:rsidRDefault="00EC0D20" w:rsidP="00202AD9">
            <w:pPr>
              <w:kinsoku w:val="0"/>
              <w:jc w:val="center"/>
              <w:rPr>
                <w:color w:val="000000" w:themeColor="text1"/>
              </w:rPr>
            </w:pPr>
            <w:r w:rsidRPr="00EE3251">
              <w:rPr>
                <w:color w:val="000000" w:themeColor="text1"/>
              </w:rPr>
              <w:t>4</w:t>
            </w:r>
          </w:p>
        </w:tc>
        <w:tc>
          <w:tcPr>
            <w:tcW w:w="1276" w:type="dxa"/>
            <w:vAlign w:val="center"/>
          </w:tcPr>
          <w:p w14:paraId="1D5B7016" w14:textId="77777777" w:rsidR="00EC0D20" w:rsidRPr="00EE3251" w:rsidRDefault="00EC0D20" w:rsidP="00202AD9">
            <w:pPr>
              <w:kinsoku w:val="0"/>
              <w:jc w:val="center"/>
              <w:rPr>
                <w:color w:val="000000" w:themeColor="text1"/>
              </w:rPr>
            </w:pPr>
            <w:r w:rsidRPr="00EE3251">
              <w:rPr>
                <w:color w:val="000000" w:themeColor="text1"/>
              </w:rPr>
              <w:t>胡佳賜</w:t>
            </w:r>
          </w:p>
        </w:tc>
        <w:tc>
          <w:tcPr>
            <w:tcW w:w="851" w:type="dxa"/>
            <w:vAlign w:val="center"/>
          </w:tcPr>
          <w:p w14:paraId="57E7B084" w14:textId="77777777" w:rsidR="00EC0D20" w:rsidRPr="00EE3251" w:rsidRDefault="00EC0D20" w:rsidP="00202AD9">
            <w:pPr>
              <w:kinsoku w:val="0"/>
              <w:jc w:val="center"/>
              <w:rPr>
                <w:color w:val="000000" w:themeColor="text1"/>
              </w:rPr>
            </w:pPr>
            <w:r w:rsidRPr="00EE3251">
              <w:rPr>
                <w:color w:val="000000" w:themeColor="text1"/>
              </w:rPr>
              <w:t>系統</w:t>
            </w:r>
          </w:p>
          <w:p w14:paraId="6E6B9E74" w14:textId="77777777" w:rsidR="00EC0D20" w:rsidRPr="00EE3251" w:rsidRDefault="00EC0D20" w:rsidP="00202AD9">
            <w:pPr>
              <w:kinsoku w:val="0"/>
              <w:jc w:val="center"/>
              <w:rPr>
                <w:color w:val="000000" w:themeColor="text1"/>
              </w:rPr>
            </w:pPr>
            <w:r w:rsidRPr="00EE3251">
              <w:rPr>
                <w:color w:val="000000" w:themeColor="text1"/>
              </w:rPr>
              <w:t>開發部</w:t>
            </w:r>
          </w:p>
        </w:tc>
        <w:tc>
          <w:tcPr>
            <w:tcW w:w="708" w:type="dxa"/>
            <w:vAlign w:val="center"/>
          </w:tcPr>
          <w:p w14:paraId="31AAB490" w14:textId="77777777" w:rsidR="00EC0D20" w:rsidRPr="00EE3251" w:rsidRDefault="00EC0D20" w:rsidP="00202AD9">
            <w:pPr>
              <w:kinsoku w:val="0"/>
              <w:jc w:val="center"/>
              <w:rPr>
                <w:color w:val="000000" w:themeColor="text1"/>
              </w:rPr>
            </w:pPr>
            <w:r w:rsidRPr="00EE3251">
              <w:rPr>
                <w:color w:val="000000" w:themeColor="text1"/>
              </w:rPr>
              <w:t>資深</w:t>
            </w:r>
          </w:p>
          <w:p w14:paraId="7CDDCBDB" w14:textId="77777777" w:rsidR="00EC0D20" w:rsidRPr="00EE3251" w:rsidRDefault="00EC0D20" w:rsidP="00202AD9">
            <w:pPr>
              <w:kinsoku w:val="0"/>
              <w:jc w:val="center"/>
              <w:rPr>
                <w:color w:val="000000" w:themeColor="text1"/>
              </w:rPr>
            </w:pPr>
            <w:r w:rsidRPr="00EE3251">
              <w:rPr>
                <w:color w:val="000000" w:themeColor="text1"/>
              </w:rPr>
              <w:t>工程師</w:t>
            </w:r>
          </w:p>
        </w:tc>
        <w:tc>
          <w:tcPr>
            <w:tcW w:w="1560" w:type="dxa"/>
            <w:vAlign w:val="center"/>
          </w:tcPr>
          <w:p w14:paraId="63E27EB4" w14:textId="77777777" w:rsidR="00EC0D20" w:rsidRPr="00EE3251" w:rsidRDefault="00EC0D20" w:rsidP="00202AD9">
            <w:pPr>
              <w:kinsoku w:val="0"/>
              <w:jc w:val="center"/>
              <w:rPr>
                <w:color w:val="000000" w:themeColor="text1"/>
              </w:rPr>
            </w:pPr>
            <w:r w:rsidRPr="00EE3251">
              <w:rPr>
                <w:color w:val="000000" w:themeColor="text1"/>
              </w:rPr>
              <w:t>崑山工專</w:t>
            </w:r>
          </w:p>
          <w:p w14:paraId="032399AF" w14:textId="77777777" w:rsidR="00EC0D20" w:rsidRPr="00EE3251" w:rsidRDefault="00EC0D20" w:rsidP="00202AD9">
            <w:pPr>
              <w:kinsoku w:val="0"/>
              <w:jc w:val="center"/>
              <w:rPr>
                <w:color w:val="000000" w:themeColor="text1"/>
              </w:rPr>
            </w:pPr>
            <w:r w:rsidRPr="00EE3251">
              <w:rPr>
                <w:color w:val="000000" w:themeColor="text1"/>
              </w:rPr>
              <w:t>電子系</w:t>
            </w:r>
          </w:p>
        </w:tc>
        <w:tc>
          <w:tcPr>
            <w:tcW w:w="1134" w:type="dxa"/>
            <w:vAlign w:val="center"/>
          </w:tcPr>
          <w:p w14:paraId="07CB7D55" w14:textId="77777777" w:rsidR="00EC0D20" w:rsidRPr="00EE3251" w:rsidRDefault="00EC0D20" w:rsidP="00202AD9">
            <w:pPr>
              <w:kinsoku w:val="0"/>
              <w:jc w:val="center"/>
              <w:rPr>
                <w:color w:val="000000" w:themeColor="text1"/>
              </w:rPr>
            </w:pPr>
            <w:r w:rsidRPr="00EE3251">
              <w:rPr>
                <w:color w:val="000000" w:themeColor="text1"/>
              </w:rPr>
              <w:t>車用電子</w:t>
            </w:r>
          </w:p>
          <w:p w14:paraId="2493E68C" w14:textId="77777777" w:rsidR="00EC0D20" w:rsidRPr="00EE3251" w:rsidRDefault="00EC0D20" w:rsidP="00202AD9">
            <w:pPr>
              <w:kinsoku w:val="0"/>
              <w:jc w:val="center"/>
              <w:rPr>
                <w:color w:val="000000" w:themeColor="text1"/>
              </w:rPr>
            </w:pPr>
            <w:r w:rsidRPr="00EE3251">
              <w:rPr>
                <w:color w:val="000000" w:themeColor="text1"/>
              </w:rPr>
              <w:t>周邊研發</w:t>
            </w:r>
          </w:p>
        </w:tc>
        <w:tc>
          <w:tcPr>
            <w:tcW w:w="567" w:type="dxa"/>
            <w:vAlign w:val="center"/>
          </w:tcPr>
          <w:p w14:paraId="590049F6" w14:textId="77777777" w:rsidR="00EC0D20" w:rsidRPr="00EE3251" w:rsidRDefault="00EC0D20" w:rsidP="00202AD9">
            <w:pPr>
              <w:kinsoku w:val="0"/>
              <w:jc w:val="center"/>
              <w:rPr>
                <w:color w:val="000000" w:themeColor="text1"/>
              </w:rPr>
            </w:pPr>
            <w:r w:rsidRPr="00EE3251">
              <w:rPr>
                <w:color w:val="000000" w:themeColor="text1"/>
              </w:rPr>
              <w:t>34</w:t>
            </w:r>
          </w:p>
        </w:tc>
        <w:tc>
          <w:tcPr>
            <w:tcW w:w="1417" w:type="dxa"/>
            <w:vAlign w:val="center"/>
          </w:tcPr>
          <w:p w14:paraId="7B224D66"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6E004148" w14:textId="77777777" w:rsidR="00EC0D20" w:rsidRPr="00EE3251" w:rsidRDefault="00EC0D20" w:rsidP="00202AD9">
            <w:pPr>
              <w:kinsoku w:val="0"/>
              <w:jc w:val="center"/>
              <w:rPr>
                <w:color w:val="000000" w:themeColor="text1"/>
              </w:rPr>
            </w:pPr>
            <w:r w:rsidRPr="00EE3251">
              <w:rPr>
                <w:color w:val="000000" w:themeColor="text1"/>
              </w:rPr>
              <w:t>電路設計、電路板驗證</w:t>
            </w:r>
          </w:p>
        </w:tc>
        <w:tc>
          <w:tcPr>
            <w:tcW w:w="992" w:type="dxa"/>
            <w:vAlign w:val="center"/>
          </w:tcPr>
          <w:p w14:paraId="1AD55155"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529CF61C" w14:textId="77777777" w:rsidTr="0045501C">
        <w:trPr>
          <w:cantSplit/>
        </w:trPr>
        <w:tc>
          <w:tcPr>
            <w:tcW w:w="567" w:type="dxa"/>
            <w:vMerge/>
            <w:vAlign w:val="center"/>
          </w:tcPr>
          <w:p w14:paraId="397AE420" w14:textId="77777777" w:rsidR="00EC0D20" w:rsidRPr="00EE3251" w:rsidRDefault="00EC0D20" w:rsidP="00202AD9">
            <w:pPr>
              <w:kinsoku w:val="0"/>
              <w:jc w:val="center"/>
              <w:rPr>
                <w:color w:val="000000" w:themeColor="text1"/>
              </w:rPr>
            </w:pPr>
          </w:p>
        </w:tc>
        <w:tc>
          <w:tcPr>
            <w:tcW w:w="567" w:type="dxa"/>
            <w:vAlign w:val="center"/>
          </w:tcPr>
          <w:p w14:paraId="3A8E6EAD" w14:textId="77777777" w:rsidR="00EC0D20" w:rsidRPr="00EE3251" w:rsidRDefault="00EC0D20" w:rsidP="00202AD9">
            <w:pPr>
              <w:kinsoku w:val="0"/>
              <w:jc w:val="center"/>
              <w:rPr>
                <w:color w:val="000000" w:themeColor="text1"/>
              </w:rPr>
            </w:pPr>
            <w:r w:rsidRPr="00EE3251">
              <w:rPr>
                <w:color w:val="000000" w:themeColor="text1"/>
              </w:rPr>
              <w:t>5</w:t>
            </w:r>
          </w:p>
        </w:tc>
        <w:tc>
          <w:tcPr>
            <w:tcW w:w="1276" w:type="dxa"/>
            <w:vAlign w:val="center"/>
          </w:tcPr>
          <w:p w14:paraId="0538AE87" w14:textId="77777777" w:rsidR="00EC0D20" w:rsidRPr="00EE3251" w:rsidRDefault="00EC0D20" w:rsidP="00202AD9">
            <w:pPr>
              <w:kinsoku w:val="0"/>
              <w:jc w:val="center"/>
              <w:rPr>
                <w:color w:val="000000" w:themeColor="text1"/>
              </w:rPr>
            </w:pPr>
            <w:r w:rsidRPr="00EE3251">
              <w:rPr>
                <w:color w:val="000000" w:themeColor="text1"/>
              </w:rPr>
              <w:t>陳晁偉</w:t>
            </w:r>
          </w:p>
        </w:tc>
        <w:tc>
          <w:tcPr>
            <w:tcW w:w="851" w:type="dxa"/>
            <w:vAlign w:val="center"/>
          </w:tcPr>
          <w:p w14:paraId="6A8C360D" w14:textId="77777777" w:rsidR="00EC0D20" w:rsidRPr="00EE3251" w:rsidRDefault="00EC0D20" w:rsidP="00202AD9">
            <w:pPr>
              <w:kinsoku w:val="0"/>
              <w:jc w:val="center"/>
              <w:rPr>
                <w:color w:val="000000" w:themeColor="text1"/>
              </w:rPr>
            </w:pPr>
            <w:r w:rsidRPr="00EE3251">
              <w:rPr>
                <w:color w:val="000000" w:themeColor="text1"/>
              </w:rPr>
              <w:t>系統</w:t>
            </w:r>
          </w:p>
          <w:p w14:paraId="200275BA" w14:textId="77777777" w:rsidR="00EC0D20" w:rsidRPr="00EE3251" w:rsidRDefault="00EC0D20" w:rsidP="00202AD9">
            <w:pPr>
              <w:kinsoku w:val="0"/>
              <w:jc w:val="center"/>
              <w:rPr>
                <w:color w:val="000000" w:themeColor="text1"/>
              </w:rPr>
            </w:pPr>
            <w:r w:rsidRPr="00EE3251">
              <w:rPr>
                <w:color w:val="000000" w:themeColor="text1"/>
              </w:rPr>
              <w:t>開發部</w:t>
            </w:r>
          </w:p>
        </w:tc>
        <w:tc>
          <w:tcPr>
            <w:tcW w:w="708" w:type="dxa"/>
            <w:vAlign w:val="center"/>
          </w:tcPr>
          <w:p w14:paraId="196B34B8" w14:textId="77777777" w:rsidR="00EC0D20" w:rsidRPr="00EE3251" w:rsidRDefault="00EC0D20" w:rsidP="00202AD9">
            <w:pPr>
              <w:kinsoku w:val="0"/>
              <w:jc w:val="center"/>
              <w:rPr>
                <w:color w:val="000000" w:themeColor="text1"/>
              </w:rPr>
            </w:pPr>
            <w:r w:rsidRPr="00EE3251">
              <w:rPr>
                <w:color w:val="000000" w:themeColor="text1"/>
              </w:rPr>
              <w:t>副工</w:t>
            </w:r>
          </w:p>
          <w:p w14:paraId="40D229A5" w14:textId="77777777" w:rsidR="00EC0D20" w:rsidRPr="00EE3251" w:rsidRDefault="00EC0D20" w:rsidP="00202AD9">
            <w:pPr>
              <w:kinsoku w:val="0"/>
              <w:jc w:val="center"/>
              <w:rPr>
                <w:color w:val="000000" w:themeColor="text1"/>
              </w:rPr>
            </w:pPr>
            <w:r w:rsidRPr="00EE3251">
              <w:rPr>
                <w:color w:val="000000" w:themeColor="text1"/>
              </w:rPr>
              <w:t>程師</w:t>
            </w:r>
          </w:p>
        </w:tc>
        <w:tc>
          <w:tcPr>
            <w:tcW w:w="1560" w:type="dxa"/>
            <w:vAlign w:val="center"/>
          </w:tcPr>
          <w:p w14:paraId="59947EA0" w14:textId="77777777" w:rsidR="00EC0D20" w:rsidRPr="00EE3251" w:rsidRDefault="00EC0D20" w:rsidP="00202AD9">
            <w:pPr>
              <w:kinsoku w:val="0"/>
              <w:jc w:val="center"/>
              <w:rPr>
                <w:color w:val="000000" w:themeColor="text1"/>
              </w:rPr>
            </w:pPr>
            <w:r w:rsidRPr="00EE3251">
              <w:rPr>
                <w:color w:val="000000" w:themeColor="text1"/>
              </w:rPr>
              <w:t>南臺科大</w:t>
            </w:r>
          </w:p>
          <w:p w14:paraId="30CA983E" w14:textId="77777777" w:rsidR="00EC0D20" w:rsidRPr="00EE3251" w:rsidRDefault="00EC0D20" w:rsidP="00202AD9">
            <w:pPr>
              <w:kinsoku w:val="0"/>
              <w:jc w:val="center"/>
              <w:rPr>
                <w:color w:val="000000" w:themeColor="text1"/>
              </w:rPr>
            </w:pPr>
            <w:r w:rsidRPr="00EE3251">
              <w:rPr>
                <w:color w:val="000000" w:themeColor="text1"/>
              </w:rPr>
              <w:t>資工系學士</w:t>
            </w:r>
          </w:p>
        </w:tc>
        <w:tc>
          <w:tcPr>
            <w:tcW w:w="1134" w:type="dxa"/>
            <w:vAlign w:val="center"/>
          </w:tcPr>
          <w:p w14:paraId="673F4D60" w14:textId="77777777" w:rsidR="00EC0D20" w:rsidRPr="00EE3251" w:rsidRDefault="00EC0D20" w:rsidP="00202AD9">
            <w:pPr>
              <w:kinsoku w:val="0"/>
              <w:jc w:val="center"/>
              <w:rPr>
                <w:color w:val="000000" w:themeColor="text1"/>
              </w:rPr>
            </w:pPr>
            <w:r w:rsidRPr="00EE3251">
              <w:rPr>
                <w:color w:val="000000" w:themeColor="text1"/>
              </w:rPr>
              <w:t>程式設計</w:t>
            </w:r>
          </w:p>
        </w:tc>
        <w:tc>
          <w:tcPr>
            <w:tcW w:w="567" w:type="dxa"/>
            <w:vAlign w:val="center"/>
          </w:tcPr>
          <w:p w14:paraId="02884754" w14:textId="77777777" w:rsidR="00EC0D20" w:rsidRPr="00EE3251" w:rsidRDefault="00EC0D20" w:rsidP="00202AD9">
            <w:pPr>
              <w:kinsoku w:val="0"/>
              <w:jc w:val="center"/>
              <w:rPr>
                <w:color w:val="000000" w:themeColor="text1"/>
              </w:rPr>
            </w:pPr>
            <w:r w:rsidRPr="00EE3251">
              <w:rPr>
                <w:color w:val="000000" w:themeColor="text1"/>
              </w:rPr>
              <w:t>1</w:t>
            </w:r>
          </w:p>
        </w:tc>
        <w:tc>
          <w:tcPr>
            <w:tcW w:w="1417" w:type="dxa"/>
            <w:vAlign w:val="center"/>
          </w:tcPr>
          <w:p w14:paraId="412500C3"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439B08DE" w14:textId="77777777" w:rsidR="00EC0D20" w:rsidRPr="00EE3251" w:rsidRDefault="00EC0D20" w:rsidP="00202AD9">
            <w:pPr>
              <w:kinsoku w:val="0"/>
              <w:jc w:val="center"/>
              <w:rPr>
                <w:color w:val="000000" w:themeColor="text1"/>
              </w:rPr>
            </w:pPr>
            <w:r w:rsidRPr="00EE3251">
              <w:rPr>
                <w:color w:val="000000" w:themeColor="text1"/>
              </w:rPr>
              <w:t>系統整合、實車道路測試</w:t>
            </w:r>
          </w:p>
        </w:tc>
        <w:tc>
          <w:tcPr>
            <w:tcW w:w="992" w:type="dxa"/>
            <w:vAlign w:val="center"/>
          </w:tcPr>
          <w:p w14:paraId="2DAFF6D4"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534CD75C" w14:textId="77777777" w:rsidTr="0045501C">
        <w:trPr>
          <w:cantSplit/>
        </w:trPr>
        <w:tc>
          <w:tcPr>
            <w:tcW w:w="567" w:type="dxa"/>
            <w:vMerge/>
            <w:vAlign w:val="center"/>
          </w:tcPr>
          <w:p w14:paraId="6A9A7ADE" w14:textId="77777777" w:rsidR="00EC0D20" w:rsidRPr="00EE3251" w:rsidRDefault="00EC0D20" w:rsidP="00202AD9">
            <w:pPr>
              <w:kinsoku w:val="0"/>
              <w:jc w:val="center"/>
              <w:rPr>
                <w:color w:val="000000" w:themeColor="text1"/>
              </w:rPr>
            </w:pPr>
          </w:p>
        </w:tc>
        <w:tc>
          <w:tcPr>
            <w:tcW w:w="567" w:type="dxa"/>
            <w:vAlign w:val="center"/>
          </w:tcPr>
          <w:p w14:paraId="436889AA" w14:textId="77777777" w:rsidR="00EC0D20" w:rsidRPr="00EE3251" w:rsidRDefault="00EC0D20" w:rsidP="00202AD9">
            <w:pPr>
              <w:kinsoku w:val="0"/>
              <w:jc w:val="center"/>
              <w:rPr>
                <w:color w:val="000000" w:themeColor="text1"/>
              </w:rPr>
            </w:pPr>
            <w:r w:rsidRPr="00EE3251">
              <w:rPr>
                <w:color w:val="000000" w:themeColor="text1"/>
              </w:rPr>
              <w:t>6</w:t>
            </w:r>
          </w:p>
        </w:tc>
        <w:tc>
          <w:tcPr>
            <w:tcW w:w="1276" w:type="dxa"/>
            <w:vAlign w:val="center"/>
          </w:tcPr>
          <w:p w14:paraId="1C7611A2" w14:textId="77777777" w:rsidR="00EC0D20" w:rsidRPr="00EE3251" w:rsidRDefault="00EC0D20" w:rsidP="00202AD9">
            <w:pPr>
              <w:kinsoku w:val="0"/>
              <w:jc w:val="center"/>
              <w:rPr>
                <w:color w:val="000000" w:themeColor="text1"/>
              </w:rPr>
            </w:pPr>
            <w:r w:rsidRPr="00EE3251">
              <w:rPr>
                <w:color w:val="000000" w:themeColor="text1"/>
              </w:rPr>
              <w:t>洪欣倫</w:t>
            </w:r>
          </w:p>
        </w:tc>
        <w:tc>
          <w:tcPr>
            <w:tcW w:w="851" w:type="dxa"/>
            <w:vAlign w:val="center"/>
          </w:tcPr>
          <w:p w14:paraId="788F2347" w14:textId="77777777" w:rsidR="00EC0D20" w:rsidRPr="00EE3251" w:rsidRDefault="00EC0D20" w:rsidP="00202AD9">
            <w:pPr>
              <w:kinsoku w:val="0"/>
              <w:jc w:val="center"/>
              <w:rPr>
                <w:color w:val="000000" w:themeColor="text1"/>
              </w:rPr>
            </w:pPr>
            <w:r w:rsidRPr="00EE3251">
              <w:rPr>
                <w:color w:val="000000" w:themeColor="text1"/>
              </w:rPr>
              <w:t>系統</w:t>
            </w:r>
          </w:p>
          <w:p w14:paraId="26495A2C" w14:textId="77777777" w:rsidR="00EC0D20" w:rsidRPr="00EE3251" w:rsidRDefault="00EC0D20" w:rsidP="00202AD9">
            <w:pPr>
              <w:kinsoku w:val="0"/>
              <w:jc w:val="center"/>
              <w:rPr>
                <w:color w:val="000000" w:themeColor="text1"/>
              </w:rPr>
            </w:pPr>
            <w:r w:rsidRPr="00EE3251">
              <w:rPr>
                <w:color w:val="000000" w:themeColor="text1"/>
              </w:rPr>
              <w:t>開發部</w:t>
            </w:r>
          </w:p>
        </w:tc>
        <w:tc>
          <w:tcPr>
            <w:tcW w:w="708" w:type="dxa"/>
            <w:vAlign w:val="center"/>
          </w:tcPr>
          <w:p w14:paraId="67151BBB" w14:textId="77777777" w:rsidR="00EC0D20" w:rsidRPr="00EE3251" w:rsidRDefault="00EC0D20" w:rsidP="00202AD9">
            <w:pPr>
              <w:kinsoku w:val="0"/>
              <w:jc w:val="center"/>
              <w:rPr>
                <w:color w:val="000000" w:themeColor="text1"/>
              </w:rPr>
            </w:pPr>
            <w:r w:rsidRPr="00EE3251">
              <w:rPr>
                <w:color w:val="000000" w:themeColor="text1"/>
              </w:rPr>
              <w:t>副工</w:t>
            </w:r>
          </w:p>
          <w:p w14:paraId="2FD5B54B" w14:textId="77777777" w:rsidR="00EC0D20" w:rsidRPr="00EE3251" w:rsidRDefault="00EC0D20" w:rsidP="00202AD9">
            <w:pPr>
              <w:kinsoku w:val="0"/>
              <w:jc w:val="center"/>
              <w:rPr>
                <w:color w:val="000000" w:themeColor="text1"/>
              </w:rPr>
            </w:pPr>
            <w:r w:rsidRPr="00EE3251">
              <w:rPr>
                <w:color w:val="000000" w:themeColor="text1"/>
              </w:rPr>
              <w:t>程師</w:t>
            </w:r>
          </w:p>
        </w:tc>
        <w:tc>
          <w:tcPr>
            <w:tcW w:w="1560" w:type="dxa"/>
            <w:vAlign w:val="center"/>
          </w:tcPr>
          <w:p w14:paraId="3498C85A" w14:textId="77777777" w:rsidR="00EC0D20" w:rsidRPr="00EE3251" w:rsidRDefault="00EC0D20" w:rsidP="00202AD9">
            <w:pPr>
              <w:kinsoku w:val="0"/>
              <w:jc w:val="center"/>
              <w:rPr>
                <w:color w:val="000000" w:themeColor="text1"/>
              </w:rPr>
            </w:pPr>
            <w:r w:rsidRPr="00EE3251">
              <w:rPr>
                <w:color w:val="000000" w:themeColor="text1"/>
              </w:rPr>
              <w:t>勤益科大</w:t>
            </w:r>
          </w:p>
          <w:p w14:paraId="644AF0D2" w14:textId="77777777" w:rsidR="00EC0D20" w:rsidRPr="00EE3251" w:rsidRDefault="00EC0D20" w:rsidP="00202AD9">
            <w:pPr>
              <w:kinsoku w:val="0"/>
              <w:jc w:val="center"/>
              <w:rPr>
                <w:color w:val="000000" w:themeColor="text1"/>
              </w:rPr>
            </w:pPr>
            <w:r w:rsidRPr="00EE3251">
              <w:rPr>
                <w:color w:val="000000" w:themeColor="text1"/>
              </w:rPr>
              <w:t>電子系碩士</w:t>
            </w:r>
          </w:p>
        </w:tc>
        <w:tc>
          <w:tcPr>
            <w:tcW w:w="1134" w:type="dxa"/>
            <w:vAlign w:val="center"/>
          </w:tcPr>
          <w:p w14:paraId="2A05971C" w14:textId="77777777" w:rsidR="00EC0D20" w:rsidRPr="00EE3251" w:rsidRDefault="00EC0D20" w:rsidP="00202AD9">
            <w:pPr>
              <w:kinsoku w:val="0"/>
              <w:jc w:val="center"/>
              <w:rPr>
                <w:color w:val="000000" w:themeColor="text1"/>
              </w:rPr>
            </w:pPr>
            <w:r w:rsidRPr="00EE3251">
              <w:rPr>
                <w:color w:val="000000" w:themeColor="text1"/>
              </w:rPr>
              <w:t>通訊系統</w:t>
            </w:r>
          </w:p>
        </w:tc>
        <w:tc>
          <w:tcPr>
            <w:tcW w:w="567" w:type="dxa"/>
            <w:vAlign w:val="center"/>
          </w:tcPr>
          <w:p w14:paraId="3382D973" w14:textId="77777777" w:rsidR="00EC0D20" w:rsidRPr="00EE3251" w:rsidRDefault="00EC0D20" w:rsidP="00202AD9">
            <w:pPr>
              <w:kinsoku w:val="0"/>
              <w:jc w:val="center"/>
              <w:rPr>
                <w:color w:val="000000" w:themeColor="text1"/>
              </w:rPr>
            </w:pPr>
            <w:r w:rsidRPr="00EE3251">
              <w:rPr>
                <w:color w:val="000000" w:themeColor="text1"/>
              </w:rPr>
              <w:t>4</w:t>
            </w:r>
          </w:p>
        </w:tc>
        <w:tc>
          <w:tcPr>
            <w:tcW w:w="1417" w:type="dxa"/>
            <w:vAlign w:val="center"/>
          </w:tcPr>
          <w:p w14:paraId="3DDCE72C"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5E9D4705" w14:textId="77777777" w:rsidR="00EC0D20" w:rsidRPr="00EE3251" w:rsidRDefault="00EC0D20" w:rsidP="00202AD9">
            <w:pPr>
              <w:kinsoku w:val="0"/>
              <w:jc w:val="center"/>
              <w:rPr>
                <w:color w:val="000000" w:themeColor="text1"/>
              </w:rPr>
            </w:pPr>
            <w:r w:rsidRPr="00EE3251">
              <w:rPr>
                <w:color w:val="000000" w:themeColor="text1"/>
              </w:rPr>
              <w:t>Linux BSP</w:t>
            </w:r>
            <w:r w:rsidRPr="00EE3251">
              <w:rPr>
                <w:color w:val="000000" w:themeColor="text1"/>
              </w:rPr>
              <w:t>及快速開機</w:t>
            </w:r>
          </w:p>
        </w:tc>
        <w:tc>
          <w:tcPr>
            <w:tcW w:w="992" w:type="dxa"/>
            <w:vAlign w:val="center"/>
          </w:tcPr>
          <w:p w14:paraId="52BA61F5"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12043CF5" w14:textId="77777777" w:rsidTr="0045501C">
        <w:trPr>
          <w:cantSplit/>
        </w:trPr>
        <w:tc>
          <w:tcPr>
            <w:tcW w:w="567" w:type="dxa"/>
            <w:vMerge/>
            <w:vAlign w:val="center"/>
          </w:tcPr>
          <w:p w14:paraId="45EEB8B7" w14:textId="2FE13DB4" w:rsidR="00EC0D20" w:rsidRPr="00EE3251" w:rsidRDefault="00EC0D20" w:rsidP="00202AD9">
            <w:pPr>
              <w:kinsoku w:val="0"/>
              <w:jc w:val="center"/>
              <w:rPr>
                <w:color w:val="000000" w:themeColor="text1"/>
              </w:rPr>
            </w:pPr>
          </w:p>
        </w:tc>
        <w:tc>
          <w:tcPr>
            <w:tcW w:w="567" w:type="dxa"/>
            <w:vAlign w:val="center"/>
          </w:tcPr>
          <w:p w14:paraId="72312B94" w14:textId="77777777" w:rsidR="00EC0D20" w:rsidRPr="00EE3251" w:rsidRDefault="00EC0D20" w:rsidP="00202AD9">
            <w:pPr>
              <w:kinsoku w:val="0"/>
              <w:jc w:val="center"/>
              <w:rPr>
                <w:color w:val="000000" w:themeColor="text1"/>
              </w:rPr>
            </w:pPr>
            <w:r w:rsidRPr="00EE3251">
              <w:rPr>
                <w:color w:val="000000" w:themeColor="text1"/>
              </w:rPr>
              <w:t>7</w:t>
            </w:r>
          </w:p>
        </w:tc>
        <w:tc>
          <w:tcPr>
            <w:tcW w:w="1276" w:type="dxa"/>
            <w:vAlign w:val="center"/>
          </w:tcPr>
          <w:p w14:paraId="6361CA92" w14:textId="77777777" w:rsidR="00EC0D20" w:rsidRPr="00EE3251" w:rsidRDefault="00EC0D20" w:rsidP="00202AD9">
            <w:pPr>
              <w:kinsoku w:val="0"/>
              <w:jc w:val="center"/>
              <w:rPr>
                <w:color w:val="000000" w:themeColor="text1"/>
              </w:rPr>
            </w:pPr>
            <w:r w:rsidRPr="00EE3251">
              <w:rPr>
                <w:color w:val="000000" w:themeColor="text1"/>
              </w:rPr>
              <w:t>林杰昱</w:t>
            </w:r>
          </w:p>
        </w:tc>
        <w:tc>
          <w:tcPr>
            <w:tcW w:w="851" w:type="dxa"/>
            <w:vAlign w:val="center"/>
          </w:tcPr>
          <w:p w14:paraId="39A51BFB" w14:textId="77777777" w:rsidR="00EC0D20" w:rsidRPr="00EE3251" w:rsidRDefault="00EC0D20" w:rsidP="00202AD9">
            <w:pPr>
              <w:kinsoku w:val="0"/>
              <w:jc w:val="center"/>
              <w:rPr>
                <w:color w:val="000000" w:themeColor="text1"/>
              </w:rPr>
            </w:pPr>
            <w:r w:rsidRPr="00EE3251">
              <w:rPr>
                <w:color w:val="000000" w:themeColor="text1"/>
              </w:rPr>
              <w:t>核心</w:t>
            </w:r>
          </w:p>
          <w:p w14:paraId="0E2F36F7" w14:textId="77777777" w:rsidR="00EC0D20" w:rsidRPr="00EE3251" w:rsidRDefault="00EC0D20" w:rsidP="00202AD9">
            <w:pPr>
              <w:kinsoku w:val="0"/>
              <w:jc w:val="center"/>
              <w:rPr>
                <w:color w:val="000000" w:themeColor="text1"/>
              </w:rPr>
            </w:pPr>
            <w:r w:rsidRPr="00EE3251">
              <w:rPr>
                <w:color w:val="000000" w:themeColor="text1"/>
              </w:rPr>
              <w:t>開發部</w:t>
            </w:r>
          </w:p>
        </w:tc>
        <w:tc>
          <w:tcPr>
            <w:tcW w:w="708" w:type="dxa"/>
            <w:vAlign w:val="center"/>
          </w:tcPr>
          <w:p w14:paraId="445C5FD9" w14:textId="77777777" w:rsidR="00EC0D20" w:rsidRPr="00EE3251" w:rsidRDefault="00EC0D20" w:rsidP="00202AD9">
            <w:pPr>
              <w:kinsoku w:val="0"/>
              <w:jc w:val="center"/>
              <w:rPr>
                <w:color w:val="000000" w:themeColor="text1"/>
              </w:rPr>
            </w:pPr>
            <w:r w:rsidRPr="00EE3251">
              <w:rPr>
                <w:color w:val="000000" w:themeColor="text1"/>
              </w:rPr>
              <w:t>副工</w:t>
            </w:r>
          </w:p>
          <w:p w14:paraId="26D5D190" w14:textId="77777777" w:rsidR="00EC0D20" w:rsidRPr="00EE3251" w:rsidRDefault="00EC0D20" w:rsidP="00202AD9">
            <w:pPr>
              <w:kinsoku w:val="0"/>
              <w:jc w:val="center"/>
              <w:rPr>
                <w:color w:val="000000" w:themeColor="text1"/>
              </w:rPr>
            </w:pPr>
            <w:r w:rsidRPr="00EE3251">
              <w:rPr>
                <w:color w:val="000000" w:themeColor="text1"/>
              </w:rPr>
              <w:t>程師</w:t>
            </w:r>
          </w:p>
        </w:tc>
        <w:tc>
          <w:tcPr>
            <w:tcW w:w="1560" w:type="dxa"/>
            <w:vAlign w:val="center"/>
          </w:tcPr>
          <w:p w14:paraId="73D550F5" w14:textId="77777777" w:rsidR="00EC0D20" w:rsidRPr="00EE3251" w:rsidRDefault="00EC0D20" w:rsidP="00202AD9">
            <w:pPr>
              <w:kinsoku w:val="0"/>
              <w:jc w:val="center"/>
              <w:rPr>
                <w:color w:val="000000" w:themeColor="text1"/>
              </w:rPr>
            </w:pPr>
            <w:r w:rsidRPr="00EE3251">
              <w:rPr>
                <w:color w:val="000000" w:themeColor="text1"/>
              </w:rPr>
              <w:t>逢甲大學</w:t>
            </w:r>
          </w:p>
          <w:p w14:paraId="598FCA6D" w14:textId="77777777" w:rsidR="00EC0D20" w:rsidRPr="00EE3251" w:rsidRDefault="00EC0D20" w:rsidP="00202AD9">
            <w:pPr>
              <w:kinsoku w:val="0"/>
              <w:jc w:val="center"/>
              <w:rPr>
                <w:color w:val="000000" w:themeColor="text1"/>
              </w:rPr>
            </w:pPr>
            <w:r w:rsidRPr="00EE3251">
              <w:rPr>
                <w:color w:val="000000" w:themeColor="text1"/>
              </w:rPr>
              <w:t>資工系碩士</w:t>
            </w:r>
          </w:p>
        </w:tc>
        <w:tc>
          <w:tcPr>
            <w:tcW w:w="1134" w:type="dxa"/>
            <w:vAlign w:val="center"/>
          </w:tcPr>
          <w:p w14:paraId="7C55A85D" w14:textId="77777777" w:rsidR="00EC0D20" w:rsidRPr="00EE3251" w:rsidRDefault="00EC0D20" w:rsidP="00202AD9">
            <w:pPr>
              <w:kinsoku w:val="0"/>
              <w:jc w:val="center"/>
              <w:rPr>
                <w:color w:val="000000" w:themeColor="text1"/>
              </w:rPr>
            </w:pPr>
            <w:r w:rsidRPr="00EE3251">
              <w:rPr>
                <w:color w:val="000000" w:themeColor="text1"/>
              </w:rPr>
              <w:t>AI</w:t>
            </w:r>
            <w:r w:rsidRPr="00EE3251">
              <w:rPr>
                <w:color w:val="000000" w:themeColor="text1"/>
              </w:rPr>
              <w:t>架構設計</w:t>
            </w:r>
          </w:p>
        </w:tc>
        <w:tc>
          <w:tcPr>
            <w:tcW w:w="567" w:type="dxa"/>
            <w:vAlign w:val="center"/>
          </w:tcPr>
          <w:p w14:paraId="7D28DFC8" w14:textId="77777777" w:rsidR="00EC0D20" w:rsidRPr="00EE3251" w:rsidRDefault="00EC0D20" w:rsidP="00202AD9">
            <w:pPr>
              <w:kinsoku w:val="0"/>
              <w:jc w:val="center"/>
              <w:rPr>
                <w:color w:val="000000" w:themeColor="text1"/>
              </w:rPr>
            </w:pPr>
            <w:r w:rsidRPr="00EE3251">
              <w:rPr>
                <w:color w:val="000000" w:themeColor="text1"/>
              </w:rPr>
              <w:t>1</w:t>
            </w:r>
          </w:p>
        </w:tc>
        <w:tc>
          <w:tcPr>
            <w:tcW w:w="1417" w:type="dxa"/>
            <w:vAlign w:val="center"/>
          </w:tcPr>
          <w:p w14:paraId="241E005B"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2E0070E9" w14:textId="77777777" w:rsidR="00EC0D20" w:rsidRPr="00EE3251" w:rsidRDefault="00EC0D20" w:rsidP="00202AD9">
            <w:pPr>
              <w:kinsoku w:val="0"/>
              <w:jc w:val="center"/>
              <w:rPr>
                <w:color w:val="000000" w:themeColor="text1"/>
              </w:rPr>
            </w:pPr>
            <w:r w:rsidRPr="00EE3251">
              <w:rPr>
                <w:color w:val="000000" w:themeColor="text1"/>
              </w:rPr>
              <w:t>AI</w:t>
            </w:r>
            <w:r w:rsidRPr="00EE3251">
              <w:rPr>
                <w:color w:val="000000" w:themeColor="text1"/>
              </w:rPr>
              <w:t>感測器演算法開發</w:t>
            </w:r>
          </w:p>
        </w:tc>
        <w:tc>
          <w:tcPr>
            <w:tcW w:w="992" w:type="dxa"/>
            <w:vAlign w:val="center"/>
          </w:tcPr>
          <w:p w14:paraId="61F869EB"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197CA6F8" w14:textId="77777777" w:rsidTr="0045501C">
        <w:trPr>
          <w:cantSplit/>
        </w:trPr>
        <w:tc>
          <w:tcPr>
            <w:tcW w:w="567" w:type="dxa"/>
            <w:vMerge/>
            <w:vAlign w:val="center"/>
          </w:tcPr>
          <w:p w14:paraId="47A33BA6" w14:textId="77777777" w:rsidR="00EC0D20" w:rsidRPr="00EE3251" w:rsidRDefault="00EC0D20" w:rsidP="00202AD9">
            <w:pPr>
              <w:kinsoku w:val="0"/>
              <w:jc w:val="center"/>
              <w:rPr>
                <w:color w:val="000000" w:themeColor="text1"/>
              </w:rPr>
            </w:pPr>
          </w:p>
        </w:tc>
        <w:tc>
          <w:tcPr>
            <w:tcW w:w="567" w:type="dxa"/>
            <w:vAlign w:val="center"/>
          </w:tcPr>
          <w:p w14:paraId="5C34356E" w14:textId="77777777" w:rsidR="00EC0D20" w:rsidRPr="00EE3251" w:rsidRDefault="00EC0D20" w:rsidP="00202AD9">
            <w:pPr>
              <w:kinsoku w:val="0"/>
              <w:jc w:val="center"/>
              <w:rPr>
                <w:color w:val="000000" w:themeColor="text1"/>
              </w:rPr>
            </w:pPr>
            <w:r w:rsidRPr="00EE3251">
              <w:rPr>
                <w:color w:val="000000" w:themeColor="text1"/>
              </w:rPr>
              <w:t>8</w:t>
            </w:r>
          </w:p>
        </w:tc>
        <w:tc>
          <w:tcPr>
            <w:tcW w:w="1276" w:type="dxa"/>
            <w:vAlign w:val="center"/>
          </w:tcPr>
          <w:p w14:paraId="59F2ACE7" w14:textId="77777777" w:rsidR="00EC0D20" w:rsidRPr="00EE3251" w:rsidRDefault="00EC0D20" w:rsidP="00202AD9">
            <w:pPr>
              <w:kinsoku w:val="0"/>
              <w:jc w:val="center"/>
              <w:rPr>
                <w:color w:val="000000" w:themeColor="text1"/>
              </w:rPr>
            </w:pPr>
            <w:r w:rsidRPr="00EE3251">
              <w:rPr>
                <w:color w:val="000000" w:themeColor="text1"/>
              </w:rPr>
              <w:t>張文睿</w:t>
            </w:r>
          </w:p>
        </w:tc>
        <w:tc>
          <w:tcPr>
            <w:tcW w:w="851" w:type="dxa"/>
            <w:vAlign w:val="center"/>
          </w:tcPr>
          <w:p w14:paraId="4DE001FE" w14:textId="77777777" w:rsidR="00EC0D20" w:rsidRPr="00EE3251" w:rsidRDefault="00EC0D20" w:rsidP="00202AD9">
            <w:pPr>
              <w:kinsoku w:val="0"/>
              <w:jc w:val="center"/>
              <w:rPr>
                <w:color w:val="000000" w:themeColor="text1"/>
              </w:rPr>
            </w:pPr>
            <w:r w:rsidRPr="00EE3251">
              <w:rPr>
                <w:color w:val="000000" w:themeColor="text1"/>
              </w:rPr>
              <w:t>核心</w:t>
            </w:r>
          </w:p>
          <w:p w14:paraId="25B95294" w14:textId="77777777" w:rsidR="00EC0D20" w:rsidRPr="00EE3251" w:rsidRDefault="00EC0D20" w:rsidP="00202AD9">
            <w:pPr>
              <w:kinsoku w:val="0"/>
              <w:jc w:val="center"/>
              <w:rPr>
                <w:color w:val="000000" w:themeColor="text1"/>
              </w:rPr>
            </w:pPr>
            <w:r w:rsidRPr="00EE3251">
              <w:rPr>
                <w:color w:val="000000" w:themeColor="text1"/>
              </w:rPr>
              <w:t>開發部</w:t>
            </w:r>
          </w:p>
        </w:tc>
        <w:tc>
          <w:tcPr>
            <w:tcW w:w="708" w:type="dxa"/>
            <w:vAlign w:val="center"/>
          </w:tcPr>
          <w:p w14:paraId="51A1C16B" w14:textId="77777777" w:rsidR="00EC0D20" w:rsidRPr="00EE3251" w:rsidRDefault="00EC0D20" w:rsidP="00202AD9">
            <w:pPr>
              <w:kinsoku w:val="0"/>
              <w:jc w:val="center"/>
              <w:rPr>
                <w:color w:val="000000" w:themeColor="text1"/>
              </w:rPr>
            </w:pPr>
            <w:r w:rsidRPr="00EE3251">
              <w:rPr>
                <w:color w:val="000000" w:themeColor="text1"/>
              </w:rPr>
              <w:t>副工</w:t>
            </w:r>
          </w:p>
          <w:p w14:paraId="458614EA" w14:textId="77777777" w:rsidR="00EC0D20" w:rsidRPr="00EE3251" w:rsidRDefault="00EC0D20" w:rsidP="00202AD9">
            <w:pPr>
              <w:kinsoku w:val="0"/>
              <w:jc w:val="center"/>
              <w:rPr>
                <w:color w:val="000000" w:themeColor="text1"/>
              </w:rPr>
            </w:pPr>
            <w:r w:rsidRPr="00EE3251">
              <w:rPr>
                <w:color w:val="000000" w:themeColor="text1"/>
              </w:rPr>
              <w:t>程師</w:t>
            </w:r>
          </w:p>
        </w:tc>
        <w:tc>
          <w:tcPr>
            <w:tcW w:w="1560" w:type="dxa"/>
            <w:vAlign w:val="center"/>
          </w:tcPr>
          <w:p w14:paraId="43DD3631" w14:textId="77777777" w:rsidR="00EC0D20" w:rsidRPr="00EE3251" w:rsidRDefault="00EC0D20" w:rsidP="00202AD9">
            <w:pPr>
              <w:kinsoku w:val="0"/>
              <w:jc w:val="center"/>
              <w:rPr>
                <w:color w:val="000000" w:themeColor="text1"/>
              </w:rPr>
            </w:pPr>
            <w:r w:rsidRPr="00EE3251">
              <w:rPr>
                <w:color w:val="000000" w:themeColor="text1"/>
              </w:rPr>
              <w:t>中山大學</w:t>
            </w:r>
          </w:p>
          <w:p w14:paraId="1874BFD5" w14:textId="77777777" w:rsidR="00EC0D20" w:rsidRPr="00EE3251" w:rsidRDefault="00EC0D20" w:rsidP="00202AD9">
            <w:pPr>
              <w:kinsoku w:val="0"/>
              <w:jc w:val="center"/>
              <w:rPr>
                <w:color w:val="000000" w:themeColor="text1"/>
              </w:rPr>
            </w:pPr>
            <w:r w:rsidRPr="00EE3251">
              <w:rPr>
                <w:color w:val="000000" w:themeColor="text1"/>
              </w:rPr>
              <w:t>電機系碩士</w:t>
            </w:r>
          </w:p>
        </w:tc>
        <w:tc>
          <w:tcPr>
            <w:tcW w:w="1134" w:type="dxa"/>
            <w:vAlign w:val="center"/>
          </w:tcPr>
          <w:p w14:paraId="51F01389" w14:textId="77777777" w:rsidR="00EC0D20" w:rsidRPr="00EE3251" w:rsidRDefault="00EC0D20" w:rsidP="00202AD9">
            <w:pPr>
              <w:kinsoku w:val="0"/>
              <w:jc w:val="center"/>
              <w:rPr>
                <w:color w:val="000000" w:themeColor="text1"/>
              </w:rPr>
            </w:pPr>
            <w:r w:rsidRPr="00EE3251">
              <w:rPr>
                <w:color w:val="000000" w:themeColor="text1"/>
              </w:rPr>
              <w:t>AI</w:t>
            </w:r>
            <w:r w:rsidRPr="00EE3251">
              <w:rPr>
                <w:color w:val="000000" w:themeColor="text1"/>
              </w:rPr>
              <w:t>電力系統</w:t>
            </w:r>
          </w:p>
        </w:tc>
        <w:tc>
          <w:tcPr>
            <w:tcW w:w="567" w:type="dxa"/>
            <w:vAlign w:val="center"/>
          </w:tcPr>
          <w:p w14:paraId="022A61B7" w14:textId="77777777" w:rsidR="00EC0D20" w:rsidRPr="00EE3251" w:rsidRDefault="00EC0D20" w:rsidP="00202AD9">
            <w:pPr>
              <w:kinsoku w:val="0"/>
              <w:jc w:val="center"/>
              <w:rPr>
                <w:color w:val="000000" w:themeColor="text1"/>
              </w:rPr>
            </w:pPr>
            <w:r w:rsidRPr="00EE3251">
              <w:rPr>
                <w:color w:val="000000" w:themeColor="text1"/>
              </w:rPr>
              <w:t>1</w:t>
            </w:r>
          </w:p>
        </w:tc>
        <w:tc>
          <w:tcPr>
            <w:tcW w:w="1417" w:type="dxa"/>
            <w:vAlign w:val="center"/>
          </w:tcPr>
          <w:p w14:paraId="2EF34F05"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472B4CBC" w14:textId="77777777" w:rsidR="00EC0D20" w:rsidRPr="00EE3251" w:rsidRDefault="00EC0D20" w:rsidP="00202AD9">
            <w:pPr>
              <w:kinsoku w:val="0"/>
              <w:jc w:val="center"/>
              <w:rPr>
                <w:color w:val="000000" w:themeColor="text1"/>
              </w:rPr>
            </w:pPr>
            <w:r w:rsidRPr="00EE3251">
              <w:rPr>
                <w:color w:val="000000" w:themeColor="text1"/>
              </w:rPr>
              <w:t>3D</w:t>
            </w:r>
            <w:r w:rsidRPr="00EE3251">
              <w:rPr>
                <w:color w:val="000000" w:themeColor="text1"/>
              </w:rPr>
              <w:t>影像演算法開發</w:t>
            </w:r>
          </w:p>
        </w:tc>
        <w:tc>
          <w:tcPr>
            <w:tcW w:w="992" w:type="dxa"/>
            <w:vAlign w:val="center"/>
          </w:tcPr>
          <w:p w14:paraId="632B9193"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77A401AA" w14:textId="77777777" w:rsidTr="0045501C">
        <w:trPr>
          <w:cantSplit/>
        </w:trPr>
        <w:tc>
          <w:tcPr>
            <w:tcW w:w="567" w:type="dxa"/>
            <w:vMerge/>
            <w:vAlign w:val="center"/>
          </w:tcPr>
          <w:p w14:paraId="5E1E4784" w14:textId="77777777" w:rsidR="00EC0D20" w:rsidRPr="00EE3251" w:rsidRDefault="00EC0D20" w:rsidP="00202AD9">
            <w:pPr>
              <w:kinsoku w:val="0"/>
              <w:jc w:val="center"/>
              <w:rPr>
                <w:color w:val="000000" w:themeColor="text1"/>
              </w:rPr>
            </w:pPr>
          </w:p>
        </w:tc>
        <w:tc>
          <w:tcPr>
            <w:tcW w:w="567" w:type="dxa"/>
            <w:vAlign w:val="center"/>
          </w:tcPr>
          <w:p w14:paraId="4AAA8179" w14:textId="77777777" w:rsidR="00EC0D20" w:rsidRPr="00EE3251" w:rsidRDefault="00EC0D20" w:rsidP="00202AD9">
            <w:pPr>
              <w:kinsoku w:val="0"/>
              <w:jc w:val="center"/>
              <w:rPr>
                <w:color w:val="000000" w:themeColor="text1"/>
              </w:rPr>
            </w:pPr>
            <w:r w:rsidRPr="00EE3251">
              <w:rPr>
                <w:color w:val="000000" w:themeColor="text1"/>
              </w:rPr>
              <w:t>9</w:t>
            </w:r>
          </w:p>
        </w:tc>
        <w:tc>
          <w:tcPr>
            <w:tcW w:w="1276" w:type="dxa"/>
            <w:vAlign w:val="center"/>
          </w:tcPr>
          <w:p w14:paraId="0A35D5BA" w14:textId="77777777" w:rsidR="00EC0D20" w:rsidRPr="00EE3251" w:rsidRDefault="00EC0D20" w:rsidP="00202AD9">
            <w:pPr>
              <w:jc w:val="center"/>
              <w:rPr>
                <w:color w:val="000000" w:themeColor="text1"/>
              </w:rPr>
            </w:pPr>
            <w:r w:rsidRPr="00EE3251">
              <w:rPr>
                <w:color w:val="000000" w:themeColor="text1"/>
              </w:rPr>
              <w:t>林宗勳</w:t>
            </w:r>
          </w:p>
        </w:tc>
        <w:tc>
          <w:tcPr>
            <w:tcW w:w="851" w:type="dxa"/>
            <w:vAlign w:val="center"/>
          </w:tcPr>
          <w:p w14:paraId="4E550115" w14:textId="77777777" w:rsidR="00EC0D20" w:rsidRPr="00EE3251" w:rsidRDefault="00EC0D20" w:rsidP="00202AD9">
            <w:pPr>
              <w:kinsoku w:val="0"/>
              <w:jc w:val="center"/>
              <w:rPr>
                <w:color w:val="000000" w:themeColor="text1"/>
              </w:rPr>
            </w:pPr>
            <w:r w:rsidRPr="00EE3251">
              <w:rPr>
                <w:color w:val="000000" w:themeColor="text1"/>
              </w:rPr>
              <w:t>核心</w:t>
            </w:r>
          </w:p>
          <w:p w14:paraId="2E176B88" w14:textId="77777777" w:rsidR="00EC0D20" w:rsidRPr="00EE3251" w:rsidRDefault="00EC0D20" w:rsidP="00202AD9">
            <w:pPr>
              <w:jc w:val="both"/>
              <w:rPr>
                <w:color w:val="000000" w:themeColor="text1"/>
              </w:rPr>
            </w:pPr>
            <w:r w:rsidRPr="00EE3251">
              <w:rPr>
                <w:color w:val="000000" w:themeColor="text1"/>
              </w:rPr>
              <w:t>開發部</w:t>
            </w:r>
          </w:p>
        </w:tc>
        <w:tc>
          <w:tcPr>
            <w:tcW w:w="708" w:type="dxa"/>
            <w:vAlign w:val="center"/>
          </w:tcPr>
          <w:p w14:paraId="5384FF45" w14:textId="77777777" w:rsidR="00EC0D20" w:rsidRPr="00EE3251" w:rsidRDefault="00EC0D20" w:rsidP="00202AD9">
            <w:pPr>
              <w:jc w:val="center"/>
              <w:rPr>
                <w:color w:val="000000" w:themeColor="text1"/>
              </w:rPr>
            </w:pPr>
            <w:r w:rsidRPr="00EE3251">
              <w:rPr>
                <w:color w:val="000000" w:themeColor="text1"/>
              </w:rPr>
              <w:t>副工</w:t>
            </w:r>
          </w:p>
          <w:p w14:paraId="3041E31E" w14:textId="77777777" w:rsidR="00EC0D20" w:rsidRPr="00EE3251" w:rsidRDefault="00EC0D20" w:rsidP="00202AD9">
            <w:pPr>
              <w:jc w:val="center"/>
              <w:rPr>
                <w:color w:val="000000" w:themeColor="text1"/>
              </w:rPr>
            </w:pPr>
            <w:r w:rsidRPr="00EE3251">
              <w:rPr>
                <w:color w:val="000000" w:themeColor="text1"/>
              </w:rPr>
              <w:t>程師</w:t>
            </w:r>
          </w:p>
        </w:tc>
        <w:tc>
          <w:tcPr>
            <w:tcW w:w="1560" w:type="dxa"/>
            <w:vAlign w:val="center"/>
          </w:tcPr>
          <w:p w14:paraId="6AB2C2B3" w14:textId="77777777" w:rsidR="00EC0D20" w:rsidRPr="00EE3251" w:rsidRDefault="00EC0D20" w:rsidP="00202AD9">
            <w:pPr>
              <w:jc w:val="center"/>
              <w:rPr>
                <w:color w:val="000000" w:themeColor="text1"/>
              </w:rPr>
            </w:pPr>
            <w:r w:rsidRPr="00EE3251">
              <w:rPr>
                <w:color w:val="000000" w:themeColor="text1"/>
              </w:rPr>
              <w:t>雲林科大</w:t>
            </w:r>
          </w:p>
          <w:p w14:paraId="66E42DD5" w14:textId="77777777" w:rsidR="00EC0D20" w:rsidRPr="00EE3251" w:rsidRDefault="00EC0D20" w:rsidP="00202AD9">
            <w:pPr>
              <w:jc w:val="center"/>
              <w:rPr>
                <w:color w:val="000000" w:themeColor="text1"/>
              </w:rPr>
            </w:pPr>
            <w:r w:rsidRPr="00EE3251">
              <w:rPr>
                <w:color w:val="000000" w:themeColor="text1"/>
              </w:rPr>
              <w:t>電子系碩士</w:t>
            </w:r>
          </w:p>
        </w:tc>
        <w:tc>
          <w:tcPr>
            <w:tcW w:w="1134" w:type="dxa"/>
            <w:vAlign w:val="center"/>
          </w:tcPr>
          <w:p w14:paraId="5ABF384B" w14:textId="77777777" w:rsidR="00EC0D20" w:rsidRPr="00EE3251" w:rsidRDefault="00EC0D20" w:rsidP="00202AD9">
            <w:pPr>
              <w:kinsoku w:val="0"/>
              <w:jc w:val="center"/>
              <w:rPr>
                <w:color w:val="000000" w:themeColor="text1"/>
              </w:rPr>
            </w:pPr>
            <w:r w:rsidRPr="00EE3251">
              <w:rPr>
                <w:color w:val="000000" w:themeColor="text1"/>
              </w:rPr>
              <w:t>車用</w:t>
            </w:r>
            <w:r w:rsidRPr="00EE3251">
              <w:rPr>
                <w:color w:val="000000" w:themeColor="text1"/>
              </w:rPr>
              <w:t>3D</w:t>
            </w:r>
          </w:p>
          <w:p w14:paraId="74DF6F02" w14:textId="77777777" w:rsidR="00EC0D20" w:rsidRPr="00EE3251" w:rsidRDefault="00EC0D20" w:rsidP="00202AD9">
            <w:pPr>
              <w:kinsoku w:val="0"/>
              <w:jc w:val="center"/>
              <w:rPr>
                <w:color w:val="000000" w:themeColor="text1"/>
              </w:rPr>
            </w:pPr>
            <w:r w:rsidRPr="00EE3251">
              <w:rPr>
                <w:color w:val="000000" w:themeColor="text1"/>
              </w:rPr>
              <w:t>影像處理</w:t>
            </w:r>
          </w:p>
        </w:tc>
        <w:tc>
          <w:tcPr>
            <w:tcW w:w="567" w:type="dxa"/>
            <w:vAlign w:val="center"/>
          </w:tcPr>
          <w:p w14:paraId="3AB290CB" w14:textId="77777777" w:rsidR="00EC0D20" w:rsidRPr="00EE3251" w:rsidRDefault="00EC0D20" w:rsidP="00202AD9">
            <w:pPr>
              <w:kinsoku w:val="0"/>
              <w:jc w:val="center"/>
              <w:rPr>
                <w:color w:val="000000" w:themeColor="text1"/>
              </w:rPr>
            </w:pPr>
            <w:r w:rsidRPr="00EE3251">
              <w:rPr>
                <w:color w:val="000000" w:themeColor="text1"/>
              </w:rPr>
              <w:t>4</w:t>
            </w:r>
          </w:p>
        </w:tc>
        <w:tc>
          <w:tcPr>
            <w:tcW w:w="1417" w:type="dxa"/>
            <w:vAlign w:val="center"/>
          </w:tcPr>
          <w:p w14:paraId="6F699954"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412C26B3" w14:textId="77777777" w:rsidR="00EC0D20" w:rsidRPr="00EE3251" w:rsidRDefault="00EC0D20" w:rsidP="00202AD9">
            <w:pPr>
              <w:kinsoku w:val="0"/>
              <w:jc w:val="center"/>
              <w:rPr>
                <w:color w:val="000000" w:themeColor="text1"/>
              </w:rPr>
            </w:pPr>
            <w:r w:rsidRPr="00EE3251">
              <w:rPr>
                <w:color w:val="000000" w:themeColor="text1"/>
              </w:rPr>
              <w:t>DMS AI</w:t>
            </w:r>
            <w:r w:rsidRPr="00EE3251">
              <w:rPr>
                <w:color w:val="000000" w:themeColor="text1"/>
              </w:rPr>
              <w:t>架構設計</w:t>
            </w:r>
          </w:p>
        </w:tc>
        <w:tc>
          <w:tcPr>
            <w:tcW w:w="992" w:type="dxa"/>
            <w:vAlign w:val="center"/>
          </w:tcPr>
          <w:p w14:paraId="55D56C2E"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70EE8BD2" w14:textId="77777777" w:rsidTr="0045501C">
        <w:trPr>
          <w:cantSplit/>
        </w:trPr>
        <w:tc>
          <w:tcPr>
            <w:tcW w:w="567" w:type="dxa"/>
            <w:vMerge/>
            <w:vAlign w:val="center"/>
          </w:tcPr>
          <w:p w14:paraId="69E0D89B" w14:textId="77777777" w:rsidR="00EC0D20" w:rsidRPr="00EE3251" w:rsidRDefault="00EC0D20" w:rsidP="00202AD9">
            <w:pPr>
              <w:kinsoku w:val="0"/>
              <w:jc w:val="center"/>
              <w:rPr>
                <w:color w:val="000000" w:themeColor="text1"/>
              </w:rPr>
            </w:pPr>
          </w:p>
        </w:tc>
        <w:tc>
          <w:tcPr>
            <w:tcW w:w="567" w:type="dxa"/>
            <w:vAlign w:val="center"/>
          </w:tcPr>
          <w:p w14:paraId="71E2AA44" w14:textId="77777777" w:rsidR="00EC0D20" w:rsidRPr="00EE3251" w:rsidRDefault="00EC0D20" w:rsidP="00202AD9">
            <w:pPr>
              <w:kinsoku w:val="0"/>
              <w:jc w:val="center"/>
              <w:rPr>
                <w:color w:val="000000" w:themeColor="text1"/>
              </w:rPr>
            </w:pPr>
            <w:r w:rsidRPr="00EE3251">
              <w:rPr>
                <w:color w:val="000000" w:themeColor="text1"/>
              </w:rPr>
              <w:t>10</w:t>
            </w:r>
          </w:p>
        </w:tc>
        <w:tc>
          <w:tcPr>
            <w:tcW w:w="1276" w:type="dxa"/>
            <w:vAlign w:val="center"/>
          </w:tcPr>
          <w:p w14:paraId="1FAAEB7D" w14:textId="77777777" w:rsidR="00EC0D20" w:rsidRPr="00EE3251" w:rsidRDefault="00EC0D20" w:rsidP="00202AD9">
            <w:pPr>
              <w:jc w:val="center"/>
              <w:rPr>
                <w:color w:val="000000" w:themeColor="text1"/>
              </w:rPr>
            </w:pPr>
            <w:r w:rsidRPr="00EE3251">
              <w:rPr>
                <w:color w:val="000000" w:themeColor="text1"/>
              </w:rPr>
              <w:t>林冠佑</w:t>
            </w:r>
          </w:p>
        </w:tc>
        <w:tc>
          <w:tcPr>
            <w:tcW w:w="851" w:type="dxa"/>
            <w:vAlign w:val="center"/>
          </w:tcPr>
          <w:p w14:paraId="7B18ECC1" w14:textId="77777777" w:rsidR="00EC0D20" w:rsidRPr="00EE3251" w:rsidRDefault="00EC0D20" w:rsidP="00202AD9">
            <w:pPr>
              <w:kinsoku w:val="0"/>
              <w:jc w:val="center"/>
              <w:rPr>
                <w:color w:val="000000" w:themeColor="text1"/>
              </w:rPr>
            </w:pPr>
            <w:r w:rsidRPr="00EE3251">
              <w:rPr>
                <w:color w:val="000000" w:themeColor="text1"/>
              </w:rPr>
              <w:t>核心</w:t>
            </w:r>
          </w:p>
          <w:p w14:paraId="063F99DC" w14:textId="77777777" w:rsidR="00EC0D20" w:rsidRPr="00EE3251" w:rsidRDefault="00EC0D20" w:rsidP="00202AD9">
            <w:pPr>
              <w:jc w:val="center"/>
              <w:rPr>
                <w:color w:val="000000" w:themeColor="text1"/>
              </w:rPr>
            </w:pPr>
            <w:r w:rsidRPr="00EE3251">
              <w:rPr>
                <w:color w:val="000000" w:themeColor="text1"/>
              </w:rPr>
              <w:t>開發部</w:t>
            </w:r>
          </w:p>
        </w:tc>
        <w:tc>
          <w:tcPr>
            <w:tcW w:w="708" w:type="dxa"/>
            <w:vAlign w:val="center"/>
          </w:tcPr>
          <w:p w14:paraId="50FE360F" w14:textId="77777777" w:rsidR="00EC0D20" w:rsidRPr="00EE3251" w:rsidRDefault="00EC0D20" w:rsidP="00202AD9">
            <w:pPr>
              <w:jc w:val="center"/>
              <w:rPr>
                <w:color w:val="000000" w:themeColor="text1"/>
              </w:rPr>
            </w:pPr>
            <w:r w:rsidRPr="00EE3251">
              <w:rPr>
                <w:color w:val="000000" w:themeColor="text1"/>
              </w:rPr>
              <w:t>副工</w:t>
            </w:r>
          </w:p>
          <w:p w14:paraId="436CAC93" w14:textId="77777777" w:rsidR="00EC0D20" w:rsidRPr="00EE3251" w:rsidRDefault="00EC0D20" w:rsidP="00202AD9">
            <w:pPr>
              <w:jc w:val="center"/>
              <w:rPr>
                <w:color w:val="000000" w:themeColor="text1"/>
              </w:rPr>
            </w:pPr>
            <w:r w:rsidRPr="00EE3251">
              <w:rPr>
                <w:color w:val="000000" w:themeColor="text1"/>
              </w:rPr>
              <w:t>程師</w:t>
            </w:r>
          </w:p>
        </w:tc>
        <w:tc>
          <w:tcPr>
            <w:tcW w:w="1560" w:type="dxa"/>
            <w:vAlign w:val="center"/>
          </w:tcPr>
          <w:p w14:paraId="3B25560D" w14:textId="77777777" w:rsidR="00EC0D20" w:rsidRPr="00EE3251" w:rsidRDefault="00EC0D20" w:rsidP="00202AD9">
            <w:pPr>
              <w:jc w:val="center"/>
              <w:rPr>
                <w:color w:val="000000" w:themeColor="text1"/>
              </w:rPr>
            </w:pPr>
            <w:r w:rsidRPr="00EE3251">
              <w:rPr>
                <w:color w:val="000000" w:themeColor="text1"/>
              </w:rPr>
              <w:t>雲林科大</w:t>
            </w:r>
          </w:p>
          <w:p w14:paraId="2262F19D" w14:textId="77777777" w:rsidR="00EC0D20" w:rsidRPr="00EE3251" w:rsidRDefault="00EC0D20" w:rsidP="00202AD9">
            <w:pPr>
              <w:jc w:val="center"/>
              <w:rPr>
                <w:color w:val="000000" w:themeColor="text1"/>
              </w:rPr>
            </w:pPr>
            <w:r w:rsidRPr="00EE3251">
              <w:rPr>
                <w:color w:val="000000" w:themeColor="text1"/>
              </w:rPr>
              <w:t>電子系學士</w:t>
            </w:r>
          </w:p>
        </w:tc>
        <w:tc>
          <w:tcPr>
            <w:tcW w:w="1134" w:type="dxa"/>
            <w:vAlign w:val="center"/>
          </w:tcPr>
          <w:p w14:paraId="48DBD30D" w14:textId="77777777" w:rsidR="00EC0D20" w:rsidRPr="00EE3251" w:rsidRDefault="00EC0D20" w:rsidP="00202AD9">
            <w:pPr>
              <w:kinsoku w:val="0"/>
              <w:jc w:val="center"/>
              <w:rPr>
                <w:color w:val="000000" w:themeColor="text1"/>
              </w:rPr>
            </w:pPr>
            <w:r w:rsidRPr="00EE3251">
              <w:rPr>
                <w:color w:val="000000" w:themeColor="text1"/>
              </w:rPr>
              <w:t>車用影</w:t>
            </w:r>
          </w:p>
          <w:p w14:paraId="343C6A59" w14:textId="77777777" w:rsidR="00EC0D20" w:rsidRPr="00EE3251" w:rsidRDefault="00EC0D20" w:rsidP="00202AD9">
            <w:pPr>
              <w:kinsoku w:val="0"/>
              <w:jc w:val="center"/>
              <w:rPr>
                <w:color w:val="000000" w:themeColor="text1"/>
              </w:rPr>
            </w:pPr>
            <w:r w:rsidRPr="00EE3251">
              <w:rPr>
                <w:color w:val="000000" w:themeColor="text1"/>
              </w:rPr>
              <w:t>像處理</w:t>
            </w:r>
          </w:p>
        </w:tc>
        <w:tc>
          <w:tcPr>
            <w:tcW w:w="567" w:type="dxa"/>
            <w:vAlign w:val="center"/>
          </w:tcPr>
          <w:p w14:paraId="0CC89CE5" w14:textId="77777777" w:rsidR="00EC0D20" w:rsidRPr="00EE3251" w:rsidRDefault="00EC0D20" w:rsidP="00202AD9">
            <w:pPr>
              <w:kinsoku w:val="0"/>
              <w:jc w:val="center"/>
              <w:rPr>
                <w:color w:val="000000" w:themeColor="text1"/>
              </w:rPr>
            </w:pPr>
            <w:r w:rsidRPr="00EE3251">
              <w:rPr>
                <w:color w:val="000000" w:themeColor="text1"/>
              </w:rPr>
              <w:t>3</w:t>
            </w:r>
          </w:p>
        </w:tc>
        <w:tc>
          <w:tcPr>
            <w:tcW w:w="1417" w:type="dxa"/>
            <w:vAlign w:val="center"/>
          </w:tcPr>
          <w:p w14:paraId="0737B863"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7FA97478" w14:textId="77777777" w:rsidR="00EC0D20" w:rsidRPr="00EE3251" w:rsidRDefault="00EC0D20" w:rsidP="00202AD9">
            <w:pPr>
              <w:kinsoku w:val="0"/>
              <w:jc w:val="center"/>
              <w:rPr>
                <w:color w:val="000000" w:themeColor="text1"/>
              </w:rPr>
            </w:pPr>
            <w:r w:rsidRPr="00EE3251">
              <w:rPr>
                <w:color w:val="000000" w:themeColor="text1"/>
              </w:rPr>
              <w:t xml:space="preserve"> </w:t>
            </w:r>
            <w:r w:rsidRPr="00EE3251">
              <w:rPr>
                <w:color w:val="000000" w:themeColor="text1"/>
              </w:rPr>
              <w:t>車輛搜尋</w:t>
            </w:r>
            <w:r w:rsidRPr="00EE3251">
              <w:rPr>
                <w:color w:val="000000" w:themeColor="text1"/>
              </w:rPr>
              <w:t>AI</w:t>
            </w:r>
            <w:r w:rsidRPr="00EE3251">
              <w:rPr>
                <w:color w:val="000000" w:themeColor="text1"/>
              </w:rPr>
              <w:t>架構設計</w:t>
            </w:r>
          </w:p>
        </w:tc>
        <w:tc>
          <w:tcPr>
            <w:tcW w:w="992" w:type="dxa"/>
            <w:vAlign w:val="center"/>
          </w:tcPr>
          <w:p w14:paraId="22E61CE0"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2ECB739F" w14:textId="77777777" w:rsidTr="0045501C">
        <w:trPr>
          <w:cantSplit/>
        </w:trPr>
        <w:tc>
          <w:tcPr>
            <w:tcW w:w="567" w:type="dxa"/>
            <w:vMerge/>
            <w:vAlign w:val="center"/>
          </w:tcPr>
          <w:p w14:paraId="0A76FE50" w14:textId="77777777" w:rsidR="00EC0D20" w:rsidRPr="00EE3251" w:rsidRDefault="00EC0D20" w:rsidP="00202AD9">
            <w:pPr>
              <w:kinsoku w:val="0"/>
              <w:jc w:val="center"/>
              <w:rPr>
                <w:color w:val="000000" w:themeColor="text1"/>
              </w:rPr>
            </w:pPr>
          </w:p>
        </w:tc>
        <w:tc>
          <w:tcPr>
            <w:tcW w:w="567" w:type="dxa"/>
            <w:vAlign w:val="center"/>
          </w:tcPr>
          <w:p w14:paraId="120702AE" w14:textId="77777777" w:rsidR="00EC0D20" w:rsidRPr="00EE3251" w:rsidRDefault="00EC0D20" w:rsidP="00202AD9">
            <w:pPr>
              <w:kinsoku w:val="0"/>
              <w:jc w:val="center"/>
              <w:rPr>
                <w:color w:val="000000" w:themeColor="text1"/>
              </w:rPr>
            </w:pPr>
            <w:r w:rsidRPr="00EE3251">
              <w:rPr>
                <w:color w:val="000000" w:themeColor="text1"/>
              </w:rPr>
              <w:t>11</w:t>
            </w:r>
          </w:p>
        </w:tc>
        <w:tc>
          <w:tcPr>
            <w:tcW w:w="1276" w:type="dxa"/>
            <w:vAlign w:val="center"/>
          </w:tcPr>
          <w:p w14:paraId="31FE88DB" w14:textId="77777777" w:rsidR="00EC0D20" w:rsidRPr="00EE3251" w:rsidRDefault="00EC0D20" w:rsidP="00202AD9">
            <w:pPr>
              <w:jc w:val="center"/>
              <w:rPr>
                <w:color w:val="000000" w:themeColor="text1"/>
              </w:rPr>
            </w:pPr>
            <w:r w:rsidRPr="00EE3251">
              <w:rPr>
                <w:color w:val="000000" w:themeColor="text1"/>
              </w:rPr>
              <w:t>林俊孝</w:t>
            </w:r>
          </w:p>
        </w:tc>
        <w:tc>
          <w:tcPr>
            <w:tcW w:w="851" w:type="dxa"/>
            <w:vAlign w:val="center"/>
          </w:tcPr>
          <w:p w14:paraId="0CD50384" w14:textId="77777777" w:rsidR="00EC0D20" w:rsidRPr="00EE3251" w:rsidRDefault="00EC0D20" w:rsidP="00202AD9">
            <w:pPr>
              <w:jc w:val="center"/>
              <w:rPr>
                <w:color w:val="000000" w:themeColor="text1"/>
              </w:rPr>
            </w:pPr>
            <w:r w:rsidRPr="00EE3251">
              <w:rPr>
                <w:color w:val="000000" w:themeColor="text1"/>
              </w:rPr>
              <w:t>系統</w:t>
            </w:r>
          </w:p>
          <w:p w14:paraId="62F49D24" w14:textId="77777777" w:rsidR="00EC0D20" w:rsidRPr="00EE3251" w:rsidRDefault="00EC0D20" w:rsidP="00202AD9">
            <w:pPr>
              <w:jc w:val="center"/>
              <w:rPr>
                <w:color w:val="000000" w:themeColor="text1"/>
              </w:rPr>
            </w:pPr>
            <w:r w:rsidRPr="00EE3251">
              <w:rPr>
                <w:color w:val="000000" w:themeColor="text1"/>
              </w:rPr>
              <w:t>開發部</w:t>
            </w:r>
          </w:p>
        </w:tc>
        <w:tc>
          <w:tcPr>
            <w:tcW w:w="708" w:type="dxa"/>
            <w:vAlign w:val="center"/>
          </w:tcPr>
          <w:p w14:paraId="5D3D6523" w14:textId="77777777" w:rsidR="00EC0D20" w:rsidRPr="00EE3251" w:rsidRDefault="00EC0D20" w:rsidP="00202AD9">
            <w:pPr>
              <w:jc w:val="center"/>
              <w:rPr>
                <w:color w:val="000000" w:themeColor="text1"/>
              </w:rPr>
            </w:pPr>
            <w:r w:rsidRPr="00EE3251">
              <w:rPr>
                <w:color w:val="000000" w:themeColor="text1"/>
              </w:rPr>
              <w:t>副工</w:t>
            </w:r>
          </w:p>
          <w:p w14:paraId="175DE19C" w14:textId="77777777" w:rsidR="00EC0D20" w:rsidRPr="00EE3251" w:rsidRDefault="00EC0D20" w:rsidP="00202AD9">
            <w:pPr>
              <w:jc w:val="center"/>
              <w:rPr>
                <w:color w:val="000000" w:themeColor="text1"/>
              </w:rPr>
            </w:pPr>
            <w:r w:rsidRPr="00EE3251">
              <w:rPr>
                <w:color w:val="000000" w:themeColor="text1"/>
              </w:rPr>
              <w:t>程師</w:t>
            </w:r>
          </w:p>
        </w:tc>
        <w:tc>
          <w:tcPr>
            <w:tcW w:w="1560" w:type="dxa"/>
            <w:vAlign w:val="center"/>
          </w:tcPr>
          <w:p w14:paraId="07A4D4BF" w14:textId="77777777" w:rsidR="00EC0D20" w:rsidRPr="00EE3251" w:rsidRDefault="00EC0D20" w:rsidP="00202AD9">
            <w:pPr>
              <w:jc w:val="center"/>
              <w:rPr>
                <w:color w:val="000000" w:themeColor="text1"/>
              </w:rPr>
            </w:pPr>
            <w:r w:rsidRPr="00EE3251">
              <w:rPr>
                <w:color w:val="000000" w:themeColor="text1"/>
              </w:rPr>
              <w:t>雲林科大</w:t>
            </w:r>
          </w:p>
          <w:p w14:paraId="59826A45" w14:textId="77777777" w:rsidR="00EC0D20" w:rsidRPr="00EE3251" w:rsidRDefault="00EC0D20" w:rsidP="00202AD9">
            <w:pPr>
              <w:jc w:val="center"/>
              <w:rPr>
                <w:color w:val="000000" w:themeColor="text1"/>
              </w:rPr>
            </w:pPr>
            <w:r w:rsidRPr="00EE3251">
              <w:rPr>
                <w:color w:val="000000" w:themeColor="text1"/>
              </w:rPr>
              <w:t>電子系學士</w:t>
            </w:r>
          </w:p>
        </w:tc>
        <w:tc>
          <w:tcPr>
            <w:tcW w:w="1134" w:type="dxa"/>
            <w:vAlign w:val="center"/>
          </w:tcPr>
          <w:p w14:paraId="7B33AC75" w14:textId="77777777" w:rsidR="00EC0D20" w:rsidRPr="00EE3251" w:rsidRDefault="00EC0D20" w:rsidP="00202AD9">
            <w:pPr>
              <w:kinsoku w:val="0"/>
              <w:jc w:val="center"/>
              <w:rPr>
                <w:color w:val="000000" w:themeColor="text1"/>
              </w:rPr>
            </w:pPr>
            <w:r w:rsidRPr="00EE3251">
              <w:rPr>
                <w:color w:val="000000" w:themeColor="text1"/>
              </w:rPr>
              <w:t>汽車電</w:t>
            </w:r>
          </w:p>
          <w:p w14:paraId="086C0B14" w14:textId="77777777" w:rsidR="00EC0D20" w:rsidRPr="00EE3251" w:rsidRDefault="00EC0D20" w:rsidP="00202AD9">
            <w:pPr>
              <w:kinsoku w:val="0"/>
              <w:jc w:val="center"/>
              <w:rPr>
                <w:color w:val="000000" w:themeColor="text1"/>
              </w:rPr>
            </w:pPr>
            <w:r w:rsidRPr="00EE3251">
              <w:rPr>
                <w:color w:val="000000" w:themeColor="text1"/>
              </w:rPr>
              <w:t>子系統</w:t>
            </w:r>
          </w:p>
        </w:tc>
        <w:tc>
          <w:tcPr>
            <w:tcW w:w="567" w:type="dxa"/>
            <w:vAlign w:val="center"/>
          </w:tcPr>
          <w:p w14:paraId="33F1BA6F" w14:textId="77777777" w:rsidR="00EC0D20" w:rsidRPr="00EE3251" w:rsidRDefault="00EC0D20" w:rsidP="00202AD9">
            <w:pPr>
              <w:kinsoku w:val="0"/>
              <w:jc w:val="center"/>
              <w:rPr>
                <w:color w:val="000000" w:themeColor="text1"/>
              </w:rPr>
            </w:pPr>
            <w:r w:rsidRPr="00EE3251">
              <w:rPr>
                <w:color w:val="000000" w:themeColor="text1"/>
              </w:rPr>
              <w:t>3</w:t>
            </w:r>
          </w:p>
        </w:tc>
        <w:tc>
          <w:tcPr>
            <w:tcW w:w="1417" w:type="dxa"/>
            <w:vAlign w:val="center"/>
          </w:tcPr>
          <w:p w14:paraId="5B8A08B1"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597C5C5F" w14:textId="77777777" w:rsidR="00EC0D20" w:rsidRPr="00EE3251" w:rsidRDefault="00EC0D20" w:rsidP="00202AD9">
            <w:pPr>
              <w:kinsoku w:val="0"/>
              <w:jc w:val="center"/>
              <w:rPr>
                <w:color w:val="000000" w:themeColor="text1"/>
              </w:rPr>
            </w:pPr>
            <w:r w:rsidRPr="00EE3251">
              <w:rPr>
                <w:color w:val="000000" w:themeColor="text1"/>
              </w:rPr>
              <w:t xml:space="preserve"> </w:t>
            </w:r>
            <w:r w:rsidRPr="00EE3251">
              <w:rPr>
                <w:color w:val="000000" w:themeColor="text1"/>
              </w:rPr>
              <w:t>感測器融合技術</w:t>
            </w:r>
          </w:p>
        </w:tc>
        <w:tc>
          <w:tcPr>
            <w:tcW w:w="992" w:type="dxa"/>
            <w:vAlign w:val="center"/>
          </w:tcPr>
          <w:p w14:paraId="12F07BD6"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6763CD2B" w14:textId="77777777" w:rsidTr="0045501C">
        <w:trPr>
          <w:cantSplit/>
        </w:trPr>
        <w:tc>
          <w:tcPr>
            <w:tcW w:w="567" w:type="dxa"/>
            <w:vMerge/>
            <w:vAlign w:val="center"/>
          </w:tcPr>
          <w:p w14:paraId="4E1F5B0D" w14:textId="77777777" w:rsidR="00EC0D20" w:rsidRPr="00EE3251" w:rsidRDefault="00EC0D20" w:rsidP="00202AD9">
            <w:pPr>
              <w:kinsoku w:val="0"/>
              <w:jc w:val="center"/>
              <w:rPr>
                <w:color w:val="000000" w:themeColor="text1"/>
              </w:rPr>
            </w:pPr>
          </w:p>
        </w:tc>
        <w:tc>
          <w:tcPr>
            <w:tcW w:w="567" w:type="dxa"/>
            <w:vAlign w:val="center"/>
          </w:tcPr>
          <w:p w14:paraId="23F4D5B8" w14:textId="77777777" w:rsidR="00EC0D20" w:rsidRPr="00EE3251" w:rsidRDefault="00EC0D20" w:rsidP="00202AD9">
            <w:pPr>
              <w:kinsoku w:val="0"/>
              <w:jc w:val="center"/>
              <w:rPr>
                <w:color w:val="000000" w:themeColor="text1"/>
              </w:rPr>
            </w:pPr>
            <w:r w:rsidRPr="00EE3251">
              <w:rPr>
                <w:color w:val="000000" w:themeColor="text1"/>
              </w:rPr>
              <w:t>12</w:t>
            </w:r>
          </w:p>
        </w:tc>
        <w:tc>
          <w:tcPr>
            <w:tcW w:w="1276" w:type="dxa"/>
            <w:vAlign w:val="center"/>
          </w:tcPr>
          <w:p w14:paraId="02B7BF13" w14:textId="77777777" w:rsidR="00EC0D20" w:rsidRPr="00EE3251" w:rsidRDefault="00EC0D20" w:rsidP="00202AD9">
            <w:pPr>
              <w:jc w:val="center"/>
              <w:rPr>
                <w:color w:val="000000" w:themeColor="text1"/>
              </w:rPr>
            </w:pPr>
            <w:r w:rsidRPr="00EE3251">
              <w:rPr>
                <w:color w:val="000000" w:themeColor="text1"/>
              </w:rPr>
              <w:t>蔡郁鋒</w:t>
            </w:r>
          </w:p>
        </w:tc>
        <w:tc>
          <w:tcPr>
            <w:tcW w:w="851" w:type="dxa"/>
            <w:vAlign w:val="center"/>
          </w:tcPr>
          <w:p w14:paraId="5E29FD77" w14:textId="77777777" w:rsidR="00EC0D20" w:rsidRPr="00EE3251" w:rsidRDefault="00EC0D20" w:rsidP="00202AD9">
            <w:pPr>
              <w:kinsoku w:val="0"/>
              <w:jc w:val="center"/>
              <w:rPr>
                <w:color w:val="000000" w:themeColor="text1"/>
              </w:rPr>
            </w:pPr>
            <w:r w:rsidRPr="00EE3251">
              <w:rPr>
                <w:color w:val="000000" w:themeColor="text1"/>
              </w:rPr>
              <w:t>核心</w:t>
            </w:r>
          </w:p>
          <w:p w14:paraId="0BED959A" w14:textId="77777777" w:rsidR="00EC0D20" w:rsidRPr="00EE3251" w:rsidRDefault="00EC0D20" w:rsidP="00202AD9">
            <w:pPr>
              <w:jc w:val="center"/>
              <w:rPr>
                <w:color w:val="000000" w:themeColor="text1"/>
              </w:rPr>
            </w:pPr>
            <w:r w:rsidRPr="00EE3251">
              <w:rPr>
                <w:color w:val="000000" w:themeColor="text1"/>
              </w:rPr>
              <w:t>開發部</w:t>
            </w:r>
          </w:p>
        </w:tc>
        <w:tc>
          <w:tcPr>
            <w:tcW w:w="708" w:type="dxa"/>
            <w:vAlign w:val="center"/>
          </w:tcPr>
          <w:p w14:paraId="3490F77C" w14:textId="77777777" w:rsidR="00EC0D20" w:rsidRPr="00EE3251" w:rsidRDefault="00EC0D20" w:rsidP="00202AD9">
            <w:pPr>
              <w:jc w:val="center"/>
              <w:rPr>
                <w:color w:val="000000" w:themeColor="text1"/>
              </w:rPr>
            </w:pPr>
            <w:r w:rsidRPr="00EE3251">
              <w:rPr>
                <w:color w:val="000000" w:themeColor="text1"/>
              </w:rPr>
              <w:t>副工</w:t>
            </w:r>
          </w:p>
          <w:p w14:paraId="38730EEA" w14:textId="77777777" w:rsidR="00EC0D20" w:rsidRPr="00EE3251" w:rsidRDefault="00EC0D20" w:rsidP="00202AD9">
            <w:pPr>
              <w:jc w:val="center"/>
              <w:rPr>
                <w:color w:val="000000" w:themeColor="text1"/>
              </w:rPr>
            </w:pPr>
            <w:r w:rsidRPr="00EE3251">
              <w:rPr>
                <w:color w:val="000000" w:themeColor="text1"/>
              </w:rPr>
              <w:t>程師</w:t>
            </w:r>
          </w:p>
        </w:tc>
        <w:tc>
          <w:tcPr>
            <w:tcW w:w="1560" w:type="dxa"/>
            <w:vAlign w:val="center"/>
          </w:tcPr>
          <w:p w14:paraId="310FE9B2" w14:textId="77777777" w:rsidR="00EC0D20" w:rsidRPr="00EE3251" w:rsidRDefault="00EC0D20" w:rsidP="00202AD9">
            <w:pPr>
              <w:jc w:val="center"/>
              <w:rPr>
                <w:color w:val="000000" w:themeColor="text1"/>
              </w:rPr>
            </w:pPr>
            <w:r w:rsidRPr="00EE3251">
              <w:rPr>
                <w:color w:val="000000" w:themeColor="text1"/>
              </w:rPr>
              <w:t>雲林科大</w:t>
            </w:r>
          </w:p>
          <w:p w14:paraId="4A851E77" w14:textId="77777777" w:rsidR="00EC0D20" w:rsidRPr="00EE3251" w:rsidRDefault="00EC0D20" w:rsidP="00202AD9">
            <w:pPr>
              <w:jc w:val="center"/>
              <w:rPr>
                <w:color w:val="000000" w:themeColor="text1"/>
              </w:rPr>
            </w:pPr>
            <w:r w:rsidRPr="00EE3251">
              <w:rPr>
                <w:color w:val="000000" w:themeColor="text1"/>
              </w:rPr>
              <w:t>電子系學士</w:t>
            </w:r>
          </w:p>
        </w:tc>
        <w:tc>
          <w:tcPr>
            <w:tcW w:w="1134" w:type="dxa"/>
            <w:vAlign w:val="center"/>
          </w:tcPr>
          <w:p w14:paraId="6FEE9C09" w14:textId="77777777" w:rsidR="00EC0D20" w:rsidRPr="00EE3251" w:rsidRDefault="00EC0D20" w:rsidP="00202AD9">
            <w:pPr>
              <w:kinsoku w:val="0"/>
              <w:jc w:val="center"/>
              <w:rPr>
                <w:color w:val="000000" w:themeColor="text1"/>
              </w:rPr>
            </w:pPr>
            <w:r w:rsidRPr="00EE3251">
              <w:rPr>
                <w:color w:val="000000" w:themeColor="text1"/>
              </w:rPr>
              <w:t>AI</w:t>
            </w:r>
            <w:r w:rsidRPr="00EE3251">
              <w:rPr>
                <w:color w:val="000000" w:themeColor="text1"/>
              </w:rPr>
              <w:t>演算法開發</w:t>
            </w:r>
          </w:p>
        </w:tc>
        <w:tc>
          <w:tcPr>
            <w:tcW w:w="567" w:type="dxa"/>
            <w:vAlign w:val="center"/>
          </w:tcPr>
          <w:p w14:paraId="2FE4F92F" w14:textId="77777777" w:rsidR="00EC0D20" w:rsidRPr="00EE3251" w:rsidRDefault="00EC0D20" w:rsidP="00202AD9">
            <w:pPr>
              <w:kinsoku w:val="0"/>
              <w:jc w:val="center"/>
              <w:rPr>
                <w:color w:val="000000" w:themeColor="text1"/>
              </w:rPr>
            </w:pPr>
            <w:r w:rsidRPr="00EE3251">
              <w:rPr>
                <w:color w:val="000000" w:themeColor="text1"/>
              </w:rPr>
              <w:t>4</w:t>
            </w:r>
          </w:p>
        </w:tc>
        <w:tc>
          <w:tcPr>
            <w:tcW w:w="1417" w:type="dxa"/>
            <w:vAlign w:val="center"/>
          </w:tcPr>
          <w:p w14:paraId="7E3859E9"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52DE37AE" w14:textId="77777777" w:rsidR="00EC0D20" w:rsidRPr="00EE3251" w:rsidRDefault="00EC0D20" w:rsidP="00202AD9">
            <w:pPr>
              <w:kinsoku w:val="0"/>
              <w:jc w:val="center"/>
              <w:rPr>
                <w:color w:val="000000" w:themeColor="text1"/>
              </w:rPr>
            </w:pPr>
            <w:r w:rsidRPr="00EE3251">
              <w:rPr>
                <w:color w:val="000000" w:themeColor="text1"/>
              </w:rPr>
              <w:t xml:space="preserve"> </w:t>
            </w:r>
            <w:r w:rsidRPr="00EE3251">
              <w:rPr>
                <w:color w:val="000000" w:themeColor="text1"/>
              </w:rPr>
              <w:t>數位訊號處理器</w:t>
            </w:r>
            <w:r w:rsidRPr="00EE3251">
              <w:rPr>
                <w:color w:val="000000" w:themeColor="text1"/>
              </w:rPr>
              <w:t>NN</w:t>
            </w:r>
            <w:r w:rsidRPr="00EE3251">
              <w:rPr>
                <w:color w:val="000000" w:themeColor="text1"/>
              </w:rPr>
              <w:t>實現</w:t>
            </w:r>
          </w:p>
        </w:tc>
        <w:tc>
          <w:tcPr>
            <w:tcW w:w="992" w:type="dxa"/>
            <w:vAlign w:val="center"/>
          </w:tcPr>
          <w:p w14:paraId="320AE79A"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458E0833" w14:textId="77777777" w:rsidTr="0045501C">
        <w:trPr>
          <w:cantSplit/>
        </w:trPr>
        <w:tc>
          <w:tcPr>
            <w:tcW w:w="567" w:type="dxa"/>
            <w:vMerge/>
            <w:vAlign w:val="center"/>
          </w:tcPr>
          <w:p w14:paraId="7AC2DCBC" w14:textId="77777777" w:rsidR="00EC0D20" w:rsidRPr="00EE3251" w:rsidRDefault="00EC0D20" w:rsidP="00202AD9">
            <w:pPr>
              <w:kinsoku w:val="0"/>
              <w:jc w:val="center"/>
              <w:rPr>
                <w:color w:val="000000" w:themeColor="text1"/>
              </w:rPr>
            </w:pPr>
          </w:p>
        </w:tc>
        <w:tc>
          <w:tcPr>
            <w:tcW w:w="567" w:type="dxa"/>
            <w:vAlign w:val="center"/>
          </w:tcPr>
          <w:p w14:paraId="209B0AA4" w14:textId="77777777" w:rsidR="00EC0D20" w:rsidRPr="00EE3251" w:rsidRDefault="00EC0D20" w:rsidP="00202AD9">
            <w:pPr>
              <w:kinsoku w:val="0"/>
              <w:jc w:val="center"/>
              <w:rPr>
                <w:color w:val="000000" w:themeColor="text1"/>
              </w:rPr>
            </w:pPr>
            <w:r w:rsidRPr="00EE3251">
              <w:rPr>
                <w:color w:val="000000" w:themeColor="text1"/>
              </w:rPr>
              <w:t>13</w:t>
            </w:r>
          </w:p>
        </w:tc>
        <w:tc>
          <w:tcPr>
            <w:tcW w:w="1276" w:type="dxa"/>
            <w:vAlign w:val="center"/>
          </w:tcPr>
          <w:p w14:paraId="76F3F018" w14:textId="77777777" w:rsidR="00EC0D20" w:rsidRPr="00EE3251" w:rsidRDefault="00EC0D20" w:rsidP="00202AD9">
            <w:pPr>
              <w:kinsoku w:val="0"/>
              <w:jc w:val="center"/>
              <w:rPr>
                <w:color w:val="000000" w:themeColor="text1"/>
              </w:rPr>
            </w:pPr>
            <w:r w:rsidRPr="00EE3251">
              <w:rPr>
                <w:color w:val="000000" w:themeColor="text1"/>
              </w:rPr>
              <w:t>待聘一</w:t>
            </w:r>
          </w:p>
        </w:tc>
        <w:tc>
          <w:tcPr>
            <w:tcW w:w="851" w:type="dxa"/>
            <w:vAlign w:val="center"/>
          </w:tcPr>
          <w:p w14:paraId="074EC39B" w14:textId="77777777" w:rsidR="00EC0D20" w:rsidRPr="00EE3251" w:rsidRDefault="00EC0D20" w:rsidP="00202AD9">
            <w:pPr>
              <w:kinsoku w:val="0"/>
              <w:jc w:val="center"/>
              <w:rPr>
                <w:color w:val="000000" w:themeColor="text1"/>
              </w:rPr>
            </w:pPr>
            <w:r w:rsidRPr="00EE3251">
              <w:rPr>
                <w:color w:val="000000" w:themeColor="text1"/>
              </w:rPr>
              <w:t>核心開發部</w:t>
            </w:r>
          </w:p>
        </w:tc>
        <w:tc>
          <w:tcPr>
            <w:tcW w:w="708" w:type="dxa"/>
            <w:vAlign w:val="center"/>
          </w:tcPr>
          <w:p w14:paraId="73B2C096" w14:textId="77777777" w:rsidR="00EC0D20" w:rsidRPr="00EE3251" w:rsidRDefault="00EC0D20" w:rsidP="00202AD9">
            <w:pPr>
              <w:kinsoku w:val="0"/>
              <w:jc w:val="center"/>
              <w:rPr>
                <w:color w:val="000000" w:themeColor="text1"/>
              </w:rPr>
            </w:pPr>
            <w:r w:rsidRPr="00EE3251">
              <w:rPr>
                <w:color w:val="000000" w:themeColor="text1"/>
              </w:rPr>
              <w:t>經理</w:t>
            </w:r>
          </w:p>
        </w:tc>
        <w:tc>
          <w:tcPr>
            <w:tcW w:w="1560" w:type="dxa"/>
            <w:vAlign w:val="center"/>
          </w:tcPr>
          <w:p w14:paraId="2B932BEF" w14:textId="77777777" w:rsidR="00EC0D20" w:rsidRPr="00EE3251" w:rsidRDefault="00EC0D20" w:rsidP="00202AD9">
            <w:pPr>
              <w:kinsoku w:val="0"/>
              <w:jc w:val="center"/>
              <w:rPr>
                <w:color w:val="000000" w:themeColor="text1"/>
              </w:rPr>
            </w:pPr>
            <w:r w:rsidRPr="00EE3251">
              <w:rPr>
                <w:color w:val="000000" w:themeColor="text1"/>
              </w:rPr>
              <w:t>國內外大學</w:t>
            </w:r>
          </w:p>
          <w:p w14:paraId="480949D0" w14:textId="77777777" w:rsidR="00EC0D20" w:rsidRPr="00EE3251" w:rsidRDefault="00EC0D20" w:rsidP="00202AD9">
            <w:pPr>
              <w:kinsoku w:val="0"/>
              <w:jc w:val="center"/>
              <w:rPr>
                <w:color w:val="000000" w:themeColor="text1"/>
              </w:rPr>
            </w:pPr>
            <w:r w:rsidRPr="00EE3251">
              <w:rPr>
                <w:color w:val="000000" w:themeColor="text1"/>
              </w:rPr>
              <w:t>碩士以上</w:t>
            </w:r>
          </w:p>
        </w:tc>
        <w:tc>
          <w:tcPr>
            <w:tcW w:w="1134" w:type="dxa"/>
            <w:vAlign w:val="center"/>
          </w:tcPr>
          <w:p w14:paraId="2761902C" w14:textId="77777777" w:rsidR="00EC0D20" w:rsidRPr="00EE3251" w:rsidRDefault="00EC0D20" w:rsidP="00202AD9">
            <w:pPr>
              <w:kinsoku w:val="0"/>
              <w:jc w:val="center"/>
              <w:rPr>
                <w:color w:val="000000" w:themeColor="text1"/>
              </w:rPr>
            </w:pPr>
            <w:r w:rsidRPr="00EE3251">
              <w:rPr>
                <w:color w:val="000000" w:themeColor="text1"/>
              </w:rPr>
              <w:t>嵌入式系統</w:t>
            </w:r>
          </w:p>
          <w:p w14:paraId="64E4B921" w14:textId="77777777" w:rsidR="00EC0D20" w:rsidRPr="00EE3251" w:rsidRDefault="00EC0D20" w:rsidP="00202AD9">
            <w:pPr>
              <w:kinsoku w:val="0"/>
              <w:jc w:val="center"/>
              <w:rPr>
                <w:color w:val="000000" w:themeColor="text1"/>
              </w:rPr>
            </w:pPr>
            <w:r w:rsidRPr="00EE3251">
              <w:rPr>
                <w:color w:val="000000" w:themeColor="text1"/>
              </w:rPr>
              <w:t>AI</w:t>
            </w:r>
            <w:r w:rsidRPr="00EE3251">
              <w:rPr>
                <w:color w:val="000000" w:themeColor="text1"/>
              </w:rPr>
              <w:t>邊緣運算</w:t>
            </w:r>
          </w:p>
        </w:tc>
        <w:tc>
          <w:tcPr>
            <w:tcW w:w="567" w:type="dxa"/>
            <w:vAlign w:val="center"/>
          </w:tcPr>
          <w:p w14:paraId="359F1C54" w14:textId="77777777" w:rsidR="00EC0D20" w:rsidRPr="00EE3251" w:rsidRDefault="00EC0D20" w:rsidP="00202AD9">
            <w:pPr>
              <w:kinsoku w:val="0"/>
              <w:jc w:val="center"/>
              <w:rPr>
                <w:color w:val="000000" w:themeColor="text1"/>
              </w:rPr>
            </w:pPr>
            <w:r w:rsidRPr="00EE3251">
              <w:rPr>
                <w:color w:val="000000" w:themeColor="text1"/>
              </w:rPr>
              <w:t>15</w:t>
            </w:r>
          </w:p>
        </w:tc>
        <w:tc>
          <w:tcPr>
            <w:tcW w:w="1417" w:type="dxa"/>
            <w:vAlign w:val="center"/>
          </w:tcPr>
          <w:p w14:paraId="340E873A"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2C668534" w14:textId="77777777" w:rsidR="00EC0D20" w:rsidRPr="00EE3251" w:rsidRDefault="00EC0D20" w:rsidP="00202AD9">
            <w:pPr>
              <w:kinsoku w:val="0"/>
              <w:jc w:val="center"/>
              <w:rPr>
                <w:color w:val="000000" w:themeColor="text1"/>
              </w:rPr>
            </w:pPr>
            <w:r w:rsidRPr="00EE3251">
              <w:rPr>
                <w:color w:val="000000" w:themeColor="text1"/>
              </w:rPr>
              <w:t>分項計畫技術整合</w:t>
            </w:r>
          </w:p>
        </w:tc>
        <w:tc>
          <w:tcPr>
            <w:tcW w:w="992" w:type="dxa"/>
            <w:vAlign w:val="center"/>
          </w:tcPr>
          <w:p w14:paraId="7410DA27"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49CE34BC" w14:textId="77777777" w:rsidTr="0045501C">
        <w:trPr>
          <w:cantSplit/>
        </w:trPr>
        <w:tc>
          <w:tcPr>
            <w:tcW w:w="567" w:type="dxa"/>
            <w:vMerge/>
            <w:vAlign w:val="center"/>
          </w:tcPr>
          <w:p w14:paraId="74DD53EE" w14:textId="77777777" w:rsidR="00EC0D20" w:rsidRPr="00EE3251" w:rsidRDefault="00EC0D20" w:rsidP="00202AD9">
            <w:pPr>
              <w:kinsoku w:val="0"/>
              <w:jc w:val="center"/>
              <w:rPr>
                <w:color w:val="000000" w:themeColor="text1"/>
              </w:rPr>
            </w:pPr>
          </w:p>
        </w:tc>
        <w:tc>
          <w:tcPr>
            <w:tcW w:w="567" w:type="dxa"/>
            <w:vAlign w:val="center"/>
          </w:tcPr>
          <w:p w14:paraId="69E9D5A2" w14:textId="77777777" w:rsidR="00EC0D20" w:rsidRPr="00EE3251" w:rsidRDefault="00EC0D20" w:rsidP="00202AD9">
            <w:pPr>
              <w:kinsoku w:val="0"/>
              <w:jc w:val="center"/>
              <w:rPr>
                <w:color w:val="000000" w:themeColor="text1"/>
              </w:rPr>
            </w:pPr>
            <w:r w:rsidRPr="00EE3251">
              <w:rPr>
                <w:color w:val="000000" w:themeColor="text1"/>
              </w:rPr>
              <w:t>14</w:t>
            </w:r>
          </w:p>
        </w:tc>
        <w:tc>
          <w:tcPr>
            <w:tcW w:w="1276" w:type="dxa"/>
            <w:vAlign w:val="center"/>
          </w:tcPr>
          <w:p w14:paraId="4AB59193" w14:textId="77777777" w:rsidR="00EC0D20" w:rsidRPr="00EE3251" w:rsidRDefault="00EC0D20" w:rsidP="00202AD9">
            <w:pPr>
              <w:kinsoku w:val="0"/>
              <w:jc w:val="center"/>
              <w:rPr>
                <w:color w:val="000000" w:themeColor="text1"/>
              </w:rPr>
            </w:pPr>
            <w:r w:rsidRPr="00EE3251">
              <w:rPr>
                <w:color w:val="000000" w:themeColor="text1"/>
              </w:rPr>
              <w:t>待聘二</w:t>
            </w:r>
          </w:p>
        </w:tc>
        <w:tc>
          <w:tcPr>
            <w:tcW w:w="851" w:type="dxa"/>
            <w:vAlign w:val="center"/>
          </w:tcPr>
          <w:p w14:paraId="329E998F" w14:textId="77777777" w:rsidR="00EC0D20" w:rsidRPr="00EE3251" w:rsidRDefault="00EC0D20" w:rsidP="00202AD9">
            <w:pPr>
              <w:kinsoku w:val="0"/>
              <w:jc w:val="center"/>
              <w:rPr>
                <w:color w:val="000000" w:themeColor="text1"/>
              </w:rPr>
            </w:pPr>
            <w:r w:rsidRPr="00EE3251">
              <w:rPr>
                <w:color w:val="000000" w:themeColor="text1"/>
              </w:rPr>
              <w:t>核心開發部</w:t>
            </w:r>
          </w:p>
        </w:tc>
        <w:tc>
          <w:tcPr>
            <w:tcW w:w="708" w:type="dxa"/>
            <w:vAlign w:val="center"/>
          </w:tcPr>
          <w:p w14:paraId="0975BEAC" w14:textId="77777777" w:rsidR="00EC0D20" w:rsidRPr="00EE3251" w:rsidRDefault="00EC0D20" w:rsidP="00202AD9">
            <w:pPr>
              <w:kinsoku w:val="0"/>
              <w:jc w:val="center"/>
              <w:rPr>
                <w:color w:val="000000" w:themeColor="text1"/>
              </w:rPr>
            </w:pPr>
            <w:r w:rsidRPr="00EE3251">
              <w:rPr>
                <w:color w:val="000000" w:themeColor="text1"/>
              </w:rPr>
              <w:t>工程師</w:t>
            </w:r>
          </w:p>
        </w:tc>
        <w:tc>
          <w:tcPr>
            <w:tcW w:w="1560" w:type="dxa"/>
            <w:vAlign w:val="center"/>
          </w:tcPr>
          <w:p w14:paraId="0520770C" w14:textId="77777777" w:rsidR="00EC0D20" w:rsidRPr="00EE3251" w:rsidRDefault="00EC0D20" w:rsidP="00202AD9">
            <w:pPr>
              <w:kinsoku w:val="0"/>
              <w:jc w:val="center"/>
              <w:rPr>
                <w:color w:val="000000" w:themeColor="text1"/>
              </w:rPr>
            </w:pPr>
            <w:r w:rsidRPr="00EE3251">
              <w:rPr>
                <w:color w:val="000000" w:themeColor="text1"/>
              </w:rPr>
              <w:t>國內外大學</w:t>
            </w:r>
          </w:p>
          <w:p w14:paraId="4983C16E" w14:textId="77777777" w:rsidR="00EC0D20" w:rsidRPr="00EE3251" w:rsidRDefault="00EC0D20" w:rsidP="00202AD9">
            <w:pPr>
              <w:kinsoku w:val="0"/>
              <w:jc w:val="center"/>
              <w:rPr>
                <w:color w:val="000000" w:themeColor="text1"/>
              </w:rPr>
            </w:pPr>
            <w:r w:rsidRPr="00EE3251">
              <w:rPr>
                <w:color w:val="000000" w:themeColor="text1"/>
              </w:rPr>
              <w:t>碩士以上</w:t>
            </w:r>
          </w:p>
        </w:tc>
        <w:tc>
          <w:tcPr>
            <w:tcW w:w="1134" w:type="dxa"/>
            <w:vAlign w:val="center"/>
          </w:tcPr>
          <w:p w14:paraId="5EA06A08" w14:textId="77777777" w:rsidR="00EC0D20" w:rsidRPr="00EE3251" w:rsidRDefault="00EC0D20" w:rsidP="00202AD9">
            <w:pPr>
              <w:kinsoku w:val="0"/>
              <w:jc w:val="center"/>
              <w:rPr>
                <w:color w:val="000000" w:themeColor="text1"/>
              </w:rPr>
            </w:pPr>
            <w:r w:rsidRPr="00EE3251">
              <w:rPr>
                <w:color w:val="000000" w:themeColor="text1"/>
              </w:rPr>
              <w:t>AI</w:t>
            </w:r>
            <w:r w:rsidRPr="00EE3251">
              <w:rPr>
                <w:color w:val="000000" w:themeColor="text1"/>
              </w:rPr>
              <w:t>架構設計</w:t>
            </w:r>
          </w:p>
        </w:tc>
        <w:tc>
          <w:tcPr>
            <w:tcW w:w="567" w:type="dxa"/>
            <w:vAlign w:val="center"/>
          </w:tcPr>
          <w:p w14:paraId="4B10A346" w14:textId="77777777" w:rsidR="00EC0D20" w:rsidRPr="00EE3251" w:rsidRDefault="00EC0D20" w:rsidP="00202AD9">
            <w:pPr>
              <w:kinsoku w:val="0"/>
              <w:jc w:val="center"/>
              <w:rPr>
                <w:color w:val="000000" w:themeColor="text1"/>
              </w:rPr>
            </w:pPr>
            <w:r w:rsidRPr="00EE3251">
              <w:rPr>
                <w:color w:val="000000" w:themeColor="text1"/>
              </w:rPr>
              <w:t>5</w:t>
            </w:r>
          </w:p>
        </w:tc>
        <w:tc>
          <w:tcPr>
            <w:tcW w:w="1417" w:type="dxa"/>
            <w:vAlign w:val="center"/>
          </w:tcPr>
          <w:p w14:paraId="5854A39F"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4215F9E1" w14:textId="77777777" w:rsidR="00EC0D20" w:rsidRPr="00EE3251" w:rsidRDefault="00EC0D20" w:rsidP="00202AD9">
            <w:pPr>
              <w:kinsoku w:val="0"/>
              <w:jc w:val="center"/>
              <w:rPr>
                <w:color w:val="000000" w:themeColor="text1"/>
              </w:rPr>
            </w:pPr>
            <w:r w:rsidRPr="00EE3251">
              <w:rPr>
                <w:color w:val="000000" w:themeColor="text1"/>
              </w:rPr>
              <w:t>行人搜尋</w:t>
            </w:r>
            <w:r w:rsidRPr="00EE3251">
              <w:rPr>
                <w:color w:val="000000" w:themeColor="text1"/>
              </w:rPr>
              <w:t>AI</w:t>
            </w:r>
            <w:r w:rsidRPr="00EE3251">
              <w:rPr>
                <w:color w:val="000000" w:themeColor="text1"/>
              </w:rPr>
              <w:t>演算法開發</w:t>
            </w:r>
          </w:p>
        </w:tc>
        <w:tc>
          <w:tcPr>
            <w:tcW w:w="992" w:type="dxa"/>
            <w:vAlign w:val="center"/>
          </w:tcPr>
          <w:p w14:paraId="602014E3"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27533627" w14:textId="77777777" w:rsidTr="0045501C">
        <w:trPr>
          <w:cantSplit/>
        </w:trPr>
        <w:tc>
          <w:tcPr>
            <w:tcW w:w="567" w:type="dxa"/>
            <w:vMerge/>
            <w:vAlign w:val="center"/>
          </w:tcPr>
          <w:p w14:paraId="06C9FC33" w14:textId="77777777" w:rsidR="00EC0D20" w:rsidRPr="00EE3251" w:rsidRDefault="00EC0D20" w:rsidP="00202AD9">
            <w:pPr>
              <w:kinsoku w:val="0"/>
              <w:jc w:val="center"/>
              <w:rPr>
                <w:color w:val="000000" w:themeColor="text1"/>
              </w:rPr>
            </w:pPr>
          </w:p>
        </w:tc>
        <w:tc>
          <w:tcPr>
            <w:tcW w:w="567" w:type="dxa"/>
            <w:vAlign w:val="center"/>
          </w:tcPr>
          <w:p w14:paraId="0DDCD339" w14:textId="77777777" w:rsidR="00EC0D20" w:rsidRPr="00EE3251" w:rsidRDefault="00EC0D20" w:rsidP="00202AD9">
            <w:pPr>
              <w:kinsoku w:val="0"/>
              <w:jc w:val="center"/>
              <w:rPr>
                <w:color w:val="000000" w:themeColor="text1"/>
              </w:rPr>
            </w:pPr>
            <w:r w:rsidRPr="00EE3251">
              <w:rPr>
                <w:color w:val="000000" w:themeColor="text1"/>
              </w:rPr>
              <w:t>15</w:t>
            </w:r>
          </w:p>
        </w:tc>
        <w:tc>
          <w:tcPr>
            <w:tcW w:w="1276" w:type="dxa"/>
            <w:vAlign w:val="center"/>
          </w:tcPr>
          <w:p w14:paraId="6B9FE900" w14:textId="77777777" w:rsidR="00EC0D20" w:rsidRPr="00EE3251" w:rsidRDefault="00EC0D20" w:rsidP="00202AD9">
            <w:pPr>
              <w:kinsoku w:val="0"/>
              <w:jc w:val="center"/>
              <w:rPr>
                <w:color w:val="000000" w:themeColor="text1"/>
              </w:rPr>
            </w:pPr>
            <w:r w:rsidRPr="00EE3251">
              <w:rPr>
                <w:color w:val="000000" w:themeColor="text1"/>
              </w:rPr>
              <w:t>待聘三</w:t>
            </w:r>
          </w:p>
        </w:tc>
        <w:tc>
          <w:tcPr>
            <w:tcW w:w="851" w:type="dxa"/>
            <w:vAlign w:val="center"/>
          </w:tcPr>
          <w:p w14:paraId="70BAA726" w14:textId="77777777" w:rsidR="00EC0D20" w:rsidRPr="00EE3251" w:rsidRDefault="00EC0D20" w:rsidP="00202AD9">
            <w:pPr>
              <w:kinsoku w:val="0"/>
              <w:jc w:val="center"/>
              <w:rPr>
                <w:color w:val="000000" w:themeColor="text1"/>
              </w:rPr>
            </w:pPr>
            <w:r w:rsidRPr="00EE3251">
              <w:rPr>
                <w:color w:val="000000" w:themeColor="text1"/>
              </w:rPr>
              <w:t>系統開發部</w:t>
            </w:r>
          </w:p>
        </w:tc>
        <w:tc>
          <w:tcPr>
            <w:tcW w:w="708" w:type="dxa"/>
            <w:vAlign w:val="center"/>
          </w:tcPr>
          <w:p w14:paraId="43AB4A46" w14:textId="77777777" w:rsidR="00EC0D20" w:rsidRPr="00EE3251" w:rsidRDefault="00EC0D20" w:rsidP="00202AD9">
            <w:pPr>
              <w:kinsoku w:val="0"/>
              <w:jc w:val="center"/>
              <w:rPr>
                <w:color w:val="000000" w:themeColor="text1"/>
              </w:rPr>
            </w:pPr>
            <w:r w:rsidRPr="00EE3251">
              <w:rPr>
                <w:color w:val="000000" w:themeColor="text1"/>
              </w:rPr>
              <w:t>工程師</w:t>
            </w:r>
          </w:p>
        </w:tc>
        <w:tc>
          <w:tcPr>
            <w:tcW w:w="1560" w:type="dxa"/>
            <w:vAlign w:val="center"/>
          </w:tcPr>
          <w:p w14:paraId="1D4D47CF" w14:textId="77777777" w:rsidR="00EC0D20" w:rsidRPr="00EE3251" w:rsidRDefault="00EC0D20" w:rsidP="00202AD9">
            <w:pPr>
              <w:kinsoku w:val="0"/>
              <w:jc w:val="center"/>
              <w:rPr>
                <w:color w:val="000000" w:themeColor="text1"/>
              </w:rPr>
            </w:pPr>
            <w:r w:rsidRPr="00EE3251">
              <w:rPr>
                <w:color w:val="000000" w:themeColor="text1"/>
              </w:rPr>
              <w:t>國內外大學</w:t>
            </w:r>
          </w:p>
          <w:p w14:paraId="38C884A6" w14:textId="77777777" w:rsidR="00EC0D20" w:rsidRPr="00EE3251" w:rsidRDefault="00EC0D20" w:rsidP="00202AD9">
            <w:pPr>
              <w:kinsoku w:val="0"/>
              <w:jc w:val="center"/>
              <w:rPr>
                <w:color w:val="000000" w:themeColor="text1"/>
              </w:rPr>
            </w:pPr>
            <w:r w:rsidRPr="00EE3251">
              <w:rPr>
                <w:color w:val="000000" w:themeColor="text1"/>
              </w:rPr>
              <w:t>碩士以上</w:t>
            </w:r>
          </w:p>
        </w:tc>
        <w:tc>
          <w:tcPr>
            <w:tcW w:w="1134" w:type="dxa"/>
            <w:vAlign w:val="center"/>
          </w:tcPr>
          <w:p w14:paraId="7F95B3D6" w14:textId="77777777" w:rsidR="00EC0D20" w:rsidRPr="00EE3251" w:rsidRDefault="00EC0D20" w:rsidP="00202AD9">
            <w:pPr>
              <w:kinsoku w:val="0"/>
              <w:jc w:val="center"/>
              <w:rPr>
                <w:color w:val="000000" w:themeColor="text1"/>
              </w:rPr>
            </w:pPr>
            <w:r w:rsidRPr="00EE3251">
              <w:rPr>
                <w:color w:val="000000" w:themeColor="text1"/>
              </w:rPr>
              <w:t>嵌入式系統</w:t>
            </w:r>
          </w:p>
        </w:tc>
        <w:tc>
          <w:tcPr>
            <w:tcW w:w="567" w:type="dxa"/>
            <w:vAlign w:val="center"/>
          </w:tcPr>
          <w:p w14:paraId="2D210949" w14:textId="77777777" w:rsidR="00EC0D20" w:rsidRPr="00EE3251" w:rsidRDefault="00EC0D20" w:rsidP="00202AD9">
            <w:pPr>
              <w:kinsoku w:val="0"/>
              <w:jc w:val="center"/>
              <w:rPr>
                <w:color w:val="000000" w:themeColor="text1"/>
              </w:rPr>
            </w:pPr>
            <w:r w:rsidRPr="00EE3251">
              <w:rPr>
                <w:color w:val="000000" w:themeColor="text1"/>
              </w:rPr>
              <w:t>5</w:t>
            </w:r>
          </w:p>
        </w:tc>
        <w:tc>
          <w:tcPr>
            <w:tcW w:w="1417" w:type="dxa"/>
            <w:vAlign w:val="center"/>
          </w:tcPr>
          <w:p w14:paraId="676E089D"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034D59BD" w14:textId="77777777" w:rsidR="00EC0D20" w:rsidRPr="00EE3251" w:rsidRDefault="00EC0D20" w:rsidP="00202AD9">
            <w:pPr>
              <w:kinsoku w:val="0"/>
              <w:jc w:val="center"/>
              <w:rPr>
                <w:color w:val="000000" w:themeColor="text1"/>
              </w:rPr>
            </w:pPr>
            <w:r w:rsidRPr="00EE3251">
              <w:rPr>
                <w:color w:val="000000" w:themeColor="text1"/>
              </w:rPr>
              <w:t>載具系統驗證</w:t>
            </w:r>
          </w:p>
        </w:tc>
        <w:tc>
          <w:tcPr>
            <w:tcW w:w="992" w:type="dxa"/>
            <w:vAlign w:val="center"/>
          </w:tcPr>
          <w:p w14:paraId="49784DF3"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5E755085" w14:textId="77777777" w:rsidTr="0045501C">
        <w:trPr>
          <w:cantSplit/>
        </w:trPr>
        <w:tc>
          <w:tcPr>
            <w:tcW w:w="567" w:type="dxa"/>
            <w:vMerge/>
            <w:vAlign w:val="center"/>
          </w:tcPr>
          <w:p w14:paraId="3E513C9A" w14:textId="77777777" w:rsidR="00EC0D20" w:rsidRPr="00EE3251" w:rsidRDefault="00EC0D20" w:rsidP="00202AD9">
            <w:pPr>
              <w:kinsoku w:val="0"/>
              <w:jc w:val="center"/>
              <w:rPr>
                <w:color w:val="000000" w:themeColor="text1"/>
              </w:rPr>
            </w:pPr>
          </w:p>
        </w:tc>
        <w:tc>
          <w:tcPr>
            <w:tcW w:w="567" w:type="dxa"/>
            <w:vAlign w:val="center"/>
          </w:tcPr>
          <w:p w14:paraId="4D8EAFE5" w14:textId="77777777" w:rsidR="00EC0D20" w:rsidRPr="00EE3251" w:rsidRDefault="00EC0D20" w:rsidP="00202AD9">
            <w:pPr>
              <w:kinsoku w:val="0"/>
              <w:jc w:val="center"/>
              <w:rPr>
                <w:color w:val="000000" w:themeColor="text1"/>
              </w:rPr>
            </w:pPr>
            <w:r w:rsidRPr="00EE3251">
              <w:rPr>
                <w:color w:val="000000" w:themeColor="text1"/>
              </w:rPr>
              <w:t>16</w:t>
            </w:r>
          </w:p>
        </w:tc>
        <w:tc>
          <w:tcPr>
            <w:tcW w:w="1276" w:type="dxa"/>
            <w:vAlign w:val="center"/>
          </w:tcPr>
          <w:p w14:paraId="75FEB6C2" w14:textId="77777777" w:rsidR="00EC0D20" w:rsidRPr="00EE3251" w:rsidRDefault="00EC0D20" w:rsidP="00202AD9">
            <w:pPr>
              <w:kinsoku w:val="0"/>
              <w:jc w:val="center"/>
              <w:rPr>
                <w:color w:val="000000" w:themeColor="text1"/>
              </w:rPr>
            </w:pPr>
            <w:r w:rsidRPr="00EE3251">
              <w:rPr>
                <w:color w:val="000000" w:themeColor="text1"/>
              </w:rPr>
              <w:t>待聘四</w:t>
            </w:r>
          </w:p>
        </w:tc>
        <w:tc>
          <w:tcPr>
            <w:tcW w:w="851" w:type="dxa"/>
            <w:vAlign w:val="center"/>
          </w:tcPr>
          <w:p w14:paraId="47B6371F" w14:textId="77777777" w:rsidR="00EC0D20" w:rsidRPr="00EE3251" w:rsidRDefault="00EC0D20" w:rsidP="00202AD9">
            <w:pPr>
              <w:kinsoku w:val="0"/>
              <w:jc w:val="center"/>
              <w:rPr>
                <w:color w:val="000000" w:themeColor="text1"/>
              </w:rPr>
            </w:pPr>
            <w:r w:rsidRPr="00EE3251">
              <w:rPr>
                <w:color w:val="000000" w:themeColor="text1"/>
              </w:rPr>
              <w:t>系統開發部</w:t>
            </w:r>
          </w:p>
        </w:tc>
        <w:tc>
          <w:tcPr>
            <w:tcW w:w="708" w:type="dxa"/>
            <w:vAlign w:val="center"/>
          </w:tcPr>
          <w:p w14:paraId="346D89D6" w14:textId="77777777" w:rsidR="00EC0D20" w:rsidRPr="00EE3251" w:rsidRDefault="00EC0D20" w:rsidP="00202AD9">
            <w:pPr>
              <w:kinsoku w:val="0"/>
              <w:jc w:val="center"/>
              <w:rPr>
                <w:color w:val="000000" w:themeColor="text1"/>
              </w:rPr>
            </w:pPr>
            <w:r w:rsidRPr="00EE3251">
              <w:rPr>
                <w:color w:val="000000" w:themeColor="text1"/>
              </w:rPr>
              <w:t>工程師</w:t>
            </w:r>
          </w:p>
        </w:tc>
        <w:tc>
          <w:tcPr>
            <w:tcW w:w="1560" w:type="dxa"/>
            <w:vAlign w:val="center"/>
          </w:tcPr>
          <w:p w14:paraId="694DADF5" w14:textId="77777777" w:rsidR="00EC0D20" w:rsidRPr="00EE3251" w:rsidRDefault="00EC0D20" w:rsidP="00202AD9">
            <w:pPr>
              <w:kinsoku w:val="0"/>
              <w:jc w:val="center"/>
              <w:rPr>
                <w:color w:val="000000" w:themeColor="text1"/>
              </w:rPr>
            </w:pPr>
            <w:r w:rsidRPr="00EE3251">
              <w:rPr>
                <w:color w:val="000000" w:themeColor="text1"/>
              </w:rPr>
              <w:t>國內外大學</w:t>
            </w:r>
          </w:p>
          <w:p w14:paraId="64177A53" w14:textId="77777777" w:rsidR="00EC0D20" w:rsidRPr="00EE3251" w:rsidRDefault="00EC0D20" w:rsidP="00202AD9">
            <w:pPr>
              <w:kinsoku w:val="0"/>
              <w:jc w:val="center"/>
              <w:rPr>
                <w:color w:val="000000" w:themeColor="text1"/>
              </w:rPr>
            </w:pPr>
            <w:r w:rsidRPr="00EE3251">
              <w:rPr>
                <w:color w:val="000000" w:themeColor="text1"/>
              </w:rPr>
              <w:t>碩士以上</w:t>
            </w:r>
          </w:p>
        </w:tc>
        <w:tc>
          <w:tcPr>
            <w:tcW w:w="1134" w:type="dxa"/>
            <w:vAlign w:val="center"/>
          </w:tcPr>
          <w:p w14:paraId="73BCB8B0" w14:textId="77777777" w:rsidR="00EC0D20" w:rsidRPr="00EE3251" w:rsidRDefault="00EC0D20" w:rsidP="00202AD9">
            <w:pPr>
              <w:kinsoku w:val="0"/>
              <w:jc w:val="center"/>
              <w:rPr>
                <w:color w:val="000000" w:themeColor="text1"/>
              </w:rPr>
            </w:pPr>
            <w:r w:rsidRPr="00EE3251">
              <w:rPr>
                <w:color w:val="000000" w:themeColor="text1"/>
              </w:rPr>
              <w:t>車用作業系統</w:t>
            </w:r>
          </w:p>
        </w:tc>
        <w:tc>
          <w:tcPr>
            <w:tcW w:w="567" w:type="dxa"/>
            <w:vAlign w:val="center"/>
          </w:tcPr>
          <w:p w14:paraId="2A061F6A" w14:textId="77777777" w:rsidR="00EC0D20" w:rsidRPr="00EE3251" w:rsidRDefault="00EC0D20" w:rsidP="00202AD9">
            <w:pPr>
              <w:kinsoku w:val="0"/>
              <w:jc w:val="center"/>
              <w:rPr>
                <w:color w:val="000000" w:themeColor="text1"/>
              </w:rPr>
            </w:pPr>
            <w:r w:rsidRPr="00EE3251">
              <w:rPr>
                <w:color w:val="000000" w:themeColor="text1"/>
              </w:rPr>
              <w:t>5</w:t>
            </w:r>
          </w:p>
        </w:tc>
        <w:tc>
          <w:tcPr>
            <w:tcW w:w="1417" w:type="dxa"/>
            <w:vAlign w:val="center"/>
          </w:tcPr>
          <w:p w14:paraId="47EFF981"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5C439517" w14:textId="77777777" w:rsidR="00EC0D20" w:rsidRPr="00EE3251" w:rsidRDefault="00EC0D20" w:rsidP="00202AD9">
            <w:pPr>
              <w:kinsoku w:val="0"/>
              <w:jc w:val="center"/>
              <w:rPr>
                <w:color w:val="000000" w:themeColor="text1"/>
              </w:rPr>
            </w:pPr>
            <w:r w:rsidRPr="00EE3251">
              <w:rPr>
                <w:color w:val="000000" w:themeColor="text1"/>
              </w:rPr>
              <w:t>載具系統整合</w:t>
            </w:r>
          </w:p>
        </w:tc>
        <w:tc>
          <w:tcPr>
            <w:tcW w:w="992" w:type="dxa"/>
            <w:vAlign w:val="center"/>
          </w:tcPr>
          <w:p w14:paraId="27BB7B48" w14:textId="77777777" w:rsidR="00EC0D20" w:rsidRPr="00EE3251" w:rsidRDefault="00EC0D20" w:rsidP="00202AD9">
            <w:pPr>
              <w:kinsoku w:val="0"/>
              <w:jc w:val="center"/>
              <w:rPr>
                <w:color w:val="000000" w:themeColor="text1"/>
              </w:rPr>
            </w:pPr>
            <w:r w:rsidRPr="00EE3251">
              <w:rPr>
                <w:color w:val="000000" w:themeColor="text1"/>
              </w:rPr>
              <w:t>24</w:t>
            </w:r>
          </w:p>
        </w:tc>
      </w:tr>
      <w:tr w:rsidR="00EC0D20" w:rsidRPr="00EE3251" w14:paraId="515042A8" w14:textId="77777777" w:rsidTr="0045501C">
        <w:trPr>
          <w:cantSplit/>
        </w:trPr>
        <w:tc>
          <w:tcPr>
            <w:tcW w:w="567" w:type="dxa"/>
            <w:vMerge/>
            <w:vAlign w:val="center"/>
          </w:tcPr>
          <w:p w14:paraId="559EF693" w14:textId="77777777" w:rsidR="00EC0D20" w:rsidRPr="00EE3251" w:rsidRDefault="00EC0D20" w:rsidP="00202AD9">
            <w:pPr>
              <w:kinsoku w:val="0"/>
              <w:jc w:val="center"/>
              <w:rPr>
                <w:color w:val="000000" w:themeColor="text1"/>
              </w:rPr>
            </w:pPr>
          </w:p>
        </w:tc>
        <w:tc>
          <w:tcPr>
            <w:tcW w:w="567" w:type="dxa"/>
            <w:vAlign w:val="center"/>
          </w:tcPr>
          <w:p w14:paraId="4E6653B2" w14:textId="77777777" w:rsidR="00EC0D20" w:rsidRPr="00EE3251" w:rsidRDefault="00EC0D20" w:rsidP="00202AD9">
            <w:pPr>
              <w:kinsoku w:val="0"/>
              <w:jc w:val="center"/>
              <w:rPr>
                <w:color w:val="000000" w:themeColor="text1"/>
              </w:rPr>
            </w:pPr>
            <w:r w:rsidRPr="00EE3251">
              <w:rPr>
                <w:color w:val="000000" w:themeColor="text1"/>
              </w:rPr>
              <w:t>17</w:t>
            </w:r>
          </w:p>
        </w:tc>
        <w:tc>
          <w:tcPr>
            <w:tcW w:w="1276" w:type="dxa"/>
            <w:vAlign w:val="center"/>
          </w:tcPr>
          <w:p w14:paraId="27087078" w14:textId="77777777" w:rsidR="00EC0D20" w:rsidRDefault="00EC0D20" w:rsidP="00EC0D20">
            <w:pPr>
              <w:jc w:val="center"/>
            </w:pPr>
            <w:r w:rsidRPr="00C56702">
              <w:rPr>
                <w:rFonts w:hint="eastAsia"/>
              </w:rPr>
              <w:t>黃建霖</w:t>
            </w:r>
          </w:p>
          <w:p w14:paraId="46A5BBE4" w14:textId="700C2E98" w:rsidR="00EC0D20" w:rsidRPr="00EE3251" w:rsidRDefault="00EC0D20" w:rsidP="00202AD9">
            <w:pPr>
              <w:jc w:val="center"/>
              <w:rPr>
                <w:color w:val="000000" w:themeColor="text1"/>
              </w:rPr>
            </w:pPr>
            <w:r>
              <w:rPr>
                <w:rFonts w:hint="eastAsia"/>
              </w:rPr>
              <w:t>產品顧問</w:t>
            </w:r>
          </w:p>
        </w:tc>
        <w:tc>
          <w:tcPr>
            <w:tcW w:w="851" w:type="dxa"/>
            <w:vAlign w:val="center"/>
          </w:tcPr>
          <w:p w14:paraId="5F25E6B4" w14:textId="77777777" w:rsidR="00EC0D20" w:rsidRPr="00EE3251" w:rsidRDefault="00EC0D20" w:rsidP="00202AD9">
            <w:pPr>
              <w:jc w:val="center"/>
              <w:rPr>
                <w:color w:val="000000" w:themeColor="text1"/>
              </w:rPr>
            </w:pPr>
            <w:r w:rsidRPr="00EE3251">
              <w:rPr>
                <w:color w:val="000000" w:themeColor="text1"/>
              </w:rPr>
              <w:t>總經</w:t>
            </w:r>
          </w:p>
          <w:p w14:paraId="4C106F2A" w14:textId="77777777" w:rsidR="00EC0D20" w:rsidRPr="00EE3251" w:rsidRDefault="00EC0D20" w:rsidP="00202AD9">
            <w:pPr>
              <w:jc w:val="center"/>
              <w:rPr>
                <w:color w:val="000000" w:themeColor="text1"/>
              </w:rPr>
            </w:pPr>
            <w:r w:rsidRPr="00EE3251">
              <w:rPr>
                <w:color w:val="000000" w:themeColor="text1"/>
              </w:rPr>
              <w:t>理室</w:t>
            </w:r>
          </w:p>
        </w:tc>
        <w:tc>
          <w:tcPr>
            <w:tcW w:w="708" w:type="dxa"/>
            <w:vAlign w:val="center"/>
          </w:tcPr>
          <w:p w14:paraId="2D858E0D" w14:textId="77777777" w:rsidR="00EC0D20" w:rsidRPr="00EE3251" w:rsidRDefault="00EC0D20" w:rsidP="00202AD9">
            <w:pPr>
              <w:jc w:val="center"/>
              <w:rPr>
                <w:color w:val="000000" w:themeColor="text1"/>
              </w:rPr>
            </w:pPr>
            <w:r w:rsidRPr="00EE3251">
              <w:rPr>
                <w:color w:val="000000" w:themeColor="text1"/>
              </w:rPr>
              <w:t>產品</w:t>
            </w:r>
          </w:p>
          <w:p w14:paraId="77A762DC" w14:textId="77777777" w:rsidR="00EC0D20" w:rsidRPr="00EE3251" w:rsidRDefault="00EC0D20" w:rsidP="00202AD9">
            <w:pPr>
              <w:jc w:val="center"/>
              <w:rPr>
                <w:color w:val="000000" w:themeColor="text1"/>
              </w:rPr>
            </w:pPr>
            <w:r w:rsidRPr="00EE3251">
              <w:rPr>
                <w:color w:val="000000" w:themeColor="text1"/>
              </w:rPr>
              <w:t>顧問</w:t>
            </w:r>
          </w:p>
        </w:tc>
        <w:tc>
          <w:tcPr>
            <w:tcW w:w="1560" w:type="dxa"/>
            <w:vAlign w:val="center"/>
          </w:tcPr>
          <w:p w14:paraId="6B887F77" w14:textId="77777777" w:rsidR="00EC0D20" w:rsidRPr="00EE3251" w:rsidRDefault="00EC0D20" w:rsidP="00202AD9">
            <w:pPr>
              <w:jc w:val="center"/>
              <w:rPr>
                <w:color w:val="000000" w:themeColor="text1"/>
              </w:rPr>
            </w:pPr>
            <w:r w:rsidRPr="00EE3251">
              <w:rPr>
                <w:color w:val="000000" w:themeColor="text1"/>
              </w:rPr>
              <w:t>明新科大</w:t>
            </w:r>
          </w:p>
          <w:p w14:paraId="6E8EE77F" w14:textId="77777777" w:rsidR="00EC0D20" w:rsidRPr="00EE3251" w:rsidRDefault="00EC0D20" w:rsidP="00202AD9">
            <w:pPr>
              <w:jc w:val="center"/>
              <w:rPr>
                <w:color w:val="000000" w:themeColor="text1"/>
              </w:rPr>
            </w:pPr>
            <w:r w:rsidRPr="00EE3251">
              <w:rPr>
                <w:color w:val="000000" w:themeColor="text1"/>
              </w:rPr>
              <w:t>電機系學士</w:t>
            </w:r>
          </w:p>
        </w:tc>
        <w:tc>
          <w:tcPr>
            <w:tcW w:w="1134" w:type="dxa"/>
            <w:vAlign w:val="center"/>
          </w:tcPr>
          <w:p w14:paraId="7B53E94C" w14:textId="77777777" w:rsidR="00EC0D20" w:rsidRPr="00EE3251" w:rsidRDefault="00EC0D20" w:rsidP="00202AD9">
            <w:pPr>
              <w:kinsoku w:val="0"/>
              <w:jc w:val="center"/>
              <w:rPr>
                <w:color w:val="000000" w:themeColor="text1"/>
              </w:rPr>
            </w:pPr>
            <w:r w:rsidRPr="00EE3251">
              <w:rPr>
                <w:color w:val="000000" w:themeColor="text1"/>
              </w:rPr>
              <w:t>先進駕駛系統演算法開發</w:t>
            </w:r>
          </w:p>
        </w:tc>
        <w:tc>
          <w:tcPr>
            <w:tcW w:w="567" w:type="dxa"/>
            <w:vAlign w:val="center"/>
          </w:tcPr>
          <w:p w14:paraId="5D29F3AE" w14:textId="77777777" w:rsidR="00EC0D20" w:rsidRPr="00EE3251" w:rsidRDefault="00EC0D20" w:rsidP="00202AD9">
            <w:pPr>
              <w:kinsoku w:val="0"/>
              <w:jc w:val="center"/>
              <w:rPr>
                <w:color w:val="000000" w:themeColor="text1"/>
              </w:rPr>
            </w:pPr>
            <w:r w:rsidRPr="00EE3251">
              <w:rPr>
                <w:color w:val="000000" w:themeColor="text1"/>
              </w:rPr>
              <w:t>19</w:t>
            </w:r>
          </w:p>
        </w:tc>
        <w:tc>
          <w:tcPr>
            <w:tcW w:w="1417" w:type="dxa"/>
            <w:vAlign w:val="center"/>
          </w:tcPr>
          <w:p w14:paraId="2D7649C8" w14:textId="77777777" w:rsidR="00EC0D20" w:rsidRPr="00EE3251" w:rsidRDefault="00EC0D20" w:rsidP="00202AD9">
            <w:pPr>
              <w:kinsoku w:val="0"/>
              <w:jc w:val="center"/>
              <w:rPr>
                <w:color w:val="000000" w:themeColor="text1"/>
              </w:rPr>
            </w:pPr>
            <w:r w:rsidRPr="00EE3251">
              <w:rPr>
                <w:color w:val="000000" w:themeColor="text1"/>
              </w:rPr>
              <w:t>分項計畫</w:t>
            </w:r>
            <w:r w:rsidRPr="00EE3251">
              <w:rPr>
                <w:color w:val="000000" w:themeColor="text1"/>
              </w:rPr>
              <w:t>D</w:t>
            </w:r>
          </w:p>
          <w:p w14:paraId="2DF942E4" w14:textId="77777777" w:rsidR="00EC0D20" w:rsidRPr="00EE3251" w:rsidRDefault="00EC0D20" w:rsidP="00202AD9">
            <w:pPr>
              <w:kinsoku w:val="0"/>
              <w:jc w:val="center"/>
              <w:rPr>
                <w:color w:val="000000" w:themeColor="text1"/>
              </w:rPr>
            </w:pPr>
            <w:r w:rsidRPr="00EE3251">
              <w:rPr>
                <w:color w:val="000000" w:themeColor="text1"/>
              </w:rPr>
              <w:t>ADAS</w:t>
            </w:r>
            <w:r w:rsidRPr="00EE3251">
              <w:rPr>
                <w:color w:val="000000" w:themeColor="text1"/>
              </w:rPr>
              <w:t>產品系統規格諮詢</w:t>
            </w:r>
          </w:p>
        </w:tc>
        <w:tc>
          <w:tcPr>
            <w:tcW w:w="992" w:type="dxa"/>
            <w:vAlign w:val="center"/>
          </w:tcPr>
          <w:p w14:paraId="4E87F85F" w14:textId="77777777" w:rsidR="00EC0D20" w:rsidRPr="00EE3251" w:rsidRDefault="00EC0D20" w:rsidP="00202AD9">
            <w:pPr>
              <w:kinsoku w:val="0"/>
              <w:jc w:val="center"/>
              <w:rPr>
                <w:color w:val="000000" w:themeColor="text1"/>
              </w:rPr>
            </w:pPr>
            <w:r w:rsidRPr="00EE3251">
              <w:rPr>
                <w:color w:val="000000" w:themeColor="text1"/>
              </w:rPr>
              <w:t>23</w:t>
            </w:r>
          </w:p>
        </w:tc>
      </w:tr>
    </w:tbl>
    <w:p w14:paraId="643AC4BC" w14:textId="77777777" w:rsidR="00A931EA" w:rsidRPr="00EE3251" w:rsidRDefault="00A931EA" w:rsidP="00A931EA">
      <w:pPr>
        <w:tabs>
          <w:tab w:val="left" w:pos="1350"/>
        </w:tabs>
        <w:kinsoku w:val="0"/>
        <w:snapToGrid w:val="0"/>
        <w:ind w:leftChars="300" w:left="1220" w:hangingChars="250" w:hanging="500"/>
        <w:rPr>
          <w:sz w:val="20"/>
        </w:rPr>
      </w:pPr>
      <w:r w:rsidRPr="00EE3251">
        <w:rPr>
          <w:sz w:val="20"/>
        </w:rPr>
        <w:t>註：</w:t>
      </w:r>
      <w:r w:rsidRPr="00EE3251">
        <w:rPr>
          <w:sz w:val="20"/>
        </w:rPr>
        <w:t>1.</w:t>
      </w:r>
      <w:r w:rsidRPr="00EE3251">
        <w:rPr>
          <w:sz w:val="20"/>
        </w:rPr>
        <w:t>請分別填列各申請單位資料。</w:t>
      </w:r>
    </w:p>
    <w:p w14:paraId="3D9A484C" w14:textId="248DFFA6" w:rsidR="00A931EA" w:rsidRDefault="00A931EA" w:rsidP="00A931EA">
      <w:pPr>
        <w:tabs>
          <w:tab w:val="left" w:pos="1701"/>
        </w:tabs>
        <w:kinsoku w:val="0"/>
        <w:snapToGrid w:val="0"/>
        <w:ind w:leftChars="471" w:left="1131" w:hanging="1"/>
        <w:rPr>
          <w:sz w:val="20"/>
        </w:rPr>
      </w:pPr>
      <w:r w:rsidRPr="00EE3251">
        <w:rPr>
          <w:sz w:val="20"/>
        </w:rPr>
        <w:t>2.</w:t>
      </w:r>
      <w:r w:rsidRPr="00EE3251">
        <w:rPr>
          <w:sz w:val="20"/>
        </w:rPr>
        <w:t>各申請單位之待聘人員以不超過投入總創新研發人數之</w:t>
      </w:r>
      <w:r w:rsidRPr="00EE3251">
        <w:rPr>
          <w:sz w:val="20"/>
        </w:rPr>
        <w:t>30%</w:t>
      </w:r>
      <w:r w:rsidRPr="00EE3251">
        <w:rPr>
          <w:sz w:val="20"/>
        </w:rPr>
        <w:t>為原則。</w:t>
      </w:r>
      <w:r w:rsidRPr="00EE3251">
        <w:rPr>
          <w:sz w:val="20"/>
        </w:rPr>
        <w:br/>
        <w:t>3.</w:t>
      </w:r>
      <w:r w:rsidRPr="00EE3251">
        <w:rPr>
          <w:sz w:val="20"/>
        </w:rPr>
        <w:t>本計畫全部投入研究發展人員應列明。</w:t>
      </w:r>
    </w:p>
    <w:p w14:paraId="3FDA0E3E" w14:textId="77777777" w:rsidR="00155338" w:rsidRPr="00EE3251" w:rsidRDefault="00155338" w:rsidP="00155338">
      <w:pPr>
        <w:tabs>
          <w:tab w:val="left" w:pos="1701"/>
        </w:tabs>
        <w:kinsoku w:val="0"/>
        <w:snapToGrid w:val="0"/>
        <w:ind w:leftChars="471" w:left="1131" w:hanging="1"/>
        <w:rPr>
          <w:sz w:val="20"/>
        </w:rPr>
      </w:pPr>
    </w:p>
    <w:p w14:paraId="769538A7" w14:textId="2B612A54" w:rsidR="00155338" w:rsidRDefault="00155338" w:rsidP="00155338">
      <w:pPr>
        <w:tabs>
          <w:tab w:val="left" w:pos="1701"/>
        </w:tabs>
        <w:kinsoku w:val="0"/>
        <w:snapToGrid w:val="0"/>
        <w:ind w:leftChars="471" w:left="1131" w:hanging="1"/>
        <w:rPr>
          <w:sz w:val="20"/>
        </w:rPr>
      </w:pPr>
      <w:r w:rsidRPr="00EE3251">
        <w:rPr>
          <w:sz w:val="20"/>
        </w:rPr>
        <w:br w:type="page"/>
      </w:r>
    </w:p>
    <w:p w14:paraId="2E0A98E4" w14:textId="1538A041" w:rsidR="00155338" w:rsidRDefault="00486527" w:rsidP="00486527">
      <w:pPr>
        <w:pStyle w:val="aff2"/>
        <w:rPr>
          <w:sz w:val="20"/>
        </w:rPr>
      </w:pPr>
      <w:bookmarkStart w:id="497" w:name="_Toc39829724"/>
      <w:r>
        <w:rPr>
          <w:rFonts w:hint="eastAsia"/>
        </w:rPr>
        <w:lastRenderedPageBreak/>
        <w:t>表</w:t>
      </w:r>
      <w:r>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2588F">
        <w:rPr>
          <w:noProof/>
        </w:rPr>
        <w:t>9</w:t>
      </w:r>
      <w:r>
        <w:fldChar w:fldCharType="end"/>
      </w:r>
      <w:r w:rsidRPr="00EE3251">
        <w:t>參與計畫人員簡歷表</w:t>
      </w:r>
      <w:r>
        <w:rPr>
          <w:rFonts w:hint="eastAsia"/>
        </w:rPr>
        <w:t>(</w:t>
      </w:r>
      <w:r>
        <w:rPr>
          <w:rFonts w:hint="eastAsia"/>
        </w:rPr>
        <w:t>博遠</w:t>
      </w:r>
      <w:r w:rsidR="00D60487">
        <w:rPr>
          <w:rFonts w:hint="eastAsia"/>
        </w:rPr>
        <w:t>智能</w:t>
      </w:r>
      <w:r>
        <w:rPr>
          <w:rFonts w:hint="eastAsia"/>
        </w:rPr>
        <w:t>)</w:t>
      </w:r>
      <w:bookmarkEnd w:id="497"/>
    </w:p>
    <w:p w14:paraId="7A040B57" w14:textId="77777777" w:rsidR="00155338" w:rsidRPr="00A73322" w:rsidRDefault="00155338" w:rsidP="00486527">
      <w:pPr>
        <w:kinsoku w:val="0"/>
        <w:rPr>
          <w:sz w:val="20"/>
        </w:rPr>
      </w:pPr>
      <w:r w:rsidRPr="00A73322">
        <w:t>申請單位名稱：</w:t>
      </w:r>
      <w:r>
        <w:rPr>
          <w:rFonts w:hint="eastAsia"/>
        </w:rPr>
        <w:t>博遠智能科技</w:t>
      </w:r>
      <w:r w:rsidRPr="00A73322">
        <w:t>股份有限公司</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67"/>
        <w:gridCol w:w="1276"/>
        <w:gridCol w:w="851"/>
        <w:gridCol w:w="708"/>
        <w:gridCol w:w="1560"/>
        <w:gridCol w:w="1134"/>
        <w:gridCol w:w="562"/>
        <w:gridCol w:w="1417"/>
        <w:gridCol w:w="997"/>
      </w:tblGrid>
      <w:tr w:rsidR="00155338" w:rsidRPr="00A1180B" w14:paraId="3C430D24" w14:textId="77777777" w:rsidTr="000D2BC3">
        <w:trPr>
          <w:cantSplit/>
        </w:trPr>
        <w:tc>
          <w:tcPr>
            <w:tcW w:w="567" w:type="dxa"/>
            <w:vAlign w:val="center"/>
          </w:tcPr>
          <w:p w14:paraId="083412A1" w14:textId="77777777" w:rsidR="00155338" w:rsidRPr="00A1180B" w:rsidRDefault="00155338" w:rsidP="00F03568">
            <w:pPr>
              <w:kinsoku w:val="0"/>
              <w:jc w:val="center"/>
              <w:rPr>
                <w:color w:val="000000" w:themeColor="text1"/>
              </w:rPr>
            </w:pPr>
            <w:r w:rsidRPr="00A1180B">
              <w:rPr>
                <w:rFonts w:hint="eastAsia"/>
                <w:color w:val="000000" w:themeColor="text1"/>
              </w:rPr>
              <w:t>編號</w:t>
            </w:r>
          </w:p>
        </w:tc>
        <w:tc>
          <w:tcPr>
            <w:tcW w:w="1276" w:type="dxa"/>
            <w:vAlign w:val="center"/>
          </w:tcPr>
          <w:p w14:paraId="50BB4E14" w14:textId="77777777" w:rsidR="00155338" w:rsidRPr="00A1180B" w:rsidRDefault="00155338" w:rsidP="00F03568">
            <w:pPr>
              <w:kinsoku w:val="0"/>
              <w:jc w:val="center"/>
              <w:rPr>
                <w:color w:val="000000" w:themeColor="text1"/>
              </w:rPr>
            </w:pPr>
            <w:r w:rsidRPr="00A1180B">
              <w:rPr>
                <w:rFonts w:hint="eastAsia"/>
                <w:color w:val="000000" w:themeColor="text1"/>
              </w:rPr>
              <w:t>姓名</w:t>
            </w:r>
          </w:p>
        </w:tc>
        <w:tc>
          <w:tcPr>
            <w:tcW w:w="851" w:type="dxa"/>
            <w:vAlign w:val="center"/>
          </w:tcPr>
          <w:p w14:paraId="3CAF39D2" w14:textId="77777777" w:rsidR="00155338" w:rsidRPr="00A1180B" w:rsidRDefault="00155338" w:rsidP="00F03568">
            <w:pPr>
              <w:kinsoku w:val="0"/>
              <w:jc w:val="center"/>
              <w:rPr>
                <w:color w:val="000000" w:themeColor="text1"/>
              </w:rPr>
            </w:pPr>
            <w:r w:rsidRPr="00A1180B">
              <w:rPr>
                <w:rFonts w:hint="eastAsia"/>
                <w:color w:val="000000" w:themeColor="text1"/>
              </w:rPr>
              <w:t>部門</w:t>
            </w:r>
          </w:p>
        </w:tc>
        <w:tc>
          <w:tcPr>
            <w:tcW w:w="708" w:type="dxa"/>
            <w:vAlign w:val="center"/>
          </w:tcPr>
          <w:p w14:paraId="2949FDFD" w14:textId="77777777" w:rsidR="00155338" w:rsidRPr="00A1180B" w:rsidRDefault="00155338" w:rsidP="00F03568">
            <w:pPr>
              <w:kinsoku w:val="0"/>
              <w:jc w:val="center"/>
              <w:rPr>
                <w:color w:val="000000" w:themeColor="text1"/>
              </w:rPr>
            </w:pPr>
            <w:r w:rsidRPr="00A1180B">
              <w:rPr>
                <w:rFonts w:hint="eastAsia"/>
                <w:color w:val="000000" w:themeColor="text1"/>
              </w:rPr>
              <w:t>職稱</w:t>
            </w:r>
          </w:p>
        </w:tc>
        <w:tc>
          <w:tcPr>
            <w:tcW w:w="1560" w:type="dxa"/>
            <w:vAlign w:val="center"/>
          </w:tcPr>
          <w:p w14:paraId="16A19E71" w14:textId="77777777" w:rsidR="00155338" w:rsidRPr="00A1180B" w:rsidRDefault="00155338" w:rsidP="00F03568">
            <w:pPr>
              <w:kinsoku w:val="0"/>
              <w:jc w:val="center"/>
              <w:rPr>
                <w:color w:val="000000" w:themeColor="text1"/>
              </w:rPr>
            </w:pPr>
            <w:r w:rsidRPr="00A1180B">
              <w:rPr>
                <w:rFonts w:hint="eastAsia"/>
                <w:color w:val="000000" w:themeColor="text1"/>
              </w:rPr>
              <w:t>最高學歷</w:t>
            </w:r>
          </w:p>
          <w:p w14:paraId="51480C1F" w14:textId="77777777" w:rsidR="00155338" w:rsidRPr="00A1180B" w:rsidRDefault="00155338" w:rsidP="00F03568">
            <w:pPr>
              <w:kinsoku w:val="0"/>
              <w:jc w:val="center"/>
              <w:rPr>
                <w:color w:val="000000" w:themeColor="text1"/>
              </w:rPr>
            </w:pPr>
            <w:r w:rsidRPr="00A1180B">
              <w:rPr>
                <w:color w:val="000000" w:themeColor="text1"/>
              </w:rPr>
              <w:t>(</w:t>
            </w:r>
            <w:r w:rsidRPr="00A1180B">
              <w:rPr>
                <w:rFonts w:hint="eastAsia"/>
                <w:color w:val="000000" w:themeColor="text1"/>
              </w:rPr>
              <w:t>學校系所</w:t>
            </w:r>
            <w:r w:rsidRPr="00A1180B">
              <w:rPr>
                <w:color w:val="000000" w:themeColor="text1"/>
              </w:rPr>
              <w:t>)</w:t>
            </w:r>
          </w:p>
        </w:tc>
        <w:tc>
          <w:tcPr>
            <w:tcW w:w="1134" w:type="dxa"/>
            <w:vAlign w:val="center"/>
          </w:tcPr>
          <w:p w14:paraId="5405EE82" w14:textId="77777777" w:rsidR="00155338" w:rsidRPr="00A1180B" w:rsidRDefault="00155338" w:rsidP="00F03568">
            <w:pPr>
              <w:kinsoku w:val="0"/>
              <w:jc w:val="center"/>
              <w:rPr>
                <w:color w:val="000000" w:themeColor="text1"/>
              </w:rPr>
            </w:pPr>
            <w:r w:rsidRPr="00A1180B">
              <w:rPr>
                <w:rFonts w:hint="eastAsia"/>
                <w:color w:val="000000" w:themeColor="text1"/>
              </w:rPr>
              <w:t>主要經歷</w:t>
            </w:r>
          </w:p>
        </w:tc>
        <w:tc>
          <w:tcPr>
            <w:tcW w:w="562" w:type="dxa"/>
            <w:vAlign w:val="center"/>
          </w:tcPr>
          <w:p w14:paraId="029BC4A0" w14:textId="77777777" w:rsidR="00155338" w:rsidRPr="00A1180B" w:rsidRDefault="00155338" w:rsidP="00F03568">
            <w:pPr>
              <w:kinsoku w:val="0"/>
              <w:jc w:val="center"/>
              <w:rPr>
                <w:color w:val="000000" w:themeColor="text1"/>
              </w:rPr>
            </w:pPr>
            <w:r w:rsidRPr="00A1180B">
              <w:rPr>
                <w:rFonts w:hint="eastAsia"/>
                <w:color w:val="000000" w:themeColor="text1"/>
              </w:rPr>
              <w:t>本業年資</w:t>
            </w:r>
          </w:p>
        </w:tc>
        <w:tc>
          <w:tcPr>
            <w:tcW w:w="1417" w:type="dxa"/>
            <w:vAlign w:val="center"/>
          </w:tcPr>
          <w:p w14:paraId="3219F7A1" w14:textId="6AD3E661" w:rsidR="00155338" w:rsidRPr="00CA4944" w:rsidRDefault="00155338" w:rsidP="0045501C">
            <w:pPr>
              <w:kinsoku w:val="0"/>
              <w:jc w:val="center"/>
              <w:rPr>
                <w:color w:val="0000CC"/>
              </w:rPr>
            </w:pPr>
            <w:r w:rsidRPr="00CA4944">
              <w:rPr>
                <w:rFonts w:hint="eastAsia"/>
                <w:color w:val="0000CC"/>
              </w:rPr>
              <w:t>參與分項計畫及工作項目</w:t>
            </w:r>
          </w:p>
        </w:tc>
        <w:tc>
          <w:tcPr>
            <w:tcW w:w="997" w:type="dxa"/>
            <w:vAlign w:val="center"/>
          </w:tcPr>
          <w:p w14:paraId="293DA080" w14:textId="77777777" w:rsidR="00155338" w:rsidRPr="00A1180B" w:rsidRDefault="00155338" w:rsidP="00F03568">
            <w:pPr>
              <w:kinsoku w:val="0"/>
              <w:jc w:val="center"/>
              <w:rPr>
                <w:color w:val="000000" w:themeColor="text1"/>
              </w:rPr>
            </w:pPr>
            <w:r w:rsidRPr="00A1180B">
              <w:rPr>
                <w:rFonts w:hint="eastAsia"/>
                <w:color w:val="000000" w:themeColor="text1"/>
              </w:rPr>
              <w:t>投入月數</w:t>
            </w:r>
          </w:p>
        </w:tc>
      </w:tr>
      <w:tr w:rsidR="00155338" w:rsidRPr="00A1180B" w14:paraId="37B36A5A" w14:textId="77777777" w:rsidTr="000D2BC3">
        <w:trPr>
          <w:cantSplit/>
        </w:trPr>
        <w:tc>
          <w:tcPr>
            <w:tcW w:w="567" w:type="dxa"/>
            <w:shd w:val="clear" w:color="auto" w:fill="auto"/>
            <w:vAlign w:val="center"/>
          </w:tcPr>
          <w:p w14:paraId="735BF238" w14:textId="77777777" w:rsidR="00155338" w:rsidRPr="00A1180B" w:rsidRDefault="00155338" w:rsidP="00F03568">
            <w:pPr>
              <w:kinsoku w:val="0"/>
              <w:jc w:val="center"/>
              <w:rPr>
                <w:color w:val="000000" w:themeColor="text1"/>
              </w:rPr>
            </w:pPr>
            <w:r w:rsidRPr="00CA4944">
              <w:t>1</w:t>
            </w:r>
          </w:p>
        </w:tc>
        <w:tc>
          <w:tcPr>
            <w:tcW w:w="1276" w:type="dxa"/>
            <w:shd w:val="clear" w:color="auto" w:fill="auto"/>
            <w:vAlign w:val="center"/>
          </w:tcPr>
          <w:p w14:paraId="29684DE0" w14:textId="77777777" w:rsidR="00155338" w:rsidRPr="00A1180B" w:rsidRDefault="00155338" w:rsidP="00F03568">
            <w:pPr>
              <w:kinsoku w:val="0"/>
              <w:jc w:val="center"/>
              <w:rPr>
                <w:color w:val="000000" w:themeColor="text1"/>
              </w:rPr>
            </w:pPr>
            <w:r w:rsidRPr="00CA4944">
              <w:rPr>
                <w:rFonts w:ascii="Times New Roman" w:hAnsi="Times New Roman" w:hint="eastAsia"/>
              </w:rPr>
              <w:t>游人諭</w:t>
            </w:r>
          </w:p>
        </w:tc>
        <w:tc>
          <w:tcPr>
            <w:tcW w:w="851" w:type="dxa"/>
            <w:shd w:val="clear" w:color="auto" w:fill="auto"/>
            <w:vAlign w:val="center"/>
          </w:tcPr>
          <w:p w14:paraId="218043D9" w14:textId="77777777" w:rsidR="00155338" w:rsidRPr="00A1180B" w:rsidRDefault="00155338" w:rsidP="00F03568">
            <w:pPr>
              <w:kinsoku w:val="0"/>
              <w:jc w:val="center"/>
              <w:rPr>
                <w:color w:val="000000" w:themeColor="text1"/>
              </w:rPr>
            </w:pPr>
            <w:r w:rsidRPr="00CA4944">
              <w:rPr>
                <w:rFonts w:ascii="Times New Roman" w:hAnsi="Times New Roman" w:hint="eastAsia"/>
              </w:rPr>
              <w:t>董事長室</w:t>
            </w:r>
          </w:p>
        </w:tc>
        <w:tc>
          <w:tcPr>
            <w:tcW w:w="708" w:type="dxa"/>
            <w:shd w:val="clear" w:color="auto" w:fill="auto"/>
            <w:vAlign w:val="center"/>
          </w:tcPr>
          <w:p w14:paraId="50B79B85" w14:textId="77777777" w:rsidR="00155338" w:rsidRPr="00A1180B" w:rsidRDefault="00155338" w:rsidP="00F03568">
            <w:pPr>
              <w:kinsoku w:val="0"/>
              <w:jc w:val="center"/>
              <w:rPr>
                <w:color w:val="000000" w:themeColor="text1"/>
              </w:rPr>
            </w:pPr>
            <w:r w:rsidRPr="00CA4944">
              <w:rPr>
                <w:rFonts w:ascii="Times New Roman" w:hAnsi="Times New Roman" w:hint="eastAsia"/>
              </w:rPr>
              <w:t>分項主持人</w:t>
            </w:r>
          </w:p>
        </w:tc>
        <w:tc>
          <w:tcPr>
            <w:tcW w:w="1560" w:type="dxa"/>
            <w:shd w:val="clear" w:color="auto" w:fill="auto"/>
            <w:vAlign w:val="center"/>
          </w:tcPr>
          <w:p w14:paraId="2ED6264B" w14:textId="77777777" w:rsidR="00155338" w:rsidRDefault="00155338" w:rsidP="00F03568">
            <w:pPr>
              <w:pStyle w:val="28"/>
              <w:kinsoku w:val="0"/>
              <w:adjustRightInd/>
              <w:spacing w:line="240" w:lineRule="auto"/>
              <w:jc w:val="center"/>
              <w:textAlignment w:val="auto"/>
            </w:pPr>
            <w:r w:rsidRPr="00CA4944">
              <w:rPr>
                <w:rFonts w:ascii="Times New Roman" w:hAnsi="Times New Roman" w:hint="eastAsia"/>
              </w:rPr>
              <w:t>交通大學</w:t>
            </w:r>
            <w:r w:rsidRPr="00CA4944">
              <w:t xml:space="preserve"> </w:t>
            </w:r>
          </w:p>
          <w:p w14:paraId="6887D114" w14:textId="77777777" w:rsidR="00155338" w:rsidRPr="00A1180B" w:rsidRDefault="00155338" w:rsidP="00F03568">
            <w:pPr>
              <w:pStyle w:val="28"/>
              <w:kinsoku w:val="0"/>
              <w:adjustRightInd/>
              <w:spacing w:line="240" w:lineRule="auto"/>
              <w:jc w:val="center"/>
              <w:textAlignment w:val="auto"/>
              <w:rPr>
                <w:color w:val="000000" w:themeColor="text1"/>
              </w:rPr>
            </w:pPr>
            <w:r w:rsidRPr="00CA4944">
              <w:rPr>
                <w:rFonts w:ascii="Times New Roman" w:hAnsi="Times New Roman" w:hint="eastAsia"/>
              </w:rPr>
              <w:t>資工所</w:t>
            </w:r>
          </w:p>
        </w:tc>
        <w:tc>
          <w:tcPr>
            <w:tcW w:w="1134" w:type="dxa"/>
            <w:shd w:val="clear" w:color="auto" w:fill="auto"/>
            <w:vAlign w:val="center"/>
          </w:tcPr>
          <w:p w14:paraId="3D6CD132" w14:textId="77777777" w:rsidR="00155338" w:rsidRPr="00A1180B" w:rsidRDefault="00155338" w:rsidP="00F03568">
            <w:pPr>
              <w:kinsoku w:val="0"/>
              <w:jc w:val="center"/>
              <w:rPr>
                <w:color w:val="000000" w:themeColor="text1"/>
              </w:rPr>
            </w:pPr>
            <w:r w:rsidRPr="00CA4944">
              <w:rPr>
                <w:rFonts w:ascii="Times New Roman" w:hAnsi="Times New Roman" w:hint="eastAsia"/>
              </w:rPr>
              <w:t>工研院</w:t>
            </w:r>
          </w:p>
        </w:tc>
        <w:tc>
          <w:tcPr>
            <w:tcW w:w="562" w:type="dxa"/>
            <w:shd w:val="clear" w:color="auto" w:fill="auto"/>
            <w:vAlign w:val="center"/>
          </w:tcPr>
          <w:p w14:paraId="12A23858" w14:textId="77777777" w:rsidR="00155338" w:rsidRPr="00A1180B" w:rsidRDefault="00155338" w:rsidP="00F03568">
            <w:pPr>
              <w:kinsoku w:val="0"/>
              <w:jc w:val="center"/>
              <w:rPr>
                <w:color w:val="000000" w:themeColor="text1"/>
              </w:rPr>
            </w:pPr>
            <w:r w:rsidRPr="00CA4944">
              <w:t>18</w:t>
            </w:r>
          </w:p>
        </w:tc>
        <w:tc>
          <w:tcPr>
            <w:tcW w:w="1417" w:type="dxa"/>
            <w:shd w:val="clear" w:color="auto" w:fill="auto"/>
            <w:vAlign w:val="center"/>
          </w:tcPr>
          <w:p w14:paraId="74583EE3" w14:textId="77777777" w:rsidR="00155338" w:rsidRPr="00CA4944" w:rsidRDefault="00155338" w:rsidP="00F03568">
            <w:pPr>
              <w:kinsoku w:val="0"/>
              <w:jc w:val="center"/>
              <w:rPr>
                <w:color w:val="FF0000"/>
              </w:rPr>
            </w:pPr>
            <w:r w:rsidRPr="00CA4944">
              <w:rPr>
                <w:rFonts w:ascii="Times New Roman" w:hAnsi="Times New Roman" w:hint="eastAsia"/>
              </w:rPr>
              <w:t>分項計畫主持人</w:t>
            </w:r>
          </w:p>
        </w:tc>
        <w:tc>
          <w:tcPr>
            <w:tcW w:w="997" w:type="dxa"/>
            <w:shd w:val="clear" w:color="auto" w:fill="auto"/>
            <w:vAlign w:val="center"/>
          </w:tcPr>
          <w:p w14:paraId="78719022" w14:textId="77777777" w:rsidR="00155338" w:rsidRPr="00A1180B" w:rsidRDefault="00155338" w:rsidP="00F03568">
            <w:pPr>
              <w:kinsoku w:val="0"/>
              <w:jc w:val="center"/>
              <w:rPr>
                <w:color w:val="000000" w:themeColor="text1"/>
              </w:rPr>
            </w:pPr>
            <w:r w:rsidRPr="00CA4944">
              <w:t>2</w:t>
            </w:r>
          </w:p>
        </w:tc>
      </w:tr>
      <w:tr w:rsidR="00155338" w:rsidRPr="00A1180B" w14:paraId="0753774B" w14:textId="77777777" w:rsidTr="000D2BC3">
        <w:trPr>
          <w:cantSplit/>
        </w:trPr>
        <w:tc>
          <w:tcPr>
            <w:tcW w:w="567" w:type="dxa"/>
            <w:shd w:val="clear" w:color="auto" w:fill="auto"/>
            <w:vAlign w:val="center"/>
          </w:tcPr>
          <w:p w14:paraId="7903DE3A" w14:textId="77777777" w:rsidR="00155338" w:rsidRPr="00A1180B" w:rsidRDefault="00155338" w:rsidP="00F03568">
            <w:pPr>
              <w:kinsoku w:val="0"/>
              <w:jc w:val="center"/>
              <w:rPr>
                <w:color w:val="000000" w:themeColor="text1"/>
              </w:rPr>
            </w:pPr>
            <w:r w:rsidRPr="00CA4944">
              <w:t>2</w:t>
            </w:r>
          </w:p>
        </w:tc>
        <w:tc>
          <w:tcPr>
            <w:tcW w:w="1276" w:type="dxa"/>
            <w:shd w:val="clear" w:color="auto" w:fill="auto"/>
            <w:vAlign w:val="center"/>
          </w:tcPr>
          <w:p w14:paraId="2471479D" w14:textId="77777777" w:rsidR="00155338" w:rsidRPr="00A1180B" w:rsidRDefault="00155338" w:rsidP="00F03568">
            <w:pPr>
              <w:kinsoku w:val="0"/>
              <w:jc w:val="center"/>
              <w:rPr>
                <w:color w:val="000000" w:themeColor="text1"/>
              </w:rPr>
            </w:pPr>
            <w:r w:rsidRPr="00CA4944">
              <w:rPr>
                <w:rFonts w:ascii="Times New Roman" w:hAnsi="Times New Roman" w:hint="eastAsia"/>
              </w:rPr>
              <w:t>黃品瑞</w:t>
            </w:r>
          </w:p>
        </w:tc>
        <w:tc>
          <w:tcPr>
            <w:tcW w:w="851" w:type="dxa"/>
            <w:shd w:val="clear" w:color="auto" w:fill="auto"/>
            <w:vAlign w:val="center"/>
          </w:tcPr>
          <w:p w14:paraId="28D52548" w14:textId="77777777" w:rsidR="00155338" w:rsidRPr="00A1180B" w:rsidRDefault="00155338" w:rsidP="00F03568">
            <w:pPr>
              <w:kinsoku w:val="0"/>
              <w:jc w:val="center"/>
              <w:rPr>
                <w:color w:val="000000" w:themeColor="text1"/>
              </w:rPr>
            </w:pPr>
            <w:r w:rsidRPr="00CA4944">
              <w:rPr>
                <w:rFonts w:ascii="Times New Roman" w:hAnsi="Times New Roman" w:hint="eastAsia"/>
              </w:rPr>
              <w:t>硬體研發部</w:t>
            </w:r>
          </w:p>
        </w:tc>
        <w:tc>
          <w:tcPr>
            <w:tcW w:w="708" w:type="dxa"/>
            <w:shd w:val="clear" w:color="auto" w:fill="auto"/>
            <w:vAlign w:val="center"/>
          </w:tcPr>
          <w:p w14:paraId="14040D6E" w14:textId="77777777" w:rsidR="00155338" w:rsidRPr="00A1180B" w:rsidRDefault="00155338" w:rsidP="00F03568">
            <w:pPr>
              <w:kinsoku w:val="0"/>
              <w:jc w:val="center"/>
              <w:rPr>
                <w:color w:val="000000" w:themeColor="text1"/>
              </w:rPr>
            </w:pPr>
            <w:r w:rsidRPr="00CA4944">
              <w:rPr>
                <w:rFonts w:ascii="Times New Roman" w:hAnsi="Times New Roman" w:hint="eastAsia"/>
              </w:rPr>
              <w:t>研發副總</w:t>
            </w:r>
          </w:p>
        </w:tc>
        <w:tc>
          <w:tcPr>
            <w:tcW w:w="1560" w:type="dxa"/>
            <w:shd w:val="clear" w:color="auto" w:fill="auto"/>
            <w:vAlign w:val="center"/>
          </w:tcPr>
          <w:p w14:paraId="7A83F95E" w14:textId="77777777" w:rsidR="00155338" w:rsidRDefault="00155338" w:rsidP="00F03568">
            <w:pPr>
              <w:pStyle w:val="28"/>
              <w:kinsoku w:val="0"/>
              <w:adjustRightInd/>
              <w:spacing w:line="240" w:lineRule="auto"/>
              <w:jc w:val="center"/>
              <w:textAlignment w:val="auto"/>
            </w:pPr>
            <w:r w:rsidRPr="00CA4944">
              <w:rPr>
                <w:rFonts w:ascii="Times New Roman" w:hAnsi="Times New Roman" w:hint="eastAsia"/>
              </w:rPr>
              <w:t>四海工專</w:t>
            </w:r>
            <w:r w:rsidRPr="00CA4944">
              <w:t xml:space="preserve"> </w:t>
            </w:r>
          </w:p>
          <w:p w14:paraId="34028522" w14:textId="77777777" w:rsidR="00155338" w:rsidRPr="00A1180B" w:rsidRDefault="00155338" w:rsidP="00F03568">
            <w:pPr>
              <w:pStyle w:val="28"/>
              <w:kinsoku w:val="0"/>
              <w:adjustRightInd/>
              <w:spacing w:line="240" w:lineRule="auto"/>
              <w:jc w:val="center"/>
              <w:textAlignment w:val="auto"/>
              <w:rPr>
                <w:color w:val="000000" w:themeColor="text1"/>
              </w:rPr>
            </w:pPr>
            <w:r w:rsidRPr="00CA4944">
              <w:rPr>
                <w:rFonts w:ascii="Times New Roman" w:hAnsi="Times New Roman" w:hint="eastAsia"/>
              </w:rPr>
              <w:t>機械科</w:t>
            </w:r>
          </w:p>
        </w:tc>
        <w:tc>
          <w:tcPr>
            <w:tcW w:w="1134" w:type="dxa"/>
            <w:shd w:val="clear" w:color="auto" w:fill="auto"/>
            <w:vAlign w:val="center"/>
          </w:tcPr>
          <w:p w14:paraId="5FBA3819" w14:textId="77777777" w:rsidR="00155338" w:rsidRPr="00A1180B" w:rsidRDefault="00155338" w:rsidP="00F03568">
            <w:pPr>
              <w:kinsoku w:val="0"/>
              <w:jc w:val="center"/>
              <w:rPr>
                <w:color w:val="000000" w:themeColor="text1"/>
              </w:rPr>
            </w:pPr>
            <w:r w:rsidRPr="00CA4944">
              <w:rPr>
                <w:rFonts w:ascii="Times New Roman" w:hAnsi="Times New Roman" w:hint="eastAsia"/>
              </w:rPr>
              <w:t>全譜科技</w:t>
            </w:r>
            <w:r w:rsidRPr="00CA4944">
              <w:t>/</w:t>
            </w:r>
            <w:r w:rsidRPr="00CA4944">
              <w:rPr>
                <w:rFonts w:ascii="Times New Roman" w:hAnsi="Times New Roman" w:hint="eastAsia"/>
              </w:rPr>
              <w:t>威勝電子</w:t>
            </w:r>
          </w:p>
        </w:tc>
        <w:tc>
          <w:tcPr>
            <w:tcW w:w="562" w:type="dxa"/>
            <w:shd w:val="clear" w:color="auto" w:fill="auto"/>
            <w:vAlign w:val="center"/>
          </w:tcPr>
          <w:p w14:paraId="0607139E" w14:textId="77777777" w:rsidR="00155338" w:rsidRPr="00A1180B" w:rsidRDefault="00155338" w:rsidP="00F03568">
            <w:pPr>
              <w:kinsoku w:val="0"/>
              <w:jc w:val="center"/>
              <w:rPr>
                <w:color w:val="000000" w:themeColor="text1"/>
              </w:rPr>
            </w:pPr>
            <w:r w:rsidRPr="00CA4944">
              <w:t>30</w:t>
            </w:r>
          </w:p>
        </w:tc>
        <w:tc>
          <w:tcPr>
            <w:tcW w:w="1417" w:type="dxa"/>
            <w:shd w:val="clear" w:color="auto" w:fill="auto"/>
            <w:vAlign w:val="center"/>
          </w:tcPr>
          <w:p w14:paraId="58884387"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7E93758B" w14:textId="77777777" w:rsidR="00155338" w:rsidRPr="00CA4944" w:rsidRDefault="00155338" w:rsidP="00F03568">
            <w:pPr>
              <w:kinsoku w:val="0"/>
              <w:rPr>
                <w:color w:val="FF0000"/>
              </w:rPr>
            </w:pPr>
            <w:r>
              <w:rPr>
                <w:rFonts w:hint="eastAsia"/>
                <w:color w:val="FF0000"/>
              </w:rPr>
              <w:t>載具硬體設計規畫</w:t>
            </w:r>
          </w:p>
        </w:tc>
        <w:tc>
          <w:tcPr>
            <w:tcW w:w="997" w:type="dxa"/>
            <w:shd w:val="clear" w:color="auto" w:fill="auto"/>
            <w:vAlign w:val="center"/>
          </w:tcPr>
          <w:p w14:paraId="7A115E16" w14:textId="77777777" w:rsidR="00155338" w:rsidRPr="00A1180B" w:rsidRDefault="00155338" w:rsidP="00F03568">
            <w:pPr>
              <w:kinsoku w:val="0"/>
              <w:jc w:val="center"/>
              <w:rPr>
                <w:color w:val="000000" w:themeColor="text1"/>
              </w:rPr>
            </w:pPr>
            <w:r w:rsidRPr="00CA4944">
              <w:t>3</w:t>
            </w:r>
          </w:p>
        </w:tc>
      </w:tr>
      <w:tr w:rsidR="00155338" w:rsidRPr="00A1180B" w14:paraId="40F0FE82" w14:textId="77777777" w:rsidTr="000D2BC3">
        <w:trPr>
          <w:cantSplit/>
        </w:trPr>
        <w:tc>
          <w:tcPr>
            <w:tcW w:w="567" w:type="dxa"/>
            <w:shd w:val="clear" w:color="auto" w:fill="auto"/>
            <w:vAlign w:val="center"/>
          </w:tcPr>
          <w:p w14:paraId="2814311E" w14:textId="77777777" w:rsidR="00155338" w:rsidRPr="00A1180B" w:rsidRDefault="00155338" w:rsidP="00F03568">
            <w:pPr>
              <w:kinsoku w:val="0"/>
              <w:jc w:val="center"/>
              <w:rPr>
                <w:color w:val="000000" w:themeColor="text1"/>
              </w:rPr>
            </w:pPr>
            <w:r w:rsidRPr="00CA4944">
              <w:t>3</w:t>
            </w:r>
          </w:p>
        </w:tc>
        <w:tc>
          <w:tcPr>
            <w:tcW w:w="1276" w:type="dxa"/>
            <w:shd w:val="clear" w:color="auto" w:fill="auto"/>
            <w:vAlign w:val="center"/>
          </w:tcPr>
          <w:p w14:paraId="29AD2092" w14:textId="77777777" w:rsidR="00155338" w:rsidRPr="00A1180B" w:rsidRDefault="00155338" w:rsidP="00F03568">
            <w:pPr>
              <w:kinsoku w:val="0"/>
              <w:jc w:val="center"/>
              <w:rPr>
                <w:color w:val="000000" w:themeColor="text1"/>
              </w:rPr>
            </w:pPr>
            <w:r w:rsidRPr="00CA4944">
              <w:rPr>
                <w:rFonts w:ascii="Times New Roman" w:hAnsi="Times New Roman" w:hint="eastAsia"/>
              </w:rPr>
              <w:t>李欣樺</w:t>
            </w:r>
          </w:p>
        </w:tc>
        <w:tc>
          <w:tcPr>
            <w:tcW w:w="851" w:type="dxa"/>
            <w:shd w:val="clear" w:color="auto" w:fill="auto"/>
            <w:vAlign w:val="center"/>
          </w:tcPr>
          <w:p w14:paraId="71C73E41" w14:textId="77777777" w:rsidR="00155338" w:rsidRPr="00A1180B" w:rsidRDefault="00155338" w:rsidP="00F03568">
            <w:pPr>
              <w:kinsoku w:val="0"/>
              <w:jc w:val="center"/>
              <w:rPr>
                <w:color w:val="000000" w:themeColor="text1"/>
              </w:rPr>
            </w:pPr>
            <w:r w:rsidRPr="00CA4944">
              <w:rPr>
                <w:rFonts w:ascii="Times New Roman" w:hAnsi="Times New Roman" w:hint="eastAsia"/>
              </w:rPr>
              <w:t>軟體研發部</w:t>
            </w:r>
          </w:p>
        </w:tc>
        <w:tc>
          <w:tcPr>
            <w:tcW w:w="708" w:type="dxa"/>
            <w:shd w:val="clear" w:color="auto" w:fill="auto"/>
            <w:vAlign w:val="center"/>
          </w:tcPr>
          <w:p w14:paraId="03AC2CD1" w14:textId="77777777" w:rsidR="00155338" w:rsidRPr="00A1180B" w:rsidRDefault="00155338" w:rsidP="00F03568">
            <w:pPr>
              <w:kinsoku w:val="0"/>
              <w:jc w:val="center"/>
              <w:rPr>
                <w:color w:val="000000" w:themeColor="text1"/>
              </w:rPr>
            </w:pPr>
            <w:r w:rsidRPr="00CA4944">
              <w:rPr>
                <w:rFonts w:ascii="Times New Roman" w:hAnsi="Times New Roman" w:hint="eastAsia"/>
              </w:rPr>
              <w:t>資深經理</w:t>
            </w:r>
          </w:p>
        </w:tc>
        <w:tc>
          <w:tcPr>
            <w:tcW w:w="1560" w:type="dxa"/>
            <w:shd w:val="clear" w:color="auto" w:fill="auto"/>
            <w:vAlign w:val="center"/>
          </w:tcPr>
          <w:p w14:paraId="7F40024C" w14:textId="77777777" w:rsidR="00155338" w:rsidRDefault="00155338" w:rsidP="00F03568">
            <w:pPr>
              <w:pStyle w:val="28"/>
              <w:kinsoku w:val="0"/>
              <w:adjustRightInd/>
              <w:spacing w:line="240" w:lineRule="auto"/>
              <w:jc w:val="center"/>
              <w:textAlignment w:val="auto"/>
            </w:pPr>
            <w:r w:rsidRPr="00CA4944">
              <w:rPr>
                <w:rFonts w:ascii="Times New Roman" w:hAnsi="Times New Roman" w:hint="eastAsia"/>
              </w:rPr>
              <w:t>清華大學</w:t>
            </w:r>
            <w:r w:rsidRPr="00CA4944">
              <w:t xml:space="preserve"> </w:t>
            </w:r>
          </w:p>
          <w:p w14:paraId="55A51C89" w14:textId="77777777" w:rsidR="00155338" w:rsidRPr="00A1180B" w:rsidRDefault="00155338" w:rsidP="00F03568">
            <w:pPr>
              <w:pStyle w:val="28"/>
              <w:kinsoku w:val="0"/>
              <w:adjustRightInd/>
              <w:spacing w:line="240" w:lineRule="auto"/>
              <w:jc w:val="center"/>
              <w:textAlignment w:val="auto"/>
              <w:rPr>
                <w:color w:val="000000" w:themeColor="text1"/>
              </w:rPr>
            </w:pPr>
            <w:r w:rsidRPr="00CA4944">
              <w:rPr>
                <w:rFonts w:ascii="Times New Roman" w:hAnsi="Times New Roman" w:hint="eastAsia"/>
              </w:rPr>
              <w:t>資工所</w:t>
            </w:r>
          </w:p>
        </w:tc>
        <w:tc>
          <w:tcPr>
            <w:tcW w:w="1134" w:type="dxa"/>
            <w:shd w:val="clear" w:color="auto" w:fill="auto"/>
            <w:vAlign w:val="center"/>
          </w:tcPr>
          <w:p w14:paraId="3A44A895" w14:textId="77777777" w:rsidR="00155338" w:rsidRPr="00A1180B" w:rsidRDefault="00155338" w:rsidP="00F03568">
            <w:pPr>
              <w:kinsoku w:val="0"/>
              <w:jc w:val="center"/>
              <w:rPr>
                <w:color w:val="000000" w:themeColor="text1"/>
              </w:rPr>
            </w:pPr>
            <w:r w:rsidRPr="00CA4944">
              <w:rPr>
                <w:rFonts w:ascii="Times New Roman" w:hAnsi="Times New Roman" w:hint="eastAsia"/>
              </w:rPr>
              <w:t>工研院</w:t>
            </w:r>
          </w:p>
        </w:tc>
        <w:tc>
          <w:tcPr>
            <w:tcW w:w="562" w:type="dxa"/>
            <w:shd w:val="clear" w:color="auto" w:fill="auto"/>
            <w:vAlign w:val="center"/>
          </w:tcPr>
          <w:p w14:paraId="77043CC9" w14:textId="77777777" w:rsidR="00155338" w:rsidRPr="00A1180B" w:rsidRDefault="00155338" w:rsidP="00F03568">
            <w:pPr>
              <w:kinsoku w:val="0"/>
              <w:jc w:val="center"/>
              <w:rPr>
                <w:color w:val="000000" w:themeColor="text1"/>
              </w:rPr>
            </w:pPr>
            <w:r w:rsidRPr="00CA4944">
              <w:t>16</w:t>
            </w:r>
          </w:p>
        </w:tc>
        <w:tc>
          <w:tcPr>
            <w:tcW w:w="1417" w:type="dxa"/>
            <w:shd w:val="clear" w:color="auto" w:fill="auto"/>
            <w:vAlign w:val="center"/>
          </w:tcPr>
          <w:p w14:paraId="789CD0FE"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330AA8B8" w14:textId="77777777" w:rsidR="00155338" w:rsidRPr="00CA4944" w:rsidRDefault="00155338" w:rsidP="00F03568">
            <w:pPr>
              <w:kinsoku w:val="0"/>
              <w:jc w:val="center"/>
              <w:rPr>
                <w:color w:val="FF0000"/>
              </w:rPr>
            </w:pPr>
            <w:r>
              <w:rPr>
                <w:rFonts w:hint="eastAsia"/>
                <w:color w:val="FF0000"/>
              </w:rPr>
              <w:t>載具硬體設計規畫</w:t>
            </w:r>
          </w:p>
        </w:tc>
        <w:tc>
          <w:tcPr>
            <w:tcW w:w="997" w:type="dxa"/>
            <w:shd w:val="clear" w:color="auto" w:fill="auto"/>
            <w:vAlign w:val="center"/>
          </w:tcPr>
          <w:p w14:paraId="3AF76BD8" w14:textId="77777777" w:rsidR="00155338" w:rsidRPr="00A1180B" w:rsidRDefault="00155338" w:rsidP="00F03568">
            <w:pPr>
              <w:kinsoku w:val="0"/>
              <w:jc w:val="center"/>
              <w:rPr>
                <w:color w:val="000000" w:themeColor="text1"/>
              </w:rPr>
            </w:pPr>
            <w:r w:rsidRPr="00CA4944">
              <w:t>3</w:t>
            </w:r>
          </w:p>
        </w:tc>
      </w:tr>
      <w:tr w:rsidR="00155338" w:rsidRPr="00A1180B" w14:paraId="02C8E639" w14:textId="77777777" w:rsidTr="000D2BC3">
        <w:trPr>
          <w:cantSplit/>
        </w:trPr>
        <w:tc>
          <w:tcPr>
            <w:tcW w:w="567" w:type="dxa"/>
            <w:shd w:val="clear" w:color="auto" w:fill="auto"/>
            <w:vAlign w:val="center"/>
          </w:tcPr>
          <w:p w14:paraId="78608E2D" w14:textId="77777777" w:rsidR="00155338" w:rsidRPr="00A1180B" w:rsidRDefault="00155338" w:rsidP="00F03568">
            <w:pPr>
              <w:kinsoku w:val="0"/>
              <w:jc w:val="center"/>
              <w:rPr>
                <w:color w:val="000000" w:themeColor="text1"/>
              </w:rPr>
            </w:pPr>
            <w:r w:rsidRPr="00CA4944">
              <w:t>4</w:t>
            </w:r>
          </w:p>
        </w:tc>
        <w:tc>
          <w:tcPr>
            <w:tcW w:w="1276" w:type="dxa"/>
            <w:shd w:val="clear" w:color="auto" w:fill="auto"/>
            <w:vAlign w:val="center"/>
          </w:tcPr>
          <w:p w14:paraId="2B3B4318" w14:textId="77777777" w:rsidR="00155338" w:rsidRPr="00A1180B" w:rsidRDefault="00155338" w:rsidP="00F03568">
            <w:pPr>
              <w:kinsoku w:val="0"/>
              <w:jc w:val="center"/>
              <w:rPr>
                <w:color w:val="000000" w:themeColor="text1"/>
              </w:rPr>
            </w:pPr>
            <w:r w:rsidRPr="00CA4944">
              <w:rPr>
                <w:rFonts w:ascii="Times New Roman" w:hAnsi="Times New Roman" w:hint="eastAsia"/>
              </w:rPr>
              <w:t>陳文鋕</w:t>
            </w:r>
          </w:p>
        </w:tc>
        <w:tc>
          <w:tcPr>
            <w:tcW w:w="851" w:type="dxa"/>
            <w:shd w:val="clear" w:color="auto" w:fill="auto"/>
            <w:vAlign w:val="center"/>
          </w:tcPr>
          <w:p w14:paraId="1B89B52E" w14:textId="77777777" w:rsidR="00155338" w:rsidRPr="00A1180B" w:rsidRDefault="00155338" w:rsidP="00F03568">
            <w:pPr>
              <w:kinsoku w:val="0"/>
              <w:jc w:val="center"/>
              <w:rPr>
                <w:color w:val="000000" w:themeColor="text1"/>
              </w:rPr>
            </w:pPr>
            <w:r w:rsidRPr="00CA4944">
              <w:rPr>
                <w:rFonts w:ascii="Times New Roman" w:hAnsi="Times New Roman" w:hint="eastAsia"/>
              </w:rPr>
              <w:t>行銷業務部</w:t>
            </w:r>
          </w:p>
        </w:tc>
        <w:tc>
          <w:tcPr>
            <w:tcW w:w="708" w:type="dxa"/>
            <w:shd w:val="clear" w:color="auto" w:fill="auto"/>
            <w:vAlign w:val="center"/>
          </w:tcPr>
          <w:p w14:paraId="0CF867CD" w14:textId="77777777" w:rsidR="00155338" w:rsidRPr="00A1180B" w:rsidRDefault="00155338" w:rsidP="00F03568">
            <w:pPr>
              <w:kinsoku w:val="0"/>
              <w:jc w:val="center"/>
              <w:rPr>
                <w:color w:val="000000" w:themeColor="text1"/>
              </w:rPr>
            </w:pPr>
            <w:r w:rsidRPr="00CA4944">
              <w:rPr>
                <w:rFonts w:ascii="Times New Roman" w:hAnsi="Times New Roman" w:hint="eastAsia"/>
              </w:rPr>
              <w:t>資深經理</w:t>
            </w:r>
          </w:p>
        </w:tc>
        <w:tc>
          <w:tcPr>
            <w:tcW w:w="1560" w:type="dxa"/>
            <w:shd w:val="clear" w:color="auto" w:fill="auto"/>
            <w:vAlign w:val="center"/>
          </w:tcPr>
          <w:p w14:paraId="30B2DEE4" w14:textId="77777777" w:rsidR="00155338" w:rsidRPr="00A1180B" w:rsidRDefault="00155338" w:rsidP="00F03568">
            <w:pPr>
              <w:kinsoku w:val="0"/>
              <w:jc w:val="center"/>
              <w:rPr>
                <w:color w:val="000000" w:themeColor="text1"/>
              </w:rPr>
            </w:pPr>
            <w:r w:rsidRPr="00CA4944">
              <w:rPr>
                <w:rFonts w:ascii="Times New Roman" w:hAnsi="Times New Roman" w:hint="eastAsia"/>
              </w:rPr>
              <w:t>臺灣大學</w:t>
            </w:r>
            <w:r w:rsidRPr="00CA4944">
              <w:rPr>
                <w:rFonts w:ascii="Times New Roman" w:hAnsi="Times New Roman"/>
              </w:rPr>
              <w:br/>
            </w:r>
            <w:r w:rsidRPr="00CA4944">
              <w:rPr>
                <w:rFonts w:ascii="Times New Roman" w:hAnsi="Times New Roman" w:hint="eastAsia"/>
              </w:rPr>
              <w:t>資工所</w:t>
            </w:r>
          </w:p>
        </w:tc>
        <w:tc>
          <w:tcPr>
            <w:tcW w:w="1134" w:type="dxa"/>
            <w:shd w:val="clear" w:color="auto" w:fill="auto"/>
            <w:vAlign w:val="center"/>
          </w:tcPr>
          <w:p w14:paraId="591DAC3D" w14:textId="77777777" w:rsidR="00155338" w:rsidRPr="00A1180B" w:rsidRDefault="00155338" w:rsidP="00F03568">
            <w:pPr>
              <w:kinsoku w:val="0"/>
              <w:jc w:val="center"/>
              <w:rPr>
                <w:color w:val="000000" w:themeColor="text1"/>
              </w:rPr>
            </w:pPr>
            <w:r w:rsidRPr="00CA4944">
              <w:rPr>
                <w:rFonts w:ascii="Times New Roman" w:hAnsi="Times New Roman" w:hint="eastAsia"/>
              </w:rPr>
              <w:t>鼎峰人工智能</w:t>
            </w:r>
          </w:p>
        </w:tc>
        <w:tc>
          <w:tcPr>
            <w:tcW w:w="562" w:type="dxa"/>
            <w:shd w:val="clear" w:color="auto" w:fill="auto"/>
            <w:vAlign w:val="center"/>
          </w:tcPr>
          <w:p w14:paraId="62659113" w14:textId="77777777" w:rsidR="00155338" w:rsidRPr="00A1180B" w:rsidRDefault="00155338" w:rsidP="00F03568">
            <w:pPr>
              <w:kinsoku w:val="0"/>
              <w:jc w:val="center"/>
              <w:rPr>
                <w:color w:val="000000" w:themeColor="text1"/>
              </w:rPr>
            </w:pPr>
            <w:r w:rsidRPr="00CA4944">
              <w:t>19</w:t>
            </w:r>
          </w:p>
        </w:tc>
        <w:tc>
          <w:tcPr>
            <w:tcW w:w="1417" w:type="dxa"/>
            <w:shd w:val="clear" w:color="auto" w:fill="auto"/>
            <w:vAlign w:val="center"/>
          </w:tcPr>
          <w:p w14:paraId="6D7B7BD6"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354ABD33" w14:textId="77777777" w:rsidR="00155338" w:rsidRPr="00CA4944" w:rsidRDefault="00155338" w:rsidP="00F03568">
            <w:pPr>
              <w:kinsoku w:val="0"/>
              <w:jc w:val="center"/>
              <w:rPr>
                <w:color w:val="FF0000"/>
              </w:rPr>
            </w:pPr>
            <w:r>
              <w:rPr>
                <w:rFonts w:hint="eastAsia"/>
                <w:color w:val="FF0000"/>
              </w:rPr>
              <w:t>載具應用功能設計規畫</w:t>
            </w:r>
          </w:p>
        </w:tc>
        <w:tc>
          <w:tcPr>
            <w:tcW w:w="997" w:type="dxa"/>
            <w:shd w:val="clear" w:color="auto" w:fill="auto"/>
            <w:vAlign w:val="center"/>
          </w:tcPr>
          <w:p w14:paraId="0F491C21" w14:textId="77777777" w:rsidR="00155338" w:rsidRPr="00A1180B" w:rsidRDefault="00155338" w:rsidP="00F03568">
            <w:pPr>
              <w:kinsoku w:val="0"/>
              <w:jc w:val="center"/>
              <w:rPr>
                <w:color w:val="000000" w:themeColor="text1"/>
              </w:rPr>
            </w:pPr>
            <w:r w:rsidRPr="00CA4944">
              <w:t>3</w:t>
            </w:r>
          </w:p>
        </w:tc>
      </w:tr>
      <w:tr w:rsidR="00155338" w:rsidRPr="00A1180B" w14:paraId="04B72A3A" w14:textId="77777777" w:rsidTr="000D2BC3">
        <w:trPr>
          <w:cantSplit/>
        </w:trPr>
        <w:tc>
          <w:tcPr>
            <w:tcW w:w="567" w:type="dxa"/>
            <w:shd w:val="clear" w:color="auto" w:fill="auto"/>
            <w:vAlign w:val="center"/>
          </w:tcPr>
          <w:p w14:paraId="7034D014" w14:textId="77777777" w:rsidR="00155338" w:rsidRPr="00A1180B" w:rsidRDefault="00155338" w:rsidP="00F03568">
            <w:pPr>
              <w:kinsoku w:val="0"/>
              <w:jc w:val="center"/>
              <w:rPr>
                <w:color w:val="000000" w:themeColor="text1"/>
              </w:rPr>
            </w:pPr>
            <w:r w:rsidRPr="00CA4944">
              <w:t>5</w:t>
            </w:r>
          </w:p>
        </w:tc>
        <w:tc>
          <w:tcPr>
            <w:tcW w:w="1276" w:type="dxa"/>
            <w:shd w:val="clear" w:color="auto" w:fill="auto"/>
            <w:vAlign w:val="center"/>
          </w:tcPr>
          <w:p w14:paraId="351F7206" w14:textId="77777777" w:rsidR="00155338" w:rsidRPr="00A1180B" w:rsidRDefault="00155338" w:rsidP="00F03568">
            <w:pPr>
              <w:kinsoku w:val="0"/>
              <w:jc w:val="center"/>
              <w:rPr>
                <w:color w:val="000000" w:themeColor="text1"/>
              </w:rPr>
            </w:pPr>
            <w:r w:rsidRPr="00CA4944">
              <w:rPr>
                <w:rFonts w:ascii="Times New Roman" w:hAnsi="Times New Roman" w:hint="eastAsia"/>
              </w:rPr>
              <w:t>李靜瑋</w:t>
            </w:r>
          </w:p>
        </w:tc>
        <w:tc>
          <w:tcPr>
            <w:tcW w:w="851" w:type="dxa"/>
            <w:shd w:val="clear" w:color="auto" w:fill="auto"/>
            <w:vAlign w:val="center"/>
          </w:tcPr>
          <w:p w14:paraId="12662A2C" w14:textId="77777777" w:rsidR="00155338" w:rsidRPr="00A1180B" w:rsidRDefault="00155338" w:rsidP="00F03568">
            <w:pPr>
              <w:kinsoku w:val="0"/>
              <w:jc w:val="center"/>
              <w:rPr>
                <w:color w:val="000000" w:themeColor="text1"/>
              </w:rPr>
            </w:pPr>
            <w:r w:rsidRPr="00CA4944">
              <w:rPr>
                <w:rFonts w:ascii="Times New Roman" w:hAnsi="Times New Roman" w:hint="eastAsia"/>
              </w:rPr>
              <w:t>軟體研發部</w:t>
            </w:r>
          </w:p>
        </w:tc>
        <w:tc>
          <w:tcPr>
            <w:tcW w:w="708" w:type="dxa"/>
            <w:shd w:val="clear" w:color="auto" w:fill="auto"/>
            <w:vAlign w:val="center"/>
          </w:tcPr>
          <w:p w14:paraId="746C933A" w14:textId="77777777" w:rsidR="00155338" w:rsidRPr="00A1180B" w:rsidRDefault="00155338" w:rsidP="00F03568">
            <w:pPr>
              <w:kinsoku w:val="0"/>
              <w:jc w:val="center"/>
              <w:rPr>
                <w:color w:val="000000" w:themeColor="text1"/>
              </w:rPr>
            </w:pPr>
            <w:r w:rsidRPr="00CA4944">
              <w:rPr>
                <w:rFonts w:ascii="Times New Roman" w:hAnsi="Times New Roman" w:hint="eastAsia"/>
              </w:rPr>
              <w:t>經理</w:t>
            </w:r>
          </w:p>
        </w:tc>
        <w:tc>
          <w:tcPr>
            <w:tcW w:w="1560" w:type="dxa"/>
            <w:shd w:val="clear" w:color="auto" w:fill="auto"/>
            <w:vAlign w:val="center"/>
          </w:tcPr>
          <w:p w14:paraId="04590F96" w14:textId="77777777" w:rsidR="00155338" w:rsidRDefault="00155338" w:rsidP="00F03568">
            <w:pPr>
              <w:kinsoku w:val="0"/>
              <w:jc w:val="center"/>
            </w:pPr>
            <w:r w:rsidRPr="00CA4944">
              <w:br/>
            </w:r>
            <w:r w:rsidRPr="00CA4944">
              <w:rPr>
                <w:rFonts w:ascii="Times New Roman" w:hAnsi="Times New Roman" w:hint="eastAsia"/>
              </w:rPr>
              <w:t>清華大學</w:t>
            </w:r>
            <w:r w:rsidRPr="00CA4944">
              <w:t xml:space="preserve"> </w:t>
            </w:r>
          </w:p>
          <w:p w14:paraId="67B7962D" w14:textId="77777777" w:rsidR="00155338" w:rsidRPr="00A1180B" w:rsidRDefault="00155338" w:rsidP="00F03568">
            <w:pPr>
              <w:kinsoku w:val="0"/>
              <w:jc w:val="center"/>
              <w:rPr>
                <w:color w:val="000000" w:themeColor="text1"/>
              </w:rPr>
            </w:pPr>
            <w:r w:rsidRPr="00CA4944">
              <w:rPr>
                <w:rFonts w:ascii="Times New Roman" w:hAnsi="Times New Roman" w:hint="eastAsia"/>
              </w:rPr>
              <w:t>資工所</w:t>
            </w:r>
          </w:p>
        </w:tc>
        <w:tc>
          <w:tcPr>
            <w:tcW w:w="1134" w:type="dxa"/>
            <w:shd w:val="clear" w:color="auto" w:fill="auto"/>
            <w:vAlign w:val="center"/>
          </w:tcPr>
          <w:p w14:paraId="09092E64" w14:textId="77777777" w:rsidR="00155338" w:rsidRPr="00A1180B" w:rsidRDefault="00155338" w:rsidP="00F03568">
            <w:pPr>
              <w:kinsoku w:val="0"/>
              <w:jc w:val="center"/>
              <w:rPr>
                <w:color w:val="000000" w:themeColor="text1"/>
              </w:rPr>
            </w:pPr>
            <w:r w:rsidRPr="00CA4944">
              <w:rPr>
                <w:rFonts w:ascii="Times New Roman" w:hAnsi="Times New Roman" w:hint="eastAsia"/>
              </w:rPr>
              <w:t>佳世達科技</w:t>
            </w:r>
          </w:p>
        </w:tc>
        <w:tc>
          <w:tcPr>
            <w:tcW w:w="562" w:type="dxa"/>
            <w:shd w:val="clear" w:color="auto" w:fill="auto"/>
            <w:vAlign w:val="center"/>
          </w:tcPr>
          <w:p w14:paraId="40457756" w14:textId="77777777" w:rsidR="00155338" w:rsidRPr="00A1180B" w:rsidRDefault="00155338" w:rsidP="00F03568">
            <w:pPr>
              <w:kinsoku w:val="0"/>
              <w:jc w:val="center"/>
              <w:rPr>
                <w:color w:val="000000" w:themeColor="text1"/>
              </w:rPr>
            </w:pPr>
            <w:r w:rsidRPr="00CA4944">
              <w:t>16</w:t>
            </w:r>
          </w:p>
        </w:tc>
        <w:tc>
          <w:tcPr>
            <w:tcW w:w="1417" w:type="dxa"/>
            <w:shd w:val="clear" w:color="auto" w:fill="auto"/>
            <w:vAlign w:val="center"/>
          </w:tcPr>
          <w:p w14:paraId="4400033F" w14:textId="77777777" w:rsidR="00155338" w:rsidRPr="00EE3251" w:rsidRDefault="00155338" w:rsidP="00F03568">
            <w:pPr>
              <w:kinsoku w:val="0"/>
              <w:jc w:val="center"/>
              <w:rPr>
                <w:color w:val="000000" w:themeColor="text1"/>
              </w:rPr>
            </w:pPr>
            <w:r w:rsidRPr="00EE3251">
              <w:rPr>
                <w:color w:val="000000" w:themeColor="text1"/>
              </w:rPr>
              <w:t>分項計畫</w:t>
            </w:r>
            <w:r>
              <w:rPr>
                <w:rFonts w:hint="eastAsia"/>
                <w:color w:val="000000" w:themeColor="text1"/>
              </w:rPr>
              <w:t>C</w:t>
            </w:r>
          </w:p>
          <w:p w14:paraId="4F895C08" w14:textId="77777777" w:rsidR="00155338" w:rsidRPr="00CA4944" w:rsidRDefault="00155338" w:rsidP="00F03568">
            <w:pPr>
              <w:kinsoku w:val="0"/>
              <w:jc w:val="center"/>
              <w:rPr>
                <w:color w:val="FF0000"/>
              </w:rPr>
            </w:pPr>
            <w:r>
              <w:rPr>
                <w:rFonts w:hint="eastAsia"/>
                <w:color w:val="FF0000"/>
              </w:rPr>
              <w:t>軟體及</w:t>
            </w:r>
            <w:r>
              <w:rPr>
                <w:rFonts w:hint="eastAsia"/>
                <w:color w:val="FF0000"/>
              </w:rPr>
              <w:t>AI</w:t>
            </w:r>
            <w:r>
              <w:rPr>
                <w:rFonts w:hint="eastAsia"/>
                <w:color w:val="FF0000"/>
              </w:rPr>
              <w:t>架構設計</w:t>
            </w:r>
          </w:p>
        </w:tc>
        <w:tc>
          <w:tcPr>
            <w:tcW w:w="997" w:type="dxa"/>
            <w:shd w:val="clear" w:color="auto" w:fill="auto"/>
            <w:vAlign w:val="center"/>
          </w:tcPr>
          <w:p w14:paraId="639C7812" w14:textId="77777777" w:rsidR="00155338" w:rsidRPr="00A1180B" w:rsidRDefault="00155338" w:rsidP="00F03568">
            <w:pPr>
              <w:kinsoku w:val="0"/>
              <w:jc w:val="center"/>
              <w:rPr>
                <w:color w:val="000000" w:themeColor="text1"/>
              </w:rPr>
            </w:pPr>
            <w:r w:rsidRPr="00CA4944">
              <w:t>3</w:t>
            </w:r>
          </w:p>
        </w:tc>
      </w:tr>
      <w:tr w:rsidR="00155338" w:rsidRPr="00A1180B" w14:paraId="070324CC" w14:textId="77777777" w:rsidTr="000D2BC3">
        <w:trPr>
          <w:cantSplit/>
        </w:trPr>
        <w:tc>
          <w:tcPr>
            <w:tcW w:w="567" w:type="dxa"/>
            <w:shd w:val="clear" w:color="auto" w:fill="auto"/>
            <w:vAlign w:val="center"/>
          </w:tcPr>
          <w:p w14:paraId="01DBA4D4" w14:textId="77777777" w:rsidR="00155338" w:rsidRPr="00A1180B" w:rsidRDefault="00155338" w:rsidP="00F03568">
            <w:pPr>
              <w:kinsoku w:val="0"/>
              <w:jc w:val="center"/>
              <w:rPr>
                <w:color w:val="000000" w:themeColor="text1"/>
              </w:rPr>
            </w:pPr>
            <w:r w:rsidRPr="00CA4944">
              <w:t>6</w:t>
            </w:r>
          </w:p>
        </w:tc>
        <w:tc>
          <w:tcPr>
            <w:tcW w:w="1276" w:type="dxa"/>
            <w:shd w:val="clear" w:color="auto" w:fill="auto"/>
            <w:vAlign w:val="center"/>
          </w:tcPr>
          <w:p w14:paraId="624EFD81" w14:textId="77777777" w:rsidR="00155338" w:rsidRPr="00A1180B" w:rsidRDefault="00155338" w:rsidP="00F03568">
            <w:pPr>
              <w:kinsoku w:val="0"/>
              <w:jc w:val="center"/>
              <w:rPr>
                <w:color w:val="000000" w:themeColor="text1"/>
              </w:rPr>
            </w:pPr>
            <w:r w:rsidRPr="00CA4944">
              <w:rPr>
                <w:rFonts w:ascii="Times New Roman" w:hAnsi="Times New Roman" w:hint="eastAsia"/>
              </w:rPr>
              <w:t>李信賢</w:t>
            </w:r>
          </w:p>
        </w:tc>
        <w:tc>
          <w:tcPr>
            <w:tcW w:w="851" w:type="dxa"/>
            <w:shd w:val="clear" w:color="auto" w:fill="auto"/>
            <w:vAlign w:val="center"/>
          </w:tcPr>
          <w:p w14:paraId="0B602951" w14:textId="77777777" w:rsidR="00155338" w:rsidRPr="00A1180B" w:rsidRDefault="00155338" w:rsidP="00F03568">
            <w:pPr>
              <w:kinsoku w:val="0"/>
              <w:jc w:val="center"/>
              <w:rPr>
                <w:color w:val="000000" w:themeColor="text1"/>
              </w:rPr>
            </w:pPr>
            <w:r w:rsidRPr="00CA4944">
              <w:rPr>
                <w:rFonts w:ascii="Times New Roman" w:hAnsi="Times New Roman" w:hint="eastAsia"/>
              </w:rPr>
              <w:t>軟體研發部</w:t>
            </w:r>
          </w:p>
        </w:tc>
        <w:tc>
          <w:tcPr>
            <w:tcW w:w="708" w:type="dxa"/>
            <w:shd w:val="clear" w:color="auto" w:fill="auto"/>
            <w:vAlign w:val="center"/>
          </w:tcPr>
          <w:p w14:paraId="031DBEAE" w14:textId="77777777" w:rsidR="00155338" w:rsidRPr="00A1180B" w:rsidRDefault="00155338" w:rsidP="00F03568">
            <w:pPr>
              <w:kinsoku w:val="0"/>
              <w:jc w:val="center"/>
              <w:rPr>
                <w:color w:val="000000" w:themeColor="text1"/>
              </w:rPr>
            </w:pPr>
            <w:r w:rsidRPr="00CA4944">
              <w:rPr>
                <w:rFonts w:ascii="Times New Roman" w:hAnsi="Times New Roman" w:hint="eastAsia"/>
              </w:rPr>
              <w:t>經理</w:t>
            </w:r>
          </w:p>
        </w:tc>
        <w:tc>
          <w:tcPr>
            <w:tcW w:w="1560" w:type="dxa"/>
            <w:shd w:val="clear" w:color="auto" w:fill="auto"/>
            <w:vAlign w:val="center"/>
          </w:tcPr>
          <w:p w14:paraId="2728B9CE" w14:textId="77777777" w:rsidR="00155338" w:rsidRPr="00A1180B" w:rsidRDefault="00155338" w:rsidP="00F03568">
            <w:pPr>
              <w:kinsoku w:val="0"/>
              <w:jc w:val="center"/>
              <w:rPr>
                <w:color w:val="000000" w:themeColor="text1"/>
              </w:rPr>
            </w:pPr>
            <w:r w:rsidRPr="00CA4944">
              <w:rPr>
                <w:rFonts w:ascii="Times New Roman" w:hAnsi="Times New Roman" w:hint="eastAsia"/>
              </w:rPr>
              <w:t>成功大學</w:t>
            </w:r>
            <w:r w:rsidRPr="00CA4944">
              <w:rPr>
                <w:rFonts w:ascii="Times New Roman" w:hAnsi="Times New Roman"/>
              </w:rPr>
              <w:br/>
            </w:r>
            <w:r w:rsidRPr="00CA4944">
              <w:rPr>
                <w:rFonts w:ascii="Times New Roman" w:hAnsi="Times New Roman" w:hint="eastAsia"/>
              </w:rPr>
              <w:t>工程科學系資訊組</w:t>
            </w:r>
          </w:p>
        </w:tc>
        <w:tc>
          <w:tcPr>
            <w:tcW w:w="1134" w:type="dxa"/>
            <w:shd w:val="clear" w:color="auto" w:fill="auto"/>
            <w:vAlign w:val="center"/>
          </w:tcPr>
          <w:p w14:paraId="606CEE33" w14:textId="77777777" w:rsidR="00155338" w:rsidRPr="00A1180B" w:rsidRDefault="00155338" w:rsidP="00F03568">
            <w:pPr>
              <w:kinsoku w:val="0"/>
              <w:jc w:val="center"/>
              <w:rPr>
                <w:color w:val="000000" w:themeColor="text1"/>
              </w:rPr>
            </w:pPr>
            <w:r w:rsidRPr="00CA4944">
              <w:rPr>
                <w:rFonts w:ascii="Times New Roman" w:hAnsi="Times New Roman" w:hint="eastAsia"/>
              </w:rPr>
              <w:t>智瀚科技</w:t>
            </w:r>
          </w:p>
        </w:tc>
        <w:tc>
          <w:tcPr>
            <w:tcW w:w="562" w:type="dxa"/>
            <w:shd w:val="clear" w:color="auto" w:fill="auto"/>
            <w:vAlign w:val="center"/>
          </w:tcPr>
          <w:p w14:paraId="4DFB0D9E" w14:textId="77777777" w:rsidR="00155338" w:rsidRPr="00A1180B" w:rsidRDefault="00155338" w:rsidP="00F03568">
            <w:pPr>
              <w:kinsoku w:val="0"/>
              <w:jc w:val="center"/>
              <w:rPr>
                <w:color w:val="000000" w:themeColor="text1"/>
              </w:rPr>
            </w:pPr>
            <w:r w:rsidRPr="00CA4944">
              <w:t>13</w:t>
            </w:r>
          </w:p>
        </w:tc>
        <w:tc>
          <w:tcPr>
            <w:tcW w:w="1417" w:type="dxa"/>
            <w:shd w:val="clear" w:color="auto" w:fill="auto"/>
            <w:vAlign w:val="center"/>
          </w:tcPr>
          <w:p w14:paraId="3346403D"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291B35D5" w14:textId="77777777" w:rsidR="00155338" w:rsidRPr="00CA4944" w:rsidRDefault="00155338" w:rsidP="00F03568">
            <w:pPr>
              <w:kinsoku w:val="0"/>
              <w:jc w:val="center"/>
              <w:rPr>
                <w:color w:val="FF0000"/>
              </w:rPr>
            </w:pPr>
            <w:r>
              <w:rPr>
                <w:rFonts w:hint="eastAsia"/>
                <w:color w:val="FF0000"/>
              </w:rPr>
              <w:t>載具靭體設計</w:t>
            </w:r>
          </w:p>
        </w:tc>
        <w:tc>
          <w:tcPr>
            <w:tcW w:w="997" w:type="dxa"/>
            <w:shd w:val="clear" w:color="auto" w:fill="auto"/>
            <w:vAlign w:val="center"/>
          </w:tcPr>
          <w:p w14:paraId="13ED05C5" w14:textId="77777777" w:rsidR="00155338" w:rsidRPr="00A1180B" w:rsidRDefault="00155338" w:rsidP="00F03568">
            <w:pPr>
              <w:kinsoku w:val="0"/>
              <w:jc w:val="center"/>
              <w:rPr>
                <w:color w:val="000000" w:themeColor="text1"/>
              </w:rPr>
            </w:pPr>
            <w:r w:rsidRPr="00CA4944">
              <w:t>3</w:t>
            </w:r>
          </w:p>
        </w:tc>
      </w:tr>
      <w:tr w:rsidR="00155338" w:rsidRPr="00A1180B" w14:paraId="6DF75E68" w14:textId="77777777" w:rsidTr="000D2BC3">
        <w:trPr>
          <w:cantSplit/>
        </w:trPr>
        <w:tc>
          <w:tcPr>
            <w:tcW w:w="567" w:type="dxa"/>
            <w:shd w:val="clear" w:color="auto" w:fill="auto"/>
            <w:vAlign w:val="center"/>
          </w:tcPr>
          <w:p w14:paraId="1EA74B80" w14:textId="77777777" w:rsidR="00155338" w:rsidRPr="00CA4944" w:rsidRDefault="00155338" w:rsidP="00F03568">
            <w:pPr>
              <w:kinsoku w:val="0"/>
              <w:jc w:val="center"/>
            </w:pPr>
            <w:r w:rsidRPr="00CA4944">
              <w:t>7</w:t>
            </w:r>
          </w:p>
        </w:tc>
        <w:tc>
          <w:tcPr>
            <w:tcW w:w="1276" w:type="dxa"/>
            <w:shd w:val="clear" w:color="auto" w:fill="auto"/>
            <w:vAlign w:val="center"/>
          </w:tcPr>
          <w:p w14:paraId="1308397B"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楊裕玟</w:t>
            </w:r>
          </w:p>
        </w:tc>
        <w:tc>
          <w:tcPr>
            <w:tcW w:w="851" w:type="dxa"/>
            <w:shd w:val="clear" w:color="auto" w:fill="auto"/>
            <w:vAlign w:val="center"/>
          </w:tcPr>
          <w:p w14:paraId="3D91DE34"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硬體研發部</w:t>
            </w:r>
          </w:p>
        </w:tc>
        <w:tc>
          <w:tcPr>
            <w:tcW w:w="708" w:type="dxa"/>
            <w:shd w:val="clear" w:color="auto" w:fill="auto"/>
            <w:vAlign w:val="center"/>
          </w:tcPr>
          <w:p w14:paraId="20064569"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經理</w:t>
            </w:r>
          </w:p>
        </w:tc>
        <w:tc>
          <w:tcPr>
            <w:tcW w:w="1560" w:type="dxa"/>
            <w:shd w:val="clear" w:color="auto" w:fill="auto"/>
            <w:vAlign w:val="center"/>
          </w:tcPr>
          <w:p w14:paraId="2BA1A2CA"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聖約翰科技大學</w:t>
            </w:r>
            <w:r w:rsidRPr="00CA4944">
              <w:rPr>
                <w:rFonts w:ascii="Times New Roman" w:hAnsi="Times New Roman"/>
              </w:rPr>
              <w:br/>
            </w:r>
            <w:r w:rsidRPr="00CA4944">
              <w:rPr>
                <w:rFonts w:ascii="Times New Roman" w:hAnsi="Times New Roman" w:hint="eastAsia"/>
              </w:rPr>
              <w:t>自動化及機電整合系</w:t>
            </w:r>
          </w:p>
        </w:tc>
        <w:tc>
          <w:tcPr>
            <w:tcW w:w="1134" w:type="dxa"/>
            <w:shd w:val="clear" w:color="auto" w:fill="auto"/>
            <w:vAlign w:val="center"/>
          </w:tcPr>
          <w:p w14:paraId="72EEEA75"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丕文科技</w:t>
            </w:r>
          </w:p>
        </w:tc>
        <w:tc>
          <w:tcPr>
            <w:tcW w:w="562" w:type="dxa"/>
            <w:shd w:val="clear" w:color="auto" w:fill="auto"/>
            <w:vAlign w:val="center"/>
          </w:tcPr>
          <w:p w14:paraId="52A58ADB" w14:textId="77777777" w:rsidR="00155338" w:rsidRPr="00CA4944" w:rsidRDefault="00155338" w:rsidP="00F03568">
            <w:pPr>
              <w:kinsoku w:val="0"/>
              <w:jc w:val="center"/>
            </w:pPr>
            <w:r w:rsidRPr="00CA4944">
              <w:t>30</w:t>
            </w:r>
          </w:p>
        </w:tc>
        <w:tc>
          <w:tcPr>
            <w:tcW w:w="1417" w:type="dxa"/>
            <w:shd w:val="clear" w:color="auto" w:fill="auto"/>
            <w:vAlign w:val="center"/>
          </w:tcPr>
          <w:p w14:paraId="33CCD33E"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53D0C9A3" w14:textId="77777777" w:rsidR="00155338" w:rsidRPr="00CA4944" w:rsidRDefault="00155338" w:rsidP="00F03568">
            <w:pPr>
              <w:kinsoku w:val="0"/>
              <w:jc w:val="center"/>
              <w:rPr>
                <w:rFonts w:ascii="Times New Roman" w:hAnsi="Times New Roman"/>
                <w:color w:val="FF0000"/>
              </w:rPr>
            </w:pPr>
            <w:r>
              <w:rPr>
                <w:rFonts w:hint="eastAsia"/>
                <w:color w:val="FF0000"/>
              </w:rPr>
              <w:t>載具硬體設計</w:t>
            </w:r>
          </w:p>
        </w:tc>
        <w:tc>
          <w:tcPr>
            <w:tcW w:w="997" w:type="dxa"/>
            <w:shd w:val="clear" w:color="auto" w:fill="auto"/>
            <w:vAlign w:val="center"/>
          </w:tcPr>
          <w:p w14:paraId="0BD4636F" w14:textId="77777777" w:rsidR="00155338" w:rsidRPr="00CA4944" w:rsidRDefault="00155338" w:rsidP="00F03568">
            <w:pPr>
              <w:kinsoku w:val="0"/>
              <w:jc w:val="center"/>
            </w:pPr>
            <w:r w:rsidRPr="00CA4944">
              <w:t>4</w:t>
            </w:r>
          </w:p>
        </w:tc>
      </w:tr>
      <w:tr w:rsidR="00155338" w:rsidRPr="00A1180B" w14:paraId="7C2B9D3F" w14:textId="77777777" w:rsidTr="000D2BC3">
        <w:trPr>
          <w:cantSplit/>
        </w:trPr>
        <w:tc>
          <w:tcPr>
            <w:tcW w:w="567" w:type="dxa"/>
            <w:shd w:val="clear" w:color="auto" w:fill="auto"/>
            <w:vAlign w:val="center"/>
          </w:tcPr>
          <w:p w14:paraId="45EDA7C1" w14:textId="77777777" w:rsidR="00155338" w:rsidRPr="00CA4944" w:rsidRDefault="00155338" w:rsidP="00F03568">
            <w:pPr>
              <w:kinsoku w:val="0"/>
              <w:jc w:val="center"/>
            </w:pPr>
            <w:r w:rsidRPr="00CA4944">
              <w:t>8</w:t>
            </w:r>
          </w:p>
        </w:tc>
        <w:tc>
          <w:tcPr>
            <w:tcW w:w="1276" w:type="dxa"/>
            <w:shd w:val="clear" w:color="auto" w:fill="auto"/>
            <w:vAlign w:val="center"/>
          </w:tcPr>
          <w:p w14:paraId="49496736"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呂奕儒</w:t>
            </w:r>
          </w:p>
        </w:tc>
        <w:tc>
          <w:tcPr>
            <w:tcW w:w="851" w:type="dxa"/>
            <w:shd w:val="clear" w:color="auto" w:fill="auto"/>
            <w:vAlign w:val="center"/>
          </w:tcPr>
          <w:p w14:paraId="20096321"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硬體研發部</w:t>
            </w:r>
          </w:p>
        </w:tc>
        <w:tc>
          <w:tcPr>
            <w:tcW w:w="708" w:type="dxa"/>
            <w:shd w:val="clear" w:color="auto" w:fill="auto"/>
            <w:vAlign w:val="center"/>
          </w:tcPr>
          <w:p w14:paraId="232C9AAB"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經理</w:t>
            </w:r>
          </w:p>
        </w:tc>
        <w:tc>
          <w:tcPr>
            <w:tcW w:w="1560" w:type="dxa"/>
            <w:shd w:val="clear" w:color="auto" w:fill="auto"/>
            <w:vAlign w:val="center"/>
          </w:tcPr>
          <w:p w14:paraId="01365603"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高雄第一科大</w:t>
            </w:r>
            <w:r w:rsidRPr="00CA4944">
              <w:rPr>
                <w:rFonts w:ascii="Times New Roman" w:hAnsi="Times New Roman"/>
              </w:rPr>
              <w:br/>
            </w:r>
            <w:r w:rsidRPr="00CA4944">
              <w:rPr>
                <w:rFonts w:ascii="Times New Roman" w:hAnsi="Times New Roman" w:hint="eastAsia"/>
              </w:rPr>
              <w:t>電腦與通訊工程所</w:t>
            </w:r>
          </w:p>
        </w:tc>
        <w:tc>
          <w:tcPr>
            <w:tcW w:w="1134" w:type="dxa"/>
            <w:shd w:val="clear" w:color="auto" w:fill="auto"/>
            <w:vAlign w:val="center"/>
          </w:tcPr>
          <w:p w14:paraId="1C8E53EF"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金磚通訊</w:t>
            </w:r>
          </w:p>
        </w:tc>
        <w:tc>
          <w:tcPr>
            <w:tcW w:w="562" w:type="dxa"/>
            <w:shd w:val="clear" w:color="auto" w:fill="auto"/>
            <w:vAlign w:val="center"/>
          </w:tcPr>
          <w:p w14:paraId="1B36BD10" w14:textId="77777777" w:rsidR="00155338" w:rsidRPr="00CA4944" w:rsidRDefault="00155338" w:rsidP="00F03568">
            <w:pPr>
              <w:kinsoku w:val="0"/>
              <w:jc w:val="center"/>
            </w:pPr>
            <w:r w:rsidRPr="00CA4944">
              <w:t>10</w:t>
            </w:r>
          </w:p>
        </w:tc>
        <w:tc>
          <w:tcPr>
            <w:tcW w:w="1417" w:type="dxa"/>
            <w:shd w:val="clear" w:color="auto" w:fill="auto"/>
            <w:vAlign w:val="center"/>
          </w:tcPr>
          <w:p w14:paraId="1DFFC780"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78952990" w14:textId="77777777" w:rsidR="00155338" w:rsidRPr="00CA4944" w:rsidRDefault="00155338" w:rsidP="00F03568">
            <w:pPr>
              <w:kinsoku w:val="0"/>
              <w:jc w:val="center"/>
              <w:rPr>
                <w:rFonts w:ascii="Times New Roman" w:hAnsi="Times New Roman"/>
                <w:color w:val="FF0000"/>
              </w:rPr>
            </w:pPr>
            <w:r>
              <w:rPr>
                <w:rFonts w:hint="eastAsia"/>
                <w:color w:val="FF0000"/>
              </w:rPr>
              <w:t>載具硬體設計</w:t>
            </w:r>
          </w:p>
        </w:tc>
        <w:tc>
          <w:tcPr>
            <w:tcW w:w="997" w:type="dxa"/>
            <w:shd w:val="clear" w:color="auto" w:fill="auto"/>
            <w:vAlign w:val="center"/>
          </w:tcPr>
          <w:p w14:paraId="0D687A61" w14:textId="77777777" w:rsidR="00155338" w:rsidRPr="00CA4944" w:rsidRDefault="00155338" w:rsidP="00F03568">
            <w:pPr>
              <w:kinsoku w:val="0"/>
              <w:jc w:val="center"/>
            </w:pPr>
            <w:r w:rsidRPr="00CA4944">
              <w:t>4</w:t>
            </w:r>
          </w:p>
        </w:tc>
      </w:tr>
      <w:tr w:rsidR="00155338" w:rsidRPr="00A1180B" w14:paraId="66403299" w14:textId="77777777" w:rsidTr="000D2BC3">
        <w:trPr>
          <w:cantSplit/>
        </w:trPr>
        <w:tc>
          <w:tcPr>
            <w:tcW w:w="567" w:type="dxa"/>
            <w:shd w:val="clear" w:color="auto" w:fill="auto"/>
            <w:vAlign w:val="center"/>
          </w:tcPr>
          <w:p w14:paraId="303C7B10" w14:textId="77777777" w:rsidR="00155338" w:rsidRPr="00CA4944" w:rsidRDefault="00155338" w:rsidP="00F03568">
            <w:pPr>
              <w:kinsoku w:val="0"/>
              <w:jc w:val="center"/>
            </w:pPr>
            <w:r w:rsidRPr="00CA4944">
              <w:t>9</w:t>
            </w:r>
          </w:p>
        </w:tc>
        <w:tc>
          <w:tcPr>
            <w:tcW w:w="1276" w:type="dxa"/>
            <w:shd w:val="clear" w:color="auto" w:fill="auto"/>
            <w:vAlign w:val="center"/>
          </w:tcPr>
          <w:p w14:paraId="1B49F459"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余伶</w:t>
            </w:r>
          </w:p>
        </w:tc>
        <w:tc>
          <w:tcPr>
            <w:tcW w:w="851" w:type="dxa"/>
            <w:shd w:val="clear" w:color="auto" w:fill="auto"/>
            <w:vAlign w:val="center"/>
          </w:tcPr>
          <w:p w14:paraId="7F2FC482"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6692A8AF"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副理</w:t>
            </w:r>
          </w:p>
        </w:tc>
        <w:tc>
          <w:tcPr>
            <w:tcW w:w="1560" w:type="dxa"/>
            <w:shd w:val="clear" w:color="auto" w:fill="auto"/>
            <w:vAlign w:val="center"/>
          </w:tcPr>
          <w:p w14:paraId="235E2C59"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輔仁大學</w:t>
            </w:r>
            <w:r w:rsidRPr="00CA4944">
              <w:rPr>
                <w:rFonts w:ascii="Times New Roman" w:hAnsi="Times New Roman"/>
              </w:rPr>
              <w:br/>
            </w:r>
            <w:r w:rsidRPr="00CA4944">
              <w:rPr>
                <w:rFonts w:ascii="Times New Roman" w:hAnsi="Times New Roman" w:hint="eastAsia"/>
              </w:rPr>
              <w:t>統計系</w:t>
            </w:r>
          </w:p>
        </w:tc>
        <w:tc>
          <w:tcPr>
            <w:tcW w:w="1134" w:type="dxa"/>
            <w:shd w:val="clear" w:color="auto" w:fill="auto"/>
            <w:vAlign w:val="center"/>
          </w:tcPr>
          <w:p w14:paraId="6ED825F3"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勝品電通</w:t>
            </w:r>
          </w:p>
        </w:tc>
        <w:tc>
          <w:tcPr>
            <w:tcW w:w="562" w:type="dxa"/>
            <w:shd w:val="clear" w:color="auto" w:fill="auto"/>
            <w:vAlign w:val="center"/>
          </w:tcPr>
          <w:p w14:paraId="7534D063" w14:textId="77777777" w:rsidR="00155338" w:rsidRPr="00CA4944" w:rsidRDefault="00155338" w:rsidP="00F03568">
            <w:pPr>
              <w:kinsoku w:val="0"/>
              <w:jc w:val="center"/>
            </w:pPr>
            <w:r w:rsidRPr="00CA4944">
              <w:t>19</w:t>
            </w:r>
          </w:p>
        </w:tc>
        <w:tc>
          <w:tcPr>
            <w:tcW w:w="1417" w:type="dxa"/>
            <w:shd w:val="clear" w:color="auto" w:fill="auto"/>
            <w:vAlign w:val="center"/>
          </w:tcPr>
          <w:p w14:paraId="062B6293"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49715793" w14:textId="77777777" w:rsidR="00155338" w:rsidRPr="00CA4944" w:rsidRDefault="00155338" w:rsidP="00F03568">
            <w:pPr>
              <w:kinsoku w:val="0"/>
              <w:jc w:val="center"/>
              <w:rPr>
                <w:rFonts w:ascii="Times New Roman" w:hAnsi="Times New Roman"/>
                <w:color w:val="FF0000"/>
              </w:rPr>
            </w:pPr>
            <w:r>
              <w:rPr>
                <w:rFonts w:hint="eastAsia"/>
                <w:color w:val="FF0000"/>
              </w:rPr>
              <w:t>載具軟體</w:t>
            </w:r>
            <w:r>
              <w:rPr>
                <w:rFonts w:hint="eastAsia"/>
                <w:color w:val="FF0000"/>
              </w:rPr>
              <w:t>APP</w:t>
            </w:r>
            <w:r>
              <w:rPr>
                <w:rFonts w:hint="eastAsia"/>
                <w:color w:val="FF0000"/>
              </w:rPr>
              <w:t>設計</w:t>
            </w:r>
          </w:p>
        </w:tc>
        <w:tc>
          <w:tcPr>
            <w:tcW w:w="997" w:type="dxa"/>
            <w:shd w:val="clear" w:color="auto" w:fill="auto"/>
            <w:vAlign w:val="center"/>
          </w:tcPr>
          <w:p w14:paraId="1C3988C2" w14:textId="77777777" w:rsidR="00155338" w:rsidRPr="00CA4944" w:rsidRDefault="00155338" w:rsidP="00F03568">
            <w:pPr>
              <w:kinsoku w:val="0"/>
              <w:jc w:val="center"/>
            </w:pPr>
            <w:r w:rsidRPr="00CA4944">
              <w:t>4</w:t>
            </w:r>
          </w:p>
        </w:tc>
      </w:tr>
      <w:tr w:rsidR="00155338" w:rsidRPr="00A1180B" w14:paraId="0CF3DBA2" w14:textId="77777777" w:rsidTr="000D2BC3">
        <w:trPr>
          <w:cantSplit/>
        </w:trPr>
        <w:tc>
          <w:tcPr>
            <w:tcW w:w="567" w:type="dxa"/>
            <w:shd w:val="clear" w:color="auto" w:fill="auto"/>
            <w:vAlign w:val="center"/>
          </w:tcPr>
          <w:p w14:paraId="47E1F34B" w14:textId="77777777" w:rsidR="00155338" w:rsidRPr="00CA4944" w:rsidRDefault="00155338" w:rsidP="00F03568">
            <w:pPr>
              <w:kinsoku w:val="0"/>
              <w:jc w:val="center"/>
            </w:pPr>
            <w:r w:rsidRPr="00CA4944">
              <w:t>10</w:t>
            </w:r>
          </w:p>
        </w:tc>
        <w:tc>
          <w:tcPr>
            <w:tcW w:w="1276" w:type="dxa"/>
            <w:shd w:val="clear" w:color="auto" w:fill="auto"/>
            <w:vAlign w:val="center"/>
          </w:tcPr>
          <w:p w14:paraId="423F6AAC"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楊宗翰</w:t>
            </w:r>
          </w:p>
        </w:tc>
        <w:tc>
          <w:tcPr>
            <w:tcW w:w="851" w:type="dxa"/>
            <w:shd w:val="clear" w:color="auto" w:fill="auto"/>
            <w:vAlign w:val="center"/>
          </w:tcPr>
          <w:p w14:paraId="15EC2DF1"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20AB27C8"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副理</w:t>
            </w:r>
          </w:p>
        </w:tc>
        <w:tc>
          <w:tcPr>
            <w:tcW w:w="1560" w:type="dxa"/>
            <w:shd w:val="clear" w:color="auto" w:fill="auto"/>
            <w:vAlign w:val="center"/>
          </w:tcPr>
          <w:p w14:paraId="6121E418" w14:textId="77777777" w:rsidR="00155338" w:rsidRDefault="00155338" w:rsidP="00F03568">
            <w:pPr>
              <w:kinsoku w:val="0"/>
              <w:jc w:val="center"/>
            </w:pPr>
            <w:r w:rsidRPr="00CA4944">
              <w:rPr>
                <w:rFonts w:ascii="Times New Roman" w:hAnsi="Times New Roman" w:hint="eastAsia"/>
              </w:rPr>
              <w:t>交通大學</w:t>
            </w:r>
            <w:r w:rsidRPr="00CA4944">
              <w:rPr>
                <w:rFonts w:ascii="Times New Roman" w:hAnsi="Times New Roman"/>
              </w:rPr>
              <w:t xml:space="preserve"> </w:t>
            </w:r>
          </w:p>
          <w:p w14:paraId="6C384EA6"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電信所</w:t>
            </w:r>
          </w:p>
        </w:tc>
        <w:tc>
          <w:tcPr>
            <w:tcW w:w="1134" w:type="dxa"/>
            <w:shd w:val="clear" w:color="auto" w:fill="auto"/>
            <w:vAlign w:val="center"/>
          </w:tcPr>
          <w:p w14:paraId="472E1FA7"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明泰科技</w:t>
            </w:r>
          </w:p>
        </w:tc>
        <w:tc>
          <w:tcPr>
            <w:tcW w:w="562" w:type="dxa"/>
            <w:shd w:val="clear" w:color="auto" w:fill="auto"/>
            <w:vAlign w:val="center"/>
          </w:tcPr>
          <w:p w14:paraId="4F81327E" w14:textId="77777777" w:rsidR="00155338" w:rsidRPr="00CA4944" w:rsidRDefault="00155338" w:rsidP="00F03568">
            <w:pPr>
              <w:kinsoku w:val="0"/>
              <w:jc w:val="center"/>
            </w:pPr>
            <w:r w:rsidRPr="00CA4944">
              <w:t>7</w:t>
            </w:r>
          </w:p>
        </w:tc>
        <w:tc>
          <w:tcPr>
            <w:tcW w:w="1417" w:type="dxa"/>
            <w:shd w:val="clear" w:color="auto" w:fill="auto"/>
            <w:vAlign w:val="center"/>
          </w:tcPr>
          <w:p w14:paraId="2A7AEA09"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48712214" w14:textId="77777777" w:rsidR="00155338" w:rsidRPr="00CA4944" w:rsidRDefault="00155338" w:rsidP="00F03568">
            <w:pPr>
              <w:kinsoku w:val="0"/>
              <w:jc w:val="center"/>
              <w:rPr>
                <w:rFonts w:ascii="Times New Roman" w:hAnsi="Times New Roman"/>
                <w:color w:val="FF0000"/>
              </w:rPr>
            </w:pPr>
            <w:r>
              <w:rPr>
                <w:rFonts w:hint="eastAsia"/>
                <w:color w:val="FF0000"/>
              </w:rPr>
              <w:t>載具軟硬體整合設計規畫</w:t>
            </w:r>
          </w:p>
        </w:tc>
        <w:tc>
          <w:tcPr>
            <w:tcW w:w="997" w:type="dxa"/>
            <w:shd w:val="clear" w:color="auto" w:fill="auto"/>
            <w:vAlign w:val="center"/>
          </w:tcPr>
          <w:p w14:paraId="373525B1" w14:textId="77777777" w:rsidR="00155338" w:rsidRPr="00CA4944" w:rsidRDefault="00155338" w:rsidP="00F03568">
            <w:pPr>
              <w:kinsoku w:val="0"/>
              <w:jc w:val="center"/>
            </w:pPr>
            <w:r w:rsidRPr="00CA4944">
              <w:t>4</w:t>
            </w:r>
          </w:p>
        </w:tc>
      </w:tr>
      <w:tr w:rsidR="00155338" w:rsidRPr="00A1180B" w14:paraId="333717F5" w14:textId="77777777" w:rsidTr="000D2BC3">
        <w:trPr>
          <w:cantSplit/>
        </w:trPr>
        <w:tc>
          <w:tcPr>
            <w:tcW w:w="567" w:type="dxa"/>
            <w:shd w:val="clear" w:color="auto" w:fill="auto"/>
            <w:vAlign w:val="center"/>
          </w:tcPr>
          <w:p w14:paraId="023D91A6" w14:textId="77777777" w:rsidR="00155338" w:rsidRPr="00CA4944" w:rsidRDefault="00155338" w:rsidP="00F03568">
            <w:pPr>
              <w:kinsoku w:val="0"/>
              <w:jc w:val="center"/>
            </w:pPr>
            <w:r w:rsidRPr="00CA4944">
              <w:lastRenderedPageBreak/>
              <w:t>11</w:t>
            </w:r>
          </w:p>
        </w:tc>
        <w:tc>
          <w:tcPr>
            <w:tcW w:w="1276" w:type="dxa"/>
            <w:shd w:val="clear" w:color="auto" w:fill="auto"/>
            <w:vAlign w:val="center"/>
          </w:tcPr>
          <w:p w14:paraId="0F093ED6"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李國楨</w:t>
            </w:r>
          </w:p>
        </w:tc>
        <w:tc>
          <w:tcPr>
            <w:tcW w:w="851" w:type="dxa"/>
            <w:shd w:val="clear" w:color="auto" w:fill="auto"/>
            <w:vAlign w:val="center"/>
          </w:tcPr>
          <w:p w14:paraId="70BC4DB1"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02FD67C1"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資深工程師</w:t>
            </w:r>
          </w:p>
        </w:tc>
        <w:tc>
          <w:tcPr>
            <w:tcW w:w="1560" w:type="dxa"/>
            <w:shd w:val="clear" w:color="auto" w:fill="auto"/>
            <w:vAlign w:val="center"/>
          </w:tcPr>
          <w:p w14:paraId="4E8212AE"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華梵大學</w:t>
            </w:r>
            <w:r w:rsidRPr="00CA4944">
              <w:rPr>
                <w:rFonts w:ascii="Times New Roman" w:hAnsi="Times New Roman"/>
              </w:rPr>
              <w:br/>
            </w:r>
            <w:r w:rsidRPr="00CA4944">
              <w:rPr>
                <w:rFonts w:ascii="Times New Roman" w:hAnsi="Times New Roman" w:hint="eastAsia"/>
              </w:rPr>
              <w:t>機電工程系</w:t>
            </w:r>
          </w:p>
        </w:tc>
        <w:tc>
          <w:tcPr>
            <w:tcW w:w="1134" w:type="dxa"/>
            <w:shd w:val="clear" w:color="auto" w:fill="auto"/>
            <w:vAlign w:val="center"/>
          </w:tcPr>
          <w:p w14:paraId="6F13868F"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微像科技</w:t>
            </w:r>
          </w:p>
        </w:tc>
        <w:tc>
          <w:tcPr>
            <w:tcW w:w="562" w:type="dxa"/>
            <w:shd w:val="clear" w:color="auto" w:fill="auto"/>
            <w:vAlign w:val="center"/>
          </w:tcPr>
          <w:p w14:paraId="5B1E1BA0" w14:textId="77777777" w:rsidR="00155338" w:rsidRPr="00CA4944" w:rsidRDefault="00155338" w:rsidP="00F03568">
            <w:pPr>
              <w:kinsoku w:val="0"/>
              <w:jc w:val="center"/>
            </w:pPr>
            <w:r w:rsidRPr="00CA4944">
              <w:t>16</w:t>
            </w:r>
          </w:p>
        </w:tc>
        <w:tc>
          <w:tcPr>
            <w:tcW w:w="1417" w:type="dxa"/>
            <w:shd w:val="clear" w:color="auto" w:fill="auto"/>
            <w:vAlign w:val="center"/>
          </w:tcPr>
          <w:p w14:paraId="2D16B6BF"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5B6D8D42" w14:textId="77777777" w:rsidR="00155338" w:rsidRPr="00CA4944" w:rsidRDefault="00155338" w:rsidP="00F03568">
            <w:pPr>
              <w:kinsoku w:val="0"/>
              <w:jc w:val="center"/>
              <w:rPr>
                <w:rFonts w:ascii="Times New Roman" w:hAnsi="Times New Roman"/>
                <w:color w:val="FF0000"/>
              </w:rPr>
            </w:pPr>
            <w:r>
              <w:rPr>
                <w:rFonts w:hint="eastAsia"/>
                <w:color w:val="FF0000"/>
              </w:rPr>
              <w:t>載具硬體設計</w:t>
            </w:r>
          </w:p>
        </w:tc>
        <w:tc>
          <w:tcPr>
            <w:tcW w:w="997" w:type="dxa"/>
            <w:shd w:val="clear" w:color="auto" w:fill="auto"/>
            <w:vAlign w:val="center"/>
          </w:tcPr>
          <w:p w14:paraId="14D10EF2" w14:textId="77777777" w:rsidR="00155338" w:rsidRPr="00CA4944" w:rsidRDefault="00155338" w:rsidP="00F03568">
            <w:pPr>
              <w:kinsoku w:val="0"/>
              <w:jc w:val="center"/>
            </w:pPr>
            <w:r w:rsidRPr="00CA4944">
              <w:t>4</w:t>
            </w:r>
          </w:p>
        </w:tc>
      </w:tr>
      <w:tr w:rsidR="00155338" w:rsidRPr="00A1180B" w14:paraId="218F3B73" w14:textId="77777777" w:rsidTr="000D2BC3">
        <w:trPr>
          <w:cantSplit/>
        </w:trPr>
        <w:tc>
          <w:tcPr>
            <w:tcW w:w="567" w:type="dxa"/>
            <w:shd w:val="clear" w:color="auto" w:fill="auto"/>
            <w:vAlign w:val="center"/>
          </w:tcPr>
          <w:p w14:paraId="639ED4C3" w14:textId="77777777" w:rsidR="00155338" w:rsidRPr="00CA4944" w:rsidRDefault="00155338" w:rsidP="00F03568">
            <w:pPr>
              <w:kinsoku w:val="0"/>
              <w:jc w:val="center"/>
            </w:pPr>
            <w:r w:rsidRPr="00CA4944">
              <w:t>12</w:t>
            </w:r>
          </w:p>
        </w:tc>
        <w:tc>
          <w:tcPr>
            <w:tcW w:w="1276" w:type="dxa"/>
            <w:shd w:val="clear" w:color="auto" w:fill="auto"/>
            <w:vAlign w:val="center"/>
          </w:tcPr>
          <w:p w14:paraId="5F5536F9"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待聘</w:t>
            </w:r>
          </w:p>
        </w:tc>
        <w:tc>
          <w:tcPr>
            <w:tcW w:w="851" w:type="dxa"/>
            <w:shd w:val="clear" w:color="auto" w:fill="auto"/>
            <w:vAlign w:val="center"/>
          </w:tcPr>
          <w:p w14:paraId="632ACB24"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7BC0185D"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資深工程師</w:t>
            </w:r>
          </w:p>
        </w:tc>
        <w:tc>
          <w:tcPr>
            <w:tcW w:w="1560" w:type="dxa"/>
            <w:shd w:val="clear" w:color="auto" w:fill="auto"/>
            <w:vAlign w:val="center"/>
          </w:tcPr>
          <w:p w14:paraId="1373A465" w14:textId="6FB44441" w:rsidR="00155338" w:rsidRPr="00CA4944" w:rsidRDefault="00155338" w:rsidP="00F03568">
            <w:pPr>
              <w:kinsoku w:val="0"/>
              <w:jc w:val="center"/>
              <w:rPr>
                <w:rFonts w:ascii="Times New Roman" w:hAnsi="Times New Roman"/>
              </w:rPr>
            </w:pPr>
          </w:p>
        </w:tc>
        <w:tc>
          <w:tcPr>
            <w:tcW w:w="1134" w:type="dxa"/>
            <w:shd w:val="clear" w:color="auto" w:fill="auto"/>
            <w:vAlign w:val="center"/>
          </w:tcPr>
          <w:p w14:paraId="56766CDD" w14:textId="21F6EC36" w:rsidR="00155338" w:rsidRPr="00CA4944" w:rsidRDefault="00155338" w:rsidP="00F03568">
            <w:pPr>
              <w:kinsoku w:val="0"/>
              <w:jc w:val="center"/>
              <w:rPr>
                <w:rFonts w:ascii="Times New Roman" w:hAnsi="Times New Roman"/>
              </w:rPr>
            </w:pPr>
          </w:p>
        </w:tc>
        <w:tc>
          <w:tcPr>
            <w:tcW w:w="562" w:type="dxa"/>
            <w:shd w:val="clear" w:color="auto" w:fill="auto"/>
            <w:vAlign w:val="center"/>
          </w:tcPr>
          <w:p w14:paraId="183B40A4" w14:textId="77777777" w:rsidR="00155338" w:rsidRPr="00CA4944" w:rsidRDefault="00155338" w:rsidP="00F03568">
            <w:pPr>
              <w:kinsoku w:val="0"/>
              <w:jc w:val="center"/>
            </w:pPr>
            <w:r w:rsidRPr="00CA4944">
              <w:t>10</w:t>
            </w:r>
          </w:p>
        </w:tc>
        <w:tc>
          <w:tcPr>
            <w:tcW w:w="1417" w:type="dxa"/>
            <w:shd w:val="clear" w:color="auto" w:fill="auto"/>
            <w:vAlign w:val="center"/>
          </w:tcPr>
          <w:p w14:paraId="342B8BB3" w14:textId="77777777" w:rsidR="00155338" w:rsidRPr="00EE3251" w:rsidRDefault="00155338" w:rsidP="00F03568">
            <w:pPr>
              <w:kinsoku w:val="0"/>
              <w:jc w:val="center"/>
              <w:rPr>
                <w:color w:val="000000" w:themeColor="text1"/>
              </w:rPr>
            </w:pPr>
            <w:r w:rsidRPr="00EE3251">
              <w:rPr>
                <w:color w:val="000000" w:themeColor="text1"/>
              </w:rPr>
              <w:t>分項計畫</w:t>
            </w:r>
            <w:r>
              <w:rPr>
                <w:rFonts w:hint="eastAsia"/>
                <w:color w:val="000000" w:themeColor="text1"/>
              </w:rPr>
              <w:t>C</w:t>
            </w:r>
          </w:p>
          <w:p w14:paraId="059B2DBE" w14:textId="77777777" w:rsidR="00155338" w:rsidRPr="00CA4944" w:rsidRDefault="00155338" w:rsidP="00F03568">
            <w:pPr>
              <w:kinsoku w:val="0"/>
              <w:jc w:val="center"/>
              <w:rPr>
                <w:rFonts w:ascii="Times New Roman" w:hAnsi="Times New Roman"/>
                <w:color w:val="FF0000"/>
              </w:rPr>
            </w:pPr>
            <w:r>
              <w:rPr>
                <w:rFonts w:hint="eastAsia"/>
                <w:color w:val="FF0000"/>
              </w:rPr>
              <w:t>AI</w:t>
            </w:r>
            <w:r>
              <w:rPr>
                <w:rFonts w:hint="eastAsia"/>
                <w:color w:val="FF0000"/>
              </w:rPr>
              <w:t>軟體設計</w:t>
            </w:r>
          </w:p>
        </w:tc>
        <w:tc>
          <w:tcPr>
            <w:tcW w:w="997" w:type="dxa"/>
            <w:shd w:val="clear" w:color="auto" w:fill="auto"/>
            <w:vAlign w:val="center"/>
          </w:tcPr>
          <w:p w14:paraId="2D369217" w14:textId="77777777" w:rsidR="00155338" w:rsidRPr="00CA4944" w:rsidRDefault="00155338" w:rsidP="00F03568">
            <w:pPr>
              <w:kinsoku w:val="0"/>
              <w:jc w:val="center"/>
            </w:pPr>
            <w:r w:rsidRPr="00CA4944">
              <w:t>2</w:t>
            </w:r>
          </w:p>
        </w:tc>
      </w:tr>
      <w:tr w:rsidR="00155338" w:rsidRPr="00A1180B" w14:paraId="1F23AD51" w14:textId="77777777" w:rsidTr="000D2BC3">
        <w:trPr>
          <w:cantSplit/>
        </w:trPr>
        <w:tc>
          <w:tcPr>
            <w:tcW w:w="567" w:type="dxa"/>
            <w:shd w:val="clear" w:color="auto" w:fill="auto"/>
            <w:vAlign w:val="center"/>
          </w:tcPr>
          <w:p w14:paraId="0EE85C02" w14:textId="77777777" w:rsidR="00155338" w:rsidRPr="00CA4944" w:rsidRDefault="00155338" w:rsidP="00F03568">
            <w:pPr>
              <w:kinsoku w:val="0"/>
              <w:jc w:val="center"/>
            </w:pPr>
            <w:r w:rsidRPr="00CA4944">
              <w:t>13</w:t>
            </w:r>
          </w:p>
        </w:tc>
        <w:tc>
          <w:tcPr>
            <w:tcW w:w="1276" w:type="dxa"/>
            <w:shd w:val="clear" w:color="auto" w:fill="auto"/>
            <w:vAlign w:val="center"/>
          </w:tcPr>
          <w:p w14:paraId="031E792B"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待聘</w:t>
            </w:r>
          </w:p>
        </w:tc>
        <w:tc>
          <w:tcPr>
            <w:tcW w:w="851" w:type="dxa"/>
            <w:shd w:val="clear" w:color="auto" w:fill="auto"/>
            <w:vAlign w:val="center"/>
          </w:tcPr>
          <w:p w14:paraId="431B2230"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02FB74CB"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資深工程師</w:t>
            </w:r>
          </w:p>
        </w:tc>
        <w:tc>
          <w:tcPr>
            <w:tcW w:w="1560" w:type="dxa"/>
            <w:shd w:val="clear" w:color="auto" w:fill="auto"/>
            <w:vAlign w:val="center"/>
          </w:tcPr>
          <w:p w14:paraId="03BC42B4" w14:textId="735E23CC" w:rsidR="00155338" w:rsidRPr="00CA4944" w:rsidRDefault="00155338" w:rsidP="00F03568">
            <w:pPr>
              <w:kinsoku w:val="0"/>
              <w:jc w:val="center"/>
              <w:rPr>
                <w:rFonts w:ascii="Times New Roman" w:hAnsi="Times New Roman"/>
              </w:rPr>
            </w:pPr>
          </w:p>
        </w:tc>
        <w:tc>
          <w:tcPr>
            <w:tcW w:w="1134" w:type="dxa"/>
            <w:shd w:val="clear" w:color="auto" w:fill="auto"/>
            <w:vAlign w:val="center"/>
          </w:tcPr>
          <w:p w14:paraId="68579449" w14:textId="0D8E5281" w:rsidR="00155338" w:rsidRPr="00CA4944" w:rsidRDefault="00155338" w:rsidP="00F03568">
            <w:pPr>
              <w:kinsoku w:val="0"/>
              <w:jc w:val="center"/>
              <w:rPr>
                <w:rFonts w:ascii="Times New Roman" w:hAnsi="Times New Roman"/>
              </w:rPr>
            </w:pPr>
          </w:p>
        </w:tc>
        <w:tc>
          <w:tcPr>
            <w:tcW w:w="562" w:type="dxa"/>
            <w:shd w:val="clear" w:color="auto" w:fill="auto"/>
            <w:vAlign w:val="center"/>
          </w:tcPr>
          <w:p w14:paraId="02E09B64" w14:textId="77777777" w:rsidR="00155338" w:rsidRPr="00CA4944" w:rsidRDefault="00155338" w:rsidP="00F03568">
            <w:pPr>
              <w:kinsoku w:val="0"/>
              <w:jc w:val="center"/>
            </w:pPr>
            <w:r w:rsidRPr="00CA4944">
              <w:t>10</w:t>
            </w:r>
          </w:p>
        </w:tc>
        <w:tc>
          <w:tcPr>
            <w:tcW w:w="1417" w:type="dxa"/>
            <w:shd w:val="clear" w:color="auto" w:fill="auto"/>
            <w:vAlign w:val="center"/>
          </w:tcPr>
          <w:p w14:paraId="7DB5FE93" w14:textId="77777777" w:rsidR="00155338" w:rsidRPr="00EE3251" w:rsidRDefault="00155338" w:rsidP="00F03568">
            <w:pPr>
              <w:kinsoku w:val="0"/>
              <w:jc w:val="center"/>
              <w:rPr>
                <w:color w:val="000000" w:themeColor="text1"/>
              </w:rPr>
            </w:pPr>
            <w:r w:rsidRPr="00EE3251">
              <w:rPr>
                <w:color w:val="000000" w:themeColor="text1"/>
              </w:rPr>
              <w:t>分項計畫</w:t>
            </w:r>
            <w:r>
              <w:rPr>
                <w:rFonts w:hint="eastAsia"/>
                <w:color w:val="000000" w:themeColor="text1"/>
              </w:rPr>
              <w:t>C</w:t>
            </w:r>
          </w:p>
          <w:p w14:paraId="49F456E6" w14:textId="77777777" w:rsidR="00155338" w:rsidRPr="00CA4944" w:rsidRDefault="00155338" w:rsidP="00F03568">
            <w:pPr>
              <w:kinsoku w:val="0"/>
              <w:rPr>
                <w:rFonts w:ascii="Times New Roman" w:hAnsi="Times New Roman"/>
                <w:color w:val="FF0000"/>
              </w:rPr>
            </w:pPr>
            <w:r>
              <w:rPr>
                <w:rFonts w:hint="eastAsia"/>
                <w:color w:val="FF0000"/>
              </w:rPr>
              <w:t>AI</w:t>
            </w:r>
            <w:r>
              <w:rPr>
                <w:rFonts w:hint="eastAsia"/>
                <w:color w:val="FF0000"/>
              </w:rPr>
              <w:t>軟體設計</w:t>
            </w:r>
            <w:r w:rsidRPr="00CA4944">
              <w:rPr>
                <w:rFonts w:ascii="Times New Roman" w:hAnsi="Times New Roman"/>
                <w:color w:val="FF0000"/>
              </w:rPr>
              <w:t xml:space="preserve">　</w:t>
            </w:r>
          </w:p>
        </w:tc>
        <w:tc>
          <w:tcPr>
            <w:tcW w:w="997" w:type="dxa"/>
            <w:shd w:val="clear" w:color="auto" w:fill="auto"/>
            <w:vAlign w:val="center"/>
          </w:tcPr>
          <w:p w14:paraId="3DB68BF3" w14:textId="77777777" w:rsidR="00155338" w:rsidRPr="00CA4944" w:rsidRDefault="00155338" w:rsidP="00F03568">
            <w:pPr>
              <w:kinsoku w:val="0"/>
              <w:jc w:val="center"/>
            </w:pPr>
            <w:r w:rsidRPr="00CA4944">
              <w:t>2</w:t>
            </w:r>
          </w:p>
        </w:tc>
      </w:tr>
      <w:tr w:rsidR="00155338" w:rsidRPr="00A1180B" w14:paraId="72352534" w14:textId="77777777" w:rsidTr="000D2BC3">
        <w:trPr>
          <w:cantSplit/>
        </w:trPr>
        <w:tc>
          <w:tcPr>
            <w:tcW w:w="567" w:type="dxa"/>
            <w:shd w:val="clear" w:color="auto" w:fill="auto"/>
            <w:vAlign w:val="center"/>
          </w:tcPr>
          <w:p w14:paraId="36BCAD34" w14:textId="77777777" w:rsidR="00155338" w:rsidRPr="00CA4944" w:rsidRDefault="00155338" w:rsidP="00F03568">
            <w:pPr>
              <w:kinsoku w:val="0"/>
              <w:jc w:val="center"/>
            </w:pPr>
            <w:r w:rsidRPr="00CA4944">
              <w:t>14</w:t>
            </w:r>
          </w:p>
        </w:tc>
        <w:tc>
          <w:tcPr>
            <w:tcW w:w="1276" w:type="dxa"/>
            <w:shd w:val="clear" w:color="auto" w:fill="auto"/>
            <w:vAlign w:val="center"/>
          </w:tcPr>
          <w:p w14:paraId="7F4D873E"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彭聖儒</w:t>
            </w:r>
          </w:p>
        </w:tc>
        <w:tc>
          <w:tcPr>
            <w:tcW w:w="851" w:type="dxa"/>
            <w:shd w:val="clear" w:color="auto" w:fill="auto"/>
            <w:vAlign w:val="center"/>
          </w:tcPr>
          <w:p w14:paraId="5C4A502E"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29F2DBE4"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資深工程師</w:t>
            </w:r>
          </w:p>
        </w:tc>
        <w:tc>
          <w:tcPr>
            <w:tcW w:w="1560" w:type="dxa"/>
            <w:shd w:val="clear" w:color="auto" w:fill="auto"/>
            <w:vAlign w:val="center"/>
          </w:tcPr>
          <w:p w14:paraId="64EA71DF" w14:textId="3BC8E581" w:rsidR="00155338" w:rsidRDefault="00155338" w:rsidP="00F03568">
            <w:pPr>
              <w:kinsoku w:val="0"/>
              <w:jc w:val="center"/>
            </w:pPr>
            <w:r w:rsidRPr="00CA4944">
              <w:rPr>
                <w:rFonts w:ascii="Times New Roman" w:hAnsi="Times New Roman" w:hint="eastAsia"/>
              </w:rPr>
              <w:t>中華大學</w:t>
            </w:r>
            <w:r w:rsidRPr="00CA4944">
              <w:rPr>
                <w:rFonts w:ascii="Times New Roman" w:hAnsi="Times New Roman"/>
              </w:rPr>
              <w:t xml:space="preserve"> </w:t>
            </w:r>
          </w:p>
          <w:p w14:paraId="111F731F"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資工所</w:t>
            </w:r>
          </w:p>
        </w:tc>
        <w:tc>
          <w:tcPr>
            <w:tcW w:w="1134" w:type="dxa"/>
            <w:shd w:val="clear" w:color="auto" w:fill="auto"/>
            <w:vAlign w:val="center"/>
          </w:tcPr>
          <w:p w14:paraId="7E903071"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工研院</w:t>
            </w:r>
          </w:p>
        </w:tc>
        <w:tc>
          <w:tcPr>
            <w:tcW w:w="562" w:type="dxa"/>
            <w:shd w:val="clear" w:color="auto" w:fill="auto"/>
            <w:vAlign w:val="center"/>
          </w:tcPr>
          <w:p w14:paraId="7C9F6A7D" w14:textId="77777777" w:rsidR="00155338" w:rsidRPr="00CA4944" w:rsidRDefault="00155338" w:rsidP="00F03568">
            <w:pPr>
              <w:kinsoku w:val="0"/>
              <w:jc w:val="center"/>
            </w:pPr>
            <w:r w:rsidRPr="00CA4944">
              <w:t>4</w:t>
            </w:r>
          </w:p>
        </w:tc>
        <w:tc>
          <w:tcPr>
            <w:tcW w:w="1417" w:type="dxa"/>
            <w:shd w:val="clear" w:color="auto" w:fill="auto"/>
            <w:vAlign w:val="center"/>
          </w:tcPr>
          <w:p w14:paraId="0AC53EF7"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4C0D3F74" w14:textId="77777777" w:rsidR="00155338" w:rsidRPr="00CA4944" w:rsidRDefault="00155338" w:rsidP="00F03568">
            <w:pPr>
              <w:kinsoku w:val="0"/>
              <w:jc w:val="center"/>
              <w:rPr>
                <w:rFonts w:ascii="Times New Roman" w:hAnsi="Times New Roman"/>
                <w:color w:val="FF0000"/>
              </w:rPr>
            </w:pPr>
            <w:r>
              <w:rPr>
                <w:rFonts w:hint="eastAsia"/>
                <w:color w:val="FF0000"/>
              </w:rPr>
              <w:t>載具靭體設計</w:t>
            </w:r>
          </w:p>
        </w:tc>
        <w:tc>
          <w:tcPr>
            <w:tcW w:w="997" w:type="dxa"/>
            <w:shd w:val="clear" w:color="auto" w:fill="auto"/>
            <w:vAlign w:val="center"/>
          </w:tcPr>
          <w:p w14:paraId="3348280C" w14:textId="77777777" w:rsidR="00155338" w:rsidRPr="00CA4944" w:rsidRDefault="00155338" w:rsidP="00F03568">
            <w:pPr>
              <w:kinsoku w:val="0"/>
              <w:jc w:val="center"/>
            </w:pPr>
            <w:r w:rsidRPr="00CA4944">
              <w:t>3</w:t>
            </w:r>
          </w:p>
        </w:tc>
      </w:tr>
      <w:tr w:rsidR="00155338" w:rsidRPr="00A1180B" w14:paraId="6A637A65" w14:textId="77777777" w:rsidTr="000D2BC3">
        <w:trPr>
          <w:cantSplit/>
        </w:trPr>
        <w:tc>
          <w:tcPr>
            <w:tcW w:w="567" w:type="dxa"/>
            <w:shd w:val="clear" w:color="auto" w:fill="auto"/>
            <w:vAlign w:val="center"/>
          </w:tcPr>
          <w:p w14:paraId="7BE13BB7" w14:textId="77777777" w:rsidR="00155338" w:rsidRPr="00CA4944" w:rsidRDefault="00155338" w:rsidP="00F03568">
            <w:pPr>
              <w:kinsoku w:val="0"/>
              <w:jc w:val="center"/>
            </w:pPr>
            <w:r w:rsidRPr="00CA4944">
              <w:t>15</w:t>
            </w:r>
          </w:p>
        </w:tc>
        <w:tc>
          <w:tcPr>
            <w:tcW w:w="1276" w:type="dxa"/>
            <w:shd w:val="clear" w:color="auto" w:fill="auto"/>
            <w:vAlign w:val="center"/>
          </w:tcPr>
          <w:p w14:paraId="0ABCD731"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陳宛琳</w:t>
            </w:r>
          </w:p>
        </w:tc>
        <w:tc>
          <w:tcPr>
            <w:tcW w:w="851" w:type="dxa"/>
            <w:shd w:val="clear" w:color="auto" w:fill="auto"/>
            <w:vAlign w:val="center"/>
          </w:tcPr>
          <w:p w14:paraId="09982216"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2C604AB5"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資深工程師</w:t>
            </w:r>
          </w:p>
        </w:tc>
        <w:tc>
          <w:tcPr>
            <w:tcW w:w="1560" w:type="dxa"/>
            <w:shd w:val="clear" w:color="auto" w:fill="auto"/>
            <w:vAlign w:val="center"/>
          </w:tcPr>
          <w:p w14:paraId="051EDBBF"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南臺科技大學</w:t>
            </w:r>
            <w:r w:rsidRPr="00CA4944">
              <w:rPr>
                <w:rFonts w:ascii="Times New Roman" w:hAnsi="Times New Roman"/>
              </w:rPr>
              <w:br/>
            </w:r>
            <w:r w:rsidRPr="00CA4944">
              <w:rPr>
                <w:rFonts w:ascii="Times New Roman" w:hAnsi="Times New Roman" w:hint="eastAsia"/>
              </w:rPr>
              <w:t>儀器系統研究</w:t>
            </w:r>
          </w:p>
        </w:tc>
        <w:tc>
          <w:tcPr>
            <w:tcW w:w="1134" w:type="dxa"/>
            <w:shd w:val="clear" w:color="auto" w:fill="auto"/>
            <w:vAlign w:val="center"/>
          </w:tcPr>
          <w:p w14:paraId="0BE0E7A3"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佳世達科技</w:t>
            </w:r>
          </w:p>
        </w:tc>
        <w:tc>
          <w:tcPr>
            <w:tcW w:w="562" w:type="dxa"/>
            <w:shd w:val="clear" w:color="auto" w:fill="auto"/>
            <w:vAlign w:val="center"/>
          </w:tcPr>
          <w:p w14:paraId="4E230300" w14:textId="77777777" w:rsidR="00155338" w:rsidRPr="00CA4944" w:rsidRDefault="00155338" w:rsidP="00F03568">
            <w:pPr>
              <w:kinsoku w:val="0"/>
              <w:jc w:val="center"/>
            </w:pPr>
            <w:r w:rsidRPr="00CA4944">
              <w:t>8</w:t>
            </w:r>
          </w:p>
        </w:tc>
        <w:tc>
          <w:tcPr>
            <w:tcW w:w="1417" w:type="dxa"/>
            <w:shd w:val="clear" w:color="auto" w:fill="auto"/>
            <w:vAlign w:val="center"/>
          </w:tcPr>
          <w:p w14:paraId="3036E5FA"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45216C88" w14:textId="77777777" w:rsidR="00155338" w:rsidRPr="00CA4944" w:rsidRDefault="00155338" w:rsidP="00F03568">
            <w:pPr>
              <w:kinsoku w:val="0"/>
              <w:jc w:val="center"/>
              <w:rPr>
                <w:rFonts w:ascii="Times New Roman" w:hAnsi="Times New Roman"/>
                <w:color w:val="FF0000"/>
              </w:rPr>
            </w:pPr>
            <w:r>
              <w:rPr>
                <w:rFonts w:hint="eastAsia"/>
                <w:color w:val="FF0000"/>
              </w:rPr>
              <w:t>載具軟體設計</w:t>
            </w:r>
          </w:p>
        </w:tc>
        <w:tc>
          <w:tcPr>
            <w:tcW w:w="997" w:type="dxa"/>
            <w:shd w:val="clear" w:color="auto" w:fill="auto"/>
            <w:vAlign w:val="center"/>
          </w:tcPr>
          <w:p w14:paraId="2E4D668A" w14:textId="77777777" w:rsidR="00155338" w:rsidRPr="00CA4944" w:rsidRDefault="00155338" w:rsidP="00F03568">
            <w:pPr>
              <w:kinsoku w:val="0"/>
              <w:jc w:val="center"/>
            </w:pPr>
            <w:r w:rsidRPr="00CA4944">
              <w:t>3</w:t>
            </w:r>
          </w:p>
        </w:tc>
      </w:tr>
      <w:tr w:rsidR="00155338" w:rsidRPr="00A1180B" w14:paraId="5831F13F" w14:textId="77777777" w:rsidTr="000D2BC3">
        <w:trPr>
          <w:cantSplit/>
        </w:trPr>
        <w:tc>
          <w:tcPr>
            <w:tcW w:w="567" w:type="dxa"/>
            <w:shd w:val="clear" w:color="auto" w:fill="auto"/>
            <w:vAlign w:val="center"/>
          </w:tcPr>
          <w:p w14:paraId="055B72BA" w14:textId="77777777" w:rsidR="00155338" w:rsidRPr="00CA4944" w:rsidRDefault="00155338" w:rsidP="00F03568">
            <w:pPr>
              <w:kinsoku w:val="0"/>
              <w:jc w:val="center"/>
            </w:pPr>
            <w:r w:rsidRPr="00CA4944">
              <w:t>16</w:t>
            </w:r>
          </w:p>
        </w:tc>
        <w:tc>
          <w:tcPr>
            <w:tcW w:w="1276" w:type="dxa"/>
            <w:shd w:val="clear" w:color="auto" w:fill="auto"/>
            <w:vAlign w:val="center"/>
          </w:tcPr>
          <w:p w14:paraId="204CEA9E"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陳駿至</w:t>
            </w:r>
          </w:p>
        </w:tc>
        <w:tc>
          <w:tcPr>
            <w:tcW w:w="851" w:type="dxa"/>
            <w:shd w:val="clear" w:color="auto" w:fill="auto"/>
            <w:vAlign w:val="center"/>
          </w:tcPr>
          <w:p w14:paraId="41D166D8"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19635632"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資深工程師</w:t>
            </w:r>
          </w:p>
        </w:tc>
        <w:tc>
          <w:tcPr>
            <w:tcW w:w="1560" w:type="dxa"/>
            <w:shd w:val="clear" w:color="auto" w:fill="auto"/>
            <w:vAlign w:val="center"/>
          </w:tcPr>
          <w:p w14:paraId="12EE7AF5" w14:textId="77777777" w:rsidR="00155338" w:rsidRDefault="00155338" w:rsidP="00F03568">
            <w:pPr>
              <w:kinsoku w:val="0"/>
              <w:jc w:val="center"/>
            </w:pPr>
            <w:r w:rsidRPr="00CA4944">
              <w:rPr>
                <w:rFonts w:ascii="Times New Roman" w:hAnsi="Times New Roman" w:hint="eastAsia"/>
              </w:rPr>
              <w:t>銘傳大學</w:t>
            </w:r>
            <w:r w:rsidRPr="00CA4944">
              <w:rPr>
                <w:rFonts w:ascii="Times New Roman" w:hAnsi="Times New Roman"/>
              </w:rPr>
              <w:t xml:space="preserve"> </w:t>
            </w:r>
          </w:p>
          <w:p w14:paraId="61EFC4B8"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資工所</w:t>
            </w:r>
          </w:p>
        </w:tc>
        <w:tc>
          <w:tcPr>
            <w:tcW w:w="1134" w:type="dxa"/>
            <w:shd w:val="clear" w:color="auto" w:fill="auto"/>
            <w:vAlign w:val="center"/>
          </w:tcPr>
          <w:p w14:paraId="465ABE21"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亞仕資訊</w:t>
            </w:r>
          </w:p>
        </w:tc>
        <w:tc>
          <w:tcPr>
            <w:tcW w:w="562" w:type="dxa"/>
            <w:shd w:val="clear" w:color="auto" w:fill="auto"/>
            <w:vAlign w:val="center"/>
          </w:tcPr>
          <w:p w14:paraId="223CD86C" w14:textId="77777777" w:rsidR="00155338" w:rsidRPr="00CA4944" w:rsidRDefault="00155338" w:rsidP="00F03568">
            <w:pPr>
              <w:kinsoku w:val="0"/>
              <w:jc w:val="center"/>
            </w:pPr>
            <w:r w:rsidRPr="00CA4944">
              <w:t>7</w:t>
            </w:r>
          </w:p>
        </w:tc>
        <w:tc>
          <w:tcPr>
            <w:tcW w:w="1417" w:type="dxa"/>
            <w:shd w:val="clear" w:color="auto" w:fill="auto"/>
            <w:vAlign w:val="center"/>
          </w:tcPr>
          <w:p w14:paraId="1347784F"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37DF36B5" w14:textId="77777777" w:rsidR="00155338" w:rsidRPr="00CA4944" w:rsidRDefault="00155338" w:rsidP="00F03568">
            <w:pPr>
              <w:kinsoku w:val="0"/>
              <w:jc w:val="center"/>
              <w:rPr>
                <w:rFonts w:ascii="Times New Roman" w:hAnsi="Times New Roman"/>
                <w:color w:val="FF0000"/>
              </w:rPr>
            </w:pPr>
            <w:r>
              <w:rPr>
                <w:rFonts w:hint="eastAsia"/>
                <w:color w:val="FF0000"/>
              </w:rPr>
              <w:t>雲端系統整合設計</w:t>
            </w:r>
          </w:p>
        </w:tc>
        <w:tc>
          <w:tcPr>
            <w:tcW w:w="997" w:type="dxa"/>
            <w:shd w:val="clear" w:color="auto" w:fill="auto"/>
            <w:vAlign w:val="center"/>
          </w:tcPr>
          <w:p w14:paraId="09428696" w14:textId="77777777" w:rsidR="00155338" w:rsidRPr="00CA4944" w:rsidRDefault="00155338" w:rsidP="00F03568">
            <w:pPr>
              <w:kinsoku w:val="0"/>
              <w:jc w:val="center"/>
            </w:pPr>
            <w:r w:rsidRPr="00CA4944">
              <w:t>3</w:t>
            </w:r>
          </w:p>
        </w:tc>
      </w:tr>
      <w:tr w:rsidR="00155338" w:rsidRPr="00A1180B" w14:paraId="2324738A" w14:textId="77777777" w:rsidTr="000D2BC3">
        <w:trPr>
          <w:cantSplit/>
        </w:trPr>
        <w:tc>
          <w:tcPr>
            <w:tcW w:w="567" w:type="dxa"/>
            <w:shd w:val="clear" w:color="auto" w:fill="auto"/>
            <w:vAlign w:val="center"/>
          </w:tcPr>
          <w:p w14:paraId="0F00E60A" w14:textId="77777777" w:rsidR="00155338" w:rsidRPr="00CA4944" w:rsidRDefault="00155338" w:rsidP="00F03568">
            <w:pPr>
              <w:kinsoku w:val="0"/>
              <w:jc w:val="center"/>
            </w:pPr>
            <w:r w:rsidRPr="00CA4944">
              <w:t>17</w:t>
            </w:r>
          </w:p>
        </w:tc>
        <w:tc>
          <w:tcPr>
            <w:tcW w:w="1276" w:type="dxa"/>
            <w:shd w:val="clear" w:color="auto" w:fill="auto"/>
            <w:vAlign w:val="center"/>
          </w:tcPr>
          <w:p w14:paraId="3085D38B"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呂韋頡</w:t>
            </w:r>
          </w:p>
        </w:tc>
        <w:tc>
          <w:tcPr>
            <w:tcW w:w="851" w:type="dxa"/>
            <w:shd w:val="clear" w:color="auto" w:fill="auto"/>
            <w:vAlign w:val="center"/>
          </w:tcPr>
          <w:p w14:paraId="19114108"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45F898F6"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高級工程師</w:t>
            </w:r>
          </w:p>
        </w:tc>
        <w:tc>
          <w:tcPr>
            <w:tcW w:w="1560" w:type="dxa"/>
            <w:shd w:val="clear" w:color="auto" w:fill="auto"/>
            <w:vAlign w:val="center"/>
          </w:tcPr>
          <w:p w14:paraId="6D10F306"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臺東大學</w:t>
            </w:r>
            <w:r w:rsidRPr="00CA4944">
              <w:rPr>
                <w:rFonts w:ascii="Times New Roman" w:hAnsi="Times New Roman"/>
              </w:rPr>
              <w:br/>
            </w:r>
            <w:r w:rsidRPr="00CA4944">
              <w:rPr>
                <w:rFonts w:ascii="Times New Roman" w:hAnsi="Times New Roman" w:hint="eastAsia"/>
              </w:rPr>
              <w:t>資訊管理學系</w:t>
            </w:r>
          </w:p>
        </w:tc>
        <w:tc>
          <w:tcPr>
            <w:tcW w:w="1134" w:type="dxa"/>
            <w:shd w:val="clear" w:color="auto" w:fill="auto"/>
            <w:vAlign w:val="center"/>
          </w:tcPr>
          <w:p w14:paraId="3E482F55"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鼎峰人工智能</w:t>
            </w:r>
          </w:p>
        </w:tc>
        <w:tc>
          <w:tcPr>
            <w:tcW w:w="562" w:type="dxa"/>
            <w:shd w:val="clear" w:color="auto" w:fill="auto"/>
            <w:vAlign w:val="center"/>
          </w:tcPr>
          <w:p w14:paraId="724C96FC" w14:textId="77777777" w:rsidR="00155338" w:rsidRPr="00CA4944" w:rsidRDefault="00155338" w:rsidP="00F03568">
            <w:pPr>
              <w:kinsoku w:val="0"/>
              <w:jc w:val="center"/>
            </w:pPr>
            <w:r w:rsidRPr="00CA4944">
              <w:t>2</w:t>
            </w:r>
          </w:p>
        </w:tc>
        <w:tc>
          <w:tcPr>
            <w:tcW w:w="1417" w:type="dxa"/>
            <w:shd w:val="clear" w:color="auto" w:fill="auto"/>
            <w:vAlign w:val="center"/>
          </w:tcPr>
          <w:p w14:paraId="7F4929D8"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34D73DAE" w14:textId="77777777" w:rsidR="00155338" w:rsidRPr="00CA4944" w:rsidRDefault="00155338" w:rsidP="00F03568">
            <w:pPr>
              <w:kinsoku w:val="0"/>
              <w:jc w:val="center"/>
              <w:rPr>
                <w:rFonts w:ascii="Times New Roman" w:hAnsi="Times New Roman"/>
                <w:color w:val="FF0000"/>
              </w:rPr>
            </w:pPr>
            <w:r>
              <w:rPr>
                <w:rFonts w:hint="eastAsia"/>
                <w:color w:val="FF0000"/>
              </w:rPr>
              <w:t>載具軟體設計</w:t>
            </w:r>
          </w:p>
        </w:tc>
        <w:tc>
          <w:tcPr>
            <w:tcW w:w="997" w:type="dxa"/>
            <w:shd w:val="clear" w:color="auto" w:fill="auto"/>
            <w:vAlign w:val="center"/>
          </w:tcPr>
          <w:p w14:paraId="4065F994" w14:textId="77777777" w:rsidR="00155338" w:rsidRPr="00CA4944" w:rsidRDefault="00155338" w:rsidP="00F03568">
            <w:pPr>
              <w:kinsoku w:val="0"/>
              <w:jc w:val="center"/>
            </w:pPr>
            <w:r w:rsidRPr="00CA4944">
              <w:t>4</w:t>
            </w:r>
          </w:p>
        </w:tc>
      </w:tr>
      <w:tr w:rsidR="00155338" w:rsidRPr="00A1180B" w14:paraId="7A2443F5" w14:textId="77777777" w:rsidTr="000D2BC3">
        <w:trPr>
          <w:cantSplit/>
        </w:trPr>
        <w:tc>
          <w:tcPr>
            <w:tcW w:w="567" w:type="dxa"/>
            <w:shd w:val="clear" w:color="auto" w:fill="auto"/>
            <w:vAlign w:val="center"/>
          </w:tcPr>
          <w:p w14:paraId="487147A1" w14:textId="77777777" w:rsidR="00155338" w:rsidRPr="00CA4944" w:rsidRDefault="00155338" w:rsidP="00F03568">
            <w:pPr>
              <w:kinsoku w:val="0"/>
              <w:jc w:val="center"/>
            </w:pPr>
            <w:r w:rsidRPr="00CA4944">
              <w:t>18</w:t>
            </w:r>
          </w:p>
        </w:tc>
        <w:tc>
          <w:tcPr>
            <w:tcW w:w="1276" w:type="dxa"/>
            <w:shd w:val="clear" w:color="auto" w:fill="auto"/>
            <w:vAlign w:val="center"/>
          </w:tcPr>
          <w:p w14:paraId="3CD5C4CE"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陳威寧</w:t>
            </w:r>
          </w:p>
        </w:tc>
        <w:tc>
          <w:tcPr>
            <w:tcW w:w="851" w:type="dxa"/>
            <w:shd w:val="clear" w:color="auto" w:fill="auto"/>
            <w:vAlign w:val="center"/>
          </w:tcPr>
          <w:p w14:paraId="6FEBDA17"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461A9A98"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高級工程師</w:t>
            </w:r>
          </w:p>
        </w:tc>
        <w:tc>
          <w:tcPr>
            <w:tcW w:w="1560" w:type="dxa"/>
            <w:shd w:val="clear" w:color="auto" w:fill="auto"/>
            <w:vAlign w:val="center"/>
          </w:tcPr>
          <w:p w14:paraId="05A984FA"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台中科技大學</w:t>
            </w:r>
            <w:r w:rsidRPr="00CA4944">
              <w:rPr>
                <w:rFonts w:ascii="Times New Roman" w:hAnsi="Times New Roman"/>
              </w:rPr>
              <w:br/>
            </w:r>
            <w:r w:rsidRPr="00CA4944">
              <w:rPr>
                <w:rFonts w:ascii="Times New Roman" w:hAnsi="Times New Roman" w:hint="eastAsia"/>
              </w:rPr>
              <w:t>資訊管理</w:t>
            </w:r>
          </w:p>
        </w:tc>
        <w:tc>
          <w:tcPr>
            <w:tcW w:w="1134" w:type="dxa"/>
            <w:shd w:val="clear" w:color="auto" w:fill="auto"/>
            <w:vAlign w:val="center"/>
          </w:tcPr>
          <w:p w14:paraId="535F106F"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工研院</w:t>
            </w:r>
          </w:p>
        </w:tc>
        <w:tc>
          <w:tcPr>
            <w:tcW w:w="562" w:type="dxa"/>
            <w:shd w:val="clear" w:color="auto" w:fill="auto"/>
            <w:vAlign w:val="center"/>
          </w:tcPr>
          <w:p w14:paraId="01065336" w14:textId="77777777" w:rsidR="00155338" w:rsidRPr="00CA4944" w:rsidRDefault="00155338" w:rsidP="00F03568">
            <w:pPr>
              <w:kinsoku w:val="0"/>
              <w:jc w:val="center"/>
            </w:pPr>
            <w:r w:rsidRPr="00CA4944">
              <w:t>21</w:t>
            </w:r>
          </w:p>
        </w:tc>
        <w:tc>
          <w:tcPr>
            <w:tcW w:w="1417" w:type="dxa"/>
            <w:shd w:val="clear" w:color="auto" w:fill="auto"/>
            <w:vAlign w:val="center"/>
          </w:tcPr>
          <w:p w14:paraId="6AB2ECC5"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6D323D92" w14:textId="77777777" w:rsidR="00155338" w:rsidRPr="00CA4944" w:rsidRDefault="00155338" w:rsidP="00F03568">
            <w:pPr>
              <w:kinsoku w:val="0"/>
              <w:jc w:val="center"/>
              <w:rPr>
                <w:rFonts w:ascii="Times New Roman" w:hAnsi="Times New Roman"/>
                <w:color w:val="FF0000"/>
              </w:rPr>
            </w:pPr>
            <w:r>
              <w:rPr>
                <w:rFonts w:hint="eastAsia"/>
                <w:color w:val="FF0000"/>
              </w:rPr>
              <w:t>載具軟硬體驗證</w:t>
            </w:r>
          </w:p>
        </w:tc>
        <w:tc>
          <w:tcPr>
            <w:tcW w:w="997" w:type="dxa"/>
            <w:shd w:val="clear" w:color="auto" w:fill="auto"/>
            <w:vAlign w:val="center"/>
          </w:tcPr>
          <w:p w14:paraId="3B7106F2" w14:textId="77777777" w:rsidR="00155338" w:rsidRPr="00CA4944" w:rsidRDefault="00155338" w:rsidP="00F03568">
            <w:pPr>
              <w:kinsoku w:val="0"/>
              <w:jc w:val="center"/>
            </w:pPr>
            <w:r w:rsidRPr="00CA4944">
              <w:t>3</w:t>
            </w:r>
          </w:p>
        </w:tc>
      </w:tr>
      <w:tr w:rsidR="00155338" w:rsidRPr="00A1180B" w14:paraId="21CA0318" w14:textId="77777777" w:rsidTr="000D2BC3">
        <w:trPr>
          <w:cantSplit/>
        </w:trPr>
        <w:tc>
          <w:tcPr>
            <w:tcW w:w="567" w:type="dxa"/>
            <w:shd w:val="clear" w:color="auto" w:fill="auto"/>
            <w:vAlign w:val="center"/>
          </w:tcPr>
          <w:p w14:paraId="5C500A3C" w14:textId="77777777" w:rsidR="00155338" w:rsidRPr="00CA4944" w:rsidRDefault="00155338" w:rsidP="00F03568">
            <w:pPr>
              <w:kinsoku w:val="0"/>
              <w:jc w:val="center"/>
            </w:pPr>
            <w:r w:rsidRPr="00CA4944">
              <w:t>19</w:t>
            </w:r>
          </w:p>
        </w:tc>
        <w:tc>
          <w:tcPr>
            <w:tcW w:w="1276" w:type="dxa"/>
            <w:shd w:val="clear" w:color="auto" w:fill="auto"/>
            <w:vAlign w:val="center"/>
          </w:tcPr>
          <w:p w14:paraId="05A57FEF"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黃鈺翔</w:t>
            </w:r>
          </w:p>
        </w:tc>
        <w:tc>
          <w:tcPr>
            <w:tcW w:w="851" w:type="dxa"/>
            <w:shd w:val="clear" w:color="auto" w:fill="auto"/>
            <w:vAlign w:val="center"/>
          </w:tcPr>
          <w:p w14:paraId="3929A906"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硬體研發部</w:t>
            </w:r>
          </w:p>
        </w:tc>
        <w:tc>
          <w:tcPr>
            <w:tcW w:w="708" w:type="dxa"/>
            <w:shd w:val="clear" w:color="auto" w:fill="auto"/>
            <w:vAlign w:val="center"/>
          </w:tcPr>
          <w:p w14:paraId="0E4623AC"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高級工程師</w:t>
            </w:r>
          </w:p>
        </w:tc>
        <w:tc>
          <w:tcPr>
            <w:tcW w:w="1560" w:type="dxa"/>
            <w:shd w:val="clear" w:color="auto" w:fill="auto"/>
            <w:vAlign w:val="center"/>
          </w:tcPr>
          <w:p w14:paraId="33D344D1"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交通大學</w:t>
            </w:r>
            <w:r w:rsidRPr="00CA4944">
              <w:rPr>
                <w:rFonts w:ascii="Times New Roman" w:hAnsi="Times New Roman"/>
              </w:rPr>
              <w:t>/</w:t>
            </w:r>
            <w:r w:rsidRPr="00CA4944">
              <w:rPr>
                <w:rFonts w:ascii="Times New Roman" w:hAnsi="Times New Roman"/>
              </w:rPr>
              <w:br/>
            </w:r>
            <w:r w:rsidRPr="00CA4944">
              <w:rPr>
                <w:rFonts w:ascii="Times New Roman" w:hAnsi="Times New Roman" w:hint="eastAsia"/>
              </w:rPr>
              <w:t>生資所</w:t>
            </w:r>
          </w:p>
        </w:tc>
        <w:tc>
          <w:tcPr>
            <w:tcW w:w="1134" w:type="dxa"/>
            <w:shd w:val="clear" w:color="auto" w:fill="auto"/>
            <w:vAlign w:val="center"/>
          </w:tcPr>
          <w:p w14:paraId="4B03DCC4"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工研院</w:t>
            </w:r>
          </w:p>
        </w:tc>
        <w:tc>
          <w:tcPr>
            <w:tcW w:w="562" w:type="dxa"/>
            <w:shd w:val="clear" w:color="auto" w:fill="auto"/>
            <w:vAlign w:val="center"/>
          </w:tcPr>
          <w:p w14:paraId="6E39390C" w14:textId="77777777" w:rsidR="00155338" w:rsidRPr="00CA4944" w:rsidRDefault="00155338" w:rsidP="00F03568">
            <w:pPr>
              <w:kinsoku w:val="0"/>
              <w:jc w:val="center"/>
            </w:pPr>
            <w:r w:rsidRPr="00CA4944">
              <w:t>2</w:t>
            </w:r>
          </w:p>
        </w:tc>
        <w:tc>
          <w:tcPr>
            <w:tcW w:w="1417" w:type="dxa"/>
            <w:shd w:val="clear" w:color="auto" w:fill="auto"/>
            <w:vAlign w:val="center"/>
          </w:tcPr>
          <w:p w14:paraId="244E6624"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6EB13264" w14:textId="77777777" w:rsidR="00155338" w:rsidRPr="00CA4944" w:rsidRDefault="00155338" w:rsidP="00F03568">
            <w:pPr>
              <w:kinsoku w:val="0"/>
              <w:jc w:val="center"/>
              <w:rPr>
                <w:rFonts w:ascii="Times New Roman" w:hAnsi="Times New Roman"/>
                <w:color w:val="FF0000"/>
              </w:rPr>
            </w:pPr>
            <w:r>
              <w:rPr>
                <w:rFonts w:hint="eastAsia"/>
                <w:color w:val="FF0000"/>
              </w:rPr>
              <w:t>載具硬體機構設計</w:t>
            </w:r>
          </w:p>
        </w:tc>
        <w:tc>
          <w:tcPr>
            <w:tcW w:w="997" w:type="dxa"/>
            <w:shd w:val="clear" w:color="auto" w:fill="auto"/>
            <w:vAlign w:val="center"/>
          </w:tcPr>
          <w:p w14:paraId="1EE712D4" w14:textId="77777777" w:rsidR="00155338" w:rsidRPr="00CA4944" w:rsidRDefault="00155338" w:rsidP="00F03568">
            <w:pPr>
              <w:kinsoku w:val="0"/>
              <w:jc w:val="center"/>
            </w:pPr>
            <w:r w:rsidRPr="00CA4944">
              <w:t>3</w:t>
            </w:r>
          </w:p>
        </w:tc>
      </w:tr>
      <w:tr w:rsidR="00155338" w:rsidRPr="00A1180B" w14:paraId="1CDE2279" w14:textId="77777777" w:rsidTr="000D2BC3">
        <w:trPr>
          <w:cantSplit/>
        </w:trPr>
        <w:tc>
          <w:tcPr>
            <w:tcW w:w="567" w:type="dxa"/>
            <w:shd w:val="clear" w:color="auto" w:fill="auto"/>
            <w:vAlign w:val="center"/>
          </w:tcPr>
          <w:p w14:paraId="5DE56C69" w14:textId="77777777" w:rsidR="00155338" w:rsidRPr="00CA4944" w:rsidRDefault="00155338" w:rsidP="00F03568">
            <w:pPr>
              <w:kinsoku w:val="0"/>
              <w:jc w:val="center"/>
            </w:pPr>
            <w:r w:rsidRPr="00CA4944">
              <w:t>20</w:t>
            </w:r>
          </w:p>
        </w:tc>
        <w:tc>
          <w:tcPr>
            <w:tcW w:w="1276" w:type="dxa"/>
            <w:shd w:val="clear" w:color="auto" w:fill="auto"/>
            <w:vAlign w:val="center"/>
          </w:tcPr>
          <w:p w14:paraId="457CD6EE"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陳詠德</w:t>
            </w:r>
          </w:p>
        </w:tc>
        <w:tc>
          <w:tcPr>
            <w:tcW w:w="851" w:type="dxa"/>
            <w:shd w:val="clear" w:color="auto" w:fill="auto"/>
            <w:vAlign w:val="center"/>
          </w:tcPr>
          <w:p w14:paraId="614E39AE"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硬體研發部</w:t>
            </w:r>
          </w:p>
        </w:tc>
        <w:tc>
          <w:tcPr>
            <w:tcW w:w="708" w:type="dxa"/>
            <w:shd w:val="clear" w:color="auto" w:fill="auto"/>
            <w:vAlign w:val="center"/>
          </w:tcPr>
          <w:p w14:paraId="1107C485"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高級工程師</w:t>
            </w:r>
          </w:p>
        </w:tc>
        <w:tc>
          <w:tcPr>
            <w:tcW w:w="1560" w:type="dxa"/>
            <w:shd w:val="clear" w:color="auto" w:fill="auto"/>
            <w:vAlign w:val="center"/>
          </w:tcPr>
          <w:p w14:paraId="720AE2E7"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明新科技大學</w:t>
            </w:r>
            <w:r w:rsidRPr="00CA4944">
              <w:rPr>
                <w:rFonts w:ascii="Times New Roman" w:hAnsi="Times New Roman"/>
              </w:rPr>
              <w:br/>
            </w:r>
            <w:r w:rsidRPr="00CA4944">
              <w:rPr>
                <w:rFonts w:ascii="Times New Roman" w:hAnsi="Times New Roman" w:hint="eastAsia"/>
              </w:rPr>
              <w:t>電機工程學系</w:t>
            </w:r>
          </w:p>
        </w:tc>
        <w:tc>
          <w:tcPr>
            <w:tcW w:w="1134" w:type="dxa"/>
            <w:shd w:val="clear" w:color="auto" w:fill="auto"/>
            <w:vAlign w:val="center"/>
          </w:tcPr>
          <w:p w14:paraId="26AFA7CA"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金磚通訊</w:t>
            </w:r>
          </w:p>
        </w:tc>
        <w:tc>
          <w:tcPr>
            <w:tcW w:w="562" w:type="dxa"/>
            <w:shd w:val="clear" w:color="auto" w:fill="auto"/>
            <w:vAlign w:val="center"/>
          </w:tcPr>
          <w:p w14:paraId="3BC4AB34" w14:textId="77777777" w:rsidR="00155338" w:rsidRPr="00CA4944" w:rsidRDefault="00155338" w:rsidP="00F03568">
            <w:pPr>
              <w:kinsoku w:val="0"/>
              <w:jc w:val="center"/>
            </w:pPr>
            <w:r w:rsidRPr="00CA4944">
              <w:t>16</w:t>
            </w:r>
          </w:p>
        </w:tc>
        <w:tc>
          <w:tcPr>
            <w:tcW w:w="1417" w:type="dxa"/>
            <w:shd w:val="clear" w:color="auto" w:fill="auto"/>
            <w:vAlign w:val="center"/>
          </w:tcPr>
          <w:p w14:paraId="02E8B3ED"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344B29E5" w14:textId="77777777" w:rsidR="00155338" w:rsidRPr="00CA4944" w:rsidRDefault="00155338" w:rsidP="00F03568">
            <w:pPr>
              <w:kinsoku w:val="0"/>
              <w:jc w:val="center"/>
              <w:rPr>
                <w:rFonts w:ascii="Times New Roman" w:hAnsi="Times New Roman"/>
                <w:color w:val="FF0000"/>
              </w:rPr>
            </w:pPr>
            <w:r>
              <w:rPr>
                <w:rFonts w:hint="eastAsia"/>
                <w:color w:val="FF0000"/>
              </w:rPr>
              <w:t>載具硬體設計</w:t>
            </w:r>
          </w:p>
        </w:tc>
        <w:tc>
          <w:tcPr>
            <w:tcW w:w="997" w:type="dxa"/>
            <w:shd w:val="clear" w:color="auto" w:fill="auto"/>
            <w:vAlign w:val="center"/>
          </w:tcPr>
          <w:p w14:paraId="429302C5" w14:textId="77777777" w:rsidR="00155338" w:rsidRPr="00CA4944" w:rsidRDefault="00155338" w:rsidP="00F03568">
            <w:pPr>
              <w:kinsoku w:val="0"/>
              <w:jc w:val="center"/>
            </w:pPr>
            <w:r w:rsidRPr="00CA4944">
              <w:t>3</w:t>
            </w:r>
          </w:p>
        </w:tc>
      </w:tr>
      <w:tr w:rsidR="00155338" w:rsidRPr="00A1180B" w14:paraId="5DBBE9CD" w14:textId="77777777" w:rsidTr="000D2BC3">
        <w:trPr>
          <w:cantSplit/>
        </w:trPr>
        <w:tc>
          <w:tcPr>
            <w:tcW w:w="567" w:type="dxa"/>
            <w:shd w:val="clear" w:color="auto" w:fill="auto"/>
            <w:vAlign w:val="center"/>
          </w:tcPr>
          <w:p w14:paraId="10DD4CCF" w14:textId="77777777" w:rsidR="00155338" w:rsidRPr="00CA4944" w:rsidRDefault="00155338" w:rsidP="00F03568">
            <w:pPr>
              <w:kinsoku w:val="0"/>
              <w:jc w:val="center"/>
            </w:pPr>
            <w:r w:rsidRPr="00CA4944">
              <w:t>21</w:t>
            </w:r>
          </w:p>
        </w:tc>
        <w:tc>
          <w:tcPr>
            <w:tcW w:w="1276" w:type="dxa"/>
            <w:shd w:val="clear" w:color="auto" w:fill="auto"/>
            <w:vAlign w:val="center"/>
          </w:tcPr>
          <w:p w14:paraId="14D8544E"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林宏忠</w:t>
            </w:r>
          </w:p>
        </w:tc>
        <w:tc>
          <w:tcPr>
            <w:tcW w:w="851" w:type="dxa"/>
            <w:shd w:val="clear" w:color="auto" w:fill="auto"/>
            <w:vAlign w:val="center"/>
          </w:tcPr>
          <w:p w14:paraId="4A26E32A"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硬體研發部</w:t>
            </w:r>
          </w:p>
        </w:tc>
        <w:tc>
          <w:tcPr>
            <w:tcW w:w="708" w:type="dxa"/>
            <w:shd w:val="clear" w:color="auto" w:fill="auto"/>
            <w:vAlign w:val="center"/>
          </w:tcPr>
          <w:p w14:paraId="50E5B040"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工程師</w:t>
            </w:r>
          </w:p>
        </w:tc>
        <w:tc>
          <w:tcPr>
            <w:tcW w:w="1560" w:type="dxa"/>
            <w:shd w:val="clear" w:color="auto" w:fill="auto"/>
            <w:vAlign w:val="center"/>
          </w:tcPr>
          <w:p w14:paraId="16A779F8" w14:textId="77777777" w:rsidR="00155338" w:rsidRDefault="00155338" w:rsidP="00F03568">
            <w:pPr>
              <w:kinsoku w:val="0"/>
              <w:jc w:val="center"/>
            </w:pPr>
            <w:r w:rsidRPr="00CA4944">
              <w:rPr>
                <w:rFonts w:ascii="Times New Roman" w:hAnsi="Times New Roman" w:hint="eastAsia"/>
              </w:rPr>
              <w:t>華梵大學</w:t>
            </w:r>
            <w:r w:rsidRPr="00CA4944">
              <w:rPr>
                <w:rFonts w:ascii="Times New Roman" w:hAnsi="Times New Roman"/>
              </w:rPr>
              <w:t xml:space="preserve"> </w:t>
            </w:r>
          </w:p>
          <w:p w14:paraId="31FED618"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電子系</w:t>
            </w:r>
            <w:r w:rsidRPr="00CA4944">
              <w:rPr>
                <w:rFonts w:ascii="Times New Roman" w:hAnsi="Times New Roman"/>
              </w:rPr>
              <w:t xml:space="preserve"> </w:t>
            </w:r>
          </w:p>
        </w:tc>
        <w:tc>
          <w:tcPr>
            <w:tcW w:w="1134" w:type="dxa"/>
            <w:shd w:val="clear" w:color="auto" w:fill="auto"/>
            <w:vAlign w:val="center"/>
          </w:tcPr>
          <w:p w14:paraId="186816A3"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一碩科技</w:t>
            </w:r>
          </w:p>
        </w:tc>
        <w:tc>
          <w:tcPr>
            <w:tcW w:w="562" w:type="dxa"/>
            <w:shd w:val="clear" w:color="auto" w:fill="auto"/>
            <w:vAlign w:val="center"/>
          </w:tcPr>
          <w:p w14:paraId="6C391C5E" w14:textId="77777777" w:rsidR="00155338" w:rsidRPr="00CA4944" w:rsidRDefault="00155338" w:rsidP="00F03568">
            <w:pPr>
              <w:kinsoku w:val="0"/>
              <w:jc w:val="center"/>
            </w:pPr>
            <w:r w:rsidRPr="00CA4944">
              <w:t>7</w:t>
            </w:r>
          </w:p>
        </w:tc>
        <w:tc>
          <w:tcPr>
            <w:tcW w:w="1417" w:type="dxa"/>
            <w:shd w:val="clear" w:color="auto" w:fill="auto"/>
            <w:vAlign w:val="center"/>
          </w:tcPr>
          <w:p w14:paraId="660221FB"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7ADE804F" w14:textId="77777777" w:rsidR="00155338" w:rsidRPr="00CA4944" w:rsidRDefault="00155338" w:rsidP="00F03568">
            <w:pPr>
              <w:kinsoku w:val="0"/>
              <w:jc w:val="center"/>
              <w:rPr>
                <w:rFonts w:ascii="Times New Roman" w:hAnsi="Times New Roman"/>
                <w:color w:val="FF0000"/>
              </w:rPr>
            </w:pPr>
            <w:r>
              <w:rPr>
                <w:rFonts w:hint="eastAsia"/>
                <w:color w:val="FF0000"/>
              </w:rPr>
              <w:t>載具硬體設計</w:t>
            </w:r>
          </w:p>
        </w:tc>
        <w:tc>
          <w:tcPr>
            <w:tcW w:w="997" w:type="dxa"/>
            <w:shd w:val="clear" w:color="auto" w:fill="auto"/>
            <w:vAlign w:val="center"/>
          </w:tcPr>
          <w:p w14:paraId="44ED46A4" w14:textId="77777777" w:rsidR="00155338" w:rsidRPr="00CA4944" w:rsidRDefault="00155338" w:rsidP="00F03568">
            <w:pPr>
              <w:kinsoku w:val="0"/>
              <w:jc w:val="center"/>
            </w:pPr>
            <w:r w:rsidRPr="00CA4944">
              <w:t>4</w:t>
            </w:r>
          </w:p>
        </w:tc>
      </w:tr>
      <w:tr w:rsidR="00155338" w:rsidRPr="00A1180B" w14:paraId="17C6C7BC" w14:textId="77777777" w:rsidTr="000D2BC3">
        <w:trPr>
          <w:cantSplit/>
        </w:trPr>
        <w:tc>
          <w:tcPr>
            <w:tcW w:w="567" w:type="dxa"/>
            <w:shd w:val="clear" w:color="auto" w:fill="auto"/>
            <w:vAlign w:val="center"/>
          </w:tcPr>
          <w:p w14:paraId="0D0550B7" w14:textId="77777777" w:rsidR="00155338" w:rsidRPr="00CA4944" w:rsidRDefault="00155338" w:rsidP="00F03568">
            <w:pPr>
              <w:kinsoku w:val="0"/>
              <w:jc w:val="center"/>
            </w:pPr>
            <w:r w:rsidRPr="00CA4944">
              <w:t>22</w:t>
            </w:r>
          </w:p>
        </w:tc>
        <w:tc>
          <w:tcPr>
            <w:tcW w:w="1276" w:type="dxa"/>
            <w:shd w:val="clear" w:color="auto" w:fill="auto"/>
            <w:vAlign w:val="center"/>
          </w:tcPr>
          <w:p w14:paraId="1FF63DE5"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何貫宇</w:t>
            </w:r>
          </w:p>
        </w:tc>
        <w:tc>
          <w:tcPr>
            <w:tcW w:w="851" w:type="dxa"/>
            <w:shd w:val="clear" w:color="auto" w:fill="auto"/>
            <w:vAlign w:val="center"/>
          </w:tcPr>
          <w:p w14:paraId="44B1439F"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5F7C04E6"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工程師</w:t>
            </w:r>
          </w:p>
        </w:tc>
        <w:tc>
          <w:tcPr>
            <w:tcW w:w="1560" w:type="dxa"/>
            <w:shd w:val="clear" w:color="auto" w:fill="auto"/>
            <w:vAlign w:val="center"/>
          </w:tcPr>
          <w:p w14:paraId="33D4D91A"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臺中教育大學</w:t>
            </w:r>
            <w:r w:rsidRPr="00CA4944">
              <w:rPr>
                <w:rFonts w:ascii="Times New Roman" w:hAnsi="Times New Roman"/>
              </w:rPr>
              <w:br/>
            </w:r>
            <w:r w:rsidRPr="00CA4944">
              <w:rPr>
                <w:rFonts w:ascii="Times New Roman" w:hAnsi="Times New Roman" w:hint="eastAsia"/>
              </w:rPr>
              <w:t>資工所</w:t>
            </w:r>
          </w:p>
        </w:tc>
        <w:tc>
          <w:tcPr>
            <w:tcW w:w="1134" w:type="dxa"/>
            <w:shd w:val="clear" w:color="auto" w:fill="auto"/>
            <w:vAlign w:val="center"/>
          </w:tcPr>
          <w:p w14:paraId="0799835B"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博遠智能</w:t>
            </w:r>
          </w:p>
        </w:tc>
        <w:tc>
          <w:tcPr>
            <w:tcW w:w="562" w:type="dxa"/>
            <w:shd w:val="clear" w:color="auto" w:fill="auto"/>
            <w:vAlign w:val="center"/>
          </w:tcPr>
          <w:p w14:paraId="2750E36C" w14:textId="77777777" w:rsidR="00155338" w:rsidRPr="00CA4944" w:rsidRDefault="00155338" w:rsidP="00F03568">
            <w:pPr>
              <w:kinsoku w:val="0"/>
              <w:jc w:val="center"/>
            </w:pPr>
            <w:r w:rsidRPr="00CA4944">
              <w:t>1</w:t>
            </w:r>
          </w:p>
        </w:tc>
        <w:tc>
          <w:tcPr>
            <w:tcW w:w="1417" w:type="dxa"/>
            <w:shd w:val="clear" w:color="auto" w:fill="auto"/>
            <w:vAlign w:val="center"/>
          </w:tcPr>
          <w:p w14:paraId="653163E6"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32D25B34" w14:textId="77777777" w:rsidR="00155338" w:rsidRPr="00CA4944" w:rsidRDefault="00155338" w:rsidP="00F03568">
            <w:pPr>
              <w:kinsoku w:val="0"/>
              <w:jc w:val="center"/>
              <w:rPr>
                <w:rFonts w:ascii="Times New Roman" w:hAnsi="Times New Roman"/>
                <w:color w:val="FF0000"/>
              </w:rPr>
            </w:pPr>
            <w:r>
              <w:rPr>
                <w:rFonts w:hint="eastAsia"/>
                <w:color w:val="FF0000"/>
              </w:rPr>
              <w:t>載具軟體開發</w:t>
            </w:r>
          </w:p>
        </w:tc>
        <w:tc>
          <w:tcPr>
            <w:tcW w:w="997" w:type="dxa"/>
            <w:shd w:val="clear" w:color="auto" w:fill="auto"/>
            <w:vAlign w:val="center"/>
          </w:tcPr>
          <w:p w14:paraId="4B019BE7" w14:textId="77777777" w:rsidR="00155338" w:rsidRPr="00CA4944" w:rsidRDefault="00155338" w:rsidP="00F03568">
            <w:pPr>
              <w:kinsoku w:val="0"/>
              <w:jc w:val="center"/>
            </w:pPr>
            <w:r w:rsidRPr="00CA4944">
              <w:t>4</w:t>
            </w:r>
          </w:p>
        </w:tc>
      </w:tr>
      <w:tr w:rsidR="00155338" w:rsidRPr="00A1180B" w14:paraId="75B53BA3" w14:textId="77777777" w:rsidTr="000D2BC3">
        <w:trPr>
          <w:cantSplit/>
        </w:trPr>
        <w:tc>
          <w:tcPr>
            <w:tcW w:w="567" w:type="dxa"/>
            <w:shd w:val="clear" w:color="auto" w:fill="auto"/>
            <w:vAlign w:val="center"/>
          </w:tcPr>
          <w:p w14:paraId="3FE93078" w14:textId="77777777" w:rsidR="00155338" w:rsidRPr="00CA4944" w:rsidRDefault="00155338" w:rsidP="00F03568">
            <w:pPr>
              <w:kinsoku w:val="0"/>
              <w:jc w:val="center"/>
            </w:pPr>
            <w:r w:rsidRPr="00CA4944">
              <w:t>23</w:t>
            </w:r>
          </w:p>
        </w:tc>
        <w:tc>
          <w:tcPr>
            <w:tcW w:w="1276" w:type="dxa"/>
            <w:shd w:val="clear" w:color="auto" w:fill="auto"/>
            <w:vAlign w:val="center"/>
          </w:tcPr>
          <w:p w14:paraId="6FF535C5"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李宜瑾</w:t>
            </w:r>
          </w:p>
        </w:tc>
        <w:tc>
          <w:tcPr>
            <w:tcW w:w="851" w:type="dxa"/>
            <w:shd w:val="clear" w:color="auto" w:fill="auto"/>
            <w:vAlign w:val="center"/>
          </w:tcPr>
          <w:p w14:paraId="2D1CC007"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行銷業務部</w:t>
            </w:r>
          </w:p>
        </w:tc>
        <w:tc>
          <w:tcPr>
            <w:tcW w:w="708" w:type="dxa"/>
            <w:shd w:val="clear" w:color="auto" w:fill="auto"/>
            <w:vAlign w:val="center"/>
          </w:tcPr>
          <w:p w14:paraId="42FF90F4"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管理師</w:t>
            </w:r>
          </w:p>
        </w:tc>
        <w:tc>
          <w:tcPr>
            <w:tcW w:w="1560" w:type="dxa"/>
            <w:shd w:val="clear" w:color="auto" w:fill="auto"/>
            <w:vAlign w:val="center"/>
          </w:tcPr>
          <w:p w14:paraId="6168B442"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朝陽科技大學</w:t>
            </w:r>
            <w:r w:rsidRPr="00CA4944">
              <w:rPr>
                <w:rFonts w:ascii="Times New Roman" w:hAnsi="Times New Roman"/>
              </w:rPr>
              <w:br/>
            </w:r>
            <w:r w:rsidRPr="00CA4944">
              <w:rPr>
                <w:rFonts w:ascii="Times New Roman" w:hAnsi="Times New Roman" w:hint="eastAsia"/>
              </w:rPr>
              <w:t>資訊管理系</w:t>
            </w:r>
          </w:p>
        </w:tc>
        <w:tc>
          <w:tcPr>
            <w:tcW w:w="1134" w:type="dxa"/>
            <w:shd w:val="clear" w:color="auto" w:fill="auto"/>
            <w:vAlign w:val="center"/>
          </w:tcPr>
          <w:p w14:paraId="08D83D18"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清華大學</w:t>
            </w:r>
          </w:p>
        </w:tc>
        <w:tc>
          <w:tcPr>
            <w:tcW w:w="562" w:type="dxa"/>
            <w:shd w:val="clear" w:color="auto" w:fill="auto"/>
            <w:vAlign w:val="center"/>
          </w:tcPr>
          <w:p w14:paraId="6AAC7185" w14:textId="77777777" w:rsidR="00155338" w:rsidRPr="00CA4944" w:rsidRDefault="00155338" w:rsidP="00F03568">
            <w:pPr>
              <w:kinsoku w:val="0"/>
              <w:jc w:val="center"/>
            </w:pPr>
            <w:r w:rsidRPr="00CA4944">
              <w:t>4</w:t>
            </w:r>
          </w:p>
        </w:tc>
        <w:tc>
          <w:tcPr>
            <w:tcW w:w="1417" w:type="dxa"/>
            <w:shd w:val="clear" w:color="auto" w:fill="auto"/>
            <w:vAlign w:val="center"/>
          </w:tcPr>
          <w:p w14:paraId="748BF72C" w14:textId="77777777" w:rsidR="00155338" w:rsidRPr="00CA4944" w:rsidRDefault="00155338" w:rsidP="00F03568">
            <w:pPr>
              <w:kinsoku w:val="0"/>
              <w:jc w:val="center"/>
              <w:rPr>
                <w:rFonts w:ascii="Times New Roman" w:hAnsi="Times New Roman"/>
                <w:color w:val="FF0000"/>
              </w:rPr>
            </w:pPr>
            <w:r>
              <w:rPr>
                <w:rFonts w:hint="eastAsia"/>
                <w:color w:val="000000" w:themeColor="text1"/>
              </w:rPr>
              <w:t>研發規畫管理</w:t>
            </w:r>
          </w:p>
        </w:tc>
        <w:tc>
          <w:tcPr>
            <w:tcW w:w="997" w:type="dxa"/>
            <w:shd w:val="clear" w:color="auto" w:fill="auto"/>
            <w:vAlign w:val="center"/>
          </w:tcPr>
          <w:p w14:paraId="3896367D" w14:textId="77777777" w:rsidR="00155338" w:rsidRPr="00CA4944" w:rsidRDefault="00155338" w:rsidP="00F03568">
            <w:pPr>
              <w:kinsoku w:val="0"/>
              <w:jc w:val="center"/>
            </w:pPr>
            <w:r w:rsidRPr="00CA4944">
              <w:t>3</w:t>
            </w:r>
          </w:p>
        </w:tc>
      </w:tr>
      <w:tr w:rsidR="00155338" w:rsidRPr="00A1180B" w14:paraId="2D6C2816" w14:textId="77777777" w:rsidTr="000D2BC3">
        <w:trPr>
          <w:cantSplit/>
        </w:trPr>
        <w:tc>
          <w:tcPr>
            <w:tcW w:w="567" w:type="dxa"/>
            <w:shd w:val="clear" w:color="auto" w:fill="auto"/>
            <w:vAlign w:val="center"/>
          </w:tcPr>
          <w:p w14:paraId="44BDE170" w14:textId="77777777" w:rsidR="00155338" w:rsidRPr="00CA4944" w:rsidRDefault="00155338" w:rsidP="00F03568">
            <w:pPr>
              <w:kinsoku w:val="0"/>
              <w:jc w:val="center"/>
            </w:pPr>
            <w:r w:rsidRPr="00CA4944">
              <w:lastRenderedPageBreak/>
              <w:t>24</w:t>
            </w:r>
          </w:p>
        </w:tc>
        <w:tc>
          <w:tcPr>
            <w:tcW w:w="1276" w:type="dxa"/>
            <w:shd w:val="clear" w:color="auto" w:fill="auto"/>
            <w:vAlign w:val="center"/>
          </w:tcPr>
          <w:p w14:paraId="437E5E07"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蕭舜誠</w:t>
            </w:r>
          </w:p>
        </w:tc>
        <w:tc>
          <w:tcPr>
            <w:tcW w:w="851" w:type="dxa"/>
            <w:shd w:val="clear" w:color="auto" w:fill="auto"/>
            <w:vAlign w:val="center"/>
          </w:tcPr>
          <w:p w14:paraId="61EA124D"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軟體研發部</w:t>
            </w:r>
          </w:p>
        </w:tc>
        <w:tc>
          <w:tcPr>
            <w:tcW w:w="708" w:type="dxa"/>
            <w:shd w:val="clear" w:color="auto" w:fill="auto"/>
            <w:vAlign w:val="center"/>
          </w:tcPr>
          <w:p w14:paraId="6BCCF30E"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工程師</w:t>
            </w:r>
          </w:p>
        </w:tc>
        <w:tc>
          <w:tcPr>
            <w:tcW w:w="1560" w:type="dxa"/>
            <w:shd w:val="clear" w:color="auto" w:fill="auto"/>
            <w:vAlign w:val="center"/>
          </w:tcPr>
          <w:p w14:paraId="30954D2F"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高雄科技大學</w:t>
            </w:r>
            <w:r w:rsidRPr="00CA4944">
              <w:rPr>
                <w:rFonts w:ascii="Times New Roman" w:hAnsi="Times New Roman"/>
              </w:rPr>
              <w:br/>
            </w:r>
            <w:r w:rsidRPr="00CA4944">
              <w:rPr>
                <w:rFonts w:ascii="Times New Roman" w:hAnsi="Times New Roman" w:hint="eastAsia"/>
              </w:rPr>
              <w:t>電子工程系</w:t>
            </w:r>
          </w:p>
        </w:tc>
        <w:tc>
          <w:tcPr>
            <w:tcW w:w="1134" w:type="dxa"/>
            <w:shd w:val="clear" w:color="auto" w:fill="auto"/>
            <w:vAlign w:val="center"/>
          </w:tcPr>
          <w:p w14:paraId="6ABEC988"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博遠智能</w:t>
            </w:r>
          </w:p>
        </w:tc>
        <w:tc>
          <w:tcPr>
            <w:tcW w:w="562" w:type="dxa"/>
            <w:shd w:val="clear" w:color="auto" w:fill="auto"/>
            <w:vAlign w:val="center"/>
          </w:tcPr>
          <w:p w14:paraId="34464EDB" w14:textId="77777777" w:rsidR="00155338" w:rsidRPr="00CA4944" w:rsidRDefault="00155338" w:rsidP="00F03568">
            <w:pPr>
              <w:kinsoku w:val="0"/>
              <w:jc w:val="center"/>
            </w:pPr>
            <w:r w:rsidRPr="00CA4944">
              <w:t>1</w:t>
            </w:r>
          </w:p>
        </w:tc>
        <w:tc>
          <w:tcPr>
            <w:tcW w:w="1417" w:type="dxa"/>
            <w:shd w:val="clear" w:color="auto" w:fill="auto"/>
            <w:vAlign w:val="center"/>
          </w:tcPr>
          <w:p w14:paraId="084C0958"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680F2A04" w14:textId="77777777" w:rsidR="00155338" w:rsidRPr="00CA4944" w:rsidRDefault="00155338" w:rsidP="00F03568">
            <w:pPr>
              <w:kinsoku w:val="0"/>
              <w:jc w:val="center"/>
              <w:rPr>
                <w:rFonts w:ascii="Times New Roman" w:hAnsi="Times New Roman"/>
                <w:color w:val="FF0000"/>
              </w:rPr>
            </w:pPr>
            <w:r>
              <w:rPr>
                <w:rFonts w:hint="eastAsia"/>
                <w:color w:val="FF0000"/>
              </w:rPr>
              <w:t>載具軟硬體驗證</w:t>
            </w:r>
          </w:p>
        </w:tc>
        <w:tc>
          <w:tcPr>
            <w:tcW w:w="997" w:type="dxa"/>
            <w:shd w:val="clear" w:color="auto" w:fill="auto"/>
            <w:vAlign w:val="center"/>
          </w:tcPr>
          <w:p w14:paraId="28CBCC5F" w14:textId="77777777" w:rsidR="00155338" w:rsidRPr="00CA4944" w:rsidRDefault="00155338" w:rsidP="00F03568">
            <w:pPr>
              <w:kinsoku w:val="0"/>
              <w:jc w:val="center"/>
            </w:pPr>
            <w:r w:rsidRPr="00CA4944">
              <w:t>3</w:t>
            </w:r>
          </w:p>
        </w:tc>
      </w:tr>
      <w:tr w:rsidR="00155338" w:rsidRPr="00A1180B" w14:paraId="00B663E6" w14:textId="77777777" w:rsidTr="000D2BC3">
        <w:trPr>
          <w:cantSplit/>
        </w:trPr>
        <w:tc>
          <w:tcPr>
            <w:tcW w:w="567" w:type="dxa"/>
            <w:shd w:val="clear" w:color="auto" w:fill="auto"/>
            <w:vAlign w:val="center"/>
          </w:tcPr>
          <w:p w14:paraId="294AAA16" w14:textId="77777777" w:rsidR="00155338" w:rsidRPr="00CA4944" w:rsidRDefault="00155338" w:rsidP="00F03568">
            <w:pPr>
              <w:kinsoku w:val="0"/>
              <w:jc w:val="center"/>
            </w:pPr>
            <w:r w:rsidRPr="00CA4944">
              <w:t>25</w:t>
            </w:r>
          </w:p>
        </w:tc>
        <w:tc>
          <w:tcPr>
            <w:tcW w:w="1276" w:type="dxa"/>
            <w:shd w:val="clear" w:color="auto" w:fill="auto"/>
            <w:vAlign w:val="center"/>
          </w:tcPr>
          <w:p w14:paraId="306BDC85"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邱馨瑩</w:t>
            </w:r>
          </w:p>
        </w:tc>
        <w:tc>
          <w:tcPr>
            <w:tcW w:w="851" w:type="dxa"/>
            <w:shd w:val="clear" w:color="auto" w:fill="auto"/>
            <w:vAlign w:val="center"/>
          </w:tcPr>
          <w:p w14:paraId="34F79B94"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硬體研發部</w:t>
            </w:r>
          </w:p>
        </w:tc>
        <w:tc>
          <w:tcPr>
            <w:tcW w:w="708" w:type="dxa"/>
            <w:shd w:val="clear" w:color="auto" w:fill="auto"/>
            <w:vAlign w:val="center"/>
          </w:tcPr>
          <w:p w14:paraId="1A185EA0"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助理工程師</w:t>
            </w:r>
          </w:p>
        </w:tc>
        <w:tc>
          <w:tcPr>
            <w:tcW w:w="1560" w:type="dxa"/>
            <w:shd w:val="clear" w:color="auto" w:fill="auto"/>
            <w:vAlign w:val="center"/>
          </w:tcPr>
          <w:p w14:paraId="33F2DC25"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亞洲大學</w:t>
            </w:r>
            <w:r w:rsidRPr="00CA4944">
              <w:rPr>
                <w:rFonts w:ascii="Times New Roman" w:hAnsi="Times New Roman"/>
              </w:rPr>
              <w:br/>
            </w:r>
            <w:r w:rsidRPr="00CA4944">
              <w:rPr>
                <w:rFonts w:ascii="Times New Roman" w:hAnsi="Times New Roman" w:hint="eastAsia"/>
              </w:rPr>
              <w:t>創意商品設計系</w:t>
            </w:r>
          </w:p>
        </w:tc>
        <w:tc>
          <w:tcPr>
            <w:tcW w:w="1134" w:type="dxa"/>
            <w:shd w:val="clear" w:color="auto" w:fill="auto"/>
            <w:vAlign w:val="center"/>
          </w:tcPr>
          <w:p w14:paraId="06F43DE1"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博遠智能</w:t>
            </w:r>
          </w:p>
        </w:tc>
        <w:tc>
          <w:tcPr>
            <w:tcW w:w="562" w:type="dxa"/>
            <w:shd w:val="clear" w:color="auto" w:fill="auto"/>
            <w:vAlign w:val="center"/>
          </w:tcPr>
          <w:p w14:paraId="62F68A52" w14:textId="77777777" w:rsidR="00155338" w:rsidRPr="00CA4944" w:rsidRDefault="00155338" w:rsidP="00F03568">
            <w:pPr>
              <w:kinsoku w:val="0"/>
              <w:jc w:val="center"/>
            </w:pPr>
            <w:r w:rsidRPr="00CA4944">
              <w:t>2</w:t>
            </w:r>
          </w:p>
        </w:tc>
        <w:tc>
          <w:tcPr>
            <w:tcW w:w="1417" w:type="dxa"/>
            <w:shd w:val="clear" w:color="auto" w:fill="auto"/>
            <w:vAlign w:val="center"/>
          </w:tcPr>
          <w:p w14:paraId="272564BA"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6095ED7D" w14:textId="77777777" w:rsidR="00155338" w:rsidRPr="00CA4944" w:rsidRDefault="00155338" w:rsidP="00F03568">
            <w:pPr>
              <w:kinsoku w:val="0"/>
              <w:jc w:val="center"/>
              <w:rPr>
                <w:rFonts w:ascii="Times New Roman" w:hAnsi="Times New Roman"/>
                <w:color w:val="FF0000"/>
              </w:rPr>
            </w:pPr>
            <w:r>
              <w:rPr>
                <w:rFonts w:hint="eastAsia"/>
                <w:color w:val="FF0000"/>
              </w:rPr>
              <w:t>載具機構設計</w:t>
            </w:r>
          </w:p>
        </w:tc>
        <w:tc>
          <w:tcPr>
            <w:tcW w:w="997" w:type="dxa"/>
            <w:shd w:val="clear" w:color="auto" w:fill="auto"/>
            <w:vAlign w:val="center"/>
          </w:tcPr>
          <w:p w14:paraId="72C4BDE8" w14:textId="77777777" w:rsidR="00155338" w:rsidRPr="00CA4944" w:rsidRDefault="00155338" w:rsidP="00F03568">
            <w:pPr>
              <w:kinsoku w:val="0"/>
              <w:jc w:val="center"/>
            </w:pPr>
            <w:r w:rsidRPr="00CA4944">
              <w:t>4</w:t>
            </w:r>
          </w:p>
        </w:tc>
      </w:tr>
      <w:tr w:rsidR="00155338" w:rsidRPr="00A1180B" w14:paraId="25A60789" w14:textId="77777777" w:rsidTr="000D2BC3">
        <w:trPr>
          <w:cantSplit/>
        </w:trPr>
        <w:tc>
          <w:tcPr>
            <w:tcW w:w="567" w:type="dxa"/>
            <w:shd w:val="clear" w:color="auto" w:fill="auto"/>
            <w:vAlign w:val="center"/>
          </w:tcPr>
          <w:p w14:paraId="70231058" w14:textId="77777777" w:rsidR="00155338" w:rsidRPr="00CA4944" w:rsidRDefault="00155338" w:rsidP="00F03568">
            <w:pPr>
              <w:kinsoku w:val="0"/>
              <w:jc w:val="center"/>
            </w:pPr>
            <w:r w:rsidRPr="00CA4944">
              <w:t>26</w:t>
            </w:r>
          </w:p>
        </w:tc>
        <w:tc>
          <w:tcPr>
            <w:tcW w:w="1276" w:type="dxa"/>
            <w:shd w:val="clear" w:color="auto" w:fill="auto"/>
            <w:vAlign w:val="center"/>
          </w:tcPr>
          <w:p w14:paraId="0C36FD1B"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田佳昇</w:t>
            </w:r>
          </w:p>
        </w:tc>
        <w:tc>
          <w:tcPr>
            <w:tcW w:w="851" w:type="dxa"/>
            <w:shd w:val="clear" w:color="auto" w:fill="auto"/>
            <w:vAlign w:val="center"/>
          </w:tcPr>
          <w:p w14:paraId="34989A80"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硬體研發部</w:t>
            </w:r>
          </w:p>
        </w:tc>
        <w:tc>
          <w:tcPr>
            <w:tcW w:w="708" w:type="dxa"/>
            <w:shd w:val="clear" w:color="auto" w:fill="auto"/>
            <w:vAlign w:val="center"/>
          </w:tcPr>
          <w:p w14:paraId="5D6BE1FC"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助理工程師</w:t>
            </w:r>
          </w:p>
        </w:tc>
        <w:tc>
          <w:tcPr>
            <w:tcW w:w="1560" w:type="dxa"/>
            <w:shd w:val="clear" w:color="auto" w:fill="auto"/>
            <w:vAlign w:val="center"/>
          </w:tcPr>
          <w:p w14:paraId="0EC97750"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健行科技大學</w:t>
            </w:r>
            <w:r w:rsidRPr="00CA4944">
              <w:rPr>
                <w:rFonts w:ascii="Times New Roman" w:hAnsi="Times New Roman"/>
              </w:rPr>
              <w:br/>
            </w:r>
            <w:r w:rsidRPr="00CA4944">
              <w:rPr>
                <w:rFonts w:ascii="Times New Roman" w:hAnsi="Times New Roman" w:hint="eastAsia"/>
              </w:rPr>
              <w:t>電機工程學系</w:t>
            </w:r>
          </w:p>
        </w:tc>
        <w:tc>
          <w:tcPr>
            <w:tcW w:w="1134" w:type="dxa"/>
            <w:shd w:val="clear" w:color="auto" w:fill="auto"/>
            <w:vAlign w:val="center"/>
          </w:tcPr>
          <w:p w14:paraId="61F2E7B7" w14:textId="77777777" w:rsidR="00155338" w:rsidRPr="00CA4944" w:rsidRDefault="00155338" w:rsidP="00F03568">
            <w:pPr>
              <w:kinsoku w:val="0"/>
              <w:jc w:val="center"/>
              <w:rPr>
                <w:rFonts w:ascii="Times New Roman" w:hAnsi="Times New Roman"/>
              </w:rPr>
            </w:pPr>
            <w:r w:rsidRPr="00CA4944">
              <w:rPr>
                <w:rFonts w:ascii="Times New Roman" w:hAnsi="Times New Roman" w:hint="eastAsia"/>
              </w:rPr>
              <w:t>國霖電機</w:t>
            </w:r>
          </w:p>
        </w:tc>
        <w:tc>
          <w:tcPr>
            <w:tcW w:w="562" w:type="dxa"/>
            <w:shd w:val="clear" w:color="auto" w:fill="auto"/>
            <w:vAlign w:val="center"/>
          </w:tcPr>
          <w:p w14:paraId="3EB04567" w14:textId="77777777" w:rsidR="00155338" w:rsidRPr="00CA4944" w:rsidRDefault="00155338" w:rsidP="00F03568">
            <w:pPr>
              <w:kinsoku w:val="0"/>
              <w:jc w:val="center"/>
            </w:pPr>
            <w:r w:rsidRPr="00CA4944">
              <w:t>3</w:t>
            </w:r>
          </w:p>
        </w:tc>
        <w:tc>
          <w:tcPr>
            <w:tcW w:w="1417" w:type="dxa"/>
            <w:shd w:val="clear" w:color="auto" w:fill="auto"/>
            <w:vAlign w:val="center"/>
          </w:tcPr>
          <w:p w14:paraId="0B6345CE" w14:textId="77777777" w:rsidR="00155338" w:rsidRPr="00EE3251" w:rsidRDefault="00155338" w:rsidP="00F03568">
            <w:pPr>
              <w:kinsoku w:val="0"/>
              <w:jc w:val="center"/>
              <w:rPr>
                <w:color w:val="000000" w:themeColor="text1"/>
              </w:rPr>
            </w:pPr>
            <w:r w:rsidRPr="00EE3251">
              <w:rPr>
                <w:color w:val="000000" w:themeColor="text1"/>
              </w:rPr>
              <w:t>分項計畫</w:t>
            </w:r>
            <w:r w:rsidRPr="00EE3251">
              <w:rPr>
                <w:color w:val="000000" w:themeColor="text1"/>
              </w:rPr>
              <w:t>D</w:t>
            </w:r>
          </w:p>
          <w:p w14:paraId="7A79AAF3" w14:textId="77777777" w:rsidR="00155338" w:rsidRPr="00CA4944" w:rsidRDefault="00155338" w:rsidP="00F03568">
            <w:pPr>
              <w:kinsoku w:val="0"/>
              <w:jc w:val="center"/>
              <w:rPr>
                <w:rFonts w:ascii="Times New Roman" w:hAnsi="Times New Roman"/>
                <w:color w:val="FF0000"/>
              </w:rPr>
            </w:pPr>
            <w:r>
              <w:rPr>
                <w:rFonts w:hint="eastAsia"/>
                <w:color w:val="FF0000"/>
              </w:rPr>
              <w:t>載具軟硬體驗證</w:t>
            </w:r>
          </w:p>
        </w:tc>
        <w:tc>
          <w:tcPr>
            <w:tcW w:w="997" w:type="dxa"/>
            <w:shd w:val="clear" w:color="auto" w:fill="auto"/>
            <w:vAlign w:val="center"/>
          </w:tcPr>
          <w:p w14:paraId="28A0388B" w14:textId="77777777" w:rsidR="00155338" w:rsidRPr="00CA4944" w:rsidRDefault="00155338" w:rsidP="00F03568">
            <w:pPr>
              <w:kinsoku w:val="0"/>
              <w:jc w:val="center"/>
            </w:pPr>
            <w:r w:rsidRPr="00CA4944">
              <w:t>3</w:t>
            </w:r>
          </w:p>
        </w:tc>
      </w:tr>
    </w:tbl>
    <w:p w14:paraId="6D7BE0D8" w14:textId="77777777" w:rsidR="00155338" w:rsidRPr="00CA4944" w:rsidRDefault="00155338" w:rsidP="00155338">
      <w:pPr>
        <w:tabs>
          <w:tab w:val="left" w:pos="1701"/>
        </w:tabs>
        <w:kinsoku w:val="0"/>
        <w:snapToGrid w:val="0"/>
        <w:rPr>
          <w:rFonts w:ascii="標楷體" w:hAnsi="標楷體"/>
        </w:rPr>
      </w:pPr>
    </w:p>
    <w:p w14:paraId="14227B7F" w14:textId="53A912E0" w:rsidR="00155338" w:rsidRDefault="00155338" w:rsidP="00A931EA">
      <w:pPr>
        <w:tabs>
          <w:tab w:val="left" w:pos="1701"/>
        </w:tabs>
        <w:kinsoku w:val="0"/>
        <w:snapToGrid w:val="0"/>
        <w:ind w:leftChars="471" w:left="1131" w:hanging="1"/>
        <w:rPr>
          <w:sz w:val="20"/>
        </w:rPr>
      </w:pPr>
    </w:p>
    <w:p w14:paraId="1845F092" w14:textId="2B0D62B0" w:rsidR="00155338" w:rsidRDefault="00155338" w:rsidP="00A931EA">
      <w:pPr>
        <w:tabs>
          <w:tab w:val="left" w:pos="1701"/>
        </w:tabs>
        <w:kinsoku w:val="0"/>
        <w:snapToGrid w:val="0"/>
        <w:ind w:leftChars="471" w:left="1131" w:hanging="1"/>
        <w:rPr>
          <w:sz w:val="20"/>
        </w:rPr>
      </w:pPr>
    </w:p>
    <w:p w14:paraId="3B8FBC8D" w14:textId="7C9B8FA4" w:rsidR="00155338" w:rsidRDefault="00155338" w:rsidP="00A931EA">
      <w:pPr>
        <w:tabs>
          <w:tab w:val="left" w:pos="1701"/>
        </w:tabs>
        <w:kinsoku w:val="0"/>
        <w:snapToGrid w:val="0"/>
        <w:ind w:leftChars="471" w:left="1131" w:hanging="1"/>
        <w:rPr>
          <w:sz w:val="20"/>
        </w:rPr>
      </w:pPr>
    </w:p>
    <w:p w14:paraId="76E2771E" w14:textId="64E08A19" w:rsidR="00155338" w:rsidRDefault="00155338" w:rsidP="00A931EA">
      <w:pPr>
        <w:tabs>
          <w:tab w:val="left" w:pos="1701"/>
        </w:tabs>
        <w:kinsoku w:val="0"/>
        <w:snapToGrid w:val="0"/>
        <w:ind w:leftChars="471" w:left="1131" w:hanging="1"/>
        <w:rPr>
          <w:sz w:val="20"/>
        </w:rPr>
      </w:pPr>
    </w:p>
    <w:p w14:paraId="151EC677" w14:textId="7A925CEC" w:rsidR="00155338" w:rsidRDefault="00155338" w:rsidP="00A931EA">
      <w:pPr>
        <w:tabs>
          <w:tab w:val="left" w:pos="1701"/>
        </w:tabs>
        <w:kinsoku w:val="0"/>
        <w:snapToGrid w:val="0"/>
        <w:ind w:leftChars="471" w:left="1131" w:hanging="1"/>
        <w:rPr>
          <w:sz w:val="20"/>
        </w:rPr>
      </w:pPr>
    </w:p>
    <w:p w14:paraId="5C03C6CA" w14:textId="24132F7B" w:rsidR="00155338" w:rsidRDefault="00155338" w:rsidP="00A931EA">
      <w:pPr>
        <w:tabs>
          <w:tab w:val="left" w:pos="1701"/>
        </w:tabs>
        <w:kinsoku w:val="0"/>
        <w:snapToGrid w:val="0"/>
        <w:ind w:leftChars="471" w:left="1131" w:hanging="1"/>
        <w:rPr>
          <w:sz w:val="20"/>
        </w:rPr>
      </w:pPr>
    </w:p>
    <w:p w14:paraId="0F113DDB" w14:textId="0E614B98" w:rsidR="00155338" w:rsidRDefault="00155338" w:rsidP="00A931EA">
      <w:pPr>
        <w:tabs>
          <w:tab w:val="left" w:pos="1701"/>
        </w:tabs>
        <w:kinsoku w:val="0"/>
        <w:snapToGrid w:val="0"/>
        <w:ind w:leftChars="471" w:left="1131" w:hanging="1"/>
        <w:rPr>
          <w:sz w:val="20"/>
        </w:rPr>
      </w:pPr>
    </w:p>
    <w:p w14:paraId="459DBF8A" w14:textId="401119A2" w:rsidR="00155338" w:rsidRDefault="00155338" w:rsidP="00A931EA">
      <w:pPr>
        <w:tabs>
          <w:tab w:val="left" w:pos="1701"/>
        </w:tabs>
        <w:kinsoku w:val="0"/>
        <w:snapToGrid w:val="0"/>
        <w:ind w:leftChars="471" w:left="1131" w:hanging="1"/>
        <w:rPr>
          <w:sz w:val="20"/>
        </w:rPr>
      </w:pPr>
    </w:p>
    <w:p w14:paraId="6B11225C" w14:textId="3110AC8A" w:rsidR="00155338" w:rsidRDefault="00155338" w:rsidP="00A931EA">
      <w:pPr>
        <w:tabs>
          <w:tab w:val="left" w:pos="1701"/>
        </w:tabs>
        <w:kinsoku w:val="0"/>
        <w:snapToGrid w:val="0"/>
        <w:ind w:leftChars="471" w:left="1131" w:hanging="1"/>
        <w:rPr>
          <w:sz w:val="20"/>
        </w:rPr>
      </w:pPr>
    </w:p>
    <w:p w14:paraId="67B7FB6E" w14:textId="77777777" w:rsidR="00155338" w:rsidRPr="00EE3251" w:rsidRDefault="00155338" w:rsidP="00A931EA">
      <w:pPr>
        <w:tabs>
          <w:tab w:val="left" w:pos="1701"/>
        </w:tabs>
        <w:kinsoku w:val="0"/>
        <w:snapToGrid w:val="0"/>
        <w:ind w:leftChars="471" w:left="1131" w:hanging="1"/>
        <w:rPr>
          <w:sz w:val="20"/>
        </w:rPr>
      </w:pPr>
    </w:p>
    <w:bookmarkEnd w:id="473"/>
    <w:bookmarkEnd w:id="474"/>
    <w:bookmarkEnd w:id="475"/>
    <w:bookmarkEnd w:id="476"/>
    <w:bookmarkEnd w:id="477"/>
    <w:p w14:paraId="05CBEC9C" w14:textId="77777777" w:rsidR="00A931EA" w:rsidRPr="00F03568" w:rsidRDefault="00A931EA" w:rsidP="005D481B">
      <w:pPr>
        <w:pStyle w:val="10"/>
        <w:spacing w:after="120"/>
        <w:rPr>
          <w:rFonts w:asciiTheme="majorEastAsia" w:eastAsiaTheme="majorEastAsia" w:hAnsiTheme="majorEastAsia"/>
          <w:b w:val="0"/>
          <w:szCs w:val="28"/>
        </w:rPr>
      </w:pPr>
      <w:r w:rsidRPr="00EE3251">
        <w:rPr>
          <w:sz w:val="20"/>
        </w:rPr>
        <w:br w:type="page"/>
      </w:r>
      <w:bookmarkStart w:id="498" w:name="_Toc451940147"/>
      <w:bookmarkStart w:id="499" w:name="_Toc40189930"/>
      <w:r w:rsidRPr="00F03568">
        <w:rPr>
          <w:rFonts w:asciiTheme="majorEastAsia" w:eastAsiaTheme="majorEastAsia" w:hAnsiTheme="majorEastAsia"/>
          <w:szCs w:val="28"/>
        </w:rPr>
        <w:lastRenderedPageBreak/>
        <w:t>肆、計畫經費需求(可至計畫網頁下載試算表輔助填寫)</w:t>
      </w:r>
      <w:bookmarkEnd w:id="498"/>
      <w:bookmarkEnd w:id="499"/>
    </w:p>
    <w:p w14:paraId="7B40DB02" w14:textId="46B21C8F" w:rsidR="00A931EA" w:rsidRDefault="00A931EA" w:rsidP="002D5ED4">
      <w:pPr>
        <w:pStyle w:val="2"/>
        <w:numPr>
          <w:ilvl w:val="0"/>
          <w:numId w:val="50"/>
        </w:numPr>
        <w:spacing w:after="120"/>
      </w:pPr>
      <w:bookmarkStart w:id="500" w:name="_Toc370470712"/>
      <w:bookmarkStart w:id="501" w:name="D一、開發總經費預算表"/>
      <w:bookmarkStart w:id="502" w:name="_Toc40189931"/>
      <w:r w:rsidRPr="00EE3251">
        <w:t>開發總經費預算表</w:t>
      </w:r>
      <w:bookmarkEnd w:id="500"/>
      <w:bookmarkEnd w:id="501"/>
      <w:r w:rsidRPr="00EE3251">
        <w:t>(</w:t>
      </w:r>
      <w:r w:rsidRPr="00EE3251">
        <w:t>請填列彙總經費表及各申請單位經費表</w:t>
      </w:r>
      <w:r w:rsidRPr="00EE3251">
        <w:t>)</w:t>
      </w:r>
      <w:bookmarkEnd w:id="502"/>
    </w:p>
    <w:p w14:paraId="39FE725E" w14:textId="15EF2FCD" w:rsidR="00020B88" w:rsidRPr="00020B88" w:rsidRDefault="00020B88" w:rsidP="00020B88">
      <w:pPr>
        <w:pStyle w:val="aff2"/>
      </w:pPr>
      <w:bookmarkStart w:id="503" w:name="_Toc39829495"/>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1</w:t>
      </w:r>
      <w:r>
        <w:fldChar w:fldCharType="end"/>
      </w:r>
      <w:r w:rsidR="00685C9D" w:rsidRPr="00EE3251">
        <w:t>總計畫經費</w:t>
      </w:r>
      <w:bookmarkEnd w:id="503"/>
    </w:p>
    <w:p w14:paraId="021EE0BA" w14:textId="4B46D4E6" w:rsidR="00A931EA" w:rsidRPr="00EE3251" w:rsidRDefault="00A931EA" w:rsidP="00685C9D">
      <w:pPr>
        <w:jc w:val="right"/>
      </w:pPr>
      <w:r w:rsidRPr="00EE3251">
        <w:t>單位：千元</w:t>
      </w:r>
    </w:p>
    <w:tbl>
      <w:tblPr>
        <w:tblW w:w="8800" w:type="dxa"/>
        <w:tblInd w:w="13" w:type="dxa"/>
        <w:tblCellMar>
          <w:left w:w="28" w:type="dxa"/>
          <w:right w:w="28" w:type="dxa"/>
        </w:tblCellMar>
        <w:tblLook w:val="04A0" w:firstRow="1" w:lastRow="0" w:firstColumn="1" w:lastColumn="0" w:noHBand="0" w:noVBand="1"/>
      </w:tblPr>
      <w:tblGrid>
        <w:gridCol w:w="3680"/>
        <w:gridCol w:w="1280"/>
        <w:gridCol w:w="1280"/>
        <w:gridCol w:w="1280"/>
        <w:gridCol w:w="1280"/>
      </w:tblGrid>
      <w:tr w:rsidR="00A931EA" w:rsidRPr="00EE3251" w14:paraId="5CFC0D53" w14:textId="77777777" w:rsidTr="004F3EFB">
        <w:trPr>
          <w:trHeight w:val="399"/>
        </w:trPr>
        <w:tc>
          <w:tcPr>
            <w:tcW w:w="36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5A002EE" w14:textId="77777777" w:rsidR="00A931EA" w:rsidRPr="00EE3251" w:rsidRDefault="00A931EA" w:rsidP="004F3EFB">
            <w:pPr>
              <w:widowControl/>
              <w:adjustRightInd/>
              <w:spacing w:line="240" w:lineRule="auto"/>
              <w:jc w:val="center"/>
              <w:textAlignment w:val="auto"/>
            </w:pPr>
            <w:r w:rsidRPr="00EE3251">
              <w:t>會計科目</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169D499F" w14:textId="77777777" w:rsidR="00A931EA" w:rsidRPr="00EE3251" w:rsidRDefault="00A931EA" w:rsidP="004F3EFB">
            <w:pPr>
              <w:widowControl/>
              <w:adjustRightInd/>
              <w:spacing w:line="240" w:lineRule="auto"/>
              <w:jc w:val="center"/>
              <w:textAlignment w:val="auto"/>
            </w:pPr>
            <w:r w:rsidRPr="00EE3251">
              <w:t>補助款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2B1E050C" w14:textId="77777777" w:rsidR="00A931EA" w:rsidRPr="00EE3251" w:rsidRDefault="00A931EA" w:rsidP="004F3EFB">
            <w:pPr>
              <w:widowControl/>
              <w:adjustRightInd/>
              <w:spacing w:line="240" w:lineRule="auto"/>
              <w:jc w:val="center"/>
              <w:textAlignment w:val="auto"/>
            </w:pPr>
            <w:r w:rsidRPr="00EE3251">
              <w:t>自籌款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39B45E3F" w14:textId="77777777" w:rsidR="00A931EA" w:rsidRPr="00EE3251" w:rsidRDefault="00A931EA" w:rsidP="004F3EFB">
            <w:pPr>
              <w:widowControl/>
              <w:adjustRightInd/>
              <w:spacing w:line="240" w:lineRule="auto"/>
              <w:jc w:val="center"/>
              <w:textAlignment w:val="auto"/>
            </w:pPr>
            <w:r w:rsidRPr="00EE3251">
              <w:t>合計</w:t>
            </w:r>
          </w:p>
        </w:tc>
        <w:tc>
          <w:tcPr>
            <w:tcW w:w="1280" w:type="dxa"/>
            <w:tcBorders>
              <w:top w:val="single" w:sz="8" w:space="0" w:color="auto"/>
              <w:left w:val="nil"/>
              <w:bottom w:val="single" w:sz="4" w:space="0" w:color="auto"/>
              <w:right w:val="single" w:sz="8" w:space="0" w:color="auto"/>
            </w:tcBorders>
            <w:shd w:val="clear" w:color="auto" w:fill="auto"/>
            <w:noWrap/>
            <w:vAlign w:val="center"/>
            <w:hideMark/>
          </w:tcPr>
          <w:p w14:paraId="57907C43" w14:textId="77777777" w:rsidR="00A931EA" w:rsidRPr="00EE3251" w:rsidRDefault="00A931EA" w:rsidP="004F3EFB">
            <w:pPr>
              <w:widowControl/>
              <w:adjustRightInd/>
              <w:spacing w:line="240" w:lineRule="auto"/>
              <w:jc w:val="center"/>
              <w:textAlignment w:val="auto"/>
            </w:pPr>
            <w:r w:rsidRPr="00EE3251">
              <w:t xml:space="preserve"> % </w:t>
            </w:r>
          </w:p>
        </w:tc>
      </w:tr>
      <w:tr w:rsidR="00A931EA" w:rsidRPr="00EE3251" w14:paraId="6BBA1501"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C981413" w14:textId="77777777" w:rsidR="00A931EA" w:rsidRPr="00EE3251" w:rsidRDefault="00A931EA" w:rsidP="004F3EFB">
            <w:pPr>
              <w:widowControl/>
              <w:adjustRightInd/>
              <w:spacing w:line="240" w:lineRule="auto"/>
              <w:textAlignment w:val="auto"/>
            </w:pPr>
            <w:r w:rsidRPr="00EE3251">
              <w:t>1.</w:t>
            </w:r>
            <w:r w:rsidRPr="00EE3251">
              <w:t>創新或研究發展人員之人事費</w:t>
            </w:r>
          </w:p>
        </w:tc>
        <w:tc>
          <w:tcPr>
            <w:tcW w:w="1280" w:type="dxa"/>
            <w:tcBorders>
              <w:top w:val="nil"/>
              <w:left w:val="nil"/>
              <w:bottom w:val="single" w:sz="4" w:space="0" w:color="auto"/>
              <w:right w:val="single" w:sz="4" w:space="0" w:color="auto"/>
            </w:tcBorders>
            <w:shd w:val="clear" w:color="auto" w:fill="auto"/>
            <w:noWrap/>
            <w:vAlign w:val="center"/>
            <w:hideMark/>
          </w:tcPr>
          <w:p w14:paraId="0146FE77" w14:textId="77777777" w:rsidR="00A931EA" w:rsidRPr="00EE3251" w:rsidRDefault="00A931EA" w:rsidP="004F3EFB">
            <w:pPr>
              <w:jc w:val="right"/>
              <w:rPr>
                <w:color w:val="000000"/>
              </w:rPr>
            </w:pPr>
            <w:r w:rsidRPr="00EE3251">
              <w:rPr>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hideMark/>
          </w:tcPr>
          <w:p w14:paraId="1B9CBB61" w14:textId="77777777" w:rsidR="00A931EA" w:rsidRPr="00EE3251" w:rsidRDefault="00A931EA" w:rsidP="004F3EFB">
            <w:pPr>
              <w:jc w:val="right"/>
              <w:rPr>
                <w:color w:val="000000"/>
              </w:rPr>
            </w:pPr>
            <w:r w:rsidRPr="00EE3251">
              <w:rPr>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hideMark/>
          </w:tcPr>
          <w:p w14:paraId="66CD28CA" w14:textId="77777777" w:rsidR="00A931EA" w:rsidRPr="00EE3251" w:rsidRDefault="00A931EA" w:rsidP="004F3EFB">
            <w:pPr>
              <w:jc w:val="right"/>
              <w:rPr>
                <w:color w:val="000000"/>
              </w:rPr>
            </w:pPr>
            <w:r w:rsidRPr="00EE3251">
              <w:rPr>
                <w:color w:val="000000"/>
              </w:rPr>
              <w:t xml:space="preserve">　</w:t>
            </w:r>
          </w:p>
        </w:tc>
        <w:tc>
          <w:tcPr>
            <w:tcW w:w="1280" w:type="dxa"/>
            <w:tcBorders>
              <w:top w:val="nil"/>
              <w:left w:val="nil"/>
              <w:bottom w:val="single" w:sz="4" w:space="0" w:color="auto"/>
              <w:right w:val="single" w:sz="8" w:space="0" w:color="auto"/>
            </w:tcBorders>
            <w:shd w:val="clear" w:color="auto" w:fill="auto"/>
            <w:noWrap/>
            <w:vAlign w:val="center"/>
            <w:hideMark/>
          </w:tcPr>
          <w:p w14:paraId="67A2CDB2" w14:textId="77777777" w:rsidR="00A931EA" w:rsidRPr="00EE3251" w:rsidRDefault="00A931EA" w:rsidP="004F3EFB">
            <w:pPr>
              <w:jc w:val="right"/>
              <w:rPr>
                <w:color w:val="000000"/>
              </w:rPr>
            </w:pPr>
            <w:r w:rsidRPr="00EE3251">
              <w:rPr>
                <w:color w:val="000000"/>
              </w:rPr>
              <w:t xml:space="preserve">　</w:t>
            </w:r>
          </w:p>
        </w:tc>
      </w:tr>
      <w:tr w:rsidR="004F7FCD" w:rsidRPr="00EE3251" w14:paraId="5D7F0F8A"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CC4C46B" w14:textId="77777777" w:rsidR="004F7FCD" w:rsidRPr="00EE3251" w:rsidRDefault="004F7FCD" w:rsidP="004F7FCD">
            <w:pPr>
              <w:widowControl/>
              <w:adjustRightInd/>
              <w:spacing w:line="240" w:lineRule="auto"/>
              <w:textAlignment w:val="auto"/>
            </w:pPr>
            <w:r w:rsidRPr="00EE3251">
              <w:t>(1)</w:t>
            </w:r>
            <w:r w:rsidRPr="00EE3251">
              <w:t>研究發展人員</w:t>
            </w:r>
          </w:p>
        </w:tc>
        <w:tc>
          <w:tcPr>
            <w:tcW w:w="1280" w:type="dxa"/>
            <w:tcBorders>
              <w:top w:val="nil"/>
              <w:left w:val="nil"/>
              <w:bottom w:val="single" w:sz="4" w:space="0" w:color="auto"/>
              <w:right w:val="single" w:sz="4" w:space="0" w:color="auto"/>
            </w:tcBorders>
            <w:shd w:val="clear" w:color="auto" w:fill="auto"/>
            <w:noWrap/>
            <w:hideMark/>
          </w:tcPr>
          <w:p w14:paraId="03B01CDC" w14:textId="715802B0" w:rsidR="004F7FCD" w:rsidRPr="00EE3251" w:rsidRDefault="004F7FCD" w:rsidP="004F7FCD">
            <w:pPr>
              <w:jc w:val="right"/>
              <w:rPr>
                <w:rFonts w:eastAsia="新細明體"/>
                <w:color w:val="000000"/>
              </w:rPr>
            </w:pPr>
            <w:r w:rsidRPr="00CD2102">
              <w:t xml:space="preserve">54,165 </w:t>
            </w:r>
          </w:p>
        </w:tc>
        <w:tc>
          <w:tcPr>
            <w:tcW w:w="1280" w:type="dxa"/>
            <w:tcBorders>
              <w:top w:val="nil"/>
              <w:left w:val="nil"/>
              <w:bottom w:val="single" w:sz="4" w:space="0" w:color="auto"/>
              <w:right w:val="single" w:sz="4" w:space="0" w:color="auto"/>
            </w:tcBorders>
            <w:shd w:val="clear" w:color="auto" w:fill="auto"/>
            <w:noWrap/>
            <w:hideMark/>
          </w:tcPr>
          <w:p w14:paraId="164FCB30" w14:textId="441FE0D3" w:rsidR="004F7FCD" w:rsidRPr="00EE3251" w:rsidRDefault="004F7FCD" w:rsidP="004F7FCD">
            <w:pPr>
              <w:jc w:val="right"/>
              <w:rPr>
                <w:rFonts w:eastAsia="新細明體"/>
                <w:color w:val="000000"/>
              </w:rPr>
            </w:pPr>
            <w:r w:rsidRPr="00CD2102">
              <w:t xml:space="preserve">62,685 </w:t>
            </w:r>
          </w:p>
        </w:tc>
        <w:tc>
          <w:tcPr>
            <w:tcW w:w="1280" w:type="dxa"/>
            <w:tcBorders>
              <w:top w:val="nil"/>
              <w:left w:val="nil"/>
              <w:bottom w:val="single" w:sz="4" w:space="0" w:color="auto"/>
              <w:right w:val="single" w:sz="4" w:space="0" w:color="auto"/>
            </w:tcBorders>
            <w:shd w:val="clear" w:color="auto" w:fill="auto"/>
            <w:noWrap/>
            <w:hideMark/>
          </w:tcPr>
          <w:p w14:paraId="0E32AACF" w14:textId="3AC8BC93" w:rsidR="004F7FCD" w:rsidRPr="00EE3251" w:rsidRDefault="004F7FCD" w:rsidP="004F7FCD">
            <w:pPr>
              <w:jc w:val="right"/>
              <w:rPr>
                <w:rFonts w:eastAsia="新細明體"/>
                <w:color w:val="000000"/>
              </w:rPr>
            </w:pPr>
            <w:r w:rsidRPr="00CD2102">
              <w:t xml:space="preserve">116,850 </w:t>
            </w:r>
          </w:p>
        </w:tc>
        <w:tc>
          <w:tcPr>
            <w:tcW w:w="1280" w:type="dxa"/>
            <w:tcBorders>
              <w:top w:val="nil"/>
              <w:left w:val="nil"/>
              <w:bottom w:val="single" w:sz="4" w:space="0" w:color="auto"/>
              <w:right w:val="single" w:sz="8" w:space="0" w:color="auto"/>
            </w:tcBorders>
            <w:shd w:val="clear" w:color="auto" w:fill="auto"/>
            <w:noWrap/>
            <w:hideMark/>
          </w:tcPr>
          <w:p w14:paraId="48CF8DC8" w14:textId="4075ED61" w:rsidR="004F7FCD" w:rsidRPr="00EE3251" w:rsidRDefault="004F7FCD" w:rsidP="004F7FCD">
            <w:pPr>
              <w:jc w:val="right"/>
              <w:rPr>
                <w:rFonts w:eastAsia="新細明體"/>
                <w:color w:val="000000"/>
              </w:rPr>
            </w:pPr>
            <w:r w:rsidRPr="00CD2102">
              <w:t>24.5%</w:t>
            </w:r>
          </w:p>
        </w:tc>
      </w:tr>
      <w:tr w:rsidR="004F7FCD" w:rsidRPr="00EE3251" w14:paraId="2D3A3031"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6E8411D3" w14:textId="77777777" w:rsidR="004F7FCD" w:rsidRPr="00EE3251" w:rsidRDefault="004F7FCD" w:rsidP="004F7FCD">
            <w:pPr>
              <w:widowControl/>
              <w:adjustRightInd/>
              <w:spacing w:line="240" w:lineRule="auto"/>
              <w:textAlignment w:val="auto"/>
            </w:pPr>
            <w:r w:rsidRPr="00EE3251">
              <w:t>(2)</w:t>
            </w:r>
            <w:r w:rsidRPr="00EE3251">
              <w:t>國際研發人員</w:t>
            </w:r>
          </w:p>
        </w:tc>
        <w:tc>
          <w:tcPr>
            <w:tcW w:w="1280" w:type="dxa"/>
            <w:tcBorders>
              <w:top w:val="nil"/>
              <w:left w:val="nil"/>
              <w:bottom w:val="single" w:sz="4" w:space="0" w:color="auto"/>
              <w:right w:val="single" w:sz="4" w:space="0" w:color="auto"/>
            </w:tcBorders>
            <w:shd w:val="clear" w:color="auto" w:fill="auto"/>
            <w:noWrap/>
          </w:tcPr>
          <w:p w14:paraId="5BACACAF" w14:textId="04B4F7E6" w:rsidR="004F7FCD" w:rsidRPr="00EE3251" w:rsidRDefault="004F7FCD" w:rsidP="004F7FCD">
            <w:pPr>
              <w:jc w:val="right"/>
              <w:rPr>
                <w:rFonts w:eastAsia="新細明體"/>
                <w:color w:val="000000"/>
              </w:rPr>
            </w:pPr>
            <w:r w:rsidRPr="00CD2102">
              <w:t xml:space="preserve">0 </w:t>
            </w:r>
          </w:p>
        </w:tc>
        <w:tc>
          <w:tcPr>
            <w:tcW w:w="1280" w:type="dxa"/>
            <w:tcBorders>
              <w:top w:val="nil"/>
              <w:left w:val="nil"/>
              <w:bottom w:val="single" w:sz="4" w:space="0" w:color="auto"/>
              <w:right w:val="single" w:sz="4" w:space="0" w:color="auto"/>
            </w:tcBorders>
            <w:shd w:val="clear" w:color="auto" w:fill="auto"/>
            <w:noWrap/>
          </w:tcPr>
          <w:p w14:paraId="0A69981C" w14:textId="0FDB7FE7" w:rsidR="004F7FCD" w:rsidRPr="00EE3251" w:rsidRDefault="004F7FCD" w:rsidP="004F7FCD">
            <w:pPr>
              <w:jc w:val="right"/>
              <w:rPr>
                <w:rFonts w:eastAsia="新細明體"/>
                <w:color w:val="000000"/>
              </w:rPr>
            </w:pPr>
            <w:r w:rsidRPr="00CD2102">
              <w:t xml:space="preserve">0 </w:t>
            </w:r>
          </w:p>
        </w:tc>
        <w:tc>
          <w:tcPr>
            <w:tcW w:w="1280" w:type="dxa"/>
            <w:tcBorders>
              <w:top w:val="nil"/>
              <w:left w:val="nil"/>
              <w:bottom w:val="single" w:sz="4" w:space="0" w:color="auto"/>
              <w:right w:val="single" w:sz="4" w:space="0" w:color="auto"/>
            </w:tcBorders>
            <w:shd w:val="clear" w:color="auto" w:fill="auto"/>
            <w:noWrap/>
          </w:tcPr>
          <w:p w14:paraId="0FFD182E" w14:textId="42B9B4DF" w:rsidR="004F7FCD" w:rsidRPr="00EE3251" w:rsidRDefault="004F7FCD" w:rsidP="004F7FCD">
            <w:pPr>
              <w:jc w:val="right"/>
              <w:rPr>
                <w:rFonts w:eastAsia="新細明體"/>
                <w:color w:val="000000"/>
              </w:rPr>
            </w:pPr>
            <w:r w:rsidRPr="00CD2102">
              <w:t xml:space="preserve">0 </w:t>
            </w:r>
          </w:p>
        </w:tc>
        <w:tc>
          <w:tcPr>
            <w:tcW w:w="1280" w:type="dxa"/>
            <w:tcBorders>
              <w:top w:val="nil"/>
              <w:left w:val="nil"/>
              <w:bottom w:val="single" w:sz="4" w:space="0" w:color="auto"/>
              <w:right w:val="single" w:sz="8" w:space="0" w:color="auto"/>
            </w:tcBorders>
            <w:shd w:val="clear" w:color="auto" w:fill="auto"/>
            <w:noWrap/>
          </w:tcPr>
          <w:p w14:paraId="7B95646A" w14:textId="234ABEEC" w:rsidR="004F7FCD" w:rsidRPr="00EE3251" w:rsidRDefault="004F7FCD" w:rsidP="004F7FCD">
            <w:pPr>
              <w:jc w:val="right"/>
              <w:rPr>
                <w:rFonts w:eastAsia="新細明體"/>
                <w:color w:val="000000"/>
              </w:rPr>
            </w:pPr>
            <w:r w:rsidRPr="00CD2102">
              <w:t>0.0%</w:t>
            </w:r>
          </w:p>
        </w:tc>
      </w:tr>
      <w:tr w:rsidR="004F7FCD" w:rsidRPr="00EE3251" w14:paraId="0376F2A9"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C57A10B" w14:textId="77777777" w:rsidR="004F7FCD" w:rsidRPr="00EE3251" w:rsidRDefault="004F7FCD" w:rsidP="004F7FCD">
            <w:pPr>
              <w:widowControl/>
              <w:adjustRightInd/>
              <w:spacing w:line="240" w:lineRule="auto"/>
              <w:textAlignment w:val="auto"/>
            </w:pPr>
            <w:r w:rsidRPr="00EE3251">
              <w:t>(3)</w:t>
            </w:r>
            <w:r w:rsidRPr="00EE3251">
              <w:t>顧問、專家</w:t>
            </w:r>
          </w:p>
        </w:tc>
        <w:tc>
          <w:tcPr>
            <w:tcW w:w="1280" w:type="dxa"/>
            <w:tcBorders>
              <w:top w:val="nil"/>
              <w:left w:val="nil"/>
              <w:bottom w:val="single" w:sz="4" w:space="0" w:color="auto"/>
              <w:right w:val="single" w:sz="4" w:space="0" w:color="auto"/>
            </w:tcBorders>
            <w:shd w:val="clear" w:color="auto" w:fill="auto"/>
            <w:noWrap/>
            <w:hideMark/>
          </w:tcPr>
          <w:p w14:paraId="38C9E349" w14:textId="444B412F" w:rsidR="004F7FCD" w:rsidRPr="00EE3251" w:rsidRDefault="004F7FCD" w:rsidP="004F7FCD">
            <w:pPr>
              <w:jc w:val="right"/>
              <w:rPr>
                <w:rFonts w:eastAsia="新細明體"/>
                <w:color w:val="000000"/>
              </w:rPr>
            </w:pPr>
            <w:r w:rsidRPr="00CD2102">
              <w:t xml:space="preserve">2,240 </w:t>
            </w:r>
          </w:p>
        </w:tc>
        <w:tc>
          <w:tcPr>
            <w:tcW w:w="1280" w:type="dxa"/>
            <w:tcBorders>
              <w:top w:val="nil"/>
              <w:left w:val="nil"/>
              <w:bottom w:val="single" w:sz="4" w:space="0" w:color="auto"/>
              <w:right w:val="single" w:sz="4" w:space="0" w:color="auto"/>
            </w:tcBorders>
            <w:shd w:val="clear" w:color="auto" w:fill="auto"/>
            <w:noWrap/>
            <w:hideMark/>
          </w:tcPr>
          <w:p w14:paraId="34213B84" w14:textId="14B06486" w:rsidR="004F7FCD" w:rsidRPr="00EE3251" w:rsidRDefault="004F7FCD" w:rsidP="004F7FCD">
            <w:pPr>
              <w:jc w:val="right"/>
              <w:rPr>
                <w:rFonts w:eastAsia="新細明體"/>
                <w:color w:val="000000"/>
              </w:rPr>
            </w:pPr>
            <w:r w:rsidRPr="00CD2102">
              <w:t xml:space="preserve">2,240 </w:t>
            </w:r>
          </w:p>
        </w:tc>
        <w:tc>
          <w:tcPr>
            <w:tcW w:w="1280" w:type="dxa"/>
            <w:tcBorders>
              <w:top w:val="nil"/>
              <w:left w:val="nil"/>
              <w:bottom w:val="single" w:sz="4" w:space="0" w:color="auto"/>
              <w:right w:val="single" w:sz="4" w:space="0" w:color="auto"/>
            </w:tcBorders>
            <w:shd w:val="clear" w:color="auto" w:fill="auto"/>
            <w:noWrap/>
            <w:hideMark/>
          </w:tcPr>
          <w:p w14:paraId="79F5022E" w14:textId="6A765FC0" w:rsidR="004F7FCD" w:rsidRPr="00EE3251" w:rsidRDefault="004F7FCD" w:rsidP="004F7FCD">
            <w:pPr>
              <w:jc w:val="right"/>
              <w:rPr>
                <w:rFonts w:eastAsia="新細明體"/>
                <w:color w:val="000000"/>
              </w:rPr>
            </w:pPr>
            <w:r w:rsidRPr="00CD2102">
              <w:t xml:space="preserve">4,480 </w:t>
            </w:r>
          </w:p>
        </w:tc>
        <w:tc>
          <w:tcPr>
            <w:tcW w:w="1280" w:type="dxa"/>
            <w:tcBorders>
              <w:top w:val="nil"/>
              <w:left w:val="nil"/>
              <w:bottom w:val="single" w:sz="4" w:space="0" w:color="auto"/>
              <w:right w:val="single" w:sz="8" w:space="0" w:color="auto"/>
            </w:tcBorders>
            <w:shd w:val="clear" w:color="auto" w:fill="auto"/>
            <w:noWrap/>
            <w:hideMark/>
          </w:tcPr>
          <w:p w14:paraId="476186A3" w14:textId="04FAF4FE" w:rsidR="004F7FCD" w:rsidRPr="00EE3251" w:rsidRDefault="004F7FCD" w:rsidP="004F7FCD">
            <w:pPr>
              <w:jc w:val="right"/>
              <w:rPr>
                <w:rFonts w:eastAsia="新細明體"/>
                <w:color w:val="000000"/>
              </w:rPr>
            </w:pPr>
            <w:r w:rsidRPr="00CD2102">
              <w:t>0.9%</w:t>
            </w:r>
          </w:p>
        </w:tc>
      </w:tr>
      <w:tr w:rsidR="004F7FCD" w:rsidRPr="00EE3251" w14:paraId="3F3A51AC"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547EFE6" w14:textId="77777777" w:rsidR="004F7FCD" w:rsidRPr="00EE3251" w:rsidRDefault="004F7FCD" w:rsidP="004F7FCD">
            <w:pPr>
              <w:widowControl/>
              <w:adjustRightInd/>
              <w:spacing w:line="240" w:lineRule="auto"/>
              <w:textAlignment w:val="auto"/>
            </w:pPr>
            <w:r w:rsidRPr="00EE3251">
              <w:t>2.</w:t>
            </w:r>
            <w:r w:rsidRPr="00EE3251">
              <w:t>消耗性器材及原材料費</w:t>
            </w:r>
          </w:p>
        </w:tc>
        <w:tc>
          <w:tcPr>
            <w:tcW w:w="1280" w:type="dxa"/>
            <w:tcBorders>
              <w:top w:val="nil"/>
              <w:left w:val="nil"/>
              <w:bottom w:val="single" w:sz="4" w:space="0" w:color="auto"/>
              <w:right w:val="single" w:sz="4" w:space="0" w:color="auto"/>
            </w:tcBorders>
            <w:shd w:val="clear" w:color="auto" w:fill="auto"/>
            <w:noWrap/>
            <w:hideMark/>
          </w:tcPr>
          <w:p w14:paraId="33CB0E5E" w14:textId="433DE574" w:rsidR="004F7FCD" w:rsidRPr="00EE3251" w:rsidRDefault="004F7FCD" w:rsidP="004F7FCD">
            <w:pPr>
              <w:jc w:val="right"/>
              <w:rPr>
                <w:rFonts w:eastAsia="新細明體"/>
                <w:color w:val="000000"/>
              </w:rPr>
            </w:pPr>
            <w:r w:rsidRPr="00CD2102">
              <w:t xml:space="preserve">96,510 </w:t>
            </w:r>
          </w:p>
        </w:tc>
        <w:tc>
          <w:tcPr>
            <w:tcW w:w="1280" w:type="dxa"/>
            <w:tcBorders>
              <w:top w:val="nil"/>
              <w:left w:val="nil"/>
              <w:bottom w:val="single" w:sz="4" w:space="0" w:color="auto"/>
              <w:right w:val="single" w:sz="4" w:space="0" w:color="auto"/>
            </w:tcBorders>
            <w:shd w:val="clear" w:color="auto" w:fill="auto"/>
            <w:noWrap/>
            <w:hideMark/>
          </w:tcPr>
          <w:p w14:paraId="0FF2EE63" w14:textId="4A2C6FC5" w:rsidR="004F7FCD" w:rsidRPr="00EE3251" w:rsidRDefault="004F7FCD" w:rsidP="004F7FCD">
            <w:pPr>
              <w:jc w:val="right"/>
              <w:rPr>
                <w:rFonts w:eastAsia="新細明體"/>
                <w:color w:val="000000"/>
              </w:rPr>
            </w:pPr>
            <w:r w:rsidRPr="00CD2102">
              <w:t xml:space="preserve">96,565 </w:t>
            </w:r>
          </w:p>
        </w:tc>
        <w:tc>
          <w:tcPr>
            <w:tcW w:w="1280" w:type="dxa"/>
            <w:tcBorders>
              <w:top w:val="nil"/>
              <w:left w:val="nil"/>
              <w:bottom w:val="single" w:sz="4" w:space="0" w:color="auto"/>
              <w:right w:val="single" w:sz="4" w:space="0" w:color="auto"/>
            </w:tcBorders>
            <w:shd w:val="clear" w:color="auto" w:fill="auto"/>
            <w:noWrap/>
            <w:hideMark/>
          </w:tcPr>
          <w:p w14:paraId="75B01551" w14:textId="1FD88CCD" w:rsidR="004F7FCD" w:rsidRPr="00EE3251" w:rsidRDefault="004F7FCD" w:rsidP="004F7FCD">
            <w:pPr>
              <w:jc w:val="right"/>
              <w:rPr>
                <w:rFonts w:eastAsia="新細明體"/>
                <w:color w:val="000000"/>
              </w:rPr>
            </w:pPr>
            <w:r w:rsidRPr="00CD2102">
              <w:t xml:space="preserve">193,075 </w:t>
            </w:r>
          </w:p>
        </w:tc>
        <w:tc>
          <w:tcPr>
            <w:tcW w:w="1280" w:type="dxa"/>
            <w:tcBorders>
              <w:top w:val="nil"/>
              <w:left w:val="nil"/>
              <w:bottom w:val="single" w:sz="4" w:space="0" w:color="auto"/>
              <w:right w:val="single" w:sz="8" w:space="0" w:color="auto"/>
            </w:tcBorders>
            <w:shd w:val="clear" w:color="auto" w:fill="auto"/>
            <w:noWrap/>
            <w:hideMark/>
          </w:tcPr>
          <w:p w14:paraId="7F2EBDF5" w14:textId="40ED3EEE" w:rsidR="004F7FCD" w:rsidRPr="00EE3251" w:rsidRDefault="004F7FCD" w:rsidP="004F7FCD">
            <w:pPr>
              <w:jc w:val="right"/>
              <w:rPr>
                <w:rFonts w:eastAsia="新細明體"/>
                <w:color w:val="000000"/>
              </w:rPr>
            </w:pPr>
            <w:r w:rsidRPr="00CD2102">
              <w:t>40.5%</w:t>
            </w:r>
          </w:p>
        </w:tc>
      </w:tr>
      <w:tr w:rsidR="004F7FCD" w:rsidRPr="00EE3251" w14:paraId="00E7225E"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3B5BFC17" w14:textId="77777777" w:rsidR="004F7FCD" w:rsidRPr="00EE3251" w:rsidRDefault="004F7FCD" w:rsidP="004F7FCD">
            <w:pPr>
              <w:widowControl/>
              <w:adjustRightInd/>
              <w:spacing w:line="240" w:lineRule="auto"/>
              <w:textAlignment w:val="auto"/>
            </w:pPr>
            <w:r w:rsidRPr="00EE3251">
              <w:t>3.</w:t>
            </w:r>
            <w:r w:rsidRPr="00EE3251">
              <w:t>創新或研究發展設備使用費</w:t>
            </w:r>
          </w:p>
        </w:tc>
        <w:tc>
          <w:tcPr>
            <w:tcW w:w="1280" w:type="dxa"/>
            <w:tcBorders>
              <w:top w:val="nil"/>
              <w:left w:val="nil"/>
              <w:bottom w:val="single" w:sz="4" w:space="0" w:color="auto"/>
              <w:right w:val="single" w:sz="4" w:space="0" w:color="auto"/>
            </w:tcBorders>
            <w:shd w:val="clear" w:color="auto" w:fill="auto"/>
            <w:noWrap/>
            <w:hideMark/>
          </w:tcPr>
          <w:p w14:paraId="52E2D891" w14:textId="143EE7EC" w:rsidR="004F7FCD" w:rsidRPr="00EE3251" w:rsidRDefault="004F7FCD" w:rsidP="004F7FCD">
            <w:pPr>
              <w:jc w:val="right"/>
              <w:rPr>
                <w:rFonts w:eastAsia="新細明體"/>
                <w:color w:val="000000"/>
              </w:rPr>
            </w:pPr>
            <w:r w:rsidRPr="00CD2102">
              <w:t xml:space="preserve">10,311 </w:t>
            </w:r>
          </w:p>
        </w:tc>
        <w:tc>
          <w:tcPr>
            <w:tcW w:w="1280" w:type="dxa"/>
            <w:tcBorders>
              <w:top w:val="nil"/>
              <w:left w:val="nil"/>
              <w:bottom w:val="single" w:sz="4" w:space="0" w:color="auto"/>
              <w:right w:val="single" w:sz="4" w:space="0" w:color="auto"/>
            </w:tcBorders>
            <w:shd w:val="clear" w:color="auto" w:fill="auto"/>
            <w:noWrap/>
            <w:hideMark/>
          </w:tcPr>
          <w:p w14:paraId="639B2730" w14:textId="4CA9392B" w:rsidR="004F7FCD" w:rsidRPr="00EE3251" w:rsidRDefault="004F7FCD" w:rsidP="004F7FCD">
            <w:pPr>
              <w:jc w:val="right"/>
              <w:rPr>
                <w:rFonts w:eastAsia="新細明體"/>
                <w:color w:val="000000"/>
              </w:rPr>
            </w:pPr>
            <w:r w:rsidRPr="00CD2102">
              <w:t xml:space="preserve">10,314 </w:t>
            </w:r>
          </w:p>
        </w:tc>
        <w:tc>
          <w:tcPr>
            <w:tcW w:w="1280" w:type="dxa"/>
            <w:tcBorders>
              <w:top w:val="nil"/>
              <w:left w:val="nil"/>
              <w:bottom w:val="single" w:sz="4" w:space="0" w:color="auto"/>
              <w:right w:val="single" w:sz="4" w:space="0" w:color="auto"/>
            </w:tcBorders>
            <w:shd w:val="clear" w:color="auto" w:fill="auto"/>
            <w:noWrap/>
            <w:hideMark/>
          </w:tcPr>
          <w:p w14:paraId="523B4796" w14:textId="766BF292" w:rsidR="004F7FCD" w:rsidRPr="00EE3251" w:rsidRDefault="004F7FCD" w:rsidP="004F7FCD">
            <w:pPr>
              <w:jc w:val="right"/>
              <w:rPr>
                <w:rFonts w:eastAsia="新細明體"/>
                <w:color w:val="000000"/>
              </w:rPr>
            </w:pPr>
            <w:r w:rsidRPr="00CD2102">
              <w:t xml:space="preserve">20,625 </w:t>
            </w:r>
          </w:p>
        </w:tc>
        <w:tc>
          <w:tcPr>
            <w:tcW w:w="1280" w:type="dxa"/>
            <w:tcBorders>
              <w:top w:val="nil"/>
              <w:left w:val="nil"/>
              <w:bottom w:val="single" w:sz="4" w:space="0" w:color="auto"/>
              <w:right w:val="single" w:sz="8" w:space="0" w:color="auto"/>
            </w:tcBorders>
            <w:shd w:val="clear" w:color="auto" w:fill="auto"/>
            <w:noWrap/>
            <w:hideMark/>
          </w:tcPr>
          <w:p w14:paraId="47361597" w14:textId="5B0C43E1" w:rsidR="004F7FCD" w:rsidRPr="00EE3251" w:rsidRDefault="004F7FCD" w:rsidP="004F7FCD">
            <w:pPr>
              <w:jc w:val="right"/>
              <w:rPr>
                <w:rFonts w:eastAsia="新細明體"/>
                <w:color w:val="000000"/>
              </w:rPr>
            </w:pPr>
            <w:r w:rsidRPr="00CD2102">
              <w:t>4.3%</w:t>
            </w:r>
          </w:p>
        </w:tc>
      </w:tr>
      <w:tr w:rsidR="004F7FCD" w:rsidRPr="00EE3251" w14:paraId="07321967"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3E1E21D4" w14:textId="77777777" w:rsidR="004F7FCD" w:rsidRPr="00EE3251" w:rsidRDefault="004F7FCD" w:rsidP="004F7FCD">
            <w:pPr>
              <w:widowControl/>
              <w:adjustRightInd/>
              <w:spacing w:line="240" w:lineRule="auto"/>
              <w:textAlignment w:val="auto"/>
            </w:pPr>
            <w:r w:rsidRPr="00EE3251">
              <w:t>4.</w:t>
            </w:r>
            <w:r w:rsidRPr="00EE3251">
              <w:t>創新或研究發展設備維護費</w:t>
            </w:r>
          </w:p>
        </w:tc>
        <w:tc>
          <w:tcPr>
            <w:tcW w:w="1280" w:type="dxa"/>
            <w:tcBorders>
              <w:top w:val="nil"/>
              <w:left w:val="nil"/>
              <w:bottom w:val="single" w:sz="4" w:space="0" w:color="auto"/>
              <w:right w:val="single" w:sz="4" w:space="0" w:color="auto"/>
            </w:tcBorders>
            <w:shd w:val="clear" w:color="auto" w:fill="auto"/>
            <w:noWrap/>
            <w:hideMark/>
          </w:tcPr>
          <w:p w14:paraId="250485E7" w14:textId="6B18AE08" w:rsidR="004F7FCD" w:rsidRPr="00EE3251" w:rsidRDefault="004F7FCD" w:rsidP="004F7FCD">
            <w:pPr>
              <w:jc w:val="right"/>
              <w:rPr>
                <w:rFonts w:eastAsia="新細明體"/>
                <w:color w:val="000000"/>
              </w:rPr>
            </w:pPr>
            <w:r w:rsidRPr="00CD2102">
              <w:t xml:space="preserve">253 </w:t>
            </w:r>
          </w:p>
        </w:tc>
        <w:tc>
          <w:tcPr>
            <w:tcW w:w="1280" w:type="dxa"/>
            <w:tcBorders>
              <w:top w:val="nil"/>
              <w:left w:val="nil"/>
              <w:bottom w:val="single" w:sz="4" w:space="0" w:color="auto"/>
              <w:right w:val="single" w:sz="4" w:space="0" w:color="auto"/>
            </w:tcBorders>
            <w:shd w:val="clear" w:color="auto" w:fill="auto"/>
            <w:noWrap/>
            <w:hideMark/>
          </w:tcPr>
          <w:p w14:paraId="3991C396" w14:textId="289177B1" w:rsidR="004F7FCD" w:rsidRPr="00EE3251" w:rsidRDefault="004F7FCD" w:rsidP="004F7FCD">
            <w:pPr>
              <w:jc w:val="right"/>
              <w:rPr>
                <w:rFonts w:eastAsia="新細明體"/>
                <w:color w:val="000000"/>
              </w:rPr>
            </w:pPr>
            <w:r w:rsidRPr="00CD2102">
              <w:t xml:space="preserve">253 </w:t>
            </w:r>
          </w:p>
        </w:tc>
        <w:tc>
          <w:tcPr>
            <w:tcW w:w="1280" w:type="dxa"/>
            <w:tcBorders>
              <w:top w:val="nil"/>
              <w:left w:val="nil"/>
              <w:bottom w:val="single" w:sz="4" w:space="0" w:color="auto"/>
              <w:right w:val="single" w:sz="4" w:space="0" w:color="auto"/>
            </w:tcBorders>
            <w:shd w:val="clear" w:color="auto" w:fill="auto"/>
            <w:noWrap/>
            <w:hideMark/>
          </w:tcPr>
          <w:p w14:paraId="28093513" w14:textId="549854F4" w:rsidR="004F7FCD" w:rsidRPr="00EE3251" w:rsidRDefault="004F7FCD" w:rsidP="004F7FCD">
            <w:pPr>
              <w:jc w:val="right"/>
              <w:rPr>
                <w:rFonts w:eastAsia="新細明體"/>
                <w:color w:val="000000"/>
              </w:rPr>
            </w:pPr>
            <w:r w:rsidRPr="00CD2102">
              <w:t xml:space="preserve">505 </w:t>
            </w:r>
          </w:p>
        </w:tc>
        <w:tc>
          <w:tcPr>
            <w:tcW w:w="1280" w:type="dxa"/>
            <w:tcBorders>
              <w:top w:val="nil"/>
              <w:left w:val="nil"/>
              <w:bottom w:val="single" w:sz="4" w:space="0" w:color="auto"/>
              <w:right w:val="single" w:sz="8" w:space="0" w:color="auto"/>
            </w:tcBorders>
            <w:shd w:val="clear" w:color="auto" w:fill="auto"/>
            <w:noWrap/>
            <w:hideMark/>
          </w:tcPr>
          <w:p w14:paraId="0445DCBE" w14:textId="6091E92A" w:rsidR="004F7FCD" w:rsidRPr="00EE3251" w:rsidRDefault="004F7FCD" w:rsidP="004F7FCD">
            <w:pPr>
              <w:jc w:val="right"/>
              <w:rPr>
                <w:rFonts w:eastAsia="新細明體"/>
                <w:color w:val="000000"/>
              </w:rPr>
            </w:pPr>
            <w:r w:rsidRPr="00CD2102">
              <w:t>0.1%</w:t>
            </w:r>
          </w:p>
        </w:tc>
      </w:tr>
      <w:tr w:rsidR="004F7FCD" w:rsidRPr="00EE3251" w14:paraId="131B4E79"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805369F" w14:textId="77777777" w:rsidR="004F7FCD" w:rsidRPr="00EE3251" w:rsidRDefault="004F7FCD" w:rsidP="004F7FCD">
            <w:pPr>
              <w:widowControl/>
              <w:adjustRightInd/>
              <w:spacing w:line="240" w:lineRule="auto"/>
              <w:textAlignment w:val="auto"/>
            </w:pPr>
            <w:r w:rsidRPr="00EE3251">
              <w:t>5.</w:t>
            </w:r>
            <w:r w:rsidRPr="00040D06">
              <w:t>無形資產之引進、委</w:t>
            </w:r>
            <w:r w:rsidRPr="00EE3251">
              <w:t>託研究或驗證費</w:t>
            </w:r>
          </w:p>
        </w:tc>
        <w:tc>
          <w:tcPr>
            <w:tcW w:w="1280" w:type="dxa"/>
            <w:tcBorders>
              <w:top w:val="nil"/>
              <w:left w:val="nil"/>
              <w:bottom w:val="single" w:sz="4" w:space="0" w:color="auto"/>
              <w:right w:val="single" w:sz="4" w:space="0" w:color="auto"/>
            </w:tcBorders>
            <w:shd w:val="clear" w:color="auto" w:fill="auto"/>
            <w:noWrap/>
          </w:tcPr>
          <w:p w14:paraId="6B0D400F" w14:textId="77777777" w:rsidR="004F7FCD" w:rsidRPr="00EE3251" w:rsidRDefault="004F7FCD" w:rsidP="004F7FCD">
            <w:pPr>
              <w:rPr>
                <w:rFonts w:eastAsia="新細明體"/>
                <w:color w:val="000000"/>
              </w:rPr>
            </w:pPr>
          </w:p>
        </w:tc>
        <w:tc>
          <w:tcPr>
            <w:tcW w:w="1280" w:type="dxa"/>
            <w:tcBorders>
              <w:top w:val="nil"/>
              <w:left w:val="nil"/>
              <w:bottom w:val="single" w:sz="4" w:space="0" w:color="auto"/>
              <w:right w:val="single" w:sz="4" w:space="0" w:color="auto"/>
            </w:tcBorders>
            <w:shd w:val="clear" w:color="auto" w:fill="auto"/>
            <w:noWrap/>
          </w:tcPr>
          <w:p w14:paraId="765F7888" w14:textId="77777777" w:rsidR="004F7FCD" w:rsidRPr="00EE3251" w:rsidRDefault="004F7FCD" w:rsidP="004F7FCD">
            <w:pPr>
              <w:rPr>
                <w:rFonts w:eastAsia="新細明體"/>
                <w:color w:val="000000"/>
              </w:rPr>
            </w:pPr>
          </w:p>
        </w:tc>
        <w:tc>
          <w:tcPr>
            <w:tcW w:w="1280" w:type="dxa"/>
            <w:tcBorders>
              <w:top w:val="nil"/>
              <w:left w:val="nil"/>
              <w:bottom w:val="single" w:sz="4" w:space="0" w:color="auto"/>
              <w:right w:val="single" w:sz="4" w:space="0" w:color="auto"/>
            </w:tcBorders>
            <w:shd w:val="clear" w:color="auto" w:fill="auto"/>
            <w:noWrap/>
          </w:tcPr>
          <w:p w14:paraId="479FE7A0" w14:textId="77777777" w:rsidR="004F7FCD" w:rsidRPr="00EE3251" w:rsidRDefault="004F7FCD" w:rsidP="004F7FCD">
            <w:pPr>
              <w:rPr>
                <w:rFonts w:eastAsia="新細明體"/>
                <w:color w:val="000000"/>
              </w:rPr>
            </w:pPr>
          </w:p>
        </w:tc>
        <w:tc>
          <w:tcPr>
            <w:tcW w:w="1280" w:type="dxa"/>
            <w:tcBorders>
              <w:top w:val="nil"/>
              <w:left w:val="nil"/>
              <w:bottom w:val="single" w:sz="4" w:space="0" w:color="auto"/>
              <w:right w:val="single" w:sz="8" w:space="0" w:color="auto"/>
            </w:tcBorders>
            <w:shd w:val="clear" w:color="auto" w:fill="auto"/>
            <w:noWrap/>
          </w:tcPr>
          <w:p w14:paraId="5C85C675" w14:textId="77777777" w:rsidR="004F7FCD" w:rsidRPr="00EE3251" w:rsidRDefault="004F7FCD" w:rsidP="004F7FCD">
            <w:pPr>
              <w:rPr>
                <w:rFonts w:eastAsia="新細明體"/>
                <w:color w:val="000000"/>
              </w:rPr>
            </w:pPr>
          </w:p>
        </w:tc>
      </w:tr>
      <w:tr w:rsidR="004F7FCD" w:rsidRPr="00EE3251" w14:paraId="13769CFB"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99E34E0" w14:textId="77777777" w:rsidR="004F7FCD" w:rsidRPr="00EE3251" w:rsidRDefault="004F7FCD" w:rsidP="004F7FCD">
            <w:pPr>
              <w:widowControl/>
              <w:adjustRightInd/>
              <w:spacing w:line="240" w:lineRule="auto"/>
              <w:textAlignment w:val="auto"/>
            </w:pPr>
            <w:r w:rsidRPr="00EE3251">
              <w:t>(1)</w:t>
            </w:r>
            <w:r w:rsidRPr="00040D06">
              <w:t>無形資產之引進</w:t>
            </w:r>
          </w:p>
        </w:tc>
        <w:tc>
          <w:tcPr>
            <w:tcW w:w="1280" w:type="dxa"/>
            <w:tcBorders>
              <w:top w:val="nil"/>
              <w:left w:val="nil"/>
              <w:bottom w:val="single" w:sz="4" w:space="0" w:color="auto"/>
              <w:right w:val="single" w:sz="4" w:space="0" w:color="auto"/>
            </w:tcBorders>
            <w:shd w:val="clear" w:color="auto" w:fill="auto"/>
            <w:noWrap/>
            <w:hideMark/>
          </w:tcPr>
          <w:p w14:paraId="655F42B3" w14:textId="2B45F0B0" w:rsidR="004F7FCD" w:rsidRPr="00EE3251" w:rsidRDefault="004F7FCD" w:rsidP="004F7FCD">
            <w:pPr>
              <w:jc w:val="right"/>
              <w:rPr>
                <w:rFonts w:eastAsia="新細明體"/>
                <w:color w:val="000000"/>
              </w:rPr>
            </w:pPr>
            <w:r w:rsidRPr="00CD2102">
              <w:t xml:space="preserve">46,500 </w:t>
            </w:r>
          </w:p>
        </w:tc>
        <w:tc>
          <w:tcPr>
            <w:tcW w:w="1280" w:type="dxa"/>
            <w:tcBorders>
              <w:top w:val="nil"/>
              <w:left w:val="nil"/>
              <w:bottom w:val="single" w:sz="4" w:space="0" w:color="auto"/>
              <w:right w:val="single" w:sz="4" w:space="0" w:color="auto"/>
            </w:tcBorders>
            <w:shd w:val="clear" w:color="auto" w:fill="auto"/>
            <w:noWrap/>
            <w:hideMark/>
          </w:tcPr>
          <w:p w14:paraId="128EB841" w14:textId="72C6B954" w:rsidR="004F7FCD" w:rsidRPr="00EE3251" w:rsidRDefault="004F7FCD" w:rsidP="004F7FCD">
            <w:pPr>
              <w:jc w:val="right"/>
              <w:rPr>
                <w:rFonts w:eastAsia="新細明體"/>
                <w:color w:val="000000"/>
              </w:rPr>
            </w:pPr>
            <w:r w:rsidRPr="00CD2102">
              <w:t xml:space="preserve">51,100 </w:t>
            </w:r>
          </w:p>
        </w:tc>
        <w:tc>
          <w:tcPr>
            <w:tcW w:w="1280" w:type="dxa"/>
            <w:tcBorders>
              <w:top w:val="nil"/>
              <w:left w:val="nil"/>
              <w:bottom w:val="single" w:sz="4" w:space="0" w:color="auto"/>
              <w:right w:val="single" w:sz="4" w:space="0" w:color="auto"/>
            </w:tcBorders>
            <w:shd w:val="clear" w:color="auto" w:fill="auto"/>
            <w:noWrap/>
            <w:hideMark/>
          </w:tcPr>
          <w:p w14:paraId="083F4652" w14:textId="1C4598BB" w:rsidR="004F7FCD" w:rsidRPr="00EE3251" w:rsidRDefault="004F7FCD" w:rsidP="004F7FCD">
            <w:pPr>
              <w:jc w:val="right"/>
              <w:rPr>
                <w:rFonts w:eastAsia="新細明體"/>
                <w:color w:val="000000"/>
              </w:rPr>
            </w:pPr>
            <w:r w:rsidRPr="00CD2102">
              <w:t xml:space="preserve">97,600 </w:t>
            </w:r>
          </w:p>
        </w:tc>
        <w:tc>
          <w:tcPr>
            <w:tcW w:w="1280" w:type="dxa"/>
            <w:tcBorders>
              <w:top w:val="nil"/>
              <w:left w:val="nil"/>
              <w:bottom w:val="single" w:sz="4" w:space="0" w:color="auto"/>
              <w:right w:val="single" w:sz="8" w:space="0" w:color="auto"/>
            </w:tcBorders>
            <w:shd w:val="clear" w:color="auto" w:fill="auto"/>
            <w:noWrap/>
            <w:hideMark/>
          </w:tcPr>
          <w:p w14:paraId="7E796DCF" w14:textId="0111B11F" w:rsidR="004F7FCD" w:rsidRPr="00EE3251" w:rsidRDefault="004F7FCD" w:rsidP="004F7FCD">
            <w:pPr>
              <w:jc w:val="right"/>
              <w:rPr>
                <w:rFonts w:eastAsia="新細明體"/>
                <w:color w:val="000000"/>
              </w:rPr>
            </w:pPr>
            <w:r w:rsidRPr="00CD2102">
              <w:t>20.5%</w:t>
            </w:r>
          </w:p>
        </w:tc>
      </w:tr>
      <w:tr w:rsidR="004F7FCD" w:rsidRPr="00EE3251" w14:paraId="3014ED5F"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871098C" w14:textId="77777777" w:rsidR="004F7FCD" w:rsidRPr="00EE3251" w:rsidRDefault="004F7FCD" w:rsidP="004F7FCD">
            <w:pPr>
              <w:widowControl/>
              <w:adjustRightInd/>
              <w:spacing w:line="240" w:lineRule="auto"/>
              <w:textAlignment w:val="auto"/>
            </w:pPr>
            <w:r w:rsidRPr="00EE3251">
              <w:t>(2)</w:t>
            </w:r>
            <w:r w:rsidRPr="00EE3251">
              <w:t>委託研究費</w:t>
            </w:r>
          </w:p>
        </w:tc>
        <w:tc>
          <w:tcPr>
            <w:tcW w:w="1280" w:type="dxa"/>
            <w:tcBorders>
              <w:top w:val="nil"/>
              <w:left w:val="nil"/>
              <w:bottom w:val="single" w:sz="4" w:space="0" w:color="auto"/>
              <w:right w:val="single" w:sz="4" w:space="0" w:color="auto"/>
            </w:tcBorders>
            <w:shd w:val="clear" w:color="auto" w:fill="auto"/>
            <w:noWrap/>
            <w:hideMark/>
          </w:tcPr>
          <w:p w14:paraId="33881AD3" w14:textId="78B279DB" w:rsidR="004F7FCD" w:rsidRPr="00EE3251" w:rsidRDefault="004F7FCD" w:rsidP="004F7FCD">
            <w:pPr>
              <w:jc w:val="right"/>
              <w:rPr>
                <w:rFonts w:eastAsia="新細明體"/>
                <w:color w:val="000000"/>
              </w:rPr>
            </w:pPr>
            <w:r w:rsidRPr="00CD2102">
              <w:t xml:space="preserve">16,736 </w:t>
            </w:r>
          </w:p>
        </w:tc>
        <w:tc>
          <w:tcPr>
            <w:tcW w:w="1280" w:type="dxa"/>
            <w:tcBorders>
              <w:top w:val="nil"/>
              <w:left w:val="nil"/>
              <w:bottom w:val="single" w:sz="4" w:space="0" w:color="auto"/>
              <w:right w:val="single" w:sz="4" w:space="0" w:color="auto"/>
            </w:tcBorders>
            <w:shd w:val="clear" w:color="auto" w:fill="auto"/>
            <w:noWrap/>
            <w:hideMark/>
          </w:tcPr>
          <w:p w14:paraId="0779D7C3" w14:textId="16916562" w:rsidR="004F7FCD" w:rsidRPr="00EE3251" w:rsidRDefault="004F7FCD" w:rsidP="004F7FCD">
            <w:pPr>
              <w:jc w:val="right"/>
              <w:rPr>
                <w:rFonts w:eastAsia="新細明體"/>
                <w:color w:val="000000"/>
              </w:rPr>
            </w:pPr>
            <w:r w:rsidRPr="00CD2102">
              <w:t xml:space="preserve">17,564 </w:t>
            </w:r>
          </w:p>
        </w:tc>
        <w:tc>
          <w:tcPr>
            <w:tcW w:w="1280" w:type="dxa"/>
            <w:tcBorders>
              <w:top w:val="nil"/>
              <w:left w:val="nil"/>
              <w:bottom w:val="single" w:sz="4" w:space="0" w:color="auto"/>
              <w:right w:val="single" w:sz="4" w:space="0" w:color="auto"/>
            </w:tcBorders>
            <w:shd w:val="clear" w:color="auto" w:fill="auto"/>
            <w:noWrap/>
            <w:hideMark/>
          </w:tcPr>
          <w:p w14:paraId="685715C6" w14:textId="72033731" w:rsidR="004F7FCD" w:rsidRPr="00EE3251" w:rsidRDefault="004F7FCD" w:rsidP="004F7FCD">
            <w:pPr>
              <w:jc w:val="right"/>
              <w:rPr>
                <w:rFonts w:eastAsia="新細明體"/>
                <w:color w:val="000000"/>
              </w:rPr>
            </w:pPr>
            <w:r w:rsidRPr="00CD2102">
              <w:t xml:space="preserve">34,300 </w:t>
            </w:r>
          </w:p>
        </w:tc>
        <w:tc>
          <w:tcPr>
            <w:tcW w:w="1280" w:type="dxa"/>
            <w:tcBorders>
              <w:top w:val="nil"/>
              <w:left w:val="nil"/>
              <w:bottom w:val="single" w:sz="4" w:space="0" w:color="auto"/>
              <w:right w:val="single" w:sz="8" w:space="0" w:color="auto"/>
            </w:tcBorders>
            <w:shd w:val="clear" w:color="auto" w:fill="auto"/>
            <w:noWrap/>
            <w:hideMark/>
          </w:tcPr>
          <w:p w14:paraId="6FEB4723" w14:textId="5F804EB3" w:rsidR="004F7FCD" w:rsidRPr="00EE3251" w:rsidRDefault="004F7FCD" w:rsidP="004F7FCD">
            <w:pPr>
              <w:jc w:val="right"/>
              <w:rPr>
                <w:rFonts w:eastAsia="新細明體"/>
                <w:color w:val="000000"/>
              </w:rPr>
            </w:pPr>
            <w:r w:rsidRPr="00CD2102">
              <w:t>7.2%</w:t>
            </w:r>
          </w:p>
        </w:tc>
      </w:tr>
      <w:tr w:rsidR="004F7FCD" w:rsidRPr="00EE3251" w14:paraId="216E3F1C"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DE31F51" w14:textId="77777777" w:rsidR="004F7FCD" w:rsidRPr="00EE3251" w:rsidRDefault="004F7FCD" w:rsidP="004F7FCD">
            <w:pPr>
              <w:widowControl/>
              <w:adjustRightInd/>
              <w:spacing w:line="240" w:lineRule="auto"/>
              <w:textAlignment w:val="auto"/>
            </w:pPr>
            <w:r w:rsidRPr="00EE3251">
              <w:t>(3)</w:t>
            </w:r>
            <w:r w:rsidRPr="00EE3251">
              <w:t>委託研究</w:t>
            </w:r>
            <w:r w:rsidRPr="00EE3251">
              <w:t>-</w:t>
            </w:r>
            <w:r w:rsidRPr="00EE3251">
              <w:t>計畫管理</w:t>
            </w:r>
          </w:p>
        </w:tc>
        <w:tc>
          <w:tcPr>
            <w:tcW w:w="1280" w:type="dxa"/>
            <w:tcBorders>
              <w:top w:val="nil"/>
              <w:left w:val="nil"/>
              <w:bottom w:val="single" w:sz="4" w:space="0" w:color="auto"/>
              <w:right w:val="single" w:sz="4" w:space="0" w:color="auto"/>
            </w:tcBorders>
            <w:shd w:val="clear" w:color="auto" w:fill="auto"/>
            <w:noWrap/>
            <w:hideMark/>
          </w:tcPr>
          <w:p w14:paraId="7D353D0A" w14:textId="477AD047" w:rsidR="004F7FCD" w:rsidRPr="00EE3251" w:rsidRDefault="004F7FCD" w:rsidP="004F7FCD">
            <w:pPr>
              <w:jc w:val="right"/>
              <w:rPr>
                <w:rFonts w:eastAsia="新細明體"/>
                <w:color w:val="000000"/>
              </w:rPr>
            </w:pPr>
            <w:r w:rsidRPr="00CD2102">
              <w:t xml:space="preserve">0 </w:t>
            </w:r>
          </w:p>
        </w:tc>
        <w:tc>
          <w:tcPr>
            <w:tcW w:w="1280" w:type="dxa"/>
            <w:tcBorders>
              <w:top w:val="nil"/>
              <w:left w:val="nil"/>
              <w:bottom w:val="single" w:sz="4" w:space="0" w:color="auto"/>
              <w:right w:val="single" w:sz="4" w:space="0" w:color="auto"/>
            </w:tcBorders>
            <w:shd w:val="clear" w:color="auto" w:fill="auto"/>
            <w:noWrap/>
            <w:hideMark/>
          </w:tcPr>
          <w:p w14:paraId="7E73A7EF" w14:textId="6BF09DBC" w:rsidR="004F7FCD" w:rsidRPr="00EE3251" w:rsidRDefault="004F7FCD" w:rsidP="004F7FCD">
            <w:pPr>
              <w:jc w:val="right"/>
              <w:rPr>
                <w:rFonts w:eastAsia="新細明體"/>
                <w:color w:val="000000"/>
              </w:rPr>
            </w:pPr>
            <w:r w:rsidRPr="00CD2102">
              <w:t xml:space="preserve">0 </w:t>
            </w:r>
          </w:p>
        </w:tc>
        <w:tc>
          <w:tcPr>
            <w:tcW w:w="1280" w:type="dxa"/>
            <w:tcBorders>
              <w:top w:val="nil"/>
              <w:left w:val="nil"/>
              <w:bottom w:val="single" w:sz="4" w:space="0" w:color="auto"/>
              <w:right w:val="single" w:sz="4" w:space="0" w:color="auto"/>
            </w:tcBorders>
            <w:shd w:val="clear" w:color="auto" w:fill="auto"/>
            <w:noWrap/>
            <w:hideMark/>
          </w:tcPr>
          <w:p w14:paraId="35FE6D0B" w14:textId="19DEFEF1" w:rsidR="004F7FCD" w:rsidRPr="00EE3251" w:rsidRDefault="004F7FCD" w:rsidP="004F7FCD">
            <w:pPr>
              <w:jc w:val="right"/>
              <w:rPr>
                <w:rFonts w:eastAsia="新細明體"/>
                <w:color w:val="000000"/>
              </w:rPr>
            </w:pPr>
            <w:r w:rsidRPr="00CD2102">
              <w:t xml:space="preserve">0 </w:t>
            </w:r>
          </w:p>
        </w:tc>
        <w:tc>
          <w:tcPr>
            <w:tcW w:w="1280" w:type="dxa"/>
            <w:tcBorders>
              <w:top w:val="nil"/>
              <w:left w:val="nil"/>
              <w:bottom w:val="single" w:sz="4" w:space="0" w:color="auto"/>
              <w:right w:val="single" w:sz="8" w:space="0" w:color="auto"/>
            </w:tcBorders>
            <w:shd w:val="clear" w:color="auto" w:fill="auto"/>
            <w:noWrap/>
            <w:hideMark/>
          </w:tcPr>
          <w:p w14:paraId="7CAA0427" w14:textId="2E235C73" w:rsidR="004F7FCD" w:rsidRPr="00EE3251" w:rsidRDefault="004F7FCD" w:rsidP="004F7FCD">
            <w:pPr>
              <w:jc w:val="right"/>
              <w:rPr>
                <w:rFonts w:eastAsia="新細明體"/>
                <w:color w:val="000000"/>
              </w:rPr>
            </w:pPr>
            <w:r w:rsidRPr="00CD2102">
              <w:t>0.0%</w:t>
            </w:r>
          </w:p>
        </w:tc>
      </w:tr>
      <w:tr w:rsidR="004F7FCD" w:rsidRPr="00EE3251" w14:paraId="55A7D22F"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D77E114" w14:textId="77777777" w:rsidR="004F7FCD" w:rsidRPr="00EE3251" w:rsidRDefault="004F7FCD" w:rsidP="004F7FCD">
            <w:pPr>
              <w:widowControl/>
              <w:adjustRightInd/>
              <w:spacing w:line="240" w:lineRule="auto"/>
              <w:textAlignment w:val="auto"/>
            </w:pPr>
            <w:r w:rsidRPr="00EE3251">
              <w:t>(4)</w:t>
            </w:r>
            <w:r w:rsidRPr="00EE3251">
              <w:t>驗證費</w:t>
            </w:r>
          </w:p>
        </w:tc>
        <w:tc>
          <w:tcPr>
            <w:tcW w:w="1280" w:type="dxa"/>
            <w:tcBorders>
              <w:top w:val="nil"/>
              <w:left w:val="nil"/>
              <w:bottom w:val="single" w:sz="4" w:space="0" w:color="auto"/>
              <w:right w:val="single" w:sz="4" w:space="0" w:color="auto"/>
            </w:tcBorders>
            <w:shd w:val="clear" w:color="auto" w:fill="auto"/>
            <w:noWrap/>
            <w:hideMark/>
          </w:tcPr>
          <w:p w14:paraId="1B026FD2" w14:textId="62FF51AA" w:rsidR="004F7FCD" w:rsidRPr="00EE3251" w:rsidRDefault="004F7FCD" w:rsidP="004F7FCD">
            <w:pPr>
              <w:jc w:val="right"/>
              <w:rPr>
                <w:rFonts w:eastAsia="新細明體"/>
                <w:color w:val="000000"/>
              </w:rPr>
            </w:pPr>
            <w:r w:rsidRPr="00CD2102">
              <w:t xml:space="preserve">1,150 </w:t>
            </w:r>
          </w:p>
        </w:tc>
        <w:tc>
          <w:tcPr>
            <w:tcW w:w="1280" w:type="dxa"/>
            <w:tcBorders>
              <w:top w:val="nil"/>
              <w:left w:val="nil"/>
              <w:bottom w:val="single" w:sz="4" w:space="0" w:color="auto"/>
              <w:right w:val="single" w:sz="4" w:space="0" w:color="auto"/>
            </w:tcBorders>
            <w:shd w:val="clear" w:color="auto" w:fill="auto"/>
            <w:noWrap/>
            <w:hideMark/>
          </w:tcPr>
          <w:p w14:paraId="47887D91" w14:textId="55FAE1D3" w:rsidR="004F7FCD" w:rsidRPr="00EE3251" w:rsidRDefault="004F7FCD" w:rsidP="004F7FCD">
            <w:pPr>
              <w:jc w:val="right"/>
              <w:rPr>
                <w:rFonts w:eastAsia="新細明體"/>
                <w:color w:val="000000"/>
              </w:rPr>
            </w:pPr>
            <w:r w:rsidRPr="00CD2102">
              <w:t xml:space="preserve">1,150 </w:t>
            </w:r>
          </w:p>
        </w:tc>
        <w:tc>
          <w:tcPr>
            <w:tcW w:w="1280" w:type="dxa"/>
            <w:tcBorders>
              <w:top w:val="nil"/>
              <w:left w:val="nil"/>
              <w:bottom w:val="single" w:sz="4" w:space="0" w:color="auto"/>
              <w:right w:val="single" w:sz="4" w:space="0" w:color="auto"/>
            </w:tcBorders>
            <w:shd w:val="clear" w:color="auto" w:fill="auto"/>
            <w:noWrap/>
            <w:hideMark/>
          </w:tcPr>
          <w:p w14:paraId="5A45F8F1" w14:textId="2CFB36C6" w:rsidR="004F7FCD" w:rsidRPr="00EE3251" w:rsidRDefault="004F7FCD" w:rsidP="004F7FCD">
            <w:pPr>
              <w:jc w:val="right"/>
              <w:rPr>
                <w:rFonts w:eastAsia="新細明體"/>
                <w:color w:val="000000"/>
              </w:rPr>
            </w:pPr>
            <w:r w:rsidRPr="00CD2102">
              <w:t xml:space="preserve">2,300 </w:t>
            </w:r>
          </w:p>
        </w:tc>
        <w:tc>
          <w:tcPr>
            <w:tcW w:w="1280" w:type="dxa"/>
            <w:tcBorders>
              <w:top w:val="nil"/>
              <w:left w:val="nil"/>
              <w:bottom w:val="single" w:sz="4" w:space="0" w:color="auto"/>
              <w:right w:val="single" w:sz="8" w:space="0" w:color="auto"/>
            </w:tcBorders>
            <w:shd w:val="clear" w:color="auto" w:fill="auto"/>
            <w:noWrap/>
            <w:hideMark/>
          </w:tcPr>
          <w:p w14:paraId="496C2A83" w14:textId="5B031369" w:rsidR="004F7FCD" w:rsidRPr="00EE3251" w:rsidRDefault="004F7FCD" w:rsidP="004F7FCD">
            <w:pPr>
              <w:jc w:val="right"/>
              <w:rPr>
                <w:rFonts w:eastAsia="新細明體"/>
                <w:color w:val="000000"/>
              </w:rPr>
            </w:pPr>
            <w:r w:rsidRPr="00CD2102">
              <w:t>0.5%</w:t>
            </w:r>
          </w:p>
        </w:tc>
      </w:tr>
      <w:tr w:rsidR="004F7FCD" w:rsidRPr="00EE3251" w14:paraId="12B7D2DA"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23732D0" w14:textId="77777777" w:rsidR="004F7FCD" w:rsidRPr="00EE3251" w:rsidRDefault="004F7FCD" w:rsidP="004F7FCD">
            <w:pPr>
              <w:widowControl/>
              <w:adjustRightInd/>
              <w:spacing w:line="240" w:lineRule="auto"/>
              <w:textAlignment w:val="auto"/>
            </w:pPr>
            <w:r w:rsidRPr="00EE3251">
              <w:t>6.</w:t>
            </w:r>
            <w:r w:rsidRPr="00EE3251">
              <w:t>國內差旅費</w:t>
            </w:r>
          </w:p>
        </w:tc>
        <w:tc>
          <w:tcPr>
            <w:tcW w:w="1280" w:type="dxa"/>
            <w:tcBorders>
              <w:top w:val="nil"/>
              <w:left w:val="nil"/>
              <w:bottom w:val="single" w:sz="4" w:space="0" w:color="auto"/>
              <w:right w:val="single" w:sz="4" w:space="0" w:color="auto"/>
            </w:tcBorders>
            <w:shd w:val="clear" w:color="auto" w:fill="auto"/>
            <w:noWrap/>
            <w:hideMark/>
          </w:tcPr>
          <w:p w14:paraId="3AA511F5" w14:textId="1BC74E57" w:rsidR="004F7FCD" w:rsidRPr="00EE3251" w:rsidRDefault="004F7FCD" w:rsidP="004F7FCD">
            <w:pPr>
              <w:jc w:val="right"/>
              <w:rPr>
                <w:rFonts w:eastAsia="新細明體"/>
                <w:color w:val="000000"/>
              </w:rPr>
            </w:pPr>
            <w:r w:rsidRPr="00CD2102">
              <w:t xml:space="preserve">231 </w:t>
            </w:r>
          </w:p>
        </w:tc>
        <w:tc>
          <w:tcPr>
            <w:tcW w:w="1280" w:type="dxa"/>
            <w:tcBorders>
              <w:top w:val="nil"/>
              <w:left w:val="nil"/>
              <w:bottom w:val="single" w:sz="4" w:space="0" w:color="auto"/>
              <w:right w:val="single" w:sz="4" w:space="0" w:color="auto"/>
            </w:tcBorders>
            <w:shd w:val="clear" w:color="auto" w:fill="auto"/>
            <w:noWrap/>
            <w:hideMark/>
          </w:tcPr>
          <w:p w14:paraId="69AEA6EA" w14:textId="6D4A4A20" w:rsidR="004F7FCD" w:rsidRPr="00EE3251" w:rsidRDefault="004F7FCD" w:rsidP="004F7FCD">
            <w:pPr>
              <w:jc w:val="right"/>
              <w:rPr>
                <w:rFonts w:eastAsia="新細明體"/>
                <w:color w:val="000000"/>
              </w:rPr>
            </w:pPr>
            <w:r w:rsidRPr="00CD2102">
              <w:t xml:space="preserve">234 </w:t>
            </w:r>
          </w:p>
        </w:tc>
        <w:tc>
          <w:tcPr>
            <w:tcW w:w="1280" w:type="dxa"/>
            <w:tcBorders>
              <w:top w:val="nil"/>
              <w:left w:val="nil"/>
              <w:bottom w:val="single" w:sz="4" w:space="0" w:color="auto"/>
              <w:right w:val="single" w:sz="4" w:space="0" w:color="auto"/>
            </w:tcBorders>
            <w:shd w:val="clear" w:color="auto" w:fill="auto"/>
            <w:noWrap/>
            <w:hideMark/>
          </w:tcPr>
          <w:p w14:paraId="6C4640B6" w14:textId="6E4EE2B7" w:rsidR="004F7FCD" w:rsidRPr="00EE3251" w:rsidRDefault="004F7FCD" w:rsidP="004F7FCD">
            <w:pPr>
              <w:jc w:val="right"/>
              <w:rPr>
                <w:rFonts w:eastAsia="新細明體"/>
                <w:color w:val="000000"/>
              </w:rPr>
            </w:pPr>
            <w:r w:rsidRPr="00CD2102">
              <w:t xml:space="preserve">465 </w:t>
            </w:r>
          </w:p>
        </w:tc>
        <w:tc>
          <w:tcPr>
            <w:tcW w:w="1280" w:type="dxa"/>
            <w:tcBorders>
              <w:top w:val="nil"/>
              <w:left w:val="nil"/>
              <w:bottom w:val="single" w:sz="4" w:space="0" w:color="auto"/>
              <w:right w:val="single" w:sz="8" w:space="0" w:color="auto"/>
            </w:tcBorders>
            <w:shd w:val="clear" w:color="auto" w:fill="auto"/>
            <w:noWrap/>
            <w:hideMark/>
          </w:tcPr>
          <w:p w14:paraId="5E2D80EC" w14:textId="6CBF3ABD" w:rsidR="004F7FCD" w:rsidRPr="00EE3251" w:rsidRDefault="004F7FCD" w:rsidP="004F7FCD">
            <w:pPr>
              <w:jc w:val="right"/>
              <w:rPr>
                <w:rFonts w:eastAsia="新細明體"/>
                <w:color w:val="000000"/>
              </w:rPr>
            </w:pPr>
            <w:r w:rsidRPr="00CD2102">
              <w:t>0.1%</w:t>
            </w:r>
          </w:p>
        </w:tc>
      </w:tr>
      <w:tr w:rsidR="004F7FCD" w:rsidRPr="00EE3251" w14:paraId="49CB9DD3"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3120A500" w14:textId="77777777" w:rsidR="004F7FCD" w:rsidRPr="00EE3251" w:rsidRDefault="004F7FCD" w:rsidP="004F7FCD">
            <w:pPr>
              <w:widowControl/>
              <w:adjustRightInd/>
              <w:spacing w:line="240" w:lineRule="auto"/>
              <w:textAlignment w:val="auto"/>
            </w:pPr>
            <w:r w:rsidRPr="00EE3251">
              <w:t>7.</w:t>
            </w:r>
            <w:r w:rsidRPr="00EE3251">
              <w:t>專利申請費</w:t>
            </w:r>
          </w:p>
        </w:tc>
        <w:tc>
          <w:tcPr>
            <w:tcW w:w="1280" w:type="dxa"/>
            <w:tcBorders>
              <w:top w:val="nil"/>
              <w:left w:val="nil"/>
              <w:bottom w:val="single" w:sz="4" w:space="0" w:color="auto"/>
              <w:right w:val="single" w:sz="4" w:space="0" w:color="auto"/>
            </w:tcBorders>
            <w:shd w:val="clear" w:color="auto" w:fill="auto"/>
            <w:noWrap/>
            <w:hideMark/>
          </w:tcPr>
          <w:p w14:paraId="4C66C67E" w14:textId="703C70A6" w:rsidR="004F7FCD" w:rsidRPr="00EE3251" w:rsidRDefault="004F7FCD" w:rsidP="004F7FCD">
            <w:pPr>
              <w:jc w:val="right"/>
              <w:rPr>
                <w:rFonts w:eastAsia="新細明體"/>
                <w:color w:val="000000"/>
              </w:rPr>
            </w:pPr>
            <w:r w:rsidRPr="00CD2102">
              <w:t xml:space="preserve">6,160 </w:t>
            </w:r>
          </w:p>
        </w:tc>
        <w:tc>
          <w:tcPr>
            <w:tcW w:w="1280" w:type="dxa"/>
            <w:tcBorders>
              <w:top w:val="nil"/>
              <w:left w:val="nil"/>
              <w:bottom w:val="single" w:sz="4" w:space="0" w:color="auto"/>
              <w:right w:val="single" w:sz="4" w:space="0" w:color="auto"/>
            </w:tcBorders>
            <w:shd w:val="clear" w:color="auto" w:fill="auto"/>
            <w:noWrap/>
            <w:hideMark/>
          </w:tcPr>
          <w:p w14:paraId="1DD9B348" w14:textId="63F92BF9" w:rsidR="004F7FCD" w:rsidRPr="00EE3251" w:rsidRDefault="004F7FCD" w:rsidP="004F7FCD">
            <w:pPr>
              <w:jc w:val="right"/>
              <w:rPr>
                <w:rFonts w:eastAsia="新細明體"/>
                <w:color w:val="000000"/>
              </w:rPr>
            </w:pPr>
            <w:r w:rsidRPr="00CD2102">
              <w:t xml:space="preserve">0 </w:t>
            </w:r>
          </w:p>
        </w:tc>
        <w:tc>
          <w:tcPr>
            <w:tcW w:w="1280" w:type="dxa"/>
            <w:tcBorders>
              <w:top w:val="nil"/>
              <w:left w:val="nil"/>
              <w:bottom w:val="single" w:sz="4" w:space="0" w:color="auto"/>
              <w:right w:val="single" w:sz="4" w:space="0" w:color="auto"/>
            </w:tcBorders>
            <w:shd w:val="clear" w:color="auto" w:fill="auto"/>
            <w:noWrap/>
            <w:hideMark/>
          </w:tcPr>
          <w:p w14:paraId="43BF8D06" w14:textId="7A8FB081" w:rsidR="004F7FCD" w:rsidRPr="00EE3251" w:rsidRDefault="004F7FCD" w:rsidP="004F7FCD">
            <w:pPr>
              <w:jc w:val="right"/>
              <w:rPr>
                <w:rFonts w:eastAsia="新細明體"/>
                <w:color w:val="000000"/>
              </w:rPr>
            </w:pPr>
            <w:r w:rsidRPr="00CD2102">
              <w:t xml:space="preserve">6,160 </w:t>
            </w:r>
          </w:p>
        </w:tc>
        <w:tc>
          <w:tcPr>
            <w:tcW w:w="1280" w:type="dxa"/>
            <w:tcBorders>
              <w:top w:val="nil"/>
              <w:left w:val="nil"/>
              <w:bottom w:val="single" w:sz="4" w:space="0" w:color="auto"/>
              <w:right w:val="single" w:sz="8" w:space="0" w:color="auto"/>
            </w:tcBorders>
            <w:shd w:val="clear" w:color="auto" w:fill="auto"/>
            <w:noWrap/>
            <w:hideMark/>
          </w:tcPr>
          <w:p w14:paraId="2691FE0A" w14:textId="63D9BB94" w:rsidR="004F7FCD" w:rsidRPr="00EE3251" w:rsidRDefault="004F7FCD" w:rsidP="004F7FCD">
            <w:pPr>
              <w:jc w:val="right"/>
              <w:rPr>
                <w:rFonts w:eastAsia="新細明體"/>
                <w:color w:val="000000"/>
              </w:rPr>
            </w:pPr>
            <w:r w:rsidRPr="00CD2102">
              <w:t>1.3%</w:t>
            </w:r>
          </w:p>
        </w:tc>
      </w:tr>
      <w:tr w:rsidR="004F7FCD" w:rsidRPr="00EE3251" w14:paraId="045C67AB"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372797A" w14:textId="77777777" w:rsidR="004F7FCD" w:rsidRPr="00EE3251" w:rsidRDefault="004F7FCD" w:rsidP="004F7FCD">
            <w:pPr>
              <w:widowControl/>
              <w:adjustRightInd/>
              <w:spacing w:line="240" w:lineRule="auto"/>
              <w:textAlignment w:val="auto"/>
            </w:pPr>
            <w:r w:rsidRPr="00EE3251">
              <w:t>開發總經費</w:t>
            </w:r>
          </w:p>
        </w:tc>
        <w:tc>
          <w:tcPr>
            <w:tcW w:w="1280" w:type="dxa"/>
            <w:tcBorders>
              <w:top w:val="nil"/>
              <w:left w:val="nil"/>
              <w:bottom w:val="single" w:sz="4" w:space="0" w:color="auto"/>
              <w:right w:val="single" w:sz="4" w:space="0" w:color="auto"/>
            </w:tcBorders>
            <w:shd w:val="clear" w:color="auto" w:fill="auto"/>
            <w:noWrap/>
            <w:hideMark/>
          </w:tcPr>
          <w:p w14:paraId="79AAFE48" w14:textId="53D36B04" w:rsidR="004F7FCD" w:rsidRPr="00EE3251" w:rsidRDefault="004F7FCD" w:rsidP="004F7FCD">
            <w:pPr>
              <w:jc w:val="right"/>
              <w:rPr>
                <w:rFonts w:eastAsia="新細明體"/>
                <w:color w:val="000000"/>
              </w:rPr>
            </w:pPr>
            <w:r w:rsidRPr="00CD2102">
              <w:t xml:space="preserve">234,255 </w:t>
            </w:r>
          </w:p>
        </w:tc>
        <w:tc>
          <w:tcPr>
            <w:tcW w:w="1280" w:type="dxa"/>
            <w:tcBorders>
              <w:top w:val="nil"/>
              <w:left w:val="nil"/>
              <w:bottom w:val="single" w:sz="4" w:space="0" w:color="auto"/>
              <w:right w:val="single" w:sz="4" w:space="0" w:color="auto"/>
            </w:tcBorders>
            <w:shd w:val="clear" w:color="auto" w:fill="auto"/>
            <w:noWrap/>
            <w:hideMark/>
          </w:tcPr>
          <w:p w14:paraId="2FE9FC81" w14:textId="292AA302" w:rsidR="004F7FCD" w:rsidRPr="00EE3251" w:rsidRDefault="004F7FCD" w:rsidP="004F7FCD">
            <w:pPr>
              <w:jc w:val="right"/>
              <w:rPr>
                <w:rFonts w:eastAsia="新細明體"/>
                <w:color w:val="000000"/>
              </w:rPr>
            </w:pPr>
            <w:r w:rsidRPr="00CD2102">
              <w:t xml:space="preserve">242,105 </w:t>
            </w:r>
          </w:p>
        </w:tc>
        <w:tc>
          <w:tcPr>
            <w:tcW w:w="1280" w:type="dxa"/>
            <w:tcBorders>
              <w:top w:val="nil"/>
              <w:left w:val="nil"/>
              <w:bottom w:val="single" w:sz="4" w:space="0" w:color="auto"/>
              <w:right w:val="single" w:sz="4" w:space="0" w:color="auto"/>
            </w:tcBorders>
            <w:shd w:val="clear" w:color="auto" w:fill="auto"/>
            <w:noWrap/>
            <w:hideMark/>
          </w:tcPr>
          <w:p w14:paraId="3E88AD5E" w14:textId="48BAFF40" w:rsidR="004F7FCD" w:rsidRPr="00EE3251" w:rsidRDefault="004F7FCD" w:rsidP="004F7FCD">
            <w:pPr>
              <w:jc w:val="right"/>
              <w:rPr>
                <w:rFonts w:eastAsia="新細明體"/>
                <w:color w:val="000000"/>
              </w:rPr>
            </w:pPr>
            <w:r w:rsidRPr="00CD2102">
              <w:t xml:space="preserve">476,360 </w:t>
            </w:r>
          </w:p>
        </w:tc>
        <w:tc>
          <w:tcPr>
            <w:tcW w:w="1280" w:type="dxa"/>
            <w:tcBorders>
              <w:top w:val="nil"/>
              <w:left w:val="nil"/>
              <w:bottom w:val="single" w:sz="4" w:space="0" w:color="auto"/>
              <w:right w:val="single" w:sz="8" w:space="0" w:color="auto"/>
            </w:tcBorders>
            <w:shd w:val="clear" w:color="auto" w:fill="auto"/>
            <w:noWrap/>
            <w:hideMark/>
          </w:tcPr>
          <w:p w14:paraId="1C6FB416" w14:textId="2FE1D5BD" w:rsidR="004F7FCD" w:rsidRPr="00EE3251" w:rsidRDefault="004F7FCD" w:rsidP="004F7FCD">
            <w:pPr>
              <w:jc w:val="right"/>
              <w:rPr>
                <w:rFonts w:eastAsia="新細明體"/>
                <w:color w:val="000000"/>
              </w:rPr>
            </w:pPr>
            <w:r w:rsidRPr="00CD2102">
              <w:t>100.0%</w:t>
            </w:r>
          </w:p>
        </w:tc>
      </w:tr>
      <w:tr w:rsidR="004F7FCD" w:rsidRPr="00EE3251" w14:paraId="638F277C" w14:textId="77777777" w:rsidTr="000A22E8">
        <w:trPr>
          <w:trHeight w:val="399"/>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6801BD05" w14:textId="77777777" w:rsidR="004F7FCD" w:rsidRPr="00EE3251" w:rsidRDefault="004F7FCD" w:rsidP="004F7FCD">
            <w:pPr>
              <w:widowControl/>
              <w:adjustRightInd/>
              <w:spacing w:line="240" w:lineRule="auto"/>
              <w:textAlignment w:val="auto"/>
            </w:pPr>
            <w:r w:rsidRPr="00EE3251">
              <w:t>百分比</w:t>
            </w:r>
          </w:p>
        </w:tc>
        <w:tc>
          <w:tcPr>
            <w:tcW w:w="1280" w:type="dxa"/>
            <w:tcBorders>
              <w:top w:val="nil"/>
              <w:left w:val="nil"/>
              <w:bottom w:val="single" w:sz="8" w:space="0" w:color="auto"/>
              <w:right w:val="single" w:sz="4" w:space="0" w:color="auto"/>
            </w:tcBorders>
            <w:shd w:val="clear" w:color="auto" w:fill="auto"/>
            <w:noWrap/>
            <w:hideMark/>
          </w:tcPr>
          <w:p w14:paraId="25BD67F9" w14:textId="4F96628E" w:rsidR="004F7FCD" w:rsidRPr="00EE3251" w:rsidRDefault="004F7FCD" w:rsidP="004F7FCD">
            <w:pPr>
              <w:jc w:val="right"/>
              <w:rPr>
                <w:rFonts w:eastAsia="新細明體"/>
                <w:color w:val="000000"/>
              </w:rPr>
            </w:pPr>
            <w:r w:rsidRPr="00CD2102">
              <w:t>49.2%</w:t>
            </w:r>
          </w:p>
        </w:tc>
        <w:tc>
          <w:tcPr>
            <w:tcW w:w="1280" w:type="dxa"/>
            <w:tcBorders>
              <w:top w:val="nil"/>
              <w:left w:val="nil"/>
              <w:bottom w:val="single" w:sz="8" w:space="0" w:color="auto"/>
              <w:right w:val="single" w:sz="4" w:space="0" w:color="auto"/>
            </w:tcBorders>
            <w:shd w:val="clear" w:color="auto" w:fill="auto"/>
            <w:noWrap/>
            <w:hideMark/>
          </w:tcPr>
          <w:p w14:paraId="6E4A784C" w14:textId="2AECBE37" w:rsidR="004F7FCD" w:rsidRPr="00EE3251" w:rsidRDefault="004F7FCD" w:rsidP="004F7FCD">
            <w:pPr>
              <w:jc w:val="right"/>
              <w:rPr>
                <w:rFonts w:eastAsia="新細明體"/>
                <w:color w:val="000000"/>
              </w:rPr>
            </w:pPr>
            <w:r w:rsidRPr="00CD2102">
              <w:t>50.8%</w:t>
            </w:r>
          </w:p>
        </w:tc>
        <w:tc>
          <w:tcPr>
            <w:tcW w:w="1280" w:type="dxa"/>
            <w:tcBorders>
              <w:top w:val="nil"/>
              <w:left w:val="nil"/>
              <w:bottom w:val="single" w:sz="8" w:space="0" w:color="auto"/>
              <w:right w:val="single" w:sz="4" w:space="0" w:color="auto"/>
            </w:tcBorders>
            <w:shd w:val="clear" w:color="auto" w:fill="auto"/>
            <w:noWrap/>
            <w:hideMark/>
          </w:tcPr>
          <w:p w14:paraId="39F5E855" w14:textId="51725271" w:rsidR="004F7FCD" w:rsidRPr="00EE3251" w:rsidRDefault="004F7FCD" w:rsidP="004F7FCD">
            <w:pPr>
              <w:jc w:val="right"/>
              <w:rPr>
                <w:rFonts w:eastAsia="新細明體"/>
                <w:color w:val="000000"/>
              </w:rPr>
            </w:pPr>
            <w:r w:rsidRPr="00CD2102">
              <w:t>100.0%</w:t>
            </w:r>
          </w:p>
        </w:tc>
        <w:tc>
          <w:tcPr>
            <w:tcW w:w="1280" w:type="dxa"/>
            <w:tcBorders>
              <w:top w:val="nil"/>
              <w:left w:val="nil"/>
              <w:bottom w:val="single" w:sz="8" w:space="0" w:color="auto"/>
              <w:right w:val="single" w:sz="8" w:space="0" w:color="auto"/>
            </w:tcBorders>
            <w:shd w:val="clear" w:color="auto" w:fill="auto"/>
            <w:noWrap/>
            <w:hideMark/>
          </w:tcPr>
          <w:p w14:paraId="29DECDF0" w14:textId="77777777" w:rsidR="004F7FCD" w:rsidRPr="00EE3251" w:rsidRDefault="004F7FCD" w:rsidP="004F7FCD">
            <w:pPr>
              <w:rPr>
                <w:rFonts w:eastAsia="新細明體"/>
                <w:color w:val="000000"/>
              </w:rPr>
            </w:pPr>
          </w:p>
        </w:tc>
      </w:tr>
    </w:tbl>
    <w:p w14:paraId="05EA9BD7" w14:textId="77777777" w:rsidR="00A931EA" w:rsidRPr="00EE3251" w:rsidRDefault="00A931EA" w:rsidP="00A931EA">
      <w:pPr>
        <w:adjustRightInd/>
        <w:spacing w:afterLines="50" w:after="120" w:line="400" w:lineRule="exact"/>
        <w:jc w:val="both"/>
        <w:textAlignment w:val="auto"/>
      </w:pPr>
      <w:r w:rsidRPr="00EE3251">
        <w:t>註：會計科目編列原則請參閱各分項經費說明，小數點下以</w:t>
      </w:r>
      <w:r w:rsidRPr="00EE3251">
        <w:t>4</w:t>
      </w:r>
      <w:r w:rsidRPr="00EE3251">
        <w:t>捨</w:t>
      </w:r>
      <w:r w:rsidRPr="00EE3251">
        <w:t>5</w:t>
      </w:r>
      <w:r w:rsidRPr="00EE3251">
        <w:t>入計算。</w:t>
      </w:r>
    </w:p>
    <w:p w14:paraId="146927C7" w14:textId="77777777" w:rsidR="00A931EA" w:rsidRPr="00EE3251" w:rsidRDefault="00A931EA" w:rsidP="00A931EA">
      <w:pPr>
        <w:kinsoku w:val="0"/>
        <w:spacing w:afterLines="50" w:after="120" w:line="400" w:lineRule="exact"/>
        <w:ind w:firstLineChars="200" w:firstLine="480"/>
        <w:jc w:val="both"/>
      </w:pPr>
      <w:r w:rsidRPr="00EE3251">
        <w:br w:type="page"/>
      </w:r>
    </w:p>
    <w:p w14:paraId="6889E875" w14:textId="008D1F4B" w:rsidR="00685C9D" w:rsidRPr="00685C9D" w:rsidRDefault="00685C9D" w:rsidP="00685C9D">
      <w:pPr>
        <w:pStyle w:val="aff2"/>
        <w:rPr>
          <w:rFonts w:ascii="Times New Roman"/>
        </w:rPr>
      </w:pPr>
      <w:bookmarkStart w:id="504" w:name="_Toc39829496"/>
      <w:bookmarkStart w:id="505" w:name="_Toc370470713"/>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2</w:t>
      </w:r>
      <w:r>
        <w:fldChar w:fldCharType="end"/>
      </w:r>
      <w:r w:rsidRPr="00EE3251">
        <w:rPr>
          <w:rFonts w:ascii="Times New Roman"/>
        </w:rPr>
        <w:t>單位經費：力晶積成電子製造股份有限公司</w:t>
      </w:r>
      <w:bookmarkEnd w:id="504"/>
    </w:p>
    <w:p w14:paraId="2127B844" w14:textId="0DC0D8A9" w:rsidR="00A931EA" w:rsidRPr="00685C9D" w:rsidRDefault="00A931EA" w:rsidP="00685C9D">
      <w:pPr>
        <w:spacing w:after="120" w:line="240" w:lineRule="auto"/>
        <w:jc w:val="right"/>
        <w:rPr>
          <w:rFonts w:ascii="Times New Roman"/>
        </w:rPr>
      </w:pPr>
      <w:r w:rsidRPr="00685C9D">
        <w:rPr>
          <w:rFonts w:ascii="Times New Roman"/>
        </w:rPr>
        <w:t>單位：千元</w:t>
      </w:r>
    </w:p>
    <w:tbl>
      <w:tblPr>
        <w:tblW w:w="8800" w:type="dxa"/>
        <w:tblInd w:w="13" w:type="dxa"/>
        <w:tblCellMar>
          <w:left w:w="28" w:type="dxa"/>
          <w:right w:w="28" w:type="dxa"/>
        </w:tblCellMar>
        <w:tblLook w:val="04A0" w:firstRow="1" w:lastRow="0" w:firstColumn="1" w:lastColumn="0" w:noHBand="0" w:noVBand="1"/>
      </w:tblPr>
      <w:tblGrid>
        <w:gridCol w:w="3680"/>
        <w:gridCol w:w="1280"/>
        <w:gridCol w:w="1280"/>
        <w:gridCol w:w="1280"/>
        <w:gridCol w:w="1280"/>
      </w:tblGrid>
      <w:tr w:rsidR="00A931EA" w:rsidRPr="00EE3251" w14:paraId="0EC76AEF" w14:textId="77777777" w:rsidTr="004F3EFB">
        <w:trPr>
          <w:trHeight w:val="399"/>
        </w:trPr>
        <w:tc>
          <w:tcPr>
            <w:tcW w:w="36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BD4BA4F" w14:textId="77777777" w:rsidR="00A931EA" w:rsidRPr="00EE3251" w:rsidRDefault="00A931EA" w:rsidP="004F3EFB">
            <w:pPr>
              <w:widowControl/>
              <w:adjustRightInd/>
              <w:spacing w:line="240" w:lineRule="auto"/>
              <w:jc w:val="center"/>
              <w:textAlignment w:val="auto"/>
            </w:pPr>
            <w:r w:rsidRPr="00EE3251">
              <w:t>會計科目</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7AFC259D" w14:textId="77777777" w:rsidR="00A931EA" w:rsidRPr="00EE3251" w:rsidRDefault="00A931EA" w:rsidP="004F3EFB">
            <w:pPr>
              <w:widowControl/>
              <w:adjustRightInd/>
              <w:spacing w:line="240" w:lineRule="auto"/>
              <w:jc w:val="center"/>
              <w:textAlignment w:val="auto"/>
            </w:pPr>
            <w:r w:rsidRPr="00EE3251">
              <w:t>補助款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363BEBBA" w14:textId="77777777" w:rsidR="00A931EA" w:rsidRPr="00EE3251" w:rsidRDefault="00A931EA" w:rsidP="004F3EFB">
            <w:pPr>
              <w:widowControl/>
              <w:adjustRightInd/>
              <w:spacing w:line="240" w:lineRule="auto"/>
              <w:jc w:val="center"/>
              <w:textAlignment w:val="auto"/>
            </w:pPr>
            <w:r w:rsidRPr="00EE3251">
              <w:t>自籌款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33CF036E" w14:textId="77777777" w:rsidR="00A931EA" w:rsidRPr="00EE3251" w:rsidRDefault="00A931EA" w:rsidP="004F3EFB">
            <w:pPr>
              <w:widowControl/>
              <w:adjustRightInd/>
              <w:spacing w:line="240" w:lineRule="auto"/>
              <w:jc w:val="center"/>
              <w:textAlignment w:val="auto"/>
            </w:pPr>
            <w:r w:rsidRPr="00EE3251">
              <w:t>合計</w:t>
            </w:r>
          </w:p>
        </w:tc>
        <w:tc>
          <w:tcPr>
            <w:tcW w:w="1280" w:type="dxa"/>
            <w:tcBorders>
              <w:top w:val="single" w:sz="8" w:space="0" w:color="auto"/>
              <w:left w:val="nil"/>
              <w:bottom w:val="single" w:sz="4" w:space="0" w:color="auto"/>
              <w:right w:val="single" w:sz="8" w:space="0" w:color="auto"/>
            </w:tcBorders>
            <w:shd w:val="clear" w:color="auto" w:fill="auto"/>
            <w:noWrap/>
            <w:vAlign w:val="center"/>
            <w:hideMark/>
          </w:tcPr>
          <w:p w14:paraId="27C36A08" w14:textId="77777777" w:rsidR="00A931EA" w:rsidRPr="00EE3251" w:rsidRDefault="00A931EA" w:rsidP="004F3EFB">
            <w:pPr>
              <w:widowControl/>
              <w:adjustRightInd/>
              <w:spacing w:line="240" w:lineRule="auto"/>
              <w:jc w:val="center"/>
              <w:textAlignment w:val="auto"/>
            </w:pPr>
            <w:r w:rsidRPr="00EE3251">
              <w:t xml:space="preserve"> % </w:t>
            </w:r>
          </w:p>
        </w:tc>
      </w:tr>
      <w:tr w:rsidR="00A931EA" w:rsidRPr="00EE3251" w14:paraId="4DCA3EF0"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35E04E1" w14:textId="77777777" w:rsidR="00A931EA" w:rsidRPr="00EE3251" w:rsidRDefault="00A931EA" w:rsidP="004F3EFB">
            <w:pPr>
              <w:widowControl/>
              <w:adjustRightInd/>
              <w:spacing w:line="240" w:lineRule="auto"/>
              <w:textAlignment w:val="auto"/>
            </w:pPr>
            <w:r w:rsidRPr="00EE3251">
              <w:t>1.</w:t>
            </w:r>
            <w:r w:rsidRPr="00EE3251">
              <w:t>創新或研究發展人員之人事費</w:t>
            </w:r>
          </w:p>
        </w:tc>
        <w:tc>
          <w:tcPr>
            <w:tcW w:w="1280" w:type="dxa"/>
            <w:tcBorders>
              <w:top w:val="nil"/>
              <w:left w:val="nil"/>
              <w:bottom w:val="single" w:sz="4" w:space="0" w:color="auto"/>
              <w:right w:val="single" w:sz="4" w:space="0" w:color="auto"/>
            </w:tcBorders>
            <w:shd w:val="clear" w:color="auto" w:fill="auto"/>
            <w:noWrap/>
            <w:vAlign w:val="center"/>
          </w:tcPr>
          <w:p w14:paraId="18EDEC1B" w14:textId="77777777" w:rsidR="00A931EA" w:rsidRPr="00EE3251" w:rsidRDefault="00A931EA" w:rsidP="004F3EFB">
            <w:pPr>
              <w:jc w:val="right"/>
              <w:rPr>
                <w:color w:val="000000"/>
              </w:rPr>
            </w:pPr>
            <w:r w:rsidRPr="00EE3251">
              <w:rPr>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tcPr>
          <w:p w14:paraId="7A877C68" w14:textId="77777777" w:rsidR="00A931EA" w:rsidRPr="00EE3251" w:rsidRDefault="00A931EA" w:rsidP="004F3EFB">
            <w:pPr>
              <w:jc w:val="right"/>
              <w:rPr>
                <w:color w:val="000000"/>
              </w:rPr>
            </w:pPr>
            <w:r w:rsidRPr="00EE3251">
              <w:rPr>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tcPr>
          <w:p w14:paraId="3ABC8F41" w14:textId="77777777" w:rsidR="00A931EA" w:rsidRPr="00EE3251" w:rsidRDefault="00A931EA" w:rsidP="004F3EFB">
            <w:pPr>
              <w:jc w:val="right"/>
              <w:rPr>
                <w:color w:val="000000"/>
              </w:rPr>
            </w:pPr>
            <w:r w:rsidRPr="00EE3251">
              <w:rPr>
                <w:color w:val="000000"/>
              </w:rPr>
              <w:t xml:space="preserve">　</w:t>
            </w:r>
          </w:p>
        </w:tc>
        <w:tc>
          <w:tcPr>
            <w:tcW w:w="1280" w:type="dxa"/>
            <w:tcBorders>
              <w:top w:val="nil"/>
              <w:left w:val="nil"/>
              <w:bottom w:val="single" w:sz="4" w:space="0" w:color="auto"/>
              <w:right w:val="single" w:sz="8" w:space="0" w:color="auto"/>
            </w:tcBorders>
            <w:shd w:val="clear" w:color="auto" w:fill="auto"/>
            <w:noWrap/>
            <w:vAlign w:val="center"/>
          </w:tcPr>
          <w:p w14:paraId="6ED0729F" w14:textId="77777777" w:rsidR="00A931EA" w:rsidRPr="00EE3251" w:rsidRDefault="00A931EA" w:rsidP="004F3EFB">
            <w:pPr>
              <w:jc w:val="right"/>
              <w:rPr>
                <w:color w:val="000000"/>
              </w:rPr>
            </w:pPr>
            <w:r w:rsidRPr="00EE3251">
              <w:rPr>
                <w:color w:val="000000"/>
              </w:rPr>
              <w:t xml:space="preserve">　</w:t>
            </w:r>
          </w:p>
        </w:tc>
      </w:tr>
      <w:tr w:rsidR="004F7FCD" w:rsidRPr="00EE3251" w14:paraId="5C4C8760"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62DD5CB8" w14:textId="77777777" w:rsidR="004F7FCD" w:rsidRPr="00EE3251" w:rsidRDefault="004F7FCD" w:rsidP="004F7FCD">
            <w:pPr>
              <w:widowControl/>
              <w:adjustRightInd/>
              <w:spacing w:line="240" w:lineRule="auto"/>
              <w:textAlignment w:val="auto"/>
            </w:pPr>
            <w:r w:rsidRPr="00EE3251">
              <w:t>(1)</w:t>
            </w:r>
            <w:r w:rsidRPr="00EE3251">
              <w:t>研究發展人員</w:t>
            </w:r>
          </w:p>
        </w:tc>
        <w:tc>
          <w:tcPr>
            <w:tcW w:w="1280" w:type="dxa"/>
            <w:tcBorders>
              <w:top w:val="nil"/>
              <w:left w:val="nil"/>
              <w:bottom w:val="single" w:sz="4" w:space="0" w:color="auto"/>
              <w:right w:val="single" w:sz="4" w:space="0" w:color="auto"/>
            </w:tcBorders>
            <w:shd w:val="clear" w:color="auto" w:fill="auto"/>
            <w:noWrap/>
            <w:hideMark/>
          </w:tcPr>
          <w:p w14:paraId="613AEF62" w14:textId="1FF71924" w:rsidR="004F7FCD" w:rsidRPr="00EE3251" w:rsidRDefault="004F7FCD" w:rsidP="004F7FCD">
            <w:pPr>
              <w:jc w:val="right"/>
              <w:rPr>
                <w:rFonts w:eastAsia="新細明體"/>
                <w:color w:val="000000"/>
              </w:rPr>
            </w:pPr>
            <w:r w:rsidRPr="00C52D57">
              <w:t xml:space="preserve">31,161 </w:t>
            </w:r>
          </w:p>
        </w:tc>
        <w:tc>
          <w:tcPr>
            <w:tcW w:w="1280" w:type="dxa"/>
            <w:tcBorders>
              <w:top w:val="nil"/>
              <w:left w:val="nil"/>
              <w:bottom w:val="single" w:sz="4" w:space="0" w:color="auto"/>
              <w:right w:val="single" w:sz="4" w:space="0" w:color="auto"/>
            </w:tcBorders>
            <w:shd w:val="clear" w:color="auto" w:fill="auto"/>
            <w:noWrap/>
            <w:hideMark/>
          </w:tcPr>
          <w:p w14:paraId="2CFE7C10" w14:textId="51E6E247" w:rsidR="004F7FCD" w:rsidRPr="00EE3251" w:rsidRDefault="004F7FCD" w:rsidP="004F7FCD">
            <w:pPr>
              <w:jc w:val="right"/>
              <w:rPr>
                <w:rFonts w:eastAsia="新細明體"/>
                <w:color w:val="000000"/>
              </w:rPr>
            </w:pPr>
            <w:r w:rsidRPr="00C52D57">
              <w:t xml:space="preserve">38,086 </w:t>
            </w:r>
          </w:p>
        </w:tc>
        <w:tc>
          <w:tcPr>
            <w:tcW w:w="1280" w:type="dxa"/>
            <w:tcBorders>
              <w:top w:val="nil"/>
              <w:left w:val="nil"/>
              <w:bottom w:val="single" w:sz="4" w:space="0" w:color="auto"/>
              <w:right w:val="single" w:sz="4" w:space="0" w:color="auto"/>
            </w:tcBorders>
            <w:shd w:val="clear" w:color="auto" w:fill="auto"/>
            <w:noWrap/>
            <w:hideMark/>
          </w:tcPr>
          <w:p w14:paraId="39EA3626" w14:textId="51234A99" w:rsidR="004F7FCD" w:rsidRPr="00EE3251" w:rsidRDefault="004F7FCD" w:rsidP="004F7FCD">
            <w:pPr>
              <w:jc w:val="right"/>
              <w:rPr>
                <w:rFonts w:eastAsia="新細明體"/>
                <w:color w:val="000000"/>
              </w:rPr>
            </w:pPr>
            <w:r w:rsidRPr="00C52D57">
              <w:t xml:space="preserve">69,247 </w:t>
            </w:r>
          </w:p>
        </w:tc>
        <w:tc>
          <w:tcPr>
            <w:tcW w:w="1280" w:type="dxa"/>
            <w:tcBorders>
              <w:top w:val="nil"/>
              <w:left w:val="nil"/>
              <w:bottom w:val="single" w:sz="4" w:space="0" w:color="auto"/>
              <w:right w:val="single" w:sz="8" w:space="0" w:color="auto"/>
            </w:tcBorders>
            <w:shd w:val="clear" w:color="auto" w:fill="auto"/>
            <w:noWrap/>
            <w:hideMark/>
          </w:tcPr>
          <w:p w14:paraId="692C1C74" w14:textId="424D5FC1" w:rsidR="004F7FCD" w:rsidRPr="00EE3251" w:rsidRDefault="004F7FCD" w:rsidP="004F7FCD">
            <w:pPr>
              <w:jc w:val="right"/>
              <w:rPr>
                <w:rFonts w:eastAsia="新細明體"/>
                <w:color w:val="000000"/>
              </w:rPr>
            </w:pPr>
            <w:r w:rsidRPr="00C52D57">
              <w:t>18.0%</w:t>
            </w:r>
          </w:p>
        </w:tc>
      </w:tr>
      <w:tr w:rsidR="004F7FCD" w:rsidRPr="00EE3251" w14:paraId="4022A07A"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7EF243AA" w14:textId="77777777" w:rsidR="004F7FCD" w:rsidRPr="00EE3251" w:rsidRDefault="004F7FCD" w:rsidP="004F7FCD">
            <w:pPr>
              <w:widowControl/>
              <w:adjustRightInd/>
              <w:spacing w:line="240" w:lineRule="auto"/>
              <w:textAlignment w:val="auto"/>
            </w:pPr>
            <w:r w:rsidRPr="00EE3251">
              <w:t>(2)</w:t>
            </w:r>
            <w:r w:rsidRPr="00EE3251">
              <w:t>國際研發人員</w:t>
            </w:r>
          </w:p>
        </w:tc>
        <w:tc>
          <w:tcPr>
            <w:tcW w:w="1280" w:type="dxa"/>
            <w:tcBorders>
              <w:top w:val="nil"/>
              <w:left w:val="nil"/>
              <w:bottom w:val="single" w:sz="4" w:space="0" w:color="auto"/>
              <w:right w:val="single" w:sz="4" w:space="0" w:color="auto"/>
            </w:tcBorders>
            <w:shd w:val="clear" w:color="auto" w:fill="auto"/>
            <w:noWrap/>
          </w:tcPr>
          <w:p w14:paraId="2F1AD023" w14:textId="3D365687"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tcPr>
          <w:p w14:paraId="32AFA076" w14:textId="33C03764"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tcPr>
          <w:p w14:paraId="16ABAF3A" w14:textId="271BAB95"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8" w:space="0" w:color="auto"/>
            </w:tcBorders>
            <w:shd w:val="clear" w:color="auto" w:fill="auto"/>
            <w:noWrap/>
          </w:tcPr>
          <w:p w14:paraId="536E0E2C" w14:textId="64A5AE86" w:rsidR="004F7FCD" w:rsidRPr="00EE3251" w:rsidRDefault="004F7FCD" w:rsidP="004F7FCD">
            <w:pPr>
              <w:jc w:val="right"/>
              <w:rPr>
                <w:rFonts w:eastAsia="新細明體"/>
                <w:color w:val="000000"/>
              </w:rPr>
            </w:pPr>
            <w:r w:rsidRPr="00C52D57">
              <w:t>0.0%</w:t>
            </w:r>
          </w:p>
        </w:tc>
      </w:tr>
      <w:tr w:rsidR="004F7FCD" w:rsidRPr="00EE3251" w14:paraId="5FD7AEAA"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B7330C8" w14:textId="77777777" w:rsidR="004F7FCD" w:rsidRPr="00EE3251" w:rsidRDefault="004F7FCD" w:rsidP="004F7FCD">
            <w:pPr>
              <w:widowControl/>
              <w:adjustRightInd/>
              <w:spacing w:line="240" w:lineRule="auto"/>
              <w:textAlignment w:val="auto"/>
            </w:pPr>
            <w:r w:rsidRPr="00EE3251">
              <w:t>(3)</w:t>
            </w:r>
            <w:r w:rsidRPr="00EE3251">
              <w:t>顧問、專家</w:t>
            </w:r>
          </w:p>
        </w:tc>
        <w:tc>
          <w:tcPr>
            <w:tcW w:w="1280" w:type="dxa"/>
            <w:tcBorders>
              <w:top w:val="nil"/>
              <w:left w:val="nil"/>
              <w:bottom w:val="single" w:sz="4" w:space="0" w:color="auto"/>
              <w:right w:val="single" w:sz="4" w:space="0" w:color="auto"/>
            </w:tcBorders>
            <w:shd w:val="clear" w:color="auto" w:fill="auto"/>
            <w:noWrap/>
          </w:tcPr>
          <w:p w14:paraId="5D230E92" w14:textId="08211881"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tcPr>
          <w:p w14:paraId="24F2CD6F" w14:textId="6D2DF778"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tcPr>
          <w:p w14:paraId="11BFDF5D" w14:textId="7CB6A92B"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8" w:space="0" w:color="auto"/>
            </w:tcBorders>
            <w:shd w:val="clear" w:color="auto" w:fill="auto"/>
            <w:noWrap/>
          </w:tcPr>
          <w:p w14:paraId="08E8A391" w14:textId="303259FC" w:rsidR="004F7FCD" w:rsidRPr="00EE3251" w:rsidRDefault="004F7FCD" w:rsidP="004F7FCD">
            <w:pPr>
              <w:jc w:val="right"/>
              <w:rPr>
                <w:rFonts w:eastAsia="新細明體"/>
                <w:color w:val="000000"/>
              </w:rPr>
            </w:pPr>
            <w:r w:rsidRPr="00C52D57">
              <w:t>0.0%</w:t>
            </w:r>
          </w:p>
        </w:tc>
      </w:tr>
      <w:tr w:rsidR="004F7FCD" w:rsidRPr="00EE3251" w14:paraId="1CE69690"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054AA6A" w14:textId="77777777" w:rsidR="004F7FCD" w:rsidRPr="00EE3251" w:rsidRDefault="004F7FCD" w:rsidP="004F7FCD">
            <w:pPr>
              <w:widowControl/>
              <w:adjustRightInd/>
              <w:spacing w:line="240" w:lineRule="auto"/>
              <w:textAlignment w:val="auto"/>
            </w:pPr>
            <w:r w:rsidRPr="00EE3251">
              <w:t>2.</w:t>
            </w:r>
            <w:r w:rsidRPr="00EE3251">
              <w:t>消耗性器材及原材料費</w:t>
            </w:r>
          </w:p>
        </w:tc>
        <w:tc>
          <w:tcPr>
            <w:tcW w:w="1280" w:type="dxa"/>
            <w:tcBorders>
              <w:top w:val="nil"/>
              <w:left w:val="nil"/>
              <w:bottom w:val="single" w:sz="4" w:space="0" w:color="auto"/>
              <w:right w:val="single" w:sz="4" w:space="0" w:color="auto"/>
            </w:tcBorders>
            <w:shd w:val="clear" w:color="auto" w:fill="auto"/>
            <w:noWrap/>
            <w:hideMark/>
          </w:tcPr>
          <w:p w14:paraId="7B1A8B9B" w14:textId="69883774" w:rsidR="004F7FCD" w:rsidRPr="00EE3251" w:rsidRDefault="004F7FCD" w:rsidP="004F7FCD">
            <w:pPr>
              <w:jc w:val="right"/>
              <w:rPr>
                <w:rFonts w:eastAsia="新細明體"/>
                <w:color w:val="000000"/>
              </w:rPr>
            </w:pPr>
            <w:r w:rsidRPr="00C52D57">
              <w:t xml:space="preserve">91,204 </w:t>
            </w:r>
          </w:p>
        </w:tc>
        <w:tc>
          <w:tcPr>
            <w:tcW w:w="1280" w:type="dxa"/>
            <w:tcBorders>
              <w:top w:val="nil"/>
              <w:left w:val="nil"/>
              <w:bottom w:val="single" w:sz="4" w:space="0" w:color="auto"/>
              <w:right w:val="single" w:sz="4" w:space="0" w:color="auto"/>
            </w:tcBorders>
            <w:shd w:val="clear" w:color="auto" w:fill="auto"/>
            <w:noWrap/>
            <w:hideMark/>
          </w:tcPr>
          <w:p w14:paraId="446AB71D" w14:textId="6C383668" w:rsidR="004F7FCD" w:rsidRPr="00EE3251" w:rsidRDefault="004F7FCD" w:rsidP="004F7FCD">
            <w:pPr>
              <w:jc w:val="right"/>
              <w:rPr>
                <w:rFonts w:eastAsia="新細明體"/>
                <w:color w:val="000000"/>
              </w:rPr>
            </w:pPr>
            <w:r w:rsidRPr="00C52D57">
              <w:t xml:space="preserve">91,204 </w:t>
            </w:r>
          </w:p>
        </w:tc>
        <w:tc>
          <w:tcPr>
            <w:tcW w:w="1280" w:type="dxa"/>
            <w:tcBorders>
              <w:top w:val="nil"/>
              <w:left w:val="nil"/>
              <w:bottom w:val="single" w:sz="4" w:space="0" w:color="auto"/>
              <w:right w:val="single" w:sz="4" w:space="0" w:color="auto"/>
            </w:tcBorders>
            <w:shd w:val="clear" w:color="auto" w:fill="auto"/>
            <w:noWrap/>
            <w:hideMark/>
          </w:tcPr>
          <w:p w14:paraId="4CFFAC79" w14:textId="73574C04" w:rsidR="004F7FCD" w:rsidRPr="00EE3251" w:rsidRDefault="004F7FCD" w:rsidP="004F7FCD">
            <w:pPr>
              <w:jc w:val="right"/>
              <w:rPr>
                <w:rFonts w:eastAsia="新細明體"/>
                <w:color w:val="000000"/>
              </w:rPr>
            </w:pPr>
            <w:r w:rsidRPr="00C52D57">
              <w:t xml:space="preserve">182,407 </w:t>
            </w:r>
          </w:p>
        </w:tc>
        <w:tc>
          <w:tcPr>
            <w:tcW w:w="1280" w:type="dxa"/>
            <w:tcBorders>
              <w:top w:val="nil"/>
              <w:left w:val="nil"/>
              <w:bottom w:val="single" w:sz="4" w:space="0" w:color="auto"/>
              <w:right w:val="single" w:sz="8" w:space="0" w:color="auto"/>
            </w:tcBorders>
            <w:shd w:val="clear" w:color="auto" w:fill="auto"/>
            <w:noWrap/>
            <w:hideMark/>
          </w:tcPr>
          <w:p w14:paraId="07888F1A" w14:textId="26B60AEC" w:rsidR="004F7FCD" w:rsidRPr="00EE3251" w:rsidRDefault="004F7FCD" w:rsidP="004F7FCD">
            <w:pPr>
              <w:jc w:val="right"/>
              <w:rPr>
                <w:rFonts w:eastAsia="新細明體"/>
                <w:color w:val="000000"/>
              </w:rPr>
            </w:pPr>
            <w:r w:rsidRPr="00C52D57">
              <w:t>47.3%</w:t>
            </w:r>
          </w:p>
        </w:tc>
      </w:tr>
      <w:tr w:rsidR="004F7FCD" w:rsidRPr="00EE3251" w14:paraId="57250839"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52ADC0A" w14:textId="77777777" w:rsidR="004F7FCD" w:rsidRPr="00EE3251" w:rsidRDefault="004F7FCD" w:rsidP="004F7FCD">
            <w:pPr>
              <w:widowControl/>
              <w:adjustRightInd/>
              <w:spacing w:line="240" w:lineRule="auto"/>
              <w:textAlignment w:val="auto"/>
            </w:pPr>
            <w:r w:rsidRPr="00EE3251">
              <w:t>3.</w:t>
            </w:r>
            <w:r w:rsidRPr="00EE3251">
              <w:t>創新或研究發展設備使用費</w:t>
            </w:r>
          </w:p>
        </w:tc>
        <w:tc>
          <w:tcPr>
            <w:tcW w:w="1280" w:type="dxa"/>
            <w:tcBorders>
              <w:top w:val="nil"/>
              <w:left w:val="nil"/>
              <w:bottom w:val="single" w:sz="4" w:space="0" w:color="auto"/>
              <w:right w:val="single" w:sz="4" w:space="0" w:color="auto"/>
            </w:tcBorders>
            <w:shd w:val="clear" w:color="auto" w:fill="auto"/>
            <w:noWrap/>
            <w:hideMark/>
          </w:tcPr>
          <w:p w14:paraId="684861A5" w14:textId="5F18E803" w:rsidR="004F7FCD" w:rsidRPr="00EE3251" w:rsidRDefault="004F7FCD" w:rsidP="004F7FCD">
            <w:pPr>
              <w:jc w:val="right"/>
              <w:rPr>
                <w:rFonts w:eastAsia="新細明體"/>
                <w:color w:val="000000"/>
              </w:rPr>
            </w:pPr>
            <w:r w:rsidRPr="00C52D57">
              <w:t xml:space="preserve">9,507 </w:t>
            </w:r>
          </w:p>
        </w:tc>
        <w:tc>
          <w:tcPr>
            <w:tcW w:w="1280" w:type="dxa"/>
            <w:tcBorders>
              <w:top w:val="nil"/>
              <w:left w:val="nil"/>
              <w:bottom w:val="single" w:sz="4" w:space="0" w:color="auto"/>
              <w:right w:val="single" w:sz="4" w:space="0" w:color="auto"/>
            </w:tcBorders>
            <w:shd w:val="clear" w:color="auto" w:fill="auto"/>
            <w:noWrap/>
            <w:hideMark/>
          </w:tcPr>
          <w:p w14:paraId="3BD6D401" w14:textId="0EC9F8A3" w:rsidR="004F7FCD" w:rsidRPr="00EE3251" w:rsidRDefault="004F7FCD" w:rsidP="004F7FCD">
            <w:pPr>
              <w:jc w:val="right"/>
              <w:rPr>
                <w:rFonts w:eastAsia="新細明體"/>
                <w:color w:val="000000"/>
              </w:rPr>
            </w:pPr>
            <w:r w:rsidRPr="00C52D57">
              <w:t xml:space="preserve">9,507 </w:t>
            </w:r>
          </w:p>
        </w:tc>
        <w:tc>
          <w:tcPr>
            <w:tcW w:w="1280" w:type="dxa"/>
            <w:tcBorders>
              <w:top w:val="nil"/>
              <w:left w:val="nil"/>
              <w:bottom w:val="single" w:sz="4" w:space="0" w:color="auto"/>
              <w:right w:val="single" w:sz="4" w:space="0" w:color="auto"/>
            </w:tcBorders>
            <w:shd w:val="clear" w:color="auto" w:fill="auto"/>
            <w:noWrap/>
            <w:hideMark/>
          </w:tcPr>
          <w:p w14:paraId="3B8FF4C5" w14:textId="39AB4002" w:rsidR="004F7FCD" w:rsidRPr="00EE3251" w:rsidRDefault="004F7FCD" w:rsidP="004F7FCD">
            <w:pPr>
              <w:jc w:val="right"/>
              <w:rPr>
                <w:rFonts w:eastAsia="新細明體"/>
                <w:color w:val="000000"/>
              </w:rPr>
            </w:pPr>
            <w:r w:rsidRPr="00C52D57">
              <w:t xml:space="preserve">19,015 </w:t>
            </w:r>
          </w:p>
        </w:tc>
        <w:tc>
          <w:tcPr>
            <w:tcW w:w="1280" w:type="dxa"/>
            <w:tcBorders>
              <w:top w:val="nil"/>
              <w:left w:val="nil"/>
              <w:bottom w:val="single" w:sz="4" w:space="0" w:color="auto"/>
              <w:right w:val="single" w:sz="8" w:space="0" w:color="auto"/>
            </w:tcBorders>
            <w:shd w:val="clear" w:color="auto" w:fill="auto"/>
            <w:noWrap/>
            <w:hideMark/>
          </w:tcPr>
          <w:p w14:paraId="1CADEB35" w14:textId="5A0E85A7" w:rsidR="004F7FCD" w:rsidRPr="00EE3251" w:rsidRDefault="004F7FCD" w:rsidP="004F7FCD">
            <w:pPr>
              <w:jc w:val="right"/>
              <w:rPr>
                <w:rFonts w:eastAsia="新細明體"/>
                <w:color w:val="000000"/>
              </w:rPr>
            </w:pPr>
            <w:r w:rsidRPr="00C52D57">
              <w:t>4.9%</w:t>
            </w:r>
          </w:p>
        </w:tc>
      </w:tr>
      <w:tr w:rsidR="004F7FCD" w:rsidRPr="00EE3251" w14:paraId="0E7C5EC7"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2B966D9" w14:textId="77777777" w:rsidR="004F7FCD" w:rsidRPr="00EE3251" w:rsidRDefault="004F7FCD" w:rsidP="004F7FCD">
            <w:pPr>
              <w:widowControl/>
              <w:adjustRightInd/>
              <w:spacing w:line="240" w:lineRule="auto"/>
              <w:textAlignment w:val="auto"/>
            </w:pPr>
            <w:r w:rsidRPr="00EE3251">
              <w:t>4.</w:t>
            </w:r>
            <w:r w:rsidRPr="00EE3251">
              <w:t>創新或研究發展設備維護費</w:t>
            </w:r>
          </w:p>
        </w:tc>
        <w:tc>
          <w:tcPr>
            <w:tcW w:w="1280" w:type="dxa"/>
            <w:tcBorders>
              <w:top w:val="nil"/>
              <w:left w:val="nil"/>
              <w:bottom w:val="single" w:sz="4" w:space="0" w:color="auto"/>
              <w:right w:val="single" w:sz="4" w:space="0" w:color="auto"/>
            </w:tcBorders>
            <w:shd w:val="clear" w:color="auto" w:fill="auto"/>
            <w:noWrap/>
          </w:tcPr>
          <w:p w14:paraId="5DAB5B23" w14:textId="445A649E"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tcPr>
          <w:p w14:paraId="11D4326C" w14:textId="64AA966B"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tcPr>
          <w:p w14:paraId="149F1182" w14:textId="264F9038"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8" w:space="0" w:color="auto"/>
            </w:tcBorders>
            <w:shd w:val="clear" w:color="auto" w:fill="auto"/>
            <w:noWrap/>
          </w:tcPr>
          <w:p w14:paraId="356F6B83" w14:textId="55B42D33" w:rsidR="004F7FCD" w:rsidRPr="00EE3251" w:rsidRDefault="004F7FCD" w:rsidP="004F7FCD">
            <w:pPr>
              <w:jc w:val="right"/>
              <w:rPr>
                <w:rFonts w:eastAsia="新細明體"/>
                <w:color w:val="000000"/>
              </w:rPr>
            </w:pPr>
            <w:r w:rsidRPr="00C52D57">
              <w:t>0.0%</w:t>
            </w:r>
          </w:p>
        </w:tc>
      </w:tr>
      <w:tr w:rsidR="004F7FCD" w:rsidRPr="00EE3251" w14:paraId="254AC5F3"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44CB822" w14:textId="77777777" w:rsidR="004F7FCD" w:rsidRPr="00040D06" w:rsidRDefault="004F7FCD" w:rsidP="004F7FCD">
            <w:pPr>
              <w:widowControl/>
              <w:adjustRightInd/>
              <w:spacing w:line="240" w:lineRule="auto"/>
              <w:textAlignment w:val="auto"/>
            </w:pPr>
            <w:r w:rsidRPr="00040D06">
              <w:t>5.</w:t>
            </w:r>
            <w:r w:rsidRPr="00040D06">
              <w:t>無形資產之引進、委託研究或驗證費</w:t>
            </w:r>
          </w:p>
        </w:tc>
        <w:tc>
          <w:tcPr>
            <w:tcW w:w="1280" w:type="dxa"/>
            <w:tcBorders>
              <w:top w:val="nil"/>
              <w:left w:val="nil"/>
              <w:bottom w:val="single" w:sz="4" w:space="0" w:color="auto"/>
              <w:right w:val="single" w:sz="4" w:space="0" w:color="auto"/>
            </w:tcBorders>
            <w:shd w:val="clear" w:color="auto" w:fill="auto"/>
            <w:noWrap/>
          </w:tcPr>
          <w:p w14:paraId="1E40C0E7" w14:textId="77777777" w:rsidR="004F7FCD" w:rsidRPr="00EE3251" w:rsidRDefault="004F7FCD" w:rsidP="004F7FCD">
            <w:pPr>
              <w:rPr>
                <w:rFonts w:eastAsia="新細明體"/>
                <w:color w:val="000000"/>
              </w:rPr>
            </w:pPr>
          </w:p>
        </w:tc>
        <w:tc>
          <w:tcPr>
            <w:tcW w:w="1280" w:type="dxa"/>
            <w:tcBorders>
              <w:top w:val="nil"/>
              <w:left w:val="nil"/>
              <w:bottom w:val="single" w:sz="4" w:space="0" w:color="auto"/>
              <w:right w:val="single" w:sz="4" w:space="0" w:color="auto"/>
            </w:tcBorders>
            <w:shd w:val="clear" w:color="auto" w:fill="auto"/>
            <w:noWrap/>
          </w:tcPr>
          <w:p w14:paraId="35351B83" w14:textId="77777777" w:rsidR="004F7FCD" w:rsidRPr="00EE3251" w:rsidRDefault="004F7FCD" w:rsidP="004F7FCD">
            <w:pPr>
              <w:rPr>
                <w:rFonts w:eastAsia="新細明體"/>
                <w:color w:val="000000"/>
              </w:rPr>
            </w:pPr>
          </w:p>
        </w:tc>
        <w:tc>
          <w:tcPr>
            <w:tcW w:w="1280" w:type="dxa"/>
            <w:tcBorders>
              <w:top w:val="nil"/>
              <w:left w:val="nil"/>
              <w:bottom w:val="single" w:sz="4" w:space="0" w:color="auto"/>
              <w:right w:val="single" w:sz="4" w:space="0" w:color="auto"/>
            </w:tcBorders>
            <w:shd w:val="clear" w:color="auto" w:fill="auto"/>
            <w:noWrap/>
          </w:tcPr>
          <w:p w14:paraId="516D2FE7" w14:textId="77777777" w:rsidR="004F7FCD" w:rsidRPr="00EE3251" w:rsidRDefault="004F7FCD" w:rsidP="004F7FCD">
            <w:pPr>
              <w:rPr>
                <w:rFonts w:eastAsia="新細明體"/>
                <w:color w:val="000000"/>
              </w:rPr>
            </w:pPr>
          </w:p>
        </w:tc>
        <w:tc>
          <w:tcPr>
            <w:tcW w:w="1280" w:type="dxa"/>
            <w:tcBorders>
              <w:top w:val="nil"/>
              <w:left w:val="nil"/>
              <w:bottom w:val="single" w:sz="4" w:space="0" w:color="auto"/>
              <w:right w:val="single" w:sz="8" w:space="0" w:color="auto"/>
            </w:tcBorders>
            <w:shd w:val="clear" w:color="auto" w:fill="auto"/>
            <w:noWrap/>
          </w:tcPr>
          <w:p w14:paraId="64D39D6A" w14:textId="77777777" w:rsidR="004F7FCD" w:rsidRPr="00EE3251" w:rsidRDefault="004F7FCD" w:rsidP="004F7FCD">
            <w:pPr>
              <w:rPr>
                <w:rFonts w:eastAsia="新細明體"/>
                <w:color w:val="000000"/>
              </w:rPr>
            </w:pPr>
          </w:p>
        </w:tc>
      </w:tr>
      <w:tr w:rsidR="004F7FCD" w:rsidRPr="00EE3251" w14:paraId="5C5B9F2C"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098B7F8" w14:textId="77777777" w:rsidR="004F7FCD" w:rsidRPr="00040D06" w:rsidRDefault="004F7FCD" w:rsidP="004F7FCD">
            <w:pPr>
              <w:widowControl/>
              <w:adjustRightInd/>
              <w:spacing w:line="240" w:lineRule="auto"/>
              <w:textAlignment w:val="auto"/>
            </w:pPr>
            <w:r w:rsidRPr="00040D06">
              <w:t>(1)</w:t>
            </w:r>
            <w:r w:rsidRPr="00040D06">
              <w:t>無形資產之引進</w:t>
            </w:r>
          </w:p>
        </w:tc>
        <w:tc>
          <w:tcPr>
            <w:tcW w:w="1280" w:type="dxa"/>
            <w:tcBorders>
              <w:top w:val="nil"/>
              <w:left w:val="nil"/>
              <w:bottom w:val="single" w:sz="4" w:space="0" w:color="auto"/>
              <w:right w:val="single" w:sz="4" w:space="0" w:color="auto"/>
            </w:tcBorders>
            <w:shd w:val="clear" w:color="auto" w:fill="auto"/>
            <w:noWrap/>
            <w:hideMark/>
          </w:tcPr>
          <w:p w14:paraId="3DD683E1" w14:textId="62101EDE" w:rsidR="004F7FCD" w:rsidRPr="00EE3251" w:rsidRDefault="004F7FCD" w:rsidP="004F7FCD">
            <w:pPr>
              <w:jc w:val="right"/>
              <w:rPr>
                <w:rFonts w:eastAsia="新細明體"/>
                <w:color w:val="000000"/>
              </w:rPr>
            </w:pPr>
            <w:r w:rsidRPr="00C52D57">
              <w:t xml:space="preserve">41,280 </w:t>
            </w:r>
          </w:p>
        </w:tc>
        <w:tc>
          <w:tcPr>
            <w:tcW w:w="1280" w:type="dxa"/>
            <w:tcBorders>
              <w:top w:val="nil"/>
              <w:left w:val="nil"/>
              <w:bottom w:val="single" w:sz="4" w:space="0" w:color="auto"/>
              <w:right w:val="single" w:sz="4" w:space="0" w:color="auto"/>
            </w:tcBorders>
            <w:shd w:val="clear" w:color="auto" w:fill="auto"/>
            <w:noWrap/>
            <w:hideMark/>
          </w:tcPr>
          <w:p w14:paraId="698E1FF5" w14:textId="1AD9F8CF" w:rsidR="004F7FCD" w:rsidRPr="00EE3251" w:rsidRDefault="004F7FCD" w:rsidP="004F7FCD">
            <w:pPr>
              <w:jc w:val="right"/>
              <w:rPr>
                <w:rFonts w:eastAsia="新細明體"/>
                <w:color w:val="000000"/>
              </w:rPr>
            </w:pPr>
            <w:r w:rsidRPr="00C52D57">
              <w:t xml:space="preserve">44,720 </w:t>
            </w:r>
          </w:p>
        </w:tc>
        <w:tc>
          <w:tcPr>
            <w:tcW w:w="1280" w:type="dxa"/>
            <w:tcBorders>
              <w:top w:val="nil"/>
              <w:left w:val="nil"/>
              <w:bottom w:val="single" w:sz="4" w:space="0" w:color="auto"/>
              <w:right w:val="single" w:sz="4" w:space="0" w:color="auto"/>
            </w:tcBorders>
            <w:shd w:val="clear" w:color="auto" w:fill="auto"/>
            <w:noWrap/>
            <w:hideMark/>
          </w:tcPr>
          <w:p w14:paraId="0C6CF650" w14:textId="013B0706" w:rsidR="004F7FCD" w:rsidRPr="00EE3251" w:rsidRDefault="004F7FCD" w:rsidP="004F7FCD">
            <w:pPr>
              <w:jc w:val="right"/>
              <w:rPr>
                <w:rFonts w:eastAsia="新細明體"/>
                <w:color w:val="000000"/>
              </w:rPr>
            </w:pPr>
            <w:r w:rsidRPr="00C52D57">
              <w:t xml:space="preserve">86,000 </w:t>
            </w:r>
          </w:p>
        </w:tc>
        <w:tc>
          <w:tcPr>
            <w:tcW w:w="1280" w:type="dxa"/>
            <w:tcBorders>
              <w:top w:val="nil"/>
              <w:left w:val="nil"/>
              <w:bottom w:val="single" w:sz="4" w:space="0" w:color="auto"/>
              <w:right w:val="single" w:sz="8" w:space="0" w:color="auto"/>
            </w:tcBorders>
            <w:shd w:val="clear" w:color="auto" w:fill="auto"/>
            <w:noWrap/>
            <w:hideMark/>
          </w:tcPr>
          <w:p w14:paraId="4B321BA6" w14:textId="36EBA2BE" w:rsidR="004F7FCD" w:rsidRPr="00EE3251" w:rsidRDefault="004F7FCD" w:rsidP="004F7FCD">
            <w:pPr>
              <w:jc w:val="right"/>
              <w:rPr>
                <w:rFonts w:eastAsia="新細明體"/>
                <w:color w:val="000000"/>
              </w:rPr>
            </w:pPr>
            <w:r w:rsidRPr="00C52D57">
              <w:t>22.3%</w:t>
            </w:r>
          </w:p>
        </w:tc>
      </w:tr>
      <w:tr w:rsidR="004F7FCD" w:rsidRPr="00EE3251" w14:paraId="263F2A45"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1F63C17" w14:textId="77777777" w:rsidR="004F7FCD" w:rsidRPr="00EE3251" w:rsidRDefault="004F7FCD" w:rsidP="004F7FCD">
            <w:pPr>
              <w:widowControl/>
              <w:adjustRightInd/>
              <w:spacing w:line="240" w:lineRule="auto"/>
              <w:textAlignment w:val="auto"/>
            </w:pPr>
            <w:r w:rsidRPr="00EE3251">
              <w:t>(2)</w:t>
            </w:r>
            <w:r w:rsidRPr="00EE3251">
              <w:t>委託研究費</w:t>
            </w:r>
          </w:p>
        </w:tc>
        <w:tc>
          <w:tcPr>
            <w:tcW w:w="1280" w:type="dxa"/>
            <w:tcBorders>
              <w:top w:val="nil"/>
              <w:left w:val="nil"/>
              <w:bottom w:val="single" w:sz="4" w:space="0" w:color="auto"/>
              <w:right w:val="single" w:sz="4" w:space="0" w:color="auto"/>
            </w:tcBorders>
            <w:shd w:val="clear" w:color="auto" w:fill="auto"/>
            <w:noWrap/>
            <w:hideMark/>
          </w:tcPr>
          <w:p w14:paraId="1E6C27C8" w14:textId="0CB725F4" w:rsidR="004F7FCD" w:rsidRPr="00EE3251" w:rsidRDefault="004F7FCD" w:rsidP="004F7FCD">
            <w:pPr>
              <w:jc w:val="right"/>
              <w:rPr>
                <w:rFonts w:eastAsia="新細明體"/>
                <w:color w:val="000000"/>
              </w:rPr>
            </w:pPr>
            <w:r w:rsidRPr="00C52D57">
              <w:t xml:space="preserve">12,000 </w:t>
            </w:r>
          </w:p>
        </w:tc>
        <w:tc>
          <w:tcPr>
            <w:tcW w:w="1280" w:type="dxa"/>
            <w:tcBorders>
              <w:top w:val="nil"/>
              <w:left w:val="nil"/>
              <w:bottom w:val="single" w:sz="4" w:space="0" w:color="auto"/>
              <w:right w:val="single" w:sz="4" w:space="0" w:color="auto"/>
            </w:tcBorders>
            <w:shd w:val="clear" w:color="auto" w:fill="auto"/>
            <w:noWrap/>
            <w:hideMark/>
          </w:tcPr>
          <w:p w14:paraId="363EECF0" w14:textId="1C81CB2A" w:rsidR="004F7FCD" w:rsidRPr="00EE3251" w:rsidRDefault="004F7FCD" w:rsidP="004F7FCD">
            <w:pPr>
              <w:jc w:val="right"/>
              <w:rPr>
                <w:rFonts w:eastAsia="新細明體"/>
                <w:color w:val="000000"/>
              </w:rPr>
            </w:pPr>
            <w:r w:rsidRPr="00C52D57">
              <w:t xml:space="preserve">12,000 </w:t>
            </w:r>
          </w:p>
        </w:tc>
        <w:tc>
          <w:tcPr>
            <w:tcW w:w="1280" w:type="dxa"/>
            <w:tcBorders>
              <w:top w:val="nil"/>
              <w:left w:val="nil"/>
              <w:bottom w:val="single" w:sz="4" w:space="0" w:color="auto"/>
              <w:right w:val="single" w:sz="4" w:space="0" w:color="auto"/>
            </w:tcBorders>
            <w:shd w:val="clear" w:color="auto" w:fill="auto"/>
            <w:noWrap/>
            <w:hideMark/>
          </w:tcPr>
          <w:p w14:paraId="27147F64" w14:textId="6D064168" w:rsidR="004F7FCD" w:rsidRPr="00EE3251" w:rsidRDefault="004F7FCD" w:rsidP="004F7FCD">
            <w:pPr>
              <w:jc w:val="right"/>
              <w:rPr>
                <w:rFonts w:eastAsia="新細明體"/>
                <w:color w:val="000000"/>
              </w:rPr>
            </w:pPr>
            <w:r w:rsidRPr="00C52D57">
              <w:t xml:space="preserve">24,000 </w:t>
            </w:r>
          </w:p>
        </w:tc>
        <w:tc>
          <w:tcPr>
            <w:tcW w:w="1280" w:type="dxa"/>
            <w:tcBorders>
              <w:top w:val="nil"/>
              <w:left w:val="nil"/>
              <w:bottom w:val="single" w:sz="4" w:space="0" w:color="auto"/>
              <w:right w:val="single" w:sz="8" w:space="0" w:color="auto"/>
            </w:tcBorders>
            <w:shd w:val="clear" w:color="auto" w:fill="auto"/>
            <w:noWrap/>
            <w:hideMark/>
          </w:tcPr>
          <w:p w14:paraId="5867EEC0" w14:textId="65F848FD" w:rsidR="004F7FCD" w:rsidRPr="00EE3251" w:rsidRDefault="004F7FCD" w:rsidP="004F7FCD">
            <w:pPr>
              <w:jc w:val="right"/>
              <w:rPr>
                <w:rFonts w:eastAsia="新細明體"/>
                <w:color w:val="000000"/>
              </w:rPr>
            </w:pPr>
            <w:r w:rsidRPr="00C52D57">
              <w:t>6.2%</w:t>
            </w:r>
          </w:p>
        </w:tc>
      </w:tr>
      <w:tr w:rsidR="004F7FCD" w:rsidRPr="00EE3251" w14:paraId="6758FE9F"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60456FD5" w14:textId="77777777" w:rsidR="004F7FCD" w:rsidRPr="00EE3251" w:rsidRDefault="004F7FCD" w:rsidP="004F7FCD">
            <w:pPr>
              <w:widowControl/>
              <w:adjustRightInd/>
              <w:spacing w:line="240" w:lineRule="auto"/>
              <w:textAlignment w:val="auto"/>
            </w:pPr>
            <w:r w:rsidRPr="00EE3251">
              <w:t>(3)</w:t>
            </w:r>
            <w:r w:rsidRPr="00EE3251">
              <w:t>委託研究</w:t>
            </w:r>
            <w:r w:rsidRPr="00EE3251">
              <w:t>-</w:t>
            </w:r>
            <w:r w:rsidRPr="00EE3251">
              <w:t>計畫管理</w:t>
            </w:r>
          </w:p>
        </w:tc>
        <w:tc>
          <w:tcPr>
            <w:tcW w:w="1280" w:type="dxa"/>
            <w:tcBorders>
              <w:top w:val="nil"/>
              <w:left w:val="nil"/>
              <w:bottom w:val="single" w:sz="4" w:space="0" w:color="auto"/>
              <w:right w:val="single" w:sz="4" w:space="0" w:color="auto"/>
            </w:tcBorders>
            <w:shd w:val="clear" w:color="auto" w:fill="auto"/>
            <w:noWrap/>
          </w:tcPr>
          <w:p w14:paraId="62E02541" w14:textId="1E95E908"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tcPr>
          <w:p w14:paraId="4C021783" w14:textId="08A5D907"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tcPr>
          <w:p w14:paraId="074CE1D2" w14:textId="1ACDBFF1"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8" w:space="0" w:color="auto"/>
            </w:tcBorders>
            <w:shd w:val="clear" w:color="auto" w:fill="auto"/>
            <w:noWrap/>
          </w:tcPr>
          <w:p w14:paraId="2B7FF7FA" w14:textId="2E49779D" w:rsidR="004F7FCD" w:rsidRPr="00EE3251" w:rsidRDefault="004F7FCD" w:rsidP="004F7FCD">
            <w:pPr>
              <w:jc w:val="right"/>
              <w:rPr>
                <w:rFonts w:eastAsia="新細明體"/>
                <w:color w:val="000000"/>
              </w:rPr>
            </w:pPr>
            <w:r w:rsidRPr="00C52D57">
              <w:t>0.0%</w:t>
            </w:r>
          </w:p>
        </w:tc>
      </w:tr>
      <w:tr w:rsidR="004F7FCD" w:rsidRPr="00EE3251" w14:paraId="2FB0E0E0"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C2CFA91" w14:textId="77777777" w:rsidR="004F7FCD" w:rsidRPr="00EE3251" w:rsidRDefault="004F7FCD" w:rsidP="004F7FCD">
            <w:pPr>
              <w:widowControl/>
              <w:adjustRightInd/>
              <w:spacing w:line="240" w:lineRule="auto"/>
              <w:textAlignment w:val="auto"/>
            </w:pPr>
            <w:r w:rsidRPr="00EE3251">
              <w:t>(4)</w:t>
            </w:r>
            <w:r w:rsidRPr="00EE3251">
              <w:t>驗證費</w:t>
            </w:r>
          </w:p>
        </w:tc>
        <w:tc>
          <w:tcPr>
            <w:tcW w:w="1280" w:type="dxa"/>
            <w:tcBorders>
              <w:top w:val="nil"/>
              <w:left w:val="nil"/>
              <w:bottom w:val="single" w:sz="4" w:space="0" w:color="auto"/>
              <w:right w:val="single" w:sz="4" w:space="0" w:color="auto"/>
            </w:tcBorders>
            <w:shd w:val="clear" w:color="auto" w:fill="auto"/>
            <w:noWrap/>
          </w:tcPr>
          <w:p w14:paraId="44958097" w14:textId="3677685D"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tcPr>
          <w:p w14:paraId="3672FA9F" w14:textId="71D9B1CF"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tcPr>
          <w:p w14:paraId="74057076" w14:textId="2E84FEC0"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8" w:space="0" w:color="auto"/>
            </w:tcBorders>
            <w:shd w:val="clear" w:color="auto" w:fill="auto"/>
            <w:noWrap/>
          </w:tcPr>
          <w:p w14:paraId="0FB862BF" w14:textId="5DFBCCF7" w:rsidR="004F7FCD" w:rsidRPr="00EE3251" w:rsidRDefault="004F7FCD" w:rsidP="004F7FCD">
            <w:pPr>
              <w:jc w:val="right"/>
              <w:rPr>
                <w:rFonts w:eastAsia="新細明體"/>
                <w:color w:val="000000"/>
              </w:rPr>
            </w:pPr>
            <w:r w:rsidRPr="00C52D57">
              <w:t>0.0%</w:t>
            </w:r>
          </w:p>
        </w:tc>
      </w:tr>
      <w:tr w:rsidR="004F7FCD" w:rsidRPr="00EE3251" w14:paraId="5266A11D"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FAFC0A7" w14:textId="77777777" w:rsidR="004F7FCD" w:rsidRPr="00EE3251" w:rsidRDefault="004F7FCD" w:rsidP="004F7FCD">
            <w:pPr>
              <w:widowControl/>
              <w:adjustRightInd/>
              <w:spacing w:line="240" w:lineRule="auto"/>
              <w:textAlignment w:val="auto"/>
            </w:pPr>
            <w:r w:rsidRPr="00EE3251">
              <w:t>6.</w:t>
            </w:r>
            <w:r w:rsidRPr="00EE3251">
              <w:t>國內差旅費</w:t>
            </w:r>
          </w:p>
        </w:tc>
        <w:tc>
          <w:tcPr>
            <w:tcW w:w="1280" w:type="dxa"/>
            <w:tcBorders>
              <w:top w:val="nil"/>
              <w:left w:val="nil"/>
              <w:bottom w:val="single" w:sz="4" w:space="0" w:color="auto"/>
              <w:right w:val="single" w:sz="4" w:space="0" w:color="auto"/>
            </w:tcBorders>
            <w:shd w:val="clear" w:color="auto" w:fill="auto"/>
            <w:noWrap/>
            <w:hideMark/>
          </w:tcPr>
          <w:p w14:paraId="047E80E4" w14:textId="4C22D0BF"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hideMark/>
          </w:tcPr>
          <w:p w14:paraId="0423637A" w14:textId="4DED51A0"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hideMark/>
          </w:tcPr>
          <w:p w14:paraId="5CABFF15" w14:textId="45982C47"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8" w:space="0" w:color="auto"/>
            </w:tcBorders>
            <w:shd w:val="clear" w:color="auto" w:fill="auto"/>
            <w:noWrap/>
            <w:hideMark/>
          </w:tcPr>
          <w:p w14:paraId="4D65B892" w14:textId="3F3518E8" w:rsidR="004F7FCD" w:rsidRPr="00EE3251" w:rsidRDefault="004F7FCD" w:rsidP="004F7FCD">
            <w:pPr>
              <w:jc w:val="right"/>
              <w:rPr>
                <w:rFonts w:eastAsia="新細明體"/>
                <w:color w:val="000000"/>
              </w:rPr>
            </w:pPr>
            <w:r w:rsidRPr="00C52D57">
              <w:t>0.0%</w:t>
            </w:r>
          </w:p>
        </w:tc>
      </w:tr>
      <w:tr w:rsidR="004F7FCD" w:rsidRPr="00EE3251" w14:paraId="0379CD92"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63FBAD7" w14:textId="77777777" w:rsidR="004F7FCD" w:rsidRPr="00EE3251" w:rsidRDefault="004F7FCD" w:rsidP="004F7FCD">
            <w:pPr>
              <w:widowControl/>
              <w:adjustRightInd/>
              <w:spacing w:line="240" w:lineRule="auto"/>
              <w:textAlignment w:val="auto"/>
            </w:pPr>
            <w:r w:rsidRPr="00EE3251">
              <w:t>7.</w:t>
            </w:r>
            <w:r w:rsidRPr="00EE3251">
              <w:t>專利申請費</w:t>
            </w:r>
          </w:p>
        </w:tc>
        <w:tc>
          <w:tcPr>
            <w:tcW w:w="1280" w:type="dxa"/>
            <w:tcBorders>
              <w:top w:val="nil"/>
              <w:left w:val="nil"/>
              <w:bottom w:val="single" w:sz="4" w:space="0" w:color="auto"/>
              <w:right w:val="single" w:sz="4" w:space="0" w:color="auto"/>
            </w:tcBorders>
            <w:shd w:val="clear" w:color="auto" w:fill="auto"/>
            <w:noWrap/>
            <w:hideMark/>
          </w:tcPr>
          <w:p w14:paraId="15EF93C3" w14:textId="450959AA" w:rsidR="004F7FCD" w:rsidRPr="00EE3251" w:rsidRDefault="004F7FCD" w:rsidP="004F7FCD">
            <w:pPr>
              <w:jc w:val="right"/>
              <w:rPr>
                <w:rFonts w:eastAsia="新細明體"/>
                <w:color w:val="000000"/>
              </w:rPr>
            </w:pPr>
            <w:r w:rsidRPr="00C52D57">
              <w:t xml:space="preserve">4,680 </w:t>
            </w:r>
          </w:p>
        </w:tc>
        <w:tc>
          <w:tcPr>
            <w:tcW w:w="1280" w:type="dxa"/>
            <w:tcBorders>
              <w:top w:val="nil"/>
              <w:left w:val="nil"/>
              <w:bottom w:val="single" w:sz="4" w:space="0" w:color="auto"/>
              <w:right w:val="single" w:sz="4" w:space="0" w:color="auto"/>
            </w:tcBorders>
            <w:shd w:val="clear" w:color="auto" w:fill="auto"/>
            <w:noWrap/>
            <w:hideMark/>
          </w:tcPr>
          <w:p w14:paraId="23046886" w14:textId="278DE85D" w:rsidR="004F7FCD" w:rsidRPr="00EE3251" w:rsidRDefault="004F7FCD" w:rsidP="004F7FCD">
            <w:pPr>
              <w:jc w:val="right"/>
              <w:rPr>
                <w:rFonts w:eastAsia="新細明體"/>
                <w:color w:val="000000"/>
              </w:rPr>
            </w:pPr>
            <w:r w:rsidRPr="00C52D57">
              <w:t xml:space="preserve">0 </w:t>
            </w:r>
          </w:p>
        </w:tc>
        <w:tc>
          <w:tcPr>
            <w:tcW w:w="1280" w:type="dxa"/>
            <w:tcBorders>
              <w:top w:val="nil"/>
              <w:left w:val="nil"/>
              <w:bottom w:val="single" w:sz="4" w:space="0" w:color="auto"/>
              <w:right w:val="single" w:sz="4" w:space="0" w:color="auto"/>
            </w:tcBorders>
            <w:shd w:val="clear" w:color="auto" w:fill="auto"/>
            <w:noWrap/>
            <w:hideMark/>
          </w:tcPr>
          <w:p w14:paraId="7B2A977F" w14:textId="5577DAAE" w:rsidR="004F7FCD" w:rsidRPr="00EE3251" w:rsidRDefault="004F7FCD" w:rsidP="004F7FCD">
            <w:pPr>
              <w:jc w:val="right"/>
              <w:rPr>
                <w:rFonts w:eastAsia="新細明體"/>
                <w:color w:val="000000"/>
              </w:rPr>
            </w:pPr>
            <w:r w:rsidRPr="00C52D57">
              <w:t xml:space="preserve">4,680 </w:t>
            </w:r>
          </w:p>
        </w:tc>
        <w:tc>
          <w:tcPr>
            <w:tcW w:w="1280" w:type="dxa"/>
            <w:tcBorders>
              <w:top w:val="nil"/>
              <w:left w:val="nil"/>
              <w:bottom w:val="single" w:sz="4" w:space="0" w:color="auto"/>
              <w:right w:val="single" w:sz="8" w:space="0" w:color="auto"/>
            </w:tcBorders>
            <w:shd w:val="clear" w:color="auto" w:fill="auto"/>
            <w:noWrap/>
            <w:hideMark/>
          </w:tcPr>
          <w:p w14:paraId="2C02D388" w14:textId="7D307E99" w:rsidR="004F7FCD" w:rsidRPr="00EE3251" w:rsidRDefault="004F7FCD" w:rsidP="004F7FCD">
            <w:pPr>
              <w:jc w:val="right"/>
              <w:rPr>
                <w:rFonts w:eastAsia="新細明體"/>
                <w:color w:val="000000"/>
              </w:rPr>
            </w:pPr>
            <w:r w:rsidRPr="00C52D57">
              <w:t>1.2%</w:t>
            </w:r>
          </w:p>
        </w:tc>
      </w:tr>
      <w:tr w:rsidR="004F7FCD" w:rsidRPr="00EE3251" w14:paraId="1A3575F9" w14:textId="77777777" w:rsidTr="000A22E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2D00040" w14:textId="77777777" w:rsidR="004F7FCD" w:rsidRPr="00EE3251" w:rsidRDefault="004F7FCD" w:rsidP="004F7FCD">
            <w:pPr>
              <w:widowControl/>
              <w:adjustRightInd/>
              <w:spacing w:line="240" w:lineRule="auto"/>
              <w:textAlignment w:val="auto"/>
            </w:pPr>
            <w:r w:rsidRPr="00EE3251">
              <w:t>開發總經費</w:t>
            </w:r>
          </w:p>
        </w:tc>
        <w:tc>
          <w:tcPr>
            <w:tcW w:w="1280" w:type="dxa"/>
            <w:tcBorders>
              <w:top w:val="nil"/>
              <w:left w:val="nil"/>
              <w:bottom w:val="single" w:sz="4" w:space="0" w:color="auto"/>
              <w:right w:val="single" w:sz="4" w:space="0" w:color="auto"/>
            </w:tcBorders>
            <w:shd w:val="clear" w:color="auto" w:fill="auto"/>
            <w:noWrap/>
            <w:hideMark/>
          </w:tcPr>
          <w:p w14:paraId="30A68984" w14:textId="64B30C75" w:rsidR="004F7FCD" w:rsidRPr="00EE3251" w:rsidRDefault="004F7FCD" w:rsidP="004F7FCD">
            <w:pPr>
              <w:jc w:val="right"/>
              <w:rPr>
                <w:rFonts w:eastAsia="新細明體"/>
                <w:color w:val="000000"/>
              </w:rPr>
            </w:pPr>
            <w:r w:rsidRPr="00C52D57">
              <w:t xml:space="preserve">189,832 </w:t>
            </w:r>
          </w:p>
        </w:tc>
        <w:tc>
          <w:tcPr>
            <w:tcW w:w="1280" w:type="dxa"/>
            <w:tcBorders>
              <w:top w:val="nil"/>
              <w:left w:val="nil"/>
              <w:bottom w:val="single" w:sz="4" w:space="0" w:color="auto"/>
              <w:right w:val="single" w:sz="4" w:space="0" w:color="auto"/>
            </w:tcBorders>
            <w:shd w:val="clear" w:color="auto" w:fill="auto"/>
            <w:noWrap/>
            <w:hideMark/>
          </w:tcPr>
          <w:p w14:paraId="7FF666F0" w14:textId="2E2E0FFA" w:rsidR="004F7FCD" w:rsidRPr="00EE3251" w:rsidRDefault="004F7FCD" w:rsidP="004F7FCD">
            <w:pPr>
              <w:jc w:val="right"/>
              <w:rPr>
                <w:rFonts w:eastAsia="新細明體"/>
                <w:color w:val="000000"/>
              </w:rPr>
            </w:pPr>
            <w:r w:rsidRPr="00C52D57">
              <w:t xml:space="preserve">195,517 </w:t>
            </w:r>
          </w:p>
        </w:tc>
        <w:tc>
          <w:tcPr>
            <w:tcW w:w="1280" w:type="dxa"/>
            <w:tcBorders>
              <w:top w:val="nil"/>
              <w:left w:val="nil"/>
              <w:bottom w:val="single" w:sz="4" w:space="0" w:color="auto"/>
              <w:right w:val="single" w:sz="4" w:space="0" w:color="auto"/>
            </w:tcBorders>
            <w:shd w:val="clear" w:color="auto" w:fill="auto"/>
            <w:noWrap/>
            <w:hideMark/>
          </w:tcPr>
          <w:p w14:paraId="2AD80B29" w14:textId="64B0086C" w:rsidR="004F7FCD" w:rsidRPr="00EE3251" w:rsidRDefault="004F7FCD" w:rsidP="004F7FCD">
            <w:pPr>
              <w:jc w:val="right"/>
              <w:rPr>
                <w:rFonts w:eastAsia="新細明體"/>
                <w:color w:val="000000"/>
              </w:rPr>
            </w:pPr>
            <w:r w:rsidRPr="00C52D57">
              <w:t xml:space="preserve">385,349 </w:t>
            </w:r>
          </w:p>
        </w:tc>
        <w:tc>
          <w:tcPr>
            <w:tcW w:w="1280" w:type="dxa"/>
            <w:tcBorders>
              <w:top w:val="nil"/>
              <w:left w:val="nil"/>
              <w:bottom w:val="single" w:sz="4" w:space="0" w:color="auto"/>
              <w:right w:val="single" w:sz="8" w:space="0" w:color="auto"/>
            </w:tcBorders>
            <w:shd w:val="clear" w:color="auto" w:fill="auto"/>
            <w:noWrap/>
          </w:tcPr>
          <w:p w14:paraId="3D30F50B" w14:textId="44DBA05A" w:rsidR="004F7FCD" w:rsidRPr="00EE3251" w:rsidRDefault="004F7FCD" w:rsidP="004F7FCD">
            <w:pPr>
              <w:jc w:val="right"/>
              <w:rPr>
                <w:rFonts w:eastAsia="新細明體"/>
                <w:color w:val="000000"/>
              </w:rPr>
            </w:pPr>
            <w:r w:rsidRPr="00C52D57">
              <w:t>100.0%</w:t>
            </w:r>
          </w:p>
        </w:tc>
      </w:tr>
      <w:tr w:rsidR="004F7FCD" w:rsidRPr="00EE3251" w14:paraId="7427B462" w14:textId="77777777" w:rsidTr="000A22E8">
        <w:trPr>
          <w:trHeight w:val="399"/>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0FFB962B" w14:textId="77777777" w:rsidR="004F7FCD" w:rsidRPr="00EE3251" w:rsidRDefault="004F7FCD" w:rsidP="004F7FCD">
            <w:pPr>
              <w:widowControl/>
              <w:adjustRightInd/>
              <w:spacing w:line="240" w:lineRule="auto"/>
              <w:textAlignment w:val="auto"/>
            </w:pPr>
            <w:r w:rsidRPr="00EE3251">
              <w:t>百分比</w:t>
            </w:r>
          </w:p>
        </w:tc>
        <w:tc>
          <w:tcPr>
            <w:tcW w:w="1280" w:type="dxa"/>
            <w:tcBorders>
              <w:top w:val="nil"/>
              <w:left w:val="nil"/>
              <w:bottom w:val="single" w:sz="8" w:space="0" w:color="auto"/>
              <w:right w:val="single" w:sz="4" w:space="0" w:color="auto"/>
            </w:tcBorders>
            <w:shd w:val="clear" w:color="auto" w:fill="auto"/>
            <w:noWrap/>
            <w:hideMark/>
          </w:tcPr>
          <w:p w14:paraId="41BCB8C0" w14:textId="72B68F8D" w:rsidR="004F7FCD" w:rsidRPr="00EE3251" w:rsidRDefault="004F7FCD" w:rsidP="004F7FCD">
            <w:pPr>
              <w:jc w:val="right"/>
              <w:rPr>
                <w:rFonts w:eastAsia="新細明體"/>
                <w:color w:val="000000"/>
              </w:rPr>
            </w:pPr>
            <w:r w:rsidRPr="00C52D57">
              <w:t>49.3%</w:t>
            </w:r>
          </w:p>
        </w:tc>
        <w:tc>
          <w:tcPr>
            <w:tcW w:w="1280" w:type="dxa"/>
            <w:tcBorders>
              <w:top w:val="nil"/>
              <w:left w:val="nil"/>
              <w:bottom w:val="single" w:sz="8" w:space="0" w:color="auto"/>
              <w:right w:val="single" w:sz="4" w:space="0" w:color="auto"/>
            </w:tcBorders>
            <w:shd w:val="clear" w:color="auto" w:fill="auto"/>
            <w:noWrap/>
            <w:hideMark/>
          </w:tcPr>
          <w:p w14:paraId="00088262" w14:textId="0E13B0CC" w:rsidR="004F7FCD" w:rsidRPr="00EE3251" w:rsidRDefault="004F7FCD" w:rsidP="004F7FCD">
            <w:pPr>
              <w:jc w:val="right"/>
              <w:rPr>
                <w:rFonts w:eastAsia="新細明體"/>
                <w:color w:val="000000"/>
              </w:rPr>
            </w:pPr>
            <w:r w:rsidRPr="00C52D57">
              <w:t>50.7%</w:t>
            </w:r>
          </w:p>
        </w:tc>
        <w:tc>
          <w:tcPr>
            <w:tcW w:w="1280" w:type="dxa"/>
            <w:tcBorders>
              <w:top w:val="nil"/>
              <w:left w:val="nil"/>
              <w:bottom w:val="single" w:sz="8" w:space="0" w:color="auto"/>
              <w:right w:val="single" w:sz="4" w:space="0" w:color="auto"/>
            </w:tcBorders>
            <w:shd w:val="clear" w:color="auto" w:fill="auto"/>
            <w:noWrap/>
            <w:hideMark/>
          </w:tcPr>
          <w:p w14:paraId="617E9AE7" w14:textId="4EC612E9" w:rsidR="004F7FCD" w:rsidRPr="00EE3251" w:rsidRDefault="004F7FCD" w:rsidP="004F7FCD">
            <w:pPr>
              <w:jc w:val="right"/>
              <w:rPr>
                <w:rFonts w:eastAsia="新細明體"/>
                <w:color w:val="000000"/>
              </w:rPr>
            </w:pPr>
            <w:r w:rsidRPr="00C52D57">
              <w:t>100.0%</w:t>
            </w:r>
          </w:p>
        </w:tc>
        <w:tc>
          <w:tcPr>
            <w:tcW w:w="1280" w:type="dxa"/>
            <w:tcBorders>
              <w:top w:val="nil"/>
              <w:left w:val="nil"/>
              <w:bottom w:val="single" w:sz="8" w:space="0" w:color="auto"/>
              <w:right w:val="single" w:sz="8" w:space="0" w:color="auto"/>
            </w:tcBorders>
            <w:shd w:val="clear" w:color="auto" w:fill="auto"/>
            <w:noWrap/>
          </w:tcPr>
          <w:p w14:paraId="51097DB0" w14:textId="77777777" w:rsidR="004F7FCD" w:rsidRPr="00EE3251" w:rsidRDefault="004F7FCD" w:rsidP="004F7FCD">
            <w:pPr>
              <w:rPr>
                <w:rFonts w:eastAsia="新細明體"/>
                <w:color w:val="000000"/>
              </w:rPr>
            </w:pPr>
          </w:p>
        </w:tc>
      </w:tr>
    </w:tbl>
    <w:p w14:paraId="323FFF93" w14:textId="77777777" w:rsidR="00A931EA" w:rsidRPr="00EE3251" w:rsidRDefault="00A931EA" w:rsidP="00A931EA">
      <w:pPr>
        <w:adjustRightInd/>
        <w:spacing w:afterLines="50" w:after="120" w:line="400" w:lineRule="exact"/>
        <w:jc w:val="both"/>
        <w:textAlignment w:val="auto"/>
      </w:pPr>
      <w:r w:rsidRPr="00EE3251">
        <w:t>註：會計科目編列原則請參閱各分項經費說明，小數點下以</w:t>
      </w:r>
      <w:r w:rsidRPr="00EE3251">
        <w:t>4</w:t>
      </w:r>
      <w:r w:rsidRPr="00EE3251">
        <w:t>捨</w:t>
      </w:r>
      <w:r w:rsidRPr="00EE3251">
        <w:t>5</w:t>
      </w:r>
      <w:r w:rsidRPr="00EE3251">
        <w:t>入計算。</w:t>
      </w:r>
    </w:p>
    <w:p w14:paraId="5C3C7A80" w14:textId="77777777" w:rsidR="00A931EA" w:rsidRPr="00EE3251" w:rsidRDefault="00A931EA" w:rsidP="00A931EA">
      <w:pPr>
        <w:widowControl/>
        <w:adjustRightInd/>
        <w:spacing w:line="240" w:lineRule="auto"/>
        <w:textAlignment w:val="auto"/>
        <w:rPr>
          <w:b/>
        </w:rPr>
      </w:pPr>
      <w:r w:rsidRPr="00EE3251">
        <w:rPr>
          <w:b/>
        </w:rPr>
        <w:br w:type="page"/>
      </w:r>
    </w:p>
    <w:p w14:paraId="70DE13A0" w14:textId="2769A03C" w:rsidR="00685C9D" w:rsidRDefault="00685C9D" w:rsidP="00685C9D">
      <w:pPr>
        <w:pStyle w:val="aff2"/>
        <w:rPr>
          <w:rFonts w:ascii="Times New Roman"/>
        </w:rPr>
      </w:pPr>
      <w:bookmarkStart w:id="506" w:name="_Toc39829497"/>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3</w:t>
      </w:r>
      <w:r>
        <w:fldChar w:fldCharType="end"/>
      </w:r>
      <w:r w:rsidRPr="00EE3251">
        <w:rPr>
          <w:rFonts w:ascii="Times New Roman"/>
        </w:rPr>
        <w:t>單位經費：先進車系統股份有限公司</w:t>
      </w:r>
      <w:bookmarkEnd w:id="506"/>
    </w:p>
    <w:p w14:paraId="17346103" w14:textId="426D2981" w:rsidR="00A931EA" w:rsidRPr="00685C9D" w:rsidRDefault="00A931EA" w:rsidP="00685C9D">
      <w:pPr>
        <w:spacing w:after="120" w:line="240" w:lineRule="auto"/>
        <w:jc w:val="right"/>
        <w:rPr>
          <w:rFonts w:ascii="Times New Roman"/>
        </w:rPr>
      </w:pPr>
      <w:r w:rsidRPr="00685C9D">
        <w:rPr>
          <w:rFonts w:ascii="Times New Roman"/>
        </w:rPr>
        <w:t>單位：千元</w:t>
      </w:r>
    </w:p>
    <w:tbl>
      <w:tblPr>
        <w:tblW w:w="8800" w:type="dxa"/>
        <w:tblInd w:w="13" w:type="dxa"/>
        <w:tblCellMar>
          <w:left w:w="28" w:type="dxa"/>
          <w:right w:w="28" w:type="dxa"/>
        </w:tblCellMar>
        <w:tblLook w:val="04A0" w:firstRow="1" w:lastRow="0" w:firstColumn="1" w:lastColumn="0" w:noHBand="0" w:noVBand="1"/>
      </w:tblPr>
      <w:tblGrid>
        <w:gridCol w:w="3680"/>
        <w:gridCol w:w="1280"/>
        <w:gridCol w:w="1280"/>
        <w:gridCol w:w="1280"/>
        <w:gridCol w:w="1280"/>
      </w:tblGrid>
      <w:tr w:rsidR="00A931EA" w:rsidRPr="00EE3251" w14:paraId="06C0587E" w14:textId="77777777" w:rsidTr="004F3EFB">
        <w:trPr>
          <w:trHeight w:val="399"/>
        </w:trPr>
        <w:tc>
          <w:tcPr>
            <w:tcW w:w="36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F7A61C4" w14:textId="77777777" w:rsidR="00A931EA" w:rsidRPr="00EE3251" w:rsidRDefault="00A931EA" w:rsidP="004F3EFB">
            <w:pPr>
              <w:widowControl/>
              <w:adjustRightInd/>
              <w:spacing w:line="240" w:lineRule="auto"/>
              <w:jc w:val="center"/>
              <w:textAlignment w:val="auto"/>
            </w:pPr>
            <w:r w:rsidRPr="00EE3251">
              <w:t>會計科目</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25058674" w14:textId="77777777" w:rsidR="00A931EA" w:rsidRPr="00EE3251" w:rsidRDefault="00A931EA" w:rsidP="004F3EFB">
            <w:pPr>
              <w:widowControl/>
              <w:adjustRightInd/>
              <w:spacing w:line="240" w:lineRule="auto"/>
              <w:jc w:val="center"/>
              <w:textAlignment w:val="auto"/>
            </w:pPr>
            <w:r w:rsidRPr="00EE3251">
              <w:t>補助款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6003D958" w14:textId="77777777" w:rsidR="00A931EA" w:rsidRPr="00EE3251" w:rsidRDefault="00A931EA" w:rsidP="004F3EFB">
            <w:pPr>
              <w:widowControl/>
              <w:adjustRightInd/>
              <w:spacing w:line="240" w:lineRule="auto"/>
              <w:jc w:val="center"/>
              <w:textAlignment w:val="auto"/>
            </w:pPr>
            <w:r w:rsidRPr="00EE3251">
              <w:t>自籌款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0EB5F092" w14:textId="77777777" w:rsidR="00A931EA" w:rsidRPr="00EE3251" w:rsidRDefault="00A931EA" w:rsidP="004F3EFB">
            <w:pPr>
              <w:widowControl/>
              <w:adjustRightInd/>
              <w:spacing w:line="240" w:lineRule="auto"/>
              <w:jc w:val="center"/>
              <w:textAlignment w:val="auto"/>
            </w:pPr>
            <w:r w:rsidRPr="00EE3251">
              <w:t>合計</w:t>
            </w:r>
          </w:p>
        </w:tc>
        <w:tc>
          <w:tcPr>
            <w:tcW w:w="1280" w:type="dxa"/>
            <w:tcBorders>
              <w:top w:val="single" w:sz="8" w:space="0" w:color="auto"/>
              <w:left w:val="nil"/>
              <w:bottom w:val="single" w:sz="4" w:space="0" w:color="auto"/>
              <w:right w:val="single" w:sz="8" w:space="0" w:color="auto"/>
            </w:tcBorders>
            <w:shd w:val="clear" w:color="auto" w:fill="auto"/>
            <w:noWrap/>
            <w:vAlign w:val="center"/>
            <w:hideMark/>
          </w:tcPr>
          <w:p w14:paraId="74DABE38" w14:textId="77777777" w:rsidR="00A931EA" w:rsidRPr="00EE3251" w:rsidRDefault="00A931EA" w:rsidP="004F3EFB">
            <w:pPr>
              <w:widowControl/>
              <w:adjustRightInd/>
              <w:spacing w:line="240" w:lineRule="auto"/>
              <w:jc w:val="center"/>
              <w:textAlignment w:val="auto"/>
            </w:pPr>
            <w:r w:rsidRPr="00EE3251">
              <w:t xml:space="preserve"> % </w:t>
            </w:r>
          </w:p>
        </w:tc>
      </w:tr>
      <w:tr w:rsidR="00A931EA" w:rsidRPr="00EE3251" w14:paraId="37624AB2"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C0F8DB4" w14:textId="77777777" w:rsidR="00A931EA" w:rsidRPr="00EE3251" w:rsidRDefault="00A931EA" w:rsidP="004F3EFB">
            <w:pPr>
              <w:widowControl/>
              <w:adjustRightInd/>
              <w:spacing w:line="240" w:lineRule="auto"/>
              <w:textAlignment w:val="auto"/>
            </w:pPr>
            <w:r w:rsidRPr="00EE3251">
              <w:t>1.</w:t>
            </w:r>
            <w:r w:rsidRPr="00EE3251">
              <w:t>創新或研究發展人員之人事費</w:t>
            </w:r>
          </w:p>
        </w:tc>
        <w:tc>
          <w:tcPr>
            <w:tcW w:w="1280" w:type="dxa"/>
            <w:tcBorders>
              <w:top w:val="nil"/>
              <w:left w:val="nil"/>
              <w:bottom w:val="single" w:sz="4" w:space="0" w:color="auto"/>
              <w:right w:val="single" w:sz="4" w:space="0" w:color="auto"/>
            </w:tcBorders>
            <w:shd w:val="clear" w:color="auto" w:fill="auto"/>
            <w:noWrap/>
            <w:vAlign w:val="center"/>
          </w:tcPr>
          <w:p w14:paraId="1BBBE126" w14:textId="14A53E11" w:rsidR="00A931EA" w:rsidRPr="00EE3251" w:rsidRDefault="00A931EA" w:rsidP="004F3EFB">
            <w:pPr>
              <w:rPr>
                <w:color w:val="000000"/>
              </w:rPr>
            </w:pPr>
          </w:p>
        </w:tc>
        <w:tc>
          <w:tcPr>
            <w:tcW w:w="1280" w:type="dxa"/>
            <w:tcBorders>
              <w:top w:val="nil"/>
              <w:left w:val="nil"/>
              <w:bottom w:val="single" w:sz="4" w:space="0" w:color="auto"/>
              <w:right w:val="single" w:sz="4" w:space="0" w:color="auto"/>
            </w:tcBorders>
            <w:shd w:val="clear" w:color="auto" w:fill="auto"/>
            <w:noWrap/>
            <w:vAlign w:val="center"/>
          </w:tcPr>
          <w:p w14:paraId="11B92F79" w14:textId="224AD251" w:rsidR="00A931EA" w:rsidRPr="00EE3251" w:rsidRDefault="00A931EA" w:rsidP="004F3EFB">
            <w:pPr>
              <w:rPr>
                <w:color w:val="000000"/>
              </w:rPr>
            </w:pPr>
          </w:p>
        </w:tc>
        <w:tc>
          <w:tcPr>
            <w:tcW w:w="1280" w:type="dxa"/>
            <w:tcBorders>
              <w:top w:val="nil"/>
              <w:left w:val="nil"/>
              <w:bottom w:val="single" w:sz="4" w:space="0" w:color="auto"/>
              <w:right w:val="single" w:sz="4" w:space="0" w:color="auto"/>
            </w:tcBorders>
            <w:shd w:val="clear" w:color="auto" w:fill="auto"/>
            <w:noWrap/>
            <w:vAlign w:val="center"/>
          </w:tcPr>
          <w:p w14:paraId="085EDF12" w14:textId="2B73337C" w:rsidR="00A931EA" w:rsidRPr="00717979" w:rsidRDefault="00A931EA" w:rsidP="004F3EFB">
            <w:pPr>
              <w:rPr>
                <w:color w:val="000000"/>
              </w:rPr>
            </w:pPr>
          </w:p>
        </w:tc>
        <w:tc>
          <w:tcPr>
            <w:tcW w:w="1280" w:type="dxa"/>
            <w:tcBorders>
              <w:top w:val="nil"/>
              <w:left w:val="nil"/>
              <w:bottom w:val="single" w:sz="4" w:space="0" w:color="auto"/>
              <w:right w:val="single" w:sz="8" w:space="0" w:color="auto"/>
            </w:tcBorders>
            <w:shd w:val="clear" w:color="auto" w:fill="auto"/>
            <w:noWrap/>
            <w:vAlign w:val="center"/>
          </w:tcPr>
          <w:p w14:paraId="3AA06C2A" w14:textId="7D8AEF83" w:rsidR="00A931EA" w:rsidRPr="00EE3251" w:rsidRDefault="00A931EA" w:rsidP="00040D06">
            <w:pPr>
              <w:rPr>
                <w:color w:val="000000"/>
              </w:rPr>
            </w:pPr>
          </w:p>
        </w:tc>
      </w:tr>
      <w:tr w:rsidR="00A931EA" w:rsidRPr="00EE3251" w14:paraId="20136582"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0D8546C" w14:textId="77777777" w:rsidR="00A931EA" w:rsidRPr="00EE3251" w:rsidRDefault="00A931EA" w:rsidP="004F3EFB">
            <w:pPr>
              <w:widowControl/>
              <w:adjustRightInd/>
              <w:spacing w:line="240" w:lineRule="auto"/>
              <w:textAlignment w:val="auto"/>
            </w:pPr>
            <w:r w:rsidRPr="00EE3251">
              <w:t>(1)</w:t>
            </w:r>
            <w:r w:rsidRPr="00EE3251">
              <w:t>研究發展人員</w:t>
            </w:r>
          </w:p>
        </w:tc>
        <w:tc>
          <w:tcPr>
            <w:tcW w:w="1280" w:type="dxa"/>
            <w:tcBorders>
              <w:top w:val="nil"/>
              <w:left w:val="nil"/>
              <w:bottom w:val="single" w:sz="4" w:space="0" w:color="auto"/>
              <w:right w:val="single" w:sz="4" w:space="0" w:color="auto"/>
            </w:tcBorders>
            <w:shd w:val="clear" w:color="auto" w:fill="auto"/>
            <w:noWrap/>
            <w:vAlign w:val="center"/>
          </w:tcPr>
          <w:p w14:paraId="162B9133" w14:textId="77777777" w:rsidR="00A931EA" w:rsidRPr="00EE3251" w:rsidRDefault="00A931EA" w:rsidP="004F3EFB">
            <w:pPr>
              <w:jc w:val="right"/>
              <w:rPr>
                <w:color w:val="000000"/>
              </w:rPr>
            </w:pPr>
            <w:r w:rsidRPr="00EE3251">
              <w:rPr>
                <w:color w:val="000000"/>
              </w:rPr>
              <w:t xml:space="preserve">15,458 </w:t>
            </w:r>
          </w:p>
        </w:tc>
        <w:tc>
          <w:tcPr>
            <w:tcW w:w="1280" w:type="dxa"/>
            <w:tcBorders>
              <w:top w:val="nil"/>
              <w:left w:val="nil"/>
              <w:bottom w:val="single" w:sz="4" w:space="0" w:color="auto"/>
              <w:right w:val="single" w:sz="4" w:space="0" w:color="auto"/>
            </w:tcBorders>
            <w:shd w:val="clear" w:color="auto" w:fill="auto"/>
            <w:noWrap/>
            <w:vAlign w:val="center"/>
          </w:tcPr>
          <w:p w14:paraId="206DFC77" w14:textId="77777777" w:rsidR="00A931EA" w:rsidRPr="00EE3251" w:rsidRDefault="00A931EA" w:rsidP="004F3EFB">
            <w:pPr>
              <w:jc w:val="right"/>
              <w:rPr>
                <w:color w:val="000000"/>
              </w:rPr>
            </w:pPr>
            <w:r w:rsidRPr="00EE3251">
              <w:rPr>
                <w:color w:val="000000"/>
              </w:rPr>
              <w:t xml:space="preserve">16,747 </w:t>
            </w:r>
          </w:p>
        </w:tc>
        <w:tc>
          <w:tcPr>
            <w:tcW w:w="1280" w:type="dxa"/>
            <w:tcBorders>
              <w:top w:val="nil"/>
              <w:left w:val="nil"/>
              <w:bottom w:val="single" w:sz="4" w:space="0" w:color="auto"/>
              <w:right w:val="single" w:sz="4" w:space="0" w:color="auto"/>
            </w:tcBorders>
            <w:shd w:val="clear" w:color="auto" w:fill="auto"/>
            <w:noWrap/>
            <w:vAlign w:val="center"/>
            <w:hideMark/>
          </w:tcPr>
          <w:p w14:paraId="367B17C7" w14:textId="77777777" w:rsidR="00A931EA" w:rsidRPr="00EE3251" w:rsidRDefault="00A931EA" w:rsidP="004F3EFB">
            <w:pPr>
              <w:jc w:val="right"/>
              <w:rPr>
                <w:color w:val="000000"/>
              </w:rPr>
            </w:pPr>
            <w:r w:rsidRPr="00EE3251">
              <w:rPr>
                <w:color w:val="000000"/>
              </w:rPr>
              <w:t xml:space="preserve">32,205 </w:t>
            </w:r>
          </w:p>
        </w:tc>
        <w:tc>
          <w:tcPr>
            <w:tcW w:w="1280" w:type="dxa"/>
            <w:tcBorders>
              <w:top w:val="nil"/>
              <w:left w:val="nil"/>
              <w:bottom w:val="single" w:sz="4" w:space="0" w:color="auto"/>
              <w:right w:val="single" w:sz="8" w:space="0" w:color="auto"/>
            </w:tcBorders>
            <w:shd w:val="clear" w:color="auto" w:fill="auto"/>
            <w:noWrap/>
            <w:vAlign w:val="center"/>
          </w:tcPr>
          <w:p w14:paraId="2B4C1020" w14:textId="77777777" w:rsidR="00A931EA" w:rsidRPr="00EE3251" w:rsidRDefault="00A931EA" w:rsidP="004F3EFB">
            <w:pPr>
              <w:jc w:val="center"/>
              <w:rPr>
                <w:color w:val="000000"/>
              </w:rPr>
            </w:pPr>
            <w:r w:rsidRPr="00EE3251">
              <w:rPr>
                <w:color w:val="000000"/>
              </w:rPr>
              <w:t>46.0%</w:t>
            </w:r>
          </w:p>
        </w:tc>
      </w:tr>
      <w:tr w:rsidR="00A931EA" w:rsidRPr="00EE3251" w14:paraId="0FB94FF8"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2329E373" w14:textId="77777777" w:rsidR="00A931EA" w:rsidRPr="00EE3251" w:rsidRDefault="00A931EA" w:rsidP="004F3EFB">
            <w:pPr>
              <w:widowControl/>
              <w:adjustRightInd/>
              <w:spacing w:line="240" w:lineRule="auto"/>
              <w:textAlignment w:val="auto"/>
            </w:pPr>
            <w:r w:rsidRPr="00EE3251">
              <w:t>(2)</w:t>
            </w:r>
            <w:r w:rsidRPr="00EE3251">
              <w:t>國際研發人員</w:t>
            </w:r>
          </w:p>
        </w:tc>
        <w:tc>
          <w:tcPr>
            <w:tcW w:w="1280" w:type="dxa"/>
            <w:tcBorders>
              <w:top w:val="nil"/>
              <w:left w:val="nil"/>
              <w:bottom w:val="single" w:sz="4" w:space="0" w:color="auto"/>
              <w:right w:val="single" w:sz="4" w:space="0" w:color="auto"/>
            </w:tcBorders>
            <w:shd w:val="clear" w:color="auto" w:fill="auto"/>
            <w:noWrap/>
            <w:vAlign w:val="center"/>
          </w:tcPr>
          <w:p w14:paraId="19078799" w14:textId="77777777" w:rsidR="00A931EA" w:rsidRPr="00EE3251" w:rsidRDefault="00A931EA" w:rsidP="004F3EFB">
            <w:pPr>
              <w:jc w:val="right"/>
              <w:rPr>
                <w:color w:val="000000"/>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50E9C3BC" w14:textId="77777777" w:rsidR="00A931EA" w:rsidRPr="00EE3251" w:rsidRDefault="00A931EA" w:rsidP="004F3EFB">
            <w:pPr>
              <w:jc w:val="right"/>
              <w:rPr>
                <w:color w:val="000000"/>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3306E441" w14:textId="77777777" w:rsidR="00A931EA" w:rsidRPr="00EE3251" w:rsidRDefault="00A931EA" w:rsidP="004F3EFB">
            <w:pPr>
              <w:jc w:val="right"/>
              <w:rPr>
                <w:color w:val="000000"/>
              </w:rPr>
            </w:pPr>
            <w:r w:rsidRPr="00EE3251">
              <w:rPr>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tcPr>
          <w:p w14:paraId="2A6F6D1A" w14:textId="77777777" w:rsidR="00A931EA" w:rsidRPr="00EE3251" w:rsidRDefault="00A931EA" w:rsidP="004F3EFB">
            <w:pPr>
              <w:jc w:val="center"/>
              <w:rPr>
                <w:color w:val="000000"/>
              </w:rPr>
            </w:pPr>
            <w:r w:rsidRPr="00EE3251">
              <w:rPr>
                <w:color w:val="000000"/>
              </w:rPr>
              <w:t>0.0%</w:t>
            </w:r>
          </w:p>
        </w:tc>
      </w:tr>
      <w:tr w:rsidR="00A931EA" w:rsidRPr="00EE3251" w14:paraId="66DC101E"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33DA88C" w14:textId="77777777" w:rsidR="00A931EA" w:rsidRPr="00EE3251" w:rsidRDefault="00A931EA" w:rsidP="004F3EFB">
            <w:pPr>
              <w:widowControl/>
              <w:adjustRightInd/>
              <w:spacing w:line="240" w:lineRule="auto"/>
              <w:textAlignment w:val="auto"/>
            </w:pPr>
            <w:r w:rsidRPr="00EE3251">
              <w:t>(3)</w:t>
            </w:r>
            <w:r w:rsidRPr="00EE3251">
              <w:t>顧問、專家</w:t>
            </w:r>
          </w:p>
        </w:tc>
        <w:tc>
          <w:tcPr>
            <w:tcW w:w="1280" w:type="dxa"/>
            <w:tcBorders>
              <w:top w:val="nil"/>
              <w:left w:val="nil"/>
              <w:bottom w:val="single" w:sz="4" w:space="0" w:color="auto"/>
              <w:right w:val="single" w:sz="4" w:space="0" w:color="auto"/>
            </w:tcBorders>
            <w:shd w:val="clear" w:color="auto" w:fill="auto"/>
            <w:noWrap/>
            <w:vAlign w:val="center"/>
          </w:tcPr>
          <w:p w14:paraId="7F77D953" w14:textId="77777777" w:rsidR="00A931EA" w:rsidRPr="00EE3251" w:rsidRDefault="00A931EA" w:rsidP="004F3EFB">
            <w:pPr>
              <w:jc w:val="right"/>
              <w:rPr>
                <w:color w:val="000000"/>
              </w:rPr>
            </w:pPr>
            <w:r w:rsidRPr="00EE3251">
              <w:rPr>
                <w:color w:val="000000"/>
              </w:rPr>
              <w:t xml:space="preserve">2,240 </w:t>
            </w:r>
          </w:p>
        </w:tc>
        <w:tc>
          <w:tcPr>
            <w:tcW w:w="1280" w:type="dxa"/>
            <w:tcBorders>
              <w:top w:val="nil"/>
              <w:left w:val="nil"/>
              <w:bottom w:val="single" w:sz="4" w:space="0" w:color="auto"/>
              <w:right w:val="single" w:sz="4" w:space="0" w:color="auto"/>
            </w:tcBorders>
            <w:shd w:val="clear" w:color="auto" w:fill="auto"/>
            <w:noWrap/>
            <w:vAlign w:val="center"/>
          </w:tcPr>
          <w:p w14:paraId="33D93685" w14:textId="77777777" w:rsidR="00A931EA" w:rsidRPr="00EE3251" w:rsidRDefault="00A931EA" w:rsidP="004F3EFB">
            <w:pPr>
              <w:jc w:val="right"/>
              <w:rPr>
                <w:color w:val="000000"/>
              </w:rPr>
            </w:pPr>
            <w:r w:rsidRPr="00EE3251">
              <w:rPr>
                <w:color w:val="000000"/>
              </w:rPr>
              <w:t xml:space="preserve">2,240 </w:t>
            </w:r>
          </w:p>
        </w:tc>
        <w:tc>
          <w:tcPr>
            <w:tcW w:w="1280" w:type="dxa"/>
            <w:tcBorders>
              <w:top w:val="nil"/>
              <w:left w:val="nil"/>
              <w:bottom w:val="single" w:sz="4" w:space="0" w:color="auto"/>
              <w:right w:val="single" w:sz="4" w:space="0" w:color="auto"/>
            </w:tcBorders>
            <w:shd w:val="clear" w:color="auto" w:fill="auto"/>
            <w:noWrap/>
            <w:vAlign w:val="center"/>
          </w:tcPr>
          <w:p w14:paraId="2F0D5F6A" w14:textId="77777777" w:rsidR="00A931EA" w:rsidRPr="00EE3251" w:rsidRDefault="00A931EA" w:rsidP="004F3EFB">
            <w:pPr>
              <w:jc w:val="right"/>
              <w:rPr>
                <w:color w:val="000000"/>
              </w:rPr>
            </w:pPr>
            <w:r w:rsidRPr="00EE3251">
              <w:rPr>
                <w:color w:val="000000"/>
              </w:rPr>
              <w:t xml:space="preserve">4,480 </w:t>
            </w:r>
          </w:p>
        </w:tc>
        <w:tc>
          <w:tcPr>
            <w:tcW w:w="1280" w:type="dxa"/>
            <w:tcBorders>
              <w:top w:val="nil"/>
              <w:left w:val="nil"/>
              <w:bottom w:val="single" w:sz="4" w:space="0" w:color="auto"/>
              <w:right w:val="single" w:sz="8" w:space="0" w:color="auto"/>
            </w:tcBorders>
            <w:shd w:val="clear" w:color="auto" w:fill="auto"/>
            <w:noWrap/>
            <w:vAlign w:val="center"/>
          </w:tcPr>
          <w:p w14:paraId="2F1229D8" w14:textId="77777777" w:rsidR="00A931EA" w:rsidRPr="00EE3251" w:rsidRDefault="00A931EA" w:rsidP="004F3EFB">
            <w:pPr>
              <w:jc w:val="center"/>
              <w:rPr>
                <w:color w:val="000000"/>
              </w:rPr>
            </w:pPr>
            <w:r w:rsidRPr="00EE3251">
              <w:rPr>
                <w:color w:val="000000"/>
              </w:rPr>
              <w:t>6.4%</w:t>
            </w:r>
          </w:p>
        </w:tc>
      </w:tr>
      <w:tr w:rsidR="00A931EA" w:rsidRPr="00EE3251" w14:paraId="1EE8F9C7"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3634822" w14:textId="77777777" w:rsidR="00A931EA" w:rsidRPr="00EE3251" w:rsidRDefault="00A931EA" w:rsidP="004F3EFB">
            <w:pPr>
              <w:widowControl/>
              <w:adjustRightInd/>
              <w:spacing w:line="240" w:lineRule="auto"/>
              <w:textAlignment w:val="auto"/>
            </w:pPr>
            <w:r w:rsidRPr="00EE3251">
              <w:t>2.</w:t>
            </w:r>
            <w:r w:rsidRPr="00EE3251">
              <w:t>消耗性器材及原材料費</w:t>
            </w:r>
          </w:p>
        </w:tc>
        <w:tc>
          <w:tcPr>
            <w:tcW w:w="1280" w:type="dxa"/>
            <w:tcBorders>
              <w:top w:val="nil"/>
              <w:left w:val="nil"/>
              <w:bottom w:val="single" w:sz="4" w:space="0" w:color="auto"/>
              <w:right w:val="single" w:sz="4" w:space="0" w:color="auto"/>
            </w:tcBorders>
            <w:shd w:val="clear" w:color="auto" w:fill="auto"/>
            <w:noWrap/>
            <w:vAlign w:val="center"/>
          </w:tcPr>
          <w:p w14:paraId="32D31625" w14:textId="77777777" w:rsidR="00A931EA" w:rsidRPr="00EE3251" w:rsidRDefault="00A931EA" w:rsidP="004F3EFB">
            <w:pPr>
              <w:jc w:val="right"/>
              <w:rPr>
                <w:color w:val="000000"/>
              </w:rPr>
            </w:pPr>
            <w:r w:rsidRPr="00EE3251">
              <w:rPr>
                <w:color w:val="000000"/>
              </w:rPr>
              <w:t xml:space="preserve">3,947 </w:t>
            </w:r>
          </w:p>
        </w:tc>
        <w:tc>
          <w:tcPr>
            <w:tcW w:w="1280" w:type="dxa"/>
            <w:tcBorders>
              <w:top w:val="nil"/>
              <w:left w:val="nil"/>
              <w:bottom w:val="single" w:sz="4" w:space="0" w:color="auto"/>
              <w:right w:val="single" w:sz="4" w:space="0" w:color="auto"/>
            </w:tcBorders>
            <w:shd w:val="clear" w:color="auto" w:fill="auto"/>
            <w:noWrap/>
            <w:vAlign w:val="center"/>
          </w:tcPr>
          <w:p w14:paraId="67056274" w14:textId="77777777" w:rsidR="00A931EA" w:rsidRPr="00EE3251" w:rsidRDefault="00A931EA" w:rsidP="004F3EFB">
            <w:pPr>
              <w:jc w:val="right"/>
              <w:rPr>
                <w:color w:val="000000"/>
              </w:rPr>
            </w:pPr>
            <w:r w:rsidRPr="00EE3251">
              <w:rPr>
                <w:color w:val="000000"/>
              </w:rPr>
              <w:t xml:space="preserve">3,947 </w:t>
            </w:r>
          </w:p>
        </w:tc>
        <w:tc>
          <w:tcPr>
            <w:tcW w:w="1280" w:type="dxa"/>
            <w:tcBorders>
              <w:top w:val="nil"/>
              <w:left w:val="nil"/>
              <w:bottom w:val="single" w:sz="4" w:space="0" w:color="auto"/>
              <w:right w:val="single" w:sz="4" w:space="0" w:color="auto"/>
            </w:tcBorders>
            <w:shd w:val="clear" w:color="auto" w:fill="auto"/>
            <w:noWrap/>
            <w:vAlign w:val="center"/>
            <w:hideMark/>
          </w:tcPr>
          <w:p w14:paraId="549EF440" w14:textId="77777777" w:rsidR="00A931EA" w:rsidRPr="00EE3251" w:rsidRDefault="00A931EA" w:rsidP="004F3EFB">
            <w:pPr>
              <w:jc w:val="right"/>
              <w:rPr>
                <w:color w:val="000000"/>
              </w:rPr>
            </w:pPr>
            <w:r w:rsidRPr="00EE3251">
              <w:rPr>
                <w:color w:val="000000"/>
              </w:rPr>
              <w:t xml:space="preserve">7,893 </w:t>
            </w:r>
          </w:p>
        </w:tc>
        <w:tc>
          <w:tcPr>
            <w:tcW w:w="1280" w:type="dxa"/>
            <w:tcBorders>
              <w:top w:val="nil"/>
              <w:left w:val="nil"/>
              <w:bottom w:val="single" w:sz="4" w:space="0" w:color="auto"/>
              <w:right w:val="single" w:sz="8" w:space="0" w:color="auto"/>
            </w:tcBorders>
            <w:shd w:val="clear" w:color="auto" w:fill="auto"/>
            <w:noWrap/>
            <w:vAlign w:val="center"/>
          </w:tcPr>
          <w:p w14:paraId="710D1B9B" w14:textId="77777777" w:rsidR="00A931EA" w:rsidRPr="00EE3251" w:rsidRDefault="00A931EA" w:rsidP="004F3EFB">
            <w:pPr>
              <w:jc w:val="center"/>
              <w:rPr>
                <w:color w:val="000000"/>
              </w:rPr>
            </w:pPr>
            <w:r w:rsidRPr="00EE3251">
              <w:rPr>
                <w:color w:val="000000"/>
              </w:rPr>
              <w:t>11.3%</w:t>
            </w:r>
          </w:p>
        </w:tc>
      </w:tr>
      <w:tr w:rsidR="00A931EA" w:rsidRPr="00EE3251" w14:paraId="2EBF0896"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6AC3137E" w14:textId="77777777" w:rsidR="00A931EA" w:rsidRPr="00EE3251" w:rsidRDefault="00A931EA" w:rsidP="004F3EFB">
            <w:pPr>
              <w:widowControl/>
              <w:adjustRightInd/>
              <w:spacing w:line="240" w:lineRule="auto"/>
              <w:textAlignment w:val="auto"/>
            </w:pPr>
            <w:r w:rsidRPr="00EE3251">
              <w:t>3.</w:t>
            </w:r>
            <w:r w:rsidRPr="00EE3251">
              <w:t>創新或研究發展設備使用費</w:t>
            </w:r>
          </w:p>
        </w:tc>
        <w:tc>
          <w:tcPr>
            <w:tcW w:w="1280" w:type="dxa"/>
            <w:tcBorders>
              <w:top w:val="nil"/>
              <w:left w:val="nil"/>
              <w:bottom w:val="single" w:sz="4" w:space="0" w:color="auto"/>
              <w:right w:val="single" w:sz="4" w:space="0" w:color="auto"/>
            </w:tcBorders>
            <w:shd w:val="clear" w:color="auto" w:fill="auto"/>
            <w:noWrap/>
            <w:vAlign w:val="center"/>
          </w:tcPr>
          <w:p w14:paraId="58CFBE8F" w14:textId="77777777" w:rsidR="00A931EA" w:rsidRPr="00EE3251" w:rsidRDefault="00A931EA" w:rsidP="004F3EFB">
            <w:pPr>
              <w:jc w:val="right"/>
              <w:rPr>
                <w:color w:val="000000"/>
              </w:rPr>
            </w:pPr>
            <w:r w:rsidRPr="00EE3251">
              <w:rPr>
                <w:color w:val="000000"/>
              </w:rPr>
              <w:t xml:space="preserve">711 </w:t>
            </w:r>
          </w:p>
        </w:tc>
        <w:tc>
          <w:tcPr>
            <w:tcW w:w="1280" w:type="dxa"/>
            <w:tcBorders>
              <w:top w:val="nil"/>
              <w:left w:val="nil"/>
              <w:bottom w:val="single" w:sz="4" w:space="0" w:color="auto"/>
              <w:right w:val="single" w:sz="4" w:space="0" w:color="auto"/>
            </w:tcBorders>
            <w:shd w:val="clear" w:color="auto" w:fill="auto"/>
            <w:noWrap/>
            <w:vAlign w:val="center"/>
          </w:tcPr>
          <w:p w14:paraId="34CE6278" w14:textId="77777777" w:rsidR="00A931EA" w:rsidRPr="00EE3251" w:rsidRDefault="00A931EA" w:rsidP="004F3EFB">
            <w:pPr>
              <w:jc w:val="right"/>
              <w:rPr>
                <w:color w:val="000000"/>
              </w:rPr>
            </w:pPr>
            <w:r w:rsidRPr="00EE3251">
              <w:rPr>
                <w:color w:val="000000"/>
              </w:rPr>
              <w:t xml:space="preserve">711 </w:t>
            </w:r>
          </w:p>
        </w:tc>
        <w:tc>
          <w:tcPr>
            <w:tcW w:w="1280" w:type="dxa"/>
            <w:tcBorders>
              <w:top w:val="nil"/>
              <w:left w:val="nil"/>
              <w:bottom w:val="single" w:sz="4" w:space="0" w:color="auto"/>
              <w:right w:val="single" w:sz="4" w:space="0" w:color="auto"/>
            </w:tcBorders>
            <w:shd w:val="clear" w:color="auto" w:fill="auto"/>
            <w:noWrap/>
            <w:vAlign w:val="center"/>
            <w:hideMark/>
          </w:tcPr>
          <w:p w14:paraId="6CA46C5C" w14:textId="77777777" w:rsidR="00A931EA" w:rsidRPr="00EE3251" w:rsidRDefault="00A931EA" w:rsidP="004F3EFB">
            <w:pPr>
              <w:jc w:val="right"/>
              <w:rPr>
                <w:color w:val="000000"/>
              </w:rPr>
            </w:pPr>
            <w:r w:rsidRPr="00EE3251">
              <w:rPr>
                <w:color w:val="000000"/>
              </w:rPr>
              <w:t xml:space="preserve">1,421 </w:t>
            </w:r>
          </w:p>
        </w:tc>
        <w:tc>
          <w:tcPr>
            <w:tcW w:w="1280" w:type="dxa"/>
            <w:tcBorders>
              <w:top w:val="nil"/>
              <w:left w:val="nil"/>
              <w:bottom w:val="single" w:sz="4" w:space="0" w:color="auto"/>
              <w:right w:val="single" w:sz="8" w:space="0" w:color="auto"/>
            </w:tcBorders>
            <w:shd w:val="clear" w:color="auto" w:fill="auto"/>
            <w:noWrap/>
            <w:vAlign w:val="center"/>
          </w:tcPr>
          <w:p w14:paraId="7ADDEC4C" w14:textId="77777777" w:rsidR="00A931EA" w:rsidRPr="00EE3251" w:rsidRDefault="00A931EA" w:rsidP="004F3EFB">
            <w:pPr>
              <w:jc w:val="center"/>
              <w:rPr>
                <w:color w:val="000000"/>
              </w:rPr>
            </w:pPr>
            <w:r w:rsidRPr="00EE3251">
              <w:rPr>
                <w:color w:val="000000"/>
              </w:rPr>
              <w:t>2.0%</w:t>
            </w:r>
          </w:p>
        </w:tc>
      </w:tr>
      <w:tr w:rsidR="00A931EA" w:rsidRPr="00EE3251" w14:paraId="0AABB696"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1B92866" w14:textId="77777777" w:rsidR="00A931EA" w:rsidRPr="00EE3251" w:rsidRDefault="00A931EA" w:rsidP="004F3EFB">
            <w:pPr>
              <w:widowControl/>
              <w:adjustRightInd/>
              <w:spacing w:line="240" w:lineRule="auto"/>
              <w:textAlignment w:val="auto"/>
            </w:pPr>
            <w:r w:rsidRPr="00EE3251">
              <w:t>4.</w:t>
            </w:r>
            <w:r w:rsidRPr="00EE3251">
              <w:t>創新或研究發展設備維護費</w:t>
            </w:r>
          </w:p>
        </w:tc>
        <w:tc>
          <w:tcPr>
            <w:tcW w:w="1280" w:type="dxa"/>
            <w:tcBorders>
              <w:top w:val="nil"/>
              <w:left w:val="nil"/>
              <w:bottom w:val="single" w:sz="4" w:space="0" w:color="auto"/>
              <w:right w:val="single" w:sz="4" w:space="0" w:color="auto"/>
            </w:tcBorders>
            <w:shd w:val="clear" w:color="auto" w:fill="auto"/>
            <w:noWrap/>
            <w:vAlign w:val="center"/>
          </w:tcPr>
          <w:p w14:paraId="674FBCF3" w14:textId="77777777" w:rsidR="00A931EA" w:rsidRPr="00EE3251" w:rsidRDefault="00A931EA" w:rsidP="004F3EFB">
            <w:pPr>
              <w:jc w:val="right"/>
              <w:rPr>
                <w:color w:val="000000"/>
              </w:rPr>
            </w:pPr>
            <w:r w:rsidRPr="00EE3251">
              <w:rPr>
                <w:color w:val="000000"/>
              </w:rPr>
              <w:t xml:space="preserve">253 </w:t>
            </w:r>
          </w:p>
        </w:tc>
        <w:tc>
          <w:tcPr>
            <w:tcW w:w="1280" w:type="dxa"/>
            <w:tcBorders>
              <w:top w:val="nil"/>
              <w:left w:val="nil"/>
              <w:bottom w:val="single" w:sz="4" w:space="0" w:color="auto"/>
              <w:right w:val="single" w:sz="4" w:space="0" w:color="auto"/>
            </w:tcBorders>
            <w:shd w:val="clear" w:color="auto" w:fill="auto"/>
            <w:noWrap/>
            <w:vAlign w:val="center"/>
          </w:tcPr>
          <w:p w14:paraId="7910A5B1" w14:textId="77777777" w:rsidR="00A931EA" w:rsidRPr="00EE3251" w:rsidRDefault="00A931EA" w:rsidP="004F3EFB">
            <w:pPr>
              <w:jc w:val="right"/>
              <w:rPr>
                <w:color w:val="000000"/>
              </w:rPr>
            </w:pPr>
            <w:r w:rsidRPr="00EE3251">
              <w:rPr>
                <w:color w:val="000000"/>
              </w:rPr>
              <w:t xml:space="preserve">253 </w:t>
            </w:r>
          </w:p>
        </w:tc>
        <w:tc>
          <w:tcPr>
            <w:tcW w:w="1280" w:type="dxa"/>
            <w:tcBorders>
              <w:top w:val="nil"/>
              <w:left w:val="nil"/>
              <w:bottom w:val="single" w:sz="4" w:space="0" w:color="auto"/>
              <w:right w:val="single" w:sz="4" w:space="0" w:color="auto"/>
            </w:tcBorders>
            <w:shd w:val="clear" w:color="auto" w:fill="auto"/>
            <w:noWrap/>
            <w:vAlign w:val="center"/>
          </w:tcPr>
          <w:p w14:paraId="0EB17B54" w14:textId="77777777" w:rsidR="00A931EA" w:rsidRPr="00EE3251" w:rsidRDefault="00A931EA" w:rsidP="004F3EFB">
            <w:pPr>
              <w:jc w:val="right"/>
              <w:rPr>
                <w:color w:val="000000"/>
              </w:rPr>
            </w:pPr>
            <w:r w:rsidRPr="00EE3251">
              <w:rPr>
                <w:color w:val="000000"/>
              </w:rPr>
              <w:t xml:space="preserve">505 </w:t>
            </w:r>
          </w:p>
        </w:tc>
        <w:tc>
          <w:tcPr>
            <w:tcW w:w="1280" w:type="dxa"/>
            <w:tcBorders>
              <w:top w:val="nil"/>
              <w:left w:val="nil"/>
              <w:bottom w:val="single" w:sz="4" w:space="0" w:color="auto"/>
              <w:right w:val="single" w:sz="8" w:space="0" w:color="auto"/>
            </w:tcBorders>
            <w:shd w:val="clear" w:color="auto" w:fill="auto"/>
            <w:noWrap/>
            <w:vAlign w:val="center"/>
          </w:tcPr>
          <w:p w14:paraId="49D4FAF0" w14:textId="77777777" w:rsidR="00A931EA" w:rsidRPr="00EE3251" w:rsidRDefault="00A931EA" w:rsidP="004F3EFB">
            <w:pPr>
              <w:jc w:val="center"/>
              <w:rPr>
                <w:color w:val="000000"/>
              </w:rPr>
            </w:pPr>
            <w:r w:rsidRPr="00EE3251">
              <w:rPr>
                <w:color w:val="000000"/>
              </w:rPr>
              <w:t>0.7%</w:t>
            </w:r>
          </w:p>
        </w:tc>
      </w:tr>
      <w:tr w:rsidR="00A931EA" w:rsidRPr="00EE3251" w14:paraId="6DD68C3D"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8885375" w14:textId="77777777" w:rsidR="00A931EA" w:rsidRPr="00040D06" w:rsidRDefault="00A931EA" w:rsidP="004F3EFB">
            <w:pPr>
              <w:widowControl/>
              <w:adjustRightInd/>
              <w:spacing w:line="240" w:lineRule="auto"/>
              <w:textAlignment w:val="auto"/>
            </w:pPr>
            <w:r w:rsidRPr="00040D06">
              <w:t>5.</w:t>
            </w:r>
            <w:r w:rsidRPr="00040D06">
              <w:t>無形資產之引進、委託研究或驗證費</w:t>
            </w:r>
          </w:p>
        </w:tc>
        <w:tc>
          <w:tcPr>
            <w:tcW w:w="1280" w:type="dxa"/>
            <w:tcBorders>
              <w:top w:val="nil"/>
              <w:left w:val="nil"/>
              <w:bottom w:val="single" w:sz="4" w:space="0" w:color="auto"/>
              <w:right w:val="single" w:sz="4" w:space="0" w:color="auto"/>
            </w:tcBorders>
            <w:shd w:val="clear" w:color="auto" w:fill="auto"/>
            <w:noWrap/>
            <w:vAlign w:val="center"/>
          </w:tcPr>
          <w:p w14:paraId="20F6ADD6" w14:textId="77777777" w:rsidR="00A931EA" w:rsidRPr="00EE3251" w:rsidRDefault="00A931EA" w:rsidP="004F3EFB">
            <w:pPr>
              <w:jc w:val="right"/>
              <w:rPr>
                <w:color w:val="000000"/>
              </w:rPr>
            </w:pPr>
            <w:r w:rsidRPr="00EE3251">
              <w:rPr>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tcPr>
          <w:p w14:paraId="3277A7A9" w14:textId="77777777" w:rsidR="00A931EA" w:rsidRPr="00EE3251" w:rsidRDefault="00A931EA" w:rsidP="004F3EFB">
            <w:pPr>
              <w:jc w:val="right"/>
              <w:rPr>
                <w:color w:val="000000"/>
              </w:rPr>
            </w:pPr>
            <w:r w:rsidRPr="00EE3251">
              <w:rPr>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tcPr>
          <w:p w14:paraId="3367CBB9" w14:textId="77777777" w:rsidR="00A931EA" w:rsidRPr="00EE3251" w:rsidRDefault="00A931EA" w:rsidP="004F3EFB">
            <w:pPr>
              <w:jc w:val="right"/>
              <w:rPr>
                <w:color w:val="000000"/>
              </w:rPr>
            </w:pPr>
            <w:r w:rsidRPr="00EE3251">
              <w:rPr>
                <w:color w:val="000000"/>
              </w:rPr>
              <w:t xml:space="preserve">　</w:t>
            </w:r>
          </w:p>
        </w:tc>
        <w:tc>
          <w:tcPr>
            <w:tcW w:w="1280" w:type="dxa"/>
            <w:tcBorders>
              <w:top w:val="nil"/>
              <w:left w:val="nil"/>
              <w:bottom w:val="single" w:sz="4" w:space="0" w:color="auto"/>
              <w:right w:val="single" w:sz="8" w:space="0" w:color="auto"/>
            </w:tcBorders>
            <w:shd w:val="clear" w:color="auto" w:fill="auto"/>
            <w:noWrap/>
            <w:vAlign w:val="center"/>
          </w:tcPr>
          <w:p w14:paraId="2FFF3D11" w14:textId="45740A79" w:rsidR="00A931EA" w:rsidRPr="00EE3251" w:rsidRDefault="00A931EA" w:rsidP="00040D06">
            <w:pPr>
              <w:rPr>
                <w:color w:val="000000"/>
              </w:rPr>
            </w:pPr>
          </w:p>
        </w:tc>
      </w:tr>
      <w:tr w:rsidR="00A931EA" w:rsidRPr="00EE3251" w14:paraId="73AF514A"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ACF02E9" w14:textId="77777777" w:rsidR="00A931EA" w:rsidRPr="00040D06" w:rsidRDefault="00A931EA" w:rsidP="004F3EFB">
            <w:pPr>
              <w:widowControl/>
              <w:adjustRightInd/>
              <w:spacing w:line="240" w:lineRule="auto"/>
              <w:textAlignment w:val="auto"/>
            </w:pPr>
            <w:r w:rsidRPr="00040D06">
              <w:t>(1)</w:t>
            </w:r>
            <w:r w:rsidRPr="00040D06">
              <w:t>無形資產之引進</w:t>
            </w:r>
          </w:p>
        </w:tc>
        <w:tc>
          <w:tcPr>
            <w:tcW w:w="1280" w:type="dxa"/>
            <w:tcBorders>
              <w:top w:val="nil"/>
              <w:left w:val="nil"/>
              <w:bottom w:val="single" w:sz="4" w:space="0" w:color="auto"/>
              <w:right w:val="single" w:sz="4" w:space="0" w:color="auto"/>
            </w:tcBorders>
            <w:shd w:val="clear" w:color="auto" w:fill="auto"/>
            <w:noWrap/>
            <w:vAlign w:val="center"/>
          </w:tcPr>
          <w:p w14:paraId="52AF7D22" w14:textId="77777777" w:rsidR="00A931EA" w:rsidRPr="00EE3251" w:rsidRDefault="00A931EA" w:rsidP="004F3EFB">
            <w:pPr>
              <w:jc w:val="right"/>
              <w:rPr>
                <w:color w:val="000000"/>
              </w:rPr>
            </w:pPr>
            <w:r w:rsidRPr="00EE3251">
              <w:rPr>
                <w:color w:val="000000"/>
              </w:rPr>
              <w:t xml:space="preserve">5,220 </w:t>
            </w:r>
          </w:p>
        </w:tc>
        <w:tc>
          <w:tcPr>
            <w:tcW w:w="1280" w:type="dxa"/>
            <w:tcBorders>
              <w:top w:val="nil"/>
              <w:left w:val="nil"/>
              <w:bottom w:val="single" w:sz="4" w:space="0" w:color="auto"/>
              <w:right w:val="single" w:sz="4" w:space="0" w:color="auto"/>
            </w:tcBorders>
            <w:shd w:val="clear" w:color="auto" w:fill="auto"/>
            <w:noWrap/>
            <w:vAlign w:val="center"/>
          </w:tcPr>
          <w:p w14:paraId="31606F0C" w14:textId="77777777" w:rsidR="00A931EA" w:rsidRPr="00EE3251" w:rsidRDefault="00A931EA" w:rsidP="004F3EFB">
            <w:pPr>
              <w:jc w:val="right"/>
              <w:rPr>
                <w:color w:val="000000"/>
              </w:rPr>
            </w:pPr>
            <w:r w:rsidRPr="00EE3251">
              <w:rPr>
                <w:color w:val="000000"/>
              </w:rPr>
              <w:t xml:space="preserve">6,380 </w:t>
            </w:r>
          </w:p>
        </w:tc>
        <w:tc>
          <w:tcPr>
            <w:tcW w:w="1280" w:type="dxa"/>
            <w:tcBorders>
              <w:top w:val="nil"/>
              <w:left w:val="nil"/>
              <w:bottom w:val="single" w:sz="4" w:space="0" w:color="auto"/>
              <w:right w:val="single" w:sz="4" w:space="0" w:color="auto"/>
            </w:tcBorders>
            <w:shd w:val="clear" w:color="auto" w:fill="auto"/>
            <w:noWrap/>
            <w:vAlign w:val="center"/>
            <w:hideMark/>
          </w:tcPr>
          <w:p w14:paraId="5B90F633" w14:textId="77777777" w:rsidR="00A931EA" w:rsidRPr="00EE3251" w:rsidRDefault="00A931EA" w:rsidP="004F3EFB">
            <w:pPr>
              <w:jc w:val="right"/>
              <w:rPr>
                <w:color w:val="000000"/>
              </w:rPr>
            </w:pPr>
            <w:r w:rsidRPr="00EE3251">
              <w:rPr>
                <w:color w:val="000000"/>
              </w:rPr>
              <w:t xml:space="preserve">11,600 </w:t>
            </w:r>
          </w:p>
        </w:tc>
        <w:tc>
          <w:tcPr>
            <w:tcW w:w="1280" w:type="dxa"/>
            <w:tcBorders>
              <w:top w:val="nil"/>
              <w:left w:val="nil"/>
              <w:bottom w:val="single" w:sz="4" w:space="0" w:color="auto"/>
              <w:right w:val="single" w:sz="8" w:space="0" w:color="auto"/>
            </w:tcBorders>
            <w:shd w:val="clear" w:color="auto" w:fill="auto"/>
            <w:noWrap/>
            <w:vAlign w:val="center"/>
          </w:tcPr>
          <w:p w14:paraId="6341F05F" w14:textId="77777777" w:rsidR="00A931EA" w:rsidRPr="00EE3251" w:rsidRDefault="00A931EA" w:rsidP="004F3EFB">
            <w:pPr>
              <w:jc w:val="center"/>
              <w:rPr>
                <w:color w:val="000000"/>
              </w:rPr>
            </w:pPr>
            <w:r w:rsidRPr="00EE3251">
              <w:rPr>
                <w:color w:val="000000"/>
              </w:rPr>
              <w:t>16.6%</w:t>
            </w:r>
          </w:p>
        </w:tc>
      </w:tr>
      <w:tr w:rsidR="00A931EA" w:rsidRPr="00EE3251" w14:paraId="57B19D96"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7CE697D" w14:textId="77777777" w:rsidR="00A931EA" w:rsidRPr="00040D06" w:rsidRDefault="00A931EA" w:rsidP="004F3EFB">
            <w:pPr>
              <w:widowControl/>
              <w:adjustRightInd/>
              <w:spacing w:line="240" w:lineRule="auto"/>
              <w:textAlignment w:val="auto"/>
            </w:pPr>
            <w:r w:rsidRPr="00040D06">
              <w:t>(2)</w:t>
            </w:r>
            <w:r w:rsidRPr="00040D06">
              <w:t>委託研究費</w:t>
            </w:r>
          </w:p>
        </w:tc>
        <w:tc>
          <w:tcPr>
            <w:tcW w:w="1280" w:type="dxa"/>
            <w:tcBorders>
              <w:top w:val="nil"/>
              <w:left w:val="nil"/>
              <w:bottom w:val="single" w:sz="4" w:space="0" w:color="auto"/>
              <w:right w:val="single" w:sz="4" w:space="0" w:color="auto"/>
            </w:tcBorders>
            <w:shd w:val="clear" w:color="auto" w:fill="auto"/>
            <w:noWrap/>
            <w:vAlign w:val="center"/>
          </w:tcPr>
          <w:p w14:paraId="34B19F93" w14:textId="77777777" w:rsidR="00A931EA" w:rsidRPr="00EE3251" w:rsidRDefault="00A931EA" w:rsidP="004F3EFB">
            <w:pPr>
              <w:jc w:val="right"/>
              <w:rPr>
                <w:color w:val="000000"/>
              </w:rPr>
            </w:pPr>
            <w:r w:rsidRPr="00EE3251">
              <w:rPr>
                <w:color w:val="000000"/>
              </w:rPr>
              <w:t xml:space="preserve">3,510 </w:t>
            </w:r>
          </w:p>
        </w:tc>
        <w:tc>
          <w:tcPr>
            <w:tcW w:w="1280" w:type="dxa"/>
            <w:tcBorders>
              <w:top w:val="nil"/>
              <w:left w:val="nil"/>
              <w:bottom w:val="single" w:sz="4" w:space="0" w:color="auto"/>
              <w:right w:val="single" w:sz="4" w:space="0" w:color="auto"/>
            </w:tcBorders>
            <w:shd w:val="clear" w:color="auto" w:fill="auto"/>
            <w:noWrap/>
            <w:vAlign w:val="center"/>
          </w:tcPr>
          <w:p w14:paraId="1D43A8F7" w14:textId="77777777" w:rsidR="00A931EA" w:rsidRPr="00EE3251" w:rsidRDefault="00A931EA" w:rsidP="004F3EFB">
            <w:pPr>
              <w:jc w:val="right"/>
              <w:rPr>
                <w:color w:val="000000"/>
              </w:rPr>
            </w:pPr>
            <w:r w:rsidRPr="00EE3251">
              <w:rPr>
                <w:color w:val="000000"/>
              </w:rPr>
              <w:t xml:space="preserve">4,290 </w:t>
            </w:r>
          </w:p>
        </w:tc>
        <w:tc>
          <w:tcPr>
            <w:tcW w:w="1280" w:type="dxa"/>
            <w:tcBorders>
              <w:top w:val="nil"/>
              <w:left w:val="nil"/>
              <w:bottom w:val="single" w:sz="4" w:space="0" w:color="auto"/>
              <w:right w:val="single" w:sz="4" w:space="0" w:color="auto"/>
            </w:tcBorders>
            <w:shd w:val="clear" w:color="auto" w:fill="auto"/>
            <w:noWrap/>
            <w:vAlign w:val="center"/>
            <w:hideMark/>
          </w:tcPr>
          <w:p w14:paraId="47B5C80C" w14:textId="77777777" w:rsidR="00A931EA" w:rsidRPr="00EE3251" w:rsidRDefault="00A931EA" w:rsidP="004F3EFB">
            <w:pPr>
              <w:jc w:val="right"/>
              <w:rPr>
                <w:color w:val="000000"/>
              </w:rPr>
            </w:pPr>
            <w:r w:rsidRPr="00EE3251">
              <w:rPr>
                <w:color w:val="000000"/>
              </w:rPr>
              <w:t xml:space="preserve">7,800 </w:t>
            </w:r>
          </w:p>
        </w:tc>
        <w:tc>
          <w:tcPr>
            <w:tcW w:w="1280" w:type="dxa"/>
            <w:tcBorders>
              <w:top w:val="nil"/>
              <w:left w:val="nil"/>
              <w:bottom w:val="single" w:sz="4" w:space="0" w:color="auto"/>
              <w:right w:val="single" w:sz="8" w:space="0" w:color="auto"/>
            </w:tcBorders>
            <w:shd w:val="clear" w:color="auto" w:fill="auto"/>
            <w:noWrap/>
            <w:vAlign w:val="center"/>
          </w:tcPr>
          <w:p w14:paraId="23C856AB" w14:textId="77777777" w:rsidR="00A931EA" w:rsidRPr="00EE3251" w:rsidRDefault="00A931EA" w:rsidP="004F3EFB">
            <w:pPr>
              <w:jc w:val="center"/>
              <w:rPr>
                <w:color w:val="000000"/>
              </w:rPr>
            </w:pPr>
            <w:r w:rsidRPr="00EE3251">
              <w:rPr>
                <w:color w:val="000000"/>
              </w:rPr>
              <w:t>11.1%</w:t>
            </w:r>
          </w:p>
        </w:tc>
      </w:tr>
      <w:tr w:rsidR="00A931EA" w:rsidRPr="00EE3251" w14:paraId="7FEBBFE6"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3F75790" w14:textId="77777777" w:rsidR="00A931EA" w:rsidRPr="00040D06" w:rsidRDefault="00A931EA" w:rsidP="004F3EFB">
            <w:pPr>
              <w:widowControl/>
              <w:adjustRightInd/>
              <w:spacing w:line="240" w:lineRule="auto"/>
              <w:textAlignment w:val="auto"/>
            </w:pPr>
            <w:r w:rsidRPr="00040D06">
              <w:t>(3)</w:t>
            </w:r>
            <w:r w:rsidRPr="00040D06">
              <w:t>委託研究</w:t>
            </w:r>
            <w:r w:rsidRPr="00040D06">
              <w:t>-</w:t>
            </w:r>
            <w:r w:rsidRPr="00040D06">
              <w:t>計畫管理</w:t>
            </w:r>
          </w:p>
        </w:tc>
        <w:tc>
          <w:tcPr>
            <w:tcW w:w="1280" w:type="dxa"/>
            <w:tcBorders>
              <w:top w:val="nil"/>
              <w:left w:val="nil"/>
              <w:bottom w:val="single" w:sz="4" w:space="0" w:color="auto"/>
              <w:right w:val="single" w:sz="4" w:space="0" w:color="auto"/>
            </w:tcBorders>
            <w:shd w:val="clear" w:color="auto" w:fill="auto"/>
            <w:noWrap/>
            <w:vAlign w:val="center"/>
          </w:tcPr>
          <w:p w14:paraId="52E70182" w14:textId="77777777" w:rsidR="00A931EA" w:rsidRPr="00EE3251" w:rsidRDefault="00A931EA" w:rsidP="004F3EFB">
            <w:pPr>
              <w:jc w:val="right"/>
              <w:rPr>
                <w:color w:val="000000"/>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0331BC09" w14:textId="77777777" w:rsidR="00A931EA" w:rsidRPr="00EE3251" w:rsidRDefault="00A931EA" w:rsidP="004F3EFB">
            <w:pPr>
              <w:jc w:val="right"/>
              <w:rPr>
                <w:color w:val="000000"/>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260756A6" w14:textId="77777777" w:rsidR="00A931EA" w:rsidRPr="00EE3251" w:rsidRDefault="00A931EA" w:rsidP="004F3EFB">
            <w:pPr>
              <w:jc w:val="right"/>
              <w:rPr>
                <w:color w:val="000000"/>
              </w:rPr>
            </w:pPr>
            <w:r w:rsidRPr="00EE3251">
              <w:rPr>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tcPr>
          <w:p w14:paraId="0293ECB0" w14:textId="77777777" w:rsidR="00A931EA" w:rsidRPr="00EE3251" w:rsidRDefault="00A931EA" w:rsidP="004F3EFB">
            <w:pPr>
              <w:jc w:val="center"/>
              <w:rPr>
                <w:color w:val="000000"/>
              </w:rPr>
            </w:pPr>
            <w:r w:rsidRPr="00EE3251">
              <w:rPr>
                <w:color w:val="000000"/>
              </w:rPr>
              <w:t>0.0%</w:t>
            </w:r>
          </w:p>
        </w:tc>
      </w:tr>
      <w:tr w:rsidR="00A931EA" w:rsidRPr="00EE3251" w14:paraId="698D4FE7"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22DE1F5" w14:textId="77777777" w:rsidR="00A931EA" w:rsidRPr="00EE3251" w:rsidRDefault="00A931EA" w:rsidP="004F3EFB">
            <w:pPr>
              <w:widowControl/>
              <w:adjustRightInd/>
              <w:spacing w:line="240" w:lineRule="auto"/>
              <w:textAlignment w:val="auto"/>
            </w:pPr>
            <w:r w:rsidRPr="00EE3251">
              <w:t>(4)</w:t>
            </w:r>
            <w:r w:rsidRPr="00EE3251">
              <w:t>驗證費</w:t>
            </w:r>
          </w:p>
        </w:tc>
        <w:tc>
          <w:tcPr>
            <w:tcW w:w="1280" w:type="dxa"/>
            <w:tcBorders>
              <w:top w:val="nil"/>
              <w:left w:val="nil"/>
              <w:bottom w:val="single" w:sz="4" w:space="0" w:color="auto"/>
              <w:right w:val="single" w:sz="4" w:space="0" w:color="auto"/>
            </w:tcBorders>
            <w:shd w:val="clear" w:color="auto" w:fill="auto"/>
            <w:noWrap/>
            <w:vAlign w:val="center"/>
          </w:tcPr>
          <w:p w14:paraId="054220BD" w14:textId="77777777" w:rsidR="00A931EA" w:rsidRPr="00EE3251" w:rsidRDefault="00A931EA" w:rsidP="004F3EFB">
            <w:pPr>
              <w:jc w:val="right"/>
              <w:rPr>
                <w:color w:val="000000"/>
              </w:rPr>
            </w:pPr>
            <w:r w:rsidRPr="00EE3251">
              <w:rPr>
                <w:color w:val="000000"/>
              </w:rPr>
              <w:t xml:space="preserve">1,150 </w:t>
            </w:r>
          </w:p>
        </w:tc>
        <w:tc>
          <w:tcPr>
            <w:tcW w:w="1280" w:type="dxa"/>
            <w:tcBorders>
              <w:top w:val="nil"/>
              <w:left w:val="nil"/>
              <w:bottom w:val="single" w:sz="4" w:space="0" w:color="auto"/>
              <w:right w:val="single" w:sz="4" w:space="0" w:color="auto"/>
            </w:tcBorders>
            <w:shd w:val="clear" w:color="auto" w:fill="auto"/>
            <w:noWrap/>
            <w:vAlign w:val="center"/>
          </w:tcPr>
          <w:p w14:paraId="54EEB6FE" w14:textId="77777777" w:rsidR="00A931EA" w:rsidRPr="00EE3251" w:rsidRDefault="00A931EA" w:rsidP="004F3EFB">
            <w:pPr>
              <w:jc w:val="right"/>
              <w:rPr>
                <w:color w:val="000000"/>
              </w:rPr>
            </w:pPr>
            <w:r w:rsidRPr="00EE3251">
              <w:rPr>
                <w:color w:val="000000"/>
              </w:rPr>
              <w:t xml:space="preserve">1,150 </w:t>
            </w:r>
          </w:p>
        </w:tc>
        <w:tc>
          <w:tcPr>
            <w:tcW w:w="1280" w:type="dxa"/>
            <w:tcBorders>
              <w:top w:val="nil"/>
              <w:left w:val="nil"/>
              <w:bottom w:val="single" w:sz="4" w:space="0" w:color="auto"/>
              <w:right w:val="single" w:sz="4" w:space="0" w:color="auto"/>
            </w:tcBorders>
            <w:shd w:val="clear" w:color="auto" w:fill="auto"/>
            <w:noWrap/>
            <w:vAlign w:val="center"/>
          </w:tcPr>
          <w:p w14:paraId="64EF2149" w14:textId="77777777" w:rsidR="00A931EA" w:rsidRPr="00EE3251" w:rsidRDefault="00A931EA" w:rsidP="004F3EFB">
            <w:pPr>
              <w:jc w:val="right"/>
              <w:rPr>
                <w:color w:val="000000"/>
              </w:rPr>
            </w:pPr>
            <w:r w:rsidRPr="00EE3251">
              <w:rPr>
                <w:color w:val="000000"/>
              </w:rPr>
              <w:t xml:space="preserve">2,300 </w:t>
            </w:r>
          </w:p>
        </w:tc>
        <w:tc>
          <w:tcPr>
            <w:tcW w:w="1280" w:type="dxa"/>
            <w:tcBorders>
              <w:top w:val="nil"/>
              <w:left w:val="nil"/>
              <w:bottom w:val="single" w:sz="4" w:space="0" w:color="auto"/>
              <w:right w:val="single" w:sz="8" w:space="0" w:color="auto"/>
            </w:tcBorders>
            <w:shd w:val="clear" w:color="auto" w:fill="auto"/>
            <w:noWrap/>
            <w:vAlign w:val="center"/>
          </w:tcPr>
          <w:p w14:paraId="44DCE6C1" w14:textId="77777777" w:rsidR="00A931EA" w:rsidRPr="00EE3251" w:rsidRDefault="00A931EA" w:rsidP="004F3EFB">
            <w:pPr>
              <w:jc w:val="center"/>
              <w:rPr>
                <w:color w:val="000000"/>
              </w:rPr>
            </w:pPr>
            <w:r w:rsidRPr="00EE3251">
              <w:rPr>
                <w:color w:val="000000"/>
              </w:rPr>
              <w:t>3.3%</w:t>
            </w:r>
          </w:p>
        </w:tc>
      </w:tr>
      <w:tr w:rsidR="00A931EA" w:rsidRPr="00EE3251" w14:paraId="698642EF"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6D3F504B" w14:textId="77777777" w:rsidR="00A931EA" w:rsidRPr="00EE3251" w:rsidRDefault="00A931EA" w:rsidP="004F3EFB">
            <w:pPr>
              <w:widowControl/>
              <w:adjustRightInd/>
              <w:spacing w:line="240" w:lineRule="auto"/>
              <w:textAlignment w:val="auto"/>
            </w:pPr>
            <w:r w:rsidRPr="00EE3251">
              <w:t>6.</w:t>
            </w:r>
            <w:r w:rsidRPr="00EE3251">
              <w:t>國內差旅費</w:t>
            </w:r>
          </w:p>
        </w:tc>
        <w:tc>
          <w:tcPr>
            <w:tcW w:w="1280" w:type="dxa"/>
            <w:tcBorders>
              <w:top w:val="nil"/>
              <w:left w:val="nil"/>
              <w:bottom w:val="single" w:sz="4" w:space="0" w:color="auto"/>
              <w:right w:val="single" w:sz="4" w:space="0" w:color="auto"/>
            </w:tcBorders>
            <w:shd w:val="clear" w:color="auto" w:fill="auto"/>
            <w:noWrap/>
            <w:vAlign w:val="center"/>
          </w:tcPr>
          <w:p w14:paraId="30F8455B" w14:textId="77777777" w:rsidR="00A931EA" w:rsidRPr="00EE3251" w:rsidRDefault="00A931EA" w:rsidP="004F3EFB">
            <w:pPr>
              <w:jc w:val="right"/>
              <w:rPr>
                <w:color w:val="000000"/>
              </w:rPr>
            </w:pPr>
            <w:r w:rsidRPr="00EE3251">
              <w:rPr>
                <w:color w:val="000000"/>
              </w:rPr>
              <w:t xml:space="preserve">158 </w:t>
            </w:r>
          </w:p>
        </w:tc>
        <w:tc>
          <w:tcPr>
            <w:tcW w:w="1280" w:type="dxa"/>
            <w:tcBorders>
              <w:top w:val="nil"/>
              <w:left w:val="nil"/>
              <w:bottom w:val="single" w:sz="4" w:space="0" w:color="auto"/>
              <w:right w:val="single" w:sz="4" w:space="0" w:color="auto"/>
            </w:tcBorders>
            <w:shd w:val="clear" w:color="auto" w:fill="auto"/>
            <w:noWrap/>
            <w:vAlign w:val="center"/>
          </w:tcPr>
          <w:p w14:paraId="3F89947E" w14:textId="77777777" w:rsidR="00A931EA" w:rsidRPr="00EE3251" w:rsidRDefault="00A931EA" w:rsidP="004F3EFB">
            <w:pPr>
              <w:jc w:val="right"/>
              <w:rPr>
                <w:color w:val="000000"/>
              </w:rPr>
            </w:pPr>
            <w:r w:rsidRPr="00EE3251">
              <w:rPr>
                <w:color w:val="000000"/>
              </w:rPr>
              <w:t xml:space="preserve">158 </w:t>
            </w:r>
          </w:p>
        </w:tc>
        <w:tc>
          <w:tcPr>
            <w:tcW w:w="1280" w:type="dxa"/>
            <w:tcBorders>
              <w:top w:val="nil"/>
              <w:left w:val="nil"/>
              <w:bottom w:val="single" w:sz="4" w:space="0" w:color="auto"/>
              <w:right w:val="single" w:sz="4" w:space="0" w:color="auto"/>
            </w:tcBorders>
            <w:shd w:val="clear" w:color="auto" w:fill="auto"/>
            <w:noWrap/>
            <w:vAlign w:val="center"/>
            <w:hideMark/>
          </w:tcPr>
          <w:p w14:paraId="1C1276D9" w14:textId="77777777" w:rsidR="00A931EA" w:rsidRPr="00EE3251" w:rsidRDefault="00A931EA" w:rsidP="004F3EFB">
            <w:pPr>
              <w:jc w:val="right"/>
              <w:rPr>
                <w:color w:val="000000"/>
              </w:rPr>
            </w:pPr>
            <w:r w:rsidRPr="00EE3251">
              <w:rPr>
                <w:color w:val="000000"/>
              </w:rPr>
              <w:t xml:space="preserve">316 </w:t>
            </w:r>
          </w:p>
        </w:tc>
        <w:tc>
          <w:tcPr>
            <w:tcW w:w="1280" w:type="dxa"/>
            <w:tcBorders>
              <w:top w:val="nil"/>
              <w:left w:val="nil"/>
              <w:bottom w:val="single" w:sz="4" w:space="0" w:color="auto"/>
              <w:right w:val="single" w:sz="8" w:space="0" w:color="auto"/>
            </w:tcBorders>
            <w:shd w:val="clear" w:color="auto" w:fill="auto"/>
            <w:noWrap/>
            <w:vAlign w:val="center"/>
          </w:tcPr>
          <w:p w14:paraId="0B662AD7" w14:textId="77777777" w:rsidR="00A931EA" w:rsidRPr="00EE3251" w:rsidRDefault="00A931EA" w:rsidP="004F3EFB">
            <w:pPr>
              <w:jc w:val="center"/>
              <w:rPr>
                <w:color w:val="000000"/>
              </w:rPr>
            </w:pPr>
            <w:r w:rsidRPr="00EE3251">
              <w:rPr>
                <w:color w:val="000000"/>
              </w:rPr>
              <w:t>0.5%</w:t>
            </w:r>
          </w:p>
        </w:tc>
      </w:tr>
      <w:tr w:rsidR="00A931EA" w:rsidRPr="00EE3251" w14:paraId="5DC2C194"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EC2B9F1" w14:textId="77777777" w:rsidR="00A931EA" w:rsidRPr="00EE3251" w:rsidRDefault="00A931EA" w:rsidP="004F3EFB">
            <w:pPr>
              <w:widowControl/>
              <w:adjustRightInd/>
              <w:spacing w:line="240" w:lineRule="auto"/>
              <w:textAlignment w:val="auto"/>
            </w:pPr>
            <w:r w:rsidRPr="00EE3251">
              <w:t>7.</w:t>
            </w:r>
            <w:r w:rsidRPr="00EE3251">
              <w:t>專利申請費</w:t>
            </w:r>
          </w:p>
        </w:tc>
        <w:tc>
          <w:tcPr>
            <w:tcW w:w="1280" w:type="dxa"/>
            <w:tcBorders>
              <w:top w:val="nil"/>
              <w:left w:val="nil"/>
              <w:bottom w:val="single" w:sz="4" w:space="0" w:color="auto"/>
              <w:right w:val="single" w:sz="4" w:space="0" w:color="auto"/>
            </w:tcBorders>
            <w:shd w:val="clear" w:color="auto" w:fill="auto"/>
            <w:noWrap/>
            <w:vAlign w:val="center"/>
          </w:tcPr>
          <w:p w14:paraId="6F643AB3" w14:textId="77777777" w:rsidR="00A931EA" w:rsidRPr="00EE3251" w:rsidRDefault="00A931EA" w:rsidP="004F3EFB">
            <w:pPr>
              <w:jc w:val="right"/>
              <w:rPr>
                <w:color w:val="000000"/>
              </w:rPr>
            </w:pPr>
            <w:r w:rsidRPr="00EE3251">
              <w:rPr>
                <w:color w:val="000000"/>
              </w:rPr>
              <w:t xml:space="preserve">1,480 </w:t>
            </w:r>
          </w:p>
        </w:tc>
        <w:tc>
          <w:tcPr>
            <w:tcW w:w="1280" w:type="dxa"/>
            <w:tcBorders>
              <w:top w:val="nil"/>
              <w:left w:val="nil"/>
              <w:bottom w:val="single" w:sz="4" w:space="0" w:color="auto"/>
              <w:right w:val="single" w:sz="4" w:space="0" w:color="auto"/>
            </w:tcBorders>
            <w:shd w:val="clear" w:color="auto" w:fill="auto"/>
            <w:noWrap/>
            <w:vAlign w:val="center"/>
          </w:tcPr>
          <w:p w14:paraId="732CD14C" w14:textId="77777777" w:rsidR="00A931EA" w:rsidRPr="00EE3251" w:rsidRDefault="00A931EA" w:rsidP="004F3EFB">
            <w:pPr>
              <w:jc w:val="right"/>
              <w:rPr>
                <w:color w:val="000000"/>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hideMark/>
          </w:tcPr>
          <w:p w14:paraId="19663C95" w14:textId="77777777" w:rsidR="00A931EA" w:rsidRPr="00EE3251" w:rsidRDefault="00A931EA" w:rsidP="004F3EFB">
            <w:pPr>
              <w:jc w:val="right"/>
              <w:rPr>
                <w:color w:val="000000"/>
              </w:rPr>
            </w:pPr>
            <w:r w:rsidRPr="00EE3251">
              <w:rPr>
                <w:color w:val="000000"/>
              </w:rPr>
              <w:t xml:space="preserve">1,480 </w:t>
            </w:r>
          </w:p>
        </w:tc>
        <w:tc>
          <w:tcPr>
            <w:tcW w:w="1280" w:type="dxa"/>
            <w:tcBorders>
              <w:top w:val="nil"/>
              <w:left w:val="nil"/>
              <w:bottom w:val="single" w:sz="4" w:space="0" w:color="auto"/>
              <w:right w:val="single" w:sz="8" w:space="0" w:color="auto"/>
            </w:tcBorders>
            <w:shd w:val="clear" w:color="auto" w:fill="auto"/>
            <w:noWrap/>
            <w:vAlign w:val="center"/>
          </w:tcPr>
          <w:p w14:paraId="022EF03B" w14:textId="77777777" w:rsidR="00A931EA" w:rsidRPr="00EE3251" w:rsidRDefault="00A931EA" w:rsidP="004F3EFB">
            <w:pPr>
              <w:jc w:val="center"/>
              <w:rPr>
                <w:color w:val="000000"/>
              </w:rPr>
            </w:pPr>
            <w:r w:rsidRPr="00EE3251">
              <w:rPr>
                <w:color w:val="000000"/>
              </w:rPr>
              <w:t>2.1%</w:t>
            </w:r>
          </w:p>
        </w:tc>
      </w:tr>
      <w:tr w:rsidR="00A931EA" w:rsidRPr="00EE3251" w14:paraId="0FDD8CE7"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38922D0" w14:textId="77777777" w:rsidR="00A931EA" w:rsidRPr="00EE3251" w:rsidRDefault="00A931EA" w:rsidP="004F3EFB">
            <w:pPr>
              <w:widowControl/>
              <w:adjustRightInd/>
              <w:spacing w:line="240" w:lineRule="auto"/>
              <w:textAlignment w:val="auto"/>
            </w:pPr>
            <w:r w:rsidRPr="00EE3251">
              <w:t>開發總經費</w:t>
            </w:r>
          </w:p>
        </w:tc>
        <w:tc>
          <w:tcPr>
            <w:tcW w:w="1280" w:type="dxa"/>
            <w:tcBorders>
              <w:top w:val="nil"/>
              <w:left w:val="nil"/>
              <w:bottom w:val="single" w:sz="4" w:space="0" w:color="auto"/>
              <w:right w:val="single" w:sz="4" w:space="0" w:color="auto"/>
            </w:tcBorders>
            <w:shd w:val="clear" w:color="auto" w:fill="auto"/>
            <w:noWrap/>
            <w:vAlign w:val="center"/>
          </w:tcPr>
          <w:p w14:paraId="0F093A17" w14:textId="77777777" w:rsidR="00A931EA" w:rsidRPr="00EE3251" w:rsidRDefault="00A931EA" w:rsidP="004F3EFB">
            <w:pPr>
              <w:jc w:val="right"/>
              <w:rPr>
                <w:color w:val="000000"/>
              </w:rPr>
            </w:pPr>
            <w:r w:rsidRPr="00EE3251">
              <w:rPr>
                <w:color w:val="000000"/>
              </w:rPr>
              <w:t xml:space="preserve">34,126 </w:t>
            </w:r>
          </w:p>
        </w:tc>
        <w:tc>
          <w:tcPr>
            <w:tcW w:w="1280" w:type="dxa"/>
            <w:tcBorders>
              <w:top w:val="nil"/>
              <w:left w:val="nil"/>
              <w:bottom w:val="single" w:sz="4" w:space="0" w:color="auto"/>
              <w:right w:val="single" w:sz="4" w:space="0" w:color="auto"/>
            </w:tcBorders>
            <w:shd w:val="clear" w:color="auto" w:fill="auto"/>
            <w:noWrap/>
            <w:vAlign w:val="center"/>
          </w:tcPr>
          <w:p w14:paraId="7006447E" w14:textId="77777777" w:rsidR="00A931EA" w:rsidRPr="00EE3251" w:rsidRDefault="00A931EA" w:rsidP="004F3EFB">
            <w:pPr>
              <w:jc w:val="right"/>
              <w:rPr>
                <w:color w:val="000000"/>
              </w:rPr>
            </w:pPr>
            <w:r w:rsidRPr="00EE3251">
              <w:rPr>
                <w:color w:val="000000"/>
              </w:rPr>
              <w:t xml:space="preserve">35,874 </w:t>
            </w:r>
          </w:p>
        </w:tc>
        <w:tc>
          <w:tcPr>
            <w:tcW w:w="1280" w:type="dxa"/>
            <w:tcBorders>
              <w:top w:val="nil"/>
              <w:left w:val="nil"/>
              <w:bottom w:val="single" w:sz="4" w:space="0" w:color="auto"/>
              <w:right w:val="single" w:sz="4" w:space="0" w:color="auto"/>
            </w:tcBorders>
            <w:shd w:val="clear" w:color="auto" w:fill="auto"/>
            <w:noWrap/>
            <w:vAlign w:val="center"/>
            <w:hideMark/>
          </w:tcPr>
          <w:p w14:paraId="3B7E8232" w14:textId="77777777" w:rsidR="00A931EA" w:rsidRPr="00EE3251" w:rsidRDefault="00A931EA" w:rsidP="004F3EFB">
            <w:pPr>
              <w:jc w:val="right"/>
              <w:rPr>
                <w:color w:val="000000"/>
              </w:rPr>
            </w:pPr>
            <w:r w:rsidRPr="00EE3251">
              <w:rPr>
                <w:color w:val="000000"/>
              </w:rPr>
              <w:t xml:space="preserve">70,000 </w:t>
            </w:r>
          </w:p>
        </w:tc>
        <w:tc>
          <w:tcPr>
            <w:tcW w:w="1280" w:type="dxa"/>
            <w:tcBorders>
              <w:top w:val="nil"/>
              <w:left w:val="nil"/>
              <w:bottom w:val="single" w:sz="4" w:space="0" w:color="auto"/>
              <w:right w:val="single" w:sz="8" w:space="0" w:color="auto"/>
            </w:tcBorders>
            <w:shd w:val="clear" w:color="auto" w:fill="auto"/>
            <w:noWrap/>
            <w:vAlign w:val="center"/>
          </w:tcPr>
          <w:p w14:paraId="7F558BB5" w14:textId="77777777" w:rsidR="00A931EA" w:rsidRPr="00EE3251" w:rsidRDefault="00A931EA" w:rsidP="004F3EFB">
            <w:pPr>
              <w:jc w:val="center"/>
              <w:rPr>
                <w:color w:val="000000"/>
              </w:rPr>
            </w:pPr>
            <w:r w:rsidRPr="00EE3251">
              <w:rPr>
                <w:color w:val="000000"/>
              </w:rPr>
              <w:t>100.0%</w:t>
            </w:r>
          </w:p>
        </w:tc>
      </w:tr>
      <w:tr w:rsidR="00A931EA" w:rsidRPr="00EE3251" w14:paraId="2AA522D7" w14:textId="77777777" w:rsidTr="004F3EFB">
        <w:trPr>
          <w:trHeight w:val="399"/>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41732DD8" w14:textId="77777777" w:rsidR="00A931EA" w:rsidRPr="00EE3251" w:rsidRDefault="00A931EA" w:rsidP="004F3EFB">
            <w:pPr>
              <w:widowControl/>
              <w:adjustRightInd/>
              <w:spacing w:line="240" w:lineRule="auto"/>
              <w:textAlignment w:val="auto"/>
            </w:pPr>
            <w:r w:rsidRPr="00EE3251">
              <w:t>百分比</w:t>
            </w:r>
          </w:p>
        </w:tc>
        <w:tc>
          <w:tcPr>
            <w:tcW w:w="1280" w:type="dxa"/>
            <w:tcBorders>
              <w:top w:val="nil"/>
              <w:left w:val="nil"/>
              <w:bottom w:val="single" w:sz="8" w:space="0" w:color="auto"/>
              <w:right w:val="single" w:sz="4" w:space="0" w:color="auto"/>
            </w:tcBorders>
            <w:shd w:val="clear" w:color="auto" w:fill="auto"/>
            <w:noWrap/>
            <w:vAlign w:val="center"/>
          </w:tcPr>
          <w:p w14:paraId="7AB28C96" w14:textId="77777777" w:rsidR="00A931EA" w:rsidRPr="00EE3251" w:rsidRDefault="00A931EA" w:rsidP="004F3EFB">
            <w:pPr>
              <w:jc w:val="center"/>
              <w:rPr>
                <w:color w:val="000000"/>
              </w:rPr>
            </w:pPr>
            <w:r w:rsidRPr="00EE3251">
              <w:rPr>
                <w:color w:val="000000"/>
              </w:rPr>
              <w:t>48.8%</w:t>
            </w:r>
          </w:p>
        </w:tc>
        <w:tc>
          <w:tcPr>
            <w:tcW w:w="1280" w:type="dxa"/>
            <w:tcBorders>
              <w:top w:val="nil"/>
              <w:left w:val="nil"/>
              <w:bottom w:val="single" w:sz="8" w:space="0" w:color="auto"/>
              <w:right w:val="single" w:sz="4" w:space="0" w:color="auto"/>
            </w:tcBorders>
            <w:shd w:val="clear" w:color="auto" w:fill="auto"/>
            <w:noWrap/>
            <w:vAlign w:val="center"/>
          </w:tcPr>
          <w:p w14:paraId="2EC83D85" w14:textId="77777777" w:rsidR="00A931EA" w:rsidRPr="00EE3251" w:rsidRDefault="00A931EA" w:rsidP="004F3EFB">
            <w:pPr>
              <w:jc w:val="center"/>
              <w:rPr>
                <w:color w:val="000000"/>
              </w:rPr>
            </w:pPr>
            <w:r w:rsidRPr="00EE3251">
              <w:rPr>
                <w:color w:val="000000"/>
              </w:rPr>
              <w:t>51.2%</w:t>
            </w:r>
          </w:p>
        </w:tc>
        <w:tc>
          <w:tcPr>
            <w:tcW w:w="1280" w:type="dxa"/>
            <w:tcBorders>
              <w:top w:val="nil"/>
              <w:left w:val="nil"/>
              <w:bottom w:val="single" w:sz="8" w:space="0" w:color="auto"/>
              <w:right w:val="single" w:sz="4" w:space="0" w:color="auto"/>
            </w:tcBorders>
            <w:shd w:val="clear" w:color="auto" w:fill="auto"/>
            <w:noWrap/>
            <w:vAlign w:val="center"/>
            <w:hideMark/>
          </w:tcPr>
          <w:p w14:paraId="52ECE7DD" w14:textId="77777777" w:rsidR="00A931EA" w:rsidRPr="00EE3251" w:rsidRDefault="00A931EA" w:rsidP="004F3EFB">
            <w:pPr>
              <w:jc w:val="center"/>
              <w:rPr>
                <w:color w:val="000000"/>
              </w:rPr>
            </w:pPr>
            <w:r w:rsidRPr="00EE3251">
              <w:rPr>
                <w:color w:val="000000"/>
              </w:rPr>
              <w:t>100.0%</w:t>
            </w:r>
          </w:p>
        </w:tc>
        <w:tc>
          <w:tcPr>
            <w:tcW w:w="1280" w:type="dxa"/>
            <w:tcBorders>
              <w:top w:val="nil"/>
              <w:left w:val="nil"/>
              <w:bottom w:val="single" w:sz="8" w:space="0" w:color="auto"/>
              <w:right w:val="single" w:sz="8" w:space="0" w:color="auto"/>
            </w:tcBorders>
            <w:shd w:val="clear" w:color="auto" w:fill="auto"/>
            <w:noWrap/>
            <w:vAlign w:val="center"/>
          </w:tcPr>
          <w:p w14:paraId="6587ED3D" w14:textId="56138221" w:rsidR="00A931EA" w:rsidRPr="00EE3251" w:rsidRDefault="00A931EA" w:rsidP="00040D06">
            <w:pPr>
              <w:rPr>
                <w:color w:val="000000"/>
              </w:rPr>
            </w:pPr>
          </w:p>
        </w:tc>
      </w:tr>
    </w:tbl>
    <w:p w14:paraId="1C36583E" w14:textId="1E49B1B4" w:rsidR="00A931EA" w:rsidRDefault="00A931EA" w:rsidP="00A931EA">
      <w:pPr>
        <w:adjustRightInd/>
        <w:spacing w:afterLines="50" w:after="120" w:line="400" w:lineRule="exact"/>
        <w:jc w:val="both"/>
        <w:textAlignment w:val="auto"/>
      </w:pPr>
      <w:r w:rsidRPr="00EE3251">
        <w:t>註：會計科目編列原則請參閱各分項經費說明，小數點下以</w:t>
      </w:r>
      <w:r w:rsidRPr="00EE3251">
        <w:t>4</w:t>
      </w:r>
      <w:r w:rsidRPr="00EE3251">
        <w:t>捨</w:t>
      </w:r>
      <w:r w:rsidRPr="00EE3251">
        <w:t>5</w:t>
      </w:r>
      <w:r w:rsidRPr="00EE3251">
        <w:t>入計算。</w:t>
      </w:r>
    </w:p>
    <w:p w14:paraId="20025DD2" w14:textId="77777777" w:rsidR="00F03568" w:rsidRPr="00EE3251" w:rsidRDefault="00F03568" w:rsidP="00F03568">
      <w:pPr>
        <w:widowControl/>
        <w:adjustRightInd/>
        <w:spacing w:line="240" w:lineRule="auto"/>
        <w:textAlignment w:val="auto"/>
        <w:rPr>
          <w:b/>
        </w:rPr>
      </w:pPr>
      <w:r w:rsidRPr="00EE3251">
        <w:rPr>
          <w:b/>
        </w:rPr>
        <w:br w:type="page"/>
      </w:r>
    </w:p>
    <w:p w14:paraId="4052A82B" w14:textId="04B6CB0B" w:rsidR="00685C9D" w:rsidRDefault="00685C9D" w:rsidP="00685C9D">
      <w:pPr>
        <w:pStyle w:val="aff2"/>
        <w:rPr>
          <w:rFonts w:ascii="Times New Roman"/>
        </w:rPr>
      </w:pPr>
      <w:bookmarkStart w:id="507" w:name="_Toc39829498"/>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4</w:t>
      </w:r>
      <w:r>
        <w:fldChar w:fldCharType="end"/>
      </w:r>
      <w:r w:rsidRPr="00EE3251">
        <w:rPr>
          <w:rFonts w:ascii="Times New Roman"/>
        </w:rPr>
        <w:t>單位經費：</w:t>
      </w:r>
      <w:r>
        <w:rPr>
          <w:rFonts w:ascii="Times New Roman" w:hint="eastAsia"/>
        </w:rPr>
        <w:t>博遠智能科技</w:t>
      </w:r>
      <w:r w:rsidRPr="00EE3251">
        <w:rPr>
          <w:rFonts w:ascii="Times New Roman"/>
        </w:rPr>
        <w:t>股份有限公司</w:t>
      </w:r>
      <w:bookmarkEnd w:id="507"/>
    </w:p>
    <w:p w14:paraId="2E4169AA" w14:textId="60C352F7" w:rsidR="00F03568" w:rsidRPr="00685C9D" w:rsidRDefault="00F03568" w:rsidP="00685C9D">
      <w:pPr>
        <w:spacing w:afterLines="50" w:after="120" w:line="400" w:lineRule="exact"/>
        <w:jc w:val="right"/>
        <w:rPr>
          <w:rFonts w:ascii="Times New Roman"/>
        </w:rPr>
      </w:pPr>
      <w:r w:rsidRPr="00685C9D">
        <w:rPr>
          <w:rFonts w:ascii="Times New Roman"/>
        </w:rPr>
        <w:t>單位：千元</w:t>
      </w:r>
    </w:p>
    <w:tbl>
      <w:tblPr>
        <w:tblW w:w="8800" w:type="dxa"/>
        <w:tblInd w:w="13" w:type="dxa"/>
        <w:tblCellMar>
          <w:left w:w="28" w:type="dxa"/>
          <w:right w:w="28" w:type="dxa"/>
        </w:tblCellMar>
        <w:tblLook w:val="04A0" w:firstRow="1" w:lastRow="0" w:firstColumn="1" w:lastColumn="0" w:noHBand="0" w:noVBand="1"/>
      </w:tblPr>
      <w:tblGrid>
        <w:gridCol w:w="3680"/>
        <w:gridCol w:w="1280"/>
        <w:gridCol w:w="1280"/>
        <w:gridCol w:w="1280"/>
        <w:gridCol w:w="1280"/>
      </w:tblGrid>
      <w:tr w:rsidR="00733F00" w:rsidRPr="00733F00" w14:paraId="5713C8EB" w14:textId="77777777" w:rsidTr="00F03568">
        <w:trPr>
          <w:trHeight w:val="399"/>
        </w:trPr>
        <w:tc>
          <w:tcPr>
            <w:tcW w:w="36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E7F639F" w14:textId="77777777" w:rsidR="00F03568" w:rsidRPr="00733F00" w:rsidRDefault="00F03568" w:rsidP="00F03568">
            <w:pPr>
              <w:widowControl/>
              <w:adjustRightInd/>
              <w:spacing w:line="240" w:lineRule="auto"/>
              <w:jc w:val="center"/>
              <w:textAlignment w:val="auto"/>
              <w:rPr>
                <w:color w:val="000000" w:themeColor="text1"/>
              </w:rPr>
            </w:pPr>
            <w:r w:rsidRPr="00733F00">
              <w:rPr>
                <w:rFonts w:hint="eastAsia"/>
                <w:color w:val="000000" w:themeColor="text1"/>
              </w:rPr>
              <w:t>會計科目</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181D7B78" w14:textId="77777777" w:rsidR="00F03568" w:rsidRPr="00733F00" w:rsidRDefault="00F03568" w:rsidP="00F03568">
            <w:pPr>
              <w:widowControl/>
              <w:adjustRightInd/>
              <w:spacing w:line="240" w:lineRule="auto"/>
              <w:jc w:val="center"/>
              <w:textAlignment w:val="auto"/>
              <w:rPr>
                <w:color w:val="000000" w:themeColor="text1"/>
              </w:rPr>
            </w:pPr>
            <w:r w:rsidRPr="00733F00">
              <w:rPr>
                <w:rFonts w:hint="eastAsia"/>
                <w:color w:val="000000" w:themeColor="text1"/>
              </w:rPr>
              <w:t>補助款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3E16609E" w14:textId="77777777" w:rsidR="00F03568" w:rsidRPr="00733F00" w:rsidRDefault="00F03568" w:rsidP="00F03568">
            <w:pPr>
              <w:widowControl/>
              <w:adjustRightInd/>
              <w:spacing w:line="240" w:lineRule="auto"/>
              <w:jc w:val="center"/>
              <w:textAlignment w:val="auto"/>
              <w:rPr>
                <w:color w:val="000000" w:themeColor="text1"/>
              </w:rPr>
            </w:pPr>
            <w:r w:rsidRPr="00733F00">
              <w:rPr>
                <w:rFonts w:hint="eastAsia"/>
                <w:color w:val="000000" w:themeColor="text1"/>
              </w:rPr>
              <w:t>自籌款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7B8565CF" w14:textId="77777777" w:rsidR="00F03568" w:rsidRPr="00733F00" w:rsidRDefault="00F03568" w:rsidP="00F03568">
            <w:pPr>
              <w:widowControl/>
              <w:adjustRightInd/>
              <w:spacing w:line="240" w:lineRule="auto"/>
              <w:jc w:val="center"/>
              <w:textAlignment w:val="auto"/>
              <w:rPr>
                <w:color w:val="000000" w:themeColor="text1"/>
              </w:rPr>
            </w:pPr>
            <w:r w:rsidRPr="00733F00">
              <w:rPr>
                <w:rFonts w:hint="eastAsia"/>
                <w:color w:val="000000" w:themeColor="text1"/>
              </w:rPr>
              <w:t>合計</w:t>
            </w:r>
          </w:p>
        </w:tc>
        <w:tc>
          <w:tcPr>
            <w:tcW w:w="1280" w:type="dxa"/>
            <w:tcBorders>
              <w:top w:val="single" w:sz="8" w:space="0" w:color="auto"/>
              <w:left w:val="nil"/>
              <w:bottom w:val="single" w:sz="4" w:space="0" w:color="auto"/>
              <w:right w:val="single" w:sz="8" w:space="0" w:color="auto"/>
            </w:tcBorders>
            <w:shd w:val="clear" w:color="auto" w:fill="auto"/>
            <w:noWrap/>
            <w:vAlign w:val="center"/>
            <w:hideMark/>
          </w:tcPr>
          <w:p w14:paraId="479FC34A" w14:textId="77777777" w:rsidR="00F03568" w:rsidRPr="00733F00" w:rsidRDefault="00F03568" w:rsidP="00F03568">
            <w:pPr>
              <w:widowControl/>
              <w:adjustRightInd/>
              <w:spacing w:line="240" w:lineRule="auto"/>
              <w:jc w:val="center"/>
              <w:textAlignment w:val="auto"/>
              <w:rPr>
                <w:color w:val="000000" w:themeColor="text1"/>
              </w:rPr>
            </w:pPr>
            <w:r w:rsidRPr="00733F00">
              <w:rPr>
                <w:color w:val="000000" w:themeColor="text1"/>
              </w:rPr>
              <w:t xml:space="preserve"> % </w:t>
            </w:r>
          </w:p>
        </w:tc>
      </w:tr>
      <w:tr w:rsidR="00733F00" w:rsidRPr="00733F00" w14:paraId="1F73BBA8"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D0FD3D0"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1.</w:t>
            </w:r>
            <w:r w:rsidRPr="00733F00">
              <w:rPr>
                <w:rFonts w:hint="eastAsia"/>
                <w:color w:val="000000" w:themeColor="text1"/>
              </w:rPr>
              <w:t>創新或研究發展人員之人事費</w:t>
            </w:r>
          </w:p>
        </w:tc>
        <w:tc>
          <w:tcPr>
            <w:tcW w:w="1280" w:type="dxa"/>
            <w:tcBorders>
              <w:top w:val="nil"/>
              <w:left w:val="nil"/>
              <w:bottom w:val="single" w:sz="4" w:space="0" w:color="auto"/>
              <w:right w:val="single" w:sz="4" w:space="0" w:color="auto"/>
            </w:tcBorders>
            <w:shd w:val="clear" w:color="auto" w:fill="auto"/>
            <w:noWrap/>
            <w:vAlign w:val="center"/>
          </w:tcPr>
          <w:p w14:paraId="533D9061" w14:textId="77777777" w:rsidR="00F03568" w:rsidRPr="00733F00" w:rsidRDefault="00F03568" w:rsidP="00F03568">
            <w:pPr>
              <w:rPr>
                <w:color w:val="000000" w:themeColor="text1"/>
              </w:rPr>
            </w:pPr>
          </w:p>
        </w:tc>
        <w:tc>
          <w:tcPr>
            <w:tcW w:w="1280" w:type="dxa"/>
            <w:tcBorders>
              <w:top w:val="nil"/>
              <w:left w:val="nil"/>
              <w:bottom w:val="single" w:sz="4" w:space="0" w:color="auto"/>
              <w:right w:val="single" w:sz="4" w:space="0" w:color="auto"/>
            </w:tcBorders>
            <w:shd w:val="clear" w:color="auto" w:fill="auto"/>
            <w:noWrap/>
            <w:vAlign w:val="center"/>
          </w:tcPr>
          <w:p w14:paraId="7BD8AD74" w14:textId="77777777" w:rsidR="00F03568" w:rsidRPr="00733F00" w:rsidRDefault="00F03568" w:rsidP="00F03568">
            <w:pPr>
              <w:rPr>
                <w:color w:val="000000" w:themeColor="text1"/>
              </w:rPr>
            </w:pPr>
          </w:p>
        </w:tc>
        <w:tc>
          <w:tcPr>
            <w:tcW w:w="1280" w:type="dxa"/>
            <w:tcBorders>
              <w:top w:val="nil"/>
              <w:left w:val="nil"/>
              <w:bottom w:val="single" w:sz="4" w:space="0" w:color="auto"/>
              <w:right w:val="single" w:sz="4" w:space="0" w:color="auto"/>
            </w:tcBorders>
            <w:shd w:val="clear" w:color="auto" w:fill="auto"/>
            <w:noWrap/>
            <w:vAlign w:val="center"/>
          </w:tcPr>
          <w:p w14:paraId="428341A3" w14:textId="77777777" w:rsidR="00F03568" w:rsidRPr="00733F00" w:rsidRDefault="00F03568" w:rsidP="00F03568">
            <w:pPr>
              <w:rPr>
                <w:color w:val="000000" w:themeColor="text1"/>
              </w:rPr>
            </w:pPr>
          </w:p>
        </w:tc>
        <w:tc>
          <w:tcPr>
            <w:tcW w:w="1280" w:type="dxa"/>
            <w:tcBorders>
              <w:top w:val="nil"/>
              <w:left w:val="nil"/>
              <w:bottom w:val="single" w:sz="4" w:space="0" w:color="auto"/>
              <w:right w:val="single" w:sz="8" w:space="0" w:color="auto"/>
            </w:tcBorders>
            <w:shd w:val="clear" w:color="auto" w:fill="auto"/>
            <w:noWrap/>
            <w:vAlign w:val="center"/>
          </w:tcPr>
          <w:p w14:paraId="4079E5DA" w14:textId="77777777" w:rsidR="00F03568" w:rsidRPr="00733F00" w:rsidRDefault="00F03568" w:rsidP="00F03568">
            <w:pPr>
              <w:rPr>
                <w:color w:val="000000" w:themeColor="text1"/>
              </w:rPr>
            </w:pPr>
          </w:p>
        </w:tc>
      </w:tr>
      <w:tr w:rsidR="00733F00" w:rsidRPr="00733F00" w14:paraId="0FC86AC9"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35F2DF3E"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(1)</w:t>
            </w:r>
            <w:r w:rsidRPr="00733F00">
              <w:rPr>
                <w:rFonts w:hint="eastAsia"/>
                <w:color w:val="000000" w:themeColor="text1"/>
              </w:rPr>
              <w:t>研究發展人員</w:t>
            </w:r>
          </w:p>
        </w:tc>
        <w:tc>
          <w:tcPr>
            <w:tcW w:w="1280" w:type="dxa"/>
            <w:tcBorders>
              <w:top w:val="nil"/>
              <w:left w:val="nil"/>
              <w:bottom w:val="single" w:sz="4" w:space="0" w:color="auto"/>
              <w:right w:val="single" w:sz="4" w:space="0" w:color="auto"/>
            </w:tcBorders>
            <w:shd w:val="clear" w:color="auto" w:fill="auto"/>
            <w:noWrap/>
          </w:tcPr>
          <w:p w14:paraId="416B24BD" w14:textId="77777777" w:rsidR="00F03568" w:rsidRPr="00733F00" w:rsidRDefault="00F03568" w:rsidP="00F03568">
            <w:pPr>
              <w:jc w:val="right"/>
              <w:rPr>
                <w:color w:val="000000" w:themeColor="text1"/>
              </w:rPr>
            </w:pPr>
            <w:r w:rsidRPr="00733F00">
              <w:rPr>
                <w:color w:val="000000" w:themeColor="text1"/>
              </w:rPr>
              <w:t xml:space="preserve">7,545 </w:t>
            </w:r>
          </w:p>
        </w:tc>
        <w:tc>
          <w:tcPr>
            <w:tcW w:w="1280" w:type="dxa"/>
            <w:tcBorders>
              <w:top w:val="nil"/>
              <w:left w:val="nil"/>
              <w:bottom w:val="single" w:sz="4" w:space="0" w:color="auto"/>
              <w:right w:val="single" w:sz="4" w:space="0" w:color="auto"/>
            </w:tcBorders>
            <w:shd w:val="clear" w:color="auto" w:fill="auto"/>
            <w:noWrap/>
          </w:tcPr>
          <w:p w14:paraId="466D50FC" w14:textId="77777777" w:rsidR="00F03568" w:rsidRPr="00733F00" w:rsidRDefault="00F03568" w:rsidP="00F03568">
            <w:pPr>
              <w:jc w:val="right"/>
              <w:rPr>
                <w:color w:val="000000" w:themeColor="text1"/>
              </w:rPr>
            </w:pPr>
            <w:r w:rsidRPr="00733F00">
              <w:rPr>
                <w:color w:val="000000" w:themeColor="text1"/>
              </w:rPr>
              <w:t xml:space="preserve">7,853 </w:t>
            </w:r>
          </w:p>
        </w:tc>
        <w:tc>
          <w:tcPr>
            <w:tcW w:w="1280" w:type="dxa"/>
            <w:tcBorders>
              <w:top w:val="nil"/>
              <w:left w:val="nil"/>
              <w:bottom w:val="single" w:sz="4" w:space="0" w:color="auto"/>
              <w:right w:val="single" w:sz="4" w:space="0" w:color="auto"/>
            </w:tcBorders>
            <w:shd w:val="clear" w:color="auto" w:fill="auto"/>
            <w:noWrap/>
          </w:tcPr>
          <w:p w14:paraId="6AC8A3B8" w14:textId="77777777" w:rsidR="00F03568" w:rsidRPr="00733F00" w:rsidRDefault="00F03568" w:rsidP="00F03568">
            <w:pPr>
              <w:jc w:val="right"/>
              <w:rPr>
                <w:color w:val="000000" w:themeColor="text1"/>
              </w:rPr>
            </w:pPr>
            <w:r w:rsidRPr="00733F00">
              <w:rPr>
                <w:color w:val="000000" w:themeColor="text1"/>
              </w:rPr>
              <w:t xml:space="preserve">15,398 </w:t>
            </w:r>
          </w:p>
        </w:tc>
        <w:tc>
          <w:tcPr>
            <w:tcW w:w="1280" w:type="dxa"/>
            <w:tcBorders>
              <w:top w:val="nil"/>
              <w:left w:val="nil"/>
              <w:bottom w:val="single" w:sz="4" w:space="0" w:color="auto"/>
              <w:right w:val="single" w:sz="8" w:space="0" w:color="auto"/>
            </w:tcBorders>
            <w:shd w:val="clear" w:color="auto" w:fill="auto"/>
            <w:noWrap/>
          </w:tcPr>
          <w:p w14:paraId="2E3DB152" w14:textId="77777777" w:rsidR="00F03568" w:rsidRPr="00733F00" w:rsidRDefault="00F03568" w:rsidP="00F03568">
            <w:pPr>
              <w:jc w:val="center"/>
              <w:rPr>
                <w:color w:val="000000" w:themeColor="text1"/>
              </w:rPr>
            </w:pPr>
            <w:r w:rsidRPr="00733F00">
              <w:rPr>
                <w:color w:val="000000" w:themeColor="text1"/>
              </w:rPr>
              <w:t>73%</w:t>
            </w:r>
          </w:p>
        </w:tc>
      </w:tr>
      <w:tr w:rsidR="00733F00" w:rsidRPr="00733F00" w14:paraId="613B4BEB"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16B56C40"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(2)</w:t>
            </w:r>
            <w:r w:rsidRPr="00733F00">
              <w:rPr>
                <w:rFonts w:hint="eastAsia"/>
                <w:color w:val="000000" w:themeColor="text1"/>
              </w:rPr>
              <w:t>國際研發人員</w:t>
            </w:r>
          </w:p>
        </w:tc>
        <w:tc>
          <w:tcPr>
            <w:tcW w:w="1280" w:type="dxa"/>
            <w:tcBorders>
              <w:top w:val="nil"/>
              <w:left w:val="nil"/>
              <w:bottom w:val="single" w:sz="4" w:space="0" w:color="auto"/>
              <w:right w:val="single" w:sz="4" w:space="0" w:color="auto"/>
            </w:tcBorders>
            <w:shd w:val="clear" w:color="auto" w:fill="auto"/>
            <w:noWrap/>
          </w:tcPr>
          <w:p w14:paraId="490694D0"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1C87C6EE"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1FE76A5C"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8" w:space="0" w:color="auto"/>
            </w:tcBorders>
            <w:shd w:val="clear" w:color="auto" w:fill="auto"/>
            <w:noWrap/>
          </w:tcPr>
          <w:p w14:paraId="0BE8135B" w14:textId="77777777" w:rsidR="00F03568" w:rsidRPr="00733F00" w:rsidRDefault="00F03568" w:rsidP="00F03568">
            <w:pPr>
              <w:jc w:val="center"/>
              <w:rPr>
                <w:color w:val="000000" w:themeColor="text1"/>
              </w:rPr>
            </w:pPr>
            <w:r w:rsidRPr="00733F00">
              <w:rPr>
                <w:color w:val="000000" w:themeColor="text1"/>
              </w:rPr>
              <w:t>0%</w:t>
            </w:r>
          </w:p>
        </w:tc>
      </w:tr>
      <w:tr w:rsidR="00733F00" w:rsidRPr="00733F00" w14:paraId="40587848"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3ADC699D"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(3)</w:t>
            </w:r>
            <w:r w:rsidRPr="00733F00">
              <w:rPr>
                <w:rFonts w:hint="eastAsia"/>
                <w:color w:val="000000" w:themeColor="text1"/>
              </w:rPr>
              <w:t>顧問、專家</w:t>
            </w:r>
          </w:p>
        </w:tc>
        <w:tc>
          <w:tcPr>
            <w:tcW w:w="1280" w:type="dxa"/>
            <w:tcBorders>
              <w:top w:val="nil"/>
              <w:left w:val="nil"/>
              <w:bottom w:val="single" w:sz="4" w:space="0" w:color="auto"/>
              <w:right w:val="single" w:sz="4" w:space="0" w:color="auto"/>
            </w:tcBorders>
            <w:shd w:val="clear" w:color="auto" w:fill="auto"/>
            <w:noWrap/>
          </w:tcPr>
          <w:p w14:paraId="34CC6D73"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218F9E36"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1DB53165"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8" w:space="0" w:color="auto"/>
            </w:tcBorders>
            <w:shd w:val="clear" w:color="auto" w:fill="auto"/>
            <w:noWrap/>
          </w:tcPr>
          <w:p w14:paraId="4B34B6DF" w14:textId="77777777" w:rsidR="00F03568" w:rsidRPr="00733F00" w:rsidRDefault="00F03568" w:rsidP="00F03568">
            <w:pPr>
              <w:jc w:val="center"/>
              <w:rPr>
                <w:color w:val="000000" w:themeColor="text1"/>
              </w:rPr>
            </w:pPr>
            <w:r w:rsidRPr="00733F00">
              <w:rPr>
                <w:color w:val="000000" w:themeColor="text1"/>
              </w:rPr>
              <w:t>0%</w:t>
            </w:r>
          </w:p>
        </w:tc>
      </w:tr>
      <w:tr w:rsidR="00733F00" w:rsidRPr="00733F00" w14:paraId="59367BB5"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D0B31E2"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2.</w:t>
            </w:r>
            <w:r w:rsidRPr="00733F00">
              <w:rPr>
                <w:rFonts w:hint="eastAsia"/>
                <w:color w:val="000000" w:themeColor="text1"/>
              </w:rPr>
              <w:t>消耗性器材及原材料費</w:t>
            </w:r>
          </w:p>
        </w:tc>
        <w:tc>
          <w:tcPr>
            <w:tcW w:w="1280" w:type="dxa"/>
            <w:tcBorders>
              <w:top w:val="nil"/>
              <w:left w:val="nil"/>
              <w:bottom w:val="single" w:sz="4" w:space="0" w:color="auto"/>
              <w:right w:val="single" w:sz="4" w:space="0" w:color="auto"/>
            </w:tcBorders>
            <w:shd w:val="clear" w:color="auto" w:fill="auto"/>
            <w:noWrap/>
          </w:tcPr>
          <w:p w14:paraId="518568C4" w14:textId="77777777" w:rsidR="00F03568" w:rsidRPr="00733F00" w:rsidRDefault="00F03568" w:rsidP="00F03568">
            <w:pPr>
              <w:jc w:val="right"/>
              <w:rPr>
                <w:color w:val="000000" w:themeColor="text1"/>
              </w:rPr>
            </w:pPr>
            <w:r w:rsidRPr="00733F00">
              <w:rPr>
                <w:color w:val="000000" w:themeColor="text1"/>
              </w:rPr>
              <w:t xml:space="preserve">1,360 </w:t>
            </w:r>
          </w:p>
        </w:tc>
        <w:tc>
          <w:tcPr>
            <w:tcW w:w="1280" w:type="dxa"/>
            <w:tcBorders>
              <w:top w:val="nil"/>
              <w:left w:val="nil"/>
              <w:bottom w:val="single" w:sz="4" w:space="0" w:color="auto"/>
              <w:right w:val="single" w:sz="4" w:space="0" w:color="auto"/>
            </w:tcBorders>
            <w:shd w:val="clear" w:color="auto" w:fill="auto"/>
            <w:noWrap/>
          </w:tcPr>
          <w:p w14:paraId="061113DA" w14:textId="77777777" w:rsidR="00F03568" w:rsidRPr="00733F00" w:rsidRDefault="00F03568" w:rsidP="00F03568">
            <w:pPr>
              <w:jc w:val="right"/>
              <w:rPr>
                <w:color w:val="000000" w:themeColor="text1"/>
              </w:rPr>
            </w:pPr>
            <w:r w:rsidRPr="00733F00">
              <w:rPr>
                <w:color w:val="000000" w:themeColor="text1"/>
              </w:rPr>
              <w:t xml:space="preserve">1,415 </w:t>
            </w:r>
          </w:p>
        </w:tc>
        <w:tc>
          <w:tcPr>
            <w:tcW w:w="1280" w:type="dxa"/>
            <w:tcBorders>
              <w:top w:val="nil"/>
              <w:left w:val="nil"/>
              <w:bottom w:val="single" w:sz="4" w:space="0" w:color="auto"/>
              <w:right w:val="single" w:sz="4" w:space="0" w:color="auto"/>
            </w:tcBorders>
            <w:shd w:val="clear" w:color="auto" w:fill="auto"/>
            <w:noWrap/>
          </w:tcPr>
          <w:p w14:paraId="58335435" w14:textId="77777777" w:rsidR="00F03568" w:rsidRPr="00733F00" w:rsidRDefault="00F03568" w:rsidP="00F03568">
            <w:pPr>
              <w:jc w:val="right"/>
              <w:rPr>
                <w:color w:val="000000" w:themeColor="text1"/>
              </w:rPr>
            </w:pPr>
            <w:r w:rsidRPr="00733F00">
              <w:rPr>
                <w:color w:val="000000" w:themeColor="text1"/>
              </w:rPr>
              <w:t xml:space="preserve">2,775 </w:t>
            </w:r>
          </w:p>
        </w:tc>
        <w:tc>
          <w:tcPr>
            <w:tcW w:w="1280" w:type="dxa"/>
            <w:tcBorders>
              <w:top w:val="nil"/>
              <w:left w:val="nil"/>
              <w:bottom w:val="single" w:sz="4" w:space="0" w:color="auto"/>
              <w:right w:val="single" w:sz="8" w:space="0" w:color="auto"/>
            </w:tcBorders>
            <w:shd w:val="clear" w:color="auto" w:fill="auto"/>
            <w:noWrap/>
          </w:tcPr>
          <w:p w14:paraId="44325011" w14:textId="77777777" w:rsidR="00F03568" w:rsidRPr="00733F00" w:rsidRDefault="00F03568" w:rsidP="00F03568">
            <w:pPr>
              <w:jc w:val="center"/>
              <w:rPr>
                <w:color w:val="000000" w:themeColor="text1"/>
              </w:rPr>
            </w:pPr>
            <w:r w:rsidRPr="00733F00">
              <w:rPr>
                <w:color w:val="000000" w:themeColor="text1"/>
              </w:rPr>
              <w:t>13%</w:t>
            </w:r>
          </w:p>
        </w:tc>
      </w:tr>
      <w:tr w:rsidR="00733F00" w:rsidRPr="00733F00" w14:paraId="2C44DA87"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A34BF4D"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3.</w:t>
            </w:r>
            <w:r w:rsidRPr="00733F00">
              <w:rPr>
                <w:rFonts w:hint="eastAsia"/>
                <w:color w:val="000000" w:themeColor="text1"/>
              </w:rPr>
              <w:t>創新或研究發展設備使用費</w:t>
            </w:r>
          </w:p>
        </w:tc>
        <w:tc>
          <w:tcPr>
            <w:tcW w:w="1280" w:type="dxa"/>
            <w:tcBorders>
              <w:top w:val="nil"/>
              <w:left w:val="nil"/>
              <w:bottom w:val="single" w:sz="4" w:space="0" w:color="auto"/>
              <w:right w:val="single" w:sz="4" w:space="0" w:color="auto"/>
            </w:tcBorders>
            <w:shd w:val="clear" w:color="auto" w:fill="auto"/>
            <w:noWrap/>
          </w:tcPr>
          <w:p w14:paraId="749B99B4" w14:textId="77777777" w:rsidR="00F03568" w:rsidRPr="00733F00" w:rsidRDefault="00F03568" w:rsidP="00F03568">
            <w:pPr>
              <w:jc w:val="right"/>
              <w:rPr>
                <w:color w:val="000000" w:themeColor="text1"/>
              </w:rPr>
            </w:pPr>
            <w:r w:rsidRPr="00733F00">
              <w:rPr>
                <w:color w:val="000000" w:themeColor="text1"/>
              </w:rPr>
              <w:t xml:space="preserve">93 </w:t>
            </w:r>
          </w:p>
        </w:tc>
        <w:tc>
          <w:tcPr>
            <w:tcW w:w="1280" w:type="dxa"/>
            <w:tcBorders>
              <w:top w:val="nil"/>
              <w:left w:val="nil"/>
              <w:bottom w:val="single" w:sz="4" w:space="0" w:color="auto"/>
              <w:right w:val="single" w:sz="4" w:space="0" w:color="auto"/>
            </w:tcBorders>
            <w:shd w:val="clear" w:color="auto" w:fill="auto"/>
            <w:noWrap/>
          </w:tcPr>
          <w:p w14:paraId="10647917" w14:textId="77777777" w:rsidR="00F03568" w:rsidRPr="00733F00" w:rsidRDefault="00F03568" w:rsidP="00F03568">
            <w:pPr>
              <w:jc w:val="right"/>
              <w:rPr>
                <w:color w:val="000000" w:themeColor="text1"/>
              </w:rPr>
            </w:pPr>
            <w:r w:rsidRPr="00733F00">
              <w:rPr>
                <w:color w:val="000000" w:themeColor="text1"/>
              </w:rPr>
              <w:t xml:space="preserve">96 </w:t>
            </w:r>
          </w:p>
        </w:tc>
        <w:tc>
          <w:tcPr>
            <w:tcW w:w="1280" w:type="dxa"/>
            <w:tcBorders>
              <w:top w:val="nil"/>
              <w:left w:val="nil"/>
              <w:bottom w:val="single" w:sz="4" w:space="0" w:color="auto"/>
              <w:right w:val="single" w:sz="4" w:space="0" w:color="auto"/>
            </w:tcBorders>
            <w:shd w:val="clear" w:color="auto" w:fill="auto"/>
            <w:noWrap/>
          </w:tcPr>
          <w:p w14:paraId="79863401" w14:textId="77777777" w:rsidR="00F03568" w:rsidRPr="00733F00" w:rsidRDefault="00F03568" w:rsidP="00F03568">
            <w:pPr>
              <w:jc w:val="right"/>
              <w:rPr>
                <w:color w:val="000000" w:themeColor="text1"/>
              </w:rPr>
            </w:pPr>
            <w:r w:rsidRPr="00733F00">
              <w:rPr>
                <w:color w:val="000000" w:themeColor="text1"/>
              </w:rPr>
              <w:t xml:space="preserve">189 </w:t>
            </w:r>
          </w:p>
        </w:tc>
        <w:tc>
          <w:tcPr>
            <w:tcW w:w="1280" w:type="dxa"/>
            <w:tcBorders>
              <w:top w:val="nil"/>
              <w:left w:val="nil"/>
              <w:bottom w:val="single" w:sz="4" w:space="0" w:color="auto"/>
              <w:right w:val="single" w:sz="8" w:space="0" w:color="auto"/>
            </w:tcBorders>
            <w:shd w:val="clear" w:color="auto" w:fill="auto"/>
            <w:noWrap/>
          </w:tcPr>
          <w:p w14:paraId="2C860399" w14:textId="77777777" w:rsidR="00F03568" w:rsidRPr="00733F00" w:rsidRDefault="00F03568" w:rsidP="00F03568">
            <w:pPr>
              <w:jc w:val="center"/>
              <w:rPr>
                <w:color w:val="000000" w:themeColor="text1"/>
              </w:rPr>
            </w:pPr>
            <w:r w:rsidRPr="00733F00">
              <w:rPr>
                <w:color w:val="000000" w:themeColor="text1"/>
              </w:rPr>
              <w:t>1%</w:t>
            </w:r>
          </w:p>
        </w:tc>
      </w:tr>
      <w:tr w:rsidR="00733F00" w:rsidRPr="00733F00" w14:paraId="112978C4"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68802DA1"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4.</w:t>
            </w:r>
            <w:r w:rsidRPr="00733F00">
              <w:rPr>
                <w:rFonts w:hint="eastAsia"/>
                <w:color w:val="000000" w:themeColor="text1"/>
              </w:rPr>
              <w:t>創新或研究發展設備維護費</w:t>
            </w:r>
          </w:p>
        </w:tc>
        <w:tc>
          <w:tcPr>
            <w:tcW w:w="1280" w:type="dxa"/>
            <w:tcBorders>
              <w:top w:val="nil"/>
              <w:left w:val="nil"/>
              <w:bottom w:val="single" w:sz="4" w:space="0" w:color="auto"/>
              <w:right w:val="single" w:sz="4" w:space="0" w:color="auto"/>
            </w:tcBorders>
            <w:shd w:val="clear" w:color="auto" w:fill="auto"/>
            <w:noWrap/>
          </w:tcPr>
          <w:p w14:paraId="1863695C"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38CDA92B"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44DF99AF"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8" w:space="0" w:color="auto"/>
            </w:tcBorders>
            <w:shd w:val="clear" w:color="auto" w:fill="auto"/>
            <w:noWrap/>
          </w:tcPr>
          <w:p w14:paraId="511797DA" w14:textId="77777777" w:rsidR="00F03568" w:rsidRPr="00733F00" w:rsidRDefault="00F03568" w:rsidP="00F03568">
            <w:pPr>
              <w:jc w:val="center"/>
              <w:rPr>
                <w:color w:val="000000" w:themeColor="text1"/>
              </w:rPr>
            </w:pPr>
            <w:r w:rsidRPr="00733F00">
              <w:rPr>
                <w:color w:val="000000" w:themeColor="text1"/>
              </w:rPr>
              <w:t>0%</w:t>
            </w:r>
          </w:p>
        </w:tc>
      </w:tr>
      <w:tr w:rsidR="00733F00" w:rsidRPr="00733F00" w14:paraId="339DBC4D"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F0AA043"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5.</w:t>
            </w:r>
            <w:r w:rsidRPr="00733F00">
              <w:rPr>
                <w:rFonts w:hint="eastAsia"/>
                <w:color w:val="000000" w:themeColor="text1"/>
              </w:rPr>
              <w:t>無形資產之引進、委託研究或驗證費</w:t>
            </w:r>
          </w:p>
        </w:tc>
        <w:tc>
          <w:tcPr>
            <w:tcW w:w="1280" w:type="dxa"/>
            <w:tcBorders>
              <w:top w:val="nil"/>
              <w:left w:val="nil"/>
              <w:bottom w:val="single" w:sz="4" w:space="0" w:color="auto"/>
              <w:right w:val="single" w:sz="4" w:space="0" w:color="auto"/>
            </w:tcBorders>
            <w:shd w:val="clear" w:color="auto" w:fill="auto"/>
            <w:noWrap/>
          </w:tcPr>
          <w:p w14:paraId="55B318DC" w14:textId="77777777" w:rsidR="00F03568" w:rsidRPr="00733F00" w:rsidRDefault="00F03568" w:rsidP="00F03568">
            <w:pPr>
              <w:jc w:val="right"/>
              <w:rPr>
                <w:color w:val="000000" w:themeColor="text1"/>
              </w:rPr>
            </w:pPr>
          </w:p>
        </w:tc>
        <w:tc>
          <w:tcPr>
            <w:tcW w:w="1280" w:type="dxa"/>
            <w:tcBorders>
              <w:top w:val="nil"/>
              <w:left w:val="nil"/>
              <w:bottom w:val="single" w:sz="4" w:space="0" w:color="auto"/>
              <w:right w:val="single" w:sz="4" w:space="0" w:color="auto"/>
            </w:tcBorders>
            <w:shd w:val="clear" w:color="auto" w:fill="auto"/>
            <w:noWrap/>
          </w:tcPr>
          <w:p w14:paraId="52CD86C3" w14:textId="77777777" w:rsidR="00F03568" w:rsidRPr="00733F00" w:rsidRDefault="00F03568" w:rsidP="00F03568">
            <w:pPr>
              <w:jc w:val="right"/>
              <w:rPr>
                <w:color w:val="000000" w:themeColor="text1"/>
              </w:rPr>
            </w:pPr>
          </w:p>
        </w:tc>
        <w:tc>
          <w:tcPr>
            <w:tcW w:w="1280" w:type="dxa"/>
            <w:tcBorders>
              <w:top w:val="nil"/>
              <w:left w:val="nil"/>
              <w:bottom w:val="single" w:sz="4" w:space="0" w:color="auto"/>
              <w:right w:val="single" w:sz="4" w:space="0" w:color="auto"/>
            </w:tcBorders>
            <w:shd w:val="clear" w:color="auto" w:fill="auto"/>
            <w:noWrap/>
          </w:tcPr>
          <w:p w14:paraId="31B7D4B0" w14:textId="77777777" w:rsidR="00F03568" w:rsidRPr="00733F00" w:rsidRDefault="00F03568" w:rsidP="00F03568">
            <w:pPr>
              <w:jc w:val="right"/>
              <w:rPr>
                <w:color w:val="000000" w:themeColor="text1"/>
              </w:rPr>
            </w:pPr>
          </w:p>
        </w:tc>
        <w:tc>
          <w:tcPr>
            <w:tcW w:w="1280" w:type="dxa"/>
            <w:tcBorders>
              <w:top w:val="nil"/>
              <w:left w:val="nil"/>
              <w:bottom w:val="single" w:sz="4" w:space="0" w:color="auto"/>
              <w:right w:val="single" w:sz="8" w:space="0" w:color="auto"/>
            </w:tcBorders>
            <w:shd w:val="clear" w:color="auto" w:fill="auto"/>
            <w:noWrap/>
          </w:tcPr>
          <w:p w14:paraId="7467225A" w14:textId="77777777" w:rsidR="00F03568" w:rsidRPr="00733F00" w:rsidRDefault="00F03568" w:rsidP="00F03568">
            <w:pPr>
              <w:jc w:val="center"/>
              <w:rPr>
                <w:color w:val="000000" w:themeColor="text1"/>
              </w:rPr>
            </w:pPr>
            <w:r w:rsidRPr="00733F00">
              <w:rPr>
                <w:color w:val="000000" w:themeColor="text1"/>
              </w:rPr>
              <w:t>0%</w:t>
            </w:r>
          </w:p>
        </w:tc>
      </w:tr>
      <w:tr w:rsidR="00733F00" w:rsidRPr="00733F00" w14:paraId="348F6DF3"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54D9523"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(1)</w:t>
            </w:r>
            <w:r w:rsidRPr="00733F00">
              <w:rPr>
                <w:rFonts w:hint="eastAsia"/>
                <w:color w:val="000000" w:themeColor="text1"/>
              </w:rPr>
              <w:t>無形資產之引進</w:t>
            </w:r>
          </w:p>
        </w:tc>
        <w:tc>
          <w:tcPr>
            <w:tcW w:w="1280" w:type="dxa"/>
            <w:tcBorders>
              <w:top w:val="nil"/>
              <w:left w:val="nil"/>
              <w:bottom w:val="single" w:sz="4" w:space="0" w:color="auto"/>
              <w:right w:val="single" w:sz="4" w:space="0" w:color="auto"/>
            </w:tcBorders>
            <w:shd w:val="clear" w:color="auto" w:fill="auto"/>
            <w:noWrap/>
          </w:tcPr>
          <w:p w14:paraId="4C5F3E46"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7CE4E61B"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745CA27A"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8" w:space="0" w:color="auto"/>
            </w:tcBorders>
            <w:shd w:val="clear" w:color="auto" w:fill="auto"/>
            <w:noWrap/>
          </w:tcPr>
          <w:p w14:paraId="20D20826" w14:textId="77777777" w:rsidR="00F03568" w:rsidRPr="00733F00" w:rsidRDefault="00F03568" w:rsidP="00F03568">
            <w:pPr>
              <w:jc w:val="center"/>
              <w:rPr>
                <w:color w:val="000000" w:themeColor="text1"/>
              </w:rPr>
            </w:pPr>
            <w:r w:rsidRPr="00733F00">
              <w:rPr>
                <w:color w:val="000000" w:themeColor="text1"/>
              </w:rPr>
              <w:t>0%</w:t>
            </w:r>
          </w:p>
        </w:tc>
      </w:tr>
      <w:tr w:rsidR="00733F00" w:rsidRPr="00733F00" w14:paraId="65A7BED1"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D79DC70"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(2)</w:t>
            </w:r>
            <w:r w:rsidRPr="00733F00">
              <w:rPr>
                <w:rFonts w:hint="eastAsia"/>
                <w:color w:val="000000" w:themeColor="text1"/>
              </w:rPr>
              <w:t>委託研究費</w:t>
            </w:r>
          </w:p>
        </w:tc>
        <w:tc>
          <w:tcPr>
            <w:tcW w:w="1280" w:type="dxa"/>
            <w:tcBorders>
              <w:top w:val="nil"/>
              <w:left w:val="nil"/>
              <w:bottom w:val="single" w:sz="4" w:space="0" w:color="auto"/>
              <w:right w:val="single" w:sz="4" w:space="0" w:color="auto"/>
            </w:tcBorders>
            <w:shd w:val="clear" w:color="auto" w:fill="auto"/>
            <w:noWrap/>
          </w:tcPr>
          <w:p w14:paraId="470ABABC" w14:textId="77777777" w:rsidR="00F03568" w:rsidRPr="00733F00" w:rsidRDefault="00F03568" w:rsidP="00F03568">
            <w:pPr>
              <w:jc w:val="right"/>
              <w:rPr>
                <w:color w:val="000000" w:themeColor="text1"/>
              </w:rPr>
            </w:pPr>
            <w:r w:rsidRPr="00733F00">
              <w:rPr>
                <w:color w:val="000000" w:themeColor="text1"/>
              </w:rPr>
              <w:t xml:space="preserve">1,226 </w:t>
            </w:r>
          </w:p>
        </w:tc>
        <w:tc>
          <w:tcPr>
            <w:tcW w:w="1280" w:type="dxa"/>
            <w:tcBorders>
              <w:top w:val="nil"/>
              <w:left w:val="nil"/>
              <w:bottom w:val="single" w:sz="4" w:space="0" w:color="auto"/>
              <w:right w:val="single" w:sz="4" w:space="0" w:color="auto"/>
            </w:tcBorders>
            <w:shd w:val="clear" w:color="auto" w:fill="auto"/>
            <w:noWrap/>
          </w:tcPr>
          <w:p w14:paraId="01AA967E" w14:textId="77777777" w:rsidR="00F03568" w:rsidRPr="00733F00" w:rsidRDefault="00F03568" w:rsidP="00F03568">
            <w:pPr>
              <w:jc w:val="right"/>
              <w:rPr>
                <w:color w:val="000000" w:themeColor="text1"/>
              </w:rPr>
            </w:pPr>
            <w:r w:rsidRPr="00733F00">
              <w:rPr>
                <w:color w:val="000000" w:themeColor="text1"/>
              </w:rPr>
              <w:t xml:space="preserve">1,274 </w:t>
            </w:r>
          </w:p>
        </w:tc>
        <w:tc>
          <w:tcPr>
            <w:tcW w:w="1280" w:type="dxa"/>
            <w:tcBorders>
              <w:top w:val="nil"/>
              <w:left w:val="nil"/>
              <w:bottom w:val="single" w:sz="4" w:space="0" w:color="auto"/>
              <w:right w:val="single" w:sz="4" w:space="0" w:color="auto"/>
            </w:tcBorders>
            <w:shd w:val="clear" w:color="auto" w:fill="auto"/>
            <w:noWrap/>
          </w:tcPr>
          <w:p w14:paraId="085C0B3C" w14:textId="77777777" w:rsidR="00F03568" w:rsidRPr="00733F00" w:rsidRDefault="00F03568" w:rsidP="00F03568">
            <w:pPr>
              <w:jc w:val="right"/>
              <w:rPr>
                <w:color w:val="000000" w:themeColor="text1"/>
              </w:rPr>
            </w:pPr>
            <w:r w:rsidRPr="00733F00">
              <w:rPr>
                <w:color w:val="000000" w:themeColor="text1"/>
              </w:rPr>
              <w:t xml:space="preserve">2,500 </w:t>
            </w:r>
          </w:p>
        </w:tc>
        <w:tc>
          <w:tcPr>
            <w:tcW w:w="1280" w:type="dxa"/>
            <w:tcBorders>
              <w:top w:val="nil"/>
              <w:left w:val="nil"/>
              <w:bottom w:val="single" w:sz="4" w:space="0" w:color="auto"/>
              <w:right w:val="single" w:sz="8" w:space="0" w:color="auto"/>
            </w:tcBorders>
            <w:shd w:val="clear" w:color="auto" w:fill="auto"/>
            <w:noWrap/>
          </w:tcPr>
          <w:p w14:paraId="4E27BDC3" w14:textId="77777777" w:rsidR="00F03568" w:rsidRPr="00733F00" w:rsidRDefault="00F03568" w:rsidP="00F03568">
            <w:pPr>
              <w:jc w:val="center"/>
              <w:rPr>
                <w:color w:val="000000" w:themeColor="text1"/>
              </w:rPr>
            </w:pPr>
            <w:r w:rsidRPr="00733F00">
              <w:rPr>
                <w:color w:val="000000" w:themeColor="text1"/>
              </w:rPr>
              <w:t>12%</w:t>
            </w:r>
          </w:p>
        </w:tc>
      </w:tr>
      <w:tr w:rsidR="00733F00" w:rsidRPr="00733F00" w14:paraId="63890BDB"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6F503270"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(3)</w:t>
            </w:r>
            <w:r w:rsidRPr="00733F00">
              <w:rPr>
                <w:rFonts w:hint="eastAsia"/>
                <w:color w:val="000000" w:themeColor="text1"/>
              </w:rPr>
              <w:t>委託研究</w:t>
            </w:r>
            <w:r w:rsidRPr="00733F00">
              <w:rPr>
                <w:color w:val="000000" w:themeColor="text1"/>
              </w:rPr>
              <w:t>-</w:t>
            </w:r>
            <w:r w:rsidRPr="00733F00">
              <w:rPr>
                <w:rFonts w:hint="eastAsia"/>
                <w:color w:val="000000" w:themeColor="text1"/>
              </w:rPr>
              <w:t>計畫管理</w:t>
            </w:r>
          </w:p>
        </w:tc>
        <w:tc>
          <w:tcPr>
            <w:tcW w:w="1280" w:type="dxa"/>
            <w:tcBorders>
              <w:top w:val="nil"/>
              <w:left w:val="nil"/>
              <w:bottom w:val="single" w:sz="4" w:space="0" w:color="auto"/>
              <w:right w:val="single" w:sz="4" w:space="0" w:color="auto"/>
            </w:tcBorders>
            <w:shd w:val="clear" w:color="auto" w:fill="auto"/>
            <w:noWrap/>
          </w:tcPr>
          <w:p w14:paraId="72ABDCB5"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463F0CDB"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7BDD0632"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8" w:space="0" w:color="auto"/>
            </w:tcBorders>
            <w:shd w:val="clear" w:color="auto" w:fill="auto"/>
            <w:noWrap/>
          </w:tcPr>
          <w:p w14:paraId="6943A7CB" w14:textId="77777777" w:rsidR="00F03568" w:rsidRPr="00733F00" w:rsidRDefault="00F03568" w:rsidP="00F03568">
            <w:pPr>
              <w:jc w:val="center"/>
              <w:rPr>
                <w:color w:val="000000" w:themeColor="text1"/>
              </w:rPr>
            </w:pPr>
            <w:r w:rsidRPr="00733F00">
              <w:rPr>
                <w:color w:val="000000" w:themeColor="text1"/>
              </w:rPr>
              <w:t>0%</w:t>
            </w:r>
          </w:p>
        </w:tc>
      </w:tr>
      <w:tr w:rsidR="00733F00" w:rsidRPr="00733F00" w14:paraId="2F1B9F1E"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B98CD18"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(4)</w:t>
            </w:r>
            <w:r w:rsidRPr="00733F00">
              <w:rPr>
                <w:rFonts w:hint="eastAsia"/>
                <w:color w:val="000000" w:themeColor="text1"/>
              </w:rPr>
              <w:t>驗證費</w:t>
            </w:r>
          </w:p>
        </w:tc>
        <w:tc>
          <w:tcPr>
            <w:tcW w:w="1280" w:type="dxa"/>
            <w:tcBorders>
              <w:top w:val="nil"/>
              <w:left w:val="nil"/>
              <w:bottom w:val="single" w:sz="4" w:space="0" w:color="auto"/>
              <w:right w:val="single" w:sz="4" w:space="0" w:color="auto"/>
            </w:tcBorders>
            <w:shd w:val="clear" w:color="auto" w:fill="auto"/>
            <w:noWrap/>
          </w:tcPr>
          <w:p w14:paraId="5000C0D9"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47F32856"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565F4D79"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8" w:space="0" w:color="auto"/>
            </w:tcBorders>
            <w:shd w:val="clear" w:color="auto" w:fill="auto"/>
            <w:noWrap/>
          </w:tcPr>
          <w:p w14:paraId="212BF9D2" w14:textId="77777777" w:rsidR="00F03568" w:rsidRPr="00733F00" w:rsidRDefault="00F03568" w:rsidP="00F03568">
            <w:pPr>
              <w:jc w:val="center"/>
              <w:rPr>
                <w:color w:val="000000" w:themeColor="text1"/>
              </w:rPr>
            </w:pPr>
            <w:r w:rsidRPr="00733F00">
              <w:rPr>
                <w:color w:val="000000" w:themeColor="text1"/>
              </w:rPr>
              <w:t>0%</w:t>
            </w:r>
          </w:p>
        </w:tc>
      </w:tr>
      <w:tr w:rsidR="00733F00" w:rsidRPr="00733F00" w14:paraId="5A3077FD"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1B413B8"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6.</w:t>
            </w:r>
            <w:r w:rsidRPr="00733F00">
              <w:rPr>
                <w:rFonts w:hint="eastAsia"/>
                <w:color w:val="000000" w:themeColor="text1"/>
              </w:rPr>
              <w:t>國內差旅費</w:t>
            </w:r>
          </w:p>
        </w:tc>
        <w:tc>
          <w:tcPr>
            <w:tcW w:w="1280" w:type="dxa"/>
            <w:tcBorders>
              <w:top w:val="nil"/>
              <w:left w:val="nil"/>
              <w:bottom w:val="single" w:sz="4" w:space="0" w:color="auto"/>
              <w:right w:val="single" w:sz="4" w:space="0" w:color="auto"/>
            </w:tcBorders>
            <w:shd w:val="clear" w:color="auto" w:fill="auto"/>
            <w:noWrap/>
          </w:tcPr>
          <w:p w14:paraId="0465612C" w14:textId="77777777" w:rsidR="00F03568" w:rsidRPr="00733F00" w:rsidRDefault="00F03568" w:rsidP="00F03568">
            <w:pPr>
              <w:jc w:val="right"/>
              <w:rPr>
                <w:color w:val="000000" w:themeColor="text1"/>
              </w:rPr>
            </w:pPr>
            <w:r w:rsidRPr="00733F00">
              <w:rPr>
                <w:color w:val="000000" w:themeColor="text1"/>
              </w:rPr>
              <w:t xml:space="preserve">73 </w:t>
            </w:r>
          </w:p>
        </w:tc>
        <w:tc>
          <w:tcPr>
            <w:tcW w:w="1280" w:type="dxa"/>
            <w:tcBorders>
              <w:top w:val="nil"/>
              <w:left w:val="nil"/>
              <w:bottom w:val="single" w:sz="4" w:space="0" w:color="auto"/>
              <w:right w:val="single" w:sz="4" w:space="0" w:color="auto"/>
            </w:tcBorders>
            <w:shd w:val="clear" w:color="auto" w:fill="auto"/>
            <w:noWrap/>
          </w:tcPr>
          <w:p w14:paraId="404D9AF8" w14:textId="77777777" w:rsidR="00F03568" w:rsidRPr="00733F00" w:rsidRDefault="00F03568" w:rsidP="00F03568">
            <w:pPr>
              <w:jc w:val="right"/>
              <w:rPr>
                <w:color w:val="000000" w:themeColor="text1"/>
              </w:rPr>
            </w:pPr>
            <w:r w:rsidRPr="00733F00">
              <w:rPr>
                <w:color w:val="000000" w:themeColor="text1"/>
              </w:rPr>
              <w:t xml:space="preserve">76 </w:t>
            </w:r>
          </w:p>
        </w:tc>
        <w:tc>
          <w:tcPr>
            <w:tcW w:w="1280" w:type="dxa"/>
            <w:tcBorders>
              <w:top w:val="nil"/>
              <w:left w:val="nil"/>
              <w:bottom w:val="single" w:sz="4" w:space="0" w:color="auto"/>
              <w:right w:val="single" w:sz="4" w:space="0" w:color="auto"/>
            </w:tcBorders>
            <w:shd w:val="clear" w:color="auto" w:fill="auto"/>
            <w:noWrap/>
          </w:tcPr>
          <w:p w14:paraId="7C3EE898" w14:textId="77777777" w:rsidR="00F03568" w:rsidRPr="00733F00" w:rsidRDefault="00F03568" w:rsidP="00F03568">
            <w:pPr>
              <w:jc w:val="right"/>
              <w:rPr>
                <w:color w:val="000000" w:themeColor="text1"/>
              </w:rPr>
            </w:pPr>
            <w:r w:rsidRPr="00733F00">
              <w:rPr>
                <w:color w:val="000000" w:themeColor="text1"/>
              </w:rPr>
              <w:t xml:space="preserve">149 </w:t>
            </w:r>
          </w:p>
        </w:tc>
        <w:tc>
          <w:tcPr>
            <w:tcW w:w="1280" w:type="dxa"/>
            <w:tcBorders>
              <w:top w:val="nil"/>
              <w:left w:val="nil"/>
              <w:bottom w:val="single" w:sz="4" w:space="0" w:color="auto"/>
              <w:right w:val="single" w:sz="8" w:space="0" w:color="auto"/>
            </w:tcBorders>
            <w:shd w:val="clear" w:color="auto" w:fill="auto"/>
            <w:noWrap/>
          </w:tcPr>
          <w:p w14:paraId="146DFA85" w14:textId="77777777" w:rsidR="00F03568" w:rsidRPr="00733F00" w:rsidRDefault="00F03568" w:rsidP="00F03568">
            <w:pPr>
              <w:jc w:val="center"/>
              <w:rPr>
                <w:color w:val="000000" w:themeColor="text1"/>
              </w:rPr>
            </w:pPr>
            <w:r w:rsidRPr="00733F00">
              <w:rPr>
                <w:color w:val="000000" w:themeColor="text1"/>
              </w:rPr>
              <w:t>1%</w:t>
            </w:r>
          </w:p>
        </w:tc>
      </w:tr>
      <w:tr w:rsidR="00733F00" w:rsidRPr="00733F00" w14:paraId="31A44FB8"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077FD2E" w14:textId="77777777" w:rsidR="00F03568" w:rsidRPr="00733F00" w:rsidRDefault="00F03568" w:rsidP="00F03568">
            <w:pPr>
              <w:widowControl/>
              <w:adjustRightInd/>
              <w:spacing w:line="240" w:lineRule="auto"/>
              <w:textAlignment w:val="auto"/>
              <w:rPr>
                <w:color w:val="000000" w:themeColor="text1"/>
              </w:rPr>
            </w:pPr>
            <w:r w:rsidRPr="00733F00">
              <w:rPr>
                <w:color w:val="000000" w:themeColor="text1"/>
              </w:rPr>
              <w:t>7.</w:t>
            </w:r>
            <w:r w:rsidRPr="00733F00">
              <w:rPr>
                <w:rFonts w:hint="eastAsia"/>
                <w:color w:val="000000" w:themeColor="text1"/>
              </w:rPr>
              <w:t>專利申請費</w:t>
            </w:r>
          </w:p>
        </w:tc>
        <w:tc>
          <w:tcPr>
            <w:tcW w:w="1280" w:type="dxa"/>
            <w:tcBorders>
              <w:top w:val="nil"/>
              <w:left w:val="nil"/>
              <w:bottom w:val="single" w:sz="4" w:space="0" w:color="auto"/>
              <w:right w:val="single" w:sz="4" w:space="0" w:color="auto"/>
            </w:tcBorders>
            <w:shd w:val="clear" w:color="auto" w:fill="auto"/>
            <w:noWrap/>
          </w:tcPr>
          <w:p w14:paraId="66388023"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2098A1EC"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4" w:space="0" w:color="auto"/>
            </w:tcBorders>
            <w:shd w:val="clear" w:color="auto" w:fill="auto"/>
            <w:noWrap/>
          </w:tcPr>
          <w:p w14:paraId="1A88A118" w14:textId="77777777" w:rsidR="00F03568" w:rsidRPr="00733F00" w:rsidRDefault="00F03568" w:rsidP="00F03568">
            <w:pPr>
              <w:jc w:val="right"/>
              <w:rPr>
                <w:color w:val="000000" w:themeColor="text1"/>
              </w:rPr>
            </w:pPr>
            <w:r w:rsidRPr="00733F00">
              <w:rPr>
                <w:color w:val="000000" w:themeColor="text1"/>
              </w:rPr>
              <w:t xml:space="preserve">0 </w:t>
            </w:r>
          </w:p>
        </w:tc>
        <w:tc>
          <w:tcPr>
            <w:tcW w:w="1280" w:type="dxa"/>
            <w:tcBorders>
              <w:top w:val="nil"/>
              <w:left w:val="nil"/>
              <w:bottom w:val="single" w:sz="4" w:space="0" w:color="auto"/>
              <w:right w:val="single" w:sz="8" w:space="0" w:color="auto"/>
            </w:tcBorders>
            <w:shd w:val="clear" w:color="auto" w:fill="auto"/>
            <w:noWrap/>
          </w:tcPr>
          <w:p w14:paraId="0698DEB4" w14:textId="77777777" w:rsidR="00F03568" w:rsidRPr="00733F00" w:rsidRDefault="00F03568" w:rsidP="00F03568">
            <w:pPr>
              <w:jc w:val="center"/>
              <w:rPr>
                <w:color w:val="000000" w:themeColor="text1"/>
              </w:rPr>
            </w:pPr>
            <w:r w:rsidRPr="00733F00">
              <w:rPr>
                <w:color w:val="000000" w:themeColor="text1"/>
              </w:rPr>
              <w:t>0%</w:t>
            </w:r>
          </w:p>
        </w:tc>
      </w:tr>
      <w:tr w:rsidR="00733F00" w:rsidRPr="00733F00" w14:paraId="4C21F970" w14:textId="77777777" w:rsidTr="00F03568">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79325C1" w14:textId="77777777" w:rsidR="00F03568" w:rsidRPr="00733F00" w:rsidRDefault="00F03568" w:rsidP="00F03568">
            <w:pPr>
              <w:widowControl/>
              <w:adjustRightInd/>
              <w:spacing w:line="240" w:lineRule="auto"/>
              <w:textAlignment w:val="auto"/>
              <w:rPr>
                <w:color w:val="000000" w:themeColor="text1"/>
              </w:rPr>
            </w:pPr>
            <w:r w:rsidRPr="00733F00">
              <w:rPr>
                <w:rFonts w:hint="eastAsia"/>
                <w:color w:val="000000" w:themeColor="text1"/>
              </w:rPr>
              <w:t>開發總經費</w:t>
            </w:r>
          </w:p>
        </w:tc>
        <w:tc>
          <w:tcPr>
            <w:tcW w:w="1280" w:type="dxa"/>
            <w:tcBorders>
              <w:top w:val="nil"/>
              <w:left w:val="nil"/>
              <w:bottom w:val="single" w:sz="4" w:space="0" w:color="auto"/>
              <w:right w:val="single" w:sz="4" w:space="0" w:color="auto"/>
            </w:tcBorders>
            <w:shd w:val="clear" w:color="auto" w:fill="auto"/>
            <w:noWrap/>
          </w:tcPr>
          <w:p w14:paraId="331C23C6" w14:textId="77777777" w:rsidR="00F03568" w:rsidRPr="00733F00" w:rsidRDefault="00F03568" w:rsidP="00F03568">
            <w:pPr>
              <w:jc w:val="right"/>
              <w:rPr>
                <w:color w:val="000000" w:themeColor="text1"/>
              </w:rPr>
            </w:pPr>
            <w:r w:rsidRPr="00733F00">
              <w:rPr>
                <w:color w:val="000000" w:themeColor="text1"/>
              </w:rPr>
              <w:t xml:space="preserve">10,297 </w:t>
            </w:r>
          </w:p>
        </w:tc>
        <w:tc>
          <w:tcPr>
            <w:tcW w:w="1280" w:type="dxa"/>
            <w:tcBorders>
              <w:top w:val="nil"/>
              <w:left w:val="nil"/>
              <w:bottom w:val="single" w:sz="4" w:space="0" w:color="auto"/>
              <w:right w:val="single" w:sz="4" w:space="0" w:color="auto"/>
            </w:tcBorders>
            <w:shd w:val="clear" w:color="auto" w:fill="auto"/>
            <w:noWrap/>
          </w:tcPr>
          <w:p w14:paraId="5995216B" w14:textId="77777777" w:rsidR="00F03568" w:rsidRPr="00733F00" w:rsidRDefault="00F03568" w:rsidP="00F03568">
            <w:pPr>
              <w:jc w:val="right"/>
              <w:rPr>
                <w:color w:val="000000" w:themeColor="text1"/>
              </w:rPr>
            </w:pPr>
            <w:r w:rsidRPr="00733F00">
              <w:rPr>
                <w:color w:val="000000" w:themeColor="text1"/>
              </w:rPr>
              <w:t xml:space="preserve">10,714 </w:t>
            </w:r>
          </w:p>
        </w:tc>
        <w:tc>
          <w:tcPr>
            <w:tcW w:w="1280" w:type="dxa"/>
            <w:tcBorders>
              <w:top w:val="nil"/>
              <w:left w:val="nil"/>
              <w:bottom w:val="single" w:sz="4" w:space="0" w:color="auto"/>
              <w:right w:val="single" w:sz="4" w:space="0" w:color="auto"/>
            </w:tcBorders>
            <w:shd w:val="clear" w:color="auto" w:fill="auto"/>
            <w:noWrap/>
          </w:tcPr>
          <w:p w14:paraId="492FF271" w14:textId="77777777" w:rsidR="00F03568" w:rsidRPr="00733F00" w:rsidRDefault="00F03568" w:rsidP="00F03568">
            <w:pPr>
              <w:jc w:val="right"/>
              <w:rPr>
                <w:color w:val="000000" w:themeColor="text1"/>
              </w:rPr>
            </w:pPr>
            <w:r w:rsidRPr="00733F00">
              <w:rPr>
                <w:color w:val="000000" w:themeColor="text1"/>
              </w:rPr>
              <w:t xml:space="preserve">21,011 </w:t>
            </w:r>
          </w:p>
        </w:tc>
        <w:tc>
          <w:tcPr>
            <w:tcW w:w="1280" w:type="dxa"/>
            <w:tcBorders>
              <w:top w:val="nil"/>
              <w:left w:val="nil"/>
              <w:bottom w:val="single" w:sz="4" w:space="0" w:color="auto"/>
              <w:right w:val="single" w:sz="8" w:space="0" w:color="auto"/>
            </w:tcBorders>
            <w:shd w:val="clear" w:color="auto" w:fill="auto"/>
            <w:noWrap/>
          </w:tcPr>
          <w:p w14:paraId="4F74BA75" w14:textId="77777777" w:rsidR="00F03568" w:rsidRPr="00733F00" w:rsidRDefault="00F03568" w:rsidP="00F03568">
            <w:pPr>
              <w:jc w:val="center"/>
              <w:rPr>
                <w:color w:val="000000" w:themeColor="text1"/>
              </w:rPr>
            </w:pPr>
            <w:r w:rsidRPr="00733F00">
              <w:rPr>
                <w:color w:val="000000" w:themeColor="text1"/>
              </w:rPr>
              <w:t>100%</w:t>
            </w:r>
          </w:p>
        </w:tc>
      </w:tr>
      <w:tr w:rsidR="00733F00" w:rsidRPr="00733F00" w14:paraId="74E66F57" w14:textId="77777777" w:rsidTr="00F03568">
        <w:trPr>
          <w:trHeight w:val="399"/>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4E6B1CD9" w14:textId="77777777" w:rsidR="00F03568" w:rsidRPr="00733F00" w:rsidRDefault="00F03568" w:rsidP="00F03568">
            <w:pPr>
              <w:widowControl/>
              <w:adjustRightInd/>
              <w:spacing w:line="240" w:lineRule="auto"/>
              <w:textAlignment w:val="auto"/>
              <w:rPr>
                <w:color w:val="000000" w:themeColor="text1"/>
              </w:rPr>
            </w:pPr>
            <w:r w:rsidRPr="00733F00">
              <w:rPr>
                <w:rFonts w:hint="eastAsia"/>
                <w:color w:val="000000" w:themeColor="text1"/>
              </w:rPr>
              <w:t>百分比</w:t>
            </w:r>
          </w:p>
        </w:tc>
        <w:tc>
          <w:tcPr>
            <w:tcW w:w="1280" w:type="dxa"/>
            <w:tcBorders>
              <w:top w:val="nil"/>
              <w:left w:val="nil"/>
              <w:bottom w:val="single" w:sz="8" w:space="0" w:color="auto"/>
              <w:right w:val="single" w:sz="4" w:space="0" w:color="auto"/>
            </w:tcBorders>
            <w:shd w:val="clear" w:color="auto" w:fill="auto"/>
            <w:noWrap/>
          </w:tcPr>
          <w:p w14:paraId="7E3E7E87" w14:textId="77777777" w:rsidR="00F03568" w:rsidRPr="00733F00" w:rsidRDefault="00F03568" w:rsidP="00F03568">
            <w:pPr>
              <w:jc w:val="right"/>
              <w:rPr>
                <w:color w:val="000000" w:themeColor="text1"/>
              </w:rPr>
            </w:pPr>
            <w:r w:rsidRPr="00733F00">
              <w:rPr>
                <w:color w:val="000000" w:themeColor="text1"/>
              </w:rPr>
              <w:t>49%</w:t>
            </w:r>
          </w:p>
        </w:tc>
        <w:tc>
          <w:tcPr>
            <w:tcW w:w="1280" w:type="dxa"/>
            <w:tcBorders>
              <w:top w:val="nil"/>
              <w:left w:val="nil"/>
              <w:bottom w:val="single" w:sz="8" w:space="0" w:color="auto"/>
              <w:right w:val="single" w:sz="4" w:space="0" w:color="auto"/>
            </w:tcBorders>
            <w:shd w:val="clear" w:color="auto" w:fill="auto"/>
            <w:noWrap/>
          </w:tcPr>
          <w:p w14:paraId="3E890F1B" w14:textId="77777777" w:rsidR="00F03568" w:rsidRPr="00733F00" w:rsidRDefault="00F03568" w:rsidP="00F03568">
            <w:pPr>
              <w:jc w:val="right"/>
              <w:rPr>
                <w:color w:val="000000" w:themeColor="text1"/>
              </w:rPr>
            </w:pPr>
            <w:r w:rsidRPr="00733F00">
              <w:rPr>
                <w:color w:val="000000" w:themeColor="text1"/>
              </w:rPr>
              <w:t>51%</w:t>
            </w:r>
          </w:p>
        </w:tc>
        <w:tc>
          <w:tcPr>
            <w:tcW w:w="1280" w:type="dxa"/>
            <w:tcBorders>
              <w:top w:val="nil"/>
              <w:left w:val="nil"/>
              <w:bottom w:val="single" w:sz="8" w:space="0" w:color="auto"/>
              <w:right w:val="single" w:sz="4" w:space="0" w:color="auto"/>
            </w:tcBorders>
            <w:shd w:val="clear" w:color="auto" w:fill="auto"/>
            <w:noWrap/>
          </w:tcPr>
          <w:p w14:paraId="2B1567A3" w14:textId="77777777" w:rsidR="00F03568" w:rsidRPr="00733F00" w:rsidRDefault="00F03568" w:rsidP="00F03568">
            <w:pPr>
              <w:jc w:val="right"/>
              <w:rPr>
                <w:color w:val="000000" w:themeColor="text1"/>
              </w:rPr>
            </w:pPr>
            <w:r w:rsidRPr="00733F00">
              <w:rPr>
                <w:color w:val="000000" w:themeColor="text1"/>
              </w:rPr>
              <w:t>100%</w:t>
            </w:r>
          </w:p>
        </w:tc>
        <w:tc>
          <w:tcPr>
            <w:tcW w:w="1280" w:type="dxa"/>
            <w:tcBorders>
              <w:top w:val="nil"/>
              <w:left w:val="nil"/>
              <w:bottom w:val="single" w:sz="8" w:space="0" w:color="auto"/>
              <w:right w:val="single" w:sz="8" w:space="0" w:color="auto"/>
            </w:tcBorders>
            <w:shd w:val="clear" w:color="auto" w:fill="auto"/>
            <w:noWrap/>
          </w:tcPr>
          <w:p w14:paraId="6F35901C" w14:textId="77777777" w:rsidR="00F03568" w:rsidRPr="00733F00" w:rsidRDefault="00F03568" w:rsidP="00F03568">
            <w:pPr>
              <w:jc w:val="right"/>
              <w:rPr>
                <w:color w:val="000000" w:themeColor="text1"/>
              </w:rPr>
            </w:pPr>
          </w:p>
        </w:tc>
      </w:tr>
    </w:tbl>
    <w:p w14:paraId="474A4F78" w14:textId="77777777" w:rsidR="00F03568" w:rsidRPr="00EE3251" w:rsidRDefault="00F03568" w:rsidP="00F03568">
      <w:pPr>
        <w:adjustRightInd/>
        <w:spacing w:afterLines="50" w:after="120" w:line="400" w:lineRule="exact"/>
        <w:jc w:val="both"/>
        <w:textAlignment w:val="auto"/>
      </w:pPr>
      <w:r w:rsidRPr="00EE3251">
        <w:t>註：會計科目編列原則請參閱各分項經費說明，小數點下以</w:t>
      </w:r>
      <w:r w:rsidRPr="00EE3251">
        <w:t>4</w:t>
      </w:r>
      <w:r w:rsidRPr="00EE3251">
        <w:t>捨</w:t>
      </w:r>
      <w:r w:rsidRPr="00EE3251">
        <w:t>5</w:t>
      </w:r>
      <w:r w:rsidRPr="00EE3251">
        <w:t>入計算。</w:t>
      </w:r>
    </w:p>
    <w:p w14:paraId="359550D1" w14:textId="4FE40F62" w:rsidR="00F03568" w:rsidRDefault="00F03568" w:rsidP="00A931EA">
      <w:pPr>
        <w:adjustRightInd/>
        <w:spacing w:afterLines="50" w:after="120" w:line="400" w:lineRule="exact"/>
        <w:jc w:val="both"/>
        <w:textAlignment w:val="auto"/>
      </w:pPr>
    </w:p>
    <w:p w14:paraId="23782EA4" w14:textId="77777777" w:rsidR="00A931EA" w:rsidRPr="00EE3251" w:rsidRDefault="00A931EA" w:rsidP="00A931EA">
      <w:pPr>
        <w:adjustRightInd/>
        <w:spacing w:afterLines="50" w:after="120" w:line="400" w:lineRule="exact"/>
        <w:jc w:val="both"/>
        <w:textAlignment w:val="auto"/>
        <w:sectPr w:rsidR="00A931EA" w:rsidRPr="00EE3251" w:rsidSect="00B6049F">
          <w:footerReference w:type="default" r:id="rId113"/>
          <w:pgSz w:w="11907" w:h="16840" w:code="9"/>
          <w:pgMar w:top="1191" w:right="1276" w:bottom="1191" w:left="1276" w:header="720" w:footer="720" w:gutter="0"/>
          <w:cols w:space="425"/>
          <w:docGrid w:linePitch="326"/>
        </w:sectPr>
      </w:pPr>
    </w:p>
    <w:p w14:paraId="54A20200" w14:textId="76A91960" w:rsidR="00A931EA" w:rsidRPr="00EE3251" w:rsidRDefault="00A931EA" w:rsidP="002D5ED4">
      <w:pPr>
        <w:pStyle w:val="2"/>
        <w:numPr>
          <w:ilvl w:val="0"/>
          <w:numId w:val="50"/>
        </w:numPr>
        <w:spacing w:afterLines="0" w:after="0"/>
      </w:pPr>
      <w:bookmarkStart w:id="508" w:name="D二、各科目預算編列表"/>
      <w:bookmarkStart w:id="509" w:name="_Toc40189932"/>
      <w:r w:rsidRPr="00EE3251">
        <w:lastRenderedPageBreak/>
        <w:t>各科目預算編列表</w:t>
      </w:r>
      <w:bookmarkEnd w:id="505"/>
      <w:bookmarkEnd w:id="508"/>
      <w:r w:rsidRPr="00EE3251">
        <w:t>(</w:t>
      </w:r>
      <w:r w:rsidRPr="00EE3251">
        <w:t>請分別填列各申請單位資料</w:t>
      </w:r>
      <w:r w:rsidRPr="00EE3251">
        <w:t>)</w:t>
      </w:r>
      <w:bookmarkEnd w:id="509"/>
    </w:p>
    <w:p w14:paraId="66338B38" w14:textId="146458DB" w:rsidR="00A931EA" w:rsidRDefault="00A931EA" w:rsidP="002D5ED4">
      <w:pPr>
        <w:pStyle w:val="affc"/>
        <w:numPr>
          <w:ilvl w:val="0"/>
          <w:numId w:val="56"/>
        </w:numPr>
        <w:spacing w:line="400" w:lineRule="exact"/>
        <w:ind w:leftChars="0"/>
        <w:jc w:val="both"/>
        <w:rPr>
          <w:rFonts w:ascii="Times New Roman"/>
          <w:sz w:val="24"/>
        </w:rPr>
      </w:pPr>
      <w:r w:rsidRPr="00EE3251">
        <w:rPr>
          <w:rFonts w:ascii="Times New Roman"/>
          <w:sz w:val="24"/>
        </w:rPr>
        <w:t>A</w:t>
      </w:r>
      <w:r w:rsidRPr="00EE3251">
        <w:rPr>
          <w:rFonts w:ascii="Times New Roman"/>
          <w:sz w:val="24"/>
        </w:rPr>
        <w:t>力晶積成電子製造股份有限公司</w:t>
      </w:r>
    </w:p>
    <w:p w14:paraId="68B17551" w14:textId="24C63B60" w:rsidR="00685C9D" w:rsidRPr="00685C9D" w:rsidRDefault="00685C9D" w:rsidP="00685C9D">
      <w:pPr>
        <w:pStyle w:val="aff2"/>
        <w:rPr>
          <w:rFonts w:ascii="Times New Roman"/>
        </w:rPr>
      </w:pPr>
      <w:bookmarkStart w:id="510" w:name="_Toc39829499"/>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5</w:t>
      </w:r>
      <w:r>
        <w:fldChar w:fldCharType="end"/>
      </w:r>
      <w:r w:rsidRPr="00EE3251">
        <w:t>創新或研究發展人員之人事費</w:t>
      </w:r>
      <w:r>
        <w:rPr>
          <w:rFonts w:hint="eastAsia"/>
        </w:rPr>
        <w:t>(</w:t>
      </w:r>
      <w:r>
        <w:rPr>
          <w:rFonts w:hint="eastAsia"/>
        </w:rPr>
        <w:t>力積電</w:t>
      </w:r>
      <w:r>
        <w:rPr>
          <w:rFonts w:hint="eastAsia"/>
        </w:rPr>
        <w:t>)</w:t>
      </w:r>
      <w:bookmarkEnd w:id="510"/>
    </w:p>
    <w:tbl>
      <w:tblPr>
        <w:tblW w:w="14567" w:type="dxa"/>
        <w:jc w:val="right"/>
        <w:tblLayout w:type="fixed"/>
        <w:tblCellMar>
          <w:left w:w="28" w:type="dxa"/>
          <w:right w:w="28" w:type="dxa"/>
        </w:tblCellMar>
        <w:tblLook w:val="04A0" w:firstRow="1" w:lastRow="0" w:firstColumn="1" w:lastColumn="0" w:noHBand="0" w:noVBand="1"/>
      </w:tblPr>
      <w:tblGrid>
        <w:gridCol w:w="1242"/>
        <w:gridCol w:w="1143"/>
        <w:gridCol w:w="1143"/>
        <w:gridCol w:w="1144"/>
        <w:gridCol w:w="1063"/>
        <w:gridCol w:w="1063"/>
        <w:gridCol w:w="1063"/>
        <w:gridCol w:w="1063"/>
        <w:gridCol w:w="1091"/>
        <w:gridCol w:w="1092"/>
        <w:gridCol w:w="1092"/>
        <w:gridCol w:w="1092"/>
        <w:gridCol w:w="1045"/>
        <w:gridCol w:w="231"/>
      </w:tblGrid>
      <w:tr w:rsidR="00A931EA" w:rsidRPr="00EE3251" w14:paraId="1F40CA42" w14:textId="77777777" w:rsidTr="004F3EFB">
        <w:trPr>
          <w:gridAfter w:val="1"/>
          <w:wAfter w:w="231" w:type="dxa"/>
          <w:trHeight w:val="245"/>
          <w:jc w:val="right"/>
        </w:trPr>
        <w:tc>
          <w:tcPr>
            <w:tcW w:w="14336" w:type="dxa"/>
            <w:gridSpan w:val="13"/>
            <w:tcBorders>
              <w:top w:val="nil"/>
              <w:left w:val="nil"/>
              <w:bottom w:val="nil"/>
              <w:right w:val="nil"/>
            </w:tcBorders>
            <w:shd w:val="clear" w:color="auto" w:fill="auto"/>
            <w:noWrap/>
            <w:vAlign w:val="bottom"/>
            <w:hideMark/>
          </w:tcPr>
          <w:p w14:paraId="6270DFA6" w14:textId="77777777" w:rsidR="00A931EA" w:rsidRPr="00EE3251" w:rsidRDefault="00A931EA" w:rsidP="004F3EFB">
            <w:pPr>
              <w:widowControl/>
              <w:adjustRightInd/>
              <w:spacing w:line="240" w:lineRule="auto"/>
              <w:textAlignment w:val="auto"/>
            </w:pPr>
            <w:r w:rsidRPr="00EE3251">
              <w:t>2.1</w:t>
            </w:r>
            <w:r w:rsidRPr="00EE3251">
              <w:t>創新或研究發展人員之人事費</w:t>
            </w:r>
          </w:p>
        </w:tc>
      </w:tr>
      <w:tr w:rsidR="00A931EA" w:rsidRPr="00EE3251" w14:paraId="650AC2CA" w14:textId="77777777" w:rsidTr="004F3EFB">
        <w:trPr>
          <w:gridAfter w:val="1"/>
          <w:wAfter w:w="231" w:type="dxa"/>
          <w:trHeight w:val="245"/>
          <w:jc w:val="right"/>
        </w:trPr>
        <w:tc>
          <w:tcPr>
            <w:tcW w:w="14336" w:type="dxa"/>
            <w:gridSpan w:val="13"/>
            <w:tcBorders>
              <w:top w:val="nil"/>
              <w:left w:val="nil"/>
              <w:bottom w:val="nil"/>
              <w:right w:val="nil"/>
            </w:tcBorders>
            <w:shd w:val="clear" w:color="auto" w:fill="auto"/>
            <w:noWrap/>
            <w:vAlign w:val="bottom"/>
            <w:hideMark/>
          </w:tcPr>
          <w:p w14:paraId="139C0F7C" w14:textId="77777777" w:rsidR="00A931EA" w:rsidRPr="00EE3251" w:rsidRDefault="00A931EA" w:rsidP="004F3EFB">
            <w:pPr>
              <w:widowControl/>
              <w:adjustRightInd/>
              <w:spacing w:line="240" w:lineRule="auto"/>
              <w:textAlignment w:val="auto"/>
            </w:pPr>
            <w:r w:rsidRPr="00EE3251">
              <w:t>單位：千元</w:t>
            </w:r>
          </w:p>
        </w:tc>
      </w:tr>
      <w:tr w:rsidR="00A931EA" w:rsidRPr="00EE3251" w14:paraId="19B70751" w14:textId="77777777" w:rsidTr="004F3EFB">
        <w:trPr>
          <w:trHeight w:val="245"/>
          <w:jc w:val="right"/>
        </w:trPr>
        <w:tc>
          <w:tcPr>
            <w:tcW w:w="1242" w:type="dxa"/>
            <w:vMerge w:val="restar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8DFA8CE" w14:textId="77777777" w:rsidR="00A931EA" w:rsidRPr="00EE3251" w:rsidRDefault="00A931EA" w:rsidP="004F3EFB">
            <w:pPr>
              <w:widowControl/>
              <w:adjustRightInd/>
              <w:spacing w:line="240" w:lineRule="auto"/>
              <w:jc w:val="center"/>
              <w:textAlignment w:val="auto"/>
            </w:pPr>
            <w:r w:rsidRPr="00EE3251">
              <w:t>職務別</w:t>
            </w:r>
          </w:p>
        </w:tc>
        <w:tc>
          <w:tcPr>
            <w:tcW w:w="3430" w:type="dxa"/>
            <w:gridSpan w:val="3"/>
            <w:tcBorders>
              <w:top w:val="single" w:sz="8" w:space="0" w:color="auto"/>
              <w:left w:val="nil"/>
              <w:bottom w:val="single" w:sz="4" w:space="0" w:color="auto"/>
              <w:right w:val="single" w:sz="4" w:space="0" w:color="000000"/>
            </w:tcBorders>
            <w:shd w:val="clear" w:color="auto" w:fill="auto"/>
            <w:noWrap/>
            <w:vAlign w:val="bottom"/>
            <w:hideMark/>
          </w:tcPr>
          <w:p w14:paraId="675BD67A" w14:textId="77777777" w:rsidR="00A931EA" w:rsidRPr="00EE3251" w:rsidRDefault="00A931EA" w:rsidP="004F3EFB">
            <w:pPr>
              <w:widowControl/>
              <w:adjustRightInd/>
              <w:spacing w:line="240" w:lineRule="auto"/>
              <w:jc w:val="center"/>
              <w:textAlignment w:val="auto"/>
            </w:pPr>
            <w:r w:rsidRPr="00EE3251">
              <w:t>平均月薪</w:t>
            </w:r>
            <w:r w:rsidRPr="00EE3251">
              <w:t>(A)</w:t>
            </w:r>
          </w:p>
        </w:tc>
        <w:tc>
          <w:tcPr>
            <w:tcW w:w="4252" w:type="dxa"/>
            <w:gridSpan w:val="4"/>
            <w:tcBorders>
              <w:top w:val="single" w:sz="8" w:space="0" w:color="auto"/>
              <w:left w:val="nil"/>
              <w:bottom w:val="single" w:sz="4" w:space="0" w:color="auto"/>
              <w:right w:val="single" w:sz="4" w:space="0" w:color="000000"/>
            </w:tcBorders>
            <w:shd w:val="clear" w:color="auto" w:fill="auto"/>
            <w:noWrap/>
            <w:vAlign w:val="bottom"/>
            <w:hideMark/>
          </w:tcPr>
          <w:p w14:paraId="493FF8E3" w14:textId="77777777" w:rsidR="00A931EA" w:rsidRPr="00EE3251" w:rsidRDefault="00A931EA" w:rsidP="004F3EFB">
            <w:pPr>
              <w:widowControl/>
              <w:adjustRightInd/>
              <w:spacing w:line="240" w:lineRule="auto"/>
              <w:jc w:val="center"/>
              <w:textAlignment w:val="auto"/>
            </w:pPr>
            <w:r w:rsidRPr="00EE3251">
              <w:t>人月數</w:t>
            </w:r>
            <w:r w:rsidRPr="00EE3251">
              <w:t>(B)</w:t>
            </w:r>
          </w:p>
        </w:tc>
        <w:tc>
          <w:tcPr>
            <w:tcW w:w="4367" w:type="dxa"/>
            <w:gridSpan w:val="4"/>
            <w:tcBorders>
              <w:top w:val="single" w:sz="8" w:space="0" w:color="auto"/>
              <w:left w:val="nil"/>
              <w:bottom w:val="single" w:sz="4" w:space="0" w:color="auto"/>
              <w:right w:val="single" w:sz="4" w:space="0" w:color="auto"/>
            </w:tcBorders>
            <w:shd w:val="clear" w:color="auto" w:fill="auto"/>
            <w:noWrap/>
            <w:vAlign w:val="bottom"/>
            <w:hideMark/>
          </w:tcPr>
          <w:p w14:paraId="363BEBE4" w14:textId="77777777" w:rsidR="00A931EA" w:rsidRPr="00EE3251" w:rsidRDefault="00A931EA" w:rsidP="004F3EFB">
            <w:pPr>
              <w:widowControl/>
              <w:adjustRightInd/>
              <w:spacing w:line="240" w:lineRule="auto"/>
              <w:jc w:val="center"/>
              <w:textAlignment w:val="auto"/>
            </w:pPr>
            <w:r w:rsidRPr="00EE3251">
              <w:t>人事費概算</w:t>
            </w:r>
            <w:r w:rsidRPr="00EE3251">
              <w:t>(A×B)</w:t>
            </w:r>
          </w:p>
        </w:tc>
        <w:tc>
          <w:tcPr>
            <w:tcW w:w="1276" w:type="dxa"/>
            <w:gridSpan w:val="2"/>
            <w:tcBorders>
              <w:top w:val="single" w:sz="8" w:space="0" w:color="auto"/>
              <w:left w:val="single" w:sz="4" w:space="0" w:color="auto"/>
              <w:right w:val="single" w:sz="8" w:space="0" w:color="auto"/>
            </w:tcBorders>
            <w:shd w:val="clear" w:color="auto" w:fill="auto"/>
            <w:noWrap/>
            <w:vAlign w:val="bottom"/>
            <w:hideMark/>
          </w:tcPr>
          <w:p w14:paraId="33D551FC" w14:textId="77777777" w:rsidR="00A931EA" w:rsidRPr="00EE3251" w:rsidRDefault="00A931EA" w:rsidP="004F3EFB">
            <w:pPr>
              <w:widowControl/>
              <w:adjustRightInd/>
              <w:spacing w:line="240" w:lineRule="auto"/>
              <w:jc w:val="center"/>
              <w:textAlignment w:val="auto"/>
            </w:pPr>
            <w:r w:rsidRPr="00EE3251">
              <w:t>備註</w:t>
            </w:r>
          </w:p>
        </w:tc>
      </w:tr>
      <w:tr w:rsidR="00A931EA" w:rsidRPr="00EE3251" w14:paraId="232F3692" w14:textId="77777777" w:rsidTr="004F3EFB">
        <w:trPr>
          <w:trHeight w:val="245"/>
          <w:jc w:val="right"/>
        </w:trPr>
        <w:tc>
          <w:tcPr>
            <w:tcW w:w="1242" w:type="dxa"/>
            <w:vMerge/>
            <w:tcBorders>
              <w:top w:val="single" w:sz="8" w:space="0" w:color="auto"/>
              <w:left w:val="single" w:sz="8" w:space="0" w:color="auto"/>
              <w:bottom w:val="single" w:sz="4" w:space="0" w:color="auto"/>
              <w:right w:val="single" w:sz="8" w:space="0" w:color="auto"/>
            </w:tcBorders>
            <w:vAlign w:val="bottom"/>
            <w:hideMark/>
          </w:tcPr>
          <w:p w14:paraId="1DA06EF1" w14:textId="77777777" w:rsidR="00A931EA" w:rsidRPr="00EE3251" w:rsidRDefault="00A931EA" w:rsidP="004F3EFB">
            <w:pPr>
              <w:widowControl/>
              <w:adjustRightInd/>
              <w:spacing w:line="240" w:lineRule="auto"/>
              <w:textAlignment w:val="auto"/>
            </w:pPr>
          </w:p>
        </w:tc>
        <w:tc>
          <w:tcPr>
            <w:tcW w:w="1143" w:type="dxa"/>
            <w:tcBorders>
              <w:top w:val="single" w:sz="8" w:space="0" w:color="auto"/>
              <w:left w:val="single" w:sz="8" w:space="0" w:color="auto"/>
              <w:bottom w:val="single" w:sz="8" w:space="0" w:color="auto"/>
              <w:right w:val="single" w:sz="8" w:space="0" w:color="auto"/>
            </w:tcBorders>
            <w:vAlign w:val="bottom"/>
          </w:tcPr>
          <w:p w14:paraId="2ECCD617" w14:textId="77777777" w:rsidR="00A931EA" w:rsidRPr="00EE3251" w:rsidRDefault="00A931EA" w:rsidP="004F3EFB">
            <w:pPr>
              <w:widowControl/>
              <w:adjustRightInd/>
              <w:spacing w:line="240" w:lineRule="auto"/>
              <w:jc w:val="center"/>
              <w:textAlignment w:val="auto"/>
            </w:pPr>
            <w:r w:rsidRPr="00EE3251">
              <w:t>108</w:t>
            </w:r>
            <w:r w:rsidRPr="00EE3251">
              <w:t>年度</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033DEF39" w14:textId="77777777" w:rsidR="00A931EA" w:rsidRPr="00EE3251" w:rsidRDefault="00A931EA" w:rsidP="004F3EFB">
            <w:pPr>
              <w:widowControl/>
              <w:adjustRightInd/>
              <w:spacing w:line="240" w:lineRule="auto"/>
              <w:jc w:val="center"/>
              <w:textAlignment w:val="auto"/>
            </w:pPr>
            <w:r w:rsidRPr="00EE3251">
              <w:t>109</w:t>
            </w:r>
            <w:r w:rsidRPr="00EE3251">
              <w:t>年度</w:t>
            </w:r>
          </w:p>
        </w:tc>
        <w:tc>
          <w:tcPr>
            <w:tcW w:w="1144" w:type="dxa"/>
            <w:tcBorders>
              <w:top w:val="nil"/>
              <w:left w:val="nil"/>
              <w:bottom w:val="single" w:sz="4" w:space="0" w:color="auto"/>
              <w:right w:val="single" w:sz="8" w:space="0" w:color="auto"/>
            </w:tcBorders>
            <w:shd w:val="clear" w:color="auto" w:fill="auto"/>
            <w:noWrap/>
            <w:vAlign w:val="bottom"/>
            <w:hideMark/>
          </w:tcPr>
          <w:p w14:paraId="7A0F2064" w14:textId="77777777" w:rsidR="00A931EA" w:rsidRPr="00EE3251" w:rsidRDefault="00A931EA" w:rsidP="004F3EFB">
            <w:pPr>
              <w:widowControl/>
              <w:adjustRightInd/>
              <w:spacing w:line="240" w:lineRule="auto"/>
              <w:jc w:val="center"/>
              <w:textAlignment w:val="auto"/>
            </w:pPr>
            <w:r w:rsidRPr="00EE3251">
              <w:t>110</w:t>
            </w:r>
            <w:r w:rsidRPr="00EE3251">
              <w:t>年度</w:t>
            </w:r>
          </w:p>
        </w:tc>
        <w:tc>
          <w:tcPr>
            <w:tcW w:w="1063" w:type="dxa"/>
            <w:tcBorders>
              <w:top w:val="single" w:sz="8" w:space="0" w:color="auto"/>
              <w:left w:val="single" w:sz="8" w:space="0" w:color="auto"/>
              <w:bottom w:val="single" w:sz="8" w:space="0" w:color="auto"/>
              <w:right w:val="single" w:sz="8" w:space="0" w:color="auto"/>
            </w:tcBorders>
            <w:vAlign w:val="bottom"/>
          </w:tcPr>
          <w:p w14:paraId="315A8F7F" w14:textId="77777777" w:rsidR="00A931EA" w:rsidRPr="00EE3251" w:rsidRDefault="00A931EA" w:rsidP="004F3EFB">
            <w:pPr>
              <w:widowControl/>
              <w:adjustRightInd/>
              <w:spacing w:line="240" w:lineRule="auto"/>
              <w:jc w:val="center"/>
              <w:textAlignment w:val="auto"/>
            </w:pPr>
            <w:r w:rsidRPr="00EE3251">
              <w:t>108</w:t>
            </w:r>
            <w:r w:rsidRPr="00EE3251">
              <w:t>年度</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7A3FCC95" w14:textId="77777777" w:rsidR="00A931EA" w:rsidRPr="00EE3251" w:rsidRDefault="00A931EA" w:rsidP="004F3EFB">
            <w:pPr>
              <w:widowControl/>
              <w:adjustRightInd/>
              <w:spacing w:line="240" w:lineRule="auto"/>
              <w:jc w:val="center"/>
              <w:textAlignment w:val="auto"/>
            </w:pPr>
            <w:r w:rsidRPr="00EE3251">
              <w:t>109</w:t>
            </w:r>
            <w:r w:rsidRPr="00EE3251">
              <w:t>年度</w:t>
            </w:r>
          </w:p>
        </w:tc>
        <w:tc>
          <w:tcPr>
            <w:tcW w:w="1063" w:type="dxa"/>
            <w:tcBorders>
              <w:top w:val="nil"/>
              <w:left w:val="nil"/>
              <w:bottom w:val="single" w:sz="4" w:space="0" w:color="auto"/>
              <w:right w:val="single" w:sz="4" w:space="0" w:color="auto"/>
            </w:tcBorders>
            <w:shd w:val="clear" w:color="auto" w:fill="auto"/>
            <w:noWrap/>
            <w:vAlign w:val="bottom"/>
            <w:hideMark/>
          </w:tcPr>
          <w:p w14:paraId="7C985AF9" w14:textId="77777777" w:rsidR="00A931EA" w:rsidRPr="00EE3251" w:rsidRDefault="00A931EA" w:rsidP="004F3EFB">
            <w:pPr>
              <w:widowControl/>
              <w:adjustRightInd/>
              <w:spacing w:line="240" w:lineRule="auto"/>
              <w:jc w:val="center"/>
              <w:textAlignment w:val="auto"/>
            </w:pPr>
            <w:r w:rsidRPr="00EE3251">
              <w:t>110</w:t>
            </w:r>
            <w:r w:rsidRPr="00EE3251">
              <w:t>年度</w:t>
            </w:r>
          </w:p>
        </w:tc>
        <w:tc>
          <w:tcPr>
            <w:tcW w:w="1063" w:type="dxa"/>
            <w:tcBorders>
              <w:top w:val="nil"/>
              <w:left w:val="nil"/>
              <w:bottom w:val="single" w:sz="4" w:space="0" w:color="auto"/>
              <w:right w:val="single" w:sz="8" w:space="0" w:color="auto"/>
            </w:tcBorders>
            <w:shd w:val="clear" w:color="auto" w:fill="auto"/>
            <w:noWrap/>
            <w:vAlign w:val="bottom"/>
            <w:hideMark/>
          </w:tcPr>
          <w:p w14:paraId="7BE70368" w14:textId="77777777" w:rsidR="00A931EA" w:rsidRPr="00EE3251" w:rsidRDefault="00A931EA" w:rsidP="004F3EFB">
            <w:pPr>
              <w:widowControl/>
              <w:adjustRightInd/>
              <w:spacing w:line="240" w:lineRule="auto"/>
              <w:jc w:val="center"/>
              <w:textAlignment w:val="auto"/>
            </w:pPr>
            <w:r w:rsidRPr="00EE3251">
              <w:t>合計</w:t>
            </w:r>
          </w:p>
        </w:tc>
        <w:tc>
          <w:tcPr>
            <w:tcW w:w="1091" w:type="dxa"/>
            <w:tcBorders>
              <w:top w:val="single" w:sz="8" w:space="0" w:color="auto"/>
              <w:left w:val="single" w:sz="8" w:space="0" w:color="auto"/>
              <w:bottom w:val="single" w:sz="4" w:space="0" w:color="auto"/>
              <w:right w:val="single" w:sz="8" w:space="0" w:color="auto"/>
            </w:tcBorders>
            <w:vAlign w:val="bottom"/>
          </w:tcPr>
          <w:p w14:paraId="687A9DD9" w14:textId="77777777" w:rsidR="00A931EA" w:rsidRPr="00EE3251" w:rsidRDefault="00A931EA" w:rsidP="004F3EFB">
            <w:pPr>
              <w:widowControl/>
              <w:adjustRightInd/>
              <w:spacing w:line="240" w:lineRule="auto"/>
              <w:jc w:val="center"/>
              <w:textAlignment w:val="auto"/>
            </w:pPr>
            <w:r w:rsidRPr="00EE3251">
              <w:t>108</w:t>
            </w:r>
            <w:r w:rsidRPr="00EE3251">
              <w:t>年度</w:t>
            </w:r>
          </w:p>
        </w:tc>
        <w:tc>
          <w:tcPr>
            <w:tcW w:w="1092" w:type="dxa"/>
            <w:tcBorders>
              <w:top w:val="nil"/>
              <w:left w:val="single" w:sz="8" w:space="0" w:color="auto"/>
              <w:bottom w:val="single" w:sz="4" w:space="0" w:color="auto"/>
              <w:right w:val="single" w:sz="4" w:space="0" w:color="auto"/>
            </w:tcBorders>
            <w:shd w:val="clear" w:color="auto" w:fill="auto"/>
            <w:noWrap/>
            <w:vAlign w:val="bottom"/>
            <w:hideMark/>
          </w:tcPr>
          <w:p w14:paraId="43066B6B" w14:textId="77777777" w:rsidR="00A931EA" w:rsidRPr="00EE3251" w:rsidRDefault="00A931EA" w:rsidP="004F3EFB">
            <w:pPr>
              <w:widowControl/>
              <w:adjustRightInd/>
              <w:spacing w:line="240" w:lineRule="auto"/>
              <w:jc w:val="center"/>
              <w:textAlignment w:val="auto"/>
            </w:pPr>
            <w:r w:rsidRPr="00EE3251">
              <w:t>109</w:t>
            </w:r>
            <w:r w:rsidRPr="00EE3251">
              <w:t>年度</w:t>
            </w:r>
          </w:p>
        </w:tc>
        <w:tc>
          <w:tcPr>
            <w:tcW w:w="1092" w:type="dxa"/>
            <w:tcBorders>
              <w:top w:val="nil"/>
              <w:left w:val="nil"/>
              <w:bottom w:val="single" w:sz="4" w:space="0" w:color="auto"/>
              <w:right w:val="single" w:sz="4" w:space="0" w:color="auto"/>
            </w:tcBorders>
            <w:shd w:val="clear" w:color="auto" w:fill="auto"/>
            <w:noWrap/>
            <w:vAlign w:val="bottom"/>
            <w:hideMark/>
          </w:tcPr>
          <w:p w14:paraId="6853BCB0" w14:textId="77777777" w:rsidR="00A931EA" w:rsidRPr="00EE3251" w:rsidRDefault="00A931EA" w:rsidP="004F3EFB">
            <w:pPr>
              <w:widowControl/>
              <w:adjustRightInd/>
              <w:spacing w:line="240" w:lineRule="auto"/>
              <w:jc w:val="center"/>
              <w:textAlignment w:val="auto"/>
            </w:pPr>
            <w:r w:rsidRPr="00EE3251">
              <w:t>110</w:t>
            </w:r>
            <w:r w:rsidRPr="00EE3251">
              <w:t>年度</w:t>
            </w:r>
          </w:p>
        </w:tc>
        <w:tc>
          <w:tcPr>
            <w:tcW w:w="1092" w:type="dxa"/>
            <w:tcBorders>
              <w:top w:val="nil"/>
              <w:left w:val="nil"/>
              <w:bottom w:val="single" w:sz="4" w:space="0" w:color="auto"/>
              <w:right w:val="single" w:sz="4" w:space="0" w:color="auto"/>
            </w:tcBorders>
            <w:shd w:val="clear" w:color="auto" w:fill="auto"/>
            <w:noWrap/>
            <w:vAlign w:val="bottom"/>
            <w:hideMark/>
          </w:tcPr>
          <w:p w14:paraId="6F7A9D74" w14:textId="77777777" w:rsidR="00A931EA" w:rsidRPr="00EE3251" w:rsidRDefault="00A931EA" w:rsidP="004F3EFB">
            <w:pPr>
              <w:widowControl/>
              <w:adjustRightInd/>
              <w:spacing w:line="240" w:lineRule="auto"/>
              <w:jc w:val="center"/>
              <w:textAlignment w:val="auto"/>
            </w:pPr>
            <w:r w:rsidRPr="00EE3251">
              <w:t>合計</w:t>
            </w:r>
          </w:p>
        </w:tc>
        <w:tc>
          <w:tcPr>
            <w:tcW w:w="1276" w:type="dxa"/>
            <w:gridSpan w:val="2"/>
            <w:tcBorders>
              <w:left w:val="single" w:sz="4" w:space="0" w:color="auto"/>
              <w:bottom w:val="single" w:sz="4" w:space="0" w:color="auto"/>
              <w:right w:val="single" w:sz="8" w:space="0" w:color="auto"/>
            </w:tcBorders>
            <w:vAlign w:val="bottom"/>
            <w:hideMark/>
          </w:tcPr>
          <w:p w14:paraId="4DF74C19" w14:textId="77777777" w:rsidR="00A931EA" w:rsidRPr="00EE3251" w:rsidRDefault="00A931EA" w:rsidP="004F3EFB">
            <w:pPr>
              <w:widowControl/>
              <w:adjustRightInd/>
              <w:spacing w:line="240" w:lineRule="auto"/>
              <w:textAlignment w:val="auto"/>
            </w:pPr>
          </w:p>
        </w:tc>
      </w:tr>
      <w:tr w:rsidR="00A931EA" w:rsidRPr="00EE3251" w14:paraId="62186FC3" w14:textId="77777777" w:rsidTr="004F3EFB">
        <w:trPr>
          <w:trHeight w:val="245"/>
          <w:jc w:val="right"/>
        </w:trPr>
        <w:tc>
          <w:tcPr>
            <w:tcW w:w="14567" w:type="dxa"/>
            <w:gridSpan w:val="14"/>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654D508F" w14:textId="77777777" w:rsidR="00A931EA" w:rsidRPr="00EE3251" w:rsidRDefault="00A931EA" w:rsidP="004F3EFB">
            <w:pPr>
              <w:widowControl/>
              <w:adjustRightInd/>
              <w:spacing w:line="240" w:lineRule="auto"/>
              <w:textAlignment w:val="auto"/>
            </w:pPr>
            <w:r w:rsidRPr="00EE3251">
              <w:t>一、研究發展人員</w:t>
            </w:r>
          </w:p>
        </w:tc>
      </w:tr>
      <w:tr w:rsidR="00A931EA" w:rsidRPr="00EE3251" w14:paraId="5F39A9A2"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5E8488AB" w14:textId="77777777" w:rsidR="00A931EA" w:rsidRPr="00EE3251" w:rsidRDefault="00A931EA" w:rsidP="002D5ED4">
            <w:pPr>
              <w:pStyle w:val="affc"/>
              <w:widowControl/>
              <w:numPr>
                <w:ilvl w:val="0"/>
                <w:numId w:val="52"/>
              </w:numPr>
              <w:ind w:leftChars="0"/>
              <w:rPr>
                <w:rFonts w:ascii="Times New Roman"/>
              </w:rPr>
            </w:pPr>
            <w:r w:rsidRPr="00EE3251">
              <w:rPr>
                <w:rFonts w:ascii="Times New Roman"/>
                <w:sz w:val="24"/>
              </w:rPr>
              <w:t>處長</w:t>
            </w:r>
          </w:p>
        </w:tc>
        <w:tc>
          <w:tcPr>
            <w:tcW w:w="1143" w:type="dxa"/>
            <w:tcBorders>
              <w:top w:val="single" w:sz="8" w:space="0" w:color="auto"/>
              <w:left w:val="single" w:sz="8" w:space="0" w:color="auto"/>
              <w:bottom w:val="single" w:sz="4" w:space="0" w:color="auto"/>
              <w:right w:val="single" w:sz="8" w:space="0" w:color="auto"/>
            </w:tcBorders>
            <w:vAlign w:val="bottom"/>
          </w:tcPr>
          <w:p w14:paraId="1D7BF97D" w14:textId="77777777" w:rsidR="00A931EA" w:rsidRPr="00EE3251" w:rsidRDefault="00A931EA" w:rsidP="004F3EFB">
            <w:pPr>
              <w:widowControl/>
              <w:adjustRightInd/>
              <w:spacing w:line="240" w:lineRule="auto"/>
              <w:jc w:val="right"/>
              <w:textAlignment w:val="auto"/>
            </w:pPr>
            <w:r w:rsidRPr="00EE3251">
              <w:t>142</w:t>
            </w:r>
            <w:r w:rsidRPr="00EE3251">
              <w:t xml:space="preserve">　</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381F036E" w14:textId="77777777" w:rsidR="00A931EA" w:rsidRPr="00EE3251" w:rsidRDefault="00A931EA" w:rsidP="004F3EFB">
            <w:pPr>
              <w:widowControl/>
              <w:adjustRightInd/>
              <w:spacing w:line="240" w:lineRule="auto"/>
              <w:jc w:val="right"/>
              <w:textAlignment w:val="auto"/>
            </w:pPr>
            <w:r w:rsidRPr="00EE3251">
              <w:t>142</w:t>
            </w:r>
            <w:r w:rsidRPr="00EE3251">
              <w:t xml:space="preserve">　</w:t>
            </w:r>
          </w:p>
        </w:tc>
        <w:tc>
          <w:tcPr>
            <w:tcW w:w="1144" w:type="dxa"/>
            <w:tcBorders>
              <w:top w:val="nil"/>
              <w:left w:val="nil"/>
              <w:bottom w:val="single" w:sz="4" w:space="0" w:color="auto"/>
              <w:right w:val="single" w:sz="8" w:space="0" w:color="auto"/>
            </w:tcBorders>
            <w:shd w:val="clear" w:color="auto" w:fill="auto"/>
            <w:noWrap/>
            <w:vAlign w:val="bottom"/>
            <w:hideMark/>
          </w:tcPr>
          <w:p w14:paraId="18D376B1" w14:textId="77777777" w:rsidR="00A931EA" w:rsidRPr="00EE3251" w:rsidRDefault="00A931EA" w:rsidP="004F3EFB">
            <w:pPr>
              <w:widowControl/>
              <w:adjustRightInd/>
              <w:spacing w:line="240" w:lineRule="auto"/>
              <w:jc w:val="right"/>
              <w:textAlignment w:val="auto"/>
            </w:pPr>
            <w:r w:rsidRPr="00EE3251">
              <w:t>142</w:t>
            </w:r>
            <w:r w:rsidRPr="00EE3251">
              <w:t xml:space="preserve">　</w:t>
            </w:r>
          </w:p>
        </w:tc>
        <w:tc>
          <w:tcPr>
            <w:tcW w:w="1063" w:type="dxa"/>
            <w:tcBorders>
              <w:top w:val="single" w:sz="8" w:space="0" w:color="auto"/>
              <w:left w:val="single" w:sz="8" w:space="0" w:color="auto"/>
              <w:bottom w:val="single" w:sz="4" w:space="0" w:color="auto"/>
              <w:right w:val="single" w:sz="8" w:space="0" w:color="auto"/>
            </w:tcBorders>
            <w:vAlign w:val="bottom"/>
          </w:tcPr>
          <w:p w14:paraId="037D3514" w14:textId="77777777" w:rsidR="00A931EA" w:rsidRPr="00EE3251" w:rsidRDefault="00A931EA" w:rsidP="004F3EFB">
            <w:pPr>
              <w:jc w:val="right"/>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7569EC65" w14:textId="77777777" w:rsidR="00A931EA" w:rsidRPr="00EE3251" w:rsidRDefault="00A931EA" w:rsidP="004F3EFB">
            <w:pPr>
              <w:jc w:val="right"/>
            </w:pPr>
            <w:r w:rsidRPr="00EE3251">
              <w:t>12.0</w:t>
            </w:r>
          </w:p>
        </w:tc>
        <w:tc>
          <w:tcPr>
            <w:tcW w:w="1063" w:type="dxa"/>
            <w:tcBorders>
              <w:top w:val="nil"/>
              <w:left w:val="nil"/>
              <w:bottom w:val="single" w:sz="4" w:space="0" w:color="auto"/>
              <w:right w:val="single" w:sz="4" w:space="0" w:color="auto"/>
            </w:tcBorders>
            <w:shd w:val="clear" w:color="auto" w:fill="auto"/>
            <w:noWrap/>
            <w:vAlign w:val="bottom"/>
            <w:hideMark/>
          </w:tcPr>
          <w:p w14:paraId="7B9EDE5E" w14:textId="77777777" w:rsidR="00A931EA" w:rsidRPr="00EE3251" w:rsidRDefault="00A931EA" w:rsidP="004F3EFB">
            <w:pPr>
              <w:jc w:val="right"/>
            </w:pPr>
            <w:r w:rsidRPr="00EE3251">
              <w:t>11.0</w:t>
            </w:r>
          </w:p>
        </w:tc>
        <w:tc>
          <w:tcPr>
            <w:tcW w:w="1063" w:type="dxa"/>
            <w:tcBorders>
              <w:top w:val="nil"/>
              <w:left w:val="nil"/>
              <w:bottom w:val="single" w:sz="4" w:space="0" w:color="auto"/>
              <w:right w:val="single" w:sz="8" w:space="0" w:color="auto"/>
            </w:tcBorders>
            <w:shd w:val="clear" w:color="auto" w:fill="auto"/>
            <w:noWrap/>
            <w:vAlign w:val="bottom"/>
            <w:hideMark/>
          </w:tcPr>
          <w:p w14:paraId="18C5A9C5" w14:textId="77777777" w:rsidR="00A931EA" w:rsidRPr="00EE3251" w:rsidRDefault="00A931EA" w:rsidP="004F3EFB">
            <w:pPr>
              <w:jc w:val="right"/>
            </w:pPr>
            <w:r w:rsidRPr="00EE3251">
              <w:t>24.0</w:t>
            </w:r>
          </w:p>
        </w:tc>
        <w:tc>
          <w:tcPr>
            <w:tcW w:w="1091" w:type="dxa"/>
            <w:tcBorders>
              <w:top w:val="nil"/>
              <w:left w:val="single" w:sz="8" w:space="0" w:color="auto"/>
              <w:bottom w:val="single" w:sz="4" w:space="0" w:color="auto"/>
              <w:right w:val="single" w:sz="8" w:space="0" w:color="auto"/>
            </w:tcBorders>
            <w:vAlign w:val="center"/>
          </w:tcPr>
          <w:p w14:paraId="720EBA83" w14:textId="77777777" w:rsidR="00A931EA" w:rsidRPr="00EE3251" w:rsidRDefault="00A931EA" w:rsidP="004F3EFB">
            <w:pPr>
              <w:jc w:val="right"/>
              <w:rPr>
                <w:rFonts w:eastAsia="新細明體"/>
                <w:color w:val="000000"/>
              </w:rPr>
            </w:pPr>
            <w:r w:rsidRPr="00EE3251">
              <w:rPr>
                <w:color w:val="000000"/>
              </w:rPr>
              <w:t>142.0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3A162C86" w14:textId="77777777" w:rsidR="00A931EA" w:rsidRPr="00EE3251" w:rsidRDefault="00A931EA" w:rsidP="004F3EFB">
            <w:pPr>
              <w:jc w:val="right"/>
              <w:rPr>
                <w:rFonts w:eastAsia="新細明體"/>
                <w:color w:val="000000"/>
              </w:rPr>
            </w:pPr>
            <w:r w:rsidRPr="00EE3251">
              <w:rPr>
                <w:color w:val="000000"/>
              </w:rPr>
              <w:t>1,704.0</w:t>
            </w:r>
          </w:p>
        </w:tc>
        <w:tc>
          <w:tcPr>
            <w:tcW w:w="1092" w:type="dxa"/>
            <w:tcBorders>
              <w:top w:val="nil"/>
              <w:left w:val="nil"/>
              <w:bottom w:val="single" w:sz="4" w:space="0" w:color="auto"/>
              <w:right w:val="single" w:sz="4" w:space="0" w:color="auto"/>
            </w:tcBorders>
            <w:shd w:val="clear" w:color="auto" w:fill="auto"/>
            <w:noWrap/>
            <w:vAlign w:val="center"/>
            <w:hideMark/>
          </w:tcPr>
          <w:p w14:paraId="7FB6F0F5" w14:textId="77777777" w:rsidR="00A931EA" w:rsidRPr="00EE3251" w:rsidRDefault="00A931EA" w:rsidP="004F3EFB">
            <w:pPr>
              <w:jc w:val="right"/>
              <w:rPr>
                <w:rFonts w:eastAsia="新細明體"/>
                <w:color w:val="000000"/>
              </w:rPr>
            </w:pPr>
            <w:r w:rsidRPr="00EE3251">
              <w:rPr>
                <w:color w:val="000000"/>
              </w:rPr>
              <w:t>1,562.0</w:t>
            </w:r>
          </w:p>
        </w:tc>
        <w:tc>
          <w:tcPr>
            <w:tcW w:w="1092" w:type="dxa"/>
            <w:tcBorders>
              <w:top w:val="nil"/>
              <w:left w:val="nil"/>
              <w:bottom w:val="single" w:sz="4" w:space="0" w:color="auto"/>
              <w:right w:val="single" w:sz="4" w:space="0" w:color="auto"/>
            </w:tcBorders>
            <w:shd w:val="clear" w:color="auto" w:fill="auto"/>
            <w:noWrap/>
            <w:vAlign w:val="center"/>
            <w:hideMark/>
          </w:tcPr>
          <w:p w14:paraId="2846F6DE" w14:textId="77777777" w:rsidR="00A931EA" w:rsidRPr="00EE3251" w:rsidRDefault="00A931EA" w:rsidP="004F3EFB">
            <w:pPr>
              <w:jc w:val="right"/>
              <w:rPr>
                <w:rFonts w:eastAsia="新細明體"/>
                <w:color w:val="000000"/>
              </w:rPr>
            </w:pPr>
            <w:r w:rsidRPr="00EE3251">
              <w:rPr>
                <w:color w:val="000000"/>
              </w:rPr>
              <w:t>3,408.0</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457972E6" w14:textId="77777777" w:rsidR="00A931EA" w:rsidRPr="00EE3251" w:rsidRDefault="00A931EA" w:rsidP="004F3EFB">
            <w:pPr>
              <w:widowControl/>
              <w:adjustRightInd/>
              <w:spacing w:line="240" w:lineRule="auto"/>
              <w:jc w:val="center"/>
              <w:textAlignment w:val="auto"/>
            </w:pPr>
          </w:p>
        </w:tc>
      </w:tr>
      <w:tr w:rsidR="00A931EA" w:rsidRPr="00EE3251" w14:paraId="3EF3E9CD"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422DA203" w14:textId="77777777" w:rsidR="00A931EA" w:rsidRPr="00EE3251" w:rsidRDefault="00A931EA" w:rsidP="002D5ED4">
            <w:pPr>
              <w:pStyle w:val="affc"/>
              <w:widowControl/>
              <w:numPr>
                <w:ilvl w:val="0"/>
                <w:numId w:val="52"/>
              </w:numPr>
              <w:ind w:leftChars="0"/>
              <w:rPr>
                <w:rFonts w:ascii="Times New Roman"/>
              </w:rPr>
            </w:pPr>
            <w:r w:rsidRPr="00EE3251">
              <w:rPr>
                <w:rFonts w:ascii="Times New Roman"/>
                <w:sz w:val="24"/>
              </w:rPr>
              <w:t>經理</w:t>
            </w:r>
          </w:p>
        </w:tc>
        <w:tc>
          <w:tcPr>
            <w:tcW w:w="1143" w:type="dxa"/>
            <w:tcBorders>
              <w:top w:val="single" w:sz="4" w:space="0" w:color="auto"/>
              <w:left w:val="single" w:sz="8" w:space="0" w:color="auto"/>
              <w:bottom w:val="single" w:sz="4" w:space="0" w:color="auto"/>
              <w:right w:val="single" w:sz="8" w:space="0" w:color="auto"/>
            </w:tcBorders>
            <w:vAlign w:val="bottom"/>
          </w:tcPr>
          <w:p w14:paraId="6BAD3816" w14:textId="77777777" w:rsidR="00A931EA" w:rsidRPr="00EE3251" w:rsidRDefault="00A931EA" w:rsidP="004F3EFB">
            <w:pPr>
              <w:widowControl/>
              <w:adjustRightInd/>
              <w:spacing w:line="240" w:lineRule="auto"/>
              <w:jc w:val="right"/>
              <w:textAlignment w:val="auto"/>
            </w:pPr>
            <w:r w:rsidRPr="00EE3251">
              <w:t>142</w:t>
            </w:r>
            <w:r w:rsidRPr="00EE3251">
              <w:t xml:space="preserve">　</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6F4D8C84" w14:textId="77777777" w:rsidR="00A931EA" w:rsidRPr="00EE3251" w:rsidRDefault="00A931EA" w:rsidP="004F3EFB">
            <w:pPr>
              <w:widowControl/>
              <w:adjustRightInd/>
              <w:spacing w:line="240" w:lineRule="auto"/>
              <w:jc w:val="right"/>
              <w:textAlignment w:val="auto"/>
            </w:pPr>
            <w:r w:rsidRPr="00EE3251">
              <w:t>142</w:t>
            </w:r>
            <w:r w:rsidRPr="00EE3251">
              <w:t xml:space="preserve">　</w:t>
            </w:r>
          </w:p>
        </w:tc>
        <w:tc>
          <w:tcPr>
            <w:tcW w:w="1144" w:type="dxa"/>
            <w:tcBorders>
              <w:top w:val="nil"/>
              <w:left w:val="nil"/>
              <w:bottom w:val="single" w:sz="4" w:space="0" w:color="auto"/>
              <w:right w:val="single" w:sz="8" w:space="0" w:color="auto"/>
            </w:tcBorders>
            <w:shd w:val="clear" w:color="auto" w:fill="auto"/>
            <w:noWrap/>
            <w:vAlign w:val="bottom"/>
            <w:hideMark/>
          </w:tcPr>
          <w:p w14:paraId="0D148CC8" w14:textId="77777777" w:rsidR="00A931EA" w:rsidRPr="00EE3251" w:rsidRDefault="00A931EA" w:rsidP="004F3EFB">
            <w:pPr>
              <w:widowControl/>
              <w:adjustRightInd/>
              <w:spacing w:line="240" w:lineRule="auto"/>
              <w:jc w:val="right"/>
              <w:textAlignment w:val="auto"/>
            </w:pPr>
            <w:r w:rsidRPr="00EE3251">
              <w:t>142</w:t>
            </w:r>
            <w:r w:rsidRPr="00EE3251">
              <w:t xml:space="preserve">　</w:t>
            </w:r>
          </w:p>
        </w:tc>
        <w:tc>
          <w:tcPr>
            <w:tcW w:w="1063" w:type="dxa"/>
            <w:tcBorders>
              <w:top w:val="nil"/>
              <w:left w:val="single" w:sz="8" w:space="0" w:color="auto"/>
              <w:bottom w:val="single" w:sz="4" w:space="0" w:color="auto"/>
              <w:right w:val="single" w:sz="8" w:space="0" w:color="auto"/>
            </w:tcBorders>
            <w:vAlign w:val="bottom"/>
          </w:tcPr>
          <w:p w14:paraId="68698CA0" w14:textId="77777777" w:rsidR="00A931EA" w:rsidRPr="00EE3251" w:rsidRDefault="00A931EA" w:rsidP="004F3EFB">
            <w:pPr>
              <w:jc w:val="right"/>
            </w:pPr>
            <w:r w:rsidRPr="00EE3251">
              <w:t>3</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3444CA44" w14:textId="77777777" w:rsidR="00A931EA" w:rsidRPr="00EE3251" w:rsidRDefault="00A931EA" w:rsidP="004F3EFB">
            <w:pPr>
              <w:jc w:val="right"/>
            </w:pPr>
            <w:r w:rsidRPr="00EE3251">
              <w:t>45.0</w:t>
            </w:r>
          </w:p>
        </w:tc>
        <w:tc>
          <w:tcPr>
            <w:tcW w:w="1063" w:type="dxa"/>
            <w:tcBorders>
              <w:top w:val="nil"/>
              <w:left w:val="nil"/>
              <w:bottom w:val="single" w:sz="4" w:space="0" w:color="auto"/>
              <w:right w:val="single" w:sz="4" w:space="0" w:color="auto"/>
            </w:tcBorders>
            <w:shd w:val="clear" w:color="auto" w:fill="auto"/>
            <w:noWrap/>
            <w:vAlign w:val="bottom"/>
            <w:hideMark/>
          </w:tcPr>
          <w:p w14:paraId="4E105B02" w14:textId="77777777" w:rsidR="00A931EA" w:rsidRPr="00EE3251" w:rsidRDefault="00A931EA" w:rsidP="004F3EFB">
            <w:pPr>
              <w:jc w:val="right"/>
            </w:pPr>
            <w:r w:rsidRPr="00EE3251">
              <w:t>63.0</w:t>
            </w:r>
          </w:p>
        </w:tc>
        <w:tc>
          <w:tcPr>
            <w:tcW w:w="1063" w:type="dxa"/>
            <w:tcBorders>
              <w:top w:val="nil"/>
              <w:left w:val="nil"/>
              <w:bottom w:val="single" w:sz="4" w:space="0" w:color="auto"/>
              <w:right w:val="single" w:sz="8" w:space="0" w:color="auto"/>
            </w:tcBorders>
            <w:shd w:val="clear" w:color="auto" w:fill="auto"/>
            <w:noWrap/>
            <w:vAlign w:val="bottom"/>
            <w:hideMark/>
          </w:tcPr>
          <w:p w14:paraId="6480406E" w14:textId="77777777" w:rsidR="00A931EA" w:rsidRPr="00EE3251" w:rsidRDefault="00A931EA" w:rsidP="004F3EFB">
            <w:pPr>
              <w:jc w:val="right"/>
            </w:pPr>
            <w:r w:rsidRPr="00EE3251">
              <w:t>111.0</w:t>
            </w:r>
          </w:p>
        </w:tc>
        <w:tc>
          <w:tcPr>
            <w:tcW w:w="1091" w:type="dxa"/>
            <w:tcBorders>
              <w:top w:val="nil"/>
              <w:left w:val="single" w:sz="8" w:space="0" w:color="auto"/>
              <w:bottom w:val="single" w:sz="4" w:space="0" w:color="auto"/>
              <w:right w:val="single" w:sz="8" w:space="0" w:color="auto"/>
            </w:tcBorders>
            <w:vAlign w:val="center"/>
          </w:tcPr>
          <w:p w14:paraId="27349A99" w14:textId="77777777" w:rsidR="00A931EA" w:rsidRPr="00EE3251" w:rsidRDefault="00A931EA" w:rsidP="004F3EFB">
            <w:pPr>
              <w:jc w:val="right"/>
              <w:rPr>
                <w:rFonts w:eastAsia="新細明體"/>
                <w:color w:val="000000"/>
              </w:rPr>
            </w:pPr>
            <w:r w:rsidRPr="00EE3251">
              <w:rPr>
                <w:color w:val="000000"/>
              </w:rPr>
              <w:t>426.0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281BA2DF" w14:textId="77777777" w:rsidR="00A931EA" w:rsidRPr="00EE3251" w:rsidRDefault="00A931EA" w:rsidP="004F3EFB">
            <w:pPr>
              <w:jc w:val="right"/>
              <w:rPr>
                <w:rFonts w:eastAsia="新細明體"/>
                <w:color w:val="000000"/>
              </w:rPr>
            </w:pPr>
            <w:r w:rsidRPr="00EE3251">
              <w:rPr>
                <w:color w:val="000000"/>
              </w:rPr>
              <w:t>6,390.0</w:t>
            </w:r>
          </w:p>
        </w:tc>
        <w:tc>
          <w:tcPr>
            <w:tcW w:w="1092" w:type="dxa"/>
            <w:tcBorders>
              <w:top w:val="nil"/>
              <w:left w:val="nil"/>
              <w:bottom w:val="single" w:sz="4" w:space="0" w:color="auto"/>
              <w:right w:val="single" w:sz="4" w:space="0" w:color="auto"/>
            </w:tcBorders>
            <w:shd w:val="clear" w:color="auto" w:fill="auto"/>
            <w:noWrap/>
            <w:vAlign w:val="center"/>
            <w:hideMark/>
          </w:tcPr>
          <w:p w14:paraId="4743FCD5" w14:textId="77777777" w:rsidR="00A931EA" w:rsidRPr="00EE3251" w:rsidRDefault="00A931EA" w:rsidP="004F3EFB">
            <w:pPr>
              <w:jc w:val="right"/>
              <w:rPr>
                <w:rFonts w:eastAsia="新細明體"/>
                <w:color w:val="000000"/>
              </w:rPr>
            </w:pPr>
            <w:r w:rsidRPr="00EE3251">
              <w:rPr>
                <w:color w:val="000000"/>
              </w:rPr>
              <w:t>8,946.0</w:t>
            </w:r>
          </w:p>
        </w:tc>
        <w:tc>
          <w:tcPr>
            <w:tcW w:w="1092" w:type="dxa"/>
            <w:tcBorders>
              <w:top w:val="nil"/>
              <w:left w:val="nil"/>
              <w:bottom w:val="single" w:sz="4" w:space="0" w:color="auto"/>
              <w:right w:val="single" w:sz="4" w:space="0" w:color="auto"/>
            </w:tcBorders>
            <w:shd w:val="clear" w:color="auto" w:fill="auto"/>
            <w:noWrap/>
            <w:vAlign w:val="center"/>
            <w:hideMark/>
          </w:tcPr>
          <w:p w14:paraId="16475D95" w14:textId="77777777" w:rsidR="00A931EA" w:rsidRPr="00EE3251" w:rsidRDefault="00A931EA" w:rsidP="004F3EFB">
            <w:pPr>
              <w:jc w:val="right"/>
              <w:rPr>
                <w:rFonts w:eastAsia="新細明體"/>
                <w:color w:val="000000"/>
              </w:rPr>
            </w:pPr>
            <w:r w:rsidRPr="00EE3251">
              <w:rPr>
                <w:color w:val="000000"/>
              </w:rPr>
              <w:t>15,762.0</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4ADDEDAD" w14:textId="77777777" w:rsidR="00A931EA" w:rsidRPr="00EE3251" w:rsidRDefault="00A931EA" w:rsidP="004F3EFB">
            <w:pPr>
              <w:widowControl/>
              <w:adjustRightInd/>
              <w:spacing w:line="240" w:lineRule="auto"/>
              <w:jc w:val="center"/>
              <w:textAlignment w:val="auto"/>
            </w:pPr>
          </w:p>
        </w:tc>
      </w:tr>
      <w:tr w:rsidR="00A931EA" w:rsidRPr="00EE3251" w14:paraId="17A145C1"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2E5D4327" w14:textId="77777777" w:rsidR="00A931EA" w:rsidRPr="00EE3251" w:rsidRDefault="00A931EA" w:rsidP="002D5ED4">
            <w:pPr>
              <w:pStyle w:val="affc"/>
              <w:widowControl/>
              <w:numPr>
                <w:ilvl w:val="0"/>
                <w:numId w:val="52"/>
              </w:numPr>
              <w:ind w:leftChars="0"/>
              <w:rPr>
                <w:rFonts w:ascii="Times New Roman"/>
              </w:rPr>
            </w:pPr>
            <w:r w:rsidRPr="00EE3251">
              <w:rPr>
                <w:rFonts w:ascii="Times New Roman"/>
                <w:sz w:val="24"/>
              </w:rPr>
              <w:t>課長</w:t>
            </w:r>
          </w:p>
        </w:tc>
        <w:tc>
          <w:tcPr>
            <w:tcW w:w="1143" w:type="dxa"/>
            <w:tcBorders>
              <w:top w:val="single" w:sz="4" w:space="0" w:color="auto"/>
              <w:left w:val="single" w:sz="8" w:space="0" w:color="auto"/>
              <w:bottom w:val="single" w:sz="4" w:space="0" w:color="auto"/>
              <w:right w:val="single" w:sz="8" w:space="0" w:color="auto"/>
            </w:tcBorders>
            <w:vAlign w:val="bottom"/>
          </w:tcPr>
          <w:p w14:paraId="4AE5F54D" w14:textId="77777777" w:rsidR="00A931EA" w:rsidRPr="00EE3251" w:rsidRDefault="00A931EA" w:rsidP="004F3EFB">
            <w:pPr>
              <w:widowControl/>
              <w:adjustRightInd/>
              <w:spacing w:line="240" w:lineRule="auto"/>
              <w:jc w:val="right"/>
              <w:textAlignment w:val="auto"/>
            </w:pPr>
            <w:r w:rsidRPr="00EE3251">
              <w:t>101</w:t>
            </w:r>
            <w:r w:rsidRPr="00EE3251">
              <w:t xml:space="preserve">　</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73006569" w14:textId="77777777" w:rsidR="00A931EA" w:rsidRPr="00EE3251" w:rsidRDefault="00A931EA" w:rsidP="004F3EFB">
            <w:pPr>
              <w:widowControl/>
              <w:adjustRightInd/>
              <w:spacing w:line="240" w:lineRule="auto"/>
              <w:jc w:val="right"/>
              <w:textAlignment w:val="auto"/>
            </w:pPr>
            <w:r w:rsidRPr="00EE3251">
              <w:t>101</w:t>
            </w:r>
            <w:r w:rsidRPr="00EE3251">
              <w:t xml:space="preserve">　</w:t>
            </w:r>
          </w:p>
        </w:tc>
        <w:tc>
          <w:tcPr>
            <w:tcW w:w="1144" w:type="dxa"/>
            <w:tcBorders>
              <w:top w:val="nil"/>
              <w:left w:val="nil"/>
              <w:bottom w:val="single" w:sz="4" w:space="0" w:color="auto"/>
              <w:right w:val="single" w:sz="8" w:space="0" w:color="auto"/>
            </w:tcBorders>
            <w:shd w:val="clear" w:color="auto" w:fill="auto"/>
            <w:noWrap/>
            <w:vAlign w:val="bottom"/>
            <w:hideMark/>
          </w:tcPr>
          <w:p w14:paraId="713F5032" w14:textId="77777777" w:rsidR="00A931EA" w:rsidRPr="00EE3251" w:rsidRDefault="00A931EA" w:rsidP="004F3EFB">
            <w:pPr>
              <w:widowControl/>
              <w:adjustRightInd/>
              <w:spacing w:line="240" w:lineRule="auto"/>
              <w:jc w:val="right"/>
              <w:textAlignment w:val="auto"/>
            </w:pPr>
            <w:r w:rsidRPr="00EE3251">
              <w:t>101</w:t>
            </w:r>
            <w:r w:rsidRPr="00EE3251">
              <w:t xml:space="preserve">　</w:t>
            </w:r>
          </w:p>
        </w:tc>
        <w:tc>
          <w:tcPr>
            <w:tcW w:w="1063" w:type="dxa"/>
            <w:tcBorders>
              <w:top w:val="nil"/>
              <w:left w:val="single" w:sz="8" w:space="0" w:color="auto"/>
              <w:bottom w:val="single" w:sz="4" w:space="0" w:color="auto"/>
              <w:right w:val="single" w:sz="8" w:space="0" w:color="auto"/>
            </w:tcBorders>
            <w:vAlign w:val="bottom"/>
          </w:tcPr>
          <w:p w14:paraId="24F49350" w14:textId="77777777" w:rsidR="00A931EA" w:rsidRPr="00EE3251" w:rsidRDefault="00A931EA" w:rsidP="004F3EFB">
            <w:pPr>
              <w:jc w:val="right"/>
            </w:pPr>
            <w:r w:rsidRPr="00EE3251">
              <w:t>6</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55C4355C" w14:textId="77777777" w:rsidR="00A931EA" w:rsidRPr="00EE3251" w:rsidRDefault="00A931EA" w:rsidP="004F3EFB">
            <w:pPr>
              <w:jc w:val="right"/>
            </w:pPr>
            <w:r w:rsidRPr="00EE3251">
              <w:t>74.4</w:t>
            </w:r>
          </w:p>
        </w:tc>
        <w:tc>
          <w:tcPr>
            <w:tcW w:w="1063" w:type="dxa"/>
            <w:tcBorders>
              <w:top w:val="nil"/>
              <w:left w:val="nil"/>
              <w:bottom w:val="single" w:sz="4" w:space="0" w:color="auto"/>
              <w:right w:val="single" w:sz="4" w:space="0" w:color="auto"/>
            </w:tcBorders>
            <w:shd w:val="clear" w:color="auto" w:fill="auto"/>
            <w:noWrap/>
            <w:vAlign w:val="bottom"/>
            <w:hideMark/>
          </w:tcPr>
          <w:p w14:paraId="633FE755" w14:textId="77777777" w:rsidR="00A931EA" w:rsidRPr="00EE3251" w:rsidRDefault="00A931EA" w:rsidP="004F3EFB">
            <w:pPr>
              <w:jc w:val="right"/>
            </w:pPr>
            <w:r w:rsidRPr="00EE3251">
              <w:t>115.0</w:t>
            </w:r>
          </w:p>
        </w:tc>
        <w:tc>
          <w:tcPr>
            <w:tcW w:w="1063" w:type="dxa"/>
            <w:tcBorders>
              <w:top w:val="nil"/>
              <w:left w:val="nil"/>
              <w:bottom w:val="single" w:sz="4" w:space="0" w:color="auto"/>
              <w:right w:val="single" w:sz="8" w:space="0" w:color="auto"/>
            </w:tcBorders>
            <w:shd w:val="clear" w:color="auto" w:fill="auto"/>
            <w:noWrap/>
            <w:vAlign w:val="bottom"/>
            <w:hideMark/>
          </w:tcPr>
          <w:p w14:paraId="259A8AB6" w14:textId="77777777" w:rsidR="00A931EA" w:rsidRPr="00EE3251" w:rsidRDefault="00A931EA" w:rsidP="004F3EFB">
            <w:pPr>
              <w:jc w:val="right"/>
            </w:pPr>
            <w:r w:rsidRPr="00EE3251">
              <w:t>195.4</w:t>
            </w:r>
          </w:p>
        </w:tc>
        <w:tc>
          <w:tcPr>
            <w:tcW w:w="1091" w:type="dxa"/>
            <w:tcBorders>
              <w:top w:val="nil"/>
              <w:left w:val="single" w:sz="8" w:space="0" w:color="auto"/>
              <w:bottom w:val="single" w:sz="4" w:space="0" w:color="auto"/>
              <w:right w:val="single" w:sz="8" w:space="0" w:color="auto"/>
            </w:tcBorders>
            <w:vAlign w:val="center"/>
          </w:tcPr>
          <w:p w14:paraId="34C831FF" w14:textId="77777777" w:rsidR="00A931EA" w:rsidRPr="00EE3251" w:rsidRDefault="00A931EA" w:rsidP="004F3EFB">
            <w:pPr>
              <w:jc w:val="right"/>
              <w:rPr>
                <w:rFonts w:eastAsia="新細明體"/>
                <w:color w:val="000000"/>
              </w:rPr>
            </w:pPr>
            <w:r w:rsidRPr="00EE3251">
              <w:rPr>
                <w:color w:val="000000"/>
              </w:rPr>
              <w:t>606.0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7F32E138" w14:textId="77777777" w:rsidR="00A931EA" w:rsidRPr="00EE3251" w:rsidRDefault="00A931EA" w:rsidP="004F3EFB">
            <w:pPr>
              <w:jc w:val="right"/>
              <w:rPr>
                <w:rFonts w:eastAsia="新細明體"/>
                <w:color w:val="000000"/>
              </w:rPr>
            </w:pPr>
            <w:r w:rsidRPr="00EE3251">
              <w:rPr>
                <w:color w:val="000000"/>
              </w:rPr>
              <w:t>7,514.4</w:t>
            </w:r>
          </w:p>
        </w:tc>
        <w:tc>
          <w:tcPr>
            <w:tcW w:w="1092" w:type="dxa"/>
            <w:tcBorders>
              <w:top w:val="nil"/>
              <w:left w:val="nil"/>
              <w:bottom w:val="single" w:sz="4" w:space="0" w:color="auto"/>
              <w:right w:val="single" w:sz="4" w:space="0" w:color="auto"/>
            </w:tcBorders>
            <w:shd w:val="clear" w:color="auto" w:fill="auto"/>
            <w:noWrap/>
            <w:vAlign w:val="center"/>
            <w:hideMark/>
          </w:tcPr>
          <w:p w14:paraId="5DF71C86" w14:textId="77777777" w:rsidR="00A931EA" w:rsidRPr="00EE3251" w:rsidRDefault="00A931EA" w:rsidP="004F3EFB">
            <w:pPr>
              <w:jc w:val="right"/>
              <w:rPr>
                <w:rFonts w:eastAsia="新細明體"/>
                <w:color w:val="000000"/>
              </w:rPr>
            </w:pPr>
            <w:r w:rsidRPr="00EE3251">
              <w:rPr>
                <w:color w:val="000000"/>
              </w:rPr>
              <w:t>11,615.0</w:t>
            </w:r>
          </w:p>
        </w:tc>
        <w:tc>
          <w:tcPr>
            <w:tcW w:w="1092" w:type="dxa"/>
            <w:tcBorders>
              <w:top w:val="nil"/>
              <w:left w:val="nil"/>
              <w:bottom w:val="single" w:sz="4" w:space="0" w:color="auto"/>
              <w:right w:val="single" w:sz="4" w:space="0" w:color="auto"/>
            </w:tcBorders>
            <w:shd w:val="clear" w:color="auto" w:fill="auto"/>
            <w:noWrap/>
            <w:vAlign w:val="center"/>
            <w:hideMark/>
          </w:tcPr>
          <w:p w14:paraId="6C0E3232" w14:textId="77777777" w:rsidR="00A931EA" w:rsidRPr="00EE3251" w:rsidRDefault="00A931EA" w:rsidP="004F3EFB">
            <w:pPr>
              <w:jc w:val="right"/>
              <w:rPr>
                <w:rFonts w:eastAsia="新細明體"/>
                <w:color w:val="000000"/>
              </w:rPr>
            </w:pPr>
            <w:r w:rsidRPr="00EE3251">
              <w:rPr>
                <w:color w:val="000000"/>
              </w:rPr>
              <w:t>19,735.4</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77A8891E" w14:textId="77777777" w:rsidR="00A931EA" w:rsidRPr="00EE3251" w:rsidRDefault="00A931EA" w:rsidP="004F3EFB">
            <w:pPr>
              <w:widowControl/>
              <w:adjustRightInd/>
              <w:spacing w:line="240" w:lineRule="auto"/>
              <w:jc w:val="center"/>
              <w:textAlignment w:val="auto"/>
            </w:pPr>
          </w:p>
        </w:tc>
      </w:tr>
      <w:tr w:rsidR="00A931EA" w:rsidRPr="00EE3251" w14:paraId="4EF7C83F"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20FDA859" w14:textId="77777777" w:rsidR="00A931EA" w:rsidRPr="00EE3251" w:rsidRDefault="00A931EA" w:rsidP="002D5ED4">
            <w:pPr>
              <w:pStyle w:val="affc"/>
              <w:widowControl/>
              <w:numPr>
                <w:ilvl w:val="0"/>
                <w:numId w:val="52"/>
              </w:numPr>
              <w:ind w:leftChars="0"/>
              <w:rPr>
                <w:rFonts w:ascii="Times New Roman"/>
              </w:rPr>
            </w:pPr>
            <w:r w:rsidRPr="00EE3251">
              <w:rPr>
                <w:rFonts w:ascii="Times New Roman"/>
                <w:sz w:val="24"/>
              </w:rPr>
              <w:t>工程師</w:t>
            </w:r>
          </w:p>
        </w:tc>
        <w:tc>
          <w:tcPr>
            <w:tcW w:w="1143" w:type="dxa"/>
            <w:tcBorders>
              <w:top w:val="single" w:sz="4" w:space="0" w:color="auto"/>
              <w:left w:val="single" w:sz="8" w:space="0" w:color="auto"/>
              <w:bottom w:val="single" w:sz="4" w:space="0" w:color="auto"/>
              <w:right w:val="single" w:sz="8" w:space="0" w:color="auto"/>
            </w:tcBorders>
            <w:vAlign w:val="bottom"/>
          </w:tcPr>
          <w:p w14:paraId="3E3030C1" w14:textId="77777777" w:rsidR="00A931EA" w:rsidRPr="00EE3251" w:rsidRDefault="00A931EA" w:rsidP="004F3EFB">
            <w:pPr>
              <w:widowControl/>
              <w:adjustRightInd/>
              <w:spacing w:line="240" w:lineRule="auto"/>
              <w:jc w:val="right"/>
              <w:textAlignment w:val="auto"/>
            </w:pPr>
            <w:r w:rsidRPr="00EE3251">
              <w:t>68</w:t>
            </w:r>
            <w:r w:rsidRPr="00EE3251">
              <w:t xml:space="preserve">　</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59CB2E75" w14:textId="77777777" w:rsidR="00A931EA" w:rsidRPr="00EE3251" w:rsidRDefault="00A931EA" w:rsidP="004F3EFB">
            <w:pPr>
              <w:widowControl/>
              <w:adjustRightInd/>
              <w:spacing w:line="240" w:lineRule="auto"/>
              <w:jc w:val="right"/>
              <w:textAlignment w:val="auto"/>
            </w:pPr>
            <w:r w:rsidRPr="00EE3251">
              <w:t>68</w:t>
            </w:r>
            <w:r w:rsidRPr="00EE3251">
              <w:t xml:space="preserve">　</w:t>
            </w:r>
          </w:p>
        </w:tc>
        <w:tc>
          <w:tcPr>
            <w:tcW w:w="1144" w:type="dxa"/>
            <w:tcBorders>
              <w:top w:val="nil"/>
              <w:left w:val="nil"/>
              <w:bottom w:val="single" w:sz="4" w:space="0" w:color="auto"/>
              <w:right w:val="single" w:sz="8" w:space="0" w:color="auto"/>
            </w:tcBorders>
            <w:shd w:val="clear" w:color="auto" w:fill="auto"/>
            <w:noWrap/>
            <w:vAlign w:val="bottom"/>
            <w:hideMark/>
          </w:tcPr>
          <w:p w14:paraId="62C2303E" w14:textId="77777777" w:rsidR="00A931EA" w:rsidRPr="00EE3251" w:rsidRDefault="00A931EA" w:rsidP="004F3EFB">
            <w:pPr>
              <w:widowControl/>
              <w:adjustRightInd/>
              <w:spacing w:line="240" w:lineRule="auto"/>
              <w:jc w:val="right"/>
              <w:textAlignment w:val="auto"/>
            </w:pPr>
            <w:r w:rsidRPr="00EE3251">
              <w:t>68</w:t>
            </w:r>
            <w:r w:rsidRPr="00EE3251">
              <w:t xml:space="preserve">　</w:t>
            </w:r>
          </w:p>
        </w:tc>
        <w:tc>
          <w:tcPr>
            <w:tcW w:w="1063" w:type="dxa"/>
            <w:tcBorders>
              <w:top w:val="nil"/>
              <w:left w:val="single" w:sz="8" w:space="0" w:color="auto"/>
              <w:bottom w:val="single" w:sz="4" w:space="0" w:color="auto"/>
              <w:right w:val="single" w:sz="8" w:space="0" w:color="auto"/>
            </w:tcBorders>
            <w:vAlign w:val="bottom"/>
          </w:tcPr>
          <w:p w14:paraId="4EC1B063" w14:textId="77777777" w:rsidR="00A931EA" w:rsidRPr="00EE3251" w:rsidRDefault="00A931EA" w:rsidP="004F3EFB">
            <w:pPr>
              <w:jc w:val="right"/>
            </w:pPr>
            <w:r w:rsidRPr="00EE3251">
              <w:t>12</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77989516" w14:textId="77777777" w:rsidR="00A931EA" w:rsidRPr="00EE3251" w:rsidRDefault="00A931EA" w:rsidP="004F3EFB">
            <w:pPr>
              <w:jc w:val="right"/>
            </w:pPr>
            <w:r w:rsidRPr="00EE3251">
              <w:t>177.2</w:t>
            </w:r>
          </w:p>
        </w:tc>
        <w:tc>
          <w:tcPr>
            <w:tcW w:w="1063" w:type="dxa"/>
            <w:tcBorders>
              <w:top w:val="nil"/>
              <w:left w:val="nil"/>
              <w:bottom w:val="single" w:sz="4" w:space="0" w:color="auto"/>
              <w:right w:val="single" w:sz="4" w:space="0" w:color="auto"/>
            </w:tcBorders>
            <w:shd w:val="clear" w:color="auto" w:fill="auto"/>
            <w:noWrap/>
            <w:vAlign w:val="bottom"/>
            <w:hideMark/>
          </w:tcPr>
          <w:p w14:paraId="339C6601" w14:textId="77777777" w:rsidR="00A931EA" w:rsidRPr="00EE3251" w:rsidRDefault="00A931EA" w:rsidP="004F3EFB">
            <w:pPr>
              <w:jc w:val="right"/>
            </w:pPr>
            <w:r w:rsidRPr="00EE3251">
              <w:t>137.0</w:t>
            </w:r>
          </w:p>
        </w:tc>
        <w:tc>
          <w:tcPr>
            <w:tcW w:w="1063" w:type="dxa"/>
            <w:tcBorders>
              <w:top w:val="nil"/>
              <w:left w:val="nil"/>
              <w:bottom w:val="single" w:sz="4" w:space="0" w:color="auto"/>
              <w:right w:val="single" w:sz="8" w:space="0" w:color="auto"/>
            </w:tcBorders>
            <w:shd w:val="clear" w:color="auto" w:fill="auto"/>
            <w:noWrap/>
            <w:vAlign w:val="bottom"/>
            <w:hideMark/>
          </w:tcPr>
          <w:p w14:paraId="1201F554" w14:textId="77777777" w:rsidR="00A931EA" w:rsidRPr="00EE3251" w:rsidRDefault="00A931EA" w:rsidP="004F3EFB">
            <w:pPr>
              <w:jc w:val="right"/>
            </w:pPr>
            <w:r w:rsidRPr="00EE3251">
              <w:t>326.2</w:t>
            </w:r>
          </w:p>
        </w:tc>
        <w:tc>
          <w:tcPr>
            <w:tcW w:w="1091" w:type="dxa"/>
            <w:tcBorders>
              <w:top w:val="nil"/>
              <w:left w:val="single" w:sz="8" w:space="0" w:color="auto"/>
              <w:bottom w:val="single" w:sz="4" w:space="0" w:color="auto"/>
              <w:right w:val="single" w:sz="8" w:space="0" w:color="auto"/>
            </w:tcBorders>
            <w:vAlign w:val="center"/>
          </w:tcPr>
          <w:p w14:paraId="702D5D7F" w14:textId="77777777" w:rsidR="00A931EA" w:rsidRPr="00EE3251" w:rsidRDefault="00A931EA" w:rsidP="004F3EFB">
            <w:pPr>
              <w:jc w:val="right"/>
              <w:rPr>
                <w:rFonts w:eastAsia="新細明體"/>
                <w:color w:val="000000"/>
              </w:rPr>
            </w:pPr>
            <w:r w:rsidRPr="00EE3251">
              <w:rPr>
                <w:color w:val="000000"/>
              </w:rPr>
              <w:t>816.0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1768C401" w14:textId="77777777" w:rsidR="00A931EA" w:rsidRPr="00EE3251" w:rsidRDefault="00A931EA" w:rsidP="004F3EFB">
            <w:pPr>
              <w:jc w:val="right"/>
              <w:rPr>
                <w:rFonts w:eastAsia="新細明體"/>
                <w:color w:val="000000"/>
              </w:rPr>
            </w:pPr>
            <w:r w:rsidRPr="00EE3251">
              <w:rPr>
                <w:color w:val="000000"/>
              </w:rPr>
              <w:t>12,049.6</w:t>
            </w:r>
          </w:p>
        </w:tc>
        <w:tc>
          <w:tcPr>
            <w:tcW w:w="1092" w:type="dxa"/>
            <w:tcBorders>
              <w:top w:val="nil"/>
              <w:left w:val="nil"/>
              <w:bottom w:val="single" w:sz="4" w:space="0" w:color="auto"/>
              <w:right w:val="single" w:sz="4" w:space="0" w:color="auto"/>
            </w:tcBorders>
            <w:shd w:val="clear" w:color="auto" w:fill="auto"/>
            <w:noWrap/>
            <w:vAlign w:val="center"/>
            <w:hideMark/>
          </w:tcPr>
          <w:p w14:paraId="29341F60" w14:textId="77777777" w:rsidR="00A931EA" w:rsidRPr="00EE3251" w:rsidRDefault="00A931EA" w:rsidP="004F3EFB">
            <w:pPr>
              <w:jc w:val="right"/>
              <w:rPr>
                <w:rFonts w:eastAsia="新細明體"/>
                <w:color w:val="000000"/>
              </w:rPr>
            </w:pPr>
            <w:r w:rsidRPr="00EE3251">
              <w:rPr>
                <w:color w:val="000000"/>
              </w:rPr>
              <w:t>9,316.0</w:t>
            </w:r>
          </w:p>
        </w:tc>
        <w:tc>
          <w:tcPr>
            <w:tcW w:w="1092" w:type="dxa"/>
            <w:tcBorders>
              <w:top w:val="nil"/>
              <w:left w:val="nil"/>
              <w:bottom w:val="single" w:sz="4" w:space="0" w:color="auto"/>
              <w:right w:val="single" w:sz="4" w:space="0" w:color="auto"/>
            </w:tcBorders>
            <w:shd w:val="clear" w:color="auto" w:fill="auto"/>
            <w:noWrap/>
            <w:vAlign w:val="center"/>
            <w:hideMark/>
          </w:tcPr>
          <w:p w14:paraId="4FA46484" w14:textId="77777777" w:rsidR="00A931EA" w:rsidRPr="00EE3251" w:rsidRDefault="00A931EA" w:rsidP="004F3EFB">
            <w:pPr>
              <w:jc w:val="right"/>
              <w:rPr>
                <w:rFonts w:eastAsia="新細明體"/>
                <w:color w:val="000000"/>
              </w:rPr>
            </w:pPr>
            <w:r w:rsidRPr="00EE3251">
              <w:rPr>
                <w:color w:val="000000"/>
              </w:rPr>
              <w:t>22,181.6</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70B0F018" w14:textId="77777777" w:rsidR="00A931EA" w:rsidRPr="00EE3251" w:rsidRDefault="00A931EA" w:rsidP="004F3EFB">
            <w:pPr>
              <w:widowControl/>
              <w:adjustRightInd/>
              <w:spacing w:line="240" w:lineRule="auto"/>
              <w:jc w:val="center"/>
              <w:textAlignment w:val="auto"/>
            </w:pPr>
          </w:p>
        </w:tc>
      </w:tr>
      <w:tr w:rsidR="00A931EA" w:rsidRPr="00EE3251" w14:paraId="6FCBEE09"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tcPr>
          <w:p w14:paraId="12C9F893" w14:textId="77777777" w:rsidR="00A931EA" w:rsidRPr="00EE3251" w:rsidRDefault="00A931EA" w:rsidP="002D5ED4">
            <w:pPr>
              <w:pStyle w:val="affc"/>
              <w:widowControl/>
              <w:numPr>
                <w:ilvl w:val="0"/>
                <w:numId w:val="52"/>
              </w:numPr>
              <w:ind w:leftChars="0"/>
              <w:rPr>
                <w:rFonts w:ascii="Times New Roman"/>
                <w:sz w:val="24"/>
              </w:rPr>
            </w:pPr>
            <w:r w:rsidRPr="00EE3251">
              <w:rPr>
                <w:rFonts w:ascii="Times New Roman"/>
                <w:sz w:val="24"/>
              </w:rPr>
              <w:t>待聘</w:t>
            </w:r>
          </w:p>
        </w:tc>
        <w:tc>
          <w:tcPr>
            <w:tcW w:w="1143" w:type="dxa"/>
            <w:tcBorders>
              <w:top w:val="single" w:sz="4" w:space="0" w:color="auto"/>
              <w:left w:val="single" w:sz="8" w:space="0" w:color="auto"/>
              <w:bottom w:val="single" w:sz="8" w:space="0" w:color="auto"/>
              <w:right w:val="single" w:sz="8" w:space="0" w:color="auto"/>
            </w:tcBorders>
            <w:vAlign w:val="bottom"/>
          </w:tcPr>
          <w:p w14:paraId="6951D127" w14:textId="77777777" w:rsidR="00A931EA" w:rsidRPr="00EE3251" w:rsidRDefault="00A931EA" w:rsidP="004F3EFB">
            <w:pPr>
              <w:widowControl/>
              <w:adjustRightInd/>
              <w:spacing w:line="240" w:lineRule="auto"/>
              <w:jc w:val="right"/>
              <w:textAlignment w:val="auto"/>
            </w:pPr>
            <w:r w:rsidRPr="00EE3251">
              <w:t>68</w:t>
            </w:r>
          </w:p>
        </w:tc>
        <w:tc>
          <w:tcPr>
            <w:tcW w:w="1143" w:type="dxa"/>
            <w:tcBorders>
              <w:top w:val="nil"/>
              <w:left w:val="single" w:sz="8" w:space="0" w:color="auto"/>
              <w:bottom w:val="single" w:sz="4" w:space="0" w:color="auto"/>
              <w:right w:val="single" w:sz="4" w:space="0" w:color="auto"/>
            </w:tcBorders>
            <w:shd w:val="clear" w:color="auto" w:fill="auto"/>
            <w:noWrap/>
            <w:vAlign w:val="bottom"/>
          </w:tcPr>
          <w:p w14:paraId="02D1B664" w14:textId="77777777" w:rsidR="00A931EA" w:rsidRPr="00EE3251" w:rsidRDefault="00A931EA" w:rsidP="004F3EFB">
            <w:pPr>
              <w:widowControl/>
              <w:adjustRightInd/>
              <w:spacing w:line="240" w:lineRule="auto"/>
              <w:jc w:val="right"/>
              <w:textAlignment w:val="auto"/>
            </w:pPr>
            <w:r w:rsidRPr="00EE3251">
              <w:t>68</w:t>
            </w:r>
          </w:p>
        </w:tc>
        <w:tc>
          <w:tcPr>
            <w:tcW w:w="1144" w:type="dxa"/>
            <w:tcBorders>
              <w:top w:val="nil"/>
              <w:left w:val="nil"/>
              <w:bottom w:val="single" w:sz="4" w:space="0" w:color="auto"/>
              <w:right w:val="single" w:sz="8" w:space="0" w:color="auto"/>
            </w:tcBorders>
            <w:shd w:val="clear" w:color="auto" w:fill="auto"/>
            <w:noWrap/>
            <w:vAlign w:val="bottom"/>
          </w:tcPr>
          <w:p w14:paraId="424EB90D" w14:textId="77777777" w:rsidR="00A931EA" w:rsidRPr="00EE3251" w:rsidRDefault="00A931EA" w:rsidP="004F3EFB">
            <w:pPr>
              <w:widowControl/>
              <w:adjustRightInd/>
              <w:spacing w:line="240" w:lineRule="auto"/>
              <w:jc w:val="right"/>
              <w:textAlignment w:val="auto"/>
            </w:pPr>
            <w:r w:rsidRPr="00EE3251">
              <w:t>68</w:t>
            </w:r>
          </w:p>
        </w:tc>
        <w:tc>
          <w:tcPr>
            <w:tcW w:w="1063" w:type="dxa"/>
            <w:tcBorders>
              <w:top w:val="nil"/>
              <w:left w:val="single" w:sz="8" w:space="0" w:color="auto"/>
              <w:bottom w:val="single" w:sz="4" w:space="0" w:color="auto"/>
              <w:right w:val="single" w:sz="8" w:space="0" w:color="auto"/>
            </w:tcBorders>
            <w:vAlign w:val="bottom"/>
          </w:tcPr>
          <w:p w14:paraId="611DED55" w14:textId="77777777" w:rsidR="00A931EA" w:rsidRPr="00EE3251" w:rsidRDefault="00A931EA" w:rsidP="004F3EFB">
            <w:pPr>
              <w:jc w:val="right"/>
            </w:pPr>
            <w:r w:rsidRPr="00EE3251">
              <w:t>0</w:t>
            </w:r>
          </w:p>
        </w:tc>
        <w:tc>
          <w:tcPr>
            <w:tcW w:w="1063" w:type="dxa"/>
            <w:tcBorders>
              <w:top w:val="nil"/>
              <w:left w:val="single" w:sz="8" w:space="0" w:color="auto"/>
              <w:bottom w:val="single" w:sz="4" w:space="0" w:color="auto"/>
              <w:right w:val="single" w:sz="4" w:space="0" w:color="auto"/>
            </w:tcBorders>
            <w:shd w:val="clear" w:color="auto" w:fill="auto"/>
            <w:noWrap/>
            <w:vAlign w:val="bottom"/>
          </w:tcPr>
          <w:p w14:paraId="5426BCE8" w14:textId="77777777" w:rsidR="00A931EA" w:rsidRPr="00EE3251" w:rsidRDefault="00A931EA" w:rsidP="004F3EFB">
            <w:pPr>
              <w:jc w:val="right"/>
            </w:pPr>
            <w:r w:rsidRPr="00EE3251">
              <w:t>60.0</w:t>
            </w:r>
          </w:p>
        </w:tc>
        <w:tc>
          <w:tcPr>
            <w:tcW w:w="1063" w:type="dxa"/>
            <w:tcBorders>
              <w:top w:val="nil"/>
              <w:left w:val="nil"/>
              <w:bottom w:val="single" w:sz="4" w:space="0" w:color="auto"/>
              <w:right w:val="single" w:sz="4" w:space="0" w:color="auto"/>
            </w:tcBorders>
            <w:shd w:val="clear" w:color="auto" w:fill="auto"/>
            <w:noWrap/>
            <w:vAlign w:val="bottom"/>
          </w:tcPr>
          <w:p w14:paraId="6D29E0C0" w14:textId="77777777" w:rsidR="00A931EA" w:rsidRPr="00EE3251" w:rsidRDefault="00A931EA" w:rsidP="004F3EFB">
            <w:pPr>
              <w:jc w:val="right"/>
            </w:pPr>
            <w:r w:rsidRPr="00EE3251">
              <w:t>60.0</w:t>
            </w:r>
          </w:p>
        </w:tc>
        <w:tc>
          <w:tcPr>
            <w:tcW w:w="1063" w:type="dxa"/>
            <w:tcBorders>
              <w:top w:val="nil"/>
              <w:left w:val="nil"/>
              <w:bottom w:val="single" w:sz="4" w:space="0" w:color="auto"/>
              <w:right w:val="single" w:sz="8" w:space="0" w:color="auto"/>
            </w:tcBorders>
            <w:shd w:val="clear" w:color="auto" w:fill="auto"/>
            <w:noWrap/>
            <w:vAlign w:val="bottom"/>
          </w:tcPr>
          <w:p w14:paraId="7AA02919" w14:textId="77777777" w:rsidR="00A931EA" w:rsidRPr="00EE3251" w:rsidRDefault="00A931EA" w:rsidP="004F3EFB">
            <w:pPr>
              <w:jc w:val="right"/>
            </w:pPr>
            <w:r w:rsidRPr="00EE3251">
              <w:t>120.0</w:t>
            </w:r>
          </w:p>
        </w:tc>
        <w:tc>
          <w:tcPr>
            <w:tcW w:w="1091" w:type="dxa"/>
            <w:tcBorders>
              <w:top w:val="nil"/>
              <w:left w:val="single" w:sz="8" w:space="0" w:color="auto"/>
              <w:bottom w:val="single" w:sz="4" w:space="0" w:color="auto"/>
              <w:right w:val="single" w:sz="8" w:space="0" w:color="auto"/>
            </w:tcBorders>
            <w:vAlign w:val="center"/>
          </w:tcPr>
          <w:p w14:paraId="6D558DF4" w14:textId="77777777" w:rsidR="00A931EA" w:rsidRPr="00EE3251" w:rsidRDefault="00A931EA" w:rsidP="004F3EFB">
            <w:pPr>
              <w:jc w:val="right"/>
              <w:rPr>
                <w:rFonts w:eastAsia="新細明體"/>
                <w:color w:val="000000"/>
              </w:rPr>
            </w:pPr>
            <w:r w:rsidRPr="00EE3251">
              <w:rPr>
                <w:color w:val="000000"/>
              </w:rPr>
              <w:t>0.0</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0633BCCF" w14:textId="77777777" w:rsidR="00A931EA" w:rsidRPr="00EE3251" w:rsidRDefault="00A931EA" w:rsidP="004F3EFB">
            <w:pPr>
              <w:jc w:val="right"/>
              <w:rPr>
                <w:rFonts w:eastAsia="新細明體"/>
                <w:color w:val="000000"/>
              </w:rPr>
            </w:pPr>
            <w:r w:rsidRPr="00EE3251">
              <w:rPr>
                <w:color w:val="000000"/>
              </w:rPr>
              <w:t>4,080.0</w:t>
            </w:r>
          </w:p>
        </w:tc>
        <w:tc>
          <w:tcPr>
            <w:tcW w:w="1092" w:type="dxa"/>
            <w:tcBorders>
              <w:top w:val="nil"/>
              <w:left w:val="nil"/>
              <w:bottom w:val="single" w:sz="4" w:space="0" w:color="auto"/>
              <w:right w:val="single" w:sz="4" w:space="0" w:color="auto"/>
            </w:tcBorders>
            <w:shd w:val="clear" w:color="auto" w:fill="auto"/>
            <w:noWrap/>
            <w:vAlign w:val="center"/>
          </w:tcPr>
          <w:p w14:paraId="09DF0BB9" w14:textId="77777777" w:rsidR="00A931EA" w:rsidRPr="00EE3251" w:rsidRDefault="00A931EA" w:rsidP="004F3EFB">
            <w:pPr>
              <w:jc w:val="right"/>
              <w:rPr>
                <w:rFonts w:eastAsia="新細明體"/>
                <w:color w:val="000000"/>
              </w:rPr>
            </w:pPr>
            <w:r w:rsidRPr="00EE3251">
              <w:rPr>
                <w:color w:val="000000"/>
              </w:rPr>
              <w:t>4,080.0</w:t>
            </w:r>
          </w:p>
        </w:tc>
        <w:tc>
          <w:tcPr>
            <w:tcW w:w="1092" w:type="dxa"/>
            <w:tcBorders>
              <w:top w:val="nil"/>
              <w:left w:val="nil"/>
              <w:bottom w:val="single" w:sz="4" w:space="0" w:color="auto"/>
              <w:right w:val="single" w:sz="4" w:space="0" w:color="auto"/>
            </w:tcBorders>
            <w:shd w:val="clear" w:color="auto" w:fill="auto"/>
            <w:noWrap/>
            <w:vAlign w:val="center"/>
          </w:tcPr>
          <w:p w14:paraId="4CD1665D" w14:textId="77777777" w:rsidR="00A931EA" w:rsidRPr="00EE3251" w:rsidRDefault="00A931EA" w:rsidP="004F3EFB">
            <w:pPr>
              <w:jc w:val="right"/>
              <w:rPr>
                <w:rFonts w:eastAsia="新細明體"/>
                <w:color w:val="000000"/>
              </w:rPr>
            </w:pPr>
            <w:r w:rsidRPr="00EE3251">
              <w:rPr>
                <w:color w:val="000000"/>
              </w:rPr>
              <w:t>8,160.0</w:t>
            </w:r>
          </w:p>
        </w:tc>
        <w:tc>
          <w:tcPr>
            <w:tcW w:w="1276" w:type="dxa"/>
            <w:gridSpan w:val="2"/>
            <w:tcBorders>
              <w:top w:val="nil"/>
              <w:left w:val="nil"/>
              <w:bottom w:val="single" w:sz="4" w:space="0" w:color="auto"/>
              <w:right w:val="single" w:sz="8" w:space="0" w:color="auto"/>
            </w:tcBorders>
            <w:shd w:val="clear" w:color="auto" w:fill="auto"/>
            <w:noWrap/>
            <w:vAlign w:val="bottom"/>
          </w:tcPr>
          <w:p w14:paraId="1850D36E" w14:textId="77777777" w:rsidR="00A931EA" w:rsidRPr="00EE3251" w:rsidRDefault="00A931EA" w:rsidP="004F3EFB">
            <w:pPr>
              <w:widowControl/>
              <w:adjustRightInd/>
              <w:spacing w:line="240" w:lineRule="auto"/>
              <w:jc w:val="center"/>
              <w:textAlignment w:val="auto"/>
            </w:pPr>
          </w:p>
        </w:tc>
      </w:tr>
      <w:tr w:rsidR="00A931EA" w:rsidRPr="00EE3251" w14:paraId="113E4FC1" w14:textId="77777777" w:rsidTr="004F3EFB">
        <w:trPr>
          <w:trHeight w:val="245"/>
          <w:jc w:val="right"/>
        </w:trPr>
        <w:tc>
          <w:tcPr>
            <w:tcW w:w="4672" w:type="dxa"/>
            <w:gridSpan w:val="4"/>
            <w:tcBorders>
              <w:top w:val="single" w:sz="4" w:space="0" w:color="auto"/>
              <w:left w:val="single" w:sz="4" w:space="0" w:color="auto"/>
              <w:bottom w:val="single" w:sz="4" w:space="0" w:color="auto"/>
              <w:right w:val="single" w:sz="8" w:space="0" w:color="auto"/>
            </w:tcBorders>
            <w:shd w:val="clear" w:color="000000" w:fill="FFFFC0"/>
            <w:noWrap/>
            <w:vAlign w:val="bottom"/>
            <w:hideMark/>
          </w:tcPr>
          <w:p w14:paraId="7D77CF9E"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063" w:type="dxa"/>
            <w:tcBorders>
              <w:top w:val="nil"/>
              <w:left w:val="single" w:sz="8" w:space="0" w:color="auto"/>
              <w:bottom w:val="single" w:sz="8" w:space="0" w:color="auto"/>
              <w:right w:val="single" w:sz="8" w:space="0" w:color="auto"/>
            </w:tcBorders>
            <w:shd w:val="clear" w:color="000000" w:fill="FFFFC0"/>
            <w:vAlign w:val="bottom"/>
          </w:tcPr>
          <w:p w14:paraId="7864E671" w14:textId="77777777" w:rsidR="00A931EA" w:rsidRPr="00EE3251" w:rsidRDefault="00A931EA" w:rsidP="004F3EFB">
            <w:pPr>
              <w:jc w:val="right"/>
              <w:rPr>
                <w:b/>
                <w:color w:val="000000"/>
              </w:rPr>
            </w:pPr>
            <w:r w:rsidRPr="00EE3251">
              <w:rPr>
                <w:b/>
                <w:color w:val="000000"/>
              </w:rPr>
              <w:t>22.0</w:t>
            </w:r>
          </w:p>
        </w:tc>
        <w:tc>
          <w:tcPr>
            <w:tcW w:w="1063" w:type="dxa"/>
            <w:tcBorders>
              <w:top w:val="nil"/>
              <w:left w:val="single" w:sz="8" w:space="0" w:color="auto"/>
              <w:bottom w:val="single" w:sz="4" w:space="0" w:color="auto"/>
              <w:right w:val="single" w:sz="4" w:space="0" w:color="auto"/>
            </w:tcBorders>
            <w:shd w:val="clear" w:color="000000" w:fill="FFFFC0"/>
            <w:noWrap/>
            <w:vAlign w:val="bottom"/>
            <w:hideMark/>
          </w:tcPr>
          <w:p w14:paraId="51E97B9B" w14:textId="77777777" w:rsidR="00A931EA" w:rsidRPr="00EE3251" w:rsidRDefault="00A931EA" w:rsidP="004F3EFB">
            <w:pPr>
              <w:jc w:val="right"/>
              <w:rPr>
                <w:rFonts w:eastAsia="新細明體"/>
                <w:b/>
                <w:color w:val="000000"/>
              </w:rPr>
            </w:pPr>
            <w:r w:rsidRPr="00EE3251">
              <w:rPr>
                <w:b/>
                <w:color w:val="000000"/>
              </w:rPr>
              <w:t>368.6</w:t>
            </w:r>
          </w:p>
        </w:tc>
        <w:tc>
          <w:tcPr>
            <w:tcW w:w="1063" w:type="dxa"/>
            <w:tcBorders>
              <w:top w:val="nil"/>
              <w:left w:val="nil"/>
              <w:bottom w:val="single" w:sz="4" w:space="0" w:color="auto"/>
              <w:right w:val="single" w:sz="8" w:space="0" w:color="auto"/>
            </w:tcBorders>
            <w:shd w:val="clear" w:color="000000" w:fill="FFFFC0"/>
            <w:noWrap/>
            <w:vAlign w:val="bottom"/>
            <w:hideMark/>
          </w:tcPr>
          <w:p w14:paraId="0537BB36" w14:textId="77777777" w:rsidR="00A931EA" w:rsidRPr="00EE3251" w:rsidRDefault="00A931EA" w:rsidP="004F3EFB">
            <w:pPr>
              <w:jc w:val="right"/>
              <w:rPr>
                <w:rFonts w:eastAsia="新細明體"/>
                <w:b/>
                <w:color w:val="000000"/>
              </w:rPr>
            </w:pPr>
            <w:r w:rsidRPr="00EE3251">
              <w:rPr>
                <w:b/>
                <w:color w:val="000000"/>
              </w:rPr>
              <w:t>386</w:t>
            </w:r>
            <w:r w:rsidRPr="00EE3251">
              <w:rPr>
                <w:b/>
              </w:rPr>
              <w:t>.0</w:t>
            </w:r>
          </w:p>
        </w:tc>
        <w:tc>
          <w:tcPr>
            <w:tcW w:w="1063" w:type="dxa"/>
            <w:tcBorders>
              <w:top w:val="nil"/>
              <w:left w:val="single" w:sz="8" w:space="0" w:color="auto"/>
              <w:bottom w:val="single" w:sz="8" w:space="0" w:color="auto"/>
              <w:right w:val="single" w:sz="8" w:space="0" w:color="auto"/>
            </w:tcBorders>
            <w:shd w:val="clear" w:color="000000" w:fill="FFFFC0"/>
            <w:noWrap/>
            <w:vAlign w:val="bottom"/>
            <w:hideMark/>
          </w:tcPr>
          <w:p w14:paraId="4615A82F" w14:textId="77777777" w:rsidR="00A931EA" w:rsidRPr="00EE3251" w:rsidRDefault="00A931EA" w:rsidP="004F3EFB">
            <w:pPr>
              <w:widowControl/>
              <w:adjustRightInd/>
              <w:spacing w:line="240" w:lineRule="auto"/>
              <w:jc w:val="right"/>
              <w:textAlignment w:val="auto"/>
              <w:rPr>
                <w:b/>
                <w:bCs/>
              </w:rPr>
            </w:pPr>
            <w:r w:rsidRPr="00EE3251">
              <w:rPr>
                <w:b/>
                <w:bCs/>
              </w:rPr>
              <w:t>776.6</w:t>
            </w:r>
          </w:p>
        </w:tc>
        <w:tc>
          <w:tcPr>
            <w:tcW w:w="1091" w:type="dxa"/>
            <w:tcBorders>
              <w:top w:val="single" w:sz="8" w:space="0" w:color="auto"/>
              <w:left w:val="single" w:sz="8" w:space="0" w:color="auto"/>
              <w:bottom w:val="single" w:sz="8" w:space="0" w:color="auto"/>
              <w:right w:val="single" w:sz="8" w:space="0" w:color="auto"/>
            </w:tcBorders>
            <w:shd w:val="clear" w:color="000000" w:fill="FFFFC0"/>
            <w:vAlign w:val="center"/>
          </w:tcPr>
          <w:p w14:paraId="47E1FB4D" w14:textId="77777777" w:rsidR="00A931EA" w:rsidRPr="00EE3251" w:rsidRDefault="00A931EA" w:rsidP="004F3EFB">
            <w:pPr>
              <w:jc w:val="right"/>
              <w:rPr>
                <w:rFonts w:eastAsia="新細明體"/>
                <w:b/>
                <w:color w:val="000000"/>
              </w:rPr>
            </w:pPr>
            <w:r w:rsidRPr="00EE3251">
              <w:rPr>
                <w:b/>
                <w:color w:val="000000"/>
              </w:rPr>
              <w:t>1,990.0</w:t>
            </w:r>
          </w:p>
        </w:tc>
        <w:tc>
          <w:tcPr>
            <w:tcW w:w="1092" w:type="dxa"/>
            <w:tcBorders>
              <w:top w:val="nil"/>
              <w:left w:val="single" w:sz="8" w:space="0" w:color="auto"/>
              <w:bottom w:val="single" w:sz="4" w:space="0" w:color="auto"/>
              <w:right w:val="single" w:sz="4" w:space="0" w:color="auto"/>
            </w:tcBorders>
            <w:shd w:val="clear" w:color="000000" w:fill="FFFFC0"/>
            <w:noWrap/>
            <w:vAlign w:val="center"/>
            <w:hideMark/>
          </w:tcPr>
          <w:p w14:paraId="437285D9" w14:textId="77777777" w:rsidR="00A931EA" w:rsidRPr="00EE3251" w:rsidRDefault="00A931EA" w:rsidP="004F3EFB">
            <w:pPr>
              <w:jc w:val="right"/>
              <w:rPr>
                <w:rFonts w:eastAsia="新細明體"/>
                <w:b/>
                <w:color w:val="000000"/>
              </w:rPr>
            </w:pPr>
            <w:r w:rsidRPr="00EE3251">
              <w:rPr>
                <w:b/>
                <w:color w:val="000000"/>
              </w:rPr>
              <w:t>31,738.0</w:t>
            </w:r>
          </w:p>
        </w:tc>
        <w:tc>
          <w:tcPr>
            <w:tcW w:w="1092" w:type="dxa"/>
            <w:tcBorders>
              <w:top w:val="nil"/>
              <w:left w:val="nil"/>
              <w:bottom w:val="single" w:sz="4" w:space="0" w:color="auto"/>
              <w:right w:val="single" w:sz="4" w:space="0" w:color="auto"/>
            </w:tcBorders>
            <w:shd w:val="clear" w:color="000000" w:fill="FFFFC0"/>
            <w:noWrap/>
            <w:vAlign w:val="center"/>
            <w:hideMark/>
          </w:tcPr>
          <w:p w14:paraId="1B85BD9C" w14:textId="77777777" w:rsidR="00A931EA" w:rsidRPr="00EE3251" w:rsidRDefault="00A931EA" w:rsidP="004F3EFB">
            <w:pPr>
              <w:jc w:val="right"/>
              <w:rPr>
                <w:rFonts w:eastAsia="新細明體"/>
                <w:b/>
                <w:color w:val="000000"/>
              </w:rPr>
            </w:pPr>
            <w:r w:rsidRPr="00EE3251">
              <w:rPr>
                <w:b/>
                <w:color w:val="000000"/>
              </w:rPr>
              <w:t>35,519.0</w:t>
            </w:r>
          </w:p>
        </w:tc>
        <w:tc>
          <w:tcPr>
            <w:tcW w:w="1092" w:type="dxa"/>
            <w:tcBorders>
              <w:top w:val="nil"/>
              <w:left w:val="nil"/>
              <w:bottom w:val="single" w:sz="4" w:space="0" w:color="auto"/>
              <w:right w:val="single" w:sz="4" w:space="0" w:color="auto"/>
            </w:tcBorders>
            <w:shd w:val="clear" w:color="000000" w:fill="FFFFC0"/>
            <w:noWrap/>
            <w:vAlign w:val="center"/>
            <w:hideMark/>
          </w:tcPr>
          <w:p w14:paraId="74C7D319" w14:textId="77777777" w:rsidR="00A931EA" w:rsidRPr="00EE3251" w:rsidRDefault="00A931EA" w:rsidP="004F3EFB">
            <w:pPr>
              <w:jc w:val="right"/>
              <w:rPr>
                <w:rFonts w:eastAsia="新細明體"/>
                <w:b/>
                <w:color w:val="000000"/>
              </w:rPr>
            </w:pPr>
            <w:r w:rsidRPr="00EE3251">
              <w:rPr>
                <w:b/>
                <w:color w:val="000000"/>
              </w:rPr>
              <w:t>69,247.0</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30FA6696" w14:textId="77777777" w:rsidR="00A931EA" w:rsidRPr="00EE3251" w:rsidRDefault="00A931EA" w:rsidP="004F3EFB">
            <w:pPr>
              <w:widowControl/>
              <w:adjustRightInd/>
              <w:spacing w:line="240" w:lineRule="auto"/>
              <w:jc w:val="center"/>
              <w:textAlignment w:val="auto"/>
            </w:pPr>
          </w:p>
        </w:tc>
      </w:tr>
      <w:tr w:rsidR="00A931EA" w:rsidRPr="00EE3251" w14:paraId="209CEDBB" w14:textId="77777777" w:rsidTr="004F3EFB">
        <w:trPr>
          <w:trHeight w:val="245"/>
          <w:jc w:val="right"/>
        </w:trPr>
        <w:tc>
          <w:tcPr>
            <w:tcW w:w="14567" w:type="dxa"/>
            <w:gridSpan w:val="14"/>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1E8648A0" w14:textId="77777777" w:rsidR="00A931EA" w:rsidRPr="00EE3251" w:rsidRDefault="00A931EA" w:rsidP="004F3EFB">
            <w:pPr>
              <w:widowControl/>
              <w:adjustRightInd/>
              <w:spacing w:line="240" w:lineRule="auto"/>
              <w:textAlignment w:val="auto"/>
            </w:pPr>
            <w:r w:rsidRPr="00EE3251">
              <w:t>二、國際研發人員</w:t>
            </w:r>
          </w:p>
        </w:tc>
      </w:tr>
      <w:tr w:rsidR="00A931EA" w:rsidRPr="00EE3251" w14:paraId="50C786F8" w14:textId="77777777" w:rsidTr="004F3EFB">
        <w:trPr>
          <w:trHeight w:val="245"/>
          <w:jc w:val="right"/>
        </w:trPr>
        <w:tc>
          <w:tcPr>
            <w:tcW w:w="1242" w:type="dxa"/>
            <w:tcBorders>
              <w:top w:val="nil"/>
              <w:left w:val="single" w:sz="4" w:space="0" w:color="auto"/>
              <w:bottom w:val="single" w:sz="4" w:space="0" w:color="auto"/>
              <w:right w:val="single" w:sz="8" w:space="0" w:color="auto"/>
            </w:tcBorders>
            <w:shd w:val="clear" w:color="auto" w:fill="auto"/>
            <w:noWrap/>
            <w:vAlign w:val="bottom"/>
            <w:hideMark/>
          </w:tcPr>
          <w:p w14:paraId="3F58DCF9" w14:textId="77777777" w:rsidR="00A931EA" w:rsidRPr="00EE3251" w:rsidRDefault="00A931EA" w:rsidP="004F3EFB">
            <w:pPr>
              <w:widowControl/>
              <w:adjustRightInd/>
              <w:spacing w:line="240" w:lineRule="auto"/>
              <w:textAlignment w:val="auto"/>
            </w:pPr>
          </w:p>
        </w:tc>
        <w:tc>
          <w:tcPr>
            <w:tcW w:w="1143" w:type="dxa"/>
            <w:tcBorders>
              <w:top w:val="single" w:sz="8" w:space="0" w:color="auto"/>
              <w:left w:val="single" w:sz="8" w:space="0" w:color="auto"/>
              <w:bottom w:val="single" w:sz="4" w:space="0" w:color="auto"/>
              <w:right w:val="single" w:sz="8" w:space="0" w:color="auto"/>
            </w:tcBorders>
            <w:vAlign w:val="bottom"/>
          </w:tcPr>
          <w:p w14:paraId="4F222595" w14:textId="77777777" w:rsidR="00A931EA" w:rsidRPr="00EE3251" w:rsidRDefault="00A931EA" w:rsidP="004F3EFB">
            <w:pPr>
              <w:widowControl/>
              <w:adjustRightInd/>
              <w:spacing w:line="240" w:lineRule="auto"/>
              <w:jc w:val="right"/>
              <w:textAlignment w:val="auto"/>
            </w:pP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6C0898E5" w14:textId="77777777" w:rsidR="00A931EA" w:rsidRPr="00EE3251" w:rsidRDefault="00A931EA" w:rsidP="004F3EFB">
            <w:pPr>
              <w:widowControl/>
              <w:adjustRightInd/>
              <w:spacing w:line="240" w:lineRule="auto"/>
              <w:jc w:val="right"/>
              <w:textAlignment w:val="auto"/>
            </w:pPr>
          </w:p>
        </w:tc>
        <w:tc>
          <w:tcPr>
            <w:tcW w:w="1144" w:type="dxa"/>
            <w:tcBorders>
              <w:top w:val="nil"/>
              <w:left w:val="nil"/>
              <w:bottom w:val="single" w:sz="4" w:space="0" w:color="auto"/>
              <w:right w:val="single" w:sz="8" w:space="0" w:color="auto"/>
            </w:tcBorders>
            <w:shd w:val="clear" w:color="auto" w:fill="auto"/>
            <w:noWrap/>
            <w:vAlign w:val="bottom"/>
            <w:hideMark/>
          </w:tcPr>
          <w:p w14:paraId="20DE8C3E" w14:textId="77777777" w:rsidR="00A931EA" w:rsidRPr="00EE3251" w:rsidRDefault="00A931EA" w:rsidP="004F3EFB">
            <w:pPr>
              <w:widowControl/>
              <w:adjustRightInd/>
              <w:spacing w:line="240" w:lineRule="auto"/>
              <w:jc w:val="right"/>
              <w:textAlignment w:val="auto"/>
            </w:pPr>
          </w:p>
        </w:tc>
        <w:tc>
          <w:tcPr>
            <w:tcW w:w="1063" w:type="dxa"/>
            <w:tcBorders>
              <w:top w:val="single" w:sz="8" w:space="0" w:color="auto"/>
              <w:left w:val="single" w:sz="8" w:space="0" w:color="auto"/>
              <w:bottom w:val="single" w:sz="4" w:space="0" w:color="auto"/>
              <w:right w:val="single" w:sz="8" w:space="0" w:color="auto"/>
            </w:tcBorders>
            <w:vAlign w:val="bottom"/>
          </w:tcPr>
          <w:p w14:paraId="14B6F487" w14:textId="77777777" w:rsidR="00A931EA" w:rsidRPr="00EE3251" w:rsidRDefault="00A931EA" w:rsidP="004F3EFB">
            <w:pPr>
              <w:widowControl/>
              <w:adjustRightInd/>
              <w:spacing w:line="240" w:lineRule="auto"/>
              <w:jc w:val="right"/>
              <w:textAlignment w:val="auto"/>
              <w:rPr>
                <w:b/>
                <w:bCs/>
              </w:rPr>
            </w:pPr>
          </w:p>
        </w:tc>
        <w:tc>
          <w:tcPr>
            <w:tcW w:w="1063"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49CF95E4" w14:textId="77777777" w:rsidR="00A931EA" w:rsidRPr="00EE3251" w:rsidRDefault="00A931EA" w:rsidP="004F3EFB">
            <w:pPr>
              <w:widowControl/>
              <w:adjustRightInd/>
              <w:spacing w:line="240" w:lineRule="auto"/>
              <w:jc w:val="right"/>
              <w:textAlignment w:val="auto"/>
              <w:rPr>
                <w:b/>
                <w:bCs/>
              </w:rPr>
            </w:pP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3BB6242B" w14:textId="77777777" w:rsidR="00A931EA" w:rsidRPr="00EE3251" w:rsidRDefault="00A931EA" w:rsidP="004F3EFB">
            <w:pPr>
              <w:widowControl/>
              <w:adjustRightInd/>
              <w:spacing w:line="240" w:lineRule="auto"/>
              <w:jc w:val="right"/>
              <w:textAlignment w:val="auto"/>
              <w:rPr>
                <w:b/>
                <w:bCs/>
              </w:rPr>
            </w:pPr>
          </w:p>
        </w:tc>
        <w:tc>
          <w:tcPr>
            <w:tcW w:w="1063" w:type="dxa"/>
            <w:tcBorders>
              <w:top w:val="nil"/>
              <w:left w:val="nil"/>
              <w:bottom w:val="single" w:sz="4" w:space="0" w:color="auto"/>
              <w:right w:val="single" w:sz="8" w:space="0" w:color="auto"/>
            </w:tcBorders>
            <w:shd w:val="clear" w:color="auto" w:fill="auto"/>
            <w:noWrap/>
            <w:vAlign w:val="bottom"/>
            <w:hideMark/>
          </w:tcPr>
          <w:p w14:paraId="55966561" w14:textId="77777777" w:rsidR="00A931EA" w:rsidRPr="00EE3251" w:rsidRDefault="00A931EA" w:rsidP="004F3EFB">
            <w:pPr>
              <w:widowControl/>
              <w:adjustRightInd/>
              <w:spacing w:line="240" w:lineRule="auto"/>
              <w:jc w:val="right"/>
              <w:textAlignment w:val="auto"/>
              <w:rPr>
                <w:b/>
                <w:bCs/>
              </w:rPr>
            </w:pPr>
          </w:p>
        </w:tc>
        <w:tc>
          <w:tcPr>
            <w:tcW w:w="1091" w:type="dxa"/>
            <w:tcBorders>
              <w:top w:val="single" w:sz="8" w:space="0" w:color="auto"/>
              <w:left w:val="single" w:sz="8" w:space="0" w:color="auto"/>
              <w:bottom w:val="single" w:sz="4" w:space="0" w:color="auto"/>
              <w:right w:val="single" w:sz="8" w:space="0" w:color="auto"/>
            </w:tcBorders>
            <w:vAlign w:val="bottom"/>
          </w:tcPr>
          <w:p w14:paraId="05BC1953" w14:textId="77777777" w:rsidR="00A931EA" w:rsidRPr="00EE3251" w:rsidRDefault="00A931EA" w:rsidP="004F3EFB">
            <w:pPr>
              <w:widowControl/>
              <w:adjustRightInd/>
              <w:spacing w:line="240" w:lineRule="auto"/>
              <w:jc w:val="right"/>
              <w:textAlignment w:val="auto"/>
              <w:rPr>
                <w:b/>
                <w:bCs/>
              </w:rPr>
            </w:pPr>
          </w:p>
        </w:tc>
        <w:tc>
          <w:tcPr>
            <w:tcW w:w="109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244BE3" w14:textId="77777777" w:rsidR="00A931EA" w:rsidRPr="00EE3251" w:rsidRDefault="00A931EA" w:rsidP="004F3EFB">
            <w:pPr>
              <w:widowControl/>
              <w:adjustRightInd/>
              <w:spacing w:line="240" w:lineRule="auto"/>
              <w:jc w:val="right"/>
              <w:textAlignment w:val="auto"/>
              <w:rPr>
                <w:b/>
                <w:bCs/>
              </w:rPr>
            </w:pPr>
          </w:p>
        </w:tc>
        <w:tc>
          <w:tcPr>
            <w:tcW w:w="1092" w:type="dxa"/>
            <w:tcBorders>
              <w:top w:val="single" w:sz="8" w:space="0" w:color="auto"/>
              <w:left w:val="nil"/>
              <w:bottom w:val="single" w:sz="8" w:space="0" w:color="auto"/>
              <w:right w:val="single" w:sz="4" w:space="0" w:color="auto"/>
            </w:tcBorders>
            <w:shd w:val="clear" w:color="auto" w:fill="auto"/>
            <w:noWrap/>
            <w:vAlign w:val="bottom"/>
            <w:hideMark/>
          </w:tcPr>
          <w:p w14:paraId="378008ED" w14:textId="77777777" w:rsidR="00A931EA" w:rsidRPr="00EE3251" w:rsidRDefault="00A931EA" w:rsidP="004F3EFB">
            <w:pPr>
              <w:widowControl/>
              <w:adjustRightInd/>
              <w:spacing w:line="240" w:lineRule="auto"/>
              <w:jc w:val="right"/>
              <w:textAlignment w:val="auto"/>
              <w:rPr>
                <w:b/>
                <w:bCs/>
              </w:rPr>
            </w:pPr>
          </w:p>
        </w:tc>
        <w:tc>
          <w:tcPr>
            <w:tcW w:w="1092" w:type="dxa"/>
            <w:tcBorders>
              <w:top w:val="single" w:sz="8" w:space="0" w:color="auto"/>
              <w:left w:val="nil"/>
              <w:bottom w:val="single" w:sz="8" w:space="0" w:color="auto"/>
              <w:right w:val="single" w:sz="4" w:space="0" w:color="auto"/>
            </w:tcBorders>
            <w:shd w:val="clear" w:color="auto" w:fill="auto"/>
            <w:noWrap/>
            <w:vAlign w:val="bottom"/>
            <w:hideMark/>
          </w:tcPr>
          <w:p w14:paraId="45E32E2F" w14:textId="77777777" w:rsidR="00A931EA" w:rsidRPr="00EE3251" w:rsidRDefault="00A931EA" w:rsidP="004F3EFB">
            <w:pPr>
              <w:widowControl/>
              <w:adjustRightInd/>
              <w:spacing w:line="240" w:lineRule="auto"/>
              <w:jc w:val="right"/>
              <w:textAlignment w:val="auto"/>
              <w:rPr>
                <w:b/>
                <w:bCs/>
              </w:rPr>
            </w:pPr>
          </w:p>
        </w:tc>
        <w:tc>
          <w:tcPr>
            <w:tcW w:w="1276" w:type="dxa"/>
            <w:gridSpan w:val="2"/>
            <w:tcBorders>
              <w:top w:val="single" w:sz="8" w:space="0" w:color="auto"/>
              <w:left w:val="nil"/>
              <w:bottom w:val="single" w:sz="8" w:space="0" w:color="auto"/>
              <w:right w:val="single" w:sz="8" w:space="0" w:color="auto"/>
            </w:tcBorders>
            <w:shd w:val="clear" w:color="auto" w:fill="auto"/>
            <w:noWrap/>
            <w:vAlign w:val="bottom"/>
            <w:hideMark/>
          </w:tcPr>
          <w:p w14:paraId="376FA2DB" w14:textId="77777777" w:rsidR="00A931EA" w:rsidRPr="00EE3251" w:rsidRDefault="00A931EA" w:rsidP="004F3EFB">
            <w:pPr>
              <w:widowControl/>
              <w:adjustRightInd/>
              <w:spacing w:line="240" w:lineRule="auto"/>
              <w:jc w:val="center"/>
              <w:textAlignment w:val="auto"/>
            </w:pPr>
          </w:p>
        </w:tc>
      </w:tr>
      <w:tr w:rsidR="00A931EA" w:rsidRPr="00EE3251" w14:paraId="3EF1A8AD" w14:textId="77777777" w:rsidTr="004F3EFB">
        <w:trPr>
          <w:trHeight w:val="245"/>
          <w:jc w:val="right"/>
        </w:trPr>
        <w:tc>
          <w:tcPr>
            <w:tcW w:w="1242"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191C904" w14:textId="77777777" w:rsidR="00A931EA" w:rsidRPr="00EE3251" w:rsidRDefault="00A931EA" w:rsidP="004F3EFB">
            <w:pPr>
              <w:widowControl/>
              <w:adjustRightInd/>
              <w:spacing w:line="240" w:lineRule="auto"/>
              <w:textAlignment w:val="auto"/>
            </w:pPr>
          </w:p>
        </w:tc>
        <w:tc>
          <w:tcPr>
            <w:tcW w:w="1143" w:type="dxa"/>
            <w:tcBorders>
              <w:top w:val="single" w:sz="8" w:space="0" w:color="auto"/>
              <w:left w:val="single" w:sz="8" w:space="0" w:color="auto"/>
              <w:bottom w:val="single" w:sz="8" w:space="0" w:color="auto"/>
              <w:right w:val="single" w:sz="8" w:space="0" w:color="auto"/>
            </w:tcBorders>
            <w:vAlign w:val="bottom"/>
          </w:tcPr>
          <w:p w14:paraId="20D947AA" w14:textId="77777777" w:rsidR="00A931EA" w:rsidRPr="00EE3251" w:rsidRDefault="00A931EA" w:rsidP="004F3EFB">
            <w:pPr>
              <w:widowControl/>
              <w:adjustRightInd/>
              <w:spacing w:line="240" w:lineRule="auto"/>
              <w:jc w:val="right"/>
              <w:textAlignment w:val="auto"/>
            </w:pPr>
          </w:p>
        </w:tc>
        <w:tc>
          <w:tcPr>
            <w:tcW w:w="114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A9F1ADA" w14:textId="77777777" w:rsidR="00A931EA" w:rsidRPr="00EE3251" w:rsidRDefault="00A931EA" w:rsidP="004F3EFB">
            <w:pPr>
              <w:widowControl/>
              <w:adjustRightInd/>
              <w:spacing w:line="240" w:lineRule="auto"/>
              <w:jc w:val="right"/>
              <w:textAlignment w:val="auto"/>
            </w:pPr>
          </w:p>
        </w:tc>
        <w:tc>
          <w:tcPr>
            <w:tcW w:w="1144" w:type="dxa"/>
            <w:tcBorders>
              <w:top w:val="single" w:sz="8" w:space="0" w:color="auto"/>
              <w:left w:val="nil"/>
              <w:bottom w:val="single" w:sz="4" w:space="0" w:color="auto"/>
              <w:right w:val="single" w:sz="8" w:space="0" w:color="auto"/>
            </w:tcBorders>
            <w:shd w:val="clear" w:color="auto" w:fill="auto"/>
            <w:noWrap/>
            <w:vAlign w:val="bottom"/>
            <w:hideMark/>
          </w:tcPr>
          <w:p w14:paraId="54D5EBB8" w14:textId="77777777" w:rsidR="00A931EA" w:rsidRPr="00EE3251" w:rsidRDefault="00A931EA" w:rsidP="004F3EFB">
            <w:pPr>
              <w:widowControl/>
              <w:adjustRightInd/>
              <w:spacing w:line="240" w:lineRule="auto"/>
              <w:jc w:val="right"/>
              <w:textAlignment w:val="auto"/>
            </w:pPr>
          </w:p>
        </w:tc>
        <w:tc>
          <w:tcPr>
            <w:tcW w:w="1063" w:type="dxa"/>
            <w:tcBorders>
              <w:top w:val="single" w:sz="8" w:space="0" w:color="auto"/>
              <w:left w:val="single" w:sz="8" w:space="0" w:color="auto"/>
              <w:bottom w:val="single" w:sz="8" w:space="0" w:color="auto"/>
              <w:right w:val="single" w:sz="8" w:space="0" w:color="auto"/>
            </w:tcBorders>
            <w:vAlign w:val="bottom"/>
          </w:tcPr>
          <w:p w14:paraId="2DC0D979" w14:textId="77777777" w:rsidR="00A931EA" w:rsidRPr="00EE3251" w:rsidRDefault="00A931EA" w:rsidP="004F3EFB">
            <w:pPr>
              <w:widowControl/>
              <w:adjustRightInd/>
              <w:spacing w:line="240" w:lineRule="auto"/>
              <w:jc w:val="right"/>
              <w:textAlignment w:val="auto"/>
              <w:rPr>
                <w:b/>
                <w:bCs/>
              </w:rPr>
            </w:pPr>
          </w:p>
        </w:tc>
        <w:tc>
          <w:tcPr>
            <w:tcW w:w="1063"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5A63B273" w14:textId="77777777" w:rsidR="00A931EA" w:rsidRPr="00EE3251" w:rsidRDefault="00A931EA" w:rsidP="004F3EFB">
            <w:pPr>
              <w:widowControl/>
              <w:adjustRightInd/>
              <w:spacing w:line="240" w:lineRule="auto"/>
              <w:jc w:val="right"/>
              <w:textAlignment w:val="auto"/>
              <w:rPr>
                <w:b/>
                <w:bCs/>
              </w:rPr>
            </w:pPr>
          </w:p>
        </w:tc>
        <w:tc>
          <w:tcPr>
            <w:tcW w:w="106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C1C829" w14:textId="77777777" w:rsidR="00A931EA" w:rsidRPr="00EE3251" w:rsidRDefault="00A931EA" w:rsidP="004F3EFB">
            <w:pPr>
              <w:widowControl/>
              <w:adjustRightInd/>
              <w:spacing w:line="240" w:lineRule="auto"/>
              <w:jc w:val="right"/>
              <w:textAlignment w:val="auto"/>
              <w:rPr>
                <w:b/>
                <w:bCs/>
              </w:rPr>
            </w:pPr>
          </w:p>
        </w:tc>
        <w:tc>
          <w:tcPr>
            <w:tcW w:w="1063" w:type="dxa"/>
            <w:tcBorders>
              <w:top w:val="single" w:sz="8" w:space="0" w:color="auto"/>
              <w:left w:val="nil"/>
              <w:bottom w:val="single" w:sz="4" w:space="0" w:color="auto"/>
              <w:right w:val="single" w:sz="8" w:space="0" w:color="auto"/>
            </w:tcBorders>
            <w:shd w:val="clear" w:color="auto" w:fill="auto"/>
            <w:noWrap/>
            <w:vAlign w:val="bottom"/>
            <w:hideMark/>
          </w:tcPr>
          <w:p w14:paraId="4E289354" w14:textId="77777777" w:rsidR="00A931EA" w:rsidRPr="00EE3251" w:rsidRDefault="00A931EA" w:rsidP="004F3EFB">
            <w:pPr>
              <w:widowControl/>
              <w:adjustRightInd/>
              <w:spacing w:line="240" w:lineRule="auto"/>
              <w:jc w:val="right"/>
              <w:textAlignment w:val="auto"/>
              <w:rPr>
                <w:b/>
                <w:bCs/>
              </w:rPr>
            </w:pPr>
          </w:p>
        </w:tc>
        <w:tc>
          <w:tcPr>
            <w:tcW w:w="1091" w:type="dxa"/>
            <w:tcBorders>
              <w:top w:val="single" w:sz="8" w:space="0" w:color="auto"/>
              <w:left w:val="single" w:sz="8" w:space="0" w:color="auto"/>
              <w:bottom w:val="single" w:sz="8" w:space="0" w:color="auto"/>
              <w:right w:val="single" w:sz="8" w:space="0" w:color="auto"/>
            </w:tcBorders>
            <w:vAlign w:val="bottom"/>
          </w:tcPr>
          <w:p w14:paraId="05A8CD78" w14:textId="77777777" w:rsidR="00A931EA" w:rsidRPr="00EE3251" w:rsidRDefault="00A931EA" w:rsidP="004F3EFB">
            <w:pPr>
              <w:widowControl/>
              <w:adjustRightInd/>
              <w:spacing w:line="240" w:lineRule="auto"/>
              <w:jc w:val="right"/>
              <w:textAlignment w:val="auto"/>
              <w:rPr>
                <w:b/>
                <w:bCs/>
              </w:rPr>
            </w:pPr>
          </w:p>
        </w:tc>
        <w:tc>
          <w:tcPr>
            <w:tcW w:w="109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7DF20CD" w14:textId="77777777" w:rsidR="00A931EA" w:rsidRPr="00EE3251" w:rsidRDefault="00A931EA" w:rsidP="004F3EFB">
            <w:pPr>
              <w:widowControl/>
              <w:adjustRightInd/>
              <w:spacing w:line="240" w:lineRule="auto"/>
              <w:jc w:val="right"/>
              <w:textAlignment w:val="auto"/>
              <w:rPr>
                <w:b/>
                <w:bCs/>
              </w:rPr>
            </w:pPr>
          </w:p>
        </w:tc>
        <w:tc>
          <w:tcPr>
            <w:tcW w:w="1092" w:type="dxa"/>
            <w:tcBorders>
              <w:top w:val="single" w:sz="8" w:space="0" w:color="auto"/>
              <w:left w:val="nil"/>
              <w:bottom w:val="single" w:sz="4" w:space="0" w:color="auto"/>
              <w:right w:val="single" w:sz="4" w:space="0" w:color="auto"/>
            </w:tcBorders>
            <w:shd w:val="clear" w:color="auto" w:fill="auto"/>
            <w:noWrap/>
            <w:vAlign w:val="bottom"/>
            <w:hideMark/>
          </w:tcPr>
          <w:p w14:paraId="05FA38C2" w14:textId="77777777" w:rsidR="00A931EA" w:rsidRPr="00EE3251" w:rsidRDefault="00A931EA" w:rsidP="004F3EFB">
            <w:pPr>
              <w:widowControl/>
              <w:adjustRightInd/>
              <w:spacing w:line="240" w:lineRule="auto"/>
              <w:jc w:val="right"/>
              <w:textAlignment w:val="auto"/>
              <w:rPr>
                <w:b/>
                <w:bCs/>
              </w:rPr>
            </w:pPr>
          </w:p>
        </w:tc>
        <w:tc>
          <w:tcPr>
            <w:tcW w:w="1092" w:type="dxa"/>
            <w:tcBorders>
              <w:top w:val="single" w:sz="8" w:space="0" w:color="auto"/>
              <w:left w:val="nil"/>
              <w:bottom w:val="single" w:sz="4" w:space="0" w:color="auto"/>
              <w:right w:val="single" w:sz="4" w:space="0" w:color="auto"/>
            </w:tcBorders>
            <w:shd w:val="clear" w:color="auto" w:fill="auto"/>
            <w:noWrap/>
            <w:vAlign w:val="bottom"/>
            <w:hideMark/>
          </w:tcPr>
          <w:p w14:paraId="6B602D9C" w14:textId="77777777" w:rsidR="00A931EA" w:rsidRPr="00EE3251" w:rsidRDefault="00A931EA" w:rsidP="004F3EFB">
            <w:pPr>
              <w:widowControl/>
              <w:adjustRightInd/>
              <w:spacing w:line="240" w:lineRule="auto"/>
              <w:jc w:val="right"/>
              <w:textAlignment w:val="auto"/>
              <w:rPr>
                <w:b/>
                <w:bCs/>
              </w:rPr>
            </w:pPr>
          </w:p>
        </w:tc>
        <w:tc>
          <w:tcPr>
            <w:tcW w:w="1276" w:type="dxa"/>
            <w:gridSpan w:val="2"/>
            <w:tcBorders>
              <w:top w:val="single" w:sz="8" w:space="0" w:color="auto"/>
              <w:left w:val="nil"/>
              <w:bottom w:val="single" w:sz="4" w:space="0" w:color="auto"/>
              <w:right w:val="single" w:sz="8" w:space="0" w:color="auto"/>
            </w:tcBorders>
            <w:shd w:val="clear" w:color="auto" w:fill="auto"/>
            <w:noWrap/>
            <w:vAlign w:val="bottom"/>
            <w:hideMark/>
          </w:tcPr>
          <w:p w14:paraId="63C2B048" w14:textId="77777777" w:rsidR="00A931EA" w:rsidRPr="00EE3251" w:rsidRDefault="00A931EA" w:rsidP="004F3EFB">
            <w:pPr>
              <w:widowControl/>
              <w:adjustRightInd/>
              <w:spacing w:line="240" w:lineRule="auto"/>
              <w:jc w:val="center"/>
              <w:textAlignment w:val="auto"/>
            </w:pPr>
          </w:p>
        </w:tc>
      </w:tr>
      <w:tr w:rsidR="00A931EA" w:rsidRPr="00EE3251" w14:paraId="13F39704" w14:textId="77777777" w:rsidTr="004F3EFB">
        <w:trPr>
          <w:trHeight w:val="245"/>
          <w:jc w:val="right"/>
        </w:trPr>
        <w:tc>
          <w:tcPr>
            <w:tcW w:w="4672" w:type="dxa"/>
            <w:gridSpan w:val="4"/>
            <w:tcBorders>
              <w:top w:val="single" w:sz="4" w:space="0" w:color="auto"/>
              <w:left w:val="single" w:sz="8" w:space="0" w:color="auto"/>
              <w:bottom w:val="single" w:sz="8" w:space="0" w:color="auto"/>
              <w:right w:val="single" w:sz="4" w:space="0" w:color="000000"/>
            </w:tcBorders>
            <w:shd w:val="clear" w:color="000000" w:fill="FFFFC0"/>
            <w:noWrap/>
            <w:vAlign w:val="bottom"/>
            <w:hideMark/>
          </w:tcPr>
          <w:p w14:paraId="57E0CB9D"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063" w:type="dxa"/>
            <w:tcBorders>
              <w:top w:val="nil"/>
              <w:left w:val="nil"/>
              <w:bottom w:val="single" w:sz="8" w:space="0" w:color="auto"/>
              <w:right w:val="single" w:sz="8" w:space="0" w:color="auto"/>
            </w:tcBorders>
            <w:shd w:val="clear" w:color="000000" w:fill="FFFFC0"/>
            <w:vAlign w:val="bottom"/>
          </w:tcPr>
          <w:p w14:paraId="65F02CE9" w14:textId="77777777" w:rsidR="00A931EA" w:rsidRPr="00EE3251" w:rsidRDefault="00A931EA" w:rsidP="004F3EFB">
            <w:pPr>
              <w:widowControl/>
              <w:adjustRightInd/>
              <w:spacing w:line="240" w:lineRule="auto"/>
              <w:jc w:val="center"/>
              <w:textAlignment w:val="auto"/>
              <w:rPr>
                <w:b/>
                <w:bCs/>
              </w:rPr>
            </w:pPr>
          </w:p>
        </w:tc>
        <w:tc>
          <w:tcPr>
            <w:tcW w:w="1063" w:type="dxa"/>
            <w:tcBorders>
              <w:top w:val="nil"/>
              <w:left w:val="single" w:sz="8" w:space="0" w:color="auto"/>
              <w:bottom w:val="single" w:sz="4" w:space="0" w:color="auto"/>
              <w:right w:val="single" w:sz="4" w:space="0" w:color="auto"/>
            </w:tcBorders>
            <w:shd w:val="clear" w:color="000000" w:fill="FFFFC0"/>
            <w:noWrap/>
            <w:vAlign w:val="bottom"/>
            <w:hideMark/>
          </w:tcPr>
          <w:p w14:paraId="49F7CF8B" w14:textId="77777777" w:rsidR="00A931EA" w:rsidRPr="00EE3251" w:rsidRDefault="00A931EA" w:rsidP="004F3EFB">
            <w:pPr>
              <w:widowControl/>
              <w:adjustRightInd/>
              <w:spacing w:line="240" w:lineRule="auto"/>
              <w:jc w:val="center"/>
              <w:textAlignment w:val="auto"/>
              <w:rPr>
                <w:b/>
                <w:bCs/>
              </w:rPr>
            </w:pPr>
            <w:r w:rsidRPr="00EE3251">
              <w:rPr>
                <w:b/>
                <w:bCs/>
              </w:rPr>
              <w:t xml:space="preserve">0 </w:t>
            </w:r>
          </w:p>
        </w:tc>
        <w:tc>
          <w:tcPr>
            <w:tcW w:w="1063" w:type="dxa"/>
            <w:tcBorders>
              <w:top w:val="nil"/>
              <w:left w:val="nil"/>
              <w:bottom w:val="single" w:sz="4" w:space="0" w:color="auto"/>
              <w:right w:val="single" w:sz="4" w:space="0" w:color="auto"/>
            </w:tcBorders>
            <w:shd w:val="clear" w:color="000000" w:fill="FFFFC0"/>
            <w:noWrap/>
            <w:vAlign w:val="bottom"/>
            <w:hideMark/>
          </w:tcPr>
          <w:p w14:paraId="42E1ECB9" w14:textId="77777777" w:rsidR="00A931EA" w:rsidRPr="00EE3251" w:rsidRDefault="00A931EA" w:rsidP="004F3EFB">
            <w:pPr>
              <w:widowControl/>
              <w:adjustRightInd/>
              <w:spacing w:line="240" w:lineRule="auto"/>
              <w:jc w:val="center"/>
              <w:textAlignment w:val="auto"/>
              <w:rPr>
                <w:b/>
                <w:bCs/>
              </w:rPr>
            </w:pPr>
            <w:r w:rsidRPr="00EE3251">
              <w:rPr>
                <w:b/>
                <w:bCs/>
              </w:rPr>
              <w:t xml:space="preserve">0 </w:t>
            </w:r>
          </w:p>
        </w:tc>
        <w:tc>
          <w:tcPr>
            <w:tcW w:w="1063" w:type="dxa"/>
            <w:tcBorders>
              <w:top w:val="nil"/>
              <w:left w:val="nil"/>
              <w:bottom w:val="single" w:sz="4" w:space="0" w:color="auto"/>
              <w:right w:val="single" w:sz="8" w:space="0" w:color="auto"/>
            </w:tcBorders>
            <w:shd w:val="clear" w:color="000000" w:fill="FFFFC0"/>
            <w:noWrap/>
            <w:vAlign w:val="bottom"/>
            <w:hideMark/>
          </w:tcPr>
          <w:p w14:paraId="70435E41" w14:textId="77777777" w:rsidR="00A931EA" w:rsidRPr="00EE3251" w:rsidRDefault="00A931EA" w:rsidP="004F3EFB">
            <w:pPr>
              <w:widowControl/>
              <w:adjustRightInd/>
              <w:spacing w:line="240" w:lineRule="auto"/>
              <w:jc w:val="center"/>
              <w:textAlignment w:val="auto"/>
              <w:rPr>
                <w:b/>
                <w:bCs/>
              </w:rPr>
            </w:pPr>
            <w:r w:rsidRPr="00EE3251">
              <w:rPr>
                <w:b/>
                <w:bCs/>
              </w:rPr>
              <w:t xml:space="preserve">0 </w:t>
            </w:r>
          </w:p>
        </w:tc>
        <w:tc>
          <w:tcPr>
            <w:tcW w:w="1091" w:type="dxa"/>
            <w:tcBorders>
              <w:top w:val="single" w:sz="8" w:space="0" w:color="auto"/>
              <w:left w:val="single" w:sz="8" w:space="0" w:color="auto"/>
              <w:bottom w:val="single" w:sz="8" w:space="0" w:color="auto"/>
              <w:right w:val="single" w:sz="8" w:space="0" w:color="auto"/>
            </w:tcBorders>
            <w:shd w:val="clear" w:color="000000" w:fill="FFFFC0"/>
            <w:vAlign w:val="bottom"/>
          </w:tcPr>
          <w:p w14:paraId="6383D6C7" w14:textId="77777777" w:rsidR="00A931EA" w:rsidRPr="00EE3251" w:rsidRDefault="00A931EA" w:rsidP="004F3EFB">
            <w:pPr>
              <w:widowControl/>
              <w:adjustRightInd/>
              <w:spacing w:line="240" w:lineRule="auto"/>
              <w:jc w:val="center"/>
              <w:textAlignment w:val="auto"/>
              <w:rPr>
                <w:b/>
                <w:bCs/>
              </w:rPr>
            </w:pPr>
          </w:p>
        </w:tc>
        <w:tc>
          <w:tcPr>
            <w:tcW w:w="1092" w:type="dxa"/>
            <w:tcBorders>
              <w:top w:val="nil"/>
              <w:left w:val="single" w:sz="8" w:space="0" w:color="auto"/>
              <w:bottom w:val="single" w:sz="4" w:space="0" w:color="auto"/>
              <w:right w:val="single" w:sz="4" w:space="0" w:color="auto"/>
            </w:tcBorders>
            <w:shd w:val="clear" w:color="000000" w:fill="FFFFC0"/>
            <w:noWrap/>
            <w:vAlign w:val="bottom"/>
            <w:hideMark/>
          </w:tcPr>
          <w:p w14:paraId="53D3712D" w14:textId="77777777" w:rsidR="00A931EA" w:rsidRPr="00EE3251" w:rsidRDefault="00A931EA" w:rsidP="004F3EFB">
            <w:pPr>
              <w:widowControl/>
              <w:adjustRightInd/>
              <w:spacing w:line="240" w:lineRule="auto"/>
              <w:jc w:val="center"/>
              <w:textAlignment w:val="auto"/>
              <w:rPr>
                <w:b/>
                <w:bCs/>
              </w:rPr>
            </w:pPr>
            <w:r w:rsidRPr="00EE3251">
              <w:rPr>
                <w:b/>
                <w:bCs/>
              </w:rPr>
              <w:t xml:space="preserve">0 </w:t>
            </w:r>
          </w:p>
        </w:tc>
        <w:tc>
          <w:tcPr>
            <w:tcW w:w="1092" w:type="dxa"/>
            <w:tcBorders>
              <w:top w:val="nil"/>
              <w:left w:val="nil"/>
              <w:bottom w:val="single" w:sz="4" w:space="0" w:color="auto"/>
              <w:right w:val="single" w:sz="4" w:space="0" w:color="auto"/>
            </w:tcBorders>
            <w:shd w:val="clear" w:color="000000" w:fill="FFFFC0"/>
            <w:noWrap/>
            <w:vAlign w:val="bottom"/>
            <w:hideMark/>
          </w:tcPr>
          <w:p w14:paraId="71A99FDD" w14:textId="77777777" w:rsidR="00A931EA" w:rsidRPr="00EE3251" w:rsidRDefault="00A931EA" w:rsidP="004F3EFB">
            <w:pPr>
              <w:widowControl/>
              <w:adjustRightInd/>
              <w:spacing w:line="240" w:lineRule="auto"/>
              <w:jc w:val="center"/>
              <w:textAlignment w:val="auto"/>
              <w:rPr>
                <w:b/>
                <w:bCs/>
              </w:rPr>
            </w:pPr>
            <w:r w:rsidRPr="00EE3251">
              <w:rPr>
                <w:b/>
                <w:bCs/>
              </w:rPr>
              <w:t xml:space="preserve">0 </w:t>
            </w:r>
          </w:p>
        </w:tc>
        <w:tc>
          <w:tcPr>
            <w:tcW w:w="1092" w:type="dxa"/>
            <w:tcBorders>
              <w:top w:val="nil"/>
              <w:left w:val="nil"/>
              <w:bottom w:val="single" w:sz="4" w:space="0" w:color="auto"/>
              <w:right w:val="single" w:sz="4" w:space="0" w:color="auto"/>
            </w:tcBorders>
            <w:shd w:val="clear" w:color="000000" w:fill="FFFFC0"/>
            <w:noWrap/>
            <w:vAlign w:val="bottom"/>
            <w:hideMark/>
          </w:tcPr>
          <w:p w14:paraId="1366DD4B" w14:textId="77777777" w:rsidR="00A931EA" w:rsidRPr="00EE3251" w:rsidRDefault="00A931EA" w:rsidP="004F3EFB">
            <w:pPr>
              <w:widowControl/>
              <w:adjustRightInd/>
              <w:spacing w:line="240" w:lineRule="auto"/>
              <w:jc w:val="center"/>
              <w:textAlignment w:val="auto"/>
              <w:rPr>
                <w:b/>
                <w:bCs/>
              </w:rPr>
            </w:pPr>
            <w:r w:rsidRPr="00EE3251">
              <w:rPr>
                <w:b/>
                <w:bCs/>
              </w:rPr>
              <w:t xml:space="preserve">0 </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6C445166" w14:textId="77777777" w:rsidR="00A931EA" w:rsidRPr="00EE3251" w:rsidRDefault="00A931EA" w:rsidP="004F3EFB">
            <w:pPr>
              <w:widowControl/>
              <w:adjustRightInd/>
              <w:spacing w:line="240" w:lineRule="auto"/>
              <w:jc w:val="center"/>
              <w:textAlignment w:val="auto"/>
            </w:pPr>
          </w:p>
        </w:tc>
      </w:tr>
      <w:tr w:rsidR="00A931EA" w:rsidRPr="00EE3251" w14:paraId="1248E44A" w14:textId="77777777" w:rsidTr="004F3EFB">
        <w:trPr>
          <w:trHeight w:val="245"/>
          <w:jc w:val="right"/>
        </w:trPr>
        <w:tc>
          <w:tcPr>
            <w:tcW w:w="14567" w:type="dxa"/>
            <w:gridSpan w:val="14"/>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02F52995" w14:textId="77777777" w:rsidR="00A931EA" w:rsidRPr="00EE3251" w:rsidRDefault="00A931EA" w:rsidP="00F15812">
            <w:pPr>
              <w:widowControl/>
              <w:adjustRightInd/>
              <w:spacing w:line="240" w:lineRule="auto"/>
              <w:textAlignment w:val="auto"/>
            </w:pPr>
            <w:r w:rsidRPr="00EE3251">
              <w:t>三、顧問、專家</w:t>
            </w:r>
          </w:p>
        </w:tc>
      </w:tr>
      <w:tr w:rsidR="00A931EA" w:rsidRPr="00EE3251" w14:paraId="4A9A76B6"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116AB657" w14:textId="77777777" w:rsidR="00A931EA" w:rsidRPr="00EE3251" w:rsidRDefault="00A931EA" w:rsidP="004F3EFB">
            <w:pPr>
              <w:widowControl/>
              <w:adjustRightInd/>
              <w:spacing w:line="240" w:lineRule="auto"/>
              <w:jc w:val="right"/>
              <w:textAlignment w:val="auto"/>
            </w:pPr>
          </w:p>
        </w:tc>
        <w:tc>
          <w:tcPr>
            <w:tcW w:w="1143" w:type="dxa"/>
            <w:tcBorders>
              <w:top w:val="single" w:sz="8" w:space="0" w:color="auto"/>
              <w:left w:val="single" w:sz="8" w:space="0" w:color="auto"/>
              <w:bottom w:val="single" w:sz="4" w:space="0" w:color="auto"/>
              <w:right w:val="single" w:sz="8" w:space="0" w:color="auto"/>
            </w:tcBorders>
            <w:vAlign w:val="bottom"/>
          </w:tcPr>
          <w:p w14:paraId="45E1EEB6" w14:textId="77777777" w:rsidR="00A931EA" w:rsidRPr="00EE3251" w:rsidRDefault="00A931EA" w:rsidP="004F3EFB">
            <w:pPr>
              <w:widowControl/>
              <w:adjustRightInd/>
              <w:spacing w:line="240" w:lineRule="auto"/>
              <w:jc w:val="right"/>
              <w:textAlignment w:val="auto"/>
            </w:pP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078FA46C" w14:textId="77777777" w:rsidR="00A931EA" w:rsidRPr="00EE3251" w:rsidRDefault="00A931EA" w:rsidP="004F3EFB">
            <w:pPr>
              <w:widowControl/>
              <w:adjustRightInd/>
              <w:spacing w:line="240" w:lineRule="auto"/>
              <w:jc w:val="right"/>
              <w:textAlignment w:val="auto"/>
            </w:pPr>
          </w:p>
        </w:tc>
        <w:tc>
          <w:tcPr>
            <w:tcW w:w="1144" w:type="dxa"/>
            <w:tcBorders>
              <w:top w:val="nil"/>
              <w:left w:val="nil"/>
              <w:bottom w:val="single" w:sz="4" w:space="0" w:color="auto"/>
              <w:right w:val="single" w:sz="8" w:space="0" w:color="auto"/>
            </w:tcBorders>
            <w:shd w:val="clear" w:color="auto" w:fill="auto"/>
            <w:noWrap/>
            <w:vAlign w:val="bottom"/>
            <w:hideMark/>
          </w:tcPr>
          <w:p w14:paraId="2CA370B8" w14:textId="77777777" w:rsidR="00A931EA" w:rsidRPr="00EE3251" w:rsidRDefault="00A931EA" w:rsidP="004F3EFB">
            <w:pPr>
              <w:widowControl/>
              <w:adjustRightInd/>
              <w:spacing w:line="240" w:lineRule="auto"/>
              <w:jc w:val="right"/>
              <w:textAlignment w:val="auto"/>
            </w:pPr>
          </w:p>
        </w:tc>
        <w:tc>
          <w:tcPr>
            <w:tcW w:w="1063" w:type="dxa"/>
            <w:tcBorders>
              <w:top w:val="single" w:sz="8" w:space="0" w:color="auto"/>
              <w:left w:val="single" w:sz="8" w:space="0" w:color="auto"/>
              <w:bottom w:val="single" w:sz="4" w:space="0" w:color="auto"/>
              <w:right w:val="single" w:sz="8" w:space="0" w:color="auto"/>
            </w:tcBorders>
            <w:vAlign w:val="bottom"/>
          </w:tcPr>
          <w:p w14:paraId="15280023" w14:textId="77777777" w:rsidR="00A931EA" w:rsidRPr="00EE3251" w:rsidRDefault="00A931EA" w:rsidP="004F3EFB">
            <w:pPr>
              <w:widowControl/>
              <w:adjustRightInd/>
              <w:spacing w:line="240" w:lineRule="auto"/>
              <w:jc w:val="right"/>
              <w:textAlignment w:val="auto"/>
            </w:pP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3A9A0885" w14:textId="77777777" w:rsidR="00A931EA" w:rsidRPr="00EE3251" w:rsidRDefault="00A931EA" w:rsidP="004F3EFB">
            <w:pPr>
              <w:widowControl/>
              <w:adjustRightInd/>
              <w:spacing w:line="240" w:lineRule="auto"/>
              <w:jc w:val="right"/>
              <w:textAlignment w:val="auto"/>
            </w:pPr>
          </w:p>
        </w:tc>
        <w:tc>
          <w:tcPr>
            <w:tcW w:w="1063" w:type="dxa"/>
            <w:tcBorders>
              <w:top w:val="nil"/>
              <w:left w:val="nil"/>
              <w:bottom w:val="single" w:sz="4" w:space="0" w:color="auto"/>
              <w:right w:val="single" w:sz="4" w:space="0" w:color="auto"/>
            </w:tcBorders>
            <w:shd w:val="clear" w:color="auto" w:fill="auto"/>
            <w:noWrap/>
            <w:vAlign w:val="bottom"/>
            <w:hideMark/>
          </w:tcPr>
          <w:p w14:paraId="4245ACEF" w14:textId="77777777" w:rsidR="00A931EA" w:rsidRPr="00EE3251" w:rsidRDefault="00A931EA" w:rsidP="004F3EFB">
            <w:pPr>
              <w:widowControl/>
              <w:adjustRightInd/>
              <w:spacing w:line="240" w:lineRule="auto"/>
              <w:jc w:val="right"/>
              <w:textAlignment w:val="auto"/>
            </w:pPr>
          </w:p>
        </w:tc>
        <w:tc>
          <w:tcPr>
            <w:tcW w:w="1063" w:type="dxa"/>
            <w:tcBorders>
              <w:top w:val="nil"/>
              <w:left w:val="nil"/>
              <w:bottom w:val="single" w:sz="4" w:space="0" w:color="auto"/>
              <w:right w:val="single" w:sz="8" w:space="0" w:color="auto"/>
            </w:tcBorders>
            <w:shd w:val="clear" w:color="auto" w:fill="auto"/>
            <w:noWrap/>
            <w:vAlign w:val="bottom"/>
            <w:hideMark/>
          </w:tcPr>
          <w:p w14:paraId="060825C5" w14:textId="77777777" w:rsidR="00A931EA" w:rsidRPr="00EE3251" w:rsidRDefault="00A931EA" w:rsidP="004F3EFB">
            <w:pPr>
              <w:widowControl/>
              <w:adjustRightInd/>
              <w:spacing w:line="240" w:lineRule="auto"/>
              <w:jc w:val="right"/>
              <w:textAlignment w:val="auto"/>
            </w:pPr>
          </w:p>
        </w:tc>
        <w:tc>
          <w:tcPr>
            <w:tcW w:w="1091" w:type="dxa"/>
            <w:tcBorders>
              <w:top w:val="single" w:sz="8" w:space="0" w:color="auto"/>
              <w:left w:val="single" w:sz="8" w:space="0" w:color="auto"/>
              <w:bottom w:val="single" w:sz="4" w:space="0" w:color="auto"/>
              <w:right w:val="single" w:sz="8" w:space="0" w:color="auto"/>
            </w:tcBorders>
            <w:vAlign w:val="bottom"/>
          </w:tcPr>
          <w:p w14:paraId="019D9AFC" w14:textId="77777777" w:rsidR="00A931EA" w:rsidRPr="00EE3251" w:rsidRDefault="00A931EA" w:rsidP="004F3EFB">
            <w:pPr>
              <w:widowControl/>
              <w:adjustRightInd/>
              <w:spacing w:line="240" w:lineRule="auto"/>
              <w:jc w:val="right"/>
              <w:textAlignment w:val="auto"/>
            </w:pPr>
          </w:p>
        </w:tc>
        <w:tc>
          <w:tcPr>
            <w:tcW w:w="1092" w:type="dxa"/>
            <w:tcBorders>
              <w:top w:val="nil"/>
              <w:left w:val="single" w:sz="8" w:space="0" w:color="auto"/>
              <w:bottom w:val="single" w:sz="4" w:space="0" w:color="auto"/>
              <w:right w:val="single" w:sz="4" w:space="0" w:color="auto"/>
            </w:tcBorders>
            <w:shd w:val="clear" w:color="auto" w:fill="auto"/>
            <w:noWrap/>
            <w:vAlign w:val="bottom"/>
            <w:hideMark/>
          </w:tcPr>
          <w:p w14:paraId="164F73AA" w14:textId="77777777" w:rsidR="00A931EA" w:rsidRPr="00EE3251" w:rsidRDefault="00A931EA" w:rsidP="004F3EFB">
            <w:pPr>
              <w:widowControl/>
              <w:adjustRightInd/>
              <w:spacing w:line="240" w:lineRule="auto"/>
              <w:jc w:val="right"/>
              <w:textAlignment w:val="auto"/>
            </w:pPr>
          </w:p>
        </w:tc>
        <w:tc>
          <w:tcPr>
            <w:tcW w:w="1092" w:type="dxa"/>
            <w:tcBorders>
              <w:top w:val="nil"/>
              <w:left w:val="nil"/>
              <w:bottom w:val="single" w:sz="4" w:space="0" w:color="auto"/>
              <w:right w:val="single" w:sz="4" w:space="0" w:color="auto"/>
            </w:tcBorders>
            <w:shd w:val="clear" w:color="auto" w:fill="auto"/>
            <w:noWrap/>
            <w:vAlign w:val="bottom"/>
            <w:hideMark/>
          </w:tcPr>
          <w:p w14:paraId="01150A7E" w14:textId="77777777" w:rsidR="00A931EA" w:rsidRPr="00EE3251" w:rsidRDefault="00A931EA" w:rsidP="004F3EFB">
            <w:pPr>
              <w:widowControl/>
              <w:adjustRightInd/>
              <w:spacing w:line="240" w:lineRule="auto"/>
              <w:jc w:val="right"/>
              <w:textAlignment w:val="auto"/>
            </w:pPr>
          </w:p>
        </w:tc>
        <w:tc>
          <w:tcPr>
            <w:tcW w:w="1092" w:type="dxa"/>
            <w:tcBorders>
              <w:top w:val="nil"/>
              <w:left w:val="nil"/>
              <w:bottom w:val="single" w:sz="4" w:space="0" w:color="auto"/>
              <w:right w:val="single" w:sz="4" w:space="0" w:color="auto"/>
            </w:tcBorders>
            <w:shd w:val="clear" w:color="auto" w:fill="auto"/>
            <w:noWrap/>
            <w:vAlign w:val="bottom"/>
            <w:hideMark/>
          </w:tcPr>
          <w:p w14:paraId="1F403890" w14:textId="77777777" w:rsidR="00A931EA" w:rsidRPr="00EE3251" w:rsidRDefault="00A931EA" w:rsidP="004F3EFB">
            <w:pPr>
              <w:widowControl/>
              <w:adjustRightInd/>
              <w:spacing w:line="240" w:lineRule="auto"/>
              <w:jc w:val="right"/>
              <w:textAlignment w:val="auto"/>
            </w:pP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7DC6B1A8" w14:textId="77777777" w:rsidR="00A931EA" w:rsidRPr="00EE3251" w:rsidRDefault="00A931EA" w:rsidP="004F3EFB">
            <w:pPr>
              <w:widowControl/>
              <w:adjustRightInd/>
              <w:spacing w:line="240" w:lineRule="auto"/>
              <w:jc w:val="center"/>
              <w:textAlignment w:val="auto"/>
            </w:pPr>
          </w:p>
        </w:tc>
      </w:tr>
      <w:tr w:rsidR="00A931EA" w:rsidRPr="00EE3251" w14:paraId="7497779C"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22C9078D" w14:textId="77777777" w:rsidR="00A931EA" w:rsidRPr="00EE3251" w:rsidRDefault="00A931EA" w:rsidP="004F3EFB">
            <w:pPr>
              <w:widowControl/>
              <w:adjustRightInd/>
              <w:spacing w:line="240" w:lineRule="auto"/>
              <w:jc w:val="right"/>
              <w:textAlignment w:val="auto"/>
            </w:pPr>
          </w:p>
        </w:tc>
        <w:tc>
          <w:tcPr>
            <w:tcW w:w="1143" w:type="dxa"/>
            <w:tcBorders>
              <w:top w:val="single" w:sz="4" w:space="0" w:color="auto"/>
              <w:left w:val="single" w:sz="8" w:space="0" w:color="auto"/>
              <w:bottom w:val="single" w:sz="8" w:space="0" w:color="auto"/>
              <w:right w:val="single" w:sz="8" w:space="0" w:color="auto"/>
            </w:tcBorders>
            <w:vAlign w:val="bottom"/>
          </w:tcPr>
          <w:p w14:paraId="15336120" w14:textId="77777777" w:rsidR="00A931EA" w:rsidRPr="00EE3251" w:rsidRDefault="00A931EA" w:rsidP="004F3EFB">
            <w:pPr>
              <w:widowControl/>
              <w:adjustRightInd/>
              <w:spacing w:line="240" w:lineRule="auto"/>
              <w:jc w:val="right"/>
              <w:textAlignment w:val="auto"/>
            </w:pP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6F21C53D" w14:textId="77777777" w:rsidR="00A931EA" w:rsidRPr="00EE3251" w:rsidRDefault="00A931EA" w:rsidP="004F3EFB">
            <w:pPr>
              <w:widowControl/>
              <w:adjustRightInd/>
              <w:spacing w:line="240" w:lineRule="auto"/>
              <w:jc w:val="right"/>
              <w:textAlignment w:val="auto"/>
            </w:pPr>
          </w:p>
        </w:tc>
        <w:tc>
          <w:tcPr>
            <w:tcW w:w="1144" w:type="dxa"/>
            <w:tcBorders>
              <w:top w:val="nil"/>
              <w:left w:val="nil"/>
              <w:bottom w:val="single" w:sz="4" w:space="0" w:color="auto"/>
              <w:right w:val="single" w:sz="8" w:space="0" w:color="auto"/>
            </w:tcBorders>
            <w:shd w:val="clear" w:color="auto" w:fill="auto"/>
            <w:noWrap/>
            <w:vAlign w:val="bottom"/>
            <w:hideMark/>
          </w:tcPr>
          <w:p w14:paraId="7D98B356" w14:textId="77777777" w:rsidR="00A931EA" w:rsidRPr="00EE3251" w:rsidRDefault="00A931EA" w:rsidP="004F3EFB">
            <w:pPr>
              <w:widowControl/>
              <w:adjustRightInd/>
              <w:spacing w:line="240" w:lineRule="auto"/>
              <w:jc w:val="right"/>
              <w:textAlignment w:val="auto"/>
            </w:pPr>
          </w:p>
        </w:tc>
        <w:tc>
          <w:tcPr>
            <w:tcW w:w="1063" w:type="dxa"/>
            <w:tcBorders>
              <w:top w:val="nil"/>
              <w:left w:val="single" w:sz="8" w:space="0" w:color="auto"/>
              <w:bottom w:val="single" w:sz="4" w:space="0" w:color="auto"/>
              <w:right w:val="single" w:sz="8" w:space="0" w:color="auto"/>
            </w:tcBorders>
            <w:vAlign w:val="bottom"/>
          </w:tcPr>
          <w:p w14:paraId="6624E5F2" w14:textId="77777777" w:rsidR="00A931EA" w:rsidRPr="00EE3251" w:rsidRDefault="00A931EA" w:rsidP="004F3EFB">
            <w:pPr>
              <w:widowControl/>
              <w:adjustRightInd/>
              <w:spacing w:line="240" w:lineRule="auto"/>
              <w:jc w:val="right"/>
              <w:textAlignment w:val="auto"/>
            </w:pP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309670EC" w14:textId="77777777" w:rsidR="00A931EA" w:rsidRPr="00EE3251" w:rsidRDefault="00A931EA" w:rsidP="004F3EFB">
            <w:pPr>
              <w:widowControl/>
              <w:adjustRightInd/>
              <w:spacing w:line="240" w:lineRule="auto"/>
              <w:jc w:val="right"/>
              <w:textAlignment w:val="auto"/>
            </w:pPr>
          </w:p>
        </w:tc>
        <w:tc>
          <w:tcPr>
            <w:tcW w:w="1063" w:type="dxa"/>
            <w:tcBorders>
              <w:top w:val="nil"/>
              <w:left w:val="nil"/>
              <w:bottom w:val="single" w:sz="4" w:space="0" w:color="auto"/>
              <w:right w:val="single" w:sz="4" w:space="0" w:color="auto"/>
            </w:tcBorders>
            <w:shd w:val="clear" w:color="auto" w:fill="auto"/>
            <w:noWrap/>
            <w:vAlign w:val="bottom"/>
            <w:hideMark/>
          </w:tcPr>
          <w:p w14:paraId="1676D8D1" w14:textId="77777777" w:rsidR="00A931EA" w:rsidRPr="00EE3251" w:rsidRDefault="00A931EA" w:rsidP="004F3EFB">
            <w:pPr>
              <w:widowControl/>
              <w:adjustRightInd/>
              <w:spacing w:line="240" w:lineRule="auto"/>
              <w:jc w:val="right"/>
              <w:textAlignment w:val="auto"/>
            </w:pPr>
          </w:p>
        </w:tc>
        <w:tc>
          <w:tcPr>
            <w:tcW w:w="1063" w:type="dxa"/>
            <w:tcBorders>
              <w:top w:val="nil"/>
              <w:left w:val="nil"/>
              <w:bottom w:val="single" w:sz="4" w:space="0" w:color="auto"/>
              <w:right w:val="single" w:sz="8" w:space="0" w:color="auto"/>
            </w:tcBorders>
            <w:shd w:val="clear" w:color="auto" w:fill="auto"/>
            <w:noWrap/>
            <w:vAlign w:val="bottom"/>
            <w:hideMark/>
          </w:tcPr>
          <w:p w14:paraId="68687D8D" w14:textId="77777777" w:rsidR="00A931EA" w:rsidRPr="00EE3251" w:rsidRDefault="00A931EA" w:rsidP="004F3EFB">
            <w:pPr>
              <w:widowControl/>
              <w:adjustRightInd/>
              <w:spacing w:line="240" w:lineRule="auto"/>
              <w:jc w:val="right"/>
              <w:textAlignment w:val="auto"/>
            </w:pPr>
            <w:r w:rsidRPr="00EE3251">
              <w:t>0</w:t>
            </w:r>
          </w:p>
        </w:tc>
        <w:tc>
          <w:tcPr>
            <w:tcW w:w="1091" w:type="dxa"/>
            <w:tcBorders>
              <w:top w:val="single" w:sz="4" w:space="0" w:color="auto"/>
              <w:left w:val="single" w:sz="8" w:space="0" w:color="auto"/>
              <w:bottom w:val="single" w:sz="8" w:space="0" w:color="auto"/>
              <w:right w:val="single" w:sz="8" w:space="0" w:color="auto"/>
            </w:tcBorders>
            <w:vAlign w:val="bottom"/>
          </w:tcPr>
          <w:p w14:paraId="0BA569D6" w14:textId="77777777" w:rsidR="00A931EA" w:rsidRPr="00EE3251" w:rsidRDefault="00A931EA" w:rsidP="004F3EFB">
            <w:pPr>
              <w:widowControl/>
              <w:adjustRightInd/>
              <w:spacing w:line="240" w:lineRule="auto"/>
              <w:jc w:val="right"/>
              <w:textAlignment w:val="auto"/>
            </w:pPr>
          </w:p>
        </w:tc>
        <w:tc>
          <w:tcPr>
            <w:tcW w:w="1092" w:type="dxa"/>
            <w:tcBorders>
              <w:top w:val="nil"/>
              <w:left w:val="single" w:sz="8" w:space="0" w:color="auto"/>
              <w:bottom w:val="single" w:sz="4" w:space="0" w:color="auto"/>
              <w:right w:val="single" w:sz="4" w:space="0" w:color="auto"/>
            </w:tcBorders>
            <w:shd w:val="clear" w:color="auto" w:fill="auto"/>
            <w:noWrap/>
            <w:vAlign w:val="bottom"/>
            <w:hideMark/>
          </w:tcPr>
          <w:p w14:paraId="63D9E186" w14:textId="77777777" w:rsidR="00A931EA" w:rsidRPr="00EE3251" w:rsidRDefault="00A931EA" w:rsidP="004F3EFB">
            <w:pPr>
              <w:widowControl/>
              <w:adjustRightInd/>
              <w:spacing w:line="240" w:lineRule="auto"/>
              <w:jc w:val="right"/>
              <w:textAlignment w:val="auto"/>
            </w:pPr>
            <w:r w:rsidRPr="00EE3251">
              <w:t>0</w:t>
            </w:r>
          </w:p>
        </w:tc>
        <w:tc>
          <w:tcPr>
            <w:tcW w:w="1092" w:type="dxa"/>
            <w:tcBorders>
              <w:top w:val="nil"/>
              <w:left w:val="nil"/>
              <w:bottom w:val="single" w:sz="4" w:space="0" w:color="auto"/>
              <w:right w:val="single" w:sz="4" w:space="0" w:color="auto"/>
            </w:tcBorders>
            <w:shd w:val="clear" w:color="auto" w:fill="auto"/>
            <w:noWrap/>
            <w:vAlign w:val="bottom"/>
            <w:hideMark/>
          </w:tcPr>
          <w:p w14:paraId="38ADC705" w14:textId="77777777" w:rsidR="00A931EA" w:rsidRPr="00EE3251" w:rsidRDefault="00A931EA" w:rsidP="004F3EFB">
            <w:pPr>
              <w:widowControl/>
              <w:adjustRightInd/>
              <w:spacing w:line="240" w:lineRule="auto"/>
              <w:jc w:val="right"/>
              <w:textAlignment w:val="auto"/>
            </w:pPr>
            <w:r w:rsidRPr="00EE3251">
              <w:t>0</w:t>
            </w:r>
          </w:p>
        </w:tc>
        <w:tc>
          <w:tcPr>
            <w:tcW w:w="1092" w:type="dxa"/>
            <w:tcBorders>
              <w:top w:val="nil"/>
              <w:left w:val="nil"/>
              <w:bottom w:val="single" w:sz="4" w:space="0" w:color="auto"/>
              <w:right w:val="single" w:sz="4" w:space="0" w:color="auto"/>
            </w:tcBorders>
            <w:shd w:val="clear" w:color="auto" w:fill="auto"/>
            <w:noWrap/>
            <w:vAlign w:val="bottom"/>
            <w:hideMark/>
          </w:tcPr>
          <w:p w14:paraId="7DB8CF86" w14:textId="77777777" w:rsidR="00A931EA" w:rsidRPr="00EE3251" w:rsidRDefault="00A931EA" w:rsidP="004F3EFB">
            <w:pPr>
              <w:widowControl/>
              <w:adjustRightInd/>
              <w:spacing w:line="240" w:lineRule="auto"/>
              <w:jc w:val="right"/>
              <w:textAlignment w:val="auto"/>
            </w:pPr>
            <w:r w:rsidRPr="00EE3251">
              <w:t>0</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35FE372D" w14:textId="77777777" w:rsidR="00A931EA" w:rsidRPr="00EE3251" w:rsidRDefault="00A931EA" w:rsidP="004F3EFB">
            <w:pPr>
              <w:widowControl/>
              <w:adjustRightInd/>
              <w:spacing w:line="240" w:lineRule="auto"/>
              <w:jc w:val="center"/>
              <w:textAlignment w:val="auto"/>
            </w:pPr>
          </w:p>
        </w:tc>
      </w:tr>
      <w:tr w:rsidR="00A931EA" w:rsidRPr="00EE3251" w14:paraId="3158AA55" w14:textId="77777777" w:rsidTr="004F3EFB">
        <w:trPr>
          <w:trHeight w:val="245"/>
          <w:jc w:val="right"/>
        </w:trPr>
        <w:tc>
          <w:tcPr>
            <w:tcW w:w="4672" w:type="dxa"/>
            <w:gridSpan w:val="4"/>
            <w:tcBorders>
              <w:top w:val="single" w:sz="4" w:space="0" w:color="auto"/>
              <w:left w:val="single" w:sz="4" w:space="0" w:color="auto"/>
              <w:bottom w:val="single" w:sz="4" w:space="0" w:color="auto"/>
              <w:right w:val="single" w:sz="8" w:space="0" w:color="auto"/>
            </w:tcBorders>
            <w:shd w:val="clear" w:color="000000" w:fill="FFFFC0"/>
            <w:noWrap/>
            <w:vAlign w:val="bottom"/>
            <w:hideMark/>
          </w:tcPr>
          <w:p w14:paraId="71D499B3"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063" w:type="dxa"/>
            <w:tcBorders>
              <w:top w:val="nil"/>
              <w:left w:val="single" w:sz="8" w:space="0" w:color="auto"/>
              <w:bottom w:val="single" w:sz="4" w:space="0" w:color="auto"/>
              <w:right w:val="single" w:sz="8" w:space="0" w:color="auto"/>
            </w:tcBorders>
            <w:shd w:val="clear" w:color="000000" w:fill="FFFFC0"/>
            <w:vAlign w:val="bottom"/>
          </w:tcPr>
          <w:p w14:paraId="041955CD" w14:textId="77777777" w:rsidR="00A931EA" w:rsidRPr="00EE3251" w:rsidRDefault="00A931EA" w:rsidP="004F3EFB">
            <w:pPr>
              <w:widowControl/>
              <w:adjustRightInd/>
              <w:spacing w:line="240" w:lineRule="auto"/>
              <w:jc w:val="center"/>
              <w:textAlignment w:val="auto"/>
              <w:rPr>
                <w:b/>
                <w:bCs/>
              </w:rPr>
            </w:pPr>
          </w:p>
        </w:tc>
        <w:tc>
          <w:tcPr>
            <w:tcW w:w="1063" w:type="dxa"/>
            <w:tcBorders>
              <w:top w:val="nil"/>
              <w:left w:val="single" w:sz="8" w:space="0" w:color="auto"/>
              <w:bottom w:val="single" w:sz="4" w:space="0" w:color="auto"/>
              <w:right w:val="single" w:sz="4" w:space="0" w:color="auto"/>
            </w:tcBorders>
            <w:shd w:val="clear" w:color="000000" w:fill="FFFFC0"/>
            <w:noWrap/>
            <w:vAlign w:val="bottom"/>
            <w:hideMark/>
          </w:tcPr>
          <w:p w14:paraId="5AFD50FE" w14:textId="77777777" w:rsidR="00A931EA" w:rsidRPr="00EE3251" w:rsidRDefault="00A931EA" w:rsidP="004F3EFB">
            <w:pPr>
              <w:widowControl/>
              <w:adjustRightInd/>
              <w:spacing w:line="240" w:lineRule="auto"/>
              <w:jc w:val="center"/>
              <w:textAlignment w:val="auto"/>
              <w:rPr>
                <w:b/>
                <w:bCs/>
              </w:rPr>
            </w:pPr>
            <w:r w:rsidRPr="00EE3251">
              <w:rPr>
                <w:b/>
                <w:bCs/>
              </w:rPr>
              <w:t xml:space="preserve">0 </w:t>
            </w:r>
          </w:p>
        </w:tc>
        <w:tc>
          <w:tcPr>
            <w:tcW w:w="1063" w:type="dxa"/>
            <w:tcBorders>
              <w:top w:val="nil"/>
              <w:left w:val="nil"/>
              <w:bottom w:val="single" w:sz="4" w:space="0" w:color="auto"/>
              <w:right w:val="single" w:sz="4" w:space="0" w:color="auto"/>
            </w:tcBorders>
            <w:shd w:val="clear" w:color="000000" w:fill="FFFFC0"/>
            <w:noWrap/>
            <w:vAlign w:val="bottom"/>
            <w:hideMark/>
          </w:tcPr>
          <w:p w14:paraId="431910F7"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063" w:type="dxa"/>
            <w:tcBorders>
              <w:top w:val="nil"/>
              <w:left w:val="nil"/>
              <w:bottom w:val="single" w:sz="4" w:space="0" w:color="auto"/>
              <w:right w:val="single" w:sz="8" w:space="0" w:color="auto"/>
            </w:tcBorders>
            <w:shd w:val="clear" w:color="000000" w:fill="FFFFC0"/>
            <w:noWrap/>
            <w:vAlign w:val="bottom"/>
            <w:hideMark/>
          </w:tcPr>
          <w:p w14:paraId="33ACB4C4"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091" w:type="dxa"/>
            <w:tcBorders>
              <w:top w:val="single" w:sz="8" w:space="0" w:color="auto"/>
              <w:left w:val="single" w:sz="8" w:space="0" w:color="auto"/>
              <w:bottom w:val="single" w:sz="4" w:space="0" w:color="auto"/>
              <w:right w:val="single" w:sz="8" w:space="0" w:color="auto"/>
            </w:tcBorders>
            <w:shd w:val="clear" w:color="000000" w:fill="FFFFC0"/>
            <w:vAlign w:val="bottom"/>
          </w:tcPr>
          <w:p w14:paraId="039F7F4D" w14:textId="77777777" w:rsidR="00A931EA" w:rsidRPr="00EE3251" w:rsidRDefault="00A931EA" w:rsidP="004F3EFB">
            <w:pPr>
              <w:widowControl/>
              <w:adjustRightInd/>
              <w:spacing w:line="240" w:lineRule="auto"/>
              <w:jc w:val="right"/>
              <w:textAlignment w:val="auto"/>
              <w:rPr>
                <w:b/>
                <w:bCs/>
              </w:rPr>
            </w:pPr>
          </w:p>
        </w:tc>
        <w:tc>
          <w:tcPr>
            <w:tcW w:w="1092" w:type="dxa"/>
            <w:tcBorders>
              <w:top w:val="single" w:sz="8" w:space="0" w:color="auto"/>
              <w:left w:val="single" w:sz="8" w:space="0" w:color="auto"/>
              <w:bottom w:val="single" w:sz="4" w:space="0" w:color="auto"/>
              <w:right w:val="single" w:sz="4" w:space="0" w:color="auto"/>
            </w:tcBorders>
            <w:shd w:val="clear" w:color="000000" w:fill="FFFFC0"/>
            <w:noWrap/>
            <w:vAlign w:val="bottom"/>
            <w:hideMark/>
          </w:tcPr>
          <w:p w14:paraId="18E35403"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092" w:type="dxa"/>
            <w:tcBorders>
              <w:top w:val="nil"/>
              <w:left w:val="nil"/>
              <w:bottom w:val="single" w:sz="4" w:space="0" w:color="auto"/>
              <w:right w:val="single" w:sz="4" w:space="0" w:color="auto"/>
            </w:tcBorders>
            <w:shd w:val="clear" w:color="000000" w:fill="FFFFC0"/>
            <w:noWrap/>
            <w:vAlign w:val="bottom"/>
            <w:hideMark/>
          </w:tcPr>
          <w:p w14:paraId="641AC2EA"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092" w:type="dxa"/>
            <w:tcBorders>
              <w:top w:val="nil"/>
              <w:left w:val="nil"/>
              <w:bottom w:val="single" w:sz="4" w:space="0" w:color="auto"/>
              <w:right w:val="single" w:sz="4" w:space="0" w:color="auto"/>
            </w:tcBorders>
            <w:shd w:val="clear" w:color="000000" w:fill="FFFFC0"/>
            <w:noWrap/>
            <w:vAlign w:val="bottom"/>
            <w:hideMark/>
          </w:tcPr>
          <w:p w14:paraId="71B48450"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3544F430" w14:textId="77777777" w:rsidR="00A931EA" w:rsidRPr="00EE3251" w:rsidRDefault="00A931EA" w:rsidP="004F3EFB">
            <w:pPr>
              <w:widowControl/>
              <w:adjustRightInd/>
              <w:spacing w:line="240" w:lineRule="auto"/>
              <w:jc w:val="center"/>
              <w:textAlignment w:val="auto"/>
            </w:pPr>
          </w:p>
        </w:tc>
      </w:tr>
      <w:tr w:rsidR="00A931EA" w:rsidRPr="00EE3251" w14:paraId="51DEF090" w14:textId="77777777" w:rsidTr="004F3EFB">
        <w:trPr>
          <w:trHeight w:val="245"/>
          <w:jc w:val="right"/>
        </w:trPr>
        <w:tc>
          <w:tcPr>
            <w:tcW w:w="4672" w:type="dxa"/>
            <w:gridSpan w:val="4"/>
            <w:tcBorders>
              <w:top w:val="nil"/>
              <w:left w:val="single" w:sz="8" w:space="0" w:color="auto"/>
              <w:bottom w:val="single" w:sz="8" w:space="0" w:color="auto"/>
              <w:right w:val="single" w:sz="8" w:space="0" w:color="auto"/>
            </w:tcBorders>
            <w:shd w:val="clear" w:color="000000" w:fill="D8E4BC"/>
            <w:noWrap/>
            <w:vAlign w:val="bottom"/>
            <w:hideMark/>
          </w:tcPr>
          <w:p w14:paraId="318B5100" w14:textId="77777777" w:rsidR="00A931EA" w:rsidRPr="00EE3251" w:rsidRDefault="00A931EA" w:rsidP="004F3EFB">
            <w:pPr>
              <w:widowControl/>
              <w:adjustRightInd/>
              <w:spacing w:line="240" w:lineRule="auto"/>
              <w:jc w:val="center"/>
              <w:textAlignment w:val="auto"/>
              <w:rPr>
                <w:b/>
                <w:bCs/>
              </w:rPr>
            </w:pPr>
            <w:r w:rsidRPr="00EE3251">
              <w:rPr>
                <w:b/>
                <w:bCs/>
              </w:rPr>
              <w:t>合計</w:t>
            </w:r>
          </w:p>
        </w:tc>
        <w:tc>
          <w:tcPr>
            <w:tcW w:w="1063" w:type="dxa"/>
            <w:tcBorders>
              <w:top w:val="nil"/>
              <w:left w:val="single" w:sz="8" w:space="0" w:color="auto"/>
              <w:bottom w:val="single" w:sz="8" w:space="0" w:color="auto"/>
              <w:right w:val="single" w:sz="8" w:space="0" w:color="auto"/>
            </w:tcBorders>
            <w:shd w:val="clear" w:color="000000" w:fill="D8E4BC"/>
            <w:vAlign w:val="bottom"/>
          </w:tcPr>
          <w:p w14:paraId="48AF49D6" w14:textId="77777777" w:rsidR="00A931EA" w:rsidRPr="00EE3251" w:rsidRDefault="00A931EA" w:rsidP="004F3EFB">
            <w:pPr>
              <w:jc w:val="right"/>
              <w:rPr>
                <w:b/>
                <w:color w:val="000000"/>
              </w:rPr>
            </w:pPr>
            <w:r w:rsidRPr="00EE3251">
              <w:rPr>
                <w:b/>
                <w:color w:val="000000"/>
              </w:rPr>
              <w:t>22.0</w:t>
            </w:r>
          </w:p>
        </w:tc>
        <w:tc>
          <w:tcPr>
            <w:tcW w:w="1063" w:type="dxa"/>
            <w:tcBorders>
              <w:top w:val="nil"/>
              <w:left w:val="single" w:sz="8" w:space="0" w:color="auto"/>
              <w:bottom w:val="single" w:sz="8" w:space="0" w:color="auto"/>
              <w:right w:val="single" w:sz="4" w:space="0" w:color="auto"/>
            </w:tcBorders>
            <w:shd w:val="clear" w:color="000000" w:fill="D8E4BC"/>
            <w:noWrap/>
            <w:vAlign w:val="bottom"/>
            <w:hideMark/>
          </w:tcPr>
          <w:p w14:paraId="07B0729C" w14:textId="77777777" w:rsidR="00A931EA" w:rsidRPr="00EE3251" w:rsidRDefault="00A931EA" w:rsidP="004F3EFB">
            <w:pPr>
              <w:jc w:val="right"/>
              <w:rPr>
                <w:rFonts w:eastAsia="新細明體"/>
                <w:b/>
                <w:color w:val="000000"/>
              </w:rPr>
            </w:pPr>
            <w:r w:rsidRPr="00EE3251">
              <w:rPr>
                <w:b/>
                <w:color w:val="000000"/>
              </w:rPr>
              <w:t>368.6</w:t>
            </w:r>
          </w:p>
        </w:tc>
        <w:tc>
          <w:tcPr>
            <w:tcW w:w="1063" w:type="dxa"/>
            <w:tcBorders>
              <w:top w:val="nil"/>
              <w:left w:val="nil"/>
              <w:bottom w:val="single" w:sz="8" w:space="0" w:color="auto"/>
              <w:right w:val="single" w:sz="4" w:space="0" w:color="auto"/>
            </w:tcBorders>
            <w:shd w:val="clear" w:color="000000" w:fill="D8E4BC"/>
            <w:noWrap/>
            <w:vAlign w:val="bottom"/>
            <w:hideMark/>
          </w:tcPr>
          <w:p w14:paraId="17297250" w14:textId="77777777" w:rsidR="00A931EA" w:rsidRPr="00EE3251" w:rsidRDefault="00A931EA" w:rsidP="004F3EFB">
            <w:pPr>
              <w:jc w:val="right"/>
              <w:rPr>
                <w:rFonts w:eastAsia="新細明體"/>
                <w:b/>
                <w:color w:val="000000"/>
              </w:rPr>
            </w:pPr>
            <w:r w:rsidRPr="00EE3251">
              <w:rPr>
                <w:b/>
                <w:color w:val="000000"/>
              </w:rPr>
              <w:t>386</w:t>
            </w:r>
            <w:r w:rsidRPr="00EE3251">
              <w:rPr>
                <w:b/>
              </w:rPr>
              <w:t>.0</w:t>
            </w:r>
          </w:p>
        </w:tc>
        <w:tc>
          <w:tcPr>
            <w:tcW w:w="1063" w:type="dxa"/>
            <w:tcBorders>
              <w:top w:val="nil"/>
              <w:left w:val="nil"/>
              <w:bottom w:val="single" w:sz="8" w:space="0" w:color="auto"/>
              <w:right w:val="single" w:sz="8" w:space="0" w:color="auto"/>
            </w:tcBorders>
            <w:shd w:val="clear" w:color="000000" w:fill="D8E4BC"/>
            <w:noWrap/>
            <w:vAlign w:val="bottom"/>
            <w:hideMark/>
          </w:tcPr>
          <w:p w14:paraId="2C131DE9" w14:textId="77777777" w:rsidR="00A931EA" w:rsidRPr="00EE3251" w:rsidRDefault="00A931EA" w:rsidP="004F3EFB">
            <w:pPr>
              <w:widowControl/>
              <w:adjustRightInd/>
              <w:spacing w:line="240" w:lineRule="auto"/>
              <w:jc w:val="right"/>
              <w:textAlignment w:val="auto"/>
              <w:rPr>
                <w:b/>
                <w:bCs/>
              </w:rPr>
            </w:pPr>
            <w:r w:rsidRPr="00EE3251">
              <w:rPr>
                <w:b/>
                <w:bCs/>
              </w:rPr>
              <w:t>776.6</w:t>
            </w:r>
          </w:p>
        </w:tc>
        <w:tc>
          <w:tcPr>
            <w:tcW w:w="1091" w:type="dxa"/>
            <w:tcBorders>
              <w:top w:val="single" w:sz="4" w:space="0" w:color="auto"/>
              <w:left w:val="single" w:sz="8" w:space="0" w:color="auto"/>
              <w:bottom w:val="single" w:sz="8" w:space="0" w:color="auto"/>
              <w:right w:val="single" w:sz="8" w:space="0" w:color="auto"/>
            </w:tcBorders>
            <w:shd w:val="clear" w:color="000000" w:fill="D8E4BC"/>
            <w:vAlign w:val="center"/>
          </w:tcPr>
          <w:p w14:paraId="746F4BFB" w14:textId="77777777" w:rsidR="00A931EA" w:rsidRPr="00EE3251" w:rsidRDefault="00A931EA" w:rsidP="004F3EFB">
            <w:pPr>
              <w:jc w:val="right"/>
              <w:rPr>
                <w:rFonts w:eastAsia="新細明體"/>
                <w:b/>
                <w:color w:val="000000"/>
              </w:rPr>
            </w:pPr>
            <w:r w:rsidRPr="00EE3251">
              <w:rPr>
                <w:b/>
                <w:color w:val="000000"/>
              </w:rPr>
              <w:t>1,990.0</w:t>
            </w:r>
          </w:p>
        </w:tc>
        <w:tc>
          <w:tcPr>
            <w:tcW w:w="1092" w:type="dxa"/>
            <w:tcBorders>
              <w:top w:val="nil"/>
              <w:left w:val="single" w:sz="8" w:space="0" w:color="auto"/>
              <w:bottom w:val="single" w:sz="8" w:space="0" w:color="auto"/>
              <w:right w:val="single" w:sz="4" w:space="0" w:color="auto"/>
            </w:tcBorders>
            <w:shd w:val="clear" w:color="000000" w:fill="D8E4BC"/>
            <w:noWrap/>
            <w:vAlign w:val="center"/>
            <w:hideMark/>
          </w:tcPr>
          <w:p w14:paraId="6CC2E24E" w14:textId="77777777" w:rsidR="00A931EA" w:rsidRPr="00EE3251" w:rsidRDefault="00A931EA" w:rsidP="004F3EFB">
            <w:pPr>
              <w:jc w:val="right"/>
              <w:rPr>
                <w:rFonts w:eastAsia="新細明體"/>
                <w:b/>
                <w:color w:val="000000"/>
              </w:rPr>
            </w:pPr>
            <w:r w:rsidRPr="00EE3251">
              <w:rPr>
                <w:b/>
                <w:color w:val="000000"/>
              </w:rPr>
              <w:t>31,738.0</w:t>
            </w:r>
          </w:p>
        </w:tc>
        <w:tc>
          <w:tcPr>
            <w:tcW w:w="1092" w:type="dxa"/>
            <w:tcBorders>
              <w:top w:val="nil"/>
              <w:left w:val="nil"/>
              <w:bottom w:val="single" w:sz="8" w:space="0" w:color="auto"/>
              <w:right w:val="single" w:sz="4" w:space="0" w:color="auto"/>
            </w:tcBorders>
            <w:shd w:val="clear" w:color="000000" w:fill="D8E4BC"/>
            <w:noWrap/>
            <w:vAlign w:val="center"/>
            <w:hideMark/>
          </w:tcPr>
          <w:p w14:paraId="0B70A96C" w14:textId="77777777" w:rsidR="00A931EA" w:rsidRPr="00EE3251" w:rsidRDefault="00A931EA" w:rsidP="004F3EFB">
            <w:pPr>
              <w:jc w:val="right"/>
              <w:rPr>
                <w:rFonts w:eastAsia="新細明體"/>
                <w:b/>
                <w:color w:val="000000"/>
              </w:rPr>
            </w:pPr>
            <w:r w:rsidRPr="00EE3251">
              <w:rPr>
                <w:b/>
                <w:color w:val="000000"/>
              </w:rPr>
              <w:t>35,519.0</w:t>
            </w:r>
          </w:p>
        </w:tc>
        <w:tc>
          <w:tcPr>
            <w:tcW w:w="1092" w:type="dxa"/>
            <w:tcBorders>
              <w:top w:val="nil"/>
              <w:left w:val="nil"/>
              <w:bottom w:val="single" w:sz="8" w:space="0" w:color="auto"/>
              <w:right w:val="single" w:sz="4" w:space="0" w:color="auto"/>
            </w:tcBorders>
            <w:shd w:val="clear" w:color="000000" w:fill="D8E4BC"/>
            <w:noWrap/>
            <w:vAlign w:val="center"/>
            <w:hideMark/>
          </w:tcPr>
          <w:p w14:paraId="7C205B0A" w14:textId="77777777" w:rsidR="00A931EA" w:rsidRPr="00EE3251" w:rsidRDefault="00A931EA" w:rsidP="004F3EFB">
            <w:pPr>
              <w:jc w:val="right"/>
              <w:rPr>
                <w:rFonts w:eastAsia="新細明體"/>
                <w:b/>
                <w:color w:val="000000"/>
              </w:rPr>
            </w:pPr>
            <w:r w:rsidRPr="00EE3251">
              <w:rPr>
                <w:b/>
                <w:color w:val="000000"/>
              </w:rPr>
              <w:t>69,247.0</w:t>
            </w:r>
          </w:p>
        </w:tc>
        <w:tc>
          <w:tcPr>
            <w:tcW w:w="1276" w:type="dxa"/>
            <w:gridSpan w:val="2"/>
            <w:tcBorders>
              <w:top w:val="nil"/>
              <w:left w:val="nil"/>
              <w:bottom w:val="single" w:sz="8" w:space="0" w:color="auto"/>
              <w:right w:val="single" w:sz="8" w:space="0" w:color="auto"/>
            </w:tcBorders>
            <w:shd w:val="clear" w:color="auto" w:fill="auto"/>
            <w:noWrap/>
            <w:vAlign w:val="bottom"/>
            <w:hideMark/>
          </w:tcPr>
          <w:p w14:paraId="0051816D" w14:textId="77777777" w:rsidR="00A931EA" w:rsidRPr="00EE3251" w:rsidRDefault="00A931EA" w:rsidP="004F3EFB">
            <w:pPr>
              <w:widowControl/>
              <w:adjustRightInd/>
              <w:spacing w:line="240" w:lineRule="auto"/>
              <w:jc w:val="center"/>
              <w:textAlignment w:val="auto"/>
            </w:pPr>
          </w:p>
        </w:tc>
      </w:tr>
      <w:tr w:rsidR="00A931EA" w:rsidRPr="00EE3251" w14:paraId="03622FE0" w14:textId="77777777" w:rsidTr="004F3EFB">
        <w:trPr>
          <w:gridAfter w:val="1"/>
          <w:wAfter w:w="231" w:type="dxa"/>
          <w:trHeight w:val="203"/>
          <w:jc w:val="right"/>
        </w:trPr>
        <w:tc>
          <w:tcPr>
            <w:tcW w:w="14336" w:type="dxa"/>
            <w:gridSpan w:val="13"/>
            <w:tcBorders>
              <w:top w:val="nil"/>
              <w:left w:val="nil"/>
              <w:bottom w:val="nil"/>
              <w:right w:val="nil"/>
            </w:tcBorders>
            <w:shd w:val="clear" w:color="auto" w:fill="auto"/>
            <w:noWrap/>
            <w:vAlign w:val="bottom"/>
            <w:hideMark/>
          </w:tcPr>
          <w:p w14:paraId="70BFA678" w14:textId="77777777" w:rsidR="00A931EA" w:rsidRPr="00EE3251" w:rsidRDefault="00A931EA" w:rsidP="004F3EFB">
            <w:pPr>
              <w:widowControl/>
              <w:adjustRightInd/>
              <w:spacing w:line="240" w:lineRule="auto"/>
              <w:textAlignment w:val="auto"/>
              <w:rPr>
                <w:sz w:val="20"/>
              </w:rPr>
            </w:pPr>
            <w:r w:rsidRPr="00EE3251">
              <w:rPr>
                <w:sz w:val="20"/>
              </w:rPr>
              <w:t>註：</w:t>
            </w:r>
          </w:p>
        </w:tc>
      </w:tr>
      <w:tr w:rsidR="00A931EA" w:rsidRPr="00EE3251" w14:paraId="0E87DBC0" w14:textId="77777777" w:rsidTr="004F3EFB">
        <w:trPr>
          <w:gridAfter w:val="1"/>
          <w:wAfter w:w="231" w:type="dxa"/>
          <w:trHeight w:val="214"/>
          <w:jc w:val="right"/>
        </w:trPr>
        <w:tc>
          <w:tcPr>
            <w:tcW w:w="14336" w:type="dxa"/>
            <w:gridSpan w:val="13"/>
            <w:tcBorders>
              <w:top w:val="nil"/>
              <w:left w:val="nil"/>
              <w:bottom w:val="nil"/>
              <w:right w:val="nil"/>
            </w:tcBorders>
            <w:shd w:val="clear" w:color="auto" w:fill="auto"/>
            <w:noWrap/>
            <w:vAlign w:val="bottom"/>
            <w:hideMark/>
          </w:tcPr>
          <w:p w14:paraId="68D3559A" w14:textId="77777777" w:rsidR="00A931EA" w:rsidRPr="00EE3251" w:rsidRDefault="00A931EA" w:rsidP="004F3EFB">
            <w:pPr>
              <w:widowControl/>
              <w:adjustRightInd/>
              <w:spacing w:line="240" w:lineRule="auto"/>
              <w:textAlignment w:val="auto"/>
              <w:rPr>
                <w:sz w:val="20"/>
              </w:rPr>
            </w:pPr>
            <w:r w:rsidRPr="00EE3251">
              <w:rPr>
                <w:sz w:val="20"/>
              </w:rPr>
              <w:t>1.</w:t>
            </w:r>
            <w:r w:rsidRPr="00EE3251">
              <w:rPr>
                <w:sz w:val="20"/>
              </w:rPr>
              <w:t>顧問、專家費應說明顧問或國內外專家之姓名、工作內容及其對計畫之必要性，並提供其願任同意書附於計畫書中。</w:t>
            </w:r>
          </w:p>
        </w:tc>
      </w:tr>
      <w:tr w:rsidR="00A931EA" w:rsidRPr="00EE3251" w14:paraId="3CACDCC7" w14:textId="77777777" w:rsidTr="004F3EFB">
        <w:trPr>
          <w:gridAfter w:val="1"/>
          <w:wAfter w:w="231" w:type="dxa"/>
          <w:trHeight w:val="200"/>
          <w:jc w:val="right"/>
        </w:trPr>
        <w:tc>
          <w:tcPr>
            <w:tcW w:w="14336" w:type="dxa"/>
            <w:gridSpan w:val="13"/>
            <w:tcBorders>
              <w:top w:val="nil"/>
              <w:left w:val="nil"/>
              <w:bottom w:val="nil"/>
              <w:right w:val="nil"/>
            </w:tcBorders>
            <w:shd w:val="clear" w:color="auto" w:fill="auto"/>
            <w:noWrap/>
            <w:vAlign w:val="bottom"/>
            <w:hideMark/>
          </w:tcPr>
          <w:p w14:paraId="0D061052" w14:textId="77777777" w:rsidR="00A931EA" w:rsidRPr="00EE3251" w:rsidRDefault="00A931EA" w:rsidP="004F3EFB">
            <w:pPr>
              <w:widowControl/>
              <w:adjustRightInd/>
              <w:spacing w:line="240" w:lineRule="auto"/>
              <w:textAlignment w:val="auto"/>
              <w:rPr>
                <w:sz w:val="20"/>
              </w:rPr>
            </w:pPr>
            <w:r w:rsidRPr="00EE3251">
              <w:rPr>
                <w:sz w:val="20"/>
              </w:rPr>
              <w:t>2.</w:t>
            </w:r>
            <w:r w:rsidRPr="00EE3251">
              <w:rPr>
                <w:sz w:val="20"/>
              </w:rPr>
              <w:t>為鼓勵高階研發人才晉用，編列上述「二、新聘碩士</w:t>
            </w:r>
            <w:r w:rsidRPr="00EE3251">
              <w:rPr>
                <w:sz w:val="20"/>
              </w:rPr>
              <w:t>(</w:t>
            </w:r>
            <w:r w:rsidRPr="00EE3251">
              <w:rPr>
                <w:sz w:val="20"/>
              </w:rPr>
              <w:t>含</w:t>
            </w:r>
            <w:r w:rsidRPr="00EE3251">
              <w:rPr>
                <w:sz w:val="20"/>
              </w:rPr>
              <w:t>)</w:t>
            </w:r>
            <w:r w:rsidRPr="00EE3251">
              <w:rPr>
                <w:sz w:val="20"/>
              </w:rPr>
              <w:t>學歷以上之研發人員」，經審查同意後其人事費將提供</w:t>
            </w:r>
            <w:r w:rsidRPr="00EE3251">
              <w:rPr>
                <w:sz w:val="20"/>
              </w:rPr>
              <w:t>100%</w:t>
            </w:r>
            <w:r w:rsidRPr="00EE3251">
              <w:rPr>
                <w:sz w:val="20"/>
              </w:rPr>
              <w:t>補助</w:t>
            </w:r>
            <w:r w:rsidRPr="00EE3251">
              <w:rPr>
                <w:sz w:val="20"/>
              </w:rPr>
              <w:t>(</w:t>
            </w:r>
            <w:r w:rsidRPr="00EE3251">
              <w:rPr>
                <w:sz w:val="20"/>
              </w:rPr>
              <w:t>惟總補助比例仍不超過</w:t>
            </w:r>
            <w:r w:rsidRPr="00EE3251">
              <w:rPr>
                <w:sz w:val="20"/>
              </w:rPr>
              <w:t>50%)</w:t>
            </w:r>
            <w:r w:rsidRPr="00EE3251">
              <w:rPr>
                <w:sz w:val="20"/>
              </w:rPr>
              <w:t>。</w:t>
            </w:r>
          </w:p>
        </w:tc>
      </w:tr>
    </w:tbl>
    <w:p w14:paraId="4E9E809B" w14:textId="004BF5FB" w:rsidR="00A931EA" w:rsidRDefault="00A931EA" w:rsidP="00A931EA">
      <w:pPr>
        <w:widowControl/>
        <w:adjustRightInd/>
        <w:spacing w:line="240" w:lineRule="auto"/>
        <w:textAlignment w:val="auto"/>
      </w:pPr>
      <w:r w:rsidRPr="00EE3251">
        <w:br w:type="page"/>
      </w:r>
    </w:p>
    <w:tbl>
      <w:tblPr>
        <w:tblpPr w:leftFromText="180" w:rightFromText="180" w:vertAnchor="text" w:horzAnchor="page" w:tblpX="727" w:tblpY="327"/>
        <w:tblW w:w="15452" w:type="dxa"/>
        <w:tblLayout w:type="fixed"/>
        <w:tblCellMar>
          <w:left w:w="28" w:type="dxa"/>
          <w:right w:w="28" w:type="dxa"/>
        </w:tblCellMar>
        <w:tblLook w:val="04A0" w:firstRow="1" w:lastRow="0" w:firstColumn="1" w:lastColumn="0" w:noHBand="0" w:noVBand="1"/>
      </w:tblPr>
      <w:tblGrid>
        <w:gridCol w:w="2439"/>
        <w:gridCol w:w="557"/>
        <w:gridCol w:w="1065"/>
        <w:gridCol w:w="1065"/>
        <w:gridCol w:w="1065"/>
        <w:gridCol w:w="1066"/>
        <w:gridCol w:w="1560"/>
        <w:gridCol w:w="1240"/>
        <w:gridCol w:w="1240"/>
        <w:gridCol w:w="1240"/>
        <w:gridCol w:w="1241"/>
        <w:gridCol w:w="1674"/>
      </w:tblGrid>
      <w:tr w:rsidR="002E3A84" w:rsidRPr="00EE3251" w14:paraId="30910639" w14:textId="77777777" w:rsidTr="00C56702">
        <w:trPr>
          <w:trHeight w:val="399"/>
        </w:trPr>
        <w:tc>
          <w:tcPr>
            <w:tcW w:w="15452" w:type="dxa"/>
            <w:gridSpan w:val="12"/>
            <w:tcBorders>
              <w:top w:val="nil"/>
              <w:left w:val="nil"/>
              <w:bottom w:val="nil"/>
              <w:right w:val="nil"/>
            </w:tcBorders>
            <w:shd w:val="clear" w:color="auto" w:fill="auto"/>
            <w:noWrap/>
            <w:vAlign w:val="center"/>
            <w:hideMark/>
          </w:tcPr>
          <w:p w14:paraId="43124FED" w14:textId="77777777" w:rsidR="002E3A84" w:rsidRPr="00EE3251" w:rsidRDefault="002E3A84" w:rsidP="002E3A84">
            <w:pPr>
              <w:widowControl/>
              <w:adjustRightInd/>
              <w:spacing w:line="240" w:lineRule="auto"/>
              <w:textAlignment w:val="auto"/>
            </w:pPr>
            <w:bookmarkStart w:id="511" w:name="_Toc39829500"/>
            <w:r w:rsidRPr="00EE3251">
              <w:lastRenderedPageBreak/>
              <w:t>2.2</w:t>
            </w:r>
            <w:bookmarkStart w:id="512" w:name="MaskFee"/>
            <w:bookmarkEnd w:id="512"/>
            <w:r w:rsidRPr="00EE3251">
              <w:t>消耗性器材及原材料費</w:t>
            </w:r>
          </w:p>
        </w:tc>
      </w:tr>
      <w:tr w:rsidR="002E3A84" w:rsidRPr="00EE3251" w14:paraId="4AF6E2F2" w14:textId="77777777" w:rsidTr="00C56702">
        <w:trPr>
          <w:trHeight w:val="399"/>
        </w:trPr>
        <w:tc>
          <w:tcPr>
            <w:tcW w:w="15452" w:type="dxa"/>
            <w:gridSpan w:val="12"/>
            <w:tcBorders>
              <w:top w:val="nil"/>
              <w:left w:val="nil"/>
              <w:bottom w:val="single" w:sz="8" w:space="0" w:color="auto"/>
              <w:right w:val="nil"/>
            </w:tcBorders>
            <w:shd w:val="clear" w:color="auto" w:fill="auto"/>
            <w:noWrap/>
            <w:vAlign w:val="center"/>
            <w:hideMark/>
          </w:tcPr>
          <w:p w14:paraId="46A88B5A" w14:textId="77777777" w:rsidR="002E3A84" w:rsidRPr="00EE3251" w:rsidRDefault="002E3A84" w:rsidP="002E3A84">
            <w:pPr>
              <w:widowControl/>
              <w:adjustRightInd/>
              <w:spacing w:line="240" w:lineRule="auto"/>
              <w:jc w:val="right"/>
              <w:textAlignment w:val="auto"/>
            </w:pPr>
            <w:r w:rsidRPr="00EE3251">
              <w:t>單位：千元</w:t>
            </w:r>
          </w:p>
        </w:tc>
      </w:tr>
      <w:tr w:rsidR="002E3A84" w:rsidRPr="00EE3251" w14:paraId="5D8AE1E1" w14:textId="77777777" w:rsidTr="00C56702">
        <w:trPr>
          <w:trHeight w:val="399"/>
        </w:trPr>
        <w:tc>
          <w:tcPr>
            <w:tcW w:w="2439"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C6D434A" w14:textId="77777777" w:rsidR="002E3A84" w:rsidRPr="00EE3251" w:rsidRDefault="002E3A84" w:rsidP="002E3A84">
            <w:pPr>
              <w:widowControl/>
              <w:adjustRightInd/>
              <w:spacing w:line="240" w:lineRule="auto"/>
              <w:jc w:val="center"/>
              <w:textAlignment w:val="auto"/>
            </w:pPr>
            <w:r w:rsidRPr="00EE3251">
              <w:t>項目</w:t>
            </w:r>
          </w:p>
        </w:tc>
        <w:tc>
          <w:tcPr>
            <w:tcW w:w="55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BB64DF" w14:textId="77777777" w:rsidR="002E3A84" w:rsidRPr="00EE3251" w:rsidRDefault="002E3A84" w:rsidP="002E3A84">
            <w:pPr>
              <w:widowControl/>
              <w:adjustRightInd/>
              <w:spacing w:line="240" w:lineRule="auto"/>
              <w:jc w:val="center"/>
              <w:textAlignment w:val="auto"/>
            </w:pPr>
            <w:r w:rsidRPr="00EE3251">
              <w:t>單位</w:t>
            </w:r>
          </w:p>
        </w:tc>
        <w:tc>
          <w:tcPr>
            <w:tcW w:w="4261" w:type="dxa"/>
            <w:gridSpan w:val="4"/>
            <w:tcBorders>
              <w:top w:val="single" w:sz="8" w:space="0" w:color="auto"/>
              <w:left w:val="nil"/>
              <w:bottom w:val="single" w:sz="4" w:space="0" w:color="auto"/>
              <w:right w:val="single" w:sz="4" w:space="0" w:color="000000"/>
            </w:tcBorders>
            <w:shd w:val="clear" w:color="auto" w:fill="auto"/>
            <w:noWrap/>
            <w:vAlign w:val="center"/>
            <w:hideMark/>
          </w:tcPr>
          <w:p w14:paraId="5E198392" w14:textId="77777777" w:rsidR="002E3A84" w:rsidRPr="00EE3251" w:rsidRDefault="002E3A84" w:rsidP="002E3A84">
            <w:pPr>
              <w:widowControl/>
              <w:adjustRightInd/>
              <w:spacing w:line="240" w:lineRule="auto"/>
              <w:jc w:val="center"/>
              <w:textAlignment w:val="auto"/>
            </w:pPr>
            <w:r w:rsidRPr="00EE3251">
              <w:t>預估需求數量</w:t>
            </w:r>
          </w:p>
        </w:tc>
        <w:tc>
          <w:tcPr>
            <w:tcW w:w="1560" w:type="dxa"/>
            <w:vMerge w:val="restart"/>
            <w:tcBorders>
              <w:top w:val="nil"/>
              <w:left w:val="single" w:sz="4" w:space="0" w:color="auto"/>
              <w:right w:val="single" w:sz="4" w:space="0" w:color="auto"/>
            </w:tcBorders>
            <w:shd w:val="clear" w:color="auto" w:fill="auto"/>
            <w:vAlign w:val="center"/>
            <w:hideMark/>
          </w:tcPr>
          <w:p w14:paraId="13D95999" w14:textId="77777777" w:rsidR="002E3A84" w:rsidRPr="00EE3251" w:rsidRDefault="002E3A84" w:rsidP="002E3A84">
            <w:pPr>
              <w:widowControl/>
              <w:adjustRightInd/>
              <w:spacing w:line="240" w:lineRule="auto"/>
              <w:jc w:val="center"/>
              <w:textAlignment w:val="auto"/>
            </w:pPr>
            <w:r w:rsidRPr="00EE3251">
              <w:t>預估單價</w:t>
            </w:r>
          </w:p>
        </w:tc>
        <w:tc>
          <w:tcPr>
            <w:tcW w:w="4961" w:type="dxa"/>
            <w:gridSpan w:val="4"/>
            <w:tcBorders>
              <w:top w:val="single" w:sz="8" w:space="0" w:color="auto"/>
              <w:left w:val="nil"/>
              <w:bottom w:val="single" w:sz="4" w:space="0" w:color="auto"/>
              <w:right w:val="single" w:sz="4" w:space="0" w:color="000000"/>
            </w:tcBorders>
            <w:shd w:val="clear" w:color="auto" w:fill="auto"/>
            <w:noWrap/>
            <w:vAlign w:val="center"/>
            <w:hideMark/>
          </w:tcPr>
          <w:p w14:paraId="144F0918" w14:textId="77777777" w:rsidR="002E3A84" w:rsidRPr="00EE3251" w:rsidRDefault="002E3A84" w:rsidP="002E3A84">
            <w:pPr>
              <w:widowControl/>
              <w:adjustRightInd/>
              <w:spacing w:line="240" w:lineRule="auto"/>
              <w:jc w:val="center"/>
              <w:textAlignment w:val="auto"/>
            </w:pPr>
            <w:r w:rsidRPr="00EE3251">
              <w:t>全程費用概算</w:t>
            </w:r>
          </w:p>
        </w:tc>
        <w:tc>
          <w:tcPr>
            <w:tcW w:w="1674" w:type="dxa"/>
            <w:tcBorders>
              <w:top w:val="nil"/>
              <w:left w:val="single" w:sz="4" w:space="0" w:color="auto"/>
              <w:bottom w:val="single" w:sz="4" w:space="0" w:color="auto"/>
              <w:right w:val="single" w:sz="8" w:space="0" w:color="auto"/>
            </w:tcBorders>
            <w:shd w:val="clear" w:color="auto" w:fill="auto"/>
            <w:noWrap/>
            <w:vAlign w:val="center"/>
            <w:hideMark/>
          </w:tcPr>
          <w:p w14:paraId="371C8E46" w14:textId="77777777" w:rsidR="002E3A84" w:rsidRPr="00EE3251" w:rsidRDefault="002E3A84" w:rsidP="002E3A84">
            <w:pPr>
              <w:widowControl/>
              <w:adjustRightInd/>
              <w:spacing w:line="240" w:lineRule="auto"/>
              <w:jc w:val="center"/>
              <w:textAlignment w:val="auto"/>
            </w:pPr>
            <w:r w:rsidRPr="00EE3251">
              <w:t>用途說明</w:t>
            </w:r>
          </w:p>
        </w:tc>
      </w:tr>
      <w:tr w:rsidR="00624D44" w:rsidRPr="00EE3251" w14:paraId="50B9657B" w14:textId="77777777" w:rsidTr="002E3A84">
        <w:trPr>
          <w:trHeight w:val="399"/>
        </w:trPr>
        <w:tc>
          <w:tcPr>
            <w:tcW w:w="2439" w:type="dxa"/>
            <w:vMerge/>
            <w:tcBorders>
              <w:top w:val="nil"/>
              <w:left w:val="single" w:sz="8" w:space="0" w:color="auto"/>
              <w:bottom w:val="single" w:sz="4" w:space="0" w:color="auto"/>
              <w:right w:val="single" w:sz="4" w:space="0" w:color="auto"/>
            </w:tcBorders>
            <w:vAlign w:val="center"/>
            <w:hideMark/>
          </w:tcPr>
          <w:p w14:paraId="34085566" w14:textId="77777777" w:rsidR="002E3A84" w:rsidRPr="00EE3251" w:rsidRDefault="002E3A84" w:rsidP="002E3A84">
            <w:pPr>
              <w:widowControl/>
              <w:adjustRightInd/>
              <w:spacing w:line="240" w:lineRule="auto"/>
              <w:textAlignment w:val="auto"/>
            </w:pPr>
          </w:p>
        </w:tc>
        <w:tc>
          <w:tcPr>
            <w:tcW w:w="557" w:type="dxa"/>
            <w:vMerge/>
            <w:tcBorders>
              <w:top w:val="nil"/>
              <w:left w:val="single" w:sz="4" w:space="0" w:color="auto"/>
              <w:bottom w:val="single" w:sz="4" w:space="0" w:color="000000"/>
              <w:right w:val="single" w:sz="2" w:space="0" w:color="auto"/>
            </w:tcBorders>
            <w:vAlign w:val="center"/>
            <w:hideMark/>
          </w:tcPr>
          <w:p w14:paraId="3EC0E9AB" w14:textId="77777777" w:rsidR="002E3A84" w:rsidRPr="00EE3251" w:rsidRDefault="002E3A84" w:rsidP="002E3A84">
            <w:pPr>
              <w:widowControl/>
              <w:adjustRightInd/>
              <w:spacing w:line="240" w:lineRule="auto"/>
              <w:jc w:val="center"/>
              <w:textAlignment w:val="auto"/>
            </w:pPr>
          </w:p>
        </w:tc>
        <w:tc>
          <w:tcPr>
            <w:tcW w:w="1065" w:type="dxa"/>
            <w:tcBorders>
              <w:top w:val="single" w:sz="2" w:space="0" w:color="auto"/>
              <w:left w:val="single" w:sz="2" w:space="0" w:color="auto"/>
              <w:bottom w:val="single" w:sz="2" w:space="0" w:color="auto"/>
              <w:right w:val="single" w:sz="2" w:space="0" w:color="auto"/>
            </w:tcBorders>
            <w:vAlign w:val="center"/>
          </w:tcPr>
          <w:p w14:paraId="09D12722" w14:textId="77777777" w:rsidR="002E3A84" w:rsidRPr="00EE3251" w:rsidRDefault="002E3A84" w:rsidP="002E3A84">
            <w:pPr>
              <w:widowControl/>
              <w:jc w:val="center"/>
            </w:pPr>
            <w:r w:rsidRPr="00EE3251">
              <w:t>108</w:t>
            </w:r>
            <w:r w:rsidRPr="00EE3251">
              <w:t>年度</w:t>
            </w:r>
          </w:p>
        </w:tc>
        <w:tc>
          <w:tcPr>
            <w:tcW w:w="1065" w:type="dxa"/>
            <w:tcBorders>
              <w:top w:val="nil"/>
              <w:left w:val="single" w:sz="2" w:space="0" w:color="auto"/>
              <w:bottom w:val="single" w:sz="4" w:space="0" w:color="auto"/>
              <w:right w:val="single" w:sz="4" w:space="0" w:color="auto"/>
            </w:tcBorders>
            <w:shd w:val="clear" w:color="auto" w:fill="auto"/>
            <w:noWrap/>
            <w:vAlign w:val="center"/>
            <w:hideMark/>
          </w:tcPr>
          <w:p w14:paraId="37D6E6F1" w14:textId="77777777" w:rsidR="002E3A84" w:rsidRPr="00EE3251" w:rsidRDefault="002E3A84" w:rsidP="002E3A84">
            <w:pPr>
              <w:widowControl/>
              <w:jc w:val="center"/>
            </w:pPr>
            <w:r w:rsidRPr="00EE3251">
              <w:t>109</w:t>
            </w:r>
            <w:r w:rsidRPr="00EE3251">
              <w:t>年度</w:t>
            </w:r>
          </w:p>
        </w:tc>
        <w:tc>
          <w:tcPr>
            <w:tcW w:w="1065" w:type="dxa"/>
            <w:tcBorders>
              <w:top w:val="nil"/>
              <w:left w:val="nil"/>
              <w:bottom w:val="single" w:sz="4" w:space="0" w:color="auto"/>
              <w:right w:val="single" w:sz="4" w:space="0" w:color="auto"/>
            </w:tcBorders>
            <w:shd w:val="clear" w:color="auto" w:fill="auto"/>
            <w:noWrap/>
            <w:vAlign w:val="center"/>
            <w:hideMark/>
          </w:tcPr>
          <w:p w14:paraId="4A66901B" w14:textId="77777777" w:rsidR="002E3A84" w:rsidRPr="00EE3251" w:rsidRDefault="002E3A84" w:rsidP="002E3A84">
            <w:pPr>
              <w:widowControl/>
              <w:jc w:val="center"/>
            </w:pPr>
            <w:r w:rsidRPr="00EE3251">
              <w:t>110</w:t>
            </w:r>
            <w:r w:rsidRPr="00EE3251">
              <w:t>年度</w:t>
            </w:r>
          </w:p>
        </w:tc>
        <w:tc>
          <w:tcPr>
            <w:tcW w:w="1066" w:type="dxa"/>
            <w:tcBorders>
              <w:top w:val="nil"/>
              <w:left w:val="nil"/>
              <w:bottom w:val="single" w:sz="4" w:space="0" w:color="auto"/>
              <w:right w:val="single" w:sz="4" w:space="0" w:color="auto"/>
            </w:tcBorders>
            <w:shd w:val="clear" w:color="auto" w:fill="auto"/>
            <w:noWrap/>
            <w:vAlign w:val="center"/>
            <w:hideMark/>
          </w:tcPr>
          <w:p w14:paraId="5BB32C81" w14:textId="77777777" w:rsidR="002E3A84" w:rsidRPr="00EE3251" w:rsidRDefault="002E3A84" w:rsidP="002E3A84">
            <w:pPr>
              <w:widowControl/>
              <w:adjustRightInd/>
              <w:spacing w:line="240" w:lineRule="auto"/>
              <w:jc w:val="center"/>
              <w:textAlignment w:val="auto"/>
            </w:pPr>
            <w:r w:rsidRPr="00EE3251">
              <w:t>合計</w:t>
            </w:r>
          </w:p>
        </w:tc>
        <w:tc>
          <w:tcPr>
            <w:tcW w:w="1560" w:type="dxa"/>
            <w:vMerge/>
            <w:tcBorders>
              <w:left w:val="single" w:sz="4" w:space="0" w:color="auto"/>
              <w:bottom w:val="single" w:sz="4" w:space="0" w:color="auto"/>
              <w:right w:val="single" w:sz="2" w:space="0" w:color="auto"/>
            </w:tcBorders>
            <w:vAlign w:val="center"/>
            <w:hideMark/>
          </w:tcPr>
          <w:p w14:paraId="03BF42C2" w14:textId="77777777" w:rsidR="002E3A84" w:rsidRPr="00EE3251" w:rsidRDefault="002E3A84" w:rsidP="002E3A84">
            <w:pPr>
              <w:widowControl/>
              <w:adjustRightInd/>
              <w:spacing w:line="240" w:lineRule="auto"/>
              <w:textAlignment w:val="auto"/>
            </w:pPr>
          </w:p>
        </w:tc>
        <w:tc>
          <w:tcPr>
            <w:tcW w:w="1240" w:type="dxa"/>
            <w:tcBorders>
              <w:top w:val="single" w:sz="2" w:space="0" w:color="auto"/>
              <w:left w:val="single" w:sz="2" w:space="0" w:color="auto"/>
              <w:bottom w:val="single" w:sz="2" w:space="0" w:color="auto"/>
              <w:right w:val="single" w:sz="2" w:space="0" w:color="auto"/>
            </w:tcBorders>
            <w:vAlign w:val="center"/>
          </w:tcPr>
          <w:p w14:paraId="5B70C38C" w14:textId="77777777" w:rsidR="002E3A84" w:rsidRPr="00EE3251" w:rsidRDefault="002E3A84" w:rsidP="002E3A84">
            <w:pPr>
              <w:widowControl/>
              <w:jc w:val="center"/>
              <w:rPr>
                <w:sz w:val="22"/>
              </w:rPr>
            </w:pPr>
            <w:r w:rsidRPr="00EE3251">
              <w:rPr>
                <w:sz w:val="22"/>
              </w:rPr>
              <w:t>108</w:t>
            </w:r>
            <w:r w:rsidRPr="00EE3251">
              <w:rPr>
                <w:sz w:val="22"/>
              </w:rPr>
              <w:t>年度</w:t>
            </w:r>
          </w:p>
        </w:tc>
        <w:tc>
          <w:tcPr>
            <w:tcW w:w="1240"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00ABF1C" w14:textId="77777777" w:rsidR="002E3A84" w:rsidRPr="00EE3251" w:rsidRDefault="002E3A84" w:rsidP="002E3A84">
            <w:pPr>
              <w:widowControl/>
              <w:jc w:val="center"/>
              <w:rPr>
                <w:sz w:val="22"/>
              </w:rPr>
            </w:pPr>
            <w:r w:rsidRPr="00EE3251">
              <w:rPr>
                <w:sz w:val="22"/>
              </w:rPr>
              <w:t>109</w:t>
            </w:r>
            <w:r w:rsidRPr="00EE3251">
              <w:rPr>
                <w:sz w:val="22"/>
              </w:rPr>
              <w:t>年度</w:t>
            </w:r>
          </w:p>
        </w:tc>
        <w:tc>
          <w:tcPr>
            <w:tcW w:w="1240" w:type="dxa"/>
            <w:tcBorders>
              <w:top w:val="nil"/>
              <w:left w:val="single" w:sz="2" w:space="0" w:color="auto"/>
              <w:bottom w:val="single" w:sz="4" w:space="0" w:color="auto"/>
              <w:right w:val="single" w:sz="4" w:space="0" w:color="auto"/>
            </w:tcBorders>
            <w:shd w:val="clear" w:color="auto" w:fill="auto"/>
            <w:noWrap/>
            <w:vAlign w:val="center"/>
            <w:hideMark/>
          </w:tcPr>
          <w:p w14:paraId="07524235" w14:textId="77777777" w:rsidR="002E3A84" w:rsidRPr="00EE3251" w:rsidRDefault="002E3A84" w:rsidP="002E3A84">
            <w:pPr>
              <w:widowControl/>
              <w:jc w:val="center"/>
              <w:rPr>
                <w:sz w:val="22"/>
              </w:rPr>
            </w:pPr>
            <w:r w:rsidRPr="00EE3251">
              <w:rPr>
                <w:sz w:val="22"/>
              </w:rPr>
              <w:t>110</w:t>
            </w:r>
            <w:r w:rsidRPr="00EE3251">
              <w:rPr>
                <w:sz w:val="22"/>
              </w:rPr>
              <w:t>年度</w:t>
            </w:r>
          </w:p>
        </w:tc>
        <w:tc>
          <w:tcPr>
            <w:tcW w:w="1241" w:type="dxa"/>
            <w:tcBorders>
              <w:top w:val="nil"/>
              <w:left w:val="nil"/>
              <w:bottom w:val="single" w:sz="4" w:space="0" w:color="auto"/>
              <w:right w:val="single" w:sz="4" w:space="0" w:color="auto"/>
            </w:tcBorders>
            <w:shd w:val="clear" w:color="auto" w:fill="auto"/>
            <w:noWrap/>
            <w:vAlign w:val="center"/>
            <w:hideMark/>
          </w:tcPr>
          <w:p w14:paraId="79C2A518" w14:textId="77777777" w:rsidR="002E3A84" w:rsidRPr="00EE3251" w:rsidRDefault="002E3A84" w:rsidP="002E3A84">
            <w:pPr>
              <w:widowControl/>
              <w:adjustRightInd/>
              <w:spacing w:line="240" w:lineRule="auto"/>
              <w:jc w:val="center"/>
              <w:textAlignment w:val="auto"/>
            </w:pPr>
            <w:r w:rsidRPr="00EE3251">
              <w:t>合計</w:t>
            </w:r>
          </w:p>
        </w:tc>
        <w:tc>
          <w:tcPr>
            <w:tcW w:w="1674" w:type="dxa"/>
            <w:tcBorders>
              <w:top w:val="nil"/>
              <w:left w:val="single" w:sz="4" w:space="0" w:color="auto"/>
              <w:bottom w:val="single" w:sz="4" w:space="0" w:color="auto"/>
              <w:right w:val="single" w:sz="8" w:space="0" w:color="auto"/>
            </w:tcBorders>
            <w:vAlign w:val="center"/>
            <w:hideMark/>
          </w:tcPr>
          <w:p w14:paraId="3B44929D" w14:textId="77777777" w:rsidR="002E3A84" w:rsidRPr="00EE3251" w:rsidRDefault="002E3A84" w:rsidP="002E3A84">
            <w:pPr>
              <w:widowControl/>
              <w:adjustRightInd/>
              <w:spacing w:line="240" w:lineRule="auto"/>
              <w:textAlignment w:val="auto"/>
            </w:pPr>
          </w:p>
        </w:tc>
      </w:tr>
      <w:tr w:rsidR="00624D44" w:rsidRPr="00EE3251" w14:paraId="77FEC3F9" w14:textId="77777777" w:rsidTr="002E3A84">
        <w:trPr>
          <w:trHeight w:val="399"/>
        </w:trPr>
        <w:tc>
          <w:tcPr>
            <w:tcW w:w="2439" w:type="dxa"/>
            <w:tcBorders>
              <w:top w:val="nil"/>
              <w:left w:val="single" w:sz="8" w:space="0" w:color="auto"/>
              <w:bottom w:val="single" w:sz="4" w:space="0" w:color="auto"/>
              <w:right w:val="single" w:sz="4" w:space="0" w:color="auto"/>
            </w:tcBorders>
            <w:shd w:val="clear" w:color="auto" w:fill="auto"/>
            <w:noWrap/>
            <w:vAlign w:val="center"/>
            <w:hideMark/>
          </w:tcPr>
          <w:p w14:paraId="7376EE5B" w14:textId="77777777" w:rsidR="002E3A84" w:rsidRPr="00EE3251" w:rsidRDefault="002E3A84" w:rsidP="002E3A84">
            <w:pPr>
              <w:widowControl/>
            </w:pPr>
            <w:r w:rsidRPr="00EE3251">
              <w:t>工程晶片</w:t>
            </w:r>
          </w:p>
        </w:tc>
        <w:tc>
          <w:tcPr>
            <w:tcW w:w="557" w:type="dxa"/>
            <w:tcBorders>
              <w:top w:val="nil"/>
              <w:left w:val="nil"/>
              <w:bottom w:val="single" w:sz="4" w:space="0" w:color="auto"/>
              <w:right w:val="single" w:sz="2" w:space="0" w:color="auto"/>
            </w:tcBorders>
            <w:shd w:val="clear" w:color="auto" w:fill="auto"/>
            <w:noWrap/>
            <w:vAlign w:val="center"/>
            <w:hideMark/>
          </w:tcPr>
          <w:p w14:paraId="34A30E9F" w14:textId="77777777" w:rsidR="002E3A84" w:rsidRPr="00EE3251" w:rsidRDefault="002E3A84" w:rsidP="002E3A84">
            <w:pPr>
              <w:widowControl/>
              <w:jc w:val="center"/>
            </w:pPr>
            <w:r w:rsidRPr="00EE3251">
              <w:t>片</w:t>
            </w:r>
          </w:p>
        </w:tc>
        <w:tc>
          <w:tcPr>
            <w:tcW w:w="1065" w:type="dxa"/>
            <w:tcBorders>
              <w:top w:val="single" w:sz="2" w:space="0" w:color="auto"/>
              <w:left w:val="single" w:sz="2" w:space="0" w:color="auto"/>
              <w:bottom w:val="single" w:sz="2" w:space="0" w:color="auto"/>
              <w:right w:val="single" w:sz="2" w:space="0" w:color="auto"/>
            </w:tcBorders>
            <w:vAlign w:val="center"/>
          </w:tcPr>
          <w:p w14:paraId="6E74C373" w14:textId="77777777" w:rsidR="002E3A84" w:rsidRPr="00EE3251" w:rsidRDefault="002E3A84" w:rsidP="002E3A84">
            <w:pPr>
              <w:widowControl/>
              <w:jc w:val="center"/>
            </w:pPr>
            <w:r w:rsidRPr="00EE3251">
              <w:t>0</w:t>
            </w:r>
            <w:r w:rsidRPr="00EE3251">
              <w:t>片</w:t>
            </w:r>
          </w:p>
        </w:tc>
        <w:tc>
          <w:tcPr>
            <w:tcW w:w="1065" w:type="dxa"/>
            <w:tcBorders>
              <w:top w:val="nil"/>
              <w:left w:val="single" w:sz="2" w:space="0" w:color="auto"/>
              <w:bottom w:val="single" w:sz="4" w:space="0" w:color="auto"/>
              <w:right w:val="single" w:sz="4" w:space="0" w:color="auto"/>
            </w:tcBorders>
            <w:shd w:val="clear" w:color="auto" w:fill="auto"/>
            <w:noWrap/>
            <w:vAlign w:val="center"/>
            <w:hideMark/>
          </w:tcPr>
          <w:p w14:paraId="107AFCE1" w14:textId="77777777" w:rsidR="002E3A84" w:rsidRPr="00EE3251" w:rsidRDefault="002E3A84" w:rsidP="002E3A84">
            <w:pPr>
              <w:widowControl/>
              <w:jc w:val="center"/>
            </w:pPr>
            <w:r w:rsidRPr="00EE3251">
              <w:t>975</w:t>
            </w:r>
            <w:r w:rsidRPr="00EE3251">
              <w:t>片</w:t>
            </w:r>
          </w:p>
        </w:tc>
        <w:tc>
          <w:tcPr>
            <w:tcW w:w="1065" w:type="dxa"/>
            <w:tcBorders>
              <w:top w:val="nil"/>
              <w:left w:val="nil"/>
              <w:bottom w:val="single" w:sz="4" w:space="0" w:color="auto"/>
              <w:right w:val="single" w:sz="4" w:space="0" w:color="auto"/>
            </w:tcBorders>
            <w:shd w:val="clear" w:color="auto" w:fill="auto"/>
            <w:noWrap/>
            <w:vAlign w:val="center"/>
            <w:hideMark/>
          </w:tcPr>
          <w:p w14:paraId="5943FF01" w14:textId="77777777" w:rsidR="002E3A84" w:rsidRPr="00EE3251" w:rsidRDefault="002E3A84" w:rsidP="002E3A84">
            <w:pPr>
              <w:widowControl/>
              <w:jc w:val="center"/>
            </w:pPr>
            <w:r w:rsidRPr="00EE3251">
              <w:t>375</w:t>
            </w:r>
            <w:r w:rsidRPr="00EE3251">
              <w:t>片</w:t>
            </w:r>
          </w:p>
        </w:tc>
        <w:tc>
          <w:tcPr>
            <w:tcW w:w="1066" w:type="dxa"/>
            <w:tcBorders>
              <w:top w:val="nil"/>
              <w:left w:val="nil"/>
              <w:bottom w:val="single" w:sz="4" w:space="0" w:color="auto"/>
              <w:right w:val="single" w:sz="4" w:space="0" w:color="auto"/>
            </w:tcBorders>
            <w:shd w:val="clear" w:color="auto" w:fill="auto"/>
            <w:noWrap/>
            <w:vAlign w:val="center"/>
            <w:hideMark/>
          </w:tcPr>
          <w:p w14:paraId="209ABD34" w14:textId="77777777" w:rsidR="002E3A84" w:rsidRPr="00EE3251" w:rsidRDefault="002E3A84" w:rsidP="002E3A84">
            <w:pPr>
              <w:widowControl/>
              <w:jc w:val="center"/>
            </w:pPr>
            <w:r w:rsidRPr="00EE3251">
              <w:t>1,350</w:t>
            </w:r>
            <w:r w:rsidRPr="00EE3251">
              <w:t>片</w:t>
            </w:r>
            <w:r w:rsidRPr="00EE3251">
              <w:t xml:space="preserve"> </w:t>
            </w:r>
          </w:p>
        </w:tc>
        <w:tc>
          <w:tcPr>
            <w:tcW w:w="1560" w:type="dxa"/>
            <w:tcBorders>
              <w:top w:val="nil"/>
              <w:left w:val="nil"/>
              <w:bottom w:val="single" w:sz="4" w:space="0" w:color="auto"/>
              <w:right w:val="single" w:sz="2" w:space="0" w:color="auto"/>
            </w:tcBorders>
            <w:shd w:val="clear" w:color="auto" w:fill="auto"/>
            <w:noWrap/>
            <w:vAlign w:val="center"/>
            <w:hideMark/>
          </w:tcPr>
          <w:p w14:paraId="6B5946AF" w14:textId="77777777" w:rsidR="002E3A84" w:rsidRPr="00EE3251" w:rsidRDefault="002E3A84" w:rsidP="002E3A84">
            <w:pPr>
              <w:widowControl/>
              <w:jc w:val="center"/>
            </w:pPr>
            <w:r w:rsidRPr="00EE3251">
              <w:t>半程</w:t>
            </w:r>
            <w:r w:rsidRPr="00EE3251">
              <w:t>28.8/</w:t>
            </w:r>
            <w:r w:rsidRPr="00EE3251">
              <w:t>片</w:t>
            </w:r>
          </w:p>
          <w:p w14:paraId="5AF99CC3" w14:textId="77777777" w:rsidR="002E3A84" w:rsidRPr="00EE3251" w:rsidRDefault="002E3A84" w:rsidP="002E3A84">
            <w:pPr>
              <w:widowControl/>
              <w:jc w:val="center"/>
            </w:pPr>
            <w:r w:rsidRPr="00EE3251">
              <w:t>全程</w:t>
            </w:r>
            <w:r w:rsidRPr="00EE3251">
              <w:t>57.7/</w:t>
            </w:r>
            <w:r w:rsidRPr="00EE3251">
              <w:t>片</w:t>
            </w:r>
          </w:p>
        </w:tc>
        <w:tc>
          <w:tcPr>
            <w:tcW w:w="1240" w:type="dxa"/>
            <w:tcBorders>
              <w:top w:val="single" w:sz="2" w:space="0" w:color="auto"/>
              <w:left w:val="single" w:sz="2" w:space="0" w:color="auto"/>
              <w:bottom w:val="single" w:sz="2" w:space="0" w:color="auto"/>
              <w:right w:val="single" w:sz="2" w:space="0" w:color="auto"/>
            </w:tcBorders>
            <w:vAlign w:val="center"/>
          </w:tcPr>
          <w:p w14:paraId="34FFC1FA" w14:textId="77777777" w:rsidR="002E3A84" w:rsidRPr="00EE3251" w:rsidRDefault="002E3A84" w:rsidP="002E3A84">
            <w:pPr>
              <w:widowControl/>
              <w:jc w:val="right"/>
            </w:pPr>
            <w:r w:rsidRPr="00EE3251">
              <w:t>0</w:t>
            </w:r>
          </w:p>
        </w:tc>
        <w:tc>
          <w:tcPr>
            <w:tcW w:w="1240"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52C16531" w14:textId="77777777" w:rsidR="002E3A84" w:rsidRPr="00EE3251" w:rsidRDefault="002E3A84" w:rsidP="002E3A84">
            <w:pPr>
              <w:widowControl/>
              <w:jc w:val="right"/>
            </w:pPr>
            <w:r w:rsidRPr="00EE3251">
              <w:t xml:space="preserve">47,595 </w:t>
            </w:r>
          </w:p>
        </w:tc>
        <w:tc>
          <w:tcPr>
            <w:tcW w:w="1240" w:type="dxa"/>
            <w:tcBorders>
              <w:top w:val="nil"/>
              <w:left w:val="single" w:sz="2" w:space="0" w:color="auto"/>
              <w:bottom w:val="single" w:sz="4" w:space="0" w:color="auto"/>
              <w:right w:val="single" w:sz="4" w:space="0" w:color="auto"/>
            </w:tcBorders>
            <w:shd w:val="clear" w:color="auto" w:fill="auto"/>
            <w:noWrap/>
            <w:vAlign w:val="center"/>
            <w:hideMark/>
          </w:tcPr>
          <w:p w14:paraId="6053ECAE" w14:textId="77777777" w:rsidR="002E3A84" w:rsidRPr="00EE3251" w:rsidRDefault="002E3A84" w:rsidP="002E3A84">
            <w:pPr>
              <w:widowControl/>
              <w:jc w:val="right"/>
            </w:pPr>
            <w:r w:rsidRPr="00EE3251">
              <w:t xml:space="preserve">21,634 </w:t>
            </w:r>
          </w:p>
        </w:tc>
        <w:tc>
          <w:tcPr>
            <w:tcW w:w="1241" w:type="dxa"/>
            <w:tcBorders>
              <w:top w:val="nil"/>
              <w:left w:val="nil"/>
              <w:bottom w:val="single" w:sz="4" w:space="0" w:color="auto"/>
              <w:right w:val="single" w:sz="4" w:space="0" w:color="auto"/>
            </w:tcBorders>
            <w:shd w:val="clear" w:color="auto" w:fill="auto"/>
            <w:noWrap/>
            <w:vAlign w:val="center"/>
            <w:hideMark/>
          </w:tcPr>
          <w:p w14:paraId="0EABADEC" w14:textId="77777777" w:rsidR="002E3A84" w:rsidRPr="00EE3251" w:rsidRDefault="002E3A84" w:rsidP="002E3A84">
            <w:pPr>
              <w:widowControl/>
              <w:jc w:val="right"/>
            </w:pPr>
            <w:r w:rsidRPr="00EE3251">
              <w:t xml:space="preserve">69,229 </w:t>
            </w:r>
          </w:p>
        </w:tc>
        <w:tc>
          <w:tcPr>
            <w:tcW w:w="1674" w:type="dxa"/>
            <w:tcBorders>
              <w:top w:val="single" w:sz="4" w:space="0" w:color="auto"/>
              <w:left w:val="nil"/>
              <w:bottom w:val="single" w:sz="4" w:space="0" w:color="auto"/>
              <w:right w:val="single" w:sz="8" w:space="0" w:color="auto"/>
            </w:tcBorders>
            <w:shd w:val="clear" w:color="auto" w:fill="auto"/>
            <w:noWrap/>
            <w:vAlign w:val="center"/>
            <w:hideMark/>
          </w:tcPr>
          <w:p w14:paraId="6B3C00FC" w14:textId="77777777" w:rsidR="002E3A84" w:rsidRPr="00EE3251" w:rsidRDefault="002E3A84" w:rsidP="002E3A84">
            <w:pPr>
              <w:widowControl/>
            </w:pPr>
          </w:p>
        </w:tc>
      </w:tr>
      <w:tr w:rsidR="00624D44" w:rsidRPr="00EE3251" w14:paraId="3D3A0E6E" w14:textId="77777777" w:rsidTr="002E3A84">
        <w:trPr>
          <w:trHeight w:val="399"/>
        </w:trPr>
        <w:tc>
          <w:tcPr>
            <w:tcW w:w="2439" w:type="dxa"/>
            <w:tcBorders>
              <w:top w:val="nil"/>
              <w:left w:val="single" w:sz="8" w:space="0" w:color="auto"/>
              <w:bottom w:val="single" w:sz="4" w:space="0" w:color="auto"/>
              <w:right w:val="single" w:sz="4" w:space="0" w:color="auto"/>
            </w:tcBorders>
            <w:shd w:val="clear" w:color="auto" w:fill="auto"/>
            <w:noWrap/>
            <w:vAlign w:val="center"/>
            <w:hideMark/>
          </w:tcPr>
          <w:p w14:paraId="03B10E30" w14:textId="77777777" w:rsidR="002E3A84" w:rsidRPr="00EE3251" w:rsidRDefault="002E3A84" w:rsidP="002E3A84">
            <w:pPr>
              <w:widowControl/>
            </w:pPr>
            <w:r w:rsidRPr="00EE3251">
              <w:t>光罩</w:t>
            </w:r>
          </w:p>
        </w:tc>
        <w:tc>
          <w:tcPr>
            <w:tcW w:w="557" w:type="dxa"/>
            <w:tcBorders>
              <w:top w:val="nil"/>
              <w:left w:val="nil"/>
              <w:bottom w:val="single" w:sz="4" w:space="0" w:color="auto"/>
              <w:right w:val="single" w:sz="2" w:space="0" w:color="auto"/>
            </w:tcBorders>
            <w:shd w:val="clear" w:color="auto" w:fill="auto"/>
            <w:noWrap/>
            <w:vAlign w:val="center"/>
            <w:hideMark/>
          </w:tcPr>
          <w:p w14:paraId="3A79FC1D" w14:textId="77777777" w:rsidR="002E3A84" w:rsidRPr="00EE3251" w:rsidRDefault="002E3A84" w:rsidP="002E3A84">
            <w:pPr>
              <w:widowControl/>
              <w:jc w:val="center"/>
            </w:pPr>
            <w:r w:rsidRPr="00EE3251">
              <w:t>套</w:t>
            </w:r>
          </w:p>
        </w:tc>
        <w:tc>
          <w:tcPr>
            <w:tcW w:w="1065" w:type="dxa"/>
            <w:tcBorders>
              <w:top w:val="single" w:sz="2" w:space="0" w:color="auto"/>
              <w:left w:val="single" w:sz="2" w:space="0" w:color="auto"/>
              <w:bottom w:val="single" w:sz="2" w:space="0" w:color="auto"/>
              <w:right w:val="single" w:sz="2" w:space="0" w:color="auto"/>
            </w:tcBorders>
            <w:vAlign w:val="center"/>
          </w:tcPr>
          <w:p w14:paraId="74C9B29C" w14:textId="77777777" w:rsidR="002E3A84" w:rsidRPr="00EE3251" w:rsidRDefault="002E3A84" w:rsidP="002E3A84">
            <w:pPr>
              <w:widowControl/>
              <w:jc w:val="center"/>
            </w:pPr>
            <w:r w:rsidRPr="00EE3251">
              <w:t>0</w:t>
            </w:r>
            <w:r w:rsidRPr="00EE3251">
              <w:t>套</w:t>
            </w:r>
          </w:p>
        </w:tc>
        <w:tc>
          <w:tcPr>
            <w:tcW w:w="1065" w:type="dxa"/>
            <w:tcBorders>
              <w:top w:val="nil"/>
              <w:left w:val="single" w:sz="2" w:space="0" w:color="auto"/>
              <w:bottom w:val="single" w:sz="4" w:space="0" w:color="auto"/>
              <w:right w:val="single" w:sz="4" w:space="0" w:color="auto"/>
            </w:tcBorders>
            <w:shd w:val="clear" w:color="auto" w:fill="auto"/>
            <w:noWrap/>
            <w:vAlign w:val="center"/>
            <w:hideMark/>
          </w:tcPr>
          <w:p w14:paraId="78D5EED9" w14:textId="77777777" w:rsidR="002E3A84" w:rsidRPr="00EE3251" w:rsidRDefault="002E3A84" w:rsidP="002E3A84">
            <w:pPr>
              <w:widowControl/>
              <w:jc w:val="center"/>
            </w:pPr>
            <w:r w:rsidRPr="00EE3251">
              <w:t>2</w:t>
            </w:r>
            <w:r w:rsidRPr="00EE3251">
              <w:t>套</w:t>
            </w:r>
          </w:p>
        </w:tc>
        <w:tc>
          <w:tcPr>
            <w:tcW w:w="1065" w:type="dxa"/>
            <w:tcBorders>
              <w:top w:val="nil"/>
              <w:left w:val="nil"/>
              <w:bottom w:val="single" w:sz="4" w:space="0" w:color="auto"/>
              <w:right w:val="single" w:sz="4" w:space="0" w:color="auto"/>
            </w:tcBorders>
            <w:shd w:val="clear" w:color="auto" w:fill="auto"/>
            <w:noWrap/>
            <w:vAlign w:val="center"/>
            <w:hideMark/>
          </w:tcPr>
          <w:p w14:paraId="4238F57D" w14:textId="77777777" w:rsidR="002E3A84" w:rsidRPr="00EE3251" w:rsidRDefault="002E3A84" w:rsidP="002E3A84">
            <w:pPr>
              <w:widowControl/>
              <w:jc w:val="center"/>
            </w:pPr>
            <w:r w:rsidRPr="00EE3251">
              <w:t>1</w:t>
            </w:r>
            <w:r w:rsidRPr="00EE3251">
              <w:t>套</w:t>
            </w:r>
          </w:p>
        </w:tc>
        <w:tc>
          <w:tcPr>
            <w:tcW w:w="1066" w:type="dxa"/>
            <w:tcBorders>
              <w:top w:val="nil"/>
              <w:left w:val="nil"/>
              <w:bottom w:val="single" w:sz="4" w:space="0" w:color="auto"/>
              <w:right w:val="single" w:sz="4" w:space="0" w:color="auto"/>
            </w:tcBorders>
            <w:shd w:val="clear" w:color="auto" w:fill="auto"/>
            <w:noWrap/>
            <w:vAlign w:val="center"/>
            <w:hideMark/>
          </w:tcPr>
          <w:p w14:paraId="1E2EA397" w14:textId="77777777" w:rsidR="002E3A84" w:rsidRPr="00EE3251" w:rsidRDefault="002E3A84" w:rsidP="002E3A84">
            <w:pPr>
              <w:widowControl/>
              <w:jc w:val="center"/>
            </w:pPr>
            <w:r w:rsidRPr="00EE3251">
              <w:t>3</w:t>
            </w:r>
            <w:r w:rsidRPr="00EE3251">
              <w:t>套</w:t>
            </w:r>
            <w:r w:rsidRPr="00EE3251">
              <w:t xml:space="preserve"> </w:t>
            </w:r>
          </w:p>
        </w:tc>
        <w:tc>
          <w:tcPr>
            <w:tcW w:w="1560" w:type="dxa"/>
            <w:tcBorders>
              <w:top w:val="nil"/>
              <w:left w:val="nil"/>
              <w:bottom w:val="single" w:sz="4" w:space="0" w:color="auto"/>
              <w:right w:val="single" w:sz="2" w:space="0" w:color="auto"/>
            </w:tcBorders>
            <w:shd w:val="clear" w:color="auto" w:fill="auto"/>
            <w:noWrap/>
            <w:vAlign w:val="center"/>
            <w:hideMark/>
          </w:tcPr>
          <w:p w14:paraId="7E468FE6" w14:textId="77777777" w:rsidR="002E3A84" w:rsidRPr="00EE3251" w:rsidRDefault="002E3A84" w:rsidP="002E3A84">
            <w:pPr>
              <w:widowControl/>
              <w:jc w:val="center"/>
            </w:pPr>
            <w:r w:rsidRPr="00EE3251">
              <w:t>22,126/</w:t>
            </w:r>
            <w:r w:rsidRPr="00EE3251">
              <w:t>套</w:t>
            </w:r>
          </w:p>
        </w:tc>
        <w:tc>
          <w:tcPr>
            <w:tcW w:w="1240" w:type="dxa"/>
            <w:tcBorders>
              <w:top w:val="single" w:sz="2" w:space="0" w:color="auto"/>
              <w:left w:val="single" w:sz="2" w:space="0" w:color="auto"/>
              <w:bottom w:val="single" w:sz="2" w:space="0" w:color="auto"/>
              <w:right w:val="single" w:sz="2" w:space="0" w:color="auto"/>
            </w:tcBorders>
            <w:vAlign w:val="center"/>
          </w:tcPr>
          <w:p w14:paraId="740B65A9" w14:textId="77777777" w:rsidR="002E3A84" w:rsidRPr="00EE3251" w:rsidRDefault="002E3A84" w:rsidP="002E3A84">
            <w:pPr>
              <w:widowControl/>
              <w:jc w:val="right"/>
            </w:pPr>
            <w:r w:rsidRPr="00EE3251">
              <w:t>0</w:t>
            </w:r>
          </w:p>
        </w:tc>
        <w:tc>
          <w:tcPr>
            <w:tcW w:w="1240"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7447EF04" w14:textId="77777777" w:rsidR="002E3A84" w:rsidRPr="00EE3251" w:rsidRDefault="002E3A84" w:rsidP="002E3A84">
            <w:pPr>
              <w:widowControl/>
              <w:jc w:val="right"/>
            </w:pPr>
            <w:r w:rsidRPr="00EE3251">
              <w:t xml:space="preserve">44,252 </w:t>
            </w:r>
          </w:p>
        </w:tc>
        <w:tc>
          <w:tcPr>
            <w:tcW w:w="1240" w:type="dxa"/>
            <w:tcBorders>
              <w:top w:val="nil"/>
              <w:left w:val="single" w:sz="2" w:space="0" w:color="auto"/>
              <w:bottom w:val="single" w:sz="4" w:space="0" w:color="auto"/>
              <w:right w:val="single" w:sz="4" w:space="0" w:color="auto"/>
            </w:tcBorders>
            <w:shd w:val="clear" w:color="auto" w:fill="auto"/>
            <w:noWrap/>
            <w:vAlign w:val="center"/>
            <w:hideMark/>
          </w:tcPr>
          <w:p w14:paraId="06A95894" w14:textId="77777777" w:rsidR="002E3A84" w:rsidRPr="00EE3251" w:rsidRDefault="002E3A84" w:rsidP="002E3A84">
            <w:pPr>
              <w:widowControl/>
              <w:jc w:val="right"/>
            </w:pPr>
            <w:r w:rsidRPr="00EE3251">
              <w:t xml:space="preserve">22,126 </w:t>
            </w:r>
          </w:p>
        </w:tc>
        <w:tc>
          <w:tcPr>
            <w:tcW w:w="1241" w:type="dxa"/>
            <w:tcBorders>
              <w:top w:val="nil"/>
              <w:left w:val="nil"/>
              <w:bottom w:val="single" w:sz="4" w:space="0" w:color="auto"/>
              <w:right w:val="single" w:sz="4" w:space="0" w:color="auto"/>
            </w:tcBorders>
            <w:shd w:val="clear" w:color="auto" w:fill="auto"/>
            <w:noWrap/>
            <w:vAlign w:val="center"/>
            <w:hideMark/>
          </w:tcPr>
          <w:p w14:paraId="29B7DD70" w14:textId="77777777" w:rsidR="002E3A84" w:rsidRPr="00EE3251" w:rsidRDefault="002E3A84" w:rsidP="002E3A84">
            <w:pPr>
              <w:widowControl/>
              <w:jc w:val="right"/>
            </w:pPr>
            <w:r w:rsidRPr="00EE3251">
              <w:t xml:space="preserve">66,378 </w:t>
            </w:r>
          </w:p>
        </w:tc>
        <w:tc>
          <w:tcPr>
            <w:tcW w:w="1674" w:type="dxa"/>
            <w:tcBorders>
              <w:top w:val="single" w:sz="4" w:space="0" w:color="auto"/>
              <w:left w:val="nil"/>
              <w:bottom w:val="single" w:sz="4" w:space="0" w:color="auto"/>
              <w:right w:val="single" w:sz="8" w:space="0" w:color="auto"/>
            </w:tcBorders>
            <w:shd w:val="clear" w:color="auto" w:fill="auto"/>
            <w:noWrap/>
            <w:vAlign w:val="center"/>
            <w:hideMark/>
          </w:tcPr>
          <w:p w14:paraId="0DB6E9F5" w14:textId="77777777" w:rsidR="002E3A84" w:rsidRPr="00EE3251" w:rsidRDefault="002E3A84" w:rsidP="002E3A84">
            <w:pPr>
              <w:widowControl/>
            </w:pPr>
          </w:p>
        </w:tc>
      </w:tr>
      <w:tr w:rsidR="00624D44" w:rsidRPr="00EE3251" w14:paraId="006484ED" w14:textId="77777777" w:rsidTr="002E3A84">
        <w:trPr>
          <w:trHeight w:val="399"/>
        </w:trPr>
        <w:tc>
          <w:tcPr>
            <w:tcW w:w="2439" w:type="dxa"/>
            <w:tcBorders>
              <w:top w:val="nil"/>
              <w:left w:val="single" w:sz="8" w:space="0" w:color="auto"/>
              <w:bottom w:val="single" w:sz="4" w:space="0" w:color="auto"/>
              <w:right w:val="single" w:sz="4" w:space="0" w:color="auto"/>
            </w:tcBorders>
            <w:shd w:val="clear" w:color="auto" w:fill="F2F2F2" w:themeFill="background1" w:themeFillShade="F2"/>
            <w:noWrap/>
            <w:vAlign w:val="center"/>
          </w:tcPr>
          <w:p w14:paraId="7748752A" w14:textId="77777777" w:rsidR="002E3A84" w:rsidRPr="00ED2DB1" w:rsidRDefault="002E3A84" w:rsidP="002E3A84">
            <w:pPr>
              <w:widowControl/>
              <w:rPr>
                <w:color w:val="000000" w:themeColor="text1"/>
              </w:rPr>
            </w:pPr>
            <w:r w:rsidRPr="00ED2DB1">
              <w:rPr>
                <w:rFonts w:hint="eastAsia"/>
                <w:color w:val="000000" w:themeColor="text1"/>
              </w:rPr>
              <w:t xml:space="preserve">DRAM Prob Card </w:t>
            </w:r>
          </w:p>
        </w:tc>
        <w:tc>
          <w:tcPr>
            <w:tcW w:w="557" w:type="dxa"/>
            <w:tcBorders>
              <w:top w:val="nil"/>
              <w:left w:val="nil"/>
              <w:bottom w:val="single" w:sz="4" w:space="0" w:color="auto"/>
              <w:right w:val="single" w:sz="2" w:space="0" w:color="auto"/>
            </w:tcBorders>
            <w:shd w:val="clear" w:color="auto" w:fill="F2F2F2" w:themeFill="background1" w:themeFillShade="F2"/>
            <w:noWrap/>
            <w:vAlign w:val="center"/>
          </w:tcPr>
          <w:p w14:paraId="31C3B8FB"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C9C3E3D"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single" w:sz="2" w:space="0" w:color="auto"/>
              <w:bottom w:val="single" w:sz="4" w:space="0" w:color="auto"/>
              <w:right w:val="single" w:sz="4" w:space="0" w:color="auto"/>
            </w:tcBorders>
            <w:shd w:val="clear" w:color="auto" w:fill="F2F2F2" w:themeFill="background1" w:themeFillShade="F2"/>
            <w:noWrap/>
            <w:vAlign w:val="center"/>
          </w:tcPr>
          <w:p w14:paraId="510C87D2"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F2F2F2" w:themeFill="background1" w:themeFillShade="F2"/>
            <w:noWrap/>
            <w:vAlign w:val="center"/>
          </w:tcPr>
          <w:p w14:paraId="68C35F13" w14:textId="77777777" w:rsidR="002E3A84" w:rsidRPr="00ED2DB1" w:rsidRDefault="002E3A84" w:rsidP="002E3A84">
            <w:pPr>
              <w:widowControl/>
              <w:jc w:val="center"/>
              <w:rPr>
                <w:color w:val="000000" w:themeColor="text1"/>
              </w:rPr>
            </w:pPr>
            <w:r w:rsidRPr="00ED2DB1">
              <w:rPr>
                <w:rFonts w:hint="eastAsia"/>
                <w:color w:val="000000" w:themeColor="text1"/>
              </w:rPr>
              <w:t>2</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F2F2F2" w:themeFill="background1" w:themeFillShade="F2"/>
            <w:noWrap/>
            <w:vAlign w:val="center"/>
          </w:tcPr>
          <w:p w14:paraId="2A23494D" w14:textId="77777777" w:rsidR="002E3A84" w:rsidRPr="00ED2DB1" w:rsidRDefault="002E3A84" w:rsidP="002E3A84">
            <w:pPr>
              <w:widowControl/>
              <w:jc w:val="center"/>
              <w:rPr>
                <w:color w:val="000000" w:themeColor="text1"/>
              </w:rPr>
            </w:pPr>
            <w:r w:rsidRPr="00ED2DB1">
              <w:rPr>
                <w:rFonts w:hint="eastAsia"/>
                <w:color w:val="000000" w:themeColor="text1"/>
              </w:rPr>
              <w:t>2</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F2F2F2" w:themeFill="background1" w:themeFillShade="F2"/>
            <w:noWrap/>
            <w:vAlign w:val="center"/>
          </w:tcPr>
          <w:p w14:paraId="26BFC9F1" w14:textId="77777777" w:rsidR="002E3A84" w:rsidRPr="00ED2DB1" w:rsidRDefault="002E3A84" w:rsidP="002E3A84">
            <w:pPr>
              <w:widowControl/>
              <w:jc w:val="center"/>
              <w:rPr>
                <w:color w:val="000000" w:themeColor="text1"/>
              </w:rPr>
            </w:pPr>
            <w:r w:rsidRPr="00ED2DB1">
              <w:rPr>
                <w:rFonts w:hint="eastAsia"/>
                <w:color w:val="000000" w:themeColor="text1"/>
              </w:rPr>
              <w:t>4,000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26B2FA85"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noWrap/>
            <w:vAlign w:val="center"/>
          </w:tcPr>
          <w:p w14:paraId="3B417D3C"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F2F2F2" w:themeFill="background1" w:themeFillShade="F2"/>
            <w:noWrap/>
            <w:vAlign w:val="center"/>
          </w:tcPr>
          <w:p w14:paraId="5A6E341F" w14:textId="77777777" w:rsidR="002E3A84" w:rsidRPr="00353F0C" w:rsidRDefault="002E3A84" w:rsidP="002E3A84">
            <w:pPr>
              <w:widowControl/>
              <w:jc w:val="right"/>
              <w:rPr>
                <w:color w:val="000000" w:themeColor="text1"/>
              </w:rPr>
            </w:pPr>
            <w:r w:rsidRPr="00353F0C">
              <w:rPr>
                <w:rFonts w:hint="eastAsia"/>
                <w:color w:val="000000" w:themeColor="text1"/>
              </w:rPr>
              <w:t>8,000</w:t>
            </w:r>
          </w:p>
        </w:tc>
        <w:tc>
          <w:tcPr>
            <w:tcW w:w="1241" w:type="dxa"/>
            <w:tcBorders>
              <w:top w:val="nil"/>
              <w:left w:val="nil"/>
              <w:bottom w:val="single" w:sz="4" w:space="0" w:color="auto"/>
              <w:right w:val="single" w:sz="4" w:space="0" w:color="auto"/>
            </w:tcBorders>
            <w:shd w:val="clear" w:color="auto" w:fill="F2F2F2" w:themeFill="background1" w:themeFillShade="F2"/>
            <w:noWrap/>
            <w:vAlign w:val="center"/>
          </w:tcPr>
          <w:p w14:paraId="50D2747C" w14:textId="77777777" w:rsidR="002E3A84" w:rsidRPr="00353F0C" w:rsidRDefault="002E3A84" w:rsidP="002E3A84">
            <w:pPr>
              <w:widowControl/>
              <w:jc w:val="right"/>
              <w:rPr>
                <w:color w:val="000000" w:themeColor="text1"/>
              </w:rPr>
            </w:pPr>
            <w:r w:rsidRPr="00353F0C">
              <w:rPr>
                <w:rFonts w:hint="eastAsia"/>
                <w:color w:val="000000" w:themeColor="text1"/>
              </w:rPr>
              <w:t>8,000</w:t>
            </w:r>
          </w:p>
        </w:tc>
        <w:tc>
          <w:tcPr>
            <w:tcW w:w="1674" w:type="dxa"/>
            <w:tcBorders>
              <w:top w:val="single" w:sz="4" w:space="0" w:color="auto"/>
              <w:left w:val="nil"/>
              <w:bottom w:val="single" w:sz="4" w:space="0" w:color="auto"/>
              <w:right w:val="single" w:sz="8" w:space="0" w:color="auto"/>
            </w:tcBorders>
            <w:shd w:val="clear" w:color="auto" w:fill="F2F2F2" w:themeFill="background1" w:themeFillShade="F2"/>
            <w:noWrap/>
            <w:vAlign w:val="center"/>
          </w:tcPr>
          <w:p w14:paraId="34CB901D" w14:textId="77777777" w:rsidR="002E3A84" w:rsidRPr="00ED2DB1" w:rsidRDefault="002E3A84" w:rsidP="002E3A84">
            <w:pPr>
              <w:widowControl/>
              <w:rPr>
                <w:color w:val="000000" w:themeColor="text1"/>
              </w:rPr>
            </w:pPr>
            <w:r w:rsidRPr="00ED2DB1">
              <w:rPr>
                <w:rFonts w:hint="eastAsia"/>
                <w:color w:val="000000" w:themeColor="text1"/>
              </w:rPr>
              <w:t>智能監控晶片</w:t>
            </w:r>
          </w:p>
        </w:tc>
      </w:tr>
      <w:tr w:rsidR="00624D44" w:rsidRPr="00EE3251" w14:paraId="3D7E052B" w14:textId="77777777" w:rsidTr="002E3A84">
        <w:trPr>
          <w:trHeight w:val="399"/>
        </w:trPr>
        <w:tc>
          <w:tcPr>
            <w:tcW w:w="2439" w:type="dxa"/>
            <w:tcBorders>
              <w:top w:val="nil"/>
              <w:left w:val="single" w:sz="8" w:space="0" w:color="auto"/>
              <w:bottom w:val="single" w:sz="4" w:space="0" w:color="auto"/>
              <w:right w:val="single" w:sz="4" w:space="0" w:color="auto"/>
            </w:tcBorders>
            <w:shd w:val="clear" w:color="auto" w:fill="F2F2F2" w:themeFill="background1" w:themeFillShade="F2"/>
            <w:noWrap/>
            <w:vAlign w:val="center"/>
          </w:tcPr>
          <w:p w14:paraId="2B4C2A27" w14:textId="77777777" w:rsidR="002E3A84" w:rsidRPr="00ED2DB1" w:rsidRDefault="002E3A84" w:rsidP="002E3A84">
            <w:pPr>
              <w:widowControl/>
              <w:rPr>
                <w:color w:val="000000" w:themeColor="text1"/>
              </w:rPr>
            </w:pPr>
            <w:r w:rsidRPr="00ED2DB1">
              <w:rPr>
                <w:rFonts w:hint="eastAsia"/>
                <w:color w:val="000000" w:themeColor="text1"/>
              </w:rPr>
              <w:t>Logic Prob Card</w:t>
            </w:r>
          </w:p>
        </w:tc>
        <w:tc>
          <w:tcPr>
            <w:tcW w:w="557" w:type="dxa"/>
            <w:tcBorders>
              <w:top w:val="nil"/>
              <w:left w:val="nil"/>
              <w:bottom w:val="single" w:sz="4" w:space="0" w:color="auto"/>
              <w:right w:val="single" w:sz="2" w:space="0" w:color="auto"/>
            </w:tcBorders>
            <w:shd w:val="clear" w:color="auto" w:fill="F2F2F2" w:themeFill="background1" w:themeFillShade="F2"/>
            <w:noWrap/>
            <w:vAlign w:val="center"/>
          </w:tcPr>
          <w:p w14:paraId="23F9DA89"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43417CC1"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F2F2F2" w:themeFill="background1" w:themeFillShade="F2"/>
            <w:noWrap/>
            <w:vAlign w:val="center"/>
          </w:tcPr>
          <w:p w14:paraId="425BE0CA"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F2F2F2" w:themeFill="background1" w:themeFillShade="F2"/>
            <w:noWrap/>
            <w:vAlign w:val="center"/>
          </w:tcPr>
          <w:p w14:paraId="59CB75B4" w14:textId="77777777" w:rsidR="002E3A84" w:rsidRPr="00ED2DB1" w:rsidRDefault="002E3A84" w:rsidP="002E3A84">
            <w:pPr>
              <w:widowControl/>
              <w:jc w:val="center"/>
              <w:rPr>
                <w:color w:val="000000" w:themeColor="text1"/>
              </w:rPr>
            </w:pPr>
            <w:r w:rsidRPr="00ED2DB1">
              <w:rPr>
                <w:rFonts w:hint="eastAsia"/>
                <w:color w:val="000000" w:themeColor="text1"/>
              </w:rPr>
              <w:t>2</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F2F2F2" w:themeFill="background1" w:themeFillShade="F2"/>
            <w:noWrap/>
            <w:vAlign w:val="center"/>
          </w:tcPr>
          <w:p w14:paraId="6D6F6FCD" w14:textId="77777777" w:rsidR="002E3A84" w:rsidRPr="00ED2DB1" w:rsidRDefault="002E3A84" w:rsidP="002E3A84">
            <w:pPr>
              <w:widowControl/>
              <w:jc w:val="center"/>
              <w:rPr>
                <w:color w:val="000000" w:themeColor="text1"/>
              </w:rPr>
            </w:pPr>
            <w:r w:rsidRPr="00ED2DB1">
              <w:rPr>
                <w:rFonts w:hint="eastAsia"/>
                <w:color w:val="000000" w:themeColor="text1"/>
              </w:rPr>
              <w:t>2</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F2F2F2" w:themeFill="background1" w:themeFillShade="F2"/>
            <w:noWrap/>
            <w:vAlign w:val="center"/>
          </w:tcPr>
          <w:p w14:paraId="6720FD83" w14:textId="77777777" w:rsidR="002E3A84" w:rsidRPr="00ED2DB1" w:rsidRDefault="002E3A84" w:rsidP="002E3A84">
            <w:pPr>
              <w:widowControl/>
              <w:jc w:val="center"/>
              <w:rPr>
                <w:color w:val="000000" w:themeColor="text1"/>
              </w:rPr>
            </w:pPr>
            <w:r w:rsidRPr="00ED2DB1">
              <w:rPr>
                <w:rFonts w:hint="eastAsia"/>
                <w:color w:val="000000" w:themeColor="text1"/>
              </w:rPr>
              <w:t>300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77AA761C"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noWrap/>
            <w:vAlign w:val="center"/>
          </w:tcPr>
          <w:p w14:paraId="6182031C"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F2F2F2" w:themeFill="background1" w:themeFillShade="F2"/>
            <w:noWrap/>
            <w:vAlign w:val="center"/>
          </w:tcPr>
          <w:p w14:paraId="53BE3B96" w14:textId="77777777" w:rsidR="002E3A84" w:rsidRPr="00353F0C" w:rsidRDefault="002E3A84" w:rsidP="002E3A84">
            <w:pPr>
              <w:widowControl/>
              <w:jc w:val="right"/>
              <w:rPr>
                <w:color w:val="000000" w:themeColor="text1"/>
              </w:rPr>
            </w:pPr>
            <w:r w:rsidRPr="00353F0C">
              <w:rPr>
                <w:rFonts w:hint="eastAsia"/>
                <w:color w:val="000000" w:themeColor="text1"/>
              </w:rPr>
              <w:t>600</w:t>
            </w:r>
          </w:p>
        </w:tc>
        <w:tc>
          <w:tcPr>
            <w:tcW w:w="1241" w:type="dxa"/>
            <w:tcBorders>
              <w:top w:val="nil"/>
              <w:left w:val="nil"/>
              <w:bottom w:val="single" w:sz="4" w:space="0" w:color="auto"/>
              <w:right w:val="single" w:sz="4" w:space="0" w:color="auto"/>
            </w:tcBorders>
            <w:shd w:val="clear" w:color="auto" w:fill="F2F2F2" w:themeFill="background1" w:themeFillShade="F2"/>
            <w:noWrap/>
            <w:vAlign w:val="center"/>
          </w:tcPr>
          <w:p w14:paraId="4400D158" w14:textId="77777777" w:rsidR="002E3A84" w:rsidRPr="00353F0C" w:rsidRDefault="002E3A84" w:rsidP="002E3A84">
            <w:pPr>
              <w:widowControl/>
              <w:jc w:val="right"/>
              <w:rPr>
                <w:color w:val="000000" w:themeColor="text1"/>
              </w:rPr>
            </w:pPr>
            <w:r w:rsidRPr="00353F0C">
              <w:rPr>
                <w:rFonts w:hint="eastAsia"/>
                <w:color w:val="000000" w:themeColor="text1"/>
              </w:rPr>
              <w:t>600</w:t>
            </w:r>
          </w:p>
        </w:tc>
        <w:tc>
          <w:tcPr>
            <w:tcW w:w="1674" w:type="dxa"/>
            <w:tcBorders>
              <w:top w:val="single" w:sz="4" w:space="0" w:color="auto"/>
              <w:left w:val="nil"/>
              <w:bottom w:val="single" w:sz="4" w:space="0" w:color="auto"/>
              <w:right w:val="single" w:sz="8" w:space="0" w:color="auto"/>
            </w:tcBorders>
            <w:shd w:val="clear" w:color="auto" w:fill="F2F2F2" w:themeFill="background1" w:themeFillShade="F2"/>
            <w:noWrap/>
            <w:vAlign w:val="center"/>
          </w:tcPr>
          <w:p w14:paraId="6E6BED5D" w14:textId="77777777" w:rsidR="002E3A84" w:rsidRPr="00ED2DB1" w:rsidRDefault="002E3A84" w:rsidP="002E3A84">
            <w:pPr>
              <w:widowControl/>
              <w:rPr>
                <w:color w:val="000000" w:themeColor="text1"/>
              </w:rPr>
            </w:pPr>
            <w:r w:rsidRPr="00ED2DB1">
              <w:rPr>
                <w:rFonts w:hint="eastAsia"/>
                <w:color w:val="000000" w:themeColor="text1"/>
              </w:rPr>
              <w:t>智能監控晶片</w:t>
            </w:r>
          </w:p>
        </w:tc>
      </w:tr>
      <w:tr w:rsidR="00624D44" w:rsidRPr="00EE3251" w14:paraId="7E34771D" w14:textId="77777777" w:rsidTr="002E3A84">
        <w:trPr>
          <w:trHeight w:val="399"/>
        </w:trPr>
        <w:tc>
          <w:tcPr>
            <w:tcW w:w="2439" w:type="dxa"/>
            <w:tcBorders>
              <w:top w:val="nil"/>
              <w:left w:val="single" w:sz="8" w:space="0" w:color="auto"/>
              <w:bottom w:val="single" w:sz="4" w:space="0" w:color="auto"/>
              <w:right w:val="single" w:sz="4" w:space="0" w:color="auto"/>
            </w:tcBorders>
            <w:shd w:val="clear" w:color="auto" w:fill="F2F2F2" w:themeFill="background1" w:themeFillShade="F2"/>
            <w:noWrap/>
            <w:vAlign w:val="center"/>
          </w:tcPr>
          <w:p w14:paraId="26990A2E" w14:textId="77777777" w:rsidR="002E3A84" w:rsidRPr="00ED2DB1" w:rsidRDefault="002E3A84" w:rsidP="002E3A84">
            <w:pPr>
              <w:widowControl/>
              <w:rPr>
                <w:color w:val="000000" w:themeColor="text1"/>
              </w:rPr>
            </w:pPr>
            <w:r w:rsidRPr="00ED2DB1">
              <w:rPr>
                <w:rFonts w:hint="eastAsia"/>
                <w:color w:val="000000" w:themeColor="text1"/>
              </w:rPr>
              <w:t>DRAM Hifix1 (speed)</w:t>
            </w:r>
          </w:p>
        </w:tc>
        <w:tc>
          <w:tcPr>
            <w:tcW w:w="557" w:type="dxa"/>
            <w:tcBorders>
              <w:top w:val="nil"/>
              <w:left w:val="nil"/>
              <w:bottom w:val="single" w:sz="4" w:space="0" w:color="auto"/>
              <w:right w:val="single" w:sz="2" w:space="0" w:color="auto"/>
            </w:tcBorders>
            <w:shd w:val="clear" w:color="auto" w:fill="F2F2F2" w:themeFill="background1" w:themeFillShade="F2"/>
            <w:noWrap/>
            <w:vAlign w:val="center"/>
          </w:tcPr>
          <w:p w14:paraId="58284C18"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1CFC1634"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F2F2F2" w:themeFill="background1" w:themeFillShade="F2"/>
            <w:noWrap/>
            <w:vAlign w:val="center"/>
          </w:tcPr>
          <w:p w14:paraId="0DEC886F"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F2F2F2" w:themeFill="background1" w:themeFillShade="F2"/>
            <w:noWrap/>
            <w:vAlign w:val="center"/>
          </w:tcPr>
          <w:p w14:paraId="463ABF00"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F2F2F2" w:themeFill="background1" w:themeFillShade="F2"/>
            <w:noWrap/>
            <w:vAlign w:val="center"/>
          </w:tcPr>
          <w:p w14:paraId="56BE3113"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F2F2F2" w:themeFill="background1" w:themeFillShade="F2"/>
            <w:noWrap/>
            <w:vAlign w:val="center"/>
          </w:tcPr>
          <w:p w14:paraId="596D8A15" w14:textId="77777777" w:rsidR="002E3A84" w:rsidRPr="00ED2DB1" w:rsidRDefault="002E3A84" w:rsidP="002E3A84">
            <w:pPr>
              <w:widowControl/>
              <w:jc w:val="center"/>
              <w:rPr>
                <w:color w:val="000000" w:themeColor="text1"/>
              </w:rPr>
            </w:pPr>
            <w:r w:rsidRPr="00ED2DB1">
              <w:rPr>
                <w:rFonts w:hint="eastAsia"/>
                <w:color w:val="000000" w:themeColor="text1"/>
              </w:rPr>
              <w:t>5,000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5A571BD9"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noWrap/>
            <w:vAlign w:val="center"/>
          </w:tcPr>
          <w:p w14:paraId="5AD433F7"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F2F2F2" w:themeFill="background1" w:themeFillShade="F2"/>
            <w:noWrap/>
            <w:vAlign w:val="center"/>
          </w:tcPr>
          <w:p w14:paraId="19DA664C" w14:textId="77777777" w:rsidR="002E3A84" w:rsidRPr="00353F0C" w:rsidRDefault="002E3A84" w:rsidP="002E3A84">
            <w:pPr>
              <w:widowControl/>
              <w:jc w:val="right"/>
              <w:rPr>
                <w:color w:val="000000" w:themeColor="text1"/>
              </w:rPr>
            </w:pPr>
            <w:r w:rsidRPr="00353F0C">
              <w:rPr>
                <w:rFonts w:hint="eastAsia"/>
                <w:color w:val="000000" w:themeColor="text1"/>
              </w:rPr>
              <w:t>5,000</w:t>
            </w:r>
          </w:p>
        </w:tc>
        <w:tc>
          <w:tcPr>
            <w:tcW w:w="1241" w:type="dxa"/>
            <w:tcBorders>
              <w:top w:val="nil"/>
              <w:left w:val="nil"/>
              <w:bottom w:val="single" w:sz="4" w:space="0" w:color="auto"/>
              <w:right w:val="single" w:sz="4" w:space="0" w:color="auto"/>
            </w:tcBorders>
            <w:shd w:val="clear" w:color="auto" w:fill="F2F2F2" w:themeFill="background1" w:themeFillShade="F2"/>
            <w:noWrap/>
            <w:vAlign w:val="center"/>
          </w:tcPr>
          <w:p w14:paraId="6A9323BC" w14:textId="77777777" w:rsidR="002E3A84" w:rsidRPr="00353F0C" w:rsidRDefault="002E3A84" w:rsidP="002E3A84">
            <w:pPr>
              <w:widowControl/>
              <w:jc w:val="right"/>
              <w:rPr>
                <w:color w:val="000000" w:themeColor="text1"/>
              </w:rPr>
            </w:pPr>
            <w:r w:rsidRPr="00353F0C">
              <w:rPr>
                <w:rFonts w:hint="eastAsia"/>
                <w:color w:val="000000" w:themeColor="text1"/>
              </w:rPr>
              <w:t>5,000</w:t>
            </w:r>
          </w:p>
        </w:tc>
        <w:tc>
          <w:tcPr>
            <w:tcW w:w="1674" w:type="dxa"/>
            <w:tcBorders>
              <w:top w:val="single" w:sz="4" w:space="0" w:color="auto"/>
              <w:left w:val="nil"/>
              <w:bottom w:val="single" w:sz="4" w:space="0" w:color="auto"/>
              <w:right w:val="single" w:sz="8" w:space="0" w:color="auto"/>
            </w:tcBorders>
            <w:shd w:val="clear" w:color="auto" w:fill="F2F2F2" w:themeFill="background1" w:themeFillShade="F2"/>
            <w:noWrap/>
            <w:vAlign w:val="center"/>
          </w:tcPr>
          <w:p w14:paraId="29CED0FE" w14:textId="77777777" w:rsidR="002E3A84" w:rsidRPr="00ED2DB1" w:rsidRDefault="002E3A84" w:rsidP="002E3A84">
            <w:pPr>
              <w:widowControl/>
              <w:rPr>
                <w:color w:val="000000" w:themeColor="text1"/>
              </w:rPr>
            </w:pPr>
            <w:r w:rsidRPr="00ED2DB1">
              <w:rPr>
                <w:rFonts w:hint="eastAsia"/>
                <w:color w:val="000000" w:themeColor="text1"/>
              </w:rPr>
              <w:t>智能監控晶片</w:t>
            </w:r>
          </w:p>
        </w:tc>
      </w:tr>
      <w:tr w:rsidR="00624D44" w:rsidRPr="00EE3251" w14:paraId="5A00BB64" w14:textId="77777777" w:rsidTr="002E3A84">
        <w:trPr>
          <w:trHeight w:val="399"/>
        </w:trPr>
        <w:tc>
          <w:tcPr>
            <w:tcW w:w="2439" w:type="dxa"/>
            <w:tcBorders>
              <w:top w:val="nil"/>
              <w:left w:val="single" w:sz="8" w:space="0" w:color="auto"/>
              <w:bottom w:val="single" w:sz="4" w:space="0" w:color="auto"/>
              <w:right w:val="single" w:sz="4" w:space="0" w:color="auto"/>
            </w:tcBorders>
            <w:shd w:val="clear" w:color="auto" w:fill="F2F2F2" w:themeFill="background1" w:themeFillShade="F2"/>
            <w:noWrap/>
            <w:vAlign w:val="center"/>
          </w:tcPr>
          <w:p w14:paraId="3DCA8161" w14:textId="77777777" w:rsidR="002E3A84" w:rsidRPr="00ED2DB1" w:rsidRDefault="002E3A84" w:rsidP="002E3A84">
            <w:pPr>
              <w:widowControl/>
              <w:rPr>
                <w:color w:val="000000" w:themeColor="text1"/>
              </w:rPr>
            </w:pPr>
            <w:r w:rsidRPr="00ED2DB1">
              <w:rPr>
                <w:rFonts w:hint="eastAsia"/>
                <w:color w:val="000000" w:themeColor="text1"/>
              </w:rPr>
              <w:t>DRAM Hifix2 (function)</w:t>
            </w:r>
          </w:p>
        </w:tc>
        <w:tc>
          <w:tcPr>
            <w:tcW w:w="557" w:type="dxa"/>
            <w:tcBorders>
              <w:top w:val="nil"/>
              <w:left w:val="nil"/>
              <w:bottom w:val="single" w:sz="4" w:space="0" w:color="auto"/>
              <w:right w:val="single" w:sz="2" w:space="0" w:color="auto"/>
            </w:tcBorders>
            <w:shd w:val="clear" w:color="auto" w:fill="F2F2F2" w:themeFill="background1" w:themeFillShade="F2"/>
            <w:noWrap/>
            <w:vAlign w:val="center"/>
          </w:tcPr>
          <w:p w14:paraId="1CD24B2B"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4A9A7DCC"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F2F2F2" w:themeFill="background1" w:themeFillShade="F2"/>
            <w:noWrap/>
            <w:vAlign w:val="center"/>
          </w:tcPr>
          <w:p w14:paraId="23D8D866"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F2F2F2" w:themeFill="background1" w:themeFillShade="F2"/>
            <w:noWrap/>
            <w:vAlign w:val="center"/>
          </w:tcPr>
          <w:p w14:paraId="50F27A00"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F2F2F2" w:themeFill="background1" w:themeFillShade="F2"/>
            <w:noWrap/>
            <w:vAlign w:val="center"/>
          </w:tcPr>
          <w:p w14:paraId="013F2DA4"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F2F2F2" w:themeFill="background1" w:themeFillShade="F2"/>
            <w:noWrap/>
            <w:vAlign w:val="center"/>
          </w:tcPr>
          <w:p w14:paraId="6FC6A5AC" w14:textId="77777777" w:rsidR="002E3A84" w:rsidRPr="00ED2DB1" w:rsidRDefault="002E3A84" w:rsidP="002E3A84">
            <w:pPr>
              <w:widowControl/>
              <w:jc w:val="center"/>
              <w:rPr>
                <w:color w:val="000000" w:themeColor="text1"/>
              </w:rPr>
            </w:pPr>
            <w:r w:rsidRPr="00ED2DB1">
              <w:rPr>
                <w:rFonts w:hint="eastAsia"/>
                <w:color w:val="000000" w:themeColor="text1"/>
              </w:rPr>
              <w:t>2,200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2CEA110"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noWrap/>
            <w:vAlign w:val="center"/>
          </w:tcPr>
          <w:p w14:paraId="3C059F48"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F2F2F2" w:themeFill="background1" w:themeFillShade="F2"/>
            <w:noWrap/>
            <w:vAlign w:val="center"/>
          </w:tcPr>
          <w:p w14:paraId="3EBC5709" w14:textId="77777777" w:rsidR="002E3A84" w:rsidRPr="00353F0C" w:rsidRDefault="002E3A84" w:rsidP="002E3A84">
            <w:pPr>
              <w:widowControl/>
              <w:jc w:val="right"/>
              <w:rPr>
                <w:color w:val="000000" w:themeColor="text1"/>
              </w:rPr>
            </w:pPr>
            <w:r w:rsidRPr="00353F0C">
              <w:rPr>
                <w:rFonts w:hint="eastAsia"/>
                <w:color w:val="000000" w:themeColor="text1"/>
              </w:rPr>
              <w:t>2,200</w:t>
            </w:r>
          </w:p>
        </w:tc>
        <w:tc>
          <w:tcPr>
            <w:tcW w:w="1241" w:type="dxa"/>
            <w:tcBorders>
              <w:top w:val="nil"/>
              <w:left w:val="nil"/>
              <w:bottom w:val="single" w:sz="4" w:space="0" w:color="auto"/>
              <w:right w:val="single" w:sz="4" w:space="0" w:color="auto"/>
            </w:tcBorders>
            <w:shd w:val="clear" w:color="auto" w:fill="F2F2F2" w:themeFill="background1" w:themeFillShade="F2"/>
            <w:noWrap/>
            <w:vAlign w:val="center"/>
          </w:tcPr>
          <w:p w14:paraId="5A63D1DB" w14:textId="77777777" w:rsidR="002E3A84" w:rsidRPr="00353F0C" w:rsidRDefault="002E3A84" w:rsidP="002E3A84">
            <w:pPr>
              <w:widowControl/>
              <w:jc w:val="right"/>
              <w:rPr>
                <w:color w:val="000000" w:themeColor="text1"/>
              </w:rPr>
            </w:pPr>
            <w:r w:rsidRPr="00353F0C">
              <w:rPr>
                <w:rFonts w:hint="eastAsia"/>
                <w:color w:val="000000" w:themeColor="text1"/>
              </w:rPr>
              <w:t>2,200</w:t>
            </w:r>
          </w:p>
        </w:tc>
        <w:tc>
          <w:tcPr>
            <w:tcW w:w="1674" w:type="dxa"/>
            <w:tcBorders>
              <w:top w:val="single" w:sz="4" w:space="0" w:color="auto"/>
              <w:left w:val="nil"/>
              <w:bottom w:val="single" w:sz="4" w:space="0" w:color="auto"/>
              <w:right w:val="single" w:sz="8" w:space="0" w:color="auto"/>
            </w:tcBorders>
            <w:shd w:val="clear" w:color="auto" w:fill="F2F2F2" w:themeFill="background1" w:themeFillShade="F2"/>
            <w:noWrap/>
            <w:vAlign w:val="center"/>
          </w:tcPr>
          <w:p w14:paraId="42769361" w14:textId="77777777" w:rsidR="002E3A84" w:rsidRPr="00ED2DB1" w:rsidRDefault="002E3A84" w:rsidP="002E3A84">
            <w:pPr>
              <w:widowControl/>
              <w:rPr>
                <w:color w:val="000000" w:themeColor="text1"/>
              </w:rPr>
            </w:pPr>
            <w:r w:rsidRPr="00ED2DB1">
              <w:rPr>
                <w:rFonts w:hint="eastAsia"/>
                <w:color w:val="000000" w:themeColor="text1"/>
              </w:rPr>
              <w:t>智能監控晶片</w:t>
            </w:r>
          </w:p>
        </w:tc>
      </w:tr>
      <w:tr w:rsidR="00624D44" w:rsidRPr="00EE3251" w14:paraId="6B4FAFA0" w14:textId="77777777" w:rsidTr="002E3A84">
        <w:trPr>
          <w:trHeight w:val="399"/>
        </w:trPr>
        <w:tc>
          <w:tcPr>
            <w:tcW w:w="2439" w:type="dxa"/>
            <w:tcBorders>
              <w:top w:val="nil"/>
              <w:left w:val="single" w:sz="8" w:space="0" w:color="auto"/>
              <w:bottom w:val="single" w:sz="4" w:space="0" w:color="auto"/>
              <w:right w:val="single" w:sz="4" w:space="0" w:color="auto"/>
            </w:tcBorders>
            <w:shd w:val="clear" w:color="auto" w:fill="F2F2F2" w:themeFill="background1" w:themeFillShade="F2"/>
            <w:noWrap/>
            <w:vAlign w:val="center"/>
          </w:tcPr>
          <w:p w14:paraId="6921CC48" w14:textId="77777777" w:rsidR="002E3A84" w:rsidRPr="00ED2DB1" w:rsidRDefault="002E3A84" w:rsidP="002E3A84">
            <w:pPr>
              <w:widowControl/>
              <w:rPr>
                <w:color w:val="000000" w:themeColor="text1"/>
              </w:rPr>
            </w:pPr>
            <w:r w:rsidRPr="00ED2DB1">
              <w:rPr>
                <w:rFonts w:hint="eastAsia"/>
                <w:color w:val="000000" w:themeColor="text1"/>
              </w:rPr>
              <w:t>Logic Load Board</w:t>
            </w:r>
          </w:p>
        </w:tc>
        <w:tc>
          <w:tcPr>
            <w:tcW w:w="557" w:type="dxa"/>
            <w:tcBorders>
              <w:top w:val="nil"/>
              <w:left w:val="nil"/>
              <w:bottom w:val="single" w:sz="4" w:space="0" w:color="auto"/>
              <w:right w:val="single" w:sz="2" w:space="0" w:color="auto"/>
            </w:tcBorders>
            <w:shd w:val="clear" w:color="auto" w:fill="F2F2F2" w:themeFill="background1" w:themeFillShade="F2"/>
            <w:noWrap/>
            <w:vAlign w:val="center"/>
          </w:tcPr>
          <w:p w14:paraId="50A6E802"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2E1F6640"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F2F2F2" w:themeFill="background1" w:themeFillShade="F2"/>
            <w:noWrap/>
            <w:vAlign w:val="center"/>
          </w:tcPr>
          <w:p w14:paraId="05A270B5"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F2F2F2" w:themeFill="background1" w:themeFillShade="F2"/>
            <w:noWrap/>
            <w:vAlign w:val="center"/>
          </w:tcPr>
          <w:p w14:paraId="43CA7FDC"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F2F2F2" w:themeFill="background1" w:themeFillShade="F2"/>
            <w:noWrap/>
            <w:vAlign w:val="center"/>
          </w:tcPr>
          <w:p w14:paraId="4A97E5ED"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F2F2F2" w:themeFill="background1" w:themeFillShade="F2"/>
            <w:noWrap/>
            <w:vAlign w:val="center"/>
          </w:tcPr>
          <w:p w14:paraId="405C881E" w14:textId="77777777" w:rsidR="002E3A84" w:rsidRPr="00ED2DB1" w:rsidRDefault="002E3A84" w:rsidP="002E3A84">
            <w:pPr>
              <w:widowControl/>
              <w:jc w:val="center"/>
              <w:rPr>
                <w:color w:val="000000" w:themeColor="text1"/>
              </w:rPr>
            </w:pPr>
            <w:r w:rsidRPr="00ED2DB1">
              <w:rPr>
                <w:rFonts w:hint="eastAsia"/>
                <w:color w:val="000000" w:themeColor="text1"/>
              </w:rPr>
              <w:t>1,000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8DECAA1"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noWrap/>
            <w:vAlign w:val="center"/>
          </w:tcPr>
          <w:p w14:paraId="56105343"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F2F2F2" w:themeFill="background1" w:themeFillShade="F2"/>
            <w:noWrap/>
            <w:vAlign w:val="center"/>
          </w:tcPr>
          <w:p w14:paraId="4B5703D6" w14:textId="77777777" w:rsidR="002E3A84" w:rsidRPr="00353F0C" w:rsidRDefault="002E3A84" w:rsidP="002E3A84">
            <w:pPr>
              <w:widowControl/>
              <w:jc w:val="right"/>
              <w:rPr>
                <w:color w:val="000000" w:themeColor="text1"/>
              </w:rPr>
            </w:pPr>
            <w:r w:rsidRPr="00353F0C">
              <w:rPr>
                <w:rFonts w:hint="eastAsia"/>
                <w:color w:val="000000" w:themeColor="text1"/>
              </w:rPr>
              <w:t>1,000</w:t>
            </w:r>
          </w:p>
        </w:tc>
        <w:tc>
          <w:tcPr>
            <w:tcW w:w="1241" w:type="dxa"/>
            <w:tcBorders>
              <w:top w:val="nil"/>
              <w:left w:val="nil"/>
              <w:bottom w:val="single" w:sz="4" w:space="0" w:color="auto"/>
              <w:right w:val="single" w:sz="4" w:space="0" w:color="auto"/>
            </w:tcBorders>
            <w:shd w:val="clear" w:color="auto" w:fill="F2F2F2" w:themeFill="background1" w:themeFillShade="F2"/>
            <w:noWrap/>
            <w:vAlign w:val="center"/>
          </w:tcPr>
          <w:p w14:paraId="643B020E" w14:textId="77777777" w:rsidR="002E3A84" w:rsidRPr="00353F0C" w:rsidRDefault="002E3A84" w:rsidP="002E3A84">
            <w:pPr>
              <w:widowControl/>
              <w:jc w:val="right"/>
              <w:rPr>
                <w:color w:val="000000" w:themeColor="text1"/>
              </w:rPr>
            </w:pPr>
            <w:r w:rsidRPr="00353F0C">
              <w:rPr>
                <w:rFonts w:hint="eastAsia"/>
                <w:color w:val="000000" w:themeColor="text1"/>
              </w:rPr>
              <w:t>1,000</w:t>
            </w:r>
          </w:p>
        </w:tc>
        <w:tc>
          <w:tcPr>
            <w:tcW w:w="1674" w:type="dxa"/>
            <w:tcBorders>
              <w:top w:val="single" w:sz="4" w:space="0" w:color="auto"/>
              <w:left w:val="nil"/>
              <w:bottom w:val="single" w:sz="4" w:space="0" w:color="auto"/>
              <w:right w:val="single" w:sz="8" w:space="0" w:color="auto"/>
            </w:tcBorders>
            <w:shd w:val="clear" w:color="auto" w:fill="F2F2F2" w:themeFill="background1" w:themeFillShade="F2"/>
            <w:noWrap/>
            <w:vAlign w:val="center"/>
          </w:tcPr>
          <w:p w14:paraId="46CAC0B5" w14:textId="77777777" w:rsidR="002E3A84" w:rsidRPr="00ED2DB1" w:rsidRDefault="002E3A84" w:rsidP="002E3A84">
            <w:pPr>
              <w:widowControl/>
              <w:rPr>
                <w:color w:val="000000" w:themeColor="text1"/>
              </w:rPr>
            </w:pPr>
            <w:r w:rsidRPr="00ED2DB1">
              <w:rPr>
                <w:rFonts w:hint="eastAsia"/>
                <w:color w:val="000000" w:themeColor="text1"/>
              </w:rPr>
              <w:t>智能監控晶片</w:t>
            </w:r>
          </w:p>
        </w:tc>
      </w:tr>
      <w:tr w:rsidR="00624D44" w:rsidRPr="00EE3251" w14:paraId="5DB24F81" w14:textId="77777777" w:rsidTr="002E3A84">
        <w:trPr>
          <w:trHeight w:val="399"/>
        </w:trPr>
        <w:tc>
          <w:tcPr>
            <w:tcW w:w="2439" w:type="dxa"/>
            <w:tcBorders>
              <w:top w:val="nil"/>
              <w:left w:val="single" w:sz="8" w:space="0" w:color="auto"/>
              <w:bottom w:val="single" w:sz="4" w:space="0" w:color="auto"/>
              <w:right w:val="single" w:sz="4" w:space="0" w:color="auto"/>
            </w:tcBorders>
            <w:shd w:val="clear" w:color="auto" w:fill="F2F2F2" w:themeFill="background1" w:themeFillShade="F2"/>
            <w:noWrap/>
            <w:vAlign w:val="center"/>
          </w:tcPr>
          <w:p w14:paraId="6B117F17" w14:textId="77777777" w:rsidR="002E3A84" w:rsidRPr="00ED2DB1" w:rsidRDefault="002E3A84" w:rsidP="002E3A84">
            <w:pPr>
              <w:widowControl/>
              <w:rPr>
                <w:color w:val="000000" w:themeColor="text1"/>
              </w:rPr>
            </w:pPr>
            <w:r w:rsidRPr="00ED2DB1">
              <w:rPr>
                <w:rFonts w:hint="eastAsia"/>
                <w:color w:val="000000" w:themeColor="text1"/>
              </w:rPr>
              <w:t>Heater for Hifix1</w:t>
            </w:r>
          </w:p>
        </w:tc>
        <w:tc>
          <w:tcPr>
            <w:tcW w:w="557" w:type="dxa"/>
            <w:tcBorders>
              <w:top w:val="nil"/>
              <w:left w:val="nil"/>
              <w:bottom w:val="single" w:sz="4" w:space="0" w:color="auto"/>
              <w:right w:val="single" w:sz="2" w:space="0" w:color="auto"/>
            </w:tcBorders>
            <w:shd w:val="clear" w:color="auto" w:fill="F2F2F2" w:themeFill="background1" w:themeFillShade="F2"/>
            <w:noWrap/>
            <w:vAlign w:val="center"/>
          </w:tcPr>
          <w:p w14:paraId="194579D6"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195FD08D"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F2F2F2" w:themeFill="background1" w:themeFillShade="F2"/>
            <w:noWrap/>
            <w:vAlign w:val="center"/>
          </w:tcPr>
          <w:p w14:paraId="0BD0617B"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F2F2F2" w:themeFill="background1" w:themeFillShade="F2"/>
            <w:noWrap/>
            <w:vAlign w:val="center"/>
          </w:tcPr>
          <w:p w14:paraId="54385E42"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F2F2F2" w:themeFill="background1" w:themeFillShade="F2"/>
            <w:noWrap/>
            <w:vAlign w:val="center"/>
          </w:tcPr>
          <w:p w14:paraId="1184FB1F"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F2F2F2" w:themeFill="background1" w:themeFillShade="F2"/>
            <w:noWrap/>
            <w:vAlign w:val="center"/>
          </w:tcPr>
          <w:p w14:paraId="35A29261" w14:textId="77777777" w:rsidR="002E3A84" w:rsidRPr="00ED2DB1" w:rsidRDefault="002E3A84" w:rsidP="002E3A84">
            <w:pPr>
              <w:widowControl/>
              <w:jc w:val="center"/>
              <w:rPr>
                <w:color w:val="000000" w:themeColor="text1"/>
              </w:rPr>
            </w:pPr>
            <w:r w:rsidRPr="00ED2DB1">
              <w:rPr>
                <w:rFonts w:hint="eastAsia"/>
                <w:color w:val="000000" w:themeColor="text1"/>
              </w:rPr>
              <w:t>4,200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8D65CF8"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noWrap/>
            <w:vAlign w:val="center"/>
          </w:tcPr>
          <w:p w14:paraId="12B965BF"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F2F2F2" w:themeFill="background1" w:themeFillShade="F2"/>
            <w:noWrap/>
            <w:vAlign w:val="center"/>
          </w:tcPr>
          <w:p w14:paraId="6D810715" w14:textId="77777777" w:rsidR="002E3A84" w:rsidRPr="00353F0C" w:rsidRDefault="002E3A84" w:rsidP="002E3A84">
            <w:pPr>
              <w:widowControl/>
              <w:jc w:val="right"/>
              <w:rPr>
                <w:color w:val="000000" w:themeColor="text1"/>
              </w:rPr>
            </w:pPr>
            <w:r w:rsidRPr="00353F0C">
              <w:rPr>
                <w:rFonts w:hint="eastAsia"/>
                <w:color w:val="000000" w:themeColor="text1"/>
              </w:rPr>
              <w:t>4,200</w:t>
            </w:r>
          </w:p>
        </w:tc>
        <w:tc>
          <w:tcPr>
            <w:tcW w:w="1241" w:type="dxa"/>
            <w:tcBorders>
              <w:top w:val="nil"/>
              <w:left w:val="nil"/>
              <w:bottom w:val="single" w:sz="4" w:space="0" w:color="auto"/>
              <w:right w:val="single" w:sz="4" w:space="0" w:color="auto"/>
            </w:tcBorders>
            <w:shd w:val="clear" w:color="auto" w:fill="F2F2F2" w:themeFill="background1" w:themeFillShade="F2"/>
            <w:noWrap/>
            <w:vAlign w:val="center"/>
          </w:tcPr>
          <w:p w14:paraId="09F9A166" w14:textId="77777777" w:rsidR="002E3A84" w:rsidRPr="00353F0C" w:rsidRDefault="002E3A84" w:rsidP="002E3A84">
            <w:pPr>
              <w:widowControl/>
              <w:jc w:val="right"/>
              <w:rPr>
                <w:color w:val="000000" w:themeColor="text1"/>
              </w:rPr>
            </w:pPr>
            <w:r w:rsidRPr="00353F0C">
              <w:rPr>
                <w:rFonts w:hint="eastAsia"/>
                <w:color w:val="000000" w:themeColor="text1"/>
              </w:rPr>
              <w:t>4,200</w:t>
            </w:r>
          </w:p>
        </w:tc>
        <w:tc>
          <w:tcPr>
            <w:tcW w:w="1674" w:type="dxa"/>
            <w:tcBorders>
              <w:top w:val="single" w:sz="4" w:space="0" w:color="auto"/>
              <w:left w:val="nil"/>
              <w:bottom w:val="single" w:sz="4" w:space="0" w:color="auto"/>
              <w:right w:val="single" w:sz="8" w:space="0" w:color="auto"/>
            </w:tcBorders>
            <w:shd w:val="clear" w:color="auto" w:fill="F2F2F2" w:themeFill="background1" w:themeFillShade="F2"/>
            <w:noWrap/>
            <w:vAlign w:val="center"/>
          </w:tcPr>
          <w:p w14:paraId="48B187C4" w14:textId="77777777" w:rsidR="002E3A84" w:rsidRPr="00ED2DB1" w:rsidRDefault="002E3A84" w:rsidP="002E3A84">
            <w:pPr>
              <w:widowControl/>
              <w:rPr>
                <w:color w:val="000000" w:themeColor="text1"/>
              </w:rPr>
            </w:pPr>
            <w:r w:rsidRPr="00ED2DB1">
              <w:rPr>
                <w:rFonts w:hint="eastAsia"/>
                <w:color w:val="000000" w:themeColor="text1"/>
              </w:rPr>
              <w:t>智能監控晶片</w:t>
            </w:r>
          </w:p>
        </w:tc>
      </w:tr>
      <w:tr w:rsidR="00624D44" w:rsidRPr="00EE3251" w14:paraId="7C7B9EC2" w14:textId="77777777" w:rsidTr="002E3A84">
        <w:trPr>
          <w:trHeight w:val="399"/>
        </w:trPr>
        <w:tc>
          <w:tcPr>
            <w:tcW w:w="2439" w:type="dxa"/>
            <w:tcBorders>
              <w:top w:val="nil"/>
              <w:left w:val="single" w:sz="8" w:space="0" w:color="auto"/>
              <w:bottom w:val="single" w:sz="4" w:space="0" w:color="auto"/>
              <w:right w:val="single" w:sz="4" w:space="0" w:color="auto"/>
            </w:tcBorders>
            <w:shd w:val="clear" w:color="auto" w:fill="F2F2F2" w:themeFill="background1" w:themeFillShade="F2"/>
            <w:noWrap/>
            <w:vAlign w:val="center"/>
          </w:tcPr>
          <w:p w14:paraId="1CA0F7E2" w14:textId="77777777" w:rsidR="002E3A84" w:rsidRPr="00ED2DB1" w:rsidRDefault="002E3A84" w:rsidP="002E3A84">
            <w:pPr>
              <w:widowControl/>
              <w:rPr>
                <w:color w:val="000000" w:themeColor="text1"/>
              </w:rPr>
            </w:pPr>
            <w:r w:rsidRPr="00ED2DB1">
              <w:rPr>
                <w:rFonts w:hint="eastAsia"/>
                <w:color w:val="000000" w:themeColor="text1"/>
              </w:rPr>
              <w:t>Heater for Hifix2</w:t>
            </w:r>
          </w:p>
        </w:tc>
        <w:tc>
          <w:tcPr>
            <w:tcW w:w="557" w:type="dxa"/>
            <w:tcBorders>
              <w:top w:val="nil"/>
              <w:left w:val="nil"/>
              <w:bottom w:val="single" w:sz="4" w:space="0" w:color="auto"/>
              <w:right w:val="single" w:sz="2" w:space="0" w:color="auto"/>
            </w:tcBorders>
            <w:shd w:val="clear" w:color="auto" w:fill="F2F2F2" w:themeFill="background1" w:themeFillShade="F2"/>
            <w:noWrap/>
            <w:vAlign w:val="center"/>
          </w:tcPr>
          <w:p w14:paraId="665261C8"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017E16D8"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F2F2F2" w:themeFill="background1" w:themeFillShade="F2"/>
            <w:noWrap/>
            <w:vAlign w:val="center"/>
          </w:tcPr>
          <w:p w14:paraId="5D3F0022"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F2F2F2" w:themeFill="background1" w:themeFillShade="F2"/>
            <w:noWrap/>
            <w:vAlign w:val="center"/>
          </w:tcPr>
          <w:p w14:paraId="54F503E0"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F2F2F2" w:themeFill="background1" w:themeFillShade="F2"/>
            <w:noWrap/>
            <w:vAlign w:val="center"/>
          </w:tcPr>
          <w:p w14:paraId="56A2806A"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F2F2F2" w:themeFill="background1" w:themeFillShade="F2"/>
            <w:noWrap/>
            <w:vAlign w:val="center"/>
          </w:tcPr>
          <w:p w14:paraId="33254CC2" w14:textId="77777777" w:rsidR="002E3A84" w:rsidRPr="00ED2DB1" w:rsidRDefault="002E3A84" w:rsidP="002E3A84">
            <w:pPr>
              <w:widowControl/>
              <w:jc w:val="center"/>
              <w:rPr>
                <w:color w:val="000000" w:themeColor="text1"/>
              </w:rPr>
            </w:pPr>
            <w:r w:rsidRPr="00ED2DB1">
              <w:rPr>
                <w:rFonts w:hint="eastAsia"/>
                <w:color w:val="000000" w:themeColor="text1"/>
              </w:rPr>
              <w:t>2,400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vAlign w:val="center"/>
          </w:tcPr>
          <w:p w14:paraId="38FE77AF"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F2F2F2" w:themeFill="background1" w:themeFillShade="F2"/>
            <w:noWrap/>
            <w:vAlign w:val="center"/>
          </w:tcPr>
          <w:p w14:paraId="154239D0"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F2F2F2" w:themeFill="background1" w:themeFillShade="F2"/>
            <w:noWrap/>
            <w:vAlign w:val="center"/>
          </w:tcPr>
          <w:p w14:paraId="28B08DBF" w14:textId="77777777" w:rsidR="002E3A84" w:rsidRPr="00353F0C" w:rsidRDefault="002E3A84" w:rsidP="002E3A84">
            <w:pPr>
              <w:widowControl/>
              <w:jc w:val="right"/>
              <w:rPr>
                <w:color w:val="000000" w:themeColor="text1"/>
              </w:rPr>
            </w:pPr>
            <w:r w:rsidRPr="00353F0C">
              <w:rPr>
                <w:rFonts w:hint="eastAsia"/>
                <w:color w:val="000000" w:themeColor="text1"/>
              </w:rPr>
              <w:t>2,400</w:t>
            </w:r>
          </w:p>
        </w:tc>
        <w:tc>
          <w:tcPr>
            <w:tcW w:w="1241" w:type="dxa"/>
            <w:tcBorders>
              <w:top w:val="nil"/>
              <w:left w:val="nil"/>
              <w:bottom w:val="single" w:sz="4" w:space="0" w:color="auto"/>
              <w:right w:val="single" w:sz="4" w:space="0" w:color="auto"/>
            </w:tcBorders>
            <w:shd w:val="clear" w:color="auto" w:fill="F2F2F2" w:themeFill="background1" w:themeFillShade="F2"/>
            <w:noWrap/>
            <w:vAlign w:val="center"/>
          </w:tcPr>
          <w:p w14:paraId="183AA02C" w14:textId="77777777" w:rsidR="002E3A84" w:rsidRPr="00353F0C" w:rsidRDefault="002E3A84" w:rsidP="002E3A84">
            <w:pPr>
              <w:widowControl/>
              <w:jc w:val="right"/>
              <w:rPr>
                <w:color w:val="000000" w:themeColor="text1"/>
              </w:rPr>
            </w:pPr>
            <w:r w:rsidRPr="00353F0C">
              <w:rPr>
                <w:rFonts w:hint="eastAsia"/>
                <w:color w:val="000000" w:themeColor="text1"/>
              </w:rPr>
              <w:t>2,400</w:t>
            </w:r>
          </w:p>
        </w:tc>
        <w:tc>
          <w:tcPr>
            <w:tcW w:w="1674" w:type="dxa"/>
            <w:tcBorders>
              <w:top w:val="single" w:sz="4" w:space="0" w:color="auto"/>
              <w:left w:val="nil"/>
              <w:bottom w:val="single" w:sz="4" w:space="0" w:color="auto"/>
              <w:right w:val="single" w:sz="8" w:space="0" w:color="auto"/>
            </w:tcBorders>
            <w:shd w:val="clear" w:color="auto" w:fill="F2F2F2" w:themeFill="background1" w:themeFillShade="F2"/>
            <w:noWrap/>
            <w:vAlign w:val="center"/>
          </w:tcPr>
          <w:p w14:paraId="1C1F6BEA" w14:textId="77777777" w:rsidR="002E3A84" w:rsidRPr="00ED2DB1" w:rsidRDefault="002E3A84" w:rsidP="002E3A84">
            <w:pPr>
              <w:widowControl/>
              <w:rPr>
                <w:color w:val="000000" w:themeColor="text1"/>
              </w:rPr>
            </w:pPr>
            <w:r w:rsidRPr="00ED2DB1">
              <w:rPr>
                <w:rFonts w:hint="eastAsia"/>
                <w:color w:val="000000" w:themeColor="text1"/>
              </w:rPr>
              <w:t>智能監控晶片</w:t>
            </w:r>
          </w:p>
        </w:tc>
      </w:tr>
      <w:tr w:rsidR="002E3A84" w:rsidRPr="00EE3251" w14:paraId="5FA8C3D1" w14:textId="77777777" w:rsidTr="00C56702">
        <w:trPr>
          <w:trHeight w:val="399"/>
        </w:trPr>
        <w:tc>
          <w:tcPr>
            <w:tcW w:w="2439" w:type="dxa"/>
            <w:tcBorders>
              <w:top w:val="nil"/>
              <w:left w:val="single" w:sz="8" w:space="0" w:color="auto"/>
              <w:bottom w:val="single" w:sz="4" w:space="0" w:color="auto"/>
              <w:right w:val="single" w:sz="4" w:space="0" w:color="auto"/>
            </w:tcBorders>
            <w:shd w:val="clear" w:color="auto" w:fill="auto"/>
            <w:noWrap/>
            <w:vAlign w:val="center"/>
          </w:tcPr>
          <w:p w14:paraId="2D8685DE" w14:textId="77777777" w:rsidR="002E3A84" w:rsidRPr="00ED2DB1" w:rsidRDefault="002E3A84" w:rsidP="002E3A84">
            <w:pPr>
              <w:widowControl/>
              <w:rPr>
                <w:color w:val="000000" w:themeColor="text1"/>
              </w:rPr>
            </w:pPr>
            <w:r w:rsidRPr="00ED2DB1">
              <w:rPr>
                <w:rFonts w:hint="eastAsia"/>
                <w:color w:val="000000" w:themeColor="text1"/>
              </w:rPr>
              <w:t xml:space="preserve">DRAM Prob Card </w:t>
            </w:r>
          </w:p>
        </w:tc>
        <w:tc>
          <w:tcPr>
            <w:tcW w:w="557" w:type="dxa"/>
            <w:tcBorders>
              <w:top w:val="nil"/>
              <w:left w:val="nil"/>
              <w:bottom w:val="single" w:sz="4" w:space="0" w:color="auto"/>
              <w:right w:val="single" w:sz="2" w:space="0" w:color="auto"/>
            </w:tcBorders>
            <w:shd w:val="clear" w:color="auto" w:fill="auto"/>
            <w:noWrap/>
            <w:vAlign w:val="center"/>
          </w:tcPr>
          <w:p w14:paraId="1CCA6633"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vAlign w:val="center"/>
          </w:tcPr>
          <w:p w14:paraId="1BBF701F"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auto"/>
            <w:noWrap/>
            <w:vAlign w:val="center"/>
          </w:tcPr>
          <w:p w14:paraId="1A3D1494"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auto"/>
            <w:noWrap/>
            <w:vAlign w:val="center"/>
          </w:tcPr>
          <w:p w14:paraId="344B37E6" w14:textId="77777777" w:rsidR="002E3A84" w:rsidRPr="00ED2DB1" w:rsidRDefault="002E3A84" w:rsidP="002E3A84">
            <w:pPr>
              <w:widowControl/>
              <w:jc w:val="center"/>
              <w:rPr>
                <w:color w:val="000000" w:themeColor="text1"/>
              </w:rPr>
            </w:pPr>
            <w:r w:rsidRPr="00ED2DB1">
              <w:rPr>
                <w:rFonts w:hint="eastAsia"/>
                <w:color w:val="000000" w:themeColor="text1"/>
              </w:rPr>
              <w:t>2</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auto"/>
            <w:noWrap/>
            <w:vAlign w:val="center"/>
          </w:tcPr>
          <w:p w14:paraId="44AC4CFE" w14:textId="77777777" w:rsidR="002E3A84" w:rsidRPr="00ED2DB1" w:rsidRDefault="002E3A84" w:rsidP="002E3A84">
            <w:pPr>
              <w:widowControl/>
              <w:jc w:val="center"/>
              <w:rPr>
                <w:color w:val="000000" w:themeColor="text1"/>
              </w:rPr>
            </w:pPr>
            <w:r w:rsidRPr="00ED2DB1">
              <w:rPr>
                <w:rFonts w:hint="eastAsia"/>
                <w:color w:val="000000" w:themeColor="text1"/>
              </w:rPr>
              <w:t>2</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auto"/>
            <w:noWrap/>
            <w:vAlign w:val="center"/>
          </w:tcPr>
          <w:p w14:paraId="21128F55" w14:textId="77777777" w:rsidR="002E3A84" w:rsidRPr="00ED2DB1" w:rsidRDefault="002E3A84" w:rsidP="002E3A84">
            <w:pPr>
              <w:widowControl/>
              <w:jc w:val="center"/>
              <w:rPr>
                <w:color w:val="000000" w:themeColor="text1"/>
              </w:rPr>
            </w:pPr>
            <w:r w:rsidRPr="00ED2DB1">
              <w:rPr>
                <w:rFonts w:hint="eastAsia"/>
                <w:color w:val="000000" w:themeColor="text1"/>
              </w:rPr>
              <w:t>4,000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vAlign w:val="center"/>
          </w:tcPr>
          <w:p w14:paraId="6011684C"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16DB2333"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auto"/>
            <w:noWrap/>
            <w:vAlign w:val="center"/>
          </w:tcPr>
          <w:p w14:paraId="6FE20B1B" w14:textId="77777777" w:rsidR="002E3A84" w:rsidRPr="00353F0C" w:rsidRDefault="002E3A84" w:rsidP="002E3A84">
            <w:pPr>
              <w:widowControl/>
              <w:jc w:val="right"/>
              <w:rPr>
                <w:color w:val="000000" w:themeColor="text1"/>
              </w:rPr>
            </w:pPr>
            <w:r w:rsidRPr="00353F0C">
              <w:rPr>
                <w:rFonts w:hint="eastAsia"/>
                <w:color w:val="000000" w:themeColor="text1"/>
              </w:rPr>
              <w:t>8,000</w:t>
            </w:r>
          </w:p>
        </w:tc>
        <w:tc>
          <w:tcPr>
            <w:tcW w:w="1241" w:type="dxa"/>
            <w:tcBorders>
              <w:top w:val="nil"/>
              <w:left w:val="nil"/>
              <w:bottom w:val="single" w:sz="4" w:space="0" w:color="auto"/>
              <w:right w:val="single" w:sz="4" w:space="0" w:color="auto"/>
            </w:tcBorders>
            <w:shd w:val="clear" w:color="auto" w:fill="auto"/>
            <w:noWrap/>
            <w:vAlign w:val="center"/>
          </w:tcPr>
          <w:p w14:paraId="4DD0F1C2" w14:textId="77777777" w:rsidR="002E3A84" w:rsidRPr="00353F0C" w:rsidRDefault="002E3A84" w:rsidP="002E3A84">
            <w:pPr>
              <w:widowControl/>
              <w:jc w:val="right"/>
              <w:rPr>
                <w:color w:val="000000" w:themeColor="text1"/>
              </w:rPr>
            </w:pPr>
            <w:r w:rsidRPr="00353F0C">
              <w:rPr>
                <w:rFonts w:hint="eastAsia"/>
                <w:color w:val="000000" w:themeColor="text1"/>
              </w:rPr>
              <w:t>8,000</w:t>
            </w:r>
          </w:p>
        </w:tc>
        <w:tc>
          <w:tcPr>
            <w:tcW w:w="1674" w:type="dxa"/>
            <w:tcBorders>
              <w:top w:val="single" w:sz="4" w:space="0" w:color="auto"/>
              <w:left w:val="nil"/>
              <w:bottom w:val="single" w:sz="4" w:space="0" w:color="auto"/>
              <w:right w:val="single" w:sz="8" w:space="0" w:color="auto"/>
            </w:tcBorders>
            <w:shd w:val="clear" w:color="auto" w:fill="auto"/>
            <w:noWrap/>
          </w:tcPr>
          <w:p w14:paraId="63D78F7E" w14:textId="77777777" w:rsidR="002E3A84" w:rsidRPr="00ED2DB1" w:rsidRDefault="002E3A84" w:rsidP="002E3A84">
            <w:pPr>
              <w:widowControl/>
              <w:rPr>
                <w:color w:val="000000" w:themeColor="text1"/>
              </w:rPr>
            </w:pPr>
            <w:r w:rsidRPr="00ED2DB1">
              <w:rPr>
                <w:rFonts w:hint="eastAsia"/>
                <w:color w:val="000000" w:themeColor="text1"/>
              </w:rPr>
              <w:t>語意分割晶片</w:t>
            </w:r>
          </w:p>
        </w:tc>
      </w:tr>
      <w:tr w:rsidR="002E3A84" w:rsidRPr="00EE3251" w14:paraId="52687FD2" w14:textId="77777777" w:rsidTr="00C56702">
        <w:trPr>
          <w:trHeight w:val="399"/>
        </w:trPr>
        <w:tc>
          <w:tcPr>
            <w:tcW w:w="2439" w:type="dxa"/>
            <w:tcBorders>
              <w:top w:val="nil"/>
              <w:left w:val="single" w:sz="8" w:space="0" w:color="auto"/>
              <w:bottom w:val="single" w:sz="4" w:space="0" w:color="auto"/>
              <w:right w:val="single" w:sz="4" w:space="0" w:color="auto"/>
            </w:tcBorders>
            <w:shd w:val="clear" w:color="auto" w:fill="auto"/>
            <w:noWrap/>
            <w:vAlign w:val="center"/>
          </w:tcPr>
          <w:p w14:paraId="686D0A1B" w14:textId="77777777" w:rsidR="002E3A84" w:rsidRPr="00ED2DB1" w:rsidRDefault="002E3A84" w:rsidP="002E3A84">
            <w:pPr>
              <w:widowControl/>
              <w:rPr>
                <w:color w:val="000000" w:themeColor="text1"/>
              </w:rPr>
            </w:pPr>
            <w:r w:rsidRPr="00ED2DB1">
              <w:rPr>
                <w:rFonts w:hint="eastAsia"/>
                <w:color w:val="000000" w:themeColor="text1"/>
              </w:rPr>
              <w:t>Logic Prob Card</w:t>
            </w:r>
          </w:p>
        </w:tc>
        <w:tc>
          <w:tcPr>
            <w:tcW w:w="557" w:type="dxa"/>
            <w:tcBorders>
              <w:top w:val="nil"/>
              <w:left w:val="nil"/>
              <w:bottom w:val="single" w:sz="4" w:space="0" w:color="auto"/>
              <w:right w:val="single" w:sz="2" w:space="0" w:color="auto"/>
            </w:tcBorders>
            <w:shd w:val="clear" w:color="auto" w:fill="auto"/>
            <w:noWrap/>
            <w:vAlign w:val="center"/>
          </w:tcPr>
          <w:p w14:paraId="3A299E34"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vAlign w:val="center"/>
          </w:tcPr>
          <w:p w14:paraId="69A6F60C"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auto"/>
            <w:noWrap/>
            <w:vAlign w:val="center"/>
          </w:tcPr>
          <w:p w14:paraId="453A1D4D"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auto"/>
            <w:noWrap/>
            <w:vAlign w:val="center"/>
          </w:tcPr>
          <w:p w14:paraId="6182DEE0" w14:textId="77777777" w:rsidR="002E3A84" w:rsidRPr="00ED2DB1" w:rsidRDefault="002E3A84" w:rsidP="002E3A84">
            <w:pPr>
              <w:widowControl/>
              <w:jc w:val="center"/>
              <w:rPr>
                <w:color w:val="000000" w:themeColor="text1"/>
              </w:rPr>
            </w:pPr>
            <w:r w:rsidRPr="00ED2DB1">
              <w:rPr>
                <w:rFonts w:hint="eastAsia"/>
                <w:color w:val="000000" w:themeColor="text1"/>
              </w:rPr>
              <w:t>2</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auto"/>
            <w:noWrap/>
            <w:vAlign w:val="center"/>
          </w:tcPr>
          <w:p w14:paraId="74AD1149" w14:textId="77777777" w:rsidR="002E3A84" w:rsidRPr="00ED2DB1" w:rsidRDefault="002E3A84" w:rsidP="002E3A84">
            <w:pPr>
              <w:widowControl/>
              <w:jc w:val="center"/>
              <w:rPr>
                <w:color w:val="000000" w:themeColor="text1"/>
              </w:rPr>
            </w:pPr>
            <w:r w:rsidRPr="00ED2DB1">
              <w:rPr>
                <w:rFonts w:hint="eastAsia"/>
                <w:color w:val="000000" w:themeColor="text1"/>
              </w:rPr>
              <w:t>2</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auto"/>
            <w:noWrap/>
            <w:vAlign w:val="center"/>
          </w:tcPr>
          <w:p w14:paraId="2E7D1C86" w14:textId="77777777" w:rsidR="002E3A84" w:rsidRPr="00ED2DB1" w:rsidRDefault="002E3A84" w:rsidP="002E3A84">
            <w:pPr>
              <w:widowControl/>
              <w:jc w:val="center"/>
              <w:rPr>
                <w:color w:val="000000" w:themeColor="text1"/>
              </w:rPr>
            </w:pPr>
            <w:r w:rsidRPr="00ED2DB1">
              <w:rPr>
                <w:rFonts w:hint="eastAsia"/>
                <w:color w:val="000000" w:themeColor="text1"/>
              </w:rPr>
              <w:t>300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vAlign w:val="center"/>
          </w:tcPr>
          <w:p w14:paraId="10BC1607"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1AA5B9C0"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auto"/>
            <w:noWrap/>
            <w:vAlign w:val="center"/>
          </w:tcPr>
          <w:p w14:paraId="62D3BEDC" w14:textId="77777777" w:rsidR="002E3A84" w:rsidRPr="00353F0C" w:rsidRDefault="002E3A84" w:rsidP="002E3A84">
            <w:pPr>
              <w:widowControl/>
              <w:jc w:val="right"/>
              <w:rPr>
                <w:color w:val="000000" w:themeColor="text1"/>
              </w:rPr>
            </w:pPr>
            <w:r w:rsidRPr="00353F0C">
              <w:rPr>
                <w:rFonts w:hint="eastAsia"/>
                <w:color w:val="000000" w:themeColor="text1"/>
              </w:rPr>
              <w:t>600</w:t>
            </w:r>
          </w:p>
        </w:tc>
        <w:tc>
          <w:tcPr>
            <w:tcW w:w="1241" w:type="dxa"/>
            <w:tcBorders>
              <w:top w:val="nil"/>
              <w:left w:val="nil"/>
              <w:bottom w:val="single" w:sz="4" w:space="0" w:color="auto"/>
              <w:right w:val="single" w:sz="4" w:space="0" w:color="auto"/>
            </w:tcBorders>
            <w:shd w:val="clear" w:color="auto" w:fill="auto"/>
            <w:noWrap/>
            <w:vAlign w:val="center"/>
          </w:tcPr>
          <w:p w14:paraId="704DDC07" w14:textId="77777777" w:rsidR="002E3A84" w:rsidRPr="00353F0C" w:rsidRDefault="002E3A84" w:rsidP="002E3A84">
            <w:pPr>
              <w:widowControl/>
              <w:jc w:val="right"/>
              <w:rPr>
                <w:color w:val="000000" w:themeColor="text1"/>
              </w:rPr>
            </w:pPr>
            <w:r w:rsidRPr="00353F0C">
              <w:rPr>
                <w:rFonts w:hint="eastAsia"/>
                <w:color w:val="000000" w:themeColor="text1"/>
              </w:rPr>
              <w:t>600</w:t>
            </w:r>
          </w:p>
        </w:tc>
        <w:tc>
          <w:tcPr>
            <w:tcW w:w="1674" w:type="dxa"/>
            <w:tcBorders>
              <w:top w:val="single" w:sz="4" w:space="0" w:color="auto"/>
              <w:left w:val="nil"/>
              <w:bottom w:val="single" w:sz="4" w:space="0" w:color="auto"/>
              <w:right w:val="single" w:sz="8" w:space="0" w:color="auto"/>
            </w:tcBorders>
            <w:shd w:val="clear" w:color="auto" w:fill="auto"/>
            <w:noWrap/>
          </w:tcPr>
          <w:p w14:paraId="75FEFE23" w14:textId="77777777" w:rsidR="002E3A84" w:rsidRPr="00ED2DB1" w:rsidRDefault="002E3A84" w:rsidP="002E3A84">
            <w:pPr>
              <w:widowControl/>
              <w:rPr>
                <w:color w:val="000000" w:themeColor="text1"/>
              </w:rPr>
            </w:pPr>
            <w:r w:rsidRPr="00ED2DB1">
              <w:rPr>
                <w:rFonts w:hint="eastAsia"/>
                <w:color w:val="000000" w:themeColor="text1"/>
              </w:rPr>
              <w:t>語意分割晶片</w:t>
            </w:r>
          </w:p>
        </w:tc>
      </w:tr>
      <w:tr w:rsidR="002E3A84" w:rsidRPr="00EE3251" w14:paraId="4B0DF8CD" w14:textId="77777777" w:rsidTr="00C56702">
        <w:trPr>
          <w:trHeight w:val="399"/>
        </w:trPr>
        <w:tc>
          <w:tcPr>
            <w:tcW w:w="2439" w:type="dxa"/>
            <w:tcBorders>
              <w:top w:val="nil"/>
              <w:left w:val="single" w:sz="8" w:space="0" w:color="auto"/>
              <w:bottom w:val="single" w:sz="4" w:space="0" w:color="auto"/>
              <w:right w:val="single" w:sz="4" w:space="0" w:color="auto"/>
            </w:tcBorders>
            <w:shd w:val="clear" w:color="auto" w:fill="auto"/>
            <w:noWrap/>
            <w:vAlign w:val="center"/>
          </w:tcPr>
          <w:p w14:paraId="0DFC85EA" w14:textId="77777777" w:rsidR="002E3A84" w:rsidRPr="00ED2DB1" w:rsidRDefault="002E3A84" w:rsidP="002E3A84">
            <w:pPr>
              <w:widowControl/>
              <w:rPr>
                <w:color w:val="000000" w:themeColor="text1"/>
              </w:rPr>
            </w:pPr>
            <w:r w:rsidRPr="00ED2DB1">
              <w:rPr>
                <w:rFonts w:hint="eastAsia"/>
                <w:color w:val="000000" w:themeColor="text1"/>
              </w:rPr>
              <w:t>DRAM Hifix1 (speed)</w:t>
            </w:r>
          </w:p>
        </w:tc>
        <w:tc>
          <w:tcPr>
            <w:tcW w:w="557" w:type="dxa"/>
            <w:tcBorders>
              <w:top w:val="nil"/>
              <w:left w:val="nil"/>
              <w:bottom w:val="single" w:sz="4" w:space="0" w:color="auto"/>
              <w:right w:val="single" w:sz="2" w:space="0" w:color="auto"/>
            </w:tcBorders>
            <w:shd w:val="clear" w:color="auto" w:fill="auto"/>
            <w:noWrap/>
            <w:vAlign w:val="center"/>
          </w:tcPr>
          <w:p w14:paraId="2BAA27B1"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vAlign w:val="center"/>
          </w:tcPr>
          <w:p w14:paraId="39C1884B"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auto"/>
            <w:noWrap/>
            <w:vAlign w:val="center"/>
          </w:tcPr>
          <w:p w14:paraId="50967AAA"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auto"/>
            <w:noWrap/>
            <w:vAlign w:val="center"/>
          </w:tcPr>
          <w:p w14:paraId="37ECA84C"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auto"/>
            <w:noWrap/>
            <w:vAlign w:val="center"/>
          </w:tcPr>
          <w:p w14:paraId="0D012B9A"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auto"/>
            <w:noWrap/>
            <w:vAlign w:val="center"/>
          </w:tcPr>
          <w:p w14:paraId="00F26B12" w14:textId="77777777" w:rsidR="002E3A84" w:rsidRPr="00ED2DB1" w:rsidRDefault="002E3A84" w:rsidP="002E3A84">
            <w:pPr>
              <w:widowControl/>
              <w:jc w:val="center"/>
              <w:rPr>
                <w:color w:val="000000" w:themeColor="text1"/>
              </w:rPr>
            </w:pPr>
            <w:r w:rsidRPr="00ED2DB1">
              <w:rPr>
                <w:rFonts w:hint="eastAsia"/>
                <w:color w:val="000000" w:themeColor="text1"/>
              </w:rPr>
              <w:t>5,000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vAlign w:val="center"/>
          </w:tcPr>
          <w:p w14:paraId="6F0246E3"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456658E5"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auto"/>
            <w:noWrap/>
            <w:vAlign w:val="center"/>
          </w:tcPr>
          <w:p w14:paraId="026D13E6" w14:textId="77777777" w:rsidR="002E3A84" w:rsidRPr="00353F0C" w:rsidRDefault="002E3A84" w:rsidP="002E3A84">
            <w:pPr>
              <w:widowControl/>
              <w:jc w:val="right"/>
              <w:rPr>
                <w:color w:val="000000" w:themeColor="text1"/>
              </w:rPr>
            </w:pPr>
            <w:r w:rsidRPr="00353F0C">
              <w:rPr>
                <w:rFonts w:hint="eastAsia"/>
                <w:color w:val="000000" w:themeColor="text1"/>
              </w:rPr>
              <w:t>5,000</w:t>
            </w:r>
          </w:p>
        </w:tc>
        <w:tc>
          <w:tcPr>
            <w:tcW w:w="1241" w:type="dxa"/>
            <w:tcBorders>
              <w:top w:val="nil"/>
              <w:left w:val="nil"/>
              <w:bottom w:val="single" w:sz="4" w:space="0" w:color="auto"/>
              <w:right w:val="single" w:sz="4" w:space="0" w:color="auto"/>
            </w:tcBorders>
            <w:shd w:val="clear" w:color="auto" w:fill="auto"/>
            <w:noWrap/>
            <w:vAlign w:val="center"/>
          </w:tcPr>
          <w:p w14:paraId="2DA115B4" w14:textId="77777777" w:rsidR="002E3A84" w:rsidRPr="00353F0C" w:rsidRDefault="002E3A84" w:rsidP="002E3A84">
            <w:pPr>
              <w:widowControl/>
              <w:jc w:val="right"/>
              <w:rPr>
                <w:color w:val="000000" w:themeColor="text1"/>
              </w:rPr>
            </w:pPr>
            <w:r w:rsidRPr="00353F0C">
              <w:rPr>
                <w:rFonts w:hint="eastAsia"/>
                <w:color w:val="000000" w:themeColor="text1"/>
              </w:rPr>
              <w:t>5,000</w:t>
            </w:r>
          </w:p>
        </w:tc>
        <w:tc>
          <w:tcPr>
            <w:tcW w:w="1674" w:type="dxa"/>
            <w:tcBorders>
              <w:top w:val="single" w:sz="4" w:space="0" w:color="auto"/>
              <w:left w:val="nil"/>
              <w:bottom w:val="single" w:sz="4" w:space="0" w:color="auto"/>
              <w:right w:val="single" w:sz="8" w:space="0" w:color="auto"/>
            </w:tcBorders>
            <w:shd w:val="clear" w:color="auto" w:fill="auto"/>
            <w:noWrap/>
          </w:tcPr>
          <w:p w14:paraId="17CA683F" w14:textId="77777777" w:rsidR="002E3A84" w:rsidRPr="00ED2DB1" w:rsidRDefault="002E3A84" w:rsidP="002E3A84">
            <w:pPr>
              <w:widowControl/>
              <w:rPr>
                <w:color w:val="000000" w:themeColor="text1"/>
              </w:rPr>
            </w:pPr>
            <w:r w:rsidRPr="00ED2DB1">
              <w:rPr>
                <w:rFonts w:hint="eastAsia"/>
                <w:color w:val="000000" w:themeColor="text1"/>
              </w:rPr>
              <w:t>語意分割晶片</w:t>
            </w:r>
          </w:p>
        </w:tc>
      </w:tr>
      <w:tr w:rsidR="002E3A84" w:rsidRPr="00EE3251" w14:paraId="4E3EB307" w14:textId="77777777" w:rsidTr="00C56702">
        <w:trPr>
          <w:trHeight w:val="399"/>
        </w:trPr>
        <w:tc>
          <w:tcPr>
            <w:tcW w:w="2439" w:type="dxa"/>
            <w:tcBorders>
              <w:top w:val="nil"/>
              <w:left w:val="single" w:sz="8" w:space="0" w:color="auto"/>
              <w:bottom w:val="single" w:sz="4" w:space="0" w:color="auto"/>
              <w:right w:val="single" w:sz="4" w:space="0" w:color="auto"/>
            </w:tcBorders>
            <w:shd w:val="clear" w:color="auto" w:fill="auto"/>
            <w:noWrap/>
            <w:vAlign w:val="center"/>
          </w:tcPr>
          <w:p w14:paraId="720EA7FC" w14:textId="77777777" w:rsidR="002E3A84" w:rsidRPr="00ED2DB1" w:rsidRDefault="002E3A84" w:rsidP="002E3A84">
            <w:pPr>
              <w:widowControl/>
              <w:rPr>
                <w:color w:val="000000" w:themeColor="text1"/>
              </w:rPr>
            </w:pPr>
            <w:r w:rsidRPr="00ED2DB1">
              <w:rPr>
                <w:rFonts w:hint="eastAsia"/>
                <w:color w:val="000000" w:themeColor="text1"/>
              </w:rPr>
              <w:t>DRAM Hifix2 (function)</w:t>
            </w:r>
          </w:p>
        </w:tc>
        <w:tc>
          <w:tcPr>
            <w:tcW w:w="557" w:type="dxa"/>
            <w:tcBorders>
              <w:top w:val="nil"/>
              <w:left w:val="nil"/>
              <w:bottom w:val="single" w:sz="4" w:space="0" w:color="auto"/>
              <w:right w:val="single" w:sz="2" w:space="0" w:color="auto"/>
            </w:tcBorders>
            <w:shd w:val="clear" w:color="auto" w:fill="auto"/>
            <w:noWrap/>
            <w:vAlign w:val="center"/>
          </w:tcPr>
          <w:p w14:paraId="374F74BF"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vAlign w:val="center"/>
          </w:tcPr>
          <w:p w14:paraId="7E3E8326"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auto"/>
            <w:noWrap/>
            <w:vAlign w:val="center"/>
          </w:tcPr>
          <w:p w14:paraId="3F3A38BF"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auto"/>
            <w:noWrap/>
            <w:vAlign w:val="center"/>
          </w:tcPr>
          <w:p w14:paraId="379FDF9D"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auto"/>
            <w:noWrap/>
            <w:vAlign w:val="center"/>
          </w:tcPr>
          <w:p w14:paraId="0B5256EA"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auto"/>
            <w:noWrap/>
            <w:vAlign w:val="center"/>
          </w:tcPr>
          <w:p w14:paraId="70DD106B" w14:textId="77777777" w:rsidR="002E3A84" w:rsidRPr="00ED2DB1" w:rsidRDefault="002E3A84" w:rsidP="002E3A84">
            <w:pPr>
              <w:widowControl/>
              <w:jc w:val="center"/>
              <w:rPr>
                <w:color w:val="000000" w:themeColor="text1"/>
              </w:rPr>
            </w:pPr>
            <w:r w:rsidRPr="00ED2DB1">
              <w:rPr>
                <w:rFonts w:hint="eastAsia"/>
                <w:color w:val="000000" w:themeColor="text1"/>
              </w:rPr>
              <w:t>2,200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vAlign w:val="center"/>
          </w:tcPr>
          <w:p w14:paraId="6BCBC8A9"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03DDFBE7"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auto"/>
            <w:noWrap/>
            <w:vAlign w:val="center"/>
          </w:tcPr>
          <w:p w14:paraId="76156DCF" w14:textId="77777777" w:rsidR="002E3A84" w:rsidRPr="00353F0C" w:rsidRDefault="002E3A84" w:rsidP="002E3A84">
            <w:pPr>
              <w:widowControl/>
              <w:jc w:val="right"/>
              <w:rPr>
                <w:color w:val="000000" w:themeColor="text1"/>
              </w:rPr>
            </w:pPr>
            <w:r w:rsidRPr="00353F0C">
              <w:rPr>
                <w:rFonts w:hint="eastAsia"/>
                <w:color w:val="000000" w:themeColor="text1"/>
              </w:rPr>
              <w:t>2,200</w:t>
            </w:r>
          </w:p>
        </w:tc>
        <w:tc>
          <w:tcPr>
            <w:tcW w:w="1241" w:type="dxa"/>
            <w:tcBorders>
              <w:top w:val="nil"/>
              <w:left w:val="nil"/>
              <w:bottom w:val="single" w:sz="4" w:space="0" w:color="auto"/>
              <w:right w:val="single" w:sz="4" w:space="0" w:color="auto"/>
            </w:tcBorders>
            <w:shd w:val="clear" w:color="auto" w:fill="auto"/>
            <w:noWrap/>
            <w:vAlign w:val="center"/>
          </w:tcPr>
          <w:p w14:paraId="2F229470" w14:textId="77777777" w:rsidR="002E3A84" w:rsidRPr="00353F0C" w:rsidRDefault="002E3A84" w:rsidP="002E3A84">
            <w:pPr>
              <w:widowControl/>
              <w:jc w:val="right"/>
              <w:rPr>
                <w:color w:val="000000" w:themeColor="text1"/>
              </w:rPr>
            </w:pPr>
            <w:r w:rsidRPr="00353F0C">
              <w:rPr>
                <w:rFonts w:hint="eastAsia"/>
                <w:color w:val="000000" w:themeColor="text1"/>
              </w:rPr>
              <w:t>2,200</w:t>
            </w:r>
          </w:p>
        </w:tc>
        <w:tc>
          <w:tcPr>
            <w:tcW w:w="1674" w:type="dxa"/>
            <w:tcBorders>
              <w:top w:val="single" w:sz="4" w:space="0" w:color="auto"/>
              <w:left w:val="nil"/>
              <w:bottom w:val="single" w:sz="4" w:space="0" w:color="auto"/>
              <w:right w:val="single" w:sz="8" w:space="0" w:color="auto"/>
            </w:tcBorders>
            <w:shd w:val="clear" w:color="auto" w:fill="auto"/>
            <w:noWrap/>
          </w:tcPr>
          <w:p w14:paraId="5CA55870" w14:textId="77777777" w:rsidR="002E3A84" w:rsidRPr="00ED2DB1" w:rsidRDefault="002E3A84" w:rsidP="002E3A84">
            <w:pPr>
              <w:widowControl/>
              <w:rPr>
                <w:color w:val="000000" w:themeColor="text1"/>
              </w:rPr>
            </w:pPr>
            <w:r w:rsidRPr="00ED2DB1">
              <w:rPr>
                <w:rFonts w:hint="eastAsia"/>
                <w:color w:val="000000" w:themeColor="text1"/>
              </w:rPr>
              <w:t>語意分割晶片</w:t>
            </w:r>
          </w:p>
        </w:tc>
      </w:tr>
      <w:tr w:rsidR="002E3A84" w:rsidRPr="00EE3251" w14:paraId="4E876503" w14:textId="77777777" w:rsidTr="00C56702">
        <w:trPr>
          <w:trHeight w:val="399"/>
        </w:trPr>
        <w:tc>
          <w:tcPr>
            <w:tcW w:w="2439" w:type="dxa"/>
            <w:tcBorders>
              <w:top w:val="nil"/>
              <w:left w:val="single" w:sz="8" w:space="0" w:color="auto"/>
              <w:bottom w:val="single" w:sz="4" w:space="0" w:color="auto"/>
              <w:right w:val="single" w:sz="4" w:space="0" w:color="auto"/>
            </w:tcBorders>
            <w:shd w:val="clear" w:color="auto" w:fill="auto"/>
            <w:noWrap/>
            <w:vAlign w:val="center"/>
          </w:tcPr>
          <w:p w14:paraId="5666F46D" w14:textId="77777777" w:rsidR="002E3A84" w:rsidRPr="00ED2DB1" w:rsidRDefault="002E3A84" w:rsidP="002E3A84">
            <w:pPr>
              <w:widowControl/>
              <w:rPr>
                <w:color w:val="000000" w:themeColor="text1"/>
              </w:rPr>
            </w:pPr>
            <w:r w:rsidRPr="00ED2DB1">
              <w:rPr>
                <w:rFonts w:hint="eastAsia"/>
                <w:color w:val="000000" w:themeColor="text1"/>
              </w:rPr>
              <w:t>Logic Load Board</w:t>
            </w:r>
          </w:p>
        </w:tc>
        <w:tc>
          <w:tcPr>
            <w:tcW w:w="557" w:type="dxa"/>
            <w:tcBorders>
              <w:top w:val="nil"/>
              <w:left w:val="nil"/>
              <w:bottom w:val="single" w:sz="4" w:space="0" w:color="auto"/>
              <w:right w:val="single" w:sz="2" w:space="0" w:color="auto"/>
            </w:tcBorders>
            <w:shd w:val="clear" w:color="auto" w:fill="auto"/>
            <w:noWrap/>
            <w:vAlign w:val="center"/>
          </w:tcPr>
          <w:p w14:paraId="46BBCE1E"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vAlign w:val="center"/>
          </w:tcPr>
          <w:p w14:paraId="2DDF2A8B"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auto"/>
            <w:noWrap/>
            <w:vAlign w:val="center"/>
          </w:tcPr>
          <w:p w14:paraId="656FE193"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auto"/>
            <w:noWrap/>
            <w:vAlign w:val="center"/>
          </w:tcPr>
          <w:p w14:paraId="102D9E65"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auto"/>
            <w:noWrap/>
            <w:vAlign w:val="center"/>
          </w:tcPr>
          <w:p w14:paraId="412241F0"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auto"/>
            <w:noWrap/>
            <w:vAlign w:val="center"/>
          </w:tcPr>
          <w:p w14:paraId="5A486555" w14:textId="77777777" w:rsidR="002E3A84" w:rsidRPr="00ED2DB1" w:rsidRDefault="002E3A84" w:rsidP="002E3A84">
            <w:pPr>
              <w:widowControl/>
              <w:jc w:val="center"/>
              <w:rPr>
                <w:color w:val="000000" w:themeColor="text1"/>
              </w:rPr>
            </w:pPr>
            <w:r w:rsidRPr="00ED2DB1">
              <w:rPr>
                <w:rFonts w:hint="eastAsia"/>
                <w:color w:val="000000" w:themeColor="text1"/>
              </w:rPr>
              <w:t>1,000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vAlign w:val="center"/>
          </w:tcPr>
          <w:p w14:paraId="26646338"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743F200D"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auto"/>
            <w:noWrap/>
            <w:vAlign w:val="center"/>
          </w:tcPr>
          <w:p w14:paraId="34BD8238" w14:textId="77777777" w:rsidR="002E3A84" w:rsidRPr="00353F0C" w:rsidRDefault="002E3A84" w:rsidP="002E3A84">
            <w:pPr>
              <w:widowControl/>
              <w:jc w:val="right"/>
              <w:rPr>
                <w:color w:val="000000" w:themeColor="text1"/>
              </w:rPr>
            </w:pPr>
            <w:r w:rsidRPr="00353F0C">
              <w:rPr>
                <w:rFonts w:hint="eastAsia"/>
                <w:color w:val="000000" w:themeColor="text1"/>
              </w:rPr>
              <w:t>1,000</w:t>
            </w:r>
          </w:p>
        </w:tc>
        <w:tc>
          <w:tcPr>
            <w:tcW w:w="1241" w:type="dxa"/>
            <w:tcBorders>
              <w:top w:val="nil"/>
              <w:left w:val="nil"/>
              <w:bottom w:val="single" w:sz="4" w:space="0" w:color="auto"/>
              <w:right w:val="single" w:sz="4" w:space="0" w:color="auto"/>
            </w:tcBorders>
            <w:shd w:val="clear" w:color="auto" w:fill="auto"/>
            <w:noWrap/>
            <w:vAlign w:val="center"/>
          </w:tcPr>
          <w:p w14:paraId="65395C9B" w14:textId="77777777" w:rsidR="002E3A84" w:rsidRPr="00353F0C" w:rsidRDefault="002E3A84" w:rsidP="002E3A84">
            <w:pPr>
              <w:widowControl/>
              <w:jc w:val="right"/>
              <w:rPr>
                <w:color w:val="000000" w:themeColor="text1"/>
              </w:rPr>
            </w:pPr>
            <w:r w:rsidRPr="00353F0C">
              <w:rPr>
                <w:rFonts w:hint="eastAsia"/>
                <w:color w:val="000000" w:themeColor="text1"/>
              </w:rPr>
              <w:t>1,000</w:t>
            </w:r>
          </w:p>
        </w:tc>
        <w:tc>
          <w:tcPr>
            <w:tcW w:w="1674" w:type="dxa"/>
            <w:tcBorders>
              <w:top w:val="single" w:sz="4" w:space="0" w:color="auto"/>
              <w:left w:val="nil"/>
              <w:bottom w:val="single" w:sz="4" w:space="0" w:color="auto"/>
              <w:right w:val="single" w:sz="8" w:space="0" w:color="auto"/>
            </w:tcBorders>
            <w:shd w:val="clear" w:color="auto" w:fill="auto"/>
            <w:noWrap/>
          </w:tcPr>
          <w:p w14:paraId="64A2A456" w14:textId="77777777" w:rsidR="002E3A84" w:rsidRPr="00ED2DB1" w:rsidRDefault="002E3A84" w:rsidP="002E3A84">
            <w:pPr>
              <w:widowControl/>
              <w:rPr>
                <w:color w:val="000000" w:themeColor="text1"/>
              </w:rPr>
            </w:pPr>
            <w:r w:rsidRPr="00ED2DB1">
              <w:rPr>
                <w:rFonts w:hint="eastAsia"/>
                <w:color w:val="000000" w:themeColor="text1"/>
              </w:rPr>
              <w:t>語意分割晶片</w:t>
            </w:r>
          </w:p>
        </w:tc>
      </w:tr>
      <w:tr w:rsidR="002E3A84" w:rsidRPr="00EE3251" w14:paraId="5D4A6594" w14:textId="77777777" w:rsidTr="00C56702">
        <w:trPr>
          <w:trHeight w:val="399"/>
        </w:trPr>
        <w:tc>
          <w:tcPr>
            <w:tcW w:w="2439" w:type="dxa"/>
            <w:tcBorders>
              <w:top w:val="nil"/>
              <w:left w:val="single" w:sz="8" w:space="0" w:color="auto"/>
              <w:bottom w:val="single" w:sz="4" w:space="0" w:color="auto"/>
              <w:right w:val="single" w:sz="4" w:space="0" w:color="auto"/>
            </w:tcBorders>
            <w:shd w:val="clear" w:color="auto" w:fill="auto"/>
            <w:noWrap/>
            <w:vAlign w:val="center"/>
          </w:tcPr>
          <w:p w14:paraId="3B3B01E7" w14:textId="77777777" w:rsidR="002E3A84" w:rsidRPr="00ED2DB1" w:rsidRDefault="002E3A84" w:rsidP="002E3A84">
            <w:pPr>
              <w:widowControl/>
              <w:rPr>
                <w:color w:val="000000" w:themeColor="text1"/>
              </w:rPr>
            </w:pPr>
            <w:r w:rsidRPr="00ED2DB1">
              <w:rPr>
                <w:rFonts w:hint="eastAsia"/>
                <w:color w:val="000000" w:themeColor="text1"/>
              </w:rPr>
              <w:t>Heater for Hifix1</w:t>
            </w:r>
          </w:p>
        </w:tc>
        <w:tc>
          <w:tcPr>
            <w:tcW w:w="557" w:type="dxa"/>
            <w:tcBorders>
              <w:top w:val="nil"/>
              <w:left w:val="nil"/>
              <w:bottom w:val="single" w:sz="4" w:space="0" w:color="auto"/>
              <w:right w:val="single" w:sz="2" w:space="0" w:color="auto"/>
            </w:tcBorders>
            <w:shd w:val="clear" w:color="auto" w:fill="auto"/>
            <w:noWrap/>
            <w:vAlign w:val="center"/>
          </w:tcPr>
          <w:p w14:paraId="61C4BE47"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vAlign w:val="center"/>
          </w:tcPr>
          <w:p w14:paraId="53C48EF2"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auto"/>
            <w:noWrap/>
            <w:vAlign w:val="center"/>
          </w:tcPr>
          <w:p w14:paraId="36ACBBFF"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auto"/>
            <w:noWrap/>
            <w:vAlign w:val="center"/>
          </w:tcPr>
          <w:p w14:paraId="1BB4F690"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auto"/>
            <w:noWrap/>
            <w:vAlign w:val="center"/>
          </w:tcPr>
          <w:p w14:paraId="0863AC63"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auto"/>
            <w:noWrap/>
            <w:vAlign w:val="center"/>
          </w:tcPr>
          <w:p w14:paraId="72D8FCAC" w14:textId="77777777" w:rsidR="002E3A84" w:rsidRPr="00ED2DB1" w:rsidRDefault="002E3A84" w:rsidP="002E3A84">
            <w:pPr>
              <w:widowControl/>
              <w:jc w:val="center"/>
              <w:rPr>
                <w:color w:val="000000" w:themeColor="text1"/>
              </w:rPr>
            </w:pPr>
            <w:r w:rsidRPr="00ED2DB1">
              <w:rPr>
                <w:rFonts w:hint="eastAsia"/>
                <w:color w:val="000000" w:themeColor="text1"/>
              </w:rPr>
              <w:t>4,200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vAlign w:val="center"/>
          </w:tcPr>
          <w:p w14:paraId="096240DB"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195EDA77"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auto"/>
            <w:noWrap/>
            <w:vAlign w:val="center"/>
          </w:tcPr>
          <w:p w14:paraId="66EFD6F4" w14:textId="77777777" w:rsidR="002E3A84" w:rsidRPr="00353F0C" w:rsidRDefault="002E3A84" w:rsidP="002E3A84">
            <w:pPr>
              <w:widowControl/>
              <w:jc w:val="right"/>
              <w:rPr>
                <w:color w:val="000000" w:themeColor="text1"/>
              </w:rPr>
            </w:pPr>
            <w:r w:rsidRPr="00353F0C">
              <w:rPr>
                <w:rFonts w:hint="eastAsia"/>
                <w:color w:val="000000" w:themeColor="text1"/>
              </w:rPr>
              <w:t>4,200</w:t>
            </w:r>
          </w:p>
        </w:tc>
        <w:tc>
          <w:tcPr>
            <w:tcW w:w="1241" w:type="dxa"/>
            <w:tcBorders>
              <w:top w:val="nil"/>
              <w:left w:val="nil"/>
              <w:bottom w:val="single" w:sz="4" w:space="0" w:color="auto"/>
              <w:right w:val="single" w:sz="4" w:space="0" w:color="auto"/>
            </w:tcBorders>
            <w:shd w:val="clear" w:color="auto" w:fill="auto"/>
            <w:noWrap/>
            <w:vAlign w:val="center"/>
          </w:tcPr>
          <w:p w14:paraId="1A1632AC" w14:textId="77777777" w:rsidR="002E3A84" w:rsidRPr="00353F0C" w:rsidRDefault="002E3A84" w:rsidP="002E3A84">
            <w:pPr>
              <w:widowControl/>
              <w:jc w:val="right"/>
              <w:rPr>
                <w:color w:val="000000" w:themeColor="text1"/>
              </w:rPr>
            </w:pPr>
            <w:r w:rsidRPr="00353F0C">
              <w:rPr>
                <w:rFonts w:hint="eastAsia"/>
                <w:color w:val="000000" w:themeColor="text1"/>
              </w:rPr>
              <w:t>4,200</w:t>
            </w:r>
          </w:p>
        </w:tc>
        <w:tc>
          <w:tcPr>
            <w:tcW w:w="1674" w:type="dxa"/>
            <w:tcBorders>
              <w:top w:val="single" w:sz="4" w:space="0" w:color="auto"/>
              <w:left w:val="nil"/>
              <w:bottom w:val="single" w:sz="4" w:space="0" w:color="auto"/>
              <w:right w:val="single" w:sz="8" w:space="0" w:color="auto"/>
            </w:tcBorders>
            <w:shd w:val="clear" w:color="auto" w:fill="auto"/>
            <w:noWrap/>
          </w:tcPr>
          <w:p w14:paraId="60A2B6C4" w14:textId="77777777" w:rsidR="002E3A84" w:rsidRPr="00ED2DB1" w:rsidRDefault="002E3A84" w:rsidP="002E3A84">
            <w:pPr>
              <w:widowControl/>
              <w:rPr>
                <w:color w:val="000000" w:themeColor="text1"/>
              </w:rPr>
            </w:pPr>
            <w:r w:rsidRPr="00ED2DB1">
              <w:rPr>
                <w:rFonts w:hint="eastAsia"/>
                <w:color w:val="000000" w:themeColor="text1"/>
              </w:rPr>
              <w:t>語意分割晶片</w:t>
            </w:r>
          </w:p>
        </w:tc>
      </w:tr>
      <w:tr w:rsidR="002E3A84" w:rsidRPr="00EE3251" w14:paraId="038CB393" w14:textId="77777777" w:rsidTr="00C56702">
        <w:trPr>
          <w:trHeight w:val="399"/>
        </w:trPr>
        <w:tc>
          <w:tcPr>
            <w:tcW w:w="2439" w:type="dxa"/>
            <w:tcBorders>
              <w:top w:val="nil"/>
              <w:left w:val="single" w:sz="8" w:space="0" w:color="auto"/>
              <w:bottom w:val="single" w:sz="4" w:space="0" w:color="auto"/>
              <w:right w:val="single" w:sz="4" w:space="0" w:color="auto"/>
            </w:tcBorders>
            <w:shd w:val="clear" w:color="auto" w:fill="auto"/>
            <w:noWrap/>
            <w:vAlign w:val="center"/>
          </w:tcPr>
          <w:p w14:paraId="0A27B995" w14:textId="77777777" w:rsidR="002E3A84" w:rsidRPr="00ED2DB1" w:rsidRDefault="002E3A84" w:rsidP="002E3A84">
            <w:pPr>
              <w:widowControl/>
              <w:rPr>
                <w:color w:val="000000" w:themeColor="text1"/>
              </w:rPr>
            </w:pPr>
            <w:r w:rsidRPr="00ED2DB1">
              <w:rPr>
                <w:rFonts w:hint="eastAsia"/>
                <w:color w:val="000000" w:themeColor="text1"/>
              </w:rPr>
              <w:t>Heater for Hifix2</w:t>
            </w:r>
          </w:p>
        </w:tc>
        <w:tc>
          <w:tcPr>
            <w:tcW w:w="557" w:type="dxa"/>
            <w:tcBorders>
              <w:top w:val="nil"/>
              <w:left w:val="nil"/>
              <w:bottom w:val="single" w:sz="4" w:space="0" w:color="auto"/>
              <w:right w:val="single" w:sz="2" w:space="0" w:color="auto"/>
            </w:tcBorders>
            <w:shd w:val="clear" w:color="auto" w:fill="auto"/>
            <w:noWrap/>
            <w:vAlign w:val="center"/>
          </w:tcPr>
          <w:p w14:paraId="3107424D" w14:textId="77777777" w:rsidR="002E3A84" w:rsidRPr="00ED2DB1" w:rsidRDefault="002E3A84" w:rsidP="002E3A84">
            <w:pPr>
              <w:widowControl/>
              <w:jc w:val="center"/>
              <w:rPr>
                <w:color w:val="000000" w:themeColor="text1"/>
              </w:rPr>
            </w:pPr>
            <w:r w:rsidRPr="00ED2DB1">
              <w:rPr>
                <w:color w:val="000000" w:themeColor="text1"/>
              </w:rPr>
              <w:t>套</w:t>
            </w:r>
          </w:p>
        </w:tc>
        <w:tc>
          <w:tcPr>
            <w:tcW w:w="1065" w:type="dxa"/>
            <w:tcBorders>
              <w:top w:val="single" w:sz="2" w:space="0" w:color="auto"/>
              <w:left w:val="single" w:sz="2" w:space="0" w:color="auto"/>
              <w:bottom w:val="single" w:sz="2" w:space="0" w:color="auto"/>
              <w:right w:val="single" w:sz="2" w:space="0" w:color="auto"/>
            </w:tcBorders>
            <w:vAlign w:val="center"/>
          </w:tcPr>
          <w:p w14:paraId="7E874E26"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single" w:sz="2" w:space="0" w:color="auto"/>
              <w:left w:val="single" w:sz="2" w:space="0" w:color="auto"/>
              <w:bottom w:val="single" w:sz="4" w:space="0" w:color="auto"/>
              <w:right w:val="single" w:sz="4" w:space="0" w:color="auto"/>
            </w:tcBorders>
            <w:shd w:val="clear" w:color="auto" w:fill="auto"/>
            <w:noWrap/>
            <w:vAlign w:val="center"/>
          </w:tcPr>
          <w:p w14:paraId="27CE0144" w14:textId="77777777" w:rsidR="002E3A84" w:rsidRPr="00ED2DB1" w:rsidRDefault="002E3A84" w:rsidP="002E3A84">
            <w:pPr>
              <w:widowControl/>
              <w:jc w:val="center"/>
              <w:rPr>
                <w:color w:val="000000" w:themeColor="text1"/>
              </w:rPr>
            </w:pPr>
            <w:r w:rsidRPr="00ED2DB1">
              <w:rPr>
                <w:rFonts w:hint="eastAsia"/>
                <w:color w:val="000000" w:themeColor="text1"/>
              </w:rPr>
              <w:t>0</w:t>
            </w:r>
            <w:r w:rsidRPr="00ED2DB1">
              <w:rPr>
                <w:color w:val="000000" w:themeColor="text1"/>
              </w:rPr>
              <w:t>套</w:t>
            </w:r>
          </w:p>
        </w:tc>
        <w:tc>
          <w:tcPr>
            <w:tcW w:w="1065" w:type="dxa"/>
            <w:tcBorders>
              <w:top w:val="nil"/>
              <w:left w:val="nil"/>
              <w:bottom w:val="single" w:sz="4" w:space="0" w:color="auto"/>
              <w:right w:val="single" w:sz="4" w:space="0" w:color="auto"/>
            </w:tcBorders>
            <w:shd w:val="clear" w:color="auto" w:fill="auto"/>
            <w:noWrap/>
            <w:vAlign w:val="center"/>
          </w:tcPr>
          <w:p w14:paraId="2513521D"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066" w:type="dxa"/>
            <w:tcBorders>
              <w:top w:val="nil"/>
              <w:left w:val="nil"/>
              <w:bottom w:val="single" w:sz="4" w:space="0" w:color="auto"/>
              <w:right w:val="single" w:sz="4" w:space="0" w:color="auto"/>
            </w:tcBorders>
            <w:shd w:val="clear" w:color="auto" w:fill="auto"/>
            <w:noWrap/>
            <w:vAlign w:val="center"/>
          </w:tcPr>
          <w:p w14:paraId="7141F627" w14:textId="77777777" w:rsidR="002E3A84" w:rsidRPr="00ED2DB1" w:rsidRDefault="002E3A84" w:rsidP="002E3A84">
            <w:pPr>
              <w:widowControl/>
              <w:jc w:val="center"/>
              <w:rPr>
                <w:color w:val="000000" w:themeColor="text1"/>
              </w:rPr>
            </w:pPr>
            <w:r w:rsidRPr="00ED2DB1">
              <w:rPr>
                <w:rFonts w:hint="eastAsia"/>
                <w:color w:val="000000" w:themeColor="text1"/>
              </w:rPr>
              <w:t>1</w:t>
            </w:r>
            <w:r w:rsidRPr="00ED2DB1">
              <w:rPr>
                <w:color w:val="000000" w:themeColor="text1"/>
              </w:rPr>
              <w:t>套</w:t>
            </w:r>
          </w:p>
        </w:tc>
        <w:tc>
          <w:tcPr>
            <w:tcW w:w="1560" w:type="dxa"/>
            <w:tcBorders>
              <w:top w:val="nil"/>
              <w:left w:val="nil"/>
              <w:bottom w:val="single" w:sz="4" w:space="0" w:color="auto"/>
              <w:right w:val="single" w:sz="2" w:space="0" w:color="auto"/>
            </w:tcBorders>
            <w:shd w:val="clear" w:color="auto" w:fill="auto"/>
            <w:noWrap/>
            <w:vAlign w:val="center"/>
          </w:tcPr>
          <w:p w14:paraId="0A8D2B49" w14:textId="77777777" w:rsidR="002E3A84" w:rsidRPr="00ED2DB1" w:rsidRDefault="002E3A84" w:rsidP="002E3A84">
            <w:pPr>
              <w:widowControl/>
              <w:jc w:val="center"/>
              <w:rPr>
                <w:color w:val="000000" w:themeColor="text1"/>
              </w:rPr>
            </w:pPr>
            <w:r w:rsidRPr="00ED2DB1">
              <w:rPr>
                <w:rFonts w:hint="eastAsia"/>
                <w:color w:val="000000" w:themeColor="text1"/>
              </w:rPr>
              <w:t>2,400</w:t>
            </w:r>
            <w:r w:rsidRPr="00ED2DB1">
              <w:rPr>
                <w:color w:val="000000" w:themeColor="text1"/>
              </w:rPr>
              <w:t>/</w:t>
            </w:r>
            <w:r w:rsidRPr="00ED2DB1">
              <w:rPr>
                <w:color w:val="000000" w:themeColor="text1"/>
              </w:rPr>
              <w:t>套</w:t>
            </w:r>
          </w:p>
        </w:tc>
        <w:tc>
          <w:tcPr>
            <w:tcW w:w="1240" w:type="dxa"/>
            <w:tcBorders>
              <w:top w:val="single" w:sz="2" w:space="0" w:color="auto"/>
              <w:left w:val="single" w:sz="2" w:space="0" w:color="auto"/>
              <w:bottom w:val="single" w:sz="2" w:space="0" w:color="auto"/>
              <w:right w:val="single" w:sz="2" w:space="0" w:color="auto"/>
            </w:tcBorders>
            <w:vAlign w:val="center"/>
          </w:tcPr>
          <w:p w14:paraId="64C23F66"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single" w:sz="2" w:space="0" w:color="auto"/>
              <w:left w:val="single" w:sz="2" w:space="0" w:color="auto"/>
              <w:bottom w:val="single" w:sz="2" w:space="0" w:color="auto"/>
              <w:right w:val="single" w:sz="2" w:space="0" w:color="auto"/>
            </w:tcBorders>
            <w:shd w:val="clear" w:color="auto" w:fill="auto"/>
            <w:noWrap/>
            <w:vAlign w:val="center"/>
          </w:tcPr>
          <w:p w14:paraId="0B070885" w14:textId="77777777" w:rsidR="002E3A84" w:rsidRPr="00ED2DB1" w:rsidRDefault="002E3A84" w:rsidP="002E3A84">
            <w:pPr>
              <w:widowControl/>
              <w:jc w:val="right"/>
              <w:rPr>
                <w:color w:val="000000" w:themeColor="text1"/>
              </w:rPr>
            </w:pPr>
            <w:r w:rsidRPr="00ED2DB1">
              <w:rPr>
                <w:rFonts w:hint="eastAsia"/>
                <w:color w:val="000000" w:themeColor="text1"/>
              </w:rPr>
              <w:t>0</w:t>
            </w:r>
          </w:p>
        </w:tc>
        <w:tc>
          <w:tcPr>
            <w:tcW w:w="1240" w:type="dxa"/>
            <w:tcBorders>
              <w:top w:val="nil"/>
              <w:left w:val="single" w:sz="2" w:space="0" w:color="auto"/>
              <w:bottom w:val="single" w:sz="4" w:space="0" w:color="auto"/>
              <w:right w:val="single" w:sz="4" w:space="0" w:color="auto"/>
            </w:tcBorders>
            <w:shd w:val="clear" w:color="auto" w:fill="auto"/>
            <w:noWrap/>
            <w:vAlign w:val="center"/>
          </w:tcPr>
          <w:p w14:paraId="27DE8F57" w14:textId="77777777" w:rsidR="002E3A84" w:rsidRPr="00353F0C" w:rsidRDefault="002E3A84" w:rsidP="002E3A84">
            <w:pPr>
              <w:widowControl/>
              <w:jc w:val="right"/>
              <w:rPr>
                <w:color w:val="000000" w:themeColor="text1"/>
              </w:rPr>
            </w:pPr>
            <w:r w:rsidRPr="00353F0C">
              <w:rPr>
                <w:rFonts w:hint="eastAsia"/>
                <w:color w:val="000000" w:themeColor="text1"/>
              </w:rPr>
              <w:t>2,400</w:t>
            </w:r>
          </w:p>
        </w:tc>
        <w:tc>
          <w:tcPr>
            <w:tcW w:w="1241" w:type="dxa"/>
            <w:tcBorders>
              <w:top w:val="nil"/>
              <w:left w:val="nil"/>
              <w:bottom w:val="single" w:sz="4" w:space="0" w:color="auto"/>
              <w:right w:val="single" w:sz="4" w:space="0" w:color="auto"/>
            </w:tcBorders>
            <w:shd w:val="clear" w:color="auto" w:fill="auto"/>
            <w:noWrap/>
            <w:vAlign w:val="center"/>
          </w:tcPr>
          <w:p w14:paraId="202DB8DA" w14:textId="77777777" w:rsidR="002E3A84" w:rsidRPr="00353F0C" w:rsidRDefault="002E3A84" w:rsidP="002E3A84">
            <w:pPr>
              <w:widowControl/>
              <w:jc w:val="right"/>
              <w:rPr>
                <w:color w:val="000000" w:themeColor="text1"/>
              </w:rPr>
            </w:pPr>
            <w:r w:rsidRPr="00353F0C">
              <w:rPr>
                <w:rFonts w:hint="eastAsia"/>
                <w:color w:val="000000" w:themeColor="text1"/>
              </w:rPr>
              <w:t>2,400</w:t>
            </w:r>
          </w:p>
        </w:tc>
        <w:tc>
          <w:tcPr>
            <w:tcW w:w="1674" w:type="dxa"/>
            <w:tcBorders>
              <w:top w:val="single" w:sz="4" w:space="0" w:color="auto"/>
              <w:left w:val="nil"/>
              <w:bottom w:val="single" w:sz="4" w:space="0" w:color="auto"/>
              <w:right w:val="single" w:sz="8" w:space="0" w:color="auto"/>
            </w:tcBorders>
            <w:shd w:val="clear" w:color="auto" w:fill="auto"/>
            <w:noWrap/>
          </w:tcPr>
          <w:p w14:paraId="1519382C" w14:textId="77777777" w:rsidR="002E3A84" w:rsidRPr="00ED2DB1" w:rsidRDefault="002E3A84" w:rsidP="002E3A84">
            <w:pPr>
              <w:widowControl/>
              <w:rPr>
                <w:color w:val="000000" w:themeColor="text1"/>
              </w:rPr>
            </w:pPr>
            <w:r w:rsidRPr="00ED2DB1">
              <w:rPr>
                <w:rFonts w:hint="eastAsia"/>
                <w:color w:val="000000" w:themeColor="text1"/>
              </w:rPr>
              <w:t>語意分割晶片</w:t>
            </w:r>
          </w:p>
        </w:tc>
      </w:tr>
      <w:tr w:rsidR="002E3A84" w:rsidRPr="00EE3251" w14:paraId="36153A8E" w14:textId="77777777" w:rsidTr="00C56702">
        <w:trPr>
          <w:trHeight w:val="399"/>
        </w:trPr>
        <w:tc>
          <w:tcPr>
            <w:tcW w:w="8817" w:type="dxa"/>
            <w:gridSpan w:val="7"/>
            <w:tcBorders>
              <w:top w:val="single" w:sz="4" w:space="0" w:color="auto"/>
              <w:left w:val="single" w:sz="8" w:space="0" w:color="auto"/>
              <w:bottom w:val="single" w:sz="8" w:space="0" w:color="auto"/>
              <w:right w:val="single" w:sz="2" w:space="0" w:color="auto"/>
            </w:tcBorders>
            <w:shd w:val="clear" w:color="000000" w:fill="D8E4BC"/>
            <w:noWrap/>
            <w:vAlign w:val="center"/>
            <w:hideMark/>
          </w:tcPr>
          <w:p w14:paraId="47D1BBBC" w14:textId="77777777" w:rsidR="002E3A84" w:rsidRPr="00EE3251" w:rsidRDefault="002E3A84" w:rsidP="002E3A84">
            <w:pPr>
              <w:widowControl/>
              <w:adjustRightInd/>
              <w:spacing w:line="240" w:lineRule="auto"/>
              <w:jc w:val="center"/>
              <w:textAlignment w:val="auto"/>
              <w:rPr>
                <w:b/>
                <w:bCs/>
              </w:rPr>
            </w:pPr>
            <w:r w:rsidRPr="00EE3251">
              <w:rPr>
                <w:b/>
                <w:bCs/>
              </w:rPr>
              <w:t>合計</w:t>
            </w:r>
          </w:p>
        </w:tc>
        <w:tc>
          <w:tcPr>
            <w:tcW w:w="1240" w:type="dxa"/>
            <w:tcBorders>
              <w:top w:val="single" w:sz="2" w:space="0" w:color="auto"/>
              <w:left w:val="single" w:sz="2" w:space="0" w:color="auto"/>
              <w:bottom w:val="single" w:sz="8" w:space="0" w:color="auto"/>
              <w:right w:val="single" w:sz="2" w:space="0" w:color="auto"/>
            </w:tcBorders>
            <w:shd w:val="clear" w:color="000000" w:fill="D8E4BC"/>
            <w:vAlign w:val="center"/>
          </w:tcPr>
          <w:p w14:paraId="541BF104" w14:textId="77777777" w:rsidR="002E3A84" w:rsidRPr="00EE3251" w:rsidRDefault="002E3A84" w:rsidP="002E3A84">
            <w:pPr>
              <w:widowControl/>
              <w:jc w:val="right"/>
              <w:rPr>
                <w:b/>
              </w:rPr>
            </w:pPr>
            <w:r w:rsidRPr="00EE3251">
              <w:rPr>
                <w:b/>
              </w:rPr>
              <w:t>0</w:t>
            </w:r>
          </w:p>
        </w:tc>
        <w:tc>
          <w:tcPr>
            <w:tcW w:w="1240" w:type="dxa"/>
            <w:tcBorders>
              <w:top w:val="single" w:sz="2" w:space="0" w:color="auto"/>
              <w:left w:val="single" w:sz="2" w:space="0" w:color="auto"/>
              <w:bottom w:val="single" w:sz="8" w:space="0" w:color="auto"/>
              <w:right w:val="single" w:sz="2" w:space="0" w:color="auto"/>
            </w:tcBorders>
            <w:shd w:val="clear" w:color="000000" w:fill="D8E4BC"/>
            <w:noWrap/>
            <w:vAlign w:val="center"/>
            <w:hideMark/>
          </w:tcPr>
          <w:p w14:paraId="4EF9F880" w14:textId="77777777" w:rsidR="002E3A84" w:rsidRPr="00EE3251" w:rsidRDefault="002E3A84" w:rsidP="002E3A84">
            <w:pPr>
              <w:widowControl/>
              <w:jc w:val="right"/>
              <w:rPr>
                <w:b/>
              </w:rPr>
            </w:pPr>
            <w:r w:rsidRPr="00EE3251">
              <w:rPr>
                <w:b/>
              </w:rPr>
              <w:t xml:space="preserve">91,847 </w:t>
            </w:r>
          </w:p>
        </w:tc>
        <w:tc>
          <w:tcPr>
            <w:tcW w:w="1240" w:type="dxa"/>
            <w:tcBorders>
              <w:top w:val="nil"/>
              <w:left w:val="single" w:sz="2" w:space="0" w:color="auto"/>
              <w:bottom w:val="single" w:sz="8" w:space="0" w:color="auto"/>
              <w:right w:val="single" w:sz="4" w:space="0" w:color="auto"/>
            </w:tcBorders>
            <w:shd w:val="clear" w:color="000000" w:fill="D8E4BC"/>
            <w:noWrap/>
            <w:hideMark/>
          </w:tcPr>
          <w:p w14:paraId="66BF1C5E" w14:textId="77777777" w:rsidR="002E3A84" w:rsidRPr="00353F0C" w:rsidRDefault="002E3A84" w:rsidP="002E3A84">
            <w:pPr>
              <w:widowControl/>
              <w:jc w:val="right"/>
              <w:rPr>
                <w:b/>
                <w:color w:val="000000" w:themeColor="text1"/>
              </w:rPr>
            </w:pPr>
            <w:r w:rsidRPr="00353F0C">
              <w:rPr>
                <w:b/>
                <w:color w:val="000000" w:themeColor="text1"/>
              </w:rPr>
              <w:t xml:space="preserve">90,560 </w:t>
            </w:r>
          </w:p>
        </w:tc>
        <w:tc>
          <w:tcPr>
            <w:tcW w:w="1241" w:type="dxa"/>
            <w:tcBorders>
              <w:top w:val="nil"/>
              <w:left w:val="nil"/>
              <w:bottom w:val="single" w:sz="8" w:space="0" w:color="auto"/>
              <w:right w:val="single" w:sz="4" w:space="0" w:color="auto"/>
            </w:tcBorders>
            <w:shd w:val="clear" w:color="000000" w:fill="D8E4BC"/>
            <w:noWrap/>
            <w:hideMark/>
          </w:tcPr>
          <w:p w14:paraId="4CB02222" w14:textId="77777777" w:rsidR="002E3A84" w:rsidRPr="00353F0C" w:rsidRDefault="002E3A84" w:rsidP="002E3A84">
            <w:pPr>
              <w:widowControl/>
              <w:jc w:val="right"/>
              <w:rPr>
                <w:b/>
                <w:color w:val="000000" w:themeColor="text1"/>
              </w:rPr>
            </w:pPr>
            <w:r w:rsidRPr="00353F0C">
              <w:rPr>
                <w:b/>
                <w:color w:val="000000" w:themeColor="text1"/>
              </w:rPr>
              <w:t xml:space="preserve">182,407 </w:t>
            </w:r>
          </w:p>
        </w:tc>
        <w:tc>
          <w:tcPr>
            <w:tcW w:w="1674" w:type="dxa"/>
            <w:tcBorders>
              <w:top w:val="single" w:sz="4" w:space="0" w:color="auto"/>
              <w:left w:val="nil"/>
              <w:bottom w:val="single" w:sz="8" w:space="0" w:color="auto"/>
              <w:right w:val="single" w:sz="8" w:space="0" w:color="auto"/>
            </w:tcBorders>
            <w:shd w:val="clear" w:color="auto" w:fill="auto"/>
            <w:noWrap/>
            <w:vAlign w:val="center"/>
            <w:hideMark/>
          </w:tcPr>
          <w:p w14:paraId="1C1A3FFB" w14:textId="77777777" w:rsidR="002E3A84" w:rsidRPr="00EE3251" w:rsidRDefault="002E3A84" w:rsidP="002E3A84">
            <w:pPr>
              <w:widowControl/>
              <w:adjustRightInd/>
              <w:spacing w:line="240" w:lineRule="auto"/>
              <w:textAlignment w:val="auto"/>
            </w:pPr>
          </w:p>
        </w:tc>
      </w:tr>
    </w:tbl>
    <w:p w14:paraId="7D2851A8" w14:textId="6469F0F7" w:rsidR="00685C9D" w:rsidRPr="00EE3251" w:rsidRDefault="00685C9D" w:rsidP="00685C9D">
      <w:pPr>
        <w:pStyle w:val="aff2"/>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6</w:t>
      </w:r>
      <w:r>
        <w:fldChar w:fldCharType="end"/>
      </w:r>
      <w:r w:rsidRPr="00EE3251">
        <w:t>消耗性器材及原材料費</w:t>
      </w:r>
      <w:r>
        <w:rPr>
          <w:rFonts w:hint="eastAsia"/>
        </w:rPr>
        <w:t>(</w:t>
      </w:r>
      <w:r>
        <w:rPr>
          <w:rFonts w:hint="eastAsia"/>
        </w:rPr>
        <w:t>力積電</w:t>
      </w:r>
      <w:r>
        <w:rPr>
          <w:rFonts w:hint="eastAsia"/>
        </w:rPr>
        <w:t>)</w:t>
      </w:r>
      <w:bookmarkEnd w:id="511"/>
    </w:p>
    <w:p w14:paraId="0DB7CCE2" w14:textId="77777777" w:rsidR="00FB5D66" w:rsidRDefault="00FB5D66">
      <w:pPr>
        <w:widowControl/>
        <w:adjustRightInd/>
        <w:spacing w:line="240" w:lineRule="auto"/>
        <w:textAlignment w:val="auto"/>
        <w:rPr>
          <w:rFonts w:asciiTheme="minorHAnsi" w:eastAsiaTheme="minorEastAsia" w:hAnsiTheme="minorHAnsi" w:cstheme="minorHAnsi"/>
        </w:rPr>
      </w:pPr>
      <w:bookmarkStart w:id="513" w:name="_Toc39829501"/>
      <w:r>
        <w:br w:type="page"/>
      </w:r>
    </w:p>
    <w:p w14:paraId="1390467D" w14:textId="3D1946A4" w:rsidR="00A931EA" w:rsidRPr="00EE3251" w:rsidRDefault="00685C9D" w:rsidP="007570E0">
      <w:pPr>
        <w:pStyle w:val="aff2"/>
        <w:spacing w:before="0" w:after="0" w:line="200" w:lineRule="exact"/>
      </w:pPr>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7</w:t>
      </w:r>
      <w:r>
        <w:fldChar w:fldCharType="end"/>
      </w:r>
      <w:r w:rsidRPr="00EE3251">
        <w:t>創新或研究發展設備使用費</w:t>
      </w:r>
      <w:r>
        <w:rPr>
          <w:rFonts w:hint="eastAsia"/>
        </w:rPr>
        <w:t>(</w:t>
      </w:r>
      <w:r>
        <w:rPr>
          <w:rFonts w:hint="eastAsia"/>
        </w:rPr>
        <w:t>力積電</w:t>
      </w:r>
      <w:r>
        <w:rPr>
          <w:rFonts w:hint="eastAsia"/>
        </w:rPr>
        <w:t>)</w:t>
      </w:r>
      <w:bookmarkEnd w:id="513"/>
    </w:p>
    <w:tbl>
      <w:tblPr>
        <w:tblW w:w="14600" w:type="dxa"/>
        <w:jc w:val="center"/>
        <w:tblLayout w:type="fixed"/>
        <w:tblCellMar>
          <w:left w:w="28" w:type="dxa"/>
          <w:right w:w="28" w:type="dxa"/>
        </w:tblCellMar>
        <w:tblLook w:val="04A0" w:firstRow="1" w:lastRow="0" w:firstColumn="1" w:lastColumn="0" w:noHBand="0" w:noVBand="1"/>
      </w:tblPr>
      <w:tblGrid>
        <w:gridCol w:w="1203"/>
        <w:gridCol w:w="1481"/>
        <w:gridCol w:w="1417"/>
        <w:gridCol w:w="851"/>
        <w:gridCol w:w="1418"/>
        <w:gridCol w:w="993"/>
        <w:gridCol w:w="992"/>
        <w:gridCol w:w="992"/>
        <w:gridCol w:w="851"/>
        <w:gridCol w:w="992"/>
        <w:gridCol w:w="992"/>
        <w:gridCol w:w="992"/>
        <w:gridCol w:w="851"/>
        <w:gridCol w:w="575"/>
      </w:tblGrid>
      <w:tr w:rsidR="00A931EA" w:rsidRPr="00EE3251" w14:paraId="3B6C906B" w14:textId="77777777" w:rsidTr="002E3A84">
        <w:trPr>
          <w:trHeight w:val="56"/>
          <w:jc w:val="center"/>
        </w:trPr>
        <w:tc>
          <w:tcPr>
            <w:tcW w:w="14600" w:type="dxa"/>
            <w:gridSpan w:val="14"/>
            <w:tcBorders>
              <w:top w:val="nil"/>
              <w:left w:val="nil"/>
              <w:bottom w:val="nil"/>
              <w:right w:val="nil"/>
            </w:tcBorders>
            <w:vAlign w:val="center"/>
          </w:tcPr>
          <w:p w14:paraId="20ECE727" w14:textId="77777777" w:rsidR="00A931EA" w:rsidRPr="00EE3251" w:rsidRDefault="00A931EA" w:rsidP="004F3EFB">
            <w:pPr>
              <w:widowControl/>
            </w:pPr>
            <w:r w:rsidRPr="00EE3251">
              <w:t>2.3</w:t>
            </w:r>
            <w:r w:rsidRPr="00EE3251">
              <w:t>創新或研究發展設備使用費</w:t>
            </w:r>
          </w:p>
        </w:tc>
      </w:tr>
      <w:tr w:rsidR="00A931EA" w:rsidRPr="00EE3251" w14:paraId="30873A93" w14:textId="77777777" w:rsidTr="002E3A84">
        <w:trPr>
          <w:trHeight w:val="149"/>
          <w:jc w:val="center"/>
        </w:trPr>
        <w:tc>
          <w:tcPr>
            <w:tcW w:w="1203" w:type="dxa"/>
            <w:tcBorders>
              <w:top w:val="nil"/>
              <w:left w:val="nil"/>
              <w:bottom w:val="nil"/>
              <w:right w:val="nil"/>
            </w:tcBorders>
            <w:vAlign w:val="center"/>
          </w:tcPr>
          <w:p w14:paraId="4EED3D20" w14:textId="77777777" w:rsidR="00A931EA" w:rsidRPr="00EE3251" w:rsidRDefault="00A931EA" w:rsidP="004F3EFB">
            <w:pPr>
              <w:widowControl/>
              <w:jc w:val="right"/>
            </w:pPr>
          </w:p>
        </w:tc>
        <w:tc>
          <w:tcPr>
            <w:tcW w:w="13397" w:type="dxa"/>
            <w:gridSpan w:val="13"/>
            <w:tcBorders>
              <w:top w:val="nil"/>
              <w:left w:val="nil"/>
              <w:bottom w:val="nil"/>
              <w:right w:val="nil"/>
            </w:tcBorders>
            <w:vAlign w:val="center"/>
          </w:tcPr>
          <w:p w14:paraId="7E4ECFCF" w14:textId="77777777" w:rsidR="00A931EA" w:rsidRPr="00EE3251" w:rsidRDefault="00A931EA" w:rsidP="004F3EFB">
            <w:pPr>
              <w:widowControl/>
              <w:jc w:val="right"/>
            </w:pPr>
            <w:r w:rsidRPr="00EE3251">
              <w:t>單位：千元</w:t>
            </w:r>
          </w:p>
        </w:tc>
      </w:tr>
      <w:tr w:rsidR="00A931EA" w:rsidRPr="00EE3251" w14:paraId="2D9C4743" w14:textId="77777777" w:rsidTr="002E3A84">
        <w:trPr>
          <w:trHeight w:val="187"/>
          <w:jc w:val="center"/>
        </w:trPr>
        <w:tc>
          <w:tcPr>
            <w:tcW w:w="2684" w:type="dxa"/>
            <w:gridSpan w:val="2"/>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4EDEF557" w14:textId="77777777" w:rsidR="00A931EA" w:rsidRPr="00EE3251" w:rsidRDefault="00A931EA" w:rsidP="004F3EFB">
            <w:pPr>
              <w:widowControl/>
              <w:jc w:val="center"/>
              <w:rPr>
                <w:sz w:val="22"/>
              </w:rPr>
            </w:pPr>
            <w:r w:rsidRPr="00EE3251">
              <w:rPr>
                <w:sz w:val="22"/>
              </w:rPr>
              <w:t>設備名稱</w:t>
            </w:r>
            <w:r w:rsidRPr="00EE3251">
              <w:rPr>
                <w:sz w:val="22"/>
              </w:rPr>
              <w:br/>
              <w:t>(</w:t>
            </w:r>
            <w:r w:rsidRPr="00EE3251">
              <w:rPr>
                <w:sz w:val="22"/>
              </w:rPr>
              <w:t>加註財產編號</w:t>
            </w:r>
            <w:r w:rsidRPr="00EE3251">
              <w:rPr>
                <w:sz w:val="22"/>
              </w:rPr>
              <w:t>)</w:t>
            </w:r>
          </w:p>
        </w:tc>
        <w:tc>
          <w:tcPr>
            <w:tcW w:w="1417"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5A76DF93" w14:textId="77777777" w:rsidR="00A931EA" w:rsidRPr="00EE3251" w:rsidRDefault="00A931EA" w:rsidP="004F3EFB">
            <w:pPr>
              <w:widowControl/>
              <w:jc w:val="center"/>
              <w:rPr>
                <w:sz w:val="22"/>
              </w:rPr>
            </w:pPr>
            <w:r w:rsidRPr="00EE3251">
              <w:rPr>
                <w:sz w:val="22"/>
              </w:rPr>
              <w:t>計畫開始日時</w:t>
            </w:r>
          </w:p>
          <w:p w14:paraId="1D6BE37F" w14:textId="77777777" w:rsidR="00A931EA" w:rsidRPr="00EE3251" w:rsidRDefault="00A931EA" w:rsidP="004F3EFB">
            <w:pPr>
              <w:widowControl/>
              <w:jc w:val="center"/>
              <w:rPr>
                <w:sz w:val="22"/>
              </w:rPr>
            </w:pPr>
            <w:r w:rsidRPr="00EE3251">
              <w:rPr>
                <w:sz w:val="22"/>
              </w:rPr>
              <w:t>帳面價值</w:t>
            </w:r>
            <w:r w:rsidRPr="00EE3251">
              <w:rPr>
                <w:sz w:val="22"/>
              </w:rPr>
              <w:t>A</w:t>
            </w:r>
          </w:p>
        </w:tc>
        <w:tc>
          <w:tcPr>
            <w:tcW w:w="851"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4F03317D" w14:textId="77777777" w:rsidR="00A931EA" w:rsidRPr="00EE3251" w:rsidRDefault="00A931EA" w:rsidP="004F3EFB">
            <w:pPr>
              <w:widowControl/>
              <w:jc w:val="center"/>
              <w:rPr>
                <w:sz w:val="22"/>
              </w:rPr>
            </w:pPr>
            <w:r w:rsidRPr="00EE3251">
              <w:rPr>
                <w:sz w:val="22"/>
              </w:rPr>
              <w:t>套數</w:t>
            </w:r>
            <w:r w:rsidRPr="00EE3251">
              <w:rPr>
                <w:sz w:val="22"/>
              </w:rPr>
              <w:br/>
              <w:t>B</w:t>
            </w:r>
          </w:p>
        </w:tc>
        <w:tc>
          <w:tcPr>
            <w:tcW w:w="1418"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488E64A6" w14:textId="77777777" w:rsidR="00A931EA" w:rsidRPr="00EE3251" w:rsidRDefault="00A931EA" w:rsidP="004F3EFB">
            <w:pPr>
              <w:widowControl/>
              <w:jc w:val="center"/>
              <w:rPr>
                <w:sz w:val="22"/>
              </w:rPr>
            </w:pPr>
            <w:r w:rsidRPr="00EE3251">
              <w:rPr>
                <w:sz w:val="22"/>
              </w:rPr>
              <w:t>計算基礎</w:t>
            </w:r>
            <w:r w:rsidRPr="00EE3251">
              <w:rPr>
                <w:sz w:val="22"/>
              </w:rPr>
              <w:br/>
              <w:t>A×B/60</w:t>
            </w:r>
          </w:p>
        </w:tc>
        <w:tc>
          <w:tcPr>
            <w:tcW w:w="3828" w:type="dxa"/>
            <w:gridSpan w:val="4"/>
            <w:tcBorders>
              <w:top w:val="single" w:sz="8" w:space="0" w:color="auto"/>
              <w:left w:val="nil"/>
              <w:bottom w:val="single" w:sz="8" w:space="0" w:color="auto"/>
              <w:right w:val="single" w:sz="4" w:space="0" w:color="auto"/>
            </w:tcBorders>
            <w:vAlign w:val="center"/>
          </w:tcPr>
          <w:p w14:paraId="19B7FEC9" w14:textId="77777777" w:rsidR="00A931EA" w:rsidRPr="00EE3251" w:rsidRDefault="00A931EA" w:rsidP="004F3EFB">
            <w:pPr>
              <w:widowControl/>
              <w:jc w:val="center"/>
              <w:rPr>
                <w:sz w:val="22"/>
              </w:rPr>
            </w:pPr>
            <w:r w:rsidRPr="00EE3251">
              <w:rPr>
                <w:sz w:val="22"/>
              </w:rPr>
              <w:t>投入月數</w:t>
            </w:r>
          </w:p>
        </w:tc>
        <w:tc>
          <w:tcPr>
            <w:tcW w:w="3827" w:type="dxa"/>
            <w:gridSpan w:val="4"/>
            <w:tcBorders>
              <w:top w:val="single" w:sz="8" w:space="0" w:color="auto"/>
              <w:left w:val="nil"/>
              <w:bottom w:val="single" w:sz="8" w:space="0" w:color="auto"/>
              <w:right w:val="single" w:sz="4" w:space="0" w:color="auto"/>
            </w:tcBorders>
            <w:vAlign w:val="center"/>
          </w:tcPr>
          <w:p w14:paraId="42B62DA0" w14:textId="77777777" w:rsidR="00A931EA" w:rsidRPr="00EE3251" w:rsidRDefault="00A931EA" w:rsidP="004F3EFB">
            <w:pPr>
              <w:widowControl/>
              <w:jc w:val="center"/>
              <w:rPr>
                <w:sz w:val="22"/>
              </w:rPr>
            </w:pPr>
            <w:r w:rsidRPr="00EE3251">
              <w:rPr>
                <w:sz w:val="22"/>
              </w:rPr>
              <w:t>金額</w:t>
            </w:r>
          </w:p>
        </w:tc>
        <w:tc>
          <w:tcPr>
            <w:tcW w:w="575" w:type="dxa"/>
            <w:vMerge w:val="restart"/>
            <w:tcBorders>
              <w:top w:val="single" w:sz="8" w:space="0" w:color="auto"/>
              <w:left w:val="single" w:sz="4" w:space="0" w:color="auto"/>
              <w:right w:val="single" w:sz="8" w:space="0" w:color="auto"/>
            </w:tcBorders>
            <w:shd w:val="clear" w:color="auto" w:fill="auto"/>
            <w:noWrap/>
            <w:vAlign w:val="center"/>
            <w:hideMark/>
          </w:tcPr>
          <w:p w14:paraId="62012D56" w14:textId="77777777" w:rsidR="00A931EA" w:rsidRPr="00EE3251" w:rsidRDefault="00A931EA" w:rsidP="004F3EFB">
            <w:pPr>
              <w:widowControl/>
              <w:jc w:val="center"/>
            </w:pPr>
            <w:r w:rsidRPr="00EE3251">
              <w:t>用途</w:t>
            </w:r>
          </w:p>
          <w:p w14:paraId="623530C1" w14:textId="77777777" w:rsidR="00A931EA" w:rsidRPr="00EE3251" w:rsidRDefault="00A931EA" w:rsidP="004F3EFB">
            <w:pPr>
              <w:widowControl/>
              <w:jc w:val="center"/>
            </w:pPr>
            <w:r w:rsidRPr="00EE3251">
              <w:t>說明</w:t>
            </w:r>
          </w:p>
        </w:tc>
      </w:tr>
      <w:tr w:rsidR="00A931EA" w:rsidRPr="00EE3251" w14:paraId="36027E2A" w14:textId="77777777" w:rsidTr="002E3A84">
        <w:trPr>
          <w:trHeight w:val="578"/>
          <w:jc w:val="center"/>
        </w:trPr>
        <w:tc>
          <w:tcPr>
            <w:tcW w:w="2684" w:type="dxa"/>
            <w:gridSpan w:val="2"/>
            <w:vMerge/>
            <w:tcBorders>
              <w:top w:val="single" w:sz="8" w:space="0" w:color="auto"/>
              <w:left w:val="single" w:sz="8" w:space="0" w:color="auto"/>
              <w:bottom w:val="single" w:sz="4" w:space="0" w:color="auto"/>
              <w:right w:val="single" w:sz="4" w:space="0" w:color="auto"/>
            </w:tcBorders>
            <w:vAlign w:val="center"/>
            <w:hideMark/>
          </w:tcPr>
          <w:p w14:paraId="5F66A570" w14:textId="77777777" w:rsidR="00A931EA" w:rsidRPr="00EE3251" w:rsidRDefault="00A931EA" w:rsidP="004F3EFB">
            <w:pPr>
              <w:widowControl/>
              <w:rPr>
                <w:sz w:val="22"/>
              </w:rPr>
            </w:pPr>
          </w:p>
        </w:tc>
        <w:tc>
          <w:tcPr>
            <w:tcW w:w="1417" w:type="dxa"/>
            <w:vMerge/>
            <w:tcBorders>
              <w:top w:val="single" w:sz="8" w:space="0" w:color="auto"/>
              <w:left w:val="single" w:sz="4" w:space="0" w:color="auto"/>
              <w:bottom w:val="single" w:sz="4" w:space="0" w:color="auto"/>
              <w:right w:val="single" w:sz="4" w:space="0" w:color="auto"/>
            </w:tcBorders>
            <w:vAlign w:val="center"/>
            <w:hideMark/>
          </w:tcPr>
          <w:p w14:paraId="7FE59A31" w14:textId="77777777" w:rsidR="00A931EA" w:rsidRPr="00EE3251" w:rsidRDefault="00A931EA" w:rsidP="004F3EFB">
            <w:pPr>
              <w:widowControl/>
              <w:rPr>
                <w:sz w:val="22"/>
              </w:rPr>
            </w:pPr>
          </w:p>
        </w:tc>
        <w:tc>
          <w:tcPr>
            <w:tcW w:w="851" w:type="dxa"/>
            <w:vMerge/>
            <w:tcBorders>
              <w:top w:val="single" w:sz="8" w:space="0" w:color="auto"/>
              <w:left w:val="single" w:sz="4" w:space="0" w:color="auto"/>
              <w:bottom w:val="single" w:sz="4" w:space="0" w:color="auto"/>
              <w:right w:val="single" w:sz="4" w:space="0" w:color="auto"/>
            </w:tcBorders>
            <w:vAlign w:val="center"/>
            <w:hideMark/>
          </w:tcPr>
          <w:p w14:paraId="26594835" w14:textId="77777777" w:rsidR="00A931EA" w:rsidRPr="00EE3251" w:rsidRDefault="00A931EA" w:rsidP="004F3EFB">
            <w:pPr>
              <w:widowControl/>
              <w:rPr>
                <w:sz w:val="22"/>
              </w:rPr>
            </w:pPr>
          </w:p>
        </w:tc>
        <w:tc>
          <w:tcPr>
            <w:tcW w:w="1418" w:type="dxa"/>
            <w:vMerge/>
            <w:tcBorders>
              <w:top w:val="single" w:sz="8" w:space="0" w:color="auto"/>
              <w:left w:val="single" w:sz="4" w:space="0" w:color="auto"/>
              <w:bottom w:val="single" w:sz="4" w:space="0" w:color="auto"/>
              <w:right w:val="single" w:sz="8" w:space="0" w:color="auto"/>
            </w:tcBorders>
            <w:vAlign w:val="center"/>
            <w:hideMark/>
          </w:tcPr>
          <w:p w14:paraId="4A33DD37" w14:textId="77777777" w:rsidR="00A931EA" w:rsidRPr="00EE3251" w:rsidRDefault="00A931EA" w:rsidP="004F3EFB">
            <w:pPr>
              <w:widowControl/>
              <w:rPr>
                <w:sz w:val="22"/>
              </w:rPr>
            </w:pPr>
          </w:p>
        </w:tc>
        <w:tc>
          <w:tcPr>
            <w:tcW w:w="993" w:type="dxa"/>
            <w:tcBorders>
              <w:top w:val="single" w:sz="8" w:space="0" w:color="auto"/>
              <w:left w:val="single" w:sz="8" w:space="0" w:color="auto"/>
              <w:bottom w:val="single" w:sz="4" w:space="0" w:color="auto"/>
              <w:right w:val="single" w:sz="8" w:space="0" w:color="auto"/>
            </w:tcBorders>
            <w:vAlign w:val="center"/>
          </w:tcPr>
          <w:p w14:paraId="42BA5727"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01AE5AA6"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nil"/>
              <w:left w:val="nil"/>
              <w:bottom w:val="single" w:sz="4" w:space="0" w:color="auto"/>
              <w:right w:val="single" w:sz="4" w:space="0" w:color="auto"/>
            </w:tcBorders>
            <w:shd w:val="clear" w:color="auto" w:fill="auto"/>
            <w:noWrap/>
            <w:vAlign w:val="center"/>
            <w:hideMark/>
          </w:tcPr>
          <w:p w14:paraId="18D83FDD"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nil"/>
              <w:left w:val="nil"/>
              <w:bottom w:val="single" w:sz="4" w:space="0" w:color="auto"/>
              <w:right w:val="single" w:sz="8" w:space="0" w:color="auto"/>
            </w:tcBorders>
            <w:shd w:val="clear" w:color="auto" w:fill="auto"/>
            <w:noWrap/>
            <w:vAlign w:val="center"/>
            <w:hideMark/>
          </w:tcPr>
          <w:p w14:paraId="3B16C58C" w14:textId="77777777" w:rsidR="00A931EA" w:rsidRPr="00EE3251" w:rsidRDefault="00A931EA" w:rsidP="004F3EFB">
            <w:pPr>
              <w:widowControl/>
              <w:jc w:val="center"/>
              <w:rPr>
                <w:sz w:val="22"/>
              </w:rPr>
            </w:pPr>
            <w:r w:rsidRPr="00EE3251">
              <w:rPr>
                <w:sz w:val="22"/>
              </w:rPr>
              <w:t>合計</w:t>
            </w:r>
          </w:p>
        </w:tc>
        <w:tc>
          <w:tcPr>
            <w:tcW w:w="992" w:type="dxa"/>
            <w:tcBorders>
              <w:top w:val="single" w:sz="8" w:space="0" w:color="auto"/>
              <w:left w:val="single" w:sz="8" w:space="0" w:color="auto"/>
              <w:bottom w:val="single" w:sz="4" w:space="0" w:color="auto"/>
              <w:right w:val="single" w:sz="8" w:space="0" w:color="auto"/>
            </w:tcBorders>
            <w:vAlign w:val="center"/>
          </w:tcPr>
          <w:p w14:paraId="73A5688B"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2BA890C9"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nil"/>
              <w:left w:val="nil"/>
              <w:bottom w:val="single" w:sz="4" w:space="0" w:color="auto"/>
              <w:right w:val="single" w:sz="4" w:space="0" w:color="auto"/>
            </w:tcBorders>
            <w:shd w:val="clear" w:color="auto" w:fill="auto"/>
            <w:noWrap/>
            <w:vAlign w:val="center"/>
            <w:hideMark/>
          </w:tcPr>
          <w:p w14:paraId="7CC74542"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nil"/>
              <w:left w:val="nil"/>
              <w:bottom w:val="single" w:sz="4" w:space="0" w:color="auto"/>
              <w:right w:val="single" w:sz="4" w:space="0" w:color="auto"/>
            </w:tcBorders>
            <w:shd w:val="clear" w:color="auto" w:fill="auto"/>
            <w:noWrap/>
            <w:vAlign w:val="center"/>
            <w:hideMark/>
          </w:tcPr>
          <w:p w14:paraId="03B8F7CE" w14:textId="77777777" w:rsidR="00A931EA" w:rsidRPr="00EE3251" w:rsidRDefault="00A931EA" w:rsidP="004F3EFB">
            <w:pPr>
              <w:widowControl/>
              <w:jc w:val="center"/>
              <w:rPr>
                <w:sz w:val="22"/>
              </w:rPr>
            </w:pPr>
            <w:r w:rsidRPr="00EE3251">
              <w:rPr>
                <w:sz w:val="22"/>
              </w:rPr>
              <w:t>合計</w:t>
            </w:r>
          </w:p>
        </w:tc>
        <w:tc>
          <w:tcPr>
            <w:tcW w:w="575" w:type="dxa"/>
            <w:vMerge/>
            <w:tcBorders>
              <w:left w:val="single" w:sz="4" w:space="0" w:color="auto"/>
              <w:bottom w:val="single" w:sz="4" w:space="0" w:color="auto"/>
              <w:right w:val="single" w:sz="8" w:space="0" w:color="auto"/>
            </w:tcBorders>
            <w:vAlign w:val="center"/>
            <w:hideMark/>
          </w:tcPr>
          <w:p w14:paraId="6A0752DB" w14:textId="77777777" w:rsidR="00A931EA" w:rsidRPr="00EE3251" w:rsidRDefault="00A931EA" w:rsidP="004F3EFB">
            <w:pPr>
              <w:widowControl/>
            </w:pPr>
          </w:p>
        </w:tc>
      </w:tr>
      <w:tr w:rsidR="00A931EA" w:rsidRPr="00EE3251" w14:paraId="32406E8C"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hideMark/>
          </w:tcPr>
          <w:p w14:paraId="18AEEC99" w14:textId="77777777" w:rsidR="00A931EA" w:rsidRPr="00EE3251" w:rsidRDefault="00A931EA" w:rsidP="004F3EFB">
            <w:pPr>
              <w:widowControl/>
              <w:spacing w:line="240" w:lineRule="atLeast"/>
              <w:rPr>
                <w:sz w:val="22"/>
              </w:rPr>
            </w:pPr>
            <w:r w:rsidRPr="00EE3251">
              <w:rPr>
                <w:sz w:val="22"/>
              </w:rPr>
              <w:t>運算伺服器</w:t>
            </w:r>
            <w:r w:rsidRPr="00EE3251">
              <w:rPr>
                <w:sz w:val="22"/>
              </w:rPr>
              <w:t xml:space="preserve"> (G10401X00166)</w:t>
            </w:r>
          </w:p>
        </w:tc>
        <w:tc>
          <w:tcPr>
            <w:tcW w:w="1417" w:type="dxa"/>
            <w:tcBorders>
              <w:top w:val="nil"/>
              <w:left w:val="nil"/>
              <w:bottom w:val="single" w:sz="4" w:space="0" w:color="auto"/>
              <w:right w:val="single" w:sz="4" w:space="0" w:color="auto"/>
            </w:tcBorders>
            <w:shd w:val="clear" w:color="auto" w:fill="auto"/>
            <w:noWrap/>
            <w:vAlign w:val="center"/>
            <w:hideMark/>
          </w:tcPr>
          <w:p w14:paraId="09B76D2C" w14:textId="77777777" w:rsidR="00A931EA" w:rsidRPr="00EE3251" w:rsidRDefault="00A931EA" w:rsidP="004F3EFB">
            <w:pPr>
              <w:widowControl/>
              <w:spacing w:line="240" w:lineRule="atLeast"/>
              <w:jc w:val="right"/>
              <w:rPr>
                <w:sz w:val="22"/>
              </w:rPr>
            </w:pPr>
            <w:r w:rsidRPr="00EE3251">
              <w:rPr>
                <w:sz w:val="22"/>
              </w:rPr>
              <w:t>1495.8</w:t>
            </w:r>
          </w:p>
        </w:tc>
        <w:tc>
          <w:tcPr>
            <w:tcW w:w="851" w:type="dxa"/>
            <w:tcBorders>
              <w:top w:val="nil"/>
              <w:left w:val="nil"/>
              <w:bottom w:val="single" w:sz="4" w:space="0" w:color="auto"/>
              <w:right w:val="single" w:sz="4" w:space="0" w:color="auto"/>
            </w:tcBorders>
            <w:shd w:val="clear" w:color="auto" w:fill="auto"/>
            <w:noWrap/>
            <w:vAlign w:val="center"/>
            <w:hideMark/>
          </w:tcPr>
          <w:p w14:paraId="5CE3DE51"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hideMark/>
          </w:tcPr>
          <w:p w14:paraId="2CD49F25" w14:textId="77777777" w:rsidR="00A931EA" w:rsidRPr="00EE3251" w:rsidRDefault="00A931EA" w:rsidP="004F3EFB">
            <w:pPr>
              <w:widowControl/>
              <w:spacing w:line="240" w:lineRule="atLeast"/>
              <w:jc w:val="right"/>
              <w:rPr>
                <w:sz w:val="22"/>
              </w:rPr>
            </w:pPr>
            <w:r w:rsidRPr="00EE3251">
              <w:rPr>
                <w:sz w:val="22"/>
              </w:rPr>
              <w:t xml:space="preserve">25 </w:t>
            </w:r>
          </w:p>
        </w:tc>
        <w:tc>
          <w:tcPr>
            <w:tcW w:w="993" w:type="dxa"/>
            <w:tcBorders>
              <w:top w:val="single" w:sz="4" w:space="0" w:color="auto"/>
              <w:left w:val="single" w:sz="8" w:space="0" w:color="auto"/>
              <w:bottom w:val="single" w:sz="4" w:space="0" w:color="auto"/>
              <w:right w:val="single" w:sz="8" w:space="0" w:color="auto"/>
            </w:tcBorders>
            <w:vAlign w:val="center"/>
          </w:tcPr>
          <w:p w14:paraId="73EA207C"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77ED3146" w14:textId="77777777" w:rsidR="00A931EA" w:rsidRPr="00EE3251" w:rsidRDefault="00A931EA" w:rsidP="004F3EFB">
            <w:pPr>
              <w:widowControl/>
              <w:spacing w:line="240" w:lineRule="atLeast"/>
              <w:jc w:val="center"/>
              <w:rPr>
                <w:sz w:val="22"/>
              </w:rPr>
            </w:pPr>
            <w:r w:rsidRPr="00EE3251">
              <w:rPr>
                <w:sz w:val="22"/>
              </w:rPr>
              <w:t>1.5</w:t>
            </w:r>
          </w:p>
        </w:tc>
        <w:tc>
          <w:tcPr>
            <w:tcW w:w="992" w:type="dxa"/>
            <w:tcBorders>
              <w:top w:val="nil"/>
              <w:left w:val="nil"/>
              <w:bottom w:val="single" w:sz="4" w:space="0" w:color="auto"/>
              <w:right w:val="single" w:sz="4" w:space="0" w:color="auto"/>
            </w:tcBorders>
            <w:shd w:val="clear" w:color="auto" w:fill="auto"/>
            <w:noWrap/>
            <w:vAlign w:val="center"/>
            <w:hideMark/>
          </w:tcPr>
          <w:p w14:paraId="618850C6" w14:textId="77777777" w:rsidR="00A931EA" w:rsidRPr="00EE3251" w:rsidRDefault="00A931EA" w:rsidP="004F3EFB">
            <w:pPr>
              <w:widowControl/>
              <w:spacing w:line="240" w:lineRule="atLeast"/>
              <w:jc w:val="center"/>
              <w:rPr>
                <w:sz w:val="22"/>
              </w:rPr>
            </w:pPr>
            <w:r w:rsidRPr="00EE3251">
              <w:rPr>
                <w:sz w:val="22"/>
              </w:rPr>
              <w:t>1.5</w:t>
            </w:r>
          </w:p>
        </w:tc>
        <w:tc>
          <w:tcPr>
            <w:tcW w:w="851" w:type="dxa"/>
            <w:tcBorders>
              <w:top w:val="nil"/>
              <w:left w:val="nil"/>
              <w:bottom w:val="single" w:sz="4" w:space="0" w:color="auto"/>
              <w:right w:val="single" w:sz="8" w:space="0" w:color="auto"/>
            </w:tcBorders>
            <w:shd w:val="clear" w:color="auto" w:fill="auto"/>
            <w:noWrap/>
            <w:vAlign w:val="center"/>
            <w:hideMark/>
          </w:tcPr>
          <w:p w14:paraId="458FAFFE" w14:textId="77777777" w:rsidR="00A931EA" w:rsidRPr="00EE3251" w:rsidRDefault="00A931EA" w:rsidP="004F3EFB">
            <w:pPr>
              <w:widowControl/>
              <w:spacing w:line="240" w:lineRule="atLeast"/>
              <w:jc w:val="center"/>
              <w:rPr>
                <w:sz w:val="22"/>
              </w:rPr>
            </w:pPr>
            <w:r w:rsidRPr="00EE3251">
              <w:rPr>
                <w:sz w:val="22"/>
              </w:rPr>
              <w:t xml:space="preserve">0 </w:t>
            </w:r>
          </w:p>
        </w:tc>
        <w:tc>
          <w:tcPr>
            <w:tcW w:w="992" w:type="dxa"/>
            <w:tcBorders>
              <w:top w:val="nil"/>
              <w:left w:val="single" w:sz="8" w:space="0" w:color="auto"/>
              <w:bottom w:val="single" w:sz="4" w:space="0" w:color="auto"/>
              <w:right w:val="single" w:sz="8" w:space="0" w:color="auto"/>
            </w:tcBorders>
            <w:vAlign w:val="center"/>
          </w:tcPr>
          <w:p w14:paraId="345F8AFA"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50635B48" w14:textId="77777777" w:rsidR="00A931EA" w:rsidRPr="00EE3251" w:rsidRDefault="00A931EA" w:rsidP="004F3EFB">
            <w:pPr>
              <w:widowControl/>
              <w:spacing w:line="240" w:lineRule="atLeast"/>
              <w:jc w:val="right"/>
              <w:rPr>
                <w:sz w:val="22"/>
              </w:rPr>
            </w:pPr>
            <w:r w:rsidRPr="00EE3251">
              <w:rPr>
                <w:sz w:val="22"/>
              </w:rPr>
              <w:t xml:space="preserve">37.5 </w:t>
            </w:r>
          </w:p>
        </w:tc>
        <w:tc>
          <w:tcPr>
            <w:tcW w:w="992" w:type="dxa"/>
            <w:tcBorders>
              <w:top w:val="nil"/>
              <w:left w:val="nil"/>
              <w:bottom w:val="single" w:sz="4" w:space="0" w:color="auto"/>
              <w:right w:val="single" w:sz="4" w:space="0" w:color="auto"/>
            </w:tcBorders>
            <w:shd w:val="clear" w:color="auto" w:fill="auto"/>
            <w:noWrap/>
            <w:vAlign w:val="center"/>
            <w:hideMark/>
          </w:tcPr>
          <w:p w14:paraId="0EB1B76B" w14:textId="77777777" w:rsidR="00A931EA" w:rsidRPr="00EE3251" w:rsidRDefault="00A931EA" w:rsidP="004F3EFB">
            <w:pPr>
              <w:widowControl/>
              <w:spacing w:line="240" w:lineRule="atLeast"/>
              <w:jc w:val="right"/>
              <w:rPr>
                <w:sz w:val="22"/>
              </w:rPr>
            </w:pPr>
            <w:r w:rsidRPr="00EE3251">
              <w:rPr>
                <w:sz w:val="22"/>
              </w:rPr>
              <w:t xml:space="preserve">37.5 </w:t>
            </w:r>
          </w:p>
        </w:tc>
        <w:tc>
          <w:tcPr>
            <w:tcW w:w="851" w:type="dxa"/>
            <w:tcBorders>
              <w:top w:val="nil"/>
              <w:left w:val="nil"/>
              <w:bottom w:val="single" w:sz="4" w:space="0" w:color="auto"/>
              <w:right w:val="single" w:sz="4" w:space="0" w:color="auto"/>
            </w:tcBorders>
            <w:shd w:val="clear" w:color="auto" w:fill="auto"/>
            <w:noWrap/>
            <w:vAlign w:val="center"/>
            <w:hideMark/>
          </w:tcPr>
          <w:p w14:paraId="52D64AAD" w14:textId="77777777" w:rsidR="00A931EA" w:rsidRPr="00EE3251" w:rsidRDefault="00A931EA" w:rsidP="004F3EFB">
            <w:pPr>
              <w:widowControl/>
              <w:spacing w:line="240" w:lineRule="atLeast"/>
              <w:jc w:val="right"/>
              <w:rPr>
                <w:sz w:val="22"/>
              </w:rPr>
            </w:pPr>
            <w:r w:rsidRPr="00EE3251">
              <w:rPr>
                <w:sz w:val="22"/>
              </w:rPr>
              <w:t xml:space="preserve">75.0 </w:t>
            </w:r>
          </w:p>
        </w:tc>
        <w:tc>
          <w:tcPr>
            <w:tcW w:w="575" w:type="dxa"/>
            <w:tcBorders>
              <w:top w:val="nil"/>
              <w:left w:val="nil"/>
              <w:bottom w:val="single" w:sz="4" w:space="0" w:color="auto"/>
              <w:right w:val="single" w:sz="8" w:space="0" w:color="auto"/>
            </w:tcBorders>
            <w:shd w:val="clear" w:color="auto" w:fill="auto"/>
            <w:noWrap/>
            <w:vAlign w:val="center"/>
            <w:hideMark/>
          </w:tcPr>
          <w:p w14:paraId="01FBC1A4" w14:textId="77777777" w:rsidR="00A931EA" w:rsidRPr="00EE3251" w:rsidRDefault="00A931EA" w:rsidP="004F3EFB">
            <w:pPr>
              <w:widowControl/>
            </w:pPr>
          </w:p>
        </w:tc>
      </w:tr>
      <w:tr w:rsidR="00A931EA" w:rsidRPr="00EE3251" w14:paraId="11CC2112"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6CDDACA7" w14:textId="77777777" w:rsidR="00A931EA" w:rsidRPr="00EE3251" w:rsidRDefault="00A931EA" w:rsidP="004F3EFB">
            <w:pPr>
              <w:widowControl/>
              <w:spacing w:line="240" w:lineRule="atLeast"/>
              <w:rPr>
                <w:sz w:val="22"/>
              </w:rPr>
            </w:pPr>
            <w:r w:rsidRPr="00EE3251">
              <w:rPr>
                <w:sz w:val="22"/>
              </w:rPr>
              <w:t>運算伺服器</w:t>
            </w:r>
            <w:r w:rsidRPr="00EE3251">
              <w:rPr>
                <w:sz w:val="22"/>
              </w:rPr>
              <w:t xml:space="preserve"> (G10401X00107)</w:t>
            </w:r>
          </w:p>
        </w:tc>
        <w:tc>
          <w:tcPr>
            <w:tcW w:w="1417" w:type="dxa"/>
            <w:tcBorders>
              <w:top w:val="nil"/>
              <w:left w:val="nil"/>
              <w:bottom w:val="single" w:sz="4" w:space="0" w:color="auto"/>
              <w:right w:val="single" w:sz="4" w:space="0" w:color="auto"/>
            </w:tcBorders>
            <w:shd w:val="clear" w:color="auto" w:fill="auto"/>
            <w:noWrap/>
            <w:vAlign w:val="center"/>
          </w:tcPr>
          <w:p w14:paraId="0F357191" w14:textId="77777777" w:rsidR="00A931EA" w:rsidRPr="00EE3251" w:rsidRDefault="00A931EA" w:rsidP="004F3EFB">
            <w:pPr>
              <w:widowControl/>
              <w:spacing w:line="240" w:lineRule="atLeast"/>
              <w:jc w:val="right"/>
              <w:rPr>
                <w:sz w:val="22"/>
              </w:rPr>
            </w:pPr>
            <w:r w:rsidRPr="00EE3251">
              <w:rPr>
                <w:sz w:val="22"/>
              </w:rPr>
              <w:t>73.6</w:t>
            </w:r>
          </w:p>
        </w:tc>
        <w:tc>
          <w:tcPr>
            <w:tcW w:w="851" w:type="dxa"/>
            <w:tcBorders>
              <w:top w:val="nil"/>
              <w:left w:val="nil"/>
              <w:bottom w:val="single" w:sz="4" w:space="0" w:color="auto"/>
              <w:right w:val="single" w:sz="4" w:space="0" w:color="auto"/>
            </w:tcBorders>
            <w:shd w:val="clear" w:color="auto" w:fill="auto"/>
            <w:noWrap/>
            <w:vAlign w:val="center"/>
          </w:tcPr>
          <w:p w14:paraId="10527490"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464E6438" w14:textId="77777777" w:rsidR="00A931EA" w:rsidRPr="00EE3251" w:rsidRDefault="00A931EA" w:rsidP="004F3EFB">
            <w:pPr>
              <w:widowControl/>
              <w:spacing w:line="240" w:lineRule="atLeast"/>
              <w:jc w:val="right"/>
              <w:rPr>
                <w:sz w:val="22"/>
              </w:rPr>
            </w:pPr>
            <w:r w:rsidRPr="00EE3251">
              <w:rPr>
                <w:sz w:val="22"/>
              </w:rPr>
              <w:t>1.2</w:t>
            </w:r>
          </w:p>
        </w:tc>
        <w:tc>
          <w:tcPr>
            <w:tcW w:w="993" w:type="dxa"/>
            <w:tcBorders>
              <w:top w:val="single" w:sz="4" w:space="0" w:color="auto"/>
              <w:left w:val="single" w:sz="8" w:space="0" w:color="auto"/>
              <w:bottom w:val="single" w:sz="4" w:space="0" w:color="auto"/>
              <w:right w:val="single" w:sz="8" w:space="0" w:color="auto"/>
            </w:tcBorders>
            <w:vAlign w:val="center"/>
          </w:tcPr>
          <w:p w14:paraId="4867A31E"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4AE98985"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4" w:space="0" w:color="auto"/>
            </w:tcBorders>
            <w:shd w:val="clear" w:color="auto" w:fill="auto"/>
            <w:noWrap/>
            <w:vAlign w:val="center"/>
          </w:tcPr>
          <w:p w14:paraId="7C4D8210"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44839C58"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0811B177" w14:textId="77777777" w:rsidR="00A931EA" w:rsidRPr="00EE3251" w:rsidRDefault="00A931EA" w:rsidP="004F3EFB">
            <w:pPr>
              <w:widowControl/>
              <w:spacing w:line="240" w:lineRule="atLeast"/>
              <w:jc w:val="right"/>
              <w:rPr>
                <w:sz w:val="22"/>
              </w:rPr>
            </w:pPr>
            <w:r w:rsidRPr="00EE3251">
              <w:rPr>
                <w:sz w:val="22"/>
              </w:rPr>
              <w:t>1.2</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9D1DF60" w14:textId="77777777" w:rsidR="00A931EA" w:rsidRPr="00EE3251" w:rsidRDefault="00A931EA" w:rsidP="004F3EFB">
            <w:pPr>
              <w:widowControl/>
              <w:spacing w:line="240" w:lineRule="atLeast"/>
              <w:jc w:val="right"/>
              <w:rPr>
                <w:sz w:val="22"/>
              </w:rPr>
            </w:pPr>
            <w:r w:rsidRPr="00EE3251">
              <w:rPr>
                <w:sz w:val="22"/>
              </w:rPr>
              <w:t>1.2</w:t>
            </w:r>
          </w:p>
        </w:tc>
        <w:tc>
          <w:tcPr>
            <w:tcW w:w="992" w:type="dxa"/>
            <w:tcBorders>
              <w:top w:val="nil"/>
              <w:left w:val="nil"/>
              <w:bottom w:val="single" w:sz="4" w:space="0" w:color="auto"/>
              <w:right w:val="single" w:sz="4" w:space="0" w:color="auto"/>
            </w:tcBorders>
            <w:shd w:val="clear" w:color="auto" w:fill="auto"/>
            <w:noWrap/>
            <w:vAlign w:val="center"/>
          </w:tcPr>
          <w:p w14:paraId="737321BD"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22E254E2" w14:textId="77777777" w:rsidR="00A931EA" w:rsidRPr="00EE3251" w:rsidRDefault="00A931EA" w:rsidP="004F3EFB">
            <w:pPr>
              <w:widowControl/>
              <w:spacing w:line="240" w:lineRule="atLeast"/>
              <w:jc w:val="right"/>
              <w:rPr>
                <w:sz w:val="22"/>
              </w:rPr>
            </w:pPr>
            <w:r w:rsidRPr="00EE3251">
              <w:rPr>
                <w:sz w:val="22"/>
              </w:rPr>
              <w:t>2.4</w:t>
            </w:r>
          </w:p>
        </w:tc>
        <w:tc>
          <w:tcPr>
            <w:tcW w:w="575" w:type="dxa"/>
            <w:tcBorders>
              <w:top w:val="nil"/>
              <w:left w:val="nil"/>
              <w:bottom w:val="single" w:sz="4" w:space="0" w:color="auto"/>
              <w:right w:val="single" w:sz="8" w:space="0" w:color="auto"/>
            </w:tcBorders>
            <w:shd w:val="clear" w:color="auto" w:fill="auto"/>
            <w:noWrap/>
            <w:vAlign w:val="center"/>
          </w:tcPr>
          <w:p w14:paraId="5FDF3A4A" w14:textId="77777777" w:rsidR="00A931EA" w:rsidRPr="00EE3251" w:rsidRDefault="00A931EA" w:rsidP="004F3EFB">
            <w:pPr>
              <w:widowControl/>
            </w:pPr>
          </w:p>
        </w:tc>
      </w:tr>
      <w:tr w:rsidR="00A931EA" w:rsidRPr="00EE3251" w14:paraId="50A1CBE3"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5F1D7080" w14:textId="77777777" w:rsidR="00A931EA" w:rsidRPr="00EE3251" w:rsidRDefault="00A931EA" w:rsidP="004F3EFB">
            <w:pPr>
              <w:widowControl/>
              <w:spacing w:line="240" w:lineRule="atLeast"/>
              <w:rPr>
                <w:sz w:val="22"/>
              </w:rPr>
            </w:pPr>
            <w:r w:rsidRPr="00EE3251">
              <w:rPr>
                <w:sz w:val="22"/>
              </w:rPr>
              <w:t>伺服器</w:t>
            </w:r>
            <w:r w:rsidRPr="00EE3251">
              <w:rPr>
                <w:sz w:val="22"/>
              </w:rPr>
              <w:t>HPDL360GEN9 (G10401X00119)</w:t>
            </w:r>
          </w:p>
        </w:tc>
        <w:tc>
          <w:tcPr>
            <w:tcW w:w="1417" w:type="dxa"/>
            <w:tcBorders>
              <w:top w:val="nil"/>
              <w:left w:val="nil"/>
              <w:bottom w:val="single" w:sz="4" w:space="0" w:color="auto"/>
              <w:right w:val="single" w:sz="4" w:space="0" w:color="auto"/>
            </w:tcBorders>
            <w:shd w:val="clear" w:color="auto" w:fill="auto"/>
            <w:noWrap/>
            <w:vAlign w:val="center"/>
          </w:tcPr>
          <w:p w14:paraId="0771CADA" w14:textId="77777777" w:rsidR="00A931EA" w:rsidRPr="00EE3251" w:rsidRDefault="00A931EA" w:rsidP="004F3EFB">
            <w:pPr>
              <w:widowControl/>
              <w:spacing w:line="240" w:lineRule="atLeast"/>
              <w:jc w:val="right"/>
              <w:rPr>
                <w:sz w:val="22"/>
              </w:rPr>
            </w:pPr>
            <w:r w:rsidRPr="00EE3251">
              <w:rPr>
                <w:sz w:val="22"/>
              </w:rPr>
              <w:t>137.5</w:t>
            </w:r>
          </w:p>
        </w:tc>
        <w:tc>
          <w:tcPr>
            <w:tcW w:w="851" w:type="dxa"/>
            <w:tcBorders>
              <w:top w:val="nil"/>
              <w:left w:val="nil"/>
              <w:bottom w:val="single" w:sz="4" w:space="0" w:color="auto"/>
              <w:right w:val="single" w:sz="4" w:space="0" w:color="auto"/>
            </w:tcBorders>
            <w:shd w:val="clear" w:color="auto" w:fill="auto"/>
            <w:noWrap/>
            <w:vAlign w:val="center"/>
          </w:tcPr>
          <w:p w14:paraId="337FB356"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450FAF2D" w14:textId="77777777" w:rsidR="00A931EA" w:rsidRPr="00EE3251" w:rsidRDefault="00A931EA" w:rsidP="004F3EFB">
            <w:pPr>
              <w:widowControl/>
              <w:spacing w:line="240" w:lineRule="atLeast"/>
              <w:jc w:val="right"/>
              <w:rPr>
                <w:sz w:val="22"/>
              </w:rPr>
            </w:pPr>
            <w:r w:rsidRPr="00EE3251">
              <w:rPr>
                <w:sz w:val="22"/>
              </w:rPr>
              <w:t>2.3</w:t>
            </w:r>
          </w:p>
        </w:tc>
        <w:tc>
          <w:tcPr>
            <w:tcW w:w="993" w:type="dxa"/>
            <w:tcBorders>
              <w:top w:val="single" w:sz="4" w:space="0" w:color="auto"/>
              <w:left w:val="single" w:sz="8" w:space="0" w:color="auto"/>
              <w:bottom w:val="single" w:sz="4" w:space="0" w:color="auto"/>
              <w:right w:val="single" w:sz="8" w:space="0" w:color="auto"/>
            </w:tcBorders>
            <w:vAlign w:val="center"/>
          </w:tcPr>
          <w:p w14:paraId="05C02F63"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38E69ADE"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4" w:space="0" w:color="auto"/>
            </w:tcBorders>
            <w:shd w:val="clear" w:color="auto" w:fill="auto"/>
            <w:noWrap/>
            <w:vAlign w:val="center"/>
          </w:tcPr>
          <w:p w14:paraId="01D00F71"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25ED1EE5"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14C6FD8E" w14:textId="77777777" w:rsidR="00A931EA" w:rsidRPr="00EE3251" w:rsidRDefault="00A931EA" w:rsidP="004F3EFB">
            <w:pPr>
              <w:widowControl/>
              <w:spacing w:line="240" w:lineRule="atLeast"/>
              <w:jc w:val="right"/>
              <w:rPr>
                <w:sz w:val="22"/>
              </w:rPr>
            </w:pPr>
            <w:r w:rsidRPr="00EE3251">
              <w:rPr>
                <w:sz w:val="22"/>
              </w:rPr>
              <w:t>2.3</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30F9EA35" w14:textId="77777777" w:rsidR="00A931EA" w:rsidRPr="00EE3251" w:rsidRDefault="00A931EA" w:rsidP="004F3EFB">
            <w:pPr>
              <w:widowControl/>
              <w:spacing w:line="240" w:lineRule="atLeast"/>
              <w:jc w:val="right"/>
              <w:rPr>
                <w:sz w:val="22"/>
              </w:rPr>
            </w:pPr>
            <w:r w:rsidRPr="00EE3251">
              <w:rPr>
                <w:sz w:val="22"/>
              </w:rPr>
              <w:t>2.3</w:t>
            </w:r>
          </w:p>
        </w:tc>
        <w:tc>
          <w:tcPr>
            <w:tcW w:w="992" w:type="dxa"/>
            <w:tcBorders>
              <w:top w:val="nil"/>
              <w:left w:val="nil"/>
              <w:bottom w:val="single" w:sz="4" w:space="0" w:color="auto"/>
              <w:right w:val="single" w:sz="4" w:space="0" w:color="auto"/>
            </w:tcBorders>
            <w:shd w:val="clear" w:color="auto" w:fill="auto"/>
            <w:noWrap/>
            <w:vAlign w:val="center"/>
          </w:tcPr>
          <w:p w14:paraId="7E9AC0E0"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11E65879" w14:textId="77777777" w:rsidR="00A931EA" w:rsidRPr="00EE3251" w:rsidRDefault="00A931EA" w:rsidP="004F3EFB">
            <w:pPr>
              <w:widowControl/>
              <w:spacing w:line="240" w:lineRule="atLeast"/>
              <w:jc w:val="right"/>
              <w:rPr>
                <w:sz w:val="22"/>
              </w:rPr>
            </w:pPr>
            <w:r w:rsidRPr="00EE3251">
              <w:rPr>
                <w:sz w:val="22"/>
              </w:rPr>
              <w:t>4.6</w:t>
            </w:r>
          </w:p>
        </w:tc>
        <w:tc>
          <w:tcPr>
            <w:tcW w:w="575" w:type="dxa"/>
            <w:tcBorders>
              <w:top w:val="nil"/>
              <w:left w:val="nil"/>
              <w:bottom w:val="single" w:sz="4" w:space="0" w:color="auto"/>
              <w:right w:val="single" w:sz="8" w:space="0" w:color="auto"/>
            </w:tcBorders>
            <w:shd w:val="clear" w:color="auto" w:fill="auto"/>
            <w:noWrap/>
            <w:vAlign w:val="center"/>
          </w:tcPr>
          <w:p w14:paraId="4CDCE09D" w14:textId="77777777" w:rsidR="00A931EA" w:rsidRPr="00EE3251" w:rsidRDefault="00A931EA" w:rsidP="004F3EFB">
            <w:pPr>
              <w:widowControl/>
            </w:pPr>
          </w:p>
        </w:tc>
      </w:tr>
      <w:tr w:rsidR="00A931EA" w:rsidRPr="00EE3251" w14:paraId="433DAC84"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6A17B009" w14:textId="77777777" w:rsidR="00A931EA" w:rsidRPr="00EE3251" w:rsidRDefault="00A931EA" w:rsidP="004F3EFB">
            <w:pPr>
              <w:widowControl/>
              <w:spacing w:line="240" w:lineRule="atLeast"/>
              <w:rPr>
                <w:sz w:val="22"/>
              </w:rPr>
            </w:pPr>
            <w:r w:rsidRPr="00EE3251">
              <w:rPr>
                <w:sz w:val="22"/>
              </w:rPr>
              <w:t>伺服器</w:t>
            </w:r>
            <w:r w:rsidRPr="00EE3251">
              <w:rPr>
                <w:sz w:val="22"/>
              </w:rPr>
              <w:t>HPDL360GEN9 (G10401X00120)</w:t>
            </w:r>
          </w:p>
        </w:tc>
        <w:tc>
          <w:tcPr>
            <w:tcW w:w="1417" w:type="dxa"/>
            <w:tcBorders>
              <w:top w:val="nil"/>
              <w:left w:val="nil"/>
              <w:bottom w:val="single" w:sz="4" w:space="0" w:color="auto"/>
              <w:right w:val="single" w:sz="4" w:space="0" w:color="auto"/>
            </w:tcBorders>
            <w:shd w:val="clear" w:color="auto" w:fill="auto"/>
            <w:noWrap/>
            <w:vAlign w:val="center"/>
          </w:tcPr>
          <w:p w14:paraId="29C92AAE" w14:textId="77777777" w:rsidR="00A931EA" w:rsidRPr="00EE3251" w:rsidRDefault="00A931EA" w:rsidP="004F3EFB">
            <w:pPr>
              <w:widowControl/>
              <w:spacing w:line="240" w:lineRule="atLeast"/>
              <w:jc w:val="right"/>
              <w:rPr>
                <w:sz w:val="22"/>
              </w:rPr>
            </w:pPr>
            <w:r w:rsidRPr="00EE3251">
              <w:rPr>
                <w:sz w:val="22"/>
              </w:rPr>
              <w:t>137.5</w:t>
            </w:r>
          </w:p>
        </w:tc>
        <w:tc>
          <w:tcPr>
            <w:tcW w:w="851" w:type="dxa"/>
            <w:tcBorders>
              <w:top w:val="nil"/>
              <w:left w:val="nil"/>
              <w:bottom w:val="single" w:sz="4" w:space="0" w:color="auto"/>
              <w:right w:val="single" w:sz="4" w:space="0" w:color="auto"/>
            </w:tcBorders>
            <w:shd w:val="clear" w:color="auto" w:fill="auto"/>
            <w:noWrap/>
            <w:vAlign w:val="center"/>
          </w:tcPr>
          <w:p w14:paraId="25770DC9"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635890D0" w14:textId="77777777" w:rsidR="00A931EA" w:rsidRPr="00EE3251" w:rsidRDefault="00A931EA" w:rsidP="004F3EFB">
            <w:pPr>
              <w:widowControl/>
              <w:spacing w:line="240" w:lineRule="atLeast"/>
              <w:jc w:val="right"/>
              <w:rPr>
                <w:sz w:val="22"/>
              </w:rPr>
            </w:pPr>
            <w:r w:rsidRPr="00EE3251">
              <w:rPr>
                <w:sz w:val="22"/>
              </w:rPr>
              <w:t>2.3</w:t>
            </w:r>
          </w:p>
        </w:tc>
        <w:tc>
          <w:tcPr>
            <w:tcW w:w="993" w:type="dxa"/>
            <w:tcBorders>
              <w:top w:val="single" w:sz="4" w:space="0" w:color="auto"/>
              <w:left w:val="single" w:sz="8" w:space="0" w:color="auto"/>
              <w:bottom w:val="single" w:sz="4" w:space="0" w:color="auto"/>
              <w:right w:val="single" w:sz="8" w:space="0" w:color="auto"/>
            </w:tcBorders>
            <w:vAlign w:val="center"/>
          </w:tcPr>
          <w:p w14:paraId="57B86FA0"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99F34D3"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4" w:space="0" w:color="auto"/>
            </w:tcBorders>
            <w:shd w:val="clear" w:color="auto" w:fill="auto"/>
            <w:noWrap/>
            <w:vAlign w:val="center"/>
          </w:tcPr>
          <w:p w14:paraId="4BBA6B7A"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49BA0594"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0074EBF1" w14:textId="77777777" w:rsidR="00A931EA" w:rsidRPr="00EE3251" w:rsidRDefault="00A931EA" w:rsidP="004F3EFB">
            <w:pPr>
              <w:widowControl/>
              <w:spacing w:line="240" w:lineRule="atLeast"/>
              <w:jc w:val="right"/>
              <w:rPr>
                <w:sz w:val="22"/>
              </w:rPr>
            </w:pPr>
            <w:r w:rsidRPr="00EE3251">
              <w:rPr>
                <w:sz w:val="22"/>
              </w:rPr>
              <w:t>2.3</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08C229E" w14:textId="77777777" w:rsidR="00A931EA" w:rsidRPr="00EE3251" w:rsidRDefault="00A931EA" w:rsidP="004F3EFB">
            <w:pPr>
              <w:widowControl/>
              <w:spacing w:line="240" w:lineRule="atLeast"/>
              <w:jc w:val="right"/>
              <w:rPr>
                <w:sz w:val="22"/>
              </w:rPr>
            </w:pPr>
            <w:r w:rsidRPr="00EE3251">
              <w:rPr>
                <w:sz w:val="22"/>
              </w:rPr>
              <w:t>2.3</w:t>
            </w:r>
          </w:p>
        </w:tc>
        <w:tc>
          <w:tcPr>
            <w:tcW w:w="992" w:type="dxa"/>
            <w:tcBorders>
              <w:top w:val="nil"/>
              <w:left w:val="nil"/>
              <w:bottom w:val="single" w:sz="4" w:space="0" w:color="auto"/>
              <w:right w:val="single" w:sz="4" w:space="0" w:color="auto"/>
            </w:tcBorders>
            <w:shd w:val="clear" w:color="auto" w:fill="auto"/>
            <w:noWrap/>
            <w:vAlign w:val="center"/>
          </w:tcPr>
          <w:p w14:paraId="3B18C55E"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40586E71" w14:textId="77777777" w:rsidR="00A931EA" w:rsidRPr="00EE3251" w:rsidRDefault="00A931EA" w:rsidP="004F3EFB">
            <w:pPr>
              <w:widowControl/>
              <w:spacing w:line="240" w:lineRule="atLeast"/>
              <w:jc w:val="right"/>
              <w:rPr>
                <w:sz w:val="22"/>
              </w:rPr>
            </w:pPr>
            <w:r w:rsidRPr="00EE3251">
              <w:rPr>
                <w:sz w:val="22"/>
              </w:rPr>
              <w:t>4.6</w:t>
            </w:r>
          </w:p>
        </w:tc>
        <w:tc>
          <w:tcPr>
            <w:tcW w:w="575" w:type="dxa"/>
            <w:tcBorders>
              <w:top w:val="nil"/>
              <w:left w:val="nil"/>
              <w:bottom w:val="single" w:sz="4" w:space="0" w:color="auto"/>
              <w:right w:val="single" w:sz="8" w:space="0" w:color="auto"/>
            </w:tcBorders>
            <w:shd w:val="clear" w:color="auto" w:fill="auto"/>
            <w:noWrap/>
            <w:vAlign w:val="center"/>
          </w:tcPr>
          <w:p w14:paraId="1B91CBA1" w14:textId="77777777" w:rsidR="00A931EA" w:rsidRPr="00EE3251" w:rsidRDefault="00A931EA" w:rsidP="004F3EFB">
            <w:pPr>
              <w:widowControl/>
            </w:pPr>
          </w:p>
        </w:tc>
      </w:tr>
      <w:tr w:rsidR="00A931EA" w:rsidRPr="00EE3251" w14:paraId="01DBFF06"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3010134E" w14:textId="77777777" w:rsidR="00A931EA" w:rsidRPr="00EE3251" w:rsidRDefault="00A931EA" w:rsidP="004F3EFB">
            <w:pPr>
              <w:widowControl/>
              <w:spacing w:line="240" w:lineRule="atLeast"/>
              <w:rPr>
                <w:sz w:val="22"/>
              </w:rPr>
            </w:pPr>
            <w:r w:rsidRPr="00EE3251">
              <w:rPr>
                <w:sz w:val="22"/>
              </w:rPr>
              <w:t>設計運算伺服器</w:t>
            </w:r>
            <w:r w:rsidRPr="00EE3251">
              <w:rPr>
                <w:sz w:val="22"/>
              </w:rPr>
              <w:t xml:space="preserve"> (G10401X00157)</w:t>
            </w:r>
          </w:p>
        </w:tc>
        <w:tc>
          <w:tcPr>
            <w:tcW w:w="1417" w:type="dxa"/>
            <w:tcBorders>
              <w:top w:val="nil"/>
              <w:left w:val="nil"/>
              <w:bottom w:val="single" w:sz="4" w:space="0" w:color="auto"/>
              <w:right w:val="single" w:sz="4" w:space="0" w:color="auto"/>
            </w:tcBorders>
            <w:shd w:val="clear" w:color="auto" w:fill="auto"/>
            <w:noWrap/>
            <w:vAlign w:val="center"/>
          </w:tcPr>
          <w:p w14:paraId="73C15885" w14:textId="77777777" w:rsidR="00A931EA" w:rsidRPr="00EE3251" w:rsidRDefault="00A931EA" w:rsidP="004F3EFB">
            <w:pPr>
              <w:widowControl/>
              <w:spacing w:line="240" w:lineRule="atLeast"/>
              <w:jc w:val="right"/>
              <w:rPr>
                <w:sz w:val="22"/>
              </w:rPr>
            </w:pPr>
            <w:r w:rsidRPr="00EE3251">
              <w:rPr>
                <w:sz w:val="22"/>
              </w:rPr>
              <w:t>625</w:t>
            </w:r>
          </w:p>
        </w:tc>
        <w:tc>
          <w:tcPr>
            <w:tcW w:w="851" w:type="dxa"/>
            <w:tcBorders>
              <w:top w:val="nil"/>
              <w:left w:val="nil"/>
              <w:bottom w:val="single" w:sz="4" w:space="0" w:color="auto"/>
              <w:right w:val="single" w:sz="4" w:space="0" w:color="auto"/>
            </w:tcBorders>
            <w:shd w:val="clear" w:color="auto" w:fill="auto"/>
            <w:noWrap/>
            <w:vAlign w:val="center"/>
          </w:tcPr>
          <w:p w14:paraId="5B6DE791"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22598C41" w14:textId="77777777" w:rsidR="00A931EA" w:rsidRPr="00EE3251" w:rsidRDefault="00A931EA" w:rsidP="004F3EFB">
            <w:pPr>
              <w:widowControl/>
              <w:spacing w:line="240" w:lineRule="atLeast"/>
              <w:jc w:val="right"/>
              <w:rPr>
                <w:sz w:val="22"/>
              </w:rPr>
            </w:pPr>
            <w:r w:rsidRPr="00EE3251">
              <w:rPr>
                <w:sz w:val="22"/>
              </w:rPr>
              <w:t>10.4</w:t>
            </w:r>
          </w:p>
        </w:tc>
        <w:tc>
          <w:tcPr>
            <w:tcW w:w="993" w:type="dxa"/>
            <w:tcBorders>
              <w:top w:val="single" w:sz="4" w:space="0" w:color="auto"/>
              <w:left w:val="single" w:sz="8" w:space="0" w:color="auto"/>
              <w:bottom w:val="single" w:sz="4" w:space="0" w:color="auto"/>
              <w:right w:val="single" w:sz="8" w:space="0" w:color="auto"/>
            </w:tcBorders>
            <w:vAlign w:val="center"/>
          </w:tcPr>
          <w:p w14:paraId="606666A3"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37C70ED"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4" w:space="0" w:color="auto"/>
            </w:tcBorders>
            <w:shd w:val="clear" w:color="auto" w:fill="auto"/>
            <w:noWrap/>
            <w:vAlign w:val="center"/>
          </w:tcPr>
          <w:p w14:paraId="68051BA5"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27028A32"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277C604E" w14:textId="77777777" w:rsidR="00A931EA" w:rsidRPr="00EE3251" w:rsidRDefault="00A931EA" w:rsidP="004F3EFB">
            <w:pPr>
              <w:widowControl/>
              <w:spacing w:line="240" w:lineRule="atLeast"/>
              <w:jc w:val="right"/>
              <w:rPr>
                <w:sz w:val="22"/>
              </w:rPr>
            </w:pPr>
            <w:r w:rsidRPr="00EE3251">
              <w:rPr>
                <w:sz w:val="22"/>
              </w:rPr>
              <w:t>10.4</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69875664" w14:textId="77777777" w:rsidR="00A931EA" w:rsidRPr="00EE3251" w:rsidRDefault="00A931EA" w:rsidP="004F3EFB">
            <w:pPr>
              <w:widowControl/>
              <w:spacing w:line="240" w:lineRule="atLeast"/>
              <w:jc w:val="right"/>
              <w:rPr>
                <w:sz w:val="22"/>
              </w:rPr>
            </w:pPr>
            <w:r w:rsidRPr="00EE3251">
              <w:rPr>
                <w:sz w:val="22"/>
              </w:rPr>
              <w:t>10.4</w:t>
            </w:r>
          </w:p>
        </w:tc>
        <w:tc>
          <w:tcPr>
            <w:tcW w:w="992" w:type="dxa"/>
            <w:tcBorders>
              <w:top w:val="nil"/>
              <w:left w:val="nil"/>
              <w:bottom w:val="single" w:sz="4" w:space="0" w:color="auto"/>
              <w:right w:val="single" w:sz="4" w:space="0" w:color="auto"/>
            </w:tcBorders>
            <w:shd w:val="clear" w:color="auto" w:fill="auto"/>
            <w:noWrap/>
            <w:vAlign w:val="center"/>
          </w:tcPr>
          <w:p w14:paraId="080A342A"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0A7FF013" w14:textId="77777777" w:rsidR="00A931EA" w:rsidRPr="00EE3251" w:rsidRDefault="00A931EA" w:rsidP="004F3EFB">
            <w:pPr>
              <w:widowControl/>
              <w:spacing w:line="240" w:lineRule="atLeast"/>
              <w:jc w:val="right"/>
              <w:rPr>
                <w:sz w:val="22"/>
              </w:rPr>
            </w:pPr>
            <w:r w:rsidRPr="00EE3251">
              <w:rPr>
                <w:sz w:val="22"/>
              </w:rPr>
              <w:t>20.8</w:t>
            </w:r>
          </w:p>
        </w:tc>
        <w:tc>
          <w:tcPr>
            <w:tcW w:w="575" w:type="dxa"/>
            <w:tcBorders>
              <w:top w:val="nil"/>
              <w:left w:val="nil"/>
              <w:bottom w:val="single" w:sz="4" w:space="0" w:color="auto"/>
              <w:right w:val="single" w:sz="8" w:space="0" w:color="auto"/>
            </w:tcBorders>
            <w:shd w:val="clear" w:color="auto" w:fill="auto"/>
            <w:noWrap/>
            <w:vAlign w:val="center"/>
          </w:tcPr>
          <w:p w14:paraId="6929C0F2" w14:textId="77777777" w:rsidR="00A931EA" w:rsidRPr="00EE3251" w:rsidRDefault="00A931EA" w:rsidP="004F3EFB">
            <w:pPr>
              <w:widowControl/>
            </w:pPr>
          </w:p>
        </w:tc>
      </w:tr>
      <w:tr w:rsidR="00A931EA" w:rsidRPr="00EE3251" w14:paraId="2BF837ED"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6FD34D5D" w14:textId="77777777" w:rsidR="00A931EA" w:rsidRPr="00EE3251" w:rsidRDefault="00A931EA" w:rsidP="004F3EFB">
            <w:pPr>
              <w:widowControl/>
              <w:spacing w:line="240" w:lineRule="atLeast"/>
              <w:rPr>
                <w:sz w:val="22"/>
              </w:rPr>
            </w:pPr>
            <w:r w:rsidRPr="00EE3251">
              <w:rPr>
                <w:sz w:val="22"/>
              </w:rPr>
              <w:t>運算伺服器</w:t>
            </w:r>
            <w:r w:rsidRPr="00EE3251">
              <w:rPr>
                <w:sz w:val="22"/>
              </w:rPr>
              <w:t xml:space="preserve"> (G10401P00001)</w:t>
            </w:r>
          </w:p>
        </w:tc>
        <w:tc>
          <w:tcPr>
            <w:tcW w:w="1417" w:type="dxa"/>
            <w:tcBorders>
              <w:top w:val="nil"/>
              <w:left w:val="nil"/>
              <w:bottom w:val="single" w:sz="4" w:space="0" w:color="auto"/>
              <w:right w:val="single" w:sz="4" w:space="0" w:color="auto"/>
            </w:tcBorders>
            <w:shd w:val="clear" w:color="auto" w:fill="auto"/>
            <w:noWrap/>
            <w:vAlign w:val="center"/>
          </w:tcPr>
          <w:p w14:paraId="184BCDDE"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2F258967"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4E150065"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16BD0394"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6C3EF2EB"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4" w:space="0" w:color="auto"/>
            </w:tcBorders>
            <w:shd w:val="clear" w:color="auto" w:fill="auto"/>
            <w:noWrap/>
            <w:vAlign w:val="center"/>
          </w:tcPr>
          <w:p w14:paraId="45FA1D61"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2745DD65"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3E4B2649"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64089A01"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39091040"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2BC132B4" w14:textId="77777777" w:rsidR="00A931EA" w:rsidRPr="00EE3251" w:rsidRDefault="00A931EA" w:rsidP="004F3EFB">
            <w:pPr>
              <w:widowControl/>
              <w:spacing w:line="240" w:lineRule="atLeast"/>
              <w:jc w:val="right"/>
              <w:rPr>
                <w:sz w:val="22"/>
              </w:rPr>
            </w:pPr>
            <w:r w:rsidRPr="00EE3251">
              <w:rPr>
                <w:sz w:val="22"/>
              </w:rPr>
              <w:t>21.0</w:t>
            </w:r>
          </w:p>
        </w:tc>
        <w:tc>
          <w:tcPr>
            <w:tcW w:w="575" w:type="dxa"/>
            <w:tcBorders>
              <w:top w:val="nil"/>
              <w:left w:val="nil"/>
              <w:bottom w:val="single" w:sz="4" w:space="0" w:color="auto"/>
              <w:right w:val="single" w:sz="8" w:space="0" w:color="auto"/>
            </w:tcBorders>
            <w:shd w:val="clear" w:color="auto" w:fill="auto"/>
            <w:noWrap/>
            <w:vAlign w:val="center"/>
          </w:tcPr>
          <w:p w14:paraId="2DC2F9DC" w14:textId="77777777" w:rsidR="00A931EA" w:rsidRPr="00EE3251" w:rsidRDefault="00A931EA" w:rsidP="004F3EFB">
            <w:pPr>
              <w:widowControl/>
            </w:pPr>
          </w:p>
        </w:tc>
      </w:tr>
      <w:tr w:rsidR="00A931EA" w:rsidRPr="00EE3251" w14:paraId="5BBBBB3D"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6C86521E" w14:textId="77777777" w:rsidR="00A931EA" w:rsidRPr="00EE3251" w:rsidRDefault="00A931EA" w:rsidP="004F3EFB">
            <w:pPr>
              <w:widowControl/>
              <w:spacing w:line="240" w:lineRule="atLeast"/>
              <w:rPr>
                <w:sz w:val="22"/>
              </w:rPr>
            </w:pPr>
            <w:r w:rsidRPr="00EE3251">
              <w:rPr>
                <w:sz w:val="22"/>
              </w:rPr>
              <w:t>運算伺服器</w:t>
            </w:r>
            <w:r w:rsidRPr="00EE3251">
              <w:rPr>
                <w:sz w:val="22"/>
              </w:rPr>
              <w:t xml:space="preserve"> (G10401P00002)</w:t>
            </w:r>
          </w:p>
        </w:tc>
        <w:tc>
          <w:tcPr>
            <w:tcW w:w="1417" w:type="dxa"/>
            <w:tcBorders>
              <w:top w:val="nil"/>
              <w:left w:val="nil"/>
              <w:bottom w:val="single" w:sz="4" w:space="0" w:color="auto"/>
              <w:right w:val="single" w:sz="4" w:space="0" w:color="auto"/>
            </w:tcBorders>
            <w:shd w:val="clear" w:color="auto" w:fill="auto"/>
            <w:noWrap/>
            <w:vAlign w:val="center"/>
          </w:tcPr>
          <w:p w14:paraId="78092CA0"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1301ED57"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4BFAD5C8"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70E835D1"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7657CCD"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4" w:space="0" w:color="auto"/>
            </w:tcBorders>
            <w:shd w:val="clear" w:color="auto" w:fill="auto"/>
            <w:noWrap/>
            <w:vAlign w:val="center"/>
          </w:tcPr>
          <w:p w14:paraId="2B719147"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3EDF0B3D"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0DBEF0B7"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71254FE1"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3F765BCE"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3AACCB6C" w14:textId="77777777" w:rsidR="00A931EA" w:rsidRPr="00EE3251" w:rsidRDefault="00A931EA" w:rsidP="004F3EFB">
            <w:pPr>
              <w:jc w:val="right"/>
            </w:pPr>
            <w:r w:rsidRPr="00EE3251">
              <w:rPr>
                <w:sz w:val="22"/>
              </w:rPr>
              <w:t>21.0</w:t>
            </w:r>
          </w:p>
        </w:tc>
        <w:tc>
          <w:tcPr>
            <w:tcW w:w="575" w:type="dxa"/>
            <w:tcBorders>
              <w:top w:val="nil"/>
              <w:left w:val="nil"/>
              <w:bottom w:val="single" w:sz="4" w:space="0" w:color="auto"/>
              <w:right w:val="single" w:sz="8" w:space="0" w:color="auto"/>
            </w:tcBorders>
            <w:shd w:val="clear" w:color="auto" w:fill="auto"/>
            <w:noWrap/>
            <w:vAlign w:val="center"/>
          </w:tcPr>
          <w:p w14:paraId="1204C30E" w14:textId="77777777" w:rsidR="00A931EA" w:rsidRPr="00EE3251" w:rsidRDefault="00A931EA" w:rsidP="004F3EFB">
            <w:pPr>
              <w:widowControl/>
            </w:pPr>
          </w:p>
        </w:tc>
      </w:tr>
      <w:tr w:rsidR="00A931EA" w:rsidRPr="00EE3251" w14:paraId="5673C1E8"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4C0AF41E" w14:textId="77777777" w:rsidR="00A931EA" w:rsidRPr="00EE3251" w:rsidRDefault="00A931EA" w:rsidP="004F3EFB">
            <w:pPr>
              <w:widowControl/>
              <w:spacing w:line="240" w:lineRule="atLeast"/>
              <w:rPr>
                <w:sz w:val="22"/>
              </w:rPr>
            </w:pPr>
            <w:r w:rsidRPr="00EE3251">
              <w:rPr>
                <w:sz w:val="22"/>
              </w:rPr>
              <w:t>運算伺服器</w:t>
            </w:r>
            <w:r w:rsidRPr="00EE3251">
              <w:rPr>
                <w:sz w:val="22"/>
              </w:rPr>
              <w:t xml:space="preserve"> (G10401P00003)</w:t>
            </w:r>
          </w:p>
        </w:tc>
        <w:tc>
          <w:tcPr>
            <w:tcW w:w="1417" w:type="dxa"/>
            <w:tcBorders>
              <w:top w:val="nil"/>
              <w:left w:val="nil"/>
              <w:bottom w:val="single" w:sz="4" w:space="0" w:color="auto"/>
              <w:right w:val="single" w:sz="4" w:space="0" w:color="auto"/>
            </w:tcBorders>
            <w:shd w:val="clear" w:color="auto" w:fill="auto"/>
            <w:noWrap/>
            <w:vAlign w:val="center"/>
          </w:tcPr>
          <w:p w14:paraId="5B43FE62"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5A82ED7C"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6BDD9FDC"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304AB7C1"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3D78321E"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nil"/>
              <w:bottom w:val="single" w:sz="4" w:space="0" w:color="auto"/>
              <w:right w:val="single" w:sz="4" w:space="0" w:color="auto"/>
            </w:tcBorders>
            <w:shd w:val="clear" w:color="auto" w:fill="auto"/>
            <w:noWrap/>
            <w:vAlign w:val="center"/>
          </w:tcPr>
          <w:p w14:paraId="47277BEB"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50C9CA1A"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685B1837"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09BCEED8" w14:textId="77777777" w:rsidR="00A931EA" w:rsidRPr="00EE3251" w:rsidRDefault="00A931EA" w:rsidP="004F3EFB">
            <w:pPr>
              <w:widowControl/>
              <w:spacing w:line="240" w:lineRule="atLeast"/>
              <w:jc w:val="right"/>
              <w:rPr>
                <w:sz w:val="22"/>
              </w:rPr>
            </w:pPr>
            <w:r w:rsidRPr="00EE3251">
              <w:rPr>
                <w:sz w:val="22"/>
              </w:rPr>
              <w:t>21.0</w:t>
            </w:r>
          </w:p>
        </w:tc>
        <w:tc>
          <w:tcPr>
            <w:tcW w:w="992" w:type="dxa"/>
            <w:tcBorders>
              <w:top w:val="nil"/>
              <w:left w:val="nil"/>
              <w:bottom w:val="single" w:sz="4" w:space="0" w:color="auto"/>
              <w:right w:val="single" w:sz="4" w:space="0" w:color="auto"/>
            </w:tcBorders>
            <w:shd w:val="clear" w:color="auto" w:fill="auto"/>
            <w:noWrap/>
            <w:vAlign w:val="center"/>
          </w:tcPr>
          <w:p w14:paraId="3023876C"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5E0F017D" w14:textId="77777777" w:rsidR="00A931EA" w:rsidRPr="00EE3251" w:rsidRDefault="00A931EA" w:rsidP="004F3EFB">
            <w:pPr>
              <w:jc w:val="right"/>
            </w:pPr>
            <w:r w:rsidRPr="00EE3251">
              <w:rPr>
                <w:sz w:val="22"/>
              </w:rPr>
              <w:t>21.0</w:t>
            </w:r>
          </w:p>
        </w:tc>
        <w:tc>
          <w:tcPr>
            <w:tcW w:w="575" w:type="dxa"/>
            <w:tcBorders>
              <w:top w:val="nil"/>
              <w:left w:val="nil"/>
              <w:bottom w:val="single" w:sz="4" w:space="0" w:color="auto"/>
              <w:right w:val="single" w:sz="8" w:space="0" w:color="auto"/>
            </w:tcBorders>
            <w:shd w:val="clear" w:color="auto" w:fill="auto"/>
            <w:noWrap/>
            <w:vAlign w:val="center"/>
          </w:tcPr>
          <w:p w14:paraId="00B90EA7" w14:textId="77777777" w:rsidR="00A931EA" w:rsidRPr="00EE3251" w:rsidRDefault="00A931EA" w:rsidP="004F3EFB">
            <w:pPr>
              <w:widowControl/>
            </w:pPr>
          </w:p>
        </w:tc>
      </w:tr>
      <w:tr w:rsidR="00A931EA" w:rsidRPr="00EE3251" w14:paraId="5A06D279"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31E2C5B0" w14:textId="77777777" w:rsidR="00A931EA" w:rsidRPr="00EE3251" w:rsidRDefault="00A931EA" w:rsidP="004F3EFB">
            <w:pPr>
              <w:widowControl/>
              <w:spacing w:line="240" w:lineRule="atLeast"/>
              <w:rPr>
                <w:sz w:val="22"/>
              </w:rPr>
            </w:pPr>
            <w:r w:rsidRPr="00EE3251">
              <w:rPr>
                <w:sz w:val="22"/>
              </w:rPr>
              <w:t>運算伺服器</w:t>
            </w:r>
            <w:r w:rsidRPr="00EE3251">
              <w:rPr>
                <w:sz w:val="22"/>
              </w:rPr>
              <w:t xml:space="preserve"> (G10401P00004)</w:t>
            </w:r>
          </w:p>
        </w:tc>
        <w:tc>
          <w:tcPr>
            <w:tcW w:w="1417" w:type="dxa"/>
            <w:tcBorders>
              <w:top w:val="nil"/>
              <w:left w:val="nil"/>
              <w:bottom w:val="single" w:sz="4" w:space="0" w:color="auto"/>
              <w:right w:val="single" w:sz="4" w:space="0" w:color="auto"/>
            </w:tcBorders>
            <w:shd w:val="clear" w:color="auto" w:fill="auto"/>
            <w:noWrap/>
            <w:vAlign w:val="center"/>
          </w:tcPr>
          <w:p w14:paraId="63C6BF29"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5AA07A02"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59759111"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0E4B1A10"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723385F7"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nil"/>
              <w:bottom w:val="single" w:sz="4" w:space="0" w:color="auto"/>
              <w:right w:val="single" w:sz="4" w:space="0" w:color="auto"/>
            </w:tcBorders>
            <w:shd w:val="clear" w:color="auto" w:fill="auto"/>
            <w:noWrap/>
            <w:vAlign w:val="center"/>
          </w:tcPr>
          <w:p w14:paraId="3DA750BD"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56D12DD0"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31D76585"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F5E7ACE" w14:textId="77777777" w:rsidR="00A931EA" w:rsidRPr="00EE3251" w:rsidRDefault="00A931EA" w:rsidP="004F3EFB">
            <w:pPr>
              <w:widowControl/>
              <w:spacing w:line="240" w:lineRule="atLeast"/>
              <w:jc w:val="right"/>
              <w:rPr>
                <w:sz w:val="22"/>
              </w:rPr>
            </w:pPr>
            <w:r w:rsidRPr="00EE3251">
              <w:rPr>
                <w:sz w:val="22"/>
              </w:rPr>
              <w:t>21.0</w:t>
            </w:r>
          </w:p>
        </w:tc>
        <w:tc>
          <w:tcPr>
            <w:tcW w:w="992" w:type="dxa"/>
            <w:tcBorders>
              <w:top w:val="nil"/>
              <w:left w:val="nil"/>
              <w:bottom w:val="single" w:sz="4" w:space="0" w:color="auto"/>
              <w:right w:val="single" w:sz="4" w:space="0" w:color="auto"/>
            </w:tcBorders>
            <w:shd w:val="clear" w:color="auto" w:fill="auto"/>
            <w:noWrap/>
            <w:vAlign w:val="center"/>
          </w:tcPr>
          <w:p w14:paraId="569A025B"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6D594EDF" w14:textId="77777777" w:rsidR="00A931EA" w:rsidRPr="00EE3251" w:rsidRDefault="00A931EA" w:rsidP="004F3EFB">
            <w:pPr>
              <w:jc w:val="right"/>
            </w:pPr>
            <w:r w:rsidRPr="00EE3251">
              <w:rPr>
                <w:sz w:val="22"/>
              </w:rPr>
              <w:t>21.0</w:t>
            </w:r>
          </w:p>
        </w:tc>
        <w:tc>
          <w:tcPr>
            <w:tcW w:w="575" w:type="dxa"/>
            <w:tcBorders>
              <w:top w:val="nil"/>
              <w:left w:val="nil"/>
              <w:bottom w:val="single" w:sz="4" w:space="0" w:color="auto"/>
              <w:right w:val="single" w:sz="8" w:space="0" w:color="auto"/>
            </w:tcBorders>
            <w:shd w:val="clear" w:color="auto" w:fill="auto"/>
            <w:noWrap/>
            <w:vAlign w:val="center"/>
          </w:tcPr>
          <w:p w14:paraId="1633BDD8" w14:textId="77777777" w:rsidR="00A931EA" w:rsidRPr="00EE3251" w:rsidRDefault="00A931EA" w:rsidP="004F3EFB">
            <w:pPr>
              <w:widowControl/>
            </w:pPr>
          </w:p>
        </w:tc>
      </w:tr>
      <w:tr w:rsidR="00A931EA" w:rsidRPr="00EE3251" w14:paraId="6AAB2A32"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52C53EFA" w14:textId="77777777" w:rsidR="00A931EA" w:rsidRPr="00EE3251" w:rsidRDefault="00A931EA" w:rsidP="004F3EFB">
            <w:pPr>
              <w:widowControl/>
              <w:spacing w:line="240" w:lineRule="atLeast"/>
              <w:rPr>
                <w:sz w:val="22"/>
              </w:rPr>
            </w:pPr>
            <w:r w:rsidRPr="00EE3251">
              <w:rPr>
                <w:sz w:val="22"/>
              </w:rPr>
              <w:t>伺服器</w:t>
            </w:r>
            <w:r w:rsidRPr="00EE3251">
              <w:rPr>
                <w:sz w:val="22"/>
              </w:rPr>
              <w:t xml:space="preserve"> (G10401P00007)</w:t>
            </w:r>
          </w:p>
        </w:tc>
        <w:tc>
          <w:tcPr>
            <w:tcW w:w="1417" w:type="dxa"/>
            <w:tcBorders>
              <w:top w:val="nil"/>
              <w:left w:val="nil"/>
              <w:bottom w:val="single" w:sz="4" w:space="0" w:color="auto"/>
              <w:right w:val="single" w:sz="4" w:space="0" w:color="auto"/>
            </w:tcBorders>
            <w:shd w:val="clear" w:color="auto" w:fill="auto"/>
            <w:noWrap/>
            <w:vAlign w:val="center"/>
          </w:tcPr>
          <w:p w14:paraId="740DE08C"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536C51FF"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7D927621"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76CACFAA"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D8D9A60"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4" w:space="0" w:color="auto"/>
            </w:tcBorders>
            <w:shd w:val="clear" w:color="auto" w:fill="auto"/>
            <w:noWrap/>
            <w:vAlign w:val="center"/>
          </w:tcPr>
          <w:p w14:paraId="1C684B30"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68194302"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2C2C8403"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42D12A3A"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6D4DC351"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5B4AE8DE" w14:textId="77777777" w:rsidR="00A931EA" w:rsidRPr="00EE3251" w:rsidRDefault="00A931EA" w:rsidP="004F3EFB">
            <w:pPr>
              <w:jc w:val="right"/>
            </w:pPr>
            <w:r w:rsidRPr="00EE3251">
              <w:rPr>
                <w:sz w:val="22"/>
              </w:rPr>
              <w:t>21.0</w:t>
            </w:r>
          </w:p>
        </w:tc>
        <w:tc>
          <w:tcPr>
            <w:tcW w:w="575" w:type="dxa"/>
            <w:tcBorders>
              <w:top w:val="nil"/>
              <w:left w:val="nil"/>
              <w:bottom w:val="single" w:sz="4" w:space="0" w:color="auto"/>
              <w:right w:val="single" w:sz="8" w:space="0" w:color="auto"/>
            </w:tcBorders>
            <w:shd w:val="clear" w:color="auto" w:fill="auto"/>
            <w:noWrap/>
            <w:vAlign w:val="center"/>
          </w:tcPr>
          <w:p w14:paraId="63D482CF" w14:textId="77777777" w:rsidR="00A931EA" w:rsidRPr="00EE3251" w:rsidRDefault="00A931EA" w:rsidP="004F3EFB">
            <w:pPr>
              <w:widowControl/>
            </w:pPr>
          </w:p>
        </w:tc>
      </w:tr>
      <w:tr w:rsidR="00A931EA" w:rsidRPr="00EE3251" w14:paraId="1934DE56"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437EA8B0" w14:textId="77777777" w:rsidR="00A931EA" w:rsidRPr="00EE3251" w:rsidRDefault="00A931EA" w:rsidP="004F3EFB">
            <w:pPr>
              <w:widowControl/>
              <w:spacing w:line="240" w:lineRule="atLeast"/>
              <w:rPr>
                <w:sz w:val="22"/>
              </w:rPr>
            </w:pPr>
            <w:r w:rsidRPr="00EE3251">
              <w:rPr>
                <w:sz w:val="22"/>
              </w:rPr>
              <w:t>伺服器</w:t>
            </w:r>
            <w:r w:rsidRPr="00EE3251">
              <w:rPr>
                <w:sz w:val="22"/>
              </w:rPr>
              <w:t xml:space="preserve"> (G10401P00008)</w:t>
            </w:r>
          </w:p>
        </w:tc>
        <w:tc>
          <w:tcPr>
            <w:tcW w:w="1417" w:type="dxa"/>
            <w:tcBorders>
              <w:top w:val="nil"/>
              <w:left w:val="nil"/>
              <w:bottom w:val="single" w:sz="4" w:space="0" w:color="auto"/>
              <w:right w:val="single" w:sz="4" w:space="0" w:color="auto"/>
            </w:tcBorders>
            <w:shd w:val="clear" w:color="auto" w:fill="auto"/>
            <w:noWrap/>
            <w:vAlign w:val="center"/>
          </w:tcPr>
          <w:p w14:paraId="6D1A50AF"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2596473B"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11376D71"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166E34B6"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CE8E77C"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4" w:space="0" w:color="auto"/>
            </w:tcBorders>
            <w:shd w:val="clear" w:color="auto" w:fill="auto"/>
            <w:noWrap/>
            <w:vAlign w:val="center"/>
          </w:tcPr>
          <w:p w14:paraId="2E0550D2"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1CFA5ACA"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4B79AA55"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5886C80"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2DB73A60"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6947407A" w14:textId="77777777" w:rsidR="00A931EA" w:rsidRPr="00EE3251" w:rsidRDefault="00A931EA" w:rsidP="004F3EFB">
            <w:pPr>
              <w:jc w:val="right"/>
            </w:pPr>
            <w:r w:rsidRPr="00EE3251">
              <w:rPr>
                <w:sz w:val="22"/>
              </w:rPr>
              <w:t>21.0</w:t>
            </w:r>
          </w:p>
        </w:tc>
        <w:tc>
          <w:tcPr>
            <w:tcW w:w="575" w:type="dxa"/>
            <w:tcBorders>
              <w:top w:val="nil"/>
              <w:left w:val="nil"/>
              <w:bottom w:val="single" w:sz="4" w:space="0" w:color="auto"/>
              <w:right w:val="single" w:sz="8" w:space="0" w:color="auto"/>
            </w:tcBorders>
            <w:shd w:val="clear" w:color="auto" w:fill="auto"/>
            <w:noWrap/>
            <w:vAlign w:val="center"/>
          </w:tcPr>
          <w:p w14:paraId="6D816CB9" w14:textId="77777777" w:rsidR="00A931EA" w:rsidRPr="00EE3251" w:rsidRDefault="00A931EA" w:rsidP="004F3EFB">
            <w:pPr>
              <w:widowControl/>
            </w:pPr>
          </w:p>
        </w:tc>
      </w:tr>
      <w:tr w:rsidR="00A931EA" w:rsidRPr="00EE3251" w14:paraId="4C190773"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1C4236BA" w14:textId="77777777" w:rsidR="00A931EA" w:rsidRPr="00EE3251" w:rsidRDefault="00A931EA" w:rsidP="004F3EFB">
            <w:pPr>
              <w:widowControl/>
              <w:spacing w:line="240" w:lineRule="atLeast"/>
              <w:rPr>
                <w:sz w:val="22"/>
              </w:rPr>
            </w:pPr>
            <w:r w:rsidRPr="00EE3251">
              <w:rPr>
                <w:sz w:val="22"/>
              </w:rPr>
              <w:t>伺服器</w:t>
            </w:r>
            <w:r w:rsidRPr="00EE3251">
              <w:rPr>
                <w:sz w:val="22"/>
              </w:rPr>
              <w:t xml:space="preserve"> (G10401P00009)</w:t>
            </w:r>
          </w:p>
        </w:tc>
        <w:tc>
          <w:tcPr>
            <w:tcW w:w="1417" w:type="dxa"/>
            <w:tcBorders>
              <w:top w:val="nil"/>
              <w:left w:val="nil"/>
              <w:bottom w:val="single" w:sz="4" w:space="0" w:color="auto"/>
              <w:right w:val="single" w:sz="4" w:space="0" w:color="auto"/>
            </w:tcBorders>
            <w:shd w:val="clear" w:color="auto" w:fill="auto"/>
            <w:noWrap/>
            <w:vAlign w:val="center"/>
          </w:tcPr>
          <w:p w14:paraId="333A3ADD"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5BF0FA17"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46B71AF9"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79929B65"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086062D6"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4" w:space="0" w:color="auto"/>
            </w:tcBorders>
            <w:shd w:val="clear" w:color="auto" w:fill="auto"/>
            <w:noWrap/>
            <w:vAlign w:val="center"/>
          </w:tcPr>
          <w:p w14:paraId="74BC69DB"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7B35E6A6"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5DDE6451"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37BB5490"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28A7E9B0"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4CBCC274" w14:textId="77777777" w:rsidR="00A931EA" w:rsidRPr="00EE3251" w:rsidRDefault="00A931EA" w:rsidP="004F3EFB">
            <w:pPr>
              <w:jc w:val="right"/>
            </w:pPr>
            <w:r w:rsidRPr="00EE3251">
              <w:rPr>
                <w:sz w:val="22"/>
              </w:rPr>
              <w:t>21.0</w:t>
            </w:r>
          </w:p>
        </w:tc>
        <w:tc>
          <w:tcPr>
            <w:tcW w:w="575" w:type="dxa"/>
            <w:tcBorders>
              <w:top w:val="nil"/>
              <w:left w:val="nil"/>
              <w:bottom w:val="single" w:sz="4" w:space="0" w:color="auto"/>
              <w:right w:val="single" w:sz="8" w:space="0" w:color="auto"/>
            </w:tcBorders>
            <w:shd w:val="clear" w:color="auto" w:fill="auto"/>
            <w:noWrap/>
            <w:vAlign w:val="center"/>
          </w:tcPr>
          <w:p w14:paraId="007CBADB" w14:textId="77777777" w:rsidR="00A931EA" w:rsidRPr="00EE3251" w:rsidRDefault="00A931EA" w:rsidP="004F3EFB">
            <w:pPr>
              <w:widowControl/>
            </w:pPr>
          </w:p>
        </w:tc>
      </w:tr>
      <w:tr w:rsidR="00A931EA" w:rsidRPr="00EE3251" w14:paraId="6948CCFF"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773FA0D7" w14:textId="77777777" w:rsidR="00A931EA" w:rsidRPr="00EE3251" w:rsidRDefault="00A931EA" w:rsidP="004F3EFB">
            <w:pPr>
              <w:widowControl/>
              <w:spacing w:line="240" w:lineRule="atLeast"/>
              <w:rPr>
                <w:sz w:val="22"/>
              </w:rPr>
            </w:pPr>
            <w:r w:rsidRPr="00EE3251">
              <w:rPr>
                <w:sz w:val="22"/>
              </w:rPr>
              <w:t>伺服器</w:t>
            </w:r>
            <w:r w:rsidRPr="00EE3251">
              <w:rPr>
                <w:sz w:val="22"/>
              </w:rPr>
              <w:t xml:space="preserve"> (G10401P00010)</w:t>
            </w:r>
          </w:p>
        </w:tc>
        <w:tc>
          <w:tcPr>
            <w:tcW w:w="1417" w:type="dxa"/>
            <w:tcBorders>
              <w:top w:val="nil"/>
              <w:left w:val="nil"/>
              <w:bottom w:val="single" w:sz="4" w:space="0" w:color="auto"/>
              <w:right w:val="single" w:sz="4" w:space="0" w:color="auto"/>
            </w:tcBorders>
            <w:shd w:val="clear" w:color="auto" w:fill="auto"/>
            <w:noWrap/>
            <w:vAlign w:val="center"/>
          </w:tcPr>
          <w:p w14:paraId="5F0A4A25"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28CB58D1"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1C1B0891"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542476D2"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5EF2F75"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4" w:space="0" w:color="auto"/>
            </w:tcBorders>
            <w:shd w:val="clear" w:color="auto" w:fill="auto"/>
            <w:noWrap/>
            <w:vAlign w:val="center"/>
          </w:tcPr>
          <w:p w14:paraId="13FC54D4"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524EFAC4"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3AF7226C"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35F04E52"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5EF96565"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20B3CA15" w14:textId="77777777" w:rsidR="00A931EA" w:rsidRPr="00EE3251" w:rsidRDefault="00A931EA" w:rsidP="004F3EFB">
            <w:pPr>
              <w:jc w:val="right"/>
            </w:pPr>
            <w:r w:rsidRPr="00EE3251">
              <w:rPr>
                <w:sz w:val="22"/>
              </w:rPr>
              <w:t>21.0</w:t>
            </w:r>
          </w:p>
        </w:tc>
        <w:tc>
          <w:tcPr>
            <w:tcW w:w="575" w:type="dxa"/>
            <w:tcBorders>
              <w:top w:val="nil"/>
              <w:left w:val="nil"/>
              <w:bottom w:val="single" w:sz="4" w:space="0" w:color="auto"/>
              <w:right w:val="single" w:sz="8" w:space="0" w:color="auto"/>
            </w:tcBorders>
            <w:shd w:val="clear" w:color="auto" w:fill="auto"/>
            <w:noWrap/>
            <w:vAlign w:val="center"/>
          </w:tcPr>
          <w:p w14:paraId="2C5C3ACE" w14:textId="77777777" w:rsidR="00A931EA" w:rsidRPr="00EE3251" w:rsidRDefault="00A931EA" w:rsidP="004F3EFB">
            <w:pPr>
              <w:widowControl/>
            </w:pPr>
          </w:p>
        </w:tc>
      </w:tr>
      <w:tr w:rsidR="00A931EA" w:rsidRPr="00EE3251" w14:paraId="5C0CAB8C"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28ED3C83" w14:textId="77777777" w:rsidR="00A931EA" w:rsidRPr="00EE3251" w:rsidRDefault="00A931EA" w:rsidP="004F3EFB">
            <w:pPr>
              <w:widowControl/>
              <w:spacing w:line="240" w:lineRule="atLeast"/>
              <w:rPr>
                <w:sz w:val="22"/>
              </w:rPr>
            </w:pPr>
            <w:r w:rsidRPr="00EE3251">
              <w:rPr>
                <w:sz w:val="22"/>
              </w:rPr>
              <w:t>伺服器</w:t>
            </w:r>
            <w:r w:rsidRPr="00EE3251">
              <w:rPr>
                <w:sz w:val="22"/>
              </w:rPr>
              <w:t xml:space="preserve"> (G10401P00016)</w:t>
            </w:r>
          </w:p>
        </w:tc>
        <w:tc>
          <w:tcPr>
            <w:tcW w:w="1417" w:type="dxa"/>
            <w:tcBorders>
              <w:top w:val="nil"/>
              <w:left w:val="nil"/>
              <w:bottom w:val="single" w:sz="4" w:space="0" w:color="auto"/>
              <w:right w:val="single" w:sz="4" w:space="0" w:color="auto"/>
            </w:tcBorders>
            <w:shd w:val="clear" w:color="auto" w:fill="auto"/>
            <w:noWrap/>
            <w:vAlign w:val="center"/>
          </w:tcPr>
          <w:p w14:paraId="30373A51"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51C50F44"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0FE77561"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3D8EBD44"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7FFA7EE"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4" w:space="0" w:color="auto"/>
            </w:tcBorders>
            <w:shd w:val="clear" w:color="auto" w:fill="auto"/>
            <w:noWrap/>
            <w:vAlign w:val="center"/>
          </w:tcPr>
          <w:p w14:paraId="15DA2137"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6C3906F5"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62CCC5E2"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64D06A0F"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2A819E10"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499992C5" w14:textId="77777777" w:rsidR="00A931EA" w:rsidRPr="00EE3251" w:rsidRDefault="00A931EA" w:rsidP="004F3EFB">
            <w:pPr>
              <w:jc w:val="right"/>
            </w:pPr>
            <w:r w:rsidRPr="00EE3251">
              <w:rPr>
                <w:sz w:val="22"/>
              </w:rPr>
              <w:t>21.0</w:t>
            </w:r>
          </w:p>
        </w:tc>
        <w:tc>
          <w:tcPr>
            <w:tcW w:w="575" w:type="dxa"/>
            <w:tcBorders>
              <w:top w:val="nil"/>
              <w:left w:val="nil"/>
              <w:bottom w:val="single" w:sz="4" w:space="0" w:color="auto"/>
              <w:right w:val="single" w:sz="8" w:space="0" w:color="auto"/>
            </w:tcBorders>
            <w:shd w:val="clear" w:color="auto" w:fill="auto"/>
            <w:noWrap/>
            <w:vAlign w:val="center"/>
          </w:tcPr>
          <w:p w14:paraId="23A069EF" w14:textId="77777777" w:rsidR="00A931EA" w:rsidRPr="00EE3251" w:rsidRDefault="00A931EA" w:rsidP="004F3EFB">
            <w:pPr>
              <w:widowControl/>
            </w:pPr>
          </w:p>
        </w:tc>
      </w:tr>
      <w:tr w:rsidR="00A931EA" w:rsidRPr="00EE3251" w14:paraId="1F0ECAF9" w14:textId="77777777" w:rsidTr="002E3A84">
        <w:trPr>
          <w:trHeight w:val="58"/>
          <w:jc w:val="center"/>
        </w:trPr>
        <w:tc>
          <w:tcPr>
            <w:tcW w:w="2684" w:type="dxa"/>
            <w:gridSpan w:val="2"/>
            <w:tcBorders>
              <w:top w:val="nil"/>
              <w:left w:val="single" w:sz="8" w:space="0" w:color="auto"/>
              <w:bottom w:val="single" w:sz="8" w:space="0" w:color="auto"/>
              <w:right w:val="single" w:sz="4" w:space="0" w:color="auto"/>
            </w:tcBorders>
            <w:shd w:val="clear" w:color="auto" w:fill="auto"/>
            <w:noWrap/>
            <w:vAlign w:val="center"/>
          </w:tcPr>
          <w:p w14:paraId="6D1DFCC3" w14:textId="77777777" w:rsidR="00A931EA" w:rsidRPr="00EE3251" w:rsidRDefault="00A931EA" w:rsidP="004F3EFB">
            <w:pPr>
              <w:widowControl/>
              <w:spacing w:line="240" w:lineRule="atLeast"/>
              <w:rPr>
                <w:sz w:val="22"/>
              </w:rPr>
            </w:pPr>
            <w:r w:rsidRPr="00EE3251">
              <w:rPr>
                <w:sz w:val="22"/>
              </w:rPr>
              <w:t>伺服器</w:t>
            </w:r>
            <w:r w:rsidRPr="00EE3251">
              <w:rPr>
                <w:sz w:val="22"/>
              </w:rPr>
              <w:t xml:space="preserve"> (G10401P00017)</w:t>
            </w:r>
          </w:p>
        </w:tc>
        <w:tc>
          <w:tcPr>
            <w:tcW w:w="1417" w:type="dxa"/>
            <w:tcBorders>
              <w:top w:val="nil"/>
              <w:left w:val="nil"/>
              <w:bottom w:val="single" w:sz="8" w:space="0" w:color="auto"/>
              <w:right w:val="single" w:sz="4" w:space="0" w:color="auto"/>
            </w:tcBorders>
            <w:shd w:val="clear" w:color="auto" w:fill="auto"/>
            <w:noWrap/>
            <w:vAlign w:val="center"/>
          </w:tcPr>
          <w:p w14:paraId="3276BC0D"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nil"/>
              <w:left w:val="nil"/>
              <w:bottom w:val="single" w:sz="8" w:space="0" w:color="auto"/>
              <w:right w:val="single" w:sz="4" w:space="0" w:color="auto"/>
            </w:tcBorders>
            <w:shd w:val="clear" w:color="auto" w:fill="auto"/>
            <w:noWrap/>
            <w:vAlign w:val="center"/>
          </w:tcPr>
          <w:p w14:paraId="10191844"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8" w:space="0" w:color="auto"/>
              <w:right w:val="single" w:sz="8" w:space="0" w:color="auto"/>
            </w:tcBorders>
            <w:shd w:val="clear" w:color="auto" w:fill="auto"/>
            <w:noWrap/>
            <w:vAlign w:val="center"/>
          </w:tcPr>
          <w:p w14:paraId="2DC49E81"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8" w:space="0" w:color="auto"/>
              <w:right w:val="single" w:sz="8" w:space="0" w:color="auto"/>
            </w:tcBorders>
            <w:vAlign w:val="center"/>
          </w:tcPr>
          <w:p w14:paraId="6B017E5F"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single" w:sz="8" w:space="0" w:color="auto"/>
              <w:bottom w:val="single" w:sz="8" w:space="0" w:color="auto"/>
              <w:right w:val="single" w:sz="4" w:space="0" w:color="auto"/>
            </w:tcBorders>
            <w:shd w:val="clear" w:color="auto" w:fill="auto"/>
            <w:noWrap/>
            <w:vAlign w:val="center"/>
          </w:tcPr>
          <w:p w14:paraId="3359F59A"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8" w:space="0" w:color="auto"/>
              <w:right w:val="single" w:sz="4" w:space="0" w:color="auto"/>
            </w:tcBorders>
            <w:shd w:val="clear" w:color="auto" w:fill="auto"/>
            <w:noWrap/>
            <w:vAlign w:val="center"/>
          </w:tcPr>
          <w:p w14:paraId="1D2FEEC9"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8" w:space="0" w:color="auto"/>
              <w:right w:val="single" w:sz="8" w:space="0" w:color="auto"/>
            </w:tcBorders>
            <w:shd w:val="clear" w:color="auto" w:fill="auto"/>
            <w:noWrap/>
            <w:vAlign w:val="center"/>
          </w:tcPr>
          <w:p w14:paraId="52E866B1"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8" w:space="0" w:color="auto"/>
              <w:right w:val="single" w:sz="8" w:space="0" w:color="auto"/>
            </w:tcBorders>
            <w:vAlign w:val="center"/>
          </w:tcPr>
          <w:p w14:paraId="38B86DB1"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single" w:sz="8" w:space="0" w:color="auto"/>
              <w:bottom w:val="single" w:sz="8" w:space="0" w:color="auto"/>
              <w:right w:val="single" w:sz="4" w:space="0" w:color="auto"/>
            </w:tcBorders>
            <w:shd w:val="clear" w:color="auto" w:fill="auto"/>
            <w:noWrap/>
            <w:vAlign w:val="center"/>
          </w:tcPr>
          <w:p w14:paraId="1654ED87" w14:textId="77777777" w:rsidR="00A931EA" w:rsidRPr="00EE3251" w:rsidRDefault="00A931EA" w:rsidP="004F3EFB">
            <w:pPr>
              <w:widowControl/>
              <w:spacing w:line="240" w:lineRule="atLeast"/>
              <w:jc w:val="right"/>
              <w:rPr>
                <w:sz w:val="22"/>
              </w:rPr>
            </w:pPr>
            <w:r w:rsidRPr="00EE3251">
              <w:rPr>
                <w:sz w:val="22"/>
              </w:rPr>
              <w:t>10.5</w:t>
            </w:r>
          </w:p>
        </w:tc>
        <w:tc>
          <w:tcPr>
            <w:tcW w:w="992" w:type="dxa"/>
            <w:tcBorders>
              <w:top w:val="nil"/>
              <w:left w:val="nil"/>
              <w:bottom w:val="single" w:sz="8" w:space="0" w:color="auto"/>
              <w:right w:val="single" w:sz="4" w:space="0" w:color="auto"/>
            </w:tcBorders>
            <w:shd w:val="clear" w:color="auto" w:fill="auto"/>
            <w:noWrap/>
            <w:vAlign w:val="center"/>
          </w:tcPr>
          <w:p w14:paraId="53291FCB"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8" w:space="0" w:color="auto"/>
              <w:right w:val="single" w:sz="4" w:space="0" w:color="auto"/>
            </w:tcBorders>
            <w:shd w:val="clear" w:color="auto" w:fill="auto"/>
            <w:noWrap/>
            <w:vAlign w:val="center"/>
          </w:tcPr>
          <w:p w14:paraId="6BB5A116" w14:textId="77777777" w:rsidR="00A931EA" w:rsidRPr="00EE3251" w:rsidRDefault="00A931EA" w:rsidP="004F3EFB">
            <w:pPr>
              <w:jc w:val="right"/>
            </w:pPr>
            <w:r w:rsidRPr="00EE3251">
              <w:rPr>
                <w:sz w:val="22"/>
              </w:rPr>
              <w:t>21.0</w:t>
            </w:r>
          </w:p>
        </w:tc>
        <w:tc>
          <w:tcPr>
            <w:tcW w:w="575" w:type="dxa"/>
            <w:tcBorders>
              <w:top w:val="nil"/>
              <w:left w:val="nil"/>
              <w:bottom w:val="single" w:sz="8" w:space="0" w:color="auto"/>
              <w:right w:val="single" w:sz="8" w:space="0" w:color="auto"/>
            </w:tcBorders>
            <w:shd w:val="clear" w:color="auto" w:fill="auto"/>
            <w:noWrap/>
            <w:vAlign w:val="center"/>
          </w:tcPr>
          <w:p w14:paraId="31F1A9E0" w14:textId="77777777" w:rsidR="00A931EA" w:rsidRPr="00EE3251" w:rsidRDefault="00A931EA" w:rsidP="004F3EFB">
            <w:pPr>
              <w:widowControl/>
            </w:pPr>
          </w:p>
        </w:tc>
      </w:tr>
      <w:tr w:rsidR="00A931EA" w:rsidRPr="00EE3251" w14:paraId="1411F7DB" w14:textId="77777777" w:rsidTr="002E3A84">
        <w:trPr>
          <w:trHeight w:val="58"/>
          <w:jc w:val="center"/>
        </w:trPr>
        <w:tc>
          <w:tcPr>
            <w:tcW w:w="2684" w:type="dxa"/>
            <w:gridSpan w:val="2"/>
            <w:tcBorders>
              <w:top w:val="single" w:sz="8" w:space="0" w:color="auto"/>
              <w:left w:val="single" w:sz="8" w:space="0" w:color="auto"/>
              <w:bottom w:val="single" w:sz="4" w:space="0" w:color="auto"/>
              <w:right w:val="single" w:sz="4" w:space="0" w:color="auto"/>
            </w:tcBorders>
            <w:shd w:val="clear" w:color="auto" w:fill="auto"/>
            <w:noWrap/>
            <w:vAlign w:val="center"/>
          </w:tcPr>
          <w:p w14:paraId="158D68B5" w14:textId="77777777" w:rsidR="00A931EA" w:rsidRPr="00EE3251" w:rsidRDefault="00A931EA" w:rsidP="004F3EFB">
            <w:pPr>
              <w:widowControl/>
              <w:spacing w:line="240" w:lineRule="atLeast"/>
              <w:rPr>
                <w:sz w:val="22"/>
              </w:rPr>
            </w:pPr>
            <w:r w:rsidRPr="00EE3251">
              <w:rPr>
                <w:sz w:val="22"/>
              </w:rPr>
              <w:t>伺服器</w:t>
            </w:r>
            <w:r w:rsidRPr="00EE3251">
              <w:rPr>
                <w:sz w:val="22"/>
              </w:rPr>
              <w:t xml:space="preserve"> (G10401P00018)</w:t>
            </w:r>
          </w:p>
        </w:tc>
        <w:tc>
          <w:tcPr>
            <w:tcW w:w="1417" w:type="dxa"/>
            <w:tcBorders>
              <w:top w:val="single" w:sz="8" w:space="0" w:color="auto"/>
              <w:left w:val="nil"/>
              <w:bottom w:val="single" w:sz="4" w:space="0" w:color="auto"/>
              <w:right w:val="single" w:sz="4" w:space="0" w:color="auto"/>
            </w:tcBorders>
            <w:shd w:val="clear" w:color="auto" w:fill="auto"/>
            <w:noWrap/>
            <w:vAlign w:val="center"/>
          </w:tcPr>
          <w:p w14:paraId="6CF6AEB5"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4E99567B"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single" w:sz="8" w:space="0" w:color="auto"/>
              <w:left w:val="nil"/>
              <w:bottom w:val="single" w:sz="4" w:space="0" w:color="auto"/>
              <w:right w:val="single" w:sz="8" w:space="0" w:color="auto"/>
            </w:tcBorders>
            <w:shd w:val="clear" w:color="auto" w:fill="auto"/>
            <w:noWrap/>
            <w:vAlign w:val="center"/>
          </w:tcPr>
          <w:p w14:paraId="6B9788C5"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8" w:space="0" w:color="auto"/>
              <w:left w:val="single" w:sz="8" w:space="0" w:color="auto"/>
              <w:bottom w:val="single" w:sz="4" w:space="0" w:color="auto"/>
              <w:right w:val="single" w:sz="8" w:space="0" w:color="auto"/>
            </w:tcBorders>
            <w:vAlign w:val="center"/>
          </w:tcPr>
          <w:p w14:paraId="2F66D079"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165882CF"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5C9EF24D"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single" w:sz="8" w:space="0" w:color="auto"/>
              <w:left w:val="nil"/>
              <w:bottom w:val="single" w:sz="4" w:space="0" w:color="auto"/>
              <w:right w:val="single" w:sz="8" w:space="0" w:color="auto"/>
            </w:tcBorders>
            <w:shd w:val="clear" w:color="auto" w:fill="auto"/>
            <w:noWrap/>
            <w:vAlign w:val="center"/>
          </w:tcPr>
          <w:p w14:paraId="58C2492A"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single" w:sz="8" w:space="0" w:color="auto"/>
              <w:left w:val="single" w:sz="8" w:space="0" w:color="auto"/>
              <w:bottom w:val="single" w:sz="4" w:space="0" w:color="auto"/>
              <w:right w:val="single" w:sz="8" w:space="0" w:color="auto"/>
            </w:tcBorders>
            <w:vAlign w:val="center"/>
          </w:tcPr>
          <w:p w14:paraId="307DBE41"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62F88FF7" w14:textId="77777777" w:rsidR="00A931EA" w:rsidRPr="00EE3251" w:rsidRDefault="00A931EA" w:rsidP="004F3EFB">
            <w:pPr>
              <w:jc w:val="right"/>
            </w:pPr>
            <w:r w:rsidRPr="00EE3251">
              <w:rPr>
                <w:sz w:val="22"/>
              </w:rPr>
              <w:t>21.0</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74B7D417"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4B505CA2" w14:textId="77777777" w:rsidR="00A931EA" w:rsidRPr="00EE3251" w:rsidRDefault="00A931EA" w:rsidP="004F3EFB">
            <w:pPr>
              <w:jc w:val="right"/>
            </w:pPr>
            <w:r w:rsidRPr="00EE3251">
              <w:rPr>
                <w:sz w:val="22"/>
              </w:rPr>
              <w:t>21.0</w:t>
            </w:r>
          </w:p>
        </w:tc>
        <w:tc>
          <w:tcPr>
            <w:tcW w:w="575" w:type="dxa"/>
            <w:tcBorders>
              <w:top w:val="single" w:sz="8" w:space="0" w:color="auto"/>
              <w:left w:val="nil"/>
              <w:bottom w:val="single" w:sz="4" w:space="0" w:color="auto"/>
              <w:right w:val="single" w:sz="8" w:space="0" w:color="auto"/>
            </w:tcBorders>
            <w:shd w:val="clear" w:color="auto" w:fill="auto"/>
            <w:noWrap/>
            <w:vAlign w:val="center"/>
          </w:tcPr>
          <w:p w14:paraId="64FE8A71" w14:textId="77777777" w:rsidR="00A931EA" w:rsidRPr="00EE3251" w:rsidRDefault="00A931EA" w:rsidP="004F3EFB">
            <w:pPr>
              <w:widowControl/>
            </w:pPr>
          </w:p>
        </w:tc>
      </w:tr>
      <w:tr w:rsidR="00A931EA" w:rsidRPr="00EE3251" w14:paraId="3A7A5528" w14:textId="77777777" w:rsidTr="002E3A84">
        <w:trPr>
          <w:trHeight w:val="58"/>
          <w:jc w:val="center"/>
        </w:trPr>
        <w:tc>
          <w:tcPr>
            <w:tcW w:w="2684" w:type="dxa"/>
            <w:gridSpan w:val="2"/>
            <w:tcBorders>
              <w:top w:val="single" w:sz="4" w:space="0" w:color="auto"/>
              <w:left w:val="single" w:sz="8" w:space="0" w:color="auto"/>
              <w:bottom w:val="single" w:sz="8" w:space="0" w:color="auto"/>
              <w:right w:val="single" w:sz="4" w:space="0" w:color="auto"/>
            </w:tcBorders>
            <w:shd w:val="clear" w:color="auto" w:fill="auto"/>
            <w:noWrap/>
            <w:vAlign w:val="center"/>
          </w:tcPr>
          <w:p w14:paraId="105E4821" w14:textId="77777777" w:rsidR="00A931EA" w:rsidRPr="00EE3251" w:rsidRDefault="00A931EA" w:rsidP="004F3EFB">
            <w:pPr>
              <w:widowControl/>
              <w:spacing w:line="240" w:lineRule="atLeast"/>
              <w:rPr>
                <w:sz w:val="22"/>
              </w:rPr>
            </w:pPr>
            <w:r w:rsidRPr="00EE3251">
              <w:rPr>
                <w:sz w:val="22"/>
              </w:rPr>
              <w:t>伺服器</w:t>
            </w:r>
            <w:r w:rsidRPr="00EE3251">
              <w:rPr>
                <w:sz w:val="22"/>
              </w:rPr>
              <w:t xml:space="preserve"> (G10401P00019)</w:t>
            </w:r>
          </w:p>
        </w:tc>
        <w:tc>
          <w:tcPr>
            <w:tcW w:w="1417" w:type="dxa"/>
            <w:tcBorders>
              <w:top w:val="single" w:sz="4" w:space="0" w:color="auto"/>
              <w:left w:val="nil"/>
              <w:bottom w:val="single" w:sz="8" w:space="0" w:color="auto"/>
              <w:right w:val="single" w:sz="4" w:space="0" w:color="auto"/>
            </w:tcBorders>
            <w:shd w:val="clear" w:color="auto" w:fill="auto"/>
            <w:noWrap/>
            <w:vAlign w:val="center"/>
          </w:tcPr>
          <w:p w14:paraId="0C01DCFA"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single" w:sz="4" w:space="0" w:color="auto"/>
              <w:left w:val="nil"/>
              <w:bottom w:val="single" w:sz="8" w:space="0" w:color="auto"/>
              <w:right w:val="single" w:sz="4" w:space="0" w:color="auto"/>
            </w:tcBorders>
            <w:shd w:val="clear" w:color="auto" w:fill="auto"/>
            <w:noWrap/>
            <w:vAlign w:val="center"/>
          </w:tcPr>
          <w:p w14:paraId="3E872522"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single" w:sz="4" w:space="0" w:color="auto"/>
              <w:left w:val="nil"/>
              <w:bottom w:val="single" w:sz="8" w:space="0" w:color="auto"/>
              <w:right w:val="single" w:sz="8" w:space="0" w:color="auto"/>
            </w:tcBorders>
            <w:shd w:val="clear" w:color="auto" w:fill="auto"/>
            <w:noWrap/>
            <w:vAlign w:val="center"/>
          </w:tcPr>
          <w:p w14:paraId="61A859AC"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8" w:space="0" w:color="auto"/>
              <w:right w:val="single" w:sz="8" w:space="0" w:color="auto"/>
            </w:tcBorders>
            <w:vAlign w:val="center"/>
          </w:tcPr>
          <w:p w14:paraId="128510E6"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5E6133C"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single" w:sz="4" w:space="0" w:color="auto"/>
              <w:left w:val="nil"/>
              <w:bottom w:val="single" w:sz="8" w:space="0" w:color="auto"/>
              <w:right w:val="single" w:sz="4" w:space="0" w:color="auto"/>
            </w:tcBorders>
            <w:shd w:val="clear" w:color="auto" w:fill="auto"/>
            <w:noWrap/>
            <w:vAlign w:val="center"/>
          </w:tcPr>
          <w:p w14:paraId="367CA9CF"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single" w:sz="4" w:space="0" w:color="auto"/>
              <w:left w:val="nil"/>
              <w:bottom w:val="single" w:sz="8" w:space="0" w:color="auto"/>
              <w:right w:val="single" w:sz="8" w:space="0" w:color="auto"/>
            </w:tcBorders>
            <w:shd w:val="clear" w:color="auto" w:fill="auto"/>
            <w:noWrap/>
            <w:vAlign w:val="center"/>
          </w:tcPr>
          <w:p w14:paraId="678B28D6"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single" w:sz="4" w:space="0" w:color="auto"/>
              <w:left w:val="single" w:sz="8" w:space="0" w:color="auto"/>
              <w:bottom w:val="single" w:sz="8" w:space="0" w:color="auto"/>
              <w:right w:val="single" w:sz="8" w:space="0" w:color="auto"/>
            </w:tcBorders>
            <w:vAlign w:val="center"/>
          </w:tcPr>
          <w:p w14:paraId="60AA9440"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B06346B" w14:textId="77777777" w:rsidR="00A931EA" w:rsidRPr="00EE3251" w:rsidRDefault="00A931EA" w:rsidP="004F3EFB">
            <w:pPr>
              <w:jc w:val="right"/>
            </w:pPr>
            <w:r w:rsidRPr="00EE3251">
              <w:rPr>
                <w:sz w:val="22"/>
              </w:rPr>
              <w:t>21.0</w:t>
            </w:r>
          </w:p>
        </w:tc>
        <w:tc>
          <w:tcPr>
            <w:tcW w:w="992" w:type="dxa"/>
            <w:tcBorders>
              <w:top w:val="single" w:sz="4" w:space="0" w:color="auto"/>
              <w:left w:val="nil"/>
              <w:bottom w:val="single" w:sz="8" w:space="0" w:color="auto"/>
              <w:right w:val="single" w:sz="4" w:space="0" w:color="auto"/>
            </w:tcBorders>
            <w:shd w:val="clear" w:color="auto" w:fill="auto"/>
            <w:noWrap/>
            <w:vAlign w:val="center"/>
          </w:tcPr>
          <w:p w14:paraId="0815A632"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single" w:sz="4" w:space="0" w:color="auto"/>
              <w:left w:val="nil"/>
              <w:bottom w:val="single" w:sz="8" w:space="0" w:color="auto"/>
              <w:right w:val="single" w:sz="4" w:space="0" w:color="auto"/>
            </w:tcBorders>
            <w:shd w:val="clear" w:color="auto" w:fill="auto"/>
            <w:noWrap/>
            <w:vAlign w:val="center"/>
          </w:tcPr>
          <w:p w14:paraId="41957DEB" w14:textId="77777777" w:rsidR="00A931EA" w:rsidRPr="00EE3251" w:rsidRDefault="00A931EA" w:rsidP="004F3EFB">
            <w:pPr>
              <w:jc w:val="right"/>
            </w:pPr>
            <w:r w:rsidRPr="00EE3251">
              <w:rPr>
                <w:sz w:val="22"/>
              </w:rPr>
              <w:t>21.0</w:t>
            </w:r>
          </w:p>
        </w:tc>
        <w:tc>
          <w:tcPr>
            <w:tcW w:w="575" w:type="dxa"/>
            <w:tcBorders>
              <w:top w:val="single" w:sz="4" w:space="0" w:color="auto"/>
              <w:left w:val="nil"/>
              <w:bottom w:val="single" w:sz="8" w:space="0" w:color="auto"/>
              <w:right w:val="single" w:sz="8" w:space="0" w:color="auto"/>
            </w:tcBorders>
            <w:shd w:val="clear" w:color="auto" w:fill="auto"/>
            <w:noWrap/>
            <w:vAlign w:val="center"/>
          </w:tcPr>
          <w:p w14:paraId="1F0C6B3A" w14:textId="77777777" w:rsidR="00A931EA" w:rsidRPr="00EE3251" w:rsidRDefault="00A931EA" w:rsidP="004F3EFB">
            <w:pPr>
              <w:widowControl/>
            </w:pPr>
          </w:p>
        </w:tc>
      </w:tr>
      <w:tr w:rsidR="00A931EA" w:rsidRPr="00EE3251" w14:paraId="273FD46D" w14:textId="77777777" w:rsidTr="002E3A84">
        <w:trPr>
          <w:trHeight w:val="58"/>
          <w:jc w:val="center"/>
        </w:trPr>
        <w:tc>
          <w:tcPr>
            <w:tcW w:w="2684" w:type="dxa"/>
            <w:gridSpan w:val="2"/>
            <w:tcBorders>
              <w:top w:val="single" w:sz="8" w:space="0" w:color="auto"/>
              <w:left w:val="single" w:sz="8" w:space="0" w:color="auto"/>
              <w:bottom w:val="single" w:sz="4" w:space="0" w:color="auto"/>
              <w:right w:val="single" w:sz="4" w:space="0" w:color="auto"/>
            </w:tcBorders>
            <w:shd w:val="clear" w:color="auto" w:fill="auto"/>
            <w:noWrap/>
            <w:vAlign w:val="center"/>
          </w:tcPr>
          <w:p w14:paraId="0221A525" w14:textId="77777777" w:rsidR="00A931EA" w:rsidRPr="00EE3251" w:rsidRDefault="00A931EA" w:rsidP="004F3EFB">
            <w:pPr>
              <w:widowControl/>
              <w:spacing w:line="240" w:lineRule="atLeast"/>
              <w:rPr>
                <w:sz w:val="22"/>
              </w:rPr>
            </w:pPr>
            <w:r w:rsidRPr="00EE3251">
              <w:rPr>
                <w:sz w:val="22"/>
              </w:rPr>
              <w:lastRenderedPageBreak/>
              <w:t>伺服器</w:t>
            </w:r>
            <w:r w:rsidRPr="00EE3251">
              <w:rPr>
                <w:sz w:val="22"/>
              </w:rPr>
              <w:t xml:space="preserve"> (G10401P00020)</w:t>
            </w:r>
          </w:p>
        </w:tc>
        <w:tc>
          <w:tcPr>
            <w:tcW w:w="1417" w:type="dxa"/>
            <w:tcBorders>
              <w:top w:val="single" w:sz="8" w:space="0" w:color="auto"/>
              <w:left w:val="nil"/>
              <w:bottom w:val="single" w:sz="4" w:space="0" w:color="auto"/>
              <w:right w:val="single" w:sz="4" w:space="0" w:color="auto"/>
            </w:tcBorders>
            <w:shd w:val="clear" w:color="auto" w:fill="auto"/>
            <w:noWrap/>
            <w:vAlign w:val="center"/>
          </w:tcPr>
          <w:p w14:paraId="5FC9261A"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42C78CFD"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single" w:sz="8" w:space="0" w:color="auto"/>
              <w:left w:val="nil"/>
              <w:bottom w:val="single" w:sz="4" w:space="0" w:color="auto"/>
              <w:right w:val="single" w:sz="8" w:space="0" w:color="auto"/>
            </w:tcBorders>
            <w:shd w:val="clear" w:color="auto" w:fill="auto"/>
            <w:noWrap/>
            <w:vAlign w:val="center"/>
          </w:tcPr>
          <w:p w14:paraId="7C7892B5"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8" w:space="0" w:color="auto"/>
              <w:left w:val="single" w:sz="8" w:space="0" w:color="auto"/>
              <w:bottom w:val="single" w:sz="4" w:space="0" w:color="auto"/>
              <w:right w:val="single" w:sz="8" w:space="0" w:color="auto"/>
            </w:tcBorders>
            <w:vAlign w:val="center"/>
          </w:tcPr>
          <w:p w14:paraId="38A130ED"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1ADEC1A7"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6EB7D711"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single" w:sz="8" w:space="0" w:color="auto"/>
              <w:left w:val="nil"/>
              <w:bottom w:val="single" w:sz="4" w:space="0" w:color="auto"/>
              <w:right w:val="single" w:sz="8" w:space="0" w:color="auto"/>
            </w:tcBorders>
            <w:shd w:val="clear" w:color="auto" w:fill="auto"/>
            <w:noWrap/>
            <w:vAlign w:val="center"/>
          </w:tcPr>
          <w:p w14:paraId="1DC2983F"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single" w:sz="8" w:space="0" w:color="auto"/>
              <w:left w:val="single" w:sz="8" w:space="0" w:color="auto"/>
              <w:bottom w:val="single" w:sz="4" w:space="0" w:color="auto"/>
              <w:right w:val="single" w:sz="8" w:space="0" w:color="auto"/>
            </w:tcBorders>
            <w:vAlign w:val="center"/>
          </w:tcPr>
          <w:p w14:paraId="4D57601C"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2C0EE6FE" w14:textId="77777777" w:rsidR="00A931EA" w:rsidRPr="00EE3251" w:rsidRDefault="00A931EA" w:rsidP="004F3EFB">
            <w:pPr>
              <w:jc w:val="right"/>
            </w:pPr>
            <w:r w:rsidRPr="00EE3251">
              <w:rPr>
                <w:sz w:val="22"/>
              </w:rPr>
              <w:t>21.0</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52C0696D"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3A995B8E" w14:textId="77777777" w:rsidR="00A931EA" w:rsidRPr="00EE3251" w:rsidRDefault="00A931EA" w:rsidP="004F3EFB">
            <w:pPr>
              <w:jc w:val="right"/>
            </w:pPr>
            <w:r w:rsidRPr="00EE3251">
              <w:rPr>
                <w:sz w:val="22"/>
              </w:rPr>
              <w:t>21.0</w:t>
            </w:r>
          </w:p>
        </w:tc>
        <w:tc>
          <w:tcPr>
            <w:tcW w:w="575" w:type="dxa"/>
            <w:tcBorders>
              <w:top w:val="single" w:sz="8" w:space="0" w:color="auto"/>
              <w:left w:val="nil"/>
              <w:bottom w:val="single" w:sz="4" w:space="0" w:color="auto"/>
              <w:right w:val="single" w:sz="8" w:space="0" w:color="auto"/>
            </w:tcBorders>
            <w:shd w:val="clear" w:color="auto" w:fill="auto"/>
            <w:noWrap/>
            <w:vAlign w:val="center"/>
          </w:tcPr>
          <w:p w14:paraId="285A3213" w14:textId="77777777" w:rsidR="00A931EA" w:rsidRPr="00EE3251" w:rsidRDefault="00A931EA" w:rsidP="004F3EFB">
            <w:pPr>
              <w:widowControl/>
            </w:pPr>
          </w:p>
        </w:tc>
      </w:tr>
      <w:tr w:rsidR="00A931EA" w:rsidRPr="00EE3251" w14:paraId="62B38B20" w14:textId="77777777" w:rsidTr="002E3A84">
        <w:trPr>
          <w:trHeight w:val="58"/>
          <w:jc w:val="center"/>
        </w:trPr>
        <w:tc>
          <w:tcPr>
            <w:tcW w:w="2684" w:type="dxa"/>
            <w:gridSpan w:val="2"/>
            <w:tcBorders>
              <w:top w:val="nil"/>
              <w:left w:val="single" w:sz="8" w:space="0" w:color="auto"/>
              <w:bottom w:val="single" w:sz="8" w:space="0" w:color="auto"/>
              <w:right w:val="single" w:sz="4" w:space="0" w:color="auto"/>
            </w:tcBorders>
            <w:shd w:val="clear" w:color="auto" w:fill="auto"/>
            <w:noWrap/>
            <w:vAlign w:val="center"/>
          </w:tcPr>
          <w:p w14:paraId="56C5250D" w14:textId="77777777" w:rsidR="00A931EA" w:rsidRPr="00EE3251" w:rsidRDefault="00A931EA" w:rsidP="004F3EFB">
            <w:pPr>
              <w:widowControl/>
              <w:spacing w:line="240" w:lineRule="atLeast"/>
              <w:rPr>
                <w:sz w:val="22"/>
              </w:rPr>
            </w:pPr>
            <w:r w:rsidRPr="00EE3251">
              <w:rPr>
                <w:sz w:val="22"/>
              </w:rPr>
              <w:t>伺服器</w:t>
            </w:r>
            <w:r w:rsidRPr="00EE3251">
              <w:rPr>
                <w:sz w:val="22"/>
              </w:rPr>
              <w:t xml:space="preserve"> (G10401P00021)</w:t>
            </w:r>
          </w:p>
        </w:tc>
        <w:tc>
          <w:tcPr>
            <w:tcW w:w="1417" w:type="dxa"/>
            <w:tcBorders>
              <w:top w:val="nil"/>
              <w:left w:val="nil"/>
              <w:bottom w:val="single" w:sz="8" w:space="0" w:color="auto"/>
              <w:right w:val="single" w:sz="4" w:space="0" w:color="auto"/>
            </w:tcBorders>
            <w:shd w:val="clear" w:color="auto" w:fill="auto"/>
            <w:noWrap/>
            <w:vAlign w:val="center"/>
          </w:tcPr>
          <w:p w14:paraId="642B3A30"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nil"/>
              <w:left w:val="nil"/>
              <w:bottom w:val="single" w:sz="8" w:space="0" w:color="auto"/>
              <w:right w:val="single" w:sz="4" w:space="0" w:color="auto"/>
            </w:tcBorders>
            <w:shd w:val="clear" w:color="auto" w:fill="auto"/>
            <w:noWrap/>
            <w:vAlign w:val="center"/>
          </w:tcPr>
          <w:p w14:paraId="696434CD"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8" w:space="0" w:color="auto"/>
              <w:right w:val="single" w:sz="8" w:space="0" w:color="auto"/>
            </w:tcBorders>
            <w:shd w:val="clear" w:color="auto" w:fill="auto"/>
            <w:noWrap/>
            <w:vAlign w:val="center"/>
          </w:tcPr>
          <w:p w14:paraId="444A95DB"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4" w:space="0" w:color="auto"/>
              <w:left w:val="single" w:sz="8" w:space="0" w:color="auto"/>
              <w:bottom w:val="single" w:sz="8" w:space="0" w:color="auto"/>
              <w:right w:val="single" w:sz="8" w:space="0" w:color="auto"/>
            </w:tcBorders>
            <w:vAlign w:val="center"/>
          </w:tcPr>
          <w:p w14:paraId="7C63D649"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8" w:space="0" w:color="auto"/>
              <w:right w:val="single" w:sz="4" w:space="0" w:color="auto"/>
            </w:tcBorders>
            <w:shd w:val="clear" w:color="auto" w:fill="auto"/>
            <w:noWrap/>
            <w:vAlign w:val="center"/>
          </w:tcPr>
          <w:p w14:paraId="1D20A5A8"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nil"/>
              <w:bottom w:val="single" w:sz="8" w:space="0" w:color="auto"/>
              <w:right w:val="single" w:sz="4" w:space="0" w:color="auto"/>
            </w:tcBorders>
            <w:shd w:val="clear" w:color="auto" w:fill="auto"/>
            <w:noWrap/>
            <w:vAlign w:val="center"/>
          </w:tcPr>
          <w:p w14:paraId="087FF088"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8" w:space="0" w:color="auto"/>
              <w:right w:val="single" w:sz="8" w:space="0" w:color="auto"/>
            </w:tcBorders>
            <w:shd w:val="clear" w:color="auto" w:fill="auto"/>
            <w:noWrap/>
            <w:vAlign w:val="center"/>
          </w:tcPr>
          <w:p w14:paraId="2F3B445C"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8" w:space="0" w:color="auto"/>
              <w:right w:val="single" w:sz="8" w:space="0" w:color="auto"/>
            </w:tcBorders>
            <w:vAlign w:val="center"/>
          </w:tcPr>
          <w:p w14:paraId="0FBA44AF"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8" w:space="0" w:color="auto"/>
              <w:right w:val="single" w:sz="4" w:space="0" w:color="auto"/>
            </w:tcBorders>
            <w:shd w:val="clear" w:color="auto" w:fill="auto"/>
            <w:noWrap/>
            <w:vAlign w:val="center"/>
          </w:tcPr>
          <w:p w14:paraId="77E99715" w14:textId="77777777" w:rsidR="00A931EA" w:rsidRPr="00EE3251" w:rsidRDefault="00A931EA" w:rsidP="004F3EFB">
            <w:pPr>
              <w:jc w:val="right"/>
            </w:pPr>
            <w:r w:rsidRPr="00EE3251">
              <w:rPr>
                <w:sz w:val="22"/>
              </w:rPr>
              <w:t>21.0</w:t>
            </w:r>
          </w:p>
        </w:tc>
        <w:tc>
          <w:tcPr>
            <w:tcW w:w="992" w:type="dxa"/>
            <w:tcBorders>
              <w:top w:val="nil"/>
              <w:left w:val="nil"/>
              <w:bottom w:val="single" w:sz="8" w:space="0" w:color="auto"/>
              <w:right w:val="single" w:sz="4" w:space="0" w:color="auto"/>
            </w:tcBorders>
            <w:shd w:val="clear" w:color="auto" w:fill="auto"/>
            <w:noWrap/>
            <w:vAlign w:val="center"/>
          </w:tcPr>
          <w:p w14:paraId="5755F298"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8" w:space="0" w:color="auto"/>
              <w:right w:val="single" w:sz="4" w:space="0" w:color="auto"/>
            </w:tcBorders>
            <w:shd w:val="clear" w:color="auto" w:fill="auto"/>
            <w:noWrap/>
            <w:vAlign w:val="center"/>
          </w:tcPr>
          <w:p w14:paraId="174895B3" w14:textId="77777777" w:rsidR="00A931EA" w:rsidRPr="00EE3251" w:rsidRDefault="00A931EA" w:rsidP="004F3EFB">
            <w:pPr>
              <w:jc w:val="right"/>
            </w:pPr>
            <w:r w:rsidRPr="00EE3251">
              <w:rPr>
                <w:sz w:val="22"/>
              </w:rPr>
              <w:t>21.0</w:t>
            </w:r>
          </w:p>
        </w:tc>
        <w:tc>
          <w:tcPr>
            <w:tcW w:w="575" w:type="dxa"/>
            <w:tcBorders>
              <w:top w:val="nil"/>
              <w:left w:val="nil"/>
              <w:bottom w:val="single" w:sz="8" w:space="0" w:color="auto"/>
              <w:right w:val="single" w:sz="8" w:space="0" w:color="auto"/>
            </w:tcBorders>
            <w:shd w:val="clear" w:color="auto" w:fill="auto"/>
            <w:noWrap/>
            <w:vAlign w:val="center"/>
          </w:tcPr>
          <w:p w14:paraId="56A3BDC1" w14:textId="77777777" w:rsidR="00A931EA" w:rsidRPr="00EE3251" w:rsidRDefault="00A931EA" w:rsidP="004F3EFB">
            <w:pPr>
              <w:widowControl/>
            </w:pPr>
          </w:p>
        </w:tc>
      </w:tr>
      <w:tr w:rsidR="00A931EA" w:rsidRPr="00EE3251" w14:paraId="5442D6CA" w14:textId="77777777" w:rsidTr="002E3A84">
        <w:trPr>
          <w:trHeight w:val="58"/>
          <w:jc w:val="center"/>
        </w:trPr>
        <w:tc>
          <w:tcPr>
            <w:tcW w:w="2684" w:type="dxa"/>
            <w:gridSpan w:val="2"/>
            <w:tcBorders>
              <w:top w:val="single" w:sz="8" w:space="0" w:color="auto"/>
              <w:left w:val="single" w:sz="8" w:space="0" w:color="auto"/>
              <w:bottom w:val="single" w:sz="8" w:space="0" w:color="auto"/>
              <w:right w:val="single" w:sz="4" w:space="0" w:color="auto"/>
            </w:tcBorders>
            <w:shd w:val="clear" w:color="auto" w:fill="auto"/>
            <w:noWrap/>
            <w:vAlign w:val="center"/>
          </w:tcPr>
          <w:p w14:paraId="1CED27B0" w14:textId="77777777" w:rsidR="00A931EA" w:rsidRPr="00EE3251" w:rsidRDefault="00A931EA" w:rsidP="004F3EFB">
            <w:pPr>
              <w:widowControl/>
              <w:spacing w:line="240" w:lineRule="atLeast"/>
              <w:rPr>
                <w:sz w:val="22"/>
              </w:rPr>
            </w:pPr>
            <w:r w:rsidRPr="00EE3251">
              <w:rPr>
                <w:sz w:val="22"/>
              </w:rPr>
              <w:t>伺服器</w:t>
            </w:r>
            <w:r w:rsidRPr="00EE3251">
              <w:rPr>
                <w:sz w:val="22"/>
              </w:rPr>
              <w:t xml:space="preserve"> (G10401P00022)</w:t>
            </w:r>
          </w:p>
        </w:tc>
        <w:tc>
          <w:tcPr>
            <w:tcW w:w="1417" w:type="dxa"/>
            <w:tcBorders>
              <w:top w:val="single" w:sz="8" w:space="0" w:color="auto"/>
              <w:left w:val="nil"/>
              <w:bottom w:val="single" w:sz="8" w:space="0" w:color="auto"/>
              <w:right w:val="single" w:sz="4" w:space="0" w:color="auto"/>
            </w:tcBorders>
            <w:shd w:val="clear" w:color="auto" w:fill="auto"/>
            <w:noWrap/>
            <w:vAlign w:val="center"/>
          </w:tcPr>
          <w:p w14:paraId="51185557"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single" w:sz="8" w:space="0" w:color="auto"/>
              <w:left w:val="nil"/>
              <w:bottom w:val="single" w:sz="8" w:space="0" w:color="auto"/>
              <w:right w:val="single" w:sz="4" w:space="0" w:color="auto"/>
            </w:tcBorders>
            <w:shd w:val="clear" w:color="auto" w:fill="auto"/>
            <w:noWrap/>
            <w:vAlign w:val="center"/>
          </w:tcPr>
          <w:p w14:paraId="2D8ED29B"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single" w:sz="8" w:space="0" w:color="auto"/>
              <w:left w:val="nil"/>
              <w:bottom w:val="single" w:sz="8" w:space="0" w:color="auto"/>
              <w:right w:val="single" w:sz="8" w:space="0" w:color="auto"/>
            </w:tcBorders>
            <w:shd w:val="clear" w:color="auto" w:fill="auto"/>
            <w:noWrap/>
            <w:vAlign w:val="center"/>
          </w:tcPr>
          <w:p w14:paraId="5B3262A4"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8" w:space="0" w:color="auto"/>
              <w:left w:val="single" w:sz="8" w:space="0" w:color="auto"/>
              <w:bottom w:val="single" w:sz="8" w:space="0" w:color="auto"/>
              <w:right w:val="single" w:sz="8" w:space="0" w:color="auto"/>
            </w:tcBorders>
            <w:vAlign w:val="center"/>
          </w:tcPr>
          <w:p w14:paraId="36FF21B8"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single" w:sz="8" w:space="0" w:color="auto"/>
              <w:left w:val="single" w:sz="8" w:space="0" w:color="auto"/>
              <w:bottom w:val="single" w:sz="8" w:space="0" w:color="auto"/>
              <w:right w:val="single" w:sz="4" w:space="0" w:color="auto"/>
            </w:tcBorders>
            <w:shd w:val="clear" w:color="auto" w:fill="auto"/>
            <w:noWrap/>
            <w:vAlign w:val="center"/>
          </w:tcPr>
          <w:p w14:paraId="74BD5826"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single" w:sz="8" w:space="0" w:color="auto"/>
              <w:left w:val="nil"/>
              <w:bottom w:val="single" w:sz="8" w:space="0" w:color="auto"/>
              <w:right w:val="single" w:sz="4" w:space="0" w:color="auto"/>
            </w:tcBorders>
            <w:shd w:val="clear" w:color="auto" w:fill="auto"/>
            <w:noWrap/>
            <w:vAlign w:val="center"/>
          </w:tcPr>
          <w:p w14:paraId="1EEB8E83"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single" w:sz="8" w:space="0" w:color="auto"/>
              <w:left w:val="nil"/>
              <w:bottom w:val="single" w:sz="8" w:space="0" w:color="auto"/>
              <w:right w:val="single" w:sz="8" w:space="0" w:color="auto"/>
            </w:tcBorders>
            <w:shd w:val="clear" w:color="auto" w:fill="auto"/>
            <w:noWrap/>
            <w:vAlign w:val="center"/>
          </w:tcPr>
          <w:p w14:paraId="4DC6EFDC"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single" w:sz="8" w:space="0" w:color="auto"/>
              <w:left w:val="single" w:sz="8" w:space="0" w:color="auto"/>
              <w:bottom w:val="single" w:sz="8" w:space="0" w:color="auto"/>
              <w:right w:val="single" w:sz="8" w:space="0" w:color="auto"/>
            </w:tcBorders>
            <w:vAlign w:val="center"/>
          </w:tcPr>
          <w:p w14:paraId="63ECB492"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single" w:sz="8" w:space="0" w:color="auto"/>
              <w:left w:val="single" w:sz="8" w:space="0" w:color="auto"/>
              <w:bottom w:val="single" w:sz="8" w:space="0" w:color="auto"/>
              <w:right w:val="single" w:sz="4" w:space="0" w:color="auto"/>
            </w:tcBorders>
            <w:shd w:val="clear" w:color="auto" w:fill="auto"/>
            <w:noWrap/>
            <w:vAlign w:val="center"/>
          </w:tcPr>
          <w:p w14:paraId="0AD8233A" w14:textId="77777777" w:rsidR="00A931EA" w:rsidRPr="00EE3251" w:rsidRDefault="00A931EA" w:rsidP="004F3EFB">
            <w:pPr>
              <w:jc w:val="right"/>
            </w:pPr>
            <w:r w:rsidRPr="00EE3251">
              <w:rPr>
                <w:sz w:val="22"/>
              </w:rPr>
              <w:t>21.0</w:t>
            </w:r>
          </w:p>
        </w:tc>
        <w:tc>
          <w:tcPr>
            <w:tcW w:w="992" w:type="dxa"/>
            <w:tcBorders>
              <w:top w:val="single" w:sz="8" w:space="0" w:color="auto"/>
              <w:left w:val="nil"/>
              <w:bottom w:val="single" w:sz="8" w:space="0" w:color="auto"/>
              <w:right w:val="single" w:sz="4" w:space="0" w:color="auto"/>
            </w:tcBorders>
            <w:shd w:val="clear" w:color="auto" w:fill="auto"/>
            <w:noWrap/>
            <w:vAlign w:val="center"/>
          </w:tcPr>
          <w:p w14:paraId="20CC27E9"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single" w:sz="8" w:space="0" w:color="auto"/>
              <w:left w:val="nil"/>
              <w:bottom w:val="single" w:sz="8" w:space="0" w:color="auto"/>
              <w:right w:val="single" w:sz="4" w:space="0" w:color="auto"/>
            </w:tcBorders>
            <w:shd w:val="clear" w:color="auto" w:fill="auto"/>
            <w:noWrap/>
            <w:vAlign w:val="center"/>
          </w:tcPr>
          <w:p w14:paraId="5323E631" w14:textId="77777777" w:rsidR="00A931EA" w:rsidRPr="00EE3251" w:rsidRDefault="00A931EA" w:rsidP="004F3EFB">
            <w:pPr>
              <w:jc w:val="right"/>
            </w:pPr>
            <w:r w:rsidRPr="00EE3251">
              <w:rPr>
                <w:sz w:val="22"/>
              </w:rPr>
              <w:t>21.0</w:t>
            </w:r>
          </w:p>
        </w:tc>
        <w:tc>
          <w:tcPr>
            <w:tcW w:w="575" w:type="dxa"/>
            <w:tcBorders>
              <w:top w:val="single" w:sz="8" w:space="0" w:color="auto"/>
              <w:left w:val="nil"/>
              <w:bottom w:val="single" w:sz="8" w:space="0" w:color="auto"/>
              <w:right w:val="single" w:sz="8" w:space="0" w:color="auto"/>
            </w:tcBorders>
            <w:shd w:val="clear" w:color="auto" w:fill="auto"/>
            <w:noWrap/>
            <w:vAlign w:val="center"/>
          </w:tcPr>
          <w:p w14:paraId="2342C9C2" w14:textId="77777777" w:rsidR="00A931EA" w:rsidRPr="00EE3251" w:rsidRDefault="00A931EA" w:rsidP="004F3EFB">
            <w:pPr>
              <w:widowControl/>
            </w:pPr>
          </w:p>
        </w:tc>
      </w:tr>
      <w:tr w:rsidR="00A931EA" w:rsidRPr="00EE3251" w14:paraId="5F73BD91" w14:textId="77777777" w:rsidTr="002E3A84">
        <w:trPr>
          <w:trHeight w:val="58"/>
          <w:jc w:val="center"/>
        </w:trPr>
        <w:tc>
          <w:tcPr>
            <w:tcW w:w="2684" w:type="dxa"/>
            <w:gridSpan w:val="2"/>
            <w:tcBorders>
              <w:top w:val="single" w:sz="8" w:space="0" w:color="auto"/>
              <w:left w:val="single" w:sz="8" w:space="0" w:color="auto"/>
              <w:bottom w:val="single" w:sz="4" w:space="0" w:color="auto"/>
              <w:right w:val="single" w:sz="4" w:space="0" w:color="auto"/>
            </w:tcBorders>
            <w:shd w:val="clear" w:color="auto" w:fill="auto"/>
            <w:noWrap/>
            <w:vAlign w:val="center"/>
          </w:tcPr>
          <w:p w14:paraId="2336EFE2" w14:textId="77777777" w:rsidR="00A931EA" w:rsidRPr="00EE3251" w:rsidRDefault="00A931EA" w:rsidP="004F3EFB">
            <w:pPr>
              <w:widowControl/>
              <w:spacing w:line="240" w:lineRule="atLeast"/>
              <w:rPr>
                <w:sz w:val="22"/>
              </w:rPr>
            </w:pPr>
            <w:r w:rsidRPr="00EE3251">
              <w:rPr>
                <w:sz w:val="22"/>
              </w:rPr>
              <w:t>伺服器</w:t>
            </w:r>
            <w:r w:rsidRPr="00EE3251">
              <w:rPr>
                <w:sz w:val="22"/>
              </w:rPr>
              <w:t xml:space="preserve"> (G10401P00023)</w:t>
            </w:r>
          </w:p>
        </w:tc>
        <w:tc>
          <w:tcPr>
            <w:tcW w:w="1417" w:type="dxa"/>
            <w:tcBorders>
              <w:top w:val="single" w:sz="8" w:space="0" w:color="auto"/>
              <w:left w:val="nil"/>
              <w:bottom w:val="single" w:sz="4" w:space="0" w:color="auto"/>
              <w:right w:val="single" w:sz="4" w:space="0" w:color="auto"/>
            </w:tcBorders>
            <w:shd w:val="clear" w:color="auto" w:fill="auto"/>
            <w:noWrap/>
            <w:vAlign w:val="center"/>
          </w:tcPr>
          <w:p w14:paraId="0D9D652E" w14:textId="77777777" w:rsidR="00A931EA" w:rsidRPr="00EE3251" w:rsidRDefault="00A931EA" w:rsidP="004F3EFB">
            <w:pPr>
              <w:widowControl/>
              <w:spacing w:line="240" w:lineRule="atLeast"/>
              <w:jc w:val="right"/>
              <w:rPr>
                <w:sz w:val="22"/>
              </w:rPr>
            </w:pPr>
            <w:r w:rsidRPr="00EE3251">
              <w:rPr>
                <w:sz w:val="22"/>
              </w:rPr>
              <w:t>630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6A3F5267"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single" w:sz="8" w:space="0" w:color="auto"/>
              <w:left w:val="nil"/>
              <w:bottom w:val="single" w:sz="4" w:space="0" w:color="auto"/>
              <w:right w:val="single" w:sz="8" w:space="0" w:color="auto"/>
            </w:tcBorders>
            <w:shd w:val="clear" w:color="auto" w:fill="auto"/>
            <w:noWrap/>
            <w:vAlign w:val="center"/>
          </w:tcPr>
          <w:p w14:paraId="1A491834" w14:textId="77777777" w:rsidR="00A931EA" w:rsidRPr="00EE3251" w:rsidRDefault="00A931EA" w:rsidP="004F3EFB">
            <w:pPr>
              <w:widowControl/>
              <w:spacing w:line="240" w:lineRule="atLeast"/>
              <w:jc w:val="right"/>
              <w:rPr>
                <w:sz w:val="22"/>
              </w:rPr>
            </w:pPr>
            <w:r w:rsidRPr="00EE3251">
              <w:rPr>
                <w:sz w:val="22"/>
              </w:rPr>
              <w:t>10.5</w:t>
            </w:r>
          </w:p>
        </w:tc>
        <w:tc>
          <w:tcPr>
            <w:tcW w:w="993" w:type="dxa"/>
            <w:tcBorders>
              <w:top w:val="single" w:sz="8" w:space="0" w:color="auto"/>
              <w:left w:val="single" w:sz="8" w:space="0" w:color="auto"/>
              <w:bottom w:val="single" w:sz="4" w:space="0" w:color="auto"/>
              <w:right w:val="single" w:sz="8" w:space="0" w:color="auto"/>
            </w:tcBorders>
            <w:vAlign w:val="center"/>
          </w:tcPr>
          <w:p w14:paraId="0132541E"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02D1B27B"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41B8D946"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single" w:sz="8" w:space="0" w:color="auto"/>
              <w:left w:val="nil"/>
              <w:bottom w:val="single" w:sz="4" w:space="0" w:color="auto"/>
              <w:right w:val="single" w:sz="8" w:space="0" w:color="auto"/>
            </w:tcBorders>
            <w:shd w:val="clear" w:color="auto" w:fill="auto"/>
            <w:noWrap/>
            <w:vAlign w:val="center"/>
          </w:tcPr>
          <w:p w14:paraId="6B74276E"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single" w:sz="8" w:space="0" w:color="auto"/>
              <w:left w:val="single" w:sz="8" w:space="0" w:color="auto"/>
              <w:bottom w:val="single" w:sz="4" w:space="0" w:color="auto"/>
              <w:right w:val="single" w:sz="8" w:space="0" w:color="auto"/>
            </w:tcBorders>
            <w:vAlign w:val="center"/>
          </w:tcPr>
          <w:p w14:paraId="6219A61D"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0D0689D2" w14:textId="77777777" w:rsidR="00A931EA" w:rsidRPr="00EE3251" w:rsidRDefault="00A931EA" w:rsidP="004F3EFB">
            <w:pPr>
              <w:jc w:val="right"/>
            </w:pPr>
            <w:r w:rsidRPr="00EE3251">
              <w:rPr>
                <w:sz w:val="22"/>
              </w:rPr>
              <w:t>21.0</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4EE1E440"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4AFE5679" w14:textId="77777777" w:rsidR="00A931EA" w:rsidRPr="00EE3251" w:rsidRDefault="00A931EA" w:rsidP="004F3EFB">
            <w:pPr>
              <w:jc w:val="right"/>
            </w:pPr>
            <w:r w:rsidRPr="00EE3251">
              <w:rPr>
                <w:sz w:val="22"/>
              </w:rPr>
              <w:t>21.0</w:t>
            </w:r>
          </w:p>
        </w:tc>
        <w:tc>
          <w:tcPr>
            <w:tcW w:w="575" w:type="dxa"/>
            <w:tcBorders>
              <w:top w:val="single" w:sz="8" w:space="0" w:color="auto"/>
              <w:left w:val="nil"/>
              <w:bottom w:val="single" w:sz="4" w:space="0" w:color="auto"/>
              <w:right w:val="single" w:sz="8" w:space="0" w:color="auto"/>
            </w:tcBorders>
            <w:shd w:val="clear" w:color="auto" w:fill="auto"/>
            <w:noWrap/>
            <w:vAlign w:val="center"/>
          </w:tcPr>
          <w:p w14:paraId="1A483707" w14:textId="77777777" w:rsidR="00A931EA" w:rsidRPr="00EE3251" w:rsidRDefault="00A931EA" w:rsidP="004F3EFB">
            <w:pPr>
              <w:widowControl/>
            </w:pPr>
          </w:p>
        </w:tc>
      </w:tr>
      <w:tr w:rsidR="00A931EA" w:rsidRPr="00EE3251" w14:paraId="0636C79D"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763C3C17" w14:textId="77777777" w:rsidR="00A931EA" w:rsidRPr="00EE3251" w:rsidRDefault="00A931EA" w:rsidP="004F3EFB">
            <w:pPr>
              <w:widowControl/>
              <w:spacing w:line="240" w:lineRule="atLeast"/>
              <w:rPr>
                <w:sz w:val="22"/>
              </w:rPr>
            </w:pPr>
            <w:r w:rsidRPr="00EE3251">
              <w:rPr>
                <w:sz w:val="22"/>
              </w:rPr>
              <w:t>示波器</w:t>
            </w:r>
            <w:r w:rsidRPr="00EE3251">
              <w:rPr>
                <w:sz w:val="22"/>
              </w:rPr>
              <w:t xml:space="preserve"> (G10402X00337)</w:t>
            </w:r>
          </w:p>
        </w:tc>
        <w:tc>
          <w:tcPr>
            <w:tcW w:w="1417" w:type="dxa"/>
            <w:tcBorders>
              <w:top w:val="nil"/>
              <w:left w:val="nil"/>
              <w:bottom w:val="single" w:sz="4" w:space="0" w:color="auto"/>
              <w:right w:val="single" w:sz="4" w:space="0" w:color="auto"/>
            </w:tcBorders>
            <w:shd w:val="clear" w:color="auto" w:fill="auto"/>
            <w:noWrap/>
            <w:vAlign w:val="center"/>
          </w:tcPr>
          <w:p w14:paraId="7FDA2514" w14:textId="77777777" w:rsidR="00A931EA" w:rsidRPr="00EE3251" w:rsidRDefault="00A931EA" w:rsidP="004F3EFB">
            <w:pPr>
              <w:widowControl/>
              <w:spacing w:line="240" w:lineRule="atLeast"/>
              <w:jc w:val="right"/>
              <w:rPr>
                <w:sz w:val="22"/>
              </w:rPr>
            </w:pPr>
            <w:r w:rsidRPr="00EE3251">
              <w:rPr>
                <w:sz w:val="22"/>
              </w:rPr>
              <w:t>58</w:t>
            </w:r>
          </w:p>
        </w:tc>
        <w:tc>
          <w:tcPr>
            <w:tcW w:w="851" w:type="dxa"/>
            <w:tcBorders>
              <w:top w:val="nil"/>
              <w:left w:val="nil"/>
              <w:bottom w:val="single" w:sz="4" w:space="0" w:color="auto"/>
              <w:right w:val="single" w:sz="4" w:space="0" w:color="auto"/>
            </w:tcBorders>
            <w:shd w:val="clear" w:color="auto" w:fill="auto"/>
            <w:noWrap/>
            <w:vAlign w:val="center"/>
          </w:tcPr>
          <w:p w14:paraId="6ECD71AA"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5A8E7B45" w14:textId="77777777" w:rsidR="00A931EA" w:rsidRPr="00EE3251" w:rsidRDefault="00A931EA" w:rsidP="004F3EFB">
            <w:pPr>
              <w:widowControl/>
              <w:spacing w:line="240" w:lineRule="atLeast"/>
              <w:jc w:val="right"/>
              <w:rPr>
                <w:sz w:val="22"/>
              </w:rPr>
            </w:pPr>
            <w:r w:rsidRPr="00EE3251">
              <w:rPr>
                <w:sz w:val="22"/>
              </w:rPr>
              <w:t>0.97</w:t>
            </w:r>
          </w:p>
        </w:tc>
        <w:tc>
          <w:tcPr>
            <w:tcW w:w="993" w:type="dxa"/>
            <w:tcBorders>
              <w:top w:val="single" w:sz="4" w:space="0" w:color="auto"/>
              <w:left w:val="single" w:sz="8" w:space="0" w:color="auto"/>
              <w:bottom w:val="single" w:sz="4" w:space="0" w:color="auto"/>
              <w:right w:val="single" w:sz="8" w:space="0" w:color="auto"/>
            </w:tcBorders>
            <w:vAlign w:val="center"/>
          </w:tcPr>
          <w:p w14:paraId="271BF14A"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76047AF2"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nil"/>
              <w:bottom w:val="single" w:sz="4" w:space="0" w:color="auto"/>
              <w:right w:val="single" w:sz="4" w:space="0" w:color="auto"/>
            </w:tcBorders>
            <w:shd w:val="clear" w:color="auto" w:fill="auto"/>
            <w:noWrap/>
            <w:vAlign w:val="center"/>
          </w:tcPr>
          <w:p w14:paraId="24ED98AA"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4A068A3F"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77F28094"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D3BAAF9" w14:textId="77777777" w:rsidR="00A931EA" w:rsidRPr="00EE3251" w:rsidRDefault="00A931EA" w:rsidP="004F3EFB">
            <w:pPr>
              <w:widowControl/>
              <w:spacing w:line="240" w:lineRule="atLeast"/>
              <w:jc w:val="right"/>
              <w:rPr>
                <w:sz w:val="22"/>
              </w:rPr>
            </w:pPr>
            <w:r w:rsidRPr="00EE3251">
              <w:rPr>
                <w:sz w:val="22"/>
              </w:rPr>
              <w:t>1.94</w:t>
            </w:r>
          </w:p>
        </w:tc>
        <w:tc>
          <w:tcPr>
            <w:tcW w:w="992" w:type="dxa"/>
            <w:tcBorders>
              <w:top w:val="nil"/>
              <w:left w:val="nil"/>
              <w:bottom w:val="single" w:sz="4" w:space="0" w:color="auto"/>
              <w:right w:val="single" w:sz="4" w:space="0" w:color="auto"/>
            </w:tcBorders>
            <w:shd w:val="clear" w:color="auto" w:fill="auto"/>
            <w:noWrap/>
            <w:vAlign w:val="center"/>
          </w:tcPr>
          <w:p w14:paraId="651ADA03"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522A90D6" w14:textId="77777777" w:rsidR="00A931EA" w:rsidRPr="00EE3251" w:rsidRDefault="00A931EA" w:rsidP="004F3EFB">
            <w:pPr>
              <w:widowControl/>
              <w:spacing w:line="240" w:lineRule="atLeast"/>
              <w:jc w:val="right"/>
              <w:rPr>
                <w:sz w:val="22"/>
              </w:rPr>
            </w:pPr>
            <w:r w:rsidRPr="00EE3251">
              <w:rPr>
                <w:sz w:val="22"/>
              </w:rPr>
              <w:t>1.94</w:t>
            </w:r>
          </w:p>
        </w:tc>
        <w:tc>
          <w:tcPr>
            <w:tcW w:w="575" w:type="dxa"/>
            <w:tcBorders>
              <w:top w:val="nil"/>
              <w:left w:val="nil"/>
              <w:bottom w:val="single" w:sz="4" w:space="0" w:color="auto"/>
              <w:right w:val="single" w:sz="8" w:space="0" w:color="auto"/>
            </w:tcBorders>
            <w:shd w:val="clear" w:color="auto" w:fill="auto"/>
            <w:noWrap/>
            <w:vAlign w:val="center"/>
          </w:tcPr>
          <w:p w14:paraId="46034339" w14:textId="77777777" w:rsidR="00A931EA" w:rsidRPr="00EE3251" w:rsidRDefault="00A931EA" w:rsidP="004F3EFB">
            <w:pPr>
              <w:widowControl/>
            </w:pPr>
          </w:p>
        </w:tc>
      </w:tr>
      <w:tr w:rsidR="00A931EA" w:rsidRPr="00EE3251" w14:paraId="4A2DBB35"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7E9486B5" w14:textId="77777777" w:rsidR="00A931EA" w:rsidRPr="00EE3251" w:rsidRDefault="00A931EA" w:rsidP="004F3EFB">
            <w:pPr>
              <w:widowControl/>
              <w:spacing w:line="240" w:lineRule="atLeast"/>
              <w:rPr>
                <w:sz w:val="22"/>
              </w:rPr>
            </w:pPr>
            <w:r w:rsidRPr="00EE3251">
              <w:rPr>
                <w:sz w:val="22"/>
              </w:rPr>
              <w:t>晶圓針測機</w:t>
            </w:r>
            <w:r w:rsidRPr="00EE3251">
              <w:rPr>
                <w:sz w:val="22"/>
              </w:rPr>
              <w:t>(G10402X00338)</w:t>
            </w:r>
          </w:p>
        </w:tc>
        <w:tc>
          <w:tcPr>
            <w:tcW w:w="1417" w:type="dxa"/>
            <w:tcBorders>
              <w:top w:val="nil"/>
              <w:left w:val="nil"/>
              <w:bottom w:val="single" w:sz="4" w:space="0" w:color="auto"/>
              <w:right w:val="single" w:sz="4" w:space="0" w:color="auto"/>
            </w:tcBorders>
            <w:shd w:val="clear" w:color="auto" w:fill="auto"/>
            <w:noWrap/>
            <w:vAlign w:val="center"/>
          </w:tcPr>
          <w:p w14:paraId="2300C232" w14:textId="77777777" w:rsidR="00A931EA" w:rsidRPr="00EE3251" w:rsidRDefault="00A931EA" w:rsidP="004F3EFB">
            <w:pPr>
              <w:widowControl/>
              <w:spacing w:line="240" w:lineRule="atLeast"/>
              <w:jc w:val="right"/>
              <w:rPr>
                <w:sz w:val="22"/>
              </w:rPr>
            </w:pPr>
            <w:r w:rsidRPr="00EE3251">
              <w:rPr>
                <w:sz w:val="22"/>
              </w:rPr>
              <w:t>7.2</w:t>
            </w:r>
          </w:p>
        </w:tc>
        <w:tc>
          <w:tcPr>
            <w:tcW w:w="851" w:type="dxa"/>
            <w:tcBorders>
              <w:top w:val="nil"/>
              <w:left w:val="nil"/>
              <w:bottom w:val="single" w:sz="4" w:space="0" w:color="auto"/>
              <w:right w:val="single" w:sz="4" w:space="0" w:color="auto"/>
            </w:tcBorders>
            <w:shd w:val="clear" w:color="auto" w:fill="auto"/>
            <w:noWrap/>
            <w:vAlign w:val="center"/>
          </w:tcPr>
          <w:p w14:paraId="6F26B5FA"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3B203267" w14:textId="77777777" w:rsidR="00A931EA" w:rsidRPr="00EE3251" w:rsidRDefault="00A931EA" w:rsidP="004F3EFB">
            <w:pPr>
              <w:widowControl/>
              <w:spacing w:line="240" w:lineRule="atLeast"/>
              <w:jc w:val="right"/>
              <w:rPr>
                <w:sz w:val="22"/>
              </w:rPr>
            </w:pPr>
            <w:r w:rsidRPr="00EE3251">
              <w:rPr>
                <w:sz w:val="22"/>
              </w:rPr>
              <w:t>0.12</w:t>
            </w:r>
          </w:p>
        </w:tc>
        <w:tc>
          <w:tcPr>
            <w:tcW w:w="993" w:type="dxa"/>
            <w:tcBorders>
              <w:top w:val="single" w:sz="4" w:space="0" w:color="auto"/>
              <w:left w:val="single" w:sz="8" w:space="0" w:color="auto"/>
              <w:bottom w:val="single" w:sz="4" w:space="0" w:color="auto"/>
              <w:right w:val="single" w:sz="8" w:space="0" w:color="auto"/>
            </w:tcBorders>
            <w:vAlign w:val="center"/>
          </w:tcPr>
          <w:p w14:paraId="5D3A798D"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755F1C9"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nil"/>
              <w:bottom w:val="single" w:sz="4" w:space="0" w:color="auto"/>
              <w:right w:val="single" w:sz="4" w:space="0" w:color="auto"/>
            </w:tcBorders>
            <w:shd w:val="clear" w:color="auto" w:fill="auto"/>
            <w:noWrap/>
            <w:vAlign w:val="center"/>
          </w:tcPr>
          <w:p w14:paraId="27298483"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7ECD5CEB"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2772A094"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73871552" w14:textId="77777777" w:rsidR="00A931EA" w:rsidRPr="00EE3251" w:rsidRDefault="00A931EA" w:rsidP="004F3EFB">
            <w:pPr>
              <w:widowControl/>
              <w:spacing w:line="240" w:lineRule="atLeast"/>
              <w:jc w:val="right"/>
              <w:rPr>
                <w:sz w:val="22"/>
              </w:rPr>
            </w:pPr>
            <w:r w:rsidRPr="00EE3251">
              <w:rPr>
                <w:sz w:val="22"/>
              </w:rPr>
              <w:t>0.24</w:t>
            </w:r>
          </w:p>
        </w:tc>
        <w:tc>
          <w:tcPr>
            <w:tcW w:w="992" w:type="dxa"/>
            <w:tcBorders>
              <w:top w:val="nil"/>
              <w:left w:val="nil"/>
              <w:bottom w:val="single" w:sz="4" w:space="0" w:color="auto"/>
              <w:right w:val="single" w:sz="4" w:space="0" w:color="auto"/>
            </w:tcBorders>
            <w:shd w:val="clear" w:color="auto" w:fill="auto"/>
            <w:noWrap/>
            <w:vAlign w:val="center"/>
          </w:tcPr>
          <w:p w14:paraId="2049D68A"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4BB82740" w14:textId="77777777" w:rsidR="00A931EA" w:rsidRPr="00EE3251" w:rsidRDefault="00A931EA" w:rsidP="004F3EFB">
            <w:pPr>
              <w:widowControl/>
              <w:spacing w:line="240" w:lineRule="atLeast"/>
              <w:jc w:val="right"/>
              <w:rPr>
                <w:sz w:val="22"/>
              </w:rPr>
            </w:pPr>
            <w:r w:rsidRPr="00EE3251">
              <w:rPr>
                <w:sz w:val="22"/>
              </w:rPr>
              <w:t>0.24</w:t>
            </w:r>
          </w:p>
        </w:tc>
        <w:tc>
          <w:tcPr>
            <w:tcW w:w="575" w:type="dxa"/>
            <w:tcBorders>
              <w:top w:val="nil"/>
              <w:left w:val="nil"/>
              <w:bottom w:val="single" w:sz="4" w:space="0" w:color="auto"/>
              <w:right w:val="single" w:sz="8" w:space="0" w:color="auto"/>
            </w:tcBorders>
            <w:shd w:val="clear" w:color="auto" w:fill="auto"/>
            <w:noWrap/>
            <w:vAlign w:val="center"/>
          </w:tcPr>
          <w:p w14:paraId="72C6A826" w14:textId="77777777" w:rsidR="00A931EA" w:rsidRPr="00EE3251" w:rsidRDefault="00A931EA" w:rsidP="004F3EFB">
            <w:pPr>
              <w:widowControl/>
            </w:pPr>
          </w:p>
        </w:tc>
      </w:tr>
      <w:tr w:rsidR="00A931EA" w:rsidRPr="00EE3251" w14:paraId="0DCE80FC"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5773AE67" w14:textId="77777777" w:rsidR="00A931EA" w:rsidRPr="00EE3251" w:rsidRDefault="00A931EA" w:rsidP="004F3EFB">
            <w:pPr>
              <w:widowControl/>
              <w:spacing w:line="240" w:lineRule="atLeast"/>
              <w:rPr>
                <w:sz w:val="22"/>
              </w:rPr>
            </w:pPr>
            <w:r w:rsidRPr="00EE3251">
              <w:rPr>
                <w:sz w:val="22"/>
              </w:rPr>
              <w:t>93K</w:t>
            </w:r>
            <w:r w:rsidRPr="00EE3251">
              <w:rPr>
                <w:sz w:val="22"/>
              </w:rPr>
              <w:t>測試機</w:t>
            </w:r>
            <w:r w:rsidRPr="00EE3251">
              <w:rPr>
                <w:sz w:val="22"/>
              </w:rPr>
              <w:t>(G10402X00339)</w:t>
            </w:r>
          </w:p>
        </w:tc>
        <w:tc>
          <w:tcPr>
            <w:tcW w:w="1417" w:type="dxa"/>
            <w:tcBorders>
              <w:top w:val="nil"/>
              <w:left w:val="nil"/>
              <w:bottom w:val="single" w:sz="4" w:space="0" w:color="auto"/>
              <w:right w:val="single" w:sz="4" w:space="0" w:color="auto"/>
            </w:tcBorders>
            <w:shd w:val="clear" w:color="auto" w:fill="auto"/>
            <w:noWrap/>
            <w:vAlign w:val="center"/>
          </w:tcPr>
          <w:p w14:paraId="0BF69092" w14:textId="77777777" w:rsidR="00A931EA" w:rsidRPr="00EE3251" w:rsidRDefault="00A931EA" w:rsidP="004F3EFB">
            <w:pPr>
              <w:widowControl/>
              <w:spacing w:line="240" w:lineRule="atLeast"/>
              <w:jc w:val="right"/>
              <w:rPr>
                <w:sz w:val="22"/>
              </w:rPr>
            </w:pPr>
            <w:r w:rsidRPr="00EE3251">
              <w:rPr>
                <w:sz w:val="22"/>
              </w:rPr>
              <w:t>1165</w:t>
            </w:r>
          </w:p>
        </w:tc>
        <w:tc>
          <w:tcPr>
            <w:tcW w:w="851" w:type="dxa"/>
            <w:tcBorders>
              <w:top w:val="nil"/>
              <w:left w:val="nil"/>
              <w:bottom w:val="single" w:sz="4" w:space="0" w:color="auto"/>
              <w:right w:val="single" w:sz="4" w:space="0" w:color="auto"/>
            </w:tcBorders>
            <w:shd w:val="clear" w:color="auto" w:fill="auto"/>
            <w:noWrap/>
            <w:vAlign w:val="center"/>
          </w:tcPr>
          <w:p w14:paraId="0D14DAC7"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7419BE6F" w14:textId="77777777" w:rsidR="00A931EA" w:rsidRPr="00EE3251" w:rsidRDefault="00A931EA" w:rsidP="004F3EFB">
            <w:pPr>
              <w:widowControl/>
              <w:spacing w:line="240" w:lineRule="atLeast"/>
              <w:jc w:val="right"/>
              <w:rPr>
                <w:sz w:val="22"/>
              </w:rPr>
            </w:pPr>
            <w:r w:rsidRPr="00EE3251">
              <w:rPr>
                <w:sz w:val="22"/>
              </w:rPr>
              <w:t>19.4</w:t>
            </w:r>
          </w:p>
        </w:tc>
        <w:tc>
          <w:tcPr>
            <w:tcW w:w="993" w:type="dxa"/>
            <w:tcBorders>
              <w:top w:val="single" w:sz="4" w:space="0" w:color="auto"/>
              <w:left w:val="single" w:sz="8" w:space="0" w:color="auto"/>
              <w:bottom w:val="single" w:sz="4" w:space="0" w:color="auto"/>
              <w:right w:val="single" w:sz="8" w:space="0" w:color="auto"/>
            </w:tcBorders>
            <w:vAlign w:val="center"/>
          </w:tcPr>
          <w:p w14:paraId="1AABA6BB"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462817E5"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nil"/>
              <w:bottom w:val="single" w:sz="4" w:space="0" w:color="auto"/>
              <w:right w:val="single" w:sz="4" w:space="0" w:color="auto"/>
            </w:tcBorders>
            <w:shd w:val="clear" w:color="auto" w:fill="auto"/>
            <w:noWrap/>
            <w:vAlign w:val="center"/>
          </w:tcPr>
          <w:p w14:paraId="0B297C5E"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5194E343"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57DF5542"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DD6AF9A" w14:textId="77777777" w:rsidR="00A931EA" w:rsidRPr="00EE3251" w:rsidRDefault="00A931EA" w:rsidP="004F3EFB">
            <w:pPr>
              <w:widowControl/>
              <w:spacing w:line="240" w:lineRule="atLeast"/>
              <w:jc w:val="right"/>
              <w:rPr>
                <w:sz w:val="22"/>
              </w:rPr>
            </w:pPr>
            <w:r w:rsidRPr="00EE3251">
              <w:rPr>
                <w:sz w:val="22"/>
              </w:rPr>
              <w:t>38.8</w:t>
            </w:r>
          </w:p>
        </w:tc>
        <w:tc>
          <w:tcPr>
            <w:tcW w:w="992" w:type="dxa"/>
            <w:tcBorders>
              <w:top w:val="nil"/>
              <w:left w:val="nil"/>
              <w:bottom w:val="single" w:sz="4" w:space="0" w:color="auto"/>
              <w:right w:val="single" w:sz="4" w:space="0" w:color="auto"/>
            </w:tcBorders>
            <w:shd w:val="clear" w:color="auto" w:fill="auto"/>
            <w:noWrap/>
            <w:vAlign w:val="center"/>
          </w:tcPr>
          <w:p w14:paraId="201B6CA2"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5723337B" w14:textId="77777777" w:rsidR="00A931EA" w:rsidRPr="00EE3251" w:rsidRDefault="00A931EA" w:rsidP="004F3EFB">
            <w:pPr>
              <w:widowControl/>
              <w:spacing w:line="240" w:lineRule="atLeast"/>
              <w:jc w:val="right"/>
              <w:rPr>
                <w:sz w:val="22"/>
              </w:rPr>
            </w:pPr>
            <w:r w:rsidRPr="00EE3251">
              <w:rPr>
                <w:sz w:val="22"/>
              </w:rPr>
              <w:t>38.8</w:t>
            </w:r>
          </w:p>
        </w:tc>
        <w:tc>
          <w:tcPr>
            <w:tcW w:w="575" w:type="dxa"/>
            <w:tcBorders>
              <w:top w:val="nil"/>
              <w:left w:val="nil"/>
              <w:bottom w:val="single" w:sz="4" w:space="0" w:color="auto"/>
              <w:right w:val="single" w:sz="8" w:space="0" w:color="auto"/>
            </w:tcBorders>
            <w:shd w:val="clear" w:color="auto" w:fill="auto"/>
            <w:noWrap/>
            <w:vAlign w:val="center"/>
          </w:tcPr>
          <w:p w14:paraId="7C7ACB19" w14:textId="77777777" w:rsidR="00A931EA" w:rsidRPr="00EE3251" w:rsidRDefault="00A931EA" w:rsidP="004F3EFB">
            <w:pPr>
              <w:widowControl/>
            </w:pPr>
          </w:p>
        </w:tc>
      </w:tr>
      <w:tr w:rsidR="00A931EA" w:rsidRPr="00EE3251" w14:paraId="43342808"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4637039C" w14:textId="77777777" w:rsidR="00A931EA" w:rsidRPr="00EE3251" w:rsidRDefault="00A931EA" w:rsidP="004F3EFB">
            <w:pPr>
              <w:widowControl/>
              <w:spacing w:line="240" w:lineRule="atLeast"/>
              <w:rPr>
                <w:sz w:val="22"/>
              </w:rPr>
            </w:pPr>
            <w:r w:rsidRPr="00EE3251">
              <w:rPr>
                <w:sz w:val="22"/>
              </w:rPr>
              <w:t>溫控箱</w:t>
            </w:r>
            <w:r w:rsidRPr="00EE3251">
              <w:rPr>
                <w:sz w:val="22"/>
              </w:rPr>
              <w:t>(G10402X00344)</w:t>
            </w:r>
          </w:p>
        </w:tc>
        <w:tc>
          <w:tcPr>
            <w:tcW w:w="1417" w:type="dxa"/>
            <w:tcBorders>
              <w:top w:val="nil"/>
              <w:left w:val="nil"/>
              <w:bottom w:val="single" w:sz="4" w:space="0" w:color="auto"/>
              <w:right w:val="single" w:sz="4" w:space="0" w:color="auto"/>
            </w:tcBorders>
            <w:shd w:val="clear" w:color="auto" w:fill="auto"/>
            <w:noWrap/>
            <w:vAlign w:val="center"/>
          </w:tcPr>
          <w:p w14:paraId="47925D20" w14:textId="77777777" w:rsidR="00A931EA" w:rsidRPr="00EE3251" w:rsidRDefault="00A931EA" w:rsidP="004F3EFB">
            <w:pPr>
              <w:widowControl/>
              <w:spacing w:line="240" w:lineRule="atLeast"/>
              <w:jc w:val="right"/>
              <w:rPr>
                <w:sz w:val="22"/>
              </w:rPr>
            </w:pPr>
            <w:r w:rsidRPr="00EE3251">
              <w:rPr>
                <w:sz w:val="22"/>
              </w:rPr>
              <w:t>49</w:t>
            </w:r>
          </w:p>
        </w:tc>
        <w:tc>
          <w:tcPr>
            <w:tcW w:w="851" w:type="dxa"/>
            <w:tcBorders>
              <w:top w:val="nil"/>
              <w:left w:val="nil"/>
              <w:bottom w:val="single" w:sz="4" w:space="0" w:color="auto"/>
              <w:right w:val="single" w:sz="4" w:space="0" w:color="auto"/>
            </w:tcBorders>
            <w:shd w:val="clear" w:color="auto" w:fill="auto"/>
            <w:noWrap/>
            <w:vAlign w:val="center"/>
          </w:tcPr>
          <w:p w14:paraId="550B6C37"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324360C9" w14:textId="77777777" w:rsidR="00A931EA" w:rsidRPr="00EE3251" w:rsidRDefault="00A931EA" w:rsidP="004F3EFB">
            <w:pPr>
              <w:widowControl/>
              <w:spacing w:line="240" w:lineRule="atLeast"/>
              <w:jc w:val="right"/>
              <w:rPr>
                <w:sz w:val="22"/>
              </w:rPr>
            </w:pPr>
            <w:r w:rsidRPr="00EE3251">
              <w:rPr>
                <w:sz w:val="22"/>
              </w:rPr>
              <w:t>0.82</w:t>
            </w:r>
          </w:p>
        </w:tc>
        <w:tc>
          <w:tcPr>
            <w:tcW w:w="993" w:type="dxa"/>
            <w:tcBorders>
              <w:top w:val="single" w:sz="4" w:space="0" w:color="auto"/>
              <w:left w:val="single" w:sz="8" w:space="0" w:color="auto"/>
              <w:bottom w:val="single" w:sz="4" w:space="0" w:color="auto"/>
              <w:right w:val="single" w:sz="8" w:space="0" w:color="auto"/>
            </w:tcBorders>
            <w:vAlign w:val="center"/>
          </w:tcPr>
          <w:p w14:paraId="5DE4BA96"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AD6F5D8"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nil"/>
              <w:bottom w:val="single" w:sz="4" w:space="0" w:color="auto"/>
              <w:right w:val="single" w:sz="4" w:space="0" w:color="auto"/>
            </w:tcBorders>
            <w:shd w:val="clear" w:color="auto" w:fill="auto"/>
            <w:noWrap/>
            <w:vAlign w:val="center"/>
          </w:tcPr>
          <w:p w14:paraId="13A221C9"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4DF6C5FB"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0F15FD3C"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9A0B279" w14:textId="77777777" w:rsidR="00A931EA" w:rsidRPr="00EE3251" w:rsidRDefault="00A931EA" w:rsidP="004F3EFB">
            <w:pPr>
              <w:widowControl/>
              <w:spacing w:line="240" w:lineRule="atLeast"/>
              <w:jc w:val="right"/>
              <w:rPr>
                <w:sz w:val="22"/>
              </w:rPr>
            </w:pPr>
            <w:r w:rsidRPr="00EE3251">
              <w:rPr>
                <w:sz w:val="22"/>
              </w:rPr>
              <w:t>1.64</w:t>
            </w:r>
          </w:p>
        </w:tc>
        <w:tc>
          <w:tcPr>
            <w:tcW w:w="992" w:type="dxa"/>
            <w:tcBorders>
              <w:top w:val="nil"/>
              <w:left w:val="nil"/>
              <w:bottom w:val="single" w:sz="4" w:space="0" w:color="auto"/>
              <w:right w:val="single" w:sz="4" w:space="0" w:color="auto"/>
            </w:tcBorders>
            <w:shd w:val="clear" w:color="auto" w:fill="auto"/>
            <w:noWrap/>
            <w:vAlign w:val="center"/>
          </w:tcPr>
          <w:p w14:paraId="04EBB755"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61E4F684" w14:textId="77777777" w:rsidR="00A931EA" w:rsidRPr="00EE3251" w:rsidRDefault="00A931EA" w:rsidP="004F3EFB">
            <w:pPr>
              <w:widowControl/>
              <w:spacing w:line="240" w:lineRule="atLeast"/>
              <w:jc w:val="right"/>
              <w:rPr>
                <w:sz w:val="22"/>
              </w:rPr>
            </w:pPr>
            <w:r w:rsidRPr="00EE3251">
              <w:rPr>
                <w:sz w:val="22"/>
              </w:rPr>
              <w:t>1.64</w:t>
            </w:r>
          </w:p>
        </w:tc>
        <w:tc>
          <w:tcPr>
            <w:tcW w:w="575" w:type="dxa"/>
            <w:tcBorders>
              <w:top w:val="nil"/>
              <w:left w:val="nil"/>
              <w:bottom w:val="single" w:sz="4" w:space="0" w:color="auto"/>
              <w:right w:val="single" w:sz="8" w:space="0" w:color="auto"/>
            </w:tcBorders>
            <w:shd w:val="clear" w:color="auto" w:fill="auto"/>
            <w:noWrap/>
            <w:vAlign w:val="center"/>
          </w:tcPr>
          <w:p w14:paraId="27D22076" w14:textId="77777777" w:rsidR="00A931EA" w:rsidRPr="00EE3251" w:rsidRDefault="00A931EA" w:rsidP="004F3EFB">
            <w:pPr>
              <w:widowControl/>
            </w:pPr>
          </w:p>
        </w:tc>
      </w:tr>
      <w:tr w:rsidR="00A931EA" w:rsidRPr="00EE3251" w14:paraId="5455CE1F"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42F09A97" w14:textId="77777777" w:rsidR="00A931EA" w:rsidRPr="00EE3251" w:rsidRDefault="00A931EA" w:rsidP="004F3EFB">
            <w:pPr>
              <w:widowControl/>
              <w:spacing w:line="240" w:lineRule="atLeast"/>
              <w:rPr>
                <w:sz w:val="22"/>
              </w:rPr>
            </w:pPr>
            <w:r w:rsidRPr="00EE3251">
              <w:rPr>
                <w:sz w:val="22"/>
              </w:rPr>
              <w:t>測試機轉接板</w:t>
            </w:r>
            <w:r w:rsidRPr="00EE3251">
              <w:rPr>
                <w:sz w:val="22"/>
              </w:rPr>
              <w:t>(G10402X00347)</w:t>
            </w:r>
          </w:p>
        </w:tc>
        <w:tc>
          <w:tcPr>
            <w:tcW w:w="1417" w:type="dxa"/>
            <w:tcBorders>
              <w:top w:val="nil"/>
              <w:left w:val="nil"/>
              <w:bottom w:val="single" w:sz="4" w:space="0" w:color="auto"/>
              <w:right w:val="single" w:sz="4" w:space="0" w:color="auto"/>
            </w:tcBorders>
            <w:shd w:val="clear" w:color="auto" w:fill="auto"/>
            <w:noWrap/>
            <w:vAlign w:val="center"/>
          </w:tcPr>
          <w:p w14:paraId="23676AF9" w14:textId="77777777" w:rsidR="00A931EA" w:rsidRPr="00EE3251" w:rsidRDefault="00A931EA" w:rsidP="004F3EFB">
            <w:pPr>
              <w:widowControl/>
              <w:spacing w:line="240" w:lineRule="atLeast"/>
              <w:jc w:val="right"/>
              <w:rPr>
                <w:sz w:val="22"/>
              </w:rPr>
            </w:pPr>
            <w:r w:rsidRPr="00EE3251">
              <w:rPr>
                <w:sz w:val="22"/>
              </w:rPr>
              <w:t>249.5</w:t>
            </w:r>
          </w:p>
        </w:tc>
        <w:tc>
          <w:tcPr>
            <w:tcW w:w="851" w:type="dxa"/>
            <w:tcBorders>
              <w:top w:val="nil"/>
              <w:left w:val="nil"/>
              <w:bottom w:val="single" w:sz="4" w:space="0" w:color="auto"/>
              <w:right w:val="single" w:sz="4" w:space="0" w:color="auto"/>
            </w:tcBorders>
            <w:shd w:val="clear" w:color="auto" w:fill="auto"/>
            <w:noWrap/>
            <w:vAlign w:val="center"/>
          </w:tcPr>
          <w:p w14:paraId="517F9D4F"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27C2CB26" w14:textId="77777777" w:rsidR="00A931EA" w:rsidRPr="00EE3251" w:rsidRDefault="00A931EA" w:rsidP="004F3EFB">
            <w:pPr>
              <w:widowControl/>
              <w:spacing w:line="240" w:lineRule="atLeast"/>
              <w:jc w:val="right"/>
              <w:rPr>
                <w:sz w:val="22"/>
              </w:rPr>
            </w:pPr>
            <w:r w:rsidRPr="00EE3251">
              <w:rPr>
                <w:sz w:val="22"/>
              </w:rPr>
              <w:t>4.2</w:t>
            </w:r>
          </w:p>
        </w:tc>
        <w:tc>
          <w:tcPr>
            <w:tcW w:w="993" w:type="dxa"/>
            <w:tcBorders>
              <w:top w:val="single" w:sz="4" w:space="0" w:color="auto"/>
              <w:left w:val="single" w:sz="8" w:space="0" w:color="auto"/>
              <w:bottom w:val="single" w:sz="4" w:space="0" w:color="auto"/>
              <w:right w:val="single" w:sz="8" w:space="0" w:color="auto"/>
            </w:tcBorders>
            <w:vAlign w:val="center"/>
          </w:tcPr>
          <w:p w14:paraId="76F83669"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B4C5088"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nil"/>
              <w:bottom w:val="single" w:sz="4" w:space="0" w:color="auto"/>
              <w:right w:val="single" w:sz="4" w:space="0" w:color="auto"/>
            </w:tcBorders>
            <w:shd w:val="clear" w:color="auto" w:fill="auto"/>
            <w:noWrap/>
            <w:vAlign w:val="center"/>
          </w:tcPr>
          <w:p w14:paraId="29BA4AF2"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6ADA0213"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488E7CC7"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D55AB19" w14:textId="77777777" w:rsidR="00A931EA" w:rsidRPr="00EE3251" w:rsidRDefault="00A931EA" w:rsidP="004F3EFB">
            <w:pPr>
              <w:widowControl/>
              <w:spacing w:line="240" w:lineRule="atLeast"/>
              <w:jc w:val="right"/>
              <w:rPr>
                <w:sz w:val="22"/>
              </w:rPr>
            </w:pPr>
            <w:r w:rsidRPr="00EE3251">
              <w:rPr>
                <w:sz w:val="22"/>
              </w:rPr>
              <w:t>8.4</w:t>
            </w:r>
          </w:p>
        </w:tc>
        <w:tc>
          <w:tcPr>
            <w:tcW w:w="992" w:type="dxa"/>
            <w:tcBorders>
              <w:top w:val="nil"/>
              <w:left w:val="nil"/>
              <w:bottom w:val="single" w:sz="4" w:space="0" w:color="auto"/>
              <w:right w:val="single" w:sz="4" w:space="0" w:color="auto"/>
            </w:tcBorders>
            <w:shd w:val="clear" w:color="auto" w:fill="auto"/>
            <w:noWrap/>
            <w:vAlign w:val="center"/>
          </w:tcPr>
          <w:p w14:paraId="7A919886"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3E954098" w14:textId="77777777" w:rsidR="00A931EA" w:rsidRPr="00EE3251" w:rsidRDefault="00A931EA" w:rsidP="004F3EFB">
            <w:pPr>
              <w:widowControl/>
              <w:spacing w:line="240" w:lineRule="atLeast"/>
              <w:jc w:val="right"/>
              <w:rPr>
                <w:sz w:val="22"/>
              </w:rPr>
            </w:pPr>
            <w:r w:rsidRPr="00EE3251">
              <w:rPr>
                <w:sz w:val="22"/>
              </w:rPr>
              <w:t>8.4</w:t>
            </w:r>
          </w:p>
        </w:tc>
        <w:tc>
          <w:tcPr>
            <w:tcW w:w="575" w:type="dxa"/>
            <w:tcBorders>
              <w:top w:val="nil"/>
              <w:left w:val="nil"/>
              <w:bottom w:val="single" w:sz="4" w:space="0" w:color="auto"/>
              <w:right w:val="single" w:sz="8" w:space="0" w:color="auto"/>
            </w:tcBorders>
            <w:shd w:val="clear" w:color="auto" w:fill="auto"/>
            <w:noWrap/>
            <w:vAlign w:val="center"/>
          </w:tcPr>
          <w:p w14:paraId="7EDBE10E" w14:textId="77777777" w:rsidR="00A931EA" w:rsidRPr="00EE3251" w:rsidRDefault="00A931EA" w:rsidP="004F3EFB">
            <w:pPr>
              <w:widowControl/>
            </w:pPr>
          </w:p>
        </w:tc>
      </w:tr>
      <w:tr w:rsidR="00A931EA" w:rsidRPr="00EE3251" w14:paraId="2D036B82" w14:textId="77777777" w:rsidTr="002E3A84">
        <w:trPr>
          <w:trHeight w:val="58"/>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7AD154A6" w14:textId="77777777" w:rsidR="00A931EA" w:rsidRPr="00EE3251" w:rsidRDefault="00A931EA" w:rsidP="004F3EFB">
            <w:pPr>
              <w:widowControl/>
              <w:spacing w:line="240" w:lineRule="atLeast"/>
              <w:rPr>
                <w:sz w:val="22"/>
              </w:rPr>
            </w:pPr>
            <w:r w:rsidRPr="00EE3251">
              <w:rPr>
                <w:sz w:val="22"/>
              </w:rPr>
              <w:t>EVA 100</w:t>
            </w:r>
            <w:r w:rsidRPr="00EE3251">
              <w:rPr>
                <w:sz w:val="22"/>
              </w:rPr>
              <w:t>快閃記憶體測試機</w:t>
            </w:r>
            <w:r w:rsidRPr="00EE3251">
              <w:rPr>
                <w:sz w:val="22"/>
              </w:rPr>
              <w:t>(G10102M00085)</w:t>
            </w:r>
          </w:p>
        </w:tc>
        <w:tc>
          <w:tcPr>
            <w:tcW w:w="1417" w:type="dxa"/>
            <w:tcBorders>
              <w:top w:val="nil"/>
              <w:left w:val="nil"/>
              <w:bottom w:val="single" w:sz="4" w:space="0" w:color="auto"/>
              <w:right w:val="single" w:sz="4" w:space="0" w:color="auto"/>
            </w:tcBorders>
            <w:shd w:val="clear" w:color="auto" w:fill="auto"/>
            <w:noWrap/>
            <w:vAlign w:val="center"/>
          </w:tcPr>
          <w:p w14:paraId="4BA958E5" w14:textId="77777777" w:rsidR="00A931EA" w:rsidRPr="00EE3251" w:rsidRDefault="00A931EA" w:rsidP="004F3EFB">
            <w:pPr>
              <w:widowControl/>
              <w:spacing w:line="240" w:lineRule="atLeast"/>
              <w:jc w:val="right"/>
              <w:rPr>
                <w:sz w:val="22"/>
              </w:rPr>
            </w:pPr>
            <w:r w:rsidRPr="00EE3251">
              <w:rPr>
                <w:sz w:val="22"/>
              </w:rPr>
              <w:t>1770</w:t>
            </w:r>
          </w:p>
        </w:tc>
        <w:tc>
          <w:tcPr>
            <w:tcW w:w="851" w:type="dxa"/>
            <w:tcBorders>
              <w:top w:val="nil"/>
              <w:left w:val="nil"/>
              <w:bottom w:val="single" w:sz="4" w:space="0" w:color="auto"/>
              <w:right w:val="single" w:sz="4" w:space="0" w:color="auto"/>
            </w:tcBorders>
            <w:shd w:val="clear" w:color="auto" w:fill="auto"/>
            <w:noWrap/>
            <w:vAlign w:val="center"/>
          </w:tcPr>
          <w:p w14:paraId="3AC414F2"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0F6453E5" w14:textId="77777777" w:rsidR="00A931EA" w:rsidRPr="00EE3251" w:rsidRDefault="00A931EA" w:rsidP="004F3EFB">
            <w:pPr>
              <w:widowControl/>
              <w:spacing w:line="240" w:lineRule="atLeast"/>
              <w:jc w:val="right"/>
              <w:rPr>
                <w:sz w:val="22"/>
              </w:rPr>
            </w:pPr>
            <w:r w:rsidRPr="00EE3251">
              <w:rPr>
                <w:sz w:val="22"/>
              </w:rPr>
              <w:t>29.5</w:t>
            </w:r>
          </w:p>
        </w:tc>
        <w:tc>
          <w:tcPr>
            <w:tcW w:w="993" w:type="dxa"/>
            <w:tcBorders>
              <w:top w:val="single" w:sz="4" w:space="0" w:color="auto"/>
              <w:left w:val="single" w:sz="8" w:space="0" w:color="auto"/>
              <w:bottom w:val="single" w:sz="4" w:space="0" w:color="auto"/>
              <w:right w:val="single" w:sz="8" w:space="0" w:color="auto"/>
            </w:tcBorders>
            <w:vAlign w:val="center"/>
          </w:tcPr>
          <w:p w14:paraId="16F332B7"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0AED44A4"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nil"/>
              <w:bottom w:val="single" w:sz="4" w:space="0" w:color="auto"/>
              <w:right w:val="single" w:sz="4" w:space="0" w:color="auto"/>
            </w:tcBorders>
            <w:shd w:val="clear" w:color="auto" w:fill="auto"/>
            <w:noWrap/>
            <w:vAlign w:val="center"/>
          </w:tcPr>
          <w:p w14:paraId="4B6EF6DC"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7B0120FF"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single" w:sz="8" w:space="0" w:color="auto"/>
              <w:bottom w:val="single" w:sz="4" w:space="0" w:color="auto"/>
              <w:right w:val="single" w:sz="8" w:space="0" w:color="auto"/>
            </w:tcBorders>
            <w:vAlign w:val="center"/>
          </w:tcPr>
          <w:p w14:paraId="755BD6FC"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F538798" w14:textId="77777777" w:rsidR="00A931EA" w:rsidRPr="00EE3251" w:rsidRDefault="00A931EA" w:rsidP="004F3EFB">
            <w:pPr>
              <w:widowControl/>
              <w:spacing w:line="240" w:lineRule="atLeast"/>
              <w:jc w:val="right"/>
              <w:rPr>
                <w:sz w:val="22"/>
              </w:rPr>
            </w:pPr>
            <w:r w:rsidRPr="00EE3251">
              <w:rPr>
                <w:sz w:val="22"/>
              </w:rPr>
              <w:t>59</w:t>
            </w:r>
          </w:p>
        </w:tc>
        <w:tc>
          <w:tcPr>
            <w:tcW w:w="992" w:type="dxa"/>
            <w:tcBorders>
              <w:top w:val="nil"/>
              <w:left w:val="nil"/>
              <w:bottom w:val="single" w:sz="4" w:space="0" w:color="auto"/>
              <w:right w:val="single" w:sz="4" w:space="0" w:color="auto"/>
            </w:tcBorders>
            <w:shd w:val="clear" w:color="auto" w:fill="auto"/>
            <w:noWrap/>
            <w:vAlign w:val="center"/>
          </w:tcPr>
          <w:p w14:paraId="2285AA69"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4" w:space="0" w:color="auto"/>
            </w:tcBorders>
            <w:shd w:val="clear" w:color="auto" w:fill="auto"/>
            <w:noWrap/>
            <w:vAlign w:val="center"/>
          </w:tcPr>
          <w:p w14:paraId="7CE74FF6" w14:textId="77777777" w:rsidR="00A931EA" w:rsidRPr="00EE3251" w:rsidRDefault="00A931EA" w:rsidP="004F3EFB">
            <w:pPr>
              <w:widowControl/>
              <w:spacing w:line="240" w:lineRule="atLeast"/>
              <w:jc w:val="right"/>
              <w:rPr>
                <w:sz w:val="22"/>
              </w:rPr>
            </w:pPr>
            <w:r w:rsidRPr="00EE3251">
              <w:rPr>
                <w:sz w:val="22"/>
              </w:rPr>
              <w:t>59.0</w:t>
            </w:r>
          </w:p>
        </w:tc>
        <w:tc>
          <w:tcPr>
            <w:tcW w:w="575" w:type="dxa"/>
            <w:tcBorders>
              <w:top w:val="nil"/>
              <w:left w:val="nil"/>
              <w:bottom w:val="single" w:sz="4" w:space="0" w:color="auto"/>
              <w:right w:val="single" w:sz="8" w:space="0" w:color="auto"/>
            </w:tcBorders>
            <w:shd w:val="clear" w:color="auto" w:fill="auto"/>
            <w:noWrap/>
            <w:vAlign w:val="center"/>
          </w:tcPr>
          <w:p w14:paraId="50F39E0E" w14:textId="77777777" w:rsidR="00A931EA" w:rsidRPr="00EE3251" w:rsidRDefault="00A931EA" w:rsidP="004F3EFB">
            <w:pPr>
              <w:widowControl/>
            </w:pPr>
          </w:p>
        </w:tc>
      </w:tr>
      <w:tr w:rsidR="00A931EA" w:rsidRPr="00EE3251" w14:paraId="2E8D921D" w14:textId="77777777" w:rsidTr="002E3A84">
        <w:trPr>
          <w:trHeight w:val="149"/>
          <w:jc w:val="center"/>
        </w:trPr>
        <w:tc>
          <w:tcPr>
            <w:tcW w:w="10198" w:type="dxa"/>
            <w:gridSpan w:val="9"/>
            <w:tcBorders>
              <w:top w:val="single" w:sz="4" w:space="0" w:color="auto"/>
              <w:left w:val="single" w:sz="4" w:space="0" w:color="auto"/>
              <w:bottom w:val="single" w:sz="4" w:space="0" w:color="auto"/>
              <w:right w:val="single" w:sz="8" w:space="0" w:color="auto"/>
            </w:tcBorders>
            <w:shd w:val="clear" w:color="000000" w:fill="FFFFC0"/>
            <w:vAlign w:val="center"/>
          </w:tcPr>
          <w:p w14:paraId="77402DB2" w14:textId="77777777" w:rsidR="00A931EA" w:rsidRPr="00EE3251" w:rsidRDefault="00A931EA" w:rsidP="004F3EFB">
            <w:pPr>
              <w:widowControl/>
              <w:spacing w:line="240" w:lineRule="atLeast"/>
              <w:jc w:val="center"/>
              <w:rPr>
                <w:b/>
                <w:bCs/>
                <w:color w:val="000000" w:themeColor="text1"/>
                <w:sz w:val="22"/>
              </w:rPr>
            </w:pPr>
            <w:r w:rsidRPr="00EE3251">
              <w:rPr>
                <w:b/>
                <w:bCs/>
                <w:sz w:val="22"/>
              </w:rPr>
              <w:t>小計</w:t>
            </w:r>
          </w:p>
        </w:tc>
        <w:tc>
          <w:tcPr>
            <w:tcW w:w="992" w:type="dxa"/>
            <w:tcBorders>
              <w:top w:val="nil"/>
              <w:left w:val="single" w:sz="8" w:space="0" w:color="auto"/>
              <w:bottom w:val="single" w:sz="4" w:space="0" w:color="auto"/>
              <w:right w:val="single" w:sz="8" w:space="0" w:color="auto"/>
            </w:tcBorders>
            <w:shd w:val="clear" w:color="000000" w:fill="FFFFC0"/>
            <w:vAlign w:val="center"/>
          </w:tcPr>
          <w:p w14:paraId="7425ECD6" w14:textId="77777777" w:rsidR="00A931EA" w:rsidRPr="00EE3251" w:rsidRDefault="00A931EA" w:rsidP="004F3EFB">
            <w:pPr>
              <w:widowControl/>
              <w:spacing w:line="240" w:lineRule="atLeast"/>
              <w:jc w:val="right"/>
              <w:rPr>
                <w:b/>
                <w:bCs/>
                <w:color w:val="000000" w:themeColor="text1"/>
                <w:sz w:val="22"/>
              </w:rPr>
            </w:pPr>
            <w:r w:rsidRPr="00EE3251">
              <w:rPr>
                <w:b/>
                <w:bCs/>
                <w:color w:val="000000" w:themeColor="text1"/>
                <w:sz w:val="22"/>
              </w:rPr>
              <w:t>100.2</w:t>
            </w:r>
          </w:p>
        </w:tc>
        <w:tc>
          <w:tcPr>
            <w:tcW w:w="992" w:type="dxa"/>
            <w:tcBorders>
              <w:top w:val="nil"/>
              <w:left w:val="single" w:sz="8" w:space="0" w:color="auto"/>
              <w:bottom w:val="single" w:sz="4" w:space="0" w:color="auto"/>
              <w:right w:val="single" w:sz="4" w:space="0" w:color="auto"/>
            </w:tcBorders>
            <w:shd w:val="clear" w:color="000000" w:fill="FFFFC0"/>
            <w:noWrap/>
            <w:vAlign w:val="center"/>
            <w:hideMark/>
          </w:tcPr>
          <w:p w14:paraId="6DFBD296" w14:textId="77777777" w:rsidR="00A931EA" w:rsidRPr="00EE3251" w:rsidRDefault="00A931EA" w:rsidP="004F3EFB">
            <w:pPr>
              <w:widowControl/>
              <w:spacing w:line="240" w:lineRule="atLeast"/>
              <w:jc w:val="right"/>
              <w:rPr>
                <w:b/>
                <w:bCs/>
                <w:color w:val="FF0000"/>
                <w:sz w:val="22"/>
              </w:rPr>
            </w:pPr>
            <w:r w:rsidRPr="00EE3251">
              <w:rPr>
                <w:b/>
                <w:bCs/>
                <w:color w:val="000000" w:themeColor="text1"/>
                <w:sz w:val="22"/>
              </w:rPr>
              <w:t>415.72</w:t>
            </w:r>
            <w:r w:rsidRPr="00EE3251">
              <w:rPr>
                <w:b/>
                <w:bCs/>
                <w:color w:val="FF0000"/>
                <w:sz w:val="22"/>
              </w:rPr>
              <w:t xml:space="preserve"> </w:t>
            </w:r>
          </w:p>
        </w:tc>
        <w:tc>
          <w:tcPr>
            <w:tcW w:w="992" w:type="dxa"/>
            <w:tcBorders>
              <w:top w:val="nil"/>
              <w:left w:val="nil"/>
              <w:bottom w:val="single" w:sz="4" w:space="0" w:color="auto"/>
              <w:right w:val="single" w:sz="4" w:space="0" w:color="auto"/>
            </w:tcBorders>
            <w:shd w:val="clear" w:color="000000" w:fill="FFFFC0"/>
            <w:noWrap/>
            <w:vAlign w:val="center"/>
            <w:hideMark/>
          </w:tcPr>
          <w:p w14:paraId="70CAC6A4" w14:textId="77777777" w:rsidR="00A931EA" w:rsidRPr="00EE3251" w:rsidRDefault="00A931EA" w:rsidP="004F3EFB">
            <w:pPr>
              <w:widowControl/>
              <w:spacing w:line="240" w:lineRule="atLeast"/>
              <w:jc w:val="right"/>
              <w:rPr>
                <w:b/>
                <w:bCs/>
                <w:color w:val="FF0000"/>
                <w:sz w:val="22"/>
              </w:rPr>
            </w:pPr>
            <w:r w:rsidRPr="00EE3251">
              <w:rPr>
                <w:b/>
                <w:bCs/>
                <w:color w:val="000000" w:themeColor="text1"/>
                <w:sz w:val="22"/>
              </w:rPr>
              <w:t>37.5</w:t>
            </w:r>
            <w:r w:rsidRPr="00EE3251">
              <w:rPr>
                <w:b/>
                <w:bCs/>
                <w:color w:val="FF0000"/>
                <w:sz w:val="22"/>
              </w:rPr>
              <w:t xml:space="preserve"> </w:t>
            </w:r>
          </w:p>
        </w:tc>
        <w:tc>
          <w:tcPr>
            <w:tcW w:w="851" w:type="dxa"/>
            <w:tcBorders>
              <w:top w:val="nil"/>
              <w:left w:val="nil"/>
              <w:bottom w:val="single" w:sz="4" w:space="0" w:color="auto"/>
              <w:right w:val="single" w:sz="4" w:space="0" w:color="auto"/>
            </w:tcBorders>
            <w:shd w:val="clear" w:color="000000" w:fill="FFFFC0"/>
            <w:noWrap/>
            <w:vAlign w:val="center"/>
            <w:hideMark/>
          </w:tcPr>
          <w:p w14:paraId="2E336F0D" w14:textId="77777777" w:rsidR="00A931EA" w:rsidRPr="00EE3251" w:rsidRDefault="00A931EA" w:rsidP="004F3EFB">
            <w:pPr>
              <w:widowControl/>
              <w:spacing w:line="240" w:lineRule="atLeast"/>
              <w:jc w:val="right"/>
              <w:rPr>
                <w:b/>
                <w:bCs/>
                <w:sz w:val="22"/>
              </w:rPr>
            </w:pPr>
            <w:r w:rsidRPr="00EE3251">
              <w:rPr>
                <w:b/>
                <w:bCs/>
                <w:sz w:val="22"/>
              </w:rPr>
              <w:t xml:space="preserve">553.4 </w:t>
            </w:r>
          </w:p>
        </w:tc>
        <w:tc>
          <w:tcPr>
            <w:tcW w:w="575" w:type="dxa"/>
            <w:tcBorders>
              <w:top w:val="nil"/>
              <w:left w:val="nil"/>
              <w:bottom w:val="single" w:sz="4" w:space="0" w:color="auto"/>
              <w:right w:val="single" w:sz="8" w:space="0" w:color="auto"/>
            </w:tcBorders>
            <w:shd w:val="clear" w:color="auto" w:fill="auto"/>
            <w:noWrap/>
            <w:vAlign w:val="center"/>
            <w:hideMark/>
          </w:tcPr>
          <w:p w14:paraId="063807BD" w14:textId="77777777" w:rsidR="00A931EA" w:rsidRPr="00EE3251" w:rsidRDefault="00A931EA" w:rsidP="004F3EFB">
            <w:pPr>
              <w:widowControl/>
            </w:pPr>
          </w:p>
        </w:tc>
      </w:tr>
      <w:tr w:rsidR="00A931EA" w:rsidRPr="00EE3251" w14:paraId="73BB9FD9" w14:textId="77777777" w:rsidTr="002E3A84">
        <w:trPr>
          <w:trHeight w:val="149"/>
          <w:jc w:val="center"/>
        </w:trPr>
        <w:tc>
          <w:tcPr>
            <w:tcW w:w="2684" w:type="dxa"/>
            <w:gridSpan w:val="2"/>
            <w:vMerge w:val="restart"/>
            <w:tcBorders>
              <w:top w:val="nil"/>
              <w:left w:val="single" w:sz="8" w:space="0" w:color="auto"/>
              <w:bottom w:val="single" w:sz="4" w:space="0" w:color="auto"/>
              <w:right w:val="single" w:sz="4" w:space="0" w:color="auto"/>
            </w:tcBorders>
            <w:shd w:val="clear" w:color="auto" w:fill="auto"/>
            <w:noWrap/>
            <w:vAlign w:val="center"/>
            <w:hideMark/>
          </w:tcPr>
          <w:p w14:paraId="082B1BB6" w14:textId="77777777" w:rsidR="00A931EA" w:rsidRPr="00EE3251" w:rsidRDefault="00A931EA" w:rsidP="004F3EFB">
            <w:pPr>
              <w:widowControl/>
              <w:jc w:val="center"/>
              <w:rPr>
                <w:sz w:val="22"/>
              </w:rPr>
            </w:pPr>
            <w:r w:rsidRPr="00EE3251">
              <w:rPr>
                <w:sz w:val="22"/>
              </w:rPr>
              <w:t>計畫新購</w:t>
            </w:r>
          </w:p>
          <w:p w14:paraId="78D2B8EE" w14:textId="77777777" w:rsidR="00A931EA" w:rsidRPr="00EE3251" w:rsidRDefault="00A931EA" w:rsidP="004F3EFB">
            <w:pPr>
              <w:widowControl/>
              <w:jc w:val="center"/>
              <w:rPr>
                <w:sz w:val="22"/>
              </w:rPr>
            </w:pPr>
            <w:r w:rsidRPr="00EE3251">
              <w:rPr>
                <w:sz w:val="22"/>
              </w:rPr>
              <w:t>設備名稱</w:t>
            </w: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14:paraId="470D7BEB" w14:textId="77777777" w:rsidR="00A931EA" w:rsidRPr="00EE3251" w:rsidRDefault="00A931EA" w:rsidP="004F3EFB">
            <w:pPr>
              <w:widowControl/>
              <w:jc w:val="center"/>
              <w:rPr>
                <w:sz w:val="22"/>
              </w:rPr>
            </w:pPr>
            <w:r w:rsidRPr="00EE3251">
              <w:rPr>
                <w:sz w:val="22"/>
              </w:rPr>
              <w:t>單套購置金額</w:t>
            </w:r>
            <w:r w:rsidRPr="00EE3251">
              <w:rPr>
                <w:sz w:val="22"/>
              </w:rPr>
              <w:br/>
              <w:t>A</w:t>
            </w:r>
          </w:p>
        </w:tc>
        <w:tc>
          <w:tcPr>
            <w:tcW w:w="851" w:type="dxa"/>
            <w:vMerge w:val="restart"/>
            <w:tcBorders>
              <w:top w:val="nil"/>
              <w:left w:val="single" w:sz="4" w:space="0" w:color="auto"/>
              <w:bottom w:val="single" w:sz="4" w:space="0" w:color="auto"/>
              <w:right w:val="single" w:sz="4" w:space="0" w:color="auto"/>
            </w:tcBorders>
            <w:shd w:val="clear" w:color="auto" w:fill="auto"/>
            <w:vAlign w:val="center"/>
            <w:hideMark/>
          </w:tcPr>
          <w:p w14:paraId="6B57D124" w14:textId="77777777" w:rsidR="00A931EA" w:rsidRPr="00EE3251" w:rsidRDefault="00A931EA" w:rsidP="004F3EFB">
            <w:pPr>
              <w:widowControl/>
              <w:jc w:val="center"/>
              <w:rPr>
                <w:sz w:val="22"/>
              </w:rPr>
            </w:pPr>
            <w:r w:rsidRPr="00EE3251">
              <w:rPr>
                <w:sz w:val="22"/>
              </w:rPr>
              <w:t>套數</w:t>
            </w:r>
            <w:r w:rsidRPr="00EE3251">
              <w:rPr>
                <w:sz w:val="22"/>
              </w:rPr>
              <w:br/>
              <w:t>B</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14:paraId="22FF4C10" w14:textId="77777777" w:rsidR="00A931EA" w:rsidRPr="00EE3251" w:rsidRDefault="00A931EA" w:rsidP="004F3EFB">
            <w:pPr>
              <w:widowControl/>
              <w:jc w:val="center"/>
              <w:rPr>
                <w:sz w:val="22"/>
              </w:rPr>
            </w:pPr>
            <w:r w:rsidRPr="00EE3251">
              <w:rPr>
                <w:sz w:val="22"/>
              </w:rPr>
              <w:t>計算基礎</w:t>
            </w:r>
            <w:r w:rsidRPr="00EE3251">
              <w:rPr>
                <w:sz w:val="22"/>
              </w:rPr>
              <w:br/>
              <w:t>A×B/60</w:t>
            </w:r>
          </w:p>
        </w:tc>
        <w:tc>
          <w:tcPr>
            <w:tcW w:w="3828" w:type="dxa"/>
            <w:gridSpan w:val="4"/>
            <w:tcBorders>
              <w:top w:val="single" w:sz="4" w:space="0" w:color="auto"/>
              <w:left w:val="nil"/>
              <w:bottom w:val="single" w:sz="8" w:space="0" w:color="auto"/>
              <w:right w:val="single" w:sz="4" w:space="0" w:color="auto"/>
            </w:tcBorders>
            <w:vAlign w:val="center"/>
          </w:tcPr>
          <w:p w14:paraId="3715D090" w14:textId="77777777" w:rsidR="00A931EA" w:rsidRPr="00EE3251" w:rsidRDefault="00A931EA" w:rsidP="004F3EFB">
            <w:pPr>
              <w:widowControl/>
              <w:jc w:val="center"/>
              <w:rPr>
                <w:sz w:val="22"/>
              </w:rPr>
            </w:pPr>
            <w:r w:rsidRPr="00EE3251">
              <w:rPr>
                <w:sz w:val="22"/>
              </w:rPr>
              <w:t>投入月數</w:t>
            </w:r>
          </w:p>
        </w:tc>
        <w:tc>
          <w:tcPr>
            <w:tcW w:w="3827" w:type="dxa"/>
            <w:gridSpan w:val="4"/>
            <w:tcBorders>
              <w:top w:val="single" w:sz="8" w:space="0" w:color="auto"/>
              <w:left w:val="nil"/>
              <w:bottom w:val="single" w:sz="4" w:space="0" w:color="auto"/>
              <w:right w:val="single" w:sz="4" w:space="0" w:color="auto"/>
            </w:tcBorders>
            <w:vAlign w:val="center"/>
          </w:tcPr>
          <w:p w14:paraId="5AEEFA7B" w14:textId="77777777" w:rsidR="00A931EA" w:rsidRPr="00EE3251" w:rsidRDefault="00A931EA" w:rsidP="004F3EFB">
            <w:pPr>
              <w:widowControl/>
              <w:jc w:val="center"/>
              <w:rPr>
                <w:sz w:val="22"/>
              </w:rPr>
            </w:pPr>
            <w:r w:rsidRPr="00EE3251">
              <w:rPr>
                <w:sz w:val="22"/>
              </w:rPr>
              <w:t>金額</w:t>
            </w:r>
          </w:p>
        </w:tc>
        <w:tc>
          <w:tcPr>
            <w:tcW w:w="575" w:type="dxa"/>
            <w:tcBorders>
              <w:top w:val="nil"/>
              <w:left w:val="nil"/>
              <w:bottom w:val="single" w:sz="4" w:space="0" w:color="auto"/>
              <w:right w:val="single" w:sz="8" w:space="0" w:color="auto"/>
            </w:tcBorders>
            <w:shd w:val="clear" w:color="auto" w:fill="auto"/>
            <w:noWrap/>
            <w:vAlign w:val="center"/>
            <w:hideMark/>
          </w:tcPr>
          <w:p w14:paraId="1D0C162E" w14:textId="77777777" w:rsidR="00A931EA" w:rsidRPr="00EE3251" w:rsidRDefault="00A931EA" w:rsidP="004F3EFB">
            <w:pPr>
              <w:widowControl/>
            </w:pPr>
          </w:p>
        </w:tc>
      </w:tr>
      <w:tr w:rsidR="00A931EA" w:rsidRPr="00EE3251" w14:paraId="11E90EC4" w14:textId="77777777" w:rsidTr="002E3A84">
        <w:trPr>
          <w:trHeight w:val="149"/>
          <w:jc w:val="center"/>
        </w:trPr>
        <w:tc>
          <w:tcPr>
            <w:tcW w:w="2684" w:type="dxa"/>
            <w:gridSpan w:val="2"/>
            <w:vMerge/>
            <w:tcBorders>
              <w:top w:val="nil"/>
              <w:left w:val="single" w:sz="8" w:space="0" w:color="auto"/>
              <w:bottom w:val="single" w:sz="4" w:space="0" w:color="auto"/>
              <w:right w:val="single" w:sz="4" w:space="0" w:color="auto"/>
            </w:tcBorders>
            <w:vAlign w:val="center"/>
            <w:hideMark/>
          </w:tcPr>
          <w:p w14:paraId="7FF0506C" w14:textId="77777777" w:rsidR="00A931EA" w:rsidRPr="00EE3251" w:rsidRDefault="00A931EA" w:rsidP="004F3EFB">
            <w:pPr>
              <w:widowControl/>
              <w:rPr>
                <w:sz w:val="22"/>
              </w:rPr>
            </w:pPr>
          </w:p>
        </w:tc>
        <w:tc>
          <w:tcPr>
            <w:tcW w:w="1417" w:type="dxa"/>
            <w:vMerge/>
            <w:tcBorders>
              <w:top w:val="nil"/>
              <w:left w:val="single" w:sz="4" w:space="0" w:color="auto"/>
              <w:bottom w:val="single" w:sz="4" w:space="0" w:color="auto"/>
              <w:right w:val="single" w:sz="4" w:space="0" w:color="auto"/>
            </w:tcBorders>
            <w:vAlign w:val="center"/>
            <w:hideMark/>
          </w:tcPr>
          <w:p w14:paraId="414A4488" w14:textId="77777777" w:rsidR="00A931EA" w:rsidRPr="00EE3251" w:rsidRDefault="00A931EA" w:rsidP="004F3EFB">
            <w:pPr>
              <w:widowControl/>
              <w:rPr>
                <w:sz w:val="22"/>
              </w:rPr>
            </w:pPr>
          </w:p>
        </w:tc>
        <w:tc>
          <w:tcPr>
            <w:tcW w:w="851" w:type="dxa"/>
            <w:vMerge/>
            <w:tcBorders>
              <w:top w:val="nil"/>
              <w:left w:val="single" w:sz="4" w:space="0" w:color="auto"/>
              <w:bottom w:val="single" w:sz="4" w:space="0" w:color="auto"/>
              <w:right w:val="single" w:sz="4" w:space="0" w:color="auto"/>
            </w:tcBorders>
            <w:vAlign w:val="center"/>
            <w:hideMark/>
          </w:tcPr>
          <w:p w14:paraId="5933F4A4" w14:textId="77777777" w:rsidR="00A931EA" w:rsidRPr="00EE3251" w:rsidRDefault="00A931EA" w:rsidP="004F3EFB">
            <w:pPr>
              <w:widowControl/>
              <w:rPr>
                <w:sz w:val="22"/>
              </w:rPr>
            </w:pPr>
          </w:p>
        </w:tc>
        <w:tc>
          <w:tcPr>
            <w:tcW w:w="1418" w:type="dxa"/>
            <w:vMerge/>
            <w:tcBorders>
              <w:top w:val="nil"/>
              <w:left w:val="single" w:sz="4" w:space="0" w:color="auto"/>
              <w:bottom w:val="single" w:sz="4" w:space="0" w:color="auto"/>
              <w:right w:val="single" w:sz="8" w:space="0" w:color="auto"/>
            </w:tcBorders>
            <w:vAlign w:val="center"/>
            <w:hideMark/>
          </w:tcPr>
          <w:p w14:paraId="393D0C3F" w14:textId="77777777" w:rsidR="00A931EA" w:rsidRPr="00EE3251" w:rsidRDefault="00A931EA" w:rsidP="004F3EFB">
            <w:pPr>
              <w:widowControl/>
              <w:rPr>
                <w:sz w:val="22"/>
              </w:rPr>
            </w:pPr>
          </w:p>
        </w:tc>
        <w:tc>
          <w:tcPr>
            <w:tcW w:w="993" w:type="dxa"/>
            <w:tcBorders>
              <w:top w:val="single" w:sz="8" w:space="0" w:color="auto"/>
              <w:left w:val="single" w:sz="8" w:space="0" w:color="auto"/>
              <w:bottom w:val="single" w:sz="8" w:space="0" w:color="auto"/>
              <w:right w:val="single" w:sz="8" w:space="0" w:color="auto"/>
            </w:tcBorders>
            <w:vAlign w:val="center"/>
          </w:tcPr>
          <w:p w14:paraId="760BB077"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397DAE6E"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nil"/>
              <w:left w:val="nil"/>
              <w:bottom w:val="single" w:sz="4" w:space="0" w:color="auto"/>
              <w:right w:val="single" w:sz="4" w:space="0" w:color="auto"/>
            </w:tcBorders>
            <w:shd w:val="clear" w:color="auto" w:fill="auto"/>
            <w:noWrap/>
            <w:vAlign w:val="center"/>
            <w:hideMark/>
          </w:tcPr>
          <w:p w14:paraId="25998CB3"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nil"/>
              <w:left w:val="nil"/>
              <w:bottom w:val="single" w:sz="4" w:space="0" w:color="auto"/>
              <w:right w:val="single" w:sz="8" w:space="0" w:color="auto"/>
            </w:tcBorders>
            <w:shd w:val="clear" w:color="auto" w:fill="auto"/>
            <w:noWrap/>
            <w:vAlign w:val="center"/>
            <w:hideMark/>
          </w:tcPr>
          <w:p w14:paraId="0EB78799" w14:textId="77777777" w:rsidR="00A931EA" w:rsidRPr="00EE3251" w:rsidRDefault="00A931EA" w:rsidP="004F3EFB">
            <w:pPr>
              <w:widowControl/>
              <w:jc w:val="center"/>
              <w:rPr>
                <w:sz w:val="22"/>
              </w:rPr>
            </w:pPr>
            <w:r w:rsidRPr="00EE3251">
              <w:rPr>
                <w:sz w:val="22"/>
              </w:rPr>
              <w:t>合計</w:t>
            </w:r>
          </w:p>
        </w:tc>
        <w:tc>
          <w:tcPr>
            <w:tcW w:w="992" w:type="dxa"/>
            <w:tcBorders>
              <w:top w:val="single" w:sz="8" w:space="0" w:color="auto"/>
              <w:left w:val="single" w:sz="8" w:space="0" w:color="auto"/>
              <w:bottom w:val="single" w:sz="8" w:space="0" w:color="auto"/>
              <w:right w:val="single" w:sz="8" w:space="0" w:color="auto"/>
            </w:tcBorders>
            <w:vAlign w:val="center"/>
          </w:tcPr>
          <w:p w14:paraId="31D9A085"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04EFE10B"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nil"/>
              <w:left w:val="nil"/>
              <w:bottom w:val="single" w:sz="4" w:space="0" w:color="auto"/>
              <w:right w:val="single" w:sz="4" w:space="0" w:color="auto"/>
            </w:tcBorders>
            <w:shd w:val="clear" w:color="auto" w:fill="auto"/>
            <w:noWrap/>
            <w:vAlign w:val="center"/>
            <w:hideMark/>
          </w:tcPr>
          <w:p w14:paraId="0199047E"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nil"/>
              <w:left w:val="nil"/>
              <w:bottom w:val="single" w:sz="4" w:space="0" w:color="auto"/>
              <w:right w:val="single" w:sz="4" w:space="0" w:color="auto"/>
            </w:tcBorders>
            <w:shd w:val="clear" w:color="auto" w:fill="auto"/>
            <w:noWrap/>
            <w:vAlign w:val="center"/>
            <w:hideMark/>
          </w:tcPr>
          <w:p w14:paraId="664E10AA" w14:textId="77777777" w:rsidR="00A931EA" w:rsidRPr="00EE3251" w:rsidRDefault="00A931EA" w:rsidP="004F3EFB">
            <w:pPr>
              <w:widowControl/>
              <w:jc w:val="center"/>
              <w:rPr>
                <w:sz w:val="22"/>
              </w:rPr>
            </w:pPr>
            <w:r w:rsidRPr="00EE3251">
              <w:rPr>
                <w:sz w:val="22"/>
              </w:rPr>
              <w:t>合計</w:t>
            </w:r>
          </w:p>
        </w:tc>
        <w:tc>
          <w:tcPr>
            <w:tcW w:w="575" w:type="dxa"/>
            <w:tcBorders>
              <w:top w:val="nil"/>
              <w:left w:val="nil"/>
              <w:bottom w:val="single" w:sz="4" w:space="0" w:color="auto"/>
              <w:right w:val="single" w:sz="8" w:space="0" w:color="auto"/>
            </w:tcBorders>
            <w:shd w:val="clear" w:color="auto" w:fill="auto"/>
            <w:noWrap/>
            <w:vAlign w:val="center"/>
            <w:hideMark/>
          </w:tcPr>
          <w:p w14:paraId="5BE2411E" w14:textId="77777777" w:rsidR="00A931EA" w:rsidRPr="00EE3251" w:rsidRDefault="00A931EA" w:rsidP="004F3EFB">
            <w:pPr>
              <w:widowControl/>
            </w:pPr>
          </w:p>
        </w:tc>
      </w:tr>
      <w:tr w:rsidR="00A931EA" w:rsidRPr="00EE3251" w14:paraId="4C0B2EC0" w14:textId="77777777" w:rsidTr="002E3A84">
        <w:trPr>
          <w:trHeight w:val="149"/>
          <w:jc w:val="center"/>
        </w:trPr>
        <w:tc>
          <w:tcPr>
            <w:tcW w:w="14600" w:type="dxa"/>
            <w:gridSpan w:val="14"/>
            <w:tcBorders>
              <w:top w:val="single" w:sz="4" w:space="0" w:color="auto"/>
              <w:left w:val="single" w:sz="8" w:space="0" w:color="auto"/>
              <w:bottom w:val="single" w:sz="4" w:space="0" w:color="auto"/>
              <w:right w:val="single" w:sz="8" w:space="0" w:color="auto"/>
            </w:tcBorders>
            <w:vAlign w:val="center"/>
          </w:tcPr>
          <w:p w14:paraId="34E83A23" w14:textId="77777777" w:rsidR="00A931EA" w:rsidRPr="00EE3251" w:rsidRDefault="00A931EA" w:rsidP="004F3EFB">
            <w:pPr>
              <w:widowControl/>
              <w:rPr>
                <w:b/>
                <w:sz w:val="22"/>
              </w:rPr>
            </w:pPr>
            <w:r w:rsidRPr="00EE3251">
              <w:rPr>
                <w:b/>
                <w:sz w:val="22"/>
              </w:rPr>
              <w:t>新購設備</w:t>
            </w:r>
          </w:p>
        </w:tc>
      </w:tr>
      <w:tr w:rsidR="00A931EA" w:rsidRPr="00EE3251" w14:paraId="2A09B12D" w14:textId="77777777" w:rsidTr="002E3A84">
        <w:trPr>
          <w:trHeight w:val="149"/>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640D5403" w14:textId="77777777" w:rsidR="00A931EA" w:rsidRPr="00EE3251" w:rsidRDefault="00A931EA" w:rsidP="004F3EFB">
            <w:pPr>
              <w:widowControl/>
              <w:spacing w:line="240" w:lineRule="atLeast"/>
              <w:rPr>
                <w:sz w:val="22"/>
              </w:rPr>
            </w:pPr>
            <w:r w:rsidRPr="00EE3251">
              <w:rPr>
                <w:sz w:val="22"/>
              </w:rPr>
              <w:t>Noise Meter 9812DX</w:t>
            </w:r>
          </w:p>
        </w:tc>
        <w:tc>
          <w:tcPr>
            <w:tcW w:w="1417" w:type="dxa"/>
            <w:tcBorders>
              <w:top w:val="nil"/>
              <w:left w:val="nil"/>
              <w:bottom w:val="single" w:sz="4" w:space="0" w:color="auto"/>
              <w:right w:val="single" w:sz="4" w:space="0" w:color="auto"/>
            </w:tcBorders>
            <w:shd w:val="clear" w:color="auto" w:fill="auto"/>
            <w:noWrap/>
            <w:vAlign w:val="center"/>
          </w:tcPr>
          <w:p w14:paraId="6E5CF63E" w14:textId="77777777" w:rsidR="00A931EA" w:rsidRPr="00EE3251" w:rsidRDefault="00A931EA" w:rsidP="004F3EFB">
            <w:pPr>
              <w:widowControl/>
              <w:spacing w:line="240" w:lineRule="atLeast"/>
              <w:rPr>
                <w:sz w:val="22"/>
              </w:rPr>
            </w:pPr>
            <w:r w:rsidRPr="00EE3251">
              <w:rPr>
                <w:sz w:val="22"/>
              </w:rPr>
              <w:t>9000</w:t>
            </w:r>
          </w:p>
        </w:tc>
        <w:tc>
          <w:tcPr>
            <w:tcW w:w="851" w:type="dxa"/>
            <w:tcBorders>
              <w:top w:val="nil"/>
              <w:left w:val="nil"/>
              <w:bottom w:val="single" w:sz="4" w:space="0" w:color="auto"/>
              <w:right w:val="single" w:sz="4" w:space="0" w:color="auto"/>
            </w:tcBorders>
            <w:shd w:val="clear" w:color="auto" w:fill="auto"/>
            <w:noWrap/>
            <w:vAlign w:val="center"/>
          </w:tcPr>
          <w:p w14:paraId="7F5F8BBA"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0F804B4B" w14:textId="77777777" w:rsidR="00A931EA" w:rsidRPr="00EE3251" w:rsidRDefault="00A931EA" w:rsidP="004F3EFB">
            <w:pPr>
              <w:widowControl/>
              <w:spacing w:line="240" w:lineRule="atLeast"/>
              <w:jc w:val="right"/>
              <w:rPr>
                <w:sz w:val="22"/>
              </w:rPr>
            </w:pPr>
            <w:r w:rsidRPr="00EE3251">
              <w:rPr>
                <w:sz w:val="22"/>
              </w:rPr>
              <w:t>150</w:t>
            </w:r>
          </w:p>
        </w:tc>
        <w:tc>
          <w:tcPr>
            <w:tcW w:w="993" w:type="dxa"/>
            <w:tcBorders>
              <w:top w:val="single" w:sz="8" w:space="0" w:color="auto"/>
              <w:left w:val="single" w:sz="8" w:space="0" w:color="auto"/>
              <w:bottom w:val="single" w:sz="4" w:space="0" w:color="auto"/>
              <w:right w:val="single" w:sz="8" w:space="0" w:color="auto"/>
            </w:tcBorders>
            <w:vAlign w:val="center"/>
          </w:tcPr>
          <w:p w14:paraId="47D5454D"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BD078A2"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8" w:space="0" w:color="auto"/>
            </w:tcBorders>
            <w:shd w:val="clear" w:color="auto" w:fill="auto"/>
            <w:noWrap/>
            <w:vAlign w:val="center"/>
          </w:tcPr>
          <w:p w14:paraId="67B0BAA3" w14:textId="77777777" w:rsidR="00A931EA" w:rsidRPr="00EE3251" w:rsidRDefault="00A931EA" w:rsidP="004F3EFB">
            <w:pPr>
              <w:widowControl/>
              <w:spacing w:line="240" w:lineRule="atLeast"/>
              <w:jc w:val="center"/>
              <w:rPr>
                <w:sz w:val="22"/>
              </w:rPr>
            </w:pPr>
            <w:r w:rsidRPr="00EE3251">
              <w:rPr>
                <w:sz w:val="22"/>
              </w:rPr>
              <w:t>2</w:t>
            </w:r>
          </w:p>
        </w:tc>
        <w:tc>
          <w:tcPr>
            <w:tcW w:w="851" w:type="dxa"/>
            <w:tcBorders>
              <w:top w:val="single" w:sz="8" w:space="0" w:color="auto"/>
              <w:left w:val="single" w:sz="8" w:space="0" w:color="auto"/>
              <w:bottom w:val="single" w:sz="4" w:space="0" w:color="auto"/>
              <w:right w:val="single" w:sz="8" w:space="0" w:color="auto"/>
            </w:tcBorders>
            <w:vAlign w:val="center"/>
          </w:tcPr>
          <w:p w14:paraId="01F4EC9D" w14:textId="77777777" w:rsidR="00A931EA" w:rsidRPr="00EE3251" w:rsidRDefault="00A931EA" w:rsidP="004F3EFB">
            <w:pPr>
              <w:widowControl/>
              <w:spacing w:line="240" w:lineRule="atLeast"/>
              <w:jc w:val="center"/>
              <w:rPr>
                <w:sz w:val="22"/>
              </w:rPr>
            </w:pPr>
            <w:r w:rsidRPr="00EE3251">
              <w:rPr>
                <w:sz w:val="22"/>
              </w:rPr>
              <w:t>3</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C25FE01"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nil"/>
              <w:bottom w:val="single" w:sz="4" w:space="0" w:color="auto"/>
              <w:right w:val="single" w:sz="4" w:space="0" w:color="auto"/>
            </w:tcBorders>
            <w:shd w:val="clear" w:color="auto" w:fill="auto"/>
            <w:noWrap/>
            <w:vAlign w:val="center"/>
          </w:tcPr>
          <w:p w14:paraId="488E4455" w14:textId="77777777" w:rsidR="00A931EA" w:rsidRPr="00EE3251" w:rsidRDefault="00A931EA" w:rsidP="004F3EFB">
            <w:pPr>
              <w:widowControl/>
              <w:spacing w:line="240" w:lineRule="atLeast"/>
              <w:jc w:val="right"/>
              <w:rPr>
                <w:sz w:val="22"/>
              </w:rPr>
            </w:pPr>
            <w:r w:rsidRPr="00EE3251">
              <w:rPr>
                <w:sz w:val="22"/>
              </w:rPr>
              <w:t>150</w:t>
            </w:r>
          </w:p>
        </w:tc>
        <w:tc>
          <w:tcPr>
            <w:tcW w:w="992" w:type="dxa"/>
            <w:tcBorders>
              <w:top w:val="nil"/>
              <w:left w:val="nil"/>
              <w:bottom w:val="single" w:sz="4" w:space="0" w:color="auto"/>
              <w:right w:val="single" w:sz="4" w:space="0" w:color="auto"/>
            </w:tcBorders>
            <w:shd w:val="clear" w:color="auto" w:fill="auto"/>
            <w:noWrap/>
            <w:vAlign w:val="center"/>
          </w:tcPr>
          <w:p w14:paraId="14E044CD" w14:textId="77777777" w:rsidR="00A931EA" w:rsidRPr="00EE3251" w:rsidRDefault="00A931EA" w:rsidP="004F3EFB">
            <w:pPr>
              <w:widowControl/>
              <w:spacing w:line="240" w:lineRule="atLeast"/>
              <w:jc w:val="right"/>
              <w:rPr>
                <w:sz w:val="22"/>
              </w:rPr>
            </w:pPr>
            <w:r w:rsidRPr="00EE3251">
              <w:rPr>
                <w:sz w:val="22"/>
              </w:rPr>
              <w:t>300</w:t>
            </w:r>
          </w:p>
        </w:tc>
        <w:tc>
          <w:tcPr>
            <w:tcW w:w="851" w:type="dxa"/>
            <w:tcBorders>
              <w:top w:val="nil"/>
              <w:left w:val="nil"/>
              <w:bottom w:val="single" w:sz="4" w:space="0" w:color="auto"/>
              <w:right w:val="single" w:sz="4" w:space="0" w:color="auto"/>
            </w:tcBorders>
            <w:shd w:val="clear" w:color="auto" w:fill="auto"/>
            <w:noWrap/>
            <w:vAlign w:val="center"/>
          </w:tcPr>
          <w:p w14:paraId="7ABC30BB" w14:textId="77777777" w:rsidR="00A931EA" w:rsidRPr="00EE3251" w:rsidRDefault="00A931EA" w:rsidP="004F3EFB">
            <w:pPr>
              <w:widowControl/>
              <w:spacing w:line="240" w:lineRule="atLeast"/>
              <w:jc w:val="right"/>
              <w:rPr>
                <w:sz w:val="22"/>
              </w:rPr>
            </w:pPr>
            <w:r w:rsidRPr="00EE3251">
              <w:rPr>
                <w:sz w:val="22"/>
              </w:rPr>
              <w:t>450</w:t>
            </w:r>
          </w:p>
        </w:tc>
        <w:tc>
          <w:tcPr>
            <w:tcW w:w="575" w:type="dxa"/>
            <w:tcBorders>
              <w:top w:val="nil"/>
              <w:left w:val="nil"/>
              <w:bottom w:val="single" w:sz="4" w:space="0" w:color="auto"/>
              <w:right w:val="single" w:sz="8" w:space="0" w:color="auto"/>
            </w:tcBorders>
            <w:shd w:val="clear" w:color="auto" w:fill="auto"/>
            <w:noWrap/>
            <w:vAlign w:val="center"/>
          </w:tcPr>
          <w:p w14:paraId="20A661FC" w14:textId="77777777" w:rsidR="00A931EA" w:rsidRPr="00EE3251" w:rsidRDefault="00A931EA" w:rsidP="004F3EFB">
            <w:pPr>
              <w:widowControl/>
            </w:pPr>
          </w:p>
        </w:tc>
      </w:tr>
      <w:tr w:rsidR="00A931EA" w:rsidRPr="00EE3251" w14:paraId="22A55F51" w14:textId="77777777" w:rsidTr="002E3A84">
        <w:trPr>
          <w:trHeight w:val="149"/>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50DEE0C4" w14:textId="77777777" w:rsidR="00A931EA" w:rsidRPr="00EE3251" w:rsidRDefault="00A931EA" w:rsidP="004F3EFB">
            <w:pPr>
              <w:widowControl/>
              <w:spacing w:line="240" w:lineRule="atLeast"/>
              <w:rPr>
                <w:sz w:val="22"/>
              </w:rPr>
            </w:pPr>
            <w:r w:rsidRPr="00EE3251">
              <w:rPr>
                <w:sz w:val="22"/>
              </w:rPr>
              <w:t>VNA N5225B PNA</w:t>
            </w:r>
          </w:p>
          <w:p w14:paraId="11619BBE" w14:textId="77777777" w:rsidR="00A931EA" w:rsidRPr="00EE3251" w:rsidRDefault="00A931EA" w:rsidP="004F3EFB">
            <w:pPr>
              <w:widowControl/>
              <w:spacing w:line="240" w:lineRule="atLeast"/>
              <w:rPr>
                <w:sz w:val="22"/>
              </w:rPr>
            </w:pPr>
            <w:r w:rsidRPr="00EE3251">
              <w:rPr>
                <w:sz w:val="22"/>
              </w:rPr>
              <w:t>微波網路分析儀</w:t>
            </w:r>
            <w:r w:rsidRPr="00EE3251">
              <w:rPr>
                <w:sz w:val="22"/>
              </w:rPr>
              <w:t xml:space="preserve"> (Keysight)</w:t>
            </w:r>
          </w:p>
        </w:tc>
        <w:tc>
          <w:tcPr>
            <w:tcW w:w="1417" w:type="dxa"/>
            <w:tcBorders>
              <w:top w:val="nil"/>
              <w:left w:val="nil"/>
              <w:bottom w:val="single" w:sz="4" w:space="0" w:color="auto"/>
              <w:right w:val="single" w:sz="4" w:space="0" w:color="auto"/>
            </w:tcBorders>
            <w:shd w:val="clear" w:color="auto" w:fill="auto"/>
            <w:noWrap/>
            <w:vAlign w:val="center"/>
          </w:tcPr>
          <w:p w14:paraId="68A08803" w14:textId="77777777" w:rsidR="00A931EA" w:rsidRPr="00EE3251" w:rsidRDefault="00A931EA" w:rsidP="004F3EFB">
            <w:pPr>
              <w:widowControl/>
              <w:spacing w:line="240" w:lineRule="atLeast"/>
              <w:rPr>
                <w:sz w:val="22"/>
              </w:rPr>
            </w:pPr>
            <w:r w:rsidRPr="00EE3251">
              <w:rPr>
                <w:sz w:val="22"/>
              </w:rPr>
              <w:t>5020</w:t>
            </w:r>
          </w:p>
        </w:tc>
        <w:tc>
          <w:tcPr>
            <w:tcW w:w="851" w:type="dxa"/>
            <w:tcBorders>
              <w:top w:val="nil"/>
              <w:left w:val="nil"/>
              <w:bottom w:val="single" w:sz="4" w:space="0" w:color="auto"/>
              <w:right w:val="single" w:sz="4" w:space="0" w:color="auto"/>
            </w:tcBorders>
            <w:shd w:val="clear" w:color="auto" w:fill="auto"/>
            <w:noWrap/>
            <w:vAlign w:val="center"/>
          </w:tcPr>
          <w:p w14:paraId="718EB992" w14:textId="77777777" w:rsidR="00A931EA" w:rsidRPr="00EE3251" w:rsidRDefault="00A931EA" w:rsidP="004F3EFB">
            <w:pPr>
              <w:widowControl/>
              <w:spacing w:line="240" w:lineRule="atLeast"/>
              <w:jc w:val="center"/>
              <w:rPr>
                <w:sz w:val="22"/>
              </w:rPr>
            </w:pPr>
            <w:r w:rsidRPr="00EE3251">
              <w:rPr>
                <w:sz w:val="22"/>
              </w:rPr>
              <w:t>1</w:t>
            </w:r>
            <w:r w:rsidRPr="00EE3251">
              <w:rPr>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0B72181E" w14:textId="77777777" w:rsidR="00A931EA" w:rsidRPr="00EE3251" w:rsidRDefault="00A931EA" w:rsidP="004F3EFB">
            <w:pPr>
              <w:widowControl/>
              <w:spacing w:line="240" w:lineRule="atLeast"/>
              <w:jc w:val="right"/>
              <w:rPr>
                <w:sz w:val="22"/>
              </w:rPr>
            </w:pPr>
            <w:r w:rsidRPr="00EE3251">
              <w:rPr>
                <w:sz w:val="22"/>
              </w:rPr>
              <w:t>83.7</w:t>
            </w:r>
          </w:p>
        </w:tc>
        <w:tc>
          <w:tcPr>
            <w:tcW w:w="993" w:type="dxa"/>
            <w:tcBorders>
              <w:top w:val="single" w:sz="4" w:space="0" w:color="auto"/>
              <w:left w:val="single" w:sz="8" w:space="0" w:color="auto"/>
              <w:bottom w:val="single" w:sz="8" w:space="0" w:color="auto"/>
              <w:right w:val="single" w:sz="8" w:space="0" w:color="auto"/>
            </w:tcBorders>
            <w:vAlign w:val="center"/>
          </w:tcPr>
          <w:p w14:paraId="3313F6F7"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FF620D3" w14:textId="77777777" w:rsidR="00A931EA" w:rsidRPr="00EE3251" w:rsidRDefault="00A931EA" w:rsidP="004F3EFB">
            <w:pPr>
              <w:widowControl/>
              <w:spacing w:line="240" w:lineRule="atLeast"/>
              <w:jc w:val="center"/>
              <w:rPr>
                <w:sz w:val="22"/>
              </w:rPr>
            </w:pPr>
            <w:r w:rsidRPr="00EE3251">
              <w:rPr>
                <w:sz w:val="22"/>
              </w:rPr>
              <w:t>1</w:t>
            </w:r>
          </w:p>
        </w:tc>
        <w:tc>
          <w:tcPr>
            <w:tcW w:w="992" w:type="dxa"/>
            <w:tcBorders>
              <w:top w:val="nil"/>
              <w:left w:val="nil"/>
              <w:bottom w:val="single" w:sz="4" w:space="0" w:color="auto"/>
              <w:right w:val="single" w:sz="8" w:space="0" w:color="auto"/>
            </w:tcBorders>
            <w:shd w:val="clear" w:color="auto" w:fill="auto"/>
            <w:noWrap/>
            <w:vAlign w:val="center"/>
          </w:tcPr>
          <w:p w14:paraId="4055EFE1" w14:textId="77777777" w:rsidR="00A931EA" w:rsidRPr="00EE3251" w:rsidRDefault="00A931EA" w:rsidP="004F3EFB">
            <w:pPr>
              <w:widowControl/>
              <w:spacing w:line="240" w:lineRule="atLeast"/>
              <w:jc w:val="center"/>
              <w:rPr>
                <w:sz w:val="22"/>
              </w:rPr>
            </w:pPr>
            <w:r w:rsidRPr="00EE3251">
              <w:rPr>
                <w:sz w:val="22"/>
              </w:rPr>
              <w:t>2</w:t>
            </w:r>
          </w:p>
        </w:tc>
        <w:tc>
          <w:tcPr>
            <w:tcW w:w="851" w:type="dxa"/>
            <w:tcBorders>
              <w:top w:val="single" w:sz="4" w:space="0" w:color="auto"/>
              <w:left w:val="single" w:sz="8" w:space="0" w:color="auto"/>
              <w:bottom w:val="single" w:sz="8" w:space="0" w:color="auto"/>
              <w:right w:val="single" w:sz="8" w:space="0" w:color="auto"/>
            </w:tcBorders>
            <w:vAlign w:val="center"/>
          </w:tcPr>
          <w:p w14:paraId="3BE0718A" w14:textId="77777777" w:rsidR="00A931EA" w:rsidRPr="00EE3251" w:rsidRDefault="00A931EA" w:rsidP="004F3EFB">
            <w:pPr>
              <w:widowControl/>
              <w:spacing w:line="240" w:lineRule="atLeast"/>
              <w:jc w:val="center"/>
              <w:rPr>
                <w:sz w:val="22"/>
              </w:rPr>
            </w:pPr>
            <w:r w:rsidRPr="00EE3251">
              <w:rPr>
                <w:sz w:val="22"/>
              </w:rPr>
              <w:t>3</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C709D11"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nil"/>
              <w:bottom w:val="single" w:sz="4" w:space="0" w:color="auto"/>
              <w:right w:val="single" w:sz="4" w:space="0" w:color="auto"/>
            </w:tcBorders>
            <w:shd w:val="clear" w:color="auto" w:fill="auto"/>
            <w:noWrap/>
            <w:vAlign w:val="center"/>
          </w:tcPr>
          <w:p w14:paraId="77465829" w14:textId="77777777" w:rsidR="00A931EA" w:rsidRPr="00EE3251" w:rsidRDefault="00A931EA" w:rsidP="004F3EFB">
            <w:pPr>
              <w:widowControl/>
              <w:spacing w:line="240" w:lineRule="atLeast"/>
              <w:jc w:val="right"/>
              <w:rPr>
                <w:sz w:val="22"/>
              </w:rPr>
            </w:pPr>
            <w:r w:rsidRPr="00EE3251">
              <w:rPr>
                <w:sz w:val="22"/>
              </w:rPr>
              <w:t>83.7</w:t>
            </w:r>
          </w:p>
        </w:tc>
        <w:tc>
          <w:tcPr>
            <w:tcW w:w="992" w:type="dxa"/>
            <w:tcBorders>
              <w:top w:val="nil"/>
              <w:left w:val="nil"/>
              <w:bottom w:val="single" w:sz="4" w:space="0" w:color="auto"/>
              <w:right w:val="single" w:sz="4" w:space="0" w:color="auto"/>
            </w:tcBorders>
            <w:shd w:val="clear" w:color="auto" w:fill="auto"/>
            <w:noWrap/>
            <w:vAlign w:val="center"/>
          </w:tcPr>
          <w:p w14:paraId="60B10591" w14:textId="77777777" w:rsidR="00A931EA" w:rsidRPr="00EE3251" w:rsidRDefault="00A931EA" w:rsidP="004F3EFB">
            <w:pPr>
              <w:widowControl/>
              <w:spacing w:line="240" w:lineRule="atLeast"/>
              <w:jc w:val="right"/>
              <w:rPr>
                <w:sz w:val="22"/>
              </w:rPr>
            </w:pPr>
            <w:r w:rsidRPr="00EE3251">
              <w:rPr>
                <w:sz w:val="22"/>
              </w:rPr>
              <w:t>167.4</w:t>
            </w:r>
          </w:p>
        </w:tc>
        <w:tc>
          <w:tcPr>
            <w:tcW w:w="851" w:type="dxa"/>
            <w:tcBorders>
              <w:top w:val="nil"/>
              <w:left w:val="nil"/>
              <w:bottom w:val="single" w:sz="4" w:space="0" w:color="auto"/>
              <w:right w:val="single" w:sz="4" w:space="0" w:color="auto"/>
            </w:tcBorders>
            <w:shd w:val="clear" w:color="auto" w:fill="auto"/>
            <w:noWrap/>
            <w:vAlign w:val="center"/>
          </w:tcPr>
          <w:p w14:paraId="022F8271" w14:textId="77777777" w:rsidR="00A931EA" w:rsidRPr="00EE3251" w:rsidRDefault="00A931EA" w:rsidP="004F3EFB">
            <w:pPr>
              <w:widowControl/>
              <w:spacing w:line="240" w:lineRule="atLeast"/>
              <w:jc w:val="right"/>
              <w:rPr>
                <w:sz w:val="22"/>
              </w:rPr>
            </w:pPr>
            <w:r w:rsidRPr="00EE3251">
              <w:rPr>
                <w:sz w:val="22"/>
              </w:rPr>
              <w:t>251</w:t>
            </w:r>
          </w:p>
        </w:tc>
        <w:tc>
          <w:tcPr>
            <w:tcW w:w="575" w:type="dxa"/>
            <w:tcBorders>
              <w:top w:val="nil"/>
              <w:left w:val="nil"/>
              <w:bottom w:val="single" w:sz="4" w:space="0" w:color="auto"/>
              <w:right w:val="single" w:sz="8" w:space="0" w:color="auto"/>
            </w:tcBorders>
            <w:shd w:val="clear" w:color="auto" w:fill="auto"/>
            <w:noWrap/>
            <w:vAlign w:val="center"/>
          </w:tcPr>
          <w:p w14:paraId="73ABD8B4" w14:textId="77777777" w:rsidR="00A931EA" w:rsidRPr="00EE3251" w:rsidRDefault="00A931EA" w:rsidP="004F3EFB">
            <w:pPr>
              <w:widowControl/>
            </w:pPr>
          </w:p>
        </w:tc>
      </w:tr>
      <w:tr w:rsidR="00A931EA" w:rsidRPr="00EE3251" w14:paraId="7282050E" w14:textId="77777777" w:rsidTr="002E3A84">
        <w:trPr>
          <w:trHeight w:val="149"/>
          <w:jc w:val="center"/>
        </w:trPr>
        <w:tc>
          <w:tcPr>
            <w:tcW w:w="10198" w:type="dxa"/>
            <w:gridSpan w:val="9"/>
            <w:tcBorders>
              <w:top w:val="single" w:sz="4" w:space="0" w:color="auto"/>
              <w:left w:val="single" w:sz="4" w:space="0" w:color="auto"/>
              <w:bottom w:val="single" w:sz="8" w:space="0" w:color="auto"/>
              <w:right w:val="single" w:sz="4" w:space="0" w:color="000000"/>
            </w:tcBorders>
            <w:shd w:val="clear" w:color="000000" w:fill="FFFFC0"/>
            <w:vAlign w:val="center"/>
          </w:tcPr>
          <w:p w14:paraId="3D465C73" w14:textId="77777777" w:rsidR="00A931EA" w:rsidRPr="00EE3251" w:rsidRDefault="00A931EA" w:rsidP="004F3EFB">
            <w:pPr>
              <w:widowControl/>
              <w:spacing w:line="240" w:lineRule="atLeast"/>
              <w:jc w:val="center"/>
              <w:rPr>
                <w:b/>
                <w:bCs/>
                <w:sz w:val="22"/>
              </w:rPr>
            </w:pPr>
            <w:r w:rsidRPr="00EE3251">
              <w:rPr>
                <w:b/>
                <w:bCs/>
                <w:sz w:val="22"/>
              </w:rPr>
              <w:t>小計</w:t>
            </w:r>
          </w:p>
        </w:tc>
        <w:tc>
          <w:tcPr>
            <w:tcW w:w="992" w:type="dxa"/>
            <w:tcBorders>
              <w:top w:val="single" w:sz="4" w:space="0" w:color="auto"/>
              <w:left w:val="single" w:sz="4" w:space="0" w:color="auto"/>
              <w:bottom w:val="single" w:sz="8" w:space="0" w:color="auto"/>
              <w:right w:val="single" w:sz="4" w:space="0" w:color="000000"/>
            </w:tcBorders>
            <w:shd w:val="clear" w:color="000000" w:fill="FFFFC0"/>
            <w:vAlign w:val="center"/>
          </w:tcPr>
          <w:p w14:paraId="4F558031" w14:textId="77777777" w:rsidR="00A931EA" w:rsidRPr="00EE3251" w:rsidRDefault="00A931EA" w:rsidP="004F3EFB">
            <w:pPr>
              <w:widowControl/>
              <w:spacing w:line="240" w:lineRule="atLeast"/>
              <w:jc w:val="right"/>
              <w:rPr>
                <w:b/>
                <w:bCs/>
                <w:sz w:val="22"/>
              </w:rPr>
            </w:pPr>
            <w:r w:rsidRPr="00EE3251">
              <w:rPr>
                <w:b/>
                <w:bCs/>
                <w:sz w:val="22"/>
              </w:rPr>
              <w:t>0</w:t>
            </w:r>
          </w:p>
        </w:tc>
        <w:tc>
          <w:tcPr>
            <w:tcW w:w="992" w:type="dxa"/>
            <w:tcBorders>
              <w:top w:val="nil"/>
              <w:left w:val="nil"/>
              <w:bottom w:val="single" w:sz="8" w:space="0" w:color="auto"/>
              <w:right w:val="single" w:sz="4" w:space="0" w:color="auto"/>
            </w:tcBorders>
            <w:shd w:val="clear" w:color="000000" w:fill="FFFFC0"/>
            <w:noWrap/>
            <w:vAlign w:val="center"/>
            <w:hideMark/>
          </w:tcPr>
          <w:p w14:paraId="1E23BE88" w14:textId="77777777" w:rsidR="00A931EA" w:rsidRPr="00EE3251" w:rsidRDefault="00A931EA" w:rsidP="004F3EFB">
            <w:pPr>
              <w:widowControl/>
              <w:spacing w:line="240" w:lineRule="atLeast"/>
              <w:jc w:val="right"/>
              <w:rPr>
                <w:b/>
                <w:bCs/>
                <w:sz w:val="22"/>
              </w:rPr>
            </w:pPr>
            <w:r w:rsidRPr="00EE3251">
              <w:rPr>
                <w:b/>
                <w:bCs/>
                <w:sz w:val="22"/>
              </w:rPr>
              <w:t xml:space="preserve">233.7 </w:t>
            </w:r>
          </w:p>
        </w:tc>
        <w:tc>
          <w:tcPr>
            <w:tcW w:w="992" w:type="dxa"/>
            <w:tcBorders>
              <w:top w:val="nil"/>
              <w:left w:val="nil"/>
              <w:bottom w:val="single" w:sz="8" w:space="0" w:color="auto"/>
              <w:right w:val="single" w:sz="4" w:space="0" w:color="auto"/>
            </w:tcBorders>
            <w:shd w:val="clear" w:color="000000" w:fill="FFFFC0"/>
            <w:noWrap/>
            <w:vAlign w:val="center"/>
            <w:hideMark/>
          </w:tcPr>
          <w:p w14:paraId="5C511C01" w14:textId="77777777" w:rsidR="00A931EA" w:rsidRPr="00EE3251" w:rsidRDefault="00A931EA" w:rsidP="004F3EFB">
            <w:pPr>
              <w:widowControl/>
              <w:spacing w:line="240" w:lineRule="atLeast"/>
              <w:jc w:val="right"/>
              <w:rPr>
                <w:b/>
                <w:bCs/>
                <w:sz w:val="22"/>
              </w:rPr>
            </w:pPr>
            <w:r w:rsidRPr="00EE3251">
              <w:rPr>
                <w:b/>
                <w:bCs/>
                <w:sz w:val="22"/>
              </w:rPr>
              <w:t xml:space="preserve">467.4 </w:t>
            </w:r>
          </w:p>
        </w:tc>
        <w:tc>
          <w:tcPr>
            <w:tcW w:w="851" w:type="dxa"/>
            <w:tcBorders>
              <w:top w:val="nil"/>
              <w:left w:val="nil"/>
              <w:bottom w:val="single" w:sz="8" w:space="0" w:color="auto"/>
              <w:right w:val="single" w:sz="4" w:space="0" w:color="auto"/>
            </w:tcBorders>
            <w:shd w:val="clear" w:color="000000" w:fill="FFFFC0"/>
            <w:noWrap/>
            <w:vAlign w:val="center"/>
            <w:hideMark/>
          </w:tcPr>
          <w:p w14:paraId="2EAC3FD6" w14:textId="77777777" w:rsidR="00A931EA" w:rsidRPr="00EE3251" w:rsidRDefault="00A931EA" w:rsidP="004F3EFB">
            <w:pPr>
              <w:widowControl/>
              <w:spacing w:line="240" w:lineRule="atLeast"/>
              <w:jc w:val="right"/>
              <w:rPr>
                <w:b/>
                <w:bCs/>
                <w:sz w:val="22"/>
              </w:rPr>
            </w:pPr>
            <w:r w:rsidRPr="00EE3251">
              <w:rPr>
                <w:b/>
                <w:bCs/>
                <w:sz w:val="22"/>
              </w:rPr>
              <w:t xml:space="preserve">701.1 </w:t>
            </w:r>
          </w:p>
        </w:tc>
        <w:tc>
          <w:tcPr>
            <w:tcW w:w="575" w:type="dxa"/>
            <w:tcBorders>
              <w:top w:val="nil"/>
              <w:left w:val="nil"/>
              <w:bottom w:val="single" w:sz="4" w:space="0" w:color="auto"/>
              <w:right w:val="single" w:sz="8" w:space="0" w:color="auto"/>
            </w:tcBorders>
            <w:shd w:val="clear" w:color="auto" w:fill="auto"/>
            <w:noWrap/>
            <w:vAlign w:val="center"/>
            <w:hideMark/>
          </w:tcPr>
          <w:p w14:paraId="2119B6AE" w14:textId="77777777" w:rsidR="00A931EA" w:rsidRPr="00EE3251" w:rsidRDefault="00A931EA" w:rsidP="004F3EFB">
            <w:pPr>
              <w:widowControl/>
            </w:pPr>
          </w:p>
        </w:tc>
      </w:tr>
      <w:tr w:rsidR="00A931EA" w:rsidRPr="00EE3251" w14:paraId="0A36D8F5" w14:textId="77777777" w:rsidTr="002E3A84">
        <w:trPr>
          <w:trHeight w:val="149"/>
          <w:jc w:val="center"/>
        </w:trPr>
        <w:tc>
          <w:tcPr>
            <w:tcW w:w="2684" w:type="dxa"/>
            <w:gridSpan w:val="2"/>
            <w:vMerge w:val="restart"/>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108CDBF" w14:textId="77777777" w:rsidR="00A931EA" w:rsidRPr="00EE3251" w:rsidRDefault="00A931EA" w:rsidP="004F3EFB">
            <w:pPr>
              <w:widowControl/>
              <w:jc w:val="center"/>
              <w:rPr>
                <w:sz w:val="22"/>
              </w:rPr>
            </w:pPr>
            <w:r w:rsidRPr="00EE3251">
              <w:rPr>
                <w:sz w:val="22"/>
              </w:rPr>
              <w:t>EDATool</w:t>
            </w:r>
            <w:r w:rsidRPr="00EE3251">
              <w:rPr>
                <w:sz w:val="22"/>
              </w:rPr>
              <w:t>租金費用</w:t>
            </w:r>
          </w:p>
        </w:tc>
        <w:tc>
          <w:tcPr>
            <w:tcW w:w="1417" w:type="dxa"/>
            <w:vMerge w:val="restart"/>
            <w:tcBorders>
              <w:top w:val="single" w:sz="8" w:space="0" w:color="auto"/>
              <w:left w:val="single" w:sz="4" w:space="0" w:color="auto"/>
              <w:bottom w:val="single" w:sz="8" w:space="0" w:color="auto"/>
              <w:right w:val="single" w:sz="4" w:space="0" w:color="auto"/>
            </w:tcBorders>
            <w:shd w:val="clear" w:color="auto" w:fill="auto"/>
            <w:vAlign w:val="center"/>
            <w:hideMark/>
          </w:tcPr>
          <w:p w14:paraId="49C9BBD4" w14:textId="77777777" w:rsidR="00A931EA" w:rsidRPr="00EE3251" w:rsidRDefault="00A931EA" w:rsidP="004F3EFB">
            <w:pPr>
              <w:widowControl/>
              <w:jc w:val="center"/>
              <w:rPr>
                <w:sz w:val="22"/>
              </w:rPr>
            </w:pPr>
            <w:r w:rsidRPr="00EE3251">
              <w:rPr>
                <w:sz w:val="22"/>
              </w:rPr>
              <w:t>租用套數</w:t>
            </w:r>
          </w:p>
        </w:tc>
        <w:tc>
          <w:tcPr>
            <w:tcW w:w="851" w:type="dxa"/>
            <w:vMerge w:val="restart"/>
            <w:tcBorders>
              <w:top w:val="single" w:sz="8" w:space="0" w:color="auto"/>
              <w:left w:val="single" w:sz="4" w:space="0" w:color="auto"/>
              <w:bottom w:val="single" w:sz="8" w:space="0" w:color="auto"/>
              <w:right w:val="single" w:sz="4" w:space="0" w:color="000000"/>
            </w:tcBorders>
            <w:shd w:val="clear" w:color="auto" w:fill="auto"/>
            <w:vAlign w:val="center"/>
            <w:hideMark/>
          </w:tcPr>
          <w:p w14:paraId="5B378AA2" w14:textId="77777777" w:rsidR="00A931EA" w:rsidRPr="00EE3251" w:rsidRDefault="00A931EA" w:rsidP="004F3EFB">
            <w:pPr>
              <w:widowControl/>
              <w:jc w:val="center"/>
              <w:rPr>
                <w:sz w:val="22"/>
              </w:rPr>
            </w:pPr>
            <w:r w:rsidRPr="00EE3251">
              <w:rPr>
                <w:sz w:val="22"/>
              </w:rPr>
              <w:t>每月</w:t>
            </w:r>
          </w:p>
          <w:p w14:paraId="7CCE4D41" w14:textId="77777777" w:rsidR="00A931EA" w:rsidRPr="00EE3251" w:rsidRDefault="00A931EA" w:rsidP="004F3EFB">
            <w:pPr>
              <w:widowControl/>
              <w:jc w:val="center"/>
              <w:rPr>
                <w:sz w:val="22"/>
              </w:rPr>
            </w:pPr>
            <w:r w:rsidRPr="00EE3251">
              <w:rPr>
                <w:sz w:val="22"/>
              </w:rPr>
              <w:t>租金</w:t>
            </w:r>
          </w:p>
        </w:tc>
        <w:tc>
          <w:tcPr>
            <w:tcW w:w="1418" w:type="dxa"/>
            <w:vMerge w:val="restart"/>
            <w:tcBorders>
              <w:top w:val="single" w:sz="8" w:space="0" w:color="auto"/>
              <w:left w:val="nil"/>
              <w:bottom w:val="single" w:sz="8" w:space="0" w:color="auto"/>
              <w:right w:val="single" w:sz="8" w:space="0" w:color="auto"/>
            </w:tcBorders>
            <w:shd w:val="clear" w:color="auto" w:fill="auto"/>
            <w:noWrap/>
            <w:vAlign w:val="center"/>
            <w:hideMark/>
          </w:tcPr>
          <w:p w14:paraId="11769FBE" w14:textId="77777777" w:rsidR="00A931EA" w:rsidRPr="00EE3251" w:rsidRDefault="00A931EA" w:rsidP="004F3EFB">
            <w:pPr>
              <w:jc w:val="center"/>
              <w:rPr>
                <w:sz w:val="22"/>
              </w:rPr>
            </w:pPr>
            <w:r w:rsidRPr="00EE3251">
              <w:rPr>
                <w:sz w:val="22"/>
              </w:rPr>
              <w:t>分攤方式說明</w:t>
            </w:r>
            <w:r w:rsidRPr="00EE3251">
              <w:rPr>
                <w:sz w:val="22"/>
              </w:rPr>
              <w:t>(</w:t>
            </w:r>
            <w:r w:rsidRPr="00EE3251">
              <w:rPr>
                <w:sz w:val="22"/>
              </w:rPr>
              <w:t>分子</w:t>
            </w:r>
            <w:r w:rsidRPr="00EE3251">
              <w:rPr>
                <w:sz w:val="22"/>
              </w:rPr>
              <w:t>/</w:t>
            </w:r>
            <w:r w:rsidRPr="00EE3251">
              <w:rPr>
                <w:sz w:val="22"/>
              </w:rPr>
              <w:t>分母</w:t>
            </w:r>
            <w:r w:rsidRPr="00EE3251">
              <w:rPr>
                <w:sz w:val="22"/>
              </w:rPr>
              <w:t>)</w:t>
            </w:r>
          </w:p>
        </w:tc>
        <w:tc>
          <w:tcPr>
            <w:tcW w:w="3828" w:type="dxa"/>
            <w:gridSpan w:val="4"/>
            <w:tcBorders>
              <w:top w:val="single" w:sz="8" w:space="0" w:color="auto"/>
              <w:left w:val="single" w:sz="8" w:space="0" w:color="auto"/>
              <w:bottom w:val="single" w:sz="8" w:space="0" w:color="auto"/>
              <w:right w:val="single" w:sz="8" w:space="0" w:color="auto"/>
            </w:tcBorders>
            <w:vAlign w:val="center"/>
          </w:tcPr>
          <w:p w14:paraId="0EDAE982" w14:textId="77777777" w:rsidR="00A931EA" w:rsidRPr="00EE3251" w:rsidRDefault="00A931EA" w:rsidP="004F3EFB">
            <w:pPr>
              <w:widowControl/>
              <w:jc w:val="center"/>
              <w:rPr>
                <w:sz w:val="22"/>
              </w:rPr>
            </w:pPr>
            <w:r w:rsidRPr="00EE3251">
              <w:rPr>
                <w:sz w:val="22"/>
              </w:rPr>
              <w:t>投入月數</w:t>
            </w:r>
          </w:p>
        </w:tc>
        <w:tc>
          <w:tcPr>
            <w:tcW w:w="3827" w:type="dxa"/>
            <w:gridSpan w:val="4"/>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F3CDD84" w14:textId="77777777" w:rsidR="00A931EA" w:rsidRPr="00EE3251" w:rsidRDefault="00A931EA" w:rsidP="004F3EFB">
            <w:pPr>
              <w:widowControl/>
              <w:jc w:val="center"/>
              <w:rPr>
                <w:sz w:val="22"/>
              </w:rPr>
            </w:pPr>
            <w:r w:rsidRPr="00EE3251">
              <w:rPr>
                <w:sz w:val="22"/>
              </w:rPr>
              <w:t>金額</w:t>
            </w:r>
          </w:p>
        </w:tc>
        <w:tc>
          <w:tcPr>
            <w:tcW w:w="57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D0B011F" w14:textId="77777777" w:rsidR="00A931EA" w:rsidRPr="00EE3251" w:rsidRDefault="00A931EA" w:rsidP="004F3EFB">
            <w:pPr>
              <w:widowControl/>
            </w:pPr>
          </w:p>
        </w:tc>
      </w:tr>
      <w:tr w:rsidR="00A931EA" w:rsidRPr="00EE3251" w14:paraId="085EA9E3" w14:textId="77777777" w:rsidTr="002E3A84">
        <w:trPr>
          <w:trHeight w:val="149"/>
          <w:jc w:val="center"/>
        </w:trPr>
        <w:tc>
          <w:tcPr>
            <w:tcW w:w="2684" w:type="dxa"/>
            <w:gridSpan w:val="2"/>
            <w:vMerge/>
            <w:tcBorders>
              <w:top w:val="single" w:sz="8" w:space="0" w:color="auto"/>
              <w:left w:val="single" w:sz="8" w:space="0" w:color="auto"/>
              <w:bottom w:val="single" w:sz="4" w:space="0" w:color="auto"/>
              <w:right w:val="single" w:sz="4" w:space="0" w:color="auto"/>
            </w:tcBorders>
            <w:vAlign w:val="center"/>
            <w:hideMark/>
          </w:tcPr>
          <w:p w14:paraId="752DE88C" w14:textId="77777777" w:rsidR="00A931EA" w:rsidRPr="00EE3251" w:rsidRDefault="00A931EA" w:rsidP="004F3EFB">
            <w:pPr>
              <w:widowControl/>
              <w:rPr>
                <w:sz w:val="22"/>
              </w:rPr>
            </w:pPr>
          </w:p>
        </w:tc>
        <w:tc>
          <w:tcPr>
            <w:tcW w:w="1417" w:type="dxa"/>
            <w:vMerge/>
            <w:tcBorders>
              <w:top w:val="single" w:sz="8" w:space="0" w:color="auto"/>
              <w:left w:val="single" w:sz="4" w:space="0" w:color="auto"/>
              <w:bottom w:val="single" w:sz="4" w:space="0" w:color="auto"/>
              <w:right w:val="single" w:sz="4" w:space="0" w:color="auto"/>
            </w:tcBorders>
            <w:vAlign w:val="center"/>
            <w:hideMark/>
          </w:tcPr>
          <w:p w14:paraId="7D3F2FE0" w14:textId="77777777" w:rsidR="00A931EA" w:rsidRPr="00EE3251" w:rsidRDefault="00A931EA" w:rsidP="004F3EFB">
            <w:pPr>
              <w:widowControl/>
              <w:rPr>
                <w:sz w:val="22"/>
              </w:rPr>
            </w:pPr>
          </w:p>
        </w:tc>
        <w:tc>
          <w:tcPr>
            <w:tcW w:w="851" w:type="dxa"/>
            <w:vMerge/>
            <w:tcBorders>
              <w:top w:val="single" w:sz="8" w:space="0" w:color="auto"/>
              <w:left w:val="single" w:sz="4" w:space="0" w:color="auto"/>
              <w:bottom w:val="single" w:sz="4" w:space="0" w:color="000000"/>
              <w:right w:val="single" w:sz="4" w:space="0" w:color="000000"/>
            </w:tcBorders>
            <w:vAlign w:val="center"/>
            <w:hideMark/>
          </w:tcPr>
          <w:p w14:paraId="7C1CAFAA" w14:textId="77777777" w:rsidR="00A931EA" w:rsidRPr="00EE3251" w:rsidRDefault="00A931EA" w:rsidP="004F3EFB">
            <w:pPr>
              <w:widowControl/>
              <w:rPr>
                <w:sz w:val="22"/>
              </w:rPr>
            </w:pPr>
          </w:p>
        </w:tc>
        <w:tc>
          <w:tcPr>
            <w:tcW w:w="1418" w:type="dxa"/>
            <w:vMerge/>
            <w:tcBorders>
              <w:top w:val="single" w:sz="8" w:space="0" w:color="auto"/>
              <w:left w:val="nil"/>
              <w:bottom w:val="single" w:sz="4" w:space="0" w:color="auto"/>
              <w:right w:val="single" w:sz="8" w:space="0" w:color="auto"/>
            </w:tcBorders>
            <w:shd w:val="clear" w:color="auto" w:fill="auto"/>
            <w:noWrap/>
            <w:vAlign w:val="center"/>
            <w:hideMark/>
          </w:tcPr>
          <w:p w14:paraId="738C005F" w14:textId="77777777" w:rsidR="00A931EA" w:rsidRPr="00EE3251" w:rsidRDefault="00A931EA" w:rsidP="004F3EFB">
            <w:pPr>
              <w:widowControl/>
              <w:jc w:val="center"/>
              <w:rPr>
                <w:sz w:val="22"/>
              </w:rPr>
            </w:pPr>
          </w:p>
        </w:tc>
        <w:tc>
          <w:tcPr>
            <w:tcW w:w="993" w:type="dxa"/>
            <w:tcBorders>
              <w:top w:val="single" w:sz="8" w:space="0" w:color="auto"/>
              <w:left w:val="single" w:sz="8" w:space="0" w:color="auto"/>
              <w:bottom w:val="single" w:sz="4" w:space="0" w:color="auto"/>
              <w:right w:val="single" w:sz="8" w:space="0" w:color="auto"/>
            </w:tcBorders>
            <w:vAlign w:val="center"/>
          </w:tcPr>
          <w:p w14:paraId="5CF720D7"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single" w:sz="8" w:space="0" w:color="auto"/>
              <w:left w:val="single" w:sz="8" w:space="0" w:color="auto"/>
              <w:bottom w:val="single" w:sz="4" w:space="0" w:color="auto"/>
              <w:right w:val="single" w:sz="4" w:space="0" w:color="auto"/>
            </w:tcBorders>
            <w:shd w:val="clear" w:color="auto" w:fill="auto"/>
            <w:vAlign w:val="center"/>
          </w:tcPr>
          <w:p w14:paraId="0FB3BA57"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single" w:sz="8" w:space="0" w:color="auto"/>
              <w:left w:val="nil"/>
              <w:bottom w:val="single" w:sz="4" w:space="0" w:color="auto"/>
              <w:right w:val="single" w:sz="4" w:space="0" w:color="auto"/>
            </w:tcBorders>
            <w:shd w:val="clear" w:color="auto" w:fill="auto"/>
            <w:noWrap/>
            <w:vAlign w:val="center"/>
            <w:hideMark/>
          </w:tcPr>
          <w:p w14:paraId="7D005419"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single" w:sz="8" w:space="0" w:color="auto"/>
              <w:left w:val="nil"/>
              <w:bottom w:val="single" w:sz="4" w:space="0" w:color="auto"/>
              <w:right w:val="single" w:sz="8" w:space="0" w:color="auto"/>
            </w:tcBorders>
            <w:vAlign w:val="center"/>
          </w:tcPr>
          <w:p w14:paraId="10A741A4" w14:textId="77777777" w:rsidR="00A931EA" w:rsidRPr="00EE3251" w:rsidRDefault="00A931EA" w:rsidP="004F3EFB">
            <w:pPr>
              <w:widowControl/>
              <w:jc w:val="center"/>
              <w:rPr>
                <w:sz w:val="22"/>
              </w:rPr>
            </w:pPr>
            <w:r w:rsidRPr="00EE3251">
              <w:rPr>
                <w:sz w:val="22"/>
              </w:rPr>
              <w:t>合計</w:t>
            </w:r>
          </w:p>
        </w:tc>
        <w:tc>
          <w:tcPr>
            <w:tcW w:w="992"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7B8DDC1C"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C420C78"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single" w:sz="8" w:space="0" w:color="auto"/>
              <w:left w:val="nil"/>
              <w:bottom w:val="single" w:sz="4" w:space="0" w:color="auto"/>
              <w:right w:val="single" w:sz="4" w:space="0" w:color="auto"/>
            </w:tcBorders>
            <w:shd w:val="clear" w:color="auto" w:fill="auto"/>
            <w:noWrap/>
            <w:vAlign w:val="center"/>
            <w:hideMark/>
          </w:tcPr>
          <w:p w14:paraId="5CE51974"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single" w:sz="8" w:space="0" w:color="auto"/>
              <w:left w:val="nil"/>
              <w:bottom w:val="single" w:sz="4" w:space="0" w:color="auto"/>
              <w:right w:val="single" w:sz="8" w:space="0" w:color="auto"/>
            </w:tcBorders>
            <w:shd w:val="clear" w:color="auto" w:fill="auto"/>
            <w:noWrap/>
            <w:vAlign w:val="center"/>
            <w:hideMark/>
          </w:tcPr>
          <w:p w14:paraId="5C0E6A61" w14:textId="77777777" w:rsidR="00A931EA" w:rsidRPr="00EE3251" w:rsidRDefault="00A931EA" w:rsidP="004F3EFB">
            <w:pPr>
              <w:widowControl/>
              <w:jc w:val="center"/>
              <w:rPr>
                <w:sz w:val="22"/>
              </w:rPr>
            </w:pPr>
            <w:r w:rsidRPr="00EE3251">
              <w:rPr>
                <w:sz w:val="22"/>
              </w:rPr>
              <w:t>合計</w:t>
            </w:r>
          </w:p>
        </w:tc>
        <w:tc>
          <w:tcPr>
            <w:tcW w:w="575" w:type="dxa"/>
            <w:vMerge w:val="restart"/>
            <w:tcBorders>
              <w:top w:val="single" w:sz="8" w:space="0" w:color="auto"/>
              <w:left w:val="single" w:sz="8" w:space="0" w:color="auto"/>
              <w:bottom w:val="single" w:sz="8" w:space="0" w:color="auto"/>
              <w:right w:val="single" w:sz="8" w:space="0" w:color="auto"/>
            </w:tcBorders>
            <w:vAlign w:val="center"/>
            <w:hideMark/>
          </w:tcPr>
          <w:p w14:paraId="3013F304" w14:textId="77777777" w:rsidR="00A931EA" w:rsidRPr="00EE3251" w:rsidRDefault="00A931EA" w:rsidP="004F3EFB">
            <w:pPr>
              <w:widowControl/>
            </w:pPr>
          </w:p>
        </w:tc>
      </w:tr>
      <w:tr w:rsidR="00A931EA" w:rsidRPr="00EE3251" w14:paraId="7745B79F" w14:textId="77777777" w:rsidTr="002E3A84">
        <w:trPr>
          <w:trHeight w:val="149"/>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32A81D3E" w14:textId="77777777" w:rsidR="00A931EA" w:rsidRPr="00EE3251" w:rsidRDefault="00A931EA" w:rsidP="004F3EFB">
            <w:pPr>
              <w:widowControl/>
              <w:spacing w:line="240" w:lineRule="atLeast"/>
              <w:rPr>
                <w:sz w:val="22"/>
              </w:rPr>
            </w:pPr>
            <w:r w:rsidRPr="00EE3251">
              <w:rPr>
                <w:sz w:val="22"/>
              </w:rPr>
              <w:t>TCAD Sentaurus 3 Yr TSL</w:t>
            </w:r>
          </w:p>
        </w:tc>
        <w:tc>
          <w:tcPr>
            <w:tcW w:w="1417" w:type="dxa"/>
            <w:tcBorders>
              <w:top w:val="nil"/>
              <w:left w:val="nil"/>
              <w:bottom w:val="single" w:sz="4" w:space="0" w:color="auto"/>
              <w:right w:val="single" w:sz="4" w:space="0" w:color="auto"/>
            </w:tcBorders>
            <w:shd w:val="clear" w:color="auto" w:fill="auto"/>
            <w:noWrap/>
            <w:vAlign w:val="center"/>
          </w:tcPr>
          <w:p w14:paraId="76769AB4" w14:textId="77777777" w:rsidR="00A931EA" w:rsidRPr="00EE3251" w:rsidRDefault="00A931EA" w:rsidP="004F3EFB">
            <w:pPr>
              <w:widowControl/>
              <w:spacing w:line="240" w:lineRule="atLeast"/>
              <w:rPr>
                <w:sz w:val="22"/>
              </w:rPr>
            </w:pPr>
            <w:r w:rsidRPr="00EE3251">
              <w:rPr>
                <w:sz w:val="22"/>
              </w:rPr>
              <w:t>1</w:t>
            </w:r>
          </w:p>
        </w:tc>
        <w:tc>
          <w:tcPr>
            <w:tcW w:w="851" w:type="dxa"/>
            <w:tcBorders>
              <w:top w:val="single" w:sz="4" w:space="0" w:color="auto"/>
              <w:left w:val="nil"/>
              <w:bottom w:val="single" w:sz="4" w:space="0" w:color="auto"/>
              <w:right w:val="single" w:sz="4" w:space="0" w:color="000000"/>
            </w:tcBorders>
            <w:shd w:val="clear" w:color="auto" w:fill="auto"/>
            <w:noWrap/>
            <w:vAlign w:val="center"/>
          </w:tcPr>
          <w:p w14:paraId="3F19DAA9" w14:textId="77777777" w:rsidR="00A931EA" w:rsidRPr="00EE3251" w:rsidRDefault="00A931EA" w:rsidP="004F3EFB">
            <w:pPr>
              <w:widowControl/>
              <w:spacing w:line="240" w:lineRule="atLeast"/>
              <w:jc w:val="center"/>
              <w:rPr>
                <w:sz w:val="22"/>
              </w:rPr>
            </w:pPr>
            <w:r w:rsidRPr="00EE3251">
              <w:rPr>
                <w:sz w:val="22"/>
              </w:rPr>
              <w:t>1,164</w:t>
            </w:r>
          </w:p>
        </w:tc>
        <w:tc>
          <w:tcPr>
            <w:tcW w:w="1418" w:type="dxa"/>
            <w:tcBorders>
              <w:top w:val="nil"/>
              <w:left w:val="nil"/>
              <w:bottom w:val="single" w:sz="4" w:space="0" w:color="auto"/>
              <w:right w:val="single" w:sz="8" w:space="0" w:color="auto"/>
            </w:tcBorders>
            <w:shd w:val="clear" w:color="auto" w:fill="auto"/>
            <w:noWrap/>
            <w:vAlign w:val="center"/>
          </w:tcPr>
          <w:p w14:paraId="5DE65531" w14:textId="77777777" w:rsidR="00A931EA" w:rsidRPr="00EE3251" w:rsidRDefault="00A931EA" w:rsidP="004F3EFB">
            <w:pPr>
              <w:widowControl/>
              <w:spacing w:line="240" w:lineRule="atLeast"/>
              <w:jc w:val="center"/>
              <w:rPr>
                <w:sz w:val="22"/>
              </w:rPr>
            </w:pPr>
            <w:r w:rsidRPr="00EE3251">
              <w:rPr>
                <w:sz w:val="22"/>
              </w:rPr>
              <w:t>8/36</w:t>
            </w:r>
          </w:p>
        </w:tc>
        <w:tc>
          <w:tcPr>
            <w:tcW w:w="993" w:type="dxa"/>
            <w:tcBorders>
              <w:top w:val="single" w:sz="4" w:space="0" w:color="auto"/>
              <w:left w:val="single" w:sz="8" w:space="0" w:color="auto"/>
              <w:bottom w:val="single" w:sz="4" w:space="0" w:color="auto"/>
              <w:right w:val="single" w:sz="8" w:space="0" w:color="auto"/>
            </w:tcBorders>
            <w:vAlign w:val="center"/>
          </w:tcPr>
          <w:p w14:paraId="685F23CC"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vAlign w:val="center"/>
          </w:tcPr>
          <w:p w14:paraId="24ED31A3" w14:textId="77777777" w:rsidR="00A931EA" w:rsidRPr="00EE3251" w:rsidRDefault="00A931EA" w:rsidP="004F3EFB">
            <w:pPr>
              <w:widowControl/>
              <w:spacing w:line="240" w:lineRule="atLeast"/>
              <w:jc w:val="center"/>
              <w:rPr>
                <w:sz w:val="22"/>
              </w:rPr>
            </w:pPr>
            <w:r w:rsidRPr="00EE3251">
              <w:rPr>
                <w:sz w:val="22"/>
              </w:rPr>
              <w:t>4</w:t>
            </w:r>
          </w:p>
        </w:tc>
        <w:tc>
          <w:tcPr>
            <w:tcW w:w="992" w:type="dxa"/>
            <w:tcBorders>
              <w:top w:val="nil"/>
              <w:left w:val="nil"/>
              <w:bottom w:val="single" w:sz="4" w:space="0" w:color="auto"/>
              <w:right w:val="single" w:sz="4" w:space="0" w:color="auto"/>
            </w:tcBorders>
            <w:shd w:val="clear" w:color="auto" w:fill="auto"/>
            <w:noWrap/>
            <w:vAlign w:val="center"/>
          </w:tcPr>
          <w:p w14:paraId="3A95FC9A" w14:textId="77777777" w:rsidR="00A931EA" w:rsidRPr="00EE3251" w:rsidRDefault="00A931EA" w:rsidP="004F3EFB">
            <w:pPr>
              <w:widowControl/>
              <w:spacing w:line="240" w:lineRule="atLeast"/>
              <w:jc w:val="center"/>
              <w:rPr>
                <w:sz w:val="22"/>
              </w:rPr>
            </w:pPr>
            <w:r w:rsidRPr="00EE3251">
              <w:rPr>
                <w:sz w:val="22"/>
              </w:rPr>
              <w:t>4</w:t>
            </w:r>
          </w:p>
        </w:tc>
        <w:tc>
          <w:tcPr>
            <w:tcW w:w="851" w:type="dxa"/>
            <w:tcBorders>
              <w:top w:val="nil"/>
              <w:left w:val="nil"/>
              <w:bottom w:val="single" w:sz="4" w:space="0" w:color="auto"/>
              <w:right w:val="single" w:sz="8" w:space="0" w:color="auto"/>
            </w:tcBorders>
            <w:vAlign w:val="center"/>
          </w:tcPr>
          <w:p w14:paraId="2708773D" w14:textId="77777777" w:rsidR="00A931EA" w:rsidRPr="00EE3251" w:rsidRDefault="00A931EA" w:rsidP="004F3EFB">
            <w:pPr>
              <w:widowControl/>
              <w:spacing w:line="240" w:lineRule="atLeast"/>
              <w:jc w:val="center"/>
              <w:rPr>
                <w:sz w:val="22"/>
              </w:rPr>
            </w:pPr>
            <w:r w:rsidRPr="00EE3251">
              <w:rPr>
                <w:sz w:val="22"/>
              </w:rPr>
              <w:t>8</w:t>
            </w:r>
          </w:p>
        </w:tc>
        <w:tc>
          <w:tcPr>
            <w:tcW w:w="992" w:type="dxa"/>
            <w:tcBorders>
              <w:top w:val="single" w:sz="4" w:space="0" w:color="auto"/>
              <w:left w:val="single" w:sz="8" w:space="0" w:color="auto"/>
              <w:bottom w:val="single" w:sz="4" w:space="0" w:color="auto"/>
              <w:right w:val="single" w:sz="8" w:space="0" w:color="auto"/>
            </w:tcBorders>
            <w:shd w:val="clear" w:color="auto" w:fill="auto"/>
            <w:noWrap/>
            <w:vAlign w:val="center"/>
          </w:tcPr>
          <w:p w14:paraId="0AD32A18" w14:textId="77777777" w:rsidR="00A931EA" w:rsidRPr="00EE3251" w:rsidRDefault="00A931EA" w:rsidP="004F3EFB">
            <w:pPr>
              <w:widowControl/>
              <w:spacing w:line="240" w:lineRule="atLeast"/>
              <w:jc w:val="right"/>
              <w:rPr>
                <w:sz w:val="22"/>
              </w:rPr>
            </w:pP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62028068" w14:textId="77777777" w:rsidR="00A931EA" w:rsidRPr="00EE3251" w:rsidRDefault="00A931EA" w:rsidP="004F3EFB">
            <w:pPr>
              <w:widowControl/>
              <w:spacing w:line="240" w:lineRule="atLeast"/>
              <w:jc w:val="right"/>
              <w:rPr>
                <w:sz w:val="22"/>
              </w:rPr>
            </w:pPr>
            <w:r w:rsidRPr="00EE3251">
              <w:rPr>
                <w:sz w:val="22"/>
              </w:rPr>
              <w:t>4,655</w:t>
            </w:r>
          </w:p>
        </w:tc>
        <w:tc>
          <w:tcPr>
            <w:tcW w:w="992" w:type="dxa"/>
            <w:tcBorders>
              <w:top w:val="nil"/>
              <w:left w:val="nil"/>
              <w:bottom w:val="single" w:sz="4" w:space="0" w:color="auto"/>
              <w:right w:val="single" w:sz="4" w:space="0" w:color="auto"/>
            </w:tcBorders>
            <w:shd w:val="clear" w:color="auto" w:fill="auto"/>
            <w:noWrap/>
            <w:vAlign w:val="center"/>
          </w:tcPr>
          <w:p w14:paraId="1504FDA3" w14:textId="77777777" w:rsidR="00A931EA" w:rsidRPr="00EE3251" w:rsidRDefault="00A931EA" w:rsidP="004F3EFB">
            <w:pPr>
              <w:widowControl/>
              <w:spacing w:line="240" w:lineRule="atLeast"/>
              <w:jc w:val="right"/>
              <w:rPr>
                <w:sz w:val="22"/>
              </w:rPr>
            </w:pPr>
            <w:r w:rsidRPr="00EE3251">
              <w:rPr>
                <w:sz w:val="22"/>
              </w:rPr>
              <w:t>4,655</w:t>
            </w:r>
          </w:p>
        </w:tc>
        <w:tc>
          <w:tcPr>
            <w:tcW w:w="851" w:type="dxa"/>
            <w:tcBorders>
              <w:top w:val="nil"/>
              <w:left w:val="nil"/>
              <w:bottom w:val="single" w:sz="4" w:space="0" w:color="auto"/>
              <w:right w:val="single" w:sz="8" w:space="0" w:color="auto"/>
            </w:tcBorders>
            <w:shd w:val="clear" w:color="auto" w:fill="auto"/>
            <w:noWrap/>
            <w:vAlign w:val="center"/>
          </w:tcPr>
          <w:p w14:paraId="7B83003F" w14:textId="77777777" w:rsidR="00A931EA" w:rsidRPr="00EE3251" w:rsidRDefault="00A931EA" w:rsidP="004F3EFB">
            <w:pPr>
              <w:widowControl/>
              <w:spacing w:line="240" w:lineRule="atLeast"/>
              <w:jc w:val="right"/>
              <w:rPr>
                <w:sz w:val="22"/>
              </w:rPr>
            </w:pPr>
            <w:r w:rsidRPr="00EE3251">
              <w:rPr>
                <w:sz w:val="22"/>
              </w:rPr>
              <w:t>9,310</w:t>
            </w:r>
          </w:p>
        </w:tc>
        <w:tc>
          <w:tcPr>
            <w:tcW w:w="575" w:type="dxa"/>
            <w:vMerge/>
            <w:tcBorders>
              <w:left w:val="single" w:sz="8" w:space="0" w:color="auto"/>
              <w:bottom w:val="single" w:sz="8" w:space="0" w:color="auto"/>
              <w:right w:val="single" w:sz="8" w:space="0" w:color="auto"/>
            </w:tcBorders>
            <w:vAlign w:val="center"/>
          </w:tcPr>
          <w:p w14:paraId="6BAD6D44" w14:textId="77777777" w:rsidR="00A931EA" w:rsidRPr="00EE3251" w:rsidRDefault="00A931EA" w:rsidP="004F3EFB">
            <w:pPr>
              <w:widowControl/>
            </w:pPr>
          </w:p>
        </w:tc>
      </w:tr>
      <w:tr w:rsidR="00A931EA" w:rsidRPr="00EE3251" w14:paraId="17997B85" w14:textId="77777777" w:rsidTr="002E3A84">
        <w:trPr>
          <w:trHeight w:val="149"/>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48A23A95" w14:textId="77777777" w:rsidR="00A931EA" w:rsidRPr="00EE3251" w:rsidRDefault="00A931EA" w:rsidP="004F3EFB">
            <w:pPr>
              <w:widowControl/>
              <w:spacing w:line="240" w:lineRule="atLeast"/>
              <w:rPr>
                <w:sz w:val="22"/>
              </w:rPr>
            </w:pPr>
            <w:r w:rsidRPr="00EE3251">
              <w:rPr>
                <w:sz w:val="22"/>
              </w:rPr>
              <w:t>Cadence OPC license 1</w:t>
            </w:r>
          </w:p>
        </w:tc>
        <w:tc>
          <w:tcPr>
            <w:tcW w:w="1417" w:type="dxa"/>
            <w:tcBorders>
              <w:top w:val="nil"/>
              <w:left w:val="nil"/>
              <w:bottom w:val="single" w:sz="4" w:space="0" w:color="auto"/>
              <w:right w:val="single" w:sz="4" w:space="0" w:color="auto"/>
            </w:tcBorders>
            <w:shd w:val="clear" w:color="auto" w:fill="auto"/>
            <w:noWrap/>
            <w:vAlign w:val="center"/>
          </w:tcPr>
          <w:p w14:paraId="12AE4EA8" w14:textId="77777777" w:rsidR="00A931EA" w:rsidRPr="00EE3251" w:rsidRDefault="00A931EA" w:rsidP="004F3EFB">
            <w:pPr>
              <w:widowControl/>
              <w:spacing w:line="240" w:lineRule="atLeast"/>
              <w:rPr>
                <w:sz w:val="22"/>
              </w:rPr>
            </w:pPr>
            <w:r w:rsidRPr="00EE3251">
              <w:rPr>
                <w:sz w:val="22"/>
              </w:rPr>
              <w:t>1</w:t>
            </w:r>
          </w:p>
        </w:tc>
        <w:tc>
          <w:tcPr>
            <w:tcW w:w="851" w:type="dxa"/>
            <w:tcBorders>
              <w:top w:val="single" w:sz="4" w:space="0" w:color="auto"/>
              <w:left w:val="nil"/>
              <w:bottom w:val="single" w:sz="4" w:space="0" w:color="auto"/>
              <w:right w:val="single" w:sz="4" w:space="0" w:color="000000"/>
            </w:tcBorders>
            <w:shd w:val="clear" w:color="auto" w:fill="auto"/>
            <w:noWrap/>
            <w:vAlign w:val="center"/>
          </w:tcPr>
          <w:p w14:paraId="440C456B" w14:textId="77777777" w:rsidR="00A931EA" w:rsidRPr="00EE3251" w:rsidRDefault="00A931EA" w:rsidP="004F3EFB">
            <w:pPr>
              <w:widowControl/>
              <w:spacing w:line="240" w:lineRule="atLeast"/>
              <w:jc w:val="center"/>
              <w:rPr>
                <w:sz w:val="22"/>
              </w:rPr>
            </w:pPr>
            <w:r w:rsidRPr="00EE3251">
              <w:rPr>
                <w:sz w:val="22"/>
              </w:rPr>
              <w:t>1,690</w:t>
            </w:r>
          </w:p>
        </w:tc>
        <w:tc>
          <w:tcPr>
            <w:tcW w:w="1418" w:type="dxa"/>
            <w:tcBorders>
              <w:top w:val="nil"/>
              <w:left w:val="nil"/>
              <w:bottom w:val="single" w:sz="4" w:space="0" w:color="auto"/>
              <w:right w:val="single" w:sz="8" w:space="0" w:color="auto"/>
            </w:tcBorders>
            <w:shd w:val="clear" w:color="auto" w:fill="auto"/>
            <w:noWrap/>
            <w:vAlign w:val="center"/>
          </w:tcPr>
          <w:p w14:paraId="25CFF12A" w14:textId="77777777" w:rsidR="00A931EA" w:rsidRPr="00EE3251" w:rsidRDefault="00A931EA" w:rsidP="004F3EFB">
            <w:pPr>
              <w:widowControl/>
              <w:spacing w:line="240" w:lineRule="atLeast"/>
              <w:jc w:val="center"/>
              <w:rPr>
                <w:sz w:val="22"/>
              </w:rPr>
            </w:pPr>
            <w:r w:rsidRPr="00EE3251">
              <w:rPr>
                <w:sz w:val="22"/>
              </w:rPr>
              <w:t>3/36</w:t>
            </w:r>
          </w:p>
        </w:tc>
        <w:tc>
          <w:tcPr>
            <w:tcW w:w="993" w:type="dxa"/>
            <w:tcBorders>
              <w:top w:val="single" w:sz="4" w:space="0" w:color="auto"/>
              <w:left w:val="single" w:sz="8" w:space="0" w:color="auto"/>
              <w:bottom w:val="single" w:sz="4" w:space="0" w:color="auto"/>
              <w:right w:val="single" w:sz="8" w:space="0" w:color="auto"/>
            </w:tcBorders>
            <w:vAlign w:val="center"/>
          </w:tcPr>
          <w:p w14:paraId="3563A330"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vAlign w:val="center"/>
          </w:tcPr>
          <w:p w14:paraId="4A78347D" w14:textId="77777777" w:rsidR="00A931EA" w:rsidRPr="00EE3251" w:rsidRDefault="00A931EA" w:rsidP="004F3EFB">
            <w:pPr>
              <w:widowControl/>
              <w:spacing w:line="240" w:lineRule="atLeast"/>
              <w:jc w:val="center"/>
              <w:rPr>
                <w:sz w:val="22"/>
              </w:rPr>
            </w:pPr>
            <w:r w:rsidRPr="00EE3251">
              <w:rPr>
                <w:sz w:val="22"/>
              </w:rPr>
              <w:t>1.5</w:t>
            </w:r>
          </w:p>
        </w:tc>
        <w:tc>
          <w:tcPr>
            <w:tcW w:w="992" w:type="dxa"/>
            <w:tcBorders>
              <w:top w:val="nil"/>
              <w:left w:val="nil"/>
              <w:bottom w:val="single" w:sz="4" w:space="0" w:color="auto"/>
              <w:right w:val="single" w:sz="4" w:space="0" w:color="auto"/>
            </w:tcBorders>
            <w:shd w:val="clear" w:color="auto" w:fill="auto"/>
            <w:noWrap/>
            <w:vAlign w:val="center"/>
          </w:tcPr>
          <w:p w14:paraId="00828744" w14:textId="77777777" w:rsidR="00A931EA" w:rsidRPr="00EE3251" w:rsidRDefault="00A931EA" w:rsidP="004F3EFB">
            <w:pPr>
              <w:widowControl/>
              <w:spacing w:line="240" w:lineRule="atLeast"/>
              <w:jc w:val="center"/>
              <w:rPr>
                <w:sz w:val="22"/>
              </w:rPr>
            </w:pPr>
            <w:r w:rsidRPr="00EE3251">
              <w:rPr>
                <w:sz w:val="22"/>
              </w:rPr>
              <w:t>1.5</w:t>
            </w:r>
          </w:p>
        </w:tc>
        <w:tc>
          <w:tcPr>
            <w:tcW w:w="851" w:type="dxa"/>
            <w:tcBorders>
              <w:top w:val="nil"/>
              <w:left w:val="nil"/>
              <w:bottom w:val="single" w:sz="4" w:space="0" w:color="auto"/>
              <w:right w:val="single" w:sz="8" w:space="0" w:color="auto"/>
            </w:tcBorders>
            <w:vAlign w:val="center"/>
          </w:tcPr>
          <w:p w14:paraId="2A8BE5BD" w14:textId="77777777" w:rsidR="00A931EA" w:rsidRPr="00EE3251" w:rsidRDefault="00A931EA" w:rsidP="004F3EFB">
            <w:pPr>
              <w:widowControl/>
              <w:spacing w:line="240" w:lineRule="atLeast"/>
              <w:jc w:val="center"/>
              <w:rPr>
                <w:sz w:val="22"/>
              </w:rPr>
            </w:pPr>
            <w:r w:rsidRPr="00EE3251">
              <w:rPr>
                <w:sz w:val="22"/>
              </w:rPr>
              <w:t>3</w:t>
            </w:r>
          </w:p>
        </w:tc>
        <w:tc>
          <w:tcPr>
            <w:tcW w:w="992" w:type="dxa"/>
            <w:tcBorders>
              <w:top w:val="single" w:sz="4" w:space="0" w:color="auto"/>
              <w:left w:val="single" w:sz="8" w:space="0" w:color="auto"/>
              <w:bottom w:val="single" w:sz="4" w:space="0" w:color="auto"/>
              <w:right w:val="single" w:sz="8" w:space="0" w:color="auto"/>
            </w:tcBorders>
            <w:shd w:val="clear" w:color="auto" w:fill="auto"/>
            <w:noWrap/>
            <w:vAlign w:val="center"/>
          </w:tcPr>
          <w:p w14:paraId="53F959AE"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FF23B45" w14:textId="77777777" w:rsidR="00A931EA" w:rsidRPr="00EE3251" w:rsidRDefault="00A931EA" w:rsidP="004F3EFB">
            <w:pPr>
              <w:widowControl/>
              <w:spacing w:line="240" w:lineRule="atLeast"/>
              <w:jc w:val="right"/>
              <w:rPr>
                <w:sz w:val="22"/>
              </w:rPr>
            </w:pPr>
            <w:r w:rsidRPr="00EE3251">
              <w:rPr>
                <w:sz w:val="22"/>
              </w:rPr>
              <w:t>2,535</w:t>
            </w:r>
          </w:p>
        </w:tc>
        <w:tc>
          <w:tcPr>
            <w:tcW w:w="992" w:type="dxa"/>
            <w:tcBorders>
              <w:top w:val="nil"/>
              <w:left w:val="nil"/>
              <w:bottom w:val="single" w:sz="4" w:space="0" w:color="auto"/>
              <w:right w:val="single" w:sz="4" w:space="0" w:color="auto"/>
            </w:tcBorders>
            <w:shd w:val="clear" w:color="auto" w:fill="auto"/>
            <w:noWrap/>
            <w:vAlign w:val="center"/>
          </w:tcPr>
          <w:p w14:paraId="2AD89A23" w14:textId="77777777" w:rsidR="00A931EA" w:rsidRPr="00EE3251" w:rsidRDefault="00A931EA" w:rsidP="004F3EFB">
            <w:pPr>
              <w:widowControl/>
              <w:spacing w:line="240" w:lineRule="atLeast"/>
              <w:jc w:val="right"/>
              <w:rPr>
                <w:sz w:val="22"/>
              </w:rPr>
            </w:pPr>
            <w:r w:rsidRPr="00EE3251">
              <w:rPr>
                <w:sz w:val="22"/>
              </w:rPr>
              <w:t>2,535</w:t>
            </w:r>
          </w:p>
        </w:tc>
        <w:tc>
          <w:tcPr>
            <w:tcW w:w="851" w:type="dxa"/>
            <w:tcBorders>
              <w:top w:val="nil"/>
              <w:left w:val="nil"/>
              <w:bottom w:val="single" w:sz="4" w:space="0" w:color="auto"/>
              <w:right w:val="single" w:sz="8" w:space="0" w:color="auto"/>
            </w:tcBorders>
            <w:shd w:val="clear" w:color="auto" w:fill="auto"/>
            <w:noWrap/>
            <w:vAlign w:val="center"/>
          </w:tcPr>
          <w:p w14:paraId="529E02E9" w14:textId="77777777" w:rsidR="00A931EA" w:rsidRPr="00EE3251" w:rsidRDefault="00A931EA" w:rsidP="004F3EFB">
            <w:pPr>
              <w:widowControl/>
              <w:spacing w:line="240" w:lineRule="atLeast"/>
              <w:jc w:val="right"/>
              <w:rPr>
                <w:sz w:val="22"/>
              </w:rPr>
            </w:pPr>
            <w:r w:rsidRPr="00EE3251">
              <w:rPr>
                <w:sz w:val="22"/>
              </w:rPr>
              <w:t>5,070</w:t>
            </w:r>
          </w:p>
        </w:tc>
        <w:tc>
          <w:tcPr>
            <w:tcW w:w="575" w:type="dxa"/>
            <w:vMerge/>
            <w:tcBorders>
              <w:left w:val="single" w:sz="8" w:space="0" w:color="auto"/>
              <w:bottom w:val="single" w:sz="8" w:space="0" w:color="auto"/>
              <w:right w:val="single" w:sz="8" w:space="0" w:color="auto"/>
            </w:tcBorders>
            <w:vAlign w:val="center"/>
          </w:tcPr>
          <w:p w14:paraId="12E28874" w14:textId="77777777" w:rsidR="00A931EA" w:rsidRPr="00EE3251" w:rsidRDefault="00A931EA" w:rsidP="004F3EFB">
            <w:pPr>
              <w:widowControl/>
            </w:pPr>
          </w:p>
        </w:tc>
      </w:tr>
      <w:tr w:rsidR="00A931EA" w:rsidRPr="00EE3251" w14:paraId="3FE88132" w14:textId="77777777" w:rsidTr="002E3A84">
        <w:trPr>
          <w:trHeight w:val="149"/>
          <w:jc w:val="center"/>
        </w:trPr>
        <w:tc>
          <w:tcPr>
            <w:tcW w:w="2684" w:type="dxa"/>
            <w:gridSpan w:val="2"/>
            <w:tcBorders>
              <w:top w:val="nil"/>
              <w:left w:val="single" w:sz="8" w:space="0" w:color="auto"/>
              <w:bottom w:val="single" w:sz="4" w:space="0" w:color="auto"/>
              <w:right w:val="single" w:sz="4" w:space="0" w:color="auto"/>
            </w:tcBorders>
            <w:shd w:val="clear" w:color="auto" w:fill="auto"/>
            <w:noWrap/>
            <w:vAlign w:val="center"/>
          </w:tcPr>
          <w:p w14:paraId="76246BB0" w14:textId="77777777" w:rsidR="00A931EA" w:rsidRPr="00EE3251" w:rsidRDefault="00A931EA" w:rsidP="004F3EFB">
            <w:pPr>
              <w:widowControl/>
              <w:spacing w:line="240" w:lineRule="atLeast"/>
              <w:rPr>
                <w:sz w:val="22"/>
              </w:rPr>
            </w:pPr>
            <w:r w:rsidRPr="00EE3251">
              <w:rPr>
                <w:sz w:val="22"/>
              </w:rPr>
              <w:t>Cadence OPC license 2</w:t>
            </w:r>
          </w:p>
        </w:tc>
        <w:tc>
          <w:tcPr>
            <w:tcW w:w="1417" w:type="dxa"/>
            <w:tcBorders>
              <w:top w:val="nil"/>
              <w:left w:val="nil"/>
              <w:bottom w:val="single" w:sz="4" w:space="0" w:color="auto"/>
              <w:right w:val="single" w:sz="4" w:space="0" w:color="auto"/>
            </w:tcBorders>
            <w:shd w:val="clear" w:color="auto" w:fill="auto"/>
            <w:noWrap/>
            <w:vAlign w:val="center"/>
          </w:tcPr>
          <w:p w14:paraId="6E443EFD" w14:textId="77777777" w:rsidR="00A931EA" w:rsidRPr="00EE3251" w:rsidRDefault="00A931EA" w:rsidP="004F3EFB">
            <w:pPr>
              <w:widowControl/>
              <w:spacing w:line="240" w:lineRule="atLeast"/>
              <w:rPr>
                <w:sz w:val="22"/>
              </w:rPr>
            </w:pPr>
            <w:r w:rsidRPr="00EE3251">
              <w:rPr>
                <w:sz w:val="22"/>
              </w:rPr>
              <w:t>1</w:t>
            </w:r>
          </w:p>
        </w:tc>
        <w:tc>
          <w:tcPr>
            <w:tcW w:w="851" w:type="dxa"/>
            <w:tcBorders>
              <w:top w:val="single" w:sz="4" w:space="0" w:color="auto"/>
              <w:left w:val="nil"/>
              <w:bottom w:val="single" w:sz="4" w:space="0" w:color="auto"/>
              <w:right w:val="single" w:sz="4" w:space="0" w:color="000000"/>
            </w:tcBorders>
            <w:shd w:val="clear" w:color="auto" w:fill="auto"/>
            <w:noWrap/>
            <w:vAlign w:val="center"/>
          </w:tcPr>
          <w:p w14:paraId="4B315A15" w14:textId="77777777" w:rsidR="00A931EA" w:rsidRPr="00EE3251" w:rsidRDefault="00A931EA" w:rsidP="004F3EFB">
            <w:pPr>
              <w:widowControl/>
              <w:spacing w:line="240" w:lineRule="atLeast"/>
              <w:jc w:val="center"/>
              <w:rPr>
                <w:sz w:val="22"/>
              </w:rPr>
            </w:pPr>
            <w:r w:rsidRPr="00EE3251">
              <w:rPr>
                <w:sz w:val="22"/>
              </w:rPr>
              <w:t>1,690</w:t>
            </w:r>
          </w:p>
        </w:tc>
        <w:tc>
          <w:tcPr>
            <w:tcW w:w="1418" w:type="dxa"/>
            <w:tcBorders>
              <w:top w:val="nil"/>
              <w:left w:val="nil"/>
              <w:bottom w:val="single" w:sz="4" w:space="0" w:color="auto"/>
              <w:right w:val="single" w:sz="8" w:space="0" w:color="auto"/>
            </w:tcBorders>
            <w:shd w:val="clear" w:color="auto" w:fill="auto"/>
            <w:noWrap/>
            <w:vAlign w:val="center"/>
          </w:tcPr>
          <w:p w14:paraId="3F59C04E" w14:textId="77777777" w:rsidR="00A931EA" w:rsidRPr="00EE3251" w:rsidRDefault="00A931EA" w:rsidP="004F3EFB">
            <w:pPr>
              <w:widowControl/>
              <w:spacing w:line="240" w:lineRule="atLeast"/>
              <w:jc w:val="center"/>
              <w:rPr>
                <w:sz w:val="22"/>
              </w:rPr>
            </w:pPr>
            <w:r w:rsidRPr="00EE3251">
              <w:rPr>
                <w:sz w:val="22"/>
              </w:rPr>
              <w:t>2/36</w:t>
            </w:r>
          </w:p>
        </w:tc>
        <w:tc>
          <w:tcPr>
            <w:tcW w:w="993" w:type="dxa"/>
            <w:tcBorders>
              <w:top w:val="single" w:sz="4" w:space="0" w:color="auto"/>
              <w:left w:val="single" w:sz="8" w:space="0" w:color="auto"/>
              <w:bottom w:val="single" w:sz="8" w:space="0" w:color="auto"/>
              <w:right w:val="single" w:sz="8" w:space="0" w:color="auto"/>
            </w:tcBorders>
            <w:vAlign w:val="center"/>
          </w:tcPr>
          <w:p w14:paraId="713340A8" w14:textId="77777777" w:rsidR="00A931EA" w:rsidRPr="00EE3251" w:rsidRDefault="00A931EA" w:rsidP="004F3EFB">
            <w:pPr>
              <w:widowControl/>
              <w:spacing w:line="240" w:lineRule="atLeast"/>
              <w:jc w:val="center"/>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vAlign w:val="center"/>
          </w:tcPr>
          <w:p w14:paraId="56446271"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nil"/>
              <w:left w:val="nil"/>
              <w:bottom w:val="single" w:sz="4" w:space="0" w:color="auto"/>
              <w:right w:val="single" w:sz="4" w:space="0" w:color="auto"/>
            </w:tcBorders>
            <w:shd w:val="clear" w:color="auto" w:fill="auto"/>
            <w:noWrap/>
            <w:vAlign w:val="center"/>
          </w:tcPr>
          <w:p w14:paraId="18817B2B" w14:textId="77777777" w:rsidR="00A931EA" w:rsidRPr="00EE3251" w:rsidRDefault="00A931EA" w:rsidP="004F3EFB">
            <w:pPr>
              <w:widowControl/>
              <w:spacing w:line="240" w:lineRule="atLeast"/>
              <w:jc w:val="center"/>
              <w:rPr>
                <w:sz w:val="22"/>
              </w:rPr>
            </w:pPr>
            <w:r w:rsidRPr="00EE3251">
              <w:rPr>
                <w:sz w:val="22"/>
              </w:rPr>
              <w:t>0</w:t>
            </w:r>
          </w:p>
        </w:tc>
        <w:tc>
          <w:tcPr>
            <w:tcW w:w="851" w:type="dxa"/>
            <w:tcBorders>
              <w:top w:val="nil"/>
              <w:left w:val="nil"/>
              <w:bottom w:val="single" w:sz="4" w:space="0" w:color="auto"/>
              <w:right w:val="single" w:sz="8" w:space="0" w:color="auto"/>
            </w:tcBorders>
            <w:vAlign w:val="center"/>
          </w:tcPr>
          <w:p w14:paraId="3A5EEC99" w14:textId="77777777" w:rsidR="00A931EA" w:rsidRPr="00EE3251" w:rsidRDefault="00A931EA" w:rsidP="004F3EFB">
            <w:pPr>
              <w:widowControl/>
              <w:spacing w:line="240" w:lineRule="atLeast"/>
              <w:jc w:val="center"/>
              <w:rPr>
                <w:sz w:val="22"/>
              </w:rPr>
            </w:pPr>
            <w:r w:rsidRPr="00EE3251">
              <w:rPr>
                <w:sz w:val="22"/>
              </w:rPr>
              <w:t>2</w:t>
            </w:r>
          </w:p>
        </w:tc>
        <w:tc>
          <w:tcPr>
            <w:tcW w:w="992" w:type="dxa"/>
            <w:tcBorders>
              <w:top w:val="single" w:sz="4" w:space="0" w:color="auto"/>
              <w:left w:val="single" w:sz="8" w:space="0" w:color="auto"/>
              <w:bottom w:val="single" w:sz="8" w:space="0" w:color="auto"/>
              <w:right w:val="single" w:sz="8" w:space="0" w:color="auto"/>
            </w:tcBorders>
            <w:shd w:val="clear" w:color="auto" w:fill="auto"/>
            <w:noWrap/>
            <w:vAlign w:val="center"/>
          </w:tcPr>
          <w:p w14:paraId="66A78A76" w14:textId="77777777" w:rsidR="00A931EA" w:rsidRPr="00EE3251" w:rsidRDefault="00A931EA" w:rsidP="004F3EFB">
            <w:pPr>
              <w:widowControl/>
              <w:spacing w:line="240" w:lineRule="atLeast"/>
              <w:jc w:val="right"/>
              <w:rPr>
                <w:sz w:val="22"/>
              </w:rPr>
            </w:pPr>
            <w:r w:rsidRPr="00EE3251">
              <w:rPr>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4477CBC0" w14:textId="77777777" w:rsidR="00A931EA" w:rsidRPr="00EE3251" w:rsidRDefault="00A931EA" w:rsidP="004F3EFB">
            <w:pPr>
              <w:widowControl/>
              <w:spacing w:line="240" w:lineRule="atLeast"/>
              <w:jc w:val="right"/>
              <w:rPr>
                <w:sz w:val="22"/>
              </w:rPr>
            </w:pPr>
            <w:r w:rsidRPr="00EE3251">
              <w:rPr>
                <w:sz w:val="22"/>
              </w:rPr>
              <w:t>3,380</w:t>
            </w:r>
          </w:p>
        </w:tc>
        <w:tc>
          <w:tcPr>
            <w:tcW w:w="992" w:type="dxa"/>
            <w:tcBorders>
              <w:top w:val="nil"/>
              <w:left w:val="nil"/>
              <w:bottom w:val="single" w:sz="4" w:space="0" w:color="auto"/>
              <w:right w:val="single" w:sz="4" w:space="0" w:color="auto"/>
            </w:tcBorders>
            <w:shd w:val="clear" w:color="auto" w:fill="auto"/>
            <w:noWrap/>
            <w:vAlign w:val="center"/>
          </w:tcPr>
          <w:p w14:paraId="42D05A65" w14:textId="77777777" w:rsidR="00A931EA" w:rsidRPr="00EE3251" w:rsidRDefault="00A931EA" w:rsidP="004F3EFB">
            <w:pPr>
              <w:widowControl/>
              <w:spacing w:line="240" w:lineRule="atLeast"/>
              <w:jc w:val="right"/>
              <w:rPr>
                <w:sz w:val="22"/>
              </w:rPr>
            </w:pPr>
            <w:r w:rsidRPr="00EE3251">
              <w:rPr>
                <w:sz w:val="22"/>
              </w:rPr>
              <w:t>0</w:t>
            </w:r>
          </w:p>
        </w:tc>
        <w:tc>
          <w:tcPr>
            <w:tcW w:w="851" w:type="dxa"/>
            <w:tcBorders>
              <w:top w:val="nil"/>
              <w:left w:val="nil"/>
              <w:bottom w:val="single" w:sz="4" w:space="0" w:color="auto"/>
              <w:right w:val="single" w:sz="8" w:space="0" w:color="auto"/>
            </w:tcBorders>
            <w:shd w:val="clear" w:color="auto" w:fill="auto"/>
            <w:noWrap/>
            <w:vAlign w:val="center"/>
          </w:tcPr>
          <w:p w14:paraId="4E289FC5" w14:textId="77777777" w:rsidR="00A931EA" w:rsidRPr="00EE3251" w:rsidRDefault="00A931EA" w:rsidP="004F3EFB">
            <w:pPr>
              <w:widowControl/>
              <w:spacing w:line="240" w:lineRule="atLeast"/>
              <w:jc w:val="right"/>
              <w:rPr>
                <w:sz w:val="22"/>
              </w:rPr>
            </w:pPr>
            <w:r w:rsidRPr="00EE3251">
              <w:rPr>
                <w:sz w:val="22"/>
              </w:rPr>
              <w:t>3,380</w:t>
            </w:r>
          </w:p>
        </w:tc>
        <w:tc>
          <w:tcPr>
            <w:tcW w:w="575" w:type="dxa"/>
            <w:tcBorders>
              <w:top w:val="single" w:sz="8" w:space="0" w:color="auto"/>
              <w:left w:val="single" w:sz="8" w:space="0" w:color="auto"/>
              <w:bottom w:val="single" w:sz="8" w:space="0" w:color="auto"/>
              <w:right w:val="single" w:sz="8" w:space="0" w:color="auto"/>
            </w:tcBorders>
            <w:vAlign w:val="center"/>
          </w:tcPr>
          <w:p w14:paraId="0786228F" w14:textId="77777777" w:rsidR="00A931EA" w:rsidRPr="00EE3251" w:rsidRDefault="00A931EA" w:rsidP="004F3EFB">
            <w:pPr>
              <w:widowControl/>
            </w:pPr>
          </w:p>
        </w:tc>
      </w:tr>
      <w:tr w:rsidR="00A931EA" w:rsidRPr="00EE3251" w14:paraId="154FF36E" w14:textId="77777777" w:rsidTr="002E3A84">
        <w:trPr>
          <w:trHeight w:val="149"/>
          <w:jc w:val="center"/>
        </w:trPr>
        <w:tc>
          <w:tcPr>
            <w:tcW w:w="10198" w:type="dxa"/>
            <w:gridSpan w:val="9"/>
            <w:tcBorders>
              <w:top w:val="nil"/>
              <w:left w:val="single" w:sz="8" w:space="0" w:color="auto"/>
              <w:bottom w:val="single" w:sz="4" w:space="0" w:color="auto"/>
              <w:right w:val="single" w:sz="8" w:space="0" w:color="auto"/>
            </w:tcBorders>
            <w:shd w:val="clear" w:color="auto" w:fill="FFFF66"/>
            <w:vAlign w:val="center"/>
          </w:tcPr>
          <w:p w14:paraId="55B12C4F" w14:textId="77777777" w:rsidR="00A931EA" w:rsidRPr="00EE3251" w:rsidRDefault="00A931EA" w:rsidP="004F3EFB">
            <w:pPr>
              <w:widowControl/>
              <w:spacing w:line="240" w:lineRule="atLeast"/>
              <w:jc w:val="center"/>
              <w:rPr>
                <w:b/>
                <w:bCs/>
                <w:sz w:val="22"/>
              </w:rPr>
            </w:pPr>
            <w:r w:rsidRPr="00EE3251">
              <w:rPr>
                <w:b/>
                <w:bCs/>
                <w:sz w:val="22"/>
              </w:rPr>
              <w:t>小計</w:t>
            </w:r>
          </w:p>
        </w:tc>
        <w:tc>
          <w:tcPr>
            <w:tcW w:w="992" w:type="dxa"/>
            <w:tcBorders>
              <w:top w:val="nil"/>
              <w:left w:val="single" w:sz="8" w:space="0" w:color="auto"/>
              <w:bottom w:val="single" w:sz="4" w:space="0" w:color="auto"/>
              <w:right w:val="single" w:sz="4" w:space="0" w:color="auto"/>
            </w:tcBorders>
            <w:shd w:val="clear" w:color="auto" w:fill="FFFF66"/>
            <w:noWrap/>
            <w:vAlign w:val="center"/>
          </w:tcPr>
          <w:p w14:paraId="08FDC80A" w14:textId="77777777" w:rsidR="00A931EA" w:rsidRPr="00EE3251" w:rsidRDefault="00A931EA" w:rsidP="004F3EFB">
            <w:pPr>
              <w:widowControl/>
              <w:spacing w:line="240" w:lineRule="atLeast"/>
              <w:jc w:val="right"/>
              <w:rPr>
                <w:b/>
                <w:bCs/>
                <w:sz w:val="22"/>
              </w:rPr>
            </w:pPr>
            <w:r w:rsidRPr="00EE3251">
              <w:rPr>
                <w:b/>
                <w:bCs/>
                <w:sz w:val="22"/>
              </w:rPr>
              <w:t>0</w:t>
            </w:r>
          </w:p>
        </w:tc>
        <w:tc>
          <w:tcPr>
            <w:tcW w:w="992" w:type="dxa"/>
            <w:tcBorders>
              <w:top w:val="nil"/>
              <w:left w:val="nil"/>
              <w:bottom w:val="single" w:sz="4" w:space="0" w:color="auto"/>
              <w:right w:val="single" w:sz="4" w:space="0" w:color="auto"/>
            </w:tcBorders>
            <w:shd w:val="clear" w:color="auto" w:fill="FFFF66"/>
            <w:noWrap/>
            <w:vAlign w:val="center"/>
          </w:tcPr>
          <w:p w14:paraId="0AEFEC58" w14:textId="77777777" w:rsidR="00A931EA" w:rsidRPr="00EE3251" w:rsidRDefault="00A931EA" w:rsidP="004F3EFB">
            <w:pPr>
              <w:widowControl/>
              <w:spacing w:line="240" w:lineRule="atLeast"/>
              <w:jc w:val="right"/>
              <w:rPr>
                <w:b/>
                <w:bCs/>
                <w:color w:val="000000" w:themeColor="text1"/>
                <w:sz w:val="22"/>
              </w:rPr>
            </w:pPr>
            <w:r w:rsidRPr="00EE3251">
              <w:rPr>
                <w:b/>
                <w:bCs/>
                <w:color w:val="000000" w:themeColor="text1"/>
                <w:sz w:val="22"/>
              </w:rPr>
              <w:t>10,570</w:t>
            </w:r>
          </w:p>
        </w:tc>
        <w:tc>
          <w:tcPr>
            <w:tcW w:w="992" w:type="dxa"/>
            <w:tcBorders>
              <w:top w:val="nil"/>
              <w:left w:val="nil"/>
              <w:bottom w:val="single" w:sz="4" w:space="0" w:color="auto"/>
              <w:right w:val="single" w:sz="4" w:space="0" w:color="auto"/>
            </w:tcBorders>
            <w:shd w:val="clear" w:color="auto" w:fill="FFFF66"/>
            <w:noWrap/>
            <w:vAlign w:val="center"/>
          </w:tcPr>
          <w:p w14:paraId="314AB51A" w14:textId="77777777" w:rsidR="00A931EA" w:rsidRPr="00EE3251" w:rsidRDefault="00A931EA" w:rsidP="004F3EFB">
            <w:pPr>
              <w:widowControl/>
              <w:spacing w:line="240" w:lineRule="atLeast"/>
              <w:jc w:val="right"/>
              <w:rPr>
                <w:b/>
                <w:bCs/>
                <w:color w:val="000000" w:themeColor="text1"/>
                <w:sz w:val="22"/>
              </w:rPr>
            </w:pPr>
            <w:r w:rsidRPr="00EE3251">
              <w:rPr>
                <w:b/>
                <w:bCs/>
                <w:color w:val="000000" w:themeColor="text1"/>
                <w:sz w:val="22"/>
              </w:rPr>
              <w:t xml:space="preserve">7,190 </w:t>
            </w:r>
          </w:p>
        </w:tc>
        <w:tc>
          <w:tcPr>
            <w:tcW w:w="851" w:type="dxa"/>
            <w:tcBorders>
              <w:top w:val="nil"/>
              <w:left w:val="nil"/>
              <w:bottom w:val="single" w:sz="4" w:space="0" w:color="auto"/>
              <w:right w:val="single" w:sz="8" w:space="0" w:color="auto"/>
            </w:tcBorders>
            <w:shd w:val="clear" w:color="auto" w:fill="FFFF66"/>
            <w:noWrap/>
            <w:vAlign w:val="center"/>
          </w:tcPr>
          <w:p w14:paraId="1A1264B7" w14:textId="77777777" w:rsidR="00A931EA" w:rsidRPr="00EE3251" w:rsidRDefault="00A931EA" w:rsidP="004F3EFB">
            <w:pPr>
              <w:widowControl/>
              <w:spacing w:line="240" w:lineRule="atLeast"/>
              <w:jc w:val="right"/>
              <w:rPr>
                <w:b/>
                <w:bCs/>
                <w:sz w:val="22"/>
              </w:rPr>
            </w:pPr>
            <w:r w:rsidRPr="00EE3251">
              <w:rPr>
                <w:b/>
                <w:bCs/>
                <w:sz w:val="22"/>
              </w:rPr>
              <w:t xml:space="preserve">17,760 </w:t>
            </w:r>
          </w:p>
        </w:tc>
        <w:tc>
          <w:tcPr>
            <w:tcW w:w="575" w:type="dxa"/>
            <w:tcBorders>
              <w:left w:val="single" w:sz="8" w:space="0" w:color="auto"/>
              <w:right w:val="single" w:sz="8" w:space="0" w:color="auto"/>
            </w:tcBorders>
            <w:vAlign w:val="center"/>
          </w:tcPr>
          <w:p w14:paraId="4EAE71C8" w14:textId="77777777" w:rsidR="00A931EA" w:rsidRPr="00EE3251" w:rsidRDefault="00A931EA" w:rsidP="004F3EFB">
            <w:pPr>
              <w:widowControl/>
            </w:pPr>
          </w:p>
        </w:tc>
      </w:tr>
      <w:tr w:rsidR="00A931EA" w:rsidRPr="00EE3251" w14:paraId="543F615E" w14:textId="77777777" w:rsidTr="002E3A84">
        <w:trPr>
          <w:trHeight w:val="149"/>
          <w:jc w:val="center"/>
        </w:trPr>
        <w:tc>
          <w:tcPr>
            <w:tcW w:w="10198" w:type="dxa"/>
            <w:gridSpan w:val="9"/>
            <w:tcBorders>
              <w:top w:val="single" w:sz="4" w:space="0" w:color="auto"/>
              <w:left w:val="single" w:sz="8" w:space="0" w:color="auto"/>
              <w:bottom w:val="single" w:sz="8" w:space="0" w:color="auto"/>
              <w:right w:val="single" w:sz="8" w:space="0" w:color="auto"/>
            </w:tcBorders>
            <w:shd w:val="clear" w:color="000000" w:fill="D8E4BC"/>
            <w:vAlign w:val="center"/>
          </w:tcPr>
          <w:p w14:paraId="373A7A69" w14:textId="77777777" w:rsidR="00A931EA" w:rsidRPr="00EE3251" w:rsidRDefault="00A931EA" w:rsidP="004F3EFB">
            <w:pPr>
              <w:widowControl/>
              <w:spacing w:line="240" w:lineRule="atLeast"/>
              <w:jc w:val="center"/>
              <w:rPr>
                <w:b/>
                <w:bCs/>
                <w:sz w:val="22"/>
              </w:rPr>
            </w:pPr>
            <w:r w:rsidRPr="00EE3251">
              <w:rPr>
                <w:b/>
                <w:bCs/>
                <w:sz w:val="22"/>
              </w:rPr>
              <w:t>合計</w:t>
            </w:r>
          </w:p>
        </w:tc>
        <w:tc>
          <w:tcPr>
            <w:tcW w:w="992" w:type="dxa"/>
            <w:tcBorders>
              <w:top w:val="single" w:sz="4" w:space="0" w:color="auto"/>
              <w:left w:val="single" w:sz="8" w:space="0" w:color="auto"/>
              <w:bottom w:val="single" w:sz="8" w:space="0" w:color="auto"/>
              <w:right w:val="single" w:sz="4" w:space="0" w:color="auto"/>
            </w:tcBorders>
            <w:shd w:val="clear" w:color="000000" w:fill="D8E4BC"/>
            <w:noWrap/>
            <w:vAlign w:val="center"/>
          </w:tcPr>
          <w:p w14:paraId="5976D181" w14:textId="77777777" w:rsidR="00A931EA" w:rsidRPr="00EE3251" w:rsidRDefault="00A931EA" w:rsidP="004F3EFB">
            <w:pPr>
              <w:widowControl/>
              <w:spacing w:line="240" w:lineRule="atLeast"/>
              <w:jc w:val="right"/>
              <w:rPr>
                <w:b/>
                <w:bCs/>
                <w:sz w:val="22"/>
              </w:rPr>
            </w:pPr>
            <w:r w:rsidRPr="00EE3251">
              <w:rPr>
                <w:b/>
                <w:bCs/>
                <w:sz w:val="22"/>
              </w:rPr>
              <w:t>100</w:t>
            </w:r>
          </w:p>
        </w:tc>
        <w:tc>
          <w:tcPr>
            <w:tcW w:w="992" w:type="dxa"/>
            <w:tcBorders>
              <w:top w:val="nil"/>
              <w:left w:val="nil"/>
              <w:bottom w:val="single" w:sz="8" w:space="0" w:color="auto"/>
              <w:right w:val="single" w:sz="4" w:space="0" w:color="auto"/>
            </w:tcBorders>
            <w:shd w:val="clear" w:color="000000" w:fill="D8E4BC"/>
            <w:noWrap/>
            <w:vAlign w:val="center"/>
            <w:hideMark/>
          </w:tcPr>
          <w:p w14:paraId="3E502704" w14:textId="77777777" w:rsidR="00A931EA" w:rsidRPr="00EE3251" w:rsidRDefault="00A931EA" w:rsidP="004F3EFB">
            <w:pPr>
              <w:widowControl/>
              <w:spacing w:line="240" w:lineRule="atLeast"/>
              <w:jc w:val="right"/>
              <w:rPr>
                <w:b/>
                <w:bCs/>
                <w:sz w:val="22"/>
              </w:rPr>
            </w:pPr>
            <w:r w:rsidRPr="00EE3251">
              <w:rPr>
                <w:b/>
                <w:bCs/>
                <w:sz w:val="22"/>
              </w:rPr>
              <w:t xml:space="preserve">11,219 </w:t>
            </w:r>
          </w:p>
        </w:tc>
        <w:tc>
          <w:tcPr>
            <w:tcW w:w="992" w:type="dxa"/>
            <w:tcBorders>
              <w:top w:val="nil"/>
              <w:left w:val="nil"/>
              <w:bottom w:val="single" w:sz="8" w:space="0" w:color="auto"/>
              <w:right w:val="single" w:sz="4" w:space="0" w:color="auto"/>
            </w:tcBorders>
            <w:shd w:val="clear" w:color="000000" w:fill="D8E4BC"/>
            <w:noWrap/>
            <w:vAlign w:val="center"/>
            <w:hideMark/>
          </w:tcPr>
          <w:p w14:paraId="23F5A689" w14:textId="77777777" w:rsidR="00A931EA" w:rsidRPr="00EE3251" w:rsidRDefault="00A931EA" w:rsidP="004F3EFB">
            <w:pPr>
              <w:widowControl/>
              <w:spacing w:line="240" w:lineRule="atLeast"/>
              <w:jc w:val="right"/>
              <w:rPr>
                <w:b/>
                <w:bCs/>
                <w:sz w:val="22"/>
              </w:rPr>
            </w:pPr>
            <w:r w:rsidRPr="00EE3251">
              <w:rPr>
                <w:b/>
                <w:bCs/>
                <w:sz w:val="22"/>
              </w:rPr>
              <w:t xml:space="preserve">7,695 </w:t>
            </w:r>
          </w:p>
        </w:tc>
        <w:tc>
          <w:tcPr>
            <w:tcW w:w="851" w:type="dxa"/>
            <w:tcBorders>
              <w:top w:val="nil"/>
              <w:left w:val="nil"/>
              <w:bottom w:val="single" w:sz="8" w:space="0" w:color="auto"/>
              <w:right w:val="single" w:sz="8" w:space="0" w:color="auto"/>
            </w:tcBorders>
            <w:shd w:val="clear" w:color="000000" w:fill="D8E4BC"/>
            <w:noWrap/>
            <w:vAlign w:val="center"/>
            <w:hideMark/>
          </w:tcPr>
          <w:p w14:paraId="2202A6B2" w14:textId="77777777" w:rsidR="00A931EA" w:rsidRPr="00EE3251" w:rsidRDefault="00A931EA" w:rsidP="004F3EFB">
            <w:pPr>
              <w:widowControl/>
              <w:spacing w:line="240" w:lineRule="atLeast"/>
              <w:jc w:val="right"/>
              <w:rPr>
                <w:b/>
                <w:bCs/>
                <w:sz w:val="22"/>
              </w:rPr>
            </w:pPr>
            <w:r w:rsidRPr="00EE3251">
              <w:rPr>
                <w:b/>
                <w:bCs/>
                <w:sz w:val="22"/>
              </w:rPr>
              <w:t xml:space="preserve">19,015 </w:t>
            </w:r>
          </w:p>
        </w:tc>
        <w:tc>
          <w:tcPr>
            <w:tcW w:w="575" w:type="dxa"/>
            <w:tcBorders>
              <w:left w:val="single" w:sz="8" w:space="0" w:color="auto"/>
              <w:bottom w:val="single" w:sz="8" w:space="0" w:color="auto"/>
              <w:right w:val="single" w:sz="8" w:space="0" w:color="auto"/>
            </w:tcBorders>
            <w:vAlign w:val="center"/>
            <w:hideMark/>
          </w:tcPr>
          <w:p w14:paraId="5AC1B4BB" w14:textId="77777777" w:rsidR="00A931EA" w:rsidRPr="00EE3251" w:rsidRDefault="00A931EA" w:rsidP="004F3EFB">
            <w:pPr>
              <w:widowControl/>
            </w:pPr>
          </w:p>
        </w:tc>
      </w:tr>
    </w:tbl>
    <w:p w14:paraId="1E874185" w14:textId="77777777" w:rsidR="00A931EA" w:rsidRPr="00EE3251" w:rsidRDefault="00A931EA" w:rsidP="00FB5D66">
      <w:pPr>
        <w:adjustRightInd/>
        <w:spacing w:line="200" w:lineRule="exact"/>
        <w:jc w:val="both"/>
        <w:textAlignment w:val="auto"/>
      </w:pPr>
      <w:r w:rsidRPr="00EE3251">
        <w:t>註：新購設備之單套購置金額請列預計採購成本。</w:t>
      </w:r>
    </w:p>
    <w:p w14:paraId="018318A7" w14:textId="24A10F47" w:rsidR="00A931EA" w:rsidRDefault="007570E0" w:rsidP="00A931EA">
      <w:pPr>
        <w:widowControl/>
        <w:adjustRightInd/>
        <w:spacing w:line="240" w:lineRule="auto"/>
        <w:textAlignment w:val="auto"/>
      </w:pPr>
      <w:r>
        <w:br w:type="page"/>
      </w:r>
    </w:p>
    <w:p w14:paraId="281FD924" w14:textId="570BFBF3" w:rsidR="00685C9D" w:rsidRPr="00EE3251" w:rsidRDefault="00685C9D" w:rsidP="00685C9D">
      <w:pPr>
        <w:pStyle w:val="aff2"/>
      </w:pPr>
      <w:bookmarkStart w:id="514" w:name="_Toc39829502"/>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8</w:t>
      </w:r>
      <w:r>
        <w:fldChar w:fldCharType="end"/>
      </w:r>
      <w:r>
        <w:t>設備</w:t>
      </w:r>
      <w:r w:rsidRPr="00EE3251">
        <w:t>軟、硬體使用費需求總計</w:t>
      </w:r>
      <w:r>
        <w:rPr>
          <w:rFonts w:hint="eastAsia"/>
        </w:rPr>
        <w:t>(</w:t>
      </w:r>
      <w:r>
        <w:rPr>
          <w:rFonts w:hint="eastAsia"/>
        </w:rPr>
        <w:t>力積電</w:t>
      </w:r>
      <w:r>
        <w:rPr>
          <w:rFonts w:hint="eastAsia"/>
        </w:rPr>
        <w:t>)</w:t>
      </w:r>
      <w:bookmarkEnd w:id="514"/>
    </w:p>
    <w:tbl>
      <w:tblPr>
        <w:tblW w:w="14190" w:type="dxa"/>
        <w:jc w:val="center"/>
        <w:tblLayout w:type="fixed"/>
        <w:tblCellMar>
          <w:left w:w="28" w:type="dxa"/>
          <w:right w:w="28" w:type="dxa"/>
        </w:tblCellMar>
        <w:tblLook w:val="04A0" w:firstRow="1" w:lastRow="0" w:firstColumn="1" w:lastColumn="0" w:noHBand="0" w:noVBand="1"/>
      </w:tblPr>
      <w:tblGrid>
        <w:gridCol w:w="4268"/>
        <w:gridCol w:w="2480"/>
        <w:gridCol w:w="2481"/>
        <w:gridCol w:w="580"/>
        <w:gridCol w:w="1041"/>
        <w:gridCol w:w="859"/>
        <w:gridCol w:w="181"/>
        <w:gridCol w:w="1040"/>
        <w:gridCol w:w="1260"/>
      </w:tblGrid>
      <w:tr w:rsidR="00A931EA" w:rsidRPr="00EE3251" w14:paraId="6FA27E62" w14:textId="77777777" w:rsidTr="004F3EFB">
        <w:trPr>
          <w:trHeight w:val="336"/>
          <w:jc w:val="center"/>
        </w:trPr>
        <w:tc>
          <w:tcPr>
            <w:tcW w:w="9809" w:type="dxa"/>
            <w:gridSpan w:val="4"/>
            <w:tcBorders>
              <w:top w:val="nil"/>
              <w:left w:val="nil"/>
              <w:bottom w:val="nil"/>
              <w:right w:val="nil"/>
            </w:tcBorders>
          </w:tcPr>
          <w:p w14:paraId="234DFE90" w14:textId="77777777" w:rsidR="00A931EA" w:rsidRPr="00EE3251" w:rsidRDefault="00A931EA" w:rsidP="004F3EFB">
            <w:pPr>
              <w:widowControl/>
              <w:adjustRightInd/>
              <w:spacing w:line="240" w:lineRule="auto"/>
              <w:textAlignment w:val="auto"/>
            </w:pPr>
            <w:r w:rsidRPr="00EE3251">
              <w:t>上表中屬資訊設備、通訊設備之軟體、硬體之使用費需求總計</w:t>
            </w:r>
          </w:p>
        </w:tc>
        <w:tc>
          <w:tcPr>
            <w:tcW w:w="1041" w:type="dxa"/>
            <w:tcBorders>
              <w:top w:val="nil"/>
              <w:left w:val="nil"/>
              <w:bottom w:val="nil"/>
              <w:right w:val="nil"/>
            </w:tcBorders>
            <w:shd w:val="clear" w:color="auto" w:fill="auto"/>
            <w:noWrap/>
            <w:vAlign w:val="center"/>
            <w:hideMark/>
          </w:tcPr>
          <w:p w14:paraId="022B9C1B" w14:textId="77777777" w:rsidR="00A931EA" w:rsidRPr="00EE3251" w:rsidRDefault="00A931EA" w:rsidP="004F3EFB">
            <w:pPr>
              <w:widowControl/>
              <w:adjustRightInd/>
              <w:spacing w:line="240" w:lineRule="auto"/>
              <w:textAlignment w:val="auto"/>
            </w:pPr>
          </w:p>
        </w:tc>
        <w:tc>
          <w:tcPr>
            <w:tcW w:w="1040" w:type="dxa"/>
            <w:gridSpan w:val="2"/>
            <w:tcBorders>
              <w:top w:val="nil"/>
              <w:left w:val="nil"/>
              <w:bottom w:val="nil"/>
              <w:right w:val="nil"/>
            </w:tcBorders>
            <w:shd w:val="clear" w:color="auto" w:fill="auto"/>
            <w:noWrap/>
            <w:vAlign w:val="center"/>
            <w:hideMark/>
          </w:tcPr>
          <w:p w14:paraId="5E10575A" w14:textId="77777777" w:rsidR="00A931EA" w:rsidRPr="00EE3251" w:rsidRDefault="00A931EA" w:rsidP="004F3EFB">
            <w:pPr>
              <w:widowControl/>
              <w:adjustRightInd/>
              <w:spacing w:line="240" w:lineRule="auto"/>
              <w:textAlignment w:val="auto"/>
            </w:pPr>
          </w:p>
        </w:tc>
        <w:tc>
          <w:tcPr>
            <w:tcW w:w="1040" w:type="dxa"/>
            <w:tcBorders>
              <w:top w:val="nil"/>
              <w:left w:val="nil"/>
              <w:bottom w:val="nil"/>
              <w:right w:val="nil"/>
            </w:tcBorders>
            <w:shd w:val="clear" w:color="auto" w:fill="auto"/>
            <w:noWrap/>
            <w:vAlign w:val="center"/>
            <w:hideMark/>
          </w:tcPr>
          <w:p w14:paraId="33F40398" w14:textId="77777777" w:rsidR="00A931EA" w:rsidRPr="00EE3251" w:rsidRDefault="00A931EA" w:rsidP="004F3EFB">
            <w:pPr>
              <w:widowControl/>
              <w:adjustRightInd/>
              <w:spacing w:line="240" w:lineRule="auto"/>
              <w:textAlignment w:val="auto"/>
            </w:pPr>
          </w:p>
        </w:tc>
        <w:tc>
          <w:tcPr>
            <w:tcW w:w="1260" w:type="dxa"/>
            <w:tcBorders>
              <w:top w:val="nil"/>
              <w:left w:val="nil"/>
              <w:bottom w:val="nil"/>
              <w:right w:val="nil"/>
            </w:tcBorders>
            <w:shd w:val="clear" w:color="auto" w:fill="auto"/>
            <w:noWrap/>
            <w:vAlign w:val="center"/>
            <w:hideMark/>
          </w:tcPr>
          <w:p w14:paraId="333ABE47" w14:textId="77777777" w:rsidR="00A931EA" w:rsidRPr="00EE3251" w:rsidRDefault="00A931EA" w:rsidP="004F3EFB">
            <w:pPr>
              <w:widowControl/>
              <w:adjustRightInd/>
              <w:spacing w:line="240" w:lineRule="auto"/>
              <w:textAlignment w:val="auto"/>
            </w:pPr>
          </w:p>
        </w:tc>
      </w:tr>
      <w:tr w:rsidR="00A931EA" w:rsidRPr="00EE3251" w14:paraId="2AD86F92" w14:textId="77777777" w:rsidTr="004F3EFB">
        <w:trPr>
          <w:trHeight w:val="324"/>
          <w:jc w:val="center"/>
        </w:trPr>
        <w:tc>
          <w:tcPr>
            <w:tcW w:w="426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7D77893" w14:textId="77777777" w:rsidR="00A931EA" w:rsidRPr="00EE3251" w:rsidRDefault="00A931EA" w:rsidP="004F3EFB">
            <w:pPr>
              <w:widowControl/>
              <w:adjustRightInd/>
              <w:spacing w:line="240" w:lineRule="auto"/>
              <w:jc w:val="center"/>
              <w:textAlignment w:val="auto"/>
            </w:pPr>
            <w:r w:rsidRPr="00EE3251">
              <w:t>設備名稱</w:t>
            </w:r>
          </w:p>
        </w:tc>
        <w:tc>
          <w:tcPr>
            <w:tcW w:w="9922" w:type="dxa"/>
            <w:gridSpan w:val="8"/>
            <w:tcBorders>
              <w:top w:val="single" w:sz="8" w:space="0" w:color="auto"/>
              <w:left w:val="nil"/>
              <w:bottom w:val="single" w:sz="4" w:space="0" w:color="auto"/>
              <w:right w:val="single" w:sz="8" w:space="0" w:color="000000"/>
            </w:tcBorders>
          </w:tcPr>
          <w:p w14:paraId="30398CB9" w14:textId="77777777" w:rsidR="00A931EA" w:rsidRPr="00EE3251" w:rsidRDefault="00A931EA" w:rsidP="004F3EFB">
            <w:pPr>
              <w:widowControl/>
              <w:adjustRightInd/>
              <w:spacing w:line="240" w:lineRule="auto"/>
              <w:jc w:val="center"/>
              <w:textAlignment w:val="auto"/>
            </w:pPr>
            <w:r w:rsidRPr="00EE3251">
              <w:t>使用費經費需求</w:t>
            </w:r>
          </w:p>
        </w:tc>
      </w:tr>
      <w:tr w:rsidR="00A931EA" w:rsidRPr="00EE3251" w14:paraId="53FCE17F" w14:textId="77777777" w:rsidTr="004F3EFB">
        <w:trPr>
          <w:trHeight w:val="324"/>
          <w:jc w:val="center"/>
        </w:trPr>
        <w:tc>
          <w:tcPr>
            <w:tcW w:w="4268" w:type="dxa"/>
            <w:vMerge/>
            <w:tcBorders>
              <w:top w:val="single" w:sz="8" w:space="0" w:color="auto"/>
              <w:left w:val="single" w:sz="8" w:space="0" w:color="auto"/>
              <w:bottom w:val="single" w:sz="4" w:space="0" w:color="auto"/>
              <w:right w:val="single" w:sz="8" w:space="0" w:color="auto"/>
            </w:tcBorders>
            <w:vAlign w:val="center"/>
            <w:hideMark/>
          </w:tcPr>
          <w:p w14:paraId="4C3D1020" w14:textId="77777777" w:rsidR="00A931EA" w:rsidRPr="00EE3251" w:rsidRDefault="00A931EA" w:rsidP="004F3EFB">
            <w:pPr>
              <w:widowControl/>
              <w:adjustRightInd/>
              <w:spacing w:line="240" w:lineRule="auto"/>
              <w:textAlignment w:val="auto"/>
            </w:pPr>
          </w:p>
        </w:tc>
        <w:tc>
          <w:tcPr>
            <w:tcW w:w="2480" w:type="dxa"/>
            <w:tcBorders>
              <w:top w:val="single" w:sz="8" w:space="0" w:color="auto"/>
              <w:left w:val="single" w:sz="8" w:space="0" w:color="auto"/>
              <w:bottom w:val="single" w:sz="4" w:space="0" w:color="auto"/>
              <w:right w:val="single" w:sz="8" w:space="0" w:color="auto"/>
            </w:tcBorders>
            <w:vAlign w:val="bottom"/>
          </w:tcPr>
          <w:p w14:paraId="5DA07E87" w14:textId="77777777" w:rsidR="00A931EA" w:rsidRPr="00EE3251" w:rsidRDefault="00A931EA" w:rsidP="004F3EFB">
            <w:pPr>
              <w:widowControl/>
              <w:adjustRightInd/>
              <w:spacing w:line="240" w:lineRule="auto"/>
              <w:jc w:val="center"/>
            </w:pPr>
            <w:r w:rsidRPr="00EE3251">
              <w:t>108</w:t>
            </w:r>
            <w:r w:rsidRPr="00EE3251">
              <w:t>年度</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7122F840" w14:textId="77777777" w:rsidR="00A931EA" w:rsidRPr="00EE3251" w:rsidRDefault="00A931EA" w:rsidP="004F3EFB">
            <w:pPr>
              <w:widowControl/>
              <w:adjustRightInd/>
              <w:spacing w:line="240" w:lineRule="auto"/>
              <w:jc w:val="center"/>
            </w:pPr>
            <w:r w:rsidRPr="00EE3251">
              <w:t>109</w:t>
            </w:r>
            <w:r w:rsidRPr="00EE3251">
              <w:t>年度</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659AAF13" w14:textId="77777777" w:rsidR="00A931EA" w:rsidRPr="00EE3251" w:rsidRDefault="00A931EA" w:rsidP="004F3EFB">
            <w:pPr>
              <w:widowControl/>
              <w:adjustRightInd/>
              <w:spacing w:line="240" w:lineRule="auto"/>
              <w:jc w:val="center"/>
            </w:pPr>
            <w:r w:rsidRPr="00EE3251">
              <w:t>110</w:t>
            </w:r>
            <w:r w:rsidRPr="00EE3251">
              <w:t>年度</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7A3B6775" w14:textId="77777777" w:rsidR="00A931EA" w:rsidRPr="00EE3251" w:rsidRDefault="00A931EA" w:rsidP="004F3EFB">
            <w:pPr>
              <w:widowControl/>
              <w:adjustRightInd/>
              <w:spacing w:line="240" w:lineRule="auto"/>
              <w:jc w:val="center"/>
              <w:textAlignment w:val="auto"/>
            </w:pPr>
            <w:r w:rsidRPr="00EE3251">
              <w:t>合計</w:t>
            </w:r>
          </w:p>
        </w:tc>
      </w:tr>
      <w:tr w:rsidR="00A931EA" w:rsidRPr="00EE3251" w14:paraId="69E07F76"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763B7DB" w14:textId="77777777" w:rsidR="00A931EA" w:rsidRPr="00EE3251" w:rsidRDefault="00A931EA" w:rsidP="004F3EFB">
            <w:pPr>
              <w:widowControl/>
              <w:jc w:val="center"/>
            </w:pPr>
            <w:r w:rsidRPr="00EE3251">
              <w:t>已有設備</w:t>
            </w:r>
          </w:p>
        </w:tc>
        <w:tc>
          <w:tcPr>
            <w:tcW w:w="2480" w:type="dxa"/>
            <w:tcBorders>
              <w:top w:val="single" w:sz="4" w:space="0" w:color="auto"/>
              <w:left w:val="single" w:sz="8" w:space="0" w:color="auto"/>
              <w:bottom w:val="single" w:sz="4" w:space="0" w:color="auto"/>
              <w:right w:val="single" w:sz="8" w:space="0" w:color="auto"/>
            </w:tcBorders>
            <w:vAlign w:val="bottom"/>
          </w:tcPr>
          <w:p w14:paraId="3791038F" w14:textId="77777777" w:rsidR="00A931EA" w:rsidRPr="00EE3251" w:rsidRDefault="00A931EA" w:rsidP="004F3EFB">
            <w:pPr>
              <w:widowControl/>
              <w:jc w:val="right"/>
            </w:pPr>
            <w:r w:rsidRPr="00EE3251">
              <w:t>100.2</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514244DD" w14:textId="77777777" w:rsidR="00A931EA" w:rsidRPr="00EE3251" w:rsidRDefault="00A931EA" w:rsidP="004F3EFB">
            <w:pPr>
              <w:widowControl/>
              <w:jc w:val="right"/>
            </w:pPr>
            <w:r w:rsidRPr="00EE3251">
              <w:t>415.72</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7658A9CC" w14:textId="77777777" w:rsidR="00A931EA" w:rsidRPr="00EE3251" w:rsidRDefault="00A931EA" w:rsidP="004F3EFB">
            <w:pPr>
              <w:widowControl/>
              <w:jc w:val="right"/>
            </w:pPr>
            <w:r w:rsidRPr="00EE3251">
              <w:t>37.5</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4276FD4E" w14:textId="77777777" w:rsidR="00A931EA" w:rsidRPr="00EE3251" w:rsidRDefault="00A931EA" w:rsidP="004F3EFB">
            <w:pPr>
              <w:widowControl/>
              <w:jc w:val="right"/>
            </w:pPr>
            <w:r w:rsidRPr="00EE3251">
              <w:t>553.4</w:t>
            </w:r>
          </w:p>
        </w:tc>
      </w:tr>
      <w:tr w:rsidR="00A931EA" w:rsidRPr="00EE3251" w14:paraId="6BFEF0F8"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486C1CF" w14:textId="77777777" w:rsidR="00A931EA" w:rsidRPr="00EE3251" w:rsidRDefault="00A931EA" w:rsidP="004F3EFB">
            <w:pPr>
              <w:widowControl/>
              <w:jc w:val="center"/>
            </w:pPr>
            <w:r w:rsidRPr="00EE3251">
              <w:t>新購設備</w:t>
            </w:r>
          </w:p>
        </w:tc>
        <w:tc>
          <w:tcPr>
            <w:tcW w:w="2480" w:type="dxa"/>
            <w:tcBorders>
              <w:top w:val="single" w:sz="4" w:space="0" w:color="auto"/>
              <w:left w:val="single" w:sz="8" w:space="0" w:color="auto"/>
              <w:bottom w:val="single" w:sz="4" w:space="0" w:color="auto"/>
              <w:right w:val="single" w:sz="8" w:space="0" w:color="auto"/>
            </w:tcBorders>
            <w:vAlign w:val="bottom"/>
          </w:tcPr>
          <w:p w14:paraId="20C60A47" w14:textId="77777777" w:rsidR="00A931EA" w:rsidRPr="00EE3251" w:rsidRDefault="00A931EA" w:rsidP="004F3EFB">
            <w:pPr>
              <w:widowControl/>
              <w:jc w:val="right"/>
            </w:pPr>
            <w:r w:rsidRPr="00EE3251">
              <w:t>0</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688504BB" w14:textId="77777777" w:rsidR="00A931EA" w:rsidRPr="00EE3251" w:rsidRDefault="00A931EA" w:rsidP="004F3EFB">
            <w:pPr>
              <w:widowControl/>
              <w:jc w:val="right"/>
            </w:pPr>
            <w:r w:rsidRPr="00EE3251">
              <w:t>233.7</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521369F3" w14:textId="77777777" w:rsidR="00A931EA" w:rsidRPr="00EE3251" w:rsidRDefault="00A931EA" w:rsidP="004F3EFB">
            <w:pPr>
              <w:widowControl/>
              <w:jc w:val="right"/>
            </w:pPr>
            <w:r w:rsidRPr="00EE3251">
              <w:t>467.4</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4DD47E52" w14:textId="77777777" w:rsidR="00A931EA" w:rsidRPr="00EE3251" w:rsidRDefault="00A931EA" w:rsidP="004F3EFB">
            <w:pPr>
              <w:widowControl/>
              <w:jc w:val="right"/>
            </w:pPr>
            <w:r w:rsidRPr="00EE3251">
              <w:t>701</w:t>
            </w:r>
          </w:p>
        </w:tc>
      </w:tr>
      <w:tr w:rsidR="00A931EA" w:rsidRPr="00EE3251" w14:paraId="202417FB"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E6F4A7D" w14:textId="77777777" w:rsidR="00A931EA" w:rsidRPr="00EE3251" w:rsidRDefault="00A931EA" w:rsidP="004F3EFB">
            <w:pPr>
              <w:widowControl/>
              <w:jc w:val="center"/>
            </w:pPr>
            <w:r w:rsidRPr="00EE3251">
              <w:t>EDATool</w:t>
            </w:r>
            <w:r w:rsidRPr="00EE3251">
              <w:t>租金費用</w:t>
            </w:r>
          </w:p>
        </w:tc>
        <w:tc>
          <w:tcPr>
            <w:tcW w:w="2480" w:type="dxa"/>
            <w:tcBorders>
              <w:top w:val="single" w:sz="4" w:space="0" w:color="auto"/>
              <w:left w:val="single" w:sz="8" w:space="0" w:color="auto"/>
              <w:bottom w:val="single" w:sz="4" w:space="0" w:color="auto"/>
              <w:right w:val="single" w:sz="8" w:space="0" w:color="auto"/>
            </w:tcBorders>
            <w:vAlign w:val="bottom"/>
          </w:tcPr>
          <w:p w14:paraId="7E896291" w14:textId="77777777" w:rsidR="00A931EA" w:rsidRPr="00EE3251" w:rsidRDefault="00A931EA" w:rsidP="004F3EFB">
            <w:pPr>
              <w:widowControl/>
              <w:jc w:val="right"/>
            </w:pPr>
            <w:r w:rsidRPr="00EE3251">
              <w:t>0</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7797479D" w14:textId="77777777" w:rsidR="00A931EA" w:rsidRPr="00EE3251" w:rsidRDefault="00A931EA" w:rsidP="004F3EFB">
            <w:pPr>
              <w:widowControl/>
              <w:jc w:val="right"/>
            </w:pPr>
            <w:r w:rsidRPr="00EE3251">
              <w:t>10,570</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01A3444E" w14:textId="77777777" w:rsidR="00A931EA" w:rsidRPr="00EE3251" w:rsidRDefault="00A931EA" w:rsidP="004F3EFB">
            <w:pPr>
              <w:widowControl/>
              <w:jc w:val="right"/>
            </w:pPr>
            <w:r w:rsidRPr="00EE3251">
              <w:t>7,190</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6F8017F5" w14:textId="77777777" w:rsidR="00A931EA" w:rsidRPr="00EE3251" w:rsidRDefault="00A931EA" w:rsidP="004F3EFB">
            <w:pPr>
              <w:widowControl/>
              <w:jc w:val="right"/>
            </w:pPr>
            <w:r w:rsidRPr="00EE3251">
              <w:t>17,760</w:t>
            </w:r>
          </w:p>
        </w:tc>
      </w:tr>
      <w:tr w:rsidR="00A931EA" w:rsidRPr="00EE3251" w14:paraId="50B834AB" w14:textId="77777777" w:rsidTr="004F3EFB">
        <w:trPr>
          <w:trHeight w:val="336"/>
          <w:jc w:val="center"/>
        </w:trPr>
        <w:tc>
          <w:tcPr>
            <w:tcW w:w="4268"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23B8AE82" w14:textId="77777777" w:rsidR="00A931EA" w:rsidRPr="00EE3251" w:rsidRDefault="00A931EA" w:rsidP="004F3EFB">
            <w:pPr>
              <w:widowControl/>
              <w:jc w:val="center"/>
            </w:pPr>
            <w:r w:rsidRPr="00EE3251">
              <w:t>合計</w:t>
            </w:r>
          </w:p>
        </w:tc>
        <w:tc>
          <w:tcPr>
            <w:tcW w:w="2480" w:type="dxa"/>
            <w:tcBorders>
              <w:top w:val="single" w:sz="4" w:space="0" w:color="auto"/>
              <w:left w:val="single" w:sz="8" w:space="0" w:color="auto"/>
              <w:bottom w:val="single" w:sz="8" w:space="0" w:color="auto"/>
              <w:right w:val="single" w:sz="8" w:space="0" w:color="auto"/>
            </w:tcBorders>
            <w:vAlign w:val="bottom"/>
          </w:tcPr>
          <w:p w14:paraId="7F0B7F26" w14:textId="77777777" w:rsidR="00A931EA" w:rsidRPr="00EE3251" w:rsidRDefault="00A931EA" w:rsidP="004F3EFB">
            <w:pPr>
              <w:widowControl/>
              <w:jc w:val="right"/>
            </w:pPr>
            <w:r w:rsidRPr="00EE3251">
              <w:t>100</w:t>
            </w:r>
          </w:p>
        </w:tc>
        <w:tc>
          <w:tcPr>
            <w:tcW w:w="2481" w:type="dxa"/>
            <w:tcBorders>
              <w:top w:val="nil"/>
              <w:left w:val="single" w:sz="8" w:space="0" w:color="auto"/>
              <w:bottom w:val="single" w:sz="8" w:space="0" w:color="auto"/>
              <w:right w:val="single" w:sz="4" w:space="0" w:color="auto"/>
            </w:tcBorders>
            <w:shd w:val="clear" w:color="auto" w:fill="auto"/>
            <w:noWrap/>
            <w:vAlign w:val="center"/>
            <w:hideMark/>
          </w:tcPr>
          <w:p w14:paraId="7719D168" w14:textId="77777777" w:rsidR="00A931EA" w:rsidRPr="00EE3251" w:rsidRDefault="00A931EA" w:rsidP="004F3EFB">
            <w:pPr>
              <w:widowControl/>
              <w:jc w:val="right"/>
            </w:pPr>
            <w:r w:rsidRPr="00EE3251">
              <w:t>11,219</w:t>
            </w:r>
          </w:p>
        </w:tc>
        <w:tc>
          <w:tcPr>
            <w:tcW w:w="2480" w:type="dxa"/>
            <w:gridSpan w:val="3"/>
            <w:tcBorders>
              <w:top w:val="nil"/>
              <w:left w:val="nil"/>
              <w:bottom w:val="single" w:sz="8" w:space="0" w:color="auto"/>
              <w:right w:val="single" w:sz="4" w:space="0" w:color="auto"/>
            </w:tcBorders>
            <w:shd w:val="clear" w:color="auto" w:fill="auto"/>
            <w:noWrap/>
            <w:vAlign w:val="center"/>
            <w:hideMark/>
          </w:tcPr>
          <w:p w14:paraId="348385AF" w14:textId="77777777" w:rsidR="00A931EA" w:rsidRPr="00EE3251" w:rsidRDefault="00A931EA" w:rsidP="004F3EFB">
            <w:pPr>
              <w:widowControl/>
              <w:jc w:val="right"/>
            </w:pPr>
            <w:r w:rsidRPr="00EE3251">
              <w:t>7,695</w:t>
            </w:r>
          </w:p>
        </w:tc>
        <w:tc>
          <w:tcPr>
            <w:tcW w:w="2481" w:type="dxa"/>
            <w:gridSpan w:val="3"/>
            <w:tcBorders>
              <w:top w:val="nil"/>
              <w:left w:val="nil"/>
              <w:bottom w:val="single" w:sz="8" w:space="0" w:color="auto"/>
              <w:right w:val="single" w:sz="8" w:space="0" w:color="auto"/>
            </w:tcBorders>
            <w:shd w:val="clear" w:color="auto" w:fill="auto"/>
            <w:noWrap/>
            <w:vAlign w:val="center"/>
            <w:hideMark/>
          </w:tcPr>
          <w:p w14:paraId="34AC4AA4" w14:textId="77777777" w:rsidR="00A931EA" w:rsidRPr="00EE3251" w:rsidRDefault="00A931EA" w:rsidP="004F3EFB">
            <w:pPr>
              <w:widowControl/>
              <w:jc w:val="right"/>
            </w:pPr>
            <w:r w:rsidRPr="00EE3251">
              <w:t>19,015</w:t>
            </w:r>
          </w:p>
        </w:tc>
      </w:tr>
    </w:tbl>
    <w:p w14:paraId="45C95BB6" w14:textId="69D35596" w:rsidR="00A931EA" w:rsidRDefault="00A931EA" w:rsidP="00A931EA">
      <w:pPr>
        <w:widowControl/>
        <w:adjustRightInd/>
        <w:spacing w:line="240" w:lineRule="auto"/>
        <w:textAlignment w:val="auto"/>
      </w:pPr>
      <w:r w:rsidRPr="00EE3251">
        <w:br w:type="page"/>
      </w:r>
    </w:p>
    <w:p w14:paraId="6B87467D" w14:textId="1ACFF85F" w:rsidR="001D6B94" w:rsidRPr="00EE3251" w:rsidRDefault="001D6B94" w:rsidP="001D6B94">
      <w:pPr>
        <w:pStyle w:val="aff2"/>
      </w:pPr>
      <w:bookmarkStart w:id="515" w:name="_Toc39829503"/>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9</w:t>
      </w:r>
      <w:r>
        <w:fldChar w:fldCharType="end"/>
      </w:r>
      <w:r w:rsidRPr="00EE3251">
        <w:t>創新或研究發展設備維護費</w:t>
      </w:r>
      <w:r>
        <w:rPr>
          <w:rFonts w:hint="eastAsia"/>
        </w:rPr>
        <w:t>(</w:t>
      </w:r>
      <w:r>
        <w:rPr>
          <w:rFonts w:hint="eastAsia"/>
        </w:rPr>
        <w:t>力積電</w:t>
      </w:r>
      <w:r>
        <w:rPr>
          <w:rFonts w:hint="eastAsia"/>
        </w:rPr>
        <w:t>)</w:t>
      </w:r>
      <w:bookmarkEnd w:id="515"/>
    </w:p>
    <w:tbl>
      <w:tblPr>
        <w:tblW w:w="13340" w:type="dxa"/>
        <w:tblInd w:w="13" w:type="dxa"/>
        <w:tblLayout w:type="fixed"/>
        <w:tblCellMar>
          <w:left w:w="28" w:type="dxa"/>
          <w:right w:w="28" w:type="dxa"/>
        </w:tblCellMar>
        <w:tblLook w:val="04A0" w:firstRow="1" w:lastRow="0" w:firstColumn="1" w:lastColumn="0" w:noHBand="0" w:noVBand="1"/>
      </w:tblPr>
      <w:tblGrid>
        <w:gridCol w:w="2283"/>
        <w:gridCol w:w="1843"/>
        <w:gridCol w:w="1418"/>
        <w:gridCol w:w="1949"/>
        <w:gridCol w:w="1949"/>
        <w:gridCol w:w="1949"/>
        <w:gridCol w:w="1949"/>
      </w:tblGrid>
      <w:tr w:rsidR="00A931EA" w:rsidRPr="00EE3251" w14:paraId="4797884D" w14:textId="77777777" w:rsidTr="004F3EFB">
        <w:trPr>
          <w:trHeight w:val="399"/>
        </w:trPr>
        <w:tc>
          <w:tcPr>
            <w:tcW w:w="13340" w:type="dxa"/>
            <w:gridSpan w:val="7"/>
            <w:tcBorders>
              <w:top w:val="nil"/>
              <w:left w:val="nil"/>
              <w:bottom w:val="nil"/>
              <w:right w:val="nil"/>
            </w:tcBorders>
            <w:shd w:val="clear" w:color="auto" w:fill="auto"/>
            <w:noWrap/>
            <w:vAlign w:val="center"/>
            <w:hideMark/>
          </w:tcPr>
          <w:p w14:paraId="58D03BEB" w14:textId="77777777" w:rsidR="00A931EA" w:rsidRPr="00EE3251" w:rsidRDefault="00A931EA" w:rsidP="004F3EFB">
            <w:pPr>
              <w:widowControl/>
              <w:adjustRightInd/>
              <w:spacing w:line="240" w:lineRule="auto"/>
              <w:textAlignment w:val="auto"/>
            </w:pPr>
            <w:r w:rsidRPr="00EE3251">
              <w:t>2.4</w:t>
            </w:r>
            <w:r w:rsidRPr="00EE3251">
              <w:t>創新或研究發展設備維護費</w:t>
            </w:r>
          </w:p>
        </w:tc>
      </w:tr>
      <w:tr w:rsidR="00A931EA" w:rsidRPr="00EE3251" w14:paraId="216EC177" w14:textId="77777777" w:rsidTr="004F3EFB">
        <w:trPr>
          <w:trHeight w:val="399"/>
        </w:trPr>
        <w:tc>
          <w:tcPr>
            <w:tcW w:w="13340" w:type="dxa"/>
            <w:gridSpan w:val="7"/>
            <w:tcBorders>
              <w:top w:val="nil"/>
              <w:left w:val="nil"/>
              <w:bottom w:val="nil"/>
              <w:right w:val="nil"/>
            </w:tcBorders>
            <w:shd w:val="clear" w:color="auto" w:fill="auto"/>
            <w:noWrap/>
            <w:vAlign w:val="center"/>
            <w:hideMark/>
          </w:tcPr>
          <w:p w14:paraId="1B54DB53" w14:textId="77777777" w:rsidR="00A931EA" w:rsidRPr="00EE3251" w:rsidRDefault="00A931EA" w:rsidP="004F3EFB">
            <w:pPr>
              <w:widowControl/>
              <w:adjustRightInd/>
              <w:spacing w:line="240" w:lineRule="auto"/>
              <w:jc w:val="right"/>
              <w:textAlignment w:val="auto"/>
            </w:pPr>
            <w:r w:rsidRPr="00EE3251">
              <w:t>單位：千元</w:t>
            </w:r>
          </w:p>
        </w:tc>
      </w:tr>
      <w:tr w:rsidR="00A931EA" w:rsidRPr="00EE3251" w14:paraId="658B4F87" w14:textId="77777777" w:rsidTr="004F3EFB">
        <w:trPr>
          <w:trHeight w:val="399"/>
        </w:trPr>
        <w:tc>
          <w:tcPr>
            <w:tcW w:w="228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100C28E" w14:textId="77777777" w:rsidR="00A931EA" w:rsidRPr="00EE3251" w:rsidRDefault="00A931EA" w:rsidP="004F3EFB">
            <w:pPr>
              <w:widowControl/>
              <w:adjustRightInd/>
              <w:spacing w:line="240" w:lineRule="auto"/>
              <w:jc w:val="center"/>
              <w:textAlignment w:val="auto"/>
            </w:pPr>
            <w:r w:rsidRPr="00EE3251">
              <w:t>設備名稱</w:t>
            </w:r>
          </w:p>
        </w:tc>
        <w:tc>
          <w:tcPr>
            <w:tcW w:w="184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053490A4" w14:textId="77777777" w:rsidR="00A931EA" w:rsidRPr="00EE3251" w:rsidRDefault="00A931EA" w:rsidP="004F3EFB">
            <w:pPr>
              <w:widowControl/>
              <w:adjustRightInd/>
              <w:spacing w:line="240" w:lineRule="auto"/>
              <w:jc w:val="center"/>
              <w:textAlignment w:val="auto"/>
            </w:pPr>
            <w:r w:rsidRPr="00EE3251">
              <w:t>單套購置成本</w:t>
            </w:r>
          </w:p>
        </w:tc>
        <w:tc>
          <w:tcPr>
            <w:tcW w:w="1418"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4C9D88E4" w14:textId="77777777" w:rsidR="00A931EA" w:rsidRPr="00EE3251" w:rsidRDefault="00A931EA" w:rsidP="004F3EFB">
            <w:pPr>
              <w:widowControl/>
              <w:adjustRightInd/>
              <w:spacing w:line="240" w:lineRule="auto"/>
              <w:jc w:val="center"/>
              <w:textAlignment w:val="auto"/>
            </w:pPr>
            <w:r w:rsidRPr="00EE3251">
              <w:t>套數</w:t>
            </w:r>
          </w:p>
        </w:tc>
        <w:tc>
          <w:tcPr>
            <w:tcW w:w="7796" w:type="dxa"/>
            <w:gridSpan w:val="4"/>
            <w:tcBorders>
              <w:top w:val="single" w:sz="8" w:space="0" w:color="auto"/>
              <w:left w:val="nil"/>
              <w:bottom w:val="single" w:sz="4" w:space="0" w:color="auto"/>
              <w:right w:val="single" w:sz="8" w:space="0" w:color="000000"/>
            </w:tcBorders>
            <w:shd w:val="clear" w:color="auto" w:fill="auto"/>
            <w:noWrap/>
            <w:vAlign w:val="center"/>
            <w:hideMark/>
          </w:tcPr>
          <w:p w14:paraId="52997E33" w14:textId="77777777" w:rsidR="00A931EA" w:rsidRPr="00EE3251" w:rsidRDefault="00A931EA" w:rsidP="004F3EFB">
            <w:pPr>
              <w:widowControl/>
              <w:adjustRightInd/>
              <w:spacing w:line="240" w:lineRule="auto"/>
              <w:jc w:val="center"/>
              <w:textAlignment w:val="auto"/>
            </w:pPr>
            <w:r w:rsidRPr="00EE3251">
              <w:t>金額</w:t>
            </w:r>
          </w:p>
        </w:tc>
      </w:tr>
      <w:tr w:rsidR="00A931EA" w:rsidRPr="00EE3251" w14:paraId="0F563D50" w14:textId="77777777" w:rsidTr="004F3EFB">
        <w:trPr>
          <w:trHeight w:val="399"/>
        </w:trPr>
        <w:tc>
          <w:tcPr>
            <w:tcW w:w="2283" w:type="dxa"/>
            <w:vMerge/>
            <w:tcBorders>
              <w:top w:val="single" w:sz="8" w:space="0" w:color="auto"/>
              <w:left w:val="single" w:sz="8" w:space="0" w:color="auto"/>
              <w:bottom w:val="single" w:sz="4" w:space="0" w:color="auto"/>
              <w:right w:val="single" w:sz="4" w:space="0" w:color="auto"/>
            </w:tcBorders>
            <w:vAlign w:val="center"/>
            <w:hideMark/>
          </w:tcPr>
          <w:p w14:paraId="2C76E88D" w14:textId="77777777" w:rsidR="00A931EA" w:rsidRPr="00EE3251" w:rsidRDefault="00A931EA" w:rsidP="004F3EFB">
            <w:pPr>
              <w:widowControl/>
              <w:adjustRightInd/>
              <w:spacing w:line="240" w:lineRule="auto"/>
              <w:textAlignment w:val="auto"/>
            </w:pPr>
          </w:p>
        </w:tc>
        <w:tc>
          <w:tcPr>
            <w:tcW w:w="1843" w:type="dxa"/>
            <w:vMerge/>
            <w:tcBorders>
              <w:top w:val="single" w:sz="8" w:space="0" w:color="auto"/>
              <w:left w:val="single" w:sz="4" w:space="0" w:color="auto"/>
              <w:bottom w:val="single" w:sz="4" w:space="0" w:color="auto"/>
              <w:right w:val="single" w:sz="4" w:space="0" w:color="auto"/>
            </w:tcBorders>
            <w:vAlign w:val="center"/>
            <w:hideMark/>
          </w:tcPr>
          <w:p w14:paraId="68C44263" w14:textId="77777777" w:rsidR="00A931EA" w:rsidRPr="00EE3251" w:rsidRDefault="00A931EA" w:rsidP="004F3EFB">
            <w:pPr>
              <w:widowControl/>
              <w:adjustRightInd/>
              <w:spacing w:line="240" w:lineRule="auto"/>
              <w:textAlignment w:val="auto"/>
            </w:pPr>
          </w:p>
        </w:tc>
        <w:tc>
          <w:tcPr>
            <w:tcW w:w="1418" w:type="dxa"/>
            <w:vMerge/>
            <w:tcBorders>
              <w:top w:val="single" w:sz="8" w:space="0" w:color="auto"/>
              <w:left w:val="single" w:sz="4" w:space="0" w:color="auto"/>
              <w:bottom w:val="single" w:sz="4" w:space="0" w:color="auto"/>
              <w:right w:val="single" w:sz="4" w:space="0" w:color="auto"/>
            </w:tcBorders>
            <w:vAlign w:val="center"/>
            <w:hideMark/>
          </w:tcPr>
          <w:p w14:paraId="4C33AFA6" w14:textId="77777777" w:rsidR="00A931EA" w:rsidRPr="00EE3251" w:rsidRDefault="00A931EA" w:rsidP="004F3EFB">
            <w:pPr>
              <w:widowControl/>
              <w:adjustRightInd/>
              <w:spacing w:line="240" w:lineRule="auto"/>
              <w:textAlignment w:val="auto"/>
            </w:pPr>
          </w:p>
        </w:tc>
        <w:tc>
          <w:tcPr>
            <w:tcW w:w="1949" w:type="dxa"/>
            <w:tcBorders>
              <w:top w:val="nil"/>
              <w:left w:val="nil"/>
              <w:bottom w:val="single" w:sz="4" w:space="0" w:color="auto"/>
              <w:right w:val="single" w:sz="4" w:space="0" w:color="auto"/>
            </w:tcBorders>
            <w:shd w:val="clear" w:color="auto" w:fill="auto"/>
            <w:noWrap/>
            <w:vAlign w:val="bottom"/>
            <w:hideMark/>
          </w:tcPr>
          <w:p w14:paraId="75E64B6B" w14:textId="77777777" w:rsidR="00A931EA" w:rsidRPr="00EE3251" w:rsidRDefault="00A931EA" w:rsidP="004F3EFB">
            <w:pPr>
              <w:widowControl/>
              <w:adjustRightInd/>
              <w:spacing w:line="240" w:lineRule="auto"/>
              <w:jc w:val="center"/>
            </w:pPr>
            <w:r w:rsidRPr="00EE3251">
              <w:t>108</w:t>
            </w:r>
            <w:r w:rsidRPr="00EE3251">
              <w:t>年度</w:t>
            </w:r>
          </w:p>
        </w:tc>
        <w:tc>
          <w:tcPr>
            <w:tcW w:w="1949" w:type="dxa"/>
            <w:tcBorders>
              <w:top w:val="nil"/>
              <w:left w:val="nil"/>
              <w:bottom w:val="single" w:sz="4" w:space="0" w:color="auto"/>
              <w:right w:val="single" w:sz="4" w:space="0" w:color="auto"/>
            </w:tcBorders>
            <w:shd w:val="clear" w:color="auto" w:fill="auto"/>
            <w:noWrap/>
            <w:vAlign w:val="center"/>
            <w:hideMark/>
          </w:tcPr>
          <w:p w14:paraId="1EE83917" w14:textId="77777777" w:rsidR="00A931EA" w:rsidRPr="00EE3251" w:rsidRDefault="00A931EA" w:rsidP="004F3EFB">
            <w:pPr>
              <w:widowControl/>
              <w:adjustRightInd/>
              <w:spacing w:line="240" w:lineRule="auto"/>
              <w:jc w:val="center"/>
            </w:pPr>
            <w:r w:rsidRPr="00EE3251">
              <w:t>109</w:t>
            </w:r>
            <w:r w:rsidRPr="00EE3251">
              <w:t>年度</w:t>
            </w:r>
          </w:p>
        </w:tc>
        <w:tc>
          <w:tcPr>
            <w:tcW w:w="1949" w:type="dxa"/>
            <w:tcBorders>
              <w:top w:val="nil"/>
              <w:left w:val="nil"/>
              <w:bottom w:val="single" w:sz="4" w:space="0" w:color="auto"/>
              <w:right w:val="single" w:sz="4" w:space="0" w:color="auto"/>
            </w:tcBorders>
            <w:shd w:val="clear" w:color="auto" w:fill="auto"/>
            <w:noWrap/>
            <w:vAlign w:val="center"/>
            <w:hideMark/>
          </w:tcPr>
          <w:p w14:paraId="4DE2EC84" w14:textId="77777777" w:rsidR="00A931EA" w:rsidRPr="00EE3251" w:rsidRDefault="00A931EA" w:rsidP="004F3EFB">
            <w:pPr>
              <w:widowControl/>
              <w:adjustRightInd/>
              <w:spacing w:line="240" w:lineRule="auto"/>
              <w:jc w:val="center"/>
            </w:pPr>
            <w:r w:rsidRPr="00EE3251">
              <w:t>110</w:t>
            </w:r>
            <w:r w:rsidRPr="00EE3251">
              <w:t>年度</w:t>
            </w:r>
          </w:p>
        </w:tc>
        <w:tc>
          <w:tcPr>
            <w:tcW w:w="1949" w:type="dxa"/>
            <w:tcBorders>
              <w:top w:val="nil"/>
              <w:left w:val="nil"/>
              <w:bottom w:val="single" w:sz="4" w:space="0" w:color="auto"/>
              <w:right w:val="single" w:sz="8" w:space="0" w:color="auto"/>
            </w:tcBorders>
            <w:shd w:val="clear" w:color="auto" w:fill="auto"/>
            <w:noWrap/>
            <w:vAlign w:val="center"/>
            <w:hideMark/>
          </w:tcPr>
          <w:p w14:paraId="15985088" w14:textId="77777777" w:rsidR="00A931EA" w:rsidRPr="00EE3251" w:rsidRDefault="00A931EA" w:rsidP="004F3EFB">
            <w:pPr>
              <w:widowControl/>
              <w:adjustRightInd/>
              <w:spacing w:line="240" w:lineRule="auto"/>
              <w:jc w:val="center"/>
              <w:textAlignment w:val="auto"/>
            </w:pPr>
            <w:r w:rsidRPr="00EE3251">
              <w:t>合計</w:t>
            </w:r>
          </w:p>
        </w:tc>
      </w:tr>
      <w:tr w:rsidR="00A931EA" w:rsidRPr="00EE3251" w14:paraId="55FB34AD" w14:textId="77777777" w:rsidTr="004F3EFB">
        <w:trPr>
          <w:trHeight w:val="399"/>
        </w:trPr>
        <w:tc>
          <w:tcPr>
            <w:tcW w:w="1334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7A7AD99C" w14:textId="77777777" w:rsidR="00A931EA" w:rsidRPr="00EE3251" w:rsidRDefault="00A931EA" w:rsidP="004F3EFB">
            <w:pPr>
              <w:widowControl/>
              <w:adjustRightInd/>
              <w:spacing w:line="240" w:lineRule="auto"/>
              <w:textAlignment w:val="auto"/>
            </w:pPr>
            <w:r w:rsidRPr="00EE3251">
              <w:t>已有設備</w:t>
            </w:r>
          </w:p>
        </w:tc>
      </w:tr>
      <w:tr w:rsidR="00A931EA" w:rsidRPr="00EE3251" w14:paraId="1D41ADB3"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2120A631" w14:textId="77777777" w:rsidR="00A931EA" w:rsidRPr="00EE3251" w:rsidRDefault="00A931EA" w:rsidP="004F3EFB">
            <w:pPr>
              <w:widowControl/>
              <w:adjustRightInd/>
              <w:spacing w:line="240" w:lineRule="auto"/>
              <w:jc w:val="center"/>
              <w:textAlignment w:val="auto"/>
            </w:pPr>
          </w:p>
        </w:tc>
        <w:tc>
          <w:tcPr>
            <w:tcW w:w="1843" w:type="dxa"/>
            <w:tcBorders>
              <w:top w:val="nil"/>
              <w:left w:val="nil"/>
              <w:bottom w:val="single" w:sz="4" w:space="0" w:color="auto"/>
              <w:right w:val="single" w:sz="4" w:space="0" w:color="auto"/>
            </w:tcBorders>
            <w:shd w:val="clear" w:color="auto" w:fill="auto"/>
            <w:noWrap/>
            <w:vAlign w:val="center"/>
            <w:hideMark/>
          </w:tcPr>
          <w:p w14:paraId="7C947B5E" w14:textId="77777777" w:rsidR="00A931EA" w:rsidRPr="00EE3251" w:rsidRDefault="00A931EA" w:rsidP="004F3EFB">
            <w:pPr>
              <w:widowControl/>
              <w:adjustRightInd/>
              <w:spacing w:line="240" w:lineRule="auto"/>
              <w:jc w:val="center"/>
              <w:textAlignment w:val="auto"/>
            </w:pPr>
          </w:p>
        </w:tc>
        <w:tc>
          <w:tcPr>
            <w:tcW w:w="1418" w:type="dxa"/>
            <w:tcBorders>
              <w:top w:val="nil"/>
              <w:left w:val="nil"/>
              <w:bottom w:val="single" w:sz="4" w:space="0" w:color="auto"/>
              <w:right w:val="single" w:sz="4" w:space="0" w:color="auto"/>
            </w:tcBorders>
            <w:shd w:val="clear" w:color="auto" w:fill="auto"/>
            <w:noWrap/>
            <w:vAlign w:val="center"/>
            <w:hideMark/>
          </w:tcPr>
          <w:p w14:paraId="674DAF9F" w14:textId="77777777" w:rsidR="00A931EA" w:rsidRPr="00EE3251" w:rsidRDefault="00A931EA" w:rsidP="004F3EFB">
            <w:pPr>
              <w:widowControl/>
              <w:adjustRightInd/>
              <w:spacing w:line="240" w:lineRule="auto"/>
              <w:jc w:val="center"/>
              <w:textAlignment w:val="auto"/>
            </w:pPr>
          </w:p>
        </w:tc>
        <w:tc>
          <w:tcPr>
            <w:tcW w:w="1949" w:type="dxa"/>
            <w:tcBorders>
              <w:top w:val="nil"/>
              <w:left w:val="nil"/>
              <w:bottom w:val="single" w:sz="4" w:space="0" w:color="auto"/>
              <w:right w:val="single" w:sz="4" w:space="0" w:color="auto"/>
            </w:tcBorders>
            <w:shd w:val="clear" w:color="auto" w:fill="auto"/>
            <w:noWrap/>
            <w:vAlign w:val="center"/>
            <w:hideMark/>
          </w:tcPr>
          <w:p w14:paraId="2A5744F3"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70FCDE1D"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2FE1F573"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8" w:space="0" w:color="auto"/>
            </w:tcBorders>
            <w:shd w:val="clear" w:color="auto" w:fill="auto"/>
            <w:noWrap/>
            <w:vAlign w:val="center"/>
            <w:hideMark/>
          </w:tcPr>
          <w:p w14:paraId="0A91FA72"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0756DD13"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7BB16E09" w14:textId="77777777" w:rsidR="00A931EA" w:rsidRPr="00EE3251" w:rsidRDefault="00A931EA" w:rsidP="004F3EFB">
            <w:pPr>
              <w:widowControl/>
              <w:adjustRightInd/>
              <w:spacing w:line="240" w:lineRule="auto"/>
              <w:jc w:val="center"/>
              <w:textAlignment w:val="auto"/>
            </w:pPr>
          </w:p>
        </w:tc>
        <w:tc>
          <w:tcPr>
            <w:tcW w:w="1843" w:type="dxa"/>
            <w:tcBorders>
              <w:top w:val="nil"/>
              <w:left w:val="nil"/>
              <w:bottom w:val="single" w:sz="4" w:space="0" w:color="auto"/>
              <w:right w:val="single" w:sz="4" w:space="0" w:color="auto"/>
            </w:tcBorders>
            <w:shd w:val="clear" w:color="auto" w:fill="auto"/>
            <w:noWrap/>
            <w:vAlign w:val="center"/>
            <w:hideMark/>
          </w:tcPr>
          <w:p w14:paraId="60D75072" w14:textId="77777777" w:rsidR="00A931EA" w:rsidRPr="00EE3251" w:rsidRDefault="00A931EA" w:rsidP="004F3EFB">
            <w:pPr>
              <w:widowControl/>
              <w:adjustRightInd/>
              <w:spacing w:line="240" w:lineRule="auto"/>
              <w:jc w:val="center"/>
              <w:textAlignment w:val="auto"/>
            </w:pPr>
          </w:p>
        </w:tc>
        <w:tc>
          <w:tcPr>
            <w:tcW w:w="1418" w:type="dxa"/>
            <w:tcBorders>
              <w:top w:val="nil"/>
              <w:left w:val="nil"/>
              <w:bottom w:val="single" w:sz="4" w:space="0" w:color="auto"/>
              <w:right w:val="single" w:sz="4" w:space="0" w:color="auto"/>
            </w:tcBorders>
            <w:shd w:val="clear" w:color="auto" w:fill="auto"/>
            <w:noWrap/>
            <w:vAlign w:val="center"/>
            <w:hideMark/>
          </w:tcPr>
          <w:p w14:paraId="3F3604F3" w14:textId="77777777" w:rsidR="00A931EA" w:rsidRPr="00EE3251" w:rsidRDefault="00A931EA" w:rsidP="004F3EFB">
            <w:pPr>
              <w:widowControl/>
              <w:adjustRightInd/>
              <w:spacing w:line="240" w:lineRule="auto"/>
              <w:jc w:val="center"/>
              <w:textAlignment w:val="auto"/>
            </w:pPr>
          </w:p>
        </w:tc>
        <w:tc>
          <w:tcPr>
            <w:tcW w:w="1949" w:type="dxa"/>
            <w:tcBorders>
              <w:top w:val="nil"/>
              <w:left w:val="nil"/>
              <w:bottom w:val="single" w:sz="4" w:space="0" w:color="auto"/>
              <w:right w:val="single" w:sz="4" w:space="0" w:color="auto"/>
            </w:tcBorders>
            <w:shd w:val="clear" w:color="auto" w:fill="auto"/>
            <w:noWrap/>
            <w:vAlign w:val="center"/>
            <w:hideMark/>
          </w:tcPr>
          <w:p w14:paraId="1668A876"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48136399"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2AE0CF48"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8" w:space="0" w:color="auto"/>
            </w:tcBorders>
            <w:shd w:val="clear" w:color="auto" w:fill="auto"/>
            <w:noWrap/>
            <w:vAlign w:val="center"/>
            <w:hideMark/>
          </w:tcPr>
          <w:p w14:paraId="0D7CC9D0"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373F9EDC" w14:textId="77777777" w:rsidTr="004F3EFB">
        <w:trPr>
          <w:trHeight w:val="399"/>
        </w:trPr>
        <w:tc>
          <w:tcPr>
            <w:tcW w:w="5544" w:type="dxa"/>
            <w:gridSpan w:val="3"/>
            <w:tcBorders>
              <w:top w:val="single" w:sz="4" w:space="0" w:color="auto"/>
              <w:left w:val="single" w:sz="4" w:space="0" w:color="auto"/>
              <w:bottom w:val="single" w:sz="4" w:space="0" w:color="auto"/>
              <w:right w:val="single" w:sz="4" w:space="0" w:color="000000"/>
            </w:tcBorders>
            <w:shd w:val="clear" w:color="000000" w:fill="FFFFC0"/>
            <w:noWrap/>
            <w:vAlign w:val="center"/>
            <w:hideMark/>
          </w:tcPr>
          <w:p w14:paraId="2A6BD155"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949" w:type="dxa"/>
            <w:tcBorders>
              <w:top w:val="nil"/>
              <w:left w:val="nil"/>
              <w:bottom w:val="single" w:sz="4" w:space="0" w:color="auto"/>
              <w:right w:val="single" w:sz="4" w:space="0" w:color="auto"/>
            </w:tcBorders>
            <w:shd w:val="clear" w:color="000000" w:fill="FFFFC0"/>
            <w:noWrap/>
            <w:vAlign w:val="center"/>
            <w:hideMark/>
          </w:tcPr>
          <w:p w14:paraId="054A82E6"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168C5CF1"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21D6438C"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33EA1BF7"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r>
      <w:tr w:rsidR="00A931EA" w:rsidRPr="00EE3251" w14:paraId="7FD32383" w14:textId="77777777" w:rsidTr="004F3EFB">
        <w:trPr>
          <w:trHeight w:val="399"/>
        </w:trPr>
        <w:tc>
          <w:tcPr>
            <w:tcW w:w="1334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1EBE2661" w14:textId="77777777" w:rsidR="00A931EA" w:rsidRPr="00EE3251" w:rsidRDefault="00A931EA" w:rsidP="004F3EFB">
            <w:pPr>
              <w:widowControl/>
              <w:adjustRightInd/>
              <w:spacing w:line="240" w:lineRule="auto"/>
              <w:textAlignment w:val="auto"/>
            </w:pPr>
            <w:r w:rsidRPr="00EE3251">
              <w:t>新增設備</w:t>
            </w:r>
          </w:p>
        </w:tc>
      </w:tr>
      <w:tr w:rsidR="00A931EA" w:rsidRPr="00EE3251" w14:paraId="409FC8C0"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62065558" w14:textId="77777777" w:rsidR="00A931EA" w:rsidRPr="00EE3251" w:rsidRDefault="00A931EA" w:rsidP="004F3EFB">
            <w:pPr>
              <w:widowControl/>
              <w:adjustRightInd/>
              <w:spacing w:line="240" w:lineRule="auto"/>
              <w:jc w:val="center"/>
              <w:textAlignment w:val="auto"/>
            </w:pPr>
          </w:p>
        </w:tc>
        <w:tc>
          <w:tcPr>
            <w:tcW w:w="1843" w:type="dxa"/>
            <w:tcBorders>
              <w:top w:val="nil"/>
              <w:left w:val="nil"/>
              <w:bottom w:val="single" w:sz="4" w:space="0" w:color="auto"/>
              <w:right w:val="single" w:sz="4" w:space="0" w:color="auto"/>
            </w:tcBorders>
            <w:shd w:val="clear" w:color="auto" w:fill="auto"/>
            <w:noWrap/>
            <w:vAlign w:val="center"/>
            <w:hideMark/>
          </w:tcPr>
          <w:p w14:paraId="2804FB72" w14:textId="77777777" w:rsidR="00A931EA" w:rsidRPr="00EE3251" w:rsidRDefault="00A931EA" w:rsidP="004F3EFB">
            <w:pPr>
              <w:widowControl/>
              <w:adjustRightInd/>
              <w:spacing w:line="240" w:lineRule="auto"/>
              <w:jc w:val="center"/>
              <w:textAlignment w:val="auto"/>
            </w:pPr>
          </w:p>
        </w:tc>
        <w:tc>
          <w:tcPr>
            <w:tcW w:w="1418" w:type="dxa"/>
            <w:tcBorders>
              <w:top w:val="nil"/>
              <w:left w:val="nil"/>
              <w:bottom w:val="single" w:sz="4" w:space="0" w:color="auto"/>
              <w:right w:val="single" w:sz="4" w:space="0" w:color="auto"/>
            </w:tcBorders>
            <w:shd w:val="clear" w:color="auto" w:fill="auto"/>
            <w:noWrap/>
            <w:vAlign w:val="center"/>
            <w:hideMark/>
          </w:tcPr>
          <w:p w14:paraId="622EFC29" w14:textId="77777777" w:rsidR="00A931EA" w:rsidRPr="00EE3251" w:rsidRDefault="00A931EA" w:rsidP="004F3EFB">
            <w:pPr>
              <w:widowControl/>
              <w:adjustRightInd/>
              <w:spacing w:line="240" w:lineRule="auto"/>
              <w:jc w:val="center"/>
              <w:textAlignment w:val="auto"/>
            </w:pPr>
          </w:p>
        </w:tc>
        <w:tc>
          <w:tcPr>
            <w:tcW w:w="1949" w:type="dxa"/>
            <w:tcBorders>
              <w:top w:val="nil"/>
              <w:left w:val="nil"/>
              <w:bottom w:val="single" w:sz="4" w:space="0" w:color="auto"/>
              <w:right w:val="single" w:sz="4" w:space="0" w:color="auto"/>
            </w:tcBorders>
            <w:shd w:val="clear" w:color="auto" w:fill="auto"/>
            <w:noWrap/>
            <w:vAlign w:val="center"/>
            <w:hideMark/>
          </w:tcPr>
          <w:p w14:paraId="3F8C9021"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0E8216A9"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2FAC0E9D"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8" w:space="0" w:color="auto"/>
            </w:tcBorders>
            <w:shd w:val="clear" w:color="auto" w:fill="auto"/>
            <w:noWrap/>
            <w:vAlign w:val="center"/>
            <w:hideMark/>
          </w:tcPr>
          <w:p w14:paraId="76B95FDE"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335BD706"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4CE54664" w14:textId="77777777" w:rsidR="00A931EA" w:rsidRPr="00EE3251" w:rsidRDefault="00A931EA" w:rsidP="004F3EFB">
            <w:pPr>
              <w:widowControl/>
              <w:adjustRightInd/>
              <w:spacing w:line="240" w:lineRule="auto"/>
              <w:jc w:val="center"/>
              <w:textAlignment w:val="auto"/>
            </w:pPr>
          </w:p>
        </w:tc>
        <w:tc>
          <w:tcPr>
            <w:tcW w:w="1843" w:type="dxa"/>
            <w:tcBorders>
              <w:top w:val="nil"/>
              <w:left w:val="nil"/>
              <w:bottom w:val="single" w:sz="4" w:space="0" w:color="auto"/>
              <w:right w:val="single" w:sz="4" w:space="0" w:color="auto"/>
            </w:tcBorders>
            <w:shd w:val="clear" w:color="auto" w:fill="auto"/>
            <w:noWrap/>
            <w:vAlign w:val="center"/>
            <w:hideMark/>
          </w:tcPr>
          <w:p w14:paraId="12CA3F99" w14:textId="77777777" w:rsidR="00A931EA" w:rsidRPr="00EE3251" w:rsidRDefault="00A931EA" w:rsidP="004F3EFB">
            <w:pPr>
              <w:widowControl/>
              <w:adjustRightInd/>
              <w:spacing w:line="240" w:lineRule="auto"/>
              <w:jc w:val="center"/>
              <w:textAlignment w:val="auto"/>
            </w:pPr>
          </w:p>
        </w:tc>
        <w:tc>
          <w:tcPr>
            <w:tcW w:w="1418" w:type="dxa"/>
            <w:tcBorders>
              <w:top w:val="nil"/>
              <w:left w:val="nil"/>
              <w:bottom w:val="single" w:sz="4" w:space="0" w:color="auto"/>
              <w:right w:val="single" w:sz="4" w:space="0" w:color="auto"/>
            </w:tcBorders>
            <w:shd w:val="clear" w:color="auto" w:fill="auto"/>
            <w:noWrap/>
            <w:vAlign w:val="center"/>
            <w:hideMark/>
          </w:tcPr>
          <w:p w14:paraId="73F69F2E" w14:textId="77777777" w:rsidR="00A931EA" w:rsidRPr="00EE3251" w:rsidRDefault="00A931EA" w:rsidP="004F3EFB">
            <w:pPr>
              <w:widowControl/>
              <w:adjustRightInd/>
              <w:spacing w:line="240" w:lineRule="auto"/>
              <w:jc w:val="center"/>
              <w:textAlignment w:val="auto"/>
            </w:pPr>
          </w:p>
        </w:tc>
        <w:tc>
          <w:tcPr>
            <w:tcW w:w="1949" w:type="dxa"/>
            <w:tcBorders>
              <w:top w:val="nil"/>
              <w:left w:val="nil"/>
              <w:bottom w:val="single" w:sz="4" w:space="0" w:color="auto"/>
              <w:right w:val="single" w:sz="4" w:space="0" w:color="auto"/>
            </w:tcBorders>
            <w:shd w:val="clear" w:color="auto" w:fill="auto"/>
            <w:noWrap/>
            <w:vAlign w:val="center"/>
            <w:hideMark/>
          </w:tcPr>
          <w:p w14:paraId="5745964E"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23A40C13"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676FF14B"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8" w:space="0" w:color="auto"/>
            </w:tcBorders>
            <w:shd w:val="clear" w:color="auto" w:fill="auto"/>
            <w:noWrap/>
            <w:vAlign w:val="center"/>
            <w:hideMark/>
          </w:tcPr>
          <w:p w14:paraId="4C88B385"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46D7AFA8" w14:textId="77777777" w:rsidTr="004F3EFB">
        <w:trPr>
          <w:trHeight w:val="399"/>
        </w:trPr>
        <w:tc>
          <w:tcPr>
            <w:tcW w:w="5544" w:type="dxa"/>
            <w:gridSpan w:val="3"/>
            <w:tcBorders>
              <w:top w:val="single" w:sz="4" w:space="0" w:color="auto"/>
              <w:left w:val="single" w:sz="4" w:space="0" w:color="auto"/>
              <w:bottom w:val="single" w:sz="4" w:space="0" w:color="auto"/>
              <w:right w:val="single" w:sz="4" w:space="0" w:color="000000"/>
            </w:tcBorders>
            <w:shd w:val="clear" w:color="000000" w:fill="FFFFC0"/>
            <w:noWrap/>
            <w:vAlign w:val="center"/>
            <w:hideMark/>
          </w:tcPr>
          <w:p w14:paraId="6554D59F"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949" w:type="dxa"/>
            <w:tcBorders>
              <w:top w:val="nil"/>
              <w:left w:val="nil"/>
              <w:bottom w:val="single" w:sz="4" w:space="0" w:color="auto"/>
              <w:right w:val="single" w:sz="4" w:space="0" w:color="auto"/>
            </w:tcBorders>
            <w:shd w:val="clear" w:color="000000" w:fill="FFFFC0"/>
            <w:noWrap/>
            <w:vAlign w:val="center"/>
            <w:hideMark/>
          </w:tcPr>
          <w:p w14:paraId="029429CE"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09146CAD"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6F99DC19"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7C9DA534"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r>
      <w:tr w:rsidR="00A931EA" w:rsidRPr="00EE3251" w14:paraId="31218FDB" w14:textId="77777777" w:rsidTr="004F3EFB">
        <w:trPr>
          <w:trHeight w:val="399"/>
        </w:trPr>
        <w:tc>
          <w:tcPr>
            <w:tcW w:w="5544" w:type="dxa"/>
            <w:gridSpan w:val="3"/>
            <w:tcBorders>
              <w:top w:val="single" w:sz="4" w:space="0" w:color="auto"/>
              <w:left w:val="single" w:sz="8" w:space="0" w:color="auto"/>
              <w:bottom w:val="single" w:sz="8" w:space="0" w:color="auto"/>
              <w:right w:val="single" w:sz="4" w:space="0" w:color="auto"/>
            </w:tcBorders>
            <w:shd w:val="clear" w:color="000000" w:fill="D8E4BC"/>
            <w:noWrap/>
            <w:vAlign w:val="center"/>
            <w:hideMark/>
          </w:tcPr>
          <w:p w14:paraId="5B7A8BEF" w14:textId="77777777" w:rsidR="00A931EA" w:rsidRPr="00EE3251" w:rsidRDefault="00A931EA" w:rsidP="004F3EFB">
            <w:pPr>
              <w:widowControl/>
              <w:adjustRightInd/>
              <w:spacing w:line="240" w:lineRule="auto"/>
              <w:jc w:val="center"/>
              <w:textAlignment w:val="auto"/>
              <w:rPr>
                <w:b/>
                <w:bCs/>
              </w:rPr>
            </w:pPr>
            <w:r w:rsidRPr="00EE3251">
              <w:rPr>
                <w:b/>
                <w:bCs/>
              </w:rPr>
              <w:t>合計</w:t>
            </w:r>
          </w:p>
        </w:tc>
        <w:tc>
          <w:tcPr>
            <w:tcW w:w="1949" w:type="dxa"/>
            <w:tcBorders>
              <w:top w:val="nil"/>
              <w:left w:val="nil"/>
              <w:bottom w:val="single" w:sz="8" w:space="0" w:color="auto"/>
              <w:right w:val="single" w:sz="4" w:space="0" w:color="auto"/>
            </w:tcBorders>
            <w:shd w:val="clear" w:color="000000" w:fill="D8E4BC"/>
            <w:noWrap/>
            <w:vAlign w:val="center"/>
            <w:hideMark/>
          </w:tcPr>
          <w:p w14:paraId="075729BE"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8" w:space="0" w:color="auto"/>
              <w:right w:val="single" w:sz="4" w:space="0" w:color="auto"/>
            </w:tcBorders>
            <w:shd w:val="clear" w:color="000000" w:fill="D8E4BC"/>
            <w:noWrap/>
            <w:vAlign w:val="center"/>
            <w:hideMark/>
          </w:tcPr>
          <w:p w14:paraId="35E9104D"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8" w:space="0" w:color="auto"/>
              <w:right w:val="single" w:sz="4" w:space="0" w:color="auto"/>
            </w:tcBorders>
            <w:shd w:val="clear" w:color="000000" w:fill="D8E4BC"/>
            <w:noWrap/>
            <w:vAlign w:val="center"/>
            <w:hideMark/>
          </w:tcPr>
          <w:p w14:paraId="49232F3E"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8" w:space="0" w:color="auto"/>
              <w:right w:val="single" w:sz="8" w:space="0" w:color="auto"/>
            </w:tcBorders>
            <w:shd w:val="clear" w:color="000000" w:fill="D8E4BC"/>
            <w:noWrap/>
            <w:vAlign w:val="center"/>
            <w:hideMark/>
          </w:tcPr>
          <w:p w14:paraId="65D82C1F"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r>
    </w:tbl>
    <w:p w14:paraId="6F98A24B" w14:textId="77777777" w:rsidR="00A931EA" w:rsidRPr="00EE3251" w:rsidRDefault="00A931EA" w:rsidP="007570E0">
      <w:pPr>
        <w:widowControl/>
        <w:adjustRightInd/>
        <w:spacing w:line="240" w:lineRule="auto"/>
        <w:textAlignment w:val="auto"/>
      </w:pPr>
      <w:r w:rsidRPr="00EE3251">
        <w:t>註：</w:t>
      </w:r>
      <w:r w:rsidRPr="00EE3251">
        <w:t>1.</w:t>
      </w:r>
      <w:r w:rsidRPr="00EE3251">
        <w:t>未編列設備使用費，原則上不得報支設備維護費。</w:t>
      </w:r>
    </w:p>
    <w:p w14:paraId="4D96FA00" w14:textId="725EC5E5" w:rsidR="00A931EA" w:rsidRPr="00EE3251" w:rsidRDefault="000D2BC3" w:rsidP="007570E0">
      <w:pPr>
        <w:adjustRightInd/>
        <w:spacing w:line="240" w:lineRule="auto"/>
        <w:jc w:val="both"/>
        <w:textAlignment w:val="auto"/>
      </w:pPr>
      <w:r>
        <w:rPr>
          <w:rFonts w:hint="eastAsia"/>
        </w:rPr>
        <w:t xml:space="preserve">    </w:t>
      </w:r>
      <w:r w:rsidR="00A931EA" w:rsidRPr="00EE3251">
        <w:t>2.</w:t>
      </w:r>
      <w:r w:rsidR="00A931EA" w:rsidRPr="00EE3251">
        <w:t>保固期內之設備不得編列維護費用，爾後各年費用依維護合約按該設備於計畫之使用比例編列。</w:t>
      </w:r>
    </w:p>
    <w:p w14:paraId="3401BB46" w14:textId="5E175EC4" w:rsidR="00A931EA" w:rsidRDefault="00A931EA" w:rsidP="00A931EA">
      <w:pPr>
        <w:widowControl/>
        <w:adjustRightInd/>
        <w:spacing w:line="240" w:lineRule="auto"/>
        <w:textAlignment w:val="auto"/>
      </w:pPr>
      <w:r w:rsidRPr="00EE3251">
        <w:br w:type="page"/>
      </w:r>
    </w:p>
    <w:p w14:paraId="419B7033" w14:textId="31421C8F" w:rsidR="00AF3ED1" w:rsidRPr="00EE3251" w:rsidRDefault="00AF3ED1" w:rsidP="000D2BC3">
      <w:pPr>
        <w:pStyle w:val="aff2"/>
        <w:spacing w:after="0" w:line="240" w:lineRule="exact"/>
      </w:pPr>
      <w:bookmarkStart w:id="516" w:name="_Toc39829504"/>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10</w:t>
      </w:r>
      <w:r>
        <w:fldChar w:fldCharType="end"/>
      </w:r>
      <w:r w:rsidRPr="00CC06D4">
        <w:rPr>
          <w:color w:val="000000" w:themeColor="text1"/>
        </w:rPr>
        <w:t>無形資產之引進、委託研</w:t>
      </w:r>
      <w:r w:rsidRPr="00EE3251">
        <w:t>究或驗證費</w:t>
      </w:r>
      <w:r>
        <w:rPr>
          <w:rFonts w:hint="eastAsia"/>
        </w:rPr>
        <w:t>(</w:t>
      </w:r>
      <w:r>
        <w:rPr>
          <w:rFonts w:hint="eastAsia"/>
        </w:rPr>
        <w:t>力積電</w:t>
      </w:r>
      <w:r>
        <w:rPr>
          <w:rFonts w:hint="eastAsia"/>
        </w:rPr>
        <w:t>)</w:t>
      </w:r>
      <w:bookmarkEnd w:id="516"/>
    </w:p>
    <w:tbl>
      <w:tblPr>
        <w:tblW w:w="14667" w:type="dxa"/>
        <w:tblInd w:w="13" w:type="dxa"/>
        <w:tblLayout w:type="fixed"/>
        <w:tblCellMar>
          <w:left w:w="28" w:type="dxa"/>
          <w:right w:w="28" w:type="dxa"/>
        </w:tblCellMar>
        <w:tblLook w:val="04A0" w:firstRow="1" w:lastRow="0" w:firstColumn="1" w:lastColumn="0" w:noHBand="0" w:noVBand="1"/>
      </w:tblPr>
      <w:tblGrid>
        <w:gridCol w:w="2444"/>
        <w:gridCol w:w="1337"/>
        <w:gridCol w:w="1337"/>
        <w:gridCol w:w="3828"/>
        <w:gridCol w:w="2268"/>
        <w:gridCol w:w="1151"/>
        <w:gridCol w:w="1151"/>
        <w:gridCol w:w="1151"/>
      </w:tblGrid>
      <w:tr w:rsidR="00A931EA" w:rsidRPr="00EE3251" w14:paraId="0C14692A" w14:textId="77777777" w:rsidTr="004F3EFB">
        <w:trPr>
          <w:trHeight w:val="393"/>
        </w:trPr>
        <w:tc>
          <w:tcPr>
            <w:tcW w:w="14667" w:type="dxa"/>
            <w:gridSpan w:val="8"/>
            <w:tcBorders>
              <w:top w:val="nil"/>
              <w:left w:val="nil"/>
              <w:bottom w:val="nil"/>
              <w:right w:val="nil"/>
            </w:tcBorders>
            <w:shd w:val="clear" w:color="auto" w:fill="auto"/>
            <w:noWrap/>
            <w:vAlign w:val="center"/>
            <w:hideMark/>
          </w:tcPr>
          <w:p w14:paraId="417A4E23" w14:textId="1569B175" w:rsidR="00A931EA" w:rsidRPr="00EE3251" w:rsidRDefault="00A931EA" w:rsidP="000D2BC3">
            <w:pPr>
              <w:widowControl/>
              <w:adjustRightInd/>
              <w:spacing w:line="240" w:lineRule="auto"/>
              <w:textAlignment w:val="auto"/>
            </w:pPr>
            <w:bookmarkStart w:id="517" w:name="RANGE!A1:J18"/>
            <w:r w:rsidRPr="00CC06D4">
              <w:rPr>
                <w:color w:val="000000" w:themeColor="text1"/>
              </w:rPr>
              <w:t>2.5</w:t>
            </w:r>
            <w:r w:rsidRPr="00CC06D4">
              <w:rPr>
                <w:color w:val="000000" w:themeColor="text1"/>
              </w:rPr>
              <w:t>無形資產之引進、委託研</w:t>
            </w:r>
            <w:r w:rsidRPr="00EE3251">
              <w:t>究或驗證費</w:t>
            </w:r>
            <w:bookmarkEnd w:id="517"/>
            <w:r w:rsidR="000D2BC3">
              <w:rPr>
                <w:rFonts w:hint="eastAsia"/>
              </w:rPr>
              <w:t xml:space="preserve"> </w:t>
            </w:r>
          </w:p>
        </w:tc>
      </w:tr>
      <w:tr w:rsidR="000D2BC3" w:rsidRPr="00EE3251" w14:paraId="01A78BBA" w14:textId="77777777" w:rsidTr="004F3EFB">
        <w:trPr>
          <w:trHeight w:val="393"/>
        </w:trPr>
        <w:tc>
          <w:tcPr>
            <w:tcW w:w="14667" w:type="dxa"/>
            <w:gridSpan w:val="8"/>
            <w:tcBorders>
              <w:top w:val="nil"/>
              <w:left w:val="nil"/>
              <w:bottom w:val="nil"/>
              <w:right w:val="nil"/>
            </w:tcBorders>
            <w:shd w:val="clear" w:color="auto" w:fill="auto"/>
            <w:noWrap/>
            <w:vAlign w:val="center"/>
          </w:tcPr>
          <w:p w14:paraId="60F066E0" w14:textId="6387BB90" w:rsidR="000D2BC3" w:rsidRPr="00CC06D4" w:rsidRDefault="000D2BC3" w:rsidP="000D2BC3">
            <w:pPr>
              <w:widowControl/>
              <w:adjustRightInd/>
              <w:spacing w:line="240" w:lineRule="auto"/>
              <w:jc w:val="right"/>
              <w:textAlignment w:val="auto"/>
              <w:rPr>
                <w:color w:val="000000" w:themeColor="text1"/>
              </w:rPr>
            </w:pPr>
            <w:r w:rsidRPr="00EE3251">
              <w:t>單位：千元</w:t>
            </w:r>
          </w:p>
        </w:tc>
      </w:tr>
      <w:tr w:rsidR="00A931EA" w:rsidRPr="00EE3251" w14:paraId="0B697A4A" w14:textId="77777777" w:rsidTr="004F3EFB">
        <w:trPr>
          <w:trHeight w:val="393"/>
        </w:trPr>
        <w:tc>
          <w:tcPr>
            <w:tcW w:w="2444" w:type="dxa"/>
            <w:vMerge w:val="restart"/>
            <w:tcBorders>
              <w:top w:val="nil"/>
              <w:left w:val="single" w:sz="8" w:space="0" w:color="auto"/>
              <w:bottom w:val="single" w:sz="4" w:space="0" w:color="auto"/>
              <w:right w:val="single" w:sz="4" w:space="0" w:color="auto"/>
            </w:tcBorders>
            <w:shd w:val="clear" w:color="auto" w:fill="auto"/>
            <w:vAlign w:val="center"/>
            <w:hideMark/>
          </w:tcPr>
          <w:p w14:paraId="6285C5C6" w14:textId="77777777" w:rsidR="00A931EA" w:rsidRPr="00EE3251" w:rsidRDefault="00A931EA" w:rsidP="004F3EFB">
            <w:pPr>
              <w:widowControl/>
              <w:adjustRightInd/>
              <w:spacing w:line="240" w:lineRule="auto"/>
              <w:jc w:val="center"/>
              <w:textAlignment w:val="auto"/>
            </w:pPr>
            <w:r w:rsidRPr="00EE3251">
              <w:t>類別</w:t>
            </w:r>
          </w:p>
        </w:tc>
        <w:tc>
          <w:tcPr>
            <w:tcW w:w="2674" w:type="dxa"/>
            <w:gridSpan w:val="2"/>
            <w:tcBorders>
              <w:top w:val="single" w:sz="8" w:space="0" w:color="auto"/>
              <w:left w:val="nil"/>
              <w:bottom w:val="single" w:sz="4" w:space="0" w:color="auto"/>
              <w:right w:val="single" w:sz="4" w:space="0" w:color="auto"/>
            </w:tcBorders>
            <w:shd w:val="clear" w:color="auto" w:fill="auto"/>
            <w:vAlign w:val="center"/>
            <w:hideMark/>
          </w:tcPr>
          <w:p w14:paraId="4101200F" w14:textId="77777777" w:rsidR="00A931EA" w:rsidRPr="00EE3251" w:rsidRDefault="00A931EA" w:rsidP="004F3EFB">
            <w:pPr>
              <w:widowControl/>
              <w:adjustRightInd/>
              <w:spacing w:line="240" w:lineRule="auto"/>
              <w:jc w:val="center"/>
              <w:textAlignment w:val="auto"/>
            </w:pPr>
            <w:r w:rsidRPr="00EE3251">
              <w:t>＊科專計畫成果</w:t>
            </w:r>
          </w:p>
        </w:tc>
        <w:tc>
          <w:tcPr>
            <w:tcW w:w="3828" w:type="dxa"/>
            <w:vMerge w:val="restart"/>
            <w:tcBorders>
              <w:top w:val="nil"/>
              <w:left w:val="single" w:sz="4" w:space="0" w:color="auto"/>
              <w:bottom w:val="single" w:sz="4" w:space="0" w:color="auto"/>
              <w:right w:val="single" w:sz="4" w:space="0" w:color="auto"/>
            </w:tcBorders>
            <w:shd w:val="clear" w:color="auto" w:fill="auto"/>
            <w:vAlign w:val="center"/>
            <w:hideMark/>
          </w:tcPr>
          <w:p w14:paraId="6337C533" w14:textId="77777777" w:rsidR="00A931EA" w:rsidRPr="00EE3251" w:rsidRDefault="00A931EA" w:rsidP="004F3EFB">
            <w:pPr>
              <w:widowControl/>
              <w:adjustRightInd/>
              <w:spacing w:line="240" w:lineRule="auto"/>
              <w:jc w:val="center"/>
              <w:textAlignment w:val="auto"/>
            </w:pPr>
            <w:r w:rsidRPr="00EE3251">
              <w:t>項目名稱</w:t>
            </w:r>
          </w:p>
        </w:tc>
        <w:tc>
          <w:tcPr>
            <w:tcW w:w="2268" w:type="dxa"/>
            <w:vMerge w:val="restart"/>
            <w:tcBorders>
              <w:top w:val="nil"/>
              <w:left w:val="single" w:sz="4" w:space="0" w:color="auto"/>
              <w:bottom w:val="single" w:sz="4" w:space="0" w:color="auto"/>
              <w:right w:val="single" w:sz="4" w:space="0" w:color="auto"/>
            </w:tcBorders>
            <w:shd w:val="clear" w:color="auto" w:fill="auto"/>
            <w:vAlign w:val="center"/>
            <w:hideMark/>
          </w:tcPr>
          <w:p w14:paraId="6D9528FD" w14:textId="77777777" w:rsidR="00A931EA" w:rsidRPr="00EE3251" w:rsidRDefault="00A931EA" w:rsidP="004F3EFB">
            <w:pPr>
              <w:widowControl/>
              <w:adjustRightInd/>
              <w:spacing w:line="240" w:lineRule="auto"/>
              <w:jc w:val="center"/>
              <w:textAlignment w:val="auto"/>
            </w:pPr>
            <w:r w:rsidRPr="00EE3251">
              <w:t>機構名稱</w:t>
            </w:r>
          </w:p>
        </w:tc>
        <w:tc>
          <w:tcPr>
            <w:tcW w:w="3453" w:type="dxa"/>
            <w:gridSpan w:val="3"/>
            <w:tcBorders>
              <w:top w:val="single" w:sz="8" w:space="0" w:color="auto"/>
              <w:left w:val="nil"/>
              <w:bottom w:val="single" w:sz="4" w:space="0" w:color="auto"/>
              <w:right w:val="single" w:sz="8" w:space="0" w:color="000000"/>
            </w:tcBorders>
            <w:shd w:val="clear" w:color="auto" w:fill="auto"/>
            <w:vAlign w:val="center"/>
            <w:hideMark/>
          </w:tcPr>
          <w:p w14:paraId="0E526E98" w14:textId="77777777" w:rsidR="00A931EA" w:rsidRPr="00EE3251" w:rsidRDefault="00A931EA" w:rsidP="004F3EFB">
            <w:pPr>
              <w:widowControl/>
              <w:adjustRightInd/>
              <w:spacing w:line="240" w:lineRule="auto"/>
              <w:jc w:val="center"/>
              <w:textAlignment w:val="auto"/>
            </w:pPr>
            <w:r w:rsidRPr="00EE3251">
              <w:t>金額</w:t>
            </w:r>
          </w:p>
        </w:tc>
      </w:tr>
      <w:tr w:rsidR="00A931EA" w:rsidRPr="00EE3251" w14:paraId="48904871"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68851DC8" w14:textId="77777777" w:rsidR="00A931EA" w:rsidRPr="00EE3251" w:rsidRDefault="00A931EA" w:rsidP="004F3EFB">
            <w:pPr>
              <w:widowControl/>
              <w:adjustRightInd/>
              <w:spacing w:line="240" w:lineRule="auto"/>
              <w:textAlignment w:val="auto"/>
            </w:pPr>
          </w:p>
        </w:tc>
        <w:tc>
          <w:tcPr>
            <w:tcW w:w="1337" w:type="dxa"/>
            <w:tcBorders>
              <w:top w:val="nil"/>
              <w:left w:val="nil"/>
              <w:bottom w:val="single" w:sz="4" w:space="0" w:color="auto"/>
              <w:right w:val="single" w:sz="4" w:space="0" w:color="auto"/>
            </w:tcBorders>
            <w:shd w:val="clear" w:color="auto" w:fill="auto"/>
            <w:vAlign w:val="center"/>
            <w:hideMark/>
          </w:tcPr>
          <w:p w14:paraId="55D464A3" w14:textId="77777777" w:rsidR="00A931EA" w:rsidRPr="00EE3251" w:rsidRDefault="00A931EA" w:rsidP="004F3EFB">
            <w:pPr>
              <w:widowControl/>
              <w:adjustRightInd/>
              <w:spacing w:line="240" w:lineRule="auto"/>
              <w:jc w:val="center"/>
              <w:textAlignment w:val="auto"/>
            </w:pPr>
            <w:r w:rsidRPr="00EE3251">
              <w:t>是</w:t>
            </w:r>
          </w:p>
        </w:tc>
        <w:tc>
          <w:tcPr>
            <w:tcW w:w="1337" w:type="dxa"/>
            <w:tcBorders>
              <w:top w:val="nil"/>
              <w:left w:val="nil"/>
              <w:bottom w:val="single" w:sz="4" w:space="0" w:color="auto"/>
              <w:right w:val="single" w:sz="4" w:space="0" w:color="auto"/>
            </w:tcBorders>
            <w:shd w:val="clear" w:color="auto" w:fill="auto"/>
            <w:vAlign w:val="center"/>
            <w:hideMark/>
          </w:tcPr>
          <w:p w14:paraId="50259908" w14:textId="77777777" w:rsidR="00A931EA" w:rsidRPr="00EE3251" w:rsidRDefault="00A931EA" w:rsidP="004F3EFB">
            <w:pPr>
              <w:widowControl/>
              <w:adjustRightInd/>
              <w:spacing w:line="240" w:lineRule="auto"/>
              <w:jc w:val="center"/>
              <w:textAlignment w:val="auto"/>
            </w:pPr>
            <w:r w:rsidRPr="00EE3251">
              <w:t>否</w:t>
            </w:r>
          </w:p>
        </w:tc>
        <w:tc>
          <w:tcPr>
            <w:tcW w:w="3828" w:type="dxa"/>
            <w:vMerge/>
            <w:tcBorders>
              <w:top w:val="nil"/>
              <w:left w:val="single" w:sz="4" w:space="0" w:color="auto"/>
              <w:bottom w:val="single" w:sz="4" w:space="0" w:color="auto"/>
              <w:right w:val="single" w:sz="4" w:space="0" w:color="auto"/>
            </w:tcBorders>
            <w:vAlign w:val="center"/>
            <w:hideMark/>
          </w:tcPr>
          <w:p w14:paraId="4D6C9D40" w14:textId="77777777" w:rsidR="00A931EA" w:rsidRPr="00EE3251" w:rsidRDefault="00A931EA" w:rsidP="004F3EFB">
            <w:pPr>
              <w:widowControl/>
              <w:adjustRightInd/>
              <w:spacing w:line="240" w:lineRule="auto"/>
              <w:textAlignment w:val="auto"/>
            </w:pPr>
          </w:p>
        </w:tc>
        <w:tc>
          <w:tcPr>
            <w:tcW w:w="2268" w:type="dxa"/>
            <w:vMerge/>
            <w:tcBorders>
              <w:top w:val="nil"/>
              <w:left w:val="single" w:sz="4" w:space="0" w:color="auto"/>
              <w:bottom w:val="single" w:sz="4" w:space="0" w:color="auto"/>
              <w:right w:val="single" w:sz="4" w:space="0" w:color="auto"/>
            </w:tcBorders>
            <w:vAlign w:val="center"/>
            <w:hideMark/>
          </w:tcPr>
          <w:p w14:paraId="5AD975D1" w14:textId="77777777" w:rsidR="00A931EA" w:rsidRPr="00EE3251" w:rsidRDefault="00A931EA" w:rsidP="004F3EFB">
            <w:pPr>
              <w:widowControl/>
              <w:adjustRightInd/>
              <w:spacing w:line="240" w:lineRule="auto"/>
              <w:textAlignment w:val="auto"/>
            </w:pPr>
          </w:p>
        </w:tc>
        <w:tc>
          <w:tcPr>
            <w:tcW w:w="1151" w:type="dxa"/>
            <w:tcBorders>
              <w:top w:val="nil"/>
              <w:left w:val="nil"/>
              <w:bottom w:val="single" w:sz="4" w:space="0" w:color="auto"/>
              <w:right w:val="single" w:sz="4" w:space="0" w:color="auto"/>
            </w:tcBorders>
            <w:shd w:val="clear" w:color="auto" w:fill="auto"/>
            <w:noWrap/>
            <w:vAlign w:val="center"/>
            <w:hideMark/>
          </w:tcPr>
          <w:p w14:paraId="6389BD66" w14:textId="77777777" w:rsidR="00A931EA" w:rsidRPr="00EE3251" w:rsidRDefault="00A931EA" w:rsidP="004F3EFB">
            <w:pPr>
              <w:widowControl/>
              <w:adjustRightInd/>
              <w:spacing w:line="240" w:lineRule="auto"/>
              <w:jc w:val="center"/>
            </w:pPr>
            <w:r w:rsidRPr="00EE3251">
              <w:t>109</w:t>
            </w:r>
            <w:r w:rsidRPr="00EE3251">
              <w:t>年度</w:t>
            </w:r>
          </w:p>
        </w:tc>
        <w:tc>
          <w:tcPr>
            <w:tcW w:w="1151" w:type="dxa"/>
            <w:tcBorders>
              <w:top w:val="nil"/>
              <w:left w:val="nil"/>
              <w:bottom w:val="single" w:sz="4" w:space="0" w:color="auto"/>
              <w:right w:val="single" w:sz="4" w:space="0" w:color="auto"/>
            </w:tcBorders>
            <w:shd w:val="clear" w:color="auto" w:fill="auto"/>
            <w:noWrap/>
            <w:vAlign w:val="center"/>
            <w:hideMark/>
          </w:tcPr>
          <w:p w14:paraId="3633D02A" w14:textId="77777777" w:rsidR="00A931EA" w:rsidRPr="00EE3251" w:rsidRDefault="00A931EA" w:rsidP="004F3EFB">
            <w:pPr>
              <w:widowControl/>
              <w:adjustRightInd/>
              <w:spacing w:line="240" w:lineRule="auto"/>
              <w:jc w:val="center"/>
            </w:pPr>
            <w:r w:rsidRPr="00EE3251">
              <w:t>110</w:t>
            </w:r>
            <w:r w:rsidRPr="00EE3251">
              <w:t>年度</w:t>
            </w:r>
          </w:p>
        </w:tc>
        <w:tc>
          <w:tcPr>
            <w:tcW w:w="1151" w:type="dxa"/>
            <w:tcBorders>
              <w:top w:val="nil"/>
              <w:left w:val="nil"/>
              <w:bottom w:val="single" w:sz="4" w:space="0" w:color="auto"/>
              <w:right w:val="single" w:sz="8" w:space="0" w:color="auto"/>
            </w:tcBorders>
            <w:shd w:val="clear" w:color="auto" w:fill="auto"/>
            <w:vAlign w:val="center"/>
            <w:hideMark/>
          </w:tcPr>
          <w:p w14:paraId="7CC5BA7D" w14:textId="77777777" w:rsidR="00A931EA" w:rsidRPr="00EE3251" w:rsidRDefault="00A931EA" w:rsidP="004F3EFB">
            <w:pPr>
              <w:widowControl/>
              <w:adjustRightInd/>
              <w:spacing w:line="240" w:lineRule="auto"/>
              <w:jc w:val="center"/>
              <w:textAlignment w:val="auto"/>
            </w:pPr>
            <w:r w:rsidRPr="00EE3251">
              <w:t>合計</w:t>
            </w:r>
          </w:p>
        </w:tc>
      </w:tr>
      <w:tr w:rsidR="00A931EA" w:rsidRPr="00EE3251" w14:paraId="20EA5589"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6237FAA1" w14:textId="77777777" w:rsidR="00A931EA" w:rsidRPr="00EE3251" w:rsidRDefault="00A931EA" w:rsidP="004F3EFB">
            <w:pPr>
              <w:widowControl/>
              <w:adjustRightInd/>
              <w:spacing w:line="240" w:lineRule="auto"/>
              <w:jc w:val="center"/>
              <w:textAlignment w:val="auto"/>
            </w:pPr>
            <w:r w:rsidRPr="00CC06D4">
              <w:rPr>
                <w:color w:val="000000" w:themeColor="text1"/>
              </w:rPr>
              <w:t>無形資產之引進</w:t>
            </w:r>
          </w:p>
        </w:tc>
        <w:tc>
          <w:tcPr>
            <w:tcW w:w="1337" w:type="dxa"/>
            <w:tcBorders>
              <w:top w:val="nil"/>
              <w:left w:val="nil"/>
              <w:bottom w:val="single" w:sz="4" w:space="0" w:color="auto"/>
              <w:right w:val="single" w:sz="4" w:space="0" w:color="auto"/>
            </w:tcBorders>
            <w:shd w:val="clear" w:color="auto" w:fill="auto"/>
            <w:vAlign w:val="center"/>
            <w:hideMark/>
          </w:tcPr>
          <w:p w14:paraId="1896DBB1" w14:textId="77777777" w:rsidR="00A931EA" w:rsidRPr="00EE3251" w:rsidRDefault="00A931EA" w:rsidP="004F3EFB">
            <w:pPr>
              <w:widowControl/>
              <w:adjustRightInd/>
              <w:spacing w:line="240" w:lineRule="auto"/>
              <w:jc w:val="center"/>
              <w:textAlignment w:val="auto"/>
            </w:pPr>
          </w:p>
        </w:tc>
        <w:tc>
          <w:tcPr>
            <w:tcW w:w="1337" w:type="dxa"/>
            <w:tcBorders>
              <w:top w:val="nil"/>
              <w:left w:val="nil"/>
              <w:bottom w:val="single" w:sz="4" w:space="0" w:color="auto"/>
              <w:right w:val="single" w:sz="4" w:space="0" w:color="auto"/>
            </w:tcBorders>
            <w:shd w:val="clear" w:color="auto" w:fill="auto"/>
            <w:vAlign w:val="center"/>
            <w:hideMark/>
          </w:tcPr>
          <w:p w14:paraId="6E76C9AC" w14:textId="77777777" w:rsidR="00A931EA" w:rsidRPr="00EE3251" w:rsidRDefault="00A931EA" w:rsidP="004F3EFB">
            <w:pPr>
              <w:widowControl/>
              <w:adjustRightInd/>
              <w:spacing w:line="240" w:lineRule="auto"/>
              <w:jc w:val="center"/>
              <w:textAlignment w:val="auto"/>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hideMark/>
          </w:tcPr>
          <w:p w14:paraId="5E23CA69" w14:textId="77777777" w:rsidR="00A931EA" w:rsidRPr="00EE3251" w:rsidRDefault="00A931EA" w:rsidP="004F3EFB">
            <w:pPr>
              <w:widowControl/>
              <w:adjustRightInd/>
              <w:spacing w:line="240" w:lineRule="auto"/>
              <w:textAlignment w:val="auto"/>
            </w:pPr>
            <w:r w:rsidRPr="00EE3251">
              <w:t>高頻寬</w:t>
            </w:r>
            <w:r w:rsidRPr="00EE3251">
              <w:t>DRAM</w:t>
            </w:r>
            <w:r w:rsidRPr="00EE3251">
              <w:t>模塊設計</w:t>
            </w:r>
          </w:p>
        </w:tc>
        <w:tc>
          <w:tcPr>
            <w:tcW w:w="2268" w:type="dxa"/>
            <w:tcBorders>
              <w:top w:val="nil"/>
              <w:left w:val="nil"/>
              <w:bottom w:val="single" w:sz="4" w:space="0" w:color="auto"/>
              <w:right w:val="single" w:sz="4" w:space="0" w:color="auto"/>
            </w:tcBorders>
            <w:shd w:val="clear" w:color="auto" w:fill="auto"/>
            <w:vAlign w:val="center"/>
            <w:hideMark/>
          </w:tcPr>
          <w:p w14:paraId="1E1912CF" w14:textId="77777777" w:rsidR="00A931EA" w:rsidRPr="00EE3251" w:rsidRDefault="00A931EA" w:rsidP="004F3EFB">
            <w:pPr>
              <w:widowControl/>
              <w:adjustRightInd/>
              <w:spacing w:line="240" w:lineRule="auto"/>
              <w:textAlignment w:val="auto"/>
            </w:pPr>
            <w:r w:rsidRPr="00EE3251">
              <w:t>MaxRAM</w:t>
            </w:r>
          </w:p>
        </w:tc>
        <w:tc>
          <w:tcPr>
            <w:tcW w:w="1151" w:type="dxa"/>
            <w:tcBorders>
              <w:top w:val="nil"/>
              <w:left w:val="nil"/>
              <w:bottom w:val="single" w:sz="4" w:space="0" w:color="auto"/>
              <w:right w:val="single" w:sz="4" w:space="0" w:color="auto"/>
            </w:tcBorders>
            <w:shd w:val="clear" w:color="auto" w:fill="auto"/>
            <w:vAlign w:val="center"/>
            <w:hideMark/>
          </w:tcPr>
          <w:p w14:paraId="42F361EC" w14:textId="77777777" w:rsidR="00A931EA" w:rsidRPr="00EE3251" w:rsidRDefault="00A931EA" w:rsidP="004F3EFB">
            <w:pPr>
              <w:widowControl/>
              <w:adjustRightInd/>
              <w:spacing w:line="240" w:lineRule="auto"/>
              <w:jc w:val="right"/>
              <w:textAlignment w:val="auto"/>
            </w:pPr>
            <w:r w:rsidRPr="00EE3251">
              <w:t>20,000</w:t>
            </w:r>
            <w:r w:rsidRPr="00EE3251">
              <w:t xml:space="preserve">　</w:t>
            </w:r>
          </w:p>
        </w:tc>
        <w:tc>
          <w:tcPr>
            <w:tcW w:w="1151" w:type="dxa"/>
            <w:tcBorders>
              <w:top w:val="nil"/>
              <w:left w:val="nil"/>
              <w:bottom w:val="single" w:sz="4" w:space="0" w:color="auto"/>
              <w:right w:val="single" w:sz="4" w:space="0" w:color="auto"/>
            </w:tcBorders>
            <w:shd w:val="clear" w:color="auto" w:fill="auto"/>
            <w:vAlign w:val="center"/>
            <w:hideMark/>
          </w:tcPr>
          <w:p w14:paraId="0E006298" w14:textId="77777777" w:rsidR="00A931EA" w:rsidRPr="00EE3251" w:rsidRDefault="00A931EA" w:rsidP="004F3EFB">
            <w:pPr>
              <w:widowControl/>
              <w:adjustRightInd/>
              <w:spacing w:line="240" w:lineRule="auto"/>
              <w:jc w:val="right"/>
              <w:textAlignment w:val="auto"/>
            </w:pPr>
            <w:r w:rsidRPr="00EE3251">
              <w:t>20,000</w:t>
            </w:r>
            <w:r w:rsidRPr="00EE3251">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hideMark/>
          </w:tcPr>
          <w:p w14:paraId="3FD31C1D" w14:textId="77777777" w:rsidR="00A931EA" w:rsidRPr="00EE3251" w:rsidRDefault="00A931EA" w:rsidP="004F3EFB">
            <w:pPr>
              <w:widowControl/>
              <w:adjustRightInd/>
              <w:spacing w:line="240" w:lineRule="auto"/>
              <w:jc w:val="right"/>
              <w:textAlignment w:val="auto"/>
            </w:pPr>
            <w:r w:rsidRPr="00EE3251">
              <w:t xml:space="preserve">40,000 </w:t>
            </w:r>
          </w:p>
        </w:tc>
      </w:tr>
      <w:tr w:rsidR="00A931EA" w:rsidRPr="00EE3251" w14:paraId="17672975"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58E029CE" w14:textId="77777777" w:rsidR="00A931EA" w:rsidRPr="00EE3251" w:rsidRDefault="00A931EA" w:rsidP="004F3EFB">
            <w:pPr>
              <w:widowControl/>
              <w:adjustRightInd/>
              <w:spacing w:line="240" w:lineRule="auto"/>
              <w:textAlignment w:val="auto"/>
            </w:pPr>
          </w:p>
        </w:tc>
        <w:tc>
          <w:tcPr>
            <w:tcW w:w="1337" w:type="dxa"/>
            <w:tcBorders>
              <w:top w:val="nil"/>
              <w:left w:val="nil"/>
              <w:bottom w:val="single" w:sz="4" w:space="0" w:color="auto"/>
              <w:right w:val="single" w:sz="4" w:space="0" w:color="auto"/>
            </w:tcBorders>
            <w:shd w:val="clear" w:color="auto" w:fill="auto"/>
            <w:vAlign w:val="center"/>
            <w:hideMark/>
          </w:tcPr>
          <w:p w14:paraId="2AB0B727" w14:textId="77777777" w:rsidR="00A931EA" w:rsidRPr="00EE3251" w:rsidRDefault="00A931EA" w:rsidP="004F3EFB">
            <w:pPr>
              <w:widowControl/>
              <w:adjustRightInd/>
              <w:spacing w:line="240" w:lineRule="auto"/>
              <w:jc w:val="center"/>
              <w:textAlignment w:val="auto"/>
              <w:rPr>
                <w:rFonts w:eastAsiaTheme="minorEastAsia"/>
              </w:rPr>
            </w:pPr>
          </w:p>
        </w:tc>
        <w:tc>
          <w:tcPr>
            <w:tcW w:w="1337" w:type="dxa"/>
            <w:tcBorders>
              <w:top w:val="nil"/>
              <w:left w:val="nil"/>
              <w:bottom w:val="single" w:sz="4" w:space="0" w:color="auto"/>
              <w:right w:val="single" w:sz="4" w:space="0" w:color="auto"/>
            </w:tcBorders>
            <w:shd w:val="clear" w:color="auto" w:fill="auto"/>
            <w:vAlign w:val="center"/>
            <w:hideMark/>
          </w:tcPr>
          <w:p w14:paraId="586F1B8C" w14:textId="77777777" w:rsidR="00A931EA" w:rsidRPr="00EE3251" w:rsidRDefault="00A931EA" w:rsidP="004F3EFB">
            <w:pPr>
              <w:widowControl/>
              <w:adjustRightInd/>
              <w:spacing w:line="240" w:lineRule="auto"/>
              <w:jc w:val="center"/>
              <w:textAlignment w:val="auto"/>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hideMark/>
          </w:tcPr>
          <w:p w14:paraId="3980B588" w14:textId="77777777" w:rsidR="00A931EA" w:rsidRPr="00EE3251" w:rsidRDefault="00A931EA" w:rsidP="004F3EFB">
            <w:pPr>
              <w:widowControl/>
              <w:adjustRightInd/>
              <w:spacing w:line="240" w:lineRule="auto"/>
              <w:textAlignment w:val="auto"/>
            </w:pPr>
            <w:r w:rsidRPr="00EE3251">
              <w:t>SRAM</w:t>
            </w:r>
            <w:r w:rsidRPr="00EE3251">
              <w:t>模塊設計</w:t>
            </w:r>
          </w:p>
        </w:tc>
        <w:tc>
          <w:tcPr>
            <w:tcW w:w="2268" w:type="dxa"/>
            <w:tcBorders>
              <w:top w:val="nil"/>
              <w:left w:val="nil"/>
              <w:bottom w:val="single" w:sz="4" w:space="0" w:color="auto"/>
              <w:right w:val="single" w:sz="4" w:space="0" w:color="auto"/>
            </w:tcBorders>
            <w:shd w:val="clear" w:color="auto" w:fill="auto"/>
            <w:vAlign w:val="center"/>
            <w:hideMark/>
          </w:tcPr>
          <w:p w14:paraId="19C0FCEC" w14:textId="77777777" w:rsidR="00A931EA" w:rsidRPr="00EE3251" w:rsidRDefault="00A931EA" w:rsidP="004F3EFB">
            <w:pPr>
              <w:widowControl/>
              <w:adjustRightInd/>
              <w:spacing w:line="240" w:lineRule="auto"/>
              <w:textAlignment w:val="auto"/>
            </w:pPr>
            <w:r w:rsidRPr="00EE3251">
              <w:t>愛普科技</w:t>
            </w:r>
          </w:p>
        </w:tc>
        <w:tc>
          <w:tcPr>
            <w:tcW w:w="1151" w:type="dxa"/>
            <w:tcBorders>
              <w:top w:val="nil"/>
              <w:left w:val="nil"/>
              <w:bottom w:val="single" w:sz="4" w:space="0" w:color="auto"/>
              <w:right w:val="single" w:sz="4" w:space="0" w:color="auto"/>
            </w:tcBorders>
            <w:shd w:val="clear" w:color="auto" w:fill="auto"/>
            <w:vAlign w:val="center"/>
            <w:hideMark/>
          </w:tcPr>
          <w:p w14:paraId="1BB3AD66" w14:textId="77777777" w:rsidR="00A931EA" w:rsidRPr="00EE3251" w:rsidRDefault="00A931EA" w:rsidP="004F3EFB">
            <w:pPr>
              <w:widowControl/>
              <w:adjustRightInd/>
              <w:spacing w:line="240" w:lineRule="auto"/>
              <w:jc w:val="right"/>
              <w:textAlignment w:val="auto"/>
            </w:pPr>
            <w:r w:rsidRPr="00EE3251">
              <w:t>3,000</w:t>
            </w:r>
            <w:r w:rsidRPr="00EE3251">
              <w:t xml:space="preserve">　</w:t>
            </w:r>
          </w:p>
        </w:tc>
        <w:tc>
          <w:tcPr>
            <w:tcW w:w="1151" w:type="dxa"/>
            <w:tcBorders>
              <w:top w:val="nil"/>
              <w:left w:val="nil"/>
              <w:bottom w:val="single" w:sz="4" w:space="0" w:color="auto"/>
              <w:right w:val="single" w:sz="4" w:space="0" w:color="auto"/>
            </w:tcBorders>
            <w:shd w:val="clear" w:color="auto" w:fill="auto"/>
            <w:vAlign w:val="center"/>
            <w:hideMark/>
          </w:tcPr>
          <w:p w14:paraId="570FD65B" w14:textId="77777777" w:rsidR="00A931EA" w:rsidRPr="00EE3251" w:rsidRDefault="00A931EA" w:rsidP="004F3EFB">
            <w:pPr>
              <w:widowControl/>
              <w:adjustRightInd/>
              <w:spacing w:line="240" w:lineRule="auto"/>
              <w:jc w:val="right"/>
              <w:textAlignment w:val="auto"/>
            </w:pPr>
            <w:r w:rsidRPr="00EE3251">
              <w:t>3,000</w:t>
            </w:r>
            <w:r w:rsidRPr="00EE3251">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hideMark/>
          </w:tcPr>
          <w:p w14:paraId="159F32A9" w14:textId="77777777" w:rsidR="00A931EA" w:rsidRPr="00EE3251" w:rsidRDefault="00A931EA" w:rsidP="004F3EFB">
            <w:pPr>
              <w:widowControl/>
              <w:adjustRightInd/>
              <w:spacing w:line="240" w:lineRule="auto"/>
              <w:jc w:val="right"/>
              <w:textAlignment w:val="auto"/>
            </w:pPr>
            <w:r w:rsidRPr="00EE3251">
              <w:t xml:space="preserve">6,000 </w:t>
            </w:r>
          </w:p>
        </w:tc>
      </w:tr>
      <w:tr w:rsidR="00A931EA" w:rsidRPr="00EE3251" w14:paraId="6A5A867F"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tcPr>
          <w:p w14:paraId="6BAE197C" w14:textId="77777777" w:rsidR="00A931EA" w:rsidRPr="00EE3251" w:rsidRDefault="00A931EA" w:rsidP="004F3EFB">
            <w:pPr>
              <w:widowControl/>
              <w:adjustRightInd/>
              <w:spacing w:line="240" w:lineRule="auto"/>
              <w:textAlignment w:val="auto"/>
            </w:pPr>
          </w:p>
        </w:tc>
        <w:tc>
          <w:tcPr>
            <w:tcW w:w="1337" w:type="dxa"/>
            <w:tcBorders>
              <w:top w:val="nil"/>
              <w:left w:val="nil"/>
              <w:bottom w:val="single" w:sz="4" w:space="0" w:color="auto"/>
              <w:right w:val="single" w:sz="4" w:space="0" w:color="auto"/>
            </w:tcBorders>
            <w:shd w:val="clear" w:color="auto" w:fill="auto"/>
            <w:vAlign w:val="center"/>
          </w:tcPr>
          <w:p w14:paraId="11149BCB" w14:textId="77777777" w:rsidR="00A931EA" w:rsidRPr="00EE3251" w:rsidRDefault="00A931EA" w:rsidP="004F3EFB">
            <w:pPr>
              <w:widowControl/>
              <w:adjustRightInd/>
              <w:spacing w:line="240" w:lineRule="auto"/>
              <w:jc w:val="center"/>
              <w:textAlignment w:val="auto"/>
            </w:pPr>
          </w:p>
        </w:tc>
        <w:tc>
          <w:tcPr>
            <w:tcW w:w="1337" w:type="dxa"/>
            <w:tcBorders>
              <w:top w:val="nil"/>
              <w:left w:val="nil"/>
              <w:bottom w:val="single" w:sz="4" w:space="0" w:color="auto"/>
              <w:right w:val="single" w:sz="4" w:space="0" w:color="auto"/>
            </w:tcBorders>
            <w:shd w:val="clear" w:color="auto" w:fill="auto"/>
            <w:vAlign w:val="center"/>
          </w:tcPr>
          <w:p w14:paraId="5EA963E1" w14:textId="77777777" w:rsidR="00A931EA" w:rsidRPr="00EE3251" w:rsidRDefault="00A931EA" w:rsidP="004F3EFB">
            <w:pPr>
              <w:widowControl/>
              <w:adjustRightInd/>
              <w:spacing w:line="240" w:lineRule="auto"/>
              <w:jc w:val="center"/>
              <w:textAlignment w:val="auto"/>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tcPr>
          <w:p w14:paraId="2369A43A" w14:textId="77777777" w:rsidR="00A931EA" w:rsidRPr="00EE3251" w:rsidRDefault="00A931EA" w:rsidP="004F3EFB">
            <w:pPr>
              <w:widowControl/>
              <w:adjustRightInd/>
              <w:spacing w:line="240" w:lineRule="auto"/>
              <w:textAlignment w:val="auto"/>
            </w:pPr>
            <w:r w:rsidRPr="00EE3251">
              <w:t>高頻寬週邊設計</w:t>
            </w:r>
          </w:p>
        </w:tc>
        <w:tc>
          <w:tcPr>
            <w:tcW w:w="2268" w:type="dxa"/>
            <w:tcBorders>
              <w:top w:val="nil"/>
              <w:left w:val="nil"/>
              <w:bottom w:val="single" w:sz="4" w:space="0" w:color="auto"/>
              <w:right w:val="single" w:sz="4" w:space="0" w:color="auto"/>
            </w:tcBorders>
            <w:shd w:val="clear" w:color="auto" w:fill="auto"/>
            <w:vAlign w:val="center"/>
          </w:tcPr>
          <w:p w14:paraId="26CE17B8" w14:textId="77777777" w:rsidR="00A931EA" w:rsidRPr="00EE3251" w:rsidRDefault="00A931EA" w:rsidP="004F3EFB">
            <w:pPr>
              <w:widowControl/>
              <w:adjustRightInd/>
              <w:spacing w:line="240" w:lineRule="auto"/>
              <w:textAlignment w:val="auto"/>
            </w:pPr>
            <w:r w:rsidRPr="00EE3251">
              <w:t>沅顧科技</w:t>
            </w:r>
          </w:p>
        </w:tc>
        <w:tc>
          <w:tcPr>
            <w:tcW w:w="1151" w:type="dxa"/>
            <w:tcBorders>
              <w:top w:val="nil"/>
              <w:left w:val="nil"/>
              <w:bottom w:val="single" w:sz="4" w:space="0" w:color="auto"/>
              <w:right w:val="single" w:sz="4" w:space="0" w:color="auto"/>
            </w:tcBorders>
            <w:shd w:val="clear" w:color="auto" w:fill="auto"/>
            <w:vAlign w:val="center"/>
          </w:tcPr>
          <w:p w14:paraId="4B70AEBB" w14:textId="77777777" w:rsidR="00A931EA" w:rsidRPr="00EE3251" w:rsidRDefault="00A931EA" w:rsidP="004F3EFB">
            <w:pPr>
              <w:widowControl/>
              <w:adjustRightInd/>
              <w:spacing w:line="240" w:lineRule="auto"/>
              <w:jc w:val="right"/>
              <w:textAlignment w:val="auto"/>
            </w:pPr>
            <w:r w:rsidRPr="00EE3251">
              <w:t>7,500</w:t>
            </w:r>
            <w:r w:rsidRPr="00EE3251">
              <w:t xml:space="preserve">　</w:t>
            </w:r>
          </w:p>
        </w:tc>
        <w:tc>
          <w:tcPr>
            <w:tcW w:w="1151" w:type="dxa"/>
            <w:tcBorders>
              <w:top w:val="nil"/>
              <w:left w:val="nil"/>
              <w:bottom w:val="single" w:sz="4" w:space="0" w:color="auto"/>
              <w:right w:val="single" w:sz="4" w:space="0" w:color="auto"/>
            </w:tcBorders>
            <w:shd w:val="clear" w:color="auto" w:fill="auto"/>
            <w:vAlign w:val="center"/>
          </w:tcPr>
          <w:p w14:paraId="3CEC2150" w14:textId="77777777" w:rsidR="00A931EA" w:rsidRPr="00EE3251" w:rsidRDefault="00A931EA" w:rsidP="004F3EFB">
            <w:pPr>
              <w:widowControl/>
              <w:adjustRightInd/>
              <w:spacing w:line="240" w:lineRule="auto"/>
              <w:jc w:val="right"/>
              <w:textAlignment w:val="auto"/>
            </w:pPr>
            <w:r w:rsidRPr="00EE3251">
              <w:t>7,500</w:t>
            </w:r>
            <w:r w:rsidRPr="00EE3251">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tcPr>
          <w:p w14:paraId="49C6CAAF" w14:textId="77777777" w:rsidR="00A931EA" w:rsidRPr="00EE3251" w:rsidRDefault="00A931EA" w:rsidP="004F3EFB">
            <w:pPr>
              <w:widowControl/>
              <w:adjustRightInd/>
              <w:spacing w:line="240" w:lineRule="auto"/>
              <w:jc w:val="right"/>
              <w:textAlignment w:val="auto"/>
            </w:pPr>
            <w:r w:rsidRPr="00EE3251">
              <w:t>15,000</w:t>
            </w:r>
          </w:p>
        </w:tc>
      </w:tr>
      <w:tr w:rsidR="00A931EA" w:rsidRPr="00EE3251" w14:paraId="69B2FC1B"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tcPr>
          <w:p w14:paraId="2DE697B2" w14:textId="77777777" w:rsidR="00A931EA" w:rsidRPr="00EE3251" w:rsidRDefault="00A931EA" w:rsidP="004F3EFB">
            <w:pPr>
              <w:widowControl/>
              <w:adjustRightInd/>
              <w:spacing w:line="240" w:lineRule="auto"/>
              <w:textAlignment w:val="auto"/>
            </w:pPr>
          </w:p>
        </w:tc>
        <w:tc>
          <w:tcPr>
            <w:tcW w:w="1337" w:type="dxa"/>
            <w:tcBorders>
              <w:top w:val="nil"/>
              <w:left w:val="nil"/>
              <w:bottom w:val="single" w:sz="4" w:space="0" w:color="auto"/>
              <w:right w:val="single" w:sz="4" w:space="0" w:color="auto"/>
            </w:tcBorders>
            <w:shd w:val="clear" w:color="auto" w:fill="auto"/>
            <w:vAlign w:val="center"/>
          </w:tcPr>
          <w:p w14:paraId="02564E2D" w14:textId="77777777" w:rsidR="00A931EA" w:rsidRPr="00EE3251" w:rsidRDefault="00A931EA" w:rsidP="004F3EFB">
            <w:pPr>
              <w:widowControl/>
              <w:adjustRightInd/>
              <w:spacing w:line="240" w:lineRule="auto"/>
              <w:jc w:val="center"/>
              <w:textAlignment w:val="auto"/>
              <w:rPr>
                <w:rFonts w:eastAsiaTheme="minorEastAsia"/>
              </w:rPr>
            </w:pPr>
          </w:p>
        </w:tc>
        <w:tc>
          <w:tcPr>
            <w:tcW w:w="1337" w:type="dxa"/>
            <w:tcBorders>
              <w:top w:val="nil"/>
              <w:left w:val="nil"/>
              <w:bottom w:val="single" w:sz="4" w:space="0" w:color="auto"/>
              <w:right w:val="single" w:sz="4" w:space="0" w:color="auto"/>
            </w:tcBorders>
            <w:shd w:val="clear" w:color="auto" w:fill="auto"/>
            <w:vAlign w:val="center"/>
          </w:tcPr>
          <w:p w14:paraId="4401C4E7" w14:textId="77777777" w:rsidR="00A931EA" w:rsidRPr="00EE3251" w:rsidRDefault="00A931EA" w:rsidP="004F3EFB">
            <w:pPr>
              <w:widowControl/>
              <w:adjustRightInd/>
              <w:spacing w:line="240" w:lineRule="auto"/>
              <w:jc w:val="center"/>
              <w:textAlignment w:val="auto"/>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tcPr>
          <w:p w14:paraId="12EBA060" w14:textId="77777777" w:rsidR="00A931EA" w:rsidRPr="00EE3251" w:rsidRDefault="00A931EA" w:rsidP="004F3EFB">
            <w:pPr>
              <w:widowControl/>
              <w:adjustRightInd/>
              <w:spacing w:line="240" w:lineRule="auto"/>
              <w:textAlignment w:val="auto"/>
            </w:pPr>
            <w:r w:rsidRPr="00EE3251">
              <w:t>人工智慧晶片設計技術</w:t>
            </w:r>
          </w:p>
        </w:tc>
        <w:tc>
          <w:tcPr>
            <w:tcW w:w="2268" w:type="dxa"/>
            <w:tcBorders>
              <w:top w:val="nil"/>
              <w:left w:val="nil"/>
              <w:bottom w:val="single" w:sz="4" w:space="0" w:color="auto"/>
              <w:right w:val="single" w:sz="4" w:space="0" w:color="auto"/>
            </w:tcBorders>
            <w:shd w:val="clear" w:color="auto" w:fill="auto"/>
            <w:vAlign w:val="center"/>
          </w:tcPr>
          <w:p w14:paraId="74742DCE" w14:textId="77777777" w:rsidR="00A931EA" w:rsidRPr="00EE3251" w:rsidRDefault="00A931EA" w:rsidP="004F3EFB">
            <w:pPr>
              <w:widowControl/>
              <w:adjustRightInd/>
              <w:spacing w:line="240" w:lineRule="auto"/>
              <w:textAlignment w:val="auto"/>
            </w:pPr>
            <w:r w:rsidRPr="00EE3251">
              <w:t>工研院</w:t>
            </w:r>
          </w:p>
        </w:tc>
        <w:tc>
          <w:tcPr>
            <w:tcW w:w="1151" w:type="dxa"/>
            <w:tcBorders>
              <w:top w:val="nil"/>
              <w:left w:val="nil"/>
              <w:bottom w:val="single" w:sz="4" w:space="0" w:color="auto"/>
              <w:right w:val="single" w:sz="4" w:space="0" w:color="auto"/>
            </w:tcBorders>
            <w:shd w:val="clear" w:color="auto" w:fill="auto"/>
            <w:vAlign w:val="center"/>
          </w:tcPr>
          <w:p w14:paraId="280E3B1D" w14:textId="77777777" w:rsidR="00A931EA" w:rsidRPr="00EE3251" w:rsidRDefault="00A931EA" w:rsidP="004F3EFB">
            <w:pPr>
              <w:widowControl/>
              <w:adjustRightInd/>
              <w:spacing w:line="240" w:lineRule="auto"/>
              <w:jc w:val="right"/>
              <w:textAlignment w:val="auto"/>
            </w:pPr>
            <w:r w:rsidRPr="00EE3251">
              <w:t>5,000</w:t>
            </w:r>
            <w:r w:rsidRPr="00EE3251">
              <w:t xml:space="preserve">　</w:t>
            </w:r>
          </w:p>
        </w:tc>
        <w:tc>
          <w:tcPr>
            <w:tcW w:w="1151" w:type="dxa"/>
            <w:tcBorders>
              <w:top w:val="nil"/>
              <w:left w:val="nil"/>
              <w:bottom w:val="single" w:sz="4" w:space="0" w:color="auto"/>
              <w:right w:val="single" w:sz="4" w:space="0" w:color="auto"/>
            </w:tcBorders>
            <w:shd w:val="clear" w:color="auto" w:fill="auto"/>
            <w:vAlign w:val="center"/>
          </w:tcPr>
          <w:p w14:paraId="44FE8401" w14:textId="77777777" w:rsidR="00A931EA" w:rsidRPr="00EE3251" w:rsidRDefault="00A931EA" w:rsidP="004F3EFB">
            <w:pPr>
              <w:widowControl/>
              <w:adjustRightInd/>
              <w:spacing w:line="240" w:lineRule="auto"/>
              <w:jc w:val="right"/>
              <w:textAlignment w:val="auto"/>
            </w:pPr>
            <w:r w:rsidRPr="00EE3251">
              <w:t>5,000</w:t>
            </w:r>
            <w:r w:rsidRPr="00EE3251">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tcPr>
          <w:p w14:paraId="731AE43D" w14:textId="77777777" w:rsidR="00A931EA" w:rsidRPr="00EE3251" w:rsidRDefault="00A931EA" w:rsidP="004F3EFB">
            <w:pPr>
              <w:widowControl/>
              <w:adjustRightInd/>
              <w:spacing w:line="240" w:lineRule="auto"/>
              <w:jc w:val="right"/>
              <w:textAlignment w:val="auto"/>
            </w:pPr>
            <w:r w:rsidRPr="00EE3251">
              <w:t>10,000</w:t>
            </w:r>
          </w:p>
        </w:tc>
      </w:tr>
      <w:tr w:rsidR="00A931EA" w:rsidRPr="00EE3251" w14:paraId="4E02A7A7"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tcPr>
          <w:p w14:paraId="127E9312" w14:textId="77777777" w:rsidR="00A931EA" w:rsidRPr="00EE3251" w:rsidRDefault="00A931EA" w:rsidP="004F3EFB">
            <w:pPr>
              <w:widowControl/>
              <w:adjustRightInd/>
              <w:spacing w:line="240" w:lineRule="auto"/>
              <w:textAlignment w:val="auto"/>
            </w:pPr>
          </w:p>
        </w:tc>
        <w:tc>
          <w:tcPr>
            <w:tcW w:w="1337" w:type="dxa"/>
            <w:tcBorders>
              <w:top w:val="nil"/>
              <w:left w:val="nil"/>
              <w:bottom w:val="single" w:sz="4" w:space="0" w:color="auto"/>
              <w:right w:val="single" w:sz="4" w:space="0" w:color="auto"/>
            </w:tcBorders>
            <w:shd w:val="clear" w:color="auto" w:fill="auto"/>
            <w:vAlign w:val="center"/>
          </w:tcPr>
          <w:p w14:paraId="1CDCC54D" w14:textId="77777777" w:rsidR="00A931EA" w:rsidRPr="00EE3251" w:rsidRDefault="00A931EA" w:rsidP="004F3EFB">
            <w:pPr>
              <w:widowControl/>
              <w:adjustRightInd/>
              <w:spacing w:line="240" w:lineRule="auto"/>
              <w:jc w:val="center"/>
              <w:textAlignment w:val="auto"/>
              <w:rPr>
                <w:rFonts w:eastAsiaTheme="minorEastAsia"/>
              </w:rPr>
            </w:pPr>
          </w:p>
        </w:tc>
        <w:tc>
          <w:tcPr>
            <w:tcW w:w="1337" w:type="dxa"/>
            <w:tcBorders>
              <w:top w:val="nil"/>
              <w:left w:val="nil"/>
              <w:bottom w:val="single" w:sz="4" w:space="0" w:color="auto"/>
              <w:right w:val="single" w:sz="4" w:space="0" w:color="auto"/>
            </w:tcBorders>
            <w:shd w:val="clear" w:color="auto" w:fill="auto"/>
            <w:vAlign w:val="center"/>
          </w:tcPr>
          <w:p w14:paraId="5C89D172" w14:textId="77777777" w:rsidR="00A931EA" w:rsidRPr="00EE3251" w:rsidRDefault="00A931EA" w:rsidP="004F3EFB">
            <w:pPr>
              <w:widowControl/>
              <w:adjustRightInd/>
              <w:spacing w:line="240" w:lineRule="auto"/>
              <w:jc w:val="center"/>
              <w:textAlignment w:val="auto"/>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tcPr>
          <w:p w14:paraId="2E34DE47" w14:textId="77777777" w:rsidR="00A931EA" w:rsidRPr="00EE3251" w:rsidRDefault="00A931EA" w:rsidP="004F3EFB">
            <w:pPr>
              <w:widowControl/>
              <w:adjustRightInd/>
              <w:spacing w:line="240" w:lineRule="auto"/>
              <w:textAlignment w:val="auto"/>
            </w:pPr>
            <w:r w:rsidRPr="00EE3251">
              <w:t>影像</w:t>
            </w:r>
            <w:r w:rsidRPr="00EE3251">
              <w:rPr>
                <w:bCs/>
              </w:rPr>
              <w:t>語義分割加速引擎線路設計</w:t>
            </w:r>
          </w:p>
        </w:tc>
        <w:tc>
          <w:tcPr>
            <w:tcW w:w="2268" w:type="dxa"/>
            <w:tcBorders>
              <w:top w:val="nil"/>
              <w:left w:val="nil"/>
              <w:bottom w:val="single" w:sz="4" w:space="0" w:color="auto"/>
              <w:right w:val="single" w:sz="4" w:space="0" w:color="auto"/>
            </w:tcBorders>
            <w:shd w:val="clear" w:color="auto" w:fill="auto"/>
            <w:vAlign w:val="center"/>
          </w:tcPr>
          <w:p w14:paraId="3D4017CB" w14:textId="77777777" w:rsidR="00A931EA" w:rsidRPr="00EE3251" w:rsidRDefault="00A931EA" w:rsidP="004F3EFB">
            <w:pPr>
              <w:widowControl/>
              <w:adjustRightInd/>
              <w:spacing w:line="240" w:lineRule="auto"/>
              <w:textAlignment w:val="auto"/>
            </w:pPr>
            <w:r w:rsidRPr="00EE3251">
              <w:t>創鑫智慧</w:t>
            </w:r>
          </w:p>
        </w:tc>
        <w:tc>
          <w:tcPr>
            <w:tcW w:w="1151" w:type="dxa"/>
            <w:tcBorders>
              <w:top w:val="nil"/>
              <w:left w:val="nil"/>
              <w:bottom w:val="single" w:sz="4" w:space="0" w:color="auto"/>
              <w:right w:val="single" w:sz="4" w:space="0" w:color="auto"/>
            </w:tcBorders>
            <w:shd w:val="clear" w:color="auto" w:fill="auto"/>
            <w:vAlign w:val="center"/>
          </w:tcPr>
          <w:p w14:paraId="5EDDA3F5" w14:textId="77777777" w:rsidR="00A931EA" w:rsidRPr="00EE3251" w:rsidRDefault="00A931EA" w:rsidP="004F3EFB">
            <w:pPr>
              <w:widowControl/>
              <w:adjustRightInd/>
              <w:spacing w:line="240" w:lineRule="auto"/>
              <w:jc w:val="right"/>
              <w:textAlignment w:val="auto"/>
            </w:pPr>
            <w:r w:rsidRPr="00EE3251">
              <w:t>7,500</w:t>
            </w:r>
            <w:r w:rsidRPr="00EE3251">
              <w:t xml:space="preserve">　</w:t>
            </w:r>
          </w:p>
        </w:tc>
        <w:tc>
          <w:tcPr>
            <w:tcW w:w="1151" w:type="dxa"/>
            <w:tcBorders>
              <w:top w:val="nil"/>
              <w:left w:val="nil"/>
              <w:bottom w:val="single" w:sz="4" w:space="0" w:color="auto"/>
              <w:right w:val="single" w:sz="4" w:space="0" w:color="auto"/>
            </w:tcBorders>
            <w:shd w:val="clear" w:color="auto" w:fill="auto"/>
            <w:vAlign w:val="center"/>
          </w:tcPr>
          <w:p w14:paraId="77E7C657" w14:textId="77777777" w:rsidR="00A931EA" w:rsidRPr="00EE3251" w:rsidRDefault="00A931EA" w:rsidP="004F3EFB">
            <w:pPr>
              <w:widowControl/>
              <w:adjustRightInd/>
              <w:spacing w:line="240" w:lineRule="auto"/>
              <w:jc w:val="right"/>
              <w:textAlignment w:val="auto"/>
            </w:pPr>
            <w:r w:rsidRPr="00EE3251">
              <w:t>7,500</w:t>
            </w:r>
            <w:r w:rsidRPr="00EE3251">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tcPr>
          <w:p w14:paraId="11B0FDBB" w14:textId="77777777" w:rsidR="00A931EA" w:rsidRPr="00EE3251" w:rsidRDefault="00A931EA" w:rsidP="004F3EFB">
            <w:pPr>
              <w:widowControl/>
              <w:adjustRightInd/>
              <w:spacing w:line="240" w:lineRule="auto"/>
              <w:jc w:val="right"/>
              <w:textAlignment w:val="auto"/>
            </w:pPr>
            <w:r w:rsidRPr="00EE3251">
              <w:t>15,000</w:t>
            </w:r>
          </w:p>
        </w:tc>
      </w:tr>
      <w:tr w:rsidR="00A931EA" w:rsidRPr="00EE3251" w14:paraId="2243BF50"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56E69EC3" w14:textId="77777777" w:rsidR="00A931EA" w:rsidRPr="00EE3251" w:rsidRDefault="00A931EA" w:rsidP="004F3EFB">
            <w:pPr>
              <w:widowControl/>
              <w:adjustRightInd/>
              <w:spacing w:line="240" w:lineRule="auto"/>
              <w:textAlignment w:val="auto"/>
            </w:pPr>
          </w:p>
        </w:tc>
        <w:tc>
          <w:tcPr>
            <w:tcW w:w="8770"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68658AA9"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151" w:type="dxa"/>
            <w:tcBorders>
              <w:top w:val="nil"/>
              <w:left w:val="nil"/>
              <w:bottom w:val="single" w:sz="4" w:space="0" w:color="auto"/>
              <w:right w:val="single" w:sz="4" w:space="0" w:color="auto"/>
            </w:tcBorders>
            <w:shd w:val="clear" w:color="000000" w:fill="FFFFC0"/>
            <w:noWrap/>
            <w:vAlign w:val="center"/>
            <w:hideMark/>
          </w:tcPr>
          <w:p w14:paraId="1A855DD9" w14:textId="77777777" w:rsidR="00A931EA" w:rsidRPr="00EE3251" w:rsidRDefault="00A931EA" w:rsidP="004F3EFB">
            <w:pPr>
              <w:widowControl/>
              <w:adjustRightInd/>
              <w:spacing w:line="240" w:lineRule="auto"/>
              <w:jc w:val="right"/>
              <w:textAlignment w:val="auto"/>
              <w:rPr>
                <w:b/>
                <w:bCs/>
              </w:rPr>
            </w:pPr>
            <w:r w:rsidRPr="00EE3251">
              <w:rPr>
                <w:b/>
                <w:bCs/>
              </w:rPr>
              <w:t xml:space="preserve">43,000 </w:t>
            </w:r>
          </w:p>
        </w:tc>
        <w:tc>
          <w:tcPr>
            <w:tcW w:w="1151" w:type="dxa"/>
            <w:tcBorders>
              <w:top w:val="nil"/>
              <w:left w:val="nil"/>
              <w:bottom w:val="single" w:sz="4" w:space="0" w:color="auto"/>
              <w:right w:val="single" w:sz="4" w:space="0" w:color="auto"/>
            </w:tcBorders>
            <w:shd w:val="clear" w:color="000000" w:fill="FFFFC0"/>
            <w:noWrap/>
            <w:vAlign w:val="center"/>
            <w:hideMark/>
          </w:tcPr>
          <w:p w14:paraId="096E0941" w14:textId="77777777" w:rsidR="00A931EA" w:rsidRPr="00EE3251" w:rsidRDefault="00A931EA" w:rsidP="004F3EFB">
            <w:pPr>
              <w:widowControl/>
              <w:adjustRightInd/>
              <w:spacing w:line="240" w:lineRule="auto"/>
              <w:jc w:val="right"/>
              <w:textAlignment w:val="auto"/>
              <w:rPr>
                <w:b/>
                <w:bCs/>
              </w:rPr>
            </w:pPr>
            <w:r w:rsidRPr="00EE3251">
              <w:rPr>
                <w:b/>
                <w:bCs/>
              </w:rPr>
              <w:t xml:space="preserve">43,000 </w:t>
            </w:r>
          </w:p>
        </w:tc>
        <w:tc>
          <w:tcPr>
            <w:tcW w:w="1151" w:type="dxa"/>
            <w:tcBorders>
              <w:top w:val="nil"/>
              <w:left w:val="nil"/>
              <w:bottom w:val="single" w:sz="4" w:space="0" w:color="auto"/>
              <w:right w:val="single" w:sz="4" w:space="0" w:color="auto"/>
            </w:tcBorders>
            <w:shd w:val="clear" w:color="000000" w:fill="FFFFC0"/>
            <w:noWrap/>
            <w:vAlign w:val="center"/>
            <w:hideMark/>
          </w:tcPr>
          <w:p w14:paraId="5D65B7A9" w14:textId="77777777" w:rsidR="00A931EA" w:rsidRPr="00EE3251" w:rsidRDefault="00A931EA" w:rsidP="004F3EFB">
            <w:pPr>
              <w:widowControl/>
              <w:adjustRightInd/>
              <w:spacing w:line="240" w:lineRule="auto"/>
              <w:jc w:val="right"/>
              <w:textAlignment w:val="auto"/>
              <w:rPr>
                <w:b/>
                <w:bCs/>
              </w:rPr>
            </w:pPr>
            <w:r w:rsidRPr="00EE3251">
              <w:rPr>
                <w:b/>
                <w:bCs/>
              </w:rPr>
              <w:t xml:space="preserve">86,000 </w:t>
            </w:r>
          </w:p>
        </w:tc>
      </w:tr>
      <w:tr w:rsidR="00A931EA" w:rsidRPr="00EE3251" w14:paraId="6B57864A"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1C0F2FA4" w14:textId="77777777" w:rsidR="00A931EA" w:rsidRPr="00EE3251" w:rsidRDefault="00A931EA" w:rsidP="004F3EFB">
            <w:pPr>
              <w:widowControl/>
              <w:adjustRightInd/>
              <w:spacing w:line="240" w:lineRule="auto"/>
              <w:jc w:val="center"/>
              <w:textAlignment w:val="auto"/>
            </w:pPr>
            <w:r w:rsidRPr="00EE3251">
              <w:t>委託研究</w:t>
            </w:r>
          </w:p>
        </w:tc>
        <w:tc>
          <w:tcPr>
            <w:tcW w:w="1337" w:type="dxa"/>
            <w:tcBorders>
              <w:top w:val="nil"/>
              <w:left w:val="nil"/>
              <w:bottom w:val="single" w:sz="4" w:space="0" w:color="auto"/>
              <w:right w:val="single" w:sz="4" w:space="0" w:color="auto"/>
            </w:tcBorders>
            <w:shd w:val="clear" w:color="auto" w:fill="auto"/>
            <w:vAlign w:val="center"/>
            <w:hideMark/>
          </w:tcPr>
          <w:p w14:paraId="0DA35650" w14:textId="77777777" w:rsidR="00A931EA" w:rsidRPr="00EE3251" w:rsidRDefault="00A931EA" w:rsidP="004F3EFB">
            <w:pPr>
              <w:widowControl/>
              <w:adjustRightInd/>
              <w:spacing w:line="240" w:lineRule="auto"/>
              <w:jc w:val="center"/>
              <w:textAlignment w:val="auto"/>
              <w:rPr>
                <w:rFonts w:eastAsiaTheme="minorEastAsia"/>
              </w:rPr>
            </w:pPr>
          </w:p>
        </w:tc>
        <w:tc>
          <w:tcPr>
            <w:tcW w:w="1337" w:type="dxa"/>
            <w:tcBorders>
              <w:top w:val="nil"/>
              <w:left w:val="nil"/>
              <w:bottom w:val="single" w:sz="4" w:space="0" w:color="auto"/>
              <w:right w:val="single" w:sz="4" w:space="0" w:color="auto"/>
            </w:tcBorders>
            <w:shd w:val="clear" w:color="auto" w:fill="auto"/>
            <w:vAlign w:val="center"/>
            <w:hideMark/>
          </w:tcPr>
          <w:p w14:paraId="4E32E339" w14:textId="77777777" w:rsidR="00A931EA" w:rsidRPr="00EE3251" w:rsidRDefault="00A931EA" w:rsidP="004F3EFB">
            <w:pPr>
              <w:widowControl/>
              <w:adjustRightInd/>
              <w:spacing w:line="240" w:lineRule="auto"/>
              <w:jc w:val="center"/>
              <w:textAlignment w:val="auto"/>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hideMark/>
          </w:tcPr>
          <w:p w14:paraId="1143E956" w14:textId="1A6BFA5A" w:rsidR="00A931EA" w:rsidRPr="007E42DD" w:rsidRDefault="007E42DD" w:rsidP="007E42DD">
            <w:pPr>
              <w:widowControl/>
              <w:adjustRightInd/>
              <w:spacing w:line="240" w:lineRule="auto"/>
              <w:textAlignment w:val="auto"/>
              <w:rPr>
                <w:rFonts w:asciiTheme="majorHAnsi" w:eastAsiaTheme="majorEastAsia" w:hAnsiTheme="majorHAnsi" w:cstheme="majorHAnsi"/>
              </w:rPr>
            </w:pPr>
            <w:r w:rsidRPr="007E42DD">
              <w:rPr>
                <w:rFonts w:asciiTheme="majorHAnsi" w:eastAsiaTheme="majorEastAsia" w:hAnsiTheme="majorHAnsi" w:cstheme="majorHAnsi" w:hint="eastAsia"/>
              </w:rPr>
              <w:t>智能監控</w:t>
            </w:r>
            <w:r w:rsidR="00A931EA" w:rsidRPr="007E42DD">
              <w:rPr>
                <w:rFonts w:asciiTheme="majorHAnsi" w:eastAsiaTheme="majorEastAsia" w:hAnsiTheme="majorHAnsi" w:cstheme="majorHAnsi"/>
              </w:rPr>
              <w:t>晶片整合與設計驗證</w:t>
            </w:r>
          </w:p>
        </w:tc>
        <w:tc>
          <w:tcPr>
            <w:tcW w:w="2268" w:type="dxa"/>
            <w:tcBorders>
              <w:top w:val="nil"/>
              <w:left w:val="nil"/>
              <w:bottom w:val="single" w:sz="4" w:space="0" w:color="auto"/>
              <w:right w:val="single" w:sz="4" w:space="0" w:color="auto"/>
            </w:tcBorders>
            <w:shd w:val="clear" w:color="auto" w:fill="auto"/>
            <w:vAlign w:val="center"/>
            <w:hideMark/>
          </w:tcPr>
          <w:p w14:paraId="755B43BB" w14:textId="77777777" w:rsidR="00A931EA" w:rsidRPr="007E42DD" w:rsidRDefault="00A931EA" w:rsidP="004F3EFB">
            <w:pPr>
              <w:widowControl/>
              <w:adjustRightInd/>
              <w:spacing w:line="240" w:lineRule="auto"/>
              <w:textAlignment w:val="auto"/>
              <w:rPr>
                <w:rFonts w:asciiTheme="majorHAnsi" w:eastAsiaTheme="majorEastAsia" w:hAnsiTheme="majorHAnsi" w:cstheme="majorHAnsi"/>
              </w:rPr>
            </w:pPr>
            <w:r w:rsidRPr="007E42DD">
              <w:rPr>
                <w:rFonts w:asciiTheme="majorHAnsi" w:eastAsiaTheme="majorEastAsia" w:hAnsiTheme="majorHAnsi" w:cstheme="majorHAnsi"/>
              </w:rPr>
              <w:t>工研院</w:t>
            </w:r>
          </w:p>
        </w:tc>
        <w:tc>
          <w:tcPr>
            <w:tcW w:w="1151" w:type="dxa"/>
            <w:tcBorders>
              <w:top w:val="nil"/>
              <w:left w:val="nil"/>
              <w:bottom w:val="single" w:sz="4" w:space="0" w:color="auto"/>
              <w:right w:val="single" w:sz="4" w:space="0" w:color="auto"/>
            </w:tcBorders>
            <w:shd w:val="clear" w:color="auto" w:fill="auto"/>
            <w:vAlign w:val="center"/>
            <w:hideMark/>
          </w:tcPr>
          <w:p w14:paraId="494265AD" w14:textId="77777777" w:rsidR="00A931EA" w:rsidRPr="007E42DD" w:rsidRDefault="00A931EA" w:rsidP="004F3EFB">
            <w:pPr>
              <w:widowControl/>
              <w:adjustRightInd/>
              <w:spacing w:line="240" w:lineRule="auto"/>
              <w:jc w:val="right"/>
              <w:textAlignment w:val="auto"/>
              <w:rPr>
                <w:rFonts w:asciiTheme="majorHAnsi" w:eastAsiaTheme="majorEastAsia" w:hAnsiTheme="majorHAnsi" w:cstheme="majorHAnsi"/>
              </w:rPr>
            </w:pPr>
            <w:r w:rsidRPr="007E42DD">
              <w:rPr>
                <w:rFonts w:asciiTheme="majorHAnsi" w:eastAsiaTheme="majorEastAsia" w:hAnsiTheme="majorHAnsi" w:cstheme="majorHAnsi"/>
              </w:rPr>
              <w:t>5,000</w:t>
            </w:r>
            <w:r w:rsidRPr="007E42DD">
              <w:rPr>
                <w:rFonts w:asciiTheme="majorHAnsi" w:eastAsiaTheme="majorEastAsia" w:hAnsiTheme="majorHAnsi" w:cstheme="majorHAnsi"/>
              </w:rPr>
              <w:t xml:space="preserve">　</w:t>
            </w:r>
          </w:p>
        </w:tc>
        <w:tc>
          <w:tcPr>
            <w:tcW w:w="1151" w:type="dxa"/>
            <w:tcBorders>
              <w:top w:val="nil"/>
              <w:left w:val="nil"/>
              <w:bottom w:val="single" w:sz="4" w:space="0" w:color="auto"/>
              <w:right w:val="single" w:sz="4" w:space="0" w:color="auto"/>
            </w:tcBorders>
            <w:shd w:val="clear" w:color="auto" w:fill="auto"/>
            <w:vAlign w:val="center"/>
            <w:hideMark/>
          </w:tcPr>
          <w:p w14:paraId="13438AB9" w14:textId="77777777" w:rsidR="00A931EA" w:rsidRPr="007E42DD" w:rsidRDefault="00A931EA" w:rsidP="004F3EFB">
            <w:pPr>
              <w:widowControl/>
              <w:adjustRightInd/>
              <w:spacing w:line="240" w:lineRule="auto"/>
              <w:jc w:val="right"/>
              <w:textAlignment w:val="auto"/>
              <w:rPr>
                <w:rFonts w:asciiTheme="majorHAnsi" w:eastAsiaTheme="majorEastAsia" w:hAnsiTheme="majorHAnsi" w:cstheme="majorHAnsi"/>
              </w:rPr>
            </w:pPr>
            <w:r w:rsidRPr="007E42DD">
              <w:rPr>
                <w:rFonts w:asciiTheme="majorHAnsi" w:eastAsiaTheme="majorEastAsia" w:hAnsiTheme="majorHAnsi" w:cstheme="majorHAnsi"/>
              </w:rPr>
              <w:t>5,000</w:t>
            </w:r>
            <w:r w:rsidRPr="007E42DD">
              <w:rPr>
                <w:rFonts w:asciiTheme="majorHAnsi" w:eastAsiaTheme="majorEastAsia" w:hAnsiTheme="majorHAnsi" w:cstheme="majorHAnsi"/>
              </w:rPr>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hideMark/>
          </w:tcPr>
          <w:p w14:paraId="212D8BC3" w14:textId="77777777" w:rsidR="00A931EA" w:rsidRPr="007E42DD" w:rsidRDefault="00A931EA" w:rsidP="004F3EFB">
            <w:pPr>
              <w:widowControl/>
              <w:adjustRightInd/>
              <w:spacing w:line="240" w:lineRule="auto"/>
              <w:jc w:val="right"/>
              <w:textAlignment w:val="auto"/>
              <w:rPr>
                <w:rFonts w:asciiTheme="majorHAnsi" w:eastAsiaTheme="majorEastAsia" w:hAnsiTheme="majorHAnsi" w:cstheme="majorHAnsi"/>
              </w:rPr>
            </w:pPr>
            <w:r w:rsidRPr="007E42DD">
              <w:rPr>
                <w:rFonts w:asciiTheme="majorHAnsi" w:eastAsiaTheme="majorEastAsia" w:hAnsiTheme="majorHAnsi" w:cstheme="majorHAnsi"/>
              </w:rPr>
              <w:t xml:space="preserve">10,000 </w:t>
            </w:r>
          </w:p>
        </w:tc>
      </w:tr>
      <w:tr w:rsidR="003F0116" w:rsidRPr="00EE3251" w14:paraId="4D0B6522" w14:textId="77777777" w:rsidTr="004F3EFB">
        <w:trPr>
          <w:trHeight w:val="393"/>
        </w:trPr>
        <w:tc>
          <w:tcPr>
            <w:tcW w:w="2444" w:type="dxa"/>
            <w:vMerge/>
            <w:tcBorders>
              <w:top w:val="nil"/>
              <w:left w:val="single" w:sz="8" w:space="0" w:color="auto"/>
              <w:bottom w:val="single" w:sz="4" w:space="0" w:color="000000"/>
              <w:right w:val="single" w:sz="4" w:space="0" w:color="auto"/>
            </w:tcBorders>
            <w:shd w:val="clear" w:color="auto" w:fill="auto"/>
            <w:vAlign w:val="center"/>
          </w:tcPr>
          <w:p w14:paraId="0420DAAF" w14:textId="77777777" w:rsidR="003F0116" w:rsidRPr="00EE3251" w:rsidRDefault="003F0116" w:rsidP="004F3EFB">
            <w:pPr>
              <w:widowControl/>
              <w:adjustRightInd/>
              <w:spacing w:line="240" w:lineRule="auto"/>
              <w:jc w:val="center"/>
              <w:textAlignment w:val="auto"/>
            </w:pPr>
          </w:p>
        </w:tc>
        <w:tc>
          <w:tcPr>
            <w:tcW w:w="1337" w:type="dxa"/>
            <w:tcBorders>
              <w:top w:val="nil"/>
              <w:left w:val="nil"/>
              <w:bottom w:val="single" w:sz="4" w:space="0" w:color="auto"/>
              <w:right w:val="single" w:sz="4" w:space="0" w:color="auto"/>
            </w:tcBorders>
            <w:shd w:val="clear" w:color="auto" w:fill="auto"/>
            <w:vAlign w:val="center"/>
          </w:tcPr>
          <w:p w14:paraId="7B721E4C" w14:textId="77777777" w:rsidR="003F0116" w:rsidRPr="00EE3251" w:rsidRDefault="003F0116" w:rsidP="004F3EFB">
            <w:pPr>
              <w:widowControl/>
              <w:adjustRightInd/>
              <w:spacing w:line="240" w:lineRule="auto"/>
              <w:jc w:val="center"/>
              <w:textAlignment w:val="auto"/>
              <w:rPr>
                <w:rFonts w:eastAsiaTheme="minorEastAsia"/>
              </w:rPr>
            </w:pPr>
          </w:p>
        </w:tc>
        <w:tc>
          <w:tcPr>
            <w:tcW w:w="1337" w:type="dxa"/>
            <w:tcBorders>
              <w:top w:val="nil"/>
              <w:left w:val="nil"/>
              <w:bottom w:val="single" w:sz="4" w:space="0" w:color="auto"/>
              <w:right w:val="single" w:sz="4" w:space="0" w:color="auto"/>
            </w:tcBorders>
            <w:shd w:val="clear" w:color="auto" w:fill="auto"/>
            <w:vAlign w:val="center"/>
          </w:tcPr>
          <w:p w14:paraId="640148B0" w14:textId="38F27A53" w:rsidR="003F0116" w:rsidRPr="00353F0C" w:rsidRDefault="003F0116" w:rsidP="004F3EFB">
            <w:pPr>
              <w:widowControl/>
              <w:adjustRightInd/>
              <w:spacing w:line="240" w:lineRule="auto"/>
              <w:jc w:val="center"/>
              <w:textAlignment w:val="auto"/>
              <w:rPr>
                <w:rFonts w:ascii="MS Mincho" w:eastAsia="MS Mincho" w:hAnsi="MS Mincho" w:cs="MS Mincho"/>
                <w:color w:val="000000" w:themeColor="text1"/>
                <w:sz w:val="23"/>
                <w:szCs w:val="23"/>
                <w:shd w:val="clear" w:color="auto" w:fill="FFFFFF"/>
              </w:rPr>
            </w:pPr>
            <w:r w:rsidRPr="00353F0C">
              <w:rPr>
                <w:rFonts w:ascii="MS Gothic" w:eastAsia="MS Gothic" w:hAnsi="MS Gothic" w:cs="MS Gothic" w:hint="eastAsia"/>
                <w:b/>
                <w:bCs/>
                <w:color w:val="000000" w:themeColor="text1"/>
                <w:kern w:val="24"/>
                <w:sz w:val="22"/>
                <w:szCs w:val="22"/>
              </w:rPr>
              <w:t>✔</w:t>
            </w:r>
          </w:p>
        </w:tc>
        <w:tc>
          <w:tcPr>
            <w:tcW w:w="3828" w:type="dxa"/>
            <w:tcBorders>
              <w:top w:val="nil"/>
              <w:left w:val="nil"/>
              <w:bottom w:val="single" w:sz="4" w:space="0" w:color="auto"/>
              <w:right w:val="single" w:sz="4" w:space="0" w:color="auto"/>
            </w:tcBorders>
            <w:shd w:val="clear" w:color="auto" w:fill="auto"/>
            <w:vAlign w:val="center"/>
          </w:tcPr>
          <w:p w14:paraId="204E642D" w14:textId="449F7900" w:rsidR="003F0116" w:rsidRPr="007E42DD" w:rsidRDefault="007E42DD" w:rsidP="004F3EFB">
            <w:pPr>
              <w:widowControl/>
              <w:adjustRightInd/>
              <w:spacing w:line="240" w:lineRule="auto"/>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hint="eastAsia"/>
                <w:bCs/>
                <w:color w:val="000000" w:themeColor="text1"/>
                <w:kern w:val="24"/>
              </w:rPr>
              <w:t>語意分割晶片</w:t>
            </w:r>
            <w:r w:rsidR="003F0116" w:rsidRPr="007E42DD">
              <w:rPr>
                <w:rFonts w:asciiTheme="majorHAnsi" w:eastAsiaTheme="majorEastAsia" w:hAnsiTheme="majorHAnsi" w:cstheme="majorHAnsi"/>
                <w:bCs/>
                <w:color w:val="000000" w:themeColor="text1"/>
                <w:kern w:val="24"/>
              </w:rPr>
              <w:t>整合與設計驗證</w:t>
            </w:r>
          </w:p>
        </w:tc>
        <w:tc>
          <w:tcPr>
            <w:tcW w:w="2268" w:type="dxa"/>
            <w:tcBorders>
              <w:top w:val="nil"/>
              <w:left w:val="nil"/>
              <w:bottom w:val="single" w:sz="4" w:space="0" w:color="auto"/>
              <w:right w:val="single" w:sz="4" w:space="0" w:color="auto"/>
            </w:tcBorders>
            <w:shd w:val="clear" w:color="auto" w:fill="auto"/>
            <w:vAlign w:val="center"/>
          </w:tcPr>
          <w:p w14:paraId="7A65DCD3" w14:textId="758C66DB" w:rsidR="003F0116" w:rsidRPr="007E42DD" w:rsidRDefault="003F0116" w:rsidP="004F3EFB">
            <w:pPr>
              <w:widowControl/>
              <w:adjustRightInd/>
              <w:spacing w:line="240" w:lineRule="auto"/>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bCs/>
                <w:color w:val="000000" w:themeColor="text1"/>
                <w:kern w:val="24"/>
              </w:rPr>
              <w:t>工研院</w:t>
            </w:r>
          </w:p>
        </w:tc>
        <w:tc>
          <w:tcPr>
            <w:tcW w:w="1151" w:type="dxa"/>
            <w:tcBorders>
              <w:top w:val="nil"/>
              <w:left w:val="nil"/>
              <w:bottom w:val="single" w:sz="4" w:space="0" w:color="auto"/>
              <w:right w:val="single" w:sz="4" w:space="0" w:color="auto"/>
            </w:tcBorders>
            <w:shd w:val="clear" w:color="auto" w:fill="auto"/>
            <w:vAlign w:val="center"/>
          </w:tcPr>
          <w:p w14:paraId="30D5799F" w14:textId="2652D0C7" w:rsidR="003F0116" w:rsidRPr="007E42DD" w:rsidRDefault="003F0116" w:rsidP="004F3EFB">
            <w:pPr>
              <w:widowControl/>
              <w:adjustRightInd/>
              <w:spacing w:line="240" w:lineRule="auto"/>
              <w:jc w:val="right"/>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bCs/>
                <w:color w:val="000000" w:themeColor="text1"/>
                <w:kern w:val="24"/>
              </w:rPr>
              <w:t>5,000</w:t>
            </w:r>
            <w:r w:rsidRPr="007E42DD">
              <w:rPr>
                <w:rFonts w:asciiTheme="majorHAnsi" w:eastAsiaTheme="majorEastAsia" w:hAnsiTheme="majorHAnsi" w:cstheme="majorHAnsi"/>
                <w:bCs/>
                <w:color w:val="000000" w:themeColor="text1"/>
                <w:kern w:val="24"/>
              </w:rPr>
              <w:t xml:space="preserve">　</w:t>
            </w:r>
          </w:p>
        </w:tc>
        <w:tc>
          <w:tcPr>
            <w:tcW w:w="1151" w:type="dxa"/>
            <w:tcBorders>
              <w:top w:val="nil"/>
              <w:left w:val="nil"/>
              <w:bottom w:val="single" w:sz="4" w:space="0" w:color="auto"/>
              <w:right w:val="single" w:sz="4" w:space="0" w:color="auto"/>
            </w:tcBorders>
            <w:shd w:val="clear" w:color="auto" w:fill="auto"/>
            <w:vAlign w:val="center"/>
          </w:tcPr>
          <w:p w14:paraId="08A7A30E" w14:textId="52202773" w:rsidR="003F0116" w:rsidRPr="007E42DD" w:rsidRDefault="003F0116" w:rsidP="004F3EFB">
            <w:pPr>
              <w:widowControl/>
              <w:adjustRightInd/>
              <w:spacing w:line="240" w:lineRule="auto"/>
              <w:jc w:val="right"/>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bCs/>
                <w:color w:val="000000" w:themeColor="text1"/>
                <w:kern w:val="24"/>
              </w:rPr>
              <w:t>5,000</w:t>
            </w:r>
            <w:r w:rsidRPr="007E42DD">
              <w:rPr>
                <w:rFonts w:asciiTheme="majorHAnsi" w:eastAsiaTheme="majorEastAsia" w:hAnsiTheme="majorHAnsi" w:cstheme="majorHAnsi"/>
                <w:bCs/>
                <w:color w:val="000000" w:themeColor="text1"/>
                <w:kern w:val="24"/>
              </w:rPr>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tcPr>
          <w:p w14:paraId="2226FED8" w14:textId="369659B8" w:rsidR="003F0116" w:rsidRPr="007E42DD" w:rsidRDefault="003F0116" w:rsidP="004F3EFB">
            <w:pPr>
              <w:widowControl/>
              <w:adjustRightInd/>
              <w:spacing w:line="240" w:lineRule="auto"/>
              <w:jc w:val="right"/>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bCs/>
                <w:color w:val="000000" w:themeColor="text1"/>
                <w:kern w:val="24"/>
              </w:rPr>
              <w:t xml:space="preserve">10,000 </w:t>
            </w:r>
          </w:p>
        </w:tc>
      </w:tr>
      <w:tr w:rsidR="003F0116" w:rsidRPr="00EE3251" w14:paraId="0ED85E61"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17C7A58B" w14:textId="77777777" w:rsidR="003F0116" w:rsidRPr="00EE3251" w:rsidRDefault="003F0116" w:rsidP="004F3EFB">
            <w:pPr>
              <w:widowControl/>
              <w:adjustRightInd/>
              <w:spacing w:line="240" w:lineRule="auto"/>
              <w:textAlignment w:val="auto"/>
            </w:pPr>
          </w:p>
        </w:tc>
        <w:tc>
          <w:tcPr>
            <w:tcW w:w="1337" w:type="dxa"/>
            <w:tcBorders>
              <w:top w:val="nil"/>
              <w:left w:val="nil"/>
              <w:bottom w:val="single" w:sz="4" w:space="0" w:color="auto"/>
              <w:right w:val="single" w:sz="4" w:space="0" w:color="auto"/>
            </w:tcBorders>
            <w:shd w:val="clear" w:color="auto" w:fill="auto"/>
            <w:vAlign w:val="center"/>
            <w:hideMark/>
          </w:tcPr>
          <w:p w14:paraId="6126851C" w14:textId="77777777" w:rsidR="003F0116" w:rsidRPr="00EE3251" w:rsidRDefault="003F0116" w:rsidP="004F3EFB">
            <w:pPr>
              <w:widowControl/>
              <w:adjustRightInd/>
              <w:spacing w:line="240" w:lineRule="auto"/>
              <w:jc w:val="center"/>
              <w:textAlignment w:val="auto"/>
              <w:rPr>
                <w:rFonts w:eastAsiaTheme="minorEastAsia"/>
              </w:rPr>
            </w:pPr>
          </w:p>
        </w:tc>
        <w:tc>
          <w:tcPr>
            <w:tcW w:w="1337" w:type="dxa"/>
            <w:tcBorders>
              <w:top w:val="nil"/>
              <w:left w:val="nil"/>
              <w:bottom w:val="single" w:sz="4" w:space="0" w:color="auto"/>
              <w:right w:val="single" w:sz="4" w:space="0" w:color="auto"/>
            </w:tcBorders>
            <w:shd w:val="clear" w:color="auto" w:fill="auto"/>
            <w:vAlign w:val="center"/>
            <w:hideMark/>
          </w:tcPr>
          <w:p w14:paraId="1DCD652E" w14:textId="77777777" w:rsidR="003F0116" w:rsidRPr="00353F0C" w:rsidRDefault="003F0116" w:rsidP="004F3EFB">
            <w:pPr>
              <w:widowControl/>
              <w:adjustRightInd/>
              <w:spacing w:line="240" w:lineRule="auto"/>
              <w:jc w:val="center"/>
              <w:textAlignment w:val="auto"/>
              <w:rPr>
                <w:color w:val="000000" w:themeColor="text1"/>
              </w:rPr>
            </w:pPr>
            <w:r w:rsidRPr="00353F0C">
              <w:rPr>
                <w:rFonts w:ascii="MS Mincho" w:eastAsia="MS Mincho" w:hAnsi="MS Mincho" w:cs="MS Mincho" w:hint="eastAsia"/>
                <w:color w:val="000000" w:themeColor="text1"/>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hideMark/>
          </w:tcPr>
          <w:p w14:paraId="6BAF5FAA" w14:textId="77777777" w:rsidR="003F0116" w:rsidRPr="007E42DD" w:rsidRDefault="003F0116" w:rsidP="004F3EFB">
            <w:pPr>
              <w:widowControl/>
              <w:adjustRightInd/>
              <w:spacing w:line="240" w:lineRule="auto"/>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color w:val="000000" w:themeColor="text1"/>
              </w:rPr>
              <w:t>影像語義分割網路模型</w:t>
            </w:r>
            <w:r w:rsidRPr="007E42DD">
              <w:rPr>
                <w:rFonts w:asciiTheme="majorHAnsi" w:eastAsiaTheme="majorEastAsia" w:hAnsiTheme="majorHAnsi" w:cstheme="majorHAnsi"/>
                <w:bCs/>
                <w:color w:val="000000" w:themeColor="text1"/>
              </w:rPr>
              <w:t>設計</w:t>
            </w:r>
          </w:p>
        </w:tc>
        <w:tc>
          <w:tcPr>
            <w:tcW w:w="2268" w:type="dxa"/>
            <w:tcBorders>
              <w:top w:val="nil"/>
              <w:left w:val="nil"/>
              <w:bottom w:val="single" w:sz="4" w:space="0" w:color="auto"/>
              <w:right w:val="single" w:sz="4" w:space="0" w:color="auto"/>
            </w:tcBorders>
            <w:shd w:val="clear" w:color="auto" w:fill="auto"/>
            <w:vAlign w:val="center"/>
            <w:hideMark/>
          </w:tcPr>
          <w:p w14:paraId="41F5E150" w14:textId="77777777" w:rsidR="003F0116" w:rsidRPr="007E42DD" w:rsidRDefault="003F0116" w:rsidP="004F3EFB">
            <w:pPr>
              <w:widowControl/>
              <w:adjustRightInd/>
              <w:spacing w:line="240" w:lineRule="auto"/>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color w:val="000000" w:themeColor="text1"/>
              </w:rPr>
              <w:t>清華大學</w:t>
            </w:r>
          </w:p>
        </w:tc>
        <w:tc>
          <w:tcPr>
            <w:tcW w:w="1151" w:type="dxa"/>
            <w:tcBorders>
              <w:top w:val="nil"/>
              <w:left w:val="nil"/>
              <w:bottom w:val="single" w:sz="4" w:space="0" w:color="auto"/>
              <w:right w:val="single" w:sz="4" w:space="0" w:color="auto"/>
            </w:tcBorders>
            <w:shd w:val="clear" w:color="auto" w:fill="auto"/>
            <w:vAlign w:val="center"/>
            <w:hideMark/>
          </w:tcPr>
          <w:p w14:paraId="10D18AC3" w14:textId="77777777" w:rsidR="003F0116" w:rsidRPr="007E42DD" w:rsidRDefault="003F0116" w:rsidP="004F3EFB">
            <w:pPr>
              <w:widowControl/>
              <w:adjustRightInd/>
              <w:spacing w:line="240" w:lineRule="auto"/>
              <w:jc w:val="right"/>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color w:val="000000" w:themeColor="text1"/>
              </w:rPr>
              <w:t>1,500</w:t>
            </w:r>
            <w:r w:rsidRPr="007E42DD">
              <w:rPr>
                <w:rFonts w:asciiTheme="majorHAnsi" w:eastAsiaTheme="majorEastAsia" w:hAnsiTheme="majorHAnsi" w:cstheme="majorHAnsi"/>
                <w:color w:val="000000" w:themeColor="text1"/>
              </w:rPr>
              <w:t xml:space="preserve">　</w:t>
            </w:r>
          </w:p>
        </w:tc>
        <w:tc>
          <w:tcPr>
            <w:tcW w:w="1151" w:type="dxa"/>
            <w:tcBorders>
              <w:top w:val="nil"/>
              <w:left w:val="nil"/>
              <w:bottom w:val="single" w:sz="4" w:space="0" w:color="auto"/>
              <w:right w:val="single" w:sz="4" w:space="0" w:color="auto"/>
            </w:tcBorders>
            <w:shd w:val="clear" w:color="auto" w:fill="auto"/>
            <w:vAlign w:val="center"/>
            <w:hideMark/>
          </w:tcPr>
          <w:p w14:paraId="51C5265E" w14:textId="77777777" w:rsidR="003F0116" w:rsidRPr="007E42DD" w:rsidRDefault="003F0116" w:rsidP="004F3EFB">
            <w:pPr>
              <w:widowControl/>
              <w:adjustRightInd/>
              <w:spacing w:line="240" w:lineRule="auto"/>
              <w:jc w:val="right"/>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color w:val="000000" w:themeColor="text1"/>
              </w:rPr>
              <w:t>1,500</w:t>
            </w:r>
            <w:r w:rsidRPr="007E42DD">
              <w:rPr>
                <w:rFonts w:asciiTheme="majorHAnsi" w:eastAsiaTheme="majorEastAsia" w:hAnsiTheme="majorHAnsi" w:cstheme="majorHAnsi"/>
                <w:color w:val="000000" w:themeColor="text1"/>
              </w:rPr>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hideMark/>
          </w:tcPr>
          <w:p w14:paraId="135DC196" w14:textId="77777777" w:rsidR="003F0116" w:rsidRPr="007E42DD" w:rsidRDefault="003F0116" w:rsidP="004F3EFB">
            <w:pPr>
              <w:widowControl/>
              <w:adjustRightInd/>
              <w:spacing w:line="240" w:lineRule="auto"/>
              <w:jc w:val="right"/>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color w:val="000000" w:themeColor="text1"/>
              </w:rPr>
              <w:t>3,000</w:t>
            </w:r>
          </w:p>
        </w:tc>
      </w:tr>
      <w:tr w:rsidR="003F0116" w:rsidRPr="00EE3251" w14:paraId="75C4C220"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tcPr>
          <w:p w14:paraId="437D247E" w14:textId="77777777" w:rsidR="003F0116" w:rsidRPr="00EE3251" w:rsidRDefault="003F0116" w:rsidP="004F3EFB">
            <w:pPr>
              <w:widowControl/>
              <w:adjustRightInd/>
              <w:spacing w:line="240" w:lineRule="auto"/>
              <w:textAlignment w:val="auto"/>
            </w:pPr>
          </w:p>
        </w:tc>
        <w:tc>
          <w:tcPr>
            <w:tcW w:w="1337" w:type="dxa"/>
            <w:tcBorders>
              <w:top w:val="nil"/>
              <w:left w:val="nil"/>
              <w:bottom w:val="single" w:sz="4" w:space="0" w:color="auto"/>
              <w:right w:val="single" w:sz="4" w:space="0" w:color="auto"/>
            </w:tcBorders>
            <w:shd w:val="clear" w:color="auto" w:fill="auto"/>
            <w:vAlign w:val="center"/>
          </w:tcPr>
          <w:p w14:paraId="32EDC7F9" w14:textId="77777777" w:rsidR="003F0116" w:rsidRPr="00EE3251" w:rsidRDefault="003F0116" w:rsidP="004F3EFB">
            <w:pPr>
              <w:widowControl/>
              <w:adjustRightInd/>
              <w:spacing w:line="240" w:lineRule="auto"/>
              <w:jc w:val="center"/>
              <w:textAlignment w:val="auto"/>
              <w:rPr>
                <w:rFonts w:eastAsiaTheme="minorEastAsia"/>
              </w:rPr>
            </w:pPr>
          </w:p>
        </w:tc>
        <w:tc>
          <w:tcPr>
            <w:tcW w:w="1337" w:type="dxa"/>
            <w:tcBorders>
              <w:top w:val="nil"/>
              <w:left w:val="nil"/>
              <w:bottom w:val="single" w:sz="4" w:space="0" w:color="auto"/>
              <w:right w:val="single" w:sz="4" w:space="0" w:color="auto"/>
            </w:tcBorders>
            <w:shd w:val="clear" w:color="auto" w:fill="auto"/>
            <w:vAlign w:val="center"/>
          </w:tcPr>
          <w:p w14:paraId="671D58E5" w14:textId="7CEB97B5" w:rsidR="003F0116" w:rsidRPr="00353F0C" w:rsidRDefault="003F0116" w:rsidP="004F3EFB">
            <w:pPr>
              <w:widowControl/>
              <w:adjustRightInd/>
              <w:spacing w:line="240" w:lineRule="auto"/>
              <w:jc w:val="center"/>
              <w:textAlignment w:val="auto"/>
              <w:rPr>
                <w:rFonts w:ascii="MS Mincho" w:eastAsia="MS Mincho" w:hAnsi="MS Mincho" w:cs="MS Mincho"/>
                <w:color w:val="000000" w:themeColor="text1"/>
                <w:sz w:val="23"/>
                <w:szCs w:val="23"/>
                <w:shd w:val="clear" w:color="auto" w:fill="FFFFFF"/>
              </w:rPr>
            </w:pPr>
            <w:r w:rsidRPr="00353F0C">
              <w:rPr>
                <w:rFonts w:ascii="MS Gothic" w:eastAsia="MS Gothic" w:hAnsi="MS Gothic" w:cs="MS Gothic" w:hint="eastAsia"/>
                <w:b/>
                <w:bCs/>
                <w:color w:val="000000" w:themeColor="text1"/>
                <w:kern w:val="24"/>
              </w:rPr>
              <w:t>✔</w:t>
            </w:r>
          </w:p>
        </w:tc>
        <w:tc>
          <w:tcPr>
            <w:tcW w:w="3828" w:type="dxa"/>
            <w:tcBorders>
              <w:top w:val="nil"/>
              <w:left w:val="nil"/>
              <w:bottom w:val="single" w:sz="4" w:space="0" w:color="auto"/>
              <w:right w:val="single" w:sz="4" w:space="0" w:color="auto"/>
            </w:tcBorders>
            <w:shd w:val="clear" w:color="auto" w:fill="auto"/>
            <w:vAlign w:val="center"/>
          </w:tcPr>
          <w:p w14:paraId="6BE8474B" w14:textId="4A816C25" w:rsidR="003F0116" w:rsidRPr="007E42DD" w:rsidRDefault="003F0116" w:rsidP="004F3EFB">
            <w:pPr>
              <w:widowControl/>
              <w:adjustRightInd/>
              <w:spacing w:line="240" w:lineRule="auto"/>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color w:val="000000" w:themeColor="text1"/>
              </w:rPr>
              <w:t>計畫管理</w:t>
            </w:r>
          </w:p>
        </w:tc>
        <w:tc>
          <w:tcPr>
            <w:tcW w:w="2268" w:type="dxa"/>
            <w:tcBorders>
              <w:top w:val="nil"/>
              <w:left w:val="nil"/>
              <w:bottom w:val="single" w:sz="4" w:space="0" w:color="auto"/>
              <w:right w:val="single" w:sz="4" w:space="0" w:color="auto"/>
            </w:tcBorders>
            <w:shd w:val="clear" w:color="auto" w:fill="auto"/>
            <w:vAlign w:val="center"/>
          </w:tcPr>
          <w:p w14:paraId="4903FCFC" w14:textId="7043FE07" w:rsidR="003F0116" w:rsidRPr="007E42DD" w:rsidRDefault="003F0116" w:rsidP="004F3EFB">
            <w:pPr>
              <w:widowControl/>
              <w:adjustRightInd/>
              <w:spacing w:line="240" w:lineRule="auto"/>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bCs/>
                <w:color w:val="000000" w:themeColor="text1"/>
                <w:kern w:val="24"/>
              </w:rPr>
              <w:t>智慧記憶</w:t>
            </w:r>
          </w:p>
        </w:tc>
        <w:tc>
          <w:tcPr>
            <w:tcW w:w="1151" w:type="dxa"/>
            <w:tcBorders>
              <w:top w:val="nil"/>
              <w:left w:val="nil"/>
              <w:bottom w:val="single" w:sz="4" w:space="0" w:color="auto"/>
              <w:right w:val="single" w:sz="4" w:space="0" w:color="auto"/>
            </w:tcBorders>
            <w:shd w:val="clear" w:color="auto" w:fill="auto"/>
            <w:vAlign w:val="center"/>
          </w:tcPr>
          <w:p w14:paraId="390D293D" w14:textId="62403E96" w:rsidR="003F0116" w:rsidRPr="007E42DD" w:rsidRDefault="003F0116" w:rsidP="004F3EFB">
            <w:pPr>
              <w:widowControl/>
              <w:adjustRightInd/>
              <w:spacing w:line="240" w:lineRule="auto"/>
              <w:jc w:val="right"/>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bCs/>
                <w:color w:val="000000" w:themeColor="text1"/>
                <w:kern w:val="24"/>
              </w:rPr>
              <w:t>500</w:t>
            </w:r>
          </w:p>
        </w:tc>
        <w:tc>
          <w:tcPr>
            <w:tcW w:w="1151" w:type="dxa"/>
            <w:tcBorders>
              <w:top w:val="nil"/>
              <w:left w:val="nil"/>
              <w:bottom w:val="single" w:sz="4" w:space="0" w:color="auto"/>
              <w:right w:val="single" w:sz="4" w:space="0" w:color="auto"/>
            </w:tcBorders>
            <w:shd w:val="clear" w:color="auto" w:fill="auto"/>
            <w:vAlign w:val="center"/>
          </w:tcPr>
          <w:p w14:paraId="48F3CCE5" w14:textId="55ADEFAF" w:rsidR="003F0116" w:rsidRPr="007E42DD" w:rsidRDefault="003F0116" w:rsidP="004F3EFB">
            <w:pPr>
              <w:widowControl/>
              <w:adjustRightInd/>
              <w:spacing w:line="240" w:lineRule="auto"/>
              <w:jc w:val="right"/>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bCs/>
                <w:color w:val="000000" w:themeColor="text1"/>
                <w:kern w:val="24"/>
              </w:rPr>
              <w:t>500</w:t>
            </w:r>
          </w:p>
        </w:tc>
        <w:tc>
          <w:tcPr>
            <w:tcW w:w="1151" w:type="dxa"/>
            <w:tcBorders>
              <w:top w:val="nil"/>
              <w:left w:val="single" w:sz="4" w:space="0" w:color="auto"/>
              <w:bottom w:val="single" w:sz="4" w:space="0" w:color="auto"/>
              <w:right w:val="single" w:sz="8" w:space="0" w:color="auto"/>
            </w:tcBorders>
            <w:shd w:val="clear" w:color="auto" w:fill="auto"/>
            <w:vAlign w:val="center"/>
          </w:tcPr>
          <w:p w14:paraId="4C084ED3" w14:textId="0CD0FBB2" w:rsidR="003F0116" w:rsidRPr="007E42DD" w:rsidRDefault="003F0116" w:rsidP="004F3EFB">
            <w:pPr>
              <w:widowControl/>
              <w:adjustRightInd/>
              <w:spacing w:line="240" w:lineRule="auto"/>
              <w:jc w:val="right"/>
              <w:textAlignment w:val="auto"/>
              <w:rPr>
                <w:rFonts w:asciiTheme="majorHAnsi" w:eastAsiaTheme="majorEastAsia" w:hAnsiTheme="majorHAnsi" w:cstheme="majorHAnsi"/>
                <w:color w:val="000000" w:themeColor="text1"/>
              </w:rPr>
            </w:pPr>
            <w:r w:rsidRPr="007E42DD">
              <w:rPr>
                <w:rFonts w:asciiTheme="majorHAnsi" w:eastAsiaTheme="majorEastAsia" w:hAnsiTheme="majorHAnsi" w:cstheme="majorHAnsi"/>
                <w:bCs/>
                <w:color w:val="000000" w:themeColor="text1"/>
                <w:kern w:val="24"/>
              </w:rPr>
              <w:t>1,000</w:t>
            </w:r>
          </w:p>
        </w:tc>
      </w:tr>
      <w:tr w:rsidR="003F0116" w:rsidRPr="00EE3251" w14:paraId="74B24277"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1DA95C46" w14:textId="77777777" w:rsidR="003F0116" w:rsidRPr="00EE3251" w:rsidRDefault="003F0116" w:rsidP="004F3EFB">
            <w:pPr>
              <w:widowControl/>
              <w:adjustRightInd/>
              <w:spacing w:line="240" w:lineRule="auto"/>
              <w:textAlignment w:val="auto"/>
            </w:pPr>
          </w:p>
        </w:tc>
        <w:tc>
          <w:tcPr>
            <w:tcW w:w="8770"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0545A347" w14:textId="77777777" w:rsidR="003F0116" w:rsidRPr="007E42DD" w:rsidRDefault="003F0116" w:rsidP="004F3EFB">
            <w:pPr>
              <w:widowControl/>
              <w:adjustRightInd/>
              <w:spacing w:line="240" w:lineRule="auto"/>
              <w:jc w:val="center"/>
              <w:textAlignment w:val="auto"/>
              <w:rPr>
                <w:bCs/>
                <w:color w:val="000000" w:themeColor="text1"/>
              </w:rPr>
            </w:pPr>
            <w:r w:rsidRPr="007E42DD">
              <w:rPr>
                <w:bCs/>
                <w:color w:val="000000" w:themeColor="text1"/>
              </w:rPr>
              <w:t>小計</w:t>
            </w:r>
          </w:p>
        </w:tc>
        <w:tc>
          <w:tcPr>
            <w:tcW w:w="1151" w:type="dxa"/>
            <w:tcBorders>
              <w:top w:val="nil"/>
              <w:left w:val="nil"/>
              <w:bottom w:val="single" w:sz="4" w:space="0" w:color="auto"/>
              <w:right w:val="single" w:sz="4" w:space="0" w:color="auto"/>
            </w:tcBorders>
            <w:shd w:val="clear" w:color="000000" w:fill="FFFFC0"/>
            <w:noWrap/>
            <w:vAlign w:val="center"/>
            <w:hideMark/>
          </w:tcPr>
          <w:p w14:paraId="5B9596F6" w14:textId="36319F9C" w:rsidR="003F0116" w:rsidRPr="007E42DD" w:rsidRDefault="003F0116" w:rsidP="004F3EFB">
            <w:pPr>
              <w:widowControl/>
              <w:adjustRightInd/>
              <w:spacing w:line="240" w:lineRule="auto"/>
              <w:jc w:val="right"/>
              <w:textAlignment w:val="auto"/>
              <w:rPr>
                <w:b/>
                <w:bCs/>
                <w:color w:val="000000" w:themeColor="text1"/>
              </w:rPr>
            </w:pPr>
            <w:r w:rsidRPr="007E42DD">
              <w:rPr>
                <w:rFonts w:hint="eastAsia"/>
                <w:b/>
                <w:bCs/>
                <w:color w:val="000000" w:themeColor="text1"/>
              </w:rPr>
              <w:t>12,0</w:t>
            </w:r>
            <w:r w:rsidRPr="007E42DD">
              <w:rPr>
                <w:b/>
                <w:bCs/>
                <w:color w:val="000000" w:themeColor="text1"/>
              </w:rPr>
              <w:t xml:space="preserve">00 </w:t>
            </w:r>
          </w:p>
        </w:tc>
        <w:tc>
          <w:tcPr>
            <w:tcW w:w="1151" w:type="dxa"/>
            <w:tcBorders>
              <w:top w:val="nil"/>
              <w:left w:val="nil"/>
              <w:bottom w:val="single" w:sz="4" w:space="0" w:color="auto"/>
              <w:right w:val="single" w:sz="4" w:space="0" w:color="auto"/>
            </w:tcBorders>
            <w:shd w:val="clear" w:color="000000" w:fill="FFFFC0"/>
            <w:noWrap/>
            <w:vAlign w:val="center"/>
            <w:hideMark/>
          </w:tcPr>
          <w:p w14:paraId="14CD2FBD" w14:textId="5511DB94" w:rsidR="003F0116" w:rsidRPr="007E42DD" w:rsidRDefault="003F0116" w:rsidP="004F3EFB">
            <w:pPr>
              <w:widowControl/>
              <w:adjustRightInd/>
              <w:spacing w:line="240" w:lineRule="auto"/>
              <w:jc w:val="right"/>
              <w:textAlignment w:val="auto"/>
              <w:rPr>
                <w:b/>
                <w:bCs/>
                <w:color w:val="000000" w:themeColor="text1"/>
              </w:rPr>
            </w:pPr>
            <w:r w:rsidRPr="007E42DD">
              <w:rPr>
                <w:rFonts w:hint="eastAsia"/>
                <w:b/>
                <w:bCs/>
                <w:color w:val="000000" w:themeColor="text1"/>
              </w:rPr>
              <w:t>12,0</w:t>
            </w:r>
            <w:r w:rsidRPr="007E42DD">
              <w:rPr>
                <w:b/>
                <w:bCs/>
                <w:color w:val="000000" w:themeColor="text1"/>
              </w:rPr>
              <w:t xml:space="preserve">00 </w:t>
            </w:r>
          </w:p>
        </w:tc>
        <w:tc>
          <w:tcPr>
            <w:tcW w:w="1151" w:type="dxa"/>
            <w:tcBorders>
              <w:top w:val="nil"/>
              <w:left w:val="nil"/>
              <w:bottom w:val="single" w:sz="4" w:space="0" w:color="auto"/>
              <w:right w:val="single" w:sz="4" w:space="0" w:color="auto"/>
            </w:tcBorders>
            <w:shd w:val="clear" w:color="000000" w:fill="FFFFC0"/>
            <w:noWrap/>
            <w:vAlign w:val="center"/>
            <w:hideMark/>
          </w:tcPr>
          <w:p w14:paraId="1EAD2D5E" w14:textId="6AB86A93" w:rsidR="003F0116" w:rsidRPr="007E42DD" w:rsidRDefault="003F0116" w:rsidP="004F3EFB">
            <w:pPr>
              <w:widowControl/>
              <w:adjustRightInd/>
              <w:spacing w:line="240" w:lineRule="auto"/>
              <w:jc w:val="right"/>
              <w:textAlignment w:val="auto"/>
              <w:rPr>
                <w:b/>
                <w:bCs/>
                <w:color w:val="000000" w:themeColor="text1"/>
              </w:rPr>
            </w:pPr>
            <w:r w:rsidRPr="007E42DD">
              <w:rPr>
                <w:rFonts w:hint="eastAsia"/>
                <w:b/>
                <w:bCs/>
                <w:color w:val="000000" w:themeColor="text1"/>
              </w:rPr>
              <w:t>24</w:t>
            </w:r>
            <w:r w:rsidRPr="007E42DD">
              <w:rPr>
                <w:b/>
                <w:bCs/>
                <w:color w:val="000000" w:themeColor="text1"/>
              </w:rPr>
              <w:t xml:space="preserve">,000 </w:t>
            </w:r>
          </w:p>
        </w:tc>
      </w:tr>
      <w:tr w:rsidR="003F0116" w:rsidRPr="00EE3251" w14:paraId="46B3D762"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75ACCED5" w14:textId="77777777" w:rsidR="003F0116" w:rsidRPr="00EE3251" w:rsidRDefault="003F0116" w:rsidP="004F3EFB">
            <w:pPr>
              <w:widowControl/>
              <w:adjustRightInd/>
              <w:spacing w:line="240" w:lineRule="auto"/>
              <w:jc w:val="center"/>
              <w:textAlignment w:val="auto"/>
            </w:pPr>
            <w:r w:rsidRPr="00EE3251">
              <w:t>委託研究</w:t>
            </w:r>
            <w:r w:rsidRPr="00EE3251">
              <w:t>-</w:t>
            </w:r>
            <w:r w:rsidRPr="00EE3251">
              <w:t>計畫管理</w:t>
            </w:r>
          </w:p>
        </w:tc>
        <w:tc>
          <w:tcPr>
            <w:tcW w:w="1337" w:type="dxa"/>
            <w:tcBorders>
              <w:top w:val="nil"/>
              <w:left w:val="nil"/>
              <w:bottom w:val="single" w:sz="4" w:space="0" w:color="auto"/>
              <w:right w:val="single" w:sz="4" w:space="0" w:color="auto"/>
            </w:tcBorders>
            <w:shd w:val="clear" w:color="auto" w:fill="auto"/>
            <w:vAlign w:val="center"/>
            <w:hideMark/>
          </w:tcPr>
          <w:p w14:paraId="0187A81C" w14:textId="77777777" w:rsidR="003F0116" w:rsidRPr="00EE3251" w:rsidRDefault="003F0116" w:rsidP="004F3EFB">
            <w:pPr>
              <w:widowControl/>
              <w:adjustRightInd/>
              <w:spacing w:line="240" w:lineRule="auto"/>
              <w:jc w:val="center"/>
              <w:textAlignment w:val="auto"/>
            </w:pPr>
          </w:p>
        </w:tc>
        <w:tc>
          <w:tcPr>
            <w:tcW w:w="1337" w:type="dxa"/>
            <w:tcBorders>
              <w:top w:val="nil"/>
              <w:left w:val="nil"/>
              <w:bottom w:val="single" w:sz="4" w:space="0" w:color="auto"/>
              <w:right w:val="single" w:sz="4" w:space="0" w:color="auto"/>
            </w:tcBorders>
            <w:shd w:val="clear" w:color="auto" w:fill="auto"/>
            <w:vAlign w:val="center"/>
            <w:hideMark/>
          </w:tcPr>
          <w:p w14:paraId="4C48EED9" w14:textId="77777777" w:rsidR="003F0116" w:rsidRPr="00353F0C" w:rsidRDefault="003F0116" w:rsidP="004F3EFB">
            <w:pPr>
              <w:widowControl/>
              <w:adjustRightInd/>
              <w:spacing w:line="240" w:lineRule="auto"/>
              <w:jc w:val="center"/>
              <w:textAlignment w:val="auto"/>
              <w:rPr>
                <w:color w:val="000000" w:themeColor="text1"/>
              </w:rPr>
            </w:pPr>
          </w:p>
        </w:tc>
        <w:tc>
          <w:tcPr>
            <w:tcW w:w="3828" w:type="dxa"/>
            <w:tcBorders>
              <w:top w:val="nil"/>
              <w:left w:val="nil"/>
              <w:bottom w:val="single" w:sz="4" w:space="0" w:color="auto"/>
              <w:right w:val="single" w:sz="4" w:space="0" w:color="auto"/>
            </w:tcBorders>
            <w:shd w:val="clear" w:color="auto" w:fill="auto"/>
            <w:vAlign w:val="center"/>
            <w:hideMark/>
          </w:tcPr>
          <w:p w14:paraId="24FFC8E9" w14:textId="77777777" w:rsidR="003F0116" w:rsidRPr="007E42DD" w:rsidRDefault="003F0116" w:rsidP="004F3EFB">
            <w:pPr>
              <w:widowControl/>
              <w:adjustRightInd/>
              <w:spacing w:line="240" w:lineRule="auto"/>
              <w:textAlignment w:val="auto"/>
              <w:rPr>
                <w:color w:val="000000" w:themeColor="text1"/>
              </w:rPr>
            </w:pPr>
          </w:p>
        </w:tc>
        <w:tc>
          <w:tcPr>
            <w:tcW w:w="2268" w:type="dxa"/>
            <w:tcBorders>
              <w:top w:val="nil"/>
              <w:left w:val="nil"/>
              <w:bottom w:val="single" w:sz="4" w:space="0" w:color="auto"/>
              <w:right w:val="single" w:sz="4" w:space="0" w:color="auto"/>
            </w:tcBorders>
            <w:shd w:val="clear" w:color="auto" w:fill="auto"/>
            <w:vAlign w:val="center"/>
            <w:hideMark/>
          </w:tcPr>
          <w:p w14:paraId="03CB5BEE" w14:textId="77777777" w:rsidR="003F0116" w:rsidRPr="007E42DD" w:rsidRDefault="003F0116" w:rsidP="004F3EFB">
            <w:pPr>
              <w:widowControl/>
              <w:adjustRightInd/>
              <w:spacing w:line="240" w:lineRule="auto"/>
              <w:textAlignment w:val="auto"/>
              <w:rPr>
                <w:color w:val="000000" w:themeColor="text1"/>
              </w:rPr>
            </w:pPr>
          </w:p>
        </w:tc>
        <w:tc>
          <w:tcPr>
            <w:tcW w:w="1151" w:type="dxa"/>
            <w:tcBorders>
              <w:top w:val="nil"/>
              <w:left w:val="nil"/>
              <w:bottom w:val="single" w:sz="4" w:space="0" w:color="auto"/>
              <w:right w:val="single" w:sz="4" w:space="0" w:color="auto"/>
            </w:tcBorders>
            <w:shd w:val="clear" w:color="auto" w:fill="auto"/>
            <w:vAlign w:val="center"/>
          </w:tcPr>
          <w:p w14:paraId="2B925F4D" w14:textId="77777777" w:rsidR="003F0116" w:rsidRPr="007E42DD" w:rsidRDefault="003F0116" w:rsidP="004F3EFB">
            <w:pPr>
              <w:widowControl/>
              <w:adjustRightInd/>
              <w:spacing w:line="240" w:lineRule="auto"/>
              <w:jc w:val="right"/>
              <w:textAlignment w:val="auto"/>
              <w:rPr>
                <w:color w:val="000000" w:themeColor="text1"/>
              </w:rPr>
            </w:pPr>
          </w:p>
        </w:tc>
        <w:tc>
          <w:tcPr>
            <w:tcW w:w="1151" w:type="dxa"/>
            <w:tcBorders>
              <w:top w:val="nil"/>
              <w:left w:val="nil"/>
              <w:bottom w:val="single" w:sz="4" w:space="0" w:color="auto"/>
              <w:right w:val="single" w:sz="4" w:space="0" w:color="auto"/>
            </w:tcBorders>
            <w:shd w:val="clear" w:color="auto" w:fill="auto"/>
            <w:vAlign w:val="center"/>
          </w:tcPr>
          <w:p w14:paraId="295EDC66" w14:textId="77777777" w:rsidR="003F0116" w:rsidRPr="007E42DD" w:rsidRDefault="003F0116" w:rsidP="004F3EFB">
            <w:pPr>
              <w:widowControl/>
              <w:adjustRightInd/>
              <w:spacing w:line="240" w:lineRule="auto"/>
              <w:jc w:val="right"/>
              <w:textAlignment w:val="auto"/>
              <w:rPr>
                <w:color w:val="000000" w:themeColor="text1"/>
              </w:rPr>
            </w:pPr>
          </w:p>
        </w:tc>
        <w:tc>
          <w:tcPr>
            <w:tcW w:w="1151" w:type="dxa"/>
            <w:tcBorders>
              <w:top w:val="nil"/>
              <w:left w:val="single" w:sz="4" w:space="0" w:color="auto"/>
              <w:bottom w:val="single" w:sz="4" w:space="0" w:color="auto"/>
              <w:right w:val="single" w:sz="8" w:space="0" w:color="auto"/>
            </w:tcBorders>
            <w:shd w:val="clear" w:color="auto" w:fill="auto"/>
            <w:vAlign w:val="center"/>
          </w:tcPr>
          <w:p w14:paraId="3739FD36" w14:textId="77777777" w:rsidR="003F0116" w:rsidRPr="007E42DD" w:rsidRDefault="003F0116" w:rsidP="004F3EFB">
            <w:pPr>
              <w:widowControl/>
              <w:adjustRightInd/>
              <w:spacing w:line="240" w:lineRule="auto"/>
              <w:jc w:val="right"/>
              <w:textAlignment w:val="auto"/>
              <w:rPr>
                <w:color w:val="000000" w:themeColor="text1"/>
              </w:rPr>
            </w:pPr>
          </w:p>
        </w:tc>
      </w:tr>
      <w:tr w:rsidR="003F0116" w:rsidRPr="00EE3251" w14:paraId="0738B851"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7C5AB17A" w14:textId="77777777" w:rsidR="003F0116" w:rsidRPr="00EE3251" w:rsidRDefault="003F0116" w:rsidP="004F3EFB">
            <w:pPr>
              <w:widowControl/>
              <w:adjustRightInd/>
              <w:spacing w:line="240" w:lineRule="auto"/>
              <w:textAlignment w:val="auto"/>
            </w:pPr>
          </w:p>
        </w:tc>
        <w:tc>
          <w:tcPr>
            <w:tcW w:w="1337" w:type="dxa"/>
            <w:tcBorders>
              <w:top w:val="nil"/>
              <w:left w:val="nil"/>
              <w:bottom w:val="single" w:sz="4" w:space="0" w:color="auto"/>
              <w:right w:val="single" w:sz="4" w:space="0" w:color="auto"/>
            </w:tcBorders>
            <w:shd w:val="clear" w:color="auto" w:fill="auto"/>
            <w:vAlign w:val="center"/>
            <w:hideMark/>
          </w:tcPr>
          <w:p w14:paraId="3E577E38" w14:textId="77777777" w:rsidR="003F0116" w:rsidRPr="00EE3251" w:rsidRDefault="003F0116" w:rsidP="004F3EFB">
            <w:pPr>
              <w:widowControl/>
              <w:adjustRightInd/>
              <w:spacing w:line="240" w:lineRule="auto"/>
              <w:jc w:val="center"/>
              <w:textAlignment w:val="auto"/>
            </w:pPr>
          </w:p>
        </w:tc>
        <w:tc>
          <w:tcPr>
            <w:tcW w:w="1337" w:type="dxa"/>
            <w:tcBorders>
              <w:top w:val="nil"/>
              <w:left w:val="nil"/>
              <w:bottom w:val="single" w:sz="4" w:space="0" w:color="auto"/>
              <w:right w:val="single" w:sz="4" w:space="0" w:color="auto"/>
            </w:tcBorders>
            <w:shd w:val="clear" w:color="auto" w:fill="auto"/>
            <w:vAlign w:val="center"/>
            <w:hideMark/>
          </w:tcPr>
          <w:p w14:paraId="3D920F93" w14:textId="77777777" w:rsidR="003F0116" w:rsidRPr="00353F0C" w:rsidRDefault="003F0116" w:rsidP="004F3EFB">
            <w:pPr>
              <w:widowControl/>
              <w:adjustRightInd/>
              <w:spacing w:line="240" w:lineRule="auto"/>
              <w:jc w:val="center"/>
              <w:textAlignment w:val="auto"/>
              <w:rPr>
                <w:color w:val="000000" w:themeColor="text1"/>
              </w:rPr>
            </w:pPr>
          </w:p>
        </w:tc>
        <w:tc>
          <w:tcPr>
            <w:tcW w:w="3828" w:type="dxa"/>
            <w:tcBorders>
              <w:top w:val="nil"/>
              <w:left w:val="nil"/>
              <w:bottom w:val="single" w:sz="4" w:space="0" w:color="auto"/>
              <w:right w:val="single" w:sz="4" w:space="0" w:color="auto"/>
            </w:tcBorders>
            <w:shd w:val="clear" w:color="auto" w:fill="auto"/>
            <w:vAlign w:val="center"/>
            <w:hideMark/>
          </w:tcPr>
          <w:p w14:paraId="276C3D17" w14:textId="77777777" w:rsidR="003F0116" w:rsidRPr="007E42DD" w:rsidRDefault="003F0116" w:rsidP="004F3EFB">
            <w:pPr>
              <w:widowControl/>
              <w:adjustRightInd/>
              <w:spacing w:line="240" w:lineRule="auto"/>
              <w:textAlignment w:val="auto"/>
              <w:rPr>
                <w:color w:val="000000" w:themeColor="text1"/>
              </w:rPr>
            </w:pPr>
          </w:p>
        </w:tc>
        <w:tc>
          <w:tcPr>
            <w:tcW w:w="2268" w:type="dxa"/>
            <w:tcBorders>
              <w:top w:val="nil"/>
              <w:left w:val="nil"/>
              <w:bottom w:val="single" w:sz="4" w:space="0" w:color="auto"/>
              <w:right w:val="single" w:sz="4" w:space="0" w:color="auto"/>
            </w:tcBorders>
            <w:shd w:val="clear" w:color="auto" w:fill="auto"/>
            <w:vAlign w:val="center"/>
            <w:hideMark/>
          </w:tcPr>
          <w:p w14:paraId="7E706827" w14:textId="77777777" w:rsidR="003F0116" w:rsidRPr="007E42DD" w:rsidRDefault="003F0116" w:rsidP="004F3EFB">
            <w:pPr>
              <w:widowControl/>
              <w:adjustRightInd/>
              <w:spacing w:line="240" w:lineRule="auto"/>
              <w:textAlignment w:val="auto"/>
              <w:rPr>
                <w:color w:val="000000" w:themeColor="text1"/>
              </w:rPr>
            </w:pPr>
          </w:p>
        </w:tc>
        <w:tc>
          <w:tcPr>
            <w:tcW w:w="1151" w:type="dxa"/>
            <w:tcBorders>
              <w:top w:val="nil"/>
              <w:left w:val="nil"/>
              <w:bottom w:val="single" w:sz="4" w:space="0" w:color="auto"/>
              <w:right w:val="single" w:sz="4" w:space="0" w:color="auto"/>
            </w:tcBorders>
            <w:shd w:val="clear" w:color="auto" w:fill="auto"/>
            <w:vAlign w:val="center"/>
          </w:tcPr>
          <w:p w14:paraId="3958A757" w14:textId="77777777" w:rsidR="003F0116" w:rsidRPr="007E42DD" w:rsidRDefault="003F0116" w:rsidP="004F3EFB">
            <w:pPr>
              <w:widowControl/>
              <w:adjustRightInd/>
              <w:spacing w:line="240" w:lineRule="auto"/>
              <w:jc w:val="right"/>
              <w:textAlignment w:val="auto"/>
              <w:rPr>
                <w:color w:val="000000" w:themeColor="text1"/>
              </w:rPr>
            </w:pPr>
          </w:p>
        </w:tc>
        <w:tc>
          <w:tcPr>
            <w:tcW w:w="1151" w:type="dxa"/>
            <w:tcBorders>
              <w:top w:val="nil"/>
              <w:left w:val="nil"/>
              <w:bottom w:val="single" w:sz="4" w:space="0" w:color="auto"/>
              <w:right w:val="single" w:sz="4" w:space="0" w:color="auto"/>
            </w:tcBorders>
            <w:shd w:val="clear" w:color="auto" w:fill="auto"/>
            <w:vAlign w:val="center"/>
          </w:tcPr>
          <w:p w14:paraId="19188229" w14:textId="77777777" w:rsidR="003F0116" w:rsidRPr="007E42DD" w:rsidRDefault="003F0116" w:rsidP="004F3EFB">
            <w:pPr>
              <w:widowControl/>
              <w:adjustRightInd/>
              <w:spacing w:line="240" w:lineRule="auto"/>
              <w:jc w:val="right"/>
              <w:textAlignment w:val="auto"/>
              <w:rPr>
                <w:color w:val="000000" w:themeColor="text1"/>
              </w:rPr>
            </w:pPr>
          </w:p>
        </w:tc>
        <w:tc>
          <w:tcPr>
            <w:tcW w:w="1151" w:type="dxa"/>
            <w:tcBorders>
              <w:top w:val="nil"/>
              <w:left w:val="single" w:sz="4" w:space="0" w:color="auto"/>
              <w:bottom w:val="single" w:sz="4" w:space="0" w:color="auto"/>
              <w:right w:val="single" w:sz="8" w:space="0" w:color="auto"/>
            </w:tcBorders>
            <w:shd w:val="clear" w:color="auto" w:fill="auto"/>
            <w:vAlign w:val="center"/>
          </w:tcPr>
          <w:p w14:paraId="5C46124B" w14:textId="77777777" w:rsidR="003F0116" w:rsidRPr="007E42DD" w:rsidRDefault="003F0116" w:rsidP="004F3EFB">
            <w:pPr>
              <w:widowControl/>
              <w:adjustRightInd/>
              <w:spacing w:line="240" w:lineRule="auto"/>
              <w:jc w:val="right"/>
              <w:textAlignment w:val="auto"/>
              <w:rPr>
                <w:color w:val="000000" w:themeColor="text1"/>
              </w:rPr>
            </w:pPr>
          </w:p>
        </w:tc>
      </w:tr>
      <w:tr w:rsidR="003F0116" w:rsidRPr="00EE3251" w14:paraId="26CB5347"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2603B293" w14:textId="77777777" w:rsidR="003F0116" w:rsidRPr="00EE3251" w:rsidRDefault="003F0116" w:rsidP="004F3EFB">
            <w:pPr>
              <w:widowControl/>
              <w:adjustRightInd/>
              <w:spacing w:line="240" w:lineRule="auto"/>
              <w:textAlignment w:val="auto"/>
            </w:pPr>
          </w:p>
        </w:tc>
        <w:tc>
          <w:tcPr>
            <w:tcW w:w="8770"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76E67F40" w14:textId="77777777" w:rsidR="003F0116" w:rsidRPr="007E42DD" w:rsidRDefault="003F0116" w:rsidP="004F3EFB">
            <w:pPr>
              <w:widowControl/>
              <w:adjustRightInd/>
              <w:spacing w:line="240" w:lineRule="auto"/>
              <w:jc w:val="center"/>
              <w:textAlignment w:val="auto"/>
              <w:rPr>
                <w:bCs/>
                <w:color w:val="000000" w:themeColor="text1"/>
              </w:rPr>
            </w:pPr>
            <w:r w:rsidRPr="007E42DD">
              <w:rPr>
                <w:bCs/>
                <w:color w:val="000000" w:themeColor="text1"/>
              </w:rPr>
              <w:t>小計</w:t>
            </w:r>
          </w:p>
        </w:tc>
        <w:tc>
          <w:tcPr>
            <w:tcW w:w="1151" w:type="dxa"/>
            <w:tcBorders>
              <w:top w:val="nil"/>
              <w:left w:val="nil"/>
              <w:bottom w:val="single" w:sz="4" w:space="0" w:color="auto"/>
              <w:right w:val="single" w:sz="4" w:space="0" w:color="auto"/>
            </w:tcBorders>
            <w:shd w:val="clear" w:color="000000" w:fill="FFFFC0"/>
            <w:noWrap/>
            <w:vAlign w:val="center"/>
            <w:hideMark/>
          </w:tcPr>
          <w:p w14:paraId="03ACAFE4" w14:textId="77777777" w:rsidR="003F0116" w:rsidRPr="007E42DD" w:rsidRDefault="003F0116" w:rsidP="004F3EFB">
            <w:pPr>
              <w:widowControl/>
              <w:adjustRightInd/>
              <w:spacing w:line="240" w:lineRule="auto"/>
              <w:jc w:val="right"/>
              <w:textAlignment w:val="auto"/>
              <w:rPr>
                <w:bCs/>
                <w:color w:val="000000" w:themeColor="text1"/>
              </w:rPr>
            </w:pPr>
            <w:r w:rsidRPr="007E42DD">
              <w:rPr>
                <w:bCs/>
                <w:color w:val="000000" w:themeColor="text1"/>
              </w:rPr>
              <w:t xml:space="preserve">0 </w:t>
            </w:r>
          </w:p>
        </w:tc>
        <w:tc>
          <w:tcPr>
            <w:tcW w:w="1151" w:type="dxa"/>
            <w:tcBorders>
              <w:top w:val="nil"/>
              <w:left w:val="nil"/>
              <w:bottom w:val="single" w:sz="4" w:space="0" w:color="auto"/>
              <w:right w:val="single" w:sz="4" w:space="0" w:color="auto"/>
            </w:tcBorders>
            <w:shd w:val="clear" w:color="000000" w:fill="FFFFC0"/>
            <w:noWrap/>
            <w:vAlign w:val="center"/>
            <w:hideMark/>
          </w:tcPr>
          <w:p w14:paraId="12E4780D" w14:textId="77777777" w:rsidR="003F0116" w:rsidRPr="007E42DD" w:rsidRDefault="003F0116" w:rsidP="004F3EFB">
            <w:pPr>
              <w:widowControl/>
              <w:adjustRightInd/>
              <w:spacing w:line="240" w:lineRule="auto"/>
              <w:jc w:val="right"/>
              <w:textAlignment w:val="auto"/>
              <w:rPr>
                <w:bCs/>
                <w:color w:val="000000" w:themeColor="text1"/>
              </w:rPr>
            </w:pPr>
            <w:r w:rsidRPr="007E42DD">
              <w:rPr>
                <w:bCs/>
                <w:color w:val="000000" w:themeColor="text1"/>
              </w:rPr>
              <w:t xml:space="preserve">0 </w:t>
            </w:r>
          </w:p>
        </w:tc>
        <w:tc>
          <w:tcPr>
            <w:tcW w:w="1151" w:type="dxa"/>
            <w:tcBorders>
              <w:top w:val="nil"/>
              <w:left w:val="nil"/>
              <w:bottom w:val="single" w:sz="4" w:space="0" w:color="auto"/>
              <w:right w:val="single" w:sz="4" w:space="0" w:color="auto"/>
            </w:tcBorders>
            <w:shd w:val="clear" w:color="000000" w:fill="FFFFC0"/>
            <w:noWrap/>
            <w:vAlign w:val="center"/>
            <w:hideMark/>
          </w:tcPr>
          <w:p w14:paraId="61DE435E" w14:textId="77777777" w:rsidR="003F0116" w:rsidRPr="007E42DD" w:rsidRDefault="003F0116" w:rsidP="004F3EFB">
            <w:pPr>
              <w:widowControl/>
              <w:adjustRightInd/>
              <w:spacing w:line="240" w:lineRule="auto"/>
              <w:jc w:val="right"/>
              <w:textAlignment w:val="auto"/>
              <w:rPr>
                <w:bCs/>
                <w:color w:val="000000" w:themeColor="text1"/>
              </w:rPr>
            </w:pPr>
            <w:r w:rsidRPr="007E42DD">
              <w:rPr>
                <w:bCs/>
                <w:color w:val="000000" w:themeColor="text1"/>
              </w:rPr>
              <w:t xml:space="preserve">0 </w:t>
            </w:r>
          </w:p>
        </w:tc>
      </w:tr>
      <w:tr w:rsidR="003F0116" w:rsidRPr="00EE3251" w14:paraId="583D7DF0" w14:textId="77777777" w:rsidTr="004F3EFB">
        <w:trPr>
          <w:trHeight w:val="393"/>
        </w:trPr>
        <w:tc>
          <w:tcPr>
            <w:tcW w:w="2444" w:type="dxa"/>
            <w:vMerge w:val="restart"/>
            <w:tcBorders>
              <w:top w:val="nil"/>
              <w:left w:val="single" w:sz="8" w:space="0" w:color="auto"/>
              <w:bottom w:val="single" w:sz="4" w:space="0" w:color="auto"/>
              <w:right w:val="single" w:sz="4" w:space="0" w:color="auto"/>
            </w:tcBorders>
            <w:shd w:val="clear" w:color="auto" w:fill="auto"/>
            <w:vAlign w:val="center"/>
            <w:hideMark/>
          </w:tcPr>
          <w:p w14:paraId="6146945F" w14:textId="77777777" w:rsidR="003F0116" w:rsidRPr="00EE3251" w:rsidRDefault="003F0116" w:rsidP="004F3EFB">
            <w:pPr>
              <w:widowControl/>
              <w:adjustRightInd/>
              <w:spacing w:line="240" w:lineRule="auto"/>
              <w:jc w:val="center"/>
              <w:textAlignment w:val="auto"/>
            </w:pPr>
            <w:r w:rsidRPr="00EE3251">
              <w:t>驗證</w:t>
            </w:r>
          </w:p>
        </w:tc>
        <w:tc>
          <w:tcPr>
            <w:tcW w:w="1337" w:type="dxa"/>
            <w:tcBorders>
              <w:top w:val="nil"/>
              <w:left w:val="nil"/>
              <w:bottom w:val="single" w:sz="4" w:space="0" w:color="auto"/>
              <w:right w:val="single" w:sz="4" w:space="0" w:color="auto"/>
            </w:tcBorders>
            <w:shd w:val="clear" w:color="auto" w:fill="auto"/>
            <w:vAlign w:val="center"/>
            <w:hideMark/>
          </w:tcPr>
          <w:p w14:paraId="6BB6E896" w14:textId="77777777" w:rsidR="003F0116" w:rsidRPr="00EE3251" w:rsidRDefault="003F0116" w:rsidP="004F3EFB">
            <w:pPr>
              <w:widowControl/>
              <w:adjustRightInd/>
              <w:spacing w:line="240" w:lineRule="auto"/>
              <w:jc w:val="center"/>
              <w:textAlignment w:val="auto"/>
            </w:pPr>
            <w:r w:rsidRPr="00EE3251">
              <w:t>驗證項目</w:t>
            </w:r>
          </w:p>
        </w:tc>
        <w:tc>
          <w:tcPr>
            <w:tcW w:w="1337" w:type="dxa"/>
            <w:tcBorders>
              <w:top w:val="nil"/>
              <w:left w:val="nil"/>
              <w:bottom w:val="single" w:sz="4" w:space="0" w:color="auto"/>
              <w:right w:val="single" w:sz="4" w:space="0" w:color="auto"/>
            </w:tcBorders>
            <w:shd w:val="clear" w:color="auto" w:fill="auto"/>
            <w:vAlign w:val="center"/>
            <w:hideMark/>
          </w:tcPr>
          <w:p w14:paraId="6305A7CB" w14:textId="77777777" w:rsidR="003F0116" w:rsidRPr="00353F0C" w:rsidRDefault="003F0116" w:rsidP="004F3EFB">
            <w:pPr>
              <w:widowControl/>
              <w:adjustRightInd/>
              <w:spacing w:line="240" w:lineRule="auto"/>
              <w:jc w:val="center"/>
              <w:textAlignment w:val="auto"/>
              <w:rPr>
                <w:color w:val="000000" w:themeColor="text1"/>
              </w:rPr>
            </w:pPr>
            <w:r w:rsidRPr="00353F0C">
              <w:rPr>
                <w:color w:val="000000" w:themeColor="text1"/>
              </w:rPr>
              <w:t>單位</w:t>
            </w:r>
          </w:p>
        </w:tc>
        <w:tc>
          <w:tcPr>
            <w:tcW w:w="3828" w:type="dxa"/>
            <w:tcBorders>
              <w:top w:val="nil"/>
              <w:left w:val="nil"/>
              <w:bottom w:val="single" w:sz="4" w:space="0" w:color="auto"/>
              <w:right w:val="single" w:sz="4" w:space="0" w:color="auto"/>
            </w:tcBorders>
            <w:shd w:val="clear" w:color="auto" w:fill="auto"/>
            <w:vAlign w:val="center"/>
            <w:hideMark/>
          </w:tcPr>
          <w:p w14:paraId="6B0306C3" w14:textId="77777777" w:rsidR="003F0116" w:rsidRPr="007E42DD" w:rsidRDefault="003F0116" w:rsidP="004F3EFB">
            <w:pPr>
              <w:widowControl/>
              <w:adjustRightInd/>
              <w:spacing w:line="240" w:lineRule="auto"/>
              <w:jc w:val="center"/>
              <w:textAlignment w:val="auto"/>
              <w:rPr>
                <w:color w:val="000000" w:themeColor="text1"/>
              </w:rPr>
            </w:pPr>
            <w:r w:rsidRPr="007E42DD">
              <w:rPr>
                <w:color w:val="000000" w:themeColor="text1"/>
              </w:rPr>
              <w:t>單價</w:t>
            </w:r>
          </w:p>
        </w:tc>
        <w:tc>
          <w:tcPr>
            <w:tcW w:w="2268" w:type="dxa"/>
            <w:tcBorders>
              <w:top w:val="nil"/>
              <w:left w:val="nil"/>
              <w:bottom w:val="single" w:sz="4" w:space="0" w:color="auto"/>
              <w:right w:val="single" w:sz="4" w:space="0" w:color="auto"/>
            </w:tcBorders>
            <w:shd w:val="clear" w:color="auto" w:fill="auto"/>
            <w:vAlign w:val="center"/>
            <w:hideMark/>
          </w:tcPr>
          <w:p w14:paraId="6E2755E2" w14:textId="77777777" w:rsidR="003F0116" w:rsidRPr="007E42DD" w:rsidRDefault="003F0116" w:rsidP="004F3EFB">
            <w:pPr>
              <w:widowControl/>
              <w:adjustRightInd/>
              <w:spacing w:line="240" w:lineRule="auto"/>
              <w:jc w:val="center"/>
              <w:textAlignment w:val="auto"/>
              <w:rPr>
                <w:color w:val="000000" w:themeColor="text1"/>
              </w:rPr>
            </w:pPr>
            <w:r w:rsidRPr="007E42DD">
              <w:rPr>
                <w:color w:val="000000" w:themeColor="text1"/>
              </w:rPr>
              <w:t>委託機構</w:t>
            </w:r>
          </w:p>
        </w:tc>
        <w:tc>
          <w:tcPr>
            <w:tcW w:w="1151" w:type="dxa"/>
            <w:tcBorders>
              <w:top w:val="nil"/>
              <w:left w:val="nil"/>
              <w:bottom w:val="single" w:sz="4" w:space="0" w:color="auto"/>
              <w:right w:val="single" w:sz="4" w:space="0" w:color="auto"/>
            </w:tcBorders>
            <w:shd w:val="clear" w:color="auto" w:fill="auto"/>
            <w:vAlign w:val="center"/>
          </w:tcPr>
          <w:p w14:paraId="7616A048" w14:textId="77777777" w:rsidR="003F0116" w:rsidRPr="007E42DD" w:rsidRDefault="003F0116" w:rsidP="004F3EFB">
            <w:pPr>
              <w:widowControl/>
              <w:adjustRightInd/>
              <w:spacing w:line="240" w:lineRule="auto"/>
              <w:jc w:val="right"/>
              <w:textAlignment w:val="auto"/>
              <w:rPr>
                <w:color w:val="000000" w:themeColor="text1"/>
              </w:rPr>
            </w:pPr>
          </w:p>
        </w:tc>
        <w:tc>
          <w:tcPr>
            <w:tcW w:w="1151" w:type="dxa"/>
            <w:tcBorders>
              <w:top w:val="nil"/>
              <w:left w:val="nil"/>
              <w:bottom w:val="single" w:sz="4" w:space="0" w:color="auto"/>
              <w:right w:val="single" w:sz="4" w:space="0" w:color="auto"/>
            </w:tcBorders>
            <w:shd w:val="clear" w:color="auto" w:fill="auto"/>
            <w:vAlign w:val="center"/>
          </w:tcPr>
          <w:p w14:paraId="5D0FDA9F" w14:textId="77777777" w:rsidR="003F0116" w:rsidRPr="007E42DD" w:rsidRDefault="003F0116" w:rsidP="004F3EFB">
            <w:pPr>
              <w:widowControl/>
              <w:adjustRightInd/>
              <w:spacing w:line="240" w:lineRule="auto"/>
              <w:jc w:val="right"/>
              <w:textAlignment w:val="auto"/>
              <w:rPr>
                <w:color w:val="000000" w:themeColor="text1"/>
              </w:rPr>
            </w:pPr>
          </w:p>
        </w:tc>
        <w:tc>
          <w:tcPr>
            <w:tcW w:w="1151" w:type="dxa"/>
            <w:tcBorders>
              <w:top w:val="nil"/>
              <w:left w:val="single" w:sz="4" w:space="0" w:color="auto"/>
              <w:bottom w:val="single" w:sz="4" w:space="0" w:color="auto"/>
              <w:right w:val="single" w:sz="8" w:space="0" w:color="auto"/>
            </w:tcBorders>
            <w:shd w:val="clear" w:color="auto" w:fill="auto"/>
            <w:vAlign w:val="center"/>
          </w:tcPr>
          <w:p w14:paraId="4442F854" w14:textId="77777777" w:rsidR="003F0116" w:rsidRPr="007E42DD" w:rsidRDefault="003F0116" w:rsidP="004F3EFB">
            <w:pPr>
              <w:widowControl/>
              <w:adjustRightInd/>
              <w:spacing w:line="240" w:lineRule="auto"/>
              <w:jc w:val="right"/>
              <w:textAlignment w:val="auto"/>
              <w:rPr>
                <w:color w:val="000000" w:themeColor="text1"/>
              </w:rPr>
            </w:pPr>
          </w:p>
        </w:tc>
      </w:tr>
      <w:tr w:rsidR="003F0116" w:rsidRPr="00EE3251" w14:paraId="37F0EB07"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4A154EB5" w14:textId="77777777" w:rsidR="003F0116" w:rsidRPr="00EE3251" w:rsidRDefault="003F0116" w:rsidP="004F3EFB">
            <w:pPr>
              <w:widowControl/>
              <w:adjustRightInd/>
              <w:spacing w:line="240" w:lineRule="auto"/>
              <w:textAlignment w:val="auto"/>
            </w:pPr>
          </w:p>
        </w:tc>
        <w:tc>
          <w:tcPr>
            <w:tcW w:w="1337" w:type="dxa"/>
            <w:tcBorders>
              <w:top w:val="nil"/>
              <w:left w:val="nil"/>
              <w:bottom w:val="single" w:sz="4" w:space="0" w:color="auto"/>
              <w:right w:val="single" w:sz="4" w:space="0" w:color="auto"/>
            </w:tcBorders>
            <w:shd w:val="clear" w:color="auto" w:fill="auto"/>
            <w:vAlign w:val="center"/>
            <w:hideMark/>
          </w:tcPr>
          <w:p w14:paraId="2E794C86" w14:textId="77777777" w:rsidR="003F0116" w:rsidRPr="00EE3251" w:rsidRDefault="003F0116" w:rsidP="004F3EFB">
            <w:pPr>
              <w:widowControl/>
              <w:adjustRightInd/>
              <w:spacing w:line="240" w:lineRule="auto"/>
              <w:jc w:val="center"/>
              <w:textAlignment w:val="auto"/>
            </w:pPr>
          </w:p>
        </w:tc>
        <w:tc>
          <w:tcPr>
            <w:tcW w:w="1337" w:type="dxa"/>
            <w:tcBorders>
              <w:top w:val="nil"/>
              <w:left w:val="nil"/>
              <w:bottom w:val="single" w:sz="4" w:space="0" w:color="auto"/>
              <w:right w:val="single" w:sz="4" w:space="0" w:color="auto"/>
            </w:tcBorders>
            <w:shd w:val="clear" w:color="auto" w:fill="auto"/>
            <w:vAlign w:val="center"/>
            <w:hideMark/>
          </w:tcPr>
          <w:p w14:paraId="7E797131" w14:textId="77777777" w:rsidR="003F0116" w:rsidRPr="00353F0C" w:rsidRDefault="003F0116" w:rsidP="004F3EFB">
            <w:pPr>
              <w:widowControl/>
              <w:adjustRightInd/>
              <w:spacing w:line="240" w:lineRule="auto"/>
              <w:jc w:val="center"/>
              <w:textAlignment w:val="auto"/>
              <w:rPr>
                <w:color w:val="000000" w:themeColor="text1"/>
              </w:rPr>
            </w:pPr>
          </w:p>
        </w:tc>
        <w:tc>
          <w:tcPr>
            <w:tcW w:w="3828" w:type="dxa"/>
            <w:tcBorders>
              <w:top w:val="nil"/>
              <w:left w:val="nil"/>
              <w:bottom w:val="single" w:sz="4" w:space="0" w:color="auto"/>
              <w:right w:val="single" w:sz="4" w:space="0" w:color="auto"/>
            </w:tcBorders>
            <w:shd w:val="clear" w:color="auto" w:fill="auto"/>
            <w:vAlign w:val="center"/>
            <w:hideMark/>
          </w:tcPr>
          <w:p w14:paraId="13F84DB4" w14:textId="77777777" w:rsidR="003F0116" w:rsidRPr="007E42DD" w:rsidRDefault="003F0116" w:rsidP="004F3EFB">
            <w:pPr>
              <w:widowControl/>
              <w:adjustRightInd/>
              <w:spacing w:line="240" w:lineRule="auto"/>
              <w:textAlignment w:val="auto"/>
              <w:rPr>
                <w:color w:val="000000" w:themeColor="text1"/>
              </w:rPr>
            </w:pPr>
          </w:p>
        </w:tc>
        <w:tc>
          <w:tcPr>
            <w:tcW w:w="2268" w:type="dxa"/>
            <w:tcBorders>
              <w:top w:val="nil"/>
              <w:left w:val="nil"/>
              <w:bottom w:val="single" w:sz="4" w:space="0" w:color="auto"/>
              <w:right w:val="single" w:sz="4" w:space="0" w:color="auto"/>
            </w:tcBorders>
            <w:shd w:val="clear" w:color="auto" w:fill="auto"/>
            <w:vAlign w:val="center"/>
            <w:hideMark/>
          </w:tcPr>
          <w:p w14:paraId="37C9B142" w14:textId="77777777" w:rsidR="003F0116" w:rsidRPr="007E42DD" w:rsidRDefault="003F0116" w:rsidP="004F3EFB">
            <w:pPr>
              <w:widowControl/>
              <w:adjustRightInd/>
              <w:spacing w:line="240" w:lineRule="auto"/>
              <w:textAlignment w:val="auto"/>
              <w:rPr>
                <w:color w:val="000000" w:themeColor="text1"/>
              </w:rPr>
            </w:pPr>
          </w:p>
        </w:tc>
        <w:tc>
          <w:tcPr>
            <w:tcW w:w="1151" w:type="dxa"/>
            <w:tcBorders>
              <w:top w:val="nil"/>
              <w:left w:val="nil"/>
              <w:bottom w:val="single" w:sz="4" w:space="0" w:color="auto"/>
              <w:right w:val="single" w:sz="4" w:space="0" w:color="auto"/>
            </w:tcBorders>
            <w:shd w:val="clear" w:color="auto" w:fill="auto"/>
            <w:vAlign w:val="center"/>
          </w:tcPr>
          <w:p w14:paraId="4FA1F3AA" w14:textId="77777777" w:rsidR="003F0116" w:rsidRPr="007E42DD" w:rsidRDefault="003F0116" w:rsidP="004F3EFB">
            <w:pPr>
              <w:widowControl/>
              <w:adjustRightInd/>
              <w:spacing w:line="240" w:lineRule="auto"/>
              <w:jc w:val="right"/>
              <w:textAlignment w:val="auto"/>
              <w:rPr>
                <w:color w:val="000000" w:themeColor="text1"/>
              </w:rPr>
            </w:pPr>
          </w:p>
        </w:tc>
        <w:tc>
          <w:tcPr>
            <w:tcW w:w="1151" w:type="dxa"/>
            <w:tcBorders>
              <w:top w:val="nil"/>
              <w:left w:val="nil"/>
              <w:bottom w:val="single" w:sz="4" w:space="0" w:color="auto"/>
              <w:right w:val="single" w:sz="4" w:space="0" w:color="auto"/>
            </w:tcBorders>
            <w:shd w:val="clear" w:color="auto" w:fill="auto"/>
            <w:vAlign w:val="center"/>
          </w:tcPr>
          <w:p w14:paraId="130D8D90" w14:textId="77777777" w:rsidR="003F0116" w:rsidRPr="007E42DD" w:rsidRDefault="003F0116" w:rsidP="004F3EFB">
            <w:pPr>
              <w:widowControl/>
              <w:adjustRightInd/>
              <w:spacing w:line="240" w:lineRule="auto"/>
              <w:jc w:val="right"/>
              <w:textAlignment w:val="auto"/>
              <w:rPr>
                <w:color w:val="000000" w:themeColor="text1"/>
              </w:rPr>
            </w:pPr>
          </w:p>
        </w:tc>
        <w:tc>
          <w:tcPr>
            <w:tcW w:w="1151" w:type="dxa"/>
            <w:tcBorders>
              <w:top w:val="nil"/>
              <w:left w:val="single" w:sz="4" w:space="0" w:color="auto"/>
              <w:bottom w:val="single" w:sz="4" w:space="0" w:color="auto"/>
              <w:right w:val="single" w:sz="8" w:space="0" w:color="auto"/>
            </w:tcBorders>
            <w:shd w:val="clear" w:color="auto" w:fill="auto"/>
            <w:vAlign w:val="center"/>
          </w:tcPr>
          <w:p w14:paraId="09FC87C3" w14:textId="77777777" w:rsidR="003F0116" w:rsidRPr="007E42DD" w:rsidRDefault="003F0116" w:rsidP="004F3EFB">
            <w:pPr>
              <w:widowControl/>
              <w:adjustRightInd/>
              <w:spacing w:line="240" w:lineRule="auto"/>
              <w:jc w:val="right"/>
              <w:textAlignment w:val="auto"/>
              <w:rPr>
                <w:color w:val="000000" w:themeColor="text1"/>
              </w:rPr>
            </w:pPr>
          </w:p>
        </w:tc>
      </w:tr>
      <w:tr w:rsidR="003F0116" w:rsidRPr="00EE3251" w14:paraId="1B16E5D4"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3075454F" w14:textId="77777777" w:rsidR="003F0116" w:rsidRPr="00EE3251" w:rsidRDefault="003F0116" w:rsidP="004F3EFB">
            <w:pPr>
              <w:widowControl/>
              <w:adjustRightInd/>
              <w:spacing w:line="240" w:lineRule="auto"/>
              <w:textAlignment w:val="auto"/>
            </w:pPr>
          </w:p>
        </w:tc>
        <w:tc>
          <w:tcPr>
            <w:tcW w:w="8770"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1DF0B268" w14:textId="77777777" w:rsidR="003F0116" w:rsidRPr="007E42DD" w:rsidRDefault="003F0116" w:rsidP="004F3EFB">
            <w:pPr>
              <w:widowControl/>
              <w:adjustRightInd/>
              <w:spacing w:line="240" w:lineRule="auto"/>
              <w:jc w:val="center"/>
              <w:textAlignment w:val="auto"/>
              <w:rPr>
                <w:bCs/>
                <w:color w:val="000000" w:themeColor="text1"/>
              </w:rPr>
            </w:pPr>
            <w:r w:rsidRPr="007E42DD">
              <w:rPr>
                <w:bCs/>
                <w:color w:val="000000" w:themeColor="text1"/>
              </w:rPr>
              <w:t>小計</w:t>
            </w:r>
          </w:p>
        </w:tc>
        <w:tc>
          <w:tcPr>
            <w:tcW w:w="1151" w:type="dxa"/>
            <w:tcBorders>
              <w:top w:val="nil"/>
              <w:left w:val="nil"/>
              <w:bottom w:val="single" w:sz="4" w:space="0" w:color="auto"/>
              <w:right w:val="single" w:sz="4" w:space="0" w:color="auto"/>
            </w:tcBorders>
            <w:shd w:val="clear" w:color="000000" w:fill="FFFFC0"/>
            <w:noWrap/>
            <w:vAlign w:val="center"/>
            <w:hideMark/>
          </w:tcPr>
          <w:p w14:paraId="35F8F6EE" w14:textId="77777777" w:rsidR="003F0116" w:rsidRPr="007E42DD" w:rsidRDefault="003F0116" w:rsidP="004F3EFB">
            <w:pPr>
              <w:widowControl/>
              <w:adjustRightInd/>
              <w:spacing w:line="240" w:lineRule="auto"/>
              <w:jc w:val="right"/>
              <w:textAlignment w:val="auto"/>
              <w:rPr>
                <w:bCs/>
                <w:color w:val="000000" w:themeColor="text1"/>
              </w:rPr>
            </w:pPr>
            <w:r w:rsidRPr="007E42DD">
              <w:rPr>
                <w:bCs/>
                <w:color w:val="000000" w:themeColor="text1"/>
              </w:rPr>
              <w:t xml:space="preserve">0 </w:t>
            </w:r>
          </w:p>
        </w:tc>
        <w:tc>
          <w:tcPr>
            <w:tcW w:w="1151" w:type="dxa"/>
            <w:tcBorders>
              <w:top w:val="nil"/>
              <w:left w:val="nil"/>
              <w:bottom w:val="single" w:sz="4" w:space="0" w:color="auto"/>
              <w:right w:val="single" w:sz="4" w:space="0" w:color="auto"/>
            </w:tcBorders>
            <w:shd w:val="clear" w:color="000000" w:fill="FFFFC0"/>
            <w:noWrap/>
            <w:vAlign w:val="center"/>
            <w:hideMark/>
          </w:tcPr>
          <w:p w14:paraId="2B25D650" w14:textId="77777777" w:rsidR="003F0116" w:rsidRPr="007E42DD" w:rsidRDefault="003F0116" w:rsidP="004F3EFB">
            <w:pPr>
              <w:widowControl/>
              <w:adjustRightInd/>
              <w:spacing w:line="240" w:lineRule="auto"/>
              <w:jc w:val="right"/>
              <w:textAlignment w:val="auto"/>
              <w:rPr>
                <w:bCs/>
                <w:color w:val="000000" w:themeColor="text1"/>
              </w:rPr>
            </w:pPr>
            <w:r w:rsidRPr="007E42DD">
              <w:rPr>
                <w:bCs/>
                <w:color w:val="000000" w:themeColor="text1"/>
              </w:rPr>
              <w:t xml:space="preserve">0 </w:t>
            </w:r>
          </w:p>
        </w:tc>
        <w:tc>
          <w:tcPr>
            <w:tcW w:w="1151" w:type="dxa"/>
            <w:tcBorders>
              <w:top w:val="nil"/>
              <w:left w:val="nil"/>
              <w:bottom w:val="single" w:sz="4" w:space="0" w:color="auto"/>
              <w:right w:val="single" w:sz="4" w:space="0" w:color="auto"/>
            </w:tcBorders>
            <w:shd w:val="clear" w:color="000000" w:fill="FFFFC0"/>
            <w:noWrap/>
            <w:vAlign w:val="center"/>
            <w:hideMark/>
          </w:tcPr>
          <w:p w14:paraId="659B8A56" w14:textId="77777777" w:rsidR="003F0116" w:rsidRPr="007E42DD" w:rsidRDefault="003F0116" w:rsidP="004F3EFB">
            <w:pPr>
              <w:widowControl/>
              <w:adjustRightInd/>
              <w:spacing w:line="240" w:lineRule="auto"/>
              <w:jc w:val="right"/>
              <w:textAlignment w:val="auto"/>
              <w:rPr>
                <w:bCs/>
                <w:color w:val="000000" w:themeColor="text1"/>
              </w:rPr>
            </w:pPr>
            <w:r w:rsidRPr="007E42DD">
              <w:rPr>
                <w:bCs/>
                <w:color w:val="000000" w:themeColor="text1"/>
              </w:rPr>
              <w:t xml:space="preserve">0 </w:t>
            </w:r>
          </w:p>
        </w:tc>
      </w:tr>
      <w:tr w:rsidR="003F0116" w:rsidRPr="00EE3251" w14:paraId="26956D07" w14:textId="77777777" w:rsidTr="004F3EFB">
        <w:trPr>
          <w:trHeight w:val="393"/>
        </w:trPr>
        <w:tc>
          <w:tcPr>
            <w:tcW w:w="11214" w:type="dxa"/>
            <w:gridSpan w:val="5"/>
            <w:tcBorders>
              <w:top w:val="single" w:sz="4" w:space="0" w:color="auto"/>
              <w:left w:val="single" w:sz="8" w:space="0" w:color="auto"/>
              <w:bottom w:val="single" w:sz="8" w:space="0" w:color="auto"/>
              <w:right w:val="single" w:sz="4" w:space="0" w:color="auto"/>
            </w:tcBorders>
            <w:shd w:val="clear" w:color="000000" w:fill="D8E4BC"/>
            <w:vAlign w:val="center"/>
            <w:hideMark/>
          </w:tcPr>
          <w:p w14:paraId="587BAEA9" w14:textId="77777777" w:rsidR="003F0116" w:rsidRPr="007E42DD" w:rsidRDefault="003F0116" w:rsidP="004F3EFB">
            <w:pPr>
              <w:widowControl/>
              <w:adjustRightInd/>
              <w:spacing w:line="240" w:lineRule="auto"/>
              <w:jc w:val="center"/>
              <w:textAlignment w:val="auto"/>
              <w:rPr>
                <w:bCs/>
                <w:color w:val="000000" w:themeColor="text1"/>
              </w:rPr>
            </w:pPr>
            <w:r w:rsidRPr="007E42DD">
              <w:rPr>
                <w:bCs/>
                <w:color w:val="000000" w:themeColor="text1"/>
              </w:rPr>
              <w:t>合計</w:t>
            </w:r>
          </w:p>
        </w:tc>
        <w:tc>
          <w:tcPr>
            <w:tcW w:w="1151" w:type="dxa"/>
            <w:tcBorders>
              <w:top w:val="nil"/>
              <w:left w:val="nil"/>
              <w:bottom w:val="single" w:sz="8" w:space="0" w:color="auto"/>
              <w:right w:val="single" w:sz="4" w:space="0" w:color="auto"/>
            </w:tcBorders>
            <w:shd w:val="clear" w:color="000000" w:fill="D8E4BC"/>
            <w:vAlign w:val="center"/>
            <w:hideMark/>
          </w:tcPr>
          <w:p w14:paraId="1BE86F86" w14:textId="6BF99413" w:rsidR="003F0116" w:rsidRPr="007E42DD" w:rsidRDefault="003F0116" w:rsidP="003F0116">
            <w:pPr>
              <w:widowControl/>
              <w:adjustRightInd/>
              <w:spacing w:line="240" w:lineRule="auto"/>
              <w:jc w:val="right"/>
              <w:textAlignment w:val="auto"/>
              <w:rPr>
                <w:b/>
                <w:bCs/>
                <w:color w:val="000000" w:themeColor="text1"/>
              </w:rPr>
            </w:pPr>
            <w:r w:rsidRPr="007E42DD">
              <w:rPr>
                <w:rFonts w:hint="eastAsia"/>
                <w:b/>
                <w:bCs/>
                <w:color w:val="000000" w:themeColor="text1"/>
              </w:rPr>
              <w:t>55</w:t>
            </w:r>
            <w:r w:rsidRPr="007E42DD">
              <w:rPr>
                <w:b/>
                <w:bCs/>
                <w:color w:val="000000" w:themeColor="text1"/>
              </w:rPr>
              <w:t>,</w:t>
            </w:r>
            <w:r w:rsidRPr="007E42DD">
              <w:rPr>
                <w:rFonts w:hint="eastAsia"/>
                <w:b/>
                <w:bCs/>
                <w:color w:val="000000" w:themeColor="text1"/>
              </w:rPr>
              <w:t>0</w:t>
            </w:r>
            <w:r w:rsidRPr="007E42DD">
              <w:rPr>
                <w:b/>
                <w:bCs/>
                <w:color w:val="000000" w:themeColor="text1"/>
              </w:rPr>
              <w:t xml:space="preserve">00 </w:t>
            </w:r>
          </w:p>
        </w:tc>
        <w:tc>
          <w:tcPr>
            <w:tcW w:w="1151" w:type="dxa"/>
            <w:tcBorders>
              <w:top w:val="nil"/>
              <w:left w:val="nil"/>
              <w:bottom w:val="single" w:sz="8" w:space="0" w:color="auto"/>
              <w:right w:val="single" w:sz="4" w:space="0" w:color="auto"/>
            </w:tcBorders>
            <w:shd w:val="clear" w:color="000000" w:fill="D8E4BC"/>
            <w:vAlign w:val="center"/>
            <w:hideMark/>
          </w:tcPr>
          <w:p w14:paraId="3F0B3142" w14:textId="463C4913" w:rsidR="003F0116" w:rsidRPr="007E42DD" w:rsidRDefault="003F0116" w:rsidP="003F0116">
            <w:pPr>
              <w:widowControl/>
              <w:adjustRightInd/>
              <w:spacing w:line="240" w:lineRule="auto"/>
              <w:jc w:val="right"/>
              <w:textAlignment w:val="auto"/>
              <w:rPr>
                <w:b/>
                <w:bCs/>
                <w:color w:val="000000" w:themeColor="text1"/>
              </w:rPr>
            </w:pPr>
            <w:r w:rsidRPr="007E42DD">
              <w:rPr>
                <w:rFonts w:hint="eastAsia"/>
                <w:b/>
                <w:bCs/>
                <w:color w:val="000000" w:themeColor="text1"/>
              </w:rPr>
              <w:t>55,0</w:t>
            </w:r>
            <w:r w:rsidRPr="007E42DD">
              <w:rPr>
                <w:b/>
                <w:bCs/>
                <w:color w:val="000000" w:themeColor="text1"/>
              </w:rPr>
              <w:t xml:space="preserve">00 </w:t>
            </w:r>
          </w:p>
        </w:tc>
        <w:tc>
          <w:tcPr>
            <w:tcW w:w="1151" w:type="dxa"/>
            <w:tcBorders>
              <w:top w:val="nil"/>
              <w:left w:val="nil"/>
              <w:bottom w:val="single" w:sz="4" w:space="0" w:color="auto"/>
              <w:right w:val="single" w:sz="8" w:space="0" w:color="auto"/>
            </w:tcBorders>
            <w:shd w:val="clear" w:color="000000" w:fill="D8E4BC"/>
            <w:vAlign w:val="center"/>
            <w:hideMark/>
          </w:tcPr>
          <w:p w14:paraId="2B6D990E" w14:textId="1EBA5ED8" w:rsidR="003F0116" w:rsidRPr="007E42DD" w:rsidRDefault="003F0116" w:rsidP="004F3EFB">
            <w:pPr>
              <w:widowControl/>
              <w:adjustRightInd/>
              <w:spacing w:line="240" w:lineRule="auto"/>
              <w:jc w:val="right"/>
              <w:textAlignment w:val="auto"/>
              <w:rPr>
                <w:b/>
                <w:bCs/>
                <w:color w:val="000000" w:themeColor="text1"/>
              </w:rPr>
            </w:pPr>
            <w:r w:rsidRPr="007E42DD">
              <w:rPr>
                <w:rFonts w:hint="eastAsia"/>
                <w:b/>
                <w:bCs/>
                <w:color w:val="000000" w:themeColor="text1"/>
              </w:rPr>
              <w:t>110</w:t>
            </w:r>
            <w:r w:rsidRPr="007E42DD">
              <w:rPr>
                <w:b/>
                <w:bCs/>
                <w:color w:val="000000" w:themeColor="text1"/>
              </w:rPr>
              <w:t xml:space="preserve">,000 </w:t>
            </w:r>
          </w:p>
        </w:tc>
      </w:tr>
    </w:tbl>
    <w:p w14:paraId="6D9C926F" w14:textId="16D1FC2C" w:rsidR="00A931EA" w:rsidRPr="000D2BC3" w:rsidRDefault="00A931EA" w:rsidP="000D2BC3">
      <w:pPr>
        <w:adjustRightInd/>
        <w:spacing w:afterLines="50" w:after="120" w:line="220" w:lineRule="exact"/>
        <w:jc w:val="both"/>
        <w:textAlignment w:val="auto"/>
      </w:pPr>
      <w:r w:rsidRPr="00EE3251">
        <w:t>註：</w:t>
      </w:r>
      <w:r w:rsidRPr="00EE3251">
        <w:t>1.</w:t>
      </w:r>
      <w:r w:rsidRPr="00EE3251">
        <w:t>驗證費如需運用學術或專業研究機構之研究設備可編列於本科目，並註明驗證單位、設備、時間及費用估算方式。</w:t>
      </w:r>
    </w:p>
    <w:p w14:paraId="620D05FF" w14:textId="77777777" w:rsidR="007570E0" w:rsidRDefault="007570E0">
      <w:pPr>
        <w:widowControl/>
        <w:adjustRightInd/>
        <w:spacing w:line="240" w:lineRule="auto"/>
        <w:textAlignment w:val="auto"/>
        <w:rPr>
          <w:rFonts w:asciiTheme="minorHAnsi" w:eastAsiaTheme="minorEastAsia" w:hAnsiTheme="minorHAnsi" w:cstheme="minorHAnsi"/>
        </w:rPr>
      </w:pPr>
      <w:bookmarkStart w:id="518" w:name="_Toc39829505"/>
      <w:r>
        <w:br w:type="page"/>
      </w:r>
    </w:p>
    <w:p w14:paraId="5037C310" w14:textId="0765A8E5" w:rsidR="00C0103D" w:rsidRPr="00EE3251" w:rsidRDefault="00C0103D" w:rsidP="00C0103D">
      <w:pPr>
        <w:pStyle w:val="aff2"/>
        <w:rPr>
          <w:sz w:val="20"/>
        </w:rPr>
      </w:pPr>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11</w:t>
      </w:r>
      <w:r>
        <w:fldChar w:fldCharType="end"/>
      </w:r>
      <w:r w:rsidRPr="00EE3251">
        <w:t>國內差旅費</w:t>
      </w:r>
      <w:r>
        <w:rPr>
          <w:rFonts w:hint="eastAsia"/>
        </w:rPr>
        <w:t>(</w:t>
      </w:r>
      <w:r>
        <w:rPr>
          <w:rFonts w:hint="eastAsia"/>
        </w:rPr>
        <w:t>力積電</w:t>
      </w:r>
      <w:r>
        <w:rPr>
          <w:rFonts w:hint="eastAsia"/>
        </w:rPr>
        <w:t>)</w:t>
      </w:r>
      <w:bookmarkEnd w:id="518"/>
    </w:p>
    <w:tbl>
      <w:tblPr>
        <w:tblW w:w="13640" w:type="dxa"/>
        <w:tblInd w:w="13" w:type="dxa"/>
        <w:tblLayout w:type="fixed"/>
        <w:tblCellMar>
          <w:left w:w="28" w:type="dxa"/>
          <w:right w:w="28" w:type="dxa"/>
        </w:tblCellMar>
        <w:tblLook w:val="04A0" w:firstRow="1" w:lastRow="0" w:firstColumn="1" w:lastColumn="0" w:noHBand="0" w:noVBand="1"/>
      </w:tblPr>
      <w:tblGrid>
        <w:gridCol w:w="1080"/>
        <w:gridCol w:w="1080"/>
        <w:gridCol w:w="1080"/>
        <w:gridCol w:w="1040"/>
        <w:gridCol w:w="1040"/>
        <w:gridCol w:w="1040"/>
        <w:gridCol w:w="1040"/>
        <w:gridCol w:w="1059"/>
        <w:gridCol w:w="1060"/>
        <w:gridCol w:w="1060"/>
        <w:gridCol w:w="1060"/>
        <w:gridCol w:w="2001"/>
      </w:tblGrid>
      <w:tr w:rsidR="00A931EA" w:rsidRPr="00EE3251" w14:paraId="6E4DE3F2" w14:textId="77777777" w:rsidTr="004F3EFB">
        <w:trPr>
          <w:trHeight w:val="399"/>
        </w:trPr>
        <w:tc>
          <w:tcPr>
            <w:tcW w:w="13640" w:type="dxa"/>
            <w:gridSpan w:val="12"/>
            <w:tcBorders>
              <w:top w:val="nil"/>
              <w:left w:val="nil"/>
              <w:bottom w:val="nil"/>
              <w:right w:val="nil"/>
            </w:tcBorders>
            <w:shd w:val="clear" w:color="auto" w:fill="auto"/>
            <w:vAlign w:val="center"/>
            <w:hideMark/>
          </w:tcPr>
          <w:p w14:paraId="2AAA9CCB" w14:textId="77777777" w:rsidR="00A931EA" w:rsidRPr="00EE3251" w:rsidRDefault="00A931EA" w:rsidP="004F3EFB">
            <w:pPr>
              <w:widowControl/>
              <w:adjustRightInd/>
              <w:spacing w:line="240" w:lineRule="auto"/>
              <w:textAlignment w:val="auto"/>
            </w:pPr>
            <w:r w:rsidRPr="00EE3251">
              <w:t>2.6</w:t>
            </w:r>
            <w:r w:rsidRPr="00EE3251">
              <w:t>國內差旅費</w:t>
            </w:r>
          </w:p>
        </w:tc>
      </w:tr>
      <w:tr w:rsidR="00A931EA" w:rsidRPr="00EE3251" w14:paraId="433DB18C" w14:textId="77777777" w:rsidTr="004F3EFB">
        <w:trPr>
          <w:trHeight w:val="399"/>
        </w:trPr>
        <w:tc>
          <w:tcPr>
            <w:tcW w:w="13640" w:type="dxa"/>
            <w:gridSpan w:val="12"/>
            <w:tcBorders>
              <w:top w:val="nil"/>
              <w:left w:val="nil"/>
              <w:bottom w:val="nil"/>
              <w:right w:val="nil"/>
            </w:tcBorders>
            <w:shd w:val="clear" w:color="auto" w:fill="auto"/>
            <w:vAlign w:val="center"/>
            <w:hideMark/>
          </w:tcPr>
          <w:p w14:paraId="3D2EB0B4" w14:textId="77777777" w:rsidR="00A931EA" w:rsidRPr="00EE3251" w:rsidRDefault="00A931EA" w:rsidP="004F3EFB">
            <w:pPr>
              <w:widowControl/>
              <w:adjustRightInd/>
              <w:spacing w:line="240" w:lineRule="auto"/>
              <w:jc w:val="right"/>
              <w:textAlignment w:val="auto"/>
            </w:pPr>
            <w:r w:rsidRPr="00EE3251">
              <w:t>單位：千元</w:t>
            </w:r>
          </w:p>
        </w:tc>
      </w:tr>
      <w:tr w:rsidR="00A931EA" w:rsidRPr="00EE3251" w14:paraId="6600E48E" w14:textId="77777777" w:rsidTr="004F3EFB">
        <w:trPr>
          <w:gridAfter w:val="1"/>
          <w:wAfter w:w="2001" w:type="dxa"/>
          <w:trHeight w:val="378"/>
        </w:trPr>
        <w:tc>
          <w:tcPr>
            <w:tcW w:w="108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30D11EA1" w14:textId="77777777" w:rsidR="00A931EA" w:rsidRPr="00EE3251" w:rsidRDefault="00A931EA" w:rsidP="004F3EFB">
            <w:pPr>
              <w:widowControl/>
              <w:adjustRightInd/>
              <w:spacing w:line="240" w:lineRule="auto"/>
              <w:jc w:val="center"/>
              <w:textAlignment w:val="auto"/>
            </w:pPr>
            <w:r w:rsidRPr="00EE3251">
              <w:t>出差事由</w:t>
            </w:r>
          </w:p>
        </w:tc>
        <w:tc>
          <w:tcPr>
            <w:tcW w:w="108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6190C700" w14:textId="77777777" w:rsidR="00A931EA" w:rsidRPr="00EE3251" w:rsidRDefault="00A931EA" w:rsidP="004F3EFB">
            <w:pPr>
              <w:widowControl/>
              <w:adjustRightInd/>
              <w:spacing w:line="240" w:lineRule="auto"/>
              <w:jc w:val="center"/>
              <w:textAlignment w:val="auto"/>
            </w:pPr>
            <w:r w:rsidRPr="00EE3251">
              <w:t>地區</w:t>
            </w:r>
          </w:p>
        </w:tc>
        <w:tc>
          <w:tcPr>
            <w:tcW w:w="108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0A2F33E7" w14:textId="77777777" w:rsidR="00A931EA" w:rsidRPr="00EE3251" w:rsidRDefault="00A931EA" w:rsidP="004F3EFB">
            <w:pPr>
              <w:widowControl/>
              <w:adjustRightInd/>
              <w:spacing w:line="240" w:lineRule="auto"/>
              <w:jc w:val="center"/>
              <w:textAlignment w:val="auto"/>
            </w:pPr>
            <w:r w:rsidRPr="00EE3251">
              <w:t>天數</w:t>
            </w:r>
          </w:p>
        </w:tc>
        <w:tc>
          <w:tcPr>
            <w:tcW w:w="4160" w:type="dxa"/>
            <w:gridSpan w:val="4"/>
            <w:tcBorders>
              <w:top w:val="single" w:sz="8" w:space="0" w:color="auto"/>
              <w:left w:val="nil"/>
              <w:bottom w:val="single" w:sz="4" w:space="0" w:color="auto"/>
              <w:right w:val="single" w:sz="4" w:space="0" w:color="auto"/>
            </w:tcBorders>
            <w:shd w:val="clear" w:color="auto" w:fill="auto"/>
            <w:vAlign w:val="center"/>
            <w:hideMark/>
          </w:tcPr>
          <w:p w14:paraId="4FE6E3C8" w14:textId="77777777" w:rsidR="00A931EA" w:rsidRPr="00EE3251" w:rsidRDefault="00A931EA" w:rsidP="004F3EFB">
            <w:pPr>
              <w:widowControl/>
              <w:adjustRightInd/>
              <w:spacing w:line="240" w:lineRule="auto"/>
              <w:jc w:val="center"/>
              <w:textAlignment w:val="auto"/>
            </w:pPr>
            <w:r w:rsidRPr="00EE3251">
              <w:t>人次</w:t>
            </w:r>
          </w:p>
        </w:tc>
        <w:tc>
          <w:tcPr>
            <w:tcW w:w="4239" w:type="dxa"/>
            <w:gridSpan w:val="4"/>
            <w:tcBorders>
              <w:top w:val="single" w:sz="8" w:space="0" w:color="auto"/>
              <w:left w:val="nil"/>
              <w:bottom w:val="single" w:sz="4" w:space="0" w:color="auto"/>
              <w:right w:val="single" w:sz="8" w:space="0" w:color="000000"/>
            </w:tcBorders>
            <w:shd w:val="clear" w:color="auto" w:fill="auto"/>
            <w:vAlign w:val="center"/>
            <w:hideMark/>
          </w:tcPr>
          <w:p w14:paraId="67BD58B4" w14:textId="77777777" w:rsidR="00A931EA" w:rsidRPr="00EE3251" w:rsidRDefault="00A931EA" w:rsidP="004F3EFB">
            <w:pPr>
              <w:widowControl/>
              <w:adjustRightInd/>
              <w:spacing w:line="240" w:lineRule="auto"/>
              <w:jc w:val="center"/>
              <w:textAlignment w:val="auto"/>
            </w:pPr>
            <w:r w:rsidRPr="00EE3251">
              <w:t>金額</w:t>
            </w:r>
          </w:p>
        </w:tc>
      </w:tr>
      <w:tr w:rsidR="00A931EA" w:rsidRPr="00EE3251" w14:paraId="18C25D9D" w14:textId="77777777" w:rsidTr="004F3EFB">
        <w:trPr>
          <w:gridAfter w:val="1"/>
          <w:wAfter w:w="2001" w:type="dxa"/>
          <w:trHeight w:val="399"/>
        </w:trPr>
        <w:tc>
          <w:tcPr>
            <w:tcW w:w="1080" w:type="dxa"/>
            <w:vMerge/>
            <w:tcBorders>
              <w:top w:val="single" w:sz="8" w:space="0" w:color="auto"/>
              <w:left w:val="single" w:sz="8" w:space="0" w:color="auto"/>
              <w:bottom w:val="single" w:sz="4" w:space="0" w:color="auto"/>
              <w:right w:val="single" w:sz="4" w:space="0" w:color="auto"/>
            </w:tcBorders>
            <w:vAlign w:val="center"/>
            <w:hideMark/>
          </w:tcPr>
          <w:p w14:paraId="4B4CFC65" w14:textId="77777777" w:rsidR="00A931EA" w:rsidRPr="00EE3251" w:rsidRDefault="00A931EA" w:rsidP="004F3EFB">
            <w:pPr>
              <w:widowControl/>
              <w:adjustRightInd/>
              <w:spacing w:line="240" w:lineRule="auto"/>
              <w:textAlignment w:val="auto"/>
            </w:pPr>
          </w:p>
        </w:tc>
        <w:tc>
          <w:tcPr>
            <w:tcW w:w="1080" w:type="dxa"/>
            <w:vMerge/>
            <w:tcBorders>
              <w:top w:val="single" w:sz="8" w:space="0" w:color="auto"/>
              <w:left w:val="single" w:sz="4" w:space="0" w:color="auto"/>
              <w:bottom w:val="single" w:sz="4" w:space="0" w:color="auto"/>
              <w:right w:val="single" w:sz="4" w:space="0" w:color="auto"/>
            </w:tcBorders>
            <w:vAlign w:val="center"/>
            <w:hideMark/>
          </w:tcPr>
          <w:p w14:paraId="637B7C3E" w14:textId="77777777" w:rsidR="00A931EA" w:rsidRPr="00EE3251" w:rsidRDefault="00A931EA" w:rsidP="004F3EFB">
            <w:pPr>
              <w:widowControl/>
              <w:adjustRightInd/>
              <w:spacing w:line="240" w:lineRule="auto"/>
              <w:textAlignment w:val="auto"/>
            </w:pPr>
          </w:p>
        </w:tc>
        <w:tc>
          <w:tcPr>
            <w:tcW w:w="1080" w:type="dxa"/>
            <w:vMerge/>
            <w:tcBorders>
              <w:top w:val="single" w:sz="8" w:space="0" w:color="auto"/>
              <w:left w:val="single" w:sz="4" w:space="0" w:color="auto"/>
              <w:bottom w:val="single" w:sz="4" w:space="0" w:color="auto"/>
              <w:right w:val="single" w:sz="4" w:space="0" w:color="auto"/>
            </w:tcBorders>
            <w:vAlign w:val="center"/>
            <w:hideMark/>
          </w:tcPr>
          <w:p w14:paraId="135A304A" w14:textId="77777777" w:rsidR="00A931EA" w:rsidRPr="00EE3251" w:rsidRDefault="00A931EA" w:rsidP="004F3EFB">
            <w:pPr>
              <w:widowControl/>
              <w:adjustRightInd/>
              <w:spacing w:line="240" w:lineRule="auto"/>
              <w:textAlignment w:val="auto"/>
            </w:pPr>
          </w:p>
        </w:tc>
        <w:tc>
          <w:tcPr>
            <w:tcW w:w="1040" w:type="dxa"/>
            <w:tcBorders>
              <w:top w:val="nil"/>
              <w:left w:val="nil"/>
              <w:bottom w:val="single" w:sz="4" w:space="0" w:color="auto"/>
              <w:right w:val="single" w:sz="4" w:space="0" w:color="auto"/>
            </w:tcBorders>
            <w:shd w:val="clear" w:color="auto" w:fill="auto"/>
            <w:noWrap/>
            <w:vAlign w:val="center"/>
            <w:hideMark/>
          </w:tcPr>
          <w:p w14:paraId="05FB5197" w14:textId="77777777" w:rsidR="00A931EA" w:rsidRPr="00EE3251" w:rsidRDefault="00A931EA" w:rsidP="004F3EFB">
            <w:pPr>
              <w:widowControl/>
              <w:adjustRightInd/>
              <w:spacing w:line="240" w:lineRule="auto"/>
              <w:jc w:val="center"/>
            </w:pPr>
            <w:r w:rsidRPr="00EE3251">
              <w:t>108</w:t>
            </w:r>
            <w:r w:rsidRPr="00EE3251">
              <w:t>年度</w:t>
            </w:r>
          </w:p>
        </w:tc>
        <w:tc>
          <w:tcPr>
            <w:tcW w:w="1040" w:type="dxa"/>
            <w:tcBorders>
              <w:top w:val="nil"/>
              <w:left w:val="nil"/>
              <w:bottom w:val="single" w:sz="4" w:space="0" w:color="auto"/>
              <w:right w:val="single" w:sz="4" w:space="0" w:color="auto"/>
            </w:tcBorders>
            <w:shd w:val="clear" w:color="auto" w:fill="auto"/>
            <w:noWrap/>
            <w:vAlign w:val="center"/>
            <w:hideMark/>
          </w:tcPr>
          <w:p w14:paraId="1575C501" w14:textId="77777777" w:rsidR="00A931EA" w:rsidRPr="00EE3251" w:rsidRDefault="00A931EA" w:rsidP="004F3EFB">
            <w:pPr>
              <w:widowControl/>
              <w:adjustRightInd/>
              <w:spacing w:line="240" w:lineRule="auto"/>
              <w:jc w:val="center"/>
            </w:pPr>
            <w:r w:rsidRPr="00EE3251">
              <w:t>109</w:t>
            </w:r>
            <w:r w:rsidRPr="00EE3251">
              <w:t>年度</w:t>
            </w:r>
          </w:p>
        </w:tc>
        <w:tc>
          <w:tcPr>
            <w:tcW w:w="1040" w:type="dxa"/>
            <w:tcBorders>
              <w:top w:val="nil"/>
              <w:left w:val="nil"/>
              <w:bottom w:val="single" w:sz="4" w:space="0" w:color="auto"/>
              <w:right w:val="single" w:sz="4" w:space="0" w:color="auto"/>
            </w:tcBorders>
            <w:shd w:val="clear" w:color="auto" w:fill="auto"/>
            <w:noWrap/>
            <w:vAlign w:val="center"/>
            <w:hideMark/>
          </w:tcPr>
          <w:p w14:paraId="62138536" w14:textId="77777777" w:rsidR="00A931EA" w:rsidRPr="00EE3251" w:rsidRDefault="00A931EA" w:rsidP="004F3EFB">
            <w:pPr>
              <w:widowControl/>
              <w:adjustRightInd/>
              <w:spacing w:line="240" w:lineRule="auto"/>
              <w:jc w:val="center"/>
            </w:pPr>
            <w:r w:rsidRPr="00EE3251">
              <w:t>110</w:t>
            </w:r>
            <w:r w:rsidRPr="00EE3251">
              <w:t>年度</w:t>
            </w:r>
          </w:p>
        </w:tc>
        <w:tc>
          <w:tcPr>
            <w:tcW w:w="1040" w:type="dxa"/>
            <w:tcBorders>
              <w:top w:val="nil"/>
              <w:left w:val="nil"/>
              <w:bottom w:val="single" w:sz="4" w:space="0" w:color="auto"/>
              <w:right w:val="single" w:sz="4" w:space="0" w:color="auto"/>
            </w:tcBorders>
            <w:shd w:val="clear" w:color="auto" w:fill="auto"/>
            <w:noWrap/>
            <w:vAlign w:val="center"/>
            <w:hideMark/>
          </w:tcPr>
          <w:p w14:paraId="21EA5E42" w14:textId="77777777" w:rsidR="00A931EA" w:rsidRPr="00EE3251" w:rsidRDefault="00A931EA" w:rsidP="004F3EFB">
            <w:pPr>
              <w:widowControl/>
              <w:adjustRightInd/>
              <w:spacing w:line="240" w:lineRule="auto"/>
              <w:jc w:val="center"/>
              <w:textAlignment w:val="auto"/>
            </w:pPr>
            <w:r w:rsidRPr="00EE3251">
              <w:t>合計</w:t>
            </w:r>
          </w:p>
        </w:tc>
        <w:tc>
          <w:tcPr>
            <w:tcW w:w="1059" w:type="dxa"/>
            <w:tcBorders>
              <w:top w:val="nil"/>
              <w:left w:val="nil"/>
              <w:bottom w:val="single" w:sz="4" w:space="0" w:color="auto"/>
              <w:right w:val="single" w:sz="4" w:space="0" w:color="auto"/>
            </w:tcBorders>
            <w:shd w:val="clear" w:color="auto" w:fill="auto"/>
            <w:noWrap/>
            <w:vAlign w:val="center"/>
            <w:hideMark/>
          </w:tcPr>
          <w:p w14:paraId="372EC432" w14:textId="77777777" w:rsidR="00A931EA" w:rsidRPr="00EE3251" w:rsidRDefault="00A931EA" w:rsidP="004F3EFB">
            <w:pPr>
              <w:widowControl/>
              <w:adjustRightInd/>
              <w:spacing w:line="240" w:lineRule="auto"/>
              <w:jc w:val="center"/>
            </w:pPr>
            <w:r w:rsidRPr="00EE3251">
              <w:t>108</w:t>
            </w:r>
            <w:r w:rsidRPr="00EE3251">
              <w:t>年度</w:t>
            </w:r>
          </w:p>
        </w:tc>
        <w:tc>
          <w:tcPr>
            <w:tcW w:w="1060" w:type="dxa"/>
            <w:tcBorders>
              <w:top w:val="nil"/>
              <w:left w:val="nil"/>
              <w:bottom w:val="single" w:sz="4" w:space="0" w:color="auto"/>
              <w:right w:val="single" w:sz="4" w:space="0" w:color="auto"/>
            </w:tcBorders>
            <w:shd w:val="clear" w:color="auto" w:fill="auto"/>
            <w:noWrap/>
            <w:vAlign w:val="center"/>
            <w:hideMark/>
          </w:tcPr>
          <w:p w14:paraId="1829912D" w14:textId="77777777" w:rsidR="00A931EA" w:rsidRPr="00EE3251" w:rsidRDefault="00A931EA" w:rsidP="004F3EFB">
            <w:pPr>
              <w:widowControl/>
              <w:adjustRightInd/>
              <w:spacing w:line="240" w:lineRule="auto"/>
              <w:jc w:val="center"/>
            </w:pPr>
            <w:r w:rsidRPr="00EE3251">
              <w:t>109</w:t>
            </w:r>
            <w:r w:rsidRPr="00EE3251">
              <w:t>年度</w:t>
            </w:r>
          </w:p>
        </w:tc>
        <w:tc>
          <w:tcPr>
            <w:tcW w:w="1060" w:type="dxa"/>
            <w:tcBorders>
              <w:top w:val="nil"/>
              <w:left w:val="nil"/>
              <w:bottom w:val="single" w:sz="4" w:space="0" w:color="auto"/>
              <w:right w:val="single" w:sz="4" w:space="0" w:color="auto"/>
            </w:tcBorders>
            <w:shd w:val="clear" w:color="auto" w:fill="auto"/>
            <w:noWrap/>
            <w:vAlign w:val="center"/>
            <w:hideMark/>
          </w:tcPr>
          <w:p w14:paraId="0DB32B1D" w14:textId="77777777" w:rsidR="00A931EA" w:rsidRPr="00EE3251" w:rsidRDefault="00A931EA" w:rsidP="004F3EFB">
            <w:pPr>
              <w:widowControl/>
              <w:adjustRightInd/>
              <w:spacing w:line="240" w:lineRule="auto"/>
              <w:jc w:val="center"/>
            </w:pPr>
            <w:r w:rsidRPr="00EE3251">
              <w:t>110</w:t>
            </w:r>
            <w:r w:rsidRPr="00EE3251">
              <w:t>年度</w:t>
            </w:r>
          </w:p>
        </w:tc>
        <w:tc>
          <w:tcPr>
            <w:tcW w:w="1060" w:type="dxa"/>
            <w:tcBorders>
              <w:top w:val="nil"/>
              <w:left w:val="nil"/>
              <w:bottom w:val="single" w:sz="4" w:space="0" w:color="auto"/>
              <w:right w:val="single" w:sz="8" w:space="0" w:color="auto"/>
            </w:tcBorders>
            <w:shd w:val="clear" w:color="auto" w:fill="auto"/>
            <w:noWrap/>
            <w:vAlign w:val="center"/>
            <w:hideMark/>
          </w:tcPr>
          <w:p w14:paraId="2D89C11E" w14:textId="77777777" w:rsidR="00A931EA" w:rsidRPr="00EE3251" w:rsidRDefault="00A931EA" w:rsidP="004F3EFB">
            <w:pPr>
              <w:widowControl/>
              <w:adjustRightInd/>
              <w:spacing w:line="240" w:lineRule="auto"/>
              <w:jc w:val="center"/>
              <w:textAlignment w:val="auto"/>
            </w:pPr>
            <w:r w:rsidRPr="00EE3251">
              <w:t>合計</w:t>
            </w:r>
          </w:p>
        </w:tc>
      </w:tr>
      <w:tr w:rsidR="00A931EA" w:rsidRPr="00EE3251" w14:paraId="2469844E"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738E0EF9" w14:textId="77777777" w:rsidR="00A931EA" w:rsidRPr="00EE3251" w:rsidRDefault="00A931EA" w:rsidP="004F3EFB">
            <w:pPr>
              <w:widowControl/>
              <w:adjustRightInd/>
              <w:spacing w:line="240" w:lineRule="auto"/>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2BE1567A" w14:textId="77777777" w:rsidR="00A931EA" w:rsidRPr="00EE3251" w:rsidRDefault="00A931EA" w:rsidP="004F3EFB">
            <w:pPr>
              <w:widowControl/>
              <w:adjustRightInd/>
              <w:spacing w:line="240" w:lineRule="auto"/>
              <w:jc w:val="center"/>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7EBF4F12"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0C49740E"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78F602FE"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10DDB62C"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24A27F0B" w14:textId="77777777" w:rsidR="00A931EA" w:rsidRPr="00EE3251" w:rsidRDefault="00A931EA" w:rsidP="004F3EFB">
            <w:pPr>
              <w:widowControl/>
              <w:adjustRightInd/>
              <w:spacing w:line="240" w:lineRule="auto"/>
              <w:jc w:val="center"/>
              <w:textAlignment w:val="auto"/>
            </w:pPr>
            <w:r w:rsidRPr="00EE3251">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08F0804C"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0D769909"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19D9B54E"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500D2C4E"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0EF57A78"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7F056140" w14:textId="77777777" w:rsidR="00A931EA" w:rsidRPr="00EE3251" w:rsidRDefault="00A931EA" w:rsidP="004F3EFB">
            <w:pPr>
              <w:widowControl/>
              <w:adjustRightInd/>
              <w:spacing w:line="240" w:lineRule="auto"/>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0C70C7F1" w14:textId="77777777" w:rsidR="00A931EA" w:rsidRPr="00EE3251" w:rsidRDefault="00A931EA" w:rsidP="004F3EFB">
            <w:pPr>
              <w:widowControl/>
              <w:adjustRightInd/>
              <w:spacing w:line="240" w:lineRule="auto"/>
              <w:jc w:val="center"/>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5DB32D69"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3DE1EC36"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1F2FB002"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037FEEC8"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5DF82F05" w14:textId="77777777" w:rsidR="00A931EA" w:rsidRPr="00EE3251" w:rsidRDefault="00A931EA" w:rsidP="004F3EFB">
            <w:pPr>
              <w:widowControl/>
              <w:adjustRightInd/>
              <w:spacing w:line="240" w:lineRule="auto"/>
              <w:jc w:val="center"/>
              <w:textAlignment w:val="auto"/>
            </w:pPr>
            <w:r w:rsidRPr="00EE3251">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1530ADC8"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078798C4"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77FC5923"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26F48DED"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6E8AA745"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7A67F800" w14:textId="77777777" w:rsidR="00A931EA" w:rsidRPr="00EE3251" w:rsidRDefault="00A931EA" w:rsidP="004F3EFB">
            <w:pPr>
              <w:widowControl/>
              <w:adjustRightInd/>
              <w:spacing w:line="240" w:lineRule="auto"/>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01A210DD" w14:textId="77777777" w:rsidR="00A931EA" w:rsidRPr="00EE3251" w:rsidRDefault="00A931EA" w:rsidP="004F3EFB">
            <w:pPr>
              <w:widowControl/>
              <w:adjustRightInd/>
              <w:spacing w:line="240" w:lineRule="auto"/>
              <w:jc w:val="center"/>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416DA150"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25D2484A"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0F2C161A"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2958A768"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491B10F4" w14:textId="77777777" w:rsidR="00A931EA" w:rsidRPr="00EE3251" w:rsidRDefault="00A931EA" w:rsidP="004F3EFB">
            <w:pPr>
              <w:widowControl/>
              <w:adjustRightInd/>
              <w:spacing w:line="240" w:lineRule="auto"/>
              <w:jc w:val="center"/>
              <w:textAlignment w:val="auto"/>
            </w:pPr>
            <w:r w:rsidRPr="00EE3251">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2E66481E"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24E97AD2"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2C198E8D"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6B7E7CE7"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7ACC0FD9"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583FFDEC" w14:textId="77777777" w:rsidR="00A931EA" w:rsidRPr="00EE3251" w:rsidRDefault="00A931EA" w:rsidP="004F3EFB">
            <w:pPr>
              <w:widowControl/>
              <w:adjustRightInd/>
              <w:spacing w:line="240" w:lineRule="auto"/>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29FD2A51" w14:textId="77777777" w:rsidR="00A931EA" w:rsidRPr="00EE3251" w:rsidRDefault="00A931EA" w:rsidP="004F3EFB">
            <w:pPr>
              <w:widowControl/>
              <w:adjustRightInd/>
              <w:spacing w:line="240" w:lineRule="auto"/>
              <w:jc w:val="center"/>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704D2842"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5B0E6D14"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537B70E8"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41A7498D"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49BD74D2" w14:textId="77777777" w:rsidR="00A931EA" w:rsidRPr="00EE3251" w:rsidRDefault="00A931EA" w:rsidP="004F3EFB">
            <w:pPr>
              <w:widowControl/>
              <w:adjustRightInd/>
              <w:spacing w:line="240" w:lineRule="auto"/>
              <w:jc w:val="center"/>
              <w:textAlignment w:val="auto"/>
            </w:pPr>
            <w:r w:rsidRPr="00EE3251">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04378AE3"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61D7DDD6"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31663D80"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3A521A69"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0317C4F7"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0188F2A5" w14:textId="77777777" w:rsidR="00A931EA" w:rsidRPr="00EE3251" w:rsidRDefault="00A931EA" w:rsidP="004F3EFB">
            <w:pPr>
              <w:widowControl/>
              <w:adjustRightInd/>
              <w:spacing w:line="240" w:lineRule="auto"/>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7DD14C53" w14:textId="77777777" w:rsidR="00A931EA" w:rsidRPr="00EE3251" w:rsidRDefault="00A931EA" w:rsidP="004F3EFB">
            <w:pPr>
              <w:widowControl/>
              <w:adjustRightInd/>
              <w:spacing w:line="240" w:lineRule="auto"/>
              <w:jc w:val="center"/>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616A08AF"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3BDC029B"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025CD6C5"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3EA7EA9B"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4AE00823" w14:textId="77777777" w:rsidR="00A931EA" w:rsidRPr="00EE3251" w:rsidRDefault="00A931EA" w:rsidP="004F3EFB">
            <w:pPr>
              <w:widowControl/>
              <w:adjustRightInd/>
              <w:spacing w:line="240" w:lineRule="auto"/>
              <w:jc w:val="center"/>
              <w:textAlignment w:val="auto"/>
            </w:pPr>
            <w:r w:rsidRPr="00EE3251">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0FA510AB"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4A7D1D74"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3CDFC0DC"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6EF689F7"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32BE32FB"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41EBF15A" w14:textId="77777777" w:rsidR="00A931EA" w:rsidRPr="00EE3251" w:rsidRDefault="00A931EA" w:rsidP="004F3EFB">
            <w:pPr>
              <w:widowControl/>
              <w:adjustRightInd/>
              <w:spacing w:line="240" w:lineRule="auto"/>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1396D754" w14:textId="77777777" w:rsidR="00A931EA" w:rsidRPr="00EE3251" w:rsidRDefault="00A931EA" w:rsidP="004F3EFB">
            <w:pPr>
              <w:widowControl/>
              <w:adjustRightInd/>
              <w:spacing w:line="240" w:lineRule="auto"/>
              <w:jc w:val="center"/>
              <w:textAlignment w:val="auto"/>
            </w:pPr>
          </w:p>
        </w:tc>
        <w:tc>
          <w:tcPr>
            <w:tcW w:w="1080" w:type="dxa"/>
            <w:tcBorders>
              <w:top w:val="nil"/>
              <w:left w:val="nil"/>
              <w:bottom w:val="single" w:sz="4" w:space="0" w:color="auto"/>
              <w:right w:val="single" w:sz="4" w:space="0" w:color="auto"/>
            </w:tcBorders>
            <w:shd w:val="clear" w:color="auto" w:fill="auto"/>
            <w:vAlign w:val="center"/>
            <w:hideMark/>
          </w:tcPr>
          <w:p w14:paraId="1CCF5C87"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5A1D648F"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34A7A0A9"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1DCB3DA7"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vAlign w:val="center"/>
            <w:hideMark/>
          </w:tcPr>
          <w:p w14:paraId="1908E35F" w14:textId="77777777" w:rsidR="00A931EA" w:rsidRPr="00EE3251" w:rsidRDefault="00A931EA" w:rsidP="004F3EFB">
            <w:pPr>
              <w:widowControl/>
              <w:adjustRightInd/>
              <w:spacing w:line="240" w:lineRule="auto"/>
              <w:jc w:val="center"/>
              <w:textAlignment w:val="auto"/>
            </w:pPr>
            <w:r w:rsidRPr="00EE3251">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050773BB"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09EF739A"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423283EE" w14:textId="77777777" w:rsidR="00A931EA" w:rsidRPr="00EE3251" w:rsidRDefault="00A931EA" w:rsidP="004F3EFB">
            <w:pPr>
              <w:widowControl/>
              <w:adjustRightInd/>
              <w:spacing w:line="240" w:lineRule="auto"/>
              <w:jc w:val="right"/>
              <w:textAlignment w:val="auto"/>
            </w:pPr>
            <w:r w:rsidRPr="00EE3251">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26FC2904"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22298D8B" w14:textId="77777777" w:rsidTr="004F3EFB">
        <w:trPr>
          <w:gridAfter w:val="1"/>
          <w:wAfter w:w="2001" w:type="dxa"/>
          <w:trHeight w:val="399"/>
        </w:trPr>
        <w:tc>
          <w:tcPr>
            <w:tcW w:w="3240" w:type="dxa"/>
            <w:gridSpan w:val="3"/>
            <w:tcBorders>
              <w:top w:val="single" w:sz="4" w:space="0" w:color="auto"/>
              <w:left w:val="single" w:sz="8" w:space="0" w:color="auto"/>
              <w:bottom w:val="single" w:sz="8" w:space="0" w:color="auto"/>
              <w:right w:val="single" w:sz="4" w:space="0" w:color="auto"/>
            </w:tcBorders>
            <w:shd w:val="clear" w:color="000000" w:fill="D8E4BC"/>
            <w:noWrap/>
            <w:vAlign w:val="center"/>
            <w:hideMark/>
          </w:tcPr>
          <w:p w14:paraId="45B68752" w14:textId="77777777" w:rsidR="00A931EA" w:rsidRPr="00EE3251" w:rsidRDefault="00A931EA" w:rsidP="004F3EFB">
            <w:pPr>
              <w:widowControl/>
              <w:adjustRightInd/>
              <w:spacing w:line="240" w:lineRule="auto"/>
              <w:jc w:val="center"/>
              <w:textAlignment w:val="auto"/>
              <w:rPr>
                <w:b/>
                <w:bCs/>
              </w:rPr>
            </w:pPr>
            <w:r w:rsidRPr="00EE3251">
              <w:rPr>
                <w:b/>
                <w:bCs/>
              </w:rPr>
              <w:t>合計</w:t>
            </w:r>
          </w:p>
        </w:tc>
        <w:tc>
          <w:tcPr>
            <w:tcW w:w="1040" w:type="dxa"/>
            <w:tcBorders>
              <w:top w:val="nil"/>
              <w:left w:val="nil"/>
              <w:bottom w:val="single" w:sz="8" w:space="0" w:color="auto"/>
              <w:right w:val="single" w:sz="4" w:space="0" w:color="auto"/>
            </w:tcBorders>
            <w:shd w:val="clear" w:color="000000" w:fill="D8E4BC"/>
            <w:vAlign w:val="center"/>
            <w:hideMark/>
          </w:tcPr>
          <w:p w14:paraId="06724137" w14:textId="77777777" w:rsidR="00A931EA" w:rsidRPr="00EE3251" w:rsidRDefault="00A931EA" w:rsidP="004F3EFB">
            <w:pPr>
              <w:widowControl/>
              <w:adjustRightInd/>
              <w:spacing w:line="240" w:lineRule="auto"/>
              <w:jc w:val="center"/>
              <w:textAlignment w:val="auto"/>
              <w:rPr>
                <w:b/>
                <w:bCs/>
              </w:rPr>
            </w:pPr>
            <w:r w:rsidRPr="00EE3251">
              <w:rPr>
                <w:b/>
                <w:bCs/>
              </w:rPr>
              <w:t>0</w:t>
            </w:r>
          </w:p>
        </w:tc>
        <w:tc>
          <w:tcPr>
            <w:tcW w:w="1040" w:type="dxa"/>
            <w:tcBorders>
              <w:top w:val="nil"/>
              <w:left w:val="nil"/>
              <w:bottom w:val="single" w:sz="8" w:space="0" w:color="auto"/>
              <w:right w:val="single" w:sz="4" w:space="0" w:color="auto"/>
            </w:tcBorders>
            <w:shd w:val="clear" w:color="000000" w:fill="D8E4BC"/>
            <w:vAlign w:val="center"/>
            <w:hideMark/>
          </w:tcPr>
          <w:p w14:paraId="683C8816" w14:textId="77777777" w:rsidR="00A931EA" w:rsidRPr="00EE3251" w:rsidRDefault="00A931EA" w:rsidP="004F3EFB">
            <w:pPr>
              <w:widowControl/>
              <w:adjustRightInd/>
              <w:spacing w:line="240" w:lineRule="auto"/>
              <w:jc w:val="center"/>
              <w:textAlignment w:val="auto"/>
              <w:rPr>
                <w:b/>
                <w:bCs/>
              </w:rPr>
            </w:pPr>
            <w:r w:rsidRPr="00EE3251">
              <w:rPr>
                <w:b/>
                <w:bCs/>
              </w:rPr>
              <w:t>0</w:t>
            </w:r>
          </w:p>
        </w:tc>
        <w:tc>
          <w:tcPr>
            <w:tcW w:w="1040" w:type="dxa"/>
            <w:tcBorders>
              <w:top w:val="nil"/>
              <w:left w:val="nil"/>
              <w:bottom w:val="single" w:sz="8" w:space="0" w:color="auto"/>
              <w:right w:val="single" w:sz="4" w:space="0" w:color="auto"/>
            </w:tcBorders>
            <w:shd w:val="clear" w:color="000000" w:fill="D8E4BC"/>
            <w:vAlign w:val="center"/>
            <w:hideMark/>
          </w:tcPr>
          <w:p w14:paraId="753D9B2A" w14:textId="77777777" w:rsidR="00A931EA" w:rsidRPr="00EE3251" w:rsidRDefault="00A931EA" w:rsidP="004F3EFB">
            <w:pPr>
              <w:widowControl/>
              <w:adjustRightInd/>
              <w:spacing w:line="240" w:lineRule="auto"/>
              <w:jc w:val="center"/>
              <w:textAlignment w:val="auto"/>
              <w:rPr>
                <w:b/>
                <w:bCs/>
              </w:rPr>
            </w:pPr>
            <w:r w:rsidRPr="00EE3251">
              <w:rPr>
                <w:b/>
                <w:bCs/>
              </w:rPr>
              <w:t>0</w:t>
            </w:r>
          </w:p>
        </w:tc>
        <w:tc>
          <w:tcPr>
            <w:tcW w:w="1040" w:type="dxa"/>
            <w:tcBorders>
              <w:top w:val="nil"/>
              <w:left w:val="nil"/>
              <w:bottom w:val="single" w:sz="8" w:space="0" w:color="auto"/>
              <w:right w:val="single" w:sz="4" w:space="0" w:color="auto"/>
            </w:tcBorders>
            <w:shd w:val="clear" w:color="000000" w:fill="D8E4BC"/>
            <w:vAlign w:val="center"/>
            <w:hideMark/>
          </w:tcPr>
          <w:p w14:paraId="57769F08" w14:textId="77777777" w:rsidR="00A931EA" w:rsidRPr="00EE3251" w:rsidRDefault="00A931EA" w:rsidP="004F3EFB">
            <w:pPr>
              <w:widowControl/>
              <w:adjustRightInd/>
              <w:spacing w:line="240" w:lineRule="auto"/>
              <w:jc w:val="center"/>
              <w:textAlignment w:val="auto"/>
              <w:rPr>
                <w:b/>
                <w:bCs/>
              </w:rPr>
            </w:pPr>
            <w:r w:rsidRPr="00EE3251">
              <w:rPr>
                <w:b/>
                <w:bCs/>
              </w:rPr>
              <w:t xml:space="preserve">0 </w:t>
            </w:r>
          </w:p>
        </w:tc>
        <w:tc>
          <w:tcPr>
            <w:tcW w:w="1059" w:type="dxa"/>
            <w:tcBorders>
              <w:top w:val="nil"/>
              <w:left w:val="nil"/>
              <w:bottom w:val="single" w:sz="8" w:space="0" w:color="auto"/>
              <w:right w:val="single" w:sz="4" w:space="0" w:color="auto"/>
            </w:tcBorders>
            <w:shd w:val="clear" w:color="000000" w:fill="D8E4BC"/>
            <w:vAlign w:val="center"/>
            <w:hideMark/>
          </w:tcPr>
          <w:p w14:paraId="7CBFCAA6"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060" w:type="dxa"/>
            <w:tcBorders>
              <w:top w:val="nil"/>
              <w:left w:val="nil"/>
              <w:bottom w:val="single" w:sz="8" w:space="0" w:color="auto"/>
              <w:right w:val="single" w:sz="4" w:space="0" w:color="auto"/>
            </w:tcBorders>
            <w:shd w:val="clear" w:color="000000" w:fill="D8E4BC"/>
            <w:vAlign w:val="center"/>
            <w:hideMark/>
          </w:tcPr>
          <w:p w14:paraId="64CE2CDA"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060" w:type="dxa"/>
            <w:tcBorders>
              <w:top w:val="nil"/>
              <w:left w:val="nil"/>
              <w:bottom w:val="single" w:sz="8" w:space="0" w:color="auto"/>
              <w:right w:val="single" w:sz="4" w:space="0" w:color="auto"/>
            </w:tcBorders>
            <w:shd w:val="clear" w:color="000000" w:fill="D8E4BC"/>
            <w:vAlign w:val="center"/>
            <w:hideMark/>
          </w:tcPr>
          <w:p w14:paraId="549B8C46"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060" w:type="dxa"/>
            <w:tcBorders>
              <w:top w:val="nil"/>
              <w:left w:val="nil"/>
              <w:bottom w:val="single" w:sz="8" w:space="0" w:color="auto"/>
              <w:right w:val="single" w:sz="8" w:space="0" w:color="auto"/>
            </w:tcBorders>
            <w:shd w:val="clear" w:color="000000" w:fill="D8E4BC"/>
            <w:vAlign w:val="center"/>
            <w:hideMark/>
          </w:tcPr>
          <w:p w14:paraId="6E61348A"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r>
    </w:tbl>
    <w:p w14:paraId="2F27C744" w14:textId="77777777" w:rsidR="00A931EA" w:rsidRPr="00EE3251" w:rsidRDefault="00A931EA" w:rsidP="00A931EA">
      <w:pPr>
        <w:adjustRightInd/>
        <w:spacing w:afterLines="50" w:after="120" w:line="400" w:lineRule="exact"/>
        <w:jc w:val="both"/>
        <w:textAlignment w:val="auto"/>
      </w:pPr>
      <w:r w:rsidRPr="00EE3251">
        <w:t>註：國內差旅費限專案人員因計畫無形資產引進或委託研究或驗證等必要之差旅費。</w:t>
      </w:r>
    </w:p>
    <w:p w14:paraId="24145744" w14:textId="308E1579" w:rsidR="00A931EA" w:rsidRDefault="00A931EA" w:rsidP="00A931EA">
      <w:pPr>
        <w:adjustRightInd/>
        <w:spacing w:afterLines="50" w:after="120" w:line="400" w:lineRule="exact"/>
        <w:jc w:val="both"/>
        <w:textAlignment w:val="auto"/>
      </w:pPr>
      <w:r w:rsidRPr="00EE3251">
        <w:br w:type="page"/>
      </w:r>
    </w:p>
    <w:p w14:paraId="55DA87D1" w14:textId="293EEAC8" w:rsidR="00C0103D" w:rsidRPr="00EE3251" w:rsidRDefault="00C0103D" w:rsidP="00C0103D">
      <w:pPr>
        <w:pStyle w:val="aff2"/>
      </w:pPr>
      <w:bookmarkStart w:id="519" w:name="_Toc39829506"/>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12</w:t>
      </w:r>
      <w:r>
        <w:fldChar w:fldCharType="end"/>
      </w:r>
      <w:r w:rsidR="00E60A6E" w:rsidRPr="00EE3251">
        <w:t>專利申請費</w:t>
      </w:r>
      <w:r w:rsidR="00E60A6E">
        <w:rPr>
          <w:rFonts w:hint="eastAsia"/>
        </w:rPr>
        <w:t>(</w:t>
      </w:r>
      <w:r w:rsidR="00E60A6E">
        <w:rPr>
          <w:rFonts w:hint="eastAsia"/>
        </w:rPr>
        <w:t>力積電</w:t>
      </w:r>
      <w:r w:rsidR="00E60A6E">
        <w:rPr>
          <w:rFonts w:hint="eastAsia"/>
        </w:rPr>
        <w:t>)</w:t>
      </w:r>
      <w:bookmarkEnd w:id="519"/>
    </w:p>
    <w:tbl>
      <w:tblPr>
        <w:tblW w:w="14798" w:type="dxa"/>
        <w:tblInd w:w="13" w:type="dxa"/>
        <w:tblLayout w:type="fixed"/>
        <w:tblCellMar>
          <w:left w:w="28" w:type="dxa"/>
          <w:right w:w="28" w:type="dxa"/>
        </w:tblCellMar>
        <w:tblLook w:val="04A0" w:firstRow="1" w:lastRow="0" w:firstColumn="1" w:lastColumn="0" w:noHBand="0" w:noVBand="1"/>
      </w:tblPr>
      <w:tblGrid>
        <w:gridCol w:w="636"/>
        <w:gridCol w:w="3635"/>
        <w:gridCol w:w="139"/>
        <w:gridCol w:w="1097"/>
        <w:gridCol w:w="1335"/>
        <w:gridCol w:w="1335"/>
        <w:gridCol w:w="1336"/>
        <w:gridCol w:w="1370"/>
        <w:gridCol w:w="1370"/>
        <w:gridCol w:w="1370"/>
        <w:gridCol w:w="1175"/>
      </w:tblGrid>
      <w:tr w:rsidR="00A931EA" w:rsidRPr="00EE3251" w14:paraId="1EFBD980" w14:textId="77777777" w:rsidTr="004F3EFB">
        <w:trPr>
          <w:trHeight w:val="362"/>
        </w:trPr>
        <w:tc>
          <w:tcPr>
            <w:tcW w:w="14798" w:type="dxa"/>
            <w:gridSpan w:val="11"/>
            <w:tcBorders>
              <w:top w:val="nil"/>
              <w:left w:val="nil"/>
              <w:bottom w:val="nil"/>
              <w:right w:val="nil"/>
            </w:tcBorders>
            <w:shd w:val="clear" w:color="auto" w:fill="auto"/>
            <w:noWrap/>
            <w:vAlign w:val="center"/>
            <w:hideMark/>
          </w:tcPr>
          <w:p w14:paraId="3B64A432" w14:textId="77777777" w:rsidR="00A931EA" w:rsidRPr="00EE3251" w:rsidRDefault="00A931EA" w:rsidP="004F3EFB">
            <w:pPr>
              <w:widowControl/>
            </w:pPr>
            <w:r w:rsidRPr="00EE3251">
              <w:t>2.7</w:t>
            </w:r>
            <w:r w:rsidRPr="00EE3251">
              <w:t>專利申請費</w:t>
            </w:r>
          </w:p>
        </w:tc>
      </w:tr>
      <w:tr w:rsidR="00A931EA" w:rsidRPr="00EE3251" w14:paraId="5AAC6BAA" w14:textId="77777777" w:rsidTr="004F3EFB">
        <w:trPr>
          <w:trHeight w:val="362"/>
        </w:trPr>
        <w:tc>
          <w:tcPr>
            <w:tcW w:w="14798" w:type="dxa"/>
            <w:gridSpan w:val="11"/>
            <w:tcBorders>
              <w:top w:val="nil"/>
              <w:left w:val="nil"/>
              <w:bottom w:val="nil"/>
              <w:right w:val="nil"/>
            </w:tcBorders>
            <w:shd w:val="clear" w:color="auto" w:fill="auto"/>
            <w:noWrap/>
            <w:vAlign w:val="center"/>
            <w:hideMark/>
          </w:tcPr>
          <w:p w14:paraId="3ED3B3FB" w14:textId="77777777" w:rsidR="00A931EA" w:rsidRPr="00EE3251" w:rsidRDefault="00A931EA" w:rsidP="004F3EFB">
            <w:pPr>
              <w:widowControl/>
              <w:jc w:val="right"/>
            </w:pPr>
            <w:r w:rsidRPr="00EE3251">
              <w:t>單位：千元</w:t>
            </w:r>
          </w:p>
        </w:tc>
      </w:tr>
      <w:tr w:rsidR="00A931EA" w:rsidRPr="00EE3251" w14:paraId="5FD1E05A" w14:textId="77777777" w:rsidTr="004F3EFB">
        <w:trPr>
          <w:gridAfter w:val="1"/>
          <w:wAfter w:w="1175" w:type="dxa"/>
          <w:trHeight w:val="362"/>
        </w:trPr>
        <w:tc>
          <w:tcPr>
            <w:tcW w:w="636"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3AB3D8A" w14:textId="77777777" w:rsidR="00A931EA" w:rsidRPr="00EE3251" w:rsidRDefault="00A931EA" w:rsidP="004F3EFB">
            <w:pPr>
              <w:widowControl/>
              <w:jc w:val="center"/>
            </w:pPr>
          </w:p>
        </w:tc>
        <w:tc>
          <w:tcPr>
            <w:tcW w:w="4871" w:type="dxa"/>
            <w:gridSpan w:val="3"/>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7B64965E" w14:textId="77777777" w:rsidR="00A931EA" w:rsidRPr="00EE3251" w:rsidRDefault="00A931EA" w:rsidP="004F3EFB">
            <w:pPr>
              <w:widowControl/>
              <w:jc w:val="center"/>
            </w:pPr>
            <w:r w:rsidRPr="00EE3251">
              <w:t>擬申請專利之研發成果名稱</w:t>
            </w:r>
          </w:p>
        </w:tc>
        <w:tc>
          <w:tcPr>
            <w:tcW w:w="4006" w:type="dxa"/>
            <w:gridSpan w:val="3"/>
            <w:tcBorders>
              <w:top w:val="single" w:sz="8" w:space="0" w:color="auto"/>
              <w:left w:val="nil"/>
              <w:bottom w:val="single" w:sz="4" w:space="0" w:color="auto"/>
              <w:right w:val="single" w:sz="4" w:space="0" w:color="auto"/>
            </w:tcBorders>
            <w:shd w:val="clear" w:color="auto" w:fill="auto"/>
            <w:noWrap/>
            <w:vAlign w:val="center"/>
            <w:hideMark/>
          </w:tcPr>
          <w:p w14:paraId="5CE9A00A" w14:textId="77777777" w:rsidR="00A931EA" w:rsidRPr="00EE3251" w:rsidRDefault="00A931EA" w:rsidP="004F3EFB">
            <w:pPr>
              <w:widowControl/>
              <w:jc w:val="center"/>
            </w:pPr>
            <w:r w:rsidRPr="00EE3251">
              <w:t>件數</w:t>
            </w:r>
          </w:p>
        </w:tc>
        <w:tc>
          <w:tcPr>
            <w:tcW w:w="411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9AD7E45" w14:textId="77777777" w:rsidR="00A931EA" w:rsidRPr="00EE3251" w:rsidRDefault="00A931EA" w:rsidP="004F3EFB">
            <w:pPr>
              <w:widowControl/>
              <w:jc w:val="center"/>
            </w:pPr>
            <w:r w:rsidRPr="00EE3251">
              <w:t>預估費用</w:t>
            </w:r>
          </w:p>
        </w:tc>
      </w:tr>
      <w:tr w:rsidR="00A931EA" w:rsidRPr="00EE3251" w14:paraId="6AC638DB" w14:textId="77777777" w:rsidTr="004F3EFB">
        <w:trPr>
          <w:gridAfter w:val="1"/>
          <w:wAfter w:w="1175" w:type="dxa"/>
          <w:trHeight w:val="362"/>
        </w:trPr>
        <w:tc>
          <w:tcPr>
            <w:tcW w:w="636" w:type="dxa"/>
            <w:vMerge/>
            <w:tcBorders>
              <w:top w:val="single" w:sz="8" w:space="0" w:color="auto"/>
              <w:left w:val="single" w:sz="8" w:space="0" w:color="auto"/>
              <w:bottom w:val="single" w:sz="4" w:space="0" w:color="auto"/>
              <w:right w:val="single" w:sz="4" w:space="0" w:color="auto"/>
            </w:tcBorders>
            <w:vAlign w:val="center"/>
            <w:hideMark/>
          </w:tcPr>
          <w:p w14:paraId="1198BAE2" w14:textId="77777777" w:rsidR="00A931EA" w:rsidRPr="00EE3251" w:rsidRDefault="00A931EA" w:rsidP="004F3EFB">
            <w:pPr>
              <w:widowControl/>
              <w:jc w:val="center"/>
            </w:pPr>
          </w:p>
        </w:tc>
        <w:tc>
          <w:tcPr>
            <w:tcW w:w="4871" w:type="dxa"/>
            <w:gridSpan w:val="3"/>
            <w:vMerge/>
            <w:tcBorders>
              <w:top w:val="single" w:sz="8" w:space="0" w:color="auto"/>
              <w:left w:val="single" w:sz="4" w:space="0" w:color="auto"/>
              <w:bottom w:val="single" w:sz="4" w:space="0" w:color="auto"/>
              <w:right w:val="single" w:sz="4" w:space="0" w:color="auto"/>
            </w:tcBorders>
            <w:vAlign w:val="center"/>
            <w:hideMark/>
          </w:tcPr>
          <w:p w14:paraId="2B462FF1" w14:textId="77777777" w:rsidR="00A931EA" w:rsidRPr="00EE3251" w:rsidRDefault="00A931EA" w:rsidP="004F3EFB">
            <w:pPr>
              <w:widowControl/>
              <w:jc w:val="center"/>
            </w:pPr>
          </w:p>
        </w:tc>
        <w:tc>
          <w:tcPr>
            <w:tcW w:w="1335" w:type="dxa"/>
            <w:tcBorders>
              <w:top w:val="nil"/>
              <w:left w:val="nil"/>
              <w:bottom w:val="single" w:sz="4" w:space="0" w:color="auto"/>
              <w:right w:val="single" w:sz="4" w:space="0" w:color="auto"/>
            </w:tcBorders>
            <w:shd w:val="clear" w:color="auto" w:fill="auto"/>
            <w:noWrap/>
            <w:vAlign w:val="bottom"/>
            <w:hideMark/>
          </w:tcPr>
          <w:p w14:paraId="3EAA0119" w14:textId="77777777" w:rsidR="00A931EA" w:rsidRPr="00EE3251" w:rsidRDefault="00A931EA" w:rsidP="004F3EFB">
            <w:pPr>
              <w:widowControl/>
              <w:adjustRightInd/>
              <w:spacing w:line="240" w:lineRule="auto"/>
              <w:jc w:val="center"/>
            </w:pPr>
            <w:r w:rsidRPr="00EE3251">
              <w:t>108</w:t>
            </w:r>
            <w:r w:rsidRPr="00EE3251">
              <w:t>年度</w:t>
            </w:r>
          </w:p>
        </w:tc>
        <w:tc>
          <w:tcPr>
            <w:tcW w:w="1335" w:type="dxa"/>
            <w:tcBorders>
              <w:top w:val="nil"/>
              <w:left w:val="nil"/>
              <w:bottom w:val="single" w:sz="4" w:space="0" w:color="auto"/>
              <w:right w:val="single" w:sz="4" w:space="0" w:color="auto"/>
            </w:tcBorders>
            <w:shd w:val="clear" w:color="auto" w:fill="auto"/>
            <w:noWrap/>
            <w:vAlign w:val="center"/>
            <w:hideMark/>
          </w:tcPr>
          <w:p w14:paraId="1AF9000A" w14:textId="77777777" w:rsidR="00A931EA" w:rsidRPr="00EE3251" w:rsidRDefault="00A931EA" w:rsidP="004F3EFB">
            <w:pPr>
              <w:widowControl/>
              <w:adjustRightInd/>
              <w:spacing w:line="240" w:lineRule="auto"/>
              <w:jc w:val="center"/>
            </w:pPr>
            <w:r w:rsidRPr="00EE3251">
              <w:t>109</w:t>
            </w:r>
            <w:r w:rsidRPr="00EE3251">
              <w:t>年度</w:t>
            </w:r>
          </w:p>
        </w:tc>
        <w:tc>
          <w:tcPr>
            <w:tcW w:w="1336" w:type="dxa"/>
            <w:tcBorders>
              <w:top w:val="nil"/>
              <w:left w:val="nil"/>
              <w:bottom w:val="single" w:sz="4" w:space="0" w:color="auto"/>
              <w:right w:val="single" w:sz="4" w:space="0" w:color="auto"/>
            </w:tcBorders>
            <w:shd w:val="clear" w:color="auto" w:fill="auto"/>
            <w:noWrap/>
            <w:vAlign w:val="center"/>
            <w:hideMark/>
          </w:tcPr>
          <w:p w14:paraId="5D833EF2" w14:textId="77777777" w:rsidR="00A931EA" w:rsidRPr="00EE3251" w:rsidRDefault="00A931EA" w:rsidP="004F3EFB">
            <w:pPr>
              <w:widowControl/>
              <w:adjustRightInd/>
              <w:spacing w:line="240" w:lineRule="auto"/>
              <w:jc w:val="center"/>
            </w:pPr>
            <w:r w:rsidRPr="00EE3251">
              <w:t>110</w:t>
            </w:r>
            <w:r w:rsidRPr="00EE3251">
              <w:t>年度</w:t>
            </w:r>
          </w:p>
        </w:tc>
        <w:tc>
          <w:tcPr>
            <w:tcW w:w="1370" w:type="dxa"/>
            <w:tcBorders>
              <w:top w:val="nil"/>
              <w:left w:val="nil"/>
              <w:bottom w:val="single" w:sz="4" w:space="0" w:color="auto"/>
              <w:right w:val="single" w:sz="4" w:space="0" w:color="auto"/>
            </w:tcBorders>
            <w:shd w:val="clear" w:color="auto" w:fill="auto"/>
            <w:noWrap/>
            <w:vAlign w:val="bottom"/>
            <w:hideMark/>
          </w:tcPr>
          <w:p w14:paraId="0F12B66A" w14:textId="77777777" w:rsidR="00A931EA" w:rsidRPr="00EE3251" w:rsidRDefault="00A931EA" w:rsidP="004F3EFB">
            <w:pPr>
              <w:widowControl/>
              <w:adjustRightInd/>
              <w:spacing w:line="240" w:lineRule="auto"/>
              <w:jc w:val="center"/>
            </w:pPr>
            <w:r w:rsidRPr="00EE3251">
              <w:t>108</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5BECB495" w14:textId="77777777" w:rsidR="00A931EA" w:rsidRPr="00EE3251" w:rsidRDefault="00A931EA" w:rsidP="004F3EFB">
            <w:pPr>
              <w:widowControl/>
              <w:adjustRightInd/>
              <w:spacing w:line="240" w:lineRule="auto"/>
              <w:jc w:val="center"/>
            </w:pPr>
            <w:r w:rsidRPr="00EE3251">
              <w:t>109</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22D89B30" w14:textId="77777777" w:rsidR="00A931EA" w:rsidRPr="00EE3251" w:rsidRDefault="00A931EA" w:rsidP="004F3EFB">
            <w:pPr>
              <w:widowControl/>
              <w:adjustRightInd/>
              <w:spacing w:line="240" w:lineRule="auto"/>
              <w:jc w:val="center"/>
            </w:pPr>
            <w:r w:rsidRPr="00EE3251">
              <w:t>110</w:t>
            </w:r>
            <w:r w:rsidRPr="00EE3251">
              <w:t>年度</w:t>
            </w:r>
          </w:p>
        </w:tc>
      </w:tr>
      <w:tr w:rsidR="00A931EA" w:rsidRPr="00EE3251" w14:paraId="02F15551" w14:textId="77777777" w:rsidTr="004F3EFB">
        <w:trPr>
          <w:gridAfter w:val="1"/>
          <w:wAfter w:w="1175" w:type="dxa"/>
          <w:trHeight w:val="362"/>
        </w:trPr>
        <w:tc>
          <w:tcPr>
            <w:tcW w:w="63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1802125" w14:textId="77777777" w:rsidR="00A931EA" w:rsidRPr="00EE3251" w:rsidRDefault="00A931EA" w:rsidP="004F3EFB">
            <w:pPr>
              <w:widowControl/>
              <w:jc w:val="center"/>
            </w:pPr>
            <w:r w:rsidRPr="00EE3251">
              <w:t>國內</w:t>
            </w:r>
          </w:p>
        </w:tc>
        <w:tc>
          <w:tcPr>
            <w:tcW w:w="487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B845E62" w14:textId="77777777" w:rsidR="00A931EA" w:rsidRPr="00EE3251" w:rsidRDefault="00A931EA" w:rsidP="004F3EFB">
            <w:pPr>
              <w:widowControl/>
              <w:jc w:val="center"/>
            </w:pPr>
            <w:r w:rsidRPr="00EE3251">
              <w:t>AIM</w:t>
            </w:r>
            <w:r w:rsidRPr="00EE3251">
              <w:t>製程、元件、設計及系統相關項目</w:t>
            </w:r>
          </w:p>
        </w:tc>
        <w:tc>
          <w:tcPr>
            <w:tcW w:w="1335" w:type="dxa"/>
            <w:tcBorders>
              <w:top w:val="nil"/>
              <w:left w:val="nil"/>
              <w:bottom w:val="single" w:sz="4" w:space="0" w:color="auto"/>
              <w:right w:val="single" w:sz="4" w:space="0" w:color="auto"/>
            </w:tcBorders>
            <w:shd w:val="clear" w:color="auto" w:fill="auto"/>
            <w:noWrap/>
            <w:vAlign w:val="center"/>
            <w:hideMark/>
          </w:tcPr>
          <w:p w14:paraId="6025BC8D" w14:textId="77777777" w:rsidR="00A931EA" w:rsidRPr="00EE3251" w:rsidRDefault="00A931EA" w:rsidP="004F3EFB">
            <w:pPr>
              <w:widowControl/>
              <w:jc w:val="center"/>
            </w:pPr>
            <w:r w:rsidRPr="00EE3251">
              <w:t>0</w:t>
            </w:r>
          </w:p>
        </w:tc>
        <w:tc>
          <w:tcPr>
            <w:tcW w:w="1335" w:type="dxa"/>
            <w:tcBorders>
              <w:top w:val="nil"/>
              <w:left w:val="nil"/>
              <w:bottom w:val="single" w:sz="4" w:space="0" w:color="auto"/>
              <w:right w:val="single" w:sz="4" w:space="0" w:color="auto"/>
            </w:tcBorders>
            <w:shd w:val="clear" w:color="auto" w:fill="auto"/>
            <w:noWrap/>
            <w:vAlign w:val="center"/>
            <w:hideMark/>
          </w:tcPr>
          <w:p w14:paraId="22BF5D18" w14:textId="7F1DBE4A" w:rsidR="00A931EA" w:rsidRPr="00EE3251" w:rsidRDefault="00753A3D" w:rsidP="004F3EFB">
            <w:pPr>
              <w:widowControl/>
              <w:jc w:val="center"/>
            </w:pPr>
            <w:r>
              <w:rPr>
                <w:rFonts w:hint="eastAsia"/>
              </w:rPr>
              <w:t>3</w:t>
            </w:r>
          </w:p>
        </w:tc>
        <w:tc>
          <w:tcPr>
            <w:tcW w:w="1336" w:type="dxa"/>
            <w:tcBorders>
              <w:top w:val="nil"/>
              <w:left w:val="nil"/>
              <w:bottom w:val="single" w:sz="4" w:space="0" w:color="auto"/>
              <w:right w:val="single" w:sz="4" w:space="0" w:color="auto"/>
            </w:tcBorders>
            <w:shd w:val="clear" w:color="auto" w:fill="auto"/>
            <w:noWrap/>
            <w:vAlign w:val="center"/>
            <w:hideMark/>
          </w:tcPr>
          <w:p w14:paraId="22631C77" w14:textId="0DB21188" w:rsidR="00A931EA" w:rsidRPr="00EE3251" w:rsidRDefault="00753A3D" w:rsidP="004F3EFB">
            <w:pPr>
              <w:widowControl/>
              <w:jc w:val="center"/>
            </w:pPr>
            <w:r>
              <w:rPr>
                <w:rFonts w:hint="eastAsia"/>
              </w:rPr>
              <w:t>6</w:t>
            </w:r>
          </w:p>
        </w:tc>
        <w:tc>
          <w:tcPr>
            <w:tcW w:w="1370" w:type="dxa"/>
            <w:tcBorders>
              <w:top w:val="nil"/>
              <w:left w:val="nil"/>
              <w:bottom w:val="single" w:sz="4" w:space="0" w:color="auto"/>
              <w:right w:val="single" w:sz="4" w:space="0" w:color="auto"/>
            </w:tcBorders>
            <w:shd w:val="clear" w:color="auto" w:fill="auto"/>
            <w:noWrap/>
            <w:vAlign w:val="center"/>
            <w:hideMark/>
          </w:tcPr>
          <w:p w14:paraId="4F47C44A" w14:textId="77777777" w:rsidR="00A931EA" w:rsidRPr="00EE3251" w:rsidRDefault="00A931EA" w:rsidP="004F3EFB">
            <w:pPr>
              <w:widowControl/>
              <w:jc w:val="center"/>
            </w:pPr>
            <w:r w:rsidRPr="00EE3251">
              <w:t>0</w:t>
            </w:r>
          </w:p>
        </w:tc>
        <w:tc>
          <w:tcPr>
            <w:tcW w:w="1370" w:type="dxa"/>
            <w:tcBorders>
              <w:top w:val="nil"/>
              <w:left w:val="nil"/>
              <w:bottom w:val="single" w:sz="4" w:space="0" w:color="auto"/>
              <w:right w:val="single" w:sz="4" w:space="0" w:color="auto"/>
            </w:tcBorders>
            <w:shd w:val="clear" w:color="auto" w:fill="auto"/>
            <w:noWrap/>
            <w:vAlign w:val="center"/>
            <w:hideMark/>
          </w:tcPr>
          <w:p w14:paraId="0F423A87" w14:textId="77777777" w:rsidR="00A931EA" w:rsidRPr="00EE3251" w:rsidRDefault="00A931EA" w:rsidP="004F3EFB">
            <w:pPr>
              <w:widowControl/>
              <w:jc w:val="center"/>
            </w:pPr>
            <w:r w:rsidRPr="00EE3251">
              <w:t>360</w:t>
            </w:r>
          </w:p>
        </w:tc>
        <w:tc>
          <w:tcPr>
            <w:tcW w:w="1370" w:type="dxa"/>
            <w:tcBorders>
              <w:top w:val="nil"/>
              <w:left w:val="nil"/>
              <w:bottom w:val="single" w:sz="4" w:space="0" w:color="auto"/>
              <w:right w:val="single" w:sz="4" w:space="0" w:color="auto"/>
            </w:tcBorders>
            <w:shd w:val="clear" w:color="auto" w:fill="auto"/>
            <w:noWrap/>
            <w:vAlign w:val="center"/>
            <w:hideMark/>
          </w:tcPr>
          <w:p w14:paraId="7ACC193E" w14:textId="77777777" w:rsidR="00A931EA" w:rsidRPr="00EE3251" w:rsidRDefault="00A931EA" w:rsidP="004F3EFB">
            <w:pPr>
              <w:widowControl/>
              <w:jc w:val="center"/>
            </w:pPr>
            <w:r w:rsidRPr="00EE3251">
              <w:t>720</w:t>
            </w:r>
          </w:p>
        </w:tc>
      </w:tr>
      <w:tr w:rsidR="00A931EA" w:rsidRPr="00EE3251" w14:paraId="67C42BAD" w14:textId="77777777" w:rsidTr="004F3EFB">
        <w:trPr>
          <w:gridAfter w:val="1"/>
          <w:wAfter w:w="1175" w:type="dxa"/>
          <w:trHeight w:val="362"/>
        </w:trPr>
        <w:tc>
          <w:tcPr>
            <w:tcW w:w="636" w:type="dxa"/>
            <w:vMerge/>
            <w:tcBorders>
              <w:top w:val="nil"/>
              <w:left w:val="single" w:sz="8" w:space="0" w:color="auto"/>
              <w:bottom w:val="single" w:sz="4" w:space="0" w:color="auto"/>
              <w:right w:val="single" w:sz="4" w:space="0" w:color="auto"/>
            </w:tcBorders>
            <w:vAlign w:val="center"/>
            <w:hideMark/>
          </w:tcPr>
          <w:p w14:paraId="7F62A637" w14:textId="77777777" w:rsidR="00A931EA" w:rsidRPr="00EE3251" w:rsidRDefault="00A931EA" w:rsidP="004F3EFB">
            <w:pPr>
              <w:widowControl/>
              <w:jc w:val="center"/>
            </w:pPr>
          </w:p>
        </w:tc>
        <w:tc>
          <w:tcPr>
            <w:tcW w:w="487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68F891E" w14:textId="77777777" w:rsidR="00A931EA" w:rsidRPr="00EE3251" w:rsidRDefault="00A931EA" w:rsidP="004F3EFB">
            <w:pPr>
              <w:widowControl/>
              <w:jc w:val="center"/>
            </w:pPr>
          </w:p>
        </w:tc>
        <w:tc>
          <w:tcPr>
            <w:tcW w:w="1335" w:type="dxa"/>
            <w:tcBorders>
              <w:top w:val="nil"/>
              <w:left w:val="nil"/>
              <w:bottom w:val="single" w:sz="4" w:space="0" w:color="auto"/>
              <w:right w:val="single" w:sz="4" w:space="0" w:color="auto"/>
            </w:tcBorders>
            <w:shd w:val="clear" w:color="auto" w:fill="auto"/>
            <w:noWrap/>
            <w:vAlign w:val="center"/>
            <w:hideMark/>
          </w:tcPr>
          <w:p w14:paraId="4B8BF4FA" w14:textId="77777777" w:rsidR="00A931EA" w:rsidRPr="00EE3251" w:rsidRDefault="00A931EA" w:rsidP="004F3EFB">
            <w:pPr>
              <w:widowControl/>
              <w:jc w:val="center"/>
            </w:pPr>
          </w:p>
        </w:tc>
        <w:tc>
          <w:tcPr>
            <w:tcW w:w="1335" w:type="dxa"/>
            <w:tcBorders>
              <w:top w:val="nil"/>
              <w:left w:val="nil"/>
              <w:bottom w:val="single" w:sz="4" w:space="0" w:color="auto"/>
              <w:right w:val="single" w:sz="4" w:space="0" w:color="auto"/>
            </w:tcBorders>
            <w:shd w:val="clear" w:color="auto" w:fill="auto"/>
            <w:noWrap/>
            <w:vAlign w:val="center"/>
            <w:hideMark/>
          </w:tcPr>
          <w:p w14:paraId="5341F3AF" w14:textId="77777777" w:rsidR="00A931EA" w:rsidRPr="00EE3251" w:rsidRDefault="00A931EA" w:rsidP="004F3EFB">
            <w:pPr>
              <w:widowControl/>
              <w:jc w:val="center"/>
            </w:pPr>
          </w:p>
        </w:tc>
        <w:tc>
          <w:tcPr>
            <w:tcW w:w="1336" w:type="dxa"/>
            <w:tcBorders>
              <w:top w:val="nil"/>
              <w:left w:val="nil"/>
              <w:bottom w:val="single" w:sz="4" w:space="0" w:color="auto"/>
              <w:right w:val="single" w:sz="4" w:space="0" w:color="auto"/>
            </w:tcBorders>
            <w:shd w:val="clear" w:color="auto" w:fill="auto"/>
            <w:noWrap/>
            <w:vAlign w:val="center"/>
            <w:hideMark/>
          </w:tcPr>
          <w:p w14:paraId="242E6AC0" w14:textId="77777777" w:rsidR="00A931EA" w:rsidRPr="00EE3251" w:rsidRDefault="00A931EA" w:rsidP="004F3EFB">
            <w:pPr>
              <w:widowControl/>
              <w:jc w:val="center"/>
            </w:pPr>
          </w:p>
        </w:tc>
        <w:tc>
          <w:tcPr>
            <w:tcW w:w="1370" w:type="dxa"/>
            <w:tcBorders>
              <w:top w:val="nil"/>
              <w:left w:val="nil"/>
              <w:bottom w:val="single" w:sz="4" w:space="0" w:color="auto"/>
              <w:right w:val="single" w:sz="4" w:space="0" w:color="auto"/>
            </w:tcBorders>
            <w:shd w:val="clear" w:color="auto" w:fill="auto"/>
            <w:noWrap/>
            <w:vAlign w:val="center"/>
            <w:hideMark/>
          </w:tcPr>
          <w:p w14:paraId="23C209FD" w14:textId="77777777" w:rsidR="00A931EA" w:rsidRPr="00EE3251" w:rsidRDefault="00A931EA" w:rsidP="004F3EFB">
            <w:pPr>
              <w:widowControl/>
              <w:jc w:val="center"/>
            </w:pPr>
          </w:p>
        </w:tc>
        <w:tc>
          <w:tcPr>
            <w:tcW w:w="1370" w:type="dxa"/>
            <w:tcBorders>
              <w:top w:val="nil"/>
              <w:left w:val="nil"/>
              <w:bottom w:val="single" w:sz="4" w:space="0" w:color="auto"/>
              <w:right w:val="single" w:sz="4" w:space="0" w:color="auto"/>
            </w:tcBorders>
            <w:shd w:val="clear" w:color="auto" w:fill="auto"/>
            <w:noWrap/>
            <w:vAlign w:val="center"/>
            <w:hideMark/>
          </w:tcPr>
          <w:p w14:paraId="6605F843" w14:textId="77777777" w:rsidR="00A931EA" w:rsidRPr="00EE3251" w:rsidRDefault="00A931EA" w:rsidP="004F3EFB">
            <w:pPr>
              <w:widowControl/>
              <w:jc w:val="center"/>
            </w:pPr>
          </w:p>
        </w:tc>
        <w:tc>
          <w:tcPr>
            <w:tcW w:w="1370" w:type="dxa"/>
            <w:tcBorders>
              <w:top w:val="nil"/>
              <w:left w:val="nil"/>
              <w:bottom w:val="single" w:sz="4" w:space="0" w:color="auto"/>
              <w:right w:val="single" w:sz="4" w:space="0" w:color="auto"/>
            </w:tcBorders>
            <w:shd w:val="clear" w:color="auto" w:fill="auto"/>
            <w:noWrap/>
            <w:vAlign w:val="center"/>
            <w:hideMark/>
          </w:tcPr>
          <w:p w14:paraId="0E121BE0" w14:textId="77777777" w:rsidR="00A931EA" w:rsidRPr="00EE3251" w:rsidRDefault="00A931EA" w:rsidP="004F3EFB">
            <w:pPr>
              <w:widowControl/>
              <w:jc w:val="center"/>
            </w:pPr>
          </w:p>
        </w:tc>
      </w:tr>
      <w:tr w:rsidR="00A931EA" w:rsidRPr="00EE3251" w14:paraId="12A03576" w14:textId="77777777" w:rsidTr="004F3EFB">
        <w:trPr>
          <w:gridAfter w:val="1"/>
          <w:wAfter w:w="1175" w:type="dxa"/>
          <w:trHeight w:val="362"/>
        </w:trPr>
        <w:tc>
          <w:tcPr>
            <w:tcW w:w="636" w:type="dxa"/>
            <w:vMerge/>
            <w:tcBorders>
              <w:top w:val="nil"/>
              <w:left w:val="single" w:sz="8" w:space="0" w:color="auto"/>
              <w:bottom w:val="single" w:sz="4" w:space="0" w:color="auto"/>
              <w:right w:val="single" w:sz="4" w:space="0" w:color="auto"/>
            </w:tcBorders>
            <w:vAlign w:val="center"/>
            <w:hideMark/>
          </w:tcPr>
          <w:p w14:paraId="6BCC7ABD" w14:textId="77777777" w:rsidR="00A931EA" w:rsidRPr="00EE3251" w:rsidRDefault="00A931EA" w:rsidP="004F3EFB">
            <w:pPr>
              <w:widowControl/>
              <w:jc w:val="center"/>
            </w:pPr>
          </w:p>
        </w:tc>
        <w:tc>
          <w:tcPr>
            <w:tcW w:w="487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E8D9E45" w14:textId="77777777" w:rsidR="00A931EA" w:rsidRPr="00EE3251" w:rsidRDefault="00A931EA" w:rsidP="004F3EFB">
            <w:pPr>
              <w:widowControl/>
              <w:jc w:val="center"/>
            </w:pPr>
          </w:p>
        </w:tc>
        <w:tc>
          <w:tcPr>
            <w:tcW w:w="1335" w:type="dxa"/>
            <w:tcBorders>
              <w:top w:val="nil"/>
              <w:left w:val="nil"/>
              <w:bottom w:val="single" w:sz="4" w:space="0" w:color="auto"/>
              <w:right w:val="single" w:sz="4" w:space="0" w:color="auto"/>
            </w:tcBorders>
            <w:shd w:val="clear" w:color="auto" w:fill="auto"/>
            <w:noWrap/>
            <w:vAlign w:val="center"/>
            <w:hideMark/>
          </w:tcPr>
          <w:p w14:paraId="39FD8F6A" w14:textId="77777777" w:rsidR="00A931EA" w:rsidRPr="00EE3251" w:rsidRDefault="00A931EA" w:rsidP="004F3EFB">
            <w:pPr>
              <w:widowControl/>
              <w:jc w:val="center"/>
            </w:pPr>
          </w:p>
        </w:tc>
        <w:tc>
          <w:tcPr>
            <w:tcW w:w="1335" w:type="dxa"/>
            <w:tcBorders>
              <w:top w:val="nil"/>
              <w:left w:val="nil"/>
              <w:bottom w:val="single" w:sz="4" w:space="0" w:color="auto"/>
              <w:right w:val="single" w:sz="4" w:space="0" w:color="auto"/>
            </w:tcBorders>
            <w:shd w:val="clear" w:color="auto" w:fill="auto"/>
            <w:noWrap/>
            <w:vAlign w:val="center"/>
            <w:hideMark/>
          </w:tcPr>
          <w:p w14:paraId="4F73A0E3" w14:textId="77777777" w:rsidR="00A931EA" w:rsidRPr="00EE3251" w:rsidRDefault="00A931EA" w:rsidP="004F3EFB">
            <w:pPr>
              <w:widowControl/>
              <w:jc w:val="center"/>
            </w:pPr>
          </w:p>
        </w:tc>
        <w:tc>
          <w:tcPr>
            <w:tcW w:w="1336" w:type="dxa"/>
            <w:tcBorders>
              <w:top w:val="nil"/>
              <w:left w:val="nil"/>
              <w:bottom w:val="single" w:sz="4" w:space="0" w:color="auto"/>
              <w:right w:val="single" w:sz="4" w:space="0" w:color="auto"/>
            </w:tcBorders>
            <w:shd w:val="clear" w:color="auto" w:fill="auto"/>
            <w:noWrap/>
            <w:vAlign w:val="center"/>
            <w:hideMark/>
          </w:tcPr>
          <w:p w14:paraId="21EFF3F7" w14:textId="77777777" w:rsidR="00A931EA" w:rsidRPr="00EE3251" w:rsidRDefault="00A931EA" w:rsidP="004F3EFB">
            <w:pPr>
              <w:widowControl/>
              <w:jc w:val="center"/>
            </w:pPr>
          </w:p>
        </w:tc>
        <w:tc>
          <w:tcPr>
            <w:tcW w:w="1370" w:type="dxa"/>
            <w:tcBorders>
              <w:top w:val="nil"/>
              <w:left w:val="nil"/>
              <w:bottom w:val="single" w:sz="4" w:space="0" w:color="auto"/>
              <w:right w:val="single" w:sz="4" w:space="0" w:color="auto"/>
            </w:tcBorders>
            <w:shd w:val="clear" w:color="auto" w:fill="auto"/>
            <w:noWrap/>
            <w:vAlign w:val="center"/>
            <w:hideMark/>
          </w:tcPr>
          <w:p w14:paraId="0D6F19DC" w14:textId="77777777" w:rsidR="00A931EA" w:rsidRPr="00EE3251" w:rsidRDefault="00A931EA" w:rsidP="004F3EFB">
            <w:pPr>
              <w:widowControl/>
              <w:jc w:val="center"/>
            </w:pPr>
          </w:p>
        </w:tc>
        <w:tc>
          <w:tcPr>
            <w:tcW w:w="1370" w:type="dxa"/>
            <w:tcBorders>
              <w:top w:val="nil"/>
              <w:left w:val="nil"/>
              <w:bottom w:val="single" w:sz="4" w:space="0" w:color="auto"/>
              <w:right w:val="single" w:sz="4" w:space="0" w:color="auto"/>
            </w:tcBorders>
            <w:shd w:val="clear" w:color="auto" w:fill="auto"/>
            <w:noWrap/>
            <w:vAlign w:val="center"/>
            <w:hideMark/>
          </w:tcPr>
          <w:p w14:paraId="7A3FB934" w14:textId="77777777" w:rsidR="00A931EA" w:rsidRPr="00EE3251" w:rsidRDefault="00A931EA" w:rsidP="004F3EFB">
            <w:pPr>
              <w:widowControl/>
              <w:jc w:val="center"/>
            </w:pPr>
          </w:p>
        </w:tc>
        <w:tc>
          <w:tcPr>
            <w:tcW w:w="1370" w:type="dxa"/>
            <w:tcBorders>
              <w:top w:val="nil"/>
              <w:left w:val="nil"/>
              <w:bottom w:val="single" w:sz="4" w:space="0" w:color="auto"/>
              <w:right w:val="single" w:sz="4" w:space="0" w:color="auto"/>
            </w:tcBorders>
            <w:shd w:val="clear" w:color="auto" w:fill="auto"/>
            <w:noWrap/>
            <w:vAlign w:val="center"/>
            <w:hideMark/>
          </w:tcPr>
          <w:p w14:paraId="79B0E723" w14:textId="77777777" w:rsidR="00A931EA" w:rsidRPr="00EE3251" w:rsidRDefault="00A931EA" w:rsidP="004F3EFB">
            <w:pPr>
              <w:widowControl/>
              <w:jc w:val="center"/>
            </w:pPr>
          </w:p>
        </w:tc>
      </w:tr>
      <w:tr w:rsidR="00A931EA" w:rsidRPr="00EE3251" w14:paraId="7083CE77" w14:textId="77777777" w:rsidTr="004F3EFB">
        <w:trPr>
          <w:gridAfter w:val="1"/>
          <w:wAfter w:w="1175" w:type="dxa"/>
          <w:trHeight w:val="362"/>
        </w:trPr>
        <w:tc>
          <w:tcPr>
            <w:tcW w:w="636" w:type="dxa"/>
            <w:vMerge/>
            <w:tcBorders>
              <w:top w:val="nil"/>
              <w:left w:val="single" w:sz="8" w:space="0" w:color="auto"/>
              <w:bottom w:val="single" w:sz="4" w:space="0" w:color="auto"/>
              <w:right w:val="single" w:sz="4" w:space="0" w:color="auto"/>
            </w:tcBorders>
            <w:vAlign w:val="center"/>
            <w:hideMark/>
          </w:tcPr>
          <w:p w14:paraId="272F9A34" w14:textId="77777777" w:rsidR="00A931EA" w:rsidRPr="00EE3251" w:rsidRDefault="00A931EA" w:rsidP="004F3EFB">
            <w:pPr>
              <w:widowControl/>
              <w:jc w:val="center"/>
            </w:pPr>
          </w:p>
        </w:tc>
        <w:tc>
          <w:tcPr>
            <w:tcW w:w="4871" w:type="dxa"/>
            <w:gridSpan w:val="3"/>
            <w:tcBorders>
              <w:top w:val="single" w:sz="4" w:space="0" w:color="auto"/>
              <w:left w:val="nil"/>
              <w:bottom w:val="single" w:sz="4" w:space="0" w:color="auto"/>
              <w:right w:val="single" w:sz="4" w:space="0" w:color="auto"/>
            </w:tcBorders>
            <w:shd w:val="clear" w:color="000000" w:fill="FFFFC0"/>
            <w:noWrap/>
            <w:vAlign w:val="center"/>
            <w:hideMark/>
          </w:tcPr>
          <w:p w14:paraId="683B886B" w14:textId="77777777" w:rsidR="00A931EA" w:rsidRPr="00EE3251" w:rsidRDefault="00A931EA" w:rsidP="004F3EFB">
            <w:pPr>
              <w:widowControl/>
              <w:jc w:val="center"/>
              <w:rPr>
                <w:b/>
                <w:bCs/>
              </w:rPr>
            </w:pPr>
            <w:r w:rsidRPr="00EE3251">
              <w:rPr>
                <w:b/>
                <w:bCs/>
              </w:rPr>
              <w:t>小</w:t>
            </w:r>
            <w:r w:rsidRPr="00EE3251">
              <w:rPr>
                <w:b/>
                <w:bCs/>
              </w:rPr>
              <w:t xml:space="preserve">          </w:t>
            </w:r>
            <w:r w:rsidRPr="00EE3251">
              <w:rPr>
                <w:b/>
                <w:bCs/>
              </w:rPr>
              <w:t>計</w:t>
            </w:r>
          </w:p>
        </w:tc>
        <w:tc>
          <w:tcPr>
            <w:tcW w:w="1335" w:type="dxa"/>
            <w:tcBorders>
              <w:top w:val="nil"/>
              <w:left w:val="nil"/>
              <w:bottom w:val="single" w:sz="4" w:space="0" w:color="auto"/>
              <w:right w:val="single" w:sz="4" w:space="0" w:color="auto"/>
            </w:tcBorders>
            <w:shd w:val="clear" w:color="000000" w:fill="FFFFC0"/>
            <w:noWrap/>
            <w:vAlign w:val="bottom"/>
            <w:hideMark/>
          </w:tcPr>
          <w:p w14:paraId="4EED4E4E" w14:textId="77777777" w:rsidR="00A931EA" w:rsidRPr="00EE3251" w:rsidRDefault="00A931EA" w:rsidP="004F3EFB">
            <w:pPr>
              <w:widowControl/>
              <w:jc w:val="center"/>
              <w:rPr>
                <w:b/>
                <w:bCs/>
              </w:rPr>
            </w:pPr>
            <w:r w:rsidRPr="00EE3251">
              <w:rPr>
                <w:b/>
                <w:bCs/>
              </w:rPr>
              <w:t>0</w:t>
            </w:r>
          </w:p>
        </w:tc>
        <w:tc>
          <w:tcPr>
            <w:tcW w:w="1335" w:type="dxa"/>
            <w:tcBorders>
              <w:top w:val="nil"/>
              <w:left w:val="nil"/>
              <w:bottom w:val="single" w:sz="4" w:space="0" w:color="auto"/>
              <w:right w:val="single" w:sz="4" w:space="0" w:color="auto"/>
            </w:tcBorders>
            <w:shd w:val="clear" w:color="000000" w:fill="FFFFC0"/>
            <w:noWrap/>
            <w:vAlign w:val="bottom"/>
            <w:hideMark/>
          </w:tcPr>
          <w:p w14:paraId="00E1F396" w14:textId="48B4C82D" w:rsidR="00A931EA" w:rsidRPr="00EE3251" w:rsidRDefault="00753A3D" w:rsidP="004F3EFB">
            <w:pPr>
              <w:widowControl/>
              <w:jc w:val="center"/>
              <w:rPr>
                <w:b/>
                <w:bCs/>
              </w:rPr>
            </w:pPr>
            <w:r>
              <w:rPr>
                <w:rFonts w:hint="eastAsia"/>
                <w:b/>
                <w:bCs/>
              </w:rPr>
              <w:t>3</w:t>
            </w:r>
          </w:p>
        </w:tc>
        <w:tc>
          <w:tcPr>
            <w:tcW w:w="1336" w:type="dxa"/>
            <w:tcBorders>
              <w:top w:val="nil"/>
              <w:left w:val="nil"/>
              <w:bottom w:val="single" w:sz="4" w:space="0" w:color="auto"/>
              <w:right w:val="single" w:sz="4" w:space="0" w:color="auto"/>
            </w:tcBorders>
            <w:shd w:val="clear" w:color="000000" w:fill="FFFFC0"/>
            <w:noWrap/>
            <w:vAlign w:val="bottom"/>
            <w:hideMark/>
          </w:tcPr>
          <w:p w14:paraId="774A6E85" w14:textId="1CFCBE66" w:rsidR="00A931EA" w:rsidRPr="00EE3251" w:rsidRDefault="00753A3D" w:rsidP="004F3EFB">
            <w:pPr>
              <w:widowControl/>
              <w:jc w:val="center"/>
              <w:rPr>
                <w:b/>
                <w:bCs/>
              </w:rPr>
            </w:pPr>
            <w:r>
              <w:rPr>
                <w:rFonts w:hint="eastAsia"/>
                <w:b/>
                <w:bCs/>
              </w:rPr>
              <w:t>6</w:t>
            </w:r>
          </w:p>
        </w:tc>
        <w:tc>
          <w:tcPr>
            <w:tcW w:w="1370" w:type="dxa"/>
            <w:tcBorders>
              <w:top w:val="nil"/>
              <w:left w:val="nil"/>
              <w:bottom w:val="single" w:sz="4" w:space="0" w:color="auto"/>
              <w:right w:val="single" w:sz="4" w:space="0" w:color="auto"/>
            </w:tcBorders>
            <w:shd w:val="clear" w:color="000000" w:fill="FFFFC0"/>
            <w:noWrap/>
            <w:vAlign w:val="bottom"/>
            <w:hideMark/>
          </w:tcPr>
          <w:p w14:paraId="7D7EEAE3" w14:textId="77777777" w:rsidR="00A931EA" w:rsidRPr="00EE3251" w:rsidRDefault="00A931EA" w:rsidP="004F3EFB">
            <w:pPr>
              <w:widowControl/>
              <w:jc w:val="center"/>
              <w:rPr>
                <w:b/>
                <w:bCs/>
              </w:rPr>
            </w:pPr>
            <w:r w:rsidRPr="00EE3251">
              <w:rPr>
                <w:b/>
                <w:bCs/>
              </w:rPr>
              <w:t>0</w:t>
            </w:r>
          </w:p>
        </w:tc>
        <w:tc>
          <w:tcPr>
            <w:tcW w:w="1370" w:type="dxa"/>
            <w:tcBorders>
              <w:top w:val="nil"/>
              <w:left w:val="nil"/>
              <w:bottom w:val="single" w:sz="4" w:space="0" w:color="auto"/>
              <w:right w:val="single" w:sz="4" w:space="0" w:color="auto"/>
            </w:tcBorders>
            <w:shd w:val="clear" w:color="000000" w:fill="FFFFC0"/>
            <w:noWrap/>
            <w:vAlign w:val="bottom"/>
            <w:hideMark/>
          </w:tcPr>
          <w:p w14:paraId="0905F48A" w14:textId="77777777" w:rsidR="00A931EA" w:rsidRPr="00EE3251" w:rsidRDefault="00A931EA" w:rsidP="004F3EFB">
            <w:pPr>
              <w:widowControl/>
              <w:jc w:val="center"/>
              <w:rPr>
                <w:b/>
                <w:bCs/>
              </w:rPr>
            </w:pPr>
            <w:r w:rsidRPr="00EE3251">
              <w:rPr>
                <w:b/>
                <w:bCs/>
              </w:rPr>
              <w:t>360</w:t>
            </w:r>
          </w:p>
        </w:tc>
        <w:tc>
          <w:tcPr>
            <w:tcW w:w="1370" w:type="dxa"/>
            <w:tcBorders>
              <w:top w:val="nil"/>
              <w:left w:val="nil"/>
              <w:bottom w:val="single" w:sz="4" w:space="0" w:color="auto"/>
              <w:right w:val="single" w:sz="4" w:space="0" w:color="auto"/>
            </w:tcBorders>
            <w:shd w:val="clear" w:color="000000" w:fill="FFFFC0"/>
            <w:noWrap/>
            <w:vAlign w:val="bottom"/>
            <w:hideMark/>
          </w:tcPr>
          <w:p w14:paraId="4482FF2A" w14:textId="77777777" w:rsidR="00A931EA" w:rsidRPr="00EE3251" w:rsidRDefault="00A931EA" w:rsidP="004F3EFB">
            <w:pPr>
              <w:widowControl/>
              <w:jc w:val="center"/>
              <w:rPr>
                <w:b/>
                <w:bCs/>
              </w:rPr>
            </w:pPr>
            <w:r w:rsidRPr="00EE3251">
              <w:rPr>
                <w:b/>
                <w:bCs/>
              </w:rPr>
              <w:t>720</w:t>
            </w:r>
          </w:p>
        </w:tc>
      </w:tr>
      <w:tr w:rsidR="00A931EA" w:rsidRPr="00EE3251" w14:paraId="00C78730" w14:textId="77777777" w:rsidTr="004F3EFB">
        <w:trPr>
          <w:gridAfter w:val="1"/>
          <w:wAfter w:w="1175" w:type="dxa"/>
          <w:trHeight w:val="362"/>
        </w:trPr>
        <w:tc>
          <w:tcPr>
            <w:tcW w:w="636"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0B948DC4" w14:textId="77777777" w:rsidR="00A931EA" w:rsidRPr="00EE3251" w:rsidRDefault="00A931EA" w:rsidP="004F3EFB">
            <w:pPr>
              <w:widowControl/>
              <w:jc w:val="center"/>
            </w:pPr>
            <w:r w:rsidRPr="00EE3251">
              <w:t>國外</w:t>
            </w:r>
          </w:p>
        </w:tc>
        <w:tc>
          <w:tcPr>
            <w:tcW w:w="3774"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5D0F4648" w14:textId="77777777" w:rsidR="00A931EA" w:rsidRPr="00EE3251" w:rsidRDefault="00A931EA" w:rsidP="004F3EFB">
            <w:pPr>
              <w:widowControl/>
              <w:jc w:val="center"/>
            </w:pPr>
            <w:r w:rsidRPr="00EE3251">
              <w:t>擬申請專利之研發成果名稱</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082D32" w14:textId="77777777" w:rsidR="00A931EA" w:rsidRPr="00EE3251" w:rsidRDefault="00A931EA" w:rsidP="004F3EFB">
            <w:pPr>
              <w:widowControl/>
              <w:jc w:val="center"/>
            </w:pPr>
            <w:r w:rsidRPr="00EE3251">
              <w:t>申請國家</w:t>
            </w:r>
          </w:p>
        </w:tc>
        <w:tc>
          <w:tcPr>
            <w:tcW w:w="4006" w:type="dxa"/>
            <w:gridSpan w:val="3"/>
            <w:tcBorders>
              <w:top w:val="single" w:sz="4" w:space="0" w:color="auto"/>
              <w:left w:val="nil"/>
              <w:bottom w:val="single" w:sz="4" w:space="0" w:color="auto"/>
              <w:right w:val="single" w:sz="4" w:space="0" w:color="auto"/>
            </w:tcBorders>
            <w:shd w:val="clear" w:color="auto" w:fill="auto"/>
            <w:noWrap/>
            <w:vAlign w:val="center"/>
            <w:hideMark/>
          </w:tcPr>
          <w:p w14:paraId="0ABAA65E" w14:textId="77777777" w:rsidR="00A931EA" w:rsidRPr="00EE3251" w:rsidRDefault="00A931EA" w:rsidP="004F3EFB">
            <w:pPr>
              <w:widowControl/>
              <w:jc w:val="center"/>
            </w:pPr>
            <w:r w:rsidRPr="00EE3251">
              <w:t>件數</w:t>
            </w:r>
          </w:p>
        </w:tc>
        <w:tc>
          <w:tcPr>
            <w:tcW w:w="4110" w:type="dxa"/>
            <w:gridSpan w:val="3"/>
            <w:tcBorders>
              <w:top w:val="single" w:sz="4" w:space="0" w:color="auto"/>
              <w:left w:val="nil"/>
              <w:bottom w:val="single" w:sz="4" w:space="0" w:color="auto"/>
              <w:right w:val="single" w:sz="8" w:space="0" w:color="000000"/>
            </w:tcBorders>
            <w:shd w:val="clear" w:color="auto" w:fill="auto"/>
            <w:noWrap/>
            <w:vAlign w:val="center"/>
            <w:hideMark/>
          </w:tcPr>
          <w:p w14:paraId="358D1766" w14:textId="77777777" w:rsidR="00A931EA" w:rsidRPr="00EE3251" w:rsidRDefault="00A931EA" w:rsidP="004F3EFB">
            <w:pPr>
              <w:widowControl/>
              <w:jc w:val="center"/>
            </w:pPr>
            <w:r w:rsidRPr="00EE3251">
              <w:t>預估費用</w:t>
            </w:r>
          </w:p>
        </w:tc>
      </w:tr>
      <w:tr w:rsidR="00A931EA" w:rsidRPr="00EE3251" w14:paraId="4C7349A9" w14:textId="77777777" w:rsidTr="004F3EFB">
        <w:trPr>
          <w:gridAfter w:val="1"/>
          <w:wAfter w:w="1175" w:type="dxa"/>
          <w:trHeight w:val="362"/>
        </w:trPr>
        <w:tc>
          <w:tcPr>
            <w:tcW w:w="636" w:type="dxa"/>
            <w:vMerge/>
            <w:tcBorders>
              <w:top w:val="nil"/>
              <w:left w:val="single" w:sz="8" w:space="0" w:color="auto"/>
              <w:bottom w:val="single" w:sz="8" w:space="0" w:color="000000"/>
              <w:right w:val="single" w:sz="4" w:space="0" w:color="auto"/>
            </w:tcBorders>
            <w:vAlign w:val="center"/>
            <w:hideMark/>
          </w:tcPr>
          <w:p w14:paraId="0199FBD5" w14:textId="77777777" w:rsidR="00A931EA" w:rsidRPr="00EE3251" w:rsidRDefault="00A931EA" w:rsidP="004F3EFB">
            <w:pPr>
              <w:widowControl/>
              <w:jc w:val="center"/>
            </w:pPr>
          </w:p>
        </w:tc>
        <w:tc>
          <w:tcPr>
            <w:tcW w:w="3774" w:type="dxa"/>
            <w:gridSpan w:val="2"/>
            <w:vMerge/>
            <w:tcBorders>
              <w:top w:val="nil"/>
              <w:left w:val="single" w:sz="4" w:space="0" w:color="auto"/>
              <w:bottom w:val="single" w:sz="4" w:space="0" w:color="auto"/>
              <w:right w:val="single" w:sz="4" w:space="0" w:color="auto"/>
            </w:tcBorders>
            <w:vAlign w:val="center"/>
            <w:hideMark/>
          </w:tcPr>
          <w:p w14:paraId="0B5EC11F" w14:textId="77777777" w:rsidR="00A931EA" w:rsidRPr="00EE3251" w:rsidRDefault="00A931EA" w:rsidP="004F3EFB">
            <w:pPr>
              <w:widowControl/>
              <w:jc w:val="center"/>
            </w:pPr>
          </w:p>
        </w:tc>
        <w:tc>
          <w:tcPr>
            <w:tcW w:w="1097" w:type="dxa"/>
            <w:vMerge/>
            <w:tcBorders>
              <w:top w:val="nil"/>
              <w:left w:val="single" w:sz="4" w:space="0" w:color="auto"/>
              <w:bottom w:val="single" w:sz="4" w:space="0" w:color="auto"/>
              <w:right w:val="single" w:sz="4" w:space="0" w:color="auto"/>
            </w:tcBorders>
            <w:vAlign w:val="center"/>
            <w:hideMark/>
          </w:tcPr>
          <w:p w14:paraId="4D237DB7" w14:textId="77777777" w:rsidR="00A931EA" w:rsidRPr="00EE3251" w:rsidRDefault="00A931EA" w:rsidP="004F3EFB">
            <w:pPr>
              <w:widowControl/>
              <w:jc w:val="center"/>
            </w:pPr>
          </w:p>
        </w:tc>
        <w:tc>
          <w:tcPr>
            <w:tcW w:w="1335" w:type="dxa"/>
            <w:tcBorders>
              <w:top w:val="nil"/>
              <w:left w:val="nil"/>
              <w:bottom w:val="single" w:sz="4" w:space="0" w:color="auto"/>
              <w:right w:val="single" w:sz="4" w:space="0" w:color="auto"/>
            </w:tcBorders>
            <w:shd w:val="clear" w:color="auto" w:fill="auto"/>
            <w:noWrap/>
            <w:vAlign w:val="bottom"/>
            <w:hideMark/>
          </w:tcPr>
          <w:p w14:paraId="659AB090" w14:textId="77777777" w:rsidR="00A931EA" w:rsidRPr="00EE3251" w:rsidRDefault="00A931EA" w:rsidP="004F3EFB">
            <w:pPr>
              <w:widowControl/>
              <w:adjustRightInd/>
              <w:spacing w:line="240" w:lineRule="auto"/>
              <w:jc w:val="center"/>
            </w:pPr>
            <w:r w:rsidRPr="00EE3251">
              <w:t>108</w:t>
            </w:r>
            <w:r w:rsidRPr="00EE3251">
              <w:t>年度</w:t>
            </w:r>
          </w:p>
        </w:tc>
        <w:tc>
          <w:tcPr>
            <w:tcW w:w="1335" w:type="dxa"/>
            <w:tcBorders>
              <w:top w:val="nil"/>
              <w:left w:val="nil"/>
              <w:bottom w:val="single" w:sz="4" w:space="0" w:color="auto"/>
              <w:right w:val="single" w:sz="4" w:space="0" w:color="auto"/>
            </w:tcBorders>
            <w:shd w:val="clear" w:color="auto" w:fill="auto"/>
            <w:noWrap/>
            <w:vAlign w:val="center"/>
            <w:hideMark/>
          </w:tcPr>
          <w:p w14:paraId="7A74784C" w14:textId="77777777" w:rsidR="00A931EA" w:rsidRPr="00EE3251" w:rsidRDefault="00A931EA" w:rsidP="004F3EFB">
            <w:pPr>
              <w:widowControl/>
              <w:adjustRightInd/>
              <w:spacing w:line="240" w:lineRule="auto"/>
              <w:jc w:val="center"/>
            </w:pPr>
            <w:r w:rsidRPr="00EE3251">
              <w:t>109</w:t>
            </w:r>
            <w:r w:rsidRPr="00EE3251">
              <w:t>年度</w:t>
            </w:r>
          </w:p>
        </w:tc>
        <w:tc>
          <w:tcPr>
            <w:tcW w:w="1336" w:type="dxa"/>
            <w:tcBorders>
              <w:top w:val="nil"/>
              <w:left w:val="nil"/>
              <w:bottom w:val="single" w:sz="4" w:space="0" w:color="auto"/>
              <w:right w:val="single" w:sz="4" w:space="0" w:color="auto"/>
            </w:tcBorders>
            <w:shd w:val="clear" w:color="auto" w:fill="auto"/>
            <w:noWrap/>
            <w:vAlign w:val="center"/>
            <w:hideMark/>
          </w:tcPr>
          <w:p w14:paraId="613802B4" w14:textId="77777777" w:rsidR="00A931EA" w:rsidRPr="00EE3251" w:rsidRDefault="00A931EA" w:rsidP="004F3EFB">
            <w:pPr>
              <w:widowControl/>
              <w:adjustRightInd/>
              <w:spacing w:line="240" w:lineRule="auto"/>
              <w:jc w:val="center"/>
            </w:pPr>
            <w:r w:rsidRPr="00EE3251">
              <w:t>110</w:t>
            </w:r>
            <w:r w:rsidRPr="00EE3251">
              <w:t>年度</w:t>
            </w:r>
          </w:p>
        </w:tc>
        <w:tc>
          <w:tcPr>
            <w:tcW w:w="1370" w:type="dxa"/>
            <w:tcBorders>
              <w:top w:val="nil"/>
              <w:left w:val="nil"/>
              <w:bottom w:val="single" w:sz="4" w:space="0" w:color="auto"/>
              <w:right w:val="single" w:sz="4" w:space="0" w:color="auto"/>
            </w:tcBorders>
            <w:shd w:val="clear" w:color="auto" w:fill="auto"/>
            <w:noWrap/>
            <w:vAlign w:val="bottom"/>
            <w:hideMark/>
          </w:tcPr>
          <w:p w14:paraId="3CCCA069" w14:textId="77777777" w:rsidR="00A931EA" w:rsidRPr="00EE3251" w:rsidRDefault="00A931EA" w:rsidP="004F3EFB">
            <w:pPr>
              <w:widowControl/>
              <w:adjustRightInd/>
              <w:spacing w:line="240" w:lineRule="auto"/>
              <w:jc w:val="center"/>
            </w:pPr>
            <w:r w:rsidRPr="00EE3251">
              <w:t>108</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1132C100" w14:textId="77777777" w:rsidR="00A931EA" w:rsidRPr="00EE3251" w:rsidRDefault="00A931EA" w:rsidP="004F3EFB">
            <w:pPr>
              <w:widowControl/>
              <w:adjustRightInd/>
              <w:spacing w:line="240" w:lineRule="auto"/>
              <w:jc w:val="center"/>
            </w:pPr>
            <w:r w:rsidRPr="00EE3251">
              <w:t>109</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6322E335" w14:textId="77777777" w:rsidR="00A931EA" w:rsidRPr="00EE3251" w:rsidRDefault="00A931EA" w:rsidP="004F3EFB">
            <w:pPr>
              <w:widowControl/>
              <w:adjustRightInd/>
              <w:spacing w:line="240" w:lineRule="auto"/>
              <w:jc w:val="center"/>
            </w:pPr>
            <w:r w:rsidRPr="00EE3251">
              <w:t>110</w:t>
            </w:r>
            <w:r w:rsidRPr="00EE3251">
              <w:t>年度</w:t>
            </w:r>
          </w:p>
        </w:tc>
      </w:tr>
      <w:tr w:rsidR="00A931EA" w:rsidRPr="00EE3251" w14:paraId="7D284C4C" w14:textId="77777777" w:rsidTr="004F3EFB">
        <w:trPr>
          <w:gridAfter w:val="1"/>
          <w:wAfter w:w="1175" w:type="dxa"/>
          <w:trHeight w:val="362"/>
        </w:trPr>
        <w:tc>
          <w:tcPr>
            <w:tcW w:w="636" w:type="dxa"/>
            <w:vMerge/>
            <w:tcBorders>
              <w:top w:val="nil"/>
              <w:left w:val="single" w:sz="8" w:space="0" w:color="auto"/>
              <w:bottom w:val="single" w:sz="8" w:space="0" w:color="000000"/>
              <w:right w:val="single" w:sz="4" w:space="0" w:color="auto"/>
            </w:tcBorders>
            <w:vAlign w:val="center"/>
            <w:hideMark/>
          </w:tcPr>
          <w:p w14:paraId="7DDDB753" w14:textId="77777777" w:rsidR="00A931EA" w:rsidRPr="00EE3251" w:rsidRDefault="00A931EA" w:rsidP="004F3EFB">
            <w:pPr>
              <w:widowControl/>
              <w:jc w:val="center"/>
            </w:pPr>
          </w:p>
        </w:tc>
        <w:tc>
          <w:tcPr>
            <w:tcW w:w="3774" w:type="dxa"/>
            <w:gridSpan w:val="2"/>
            <w:tcBorders>
              <w:top w:val="nil"/>
              <w:left w:val="nil"/>
              <w:bottom w:val="single" w:sz="4" w:space="0" w:color="auto"/>
              <w:right w:val="single" w:sz="4" w:space="0" w:color="auto"/>
            </w:tcBorders>
            <w:shd w:val="clear" w:color="auto" w:fill="auto"/>
            <w:noWrap/>
            <w:vAlign w:val="center"/>
            <w:hideMark/>
          </w:tcPr>
          <w:p w14:paraId="3DCEF0AD" w14:textId="77777777" w:rsidR="00A931EA" w:rsidRPr="00EE3251" w:rsidRDefault="00A931EA" w:rsidP="004F3EFB">
            <w:pPr>
              <w:widowControl/>
              <w:jc w:val="center"/>
            </w:pPr>
            <w:r w:rsidRPr="00EE3251">
              <w:t xml:space="preserve">AIM </w:t>
            </w:r>
            <w:r w:rsidRPr="00EE3251">
              <w:t>製程、元件、設計及系統</w:t>
            </w:r>
            <w:r w:rsidRPr="00EE3251">
              <w:br/>
            </w:r>
            <w:r w:rsidRPr="00EE3251">
              <w:t>相關項目</w:t>
            </w:r>
          </w:p>
        </w:tc>
        <w:tc>
          <w:tcPr>
            <w:tcW w:w="1097" w:type="dxa"/>
            <w:tcBorders>
              <w:top w:val="nil"/>
              <w:left w:val="nil"/>
              <w:bottom w:val="single" w:sz="4" w:space="0" w:color="auto"/>
              <w:right w:val="single" w:sz="4" w:space="0" w:color="auto"/>
            </w:tcBorders>
            <w:shd w:val="clear" w:color="auto" w:fill="auto"/>
            <w:noWrap/>
            <w:vAlign w:val="center"/>
            <w:hideMark/>
          </w:tcPr>
          <w:p w14:paraId="46F3EA8C" w14:textId="77777777" w:rsidR="00A931EA" w:rsidRPr="00EE3251" w:rsidRDefault="00A931EA" w:rsidP="004F3EFB">
            <w:pPr>
              <w:widowControl/>
              <w:jc w:val="center"/>
            </w:pPr>
            <w:r w:rsidRPr="00EE3251">
              <w:t>美國</w:t>
            </w:r>
          </w:p>
        </w:tc>
        <w:tc>
          <w:tcPr>
            <w:tcW w:w="1335" w:type="dxa"/>
            <w:tcBorders>
              <w:top w:val="nil"/>
              <w:left w:val="nil"/>
              <w:bottom w:val="single" w:sz="4" w:space="0" w:color="auto"/>
              <w:right w:val="single" w:sz="4" w:space="0" w:color="auto"/>
            </w:tcBorders>
            <w:shd w:val="clear" w:color="auto" w:fill="auto"/>
            <w:noWrap/>
            <w:vAlign w:val="center"/>
            <w:hideMark/>
          </w:tcPr>
          <w:p w14:paraId="1679E490" w14:textId="77777777" w:rsidR="00A931EA" w:rsidRPr="00EE3251" w:rsidRDefault="00A931EA" w:rsidP="004F3EFB">
            <w:pPr>
              <w:widowControl/>
              <w:jc w:val="center"/>
            </w:pPr>
            <w:r w:rsidRPr="00EE3251">
              <w:t>0</w:t>
            </w:r>
          </w:p>
        </w:tc>
        <w:tc>
          <w:tcPr>
            <w:tcW w:w="1335" w:type="dxa"/>
            <w:tcBorders>
              <w:top w:val="nil"/>
              <w:left w:val="nil"/>
              <w:bottom w:val="single" w:sz="4" w:space="0" w:color="auto"/>
              <w:right w:val="single" w:sz="4" w:space="0" w:color="auto"/>
            </w:tcBorders>
            <w:shd w:val="clear" w:color="auto" w:fill="auto"/>
            <w:noWrap/>
            <w:vAlign w:val="center"/>
            <w:hideMark/>
          </w:tcPr>
          <w:p w14:paraId="5D422AC6" w14:textId="3C2DE1C1" w:rsidR="00A931EA" w:rsidRPr="00EE3251" w:rsidRDefault="00753A3D" w:rsidP="004F3EFB">
            <w:pPr>
              <w:widowControl/>
              <w:jc w:val="center"/>
            </w:pPr>
            <w:r>
              <w:rPr>
                <w:rFonts w:hint="eastAsia"/>
              </w:rPr>
              <w:t>2</w:t>
            </w:r>
          </w:p>
        </w:tc>
        <w:tc>
          <w:tcPr>
            <w:tcW w:w="1336" w:type="dxa"/>
            <w:tcBorders>
              <w:top w:val="nil"/>
              <w:left w:val="nil"/>
              <w:bottom w:val="single" w:sz="4" w:space="0" w:color="auto"/>
              <w:right w:val="single" w:sz="4" w:space="0" w:color="auto"/>
            </w:tcBorders>
            <w:shd w:val="clear" w:color="auto" w:fill="auto"/>
            <w:noWrap/>
            <w:vAlign w:val="center"/>
            <w:hideMark/>
          </w:tcPr>
          <w:p w14:paraId="4E6FCC30" w14:textId="5308BA91" w:rsidR="00A931EA" w:rsidRPr="00EE3251" w:rsidRDefault="00753A3D" w:rsidP="004F3EFB">
            <w:pPr>
              <w:widowControl/>
              <w:jc w:val="center"/>
            </w:pPr>
            <w:r>
              <w:rPr>
                <w:rFonts w:hint="eastAsia"/>
              </w:rPr>
              <w:t>4</w:t>
            </w:r>
          </w:p>
        </w:tc>
        <w:tc>
          <w:tcPr>
            <w:tcW w:w="1370" w:type="dxa"/>
            <w:tcBorders>
              <w:top w:val="nil"/>
              <w:left w:val="nil"/>
              <w:bottom w:val="single" w:sz="4" w:space="0" w:color="auto"/>
              <w:right w:val="single" w:sz="4" w:space="0" w:color="auto"/>
            </w:tcBorders>
            <w:shd w:val="clear" w:color="auto" w:fill="auto"/>
            <w:noWrap/>
            <w:vAlign w:val="center"/>
            <w:hideMark/>
          </w:tcPr>
          <w:p w14:paraId="31F93A9C" w14:textId="77777777" w:rsidR="00A931EA" w:rsidRPr="00EE3251" w:rsidRDefault="00A931EA" w:rsidP="004F3EFB">
            <w:pPr>
              <w:widowControl/>
              <w:jc w:val="center"/>
            </w:pPr>
            <w:r w:rsidRPr="00EE3251">
              <w:t>0</w:t>
            </w:r>
          </w:p>
        </w:tc>
        <w:tc>
          <w:tcPr>
            <w:tcW w:w="1370" w:type="dxa"/>
            <w:tcBorders>
              <w:top w:val="nil"/>
              <w:left w:val="nil"/>
              <w:bottom w:val="single" w:sz="4" w:space="0" w:color="auto"/>
              <w:right w:val="single" w:sz="4" w:space="0" w:color="auto"/>
            </w:tcBorders>
            <w:shd w:val="clear" w:color="auto" w:fill="auto"/>
            <w:noWrap/>
            <w:vAlign w:val="center"/>
            <w:hideMark/>
          </w:tcPr>
          <w:p w14:paraId="414A3F19" w14:textId="77777777" w:rsidR="00A931EA" w:rsidRPr="00EE3251" w:rsidRDefault="00A931EA" w:rsidP="004F3EFB">
            <w:pPr>
              <w:widowControl/>
              <w:jc w:val="center"/>
            </w:pPr>
            <w:r w:rsidRPr="00EE3251">
              <w:t>600</w:t>
            </w:r>
          </w:p>
        </w:tc>
        <w:tc>
          <w:tcPr>
            <w:tcW w:w="1370" w:type="dxa"/>
            <w:tcBorders>
              <w:top w:val="nil"/>
              <w:left w:val="nil"/>
              <w:bottom w:val="single" w:sz="4" w:space="0" w:color="auto"/>
              <w:right w:val="single" w:sz="4" w:space="0" w:color="auto"/>
            </w:tcBorders>
            <w:shd w:val="clear" w:color="auto" w:fill="auto"/>
            <w:noWrap/>
            <w:vAlign w:val="center"/>
            <w:hideMark/>
          </w:tcPr>
          <w:p w14:paraId="58638669" w14:textId="77777777" w:rsidR="00A931EA" w:rsidRPr="00EE3251" w:rsidRDefault="00A931EA" w:rsidP="004F3EFB">
            <w:pPr>
              <w:widowControl/>
              <w:jc w:val="center"/>
            </w:pPr>
            <w:r w:rsidRPr="00EE3251">
              <w:t>1,200</w:t>
            </w:r>
          </w:p>
        </w:tc>
      </w:tr>
      <w:tr w:rsidR="00A931EA" w:rsidRPr="00EE3251" w14:paraId="03EFDEAE" w14:textId="77777777" w:rsidTr="004F3EFB">
        <w:trPr>
          <w:gridAfter w:val="1"/>
          <w:wAfter w:w="1175" w:type="dxa"/>
          <w:trHeight w:val="362"/>
        </w:trPr>
        <w:tc>
          <w:tcPr>
            <w:tcW w:w="636" w:type="dxa"/>
            <w:vMerge/>
            <w:tcBorders>
              <w:top w:val="nil"/>
              <w:left w:val="single" w:sz="8" w:space="0" w:color="auto"/>
              <w:bottom w:val="single" w:sz="8" w:space="0" w:color="000000"/>
              <w:right w:val="single" w:sz="4" w:space="0" w:color="auto"/>
            </w:tcBorders>
            <w:vAlign w:val="center"/>
            <w:hideMark/>
          </w:tcPr>
          <w:p w14:paraId="0E03FDDE" w14:textId="77777777" w:rsidR="00A931EA" w:rsidRPr="00EE3251" w:rsidRDefault="00A931EA" w:rsidP="004F3EFB">
            <w:pPr>
              <w:widowControl/>
              <w:jc w:val="center"/>
            </w:pPr>
          </w:p>
        </w:tc>
        <w:tc>
          <w:tcPr>
            <w:tcW w:w="3774" w:type="dxa"/>
            <w:gridSpan w:val="2"/>
            <w:tcBorders>
              <w:top w:val="nil"/>
              <w:left w:val="nil"/>
              <w:bottom w:val="single" w:sz="4" w:space="0" w:color="auto"/>
              <w:right w:val="single" w:sz="4" w:space="0" w:color="auto"/>
            </w:tcBorders>
            <w:shd w:val="clear" w:color="auto" w:fill="auto"/>
            <w:noWrap/>
            <w:vAlign w:val="center"/>
            <w:hideMark/>
          </w:tcPr>
          <w:p w14:paraId="4A2EE3AC" w14:textId="77777777" w:rsidR="00A931EA" w:rsidRPr="00EE3251" w:rsidRDefault="00A931EA" w:rsidP="004F3EFB">
            <w:pPr>
              <w:widowControl/>
              <w:jc w:val="center"/>
            </w:pPr>
            <w:r w:rsidRPr="00EE3251">
              <w:t xml:space="preserve">AIM </w:t>
            </w:r>
            <w:r w:rsidRPr="00EE3251">
              <w:t>製程、元件、設計及系統</w:t>
            </w:r>
            <w:r w:rsidRPr="00EE3251">
              <w:br/>
            </w:r>
            <w:r w:rsidRPr="00EE3251">
              <w:t>相關項目</w:t>
            </w:r>
          </w:p>
        </w:tc>
        <w:tc>
          <w:tcPr>
            <w:tcW w:w="1097" w:type="dxa"/>
            <w:tcBorders>
              <w:top w:val="nil"/>
              <w:left w:val="nil"/>
              <w:bottom w:val="single" w:sz="4" w:space="0" w:color="auto"/>
              <w:right w:val="single" w:sz="4" w:space="0" w:color="auto"/>
            </w:tcBorders>
            <w:shd w:val="clear" w:color="auto" w:fill="auto"/>
            <w:noWrap/>
            <w:vAlign w:val="center"/>
            <w:hideMark/>
          </w:tcPr>
          <w:p w14:paraId="03E115E7" w14:textId="77777777" w:rsidR="00A931EA" w:rsidRPr="00EE3251" w:rsidRDefault="00A931EA" w:rsidP="004F3EFB">
            <w:pPr>
              <w:widowControl/>
              <w:jc w:val="center"/>
            </w:pPr>
            <w:r w:rsidRPr="00EE3251">
              <w:t>日本</w:t>
            </w:r>
          </w:p>
        </w:tc>
        <w:tc>
          <w:tcPr>
            <w:tcW w:w="1335" w:type="dxa"/>
            <w:tcBorders>
              <w:top w:val="nil"/>
              <w:left w:val="nil"/>
              <w:bottom w:val="single" w:sz="4" w:space="0" w:color="auto"/>
              <w:right w:val="single" w:sz="4" w:space="0" w:color="auto"/>
            </w:tcBorders>
            <w:shd w:val="clear" w:color="auto" w:fill="auto"/>
            <w:noWrap/>
            <w:vAlign w:val="center"/>
            <w:hideMark/>
          </w:tcPr>
          <w:p w14:paraId="6D11FF47" w14:textId="77777777" w:rsidR="00A931EA" w:rsidRPr="00EE3251" w:rsidRDefault="00A931EA" w:rsidP="004F3EFB">
            <w:pPr>
              <w:widowControl/>
              <w:jc w:val="center"/>
            </w:pPr>
            <w:r w:rsidRPr="00EE3251">
              <w:t>0</w:t>
            </w:r>
          </w:p>
        </w:tc>
        <w:tc>
          <w:tcPr>
            <w:tcW w:w="1335" w:type="dxa"/>
            <w:tcBorders>
              <w:top w:val="nil"/>
              <w:left w:val="nil"/>
              <w:bottom w:val="single" w:sz="4" w:space="0" w:color="auto"/>
              <w:right w:val="single" w:sz="4" w:space="0" w:color="auto"/>
            </w:tcBorders>
            <w:shd w:val="clear" w:color="auto" w:fill="auto"/>
            <w:noWrap/>
            <w:vAlign w:val="center"/>
            <w:hideMark/>
          </w:tcPr>
          <w:p w14:paraId="667B481E" w14:textId="2AC17C2F" w:rsidR="00A931EA" w:rsidRPr="00EE3251" w:rsidRDefault="00753A3D" w:rsidP="004F3EFB">
            <w:pPr>
              <w:widowControl/>
              <w:jc w:val="center"/>
            </w:pPr>
            <w:r>
              <w:rPr>
                <w:rFonts w:hint="eastAsia"/>
              </w:rPr>
              <w:t>2</w:t>
            </w:r>
          </w:p>
        </w:tc>
        <w:tc>
          <w:tcPr>
            <w:tcW w:w="1336" w:type="dxa"/>
            <w:tcBorders>
              <w:top w:val="nil"/>
              <w:left w:val="nil"/>
              <w:bottom w:val="single" w:sz="4" w:space="0" w:color="auto"/>
              <w:right w:val="single" w:sz="4" w:space="0" w:color="auto"/>
            </w:tcBorders>
            <w:shd w:val="clear" w:color="auto" w:fill="auto"/>
            <w:noWrap/>
            <w:vAlign w:val="center"/>
            <w:hideMark/>
          </w:tcPr>
          <w:p w14:paraId="228A945F" w14:textId="04F0A3CE" w:rsidR="00A931EA" w:rsidRPr="00EE3251" w:rsidRDefault="00753A3D" w:rsidP="004F3EFB">
            <w:pPr>
              <w:widowControl/>
              <w:jc w:val="center"/>
            </w:pPr>
            <w:r>
              <w:rPr>
                <w:rFonts w:hint="eastAsia"/>
              </w:rPr>
              <w:t>4</w:t>
            </w:r>
          </w:p>
        </w:tc>
        <w:tc>
          <w:tcPr>
            <w:tcW w:w="1370" w:type="dxa"/>
            <w:tcBorders>
              <w:top w:val="nil"/>
              <w:left w:val="nil"/>
              <w:bottom w:val="single" w:sz="4" w:space="0" w:color="auto"/>
              <w:right w:val="single" w:sz="4" w:space="0" w:color="auto"/>
            </w:tcBorders>
            <w:shd w:val="clear" w:color="auto" w:fill="auto"/>
            <w:noWrap/>
            <w:vAlign w:val="center"/>
            <w:hideMark/>
          </w:tcPr>
          <w:p w14:paraId="396AC273" w14:textId="77777777" w:rsidR="00A931EA" w:rsidRPr="00EE3251" w:rsidRDefault="00A931EA" w:rsidP="004F3EFB">
            <w:pPr>
              <w:widowControl/>
              <w:jc w:val="center"/>
            </w:pPr>
            <w:r w:rsidRPr="00EE3251">
              <w:t>0</w:t>
            </w:r>
          </w:p>
        </w:tc>
        <w:tc>
          <w:tcPr>
            <w:tcW w:w="1370" w:type="dxa"/>
            <w:tcBorders>
              <w:top w:val="nil"/>
              <w:left w:val="nil"/>
              <w:bottom w:val="single" w:sz="4" w:space="0" w:color="auto"/>
              <w:right w:val="single" w:sz="4" w:space="0" w:color="auto"/>
            </w:tcBorders>
            <w:shd w:val="clear" w:color="auto" w:fill="auto"/>
            <w:noWrap/>
            <w:vAlign w:val="center"/>
            <w:hideMark/>
          </w:tcPr>
          <w:p w14:paraId="4FB2899F" w14:textId="77777777" w:rsidR="00A931EA" w:rsidRPr="00EE3251" w:rsidRDefault="00A931EA" w:rsidP="004F3EFB">
            <w:pPr>
              <w:widowControl/>
              <w:jc w:val="center"/>
            </w:pPr>
            <w:r w:rsidRPr="00EE3251">
              <w:t>600</w:t>
            </w:r>
          </w:p>
        </w:tc>
        <w:tc>
          <w:tcPr>
            <w:tcW w:w="1370" w:type="dxa"/>
            <w:tcBorders>
              <w:top w:val="nil"/>
              <w:left w:val="nil"/>
              <w:bottom w:val="single" w:sz="4" w:space="0" w:color="auto"/>
              <w:right w:val="single" w:sz="4" w:space="0" w:color="auto"/>
            </w:tcBorders>
            <w:shd w:val="clear" w:color="auto" w:fill="auto"/>
            <w:noWrap/>
            <w:vAlign w:val="center"/>
            <w:hideMark/>
          </w:tcPr>
          <w:p w14:paraId="0F567C6B" w14:textId="77777777" w:rsidR="00A931EA" w:rsidRPr="00EE3251" w:rsidRDefault="00A931EA" w:rsidP="004F3EFB">
            <w:pPr>
              <w:widowControl/>
              <w:jc w:val="center"/>
            </w:pPr>
            <w:r w:rsidRPr="00EE3251">
              <w:t>1,200</w:t>
            </w:r>
          </w:p>
        </w:tc>
      </w:tr>
      <w:tr w:rsidR="00A931EA" w:rsidRPr="00EE3251" w14:paraId="4AC96E0B" w14:textId="77777777" w:rsidTr="004F3EFB">
        <w:trPr>
          <w:gridAfter w:val="1"/>
          <w:wAfter w:w="1175" w:type="dxa"/>
          <w:trHeight w:val="362"/>
        </w:trPr>
        <w:tc>
          <w:tcPr>
            <w:tcW w:w="636" w:type="dxa"/>
            <w:vMerge/>
            <w:tcBorders>
              <w:top w:val="nil"/>
              <w:left w:val="single" w:sz="8" w:space="0" w:color="auto"/>
              <w:bottom w:val="single" w:sz="8" w:space="0" w:color="000000"/>
              <w:right w:val="single" w:sz="4" w:space="0" w:color="auto"/>
            </w:tcBorders>
            <w:vAlign w:val="center"/>
            <w:hideMark/>
          </w:tcPr>
          <w:p w14:paraId="243E6977" w14:textId="77777777" w:rsidR="00A931EA" w:rsidRPr="00EE3251" w:rsidRDefault="00A931EA" w:rsidP="004F3EFB">
            <w:pPr>
              <w:widowControl/>
              <w:jc w:val="center"/>
            </w:pPr>
          </w:p>
        </w:tc>
        <w:tc>
          <w:tcPr>
            <w:tcW w:w="3774" w:type="dxa"/>
            <w:gridSpan w:val="2"/>
            <w:tcBorders>
              <w:top w:val="nil"/>
              <w:left w:val="nil"/>
              <w:bottom w:val="single" w:sz="4" w:space="0" w:color="auto"/>
              <w:right w:val="single" w:sz="4" w:space="0" w:color="auto"/>
            </w:tcBorders>
            <w:shd w:val="clear" w:color="auto" w:fill="auto"/>
            <w:noWrap/>
            <w:vAlign w:val="center"/>
            <w:hideMark/>
          </w:tcPr>
          <w:p w14:paraId="0960D32D" w14:textId="77777777" w:rsidR="00A931EA" w:rsidRPr="00EE3251" w:rsidRDefault="00A931EA" w:rsidP="004F3EFB">
            <w:pPr>
              <w:widowControl/>
              <w:jc w:val="center"/>
            </w:pPr>
          </w:p>
        </w:tc>
        <w:tc>
          <w:tcPr>
            <w:tcW w:w="1097" w:type="dxa"/>
            <w:tcBorders>
              <w:top w:val="nil"/>
              <w:left w:val="nil"/>
              <w:bottom w:val="single" w:sz="4" w:space="0" w:color="auto"/>
              <w:right w:val="single" w:sz="4" w:space="0" w:color="auto"/>
            </w:tcBorders>
            <w:shd w:val="clear" w:color="auto" w:fill="auto"/>
            <w:noWrap/>
            <w:vAlign w:val="center"/>
            <w:hideMark/>
          </w:tcPr>
          <w:p w14:paraId="629209C3" w14:textId="77777777" w:rsidR="00A931EA" w:rsidRPr="00EE3251" w:rsidRDefault="00A931EA" w:rsidP="004F3EFB">
            <w:pPr>
              <w:widowControl/>
              <w:jc w:val="center"/>
            </w:pPr>
          </w:p>
        </w:tc>
        <w:tc>
          <w:tcPr>
            <w:tcW w:w="1335" w:type="dxa"/>
            <w:tcBorders>
              <w:top w:val="nil"/>
              <w:left w:val="nil"/>
              <w:bottom w:val="single" w:sz="4" w:space="0" w:color="auto"/>
              <w:right w:val="single" w:sz="4" w:space="0" w:color="auto"/>
            </w:tcBorders>
            <w:shd w:val="clear" w:color="auto" w:fill="auto"/>
            <w:noWrap/>
            <w:vAlign w:val="center"/>
            <w:hideMark/>
          </w:tcPr>
          <w:p w14:paraId="178D6252" w14:textId="77777777" w:rsidR="00A931EA" w:rsidRPr="00EE3251" w:rsidRDefault="00A931EA" w:rsidP="004F3EFB">
            <w:pPr>
              <w:widowControl/>
              <w:jc w:val="center"/>
            </w:pPr>
          </w:p>
        </w:tc>
        <w:tc>
          <w:tcPr>
            <w:tcW w:w="1335" w:type="dxa"/>
            <w:tcBorders>
              <w:top w:val="nil"/>
              <w:left w:val="nil"/>
              <w:bottom w:val="single" w:sz="4" w:space="0" w:color="auto"/>
              <w:right w:val="single" w:sz="4" w:space="0" w:color="auto"/>
            </w:tcBorders>
            <w:shd w:val="clear" w:color="auto" w:fill="auto"/>
            <w:noWrap/>
            <w:vAlign w:val="center"/>
            <w:hideMark/>
          </w:tcPr>
          <w:p w14:paraId="2601AD85" w14:textId="77777777" w:rsidR="00A931EA" w:rsidRPr="00EE3251" w:rsidRDefault="00A931EA" w:rsidP="004F3EFB">
            <w:pPr>
              <w:widowControl/>
              <w:jc w:val="center"/>
            </w:pPr>
          </w:p>
        </w:tc>
        <w:tc>
          <w:tcPr>
            <w:tcW w:w="1336" w:type="dxa"/>
            <w:tcBorders>
              <w:top w:val="nil"/>
              <w:left w:val="nil"/>
              <w:bottom w:val="single" w:sz="4" w:space="0" w:color="auto"/>
              <w:right w:val="single" w:sz="4" w:space="0" w:color="auto"/>
            </w:tcBorders>
            <w:shd w:val="clear" w:color="auto" w:fill="auto"/>
            <w:noWrap/>
            <w:vAlign w:val="center"/>
            <w:hideMark/>
          </w:tcPr>
          <w:p w14:paraId="296A96F8" w14:textId="77777777" w:rsidR="00A931EA" w:rsidRPr="00EE3251" w:rsidRDefault="00A931EA" w:rsidP="004F3EFB">
            <w:pPr>
              <w:widowControl/>
              <w:jc w:val="center"/>
            </w:pPr>
          </w:p>
        </w:tc>
        <w:tc>
          <w:tcPr>
            <w:tcW w:w="1370" w:type="dxa"/>
            <w:tcBorders>
              <w:top w:val="nil"/>
              <w:left w:val="nil"/>
              <w:bottom w:val="single" w:sz="4" w:space="0" w:color="auto"/>
              <w:right w:val="single" w:sz="4" w:space="0" w:color="auto"/>
            </w:tcBorders>
            <w:shd w:val="clear" w:color="auto" w:fill="auto"/>
            <w:noWrap/>
            <w:vAlign w:val="center"/>
            <w:hideMark/>
          </w:tcPr>
          <w:p w14:paraId="792E5ECA" w14:textId="77777777" w:rsidR="00A931EA" w:rsidRPr="00EE3251" w:rsidRDefault="00A931EA" w:rsidP="004F3EFB">
            <w:pPr>
              <w:widowControl/>
              <w:jc w:val="center"/>
            </w:pPr>
          </w:p>
        </w:tc>
        <w:tc>
          <w:tcPr>
            <w:tcW w:w="1370" w:type="dxa"/>
            <w:tcBorders>
              <w:top w:val="nil"/>
              <w:left w:val="nil"/>
              <w:bottom w:val="single" w:sz="4" w:space="0" w:color="auto"/>
              <w:right w:val="single" w:sz="4" w:space="0" w:color="auto"/>
            </w:tcBorders>
            <w:shd w:val="clear" w:color="auto" w:fill="auto"/>
            <w:noWrap/>
            <w:vAlign w:val="center"/>
            <w:hideMark/>
          </w:tcPr>
          <w:p w14:paraId="02F75C27" w14:textId="77777777" w:rsidR="00A931EA" w:rsidRPr="00EE3251" w:rsidRDefault="00A931EA" w:rsidP="004F3EFB">
            <w:pPr>
              <w:widowControl/>
              <w:jc w:val="center"/>
            </w:pPr>
          </w:p>
        </w:tc>
        <w:tc>
          <w:tcPr>
            <w:tcW w:w="1370" w:type="dxa"/>
            <w:tcBorders>
              <w:top w:val="nil"/>
              <w:left w:val="nil"/>
              <w:bottom w:val="single" w:sz="4" w:space="0" w:color="auto"/>
              <w:right w:val="single" w:sz="4" w:space="0" w:color="auto"/>
            </w:tcBorders>
            <w:shd w:val="clear" w:color="auto" w:fill="auto"/>
            <w:noWrap/>
            <w:vAlign w:val="center"/>
            <w:hideMark/>
          </w:tcPr>
          <w:p w14:paraId="669705E1" w14:textId="77777777" w:rsidR="00A931EA" w:rsidRPr="00EE3251" w:rsidRDefault="00A931EA" w:rsidP="004F3EFB">
            <w:pPr>
              <w:widowControl/>
              <w:jc w:val="center"/>
            </w:pPr>
          </w:p>
        </w:tc>
      </w:tr>
      <w:tr w:rsidR="00A931EA" w:rsidRPr="00EE3251" w14:paraId="0A1C1F9E" w14:textId="77777777" w:rsidTr="004F3EFB">
        <w:trPr>
          <w:gridAfter w:val="1"/>
          <w:wAfter w:w="1175" w:type="dxa"/>
          <w:trHeight w:val="362"/>
        </w:trPr>
        <w:tc>
          <w:tcPr>
            <w:tcW w:w="636" w:type="dxa"/>
            <w:vMerge/>
            <w:tcBorders>
              <w:top w:val="nil"/>
              <w:left w:val="single" w:sz="8" w:space="0" w:color="auto"/>
              <w:bottom w:val="single" w:sz="8" w:space="0" w:color="000000"/>
              <w:right w:val="single" w:sz="4" w:space="0" w:color="auto"/>
            </w:tcBorders>
            <w:vAlign w:val="center"/>
            <w:hideMark/>
          </w:tcPr>
          <w:p w14:paraId="2C8F7CA8" w14:textId="77777777" w:rsidR="00A931EA" w:rsidRPr="00EE3251" w:rsidRDefault="00A931EA" w:rsidP="004F3EFB">
            <w:pPr>
              <w:widowControl/>
            </w:pPr>
          </w:p>
        </w:tc>
        <w:tc>
          <w:tcPr>
            <w:tcW w:w="4871" w:type="dxa"/>
            <w:gridSpan w:val="3"/>
            <w:tcBorders>
              <w:top w:val="single" w:sz="4" w:space="0" w:color="auto"/>
              <w:left w:val="nil"/>
              <w:bottom w:val="single" w:sz="8" w:space="0" w:color="auto"/>
              <w:right w:val="single" w:sz="4" w:space="0" w:color="auto"/>
            </w:tcBorders>
            <w:shd w:val="clear" w:color="000000" w:fill="FFFFC0"/>
            <w:noWrap/>
            <w:vAlign w:val="center"/>
            <w:hideMark/>
          </w:tcPr>
          <w:p w14:paraId="17ADF8A6" w14:textId="77777777" w:rsidR="00A931EA" w:rsidRPr="00EE3251" w:rsidRDefault="00A931EA" w:rsidP="004F3EFB">
            <w:pPr>
              <w:widowControl/>
              <w:jc w:val="center"/>
            </w:pPr>
            <w:r w:rsidRPr="00EE3251">
              <w:t>小</w:t>
            </w:r>
            <w:r w:rsidRPr="00EE3251">
              <w:t xml:space="preserve">          </w:t>
            </w:r>
            <w:r w:rsidRPr="00EE3251">
              <w:t>計</w:t>
            </w:r>
          </w:p>
        </w:tc>
        <w:tc>
          <w:tcPr>
            <w:tcW w:w="1335" w:type="dxa"/>
            <w:tcBorders>
              <w:top w:val="nil"/>
              <w:left w:val="nil"/>
              <w:bottom w:val="single" w:sz="8" w:space="0" w:color="auto"/>
              <w:right w:val="single" w:sz="4" w:space="0" w:color="auto"/>
            </w:tcBorders>
            <w:shd w:val="clear" w:color="000000" w:fill="FFFFC0"/>
            <w:noWrap/>
            <w:vAlign w:val="bottom"/>
            <w:hideMark/>
          </w:tcPr>
          <w:p w14:paraId="0828B3F4" w14:textId="77777777" w:rsidR="00A931EA" w:rsidRPr="00EE3251" w:rsidRDefault="00A931EA" w:rsidP="004F3EFB">
            <w:pPr>
              <w:widowControl/>
              <w:jc w:val="center"/>
              <w:rPr>
                <w:b/>
              </w:rPr>
            </w:pPr>
            <w:r w:rsidRPr="00EE3251">
              <w:rPr>
                <w:b/>
              </w:rPr>
              <w:t>0</w:t>
            </w:r>
          </w:p>
        </w:tc>
        <w:tc>
          <w:tcPr>
            <w:tcW w:w="1335" w:type="dxa"/>
            <w:tcBorders>
              <w:top w:val="nil"/>
              <w:left w:val="nil"/>
              <w:bottom w:val="single" w:sz="8" w:space="0" w:color="auto"/>
              <w:right w:val="single" w:sz="4" w:space="0" w:color="auto"/>
            </w:tcBorders>
            <w:shd w:val="clear" w:color="000000" w:fill="FFFFC0"/>
            <w:noWrap/>
            <w:vAlign w:val="bottom"/>
            <w:hideMark/>
          </w:tcPr>
          <w:p w14:paraId="1C8C3B3C" w14:textId="1935E459" w:rsidR="00A931EA" w:rsidRPr="00EE3251" w:rsidRDefault="00753A3D" w:rsidP="004F3EFB">
            <w:pPr>
              <w:widowControl/>
              <w:jc w:val="center"/>
              <w:rPr>
                <w:b/>
              </w:rPr>
            </w:pPr>
            <w:r>
              <w:rPr>
                <w:rFonts w:hint="eastAsia"/>
                <w:b/>
              </w:rPr>
              <w:t>4</w:t>
            </w:r>
          </w:p>
        </w:tc>
        <w:tc>
          <w:tcPr>
            <w:tcW w:w="1336" w:type="dxa"/>
            <w:tcBorders>
              <w:top w:val="nil"/>
              <w:left w:val="nil"/>
              <w:bottom w:val="single" w:sz="8" w:space="0" w:color="auto"/>
              <w:right w:val="single" w:sz="4" w:space="0" w:color="auto"/>
            </w:tcBorders>
            <w:shd w:val="clear" w:color="000000" w:fill="FFFFC0"/>
            <w:noWrap/>
            <w:vAlign w:val="bottom"/>
            <w:hideMark/>
          </w:tcPr>
          <w:p w14:paraId="4AC92AFD" w14:textId="02C8F24C" w:rsidR="00A931EA" w:rsidRPr="00EE3251" w:rsidRDefault="00753A3D" w:rsidP="004F3EFB">
            <w:pPr>
              <w:widowControl/>
              <w:jc w:val="center"/>
              <w:rPr>
                <w:b/>
              </w:rPr>
            </w:pPr>
            <w:r>
              <w:rPr>
                <w:rFonts w:hint="eastAsia"/>
                <w:b/>
              </w:rPr>
              <w:t>8</w:t>
            </w:r>
          </w:p>
        </w:tc>
        <w:tc>
          <w:tcPr>
            <w:tcW w:w="1370" w:type="dxa"/>
            <w:tcBorders>
              <w:top w:val="nil"/>
              <w:left w:val="nil"/>
              <w:bottom w:val="single" w:sz="8" w:space="0" w:color="auto"/>
              <w:right w:val="single" w:sz="4" w:space="0" w:color="auto"/>
            </w:tcBorders>
            <w:shd w:val="clear" w:color="000000" w:fill="FFFFC0"/>
            <w:noWrap/>
            <w:vAlign w:val="bottom"/>
            <w:hideMark/>
          </w:tcPr>
          <w:p w14:paraId="2282FC9C" w14:textId="77777777" w:rsidR="00A931EA" w:rsidRPr="00EE3251" w:rsidRDefault="00A931EA" w:rsidP="004F3EFB">
            <w:pPr>
              <w:widowControl/>
              <w:jc w:val="center"/>
              <w:rPr>
                <w:b/>
              </w:rPr>
            </w:pPr>
            <w:r w:rsidRPr="00EE3251">
              <w:rPr>
                <w:b/>
              </w:rPr>
              <w:t>0</w:t>
            </w:r>
          </w:p>
        </w:tc>
        <w:tc>
          <w:tcPr>
            <w:tcW w:w="1370" w:type="dxa"/>
            <w:tcBorders>
              <w:top w:val="nil"/>
              <w:left w:val="nil"/>
              <w:bottom w:val="single" w:sz="8" w:space="0" w:color="auto"/>
              <w:right w:val="single" w:sz="4" w:space="0" w:color="auto"/>
            </w:tcBorders>
            <w:shd w:val="clear" w:color="000000" w:fill="FFFFC0"/>
            <w:noWrap/>
            <w:vAlign w:val="bottom"/>
            <w:hideMark/>
          </w:tcPr>
          <w:p w14:paraId="1621B834" w14:textId="77777777" w:rsidR="00A931EA" w:rsidRPr="00EE3251" w:rsidRDefault="00A931EA" w:rsidP="004F3EFB">
            <w:pPr>
              <w:widowControl/>
              <w:jc w:val="center"/>
              <w:rPr>
                <w:b/>
              </w:rPr>
            </w:pPr>
            <w:r w:rsidRPr="00EE3251">
              <w:rPr>
                <w:b/>
              </w:rPr>
              <w:t>1,200</w:t>
            </w:r>
          </w:p>
        </w:tc>
        <w:tc>
          <w:tcPr>
            <w:tcW w:w="1370" w:type="dxa"/>
            <w:tcBorders>
              <w:top w:val="nil"/>
              <w:left w:val="nil"/>
              <w:bottom w:val="single" w:sz="8" w:space="0" w:color="auto"/>
              <w:right w:val="single" w:sz="4" w:space="0" w:color="auto"/>
            </w:tcBorders>
            <w:shd w:val="clear" w:color="000000" w:fill="FFFFC0"/>
            <w:noWrap/>
            <w:vAlign w:val="bottom"/>
            <w:hideMark/>
          </w:tcPr>
          <w:p w14:paraId="26A459F7" w14:textId="77777777" w:rsidR="00A931EA" w:rsidRPr="00EE3251" w:rsidRDefault="00A931EA" w:rsidP="004F3EFB">
            <w:pPr>
              <w:widowControl/>
              <w:jc w:val="center"/>
              <w:rPr>
                <w:b/>
              </w:rPr>
            </w:pPr>
            <w:r w:rsidRPr="00EE3251">
              <w:rPr>
                <w:b/>
              </w:rPr>
              <w:t>2,400</w:t>
            </w:r>
          </w:p>
        </w:tc>
      </w:tr>
      <w:tr w:rsidR="00A931EA" w:rsidRPr="00EE3251" w14:paraId="0AC2F1E4" w14:textId="77777777" w:rsidTr="004F3EFB">
        <w:trPr>
          <w:gridAfter w:val="1"/>
          <w:wAfter w:w="1175" w:type="dxa"/>
          <w:trHeight w:val="362"/>
        </w:trPr>
        <w:tc>
          <w:tcPr>
            <w:tcW w:w="4271" w:type="dxa"/>
            <w:gridSpan w:val="2"/>
            <w:tcBorders>
              <w:top w:val="nil"/>
              <w:left w:val="single" w:sz="4" w:space="0" w:color="auto"/>
              <w:bottom w:val="single" w:sz="4" w:space="0" w:color="auto"/>
              <w:right w:val="nil"/>
            </w:tcBorders>
            <w:shd w:val="clear" w:color="000000" w:fill="D8E4BC"/>
            <w:noWrap/>
            <w:vAlign w:val="center"/>
            <w:hideMark/>
          </w:tcPr>
          <w:p w14:paraId="73F59D6D" w14:textId="77777777" w:rsidR="00A931EA" w:rsidRPr="00EE3251" w:rsidRDefault="00A931EA" w:rsidP="004F3EFB">
            <w:pPr>
              <w:widowControl/>
              <w:jc w:val="center"/>
              <w:rPr>
                <w:b/>
                <w:bCs/>
              </w:rPr>
            </w:pPr>
            <w:r w:rsidRPr="00EE3251">
              <w:rPr>
                <w:b/>
                <w:bCs/>
              </w:rPr>
              <w:t>合</w:t>
            </w:r>
            <w:r w:rsidRPr="00EE3251">
              <w:rPr>
                <w:b/>
                <w:bCs/>
              </w:rPr>
              <w:t xml:space="preserve">          </w:t>
            </w:r>
            <w:r w:rsidRPr="00EE3251">
              <w:rPr>
                <w:b/>
                <w:bCs/>
              </w:rPr>
              <w:t>計</w:t>
            </w:r>
          </w:p>
        </w:tc>
        <w:tc>
          <w:tcPr>
            <w:tcW w:w="1236" w:type="dxa"/>
            <w:gridSpan w:val="2"/>
            <w:tcBorders>
              <w:top w:val="nil"/>
              <w:left w:val="single" w:sz="4" w:space="0" w:color="auto"/>
              <w:bottom w:val="single" w:sz="4" w:space="0" w:color="auto"/>
              <w:right w:val="single" w:sz="4" w:space="0" w:color="auto"/>
            </w:tcBorders>
            <w:shd w:val="clear" w:color="000000" w:fill="D8E4BC"/>
            <w:noWrap/>
            <w:vAlign w:val="bottom"/>
            <w:hideMark/>
          </w:tcPr>
          <w:p w14:paraId="30A5652C" w14:textId="77777777" w:rsidR="00A931EA" w:rsidRPr="00EE3251" w:rsidRDefault="00A931EA" w:rsidP="004F3EFB">
            <w:pPr>
              <w:widowControl/>
              <w:jc w:val="right"/>
              <w:rPr>
                <w:b/>
                <w:bCs/>
              </w:rPr>
            </w:pPr>
            <w:r w:rsidRPr="00EE3251">
              <w:rPr>
                <w:b/>
                <w:bCs/>
              </w:rPr>
              <w:t xml:space="preserve">　</w:t>
            </w:r>
          </w:p>
        </w:tc>
        <w:tc>
          <w:tcPr>
            <w:tcW w:w="1335" w:type="dxa"/>
            <w:tcBorders>
              <w:top w:val="nil"/>
              <w:left w:val="nil"/>
              <w:bottom w:val="single" w:sz="4" w:space="0" w:color="auto"/>
              <w:right w:val="single" w:sz="4" w:space="0" w:color="auto"/>
            </w:tcBorders>
            <w:shd w:val="clear" w:color="000000" w:fill="D8E4BC"/>
            <w:noWrap/>
            <w:vAlign w:val="bottom"/>
            <w:hideMark/>
          </w:tcPr>
          <w:p w14:paraId="54270527" w14:textId="77777777" w:rsidR="00A931EA" w:rsidRPr="00EE3251" w:rsidRDefault="00A931EA" w:rsidP="004F3EFB">
            <w:pPr>
              <w:widowControl/>
              <w:jc w:val="center"/>
              <w:rPr>
                <w:b/>
                <w:bCs/>
              </w:rPr>
            </w:pPr>
            <w:r w:rsidRPr="00EE3251">
              <w:rPr>
                <w:b/>
                <w:bCs/>
              </w:rPr>
              <w:t>0</w:t>
            </w:r>
          </w:p>
        </w:tc>
        <w:tc>
          <w:tcPr>
            <w:tcW w:w="1335" w:type="dxa"/>
            <w:tcBorders>
              <w:top w:val="nil"/>
              <w:left w:val="nil"/>
              <w:bottom w:val="single" w:sz="4" w:space="0" w:color="auto"/>
              <w:right w:val="single" w:sz="4" w:space="0" w:color="auto"/>
            </w:tcBorders>
            <w:shd w:val="clear" w:color="000000" w:fill="D8E4BC"/>
            <w:noWrap/>
            <w:vAlign w:val="bottom"/>
            <w:hideMark/>
          </w:tcPr>
          <w:p w14:paraId="77FD7D89" w14:textId="729CAE1C" w:rsidR="00A931EA" w:rsidRPr="00EE3251" w:rsidRDefault="00753A3D" w:rsidP="004F3EFB">
            <w:pPr>
              <w:widowControl/>
              <w:jc w:val="center"/>
              <w:rPr>
                <w:b/>
                <w:bCs/>
              </w:rPr>
            </w:pPr>
            <w:r>
              <w:rPr>
                <w:rFonts w:hint="eastAsia"/>
                <w:b/>
                <w:bCs/>
              </w:rPr>
              <w:t>7</w:t>
            </w:r>
          </w:p>
        </w:tc>
        <w:tc>
          <w:tcPr>
            <w:tcW w:w="1336" w:type="dxa"/>
            <w:tcBorders>
              <w:top w:val="nil"/>
              <w:left w:val="nil"/>
              <w:bottom w:val="single" w:sz="4" w:space="0" w:color="auto"/>
              <w:right w:val="single" w:sz="4" w:space="0" w:color="auto"/>
            </w:tcBorders>
            <w:shd w:val="clear" w:color="000000" w:fill="D8E4BC"/>
            <w:noWrap/>
            <w:vAlign w:val="bottom"/>
            <w:hideMark/>
          </w:tcPr>
          <w:p w14:paraId="52C5DED7" w14:textId="5E351A71" w:rsidR="00A931EA" w:rsidRPr="00EE3251" w:rsidRDefault="00753A3D" w:rsidP="004F3EFB">
            <w:pPr>
              <w:widowControl/>
              <w:jc w:val="center"/>
              <w:rPr>
                <w:b/>
                <w:bCs/>
              </w:rPr>
            </w:pPr>
            <w:r>
              <w:rPr>
                <w:rFonts w:hint="eastAsia"/>
                <w:b/>
                <w:bCs/>
              </w:rPr>
              <w:t>14</w:t>
            </w:r>
          </w:p>
        </w:tc>
        <w:tc>
          <w:tcPr>
            <w:tcW w:w="1370" w:type="dxa"/>
            <w:tcBorders>
              <w:top w:val="nil"/>
              <w:left w:val="nil"/>
              <w:bottom w:val="single" w:sz="4" w:space="0" w:color="auto"/>
              <w:right w:val="single" w:sz="4" w:space="0" w:color="auto"/>
            </w:tcBorders>
            <w:shd w:val="clear" w:color="000000" w:fill="D8E4BC"/>
            <w:noWrap/>
            <w:vAlign w:val="bottom"/>
            <w:hideMark/>
          </w:tcPr>
          <w:p w14:paraId="0C02B181" w14:textId="77777777" w:rsidR="00A931EA" w:rsidRPr="00EE3251" w:rsidRDefault="00A931EA" w:rsidP="004F3EFB">
            <w:pPr>
              <w:widowControl/>
              <w:jc w:val="center"/>
              <w:rPr>
                <w:b/>
                <w:bCs/>
              </w:rPr>
            </w:pPr>
            <w:r w:rsidRPr="00EE3251">
              <w:rPr>
                <w:b/>
                <w:bCs/>
              </w:rPr>
              <w:t>0</w:t>
            </w:r>
          </w:p>
        </w:tc>
        <w:tc>
          <w:tcPr>
            <w:tcW w:w="1370" w:type="dxa"/>
            <w:tcBorders>
              <w:top w:val="nil"/>
              <w:left w:val="nil"/>
              <w:bottom w:val="single" w:sz="4" w:space="0" w:color="auto"/>
              <w:right w:val="single" w:sz="4" w:space="0" w:color="auto"/>
            </w:tcBorders>
            <w:shd w:val="clear" w:color="000000" w:fill="D8E4BC"/>
            <w:noWrap/>
            <w:vAlign w:val="bottom"/>
            <w:hideMark/>
          </w:tcPr>
          <w:p w14:paraId="5E605BB5" w14:textId="77777777" w:rsidR="00A931EA" w:rsidRPr="00EE3251" w:rsidRDefault="00A931EA" w:rsidP="004F3EFB">
            <w:pPr>
              <w:widowControl/>
              <w:jc w:val="center"/>
              <w:rPr>
                <w:b/>
                <w:bCs/>
              </w:rPr>
            </w:pPr>
            <w:r w:rsidRPr="00EE3251">
              <w:rPr>
                <w:b/>
                <w:bCs/>
              </w:rPr>
              <w:t>1,560</w:t>
            </w:r>
          </w:p>
        </w:tc>
        <w:tc>
          <w:tcPr>
            <w:tcW w:w="1370" w:type="dxa"/>
            <w:tcBorders>
              <w:top w:val="nil"/>
              <w:left w:val="nil"/>
              <w:bottom w:val="single" w:sz="4" w:space="0" w:color="auto"/>
              <w:right w:val="single" w:sz="4" w:space="0" w:color="auto"/>
            </w:tcBorders>
            <w:shd w:val="clear" w:color="000000" w:fill="D8E4BC"/>
            <w:noWrap/>
            <w:vAlign w:val="bottom"/>
            <w:hideMark/>
          </w:tcPr>
          <w:p w14:paraId="31AB1149" w14:textId="77777777" w:rsidR="00A931EA" w:rsidRPr="00EE3251" w:rsidRDefault="00A931EA" w:rsidP="004F3EFB">
            <w:pPr>
              <w:widowControl/>
              <w:jc w:val="center"/>
              <w:rPr>
                <w:b/>
                <w:bCs/>
              </w:rPr>
            </w:pPr>
            <w:r w:rsidRPr="00EE3251">
              <w:rPr>
                <w:b/>
                <w:bCs/>
              </w:rPr>
              <w:t>3,120</w:t>
            </w:r>
          </w:p>
        </w:tc>
      </w:tr>
    </w:tbl>
    <w:p w14:paraId="3E952633" w14:textId="77777777" w:rsidR="000D2BC3" w:rsidRDefault="00A931EA" w:rsidP="000D2BC3">
      <w:pPr>
        <w:adjustRightInd/>
        <w:spacing w:line="240" w:lineRule="auto"/>
        <w:jc w:val="both"/>
        <w:textAlignment w:val="auto"/>
      </w:pPr>
      <w:r w:rsidRPr="00EE3251">
        <w:t>註：</w:t>
      </w:r>
      <w:r w:rsidR="000D2BC3">
        <w:rPr>
          <w:rFonts w:hint="eastAsia"/>
        </w:rPr>
        <w:t>1.</w:t>
      </w:r>
      <w:r w:rsidRPr="00EE3251">
        <w:t>專利獎勵金，國內專利每案為新台幣</w:t>
      </w:r>
      <w:r w:rsidRPr="00EE3251">
        <w:t>3</w:t>
      </w:r>
      <w:r w:rsidRPr="00EE3251">
        <w:t>萬元，國外專利每案為新台幣</w:t>
      </w:r>
      <w:r w:rsidRPr="00EE3251">
        <w:t>10</w:t>
      </w:r>
      <w:r w:rsidRPr="00EE3251">
        <w:t>萬元。惟公司仍需舉證有因申請專利發生相關費用。</w:t>
      </w:r>
    </w:p>
    <w:p w14:paraId="1D4D1199" w14:textId="11642D04" w:rsidR="00A931EA" w:rsidRPr="00EE3251" w:rsidRDefault="000D2BC3" w:rsidP="000D2BC3">
      <w:pPr>
        <w:adjustRightInd/>
        <w:spacing w:line="240" w:lineRule="auto"/>
        <w:ind w:leftChars="200" w:left="600" w:hangingChars="50" w:hanging="120"/>
        <w:jc w:val="both"/>
        <w:textAlignment w:val="auto"/>
      </w:pPr>
      <w:r>
        <w:t>2.</w:t>
      </w:r>
      <w:r w:rsidR="00A931EA" w:rsidRPr="00EE3251">
        <w:t>本科目採獎勵方式，如經計畫查證認定於計畫期間所發生之</w:t>
      </w:r>
      <w:r>
        <w:t>專利申請與計畫相關，不論執行單位實際發生費用多寡，完成專利申請</w:t>
      </w:r>
      <w:r w:rsidR="00A931EA" w:rsidRPr="00EE3251">
        <w:t>認列。</w:t>
      </w:r>
    </w:p>
    <w:p w14:paraId="30A8DADF" w14:textId="0DC7862F" w:rsidR="00A931EA" w:rsidRDefault="00A931EA" w:rsidP="00A931EA">
      <w:pPr>
        <w:adjustRightInd/>
        <w:spacing w:afterLines="50" w:after="120" w:line="400" w:lineRule="exact"/>
        <w:jc w:val="both"/>
        <w:textAlignment w:val="auto"/>
      </w:pPr>
      <w:r w:rsidRPr="00EE3251">
        <w:br w:type="page"/>
      </w:r>
    </w:p>
    <w:p w14:paraId="3A736ECC" w14:textId="7A24EE0B" w:rsidR="00E60A6E" w:rsidRPr="00EE3251" w:rsidRDefault="00E60A6E" w:rsidP="00E60A6E">
      <w:pPr>
        <w:pStyle w:val="aff2"/>
      </w:pPr>
      <w:bookmarkStart w:id="520" w:name="_Toc39829507"/>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13</w:t>
      </w:r>
      <w:r>
        <w:fldChar w:fldCharType="end"/>
      </w:r>
      <w:r w:rsidRPr="00EE3251">
        <w:t>獎勵金額</w:t>
      </w:r>
      <w:r>
        <w:rPr>
          <w:rFonts w:hint="eastAsia"/>
        </w:rPr>
        <w:t>(</w:t>
      </w:r>
      <w:r>
        <w:rPr>
          <w:rFonts w:hint="eastAsia"/>
        </w:rPr>
        <w:t>力積電</w:t>
      </w:r>
      <w:r>
        <w:rPr>
          <w:rFonts w:hint="eastAsia"/>
        </w:rPr>
        <w:t>)</w:t>
      </w:r>
      <w:bookmarkEnd w:id="520"/>
    </w:p>
    <w:tbl>
      <w:tblPr>
        <w:tblW w:w="9831" w:type="dxa"/>
        <w:jc w:val="center"/>
        <w:tblCellMar>
          <w:left w:w="28" w:type="dxa"/>
          <w:right w:w="28" w:type="dxa"/>
        </w:tblCellMar>
        <w:tblLook w:val="04A0" w:firstRow="1" w:lastRow="0" w:firstColumn="1" w:lastColumn="0" w:noHBand="0" w:noVBand="1"/>
      </w:tblPr>
      <w:tblGrid>
        <w:gridCol w:w="2384"/>
        <w:gridCol w:w="1825"/>
        <w:gridCol w:w="1825"/>
        <w:gridCol w:w="1825"/>
        <w:gridCol w:w="1972"/>
      </w:tblGrid>
      <w:tr w:rsidR="00A931EA" w:rsidRPr="00EE3251" w14:paraId="5BB924F4" w14:textId="77777777" w:rsidTr="004F3EFB">
        <w:trPr>
          <w:trHeight w:val="395"/>
          <w:jc w:val="center"/>
        </w:trPr>
        <w:tc>
          <w:tcPr>
            <w:tcW w:w="9831" w:type="dxa"/>
            <w:gridSpan w:val="5"/>
            <w:tcBorders>
              <w:top w:val="nil"/>
              <w:left w:val="nil"/>
              <w:bottom w:val="single" w:sz="8" w:space="0" w:color="auto"/>
              <w:right w:val="nil"/>
            </w:tcBorders>
            <w:shd w:val="clear" w:color="auto" w:fill="auto"/>
            <w:noWrap/>
            <w:vAlign w:val="center"/>
            <w:hideMark/>
          </w:tcPr>
          <w:p w14:paraId="58E17101" w14:textId="20A85670" w:rsidR="00A931EA" w:rsidRPr="00EE3251" w:rsidRDefault="00A931EA" w:rsidP="004F3EFB">
            <w:pPr>
              <w:widowControl/>
              <w:adjustRightInd/>
              <w:spacing w:line="240" w:lineRule="auto"/>
              <w:jc w:val="right"/>
              <w:textAlignment w:val="auto"/>
            </w:pPr>
            <w:r w:rsidRPr="00EE3251">
              <w:t>單位：千元</w:t>
            </w:r>
          </w:p>
        </w:tc>
      </w:tr>
      <w:tr w:rsidR="00A931EA" w:rsidRPr="00EE3251" w14:paraId="3055834A" w14:textId="77777777" w:rsidTr="004F3EFB">
        <w:trPr>
          <w:trHeight w:val="381"/>
          <w:jc w:val="center"/>
        </w:trPr>
        <w:tc>
          <w:tcPr>
            <w:tcW w:w="2384" w:type="dxa"/>
            <w:tcBorders>
              <w:top w:val="nil"/>
              <w:left w:val="single" w:sz="8" w:space="0" w:color="auto"/>
              <w:bottom w:val="single" w:sz="4" w:space="0" w:color="auto"/>
              <w:right w:val="single" w:sz="4" w:space="0" w:color="auto"/>
            </w:tcBorders>
            <w:shd w:val="clear" w:color="auto" w:fill="auto"/>
            <w:noWrap/>
            <w:vAlign w:val="center"/>
            <w:hideMark/>
          </w:tcPr>
          <w:p w14:paraId="68CB8C90" w14:textId="77777777" w:rsidR="00A931EA" w:rsidRPr="00EE3251" w:rsidRDefault="00A931EA" w:rsidP="004F3EFB">
            <w:pPr>
              <w:widowControl/>
              <w:adjustRightInd/>
              <w:spacing w:line="240" w:lineRule="auto"/>
              <w:jc w:val="center"/>
              <w:textAlignment w:val="auto"/>
            </w:pPr>
            <w:r w:rsidRPr="00EE3251">
              <w:t xml:space="preserve">　</w:t>
            </w:r>
          </w:p>
        </w:tc>
        <w:tc>
          <w:tcPr>
            <w:tcW w:w="1825" w:type="dxa"/>
            <w:tcBorders>
              <w:top w:val="nil"/>
              <w:left w:val="nil"/>
              <w:bottom w:val="single" w:sz="4" w:space="0" w:color="auto"/>
              <w:right w:val="single" w:sz="4" w:space="0" w:color="auto"/>
            </w:tcBorders>
            <w:shd w:val="clear" w:color="auto" w:fill="auto"/>
            <w:noWrap/>
            <w:vAlign w:val="bottom"/>
            <w:hideMark/>
          </w:tcPr>
          <w:p w14:paraId="63DC6E0A" w14:textId="77777777" w:rsidR="00A931EA" w:rsidRPr="00EE3251" w:rsidRDefault="00A931EA" w:rsidP="004F3EFB">
            <w:pPr>
              <w:widowControl/>
              <w:adjustRightInd/>
              <w:spacing w:line="240" w:lineRule="auto"/>
              <w:jc w:val="center"/>
            </w:pPr>
            <w:r w:rsidRPr="00EE3251">
              <w:t>108</w:t>
            </w:r>
            <w:r w:rsidRPr="00EE3251">
              <w:t>年度</w:t>
            </w:r>
          </w:p>
        </w:tc>
        <w:tc>
          <w:tcPr>
            <w:tcW w:w="1825" w:type="dxa"/>
            <w:tcBorders>
              <w:top w:val="nil"/>
              <w:left w:val="nil"/>
              <w:bottom w:val="single" w:sz="4" w:space="0" w:color="auto"/>
              <w:right w:val="single" w:sz="4" w:space="0" w:color="auto"/>
            </w:tcBorders>
            <w:shd w:val="clear" w:color="auto" w:fill="auto"/>
            <w:noWrap/>
            <w:vAlign w:val="center"/>
            <w:hideMark/>
          </w:tcPr>
          <w:p w14:paraId="1A766DE5" w14:textId="77777777" w:rsidR="00A931EA" w:rsidRPr="00EE3251" w:rsidRDefault="00A931EA" w:rsidP="004F3EFB">
            <w:pPr>
              <w:widowControl/>
              <w:adjustRightInd/>
              <w:spacing w:line="240" w:lineRule="auto"/>
              <w:jc w:val="center"/>
            </w:pPr>
            <w:r w:rsidRPr="00EE3251">
              <w:t>109</w:t>
            </w:r>
            <w:r w:rsidRPr="00EE3251">
              <w:t>年度</w:t>
            </w:r>
          </w:p>
        </w:tc>
        <w:tc>
          <w:tcPr>
            <w:tcW w:w="1825" w:type="dxa"/>
            <w:tcBorders>
              <w:top w:val="nil"/>
              <w:left w:val="nil"/>
              <w:bottom w:val="single" w:sz="4" w:space="0" w:color="auto"/>
              <w:right w:val="single" w:sz="4" w:space="0" w:color="auto"/>
            </w:tcBorders>
            <w:shd w:val="clear" w:color="auto" w:fill="auto"/>
            <w:noWrap/>
            <w:vAlign w:val="center"/>
            <w:hideMark/>
          </w:tcPr>
          <w:p w14:paraId="4C62B21F" w14:textId="77777777" w:rsidR="00A931EA" w:rsidRPr="00EE3251" w:rsidRDefault="00A931EA" w:rsidP="004F3EFB">
            <w:pPr>
              <w:widowControl/>
              <w:adjustRightInd/>
              <w:spacing w:line="240" w:lineRule="auto"/>
              <w:jc w:val="center"/>
            </w:pPr>
            <w:r w:rsidRPr="00EE3251">
              <w:t>110</w:t>
            </w:r>
            <w:r w:rsidRPr="00EE3251">
              <w:t>年度</w:t>
            </w:r>
          </w:p>
        </w:tc>
        <w:tc>
          <w:tcPr>
            <w:tcW w:w="1972" w:type="dxa"/>
            <w:tcBorders>
              <w:top w:val="nil"/>
              <w:left w:val="nil"/>
              <w:bottom w:val="single" w:sz="4" w:space="0" w:color="auto"/>
              <w:right w:val="single" w:sz="8" w:space="0" w:color="auto"/>
            </w:tcBorders>
          </w:tcPr>
          <w:p w14:paraId="0158377E" w14:textId="77777777" w:rsidR="00A931EA" w:rsidRPr="00EE3251" w:rsidRDefault="00A931EA" w:rsidP="004F3EFB">
            <w:pPr>
              <w:widowControl/>
              <w:adjustRightInd/>
              <w:spacing w:line="240" w:lineRule="auto"/>
              <w:jc w:val="center"/>
              <w:textAlignment w:val="auto"/>
            </w:pPr>
            <w:r w:rsidRPr="00EE3251">
              <w:t>合計</w:t>
            </w:r>
          </w:p>
        </w:tc>
      </w:tr>
      <w:tr w:rsidR="00A931EA" w:rsidRPr="00EE3251" w14:paraId="68B38F04" w14:textId="77777777" w:rsidTr="004F3EFB">
        <w:trPr>
          <w:trHeight w:val="763"/>
          <w:jc w:val="center"/>
        </w:trPr>
        <w:tc>
          <w:tcPr>
            <w:tcW w:w="2384" w:type="dxa"/>
            <w:tcBorders>
              <w:top w:val="nil"/>
              <w:left w:val="single" w:sz="8" w:space="0" w:color="auto"/>
              <w:bottom w:val="single" w:sz="4" w:space="0" w:color="auto"/>
              <w:right w:val="single" w:sz="4" w:space="0" w:color="auto"/>
            </w:tcBorders>
            <w:shd w:val="clear" w:color="auto" w:fill="auto"/>
            <w:vAlign w:val="center"/>
            <w:hideMark/>
          </w:tcPr>
          <w:p w14:paraId="5B9A6F4C" w14:textId="77777777" w:rsidR="00A931EA" w:rsidRPr="00EE3251" w:rsidRDefault="00A931EA" w:rsidP="004F3EFB">
            <w:pPr>
              <w:widowControl/>
              <w:adjustRightInd/>
              <w:spacing w:line="240" w:lineRule="auto"/>
              <w:jc w:val="center"/>
              <w:textAlignment w:val="auto"/>
            </w:pPr>
            <w:r w:rsidRPr="00EE3251">
              <w:t>國內</w:t>
            </w:r>
            <w:r w:rsidRPr="00EE3251">
              <w:br/>
              <w:t>(</w:t>
            </w:r>
            <w:r w:rsidRPr="00EE3251">
              <w:t>獎勵金額新台幣</w:t>
            </w:r>
            <w:r w:rsidRPr="00EE3251">
              <w:t>3</w:t>
            </w:r>
            <w:r w:rsidRPr="00EE3251">
              <w:t>萬元</w:t>
            </w:r>
            <w:r w:rsidRPr="00EE3251">
              <w:t>)</w:t>
            </w:r>
          </w:p>
        </w:tc>
        <w:tc>
          <w:tcPr>
            <w:tcW w:w="1825" w:type="dxa"/>
            <w:tcBorders>
              <w:top w:val="nil"/>
              <w:left w:val="nil"/>
              <w:bottom w:val="single" w:sz="4" w:space="0" w:color="auto"/>
              <w:right w:val="single" w:sz="4" w:space="0" w:color="auto"/>
            </w:tcBorders>
            <w:shd w:val="clear" w:color="auto" w:fill="auto"/>
            <w:noWrap/>
            <w:vAlign w:val="center"/>
            <w:hideMark/>
          </w:tcPr>
          <w:p w14:paraId="4EAC8B8A" w14:textId="77777777" w:rsidR="00A931EA" w:rsidRPr="00EE3251" w:rsidRDefault="00A931EA" w:rsidP="004F3EFB">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4C7215F5" w14:textId="77777777" w:rsidR="00A931EA" w:rsidRPr="00EE3251" w:rsidRDefault="00A931EA" w:rsidP="004F3EFB">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4FC13643" w14:textId="77777777" w:rsidR="00A931EA" w:rsidRPr="00EE3251" w:rsidRDefault="00A931EA" w:rsidP="004F3EFB">
            <w:pPr>
              <w:widowControl/>
              <w:adjustRightInd/>
              <w:spacing w:line="240" w:lineRule="auto"/>
              <w:jc w:val="right"/>
              <w:textAlignment w:val="auto"/>
            </w:pPr>
            <w:r w:rsidRPr="00EE3251">
              <w:t xml:space="preserve">0 </w:t>
            </w:r>
          </w:p>
        </w:tc>
        <w:tc>
          <w:tcPr>
            <w:tcW w:w="1972" w:type="dxa"/>
            <w:tcBorders>
              <w:top w:val="nil"/>
              <w:left w:val="nil"/>
              <w:bottom w:val="single" w:sz="4" w:space="0" w:color="auto"/>
              <w:right w:val="single" w:sz="8" w:space="0" w:color="auto"/>
            </w:tcBorders>
            <w:vAlign w:val="center"/>
          </w:tcPr>
          <w:p w14:paraId="424B9583"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321A5357" w14:textId="77777777" w:rsidTr="004F3EFB">
        <w:trPr>
          <w:trHeight w:val="763"/>
          <w:jc w:val="center"/>
        </w:trPr>
        <w:tc>
          <w:tcPr>
            <w:tcW w:w="2384" w:type="dxa"/>
            <w:tcBorders>
              <w:top w:val="nil"/>
              <w:left w:val="single" w:sz="8" w:space="0" w:color="auto"/>
              <w:bottom w:val="single" w:sz="4" w:space="0" w:color="auto"/>
              <w:right w:val="single" w:sz="4" w:space="0" w:color="auto"/>
            </w:tcBorders>
            <w:shd w:val="clear" w:color="auto" w:fill="auto"/>
            <w:vAlign w:val="center"/>
            <w:hideMark/>
          </w:tcPr>
          <w:p w14:paraId="4B8270C8" w14:textId="77777777" w:rsidR="00A931EA" w:rsidRPr="00EE3251" w:rsidRDefault="00A931EA" w:rsidP="004F3EFB">
            <w:pPr>
              <w:widowControl/>
              <w:adjustRightInd/>
              <w:spacing w:line="240" w:lineRule="auto"/>
              <w:jc w:val="center"/>
              <w:textAlignment w:val="auto"/>
            </w:pPr>
            <w:r w:rsidRPr="00EE3251">
              <w:t>國外</w:t>
            </w:r>
            <w:r w:rsidRPr="00EE3251">
              <w:br/>
              <w:t>(</w:t>
            </w:r>
            <w:r w:rsidRPr="00EE3251">
              <w:t>獎勵金額新台幣</w:t>
            </w:r>
            <w:r w:rsidRPr="00EE3251">
              <w:t>10</w:t>
            </w:r>
            <w:r w:rsidRPr="00EE3251">
              <w:t>萬元</w:t>
            </w:r>
            <w:r w:rsidRPr="00EE3251">
              <w:t>)</w:t>
            </w:r>
          </w:p>
        </w:tc>
        <w:tc>
          <w:tcPr>
            <w:tcW w:w="1825" w:type="dxa"/>
            <w:tcBorders>
              <w:top w:val="nil"/>
              <w:left w:val="nil"/>
              <w:bottom w:val="single" w:sz="4" w:space="0" w:color="auto"/>
              <w:right w:val="single" w:sz="4" w:space="0" w:color="auto"/>
            </w:tcBorders>
            <w:shd w:val="clear" w:color="auto" w:fill="auto"/>
            <w:noWrap/>
            <w:vAlign w:val="center"/>
            <w:hideMark/>
          </w:tcPr>
          <w:p w14:paraId="662D8ACF" w14:textId="77777777" w:rsidR="00A931EA" w:rsidRPr="00EE3251" w:rsidRDefault="00A931EA" w:rsidP="004F3EFB">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7C332573" w14:textId="77777777" w:rsidR="00A931EA" w:rsidRPr="00EE3251" w:rsidRDefault="00A931EA" w:rsidP="004F3EFB">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5130AF74" w14:textId="77777777" w:rsidR="00A931EA" w:rsidRPr="00EE3251" w:rsidRDefault="00A931EA" w:rsidP="004F3EFB">
            <w:pPr>
              <w:widowControl/>
              <w:adjustRightInd/>
              <w:spacing w:line="240" w:lineRule="auto"/>
              <w:jc w:val="right"/>
              <w:textAlignment w:val="auto"/>
            </w:pPr>
            <w:r w:rsidRPr="00EE3251">
              <w:t xml:space="preserve">0 </w:t>
            </w:r>
          </w:p>
        </w:tc>
        <w:tc>
          <w:tcPr>
            <w:tcW w:w="1972" w:type="dxa"/>
            <w:tcBorders>
              <w:top w:val="nil"/>
              <w:left w:val="nil"/>
              <w:bottom w:val="single" w:sz="4" w:space="0" w:color="auto"/>
              <w:right w:val="single" w:sz="8" w:space="0" w:color="auto"/>
            </w:tcBorders>
            <w:vAlign w:val="center"/>
          </w:tcPr>
          <w:p w14:paraId="53C7C696"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2A1E5F80" w14:textId="77777777" w:rsidTr="004F3EFB">
        <w:trPr>
          <w:trHeight w:val="395"/>
          <w:jc w:val="center"/>
        </w:trPr>
        <w:tc>
          <w:tcPr>
            <w:tcW w:w="2384" w:type="dxa"/>
            <w:tcBorders>
              <w:top w:val="nil"/>
              <w:left w:val="single" w:sz="8" w:space="0" w:color="auto"/>
              <w:bottom w:val="single" w:sz="8" w:space="0" w:color="auto"/>
              <w:right w:val="single" w:sz="4" w:space="0" w:color="auto"/>
            </w:tcBorders>
            <w:shd w:val="clear" w:color="000000" w:fill="D8E4BC"/>
            <w:noWrap/>
            <w:vAlign w:val="center"/>
            <w:hideMark/>
          </w:tcPr>
          <w:p w14:paraId="36FC0B32" w14:textId="77777777" w:rsidR="00A931EA" w:rsidRPr="00EE3251" w:rsidRDefault="00A931EA" w:rsidP="004F3EFB">
            <w:pPr>
              <w:widowControl/>
              <w:adjustRightInd/>
              <w:spacing w:line="240" w:lineRule="auto"/>
              <w:jc w:val="center"/>
              <w:textAlignment w:val="auto"/>
              <w:rPr>
                <w:b/>
                <w:bCs/>
              </w:rPr>
            </w:pPr>
            <w:r w:rsidRPr="00EE3251">
              <w:rPr>
                <w:b/>
                <w:bCs/>
              </w:rPr>
              <w:t>合計</w:t>
            </w:r>
          </w:p>
        </w:tc>
        <w:tc>
          <w:tcPr>
            <w:tcW w:w="1825" w:type="dxa"/>
            <w:tcBorders>
              <w:top w:val="nil"/>
              <w:left w:val="nil"/>
              <w:bottom w:val="single" w:sz="8" w:space="0" w:color="auto"/>
              <w:right w:val="single" w:sz="4" w:space="0" w:color="auto"/>
            </w:tcBorders>
            <w:shd w:val="clear" w:color="000000" w:fill="D8E4BC"/>
            <w:noWrap/>
            <w:vAlign w:val="center"/>
            <w:hideMark/>
          </w:tcPr>
          <w:p w14:paraId="7E4647CA"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825" w:type="dxa"/>
            <w:tcBorders>
              <w:top w:val="nil"/>
              <w:left w:val="nil"/>
              <w:bottom w:val="single" w:sz="8" w:space="0" w:color="auto"/>
              <w:right w:val="single" w:sz="4" w:space="0" w:color="auto"/>
            </w:tcBorders>
            <w:shd w:val="clear" w:color="000000" w:fill="D8E4BC"/>
            <w:noWrap/>
            <w:vAlign w:val="center"/>
            <w:hideMark/>
          </w:tcPr>
          <w:p w14:paraId="693D0D49"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825" w:type="dxa"/>
            <w:tcBorders>
              <w:top w:val="nil"/>
              <w:left w:val="nil"/>
              <w:bottom w:val="single" w:sz="8" w:space="0" w:color="auto"/>
              <w:right w:val="single" w:sz="4" w:space="0" w:color="auto"/>
            </w:tcBorders>
            <w:shd w:val="clear" w:color="000000" w:fill="D8E4BC"/>
            <w:noWrap/>
            <w:vAlign w:val="center"/>
            <w:hideMark/>
          </w:tcPr>
          <w:p w14:paraId="6633A1ED"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72" w:type="dxa"/>
            <w:tcBorders>
              <w:top w:val="nil"/>
              <w:left w:val="nil"/>
              <w:bottom w:val="single" w:sz="8" w:space="0" w:color="auto"/>
              <w:right w:val="single" w:sz="8" w:space="0" w:color="auto"/>
            </w:tcBorders>
            <w:shd w:val="clear" w:color="000000" w:fill="D8E4BC"/>
            <w:vAlign w:val="center"/>
          </w:tcPr>
          <w:p w14:paraId="65D7FD54"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r>
    </w:tbl>
    <w:p w14:paraId="6A427F20" w14:textId="77777777" w:rsidR="00A931EA" w:rsidRPr="00EE3251" w:rsidRDefault="00A931EA" w:rsidP="00A931EA">
      <w:pPr>
        <w:widowControl/>
        <w:adjustRightInd/>
        <w:spacing w:line="240" w:lineRule="auto"/>
        <w:textAlignment w:val="auto"/>
      </w:pPr>
    </w:p>
    <w:p w14:paraId="49C534BB" w14:textId="2FD37A0F" w:rsidR="00B33CBD" w:rsidRDefault="00A931EA" w:rsidP="002D5ED4">
      <w:pPr>
        <w:pStyle w:val="affc"/>
        <w:numPr>
          <w:ilvl w:val="0"/>
          <w:numId w:val="55"/>
        </w:numPr>
        <w:spacing w:line="400" w:lineRule="exact"/>
        <w:ind w:leftChars="0"/>
        <w:jc w:val="both"/>
        <w:rPr>
          <w:rFonts w:ascii="Times New Roman"/>
          <w:sz w:val="24"/>
        </w:rPr>
      </w:pPr>
      <w:r w:rsidRPr="00EE3251">
        <w:rPr>
          <w:rFonts w:ascii="Times New Roman"/>
        </w:rPr>
        <w:br w:type="page"/>
      </w:r>
      <w:r w:rsidRPr="00EE3251">
        <w:rPr>
          <w:rFonts w:ascii="Times New Roman"/>
          <w:sz w:val="24"/>
        </w:rPr>
        <w:lastRenderedPageBreak/>
        <w:t>B</w:t>
      </w:r>
      <w:r w:rsidRPr="00EE3251">
        <w:rPr>
          <w:rFonts w:ascii="Times New Roman"/>
          <w:sz w:val="24"/>
        </w:rPr>
        <w:t>先進車系統股份有限公司</w:t>
      </w:r>
    </w:p>
    <w:p w14:paraId="5EFE59E7" w14:textId="1AB501D0" w:rsidR="007570E0" w:rsidRDefault="007570E0" w:rsidP="007570E0">
      <w:pPr>
        <w:spacing w:line="400" w:lineRule="exact"/>
        <w:jc w:val="both"/>
        <w:rPr>
          <w:rFonts w:ascii="Times New Roman"/>
        </w:rPr>
      </w:pPr>
    </w:p>
    <w:p w14:paraId="2D134F39" w14:textId="77777777" w:rsidR="007570E0" w:rsidRPr="007570E0" w:rsidRDefault="007570E0" w:rsidP="007570E0">
      <w:pPr>
        <w:spacing w:line="400" w:lineRule="exact"/>
        <w:jc w:val="both"/>
        <w:rPr>
          <w:rFonts w:ascii="Times New Roman"/>
        </w:rPr>
      </w:pPr>
    </w:p>
    <w:p w14:paraId="577CCC3B" w14:textId="32A0256C" w:rsidR="00B33CBD" w:rsidRPr="00B33CBD" w:rsidRDefault="00B33CBD" w:rsidP="007570E0">
      <w:pPr>
        <w:pStyle w:val="aff2"/>
        <w:spacing w:before="0" w:after="0"/>
        <w:rPr>
          <w:rFonts w:ascii="Times New Roman"/>
        </w:rPr>
      </w:pPr>
      <w:bookmarkStart w:id="521" w:name="_Toc39829508"/>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14</w:t>
      </w:r>
      <w:r>
        <w:fldChar w:fldCharType="end"/>
      </w:r>
      <w:r w:rsidRPr="00EE3251">
        <w:t>創新或研究發展人員之人事費</w:t>
      </w:r>
      <w:r>
        <w:rPr>
          <w:rFonts w:hint="eastAsia"/>
        </w:rPr>
        <w:t>(</w:t>
      </w:r>
      <w:r>
        <w:rPr>
          <w:rFonts w:hint="eastAsia"/>
        </w:rPr>
        <w:t>先進車</w:t>
      </w:r>
      <w:r>
        <w:rPr>
          <w:rFonts w:hint="eastAsia"/>
        </w:rPr>
        <w:t>)</w:t>
      </w:r>
      <w:bookmarkEnd w:id="521"/>
    </w:p>
    <w:tbl>
      <w:tblPr>
        <w:tblW w:w="14567" w:type="dxa"/>
        <w:jc w:val="right"/>
        <w:tblLayout w:type="fixed"/>
        <w:tblCellMar>
          <w:left w:w="28" w:type="dxa"/>
          <w:right w:w="28" w:type="dxa"/>
        </w:tblCellMar>
        <w:tblLook w:val="04A0" w:firstRow="1" w:lastRow="0" w:firstColumn="1" w:lastColumn="0" w:noHBand="0" w:noVBand="1"/>
      </w:tblPr>
      <w:tblGrid>
        <w:gridCol w:w="1242"/>
        <w:gridCol w:w="1143"/>
        <w:gridCol w:w="1143"/>
        <w:gridCol w:w="1144"/>
        <w:gridCol w:w="1063"/>
        <w:gridCol w:w="1063"/>
        <w:gridCol w:w="1063"/>
        <w:gridCol w:w="1063"/>
        <w:gridCol w:w="1091"/>
        <w:gridCol w:w="1092"/>
        <w:gridCol w:w="1092"/>
        <w:gridCol w:w="1092"/>
        <w:gridCol w:w="1045"/>
        <w:gridCol w:w="231"/>
      </w:tblGrid>
      <w:tr w:rsidR="00A931EA" w:rsidRPr="00EE3251" w14:paraId="3973DB40" w14:textId="77777777" w:rsidTr="004F3EFB">
        <w:trPr>
          <w:gridAfter w:val="1"/>
          <w:wAfter w:w="231" w:type="dxa"/>
          <w:trHeight w:val="245"/>
          <w:jc w:val="right"/>
        </w:trPr>
        <w:tc>
          <w:tcPr>
            <w:tcW w:w="14336" w:type="dxa"/>
            <w:gridSpan w:val="13"/>
            <w:tcBorders>
              <w:top w:val="nil"/>
              <w:left w:val="nil"/>
              <w:bottom w:val="nil"/>
              <w:right w:val="nil"/>
            </w:tcBorders>
            <w:shd w:val="clear" w:color="auto" w:fill="auto"/>
            <w:noWrap/>
            <w:vAlign w:val="bottom"/>
            <w:hideMark/>
          </w:tcPr>
          <w:p w14:paraId="5706C301" w14:textId="77777777" w:rsidR="00A931EA" w:rsidRPr="00EE3251" w:rsidRDefault="00A931EA" w:rsidP="004F3EFB">
            <w:pPr>
              <w:widowControl/>
              <w:adjustRightInd/>
              <w:spacing w:line="240" w:lineRule="auto"/>
              <w:textAlignment w:val="auto"/>
            </w:pPr>
            <w:r w:rsidRPr="00EE3251">
              <w:t>2.1</w:t>
            </w:r>
            <w:r w:rsidRPr="00EE3251">
              <w:t>創新或研究發展人員之人事費</w:t>
            </w:r>
          </w:p>
        </w:tc>
      </w:tr>
      <w:tr w:rsidR="00A931EA" w:rsidRPr="00EE3251" w14:paraId="4E503ECC" w14:textId="77777777" w:rsidTr="004F3EFB">
        <w:trPr>
          <w:gridAfter w:val="1"/>
          <w:wAfter w:w="231" w:type="dxa"/>
          <w:trHeight w:val="245"/>
          <w:jc w:val="right"/>
        </w:trPr>
        <w:tc>
          <w:tcPr>
            <w:tcW w:w="14336" w:type="dxa"/>
            <w:gridSpan w:val="13"/>
            <w:tcBorders>
              <w:top w:val="nil"/>
              <w:left w:val="nil"/>
              <w:bottom w:val="nil"/>
              <w:right w:val="nil"/>
            </w:tcBorders>
            <w:shd w:val="clear" w:color="auto" w:fill="auto"/>
            <w:noWrap/>
            <w:vAlign w:val="bottom"/>
            <w:hideMark/>
          </w:tcPr>
          <w:p w14:paraId="2CAEF095" w14:textId="77777777" w:rsidR="00A931EA" w:rsidRPr="00EE3251" w:rsidRDefault="00A931EA" w:rsidP="004F3EFB">
            <w:pPr>
              <w:widowControl/>
              <w:adjustRightInd/>
              <w:spacing w:line="240" w:lineRule="auto"/>
              <w:jc w:val="right"/>
              <w:textAlignment w:val="auto"/>
            </w:pPr>
            <w:r w:rsidRPr="00EE3251">
              <w:t>單位：千元</w:t>
            </w:r>
          </w:p>
        </w:tc>
      </w:tr>
      <w:tr w:rsidR="00A931EA" w:rsidRPr="00EE3251" w14:paraId="1171C56B" w14:textId="77777777" w:rsidTr="004F3EFB">
        <w:trPr>
          <w:trHeight w:val="245"/>
          <w:jc w:val="right"/>
        </w:trPr>
        <w:tc>
          <w:tcPr>
            <w:tcW w:w="1242" w:type="dxa"/>
            <w:vMerge w:val="restar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785FA90" w14:textId="77777777" w:rsidR="00A931EA" w:rsidRPr="00EE3251" w:rsidRDefault="00A931EA" w:rsidP="004F3EFB">
            <w:pPr>
              <w:widowControl/>
              <w:adjustRightInd/>
              <w:spacing w:line="240" w:lineRule="auto"/>
              <w:jc w:val="center"/>
              <w:textAlignment w:val="auto"/>
            </w:pPr>
            <w:r w:rsidRPr="00EE3251">
              <w:t>職務別</w:t>
            </w:r>
          </w:p>
        </w:tc>
        <w:tc>
          <w:tcPr>
            <w:tcW w:w="3430" w:type="dxa"/>
            <w:gridSpan w:val="3"/>
            <w:tcBorders>
              <w:top w:val="single" w:sz="8" w:space="0" w:color="auto"/>
              <w:left w:val="nil"/>
              <w:bottom w:val="single" w:sz="4" w:space="0" w:color="auto"/>
              <w:right w:val="single" w:sz="4" w:space="0" w:color="000000"/>
            </w:tcBorders>
            <w:shd w:val="clear" w:color="auto" w:fill="auto"/>
            <w:noWrap/>
            <w:vAlign w:val="bottom"/>
            <w:hideMark/>
          </w:tcPr>
          <w:p w14:paraId="69EA5A13" w14:textId="77777777" w:rsidR="00A931EA" w:rsidRPr="00EE3251" w:rsidRDefault="00A931EA" w:rsidP="004F3EFB">
            <w:pPr>
              <w:widowControl/>
              <w:adjustRightInd/>
              <w:spacing w:line="240" w:lineRule="auto"/>
              <w:jc w:val="center"/>
              <w:textAlignment w:val="auto"/>
            </w:pPr>
            <w:r w:rsidRPr="00EE3251">
              <w:t>平均月薪</w:t>
            </w:r>
            <w:r w:rsidRPr="00EE3251">
              <w:t>(A)</w:t>
            </w:r>
          </w:p>
        </w:tc>
        <w:tc>
          <w:tcPr>
            <w:tcW w:w="4252" w:type="dxa"/>
            <w:gridSpan w:val="4"/>
            <w:tcBorders>
              <w:top w:val="single" w:sz="8" w:space="0" w:color="auto"/>
              <w:left w:val="nil"/>
              <w:bottom w:val="single" w:sz="4" w:space="0" w:color="auto"/>
              <w:right w:val="single" w:sz="4" w:space="0" w:color="000000"/>
            </w:tcBorders>
            <w:shd w:val="clear" w:color="auto" w:fill="auto"/>
            <w:noWrap/>
            <w:vAlign w:val="bottom"/>
            <w:hideMark/>
          </w:tcPr>
          <w:p w14:paraId="5E8E7D2B" w14:textId="77777777" w:rsidR="00A931EA" w:rsidRPr="00EE3251" w:rsidRDefault="00A931EA" w:rsidP="004F3EFB">
            <w:pPr>
              <w:widowControl/>
              <w:adjustRightInd/>
              <w:spacing w:line="240" w:lineRule="auto"/>
              <w:jc w:val="center"/>
              <w:textAlignment w:val="auto"/>
            </w:pPr>
            <w:r w:rsidRPr="00EE3251">
              <w:t>人月數</w:t>
            </w:r>
            <w:r w:rsidRPr="00EE3251">
              <w:t>(B)</w:t>
            </w:r>
          </w:p>
        </w:tc>
        <w:tc>
          <w:tcPr>
            <w:tcW w:w="4367" w:type="dxa"/>
            <w:gridSpan w:val="4"/>
            <w:tcBorders>
              <w:top w:val="single" w:sz="8" w:space="0" w:color="auto"/>
              <w:left w:val="nil"/>
              <w:bottom w:val="single" w:sz="4" w:space="0" w:color="auto"/>
              <w:right w:val="single" w:sz="4" w:space="0" w:color="auto"/>
            </w:tcBorders>
            <w:shd w:val="clear" w:color="auto" w:fill="auto"/>
            <w:noWrap/>
            <w:vAlign w:val="bottom"/>
            <w:hideMark/>
          </w:tcPr>
          <w:p w14:paraId="1B64B48A" w14:textId="77777777" w:rsidR="00A931EA" w:rsidRPr="00EE3251" w:rsidRDefault="00A931EA" w:rsidP="004F3EFB">
            <w:pPr>
              <w:widowControl/>
              <w:adjustRightInd/>
              <w:spacing w:line="240" w:lineRule="auto"/>
              <w:jc w:val="center"/>
              <w:textAlignment w:val="auto"/>
            </w:pPr>
            <w:r w:rsidRPr="00EE3251">
              <w:t>人事費概算</w:t>
            </w:r>
            <w:r w:rsidRPr="00EE3251">
              <w:t>(A×B)</w:t>
            </w:r>
          </w:p>
        </w:tc>
        <w:tc>
          <w:tcPr>
            <w:tcW w:w="1276" w:type="dxa"/>
            <w:gridSpan w:val="2"/>
            <w:tcBorders>
              <w:top w:val="single" w:sz="8" w:space="0" w:color="auto"/>
              <w:left w:val="single" w:sz="4" w:space="0" w:color="auto"/>
              <w:right w:val="single" w:sz="8" w:space="0" w:color="auto"/>
            </w:tcBorders>
            <w:shd w:val="clear" w:color="auto" w:fill="auto"/>
            <w:noWrap/>
            <w:vAlign w:val="bottom"/>
            <w:hideMark/>
          </w:tcPr>
          <w:p w14:paraId="016EC46A" w14:textId="77777777" w:rsidR="00A931EA" w:rsidRPr="00EE3251" w:rsidRDefault="00A931EA" w:rsidP="004F3EFB">
            <w:pPr>
              <w:widowControl/>
              <w:adjustRightInd/>
              <w:spacing w:line="240" w:lineRule="auto"/>
              <w:jc w:val="center"/>
              <w:textAlignment w:val="auto"/>
            </w:pPr>
            <w:r w:rsidRPr="00EE3251">
              <w:t>備註</w:t>
            </w:r>
          </w:p>
        </w:tc>
      </w:tr>
      <w:tr w:rsidR="00A931EA" w:rsidRPr="00EE3251" w14:paraId="6D0DCE81" w14:textId="77777777" w:rsidTr="004F3EFB">
        <w:trPr>
          <w:trHeight w:val="245"/>
          <w:jc w:val="right"/>
        </w:trPr>
        <w:tc>
          <w:tcPr>
            <w:tcW w:w="1242" w:type="dxa"/>
            <w:vMerge/>
            <w:tcBorders>
              <w:top w:val="single" w:sz="8" w:space="0" w:color="auto"/>
              <w:left w:val="single" w:sz="8" w:space="0" w:color="auto"/>
              <w:bottom w:val="single" w:sz="4" w:space="0" w:color="auto"/>
              <w:right w:val="single" w:sz="8" w:space="0" w:color="auto"/>
            </w:tcBorders>
            <w:vAlign w:val="bottom"/>
            <w:hideMark/>
          </w:tcPr>
          <w:p w14:paraId="54AF421C" w14:textId="77777777" w:rsidR="00A931EA" w:rsidRPr="00EE3251" w:rsidRDefault="00A931EA" w:rsidP="004F3EFB">
            <w:pPr>
              <w:widowControl/>
              <w:adjustRightInd/>
              <w:spacing w:line="240" w:lineRule="auto"/>
              <w:textAlignment w:val="auto"/>
            </w:pPr>
          </w:p>
        </w:tc>
        <w:tc>
          <w:tcPr>
            <w:tcW w:w="1143" w:type="dxa"/>
            <w:tcBorders>
              <w:top w:val="single" w:sz="8" w:space="0" w:color="auto"/>
              <w:left w:val="single" w:sz="8" w:space="0" w:color="auto"/>
              <w:bottom w:val="single" w:sz="8" w:space="0" w:color="auto"/>
              <w:right w:val="single" w:sz="8" w:space="0" w:color="auto"/>
            </w:tcBorders>
            <w:vAlign w:val="bottom"/>
          </w:tcPr>
          <w:p w14:paraId="6287FFE7" w14:textId="77777777" w:rsidR="00A931EA" w:rsidRPr="00EE3251" w:rsidRDefault="00A931EA" w:rsidP="004F3EFB">
            <w:pPr>
              <w:widowControl/>
              <w:adjustRightInd/>
              <w:spacing w:line="240" w:lineRule="auto"/>
              <w:jc w:val="center"/>
              <w:textAlignment w:val="auto"/>
            </w:pPr>
            <w:r w:rsidRPr="00EE3251">
              <w:t>108</w:t>
            </w:r>
            <w:r w:rsidRPr="00EE3251">
              <w:t>年度</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16712D58" w14:textId="77777777" w:rsidR="00A931EA" w:rsidRPr="00EE3251" w:rsidRDefault="00A931EA" w:rsidP="004F3EFB">
            <w:pPr>
              <w:widowControl/>
              <w:adjustRightInd/>
              <w:spacing w:line="240" w:lineRule="auto"/>
              <w:jc w:val="center"/>
              <w:textAlignment w:val="auto"/>
            </w:pPr>
            <w:r w:rsidRPr="00EE3251">
              <w:t>109</w:t>
            </w:r>
            <w:r w:rsidRPr="00EE3251">
              <w:t>年度</w:t>
            </w:r>
          </w:p>
        </w:tc>
        <w:tc>
          <w:tcPr>
            <w:tcW w:w="1144" w:type="dxa"/>
            <w:tcBorders>
              <w:top w:val="nil"/>
              <w:left w:val="nil"/>
              <w:bottom w:val="single" w:sz="4" w:space="0" w:color="auto"/>
              <w:right w:val="single" w:sz="8" w:space="0" w:color="auto"/>
            </w:tcBorders>
            <w:shd w:val="clear" w:color="auto" w:fill="auto"/>
            <w:noWrap/>
            <w:vAlign w:val="bottom"/>
            <w:hideMark/>
          </w:tcPr>
          <w:p w14:paraId="0EE53614" w14:textId="77777777" w:rsidR="00A931EA" w:rsidRPr="00EE3251" w:rsidRDefault="00A931EA" w:rsidP="004F3EFB">
            <w:pPr>
              <w:widowControl/>
              <w:adjustRightInd/>
              <w:spacing w:line="240" w:lineRule="auto"/>
              <w:jc w:val="center"/>
              <w:textAlignment w:val="auto"/>
            </w:pPr>
            <w:r w:rsidRPr="00EE3251">
              <w:t>110</w:t>
            </w:r>
            <w:r w:rsidRPr="00EE3251">
              <w:t>年度</w:t>
            </w:r>
          </w:p>
        </w:tc>
        <w:tc>
          <w:tcPr>
            <w:tcW w:w="1063" w:type="dxa"/>
            <w:tcBorders>
              <w:top w:val="single" w:sz="8" w:space="0" w:color="auto"/>
              <w:left w:val="single" w:sz="8" w:space="0" w:color="auto"/>
              <w:bottom w:val="single" w:sz="8" w:space="0" w:color="auto"/>
              <w:right w:val="single" w:sz="8" w:space="0" w:color="auto"/>
            </w:tcBorders>
            <w:vAlign w:val="bottom"/>
          </w:tcPr>
          <w:p w14:paraId="0A585E15" w14:textId="77777777" w:rsidR="00A931EA" w:rsidRPr="00EE3251" w:rsidRDefault="00A931EA" w:rsidP="004F3EFB">
            <w:pPr>
              <w:widowControl/>
              <w:adjustRightInd/>
              <w:spacing w:line="240" w:lineRule="auto"/>
              <w:jc w:val="center"/>
              <w:textAlignment w:val="auto"/>
            </w:pPr>
            <w:r w:rsidRPr="00EE3251">
              <w:t>108</w:t>
            </w:r>
            <w:r w:rsidRPr="00EE3251">
              <w:t>年度</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7B1E03AC" w14:textId="77777777" w:rsidR="00A931EA" w:rsidRPr="00EE3251" w:rsidRDefault="00A931EA" w:rsidP="004F3EFB">
            <w:pPr>
              <w:widowControl/>
              <w:adjustRightInd/>
              <w:spacing w:line="240" w:lineRule="auto"/>
              <w:jc w:val="center"/>
              <w:textAlignment w:val="auto"/>
            </w:pPr>
            <w:r w:rsidRPr="00EE3251">
              <w:t>109</w:t>
            </w:r>
            <w:r w:rsidRPr="00EE3251">
              <w:t>年度</w:t>
            </w:r>
          </w:p>
        </w:tc>
        <w:tc>
          <w:tcPr>
            <w:tcW w:w="1063" w:type="dxa"/>
            <w:tcBorders>
              <w:top w:val="nil"/>
              <w:left w:val="nil"/>
              <w:bottom w:val="single" w:sz="4" w:space="0" w:color="auto"/>
              <w:right w:val="single" w:sz="4" w:space="0" w:color="auto"/>
            </w:tcBorders>
            <w:shd w:val="clear" w:color="auto" w:fill="auto"/>
            <w:noWrap/>
            <w:vAlign w:val="bottom"/>
            <w:hideMark/>
          </w:tcPr>
          <w:p w14:paraId="497FD897" w14:textId="77777777" w:rsidR="00A931EA" w:rsidRPr="00EE3251" w:rsidRDefault="00A931EA" w:rsidP="004F3EFB">
            <w:pPr>
              <w:widowControl/>
              <w:adjustRightInd/>
              <w:spacing w:line="240" w:lineRule="auto"/>
              <w:jc w:val="center"/>
              <w:textAlignment w:val="auto"/>
            </w:pPr>
            <w:r w:rsidRPr="00EE3251">
              <w:t>110</w:t>
            </w:r>
            <w:r w:rsidRPr="00EE3251">
              <w:t>年度</w:t>
            </w:r>
          </w:p>
        </w:tc>
        <w:tc>
          <w:tcPr>
            <w:tcW w:w="1063" w:type="dxa"/>
            <w:tcBorders>
              <w:top w:val="nil"/>
              <w:left w:val="nil"/>
              <w:bottom w:val="single" w:sz="4" w:space="0" w:color="auto"/>
              <w:right w:val="single" w:sz="8" w:space="0" w:color="auto"/>
            </w:tcBorders>
            <w:shd w:val="clear" w:color="auto" w:fill="auto"/>
            <w:noWrap/>
            <w:vAlign w:val="bottom"/>
            <w:hideMark/>
          </w:tcPr>
          <w:p w14:paraId="48A5037A" w14:textId="77777777" w:rsidR="00A931EA" w:rsidRPr="00EE3251" w:rsidRDefault="00A931EA" w:rsidP="004F3EFB">
            <w:pPr>
              <w:widowControl/>
              <w:adjustRightInd/>
              <w:spacing w:line="240" w:lineRule="auto"/>
              <w:jc w:val="center"/>
              <w:textAlignment w:val="auto"/>
            </w:pPr>
            <w:r w:rsidRPr="00EE3251">
              <w:t>合計</w:t>
            </w:r>
          </w:p>
        </w:tc>
        <w:tc>
          <w:tcPr>
            <w:tcW w:w="1091" w:type="dxa"/>
            <w:tcBorders>
              <w:top w:val="single" w:sz="8" w:space="0" w:color="auto"/>
              <w:left w:val="single" w:sz="8" w:space="0" w:color="auto"/>
              <w:bottom w:val="single" w:sz="4" w:space="0" w:color="auto"/>
              <w:right w:val="single" w:sz="8" w:space="0" w:color="auto"/>
            </w:tcBorders>
            <w:vAlign w:val="bottom"/>
          </w:tcPr>
          <w:p w14:paraId="7D834B5D" w14:textId="77777777" w:rsidR="00A931EA" w:rsidRPr="00EE3251" w:rsidRDefault="00A931EA" w:rsidP="004F3EFB">
            <w:pPr>
              <w:widowControl/>
              <w:adjustRightInd/>
              <w:spacing w:line="240" w:lineRule="auto"/>
              <w:jc w:val="center"/>
              <w:textAlignment w:val="auto"/>
            </w:pPr>
            <w:r w:rsidRPr="00EE3251">
              <w:t>108</w:t>
            </w:r>
            <w:r w:rsidRPr="00EE3251">
              <w:t>年度</w:t>
            </w:r>
          </w:p>
        </w:tc>
        <w:tc>
          <w:tcPr>
            <w:tcW w:w="1092" w:type="dxa"/>
            <w:tcBorders>
              <w:top w:val="nil"/>
              <w:left w:val="single" w:sz="8" w:space="0" w:color="auto"/>
              <w:bottom w:val="single" w:sz="4" w:space="0" w:color="auto"/>
              <w:right w:val="single" w:sz="4" w:space="0" w:color="auto"/>
            </w:tcBorders>
            <w:shd w:val="clear" w:color="auto" w:fill="auto"/>
            <w:noWrap/>
            <w:vAlign w:val="bottom"/>
            <w:hideMark/>
          </w:tcPr>
          <w:p w14:paraId="30EF2C24" w14:textId="77777777" w:rsidR="00A931EA" w:rsidRPr="00EE3251" w:rsidRDefault="00A931EA" w:rsidP="004F3EFB">
            <w:pPr>
              <w:widowControl/>
              <w:adjustRightInd/>
              <w:spacing w:line="240" w:lineRule="auto"/>
              <w:jc w:val="center"/>
              <w:textAlignment w:val="auto"/>
            </w:pPr>
            <w:r w:rsidRPr="00EE3251">
              <w:t>109</w:t>
            </w:r>
            <w:r w:rsidRPr="00EE3251">
              <w:t>年度</w:t>
            </w:r>
          </w:p>
        </w:tc>
        <w:tc>
          <w:tcPr>
            <w:tcW w:w="1092" w:type="dxa"/>
            <w:tcBorders>
              <w:top w:val="nil"/>
              <w:left w:val="nil"/>
              <w:bottom w:val="single" w:sz="4" w:space="0" w:color="auto"/>
              <w:right w:val="single" w:sz="4" w:space="0" w:color="auto"/>
            </w:tcBorders>
            <w:shd w:val="clear" w:color="auto" w:fill="auto"/>
            <w:noWrap/>
            <w:vAlign w:val="bottom"/>
            <w:hideMark/>
          </w:tcPr>
          <w:p w14:paraId="627D3692" w14:textId="77777777" w:rsidR="00A931EA" w:rsidRPr="00EE3251" w:rsidRDefault="00A931EA" w:rsidP="004F3EFB">
            <w:pPr>
              <w:widowControl/>
              <w:adjustRightInd/>
              <w:spacing w:line="240" w:lineRule="auto"/>
              <w:jc w:val="center"/>
              <w:textAlignment w:val="auto"/>
            </w:pPr>
            <w:r w:rsidRPr="00EE3251">
              <w:t>110</w:t>
            </w:r>
            <w:r w:rsidRPr="00EE3251">
              <w:t>年度</w:t>
            </w:r>
          </w:p>
        </w:tc>
        <w:tc>
          <w:tcPr>
            <w:tcW w:w="1092" w:type="dxa"/>
            <w:tcBorders>
              <w:top w:val="nil"/>
              <w:left w:val="nil"/>
              <w:bottom w:val="single" w:sz="4" w:space="0" w:color="auto"/>
              <w:right w:val="single" w:sz="4" w:space="0" w:color="auto"/>
            </w:tcBorders>
            <w:shd w:val="clear" w:color="auto" w:fill="auto"/>
            <w:noWrap/>
            <w:vAlign w:val="bottom"/>
            <w:hideMark/>
          </w:tcPr>
          <w:p w14:paraId="78A3628A" w14:textId="77777777" w:rsidR="00A931EA" w:rsidRPr="00EE3251" w:rsidRDefault="00A931EA" w:rsidP="004F3EFB">
            <w:pPr>
              <w:widowControl/>
              <w:adjustRightInd/>
              <w:spacing w:line="240" w:lineRule="auto"/>
              <w:jc w:val="center"/>
              <w:textAlignment w:val="auto"/>
            </w:pPr>
            <w:r w:rsidRPr="00EE3251">
              <w:t>合計</w:t>
            </w:r>
          </w:p>
        </w:tc>
        <w:tc>
          <w:tcPr>
            <w:tcW w:w="1276" w:type="dxa"/>
            <w:gridSpan w:val="2"/>
            <w:tcBorders>
              <w:left w:val="single" w:sz="4" w:space="0" w:color="auto"/>
              <w:bottom w:val="single" w:sz="4" w:space="0" w:color="auto"/>
              <w:right w:val="single" w:sz="8" w:space="0" w:color="auto"/>
            </w:tcBorders>
            <w:vAlign w:val="bottom"/>
            <w:hideMark/>
          </w:tcPr>
          <w:p w14:paraId="2F0850BA" w14:textId="77777777" w:rsidR="00A931EA" w:rsidRPr="00EE3251" w:rsidRDefault="00A931EA" w:rsidP="004F3EFB">
            <w:pPr>
              <w:widowControl/>
              <w:adjustRightInd/>
              <w:spacing w:line="240" w:lineRule="auto"/>
              <w:textAlignment w:val="auto"/>
            </w:pPr>
          </w:p>
        </w:tc>
      </w:tr>
      <w:tr w:rsidR="00A931EA" w:rsidRPr="00EE3251" w14:paraId="406555E1" w14:textId="77777777" w:rsidTr="004F3EFB">
        <w:trPr>
          <w:trHeight w:val="245"/>
          <w:jc w:val="right"/>
        </w:trPr>
        <w:tc>
          <w:tcPr>
            <w:tcW w:w="14567" w:type="dxa"/>
            <w:gridSpan w:val="14"/>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45B80A06" w14:textId="77777777" w:rsidR="00A931EA" w:rsidRPr="00EE3251" w:rsidRDefault="00A931EA" w:rsidP="004F3EFB">
            <w:pPr>
              <w:widowControl/>
              <w:adjustRightInd/>
              <w:spacing w:line="240" w:lineRule="auto"/>
              <w:textAlignment w:val="auto"/>
            </w:pPr>
            <w:r w:rsidRPr="00EE3251">
              <w:t>一、研究發展人員</w:t>
            </w:r>
          </w:p>
        </w:tc>
      </w:tr>
      <w:tr w:rsidR="00132DA9" w:rsidRPr="00EE3251" w14:paraId="229D8263" w14:textId="77777777" w:rsidTr="00786418">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hideMark/>
          </w:tcPr>
          <w:p w14:paraId="0A9C8071" w14:textId="2ECE70BE" w:rsidR="00EC0D20" w:rsidRPr="00EC0D20" w:rsidRDefault="00EC0D20" w:rsidP="00EC0D20">
            <w:r w:rsidRPr="00C56702">
              <w:rPr>
                <w:rFonts w:hint="eastAsia"/>
                <w:color w:val="000000" w:themeColor="text1"/>
              </w:rPr>
              <w:t>許長豐</w:t>
            </w:r>
          </w:p>
        </w:tc>
        <w:tc>
          <w:tcPr>
            <w:tcW w:w="1143" w:type="dxa"/>
            <w:tcBorders>
              <w:top w:val="single" w:sz="8" w:space="0" w:color="auto"/>
              <w:left w:val="single" w:sz="8" w:space="0" w:color="auto"/>
              <w:bottom w:val="single" w:sz="4" w:space="0" w:color="auto"/>
              <w:right w:val="single" w:sz="8" w:space="0" w:color="auto"/>
            </w:tcBorders>
            <w:vAlign w:val="center"/>
          </w:tcPr>
          <w:p w14:paraId="30F83183" w14:textId="77777777" w:rsidR="00EC0D20" w:rsidRPr="00EE3251" w:rsidRDefault="00EC0D20" w:rsidP="00EC0D20">
            <w:pPr>
              <w:jc w:val="right"/>
            </w:pPr>
            <w:r w:rsidRPr="00EE3251">
              <w:t>240</w:t>
            </w:r>
          </w:p>
        </w:tc>
        <w:tc>
          <w:tcPr>
            <w:tcW w:w="1143" w:type="dxa"/>
            <w:tcBorders>
              <w:top w:val="nil"/>
              <w:left w:val="single" w:sz="8" w:space="0" w:color="auto"/>
              <w:bottom w:val="single" w:sz="4" w:space="0" w:color="auto"/>
              <w:right w:val="single" w:sz="4" w:space="0" w:color="auto"/>
            </w:tcBorders>
            <w:shd w:val="clear" w:color="auto" w:fill="auto"/>
            <w:noWrap/>
            <w:vAlign w:val="center"/>
            <w:hideMark/>
          </w:tcPr>
          <w:p w14:paraId="3C904CDA" w14:textId="77777777" w:rsidR="00EC0D20" w:rsidRPr="00EE3251" w:rsidRDefault="00EC0D20" w:rsidP="00EC0D20">
            <w:pPr>
              <w:jc w:val="right"/>
            </w:pPr>
            <w:r w:rsidRPr="00EE3251">
              <w:t>240</w:t>
            </w:r>
          </w:p>
        </w:tc>
        <w:tc>
          <w:tcPr>
            <w:tcW w:w="1144" w:type="dxa"/>
            <w:tcBorders>
              <w:top w:val="nil"/>
              <w:left w:val="nil"/>
              <w:bottom w:val="single" w:sz="4" w:space="0" w:color="auto"/>
              <w:right w:val="single" w:sz="8" w:space="0" w:color="auto"/>
            </w:tcBorders>
            <w:shd w:val="clear" w:color="auto" w:fill="auto"/>
            <w:noWrap/>
            <w:vAlign w:val="center"/>
            <w:hideMark/>
          </w:tcPr>
          <w:p w14:paraId="06E10E02" w14:textId="77777777" w:rsidR="00EC0D20" w:rsidRPr="00EE3251" w:rsidRDefault="00EC0D20" w:rsidP="00EC0D20">
            <w:pPr>
              <w:jc w:val="right"/>
            </w:pPr>
            <w:r w:rsidRPr="00EE3251">
              <w:t>240</w:t>
            </w:r>
          </w:p>
        </w:tc>
        <w:tc>
          <w:tcPr>
            <w:tcW w:w="1063" w:type="dxa"/>
            <w:tcBorders>
              <w:top w:val="single" w:sz="8" w:space="0" w:color="auto"/>
              <w:left w:val="single" w:sz="8" w:space="0" w:color="auto"/>
              <w:bottom w:val="single" w:sz="4" w:space="0" w:color="auto"/>
              <w:right w:val="single" w:sz="8" w:space="0" w:color="auto"/>
            </w:tcBorders>
            <w:vAlign w:val="center"/>
          </w:tcPr>
          <w:p w14:paraId="02E308CB"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hideMark/>
          </w:tcPr>
          <w:p w14:paraId="5AD511B6" w14:textId="77777777" w:rsidR="00EC0D20" w:rsidRPr="00EE3251" w:rsidRDefault="00EC0D20" w:rsidP="00EC0D20">
            <w:pPr>
              <w:jc w:val="center"/>
            </w:pPr>
            <w:r w:rsidRPr="00EE3251">
              <w:t>9</w:t>
            </w:r>
          </w:p>
        </w:tc>
        <w:tc>
          <w:tcPr>
            <w:tcW w:w="1063" w:type="dxa"/>
            <w:tcBorders>
              <w:top w:val="nil"/>
              <w:left w:val="nil"/>
              <w:bottom w:val="single" w:sz="4" w:space="0" w:color="auto"/>
              <w:right w:val="single" w:sz="4" w:space="0" w:color="auto"/>
            </w:tcBorders>
            <w:shd w:val="clear" w:color="auto" w:fill="auto"/>
            <w:noWrap/>
            <w:vAlign w:val="center"/>
            <w:hideMark/>
          </w:tcPr>
          <w:p w14:paraId="3B155547" w14:textId="77777777" w:rsidR="00EC0D20" w:rsidRPr="00EE3251" w:rsidRDefault="00EC0D20" w:rsidP="00EC0D20">
            <w:pPr>
              <w:jc w:val="center"/>
            </w:pPr>
            <w:r w:rsidRPr="00EE3251">
              <w:t>9</w:t>
            </w:r>
          </w:p>
        </w:tc>
        <w:tc>
          <w:tcPr>
            <w:tcW w:w="1063" w:type="dxa"/>
            <w:tcBorders>
              <w:top w:val="nil"/>
              <w:left w:val="nil"/>
              <w:bottom w:val="single" w:sz="4" w:space="0" w:color="auto"/>
              <w:right w:val="single" w:sz="8" w:space="0" w:color="auto"/>
            </w:tcBorders>
            <w:shd w:val="clear" w:color="auto" w:fill="auto"/>
            <w:noWrap/>
            <w:vAlign w:val="center"/>
            <w:hideMark/>
          </w:tcPr>
          <w:p w14:paraId="3C754D53" w14:textId="77777777" w:rsidR="00EC0D20" w:rsidRPr="00EE3251" w:rsidRDefault="00EC0D20" w:rsidP="00EC0D20">
            <w:pPr>
              <w:jc w:val="center"/>
            </w:pPr>
            <w:r w:rsidRPr="00EE3251">
              <w:t>19</w:t>
            </w:r>
          </w:p>
        </w:tc>
        <w:tc>
          <w:tcPr>
            <w:tcW w:w="1091" w:type="dxa"/>
            <w:tcBorders>
              <w:top w:val="nil"/>
              <w:left w:val="single" w:sz="8" w:space="0" w:color="auto"/>
              <w:bottom w:val="single" w:sz="4" w:space="0" w:color="auto"/>
              <w:right w:val="single" w:sz="8" w:space="0" w:color="auto"/>
            </w:tcBorders>
            <w:vAlign w:val="center"/>
          </w:tcPr>
          <w:p w14:paraId="7B243C65" w14:textId="77777777" w:rsidR="00EC0D20" w:rsidRPr="00EE3251" w:rsidRDefault="00EC0D20" w:rsidP="00EC0D20">
            <w:pPr>
              <w:jc w:val="right"/>
            </w:pPr>
            <w:r w:rsidRPr="00EE3251">
              <w:t>240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382DE754" w14:textId="77777777" w:rsidR="00EC0D20" w:rsidRPr="00EE3251" w:rsidRDefault="00EC0D20" w:rsidP="00EC0D20">
            <w:pPr>
              <w:jc w:val="right"/>
            </w:pPr>
            <w:r w:rsidRPr="00EE3251">
              <w:t>2,160</w:t>
            </w:r>
          </w:p>
        </w:tc>
        <w:tc>
          <w:tcPr>
            <w:tcW w:w="1092" w:type="dxa"/>
            <w:tcBorders>
              <w:top w:val="nil"/>
              <w:left w:val="nil"/>
              <w:bottom w:val="single" w:sz="4" w:space="0" w:color="auto"/>
              <w:right w:val="single" w:sz="4" w:space="0" w:color="auto"/>
            </w:tcBorders>
            <w:shd w:val="clear" w:color="auto" w:fill="auto"/>
            <w:noWrap/>
            <w:vAlign w:val="center"/>
            <w:hideMark/>
          </w:tcPr>
          <w:p w14:paraId="541045ED" w14:textId="77777777" w:rsidR="00EC0D20" w:rsidRPr="00EE3251" w:rsidRDefault="00EC0D20" w:rsidP="00EC0D20">
            <w:pPr>
              <w:jc w:val="right"/>
            </w:pPr>
            <w:r w:rsidRPr="00EE3251">
              <w:t>2,160</w:t>
            </w:r>
          </w:p>
        </w:tc>
        <w:tc>
          <w:tcPr>
            <w:tcW w:w="1092" w:type="dxa"/>
            <w:tcBorders>
              <w:top w:val="nil"/>
              <w:left w:val="nil"/>
              <w:bottom w:val="single" w:sz="4" w:space="0" w:color="auto"/>
              <w:right w:val="single" w:sz="4" w:space="0" w:color="auto"/>
            </w:tcBorders>
            <w:shd w:val="clear" w:color="auto" w:fill="auto"/>
            <w:noWrap/>
            <w:vAlign w:val="center"/>
            <w:hideMark/>
          </w:tcPr>
          <w:p w14:paraId="0F5768B9" w14:textId="77777777" w:rsidR="00EC0D20" w:rsidRPr="00EE3251" w:rsidRDefault="00EC0D20" w:rsidP="00EC0D20">
            <w:pPr>
              <w:jc w:val="right"/>
            </w:pPr>
            <w:r w:rsidRPr="00EE3251">
              <w:t>4,560</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27592998" w14:textId="77777777" w:rsidR="00EC0D20" w:rsidRPr="00EE3251" w:rsidRDefault="00EC0D20" w:rsidP="00EC0D20">
            <w:pPr>
              <w:widowControl/>
              <w:adjustRightInd/>
              <w:spacing w:line="240" w:lineRule="auto"/>
              <w:jc w:val="center"/>
              <w:textAlignment w:val="auto"/>
            </w:pPr>
          </w:p>
        </w:tc>
      </w:tr>
      <w:tr w:rsidR="00EC0D20" w:rsidRPr="00EE3251" w14:paraId="0347F9D9" w14:textId="77777777" w:rsidTr="00C56702">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hideMark/>
          </w:tcPr>
          <w:p w14:paraId="0F9FE576" w14:textId="40C7F2FA" w:rsidR="00EC0D20" w:rsidRPr="00EC0D20" w:rsidRDefault="00EC0D20" w:rsidP="00EC0D20">
            <w:r w:rsidRPr="00C56702">
              <w:rPr>
                <w:rFonts w:hint="eastAsia"/>
                <w:color w:val="000000" w:themeColor="text1"/>
              </w:rPr>
              <w:t>吳佩芊</w:t>
            </w:r>
          </w:p>
        </w:tc>
        <w:tc>
          <w:tcPr>
            <w:tcW w:w="1143" w:type="dxa"/>
            <w:tcBorders>
              <w:top w:val="single" w:sz="4" w:space="0" w:color="auto"/>
              <w:left w:val="single" w:sz="8" w:space="0" w:color="auto"/>
              <w:bottom w:val="single" w:sz="4" w:space="0" w:color="auto"/>
              <w:right w:val="single" w:sz="8" w:space="0" w:color="auto"/>
            </w:tcBorders>
            <w:vAlign w:val="center"/>
          </w:tcPr>
          <w:p w14:paraId="04329D03" w14:textId="77777777" w:rsidR="00EC0D20" w:rsidRPr="00EE3251" w:rsidRDefault="00EC0D20" w:rsidP="00EC0D20">
            <w:pPr>
              <w:jc w:val="right"/>
            </w:pPr>
            <w:r w:rsidRPr="00EE3251">
              <w:t>60</w:t>
            </w:r>
          </w:p>
        </w:tc>
        <w:tc>
          <w:tcPr>
            <w:tcW w:w="1143" w:type="dxa"/>
            <w:tcBorders>
              <w:top w:val="nil"/>
              <w:left w:val="single" w:sz="8" w:space="0" w:color="auto"/>
              <w:bottom w:val="single" w:sz="4" w:space="0" w:color="auto"/>
              <w:right w:val="single" w:sz="4" w:space="0" w:color="auto"/>
            </w:tcBorders>
            <w:shd w:val="clear" w:color="auto" w:fill="auto"/>
            <w:noWrap/>
            <w:vAlign w:val="center"/>
            <w:hideMark/>
          </w:tcPr>
          <w:p w14:paraId="24BE37F6" w14:textId="77777777" w:rsidR="00EC0D20" w:rsidRPr="00EE3251" w:rsidRDefault="00EC0D20" w:rsidP="00EC0D20">
            <w:pPr>
              <w:jc w:val="right"/>
            </w:pPr>
            <w:r w:rsidRPr="00EE3251">
              <w:t>61</w:t>
            </w:r>
          </w:p>
        </w:tc>
        <w:tc>
          <w:tcPr>
            <w:tcW w:w="1144" w:type="dxa"/>
            <w:tcBorders>
              <w:top w:val="nil"/>
              <w:left w:val="nil"/>
              <w:bottom w:val="single" w:sz="4" w:space="0" w:color="auto"/>
              <w:right w:val="single" w:sz="8" w:space="0" w:color="auto"/>
            </w:tcBorders>
            <w:shd w:val="clear" w:color="auto" w:fill="auto"/>
            <w:noWrap/>
            <w:vAlign w:val="center"/>
            <w:hideMark/>
          </w:tcPr>
          <w:p w14:paraId="307590DD" w14:textId="77777777" w:rsidR="00EC0D20" w:rsidRPr="00EE3251" w:rsidRDefault="00EC0D20" w:rsidP="00EC0D20">
            <w:pPr>
              <w:jc w:val="right"/>
            </w:pPr>
            <w:r w:rsidRPr="00EE3251">
              <w:t>62</w:t>
            </w:r>
          </w:p>
        </w:tc>
        <w:tc>
          <w:tcPr>
            <w:tcW w:w="1063" w:type="dxa"/>
            <w:tcBorders>
              <w:top w:val="nil"/>
              <w:left w:val="single" w:sz="8" w:space="0" w:color="auto"/>
              <w:bottom w:val="single" w:sz="4" w:space="0" w:color="auto"/>
              <w:right w:val="single" w:sz="8" w:space="0" w:color="auto"/>
            </w:tcBorders>
            <w:vAlign w:val="center"/>
          </w:tcPr>
          <w:p w14:paraId="2943467A"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hideMark/>
          </w:tcPr>
          <w:p w14:paraId="14F38825" w14:textId="77777777" w:rsidR="00EC0D20" w:rsidRPr="00EE3251" w:rsidRDefault="00EC0D20" w:rsidP="00EC0D20">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hideMark/>
          </w:tcPr>
          <w:p w14:paraId="5DBAB467" w14:textId="77777777" w:rsidR="00EC0D20" w:rsidRPr="00EE3251" w:rsidRDefault="00EC0D20" w:rsidP="00EC0D20">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hideMark/>
          </w:tcPr>
          <w:p w14:paraId="5EA7BFC3" w14:textId="77777777" w:rsidR="00EC0D20" w:rsidRPr="00EE3251" w:rsidRDefault="00EC0D20" w:rsidP="00EC0D20">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64748EB4" w14:textId="77777777" w:rsidR="00EC0D20" w:rsidRPr="00EE3251" w:rsidRDefault="00EC0D20" w:rsidP="00EC0D20">
            <w:pPr>
              <w:jc w:val="right"/>
            </w:pPr>
            <w:r w:rsidRPr="00EE3251">
              <w:t>60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66937AB0" w14:textId="77777777" w:rsidR="00EC0D20" w:rsidRPr="00EE3251" w:rsidRDefault="00EC0D20" w:rsidP="00EC0D20">
            <w:pPr>
              <w:jc w:val="right"/>
            </w:pPr>
            <w:r w:rsidRPr="00EE3251">
              <w:t>732</w:t>
            </w:r>
          </w:p>
        </w:tc>
        <w:tc>
          <w:tcPr>
            <w:tcW w:w="1092" w:type="dxa"/>
            <w:tcBorders>
              <w:top w:val="nil"/>
              <w:left w:val="nil"/>
              <w:bottom w:val="single" w:sz="4" w:space="0" w:color="auto"/>
              <w:right w:val="single" w:sz="4" w:space="0" w:color="auto"/>
            </w:tcBorders>
            <w:shd w:val="clear" w:color="auto" w:fill="auto"/>
            <w:noWrap/>
            <w:vAlign w:val="center"/>
            <w:hideMark/>
          </w:tcPr>
          <w:p w14:paraId="42D68FF9" w14:textId="77777777" w:rsidR="00EC0D20" w:rsidRPr="00EE3251" w:rsidRDefault="00EC0D20" w:rsidP="00EC0D20">
            <w:pPr>
              <w:jc w:val="right"/>
            </w:pPr>
            <w:r w:rsidRPr="00EE3251">
              <w:t>682</w:t>
            </w:r>
          </w:p>
        </w:tc>
        <w:tc>
          <w:tcPr>
            <w:tcW w:w="1092" w:type="dxa"/>
            <w:tcBorders>
              <w:top w:val="nil"/>
              <w:left w:val="nil"/>
              <w:bottom w:val="single" w:sz="4" w:space="0" w:color="auto"/>
              <w:right w:val="single" w:sz="4" w:space="0" w:color="auto"/>
            </w:tcBorders>
            <w:shd w:val="clear" w:color="auto" w:fill="auto"/>
            <w:noWrap/>
            <w:vAlign w:val="center"/>
            <w:hideMark/>
          </w:tcPr>
          <w:p w14:paraId="3C5E1BB9" w14:textId="77777777" w:rsidR="00EC0D20" w:rsidRPr="00EE3251" w:rsidRDefault="00EC0D20" w:rsidP="00EC0D20">
            <w:pPr>
              <w:jc w:val="right"/>
            </w:pPr>
            <w:r w:rsidRPr="00EE3251">
              <w:t>1,474</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015A6100" w14:textId="77777777" w:rsidR="00EC0D20" w:rsidRPr="00EE3251" w:rsidRDefault="00EC0D20" w:rsidP="00EC0D20">
            <w:pPr>
              <w:widowControl/>
              <w:adjustRightInd/>
              <w:spacing w:line="240" w:lineRule="auto"/>
              <w:jc w:val="center"/>
              <w:textAlignment w:val="auto"/>
            </w:pPr>
          </w:p>
        </w:tc>
      </w:tr>
      <w:tr w:rsidR="00EC0D20" w:rsidRPr="00EE3251" w14:paraId="5399DB89" w14:textId="77777777" w:rsidTr="00C56702">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hideMark/>
          </w:tcPr>
          <w:p w14:paraId="2B422E7F" w14:textId="51C14560" w:rsidR="00EC0D20" w:rsidRPr="00EC0D20" w:rsidRDefault="00EC0D20" w:rsidP="00EC0D20">
            <w:r w:rsidRPr="00C56702">
              <w:rPr>
                <w:rFonts w:hint="eastAsia"/>
                <w:color w:val="000000" w:themeColor="text1"/>
              </w:rPr>
              <w:t>陳威任</w:t>
            </w:r>
          </w:p>
        </w:tc>
        <w:tc>
          <w:tcPr>
            <w:tcW w:w="1143" w:type="dxa"/>
            <w:tcBorders>
              <w:top w:val="single" w:sz="4" w:space="0" w:color="auto"/>
              <w:left w:val="single" w:sz="8" w:space="0" w:color="auto"/>
              <w:bottom w:val="single" w:sz="4" w:space="0" w:color="auto"/>
              <w:right w:val="single" w:sz="8" w:space="0" w:color="auto"/>
            </w:tcBorders>
            <w:vAlign w:val="center"/>
          </w:tcPr>
          <w:p w14:paraId="24FE8C70" w14:textId="77777777" w:rsidR="00EC0D20" w:rsidRPr="00EE3251" w:rsidRDefault="00EC0D20" w:rsidP="00EC0D20">
            <w:pPr>
              <w:jc w:val="right"/>
            </w:pPr>
            <w:r w:rsidRPr="00EE3251">
              <w:t>94</w:t>
            </w:r>
          </w:p>
        </w:tc>
        <w:tc>
          <w:tcPr>
            <w:tcW w:w="1143" w:type="dxa"/>
            <w:tcBorders>
              <w:top w:val="nil"/>
              <w:left w:val="single" w:sz="8" w:space="0" w:color="auto"/>
              <w:bottom w:val="single" w:sz="4" w:space="0" w:color="auto"/>
              <w:right w:val="single" w:sz="4" w:space="0" w:color="auto"/>
            </w:tcBorders>
            <w:shd w:val="clear" w:color="auto" w:fill="auto"/>
            <w:noWrap/>
            <w:vAlign w:val="center"/>
            <w:hideMark/>
          </w:tcPr>
          <w:p w14:paraId="545E7768" w14:textId="77777777" w:rsidR="00EC0D20" w:rsidRPr="00EE3251" w:rsidRDefault="00EC0D20" w:rsidP="00EC0D20">
            <w:pPr>
              <w:jc w:val="right"/>
            </w:pPr>
            <w:r w:rsidRPr="00EE3251">
              <w:t>94</w:t>
            </w:r>
          </w:p>
        </w:tc>
        <w:tc>
          <w:tcPr>
            <w:tcW w:w="1144" w:type="dxa"/>
            <w:tcBorders>
              <w:top w:val="nil"/>
              <w:left w:val="nil"/>
              <w:bottom w:val="single" w:sz="4" w:space="0" w:color="auto"/>
              <w:right w:val="single" w:sz="8" w:space="0" w:color="auto"/>
            </w:tcBorders>
            <w:shd w:val="clear" w:color="auto" w:fill="auto"/>
            <w:noWrap/>
            <w:vAlign w:val="center"/>
            <w:hideMark/>
          </w:tcPr>
          <w:p w14:paraId="4717BF00" w14:textId="77777777" w:rsidR="00EC0D20" w:rsidRPr="00EE3251" w:rsidRDefault="00EC0D20" w:rsidP="00EC0D20">
            <w:pPr>
              <w:jc w:val="right"/>
            </w:pPr>
            <w:r w:rsidRPr="00EE3251">
              <w:t>95</w:t>
            </w:r>
          </w:p>
        </w:tc>
        <w:tc>
          <w:tcPr>
            <w:tcW w:w="1063" w:type="dxa"/>
            <w:tcBorders>
              <w:top w:val="nil"/>
              <w:left w:val="single" w:sz="8" w:space="0" w:color="auto"/>
              <w:bottom w:val="single" w:sz="4" w:space="0" w:color="auto"/>
              <w:right w:val="single" w:sz="8" w:space="0" w:color="auto"/>
            </w:tcBorders>
            <w:vAlign w:val="center"/>
          </w:tcPr>
          <w:p w14:paraId="75074441"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hideMark/>
          </w:tcPr>
          <w:p w14:paraId="32D268FA" w14:textId="77777777" w:rsidR="00EC0D20" w:rsidRPr="00EE3251" w:rsidRDefault="00EC0D20" w:rsidP="00EC0D20">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hideMark/>
          </w:tcPr>
          <w:p w14:paraId="4D11FFEF" w14:textId="77777777" w:rsidR="00EC0D20" w:rsidRPr="00EE3251" w:rsidRDefault="00EC0D20" w:rsidP="00EC0D20">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hideMark/>
          </w:tcPr>
          <w:p w14:paraId="469447BE" w14:textId="77777777" w:rsidR="00EC0D20" w:rsidRPr="00EE3251" w:rsidRDefault="00EC0D20" w:rsidP="00EC0D20">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41912EA6" w14:textId="77777777" w:rsidR="00EC0D20" w:rsidRPr="00EE3251" w:rsidRDefault="00EC0D20" w:rsidP="00EC0D20">
            <w:pPr>
              <w:jc w:val="right"/>
            </w:pPr>
            <w:r w:rsidRPr="00EE3251">
              <w:t>94</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79B75BFC" w14:textId="77777777" w:rsidR="00EC0D20" w:rsidRPr="00EE3251" w:rsidRDefault="00EC0D20" w:rsidP="00EC0D20">
            <w:pPr>
              <w:jc w:val="right"/>
            </w:pPr>
            <w:r w:rsidRPr="00EE3251">
              <w:t>1,128</w:t>
            </w:r>
          </w:p>
        </w:tc>
        <w:tc>
          <w:tcPr>
            <w:tcW w:w="1092" w:type="dxa"/>
            <w:tcBorders>
              <w:top w:val="nil"/>
              <w:left w:val="nil"/>
              <w:bottom w:val="single" w:sz="4" w:space="0" w:color="auto"/>
              <w:right w:val="single" w:sz="4" w:space="0" w:color="auto"/>
            </w:tcBorders>
            <w:shd w:val="clear" w:color="auto" w:fill="auto"/>
            <w:noWrap/>
            <w:vAlign w:val="center"/>
            <w:hideMark/>
          </w:tcPr>
          <w:p w14:paraId="0A50CFE8" w14:textId="77777777" w:rsidR="00EC0D20" w:rsidRPr="00EE3251" w:rsidRDefault="00EC0D20" w:rsidP="00EC0D20">
            <w:pPr>
              <w:jc w:val="right"/>
            </w:pPr>
            <w:r w:rsidRPr="00EE3251">
              <w:t>1,045</w:t>
            </w:r>
          </w:p>
        </w:tc>
        <w:tc>
          <w:tcPr>
            <w:tcW w:w="1092" w:type="dxa"/>
            <w:tcBorders>
              <w:top w:val="nil"/>
              <w:left w:val="nil"/>
              <w:bottom w:val="single" w:sz="4" w:space="0" w:color="auto"/>
              <w:right w:val="single" w:sz="4" w:space="0" w:color="auto"/>
            </w:tcBorders>
            <w:shd w:val="clear" w:color="auto" w:fill="auto"/>
            <w:noWrap/>
            <w:vAlign w:val="center"/>
            <w:hideMark/>
          </w:tcPr>
          <w:p w14:paraId="5944A669" w14:textId="77777777" w:rsidR="00EC0D20" w:rsidRPr="00EE3251" w:rsidRDefault="00EC0D20" w:rsidP="00EC0D20">
            <w:pPr>
              <w:jc w:val="right"/>
            </w:pPr>
            <w:r w:rsidRPr="00EE3251">
              <w:t>2,267</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39B0EDA6" w14:textId="77777777" w:rsidR="00EC0D20" w:rsidRPr="00EE3251" w:rsidRDefault="00EC0D20" w:rsidP="00EC0D20">
            <w:pPr>
              <w:widowControl/>
              <w:adjustRightInd/>
              <w:spacing w:line="240" w:lineRule="auto"/>
              <w:jc w:val="center"/>
              <w:textAlignment w:val="auto"/>
            </w:pPr>
          </w:p>
        </w:tc>
      </w:tr>
      <w:tr w:rsidR="00EC0D20" w:rsidRPr="00EE3251" w14:paraId="6891CF10" w14:textId="77777777" w:rsidTr="00C56702">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hideMark/>
          </w:tcPr>
          <w:p w14:paraId="0AE6F9AF" w14:textId="7E8F4492" w:rsidR="00EC0D20" w:rsidRPr="00EC0D20" w:rsidRDefault="00EC0D20" w:rsidP="00EC0D20">
            <w:r w:rsidRPr="00C56702">
              <w:rPr>
                <w:rFonts w:hint="eastAsia"/>
                <w:color w:val="000000" w:themeColor="text1"/>
              </w:rPr>
              <w:t>胡佳賜</w:t>
            </w:r>
          </w:p>
        </w:tc>
        <w:tc>
          <w:tcPr>
            <w:tcW w:w="1143" w:type="dxa"/>
            <w:tcBorders>
              <w:top w:val="single" w:sz="4" w:space="0" w:color="auto"/>
              <w:left w:val="single" w:sz="8" w:space="0" w:color="auto"/>
              <w:bottom w:val="single" w:sz="4" w:space="0" w:color="auto"/>
              <w:right w:val="single" w:sz="8" w:space="0" w:color="auto"/>
            </w:tcBorders>
            <w:vAlign w:val="center"/>
          </w:tcPr>
          <w:p w14:paraId="5A055A08" w14:textId="77777777" w:rsidR="00EC0D20" w:rsidRPr="00EE3251" w:rsidRDefault="00EC0D20" w:rsidP="00EC0D20">
            <w:pPr>
              <w:jc w:val="right"/>
            </w:pPr>
            <w:r w:rsidRPr="00EE3251">
              <w:t>82</w:t>
            </w:r>
          </w:p>
        </w:tc>
        <w:tc>
          <w:tcPr>
            <w:tcW w:w="1143" w:type="dxa"/>
            <w:tcBorders>
              <w:top w:val="nil"/>
              <w:left w:val="single" w:sz="8" w:space="0" w:color="auto"/>
              <w:bottom w:val="single" w:sz="4" w:space="0" w:color="auto"/>
              <w:right w:val="single" w:sz="4" w:space="0" w:color="auto"/>
            </w:tcBorders>
            <w:shd w:val="clear" w:color="auto" w:fill="auto"/>
            <w:noWrap/>
            <w:vAlign w:val="center"/>
            <w:hideMark/>
          </w:tcPr>
          <w:p w14:paraId="1A5BCC3C" w14:textId="77777777" w:rsidR="00EC0D20" w:rsidRPr="00EE3251" w:rsidRDefault="00EC0D20" w:rsidP="00EC0D20">
            <w:pPr>
              <w:jc w:val="right"/>
            </w:pPr>
            <w:r w:rsidRPr="00EE3251">
              <w:t>82</w:t>
            </w:r>
          </w:p>
        </w:tc>
        <w:tc>
          <w:tcPr>
            <w:tcW w:w="1144" w:type="dxa"/>
            <w:tcBorders>
              <w:top w:val="nil"/>
              <w:left w:val="nil"/>
              <w:bottom w:val="single" w:sz="4" w:space="0" w:color="auto"/>
              <w:right w:val="single" w:sz="8" w:space="0" w:color="auto"/>
            </w:tcBorders>
            <w:shd w:val="clear" w:color="auto" w:fill="auto"/>
            <w:noWrap/>
            <w:vAlign w:val="center"/>
            <w:hideMark/>
          </w:tcPr>
          <w:p w14:paraId="4EB6DFC8" w14:textId="77777777" w:rsidR="00EC0D20" w:rsidRPr="00EE3251" w:rsidRDefault="00EC0D20" w:rsidP="00EC0D20">
            <w:pPr>
              <w:jc w:val="right"/>
            </w:pPr>
            <w:r w:rsidRPr="00EE3251">
              <w:t>82</w:t>
            </w:r>
          </w:p>
        </w:tc>
        <w:tc>
          <w:tcPr>
            <w:tcW w:w="1063" w:type="dxa"/>
            <w:tcBorders>
              <w:top w:val="nil"/>
              <w:left w:val="single" w:sz="8" w:space="0" w:color="auto"/>
              <w:bottom w:val="single" w:sz="4" w:space="0" w:color="auto"/>
              <w:right w:val="single" w:sz="8" w:space="0" w:color="auto"/>
            </w:tcBorders>
            <w:vAlign w:val="center"/>
          </w:tcPr>
          <w:p w14:paraId="58B3C828"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hideMark/>
          </w:tcPr>
          <w:p w14:paraId="041291D5" w14:textId="77777777" w:rsidR="00EC0D20" w:rsidRPr="00EE3251" w:rsidRDefault="00EC0D20" w:rsidP="00EC0D20">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hideMark/>
          </w:tcPr>
          <w:p w14:paraId="5771500D" w14:textId="77777777" w:rsidR="00EC0D20" w:rsidRPr="00EE3251" w:rsidRDefault="00EC0D20" w:rsidP="00EC0D20">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hideMark/>
          </w:tcPr>
          <w:p w14:paraId="3118DAFD" w14:textId="77777777" w:rsidR="00EC0D20" w:rsidRPr="00EE3251" w:rsidRDefault="00EC0D20" w:rsidP="00EC0D20">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2195F4B4" w14:textId="77777777" w:rsidR="00EC0D20" w:rsidRPr="00EE3251" w:rsidRDefault="00EC0D20" w:rsidP="00EC0D20">
            <w:pPr>
              <w:jc w:val="right"/>
            </w:pPr>
            <w:r w:rsidRPr="00EE3251">
              <w:t>82</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10D95A3C" w14:textId="77777777" w:rsidR="00EC0D20" w:rsidRPr="00EE3251" w:rsidRDefault="00EC0D20" w:rsidP="00EC0D20">
            <w:pPr>
              <w:jc w:val="right"/>
            </w:pPr>
            <w:r w:rsidRPr="00EE3251">
              <w:t>984</w:t>
            </w:r>
          </w:p>
        </w:tc>
        <w:tc>
          <w:tcPr>
            <w:tcW w:w="1092" w:type="dxa"/>
            <w:tcBorders>
              <w:top w:val="nil"/>
              <w:left w:val="nil"/>
              <w:bottom w:val="single" w:sz="4" w:space="0" w:color="auto"/>
              <w:right w:val="single" w:sz="4" w:space="0" w:color="auto"/>
            </w:tcBorders>
            <w:shd w:val="clear" w:color="auto" w:fill="auto"/>
            <w:noWrap/>
            <w:vAlign w:val="center"/>
            <w:hideMark/>
          </w:tcPr>
          <w:p w14:paraId="7D677627" w14:textId="77777777" w:rsidR="00EC0D20" w:rsidRPr="00EE3251" w:rsidRDefault="00EC0D20" w:rsidP="00EC0D20">
            <w:pPr>
              <w:jc w:val="right"/>
            </w:pPr>
            <w:r w:rsidRPr="00EE3251">
              <w:t>902</w:t>
            </w:r>
          </w:p>
        </w:tc>
        <w:tc>
          <w:tcPr>
            <w:tcW w:w="1092" w:type="dxa"/>
            <w:tcBorders>
              <w:top w:val="nil"/>
              <w:left w:val="nil"/>
              <w:bottom w:val="single" w:sz="4" w:space="0" w:color="auto"/>
              <w:right w:val="single" w:sz="4" w:space="0" w:color="auto"/>
            </w:tcBorders>
            <w:shd w:val="clear" w:color="auto" w:fill="auto"/>
            <w:noWrap/>
            <w:vAlign w:val="center"/>
            <w:hideMark/>
          </w:tcPr>
          <w:p w14:paraId="052CA584" w14:textId="77777777" w:rsidR="00EC0D20" w:rsidRPr="00EE3251" w:rsidRDefault="00EC0D20" w:rsidP="00EC0D20">
            <w:pPr>
              <w:jc w:val="right"/>
            </w:pPr>
            <w:r w:rsidRPr="00EE3251">
              <w:t>1,968</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1CD66949" w14:textId="77777777" w:rsidR="00EC0D20" w:rsidRPr="00EE3251" w:rsidRDefault="00EC0D20" w:rsidP="00EC0D20">
            <w:pPr>
              <w:widowControl/>
              <w:adjustRightInd/>
              <w:spacing w:line="240" w:lineRule="auto"/>
              <w:jc w:val="center"/>
              <w:textAlignment w:val="auto"/>
            </w:pPr>
          </w:p>
        </w:tc>
      </w:tr>
      <w:tr w:rsidR="00132DA9" w:rsidRPr="00EE3251" w14:paraId="3B54DFF8" w14:textId="77777777" w:rsidTr="00786418">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tcPr>
          <w:p w14:paraId="6738213B" w14:textId="594686EE" w:rsidR="00EC0D20" w:rsidRPr="00EC0D20" w:rsidRDefault="00EC0D20" w:rsidP="00EC0D20">
            <w:r w:rsidRPr="00C56702">
              <w:rPr>
                <w:rFonts w:hint="eastAsia"/>
                <w:color w:val="000000" w:themeColor="text1"/>
              </w:rPr>
              <w:t>陳晁偉</w:t>
            </w:r>
          </w:p>
        </w:tc>
        <w:tc>
          <w:tcPr>
            <w:tcW w:w="1143" w:type="dxa"/>
            <w:tcBorders>
              <w:top w:val="single" w:sz="4" w:space="0" w:color="auto"/>
              <w:left w:val="single" w:sz="8" w:space="0" w:color="auto"/>
              <w:bottom w:val="single" w:sz="8" w:space="0" w:color="auto"/>
              <w:right w:val="single" w:sz="8" w:space="0" w:color="auto"/>
            </w:tcBorders>
            <w:vAlign w:val="center"/>
          </w:tcPr>
          <w:p w14:paraId="6F5FC101" w14:textId="77777777" w:rsidR="00EC0D20" w:rsidRPr="00EE3251" w:rsidRDefault="00EC0D20" w:rsidP="00EC0D20">
            <w:pPr>
              <w:jc w:val="right"/>
            </w:pPr>
            <w:r w:rsidRPr="00EE3251">
              <w:t>53</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477C24C5" w14:textId="77777777" w:rsidR="00EC0D20" w:rsidRPr="00EE3251" w:rsidRDefault="00EC0D20" w:rsidP="00EC0D20">
            <w:pPr>
              <w:jc w:val="right"/>
            </w:pPr>
            <w:r w:rsidRPr="00EE3251">
              <w:t>54</w:t>
            </w:r>
          </w:p>
        </w:tc>
        <w:tc>
          <w:tcPr>
            <w:tcW w:w="1144" w:type="dxa"/>
            <w:tcBorders>
              <w:top w:val="nil"/>
              <w:left w:val="nil"/>
              <w:bottom w:val="single" w:sz="4" w:space="0" w:color="auto"/>
              <w:right w:val="single" w:sz="8" w:space="0" w:color="auto"/>
            </w:tcBorders>
            <w:shd w:val="clear" w:color="auto" w:fill="auto"/>
            <w:noWrap/>
            <w:vAlign w:val="center"/>
          </w:tcPr>
          <w:p w14:paraId="009B7881" w14:textId="77777777" w:rsidR="00EC0D20" w:rsidRPr="00EE3251" w:rsidRDefault="00EC0D20" w:rsidP="00EC0D20">
            <w:pPr>
              <w:jc w:val="right"/>
            </w:pPr>
            <w:r w:rsidRPr="00EE3251">
              <w:t>55</w:t>
            </w:r>
          </w:p>
        </w:tc>
        <w:tc>
          <w:tcPr>
            <w:tcW w:w="1063" w:type="dxa"/>
            <w:tcBorders>
              <w:top w:val="nil"/>
              <w:left w:val="single" w:sz="8" w:space="0" w:color="auto"/>
              <w:bottom w:val="single" w:sz="4" w:space="0" w:color="auto"/>
              <w:right w:val="single" w:sz="8" w:space="0" w:color="auto"/>
            </w:tcBorders>
            <w:vAlign w:val="center"/>
          </w:tcPr>
          <w:p w14:paraId="676AA5A8"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0162121A" w14:textId="77777777" w:rsidR="00EC0D20" w:rsidRPr="00EE3251" w:rsidRDefault="00EC0D20" w:rsidP="00EC0D20">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2A5D15E3" w14:textId="77777777" w:rsidR="00EC0D20" w:rsidRPr="00EE3251" w:rsidRDefault="00EC0D20" w:rsidP="00EC0D20">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501D5FE9" w14:textId="77777777" w:rsidR="00EC0D20" w:rsidRPr="00EE3251" w:rsidRDefault="00EC0D20" w:rsidP="00EC0D20">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11F546B3" w14:textId="77777777" w:rsidR="00EC0D20" w:rsidRPr="00EE3251" w:rsidRDefault="00EC0D20" w:rsidP="00EC0D20">
            <w:pPr>
              <w:jc w:val="right"/>
            </w:pPr>
            <w:r w:rsidRPr="00EE3251">
              <w:t>53</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09A6031E" w14:textId="77777777" w:rsidR="00EC0D20" w:rsidRPr="00EE3251" w:rsidRDefault="00EC0D20" w:rsidP="00EC0D20">
            <w:pPr>
              <w:jc w:val="right"/>
            </w:pPr>
            <w:r w:rsidRPr="00EE3251">
              <w:t>648</w:t>
            </w:r>
          </w:p>
        </w:tc>
        <w:tc>
          <w:tcPr>
            <w:tcW w:w="1092" w:type="dxa"/>
            <w:tcBorders>
              <w:top w:val="nil"/>
              <w:left w:val="nil"/>
              <w:bottom w:val="single" w:sz="4" w:space="0" w:color="auto"/>
              <w:right w:val="single" w:sz="4" w:space="0" w:color="auto"/>
            </w:tcBorders>
            <w:shd w:val="clear" w:color="auto" w:fill="auto"/>
            <w:noWrap/>
            <w:vAlign w:val="center"/>
          </w:tcPr>
          <w:p w14:paraId="40D25151" w14:textId="77777777" w:rsidR="00EC0D20" w:rsidRPr="00EE3251" w:rsidRDefault="00EC0D20" w:rsidP="00EC0D20">
            <w:pPr>
              <w:jc w:val="right"/>
            </w:pPr>
            <w:r w:rsidRPr="00EE3251">
              <w:t>605</w:t>
            </w:r>
          </w:p>
        </w:tc>
        <w:tc>
          <w:tcPr>
            <w:tcW w:w="1092" w:type="dxa"/>
            <w:tcBorders>
              <w:top w:val="nil"/>
              <w:left w:val="nil"/>
              <w:bottom w:val="single" w:sz="4" w:space="0" w:color="auto"/>
              <w:right w:val="single" w:sz="4" w:space="0" w:color="auto"/>
            </w:tcBorders>
            <w:shd w:val="clear" w:color="auto" w:fill="auto"/>
            <w:noWrap/>
            <w:vAlign w:val="center"/>
          </w:tcPr>
          <w:p w14:paraId="5F866BD6" w14:textId="77777777" w:rsidR="00EC0D20" w:rsidRPr="00EE3251" w:rsidRDefault="00EC0D20" w:rsidP="00EC0D20">
            <w:pPr>
              <w:jc w:val="right"/>
            </w:pPr>
            <w:r w:rsidRPr="00EE3251">
              <w:t>1,306</w:t>
            </w:r>
          </w:p>
        </w:tc>
        <w:tc>
          <w:tcPr>
            <w:tcW w:w="1276" w:type="dxa"/>
            <w:gridSpan w:val="2"/>
            <w:tcBorders>
              <w:top w:val="nil"/>
              <w:left w:val="nil"/>
              <w:bottom w:val="single" w:sz="4" w:space="0" w:color="auto"/>
              <w:right w:val="single" w:sz="8" w:space="0" w:color="auto"/>
            </w:tcBorders>
            <w:shd w:val="clear" w:color="auto" w:fill="auto"/>
            <w:noWrap/>
            <w:vAlign w:val="bottom"/>
          </w:tcPr>
          <w:p w14:paraId="42E3E1A9" w14:textId="77777777" w:rsidR="00EC0D20" w:rsidRPr="00EE3251" w:rsidRDefault="00EC0D20" w:rsidP="00EC0D20">
            <w:pPr>
              <w:widowControl/>
              <w:adjustRightInd/>
              <w:spacing w:line="240" w:lineRule="auto"/>
              <w:jc w:val="center"/>
              <w:textAlignment w:val="auto"/>
            </w:pPr>
          </w:p>
        </w:tc>
      </w:tr>
      <w:tr w:rsidR="00132DA9" w:rsidRPr="00EE3251" w14:paraId="01555F7E" w14:textId="77777777" w:rsidTr="00786418">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tcPr>
          <w:p w14:paraId="078416F7" w14:textId="01B335E7" w:rsidR="00EC0D20" w:rsidRPr="00EC0D20" w:rsidRDefault="00EC0D20" w:rsidP="00EC0D20">
            <w:r w:rsidRPr="00C56702">
              <w:rPr>
                <w:rFonts w:hint="eastAsia"/>
                <w:color w:val="000000" w:themeColor="text1"/>
              </w:rPr>
              <w:t>洪欣倫</w:t>
            </w:r>
          </w:p>
        </w:tc>
        <w:tc>
          <w:tcPr>
            <w:tcW w:w="1143" w:type="dxa"/>
            <w:tcBorders>
              <w:top w:val="single" w:sz="4" w:space="0" w:color="auto"/>
              <w:left w:val="single" w:sz="8" w:space="0" w:color="auto"/>
              <w:bottom w:val="single" w:sz="8" w:space="0" w:color="auto"/>
              <w:right w:val="single" w:sz="8" w:space="0" w:color="auto"/>
            </w:tcBorders>
            <w:vAlign w:val="center"/>
          </w:tcPr>
          <w:p w14:paraId="7171C2FE" w14:textId="77777777" w:rsidR="00EC0D20" w:rsidRPr="00EE3251" w:rsidRDefault="00EC0D20" w:rsidP="00EC0D20">
            <w:pPr>
              <w:jc w:val="right"/>
            </w:pPr>
            <w:r w:rsidRPr="00EE3251">
              <w:t>60</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34526C21" w14:textId="77777777" w:rsidR="00EC0D20" w:rsidRPr="00EE3251" w:rsidRDefault="00EC0D20" w:rsidP="00EC0D20">
            <w:pPr>
              <w:jc w:val="right"/>
            </w:pPr>
            <w:r w:rsidRPr="00EE3251">
              <w:t>62</w:t>
            </w:r>
          </w:p>
        </w:tc>
        <w:tc>
          <w:tcPr>
            <w:tcW w:w="1144" w:type="dxa"/>
            <w:tcBorders>
              <w:top w:val="nil"/>
              <w:left w:val="nil"/>
              <w:bottom w:val="single" w:sz="4" w:space="0" w:color="auto"/>
              <w:right w:val="single" w:sz="8" w:space="0" w:color="auto"/>
            </w:tcBorders>
            <w:shd w:val="clear" w:color="auto" w:fill="auto"/>
            <w:noWrap/>
            <w:vAlign w:val="center"/>
          </w:tcPr>
          <w:p w14:paraId="590B105E" w14:textId="77777777" w:rsidR="00EC0D20" w:rsidRPr="00EE3251" w:rsidRDefault="00EC0D20" w:rsidP="00EC0D20">
            <w:pPr>
              <w:jc w:val="right"/>
            </w:pPr>
            <w:r w:rsidRPr="00EE3251">
              <w:t>64</w:t>
            </w:r>
          </w:p>
        </w:tc>
        <w:tc>
          <w:tcPr>
            <w:tcW w:w="1063" w:type="dxa"/>
            <w:tcBorders>
              <w:top w:val="nil"/>
              <w:left w:val="single" w:sz="8" w:space="0" w:color="auto"/>
              <w:bottom w:val="single" w:sz="4" w:space="0" w:color="auto"/>
              <w:right w:val="single" w:sz="8" w:space="0" w:color="auto"/>
            </w:tcBorders>
            <w:vAlign w:val="center"/>
          </w:tcPr>
          <w:p w14:paraId="187FD2F2"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7ACC5DDC" w14:textId="77777777" w:rsidR="00EC0D20" w:rsidRPr="00EE3251" w:rsidRDefault="00EC0D20" w:rsidP="00EC0D20">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0D39B9DC" w14:textId="77777777" w:rsidR="00EC0D20" w:rsidRPr="00EE3251" w:rsidRDefault="00EC0D20" w:rsidP="00EC0D20">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7A9BE6D7" w14:textId="77777777" w:rsidR="00EC0D20" w:rsidRPr="00EE3251" w:rsidRDefault="00EC0D20" w:rsidP="00EC0D20">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49F3AF9B" w14:textId="77777777" w:rsidR="00EC0D20" w:rsidRPr="00EE3251" w:rsidRDefault="00EC0D20" w:rsidP="00EC0D20">
            <w:pPr>
              <w:jc w:val="right"/>
            </w:pPr>
            <w:r w:rsidRPr="00EE3251">
              <w:t>60</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24A49D8F" w14:textId="77777777" w:rsidR="00EC0D20" w:rsidRPr="00EE3251" w:rsidRDefault="00EC0D20" w:rsidP="00EC0D20">
            <w:pPr>
              <w:jc w:val="right"/>
            </w:pPr>
            <w:r w:rsidRPr="00EE3251">
              <w:t>744</w:t>
            </w:r>
          </w:p>
        </w:tc>
        <w:tc>
          <w:tcPr>
            <w:tcW w:w="1092" w:type="dxa"/>
            <w:tcBorders>
              <w:top w:val="nil"/>
              <w:left w:val="nil"/>
              <w:bottom w:val="single" w:sz="4" w:space="0" w:color="auto"/>
              <w:right w:val="single" w:sz="4" w:space="0" w:color="auto"/>
            </w:tcBorders>
            <w:shd w:val="clear" w:color="auto" w:fill="auto"/>
            <w:noWrap/>
            <w:vAlign w:val="center"/>
          </w:tcPr>
          <w:p w14:paraId="5A3D3F07" w14:textId="77777777" w:rsidR="00EC0D20" w:rsidRPr="00EE3251" w:rsidRDefault="00EC0D20" w:rsidP="00EC0D20">
            <w:pPr>
              <w:jc w:val="right"/>
            </w:pPr>
            <w:r w:rsidRPr="00EE3251">
              <w:t>704</w:t>
            </w:r>
          </w:p>
        </w:tc>
        <w:tc>
          <w:tcPr>
            <w:tcW w:w="1092" w:type="dxa"/>
            <w:tcBorders>
              <w:top w:val="nil"/>
              <w:left w:val="nil"/>
              <w:bottom w:val="single" w:sz="4" w:space="0" w:color="auto"/>
              <w:right w:val="single" w:sz="4" w:space="0" w:color="auto"/>
            </w:tcBorders>
            <w:shd w:val="clear" w:color="auto" w:fill="auto"/>
            <w:noWrap/>
            <w:vAlign w:val="center"/>
          </w:tcPr>
          <w:p w14:paraId="7AA7E5B4" w14:textId="77777777" w:rsidR="00EC0D20" w:rsidRPr="00EE3251" w:rsidRDefault="00EC0D20" w:rsidP="00EC0D20">
            <w:pPr>
              <w:jc w:val="right"/>
            </w:pPr>
            <w:r w:rsidRPr="00EE3251">
              <w:t>1,508</w:t>
            </w:r>
          </w:p>
        </w:tc>
        <w:tc>
          <w:tcPr>
            <w:tcW w:w="1276" w:type="dxa"/>
            <w:gridSpan w:val="2"/>
            <w:tcBorders>
              <w:top w:val="nil"/>
              <w:left w:val="nil"/>
              <w:bottom w:val="single" w:sz="4" w:space="0" w:color="auto"/>
              <w:right w:val="single" w:sz="8" w:space="0" w:color="auto"/>
            </w:tcBorders>
            <w:shd w:val="clear" w:color="auto" w:fill="auto"/>
            <w:noWrap/>
            <w:vAlign w:val="bottom"/>
          </w:tcPr>
          <w:p w14:paraId="16241564" w14:textId="77777777" w:rsidR="00EC0D20" w:rsidRPr="00EE3251" w:rsidRDefault="00EC0D20" w:rsidP="00EC0D20">
            <w:pPr>
              <w:widowControl/>
              <w:adjustRightInd/>
              <w:spacing w:line="240" w:lineRule="auto"/>
              <w:jc w:val="center"/>
              <w:textAlignment w:val="auto"/>
            </w:pPr>
          </w:p>
        </w:tc>
      </w:tr>
      <w:tr w:rsidR="00132DA9" w:rsidRPr="00EE3251" w14:paraId="43BD82F7" w14:textId="77777777" w:rsidTr="00786418">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tcPr>
          <w:p w14:paraId="1C142731" w14:textId="53277F70" w:rsidR="00EC0D20" w:rsidRPr="00EC0D20" w:rsidRDefault="00EC0D20" w:rsidP="00EC0D20">
            <w:r w:rsidRPr="00C56702">
              <w:rPr>
                <w:rFonts w:hint="eastAsia"/>
                <w:color w:val="000000" w:themeColor="text1"/>
              </w:rPr>
              <w:t>林杰昱</w:t>
            </w:r>
          </w:p>
        </w:tc>
        <w:tc>
          <w:tcPr>
            <w:tcW w:w="1143" w:type="dxa"/>
            <w:tcBorders>
              <w:top w:val="single" w:sz="4" w:space="0" w:color="auto"/>
              <w:left w:val="single" w:sz="8" w:space="0" w:color="auto"/>
              <w:bottom w:val="single" w:sz="8" w:space="0" w:color="auto"/>
              <w:right w:val="single" w:sz="8" w:space="0" w:color="auto"/>
            </w:tcBorders>
            <w:vAlign w:val="center"/>
          </w:tcPr>
          <w:p w14:paraId="4C3032D4" w14:textId="77777777" w:rsidR="00EC0D20" w:rsidRPr="00EE3251" w:rsidRDefault="00EC0D20" w:rsidP="00EC0D20">
            <w:pPr>
              <w:jc w:val="right"/>
            </w:pPr>
            <w:r w:rsidRPr="00EE3251">
              <w:t>55</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701AD969" w14:textId="77777777" w:rsidR="00EC0D20" w:rsidRPr="00EE3251" w:rsidRDefault="00EC0D20" w:rsidP="00EC0D20">
            <w:pPr>
              <w:jc w:val="right"/>
            </w:pPr>
            <w:r w:rsidRPr="00EE3251">
              <w:t>57</w:t>
            </w:r>
          </w:p>
        </w:tc>
        <w:tc>
          <w:tcPr>
            <w:tcW w:w="1144" w:type="dxa"/>
            <w:tcBorders>
              <w:top w:val="nil"/>
              <w:left w:val="nil"/>
              <w:bottom w:val="single" w:sz="4" w:space="0" w:color="auto"/>
              <w:right w:val="single" w:sz="8" w:space="0" w:color="auto"/>
            </w:tcBorders>
            <w:shd w:val="clear" w:color="auto" w:fill="auto"/>
            <w:noWrap/>
            <w:vAlign w:val="center"/>
          </w:tcPr>
          <w:p w14:paraId="51138EA6" w14:textId="77777777" w:rsidR="00EC0D20" w:rsidRPr="00EE3251" w:rsidRDefault="00EC0D20" w:rsidP="00EC0D20">
            <w:pPr>
              <w:jc w:val="right"/>
            </w:pPr>
            <w:r w:rsidRPr="00EE3251">
              <w:t>59</w:t>
            </w:r>
          </w:p>
        </w:tc>
        <w:tc>
          <w:tcPr>
            <w:tcW w:w="1063" w:type="dxa"/>
            <w:tcBorders>
              <w:top w:val="nil"/>
              <w:left w:val="single" w:sz="8" w:space="0" w:color="auto"/>
              <w:bottom w:val="single" w:sz="4" w:space="0" w:color="auto"/>
              <w:right w:val="single" w:sz="8" w:space="0" w:color="auto"/>
            </w:tcBorders>
            <w:vAlign w:val="center"/>
          </w:tcPr>
          <w:p w14:paraId="765459BB"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1D035C90" w14:textId="77777777" w:rsidR="00EC0D20" w:rsidRPr="00EE3251" w:rsidRDefault="00EC0D20" w:rsidP="00EC0D20">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2502BCEE" w14:textId="77777777" w:rsidR="00EC0D20" w:rsidRPr="00EE3251" w:rsidRDefault="00EC0D20" w:rsidP="00EC0D20">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7516CE46" w14:textId="77777777" w:rsidR="00EC0D20" w:rsidRPr="00EE3251" w:rsidRDefault="00EC0D20" w:rsidP="00EC0D20">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06F44F24" w14:textId="77777777" w:rsidR="00EC0D20" w:rsidRPr="00EE3251" w:rsidRDefault="00EC0D20" w:rsidP="00EC0D20">
            <w:pPr>
              <w:jc w:val="right"/>
            </w:pPr>
            <w:r w:rsidRPr="00EE3251">
              <w:t>55</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658CC75B" w14:textId="77777777" w:rsidR="00EC0D20" w:rsidRPr="00EE3251" w:rsidRDefault="00EC0D20" w:rsidP="00EC0D20">
            <w:pPr>
              <w:jc w:val="right"/>
            </w:pPr>
            <w:r w:rsidRPr="00EE3251">
              <w:t>684</w:t>
            </w:r>
          </w:p>
        </w:tc>
        <w:tc>
          <w:tcPr>
            <w:tcW w:w="1092" w:type="dxa"/>
            <w:tcBorders>
              <w:top w:val="nil"/>
              <w:left w:val="nil"/>
              <w:bottom w:val="single" w:sz="4" w:space="0" w:color="auto"/>
              <w:right w:val="single" w:sz="4" w:space="0" w:color="auto"/>
            </w:tcBorders>
            <w:shd w:val="clear" w:color="auto" w:fill="auto"/>
            <w:noWrap/>
            <w:vAlign w:val="center"/>
          </w:tcPr>
          <w:p w14:paraId="64C8DF80" w14:textId="77777777" w:rsidR="00EC0D20" w:rsidRPr="00EE3251" w:rsidRDefault="00EC0D20" w:rsidP="00EC0D20">
            <w:pPr>
              <w:jc w:val="right"/>
            </w:pPr>
            <w:r w:rsidRPr="00EE3251">
              <w:t>649</w:t>
            </w:r>
          </w:p>
        </w:tc>
        <w:tc>
          <w:tcPr>
            <w:tcW w:w="1092" w:type="dxa"/>
            <w:tcBorders>
              <w:top w:val="nil"/>
              <w:left w:val="nil"/>
              <w:bottom w:val="single" w:sz="4" w:space="0" w:color="auto"/>
              <w:right w:val="single" w:sz="4" w:space="0" w:color="auto"/>
            </w:tcBorders>
            <w:shd w:val="clear" w:color="auto" w:fill="auto"/>
            <w:noWrap/>
            <w:vAlign w:val="center"/>
          </w:tcPr>
          <w:p w14:paraId="09330B7E" w14:textId="77777777" w:rsidR="00EC0D20" w:rsidRPr="00EE3251" w:rsidRDefault="00EC0D20" w:rsidP="00EC0D20">
            <w:pPr>
              <w:jc w:val="right"/>
            </w:pPr>
            <w:r w:rsidRPr="00EE3251">
              <w:t>1,388</w:t>
            </w:r>
          </w:p>
        </w:tc>
        <w:tc>
          <w:tcPr>
            <w:tcW w:w="1276" w:type="dxa"/>
            <w:gridSpan w:val="2"/>
            <w:tcBorders>
              <w:top w:val="nil"/>
              <w:left w:val="nil"/>
              <w:bottom w:val="single" w:sz="4" w:space="0" w:color="auto"/>
              <w:right w:val="single" w:sz="8" w:space="0" w:color="auto"/>
            </w:tcBorders>
            <w:shd w:val="clear" w:color="auto" w:fill="auto"/>
            <w:noWrap/>
            <w:vAlign w:val="bottom"/>
          </w:tcPr>
          <w:p w14:paraId="064C9A06" w14:textId="77777777" w:rsidR="00EC0D20" w:rsidRPr="00EE3251" w:rsidRDefault="00EC0D20" w:rsidP="00EC0D20">
            <w:pPr>
              <w:widowControl/>
              <w:adjustRightInd/>
              <w:spacing w:line="240" w:lineRule="auto"/>
              <w:jc w:val="center"/>
              <w:textAlignment w:val="auto"/>
            </w:pPr>
          </w:p>
        </w:tc>
      </w:tr>
      <w:tr w:rsidR="00132DA9" w:rsidRPr="00EE3251" w14:paraId="3F095A9D" w14:textId="77777777" w:rsidTr="00786418">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tcPr>
          <w:p w14:paraId="78324076" w14:textId="2D50BF16" w:rsidR="00EC0D20" w:rsidRPr="00EC0D20" w:rsidRDefault="00EC0D20" w:rsidP="00EC0D20">
            <w:r w:rsidRPr="00C56702">
              <w:rPr>
                <w:rFonts w:hint="eastAsia"/>
                <w:color w:val="000000" w:themeColor="text1"/>
              </w:rPr>
              <w:t>張文睿</w:t>
            </w:r>
          </w:p>
        </w:tc>
        <w:tc>
          <w:tcPr>
            <w:tcW w:w="1143" w:type="dxa"/>
            <w:tcBorders>
              <w:top w:val="single" w:sz="4" w:space="0" w:color="auto"/>
              <w:left w:val="single" w:sz="8" w:space="0" w:color="auto"/>
              <w:bottom w:val="single" w:sz="8" w:space="0" w:color="auto"/>
              <w:right w:val="single" w:sz="8" w:space="0" w:color="auto"/>
            </w:tcBorders>
            <w:vAlign w:val="center"/>
          </w:tcPr>
          <w:p w14:paraId="3ADFDE5C" w14:textId="77777777" w:rsidR="00EC0D20" w:rsidRPr="00EE3251" w:rsidRDefault="00EC0D20" w:rsidP="00EC0D20">
            <w:pPr>
              <w:jc w:val="right"/>
            </w:pPr>
            <w:r w:rsidRPr="00EE3251">
              <w:t>55</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3962540D" w14:textId="77777777" w:rsidR="00EC0D20" w:rsidRPr="00EE3251" w:rsidRDefault="00EC0D20" w:rsidP="00EC0D20">
            <w:pPr>
              <w:jc w:val="right"/>
            </w:pPr>
            <w:r w:rsidRPr="00EE3251">
              <w:t>57</w:t>
            </w:r>
          </w:p>
        </w:tc>
        <w:tc>
          <w:tcPr>
            <w:tcW w:w="1144" w:type="dxa"/>
            <w:tcBorders>
              <w:top w:val="nil"/>
              <w:left w:val="nil"/>
              <w:bottom w:val="single" w:sz="4" w:space="0" w:color="auto"/>
              <w:right w:val="single" w:sz="8" w:space="0" w:color="auto"/>
            </w:tcBorders>
            <w:shd w:val="clear" w:color="auto" w:fill="auto"/>
            <w:noWrap/>
            <w:vAlign w:val="center"/>
          </w:tcPr>
          <w:p w14:paraId="0C3F4E64" w14:textId="77777777" w:rsidR="00EC0D20" w:rsidRPr="00EE3251" w:rsidRDefault="00EC0D20" w:rsidP="00EC0D20">
            <w:pPr>
              <w:jc w:val="right"/>
            </w:pPr>
            <w:r w:rsidRPr="00EE3251">
              <w:t>59</w:t>
            </w:r>
          </w:p>
        </w:tc>
        <w:tc>
          <w:tcPr>
            <w:tcW w:w="1063" w:type="dxa"/>
            <w:tcBorders>
              <w:top w:val="nil"/>
              <w:left w:val="single" w:sz="8" w:space="0" w:color="auto"/>
              <w:bottom w:val="single" w:sz="4" w:space="0" w:color="auto"/>
              <w:right w:val="single" w:sz="8" w:space="0" w:color="auto"/>
            </w:tcBorders>
            <w:vAlign w:val="center"/>
          </w:tcPr>
          <w:p w14:paraId="73AF19BB"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1F7B1F1C" w14:textId="77777777" w:rsidR="00EC0D20" w:rsidRPr="00EE3251" w:rsidRDefault="00EC0D20" w:rsidP="00EC0D20">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51653888" w14:textId="77777777" w:rsidR="00EC0D20" w:rsidRPr="00EE3251" w:rsidRDefault="00EC0D20" w:rsidP="00EC0D20">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33369E90" w14:textId="77777777" w:rsidR="00EC0D20" w:rsidRPr="00EE3251" w:rsidRDefault="00EC0D20" w:rsidP="00EC0D20">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516DB608" w14:textId="77777777" w:rsidR="00EC0D20" w:rsidRPr="00EE3251" w:rsidRDefault="00EC0D20" w:rsidP="00EC0D20">
            <w:pPr>
              <w:jc w:val="right"/>
            </w:pPr>
            <w:r w:rsidRPr="00EE3251">
              <w:t>55</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78ED21D3" w14:textId="77777777" w:rsidR="00EC0D20" w:rsidRPr="00EE3251" w:rsidRDefault="00EC0D20" w:rsidP="00EC0D20">
            <w:pPr>
              <w:jc w:val="right"/>
            </w:pPr>
            <w:r w:rsidRPr="00EE3251">
              <w:t>684</w:t>
            </w:r>
          </w:p>
        </w:tc>
        <w:tc>
          <w:tcPr>
            <w:tcW w:w="1092" w:type="dxa"/>
            <w:tcBorders>
              <w:top w:val="nil"/>
              <w:left w:val="nil"/>
              <w:bottom w:val="single" w:sz="4" w:space="0" w:color="auto"/>
              <w:right w:val="single" w:sz="4" w:space="0" w:color="auto"/>
            </w:tcBorders>
            <w:shd w:val="clear" w:color="auto" w:fill="auto"/>
            <w:noWrap/>
            <w:vAlign w:val="center"/>
          </w:tcPr>
          <w:p w14:paraId="3C37A273" w14:textId="77777777" w:rsidR="00EC0D20" w:rsidRPr="00EE3251" w:rsidRDefault="00EC0D20" w:rsidP="00EC0D20">
            <w:pPr>
              <w:jc w:val="right"/>
            </w:pPr>
            <w:r w:rsidRPr="00EE3251">
              <w:t>649</w:t>
            </w:r>
          </w:p>
        </w:tc>
        <w:tc>
          <w:tcPr>
            <w:tcW w:w="1092" w:type="dxa"/>
            <w:tcBorders>
              <w:top w:val="nil"/>
              <w:left w:val="nil"/>
              <w:bottom w:val="single" w:sz="4" w:space="0" w:color="auto"/>
              <w:right w:val="single" w:sz="4" w:space="0" w:color="auto"/>
            </w:tcBorders>
            <w:shd w:val="clear" w:color="auto" w:fill="auto"/>
            <w:noWrap/>
            <w:vAlign w:val="center"/>
          </w:tcPr>
          <w:p w14:paraId="3D5FE6ED" w14:textId="77777777" w:rsidR="00EC0D20" w:rsidRPr="00EE3251" w:rsidRDefault="00EC0D20" w:rsidP="00EC0D20">
            <w:pPr>
              <w:jc w:val="right"/>
            </w:pPr>
            <w:r w:rsidRPr="00EE3251">
              <w:t>1,388</w:t>
            </w:r>
          </w:p>
        </w:tc>
        <w:tc>
          <w:tcPr>
            <w:tcW w:w="1276" w:type="dxa"/>
            <w:gridSpan w:val="2"/>
            <w:tcBorders>
              <w:top w:val="nil"/>
              <w:left w:val="nil"/>
              <w:bottom w:val="single" w:sz="4" w:space="0" w:color="auto"/>
              <w:right w:val="single" w:sz="8" w:space="0" w:color="auto"/>
            </w:tcBorders>
            <w:shd w:val="clear" w:color="auto" w:fill="auto"/>
            <w:noWrap/>
            <w:vAlign w:val="bottom"/>
          </w:tcPr>
          <w:p w14:paraId="232AE113" w14:textId="77777777" w:rsidR="00EC0D20" w:rsidRPr="00EE3251" w:rsidRDefault="00EC0D20" w:rsidP="00EC0D20">
            <w:pPr>
              <w:widowControl/>
              <w:adjustRightInd/>
              <w:spacing w:line="240" w:lineRule="auto"/>
              <w:jc w:val="center"/>
              <w:textAlignment w:val="auto"/>
            </w:pPr>
          </w:p>
        </w:tc>
      </w:tr>
      <w:tr w:rsidR="00132DA9" w:rsidRPr="00EE3251" w14:paraId="529F8BC1" w14:textId="77777777" w:rsidTr="00786418">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tcPr>
          <w:p w14:paraId="66EDE9E2" w14:textId="0DBF7FD8" w:rsidR="00EC0D20" w:rsidRPr="00EC0D20" w:rsidRDefault="00EC0D20" w:rsidP="00EC0D20">
            <w:r w:rsidRPr="00C56702">
              <w:rPr>
                <w:rFonts w:hint="eastAsia"/>
                <w:color w:val="000000" w:themeColor="text1"/>
              </w:rPr>
              <w:t>林宗勳</w:t>
            </w:r>
          </w:p>
        </w:tc>
        <w:tc>
          <w:tcPr>
            <w:tcW w:w="1143" w:type="dxa"/>
            <w:tcBorders>
              <w:top w:val="single" w:sz="4" w:space="0" w:color="auto"/>
              <w:left w:val="single" w:sz="8" w:space="0" w:color="auto"/>
              <w:bottom w:val="single" w:sz="8" w:space="0" w:color="auto"/>
              <w:right w:val="single" w:sz="8" w:space="0" w:color="auto"/>
            </w:tcBorders>
            <w:vAlign w:val="center"/>
          </w:tcPr>
          <w:p w14:paraId="50328121" w14:textId="77777777" w:rsidR="00EC0D20" w:rsidRPr="00EE3251" w:rsidRDefault="00EC0D20" w:rsidP="00EC0D20">
            <w:pPr>
              <w:jc w:val="right"/>
            </w:pPr>
            <w:r w:rsidRPr="00EE3251">
              <w:t>65</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3C90BCC2" w14:textId="77777777" w:rsidR="00EC0D20" w:rsidRPr="00EE3251" w:rsidRDefault="00EC0D20" w:rsidP="00EC0D20">
            <w:pPr>
              <w:jc w:val="right"/>
            </w:pPr>
            <w:r w:rsidRPr="00EE3251">
              <w:t>68</w:t>
            </w:r>
          </w:p>
        </w:tc>
        <w:tc>
          <w:tcPr>
            <w:tcW w:w="1144" w:type="dxa"/>
            <w:tcBorders>
              <w:top w:val="nil"/>
              <w:left w:val="nil"/>
              <w:bottom w:val="single" w:sz="4" w:space="0" w:color="auto"/>
              <w:right w:val="single" w:sz="8" w:space="0" w:color="auto"/>
            </w:tcBorders>
            <w:shd w:val="clear" w:color="auto" w:fill="auto"/>
            <w:noWrap/>
            <w:vAlign w:val="center"/>
          </w:tcPr>
          <w:p w14:paraId="17A63C4A" w14:textId="77777777" w:rsidR="00EC0D20" w:rsidRPr="00EE3251" w:rsidRDefault="00EC0D20" w:rsidP="00EC0D20">
            <w:pPr>
              <w:jc w:val="right"/>
            </w:pPr>
            <w:r w:rsidRPr="00EE3251">
              <w:t>71</w:t>
            </w:r>
          </w:p>
        </w:tc>
        <w:tc>
          <w:tcPr>
            <w:tcW w:w="1063" w:type="dxa"/>
            <w:tcBorders>
              <w:top w:val="nil"/>
              <w:left w:val="single" w:sz="8" w:space="0" w:color="auto"/>
              <w:bottom w:val="single" w:sz="4" w:space="0" w:color="auto"/>
              <w:right w:val="single" w:sz="8" w:space="0" w:color="auto"/>
            </w:tcBorders>
            <w:vAlign w:val="center"/>
          </w:tcPr>
          <w:p w14:paraId="5F63A63E"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0CED7DAE" w14:textId="77777777" w:rsidR="00EC0D20" w:rsidRPr="00EE3251" w:rsidRDefault="00EC0D20" w:rsidP="00EC0D20">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0DFB37EF" w14:textId="77777777" w:rsidR="00EC0D20" w:rsidRPr="00EE3251" w:rsidRDefault="00EC0D20" w:rsidP="00EC0D20">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799D7661" w14:textId="77777777" w:rsidR="00EC0D20" w:rsidRPr="00EE3251" w:rsidRDefault="00EC0D20" w:rsidP="00EC0D20">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28D36E09" w14:textId="77777777" w:rsidR="00EC0D20" w:rsidRPr="00EE3251" w:rsidRDefault="00EC0D20" w:rsidP="00EC0D20">
            <w:pPr>
              <w:jc w:val="right"/>
            </w:pPr>
            <w:r w:rsidRPr="00EE3251">
              <w:t>65</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5231206B" w14:textId="77777777" w:rsidR="00EC0D20" w:rsidRPr="00EE3251" w:rsidRDefault="00EC0D20" w:rsidP="00EC0D20">
            <w:pPr>
              <w:jc w:val="right"/>
            </w:pPr>
            <w:r w:rsidRPr="00EE3251">
              <w:t>816</w:t>
            </w:r>
          </w:p>
        </w:tc>
        <w:tc>
          <w:tcPr>
            <w:tcW w:w="1092" w:type="dxa"/>
            <w:tcBorders>
              <w:top w:val="nil"/>
              <w:left w:val="nil"/>
              <w:bottom w:val="single" w:sz="4" w:space="0" w:color="auto"/>
              <w:right w:val="single" w:sz="4" w:space="0" w:color="auto"/>
            </w:tcBorders>
            <w:shd w:val="clear" w:color="auto" w:fill="auto"/>
            <w:noWrap/>
            <w:vAlign w:val="center"/>
          </w:tcPr>
          <w:p w14:paraId="41B577D9" w14:textId="77777777" w:rsidR="00EC0D20" w:rsidRPr="00EE3251" w:rsidRDefault="00EC0D20" w:rsidP="00EC0D20">
            <w:pPr>
              <w:jc w:val="right"/>
            </w:pPr>
            <w:r w:rsidRPr="00EE3251">
              <w:t>781</w:t>
            </w:r>
          </w:p>
        </w:tc>
        <w:tc>
          <w:tcPr>
            <w:tcW w:w="1092" w:type="dxa"/>
            <w:tcBorders>
              <w:top w:val="nil"/>
              <w:left w:val="nil"/>
              <w:bottom w:val="single" w:sz="4" w:space="0" w:color="auto"/>
              <w:right w:val="single" w:sz="4" w:space="0" w:color="auto"/>
            </w:tcBorders>
            <w:shd w:val="clear" w:color="auto" w:fill="auto"/>
            <w:noWrap/>
            <w:vAlign w:val="center"/>
          </w:tcPr>
          <w:p w14:paraId="69C3848A" w14:textId="77777777" w:rsidR="00EC0D20" w:rsidRPr="00EE3251" w:rsidRDefault="00EC0D20" w:rsidP="00EC0D20">
            <w:pPr>
              <w:jc w:val="right"/>
            </w:pPr>
            <w:r w:rsidRPr="00EE3251">
              <w:t>1,662</w:t>
            </w:r>
          </w:p>
        </w:tc>
        <w:tc>
          <w:tcPr>
            <w:tcW w:w="1276" w:type="dxa"/>
            <w:gridSpan w:val="2"/>
            <w:tcBorders>
              <w:top w:val="nil"/>
              <w:left w:val="nil"/>
              <w:bottom w:val="single" w:sz="4" w:space="0" w:color="auto"/>
              <w:right w:val="single" w:sz="8" w:space="0" w:color="auto"/>
            </w:tcBorders>
            <w:shd w:val="clear" w:color="auto" w:fill="auto"/>
            <w:noWrap/>
            <w:vAlign w:val="bottom"/>
          </w:tcPr>
          <w:p w14:paraId="0CC091A1" w14:textId="77777777" w:rsidR="00EC0D20" w:rsidRPr="00EE3251" w:rsidRDefault="00EC0D20" w:rsidP="00EC0D20">
            <w:pPr>
              <w:widowControl/>
              <w:adjustRightInd/>
              <w:spacing w:line="240" w:lineRule="auto"/>
              <w:jc w:val="center"/>
              <w:textAlignment w:val="auto"/>
            </w:pPr>
          </w:p>
        </w:tc>
      </w:tr>
      <w:tr w:rsidR="00132DA9" w:rsidRPr="00EE3251" w14:paraId="45C614DF" w14:textId="77777777" w:rsidTr="00786418">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tcPr>
          <w:p w14:paraId="0A2BBA11" w14:textId="06983493" w:rsidR="00EC0D20" w:rsidRPr="00EC0D20" w:rsidRDefault="00EC0D20" w:rsidP="00EC0D20">
            <w:r w:rsidRPr="00C56702">
              <w:rPr>
                <w:rFonts w:hint="eastAsia"/>
                <w:color w:val="000000" w:themeColor="text1"/>
              </w:rPr>
              <w:t>林冠佑</w:t>
            </w:r>
          </w:p>
        </w:tc>
        <w:tc>
          <w:tcPr>
            <w:tcW w:w="1143" w:type="dxa"/>
            <w:tcBorders>
              <w:top w:val="single" w:sz="4" w:space="0" w:color="auto"/>
              <w:left w:val="single" w:sz="8" w:space="0" w:color="auto"/>
              <w:bottom w:val="single" w:sz="8" w:space="0" w:color="auto"/>
              <w:right w:val="single" w:sz="8" w:space="0" w:color="auto"/>
            </w:tcBorders>
            <w:vAlign w:val="center"/>
          </w:tcPr>
          <w:p w14:paraId="4A8DD59F" w14:textId="77777777" w:rsidR="00EC0D20" w:rsidRPr="00EE3251" w:rsidRDefault="00EC0D20" w:rsidP="00EC0D20">
            <w:pPr>
              <w:jc w:val="right"/>
            </w:pPr>
            <w:r w:rsidRPr="00EE3251">
              <w:t>58</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3E491E7C" w14:textId="77777777" w:rsidR="00EC0D20" w:rsidRPr="00EE3251" w:rsidRDefault="00EC0D20" w:rsidP="00EC0D20">
            <w:pPr>
              <w:jc w:val="right"/>
            </w:pPr>
            <w:r w:rsidRPr="00EE3251">
              <w:t>61</w:t>
            </w:r>
          </w:p>
        </w:tc>
        <w:tc>
          <w:tcPr>
            <w:tcW w:w="1144" w:type="dxa"/>
            <w:tcBorders>
              <w:top w:val="nil"/>
              <w:left w:val="nil"/>
              <w:bottom w:val="single" w:sz="4" w:space="0" w:color="auto"/>
              <w:right w:val="single" w:sz="8" w:space="0" w:color="auto"/>
            </w:tcBorders>
            <w:shd w:val="clear" w:color="auto" w:fill="auto"/>
            <w:noWrap/>
            <w:vAlign w:val="center"/>
          </w:tcPr>
          <w:p w14:paraId="16236034" w14:textId="77777777" w:rsidR="00EC0D20" w:rsidRPr="00EE3251" w:rsidRDefault="00EC0D20" w:rsidP="00EC0D20">
            <w:pPr>
              <w:jc w:val="right"/>
            </w:pPr>
            <w:r w:rsidRPr="00EE3251">
              <w:t>64</w:t>
            </w:r>
          </w:p>
        </w:tc>
        <w:tc>
          <w:tcPr>
            <w:tcW w:w="1063" w:type="dxa"/>
            <w:tcBorders>
              <w:top w:val="nil"/>
              <w:left w:val="single" w:sz="8" w:space="0" w:color="auto"/>
              <w:bottom w:val="single" w:sz="4" w:space="0" w:color="auto"/>
              <w:right w:val="single" w:sz="8" w:space="0" w:color="auto"/>
            </w:tcBorders>
            <w:vAlign w:val="center"/>
          </w:tcPr>
          <w:p w14:paraId="662E669B"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1D233F99" w14:textId="77777777" w:rsidR="00EC0D20" w:rsidRPr="00EE3251" w:rsidRDefault="00EC0D20" w:rsidP="00EC0D20">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6C4B8AA6" w14:textId="77777777" w:rsidR="00EC0D20" w:rsidRPr="00EE3251" w:rsidRDefault="00EC0D20" w:rsidP="00EC0D20">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2912F9BE" w14:textId="77777777" w:rsidR="00EC0D20" w:rsidRPr="00EE3251" w:rsidRDefault="00EC0D20" w:rsidP="00EC0D20">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5803B607" w14:textId="77777777" w:rsidR="00EC0D20" w:rsidRPr="00EE3251" w:rsidRDefault="00EC0D20" w:rsidP="00EC0D20">
            <w:pPr>
              <w:jc w:val="right"/>
            </w:pPr>
            <w:r w:rsidRPr="00EE3251">
              <w:t>58</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216B19BD" w14:textId="77777777" w:rsidR="00EC0D20" w:rsidRPr="00EE3251" w:rsidRDefault="00EC0D20" w:rsidP="00EC0D20">
            <w:pPr>
              <w:jc w:val="right"/>
            </w:pPr>
            <w:r w:rsidRPr="00EE3251">
              <w:t>732</w:t>
            </w:r>
          </w:p>
        </w:tc>
        <w:tc>
          <w:tcPr>
            <w:tcW w:w="1092" w:type="dxa"/>
            <w:tcBorders>
              <w:top w:val="nil"/>
              <w:left w:val="nil"/>
              <w:bottom w:val="single" w:sz="4" w:space="0" w:color="auto"/>
              <w:right w:val="single" w:sz="4" w:space="0" w:color="auto"/>
            </w:tcBorders>
            <w:shd w:val="clear" w:color="auto" w:fill="auto"/>
            <w:noWrap/>
            <w:vAlign w:val="center"/>
          </w:tcPr>
          <w:p w14:paraId="24C7306B" w14:textId="77777777" w:rsidR="00EC0D20" w:rsidRPr="00EE3251" w:rsidRDefault="00EC0D20" w:rsidP="00EC0D20">
            <w:pPr>
              <w:jc w:val="right"/>
            </w:pPr>
            <w:r w:rsidRPr="00EE3251">
              <w:t>704</w:t>
            </w:r>
          </w:p>
        </w:tc>
        <w:tc>
          <w:tcPr>
            <w:tcW w:w="1092" w:type="dxa"/>
            <w:tcBorders>
              <w:top w:val="nil"/>
              <w:left w:val="nil"/>
              <w:bottom w:val="single" w:sz="4" w:space="0" w:color="auto"/>
              <w:right w:val="single" w:sz="4" w:space="0" w:color="auto"/>
            </w:tcBorders>
            <w:shd w:val="clear" w:color="auto" w:fill="auto"/>
            <w:noWrap/>
            <w:vAlign w:val="center"/>
          </w:tcPr>
          <w:p w14:paraId="08993AA9" w14:textId="77777777" w:rsidR="00EC0D20" w:rsidRPr="00EE3251" w:rsidRDefault="00EC0D20" w:rsidP="00EC0D20">
            <w:pPr>
              <w:jc w:val="right"/>
            </w:pPr>
            <w:r w:rsidRPr="00EE3251">
              <w:t>1,494</w:t>
            </w:r>
          </w:p>
        </w:tc>
        <w:tc>
          <w:tcPr>
            <w:tcW w:w="1276" w:type="dxa"/>
            <w:gridSpan w:val="2"/>
            <w:tcBorders>
              <w:top w:val="nil"/>
              <w:left w:val="nil"/>
              <w:bottom w:val="single" w:sz="4" w:space="0" w:color="auto"/>
              <w:right w:val="single" w:sz="8" w:space="0" w:color="auto"/>
            </w:tcBorders>
            <w:shd w:val="clear" w:color="auto" w:fill="auto"/>
            <w:noWrap/>
            <w:vAlign w:val="bottom"/>
          </w:tcPr>
          <w:p w14:paraId="796C2B4D" w14:textId="77777777" w:rsidR="00EC0D20" w:rsidRPr="00EE3251" w:rsidRDefault="00EC0D20" w:rsidP="00EC0D20">
            <w:pPr>
              <w:widowControl/>
              <w:adjustRightInd/>
              <w:spacing w:line="240" w:lineRule="auto"/>
              <w:jc w:val="center"/>
              <w:textAlignment w:val="auto"/>
            </w:pPr>
          </w:p>
        </w:tc>
      </w:tr>
      <w:tr w:rsidR="00132DA9" w:rsidRPr="00EE3251" w14:paraId="4143FCD2" w14:textId="77777777" w:rsidTr="00786418">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tcPr>
          <w:p w14:paraId="47DA01D6" w14:textId="18259A3C" w:rsidR="00EC0D20" w:rsidRPr="00EC0D20" w:rsidRDefault="00EC0D20" w:rsidP="00EC0D20">
            <w:r w:rsidRPr="00C56702">
              <w:rPr>
                <w:rFonts w:hint="eastAsia"/>
                <w:color w:val="000000" w:themeColor="text1"/>
              </w:rPr>
              <w:t>林俊孝</w:t>
            </w:r>
          </w:p>
        </w:tc>
        <w:tc>
          <w:tcPr>
            <w:tcW w:w="1143" w:type="dxa"/>
            <w:tcBorders>
              <w:top w:val="single" w:sz="4" w:space="0" w:color="auto"/>
              <w:left w:val="single" w:sz="8" w:space="0" w:color="auto"/>
              <w:bottom w:val="single" w:sz="8" w:space="0" w:color="auto"/>
              <w:right w:val="single" w:sz="8" w:space="0" w:color="auto"/>
            </w:tcBorders>
            <w:vAlign w:val="center"/>
          </w:tcPr>
          <w:p w14:paraId="11854A88" w14:textId="77777777" w:rsidR="00EC0D20" w:rsidRPr="00EE3251" w:rsidRDefault="00EC0D20" w:rsidP="00EC0D20">
            <w:pPr>
              <w:jc w:val="right"/>
            </w:pPr>
            <w:r w:rsidRPr="00EE3251">
              <w:t>52</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41890A70" w14:textId="77777777" w:rsidR="00EC0D20" w:rsidRPr="00EE3251" w:rsidRDefault="00EC0D20" w:rsidP="00EC0D20">
            <w:pPr>
              <w:jc w:val="right"/>
            </w:pPr>
            <w:r w:rsidRPr="00EE3251">
              <w:t>53</w:t>
            </w:r>
          </w:p>
        </w:tc>
        <w:tc>
          <w:tcPr>
            <w:tcW w:w="1144" w:type="dxa"/>
            <w:tcBorders>
              <w:top w:val="nil"/>
              <w:left w:val="nil"/>
              <w:bottom w:val="single" w:sz="4" w:space="0" w:color="auto"/>
              <w:right w:val="single" w:sz="8" w:space="0" w:color="auto"/>
            </w:tcBorders>
            <w:shd w:val="clear" w:color="auto" w:fill="auto"/>
            <w:noWrap/>
            <w:vAlign w:val="center"/>
          </w:tcPr>
          <w:p w14:paraId="41624C05" w14:textId="77777777" w:rsidR="00EC0D20" w:rsidRPr="00EE3251" w:rsidRDefault="00EC0D20" w:rsidP="00EC0D20">
            <w:pPr>
              <w:jc w:val="right"/>
            </w:pPr>
            <w:r w:rsidRPr="00EE3251">
              <w:t>54</w:t>
            </w:r>
          </w:p>
        </w:tc>
        <w:tc>
          <w:tcPr>
            <w:tcW w:w="1063" w:type="dxa"/>
            <w:tcBorders>
              <w:top w:val="nil"/>
              <w:left w:val="single" w:sz="8" w:space="0" w:color="auto"/>
              <w:bottom w:val="single" w:sz="4" w:space="0" w:color="auto"/>
              <w:right w:val="single" w:sz="8" w:space="0" w:color="auto"/>
            </w:tcBorders>
            <w:vAlign w:val="center"/>
          </w:tcPr>
          <w:p w14:paraId="730B33C8"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0FCE62F1" w14:textId="77777777" w:rsidR="00EC0D20" w:rsidRPr="00EE3251" w:rsidRDefault="00EC0D20" w:rsidP="00EC0D20">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7BB65E96" w14:textId="77777777" w:rsidR="00EC0D20" w:rsidRPr="00EE3251" w:rsidRDefault="00EC0D20" w:rsidP="00EC0D20">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1E5792AF" w14:textId="77777777" w:rsidR="00EC0D20" w:rsidRPr="00EE3251" w:rsidRDefault="00EC0D20" w:rsidP="00EC0D20">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20A31686" w14:textId="77777777" w:rsidR="00EC0D20" w:rsidRPr="00EE3251" w:rsidRDefault="00EC0D20" w:rsidP="00EC0D20">
            <w:pPr>
              <w:jc w:val="right"/>
            </w:pPr>
            <w:r w:rsidRPr="00EE3251">
              <w:t>52</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2BA3C914" w14:textId="77777777" w:rsidR="00EC0D20" w:rsidRPr="00EE3251" w:rsidRDefault="00EC0D20" w:rsidP="00EC0D20">
            <w:pPr>
              <w:jc w:val="right"/>
            </w:pPr>
            <w:r w:rsidRPr="00EE3251">
              <w:t>636</w:t>
            </w:r>
          </w:p>
        </w:tc>
        <w:tc>
          <w:tcPr>
            <w:tcW w:w="1092" w:type="dxa"/>
            <w:tcBorders>
              <w:top w:val="nil"/>
              <w:left w:val="nil"/>
              <w:bottom w:val="single" w:sz="4" w:space="0" w:color="auto"/>
              <w:right w:val="single" w:sz="4" w:space="0" w:color="auto"/>
            </w:tcBorders>
            <w:shd w:val="clear" w:color="auto" w:fill="auto"/>
            <w:noWrap/>
            <w:vAlign w:val="center"/>
          </w:tcPr>
          <w:p w14:paraId="4565D929" w14:textId="77777777" w:rsidR="00EC0D20" w:rsidRPr="00EE3251" w:rsidRDefault="00EC0D20" w:rsidP="00EC0D20">
            <w:pPr>
              <w:jc w:val="right"/>
            </w:pPr>
            <w:r w:rsidRPr="00EE3251">
              <w:t>594</w:t>
            </w:r>
          </w:p>
        </w:tc>
        <w:tc>
          <w:tcPr>
            <w:tcW w:w="1092" w:type="dxa"/>
            <w:tcBorders>
              <w:top w:val="nil"/>
              <w:left w:val="nil"/>
              <w:bottom w:val="single" w:sz="4" w:space="0" w:color="auto"/>
              <w:right w:val="single" w:sz="4" w:space="0" w:color="auto"/>
            </w:tcBorders>
            <w:shd w:val="clear" w:color="auto" w:fill="auto"/>
            <w:noWrap/>
            <w:vAlign w:val="center"/>
          </w:tcPr>
          <w:p w14:paraId="6F48CC03" w14:textId="77777777" w:rsidR="00EC0D20" w:rsidRPr="00EE3251" w:rsidRDefault="00EC0D20" w:rsidP="00EC0D20">
            <w:pPr>
              <w:jc w:val="right"/>
            </w:pPr>
            <w:r w:rsidRPr="00EE3251">
              <w:t>1,282</w:t>
            </w:r>
          </w:p>
        </w:tc>
        <w:tc>
          <w:tcPr>
            <w:tcW w:w="1276" w:type="dxa"/>
            <w:gridSpan w:val="2"/>
            <w:tcBorders>
              <w:top w:val="nil"/>
              <w:left w:val="nil"/>
              <w:bottom w:val="single" w:sz="4" w:space="0" w:color="auto"/>
              <w:right w:val="single" w:sz="8" w:space="0" w:color="auto"/>
            </w:tcBorders>
            <w:shd w:val="clear" w:color="auto" w:fill="auto"/>
            <w:noWrap/>
            <w:vAlign w:val="bottom"/>
          </w:tcPr>
          <w:p w14:paraId="56C7924A" w14:textId="77777777" w:rsidR="00EC0D20" w:rsidRPr="00EE3251" w:rsidRDefault="00EC0D20" w:rsidP="00EC0D20">
            <w:pPr>
              <w:widowControl/>
              <w:adjustRightInd/>
              <w:spacing w:line="240" w:lineRule="auto"/>
              <w:jc w:val="center"/>
              <w:textAlignment w:val="auto"/>
            </w:pPr>
          </w:p>
        </w:tc>
      </w:tr>
      <w:tr w:rsidR="00132DA9" w:rsidRPr="00EE3251" w14:paraId="182481F9" w14:textId="77777777" w:rsidTr="00786418">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center"/>
          </w:tcPr>
          <w:p w14:paraId="01099212" w14:textId="759AB76D" w:rsidR="00EC0D20" w:rsidRPr="00EC0D20" w:rsidRDefault="00EC0D20" w:rsidP="00EC0D20">
            <w:r w:rsidRPr="00C56702">
              <w:rPr>
                <w:rFonts w:hint="eastAsia"/>
                <w:color w:val="000000" w:themeColor="text1"/>
              </w:rPr>
              <w:t>蔡郁鋒</w:t>
            </w:r>
          </w:p>
        </w:tc>
        <w:tc>
          <w:tcPr>
            <w:tcW w:w="1143" w:type="dxa"/>
            <w:tcBorders>
              <w:top w:val="single" w:sz="4" w:space="0" w:color="auto"/>
              <w:left w:val="single" w:sz="8" w:space="0" w:color="auto"/>
              <w:bottom w:val="single" w:sz="8" w:space="0" w:color="auto"/>
              <w:right w:val="single" w:sz="8" w:space="0" w:color="auto"/>
            </w:tcBorders>
            <w:vAlign w:val="center"/>
          </w:tcPr>
          <w:p w14:paraId="67356EE4" w14:textId="77777777" w:rsidR="00EC0D20" w:rsidRPr="00EE3251" w:rsidRDefault="00EC0D20" w:rsidP="00EC0D20">
            <w:pPr>
              <w:jc w:val="right"/>
            </w:pPr>
            <w:r w:rsidRPr="00EE3251">
              <w:t>57</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07EBFD12" w14:textId="77777777" w:rsidR="00EC0D20" w:rsidRPr="00EE3251" w:rsidRDefault="00EC0D20" w:rsidP="00EC0D20">
            <w:pPr>
              <w:jc w:val="right"/>
            </w:pPr>
            <w:r w:rsidRPr="00EE3251">
              <w:t>60</w:t>
            </w:r>
          </w:p>
        </w:tc>
        <w:tc>
          <w:tcPr>
            <w:tcW w:w="1144" w:type="dxa"/>
            <w:tcBorders>
              <w:top w:val="nil"/>
              <w:left w:val="nil"/>
              <w:bottom w:val="single" w:sz="4" w:space="0" w:color="auto"/>
              <w:right w:val="single" w:sz="8" w:space="0" w:color="auto"/>
            </w:tcBorders>
            <w:shd w:val="clear" w:color="auto" w:fill="auto"/>
            <w:noWrap/>
            <w:vAlign w:val="center"/>
          </w:tcPr>
          <w:p w14:paraId="03584B1F" w14:textId="77777777" w:rsidR="00EC0D20" w:rsidRPr="00EE3251" w:rsidRDefault="00EC0D20" w:rsidP="00EC0D20">
            <w:pPr>
              <w:jc w:val="right"/>
            </w:pPr>
            <w:r w:rsidRPr="00EE3251">
              <w:t>63</w:t>
            </w:r>
          </w:p>
        </w:tc>
        <w:tc>
          <w:tcPr>
            <w:tcW w:w="1063" w:type="dxa"/>
            <w:tcBorders>
              <w:top w:val="nil"/>
              <w:left w:val="single" w:sz="8" w:space="0" w:color="auto"/>
              <w:bottom w:val="single" w:sz="4" w:space="0" w:color="auto"/>
              <w:right w:val="single" w:sz="8" w:space="0" w:color="auto"/>
            </w:tcBorders>
            <w:vAlign w:val="center"/>
          </w:tcPr>
          <w:p w14:paraId="6D46A4D9" w14:textId="77777777" w:rsidR="00EC0D20" w:rsidRPr="00EE3251" w:rsidRDefault="00EC0D20" w:rsidP="00EC0D20">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4A2F08B3" w14:textId="77777777" w:rsidR="00EC0D20" w:rsidRPr="00EE3251" w:rsidRDefault="00EC0D20" w:rsidP="00EC0D20">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096D9C37" w14:textId="77777777" w:rsidR="00EC0D20" w:rsidRPr="00EE3251" w:rsidRDefault="00EC0D20" w:rsidP="00EC0D20">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4D0E8DA5" w14:textId="77777777" w:rsidR="00EC0D20" w:rsidRPr="00EE3251" w:rsidRDefault="00EC0D20" w:rsidP="00EC0D20">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425CDE77" w14:textId="77777777" w:rsidR="00EC0D20" w:rsidRPr="00EE3251" w:rsidRDefault="00EC0D20" w:rsidP="00EC0D20">
            <w:pPr>
              <w:jc w:val="right"/>
            </w:pPr>
            <w:r w:rsidRPr="00EE3251">
              <w:t>57</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7FCF47CE" w14:textId="77777777" w:rsidR="00EC0D20" w:rsidRPr="00EE3251" w:rsidRDefault="00EC0D20" w:rsidP="00EC0D20">
            <w:pPr>
              <w:jc w:val="right"/>
            </w:pPr>
            <w:r w:rsidRPr="00EE3251">
              <w:t>720</w:t>
            </w:r>
          </w:p>
        </w:tc>
        <w:tc>
          <w:tcPr>
            <w:tcW w:w="1092" w:type="dxa"/>
            <w:tcBorders>
              <w:top w:val="nil"/>
              <w:left w:val="nil"/>
              <w:bottom w:val="single" w:sz="4" w:space="0" w:color="auto"/>
              <w:right w:val="single" w:sz="4" w:space="0" w:color="auto"/>
            </w:tcBorders>
            <w:shd w:val="clear" w:color="auto" w:fill="auto"/>
            <w:noWrap/>
            <w:vAlign w:val="center"/>
          </w:tcPr>
          <w:p w14:paraId="4E029C1A" w14:textId="77777777" w:rsidR="00EC0D20" w:rsidRPr="00EE3251" w:rsidRDefault="00EC0D20" w:rsidP="00EC0D20">
            <w:pPr>
              <w:jc w:val="right"/>
            </w:pPr>
            <w:r w:rsidRPr="00EE3251">
              <w:t>693</w:t>
            </w:r>
          </w:p>
        </w:tc>
        <w:tc>
          <w:tcPr>
            <w:tcW w:w="1092" w:type="dxa"/>
            <w:tcBorders>
              <w:top w:val="nil"/>
              <w:left w:val="nil"/>
              <w:bottom w:val="single" w:sz="4" w:space="0" w:color="auto"/>
              <w:right w:val="single" w:sz="4" w:space="0" w:color="auto"/>
            </w:tcBorders>
            <w:shd w:val="clear" w:color="auto" w:fill="auto"/>
            <w:noWrap/>
            <w:vAlign w:val="center"/>
          </w:tcPr>
          <w:p w14:paraId="552B6B6F" w14:textId="77777777" w:rsidR="00EC0D20" w:rsidRPr="00EE3251" w:rsidRDefault="00EC0D20" w:rsidP="00EC0D20">
            <w:pPr>
              <w:jc w:val="right"/>
            </w:pPr>
            <w:r w:rsidRPr="00EE3251">
              <w:t>1,470</w:t>
            </w:r>
          </w:p>
        </w:tc>
        <w:tc>
          <w:tcPr>
            <w:tcW w:w="1276" w:type="dxa"/>
            <w:gridSpan w:val="2"/>
            <w:tcBorders>
              <w:top w:val="nil"/>
              <w:left w:val="nil"/>
              <w:bottom w:val="single" w:sz="4" w:space="0" w:color="auto"/>
              <w:right w:val="single" w:sz="8" w:space="0" w:color="auto"/>
            </w:tcBorders>
            <w:shd w:val="clear" w:color="auto" w:fill="auto"/>
            <w:noWrap/>
            <w:vAlign w:val="bottom"/>
          </w:tcPr>
          <w:p w14:paraId="7DC560EE" w14:textId="77777777" w:rsidR="00EC0D20" w:rsidRPr="00EE3251" w:rsidRDefault="00EC0D20" w:rsidP="00EC0D20">
            <w:pPr>
              <w:widowControl/>
              <w:adjustRightInd/>
              <w:spacing w:line="240" w:lineRule="auto"/>
              <w:jc w:val="center"/>
              <w:textAlignment w:val="auto"/>
            </w:pPr>
          </w:p>
        </w:tc>
      </w:tr>
      <w:tr w:rsidR="00772021" w:rsidRPr="00EE3251" w14:paraId="7A2BC344"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258187B0" w14:textId="77777777" w:rsidR="00772021" w:rsidRPr="007607D6" w:rsidRDefault="00772021" w:rsidP="00B81C3E">
            <w:r w:rsidRPr="007607D6">
              <w:t>待聘一</w:t>
            </w:r>
          </w:p>
          <w:p w14:paraId="13D5D2E8" w14:textId="753F236E" w:rsidR="00772021" w:rsidRPr="00EE3251" w:rsidRDefault="00772021" w:rsidP="004F3EFB">
            <w:r w:rsidRPr="007607D6">
              <w:t>(</w:t>
            </w:r>
            <w:r w:rsidRPr="007607D6">
              <w:t>技術主管</w:t>
            </w:r>
            <w:r w:rsidRPr="007607D6">
              <w:t>)</w:t>
            </w:r>
          </w:p>
        </w:tc>
        <w:tc>
          <w:tcPr>
            <w:tcW w:w="1143" w:type="dxa"/>
            <w:tcBorders>
              <w:top w:val="single" w:sz="4" w:space="0" w:color="auto"/>
              <w:left w:val="single" w:sz="8" w:space="0" w:color="auto"/>
              <w:bottom w:val="single" w:sz="8" w:space="0" w:color="auto"/>
              <w:right w:val="single" w:sz="8" w:space="0" w:color="auto"/>
            </w:tcBorders>
            <w:vAlign w:val="center"/>
          </w:tcPr>
          <w:p w14:paraId="0D08D34B" w14:textId="77777777" w:rsidR="00772021" w:rsidRPr="00EE3251" w:rsidRDefault="00772021" w:rsidP="004F3EFB">
            <w:pPr>
              <w:jc w:val="right"/>
            </w:pPr>
            <w:r w:rsidRPr="00EE3251">
              <w:t>175</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269EA2E3" w14:textId="77777777" w:rsidR="00772021" w:rsidRPr="00EE3251" w:rsidRDefault="00772021" w:rsidP="004F3EFB">
            <w:pPr>
              <w:jc w:val="right"/>
            </w:pPr>
            <w:r w:rsidRPr="00EE3251">
              <w:t>185</w:t>
            </w:r>
          </w:p>
        </w:tc>
        <w:tc>
          <w:tcPr>
            <w:tcW w:w="1144" w:type="dxa"/>
            <w:tcBorders>
              <w:top w:val="nil"/>
              <w:left w:val="nil"/>
              <w:bottom w:val="single" w:sz="4" w:space="0" w:color="auto"/>
              <w:right w:val="single" w:sz="8" w:space="0" w:color="auto"/>
            </w:tcBorders>
            <w:shd w:val="clear" w:color="auto" w:fill="auto"/>
            <w:noWrap/>
            <w:vAlign w:val="center"/>
          </w:tcPr>
          <w:p w14:paraId="2EDBB29C" w14:textId="77777777" w:rsidR="00772021" w:rsidRPr="00EE3251" w:rsidRDefault="00772021" w:rsidP="004F3EFB">
            <w:pPr>
              <w:jc w:val="right"/>
            </w:pPr>
            <w:r w:rsidRPr="00EE3251">
              <w:t>195</w:t>
            </w:r>
          </w:p>
        </w:tc>
        <w:tc>
          <w:tcPr>
            <w:tcW w:w="1063" w:type="dxa"/>
            <w:tcBorders>
              <w:top w:val="nil"/>
              <w:left w:val="single" w:sz="8" w:space="0" w:color="auto"/>
              <w:bottom w:val="single" w:sz="4" w:space="0" w:color="auto"/>
              <w:right w:val="single" w:sz="8" w:space="0" w:color="auto"/>
            </w:tcBorders>
            <w:vAlign w:val="center"/>
          </w:tcPr>
          <w:p w14:paraId="3D5FE3D6" w14:textId="77777777" w:rsidR="00772021" w:rsidRPr="00EE3251" w:rsidRDefault="00772021" w:rsidP="004F3EFB">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22B4686D" w14:textId="77777777" w:rsidR="00772021" w:rsidRPr="00EE3251" w:rsidRDefault="00772021" w:rsidP="004F3EFB">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7E16F5B6" w14:textId="77777777" w:rsidR="00772021" w:rsidRPr="00EE3251" w:rsidRDefault="00772021" w:rsidP="004F3EFB">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51DD3855" w14:textId="77777777" w:rsidR="00772021" w:rsidRPr="00EE3251" w:rsidRDefault="00772021" w:rsidP="004F3EFB">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2EC70067" w14:textId="77777777" w:rsidR="00772021" w:rsidRPr="00EE3251" w:rsidRDefault="00772021" w:rsidP="004F3EFB">
            <w:pPr>
              <w:jc w:val="right"/>
            </w:pPr>
            <w:r w:rsidRPr="00EE3251">
              <w:t>175</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23673BFF" w14:textId="77777777" w:rsidR="00772021" w:rsidRPr="00EE3251" w:rsidRDefault="00772021" w:rsidP="004F3EFB">
            <w:pPr>
              <w:jc w:val="right"/>
            </w:pPr>
            <w:r w:rsidRPr="00EE3251">
              <w:t>2,220</w:t>
            </w:r>
          </w:p>
        </w:tc>
        <w:tc>
          <w:tcPr>
            <w:tcW w:w="1092" w:type="dxa"/>
            <w:tcBorders>
              <w:top w:val="nil"/>
              <w:left w:val="nil"/>
              <w:bottom w:val="single" w:sz="4" w:space="0" w:color="auto"/>
              <w:right w:val="single" w:sz="4" w:space="0" w:color="auto"/>
            </w:tcBorders>
            <w:shd w:val="clear" w:color="auto" w:fill="auto"/>
            <w:noWrap/>
            <w:vAlign w:val="center"/>
          </w:tcPr>
          <w:p w14:paraId="4A75718A" w14:textId="77777777" w:rsidR="00772021" w:rsidRPr="00EE3251" w:rsidRDefault="00772021" w:rsidP="004F3EFB">
            <w:pPr>
              <w:jc w:val="right"/>
            </w:pPr>
            <w:r w:rsidRPr="00EE3251">
              <w:t>2,145</w:t>
            </w:r>
          </w:p>
        </w:tc>
        <w:tc>
          <w:tcPr>
            <w:tcW w:w="1092" w:type="dxa"/>
            <w:tcBorders>
              <w:top w:val="nil"/>
              <w:left w:val="nil"/>
              <w:bottom w:val="single" w:sz="4" w:space="0" w:color="auto"/>
              <w:right w:val="single" w:sz="4" w:space="0" w:color="auto"/>
            </w:tcBorders>
            <w:shd w:val="clear" w:color="auto" w:fill="auto"/>
            <w:noWrap/>
            <w:vAlign w:val="center"/>
          </w:tcPr>
          <w:p w14:paraId="1691950D" w14:textId="77777777" w:rsidR="00772021" w:rsidRPr="00EE3251" w:rsidRDefault="00772021" w:rsidP="004F3EFB">
            <w:pPr>
              <w:jc w:val="right"/>
            </w:pPr>
            <w:r w:rsidRPr="00EE3251">
              <w:t>4,540</w:t>
            </w:r>
          </w:p>
        </w:tc>
        <w:tc>
          <w:tcPr>
            <w:tcW w:w="1276" w:type="dxa"/>
            <w:gridSpan w:val="2"/>
            <w:tcBorders>
              <w:top w:val="nil"/>
              <w:left w:val="nil"/>
              <w:bottom w:val="single" w:sz="4" w:space="0" w:color="auto"/>
              <w:right w:val="single" w:sz="8" w:space="0" w:color="auto"/>
            </w:tcBorders>
            <w:shd w:val="clear" w:color="auto" w:fill="auto"/>
            <w:noWrap/>
            <w:vAlign w:val="bottom"/>
          </w:tcPr>
          <w:p w14:paraId="6A0FC5FF" w14:textId="77777777" w:rsidR="00772021" w:rsidRPr="00EE3251" w:rsidRDefault="00772021" w:rsidP="004F3EFB">
            <w:pPr>
              <w:widowControl/>
              <w:adjustRightInd/>
              <w:spacing w:line="240" w:lineRule="auto"/>
              <w:jc w:val="center"/>
              <w:textAlignment w:val="auto"/>
            </w:pPr>
          </w:p>
        </w:tc>
      </w:tr>
      <w:tr w:rsidR="00772021" w:rsidRPr="00EE3251" w14:paraId="609B2BD0"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1D5B66DA" w14:textId="77777777" w:rsidR="00772021" w:rsidRPr="007607D6" w:rsidRDefault="00772021" w:rsidP="00B81C3E">
            <w:r w:rsidRPr="007607D6">
              <w:t>待聘二</w:t>
            </w:r>
          </w:p>
          <w:p w14:paraId="1A5FF46E" w14:textId="56858120" w:rsidR="00772021" w:rsidRPr="00EE3251" w:rsidRDefault="00772021" w:rsidP="004F3EFB">
            <w:r w:rsidRPr="007607D6">
              <w:t>(</w:t>
            </w:r>
            <w:r w:rsidRPr="007607D6">
              <w:t>工程師</w:t>
            </w:r>
            <w:r w:rsidRPr="007607D6">
              <w:t>)</w:t>
            </w:r>
          </w:p>
        </w:tc>
        <w:tc>
          <w:tcPr>
            <w:tcW w:w="1143" w:type="dxa"/>
            <w:tcBorders>
              <w:top w:val="single" w:sz="4" w:space="0" w:color="auto"/>
              <w:left w:val="single" w:sz="8" w:space="0" w:color="auto"/>
              <w:bottom w:val="single" w:sz="8" w:space="0" w:color="auto"/>
              <w:right w:val="single" w:sz="8" w:space="0" w:color="auto"/>
            </w:tcBorders>
            <w:vAlign w:val="center"/>
          </w:tcPr>
          <w:p w14:paraId="6E30DE60" w14:textId="77777777" w:rsidR="00772021" w:rsidRPr="00EE3251" w:rsidRDefault="00772021" w:rsidP="004F3EFB">
            <w:pPr>
              <w:jc w:val="right"/>
            </w:pPr>
            <w:r w:rsidRPr="00EE3251">
              <w:t>88</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63CFEE7A" w14:textId="77777777" w:rsidR="00772021" w:rsidRPr="00EE3251" w:rsidRDefault="00772021" w:rsidP="004F3EFB">
            <w:pPr>
              <w:jc w:val="right"/>
            </w:pPr>
            <w:r w:rsidRPr="00EE3251">
              <w:t>90</w:t>
            </w:r>
          </w:p>
        </w:tc>
        <w:tc>
          <w:tcPr>
            <w:tcW w:w="1144" w:type="dxa"/>
            <w:tcBorders>
              <w:top w:val="nil"/>
              <w:left w:val="nil"/>
              <w:bottom w:val="single" w:sz="4" w:space="0" w:color="auto"/>
              <w:right w:val="single" w:sz="8" w:space="0" w:color="auto"/>
            </w:tcBorders>
            <w:shd w:val="clear" w:color="auto" w:fill="auto"/>
            <w:noWrap/>
            <w:vAlign w:val="center"/>
          </w:tcPr>
          <w:p w14:paraId="3AFCA3D9" w14:textId="77777777" w:rsidR="00772021" w:rsidRPr="00EE3251" w:rsidRDefault="00772021" w:rsidP="004F3EFB">
            <w:pPr>
              <w:jc w:val="right"/>
            </w:pPr>
            <w:r w:rsidRPr="00EE3251">
              <w:t>92</w:t>
            </w:r>
          </w:p>
        </w:tc>
        <w:tc>
          <w:tcPr>
            <w:tcW w:w="1063" w:type="dxa"/>
            <w:tcBorders>
              <w:top w:val="nil"/>
              <w:left w:val="single" w:sz="8" w:space="0" w:color="auto"/>
              <w:bottom w:val="single" w:sz="4" w:space="0" w:color="auto"/>
              <w:right w:val="single" w:sz="8" w:space="0" w:color="auto"/>
            </w:tcBorders>
            <w:vAlign w:val="center"/>
          </w:tcPr>
          <w:p w14:paraId="09269A65" w14:textId="77777777" w:rsidR="00772021" w:rsidRPr="00EE3251" w:rsidRDefault="00772021" w:rsidP="004F3EFB">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28FDD103" w14:textId="77777777" w:rsidR="00772021" w:rsidRPr="00EE3251" w:rsidRDefault="00772021" w:rsidP="004F3EFB">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2C481C09" w14:textId="77777777" w:rsidR="00772021" w:rsidRPr="00EE3251" w:rsidRDefault="00772021" w:rsidP="004F3EFB">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656844BB" w14:textId="77777777" w:rsidR="00772021" w:rsidRPr="00EE3251" w:rsidRDefault="00772021" w:rsidP="004F3EFB">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6C21B45D" w14:textId="77777777" w:rsidR="00772021" w:rsidRPr="00EE3251" w:rsidRDefault="00772021" w:rsidP="004F3EFB">
            <w:pPr>
              <w:jc w:val="right"/>
            </w:pPr>
            <w:r w:rsidRPr="00EE3251">
              <w:t>88</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64114C58" w14:textId="77777777" w:rsidR="00772021" w:rsidRPr="00EE3251" w:rsidRDefault="00772021" w:rsidP="004F3EFB">
            <w:pPr>
              <w:jc w:val="right"/>
            </w:pPr>
            <w:r w:rsidRPr="00EE3251">
              <w:t>1,080</w:t>
            </w:r>
          </w:p>
        </w:tc>
        <w:tc>
          <w:tcPr>
            <w:tcW w:w="1092" w:type="dxa"/>
            <w:tcBorders>
              <w:top w:val="nil"/>
              <w:left w:val="nil"/>
              <w:bottom w:val="single" w:sz="4" w:space="0" w:color="auto"/>
              <w:right w:val="single" w:sz="4" w:space="0" w:color="auto"/>
            </w:tcBorders>
            <w:shd w:val="clear" w:color="auto" w:fill="auto"/>
            <w:noWrap/>
            <w:vAlign w:val="center"/>
          </w:tcPr>
          <w:p w14:paraId="06AAAFDA" w14:textId="77777777" w:rsidR="00772021" w:rsidRPr="00EE3251" w:rsidRDefault="00772021" w:rsidP="004F3EFB">
            <w:pPr>
              <w:jc w:val="right"/>
            </w:pPr>
            <w:r w:rsidRPr="00EE3251">
              <w:t>1,012</w:t>
            </w:r>
          </w:p>
        </w:tc>
        <w:tc>
          <w:tcPr>
            <w:tcW w:w="1092" w:type="dxa"/>
            <w:tcBorders>
              <w:top w:val="nil"/>
              <w:left w:val="nil"/>
              <w:bottom w:val="single" w:sz="4" w:space="0" w:color="auto"/>
              <w:right w:val="single" w:sz="4" w:space="0" w:color="auto"/>
            </w:tcBorders>
            <w:shd w:val="clear" w:color="auto" w:fill="auto"/>
            <w:noWrap/>
            <w:vAlign w:val="center"/>
          </w:tcPr>
          <w:p w14:paraId="5D28F68A" w14:textId="77777777" w:rsidR="00772021" w:rsidRPr="00EE3251" w:rsidRDefault="00772021" w:rsidP="004F3EFB">
            <w:pPr>
              <w:jc w:val="right"/>
            </w:pPr>
            <w:r w:rsidRPr="00EE3251">
              <w:t>2,180</w:t>
            </w:r>
          </w:p>
        </w:tc>
        <w:tc>
          <w:tcPr>
            <w:tcW w:w="1276" w:type="dxa"/>
            <w:gridSpan w:val="2"/>
            <w:tcBorders>
              <w:top w:val="nil"/>
              <w:left w:val="nil"/>
              <w:bottom w:val="single" w:sz="4" w:space="0" w:color="auto"/>
              <w:right w:val="single" w:sz="8" w:space="0" w:color="auto"/>
            </w:tcBorders>
            <w:shd w:val="clear" w:color="auto" w:fill="auto"/>
            <w:noWrap/>
            <w:vAlign w:val="bottom"/>
          </w:tcPr>
          <w:p w14:paraId="0786FCC1" w14:textId="77777777" w:rsidR="00772021" w:rsidRPr="00EE3251" w:rsidRDefault="00772021" w:rsidP="004F3EFB">
            <w:pPr>
              <w:widowControl/>
              <w:adjustRightInd/>
              <w:spacing w:line="240" w:lineRule="auto"/>
              <w:jc w:val="center"/>
              <w:textAlignment w:val="auto"/>
            </w:pPr>
          </w:p>
        </w:tc>
      </w:tr>
      <w:tr w:rsidR="00772021" w:rsidRPr="00EE3251" w14:paraId="23969906"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4F3CC812" w14:textId="77777777" w:rsidR="00772021" w:rsidRPr="007607D6" w:rsidRDefault="00772021" w:rsidP="00B81C3E">
            <w:r w:rsidRPr="007607D6">
              <w:t>待聘三</w:t>
            </w:r>
          </w:p>
          <w:p w14:paraId="02547F1C" w14:textId="69D44250" w:rsidR="00772021" w:rsidRPr="00EE3251" w:rsidRDefault="00772021" w:rsidP="004F3EFB">
            <w:r w:rsidRPr="007607D6">
              <w:t>(</w:t>
            </w:r>
            <w:r w:rsidRPr="007607D6">
              <w:t>工程師</w:t>
            </w:r>
            <w:r w:rsidRPr="007607D6">
              <w:t>)</w:t>
            </w:r>
          </w:p>
        </w:tc>
        <w:tc>
          <w:tcPr>
            <w:tcW w:w="1143" w:type="dxa"/>
            <w:tcBorders>
              <w:top w:val="single" w:sz="4" w:space="0" w:color="auto"/>
              <w:left w:val="single" w:sz="8" w:space="0" w:color="auto"/>
              <w:bottom w:val="single" w:sz="8" w:space="0" w:color="auto"/>
              <w:right w:val="single" w:sz="8" w:space="0" w:color="auto"/>
            </w:tcBorders>
            <w:vAlign w:val="center"/>
          </w:tcPr>
          <w:p w14:paraId="7E9CFE27" w14:textId="77777777" w:rsidR="00772021" w:rsidRPr="00EE3251" w:rsidRDefault="00772021" w:rsidP="004F3EFB">
            <w:pPr>
              <w:jc w:val="right"/>
            </w:pPr>
            <w:r w:rsidRPr="00EE3251">
              <w:t>85</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67CF2C15" w14:textId="77777777" w:rsidR="00772021" w:rsidRPr="00EE3251" w:rsidRDefault="00772021" w:rsidP="004F3EFB">
            <w:pPr>
              <w:jc w:val="right"/>
            </w:pPr>
            <w:r w:rsidRPr="00EE3251">
              <w:t>87</w:t>
            </w:r>
          </w:p>
        </w:tc>
        <w:tc>
          <w:tcPr>
            <w:tcW w:w="1144" w:type="dxa"/>
            <w:tcBorders>
              <w:top w:val="nil"/>
              <w:left w:val="nil"/>
              <w:bottom w:val="single" w:sz="4" w:space="0" w:color="auto"/>
              <w:right w:val="single" w:sz="8" w:space="0" w:color="auto"/>
            </w:tcBorders>
            <w:shd w:val="clear" w:color="auto" w:fill="auto"/>
            <w:noWrap/>
            <w:vAlign w:val="center"/>
          </w:tcPr>
          <w:p w14:paraId="11DB1373" w14:textId="77777777" w:rsidR="00772021" w:rsidRPr="00EE3251" w:rsidRDefault="00772021" w:rsidP="004F3EFB">
            <w:pPr>
              <w:jc w:val="right"/>
            </w:pPr>
            <w:r w:rsidRPr="00EE3251">
              <w:t>89</w:t>
            </w:r>
          </w:p>
        </w:tc>
        <w:tc>
          <w:tcPr>
            <w:tcW w:w="1063" w:type="dxa"/>
            <w:tcBorders>
              <w:top w:val="nil"/>
              <w:left w:val="single" w:sz="8" w:space="0" w:color="auto"/>
              <w:bottom w:val="single" w:sz="4" w:space="0" w:color="auto"/>
              <w:right w:val="single" w:sz="8" w:space="0" w:color="auto"/>
            </w:tcBorders>
            <w:vAlign w:val="center"/>
          </w:tcPr>
          <w:p w14:paraId="1C85D2E2" w14:textId="77777777" w:rsidR="00772021" w:rsidRPr="00EE3251" w:rsidRDefault="00772021" w:rsidP="004F3EFB">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54F7F31B" w14:textId="77777777" w:rsidR="00772021" w:rsidRPr="00EE3251" w:rsidRDefault="00772021" w:rsidP="004F3EFB">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473625D4" w14:textId="77777777" w:rsidR="00772021" w:rsidRPr="00EE3251" w:rsidRDefault="00772021" w:rsidP="004F3EFB">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035619C0" w14:textId="77777777" w:rsidR="00772021" w:rsidRPr="00EE3251" w:rsidRDefault="00772021" w:rsidP="004F3EFB">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1926852A" w14:textId="77777777" w:rsidR="00772021" w:rsidRPr="00EE3251" w:rsidRDefault="00772021" w:rsidP="004F3EFB">
            <w:pPr>
              <w:jc w:val="right"/>
            </w:pPr>
            <w:r w:rsidRPr="00EE3251">
              <w:t>85</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75CF4863" w14:textId="77777777" w:rsidR="00772021" w:rsidRPr="00EE3251" w:rsidRDefault="00772021" w:rsidP="004F3EFB">
            <w:pPr>
              <w:jc w:val="right"/>
            </w:pPr>
            <w:r w:rsidRPr="00EE3251">
              <w:t>1,044</w:t>
            </w:r>
          </w:p>
        </w:tc>
        <w:tc>
          <w:tcPr>
            <w:tcW w:w="1092" w:type="dxa"/>
            <w:tcBorders>
              <w:top w:val="nil"/>
              <w:left w:val="nil"/>
              <w:bottom w:val="single" w:sz="4" w:space="0" w:color="auto"/>
              <w:right w:val="single" w:sz="4" w:space="0" w:color="auto"/>
            </w:tcBorders>
            <w:shd w:val="clear" w:color="auto" w:fill="auto"/>
            <w:noWrap/>
            <w:vAlign w:val="center"/>
          </w:tcPr>
          <w:p w14:paraId="2C18FDA5" w14:textId="77777777" w:rsidR="00772021" w:rsidRPr="00EE3251" w:rsidRDefault="00772021" w:rsidP="004F3EFB">
            <w:pPr>
              <w:jc w:val="right"/>
            </w:pPr>
            <w:r w:rsidRPr="00EE3251">
              <w:t>979</w:t>
            </w:r>
          </w:p>
        </w:tc>
        <w:tc>
          <w:tcPr>
            <w:tcW w:w="1092" w:type="dxa"/>
            <w:tcBorders>
              <w:top w:val="nil"/>
              <w:left w:val="nil"/>
              <w:bottom w:val="single" w:sz="4" w:space="0" w:color="auto"/>
              <w:right w:val="single" w:sz="4" w:space="0" w:color="auto"/>
            </w:tcBorders>
            <w:shd w:val="clear" w:color="auto" w:fill="auto"/>
            <w:noWrap/>
            <w:vAlign w:val="center"/>
          </w:tcPr>
          <w:p w14:paraId="55C76A32" w14:textId="77777777" w:rsidR="00772021" w:rsidRPr="00EE3251" w:rsidRDefault="00772021" w:rsidP="004F3EFB">
            <w:pPr>
              <w:jc w:val="right"/>
            </w:pPr>
            <w:r w:rsidRPr="00EE3251">
              <w:t>2,108</w:t>
            </w:r>
          </w:p>
        </w:tc>
        <w:tc>
          <w:tcPr>
            <w:tcW w:w="1276" w:type="dxa"/>
            <w:gridSpan w:val="2"/>
            <w:tcBorders>
              <w:top w:val="nil"/>
              <w:left w:val="nil"/>
              <w:bottom w:val="single" w:sz="4" w:space="0" w:color="auto"/>
              <w:right w:val="single" w:sz="8" w:space="0" w:color="auto"/>
            </w:tcBorders>
            <w:shd w:val="clear" w:color="auto" w:fill="auto"/>
            <w:noWrap/>
            <w:vAlign w:val="bottom"/>
          </w:tcPr>
          <w:p w14:paraId="5E41F666" w14:textId="77777777" w:rsidR="00772021" w:rsidRPr="00EE3251" w:rsidRDefault="00772021" w:rsidP="004F3EFB">
            <w:pPr>
              <w:widowControl/>
              <w:adjustRightInd/>
              <w:spacing w:line="240" w:lineRule="auto"/>
              <w:jc w:val="center"/>
              <w:textAlignment w:val="auto"/>
            </w:pPr>
          </w:p>
        </w:tc>
      </w:tr>
      <w:tr w:rsidR="00772021" w:rsidRPr="00EE3251" w14:paraId="5E94E288"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30A539B3" w14:textId="77777777" w:rsidR="00772021" w:rsidRPr="007607D6" w:rsidRDefault="00772021" w:rsidP="00B81C3E">
            <w:r w:rsidRPr="007607D6">
              <w:lastRenderedPageBreak/>
              <w:t>待聘四</w:t>
            </w:r>
          </w:p>
          <w:p w14:paraId="3C950278" w14:textId="4DA34F35" w:rsidR="00772021" w:rsidRPr="00EE3251" w:rsidRDefault="00772021" w:rsidP="004F3EFB">
            <w:r w:rsidRPr="007607D6">
              <w:t>(</w:t>
            </w:r>
            <w:r w:rsidRPr="007607D6">
              <w:t>工程師</w:t>
            </w:r>
            <w:r w:rsidRPr="007607D6">
              <w:t>)</w:t>
            </w:r>
          </w:p>
        </w:tc>
        <w:tc>
          <w:tcPr>
            <w:tcW w:w="1143" w:type="dxa"/>
            <w:tcBorders>
              <w:top w:val="single" w:sz="4" w:space="0" w:color="auto"/>
              <w:left w:val="single" w:sz="8" w:space="0" w:color="auto"/>
              <w:bottom w:val="single" w:sz="8" w:space="0" w:color="auto"/>
              <w:right w:val="single" w:sz="8" w:space="0" w:color="auto"/>
            </w:tcBorders>
            <w:vAlign w:val="center"/>
          </w:tcPr>
          <w:p w14:paraId="3B8C895D" w14:textId="77777777" w:rsidR="00772021" w:rsidRPr="00EE3251" w:rsidRDefault="00772021" w:rsidP="004F3EFB">
            <w:pPr>
              <w:jc w:val="right"/>
            </w:pPr>
            <w:r w:rsidRPr="00EE3251">
              <w:t>60</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197E9179" w14:textId="77777777" w:rsidR="00772021" w:rsidRPr="00EE3251" w:rsidRDefault="00772021" w:rsidP="004F3EFB">
            <w:pPr>
              <w:jc w:val="right"/>
            </w:pPr>
            <w:r w:rsidRPr="00EE3251">
              <w:t>65</w:t>
            </w:r>
          </w:p>
        </w:tc>
        <w:tc>
          <w:tcPr>
            <w:tcW w:w="1144" w:type="dxa"/>
            <w:tcBorders>
              <w:top w:val="nil"/>
              <w:left w:val="nil"/>
              <w:bottom w:val="single" w:sz="4" w:space="0" w:color="auto"/>
              <w:right w:val="single" w:sz="8" w:space="0" w:color="auto"/>
            </w:tcBorders>
            <w:shd w:val="clear" w:color="auto" w:fill="auto"/>
            <w:noWrap/>
            <w:vAlign w:val="center"/>
          </w:tcPr>
          <w:p w14:paraId="279F9CE2" w14:textId="77777777" w:rsidR="00772021" w:rsidRPr="00EE3251" w:rsidRDefault="00772021" w:rsidP="004F3EFB">
            <w:pPr>
              <w:jc w:val="right"/>
            </w:pPr>
            <w:r w:rsidRPr="00EE3251">
              <w:t>70</w:t>
            </w:r>
          </w:p>
        </w:tc>
        <w:tc>
          <w:tcPr>
            <w:tcW w:w="1063" w:type="dxa"/>
            <w:tcBorders>
              <w:top w:val="nil"/>
              <w:left w:val="single" w:sz="8" w:space="0" w:color="auto"/>
              <w:bottom w:val="single" w:sz="4" w:space="0" w:color="auto"/>
              <w:right w:val="single" w:sz="8" w:space="0" w:color="auto"/>
            </w:tcBorders>
            <w:vAlign w:val="center"/>
          </w:tcPr>
          <w:p w14:paraId="31526058" w14:textId="77777777" w:rsidR="00772021" w:rsidRPr="00EE3251" w:rsidRDefault="00772021" w:rsidP="004F3EFB">
            <w:pPr>
              <w:jc w:val="center"/>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4046EC6E" w14:textId="77777777" w:rsidR="00772021" w:rsidRPr="00EE3251" w:rsidRDefault="00772021" w:rsidP="004F3EFB">
            <w:pPr>
              <w:jc w:val="center"/>
            </w:pPr>
            <w:r w:rsidRPr="00EE3251">
              <w:t>12</w:t>
            </w:r>
          </w:p>
        </w:tc>
        <w:tc>
          <w:tcPr>
            <w:tcW w:w="1063" w:type="dxa"/>
            <w:tcBorders>
              <w:top w:val="nil"/>
              <w:left w:val="nil"/>
              <w:bottom w:val="single" w:sz="4" w:space="0" w:color="auto"/>
              <w:right w:val="single" w:sz="4" w:space="0" w:color="auto"/>
            </w:tcBorders>
            <w:shd w:val="clear" w:color="auto" w:fill="auto"/>
            <w:noWrap/>
            <w:vAlign w:val="center"/>
          </w:tcPr>
          <w:p w14:paraId="7BE91757" w14:textId="77777777" w:rsidR="00772021" w:rsidRPr="00EE3251" w:rsidRDefault="00772021" w:rsidP="004F3EFB">
            <w:pPr>
              <w:jc w:val="center"/>
            </w:pPr>
            <w:r w:rsidRPr="00EE3251">
              <w:t>11</w:t>
            </w:r>
          </w:p>
        </w:tc>
        <w:tc>
          <w:tcPr>
            <w:tcW w:w="1063" w:type="dxa"/>
            <w:tcBorders>
              <w:top w:val="nil"/>
              <w:left w:val="nil"/>
              <w:bottom w:val="single" w:sz="4" w:space="0" w:color="auto"/>
              <w:right w:val="single" w:sz="8" w:space="0" w:color="auto"/>
            </w:tcBorders>
            <w:shd w:val="clear" w:color="auto" w:fill="auto"/>
            <w:noWrap/>
            <w:vAlign w:val="center"/>
          </w:tcPr>
          <w:p w14:paraId="38316D93" w14:textId="77777777" w:rsidR="00772021" w:rsidRPr="00EE3251" w:rsidRDefault="00772021" w:rsidP="004F3EFB">
            <w:pPr>
              <w:jc w:val="center"/>
            </w:pPr>
            <w:r w:rsidRPr="00EE3251">
              <w:t>24</w:t>
            </w:r>
          </w:p>
        </w:tc>
        <w:tc>
          <w:tcPr>
            <w:tcW w:w="1091" w:type="dxa"/>
            <w:tcBorders>
              <w:top w:val="nil"/>
              <w:left w:val="single" w:sz="8" w:space="0" w:color="auto"/>
              <w:bottom w:val="single" w:sz="4" w:space="0" w:color="auto"/>
              <w:right w:val="single" w:sz="8" w:space="0" w:color="auto"/>
            </w:tcBorders>
            <w:vAlign w:val="center"/>
          </w:tcPr>
          <w:p w14:paraId="5B457BBD" w14:textId="77777777" w:rsidR="00772021" w:rsidRPr="00EE3251" w:rsidRDefault="00772021" w:rsidP="004F3EFB">
            <w:pPr>
              <w:jc w:val="right"/>
            </w:pPr>
            <w:r w:rsidRPr="00EE3251">
              <w:t>60</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13A8EB9D" w14:textId="77777777" w:rsidR="00772021" w:rsidRPr="00EE3251" w:rsidRDefault="00772021" w:rsidP="004F3EFB">
            <w:pPr>
              <w:jc w:val="right"/>
            </w:pPr>
            <w:r w:rsidRPr="00EE3251">
              <w:t>780</w:t>
            </w:r>
          </w:p>
        </w:tc>
        <w:tc>
          <w:tcPr>
            <w:tcW w:w="1092" w:type="dxa"/>
            <w:tcBorders>
              <w:top w:val="nil"/>
              <w:left w:val="nil"/>
              <w:bottom w:val="single" w:sz="4" w:space="0" w:color="auto"/>
              <w:right w:val="single" w:sz="4" w:space="0" w:color="auto"/>
            </w:tcBorders>
            <w:shd w:val="clear" w:color="auto" w:fill="auto"/>
            <w:noWrap/>
            <w:vAlign w:val="center"/>
          </w:tcPr>
          <w:p w14:paraId="5263935E" w14:textId="77777777" w:rsidR="00772021" w:rsidRPr="00EE3251" w:rsidRDefault="00772021" w:rsidP="004F3EFB">
            <w:pPr>
              <w:jc w:val="right"/>
            </w:pPr>
            <w:r w:rsidRPr="00EE3251">
              <w:t>770</w:t>
            </w:r>
          </w:p>
        </w:tc>
        <w:tc>
          <w:tcPr>
            <w:tcW w:w="1092" w:type="dxa"/>
            <w:tcBorders>
              <w:top w:val="nil"/>
              <w:left w:val="nil"/>
              <w:bottom w:val="single" w:sz="4" w:space="0" w:color="auto"/>
              <w:right w:val="single" w:sz="4" w:space="0" w:color="auto"/>
            </w:tcBorders>
            <w:shd w:val="clear" w:color="auto" w:fill="auto"/>
            <w:noWrap/>
            <w:vAlign w:val="center"/>
          </w:tcPr>
          <w:p w14:paraId="511952DE" w14:textId="77777777" w:rsidR="00772021" w:rsidRPr="00EE3251" w:rsidRDefault="00772021" w:rsidP="004F3EFB">
            <w:pPr>
              <w:jc w:val="right"/>
            </w:pPr>
            <w:r w:rsidRPr="00EE3251">
              <w:t>1,610</w:t>
            </w:r>
          </w:p>
        </w:tc>
        <w:tc>
          <w:tcPr>
            <w:tcW w:w="1276" w:type="dxa"/>
            <w:gridSpan w:val="2"/>
            <w:tcBorders>
              <w:top w:val="nil"/>
              <w:left w:val="nil"/>
              <w:bottom w:val="single" w:sz="4" w:space="0" w:color="auto"/>
              <w:right w:val="single" w:sz="8" w:space="0" w:color="auto"/>
            </w:tcBorders>
            <w:shd w:val="clear" w:color="auto" w:fill="auto"/>
            <w:noWrap/>
            <w:vAlign w:val="bottom"/>
          </w:tcPr>
          <w:p w14:paraId="538CE0B2" w14:textId="77777777" w:rsidR="00772021" w:rsidRPr="00EE3251" w:rsidRDefault="00772021" w:rsidP="004F3EFB">
            <w:pPr>
              <w:widowControl/>
              <w:adjustRightInd/>
              <w:spacing w:line="240" w:lineRule="auto"/>
              <w:jc w:val="center"/>
              <w:textAlignment w:val="auto"/>
            </w:pPr>
          </w:p>
        </w:tc>
      </w:tr>
      <w:tr w:rsidR="00A931EA" w:rsidRPr="00EE3251" w14:paraId="4D194B46" w14:textId="77777777" w:rsidTr="004F3EFB">
        <w:trPr>
          <w:trHeight w:val="245"/>
          <w:jc w:val="right"/>
        </w:trPr>
        <w:tc>
          <w:tcPr>
            <w:tcW w:w="4672" w:type="dxa"/>
            <w:gridSpan w:val="4"/>
            <w:tcBorders>
              <w:top w:val="single" w:sz="4" w:space="0" w:color="auto"/>
              <w:left w:val="single" w:sz="4" w:space="0" w:color="auto"/>
              <w:bottom w:val="single" w:sz="4" w:space="0" w:color="auto"/>
              <w:right w:val="single" w:sz="8" w:space="0" w:color="auto"/>
            </w:tcBorders>
            <w:shd w:val="clear" w:color="000000" w:fill="FFFFC0"/>
            <w:noWrap/>
            <w:vAlign w:val="bottom"/>
            <w:hideMark/>
          </w:tcPr>
          <w:p w14:paraId="10C35B65"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063" w:type="dxa"/>
            <w:tcBorders>
              <w:top w:val="nil"/>
              <w:left w:val="single" w:sz="8" w:space="0" w:color="auto"/>
              <w:bottom w:val="single" w:sz="8" w:space="0" w:color="auto"/>
              <w:right w:val="single" w:sz="8" w:space="0" w:color="auto"/>
            </w:tcBorders>
            <w:shd w:val="clear" w:color="000000" w:fill="FFFFC0"/>
          </w:tcPr>
          <w:p w14:paraId="3195D8F4" w14:textId="77777777" w:rsidR="00A931EA" w:rsidRPr="00EE3251" w:rsidRDefault="00A931EA" w:rsidP="004F3EFB">
            <w:pPr>
              <w:jc w:val="center"/>
            </w:pPr>
            <w:r w:rsidRPr="00EE3251">
              <w:t>16</w:t>
            </w:r>
          </w:p>
        </w:tc>
        <w:tc>
          <w:tcPr>
            <w:tcW w:w="1063" w:type="dxa"/>
            <w:tcBorders>
              <w:top w:val="nil"/>
              <w:left w:val="single" w:sz="8" w:space="0" w:color="auto"/>
              <w:bottom w:val="single" w:sz="4" w:space="0" w:color="auto"/>
              <w:right w:val="single" w:sz="4" w:space="0" w:color="auto"/>
            </w:tcBorders>
            <w:shd w:val="clear" w:color="000000" w:fill="FFFFC0"/>
            <w:noWrap/>
            <w:hideMark/>
          </w:tcPr>
          <w:p w14:paraId="5CB0E95F" w14:textId="77777777" w:rsidR="00A931EA" w:rsidRPr="00EE3251" w:rsidRDefault="00A931EA" w:rsidP="004F3EFB">
            <w:pPr>
              <w:jc w:val="center"/>
            </w:pPr>
            <w:r w:rsidRPr="00EE3251">
              <w:t>189</w:t>
            </w:r>
          </w:p>
        </w:tc>
        <w:tc>
          <w:tcPr>
            <w:tcW w:w="1063" w:type="dxa"/>
            <w:tcBorders>
              <w:top w:val="nil"/>
              <w:left w:val="nil"/>
              <w:bottom w:val="single" w:sz="4" w:space="0" w:color="auto"/>
              <w:right w:val="single" w:sz="8" w:space="0" w:color="auto"/>
            </w:tcBorders>
            <w:shd w:val="clear" w:color="000000" w:fill="FFFFC0"/>
            <w:noWrap/>
            <w:hideMark/>
          </w:tcPr>
          <w:p w14:paraId="09F5CE76" w14:textId="77777777" w:rsidR="00A931EA" w:rsidRPr="00EE3251" w:rsidRDefault="00A931EA" w:rsidP="004F3EFB">
            <w:pPr>
              <w:jc w:val="center"/>
            </w:pPr>
            <w:r w:rsidRPr="00EE3251">
              <w:t>174</w:t>
            </w:r>
          </w:p>
        </w:tc>
        <w:tc>
          <w:tcPr>
            <w:tcW w:w="1063" w:type="dxa"/>
            <w:tcBorders>
              <w:top w:val="nil"/>
              <w:left w:val="single" w:sz="8" w:space="0" w:color="auto"/>
              <w:bottom w:val="single" w:sz="8" w:space="0" w:color="auto"/>
              <w:right w:val="single" w:sz="8" w:space="0" w:color="auto"/>
            </w:tcBorders>
            <w:shd w:val="clear" w:color="000000" w:fill="FFFFC0"/>
            <w:noWrap/>
            <w:hideMark/>
          </w:tcPr>
          <w:p w14:paraId="35FE3C64" w14:textId="77777777" w:rsidR="00A931EA" w:rsidRPr="00EE3251" w:rsidRDefault="00A931EA" w:rsidP="004F3EFB">
            <w:pPr>
              <w:jc w:val="center"/>
            </w:pPr>
            <w:r w:rsidRPr="00EE3251">
              <w:t>379</w:t>
            </w:r>
          </w:p>
        </w:tc>
        <w:tc>
          <w:tcPr>
            <w:tcW w:w="1091" w:type="dxa"/>
            <w:tcBorders>
              <w:top w:val="single" w:sz="8" w:space="0" w:color="auto"/>
              <w:left w:val="single" w:sz="8" w:space="0" w:color="auto"/>
              <w:bottom w:val="single" w:sz="8" w:space="0" w:color="auto"/>
              <w:right w:val="single" w:sz="8" w:space="0" w:color="auto"/>
            </w:tcBorders>
            <w:shd w:val="clear" w:color="000000" w:fill="FFFFC0"/>
          </w:tcPr>
          <w:p w14:paraId="755F92A7" w14:textId="77777777" w:rsidR="00A931EA" w:rsidRPr="00EE3251" w:rsidRDefault="00A931EA" w:rsidP="004F3EFB">
            <w:pPr>
              <w:jc w:val="right"/>
            </w:pPr>
            <w:r w:rsidRPr="00EE3251">
              <w:t>1339</w:t>
            </w:r>
          </w:p>
        </w:tc>
        <w:tc>
          <w:tcPr>
            <w:tcW w:w="1092" w:type="dxa"/>
            <w:tcBorders>
              <w:top w:val="nil"/>
              <w:left w:val="single" w:sz="8" w:space="0" w:color="auto"/>
              <w:bottom w:val="single" w:sz="4" w:space="0" w:color="auto"/>
              <w:right w:val="single" w:sz="4" w:space="0" w:color="auto"/>
            </w:tcBorders>
            <w:shd w:val="clear" w:color="000000" w:fill="FFFFC0"/>
            <w:noWrap/>
            <w:hideMark/>
          </w:tcPr>
          <w:p w14:paraId="6E8A1810" w14:textId="77777777" w:rsidR="00A931EA" w:rsidRPr="00EE3251" w:rsidRDefault="00A931EA" w:rsidP="004F3EFB">
            <w:pPr>
              <w:jc w:val="right"/>
            </w:pPr>
            <w:r w:rsidRPr="00EE3251">
              <w:t>15,792</w:t>
            </w:r>
          </w:p>
        </w:tc>
        <w:tc>
          <w:tcPr>
            <w:tcW w:w="1092" w:type="dxa"/>
            <w:tcBorders>
              <w:top w:val="nil"/>
              <w:left w:val="nil"/>
              <w:bottom w:val="single" w:sz="4" w:space="0" w:color="auto"/>
              <w:right w:val="single" w:sz="4" w:space="0" w:color="auto"/>
            </w:tcBorders>
            <w:shd w:val="clear" w:color="000000" w:fill="FFFFC0"/>
            <w:noWrap/>
            <w:hideMark/>
          </w:tcPr>
          <w:p w14:paraId="42CA0058" w14:textId="77777777" w:rsidR="00A931EA" w:rsidRPr="00EE3251" w:rsidRDefault="00A931EA" w:rsidP="004F3EFB">
            <w:pPr>
              <w:jc w:val="right"/>
            </w:pPr>
            <w:r w:rsidRPr="00EE3251">
              <w:t>15,074</w:t>
            </w:r>
          </w:p>
        </w:tc>
        <w:tc>
          <w:tcPr>
            <w:tcW w:w="1092" w:type="dxa"/>
            <w:tcBorders>
              <w:top w:val="nil"/>
              <w:left w:val="nil"/>
              <w:bottom w:val="single" w:sz="4" w:space="0" w:color="auto"/>
              <w:right w:val="single" w:sz="4" w:space="0" w:color="auto"/>
            </w:tcBorders>
            <w:shd w:val="clear" w:color="000000" w:fill="FFFFC0"/>
            <w:noWrap/>
            <w:hideMark/>
          </w:tcPr>
          <w:p w14:paraId="5A7C0469" w14:textId="77777777" w:rsidR="00A931EA" w:rsidRPr="00EE3251" w:rsidRDefault="00A931EA" w:rsidP="004F3EFB">
            <w:pPr>
              <w:jc w:val="right"/>
            </w:pPr>
            <w:r w:rsidRPr="00EE3251">
              <w:t>32,205</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62C2252E" w14:textId="77777777" w:rsidR="00A931EA" w:rsidRPr="00EE3251" w:rsidRDefault="00A931EA" w:rsidP="004F3EFB">
            <w:pPr>
              <w:widowControl/>
              <w:adjustRightInd/>
              <w:spacing w:line="240" w:lineRule="auto"/>
              <w:jc w:val="center"/>
              <w:textAlignment w:val="auto"/>
            </w:pPr>
          </w:p>
        </w:tc>
      </w:tr>
      <w:tr w:rsidR="00A931EA" w:rsidRPr="00EE3251" w14:paraId="13AE0721" w14:textId="77777777" w:rsidTr="004F3EFB">
        <w:trPr>
          <w:trHeight w:val="245"/>
          <w:jc w:val="right"/>
        </w:trPr>
        <w:tc>
          <w:tcPr>
            <w:tcW w:w="14567" w:type="dxa"/>
            <w:gridSpan w:val="14"/>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5E69960B" w14:textId="77777777" w:rsidR="00A931EA" w:rsidRPr="00EE3251" w:rsidRDefault="00A931EA" w:rsidP="00F15812">
            <w:pPr>
              <w:widowControl/>
              <w:adjustRightInd/>
              <w:spacing w:line="240" w:lineRule="auto"/>
              <w:textAlignment w:val="auto"/>
            </w:pPr>
            <w:r w:rsidRPr="00EE3251">
              <w:t>三、顧問、專家</w:t>
            </w:r>
          </w:p>
        </w:tc>
      </w:tr>
      <w:tr w:rsidR="00A931EA" w:rsidRPr="00EE3251" w14:paraId="3DDCA3A4"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hideMark/>
          </w:tcPr>
          <w:p w14:paraId="7FFDD905" w14:textId="77777777" w:rsidR="00EC0D20" w:rsidRDefault="00EC0D20" w:rsidP="00EC0D20">
            <w:r w:rsidRPr="002E3A84">
              <w:rPr>
                <w:rFonts w:hint="eastAsia"/>
              </w:rPr>
              <w:t>黃建霖</w:t>
            </w:r>
          </w:p>
          <w:p w14:paraId="16543C61" w14:textId="0B72405B" w:rsidR="00A931EA" w:rsidRPr="00EE3251" w:rsidRDefault="005D216D" w:rsidP="004F3EFB">
            <w:r>
              <w:rPr>
                <w:rFonts w:hint="eastAsia"/>
              </w:rPr>
              <w:t>產品顧問</w:t>
            </w:r>
          </w:p>
        </w:tc>
        <w:tc>
          <w:tcPr>
            <w:tcW w:w="1143" w:type="dxa"/>
            <w:tcBorders>
              <w:top w:val="single" w:sz="8" w:space="0" w:color="auto"/>
              <w:left w:val="single" w:sz="8" w:space="0" w:color="auto"/>
              <w:bottom w:val="single" w:sz="4" w:space="0" w:color="auto"/>
              <w:right w:val="single" w:sz="8" w:space="0" w:color="auto"/>
            </w:tcBorders>
          </w:tcPr>
          <w:p w14:paraId="389D2257" w14:textId="77777777" w:rsidR="00A931EA" w:rsidRPr="00EE3251" w:rsidRDefault="00A931EA" w:rsidP="004F3EFB">
            <w:pPr>
              <w:jc w:val="center"/>
            </w:pPr>
            <w:r w:rsidRPr="00EE3251">
              <w:t>90</w:t>
            </w:r>
          </w:p>
        </w:tc>
        <w:tc>
          <w:tcPr>
            <w:tcW w:w="1143" w:type="dxa"/>
            <w:tcBorders>
              <w:top w:val="nil"/>
              <w:left w:val="single" w:sz="8" w:space="0" w:color="auto"/>
              <w:bottom w:val="single" w:sz="4" w:space="0" w:color="auto"/>
              <w:right w:val="single" w:sz="4" w:space="0" w:color="auto"/>
            </w:tcBorders>
            <w:shd w:val="clear" w:color="auto" w:fill="auto"/>
            <w:noWrap/>
            <w:hideMark/>
          </w:tcPr>
          <w:p w14:paraId="7F3B39EB" w14:textId="77777777" w:rsidR="00A931EA" w:rsidRPr="00EE3251" w:rsidRDefault="00A931EA" w:rsidP="004F3EFB">
            <w:pPr>
              <w:jc w:val="center"/>
            </w:pPr>
            <w:r w:rsidRPr="00EE3251">
              <w:t>95</w:t>
            </w:r>
          </w:p>
        </w:tc>
        <w:tc>
          <w:tcPr>
            <w:tcW w:w="1144" w:type="dxa"/>
            <w:tcBorders>
              <w:top w:val="nil"/>
              <w:left w:val="nil"/>
              <w:bottom w:val="single" w:sz="4" w:space="0" w:color="auto"/>
              <w:right w:val="single" w:sz="8" w:space="0" w:color="auto"/>
            </w:tcBorders>
            <w:shd w:val="clear" w:color="auto" w:fill="auto"/>
            <w:noWrap/>
            <w:hideMark/>
          </w:tcPr>
          <w:p w14:paraId="1E29F62B" w14:textId="77777777" w:rsidR="00A931EA" w:rsidRPr="00EE3251" w:rsidRDefault="00A931EA" w:rsidP="004F3EFB">
            <w:pPr>
              <w:jc w:val="center"/>
            </w:pPr>
            <w:r w:rsidRPr="00EE3251">
              <w:t>100</w:t>
            </w:r>
          </w:p>
        </w:tc>
        <w:tc>
          <w:tcPr>
            <w:tcW w:w="1063" w:type="dxa"/>
            <w:tcBorders>
              <w:top w:val="single" w:sz="8" w:space="0" w:color="auto"/>
              <w:left w:val="single" w:sz="8" w:space="0" w:color="auto"/>
              <w:bottom w:val="single" w:sz="4" w:space="0" w:color="auto"/>
              <w:right w:val="single" w:sz="8" w:space="0" w:color="auto"/>
            </w:tcBorders>
          </w:tcPr>
          <w:p w14:paraId="4AD58498" w14:textId="77777777" w:rsidR="00A931EA" w:rsidRPr="00EE3251" w:rsidRDefault="00A931EA" w:rsidP="004F3EFB">
            <w:pPr>
              <w:jc w:val="center"/>
            </w:pPr>
            <w:r w:rsidRPr="00EE3251">
              <w:t>0</w:t>
            </w:r>
          </w:p>
        </w:tc>
        <w:tc>
          <w:tcPr>
            <w:tcW w:w="1063" w:type="dxa"/>
            <w:tcBorders>
              <w:top w:val="nil"/>
              <w:left w:val="single" w:sz="8" w:space="0" w:color="auto"/>
              <w:bottom w:val="single" w:sz="4" w:space="0" w:color="auto"/>
              <w:right w:val="single" w:sz="4" w:space="0" w:color="auto"/>
            </w:tcBorders>
            <w:shd w:val="clear" w:color="auto" w:fill="auto"/>
            <w:noWrap/>
            <w:hideMark/>
          </w:tcPr>
          <w:p w14:paraId="7C4CA52A" w14:textId="77777777" w:rsidR="00A931EA" w:rsidRPr="00EE3251" w:rsidRDefault="00A931EA" w:rsidP="004F3EFB">
            <w:pPr>
              <w:jc w:val="center"/>
            </w:pPr>
            <w:r w:rsidRPr="00EE3251">
              <w:t>12</w:t>
            </w:r>
          </w:p>
        </w:tc>
        <w:tc>
          <w:tcPr>
            <w:tcW w:w="1063" w:type="dxa"/>
            <w:tcBorders>
              <w:top w:val="nil"/>
              <w:left w:val="nil"/>
              <w:bottom w:val="single" w:sz="4" w:space="0" w:color="auto"/>
              <w:right w:val="single" w:sz="4" w:space="0" w:color="auto"/>
            </w:tcBorders>
            <w:shd w:val="clear" w:color="auto" w:fill="auto"/>
            <w:noWrap/>
            <w:hideMark/>
          </w:tcPr>
          <w:p w14:paraId="23693651" w14:textId="77777777" w:rsidR="00A931EA" w:rsidRPr="00EE3251" w:rsidRDefault="00A931EA" w:rsidP="004F3EFB">
            <w:pPr>
              <w:jc w:val="center"/>
            </w:pPr>
            <w:r w:rsidRPr="00EE3251">
              <w:t>11</w:t>
            </w:r>
          </w:p>
        </w:tc>
        <w:tc>
          <w:tcPr>
            <w:tcW w:w="1063" w:type="dxa"/>
            <w:tcBorders>
              <w:top w:val="nil"/>
              <w:left w:val="nil"/>
              <w:bottom w:val="single" w:sz="4" w:space="0" w:color="auto"/>
              <w:right w:val="single" w:sz="8" w:space="0" w:color="auto"/>
            </w:tcBorders>
            <w:shd w:val="clear" w:color="auto" w:fill="auto"/>
            <w:noWrap/>
            <w:hideMark/>
          </w:tcPr>
          <w:p w14:paraId="16559739" w14:textId="77777777" w:rsidR="00A931EA" w:rsidRPr="00EE3251" w:rsidRDefault="00A931EA" w:rsidP="004F3EFB">
            <w:pPr>
              <w:jc w:val="center"/>
            </w:pPr>
            <w:r w:rsidRPr="00EE3251">
              <w:t>23</w:t>
            </w:r>
          </w:p>
        </w:tc>
        <w:tc>
          <w:tcPr>
            <w:tcW w:w="1091" w:type="dxa"/>
            <w:tcBorders>
              <w:top w:val="single" w:sz="8" w:space="0" w:color="auto"/>
              <w:left w:val="single" w:sz="8" w:space="0" w:color="auto"/>
              <w:bottom w:val="single" w:sz="4" w:space="0" w:color="auto"/>
              <w:right w:val="single" w:sz="8" w:space="0" w:color="auto"/>
            </w:tcBorders>
          </w:tcPr>
          <w:p w14:paraId="6C97185B" w14:textId="77777777" w:rsidR="00A931EA" w:rsidRPr="00EE3251" w:rsidRDefault="00A931EA" w:rsidP="004F3EFB">
            <w:pPr>
              <w:jc w:val="right"/>
            </w:pPr>
            <w:r w:rsidRPr="00EE3251">
              <w:t>0</w:t>
            </w:r>
          </w:p>
        </w:tc>
        <w:tc>
          <w:tcPr>
            <w:tcW w:w="1092" w:type="dxa"/>
            <w:tcBorders>
              <w:top w:val="nil"/>
              <w:left w:val="single" w:sz="8" w:space="0" w:color="auto"/>
              <w:bottom w:val="single" w:sz="4" w:space="0" w:color="auto"/>
              <w:right w:val="single" w:sz="4" w:space="0" w:color="auto"/>
            </w:tcBorders>
            <w:shd w:val="clear" w:color="auto" w:fill="auto"/>
            <w:noWrap/>
            <w:hideMark/>
          </w:tcPr>
          <w:p w14:paraId="7B8E532A" w14:textId="77777777" w:rsidR="00A931EA" w:rsidRPr="00EE3251" w:rsidRDefault="00A931EA" w:rsidP="004F3EFB">
            <w:pPr>
              <w:jc w:val="right"/>
            </w:pPr>
            <w:r w:rsidRPr="00EE3251">
              <w:t>1,140</w:t>
            </w:r>
          </w:p>
        </w:tc>
        <w:tc>
          <w:tcPr>
            <w:tcW w:w="1092" w:type="dxa"/>
            <w:tcBorders>
              <w:top w:val="nil"/>
              <w:left w:val="nil"/>
              <w:bottom w:val="single" w:sz="4" w:space="0" w:color="auto"/>
              <w:right w:val="single" w:sz="4" w:space="0" w:color="auto"/>
            </w:tcBorders>
            <w:shd w:val="clear" w:color="auto" w:fill="auto"/>
            <w:noWrap/>
            <w:hideMark/>
          </w:tcPr>
          <w:p w14:paraId="1E19790E" w14:textId="77777777" w:rsidR="00A931EA" w:rsidRPr="00EE3251" w:rsidRDefault="00A931EA" w:rsidP="004F3EFB">
            <w:pPr>
              <w:jc w:val="right"/>
            </w:pPr>
            <w:r w:rsidRPr="00EE3251">
              <w:t>1,100</w:t>
            </w:r>
          </w:p>
        </w:tc>
        <w:tc>
          <w:tcPr>
            <w:tcW w:w="1092" w:type="dxa"/>
            <w:tcBorders>
              <w:top w:val="nil"/>
              <w:left w:val="nil"/>
              <w:bottom w:val="single" w:sz="4" w:space="0" w:color="auto"/>
              <w:right w:val="single" w:sz="4" w:space="0" w:color="auto"/>
            </w:tcBorders>
            <w:shd w:val="clear" w:color="auto" w:fill="auto"/>
            <w:noWrap/>
            <w:hideMark/>
          </w:tcPr>
          <w:p w14:paraId="5245DF3C" w14:textId="77777777" w:rsidR="00A931EA" w:rsidRPr="00EE3251" w:rsidRDefault="00A931EA" w:rsidP="004F3EFB">
            <w:pPr>
              <w:jc w:val="right"/>
            </w:pPr>
            <w:r w:rsidRPr="00EE3251">
              <w:t>2,240</w:t>
            </w:r>
          </w:p>
        </w:tc>
        <w:tc>
          <w:tcPr>
            <w:tcW w:w="1276" w:type="dxa"/>
            <w:gridSpan w:val="2"/>
            <w:tcBorders>
              <w:top w:val="nil"/>
              <w:left w:val="nil"/>
              <w:bottom w:val="single" w:sz="4" w:space="0" w:color="auto"/>
              <w:right w:val="single" w:sz="8" w:space="0" w:color="auto"/>
            </w:tcBorders>
            <w:shd w:val="clear" w:color="auto" w:fill="auto"/>
            <w:noWrap/>
            <w:hideMark/>
          </w:tcPr>
          <w:p w14:paraId="5D91CFC5" w14:textId="77777777" w:rsidR="00A931EA" w:rsidRPr="00EE3251" w:rsidRDefault="00A931EA" w:rsidP="004F3EFB">
            <w:r w:rsidRPr="00EE3251">
              <w:t>熟悉</w:t>
            </w:r>
            <w:r w:rsidRPr="00EE3251">
              <w:t>ADAS</w:t>
            </w:r>
            <w:r w:rsidRPr="00EE3251">
              <w:t>產品規格</w:t>
            </w:r>
          </w:p>
        </w:tc>
      </w:tr>
      <w:tr w:rsidR="00A931EA" w:rsidRPr="00EE3251" w14:paraId="7494C87B"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hideMark/>
          </w:tcPr>
          <w:p w14:paraId="547E93B5" w14:textId="076518DE" w:rsidR="00A931EA" w:rsidRPr="00EE3251" w:rsidRDefault="00A931EA" w:rsidP="004F3EFB">
            <w:r w:rsidRPr="00EE3251">
              <w:t>待聘</w:t>
            </w:r>
          </w:p>
        </w:tc>
        <w:tc>
          <w:tcPr>
            <w:tcW w:w="1143" w:type="dxa"/>
            <w:tcBorders>
              <w:top w:val="single" w:sz="4" w:space="0" w:color="auto"/>
              <w:left w:val="single" w:sz="8" w:space="0" w:color="auto"/>
              <w:bottom w:val="single" w:sz="8" w:space="0" w:color="auto"/>
              <w:right w:val="single" w:sz="8" w:space="0" w:color="auto"/>
            </w:tcBorders>
          </w:tcPr>
          <w:p w14:paraId="16F56B63" w14:textId="77777777" w:rsidR="00A931EA" w:rsidRPr="00EE3251" w:rsidRDefault="00A931EA" w:rsidP="004F3EFB">
            <w:pPr>
              <w:jc w:val="center"/>
            </w:pPr>
            <w:r w:rsidRPr="00EE3251">
              <w:t>90</w:t>
            </w:r>
          </w:p>
        </w:tc>
        <w:tc>
          <w:tcPr>
            <w:tcW w:w="1143" w:type="dxa"/>
            <w:tcBorders>
              <w:top w:val="nil"/>
              <w:left w:val="single" w:sz="8" w:space="0" w:color="auto"/>
              <w:bottom w:val="single" w:sz="4" w:space="0" w:color="auto"/>
              <w:right w:val="single" w:sz="4" w:space="0" w:color="auto"/>
            </w:tcBorders>
            <w:shd w:val="clear" w:color="auto" w:fill="auto"/>
            <w:noWrap/>
            <w:hideMark/>
          </w:tcPr>
          <w:p w14:paraId="60256644" w14:textId="77777777" w:rsidR="00A931EA" w:rsidRPr="00EE3251" w:rsidRDefault="00A931EA" w:rsidP="004F3EFB">
            <w:pPr>
              <w:jc w:val="center"/>
            </w:pPr>
            <w:r w:rsidRPr="00EE3251">
              <w:t>95</w:t>
            </w:r>
          </w:p>
        </w:tc>
        <w:tc>
          <w:tcPr>
            <w:tcW w:w="1144" w:type="dxa"/>
            <w:tcBorders>
              <w:top w:val="nil"/>
              <w:left w:val="nil"/>
              <w:bottom w:val="single" w:sz="4" w:space="0" w:color="auto"/>
              <w:right w:val="single" w:sz="8" w:space="0" w:color="auto"/>
            </w:tcBorders>
            <w:shd w:val="clear" w:color="auto" w:fill="auto"/>
            <w:noWrap/>
            <w:hideMark/>
          </w:tcPr>
          <w:p w14:paraId="15D12C7A" w14:textId="77777777" w:rsidR="00A931EA" w:rsidRPr="00EE3251" w:rsidRDefault="00A931EA" w:rsidP="004F3EFB">
            <w:pPr>
              <w:jc w:val="center"/>
            </w:pPr>
            <w:r w:rsidRPr="00EE3251">
              <w:t>100</w:t>
            </w:r>
          </w:p>
        </w:tc>
        <w:tc>
          <w:tcPr>
            <w:tcW w:w="1063" w:type="dxa"/>
            <w:tcBorders>
              <w:top w:val="nil"/>
              <w:left w:val="single" w:sz="8" w:space="0" w:color="auto"/>
              <w:bottom w:val="single" w:sz="4" w:space="0" w:color="auto"/>
              <w:right w:val="single" w:sz="8" w:space="0" w:color="auto"/>
            </w:tcBorders>
          </w:tcPr>
          <w:p w14:paraId="14A3FBC5" w14:textId="77777777" w:rsidR="00A931EA" w:rsidRPr="00EE3251" w:rsidRDefault="00A931EA" w:rsidP="004F3EFB">
            <w:pPr>
              <w:jc w:val="center"/>
            </w:pPr>
            <w:r w:rsidRPr="00EE3251">
              <w:t>0</w:t>
            </w:r>
          </w:p>
        </w:tc>
        <w:tc>
          <w:tcPr>
            <w:tcW w:w="1063" w:type="dxa"/>
            <w:tcBorders>
              <w:top w:val="nil"/>
              <w:left w:val="single" w:sz="8" w:space="0" w:color="auto"/>
              <w:bottom w:val="single" w:sz="4" w:space="0" w:color="auto"/>
              <w:right w:val="single" w:sz="4" w:space="0" w:color="auto"/>
            </w:tcBorders>
            <w:shd w:val="clear" w:color="auto" w:fill="auto"/>
            <w:noWrap/>
            <w:hideMark/>
          </w:tcPr>
          <w:p w14:paraId="71FE77ED" w14:textId="77777777" w:rsidR="00A931EA" w:rsidRPr="00EE3251" w:rsidRDefault="00A931EA" w:rsidP="004F3EFB">
            <w:pPr>
              <w:jc w:val="center"/>
            </w:pPr>
            <w:r w:rsidRPr="00EE3251">
              <w:t>12</w:t>
            </w:r>
          </w:p>
        </w:tc>
        <w:tc>
          <w:tcPr>
            <w:tcW w:w="1063" w:type="dxa"/>
            <w:tcBorders>
              <w:top w:val="nil"/>
              <w:left w:val="nil"/>
              <w:bottom w:val="single" w:sz="4" w:space="0" w:color="auto"/>
              <w:right w:val="single" w:sz="4" w:space="0" w:color="auto"/>
            </w:tcBorders>
            <w:shd w:val="clear" w:color="auto" w:fill="auto"/>
            <w:noWrap/>
            <w:hideMark/>
          </w:tcPr>
          <w:p w14:paraId="4A4BA440" w14:textId="77777777" w:rsidR="00A931EA" w:rsidRPr="00EE3251" w:rsidRDefault="00A931EA" w:rsidP="004F3EFB">
            <w:pPr>
              <w:jc w:val="center"/>
            </w:pPr>
            <w:r w:rsidRPr="00EE3251">
              <w:t>11</w:t>
            </w:r>
          </w:p>
        </w:tc>
        <w:tc>
          <w:tcPr>
            <w:tcW w:w="1063" w:type="dxa"/>
            <w:tcBorders>
              <w:top w:val="nil"/>
              <w:left w:val="nil"/>
              <w:bottom w:val="single" w:sz="4" w:space="0" w:color="auto"/>
              <w:right w:val="single" w:sz="8" w:space="0" w:color="auto"/>
            </w:tcBorders>
            <w:shd w:val="clear" w:color="auto" w:fill="auto"/>
            <w:noWrap/>
            <w:hideMark/>
          </w:tcPr>
          <w:p w14:paraId="52E90D55" w14:textId="77777777" w:rsidR="00A931EA" w:rsidRPr="00EE3251" w:rsidRDefault="00A931EA" w:rsidP="004F3EFB">
            <w:pPr>
              <w:jc w:val="center"/>
            </w:pPr>
            <w:r w:rsidRPr="00EE3251">
              <w:t>23</w:t>
            </w:r>
          </w:p>
        </w:tc>
        <w:tc>
          <w:tcPr>
            <w:tcW w:w="1091" w:type="dxa"/>
            <w:tcBorders>
              <w:top w:val="single" w:sz="4" w:space="0" w:color="auto"/>
              <w:left w:val="single" w:sz="8" w:space="0" w:color="auto"/>
              <w:bottom w:val="single" w:sz="8" w:space="0" w:color="auto"/>
              <w:right w:val="single" w:sz="8" w:space="0" w:color="auto"/>
            </w:tcBorders>
          </w:tcPr>
          <w:p w14:paraId="51B146CD" w14:textId="77777777" w:rsidR="00A931EA" w:rsidRPr="00EE3251" w:rsidRDefault="00A931EA" w:rsidP="004F3EFB">
            <w:pPr>
              <w:jc w:val="right"/>
            </w:pPr>
            <w:r w:rsidRPr="00EE3251">
              <w:t>0</w:t>
            </w:r>
          </w:p>
        </w:tc>
        <w:tc>
          <w:tcPr>
            <w:tcW w:w="1092" w:type="dxa"/>
            <w:tcBorders>
              <w:top w:val="nil"/>
              <w:left w:val="single" w:sz="8" w:space="0" w:color="auto"/>
              <w:bottom w:val="single" w:sz="4" w:space="0" w:color="auto"/>
              <w:right w:val="single" w:sz="4" w:space="0" w:color="auto"/>
            </w:tcBorders>
            <w:shd w:val="clear" w:color="auto" w:fill="auto"/>
            <w:noWrap/>
            <w:hideMark/>
          </w:tcPr>
          <w:p w14:paraId="18F606E8" w14:textId="77777777" w:rsidR="00A931EA" w:rsidRPr="00EE3251" w:rsidRDefault="00A931EA" w:rsidP="004F3EFB">
            <w:pPr>
              <w:jc w:val="right"/>
            </w:pPr>
            <w:r w:rsidRPr="00EE3251">
              <w:t>1,140</w:t>
            </w:r>
          </w:p>
        </w:tc>
        <w:tc>
          <w:tcPr>
            <w:tcW w:w="1092" w:type="dxa"/>
            <w:tcBorders>
              <w:top w:val="nil"/>
              <w:left w:val="nil"/>
              <w:bottom w:val="single" w:sz="4" w:space="0" w:color="auto"/>
              <w:right w:val="single" w:sz="4" w:space="0" w:color="auto"/>
            </w:tcBorders>
            <w:shd w:val="clear" w:color="auto" w:fill="auto"/>
            <w:noWrap/>
            <w:hideMark/>
          </w:tcPr>
          <w:p w14:paraId="3173C35B" w14:textId="77777777" w:rsidR="00A931EA" w:rsidRPr="00EE3251" w:rsidRDefault="00A931EA" w:rsidP="004F3EFB">
            <w:pPr>
              <w:jc w:val="right"/>
            </w:pPr>
            <w:r w:rsidRPr="00EE3251">
              <w:t>1,100</w:t>
            </w:r>
          </w:p>
        </w:tc>
        <w:tc>
          <w:tcPr>
            <w:tcW w:w="1092" w:type="dxa"/>
            <w:tcBorders>
              <w:top w:val="nil"/>
              <w:left w:val="nil"/>
              <w:bottom w:val="single" w:sz="4" w:space="0" w:color="auto"/>
              <w:right w:val="single" w:sz="4" w:space="0" w:color="auto"/>
            </w:tcBorders>
            <w:shd w:val="clear" w:color="auto" w:fill="auto"/>
            <w:noWrap/>
            <w:hideMark/>
          </w:tcPr>
          <w:p w14:paraId="411A4211" w14:textId="77777777" w:rsidR="00A931EA" w:rsidRPr="00EE3251" w:rsidRDefault="00A931EA" w:rsidP="004F3EFB">
            <w:pPr>
              <w:jc w:val="right"/>
            </w:pPr>
            <w:r w:rsidRPr="00EE3251">
              <w:t>2,240</w:t>
            </w:r>
          </w:p>
        </w:tc>
        <w:tc>
          <w:tcPr>
            <w:tcW w:w="1276" w:type="dxa"/>
            <w:gridSpan w:val="2"/>
            <w:tcBorders>
              <w:top w:val="nil"/>
              <w:left w:val="nil"/>
              <w:bottom w:val="single" w:sz="4" w:space="0" w:color="auto"/>
              <w:right w:val="single" w:sz="8" w:space="0" w:color="auto"/>
            </w:tcBorders>
            <w:shd w:val="clear" w:color="auto" w:fill="auto"/>
            <w:noWrap/>
            <w:hideMark/>
          </w:tcPr>
          <w:p w14:paraId="27654F02" w14:textId="77777777" w:rsidR="00A931EA" w:rsidRPr="00EE3251" w:rsidRDefault="00A931EA" w:rsidP="004F3EFB">
            <w:r w:rsidRPr="00EE3251">
              <w:t>熟悉</w:t>
            </w:r>
            <w:r w:rsidRPr="00EE3251">
              <w:t>ADAS</w:t>
            </w:r>
            <w:r w:rsidRPr="00EE3251">
              <w:t>成本組合</w:t>
            </w:r>
          </w:p>
        </w:tc>
      </w:tr>
      <w:tr w:rsidR="00A931EA" w:rsidRPr="00EE3251" w14:paraId="70BF582E" w14:textId="77777777" w:rsidTr="004F3EFB">
        <w:trPr>
          <w:trHeight w:val="245"/>
          <w:jc w:val="right"/>
        </w:trPr>
        <w:tc>
          <w:tcPr>
            <w:tcW w:w="4672" w:type="dxa"/>
            <w:gridSpan w:val="4"/>
            <w:tcBorders>
              <w:top w:val="single" w:sz="4" w:space="0" w:color="auto"/>
              <w:left w:val="single" w:sz="4" w:space="0" w:color="auto"/>
              <w:bottom w:val="single" w:sz="4" w:space="0" w:color="auto"/>
              <w:right w:val="single" w:sz="8" w:space="0" w:color="auto"/>
            </w:tcBorders>
            <w:shd w:val="clear" w:color="000000" w:fill="FFFFC0"/>
            <w:noWrap/>
            <w:vAlign w:val="bottom"/>
            <w:hideMark/>
          </w:tcPr>
          <w:p w14:paraId="0ADBFED6"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063" w:type="dxa"/>
            <w:tcBorders>
              <w:top w:val="nil"/>
              <w:left w:val="single" w:sz="8" w:space="0" w:color="auto"/>
              <w:bottom w:val="single" w:sz="4" w:space="0" w:color="auto"/>
              <w:right w:val="single" w:sz="8" w:space="0" w:color="auto"/>
            </w:tcBorders>
            <w:shd w:val="clear" w:color="000000" w:fill="FFFFC0"/>
            <w:vAlign w:val="center"/>
          </w:tcPr>
          <w:p w14:paraId="34CC1DA7" w14:textId="77777777" w:rsidR="00A931EA" w:rsidRPr="00EE3251" w:rsidRDefault="00A931EA" w:rsidP="004F3EFB">
            <w:pPr>
              <w:jc w:val="center"/>
              <w:rPr>
                <w:color w:val="000000"/>
              </w:rPr>
            </w:pPr>
            <w:r w:rsidRPr="00EE3251">
              <w:rPr>
                <w:color w:val="000000"/>
              </w:rPr>
              <w:t>0</w:t>
            </w:r>
          </w:p>
        </w:tc>
        <w:tc>
          <w:tcPr>
            <w:tcW w:w="1063" w:type="dxa"/>
            <w:tcBorders>
              <w:top w:val="nil"/>
              <w:left w:val="single" w:sz="8" w:space="0" w:color="auto"/>
              <w:bottom w:val="single" w:sz="4" w:space="0" w:color="auto"/>
              <w:right w:val="single" w:sz="4" w:space="0" w:color="auto"/>
            </w:tcBorders>
            <w:shd w:val="clear" w:color="000000" w:fill="FFFFC0"/>
            <w:noWrap/>
            <w:vAlign w:val="center"/>
            <w:hideMark/>
          </w:tcPr>
          <w:p w14:paraId="159A5534" w14:textId="77777777" w:rsidR="00A931EA" w:rsidRPr="00EE3251" w:rsidRDefault="00A931EA" w:rsidP="004F3EFB">
            <w:pPr>
              <w:jc w:val="center"/>
              <w:rPr>
                <w:color w:val="000000"/>
              </w:rPr>
            </w:pPr>
            <w:r w:rsidRPr="00EE3251">
              <w:rPr>
                <w:color w:val="000000"/>
              </w:rPr>
              <w:t>24</w:t>
            </w:r>
          </w:p>
        </w:tc>
        <w:tc>
          <w:tcPr>
            <w:tcW w:w="1063" w:type="dxa"/>
            <w:tcBorders>
              <w:top w:val="nil"/>
              <w:left w:val="nil"/>
              <w:bottom w:val="single" w:sz="4" w:space="0" w:color="auto"/>
              <w:right w:val="single" w:sz="4" w:space="0" w:color="auto"/>
            </w:tcBorders>
            <w:shd w:val="clear" w:color="000000" w:fill="FFFFC0"/>
            <w:noWrap/>
            <w:vAlign w:val="center"/>
            <w:hideMark/>
          </w:tcPr>
          <w:p w14:paraId="5CC374F2" w14:textId="77777777" w:rsidR="00A931EA" w:rsidRPr="00EE3251" w:rsidRDefault="00A931EA" w:rsidP="004F3EFB">
            <w:pPr>
              <w:jc w:val="center"/>
              <w:rPr>
                <w:color w:val="000000"/>
              </w:rPr>
            </w:pPr>
            <w:r w:rsidRPr="00EE3251">
              <w:rPr>
                <w:color w:val="000000"/>
              </w:rPr>
              <w:t>22</w:t>
            </w:r>
          </w:p>
        </w:tc>
        <w:tc>
          <w:tcPr>
            <w:tcW w:w="1063" w:type="dxa"/>
            <w:tcBorders>
              <w:top w:val="nil"/>
              <w:left w:val="nil"/>
              <w:bottom w:val="single" w:sz="4" w:space="0" w:color="auto"/>
              <w:right w:val="single" w:sz="8" w:space="0" w:color="auto"/>
            </w:tcBorders>
            <w:shd w:val="clear" w:color="000000" w:fill="FFFFC0"/>
            <w:noWrap/>
            <w:vAlign w:val="center"/>
            <w:hideMark/>
          </w:tcPr>
          <w:p w14:paraId="516A4593" w14:textId="77777777" w:rsidR="00A931EA" w:rsidRPr="00EE3251" w:rsidRDefault="00A931EA" w:rsidP="004F3EFB">
            <w:pPr>
              <w:jc w:val="center"/>
              <w:rPr>
                <w:color w:val="000000"/>
              </w:rPr>
            </w:pPr>
            <w:r w:rsidRPr="00EE3251">
              <w:rPr>
                <w:color w:val="000000"/>
              </w:rPr>
              <w:t>46</w:t>
            </w:r>
          </w:p>
        </w:tc>
        <w:tc>
          <w:tcPr>
            <w:tcW w:w="1091" w:type="dxa"/>
            <w:tcBorders>
              <w:top w:val="single" w:sz="8" w:space="0" w:color="auto"/>
              <w:left w:val="single" w:sz="8" w:space="0" w:color="auto"/>
              <w:bottom w:val="single" w:sz="4" w:space="0" w:color="auto"/>
              <w:right w:val="single" w:sz="8" w:space="0" w:color="auto"/>
            </w:tcBorders>
            <w:shd w:val="clear" w:color="000000" w:fill="FFFFC0"/>
            <w:vAlign w:val="center"/>
          </w:tcPr>
          <w:p w14:paraId="74FBF430" w14:textId="77777777" w:rsidR="00A931EA" w:rsidRPr="00EE3251" w:rsidRDefault="00A931EA" w:rsidP="004F3EFB">
            <w:pPr>
              <w:jc w:val="right"/>
              <w:rPr>
                <w:color w:val="000000"/>
              </w:rPr>
            </w:pPr>
            <w:r w:rsidRPr="00EE3251">
              <w:rPr>
                <w:color w:val="000000"/>
              </w:rPr>
              <w:t xml:space="preserve">0 </w:t>
            </w:r>
          </w:p>
        </w:tc>
        <w:tc>
          <w:tcPr>
            <w:tcW w:w="1092" w:type="dxa"/>
            <w:tcBorders>
              <w:top w:val="single" w:sz="8" w:space="0" w:color="auto"/>
              <w:left w:val="single" w:sz="8" w:space="0" w:color="auto"/>
              <w:bottom w:val="single" w:sz="4" w:space="0" w:color="auto"/>
              <w:right w:val="single" w:sz="4" w:space="0" w:color="auto"/>
            </w:tcBorders>
            <w:shd w:val="clear" w:color="000000" w:fill="FFFFC0"/>
            <w:noWrap/>
            <w:vAlign w:val="center"/>
            <w:hideMark/>
          </w:tcPr>
          <w:p w14:paraId="00D3C2D6" w14:textId="77777777" w:rsidR="00A931EA" w:rsidRPr="00EE3251" w:rsidRDefault="00A931EA" w:rsidP="004F3EFB">
            <w:pPr>
              <w:jc w:val="right"/>
              <w:rPr>
                <w:color w:val="000000"/>
              </w:rPr>
            </w:pPr>
            <w:r w:rsidRPr="00EE3251">
              <w:rPr>
                <w:color w:val="000000"/>
              </w:rPr>
              <w:t xml:space="preserve">2,280 </w:t>
            </w:r>
          </w:p>
        </w:tc>
        <w:tc>
          <w:tcPr>
            <w:tcW w:w="1092" w:type="dxa"/>
            <w:tcBorders>
              <w:top w:val="nil"/>
              <w:left w:val="nil"/>
              <w:bottom w:val="single" w:sz="4" w:space="0" w:color="auto"/>
              <w:right w:val="single" w:sz="4" w:space="0" w:color="auto"/>
            </w:tcBorders>
            <w:shd w:val="clear" w:color="000000" w:fill="FFFFC0"/>
            <w:noWrap/>
            <w:vAlign w:val="center"/>
            <w:hideMark/>
          </w:tcPr>
          <w:p w14:paraId="56E646B6" w14:textId="77777777" w:rsidR="00A931EA" w:rsidRPr="00EE3251" w:rsidRDefault="00A931EA" w:rsidP="004F3EFB">
            <w:pPr>
              <w:jc w:val="right"/>
              <w:rPr>
                <w:color w:val="000000"/>
              </w:rPr>
            </w:pPr>
            <w:r w:rsidRPr="00EE3251">
              <w:rPr>
                <w:color w:val="000000"/>
              </w:rPr>
              <w:t xml:space="preserve">2,200 </w:t>
            </w:r>
          </w:p>
        </w:tc>
        <w:tc>
          <w:tcPr>
            <w:tcW w:w="1092" w:type="dxa"/>
            <w:tcBorders>
              <w:top w:val="nil"/>
              <w:left w:val="nil"/>
              <w:bottom w:val="single" w:sz="4" w:space="0" w:color="auto"/>
              <w:right w:val="single" w:sz="4" w:space="0" w:color="auto"/>
            </w:tcBorders>
            <w:shd w:val="clear" w:color="000000" w:fill="FFFFC0"/>
            <w:noWrap/>
            <w:vAlign w:val="center"/>
            <w:hideMark/>
          </w:tcPr>
          <w:p w14:paraId="5B338C15" w14:textId="77777777" w:rsidR="00A931EA" w:rsidRPr="00EE3251" w:rsidRDefault="00A931EA" w:rsidP="004F3EFB">
            <w:pPr>
              <w:jc w:val="right"/>
              <w:rPr>
                <w:color w:val="000000"/>
              </w:rPr>
            </w:pPr>
            <w:r w:rsidRPr="00EE3251">
              <w:rPr>
                <w:color w:val="000000"/>
              </w:rPr>
              <w:t xml:space="preserve">4,480 </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6391F05F" w14:textId="77777777" w:rsidR="00A931EA" w:rsidRPr="00EE3251" w:rsidRDefault="00A931EA" w:rsidP="004F3EFB">
            <w:pPr>
              <w:widowControl/>
              <w:adjustRightInd/>
              <w:spacing w:line="240" w:lineRule="auto"/>
              <w:jc w:val="center"/>
              <w:textAlignment w:val="auto"/>
            </w:pPr>
          </w:p>
        </w:tc>
      </w:tr>
      <w:tr w:rsidR="00A931EA" w:rsidRPr="00EE3251" w14:paraId="3DE10BAB" w14:textId="77777777" w:rsidTr="004F3EFB">
        <w:trPr>
          <w:trHeight w:val="245"/>
          <w:jc w:val="right"/>
        </w:trPr>
        <w:tc>
          <w:tcPr>
            <w:tcW w:w="4672" w:type="dxa"/>
            <w:gridSpan w:val="4"/>
            <w:tcBorders>
              <w:top w:val="nil"/>
              <w:left w:val="single" w:sz="8" w:space="0" w:color="auto"/>
              <w:bottom w:val="single" w:sz="8" w:space="0" w:color="auto"/>
              <w:right w:val="single" w:sz="8" w:space="0" w:color="auto"/>
            </w:tcBorders>
            <w:shd w:val="clear" w:color="000000" w:fill="D8E4BC"/>
            <w:noWrap/>
            <w:vAlign w:val="bottom"/>
            <w:hideMark/>
          </w:tcPr>
          <w:p w14:paraId="77A6DD96" w14:textId="77777777" w:rsidR="00A931EA" w:rsidRPr="00EE3251" w:rsidRDefault="00A931EA" w:rsidP="004F3EFB">
            <w:pPr>
              <w:widowControl/>
              <w:adjustRightInd/>
              <w:spacing w:line="240" w:lineRule="auto"/>
              <w:jc w:val="center"/>
              <w:textAlignment w:val="auto"/>
              <w:rPr>
                <w:b/>
                <w:bCs/>
              </w:rPr>
            </w:pPr>
            <w:r w:rsidRPr="00EE3251">
              <w:rPr>
                <w:b/>
                <w:bCs/>
              </w:rPr>
              <w:t>合計</w:t>
            </w:r>
          </w:p>
        </w:tc>
        <w:tc>
          <w:tcPr>
            <w:tcW w:w="1063" w:type="dxa"/>
            <w:tcBorders>
              <w:top w:val="nil"/>
              <w:left w:val="single" w:sz="8" w:space="0" w:color="auto"/>
              <w:bottom w:val="single" w:sz="8" w:space="0" w:color="auto"/>
              <w:right w:val="single" w:sz="8" w:space="0" w:color="auto"/>
            </w:tcBorders>
            <w:shd w:val="clear" w:color="000000" w:fill="D8E4BC"/>
            <w:vAlign w:val="center"/>
          </w:tcPr>
          <w:p w14:paraId="578FAD84" w14:textId="77777777" w:rsidR="00A931EA" w:rsidRPr="00EE3251" w:rsidRDefault="00A931EA" w:rsidP="004F3EFB">
            <w:pPr>
              <w:jc w:val="center"/>
              <w:rPr>
                <w:color w:val="000000"/>
              </w:rPr>
            </w:pPr>
            <w:r w:rsidRPr="00EE3251">
              <w:rPr>
                <w:color w:val="000000"/>
              </w:rPr>
              <w:t>16</w:t>
            </w:r>
          </w:p>
        </w:tc>
        <w:tc>
          <w:tcPr>
            <w:tcW w:w="1063" w:type="dxa"/>
            <w:tcBorders>
              <w:top w:val="nil"/>
              <w:left w:val="single" w:sz="8" w:space="0" w:color="auto"/>
              <w:bottom w:val="single" w:sz="8" w:space="0" w:color="auto"/>
              <w:right w:val="single" w:sz="4" w:space="0" w:color="auto"/>
            </w:tcBorders>
            <w:shd w:val="clear" w:color="000000" w:fill="D8E4BC"/>
            <w:noWrap/>
            <w:vAlign w:val="center"/>
            <w:hideMark/>
          </w:tcPr>
          <w:p w14:paraId="3E007BB1" w14:textId="77777777" w:rsidR="00A931EA" w:rsidRPr="00EE3251" w:rsidRDefault="00A931EA" w:rsidP="004F3EFB">
            <w:pPr>
              <w:jc w:val="center"/>
              <w:rPr>
                <w:color w:val="000000"/>
              </w:rPr>
            </w:pPr>
            <w:r w:rsidRPr="00EE3251">
              <w:rPr>
                <w:color w:val="000000"/>
              </w:rPr>
              <w:t>213</w:t>
            </w:r>
          </w:p>
        </w:tc>
        <w:tc>
          <w:tcPr>
            <w:tcW w:w="1063" w:type="dxa"/>
            <w:tcBorders>
              <w:top w:val="nil"/>
              <w:left w:val="nil"/>
              <w:bottom w:val="single" w:sz="8" w:space="0" w:color="auto"/>
              <w:right w:val="single" w:sz="4" w:space="0" w:color="auto"/>
            </w:tcBorders>
            <w:shd w:val="clear" w:color="000000" w:fill="D8E4BC"/>
            <w:noWrap/>
            <w:vAlign w:val="center"/>
            <w:hideMark/>
          </w:tcPr>
          <w:p w14:paraId="33960DDE" w14:textId="77777777" w:rsidR="00A931EA" w:rsidRPr="00EE3251" w:rsidRDefault="00A931EA" w:rsidP="004F3EFB">
            <w:pPr>
              <w:jc w:val="center"/>
              <w:rPr>
                <w:color w:val="000000"/>
              </w:rPr>
            </w:pPr>
            <w:r w:rsidRPr="00EE3251">
              <w:rPr>
                <w:color w:val="000000"/>
              </w:rPr>
              <w:t>196</w:t>
            </w:r>
          </w:p>
        </w:tc>
        <w:tc>
          <w:tcPr>
            <w:tcW w:w="1063" w:type="dxa"/>
            <w:tcBorders>
              <w:top w:val="nil"/>
              <w:left w:val="nil"/>
              <w:bottom w:val="single" w:sz="8" w:space="0" w:color="auto"/>
              <w:right w:val="single" w:sz="8" w:space="0" w:color="auto"/>
            </w:tcBorders>
            <w:shd w:val="clear" w:color="000000" w:fill="D8E4BC"/>
            <w:noWrap/>
            <w:vAlign w:val="center"/>
            <w:hideMark/>
          </w:tcPr>
          <w:p w14:paraId="1E9ECBF3" w14:textId="77777777" w:rsidR="00A931EA" w:rsidRPr="00EE3251" w:rsidRDefault="00A931EA" w:rsidP="004F3EFB">
            <w:pPr>
              <w:jc w:val="center"/>
              <w:rPr>
                <w:color w:val="000000"/>
              </w:rPr>
            </w:pPr>
            <w:r w:rsidRPr="00EE3251">
              <w:rPr>
                <w:color w:val="000000"/>
              </w:rPr>
              <w:t>425</w:t>
            </w:r>
          </w:p>
        </w:tc>
        <w:tc>
          <w:tcPr>
            <w:tcW w:w="1091" w:type="dxa"/>
            <w:tcBorders>
              <w:top w:val="single" w:sz="4" w:space="0" w:color="auto"/>
              <w:left w:val="single" w:sz="8" w:space="0" w:color="auto"/>
              <w:bottom w:val="single" w:sz="8" w:space="0" w:color="auto"/>
              <w:right w:val="single" w:sz="8" w:space="0" w:color="auto"/>
            </w:tcBorders>
            <w:shd w:val="clear" w:color="000000" w:fill="D8E4BC"/>
            <w:vAlign w:val="center"/>
          </w:tcPr>
          <w:p w14:paraId="4D02FBFF" w14:textId="77777777" w:rsidR="00A931EA" w:rsidRPr="00EE3251" w:rsidRDefault="00A931EA" w:rsidP="004F3EFB">
            <w:pPr>
              <w:jc w:val="right"/>
              <w:rPr>
                <w:color w:val="000000"/>
              </w:rPr>
            </w:pPr>
            <w:r w:rsidRPr="00EE3251">
              <w:rPr>
                <w:color w:val="000000"/>
              </w:rPr>
              <w:t xml:space="preserve">1,339 </w:t>
            </w:r>
          </w:p>
        </w:tc>
        <w:tc>
          <w:tcPr>
            <w:tcW w:w="1092" w:type="dxa"/>
            <w:tcBorders>
              <w:top w:val="nil"/>
              <w:left w:val="single" w:sz="8" w:space="0" w:color="auto"/>
              <w:bottom w:val="single" w:sz="8" w:space="0" w:color="auto"/>
              <w:right w:val="single" w:sz="4" w:space="0" w:color="auto"/>
            </w:tcBorders>
            <w:shd w:val="clear" w:color="000000" w:fill="D8E4BC"/>
            <w:noWrap/>
            <w:vAlign w:val="center"/>
            <w:hideMark/>
          </w:tcPr>
          <w:p w14:paraId="068A53DC" w14:textId="77777777" w:rsidR="00A931EA" w:rsidRPr="00EE3251" w:rsidRDefault="00A931EA" w:rsidP="004F3EFB">
            <w:pPr>
              <w:jc w:val="right"/>
              <w:rPr>
                <w:color w:val="000000"/>
              </w:rPr>
            </w:pPr>
            <w:r w:rsidRPr="00EE3251">
              <w:rPr>
                <w:color w:val="000000"/>
              </w:rPr>
              <w:t xml:space="preserve">18,072 </w:t>
            </w:r>
          </w:p>
        </w:tc>
        <w:tc>
          <w:tcPr>
            <w:tcW w:w="1092" w:type="dxa"/>
            <w:tcBorders>
              <w:top w:val="nil"/>
              <w:left w:val="nil"/>
              <w:bottom w:val="single" w:sz="8" w:space="0" w:color="auto"/>
              <w:right w:val="single" w:sz="4" w:space="0" w:color="auto"/>
            </w:tcBorders>
            <w:shd w:val="clear" w:color="000000" w:fill="D8E4BC"/>
            <w:noWrap/>
            <w:vAlign w:val="center"/>
            <w:hideMark/>
          </w:tcPr>
          <w:p w14:paraId="03BFD9D2" w14:textId="77777777" w:rsidR="00A931EA" w:rsidRPr="00EE3251" w:rsidRDefault="00A931EA" w:rsidP="004F3EFB">
            <w:pPr>
              <w:jc w:val="right"/>
              <w:rPr>
                <w:color w:val="000000"/>
              </w:rPr>
            </w:pPr>
            <w:r w:rsidRPr="00EE3251">
              <w:rPr>
                <w:color w:val="000000"/>
              </w:rPr>
              <w:t xml:space="preserve">17,274 </w:t>
            </w:r>
          </w:p>
        </w:tc>
        <w:tc>
          <w:tcPr>
            <w:tcW w:w="1092" w:type="dxa"/>
            <w:tcBorders>
              <w:top w:val="nil"/>
              <w:left w:val="nil"/>
              <w:bottom w:val="single" w:sz="8" w:space="0" w:color="auto"/>
              <w:right w:val="single" w:sz="4" w:space="0" w:color="auto"/>
            </w:tcBorders>
            <w:shd w:val="clear" w:color="000000" w:fill="D8E4BC"/>
            <w:noWrap/>
            <w:vAlign w:val="center"/>
            <w:hideMark/>
          </w:tcPr>
          <w:p w14:paraId="7213F7EC" w14:textId="77777777" w:rsidR="00A931EA" w:rsidRPr="00EE3251" w:rsidRDefault="00A931EA" w:rsidP="004F3EFB">
            <w:pPr>
              <w:jc w:val="right"/>
              <w:rPr>
                <w:color w:val="000000"/>
              </w:rPr>
            </w:pPr>
            <w:r w:rsidRPr="00EE3251">
              <w:rPr>
                <w:color w:val="000000"/>
              </w:rPr>
              <w:t xml:space="preserve">36,685 </w:t>
            </w:r>
          </w:p>
        </w:tc>
        <w:tc>
          <w:tcPr>
            <w:tcW w:w="1276" w:type="dxa"/>
            <w:gridSpan w:val="2"/>
            <w:tcBorders>
              <w:top w:val="nil"/>
              <w:left w:val="nil"/>
              <w:bottom w:val="single" w:sz="8" w:space="0" w:color="auto"/>
              <w:right w:val="single" w:sz="8" w:space="0" w:color="auto"/>
            </w:tcBorders>
            <w:shd w:val="clear" w:color="auto" w:fill="auto"/>
            <w:noWrap/>
            <w:vAlign w:val="bottom"/>
            <w:hideMark/>
          </w:tcPr>
          <w:p w14:paraId="031B0024" w14:textId="77777777" w:rsidR="00A931EA" w:rsidRPr="00EE3251" w:rsidRDefault="00A931EA" w:rsidP="004F3EFB">
            <w:pPr>
              <w:widowControl/>
              <w:adjustRightInd/>
              <w:spacing w:line="240" w:lineRule="auto"/>
              <w:jc w:val="center"/>
              <w:textAlignment w:val="auto"/>
            </w:pPr>
          </w:p>
        </w:tc>
      </w:tr>
      <w:tr w:rsidR="00A931EA" w:rsidRPr="00EE3251" w14:paraId="1B549C2D" w14:textId="77777777" w:rsidTr="004F3EFB">
        <w:trPr>
          <w:gridAfter w:val="1"/>
          <w:wAfter w:w="231" w:type="dxa"/>
          <w:trHeight w:val="203"/>
          <w:jc w:val="right"/>
        </w:trPr>
        <w:tc>
          <w:tcPr>
            <w:tcW w:w="14336" w:type="dxa"/>
            <w:gridSpan w:val="13"/>
            <w:tcBorders>
              <w:top w:val="nil"/>
              <w:left w:val="nil"/>
              <w:bottom w:val="nil"/>
              <w:right w:val="nil"/>
            </w:tcBorders>
            <w:shd w:val="clear" w:color="auto" w:fill="auto"/>
            <w:noWrap/>
            <w:vAlign w:val="bottom"/>
            <w:hideMark/>
          </w:tcPr>
          <w:p w14:paraId="7D896780" w14:textId="77777777" w:rsidR="00A931EA" w:rsidRPr="00EE3251" w:rsidRDefault="00A931EA" w:rsidP="004F3EFB">
            <w:pPr>
              <w:widowControl/>
              <w:adjustRightInd/>
              <w:spacing w:line="240" w:lineRule="auto"/>
              <w:textAlignment w:val="auto"/>
            </w:pPr>
            <w:r w:rsidRPr="00EE3251">
              <w:t>註：</w:t>
            </w:r>
          </w:p>
        </w:tc>
      </w:tr>
      <w:tr w:rsidR="00A931EA" w:rsidRPr="00EE3251" w14:paraId="291AC598" w14:textId="77777777" w:rsidTr="004F3EFB">
        <w:trPr>
          <w:gridAfter w:val="1"/>
          <w:wAfter w:w="231" w:type="dxa"/>
          <w:trHeight w:val="214"/>
          <w:jc w:val="right"/>
        </w:trPr>
        <w:tc>
          <w:tcPr>
            <w:tcW w:w="14336" w:type="dxa"/>
            <w:gridSpan w:val="13"/>
            <w:tcBorders>
              <w:top w:val="nil"/>
              <w:left w:val="nil"/>
              <w:bottom w:val="nil"/>
              <w:right w:val="nil"/>
            </w:tcBorders>
            <w:shd w:val="clear" w:color="auto" w:fill="auto"/>
            <w:noWrap/>
            <w:vAlign w:val="bottom"/>
            <w:hideMark/>
          </w:tcPr>
          <w:p w14:paraId="17F83BCC" w14:textId="77777777" w:rsidR="00A931EA" w:rsidRPr="00EE3251" w:rsidRDefault="00A931EA" w:rsidP="004F3EFB">
            <w:pPr>
              <w:widowControl/>
              <w:adjustRightInd/>
              <w:spacing w:line="240" w:lineRule="auto"/>
              <w:textAlignment w:val="auto"/>
            </w:pPr>
            <w:r w:rsidRPr="00EE3251">
              <w:t>1.</w:t>
            </w:r>
            <w:r w:rsidRPr="00EE3251">
              <w:t>顧問、專家費應說明顧問或國內外專家之姓名、工作內容及其對計畫之必要性，並提供其願任同意書附於計畫書中。</w:t>
            </w:r>
          </w:p>
        </w:tc>
      </w:tr>
      <w:tr w:rsidR="00A931EA" w:rsidRPr="00EE3251" w14:paraId="4578F9D4" w14:textId="77777777" w:rsidTr="004F3EFB">
        <w:trPr>
          <w:gridAfter w:val="1"/>
          <w:wAfter w:w="231" w:type="dxa"/>
          <w:trHeight w:val="200"/>
          <w:jc w:val="right"/>
        </w:trPr>
        <w:tc>
          <w:tcPr>
            <w:tcW w:w="14336" w:type="dxa"/>
            <w:gridSpan w:val="13"/>
            <w:tcBorders>
              <w:top w:val="nil"/>
              <w:left w:val="nil"/>
              <w:bottom w:val="nil"/>
              <w:right w:val="nil"/>
            </w:tcBorders>
            <w:shd w:val="clear" w:color="auto" w:fill="auto"/>
            <w:noWrap/>
            <w:vAlign w:val="bottom"/>
            <w:hideMark/>
          </w:tcPr>
          <w:p w14:paraId="031B32D0" w14:textId="77777777" w:rsidR="00A931EA" w:rsidRPr="00EE3251" w:rsidRDefault="00A931EA" w:rsidP="004F3EFB">
            <w:pPr>
              <w:widowControl/>
              <w:adjustRightInd/>
              <w:spacing w:line="240" w:lineRule="auto"/>
              <w:textAlignment w:val="auto"/>
            </w:pPr>
            <w:r w:rsidRPr="00EE3251">
              <w:t>2.</w:t>
            </w:r>
            <w:r w:rsidRPr="00EE3251">
              <w:t>為鼓勵高階研發人才晉用，編列上述「二、新聘碩士</w:t>
            </w:r>
            <w:r w:rsidRPr="00EE3251">
              <w:t>(</w:t>
            </w:r>
            <w:r w:rsidRPr="00EE3251">
              <w:t>含</w:t>
            </w:r>
            <w:r w:rsidRPr="00EE3251">
              <w:t>)</w:t>
            </w:r>
            <w:r w:rsidRPr="00EE3251">
              <w:t>學歷以上之研發人員」，經審查同意後其人事費將提供</w:t>
            </w:r>
            <w:r w:rsidRPr="00EE3251">
              <w:t>100%</w:t>
            </w:r>
            <w:r w:rsidRPr="00EE3251">
              <w:t>補助</w:t>
            </w:r>
            <w:r w:rsidRPr="00EE3251">
              <w:t>(</w:t>
            </w:r>
            <w:r w:rsidRPr="00EE3251">
              <w:t>惟總補助比例仍不超過</w:t>
            </w:r>
            <w:r w:rsidRPr="00EE3251">
              <w:t>50%)</w:t>
            </w:r>
            <w:r w:rsidRPr="00EE3251">
              <w:t>。</w:t>
            </w:r>
          </w:p>
        </w:tc>
      </w:tr>
    </w:tbl>
    <w:p w14:paraId="4D15108F" w14:textId="14732D73" w:rsidR="00A931EA" w:rsidRDefault="00A931EA" w:rsidP="00A931EA">
      <w:pPr>
        <w:widowControl/>
        <w:adjustRightInd/>
        <w:spacing w:line="240" w:lineRule="auto"/>
        <w:textAlignment w:val="auto"/>
      </w:pPr>
      <w:r w:rsidRPr="00EE3251">
        <w:br w:type="page"/>
      </w:r>
    </w:p>
    <w:p w14:paraId="21A35704" w14:textId="268E951C" w:rsidR="00FE3D41" w:rsidRPr="00EE3251" w:rsidRDefault="00FE3D41" w:rsidP="00FE3D41">
      <w:pPr>
        <w:pStyle w:val="aff2"/>
      </w:pPr>
      <w:bookmarkStart w:id="522" w:name="_Toc39829509"/>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15</w:t>
      </w:r>
      <w:r>
        <w:fldChar w:fldCharType="end"/>
      </w:r>
      <w:r w:rsidRPr="00EE3251">
        <w:t>消耗性器材及原材料費</w:t>
      </w:r>
      <w:r>
        <w:rPr>
          <w:rFonts w:hint="eastAsia"/>
        </w:rPr>
        <w:t>(</w:t>
      </w:r>
      <w:r>
        <w:rPr>
          <w:rFonts w:hint="eastAsia"/>
        </w:rPr>
        <w:t>先進車</w:t>
      </w:r>
      <w:r>
        <w:rPr>
          <w:rFonts w:hint="eastAsia"/>
        </w:rPr>
        <w:t>)</w:t>
      </w:r>
      <w:bookmarkEnd w:id="522"/>
    </w:p>
    <w:tbl>
      <w:tblPr>
        <w:tblW w:w="14729" w:type="dxa"/>
        <w:tblInd w:w="13" w:type="dxa"/>
        <w:tblLayout w:type="fixed"/>
        <w:tblCellMar>
          <w:left w:w="28" w:type="dxa"/>
          <w:right w:w="28" w:type="dxa"/>
        </w:tblCellMar>
        <w:tblLook w:val="04A0" w:firstRow="1" w:lastRow="0" w:firstColumn="1" w:lastColumn="0" w:noHBand="0" w:noVBand="1"/>
      </w:tblPr>
      <w:tblGrid>
        <w:gridCol w:w="1142"/>
        <w:gridCol w:w="849"/>
        <w:gridCol w:w="1065"/>
        <w:gridCol w:w="1065"/>
        <w:gridCol w:w="1065"/>
        <w:gridCol w:w="1066"/>
        <w:gridCol w:w="1560"/>
        <w:gridCol w:w="1240"/>
        <w:gridCol w:w="1240"/>
        <w:gridCol w:w="1240"/>
        <w:gridCol w:w="1241"/>
        <w:gridCol w:w="1956"/>
      </w:tblGrid>
      <w:tr w:rsidR="00A931EA" w:rsidRPr="00EE3251" w14:paraId="11C717EF" w14:textId="77777777" w:rsidTr="005F0157">
        <w:trPr>
          <w:trHeight w:val="399"/>
        </w:trPr>
        <w:tc>
          <w:tcPr>
            <w:tcW w:w="14729" w:type="dxa"/>
            <w:gridSpan w:val="12"/>
            <w:tcBorders>
              <w:top w:val="nil"/>
              <w:left w:val="nil"/>
              <w:bottom w:val="nil"/>
              <w:right w:val="nil"/>
            </w:tcBorders>
            <w:shd w:val="clear" w:color="auto" w:fill="auto"/>
            <w:noWrap/>
            <w:vAlign w:val="center"/>
            <w:hideMark/>
          </w:tcPr>
          <w:p w14:paraId="3C2926ED" w14:textId="77777777" w:rsidR="00A931EA" w:rsidRPr="00EE3251" w:rsidRDefault="00A931EA" w:rsidP="004F3EFB">
            <w:pPr>
              <w:widowControl/>
              <w:adjustRightInd/>
              <w:spacing w:line="240" w:lineRule="auto"/>
              <w:textAlignment w:val="auto"/>
            </w:pPr>
            <w:r w:rsidRPr="00EE3251">
              <w:t>2.2</w:t>
            </w:r>
            <w:r w:rsidRPr="00EE3251">
              <w:t>消耗性器材及原材料費</w:t>
            </w:r>
          </w:p>
        </w:tc>
      </w:tr>
      <w:tr w:rsidR="00A931EA" w:rsidRPr="00EE3251" w14:paraId="4B45CB81" w14:textId="77777777" w:rsidTr="005F0157">
        <w:trPr>
          <w:trHeight w:val="399"/>
        </w:trPr>
        <w:tc>
          <w:tcPr>
            <w:tcW w:w="14729" w:type="dxa"/>
            <w:gridSpan w:val="12"/>
            <w:tcBorders>
              <w:top w:val="nil"/>
              <w:left w:val="nil"/>
              <w:bottom w:val="single" w:sz="8" w:space="0" w:color="auto"/>
              <w:right w:val="nil"/>
            </w:tcBorders>
            <w:shd w:val="clear" w:color="auto" w:fill="auto"/>
            <w:noWrap/>
            <w:vAlign w:val="center"/>
            <w:hideMark/>
          </w:tcPr>
          <w:p w14:paraId="1DEDEA64" w14:textId="77777777" w:rsidR="00A931EA" w:rsidRPr="00EE3251" w:rsidRDefault="00A931EA" w:rsidP="004F3EFB">
            <w:pPr>
              <w:widowControl/>
              <w:adjustRightInd/>
              <w:spacing w:line="240" w:lineRule="auto"/>
              <w:jc w:val="right"/>
              <w:textAlignment w:val="auto"/>
            </w:pPr>
            <w:r w:rsidRPr="00EE3251">
              <w:t>單位：千元</w:t>
            </w:r>
          </w:p>
        </w:tc>
      </w:tr>
      <w:tr w:rsidR="00A931EA" w:rsidRPr="00EE3251" w14:paraId="7F89E5CC" w14:textId="77777777" w:rsidTr="005F0157">
        <w:trPr>
          <w:trHeight w:val="399"/>
        </w:trPr>
        <w:tc>
          <w:tcPr>
            <w:tcW w:w="1142"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F9CF126" w14:textId="77777777" w:rsidR="00A931EA" w:rsidRPr="00EE3251" w:rsidRDefault="00A931EA" w:rsidP="004F3EFB">
            <w:pPr>
              <w:widowControl/>
              <w:adjustRightInd/>
              <w:spacing w:line="240" w:lineRule="auto"/>
              <w:jc w:val="center"/>
              <w:textAlignment w:val="auto"/>
            </w:pPr>
            <w:r w:rsidRPr="00EE3251">
              <w:t>項目</w:t>
            </w:r>
          </w:p>
        </w:tc>
        <w:tc>
          <w:tcPr>
            <w:tcW w:w="84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2DC1E1D" w14:textId="77777777" w:rsidR="00A931EA" w:rsidRPr="00EE3251" w:rsidRDefault="00A931EA" w:rsidP="004F3EFB">
            <w:pPr>
              <w:widowControl/>
              <w:adjustRightInd/>
              <w:spacing w:line="240" w:lineRule="auto"/>
              <w:jc w:val="center"/>
              <w:textAlignment w:val="auto"/>
            </w:pPr>
            <w:r w:rsidRPr="00EE3251">
              <w:t>單位</w:t>
            </w:r>
          </w:p>
        </w:tc>
        <w:tc>
          <w:tcPr>
            <w:tcW w:w="4261" w:type="dxa"/>
            <w:gridSpan w:val="4"/>
            <w:tcBorders>
              <w:top w:val="single" w:sz="8" w:space="0" w:color="auto"/>
              <w:left w:val="nil"/>
              <w:bottom w:val="single" w:sz="4" w:space="0" w:color="auto"/>
              <w:right w:val="single" w:sz="4" w:space="0" w:color="000000"/>
            </w:tcBorders>
            <w:shd w:val="clear" w:color="auto" w:fill="auto"/>
            <w:noWrap/>
            <w:vAlign w:val="center"/>
            <w:hideMark/>
          </w:tcPr>
          <w:p w14:paraId="617C1A2C" w14:textId="77777777" w:rsidR="00A931EA" w:rsidRPr="00EE3251" w:rsidRDefault="00A931EA" w:rsidP="004F3EFB">
            <w:pPr>
              <w:widowControl/>
              <w:adjustRightInd/>
              <w:spacing w:line="240" w:lineRule="auto"/>
              <w:jc w:val="center"/>
              <w:textAlignment w:val="auto"/>
            </w:pPr>
            <w:r w:rsidRPr="00EE3251">
              <w:t>預估需求數量</w:t>
            </w:r>
          </w:p>
        </w:tc>
        <w:tc>
          <w:tcPr>
            <w:tcW w:w="1560" w:type="dxa"/>
            <w:vMerge w:val="restart"/>
            <w:tcBorders>
              <w:top w:val="nil"/>
              <w:left w:val="single" w:sz="4" w:space="0" w:color="auto"/>
              <w:right w:val="single" w:sz="4" w:space="0" w:color="auto"/>
            </w:tcBorders>
            <w:shd w:val="clear" w:color="auto" w:fill="auto"/>
            <w:vAlign w:val="center"/>
            <w:hideMark/>
          </w:tcPr>
          <w:p w14:paraId="7104E971" w14:textId="77777777" w:rsidR="00A931EA" w:rsidRPr="00EE3251" w:rsidRDefault="00A931EA" w:rsidP="004F3EFB">
            <w:pPr>
              <w:widowControl/>
              <w:adjustRightInd/>
              <w:spacing w:line="240" w:lineRule="auto"/>
              <w:jc w:val="center"/>
              <w:textAlignment w:val="auto"/>
            </w:pPr>
            <w:r w:rsidRPr="00EE3251">
              <w:t>預估單價</w:t>
            </w:r>
          </w:p>
        </w:tc>
        <w:tc>
          <w:tcPr>
            <w:tcW w:w="4961" w:type="dxa"/>
            <w:gridSpan w:val="4"/>
            <w:tcBorders>
              <w:top w:val="single" w:sz="8" w:space="0" w:color="auto"/>
              <w:left w:val="nil"/>
              <w:bottom w:val="single" w:sz="4" w:space="0" w:color="auto"/>
              <w:right w:val="single" w:sz="4" w:space="0" w:color="000000"/>
            </w:tcBorders>
            <w:shd w:val="clear" w:color="auto" w:fill="auto"/>
            <w:noWrap/>
            <w:vAlign w:val="center"/>
            <w:hideMark/>
          </w:tcPr>
          <w:p w14:paraId="647C7D9F" w14:textId="77777777" w:rsidR="00A931EA" w:rsidRPr="00EE3251" w:rsidRDefault="00A931EA" w:rsidP="004F3EFB">
            <w:pPr>
              <w:widowControl/>
              <w:adjustRightInd/>
              <w:spacing w:line="240" w:lineRule="auto"/>
              <w:jc w:val="center"/>
              <w:textAlignment w:val="auto"/>
            </w:pPr>
            <w:r w:rsidRPr="00EE3251">
              <w:t>全程費用概算</w:t>
            </w:r>
          </w:p>
        </w:tc>
        <w:tc>
          <w:tcPr>
            <w:tcW w:w="1956" w:type="dxa"/>
            <w:tcBorders>
              <w:top w:val="nil"/>
              <w:left w:val="single" w:sz="4" w:space="0" w:color="auto"/>
              <w:bottom w:val="single" w:sz="4" w:space="0" w:color="auto"/>
              <w:right w:val="single" w:sz="8" w:space="0" w:color="auto"/>
            </w:tcBorders>
            <w:shd w:val="clear" w:color="auto" w:fill="auto"/>
            <w:noWrap/>
            <w:vAlign w:val="center"/>
            <w:hideMark/>
          </w:tcPr>
          <w:p w14:paraId="16EC3A6B" w14:textId="77777777" w:rsidR="00A931EA" w:rsidRPr="00EE3251" w:rsidRDefault="00A931EA" w:rsidP="004F3EFB">
            <w:pPr>
              <w:widowControl/>
              <w:adjustRightInd/>
              <w:spacing w:line="240" w:lineRule="auto"/>
              <w:jc w:val="center"/>
              <w:textAlignment w:val="auto"/>
            </w:pPr>
            <w:r w:rsidRPr="00EE3251">
              <w:t>用途說明</w:t>
            </w:r>
          </w:p>
        </w:tc>
      </w:tr>
      <w:tr w:rsidR="00A931EA" w:rsidRPr="00EE3251" w14:paraId="7AC47837" w14:textId="77777777" w:rsidTr="005F0157">
        <w:trPr>
          <w:trHeight w:val="399"/>
        </w:trPr>
        <w:tc>
          <w:tcPr>
            <w:tcW w:w="1142" w:type="dxa"/>
            <w:vMerge/>
            <w:tcBorders>
              <w:top w:val="nil"/>
              <w:left w:val="single" w:sz="8" w:space="0" w:color="auto"/>
              <w:bottom w:val="single" w:sz="4" w:space="0" w:color="auto"/>
              <w:right w:val="single" w:sz="4" w:space="0" w:color="auto"/>
            </w:tcBorders>
            <w:vAlign w:val="center"/>
            <w:hideMark/>
          </w:tcPr>
          <w:p w14:paraId="6841B586" w14:textId="77777777" w:rsidR="00A931EA" w:rsidRPr="00EE3251" w:rsidRDefault="00A931EA" w:rsidP="004F3EFB">
            <w:pPr>
              <w:widowControl/>
              <w:adjustRightInd/>
              <w:spacing w:line="240" w:lineRule="auto"/>
              <w:textAlignment w:val="auto"/>
            </w:pPr>
          </w:p>
        </w:tc>
        <w:tc>
          <w:tcPr>
            <w:tcW w:w="849" w:type="dxa"/>
            <w:vMerge/>
            <w:tcBorders>
              <w:top w:val="nil"/>
              <w:left w:val="single" w:sz="4" w:space="0" w:color="auto"/>
              <w:bottom w:val="single" w:sz="4" w:space="0" w:color="000000"/>
              <w:right w:val="single" w:sz="8" w:space="0" w:color="auto"/>
            </w:tcBorders>
            <w:vAlign w:val="center"/>
            <w:hideMark/>
          </w:tcPr>
          <w:p w14:paraId="3BDDBD9B" w14:textId="77777777" w:rsidR="00A931EA" w:rsidRPr="00EE3251" w:rsidRDefault="00A931EA" w:rsidP="004F3EFB">
            <w:pPr>
              <w:widowControl/>
              <w:adjustRightInd/>
              <w:spacing w:line="240" w:lineRule="auto"/>
              <w:jc w:val="center"/>
              <w:textAlignment w:val="auto"/>
            </w:pPr>
          </w:p>
        </w:tc>
        <w:tc>
          <w:tcPr>
            <w:tcW w:w="1065" w:type="dxa"/>
            <w:tcBorders>
              <w:top w:val="single" w:sz="8" w:space="0" w:color="auto"/>
              <w:left w:val="single" w:sz="8" w:space="0" w:color="auto"/>
              <w:bottom w:val="single" w:sz="4" w:space="0" w:color="auto"/>
              <w:right w:val="single" w:sz="8" w:space="0" w:color="auto"/>
            </w:tcBorders>
            <w:vAlign w:val="center"/>
          </w:tcPr>
          <w:p w14:paraId="44BFBAAD" w14:textId="77777777" w:rsidR="00A931EA" w:rsidRPr="00EE3251" w:rsidRDefault="00A931EA" w:rsidP="004F3EFB">
            <w:pPr>
              <w:widowControl/>
              <w:jc w:val="center"/>
            </w:pPr>
            <w:r w:rsidRPr="00EE3251">
              <w:t>108</w:t>
            </w:r>
            <w:r w:rsidRPr="00EE3251">
              <w:t>年度</w:t>
            </w:r>
          </w:p>
        </w:tc>
        <w:tc>
          <w:tcPr>
            <w:tcW w:w="1065" w:type="dxa"/>
            <w:tcBorders>
              <w:top w:val="nil"/>
              <w:left w:val="single" w:sz="8" w:space="0" w:color="auto"/>
              <w:bottom w:val="single" w:sz="4" w:space="0" w:color="auto"/>
              <w:right w:val="single" w:sz="4" w:space="0" w:color="auto"/>
            </w:tcBorders>
            <w:shd w:val="clear" w:color="auto" w:fill="auto"/>
            <w:noWrap/>
            <w:vAlign w:val="center"/>
            <w:hideMark/>
          </w:tcPr>
          <w:p w14:paraId="0A6950BF" w14:textId="77777777" w:rsidR="00A931EA" w:rsidRPr="00EE3251" w:rsidRDefault="00A931EA" w:rsidP="004F3EFB">
            <w:pPr>
              <w:widowControl/>
              <w:jc w:val="center"/>
            </w:pPr>
            <w:r w:rsidRPr="00EE3251">
              <w:t>109</w:t>
            </w:r>
            <w:r w:rsidRPr="00EE3251">
              <w:t>年度</w:t>
            </w:r>
          </w:p>
        </w:tc>
        <w:tc>
          <w:tcPr>
            <w:tcW w:w="1065" w:type="dxa"/>
            <w:tcBorders>
              <w:top w:val="nil"/>
              <w:left w:val="nil"/>
              <w:bottom w:val="single" w:sz="4" w:space="0" w:color="auto"/>
              <w:right w:val="single" w:sz="4" w:space="0" w:color="auto"/>
            </w:tcBorders>
            <w:shd w:val="clear" w:color="auto" w:fill="auto"/>
            <w:noWrap/>
            <w:vAlign w:val="center"/>
            <w:hideMark/>
          </w:tcPr>
          <w:p w14:paraId="054B7752" w14:textId="77777777" w:rsidR="00A931EA" w:rsidRPr="00EE3251" w:rsidRDefault="00A931EA" w:rsidP="004F3EFB">
            <w:pPr>
              <w:widowControl/>
              <w:jc w:val="center"/>
            </w:pPr>
            <w:r w:rsidRPr="00EE3251">
              <w:t>110</w:t>
            </w:r>
            <w:r w:rsidRPr="00EE3251">
              <w:t>年度</w:t>
            </w:r>
          </w:p>
        </w:tc>
        <w:tc>
          <w:tcPr>
            <w:tcW w:w="1066" w:type="dxa"/>
            <w:tcBorders>
              <w:top w:val="nil"/>
              <w:left w:val="nil"/>
              <w:bottom w:val="single" w:sz="4" w:space="0" w:color="auto"/>
              <w:right w:val="single" w:sz="4" w:space="0" w:color="auto"/>
            </w:tcBorders>
            <w:shd w:val="clear" w:color="auto" w:fill="auto"/>
            <w:noWrap/>
            <w:vAlign w:val="center"/>
            <w:hideMark/>
          </w:tcPr>
          <w:p w14:paraId="3B2D46A7" w14:textId="77777777" w:rsidR="00A931EA" w:rsidRPr="00EE3251" w:rsidRDefault="00A931EA" w:rsidP="004F3EFB">
            <w:pPr>
              <w:widowControl/>
              <w:adjustRightInd/>
              <w:spacing w:line="240" w:lineRule="auto"/>
              <w:jc w:val="center"/>
              <w:textAlignment w:val="auto"/>
            </w:pPr>
            <w:r w:rsidRPr="00EE3251">
              <w:t>合計</w:t>
            </w:r>
          </w:p>
        </w:tc>
        <w:tc>
          <w:tcPr>
            <w:tcW w:w="1560" w:type="dxa"/>
            <w:vMerge/>
            <w:tcBorders>
              <w:left w:val="single" w:sz="4" w:space="0" w:color="auto"/>
              <w:bottom w:val="single" w:sz="4" w:space="0" w:color="auto"/>
              <w:right w:val="single" w:sz="4" w:space="0" w:color="auto"/>
            </w:tcBorders>
            <w:vAlign w:val="center"/>
            <w:hideMark/>
          </w:tcPr>
          <w:p w14:paraId="52FC418B" w14:textId="77777777" w:rsidR="00A931EA" w:rsidRPr="00EE3251" w:rsidRDefault="00A931EA" w:rsidP="004F3EFB">
            <w:pPr>
              <w:widowControl/>
              <w:adjustRightInd/>
              <w:spacing w:line="240" w:lineRule="auto"/>
              <w:textAlignment w:val="auto"/>
            </w:pPr>
          </w:p>
        </w:tc>
        <w:tc>
          <w:tcPr>
            <w:tcW w:w="1240" w:type="dxa"/>
            <w:tcBorders>
              <w:top w:val="single" w:sz="8" w:space="0" w:color="auto"/>
              <w:left w:val="single" w:sz="4" w:space="0" w:color="auto"/>
              <w:bottom w:val="single" w:sz="4" w:space="0" w:color="auto"/>
              <w:right w:val="single" w:sz="8" w:space="0" w:color="auto"/>
            </w:tcBorders>
            <w:vAlign w:val="center"/>
          </w:tcPr>
          <w:p w14:paraId="326B5946" w14:textId="77777777" w:rsidR="00A931EA" w:rsidRPr="00EE3251" w:rsidRDefault="00A931EA" w:rsidP="004F3EFB">
            <w:pPr>
              <w:widowControl/>
              <w:jc w:val="center"/>
              <w:rPr>
                <w:sz w:val="22"/>
              </w:rPr>
            </w:pPr>
            <w:r w:rsidRPr="00EE3251">
              <w:rPr>
                <w:sz w:val="22"/>
              </w:rPr>
              <w:t>108</w:t>
            </w:r>
            <w:r w:rsidRPr="00EE3251">
              <w:rPr>
                <w:sz w:val="22"/>
              </w:rPr>
              <w:t>年度</w:t>
            </w:r>
          </w:p>
        </w:tc>
        <w:tc>
          <w:tcPr>
            <w:tcW w:w="1240" w:type="dxa"/>
            <w:tcBorders>
              <w:top w:val="nil"/>
              <w:left w:val="single" w:sz="8" w:space="0" w:color="auto"/>
              <w:bottom w:val="single" w:sz="4" w:space="0" w:color="auto"/>
              <w:right w:val="single" w:sz="4" w:space="0" w:color="auto"/>
            </w:tcBorders>
            <w:shd w:val="clear" w:color="auto" w:fill="auto"/>
            <w:noWrap/>
            <w:vAlign w:val="center"/>
            <w:hideMark/>
          </w:tcPr>
          <w:p w14:paraId="5B4C9BDC" w14:textId="77777777" w:rsidR="00A931EA" w:rsidRPr="00EE3251" w:rsidRDefault="00A931EA" w:rsidP="004F3EFB">
            <w:pPr>
              <w:widowControl/>
              <w:jc w:val="center"/>
              <w:rPr>
                <w:sz w:val="22"/>
              </w:rPr>
            </w:pPr>
            <w:r w:rsidRPr="00EE3251">
              <w:rPr>
                <w:sz w:val="22"/>
              </w:rPr>
              <w:t>109</w:t>
            </w:r>
            <w:r w:rsidRPr="00EE3251">
              <w:rPr>
                <w:sz w:val="22"/>
              </w:rPr>
              <w:t>年度</w:t>
            </w:r>
          </w:p>
        </w:tc>
        <w:tc>
          <w:tcPr>
            <w:tcW w:w="1240" w:type="dxa"/>
            <w:tcBorders>
              <w:top w:val="nil"/>
              <w:left w:val="nil"/>
              <w:bottom w:val="single" w:sz="4" w:space="0" w:color="auto"/>
              <w:right w:val="single" w:sz="4" w:space="0" w:color="auto"/>
            </w:tcBorders>
            <w:shd w:val="clear" w:color="auto" w:fill="auto"/>
            <w:noWrap/>
            <w:vAlign w:val="center"/>
            <w:hideMark/>
          </w:tcPr>
          <w:p w14:paraId="25042110" w14:textId="77777777" w:rsidR="00A931EA" w:rsidRPr="00EE3251" w:rsidRDefault="00A931EA" w:rsidP="004F3EFB">
            <w:pPr>
              <w:widowControl/>
              <w:jc w:val="center"/>
              <w:rPr>
                <w:sz w:val="22"/>
              </w:rPr>
            </w:pPr>
            <w:r w:rsidRPr="00EE3251">
              <w:rPr>
                <w:sz w:val="22"/>
              </w:rPr>
              <w:t>110</w:t>
            </w:r>
            <w:r w:rsidRPr="00EE3251">
              <w:rPr>
                <w:sz w:val="22"/>
              </w:rPr>
              <w:t>年度</w:t>
            </w:r>
          </w:p>
        </w:tc>
        <w:tc>
          <w:tcPr>
            <w:tcW w:w="1241" w:type="dxa"/>
            <w:tcBorders>
              <w:top w:val="nil"/>
              <w:left w:val="nil"/>
              <w:bottom w:val="single" w:sz="4" w:space="0" w:color="auto"/>
              <w:right w:val="single" w:sz="4" w:space="0" w:color="auto"/>
            </w:tcBorders>
            <w:shd w:val="clear" w:color="auto" w:fill="auto"/>
            <w:noWrap/>
            <w:vAlign w:val="center"/>
            <w:hideMark/>
          </w:tcPr>
          <w:p w14:paraId="2A7529FF" w14:textId="77777777" w:rsidR="00A931EA" w:rsidRPr="00EE3251" w:rsidRDefault="00A931EA" w:rsidP="004F3EFB">
            <w:pPr>
              <w:widowControl/>
              <w:adjustRightInd/>
              <w:spacing w:line="240" w:lineRule="auto"/>
              <w:jc w:val="center"/>
              <w:textAlignment w:val="auto"/>
            </w:pPr>
            <w:r w:rsidRPr="00EE3251">
              <w:t>合計</w:t>
            </w:r>
          </w:p>
        </w:tc>
        <w:tc>
          <w:tcPr>
            <w:tcW w:w="1956" w:type="dxa"/>
            <w:tcBorders>
              <w:top w:val="nil"/>
              <w:left w:val="single" w:sz="4" w:space="0" w:color="auto"/>
              <w:bottom w:val="single" w:sz="4" w:space="0" w:color="auto"/>
              <w:right w:val="single" w:sz="8" w:space="0" w:color="auto"/>
            </w:tcBorders>
            <w:vAlign w:val="center"/>
            <w:hideMark/>
          </w:tcPr>
          <w:p w14:paraId="6BD8E48A" w14:textId="77777777" w:rsidR="00A931EA" w:rsidRPr="00EE3251" w:rsidRDefault="00A931EA" w:rsidP="004F3EFB">
            <w:pPr>
              <w:widowControl/>
              <w:adjustRightInd/>
              <w:spacing w:line="240" w:lineRule="auto"/>
              <w:textAlignment w:val="auto"/>
            </w:pPr>
          </w:p>
        </w:tc>
      </w:tr>
      <w:tr w:rsidR="00A931EA" w:rsidRPr="00EE3251" w14:paraId="16DAEE1C"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hideMark/>
          </w:tcPr>
          <w:p w14:paraId="5E44E05F" w14:textId="77777777" w:rsidR="00A931EA" w:rsidRPr="00EE3251" w:rsidRDefault="00A931EA" w:rsidP="004F3EFB">
            <w:pPr>
              <w:rPr>
                <w:color w:val="000000"/>
              </w:rPr>
            </w:pPr>
            <w:r w:rsidRPr="00EE3251">
              <w:rPr>
                <w:color w:val="000000"/>
              </w:rPr>
              <w:t>載具驗證主機板</w:t>
            </w:r>
            <w:r w:rsidRPr="00EE3251">
              <w:rPr>
                <w:color w:val="000000"/>
              </w:rPr>
              <w:t>V1</w:t>
            </w:r>
          </w:p>
        </w:tc>
        <w:tc>
          <w:tcPr>
            <w:tcW w:w="849" w:type="dxa"/>
            <w:tcBorders>
              <w:top w:val="nil"/>
              <w:left w:val="nil"/>
              <w:bottom w:val="single" w:sz="4" w:space="0" w:color="auto"/>
              <w:right w:val="single" w:sz="8" w:space="0" w:color="auto"/>
            </w:tcBorders>
            <w:shd w:val="clear" w:color="auto" w:fill="auto"/>
            <w:noWrap/>
            <w:vAlign w:val="center"/>
            <w:hideMark/>
          </w:tcPr>
          <w:p w14:paraId="1360893C" w14:textId="77777777" w:rsidR="00A931EA" w:rsidRPr="00EE3251" w:rsidRDefault="00A931EA" w:rsidP="004F3EFB">
            <w:pPr>
              <w:rPr>
                <w:color w:val="000000"/>
              </w:rPr>
            </w:pPr>
            <w:r w:rsidRPr="00EE3251">
              <w:rPr>
                <w:color w:val="000000"/>
              </w:rPr>
              <w:t>片</w:t>
            </w:r>
          </w:p>
        </w:tc>
        <w:tc>
          <w:tcPr>
            <w:tcW w:w="1065" w:type="dxa"/>
            <w:tcBorders>
              <w:top w:val="single" w:sz="4" w:space="0" w:color="auto"/>
              <w:left w:val="single" w:sz="8" w:space="0" w:color="auto"/>
              <w:bottom w:val="single" w:sz="4" w:space="0" w:color="auto"/>
              <w:right w:val="single" w:sz="8" w:space="0" w:color="auto"/>
            </w:tcBorders>
            <w:vAlign w:val="center"/>
          </w:tcPr>
          <w:p w14:paraId="797D8BC6" w14:textId="77777777" w:rsidR="00A931EA" w:rsidRPr="00EE3251" w:rsidRDefault="00A931EA" w:rsidP="004F3EFB">
            <w:pPr>
              <w:jc w:val="center"/>
              <w:rPr>
                <w:color w:val="000000"/>
              </w:rPr>
            </w:pPr>
            <w:r w:rsidRPr="00EE3251">
              <w:rPr>
                <w:color w:val="000000"/>
              </w:rPr>
              <w:t>0</w:t>
            </w:r>
          </w:p>
        </w:tc>
        <w:tc>
          <w:tcPr>
            <w:tcW w:w="1065" w:type="dxa"/>
            <w:tcBorders>
              <w:top w:val="nil"/>
              <w:left w:val="single" w:sz="8" w:space="0" w:color="auto"/>
              <w:bottom w:val="single" w:sz="4" w:space="0" w:color="auto"/>
              <w:right w:val="single" w:sz="4" w:space="0" w:color="auto"/>
            </w:tcBorders>
            <w:shd w:val="clear" w:color="auto" w:fill="auto"/>
            <w:noWrap/>
            <w:vAlign w:val="center"/>
            <w:hideMark/>
          </w:tcPr>
          <w:p w14:paraId="606827FC" w14:textId="77777777" w:rsidR="00A931EA" w:rsidRPr="00EE3251" w:rsidRDefault="00A931EA" w:rsidP="004F3EFB">
            <w:pPr>
              <w:jc w:val="center"/>
              <w:rPr>
                <w:color w:val="000000"/>
              </w:rPr>
            </w:pPr>
            <w:r w:rsidRPr="00EE3251">
              <w:rPr>
                <w:color w:val="000000"/>
              </w:rPr>
              <w:t>80</w:t>
            </w:r>
          </w:p>
        </w:tc>
        <w:tc>
          <w:tcPr>
            <w:tcW w:w="1065" w:type="dxa"/>
            <w:tcBorders>
              <w:top w:val="nil"/>
              <w:left w:val="nil"/>
              <w:bottom w:val="single" w:sz="4" w:space="0" w:color="auto"/>
              <w:right w:val="single" w:sz="4" w:space="0" w:color="auto"/>
            </w:tcBorders>
            <w:shd w:val="clear" w:color="auto" w:fill="auto"/>
            <w:noWrap/>
            <w:vAlign w:val="center"/>
            <w:hideMark/>
          </w:tcPr>
          <w:p w14:paraId="16D2CE88" w14:textId="77777777" w:rsidR="00A931EA" w:rsidRPr="00EE3251" w:rsidRDefault="00A931EA" w:rsidP="004F3EFB">
            <w:pPr>
              <w:jc w:val="center"/>
              <w:rPr>
                <w:color w:val="000000"/>
              </w:rPr>
            </w:pPr>
            <w:r w:rsidRPr="00EE3251">
              <w:rPr>
                <w:color w:val="000000"/>
              </w:rPr>
              <w:t>120</w:t>
            </w:r>
          </w:p>
        </w:tc>
        <w:tc>
          <w:tcPr>
            <w:tcW w:w="1066" w:type="dxa"/>
            <w:tcBorders>
              <w:top w:val="nil"/>
              <w:left w:val="nil"/>
              <w:bottom w:val="single" w:sz="4" w:space="0" w:color="auto"/>
              <w:right w:val="single" w:sz="4" w:space="0" w:color="auto"/>
            </w:tcBorders>
            <w:shd w:val="clear" w:color="auto" w:fill="auto"/>
            <w:noWrap/>
            <w:vAlign w:val="center"/>
            <w:hideMark/>
          </w:tcPr>
          <w:p w14:paraId="304A0509" w14:textId="77777777" w:rsidR="00A931EA" w:rsidRPr="00EE3251" w:rsidRDefault="00A931EA" w:rsidP="004F3EFB">
            <w:pPr>
              <w:jc w:val="center"/>
              <w:rPr>
                <w:color w:val="000000"/>
              </w:rPr>
            </w:pPr>
            <w:r w:rsidRPr="00EE3251">
              <w:rPr>
                <w:color w:val="000000"/>
              </w:rPr>
              <w:t>200</w:t>
            </w:r>
          </w:p>
        </w:tc>
        <w:tc>
          <w:tcPr>
            <w:tcW w:w="1560" w:type="dxa"/>
            <w:tcBorders>
              <w:top w:val="nil"/>
              <w:left w:val="nil"/>
              <w:bottom w:val="single" w:sz="4" w:space="0" w:color="auto"/>
              <w:right w:val="single" w:sz="8" w:space="0" w:color="auto"/>
            </w:tcBorders>
            <w:shd w:val="clear" w:color="auto" w:fill="auto"/>
            <w:noWrap/>
            <w:vAlign w:val="center"/>
            <w:hideMark/>
          </w:tcPr>
          <w:p w14:paraId="22AFE4A4" w14:textId="77777777" w:rsidR="00A931EA" w:rsidRPr="00EE3251" w:rsidRDefault="00A931EA" w:rsidP="004F3EFB">
            <w:pPr>
              <w:jc w:val="right"/>
              <w:rPr>
                <w:color w:val="000000"/>
              </w:rPr>
            </w:pPr>
            <w:r w:rsidRPr="00EE3251">
              <w:rPr>
                <w:color w:val="000000"/>
              </w:rPr>
              <w:t xml:space="preserve">12 </w:t>
            </w:r>
          </w:p>
        </w:tc>
        <w:tc>
          <w:tcPr>
            <w:tcW w:w="1240" w:type="dxa"/>
            <w:tcBorders>
              <w:top w:val="nil"/>
              <w:left w:val="single" w:sz="8" w:space="0" w:color="auto"/>
              <w:bottom w:val="single" w:sz="4" w:space="0" w:color="auto"/>
              <w:right w:val="single" w:sz="8" w:space="0" w:color="auto"/>
            </w:tcBorders>
            <w:vAlign w:val="center"/>
          </w:tcPr>
          <w:p w14:paraId="50E32E29" w14:textId="77777777" w:rsidR="00A931EA" w:rsidRPr="00EE3251" w:rsidRDefault="00A931EA" w:rsidP="004F3EFB">
            <w:pPr>
              <w:jc w:val="right"/>
              <w:rPr>
                <w:color w:val="000000"/>
              </w:rPr>
            </w:pPr>
            <w:r w:rsidRPr="00EE3251">
              <w:rPr>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hideMark/>
          </w:tcPr>
          <w:p w14:paraId="366EB8C8" w14:textId="77777777" w:rsidR="00A931EA" w:rsidRPr="00EE3251" w:rsidRDefault="00A931EA" w:rsidP="004F3EFB">
            <w:pPr>
              <w:jc w:val="right"/>
              <w:rPr>
                <w:color w:val="000000"/>
              </w:rPr>
            </w:pPr>
            <w:r w:rsidRPr="00EE3251">
              <w:rPr>
                <w:color w:val="000000"/>
              </w:rPr>
              <w:t xml:space="preserve">960 </w:t>
            </w:r>
          </w:p>
        </w:tc>
        <w:tc>
          <w:tcPr>
            <w:tcW w:w="1240" w:type="dxa"/>
            <w:tcBorders>
              <w:top w:val="nil"/>
              <w:left w:val="nil"/>
              <w:bottom w:val="single" w:sz="4" w:space="0" w:color="auto"/>
              <w:right w:val="single" w:sz="4" w:space="0" w:color="auto"/>
            </w:tcBorders>
            <w:shd w:val="clear" w:color="auto" w:fill="auto"/>
            <w:noWrap/>
            <w:vAlign w:val="center"/>
            <w:hideMark/>
          </w:tcPr>
          <w:p w14:paraId="50B39AFC" w14:textId="77777777" w:rsidR="00A931EA" w:rsidRPr="00EE3251" w:rsidRDefault="00A931EA" w:rsidP="004F3EFB">
            <w:pPr>
              <w:jc w:val="right"/>
              <w:rPr>
                <w:color w:val="000000"/>
              </w:rPr>
            </w:pPr>
            <w:r w:rsidRPr="00EE3251">
              <w:rPr>
                <w:color w:val="000000"/>
              </w:rPr>
              <w:t xml:space="preserve">1,440 </w:t>
            </w:r>
          </w:p>
        </w:tc>
        <w:tc>
          <w:tcPr>
            <w:tcW w:w="1241" w:type="dxa"/>
            <w:tcBorders>
              <w:top w:val="nil"/>
              <w:left w:val="nil"/>
              <w:bottom w:val="single" w:sz="4" w:space="0" w:color="auto"/>
              <w:right w:val="single" w:sz="4" w:space="0" w:color="auto"/>
            </w:tcBorders>
            <w:shd w:val="clear" w:color="auto" w:fill="auto"/>
            <w:noWrap/>
            <w:vAlign w:val="center"/>
            <w:hideMark/>
          </w:tcPr>
          <w:p w14:paraId="154D9695" w14:textId="77777777" w:rsidR="00A931EA" w:rsidRPr="00EE3251" w:rsidRDefault="00A931EA" w:rsidP="004F3EFB">
            <w:pPr>
              <w:jc w:val="right"/>
              <w:rPr>
                <w:color w:val="000000"/>
              </w:rPr>
            </w:pPr>
            <w:r w:rsidRPr="00EE3251">
              <w:rPr>
                <w:color w:val="000000"/>
              </w:rPr>
              <w:t xml:space="preserve">2,400 </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5C968E38" w14:textId="77777777" w:rsidR="00A931EA" w:rsidRPr="00EE3251" w:rsidRDefault="00A931EA" w:rsidP="004F3EFB">
            <w:pPr>
              <w:rPr>
                <w:color w:val="000000"/>
              </w:rPr>
            </w:pPr>
            <w:r w:rsidRPr="00EE3251">
              <w:rPr>
                <w:color w:val="000000"/>
              </w:rPr>
              <w:t>載具測試開發主機</w:t>
            </w:r>
          </w:p>
        </w:tc>
      </w:tr>
      <w:tr w:rsidR="00A931EA" w:rsidRPr="00EE3251" w14:paraId="4A403920"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hideMark/>
          </w:tcPr>
          <w:p w14:paraId="67ED73FF" w14:textId="77777777" w:rsidR="00A931EA" w:rsidRPr="00EE3251" w:rsidRDefault="00A931EA" w:rsidP="004F3EFB">
            <w:pPr>
              <w:rPr>
                <w:color w:val="000000"/>
              </w:rPr>
            </w:pPr>
            <w:r w:rsidRPr="00EE3251">
              <w:rPr>
                <w:color w:val="000000"/>
              </w:rPr>
              <w:t>載具驗證主機板</w:t>
            </w:r>
            <w:r w:rsidRPr="00EE3251">
              <w:rPr>
                <w:color w:val="000000"/>
              </w:rPr>
              <w:t>V2</w:t>
            </w:r>
          </w:p>
        </w:tc>
        <w:tc>
          <w:tcPr>
            <w:tcW w:w="849" w:type="dxa"/>
            <w:tcBorders>
              <w:top w:val="nil"/>
              <w:left w:val="nil"/>
              <w:bottom w:val="single" w:sz="4" w:space="0" w:color="auto"/>
              <w:right w:val="single" w:sz="8" w:space="0" w:color="auto"/>
            </w:tcBorders>
            <w:shd w:val="clear" w:color="auto" w:fill="auto"/>
            <w:noWrap/>
            <w:vAlign w:val="center"/>
            <w:hideMark/>
          </w:tcPr>
          <w:p w14:paraId="1B87F6F3" w14:textId="77777777" w:rsidR="00A931EA" w:rsidRPr="00EE3251" w:rsidRDefault="00A931EA" w:rsidP="004F3EFB">
            <w:pPr>
              <w:rPr>
                <w:color w:val="000000"/>
              </w:rPr>
            </w:pPr>
            <w:r w:rsidRPr="00EE3251">
              <w:rPr>
                <w:color w:val="000000"/>
              </w:rPr>
              <w:t>片</w:t>
            </w:r>
          </w:p>
        </w:tc>
        <w:tc>
          <w:tcPr>
            <w:tcW w:w="1065" w:type="dxa"/>
            <w:tcBorders>
              <w:top w:val="single" w:sz="4" w:space="0" w:color="auto"/>
              <w:left w:val="single" w:sz="8" w:space="0" w:color="auto"/>
              <w:bottom w:val="single" w:sz="8" w:space="0" w:color="auto"/>
              <w:right w:val="single" w:sz="8" w:space="0" w:color="auto"/>
            </w:tcBorders>
            <w:vAlign w:val="center"/>
          </w:tcPr>
          <w:p w14:paraId="4A197EAD" w14:textId="77777777" w:rsidR="00A931EA" w:rsidRPr="00EE3251" w:rsidRDefault="00A931EA" w:rsidP="004F3EFB">
            <w:pPr>
              <w:jc w:val="center"/>
              <w:rPr>
                <w:color w:val="000000"/>
              </w:rPr>
            </w:pPr>
          </w:p>
        </w:tc>
        <w:tc>
          <w:tcPr>
            <w:tcW w:w="1065" w:type="dxa"/>
            <w:tcBorders>
              <w:top w:val="nil"/>
              <w:left w:val="single" w:sz="8" w:space="0" w:color="auto"/>
              <w:bottom w:val="single" w:sz="4" w:space="0" w:color="auto"/>
              <w:right w:val="single" w:sz="4" w:space="0" w:color="auto"/>
            </w:tcBorders>
            <w:shd w:val="clear" w:color="auto" w:fill="auto"/>
            <w:noWrap/>
            <w:vAlign w:val="center"/>
            <w:hideMark/>
          </w:tcPr>
          <w:p w14:paraId="4F1D87BE" w14:textId="77777777" w:rsidR="00A931EA" w:rsidRPr="00EE3251" w:rsidRDefault="00A931EA" w:rsidP="004F3EFB">
            <w:pPr>
              <w:jc w:val="center"/>
              <w:rPr>
                <w:color w:val="000000"/>
              </w:rPr>
            </w:pPr>
            <w:r w:rsidRPr="00EE3251">
              <w:rPr>
                <w:color w:val="000000"/>
              </w:rPr>
              <w:t>80</w:t>
            </w:r>
          </w:p>
        </w:tc>
        <w:tc>
          <w:tcPr>
            <w:tcW w:w="1065" w:type="dxa"/>
            <w:tcBorders>
              <w:top w:val="nil"/>
              <w:left w:val="nil"/>
              <w:bottom w:val="single" w:sz="4" w:space="0" w:color="auto"/>
              <w:right w:val="single" w:sz="4" w:space="0" w:color="auto"/>
            </w:tcBorders>
            <w:shd w:val="clear" w:color="auto" w:fill="auto"/>
            <w:noWrap/>
            <w:vAlign w:val="center"/>
            <w:hideMark/>
          </w:tcPr>
          <w:p w14:paraId="3AED5625" w14:textId="77777777" w:rsidR="00A931EA" w:rsidRPr="00EE3251" w:rsidRDefault="00A931EA" w:rsidP="004F3EFB">
            <w:pPr>
              <w:jc w:val="center"/>
              <w:rPr>
                <w:color w:val="000000"/>
              </w:rPr>
            </w:pPr>
            <w:r w:rsidRPr="00EE3251">
              <w:rPr>
                <w:color w:val="000000"/>
              </w:rPr>
              <w:t>120</w:t>
            </w:r>
          </w:p>
        </w:tc>
        <w:tc>
          <w:tcPr>
            <w:tcW w:w="1066" w:type="dxa"/>
            <w:tcBorders>
              <w:top w:val="nil"/>
              <w:left w:val="nil"/>
              <w:bottom w:val="single" w:sz="4" w:space="0" w:color="auto"/>
              <w:right w:val="single" w:sz="4" w:space="0" w:color="auto"/>
            </w:tcBorders>
            <w:shd w:val="clear" w:color="auto" w:fill="auto"/>
            <w:noWrap/>
            <w:vAlign w:val="center"/>
            <w:hideMark/>
          </w:tcPr>
          <w:p w14:paraId="3E0EA647" w14:textId="77777777" w:rsidR="00A931EA" w:rsidRPr="00EE3251" w:rsidRDefault="00A931EA" w:rsidP="004F3EFB">
            <w:pPr>
              <w:jc w:val="center"/>
              <w:rPr>
                <w:color w:val="000000"/>
              </w:rPr>
            </w:pPr>
            <w:r w:rsidRPr="00EE3251">
              <w:rPr>
                <w:color w:val="000000"/>
              </w:rPr>
              <w:t>200</w:t>
            </w:r>
          </w:p>
        </w:tc>
        <w:tc>
          <w:tcPr>
            <w:tcW w:w="1560" w:type="dxa"/>
            <w:tcBorders>
              <w:top w:val="nil"/>
              <w:left w:val="nil"/>
              <w:bottom w:val="single" w:sz="4" w:space="0" w:color="auto"/>
              <w:right w:val="single" w:sz="8" w:space="0" w:color="auto"/>
            </w:tcBorders>
            <w:shd w:val="clear" w:color="auto" w:fill="auto"/>
            <w:noWrap/>
            <w:vAlign w:val="center"/>
            <w:hideMark/>
          </w:tcPr>
          <w:p w14:paraId="530DCDA7" w14:textId="77777777" w:rsidR="00A931EA" w:rsidRPr="00EE3251" w:rsidRDefault="00A931EA" w:rsidP="004F3EFB">
            <w:pPr>
              <w:jc w:val="right"/>
              <w:rPr>
                <w:color w:val="000000"/>
              </w:rPr>
            </w:pPr>
            <w:r w:rsidRPr="00EE3251">
              <w:rPr>
                <w:color w:val="000000"/>
              </w:rPr>
              <w:t xml:space="preserve">11 </w:t>
            </w:r>
          </w:p>
        </w:tc>
        <w:tc>
          <w:tcPr>
            <w:tcW w:w="1240" w:type="dxa"/>
            <w:tcBorders>
              <w:top w:val="nil"/>
              <w:left w:val="single" w:sz="8" w:space="0" w:color="auto"/>
              <w:bottom w:val="single" w:sz="4" w:space="0" w:color="auto"/>
              <w:right w:val="single" w:sz="8" w:space="0" w:color="auto"/>
            </w:tcBorders>
            <w:vAlign w:val="center"/>
          </w:tcPr>
          <w:p w14:paraId="53977408" w14:textId="77777777" w:rsidR="00A931EA" w:rsidRPr="00EE3251" w:rsidRDefault="00A931EA" w:rsidP="004F3EFB">
            <w:pPr>
              <w:jc w:val="right"/>
              <w:rPr>
                <w:color w:val="000000"/>
              </w:rPr>
            </w:pPr>
            <w:r w:rsidRPr="00EE3251">
              <w:rPr>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hideMark/>
          </w:tcPr>
          <w:p w14:paraId="744B341D" w14:textId="77777777" w:rsidR="00A931EA" w:rsidRPr="00EE3251" w:rsidRDefault="00A931EA" w:rsidP="004F3EFB">
            <w:pPr>
              <w:jc w:val="right"/>
              <w:rPr>
                <w:color w:val="000000"/>
              </w:rPr>
            </w:pPr>
            <w:r w:rsidRPr="00EE3251">
              <w:rPr>
                <w:color w:val="000000"/>
              </w:rPr>
              <w:t xml:space="preserve">880 </w:t>
            </w:r>
          </w:p>
        </w:tc>
        <w:tc>
          <w:tcPr>
            <w:tcW w:w="1240" w:type="dxa"/>
            <w:tcBorders>
              <w:top w:val="nil"/>
              <w:left w:val="nil"/>
              <w:bottom w:val="single" w:sz="4" w:space="0" w:color="auto"/>
              <w:right w:val="single" w:sz="4" w:space="0" w:color="auto"/>
            </w:tcBorders>
            <w:shd w:val="clear" w:color="auto" w:fill="auto"/>
            <w:noWrap/>
            <w:vAlign w:val="center"/>
            <w:hideMark/>
          </w:tcPr>
          <w:p w14:paraId="041B3B3E" w14:textId="77777777" w:rsidR="00A931EA" w:rsidRPr="00EE3251" w:rsidRDefault="00A931EA" w:rsidP="004F3EFB">
            <w:pPr>
              <w:jc w:val="right"/>
              <w:rPr>
                <w:color w:val="000000"/>
              </w:rPr>
            </w:pPr>
            <w:r w:rsidRPr="00EE3251">
              <w:rPr>
                <w:color w:val="000000"/>
              </w:rPr>
              <w:t xml:space="preserve">1,320 </w:t>
            </w:r>
          </w:p>
        </w:tc>
        <w:tc>
          <w:tcPr>
            <w:tcW w:w="1241" w:type="dxa"/>
            <w:tcBorders>
              <w:top w:val="nil"/>
              <w:left w:val="nil"/>
              <w:bottom w:val="single" w:sz="4" w:space="0" w:color="auto"/>
              <w:right w:val="single" w:sz="4" w:space="0" w:color="auto"/>
            </w:tcBorders>
            <w:shd w:val="clear" w:color="auto" w:fill="auto"/>
            <w:noWrap/>
            <w:vAlign w:val="center"/>
            <w:hideMark/>
          </w:tcPr>
          <w:p w14:paraId="23BC72FF" w14:textId="77777777" w:rsidR="00A931EA" w:rsidRPr="00EE3251" w:rsidRDefault="00A931EA" w:rsidP="004F3EFB">
            <w:pPr>
              <w:jc w:val="right"/>
              <w:rPr>
                <w:color w:val="000000"/>
              </w:rPr>
            </w:pPr>
            <w:r w:rsidRPr="00EE3251">
              <w:rPr>
                <w:color w:val="000000"/>
              </w:rPr>
              <w:t xml:space="preserve">2,200 </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0F946054" w14:textId="77777777" w:rsidR="00A931EA" w:rsidRPr="00EE3251" w:rsidRDefault="00A931EA" w:rsidP="004F3EFB">
            <w:pPr>
              <w:rPr>
                <w:color w:val="000000"/>
              </w:rPr>
            </w:pPr>
            <w:r w:rsidRPr="00EE3251">
              <w:rPr>
                <w:color w:val="000000"/>
              </w:rPr>
              <w:t>載具測試開發主機</w:t>
            </w:r>
          </w:p>
        </w:tc>
      </w:tr>
      <w:tr w:rsidR="00A931EA" w:rsidRPr="00EE3251" w14:paraId="7486C413"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1CDC6CD3" w14:textId="77777777" w:rsidR="00A931EA" w:rsidRPr="00EE3251" w:rsidRDefault="00A931EA" w:rsidP="004F3EFB">
            <w:pPr>
              <w:rPr>
                <w:color w:val="000000"/>
              </w:rPr>
            </w:pPr>
            <w:r w:rsidRPr="00EE3251">
              <w:rPr>
                <w:color w:val="000000"/>
              </w:rPr>
              <w:t>車用攝像頭模組</w:t>
            </w:r>
            <w:r w:rsidRPr="00EE3251">
              <w:rPr>
                <w:color w:val="000000"/>
              </w:rPr>
              <w:t>(</w:t>
            </w:r>
            <w:r w:rsidRPr="00EE3251">
              <w:rPr>
                <w:color w:val="000000"/>
              </w:rPr>
              <w:t>類比高清</w:t>
            </w:r>
            <w:r w:rsidRPr="00EE3251">
              <w:rPr>
                <w:color w:val="000000"/>
              </w:rPr>
              <w:t>)</w:t>
            </w:r>
          </w:p>
        </w:tc>
        <w:tc>
          <w:tcPr>
            <w:tcW w:w="849" w:type="dxa"/>
            <w:tcBorders>
              <w:top w:val="nil"/>
              <w:left w:val="nil"/>
              <w:bottom w:val="single" w:sz="4" w:space="0" w:color="auto"/>
              <w:right w:val="single" w:sz="8" w:space="0" w:color="auto"/>
            </w:tcBorders>
            <w:shd w:val="clear" w:color="auto" w:fill="auto"/>
            <w:noWrap/>
            <w:vAlign w:val="center"/>
          </w:tcPr>
          <w:p w14:paraId="4F479938" w14:textId="77777777" w:rsidR="00A931EA" w:rsidRPr="00EE3251" w:rsidRDefault="00A931EA" w:rsidP="004F3EFB">
            <w:pPr>
              <w:rPr>
                <w:color w:val="000000"/>
              </w:rPr>
            </w:pPr>
            <w:r w:rsidRPr="00EE3251">
              <w:rPr>
                <w:color w:val="000000"/>
              </w:rPr>
              <w:t>顆</w:t>
            </w:r>
          </w:p>
        </w:tc>
        <w:tc>
          <w:tcPr>
            <w:tcW w:w="1065" w:type="dxa"/>
            <w:tcBorders>
              <w:top w:val="single" w:sz="4" w:space="0" w:color="auto"/>
              <w:left w:val="single" w:sz="8" w:space="0" w:color="auto"/>
              <w:bottom w:val="single" w:sz="8" w:space="0" w:color="auto"/>
              <w:right w:val="single" w:sz="8" w:space="0" w:color="auto"/>
            </w:tcBorders>
            <w:vAlign w:val="center"/>
          </w:tcPr>
          <w:p w14:paraId="08CDC686" w14:textId="77777777" w:rsidR="00A931EA" w:rsidRPr="00EE3251" w:rsidRDefault="00A931EA" w:rsidP="004F3EFB">
            <w:pPr>
              <w:jc w:val="center"/>
              <w:rPr>
                <w:color w:val="000000"/>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5945B99A" w14:textId="77777777" w:rsidR="00A931EA" w:rsidRPr="00EE3251" w:rsidRDefault="00A931EA" w:rsidP="004F3EFB">
            <w:pPr>
              <w:jc w:val="center"/>
              <w:rPr>
                <w:color w:val="000000"/>
              </w:rPr>
            </w:pPr>
            <w:r w:rsidRPr="00EE3251">
              <w:rPr>
                <w:color w:val="000000"/>
              </w:rPr>
              <w:t>240</w:t>
            </w:r>
          </w:p>
        </w:tc>
        <w:tc>
          <w:tcPr>
            <w:tcW w:w="1065" w:type="dxa"/>
            <w:tcBorders>
              <w:top w:val="nil"/>
              <w:left w:val="nil"/>
              <w:bottom w:val="single" w:sz="4" w:space="0" w:color="auto"/>
              <w:right w:val="single" w:sz="4" w:space="0" w:color="auto"/>
            </w:tcBorders>
            <w:shd w:val="clear" w:color="auto" w:fill="auto"/>
            <w:noWrap/>
            <w:vAlign w:val="center"/>
          </w:tcPr>
          <w:p w14:paraId="62EE2841" w14:textId="77777777" w:rsidR="00A931EA" w:rsidRPr="00EE3251" w:rsidRDefault="00A931EA" w:rsidP="004F3EFB">
            <w:pPr>
              <w:jc w:val="center"/>
              <w:rPr>
                <w:color w:val="000000"/>
              </w:rPr>
            </w:pPr>
            <w:r w:rsidRPr="00EE3251">
              <w:rPr>
                <w:color w:val="000000"/>
              </w:rPr>
              <w:t>360</w:t>
            </w:r>
          </w:p>
        </w:tc>
        <w:tc>
          <w:tcPr>
            <w:tcW w:w="1066" w:type="dxa"/>
            <w:tcBorders>
              <w:top w:val="nil"/>
              <w:left w:val="nil"/>
              <w:bottom w:val="single" w:sz="4" w:space="0" w:color="auto"/>
              <w:right w:val="single" w:sz="4" w:space="0" w:color="auto"/>
            </w:tcBorders>
            <w:shd w:val="clear" w:color="auto" w:fill="auto"/>
            <w:noWrap/>
            <w:vAlign w:val="center"/>
          </w:tcPr>
          <w:p w14:paraId="658B2140" w14:textId="77777777" w:rsidR="00A931EA" w:rsidRPr="00EE3251" w:rsidRDefault="00A931EA" w:rsidP="004F3EFB">
            <w:pPr>
              <w:jc w:val="center"/>
              <w:rPr>
                <w:color w:val="000000"/>
              </w:rPr>
            </w:pPr>
            <w:r w:rsidRPr="00EE3251">
              <w:rPr>
                <w:color w:val="000000"/>
              </w:rPr>
              <w:t>600</w:t>
            </w:r>
          </w:p>
        </w:tc>
        <w:tc>
          <w:tcPr>
            <w:tcW w:w="1560" w:type="dxa"/>
            <w:tcBorders>
              <w:top w:val="nil"/>
              <w:left w:val="nil"/>
              <w:bottom w:val="single" w:sz="4" w:space="0" w:color="auto"/>
              <w:right w:val="single" w:sz="8" w:space="0" w:color="auto"/>
            </w:tcBorders>
            <w:shd w:val="clear" w:color="auto" w:fill="auto"/>
            <w:noWrap/>
            <w:vAlign w:val="center"/>
          </w:tcPr>
          <w:p w14:paraId="258773B6" w14:textId="77777777" w:rsidR="00A931EA" w:rsidRPr="00EE3251" w:rsidRDefault="00A931EA" w:rsidP="004F3EFB">
            <w:pPr>
              <w:jc w:val="right"/>
              <w:rPr>
                <w:color w:val="000000"/>
              </w:rPr>
            </w:pPr>
            <w:r w:rsidRPr="00EE3251">
              <w:rPr>
                <w:color w:val="000000"/>
              </w:rPr>
              <w:t xml:space="preserve">1 </w:t>
            </w:r>
          </w:p>
        </w:tc>
        <w:tc>
          <w:tcPr>
            <w:tcW w:w="1240" w:type="dxa"/>
            <w:tcBorders>
              <w:top w:val="nil"/>
              <w:left w:val="single" w:sz="8" w:space="0" w:color="auto"/>
              <w:bottom w:val="single" w:sz="4" w:space="0" w:color="auto"/>
              <w:right w:val="single" w:sz="8" w:space="0" w:color="auto"/>
            </w:tcBorders>
            <w:vAlign w:val="center"/>
          </w:tcPr>
          <w:p w14:paraId="586ED054" w14:textId="77777777" w:rsidR="00A931EA" w:rsidRPr="00EE3251" w:rsidRDefault="00A931EA" w:rsidP="004F3EFB">
            <w:pPr>
              <w:jc w:val="right"/>
              <w:rPr>
                <w:color w:val="000000"/>
              </w:rPr>
            </w:pPr>
            <w:r w:rsidRPr="00EE3251">
              <w:rPr>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2E3AFDBC" w14:textId="77777777" w:rsidR="00A931EA" w:rsidRPr="00EE3251" w:rsidRDefault="00A931EA" w:rsidP="004F3EFB">
            <w:pPr>
              <w:jc w:val="right"/>
              <w:rPr>
                <w:color w:val="000000"/>
              </w:rPr>
            </w:pPr>
            <w:r w:rsidRPr="00EE3251">
              <w:rPr>
                <w:color w:val="000000"/>
              </w:rPr>
              <w:t xml:space="preserve">288 </w:t>
            </w:r>
          </w:p>
        </w:tc>
        <w:tc>
          <w:tcPr>
            <w:tcW w:w="1240" w:type="dxa"/>
            <w:tcBorders>
              <w:top w:val="nil"/>
              <w:left w:val="nil"/>
              <w:bottom w:val="single" w:sz="4" w:space="0" w:color="auto"/>
              <w:right w:val="single" w:sz="4" w:space="0" w:color="auto"/>
            </w:tcBorders>
            <w:shd w:val="clear" w:color="auto" w:fill="auto"/>
            <w:noWrap/>
            <w:vAlign w:val="center"/>
          </w:tcPr>
          <w:p w14:paraId="2824D942" w14:textId="77777777" w:rsidR="00A931EA" w:rsidRPr="00EE3251" w:rsidRDefault="00A931EA" w:rsidP="004F3EFB">
            <w:pPr>
              <w:jc w:val="right"/>
              <w:rPr>
                <w:color w:val="000000"/>
              </w:rPr>
            </w:pPr>
            <w:r w:rsidRPr="00EE3251">
              <w:rPr>
                <w:color w:val="000000"/>
              </w:rPr>
              <w:t xml:space="preserve">432 </w:t>
            </w:r>
          </w:p>
        </w:tc>
        <w:tc>
          <w:tcPr>
            <w:tcW w:w="1241" w:type="dxa"/>
            <w:tcBorders>
              <w:top w:val="nil"/>
              <w:left w:val="nil"/>
              <w:bottom w:val="single" w:sz="4" w:space="0" w:color="auto"/>
              <w:right w:val="single" w:sz="4" w:space="0" w:color="auto"/>
            </w:tcBorders>
            <w:shd w:val="clear" w:color="auto" w:fill="auto"/>
            <w:noWrap/>
            <w:vAlign w:val="center"/>
          </w:tcPr>
          <w:p w14:paraId="28AF8927" w14:textId="77777777" w:rsidR="00A931EA" w:rsidRPr="00EE3251" w:rsidRDefault="00A931EA" w:rsidP="004F3EFB">
            <w:pPr>
              <w:jc w:val="right"/>
              <w:rPr>
                <w:color w:val="000000"/>
              </w:rPr>
            </w:pPr>
            <w:r w:rsidRPr="00EE3251">
              <w:rPr>
                <w:color w:val="000000"/>
              </w:rPr>
              <w:t xml:space="preserve">720 </w:t>
            </w:r>
          </w:p>
        </w:tc>
        <w:tc>
          <w:tcPr>
            <w:tcW w:w="1956" w:type="dxa"/>
            <w:tcBorders>
              <w:top w:val="single" w:sz="4" w:space="0" w:color="auto"/>
              <w:left w:val="nil"/>
              <w:bottom w:val="single" w:sz="4" w:space="0" w:color="auto"/>
              <w:right w:val="single" w:sz="4" w:space="0" w:color="auto"/>
            </w:tcBorders>
            <w:shd w:val="clear" w:color="auto" w:fill="auto"/>
            <w:noWrap/>
            <w:vAlign w:val="center"/>
          </w:tcPr>
          <w:p w14:paraId="712D5E47" w14:textId="77777777" w:rsidR="00A931EA" w:rsidRPr="00EE3251" w:rsidRDefault="00A931EA" w:rsidP="004F3EFB">
            <w:pPr>
              <w:rPr>
                <w:color w:val="000000"/>
              </w:rPr>
            </w:pPr>
            <w:r w:rsidRPr="00EE3251">
              <w:rPr>
                <w:color w:val="000000"/>
              </w:rPr>
              <w:t>系統影像擷取感應器</w:t>
            </w:r>
          </w:p>
        </w:tc>
      </w:tr>
      <w:tr w:rsidR="00A931EA" w:rsidRPr="00EE3251" w14:paraId="7C13B065"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711CF786" w14:textId="77777777" w:rsidR="00A931EA" w:rsidRPr="00EE3251" w:rsidRDefault="00A931EA" w:rsidP="004F3EFB">
            <w:pPr>
              <w:rPr>
                <w:color w:val="000000"/>
              </w:rPr>
            </w:pPr>
            <w:r w:rsidRPr="00EE3251">
              <w:rPr>
                <w:color w:val="000000"/>
              </w:rPr>
              <w:t>車用攝像頭模組</w:t>
            </w:r>
            <w:r w:rsidRPr="00EE3251">
              <w:rPr>
                <w:color w:val="000000"/>
              </w:rPr>
              <w:t>(</w:t>
            </w:r>
            <w:r w:rsidRPr="00EE3251">
              <w:rPr>
                <w:color w:val="000000"/>
              </w:rPr>
              <w:t>數位高清</w:t>
            </w:r>
            <w:r w:rsidRPr="00EE3251">
              <w:rPr>
                <w:color w:val="000000"/>
              </w:rPr>
              <w:t>)</w:t>
            </w:r>
          </w:p>
        </w:tc>
        <w:tc>
          <w:tcPr>
            <w:tcW w:w="849" w:type="dxa"/>
            <w:tcBorders>
              <w:top w:val="nil"/>
              <w:left w:val="nil"/>
              <w:bottom w:val="single" w:sz="4" w:space="0" w:color="auto"/>
              <w:right w:val="single" w:sz="8" w:space="0" w:color="auto"/>
            </w:tcBorders>
            <w:shd w:val="clear" w:color="auto" w:fill="auto"/>
            <w:noWrap/>
            <w:vAlign w:val="center"/>
          </w:tcPr>
          <w:p w14:paraId="7F50BBCC" w14:textId="77777777" w:rsidR="00A931EA" w:rsidRPr="00EE3251" w:rsidRDefault="00A931EA" w:rsidP="004F3EFB">
            <w:pPr>
              <w:rPr>
                <w:color w:val="000000"/>
              </w:rPr>
            </w:pPr>
            <w:r w:rsidRPr="00EE3251">
              <w:rPr>
                <w:color w:val="000000"/>
              </w:rPr>
              <w:t>顆</w:t>
            </w:r>
          </w:p>
        </w:tc>
        <w:tc>
          <w:tcPr>
            <w:tcW w:w="1065" w:type="dxa"/>
            <w:tcBorders>
              <w:top w:val="single" w:sz="4" w:space="0" w:color="auto"/>
              <w:left w:val="single" w:sz="8" w:space="0" w:color="auto"/>
              <w:bottom w:val="single" w:sz="8" w:space="0" w:color="auto"/>
              <w:right w:val="single" w:sz="8" w:space="0" w:color="auto"/>
            </w:tcBorders>
            <w:vAlign w:val="center"/>
          </w:tcPr>
          <w:p w14:paraId="57418582" w14:textId="77777777" w:rsidR="00A931EA" w:rsidRPr="00EE3251" w:rsidRDefault="00A931EA" w:rsidP="004F3EFB">
            <w:pPr>
              <w:jc w:val="center"/>
              <w:rPr>
                <w:color w:val="000000"/>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07ABA492" w14:textId="77777777" w:rsidR="00A931EA" w:rsidRPr="00EE3251" w:rsidRDefault="00A931EA" w:rsidP="004F3EFB">
            <w:pPr>
              <w:jc w:val="center"/>
              <w:rPr>
                <w:color w:val="000000"/>
              </w:rPr>
            </w:pPr>
            <w:r w:rsidRPr="00EE3251">
              <w:rPr>
                <w:color w:val="000000"/>
              </w:rPr>
              <w:t>240</w:t>
            </w:r>
          </w:p>
        </w:tc>
        <w:tc>
          <w:tcPr>
            <w:tcW w:w="1065" w:type="dxa"/>
            <w:tcBorders>
              <w:top w:val="nil"/>
              <w:left w:val="nil"/>
              <w:bottom w:val="single" w:sz="4" w:space="0" w:color="auto"/>
              <w:right w:val="single" w:sz="4" w:space="0" w:color="auto"/>
            </w:tcBorders>
            <w:shd w:val="clear" w:color="auto" w:fill="auto"/>
            <w:noWrap/>
            <w:vAlign w:val="center"/>
          </w:tcPr>
          <w:p w14:paraId="5ED52E6F" w14:textId="77777777" w:rsidR="00A931EA" w:rsidRPr="00EE3251" w:rsidRDefault="00A931EA" w:rsidP="004F3EFB">
            <w:pPr>
              <w:jc w:val="center"/>
              <w:rPr>
                <w:color w:val="000000"/>
              </w:rPr>
            </w:pPr>
            <w:r w:rsidRPr="00EE3251">
              <w:rPr>
                <w:color w:val="000000"/>
              </w:rPr>
              <w:t>360</w:t>
            </w:r>
          </w:p>
        </w:tc>
        <w:tc>
          <w:tcPr>
            <w:tcW w:w="1066" w:type="dxa"/>
            <w:tcBorders>
              <w:top w:val="nil"/>
              <w:left w:val="nil"/>
              <w:bottom w:val="single" w:sz="4" w:space="0" w:color="auto"/>
              <w:right w:val="single" w:sz="4" w:space="0" w:color="auto"/>
            </w:tcBorders>
            <w:shd w:val="clear" w:color="auto" w:fill="auto"/>
            <w:noWrap/>
            <w:vAlign w:val="center"/>
          </w:tcPr>
          <w:p w14:paraId="33633769" w14:textId="77777777" w:rsidR="00A931EA" w:rsidRPr="00EE3251" w:rsidRDefault="00A931EA" w:rsidP="004F3EFB">
            <w:pPr>
              <w:jc w:val="center"/>
              <w:rPr>
                <w:color w:val="000000"/>
              </w:rPr>
            </w:pPr>
            <w:r w:rsidRPr="00EE3251">
              <w:rPr>
                <w:color w:val="000000"/>
              </w:rPr>
              <w:t>600</w:t>
            </w:r>
          </w:p>
        </w:tc>
        <w:tc>
          <w:tcPr>
            <w:tcW w:w="1560" w:type="dxa"/>
            <w:tcBorders>
              <w:top w:val="nil"/>
              <w:left w:val="nil"/>
              <w:bottom w:val="single" w:sz="4" w:space="0" w:color="auto"/>
              <w:right w:val="single" w:sz="8" w:space="0" w:color="auto"/>
            </w:tcBorders>
            <w:shd w:val="clear" w:color="auto" w:fill="auto"/>
            <w:noWrap/>
            <w:vAlign w:val="center"/>
          </w:tcPr>
          <w:p w14:paraId="00517DE2" w14:textId="77777777" w:rsidR="00A931EA" w:rsidRPr="00EE3251" w:rsidRDefault="00A931EA" w:rsidP="004F3EFB">
            <w:pPr>
              <w:jc w:val="right"/>
              <w:rPr>
                <w:color w:val="000000"/>
              </w:rPr>
            </w:pPr>
            <w:r w:rsidRPr="00EE3251">
              <w:rPr>
                <w:color w:val="000000"/>
              </w:rPr>
              <w:t xml:space="preserve">2 </w:t>
            </w:r>
          </w:p>
        </w:tc>
        <w:tc>
          <w:tcPr>
            <w:tcW w:w="1240" w:type="dxa"/>
            <w:tcBorders>
              <w:top w:val="nil"/>
              <w:left w:val="single" w:sz="8" w:space="0" w:color="auto"/>
              <w:bottom w:val="single" w:sz="4" w:space="0" w:color="auto"/>
              <w:right w:val="single" w:sz="8" w:space="0" w:color="auto"/>
            </w:tcBorders>
            <w:vAlign w:val="center"/>
          </w:tcPr>
          <w:p w14:paraId="5156E632" w14:textId="77777777" w:rsidR="00A931EA" w:rsidRPr="00EE3251" w:rsidRDefault="00A931EA" w:rsidP="004F3EFB">
            <w:pPr>
              <w:jc w:val="right"/>
              <w:rPr>
                <w:color w:val="000000"/>
              </w:rPr>
            </w:pPr>
            <w:r w:rsidRPr="00EE3251">
              <w:rPr>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0DC9F49E" w14:textId="77777777" w:rsidR="00A931EA" w:rsidRPr="00EE3251" w:rsidRDefault="00A931EA" w:rsidP="004F3EFB">
            <w:pPr>
              <w:jc w:val="right"/>
              <w:rPr>
                <w:color w:val="000000"/>
              </w:rPr>
            </w:pPr>
            <w:r w:rsidRPr="00EE3251">
              <w:rPr>
                <w:color w:val="000000"/>
              </w:rPr>
              <w:t xml:space="preserve">504 </w:t>
            </w:r>
          </w:p>
        </w:tc>
        <w:tc>
          <w:tcPr>
            <w:tcW w:w="1240" w:type="dxa"/>
            <w:tcBorders>
              <w:top w:val="nil"/>
              <w:left w:val="nil"/>
              <w:bottom w:val="single" w:sz="4" w:space="0" w:color="auto"/>
              <w:right w:val="single" w:sz="4" w:space="0" w:color="auto"/>
            </w:tcBorders>
            <w:shd w:val="clear" w:color="auto" w:fill="auto"/>
            <w:noWrap/>
            <w:vAlign w:val="center"/>
          </w:tcPr>
          <w:p w14:paraId="17BA1B35" w14:textId="77777777" w:rsidR="00A931EA" w:rsidRPr="00EE3251" w:rsidRDefault="00A931EA" w:rsidP="004F3EFB">
            <w:pPr>
              <w:jc w:val="right"/>
              <w:rPr>
                <w:color w:val="000000"/>
              </w:rPr>
            </w:pPr>
            <w:r w:rsidRPr="00EE3251">
              <w:rPr>
                <w:color w:val="000000"/>
              </w:rPr>
              <w:t xml:space="preserve">756 </w:t>
            </w:r>
          </w:p>
        </w:tc>
        <w:tc>
          <w:tcPr>
            <w:tcW w:w="1241" w:type="dxa"/>
            <w:tcBorders>
              <w:top w:val="nil"/>
              <w:left w:val="nil"/>
              <w:bottom w:val="single" w:sz="4" w:space="0" w:color="auto"/>
              <w:right w:val="single" w:sz="4" w:space="0" w:color="auto"/>
            </w:tcBorders>
            <w:shd w:val="clear" w:color="auto" w:fill="auto"/>
            <w:noWrap/>
            <w:vAlign w:val="center"/>
          </w:tcPr>
          <w:p w14:paraId="59B27082" w14:textId="77777777" w:rsidR="00A931EA" w:rsidRPr="00EE3251" w:rsidRDefault="00A931EA" w:rsidP="004F3EFB">
            <w:pPr>
              <w:jc w:val="right"/>
              <w:rPr>
                <w:color w:val="000000"/>
              </w:rPr>
            </w:pPr>
            <w:r w:rsidRPr="00EE3251">
              <w:rPr>
                <w:color w:val="000000"/>
              </w:rPr>
              <w:t xml:space="preserve">1,260 </w:t>
            </w:r>
          </w:p>
        </w:tc>
        <w:tc>
          <w:tcPr>
            <w:tcW w:w="1956" w:type="dxa"/>
            <w:tcBorders>
              <w:top w:val="single" w:sz="4" w:space="0" w:color="auto"/>
              <w:left w:val="nil"/>
              <w:bottom w:val="single" w:sz="4" w:space="0" w:color="auto"/>
              <w:right w:val="single" w:sz="4" w:space="0" w:color="auto"/>
            </w:tcBorders>
            <w:shd w:val="clear" w:color="auto" w:fill="auto"/>
            <w:noWrap/>
            <w:vAlign w:val="center"/>
          </w:tcPr>
          <w:p w14:paraId="2D93042B" w14:textId="77777777" w:rsidR="00A931EA" w:rsidRPr="00EE3251" w:rsidRDefault="00A931EA" w:rsidP="004F3EFB">
            <w:pPr>
              <w:rPr>
                <w:color w:val="000000"/>
              </w:rPr>
            </w:pPr>
            <w:r w:rsidRPr="00EE3251">
              <w:rPr>
                <w:color w:val="000000"/>
              </w:rPr>
              <w:t>系統影像擷取感應器</w:t>
            </w:r>
          </w:p>
        </w:tc>
      </w:tr>
      <w:tr w:rsidR="00A931EA" w:rsidRPr="00EE3251" w14:paraId="0529FBCE"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1A631D89" w14:textId="77777777" w:rsidR="00A931EA" w:rsidRPr="00EE3251" w:rsidRDefault="00A931EA" w:rsidP="004F3EFB">
            <w:pPr>
              <w:rPr>
                <w:color w:val="000000"/>
              </w:rPr>
            </w:pPr>
            <w:r w:rsidRPr="00EE3251">
              <w:rPr>
                <w:color w:val="000000"/>
              </w:rPr>
              <w:t>載具驗證</w:t>
            </w:r>
            <w:r w:rsidRPr="00EE3251">
              <w:rPr>
                <w:color w:val="000000"/>
              </w:rPr>
              <w:t>A</w:t>
            </w:r>
            <w:r w:rsidRPr="00EE3251">
              <w:rPr>
                <w:color w:val="000000"/>
              </w:rPr>
              <w:t>式</w:t>
            </w:r>
            <w:r w:rsidRPr="00EE3251">
              <w:rPr>
                <w:color w:val="000000"/>
              </w:rPr>
              <w:t>(</w:t>
            </w:r>
            <w:r w:rsidRPr="00EE3251">
              <w:rPr>
                <w:color w:val="000000"/>
              </w:rPr>
              <w:t>外殼含散熱片</w:t>
            </w:r>
            <w:r w:rsidRPr="00EE3251">
              <w:rPr>
                <w:color w:val="000000"/>
              </w:rPr>
              <w:t>)</w:t>
            </w:r>
          </w:p>
        </w:tc>
        <w:tc>
          <w:tcPr>
            <w:tcW w:w="849" w:type="dxa"/>
            <w:tcBorders>
              <w:top w:val="nil"/>
              <w:left w:val="nil"/>
              <w:bottom w:val="single" w:sz="4" w:space="0" w:color="auto"/>
              <w:right w:val="single" w:sz="8" w:space="0" w:color="auto"/>
            </w:tcBorders>
            <w:shd w:val="clear" w:color="auto" w:fill="auto"/>
            <w:noWrap/>
            <w:vAlign w:val="center"/>
          </w:tcPr>
          <w:p w14:paraId="6770DA92" w14:textId="77777777" w:rsidR="00A931EA" w:rsidRPr="00EE3251" w:rsidRDefault="00A931EA" w:rsidP="004F3EFB">
            <w:pPr>
              <w:rPr>
                <w:color w:val="000000"/>
              </w:rPr>
            </w:pPr>
            <w:r w:rsidRPr="00EE3251">
              <w:rPr>
                <w:color w:val="000000"/>
              </w:rPr>
              <w:t>組</w:t>
            </w:r>
          </w:p>
        </w:tc>
        <w:tc>
          <w:tcPr>
            <w:tcW w:w="1065" w:type="dxa"/>
            <w:tcBorders>
              <w:top w:val="single" w:sz="4" w:space="0" w:color="auto"/>
              <w:left w:val="single" w:sz="8" w:space="0" w:color="auto"/>
              <w:bottom w:val="single" w:sz="8" w:space="0" w:color="auto"/>
              <w:right w:val="single" w:sz="8" w:space="0" w:color="auto"/>
            </w:tcBorders>
            <w:vAlign w:val="center"/>
          </w:tcPr>
          <w:p w14:paraId="6F7E1004" w14:textId="77777777" w:rsidR="00A931EA" w:rsidRPr="00EE3251" w:rsidRDefault="00A931EA" w:rsidP="004F3EFB">
            <w:pPr>
              <w:jc w:val="center"/>
              <w:rPr>
                <w:color w:val="000000"/>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523968C1" w14:textId="77777777" w:rsidR="00A931EA" w:rsidRPr="00EE3251" w:rsidRDefault="00A931EA" w:rsidP="004F3EFB">
            <w:pPr>
              <w:jc w:val="center"/>
              <w:rPr>
                <w:color w:val="000000"/>
              </w:rPr>
            </w:pPr>
            <w:r w:rsidRPr="00EE3251">
              <w:rPr>
                <w:color w:val="000000"/>
              </w:rPr>
              <w:t>80</w:t>
            </w:r>
          </w:p>
        </w:tc>
        <w:tc>
          <w:tcPr>
            <w:tcW w:w="1065" w:type="dxa"/>
            <w:tcBorders>
              <w:top w:val="nil"/>
              <w:left w:val="nil"/>
              <w:bottom w:val="single" w:sz="4" w:space="0" w:color="auto"/>
              <w:right w:val="single" w:sz="4" w:space="0" w:color="auto"/>
            </w:tcBorders>
            <w:shd w:val="clear" w:color="auto" w:fill="auto"/>
            <w:noWrap/>
            <w:vAlign w:val="center"/>
          </w:tcPr>
          <w:p w14:paraId="7F74A554" w14:textId="77777777" w:rsidR="00A931EA" w:rsidRPr="00EE3251" w:rsidRDefault="00A931EA" w:rsidP="004F3EFB">
            <w:pPr>
              <w:jc w:val="center"/>
              <w:rPr>
                <w:color w:val="000000"/>
              </w:rPr>
            </w:pPr>
            <w:r w:rsidRPr="00EE3251">
              <w:rPr>
                <w:color w:val="000000"/>
              </w:rPr>
              <w:t>140</w:t>
            </w:r>
          </w:p>
        </w:tc>
        <w:tc>
          <w:tcPr>
            <w:tcW w:w="1066" w:type="dxa"/>
            <w:tcBorders>
              <w:top w:val="nil"/>
              <w:left w:val="nil"/>
              <w:bottom w:val="single" w:sz="4" w:space="0" w:color="auto"/>
              <w:right w:val="single" w:sz="4" w:space="0" w:color="auto"/>
            </w:tcBorders>
            <w:shd w:val="clear" w:color="auto" w:fill="auto"/>
            <w:noWrap/>
            <w:vAlign w:val="center"/>
          </w:tcPr>
          <w:p w14:paraId="38F772F7" w14:textId="77777777" w:rsidR="00A931EA" w:rsidRPr="00EE3251" w:rsidRDefault="00A931EA" w:rsidP="004F3EFB">
            <w:pPr>
              <w:jc w:val="center"/>
              <w:rPr>
                <w:color w:val="000000"/>
              </w:rPr>
            </w:pPr>
            <w:r w:rsidRPr="00EE3251">
              <w:rPr>
                <w:color w:val="000000"/>
              </w:rPr>
              <w:t>220</w:t>
            </w:r>
          </w:p>
        </w:tc>
        <w:tc>
          <w:tcPr>
            <w:tcW w:w="1560" w:type="dxa"/>
            <w:tcBorders>
              <w:top w:val="nil"/>
              <w:left w:val="nil"/>
              <w:bottom w:val="single" w:sz="4" w:space="0" w:color="auto"/>
              <w:right w:val="single" w:sz="8" w:space="0" w:color="auto"/>
            </w:tcBorders>
            <w:shd w:val="clear" w:color="auto" w:fill="auto"/>
            <w:noWrap/>
            <w:vAlign w:val="center"/>
          </w:tcPr>
          <w:p w14:paraId="08023358" w14:textId="77777777" w:rsidR="00A931EA" w:rsidRPr="00EE3251" w:rsidRDefault="00A931EA" w:rsidP="004F3EFB">
            <w:pPr>
              <w:jc w:val="right"/>
              <w:rPr>
                <w:color w:val="000000"/>
              </w:rPr>
            </w:pPr>
            <w:r w:rsidRPr="00EE3251">
              <w:rPr>
                <w:color w:val="000000"/>
              </w:rPr>
              <w:t xml:space="preserve">1 </w:t>
            </w:r>
          </w:p>
        </w:tc>
        <w:tc>
          <w:tcPr>
            <w:tcW w:w="1240" w:type="dxa"/>
            <w:tcBorders>
              <w:top w:val="nil"/>
              <w:left w:val="single" w:sz="8" w:space="0" w:color="auto"/>
              <w:bottom w:val="single" w:sz="4" w:space="0" w:color="auto"/>
              <w:right w:val="single" w:sz="8" w:space="0" w:color="auto"/>
            </w:tcBorders>
            <w:vAlign w:val="center"/>
          </w:tcPr>
          <w:p w14:paraId="577860A1" w14:textId="77777777" w:rsidR="00A931EA" w:rsidRPr="00EE3251" w:rsidRDefault="00A931EA" w:rsidP="004F3EFB">
            <w:pPr>
              <w:jc w:val="right"/>
              <w:rPr>
                <w:color w:val="000000"/>
              </w:rPr>
            </w:pPr>
            <w:r w:rsidRPr="00EE3251">
              <w:rPr>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401FDA07" w14:textId="77777777" w:rsidR="00A931EA" w:rsidRPr="00EE3251" w:rsidRDefault="00A931EA" w:rsidP="004F3EFB">
            <w:pPr>
              <w:jc w:val="right"/>
              <w:rPr>
                <w:color w:val="000000"/>
              </w:rPr>
            </w:pPr>
            <w:r w:rsidRPr="00EE3251">
              <w:rPr>
                <w:color w:val="000000"/>
              </w:rPr>
              <w:t xml:space="preserve">80 </w:t>
            </w:r>
          </w:p>
        </w:tc>
        <w:tc>
          <w:tcPr>
            <w:tcW w:w="1240" w:type="dxa"/>
            <w:tcBorders>
              <w:top w:val="nil"/>
              <w:left w:val="nil"/>
              <w:bottom w:val="single" w:sz="4" w:space="0" w:color="auto"/>
              <w:right w:val="single" w:sz="4" w:space="0" w:color="auto"/>
            </w:tcBorders>
            <w:shd w:val="clear" w:color="auto" w:fill="auto"/>
            <w:noWrap/>
            <w:vAlign w:val="center"/>
          </w:tcPr>
          <w:p w14:paraId="20FC1AB5" w14:textId="77777777" w:rsidR="00A931EA" w:rsidRPr="00EE3251" w:rsidRDefault="00A931EA" w:rsidP="004F3EFB">
            <w:pPr>
              <w:jc w:val="right"/>
              <w:rPr>
                <w:color w:val="000000"/>
              </w:rPr>
            </w:pPr>
            <w:r w:rsidRPr="00EE3251">
              <w:rPr>
                <w:color w:val="000000"/>
              </w:rPr>
              <w:t xml:space="preserve">140 </w:t>
            </w:r>
          </w:p>
        </w:tc>
        <w:tc>
          <w:tcPr>
            <w:tcW w:w="1241" w:type="dxa"/>
            <w:tcBorders>
              <w:top w:val="nil"/>
              <w:left w:val="nil"/>
              <w:bottom w:val="single" w:sz="4" w:space="0" w:color="auto"/>
              <w:right w:val="single" w:sz="4" w:space="0" w:color="auto"/>
            </w:tcBorders>
            <w:shd w:val="clear" w:color="auto" w:fill="auto"/>
            <w:noWrap/>
            <w:vAlign w:val="center"/>
          </w:tcPr>
          <w:p w14:paraId="02995545" w14:textId="77777777" w:rsidR="00A931EA" w:rsidRPr="00EE3251" w:rsidRDefault="00A931EA" w:rsidP="004F3EFB">
            <w:pPr>
              <w:jc w:val="right"/>
              <w:rPr>
                <w:color w:val="000000"/>
              </w:rPr>
            </w:pPr>
            <w:r w:rsidRPr="00EE3251">
              <w:rPr>
                <w:color w:val="000000"/>
              </w:rPr>
              <w:t xml:space="preserve">220 </w:t>
            </w:r>
          </w:p>
        </w:tc>
        <w:tc>
          <w:tcPr>
            <w:tcW w:w="1956" w:type="dxa"/>
            <w:tcBorders>
              <w:top w:val="single" w:sz="4" w:space="0" w:color="auto"/>
              <w:left w:val="nil"/>
              <w:bottom w:val="single" w:sz="4" w:space="0" w:color="auto"/>
              <w:right w:val="single" w:sz="4" w:space="0" w:color="auto"/>
            </w:tcBorders>
            <w:shd w:val="clear" w:color="auto" w:fill="auto"/>
            <w:noWrap/>
            <w:vAlign w:val="center"/>
          </w:tcPr>
          <w:p w14:paraId="4F68DE6E" w14:textId="77777777" w:rsidR="00A931EA" w:rsidRPr="00EE3251" w:rsidRDefault="00A931EA" w:rsidP="004F3EFB">
            <w:pPr>
              <w:rPr>
                <w:color w:val="000000"/>
              </w:rPr>
            </w:pPr>
            <w:r w:rsidRPr="00EE3251">
              <w:rPr>
                <w:color w:val="000000"/>
              </w:rPr>
              <w:t>開發主機外殼</w:t>
            </w:r>
          </w:p>
        </w:tc>
      </w:tr>
      <w:tr w:rsidR="00A931EA" w:rsidRPr="00EE3251" w14:paraId="293FFA1C"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36ADD026" w14:textId="77777777" w:rsidR="00A931EA" w:rsidRPr="00EE3251" w:rsidRDefault="00A931EA" w:rsidP="004F3EFB">
            <w:pPr>
              <w:rPr>
                <w:color w:val="000000"/>
              </w:rPr>
            </w:pPr>
            <w:r w:rsidRPr="00EE3251">
              <w:rPr>
                <w:color w:val="000000"/>
              </w:rPr>
              <w:t>載具驗證</w:t>
            </w:r>
            <w:r w:rsidRPr="00EE3251">
              <w:rPr>
                <w:color w:val="000000"/>
              </w:rPr>
              <w:t>B</w:t>
            </w:r>
            <w:r w:rsidRPr="00EE3251">
              <w:rPr>
                <w:color w:val="000000"/>
              </w:rPr>
              <w:t>式</w:t>
            </w:r>
            <w:r w:rsidRPr="00EE3251">
              <w:rPr>
                <w:color w:val="000000"/>
              </w:rPr>
              <w:t>(</w:t>
            </w:r>
            <w:r w:rsidRPr="00EE3251">
              <w:rPr>
                <w:color w:val="000000"/>
              </w:rPr>
              <w:t>外殼含散熱片</w:t>
            </w:r>
            <w:r w:rsidRPr="00EE3251">
              <w:rPr>
                <w:color w:val="000000"/>
              </w:rPr>
              <w:t>)</w:t>
            </w:r>
          </w:p>
        </w:tc>
        <w:tc>
          <w:tcPr>
            <w:tcW w:w="849" w:type="dxa"/>
            <w:tcBorders>
              <w:top w:val="nil"/>
              <w:left w:val="nil"/>
              <w:bottom w:val="single" w:sz="4" w:space="0" w:color="auto"/>
              <w:right w:val="single" w:sz="8" w:space="0" w:color="auto"/>
            </w:tcBorders>
            <w:shd w:val="clear" w:color="auto" w:fill="auto"/>
            <w:noWrap/>
            <w:vAlign w:val="center"/>
          </w:tcPr>
          <w:p w14:paraId="45171221" w14:textId="77777777" w:rsidR="00A931EA" w:rsidRPr="00EE3251" w:rsidRDefault="00A931EA" w:rsidP="004F3EFB">
            <w:pPr>
              <w:rPr>
                <w:color w:val="000000"/>
              </w:rPr>
            </w:pPr>
            <w:r w:rsidRPr="00EE3251">
              <w:rPr>
                <w:color w:val="000000"/>
              </w:rPr>
              <w:t>組</w:t>
            </w:r>
          </w:p>
        </w:tc>
        <w:tc>
          <w:tcPr>
            <w:tcW w:w="1065" w:type="dxa"/>
            <w:tcBorders>
              <w:top w:val="single" w:sz="4" w:space="0" w:color="auto"/>
              <w:left w:val="single" w:sz="8" w:space="0" w:color="auto"/>
              <w:bottom w:val="single" w:sz="8" w:space="0" w:color="auto"/>
              <w:right w:val="single" w:sz="8" w:space="0" w:color="auto"/>
            </w:tcBorders>
            <w:vAlign w:val="center"/>
          </w:tcPr>
          <w:p w14:paraId="211F4B0A" w14:textId="77777777" w:rsidR="00A931EA" w:rsidRPr="00EE3251" w:rsidRDefault="00A931EA" w:rsidP="004F3EFB">
            <w:pPr>
              <w:jc w:val="center"/>
              <w:rPr>
                <w:color w:val="000000"/>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488E8A4F" w14:textId="77777777" w:rsidR="00A931EA" w:rsidRPr="00EE3251" w:rsidRDefault="00A931EA" w:rsidP="004F3EFB">
            <w:pPr>
              <w:jc w:val="center"/>
              <w:rPr>
                <w:color w:val="000000"/>
              </w:rPr>
            </w:pPr>
            <w:r w:rsidRPr="00EE3251">
              <w:rPr>
                <w:color w:val="000000"/>
              </w:rPr>
              <w:t>80</w:t>
            </w:r>
          </w:p>
        </w:tc>
        <w:tc>
          <w:tcPr>
            <w:tcW w:w="1065" w:type="dxa"/>
            <w:tcBorders>
              <w:top w:val="nil"/>
              <w:left w:val="nil"/>
              <w:bottom w:val="single" w:sz="4" w:space="0" w:color="auto"/>
              <w:right w:val="single" w:sz="4" w:space="0" w:color="auto"/>
            </w:tcBorders>
            <w:shd w:val="clear" w:color="auto" w:fill="auto"/>
            <w:noWrap/>
            <w:vAlign w:val="center"/>
          </w:tcPr>
          <w:p w14:paraId="1F5CE413" w14:textId="77777777" w:rsidR="00A931EA" w:rsidRPr="00EE3251" w:rsidRDefault="00A931EA" w:rsidP="004F3EFB">
            <w:pPr>
              <w:jc w:val="center"/>
              <w:rPr>
                <w:color w:val="000000"/>
              </w:rPr>
            </w:pPr>
            <w:r w:rsidRPr="00EE3251">
              <w:rPr>
                <w:color w:val="000000"/>
              </w:rPr>
              <w:t>140</w:t>
            </w:r>
          </w:p>
        </w:tc>
        <w:tc>
          <w:tcPr>
            <w:tcW w:w="1066" w:type="dxa"/>
            <w:tcBorders>
              <w:top w:val="nil"/>
              <w:left w:val="nil"/>
              <w:bottom w:val="single" w:sz="4" w:space="0" w:color="auto"/>
              <w:right w:val="single" w:sz="4" w:space="0" w:color="auto"/>
            </w:tcBorders>
            <w:shd w:val="clear" w:color="auto" w:fill="auto"/>
            <w:noWrap/>
            <w:vAlign w:val="center"/>
          </w:tcPr>
          <w:p w14:paraId="49A66B8B" w14:textId="77777777" w:rsidR="00A931EA" w:rsidRPr="00EE3251" w:rsidRDefault="00A931EA" w:rsidP="004F3EFB">
            <w:pPr>
              <w:jc w:val="center"/>
              <w:rPr>
                <w:color w:val="000000"/>
              </w:rPr>
            </w:pPr>
            <w:r w:rsidRPr="00EE3251">
              <w:rPr>
                <w:color w:val="000000"/>
              </w:rPr>
              <w:t>220</w:t>
            </w:r>
          </w:p>
        </w:tc>
        <w:tc>
          <w:tcPr>
            <w:tcW w:w="1560" w:type="dxa"/>
            <w:tcBorders>
              <w:top w:val="nil"/>
              <w:left w:val="nil"/>
              <w:bottom w:val="single" w:sz="4" w:space="0" w:color="auto"/>
              <w:right w:val="single" w:sz="8" w:space="0" w:color="auto"/>
            </w:tcBorders>
            <w:shd w:val="clear" w:color="auto" w:fill="auto"/>
            <w:noWrap/>
            <w:vAlign w:val="center"/>
          </w:tcPr>
          <w:p w14:paraId="107887A5" w14:textId="77777777" w:rsidR="00A931EA" w:rsidRPr="00EE3251" w:rsidRDefault="00A931EA" w:rsidP="004F3EFB">
            <w:pPr>
              <w:jc w:val="right"/>
              <w:rPr>
                <w:color w:val="000000"/>
              </w:rPr>
            </w:pPr>
            <w:r w:rsidRPr="00EE3251">
              <w:rPr>
                <w:color w:val="000000"/>
              </w:rPr>
              <w:t xml:space="preserve">1 </w:t>
            </w:r>
          </w:p>
        </w:tc>
        <w:tc>
          <w:tcPr>
            <w:tcW w:w="1240" w:type="dxa"/>
            <w:tcBorders>
              <w:top w:val="nil"/>
              <w:left w:val="single" w:sz="8" w:space="0" w:color="auto"/>
              <w:bottom w:val="single" w:sz="4" w:space="0" w:color="auto"/>
              <w:right w:val="single" w:sz="8" w:space="0" w:color="auto"/>
            </w:tcBorders>
            <w:vAlign w:val="center"/>
          </w:tcPr>
          <w:p w14:paraId="7AF877BD" w14:textId="77777777" w:rsidR="00A931EA" w:rsidRPr="00EE3251" w:rsidRDefault="00A931EA" w:rsidP="004F3EFB">
            <w:pPr>
              <w:jc w:val="right"/>
              <w:rPr>
                <w:color w:val="000000"/>
              </w:rPr>
            </w:pPr>
            <w:r w:rsidRPr="00EE3251">
              <w:rPr>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291693B5" w14:textId="77777777" w:rsidR="00A931EA" w:rsidRPr="00EE3251" w:rsidRDefault="00A931EA" w:rsidP="004F3EFB">
            <w:pPr>
              <w:jc w:val="right"/>
              <w:rPr>
                <w:color w:val="000000"/>
              </w:rPr>
            </w:pPr>
            <w:r w:rsidRPr="00EE3251">
              <w:rPr>
                <w:color w:val="000000"/>
              </w:rPr>
              <w:t xml:space="preserve">80 </w:t>
            </w:r>
          </w:p>
        </w:tc>
        <w:tc>
          <w:tcPr>
            <w:tcW w:w="1240" w:type="dxa"/>
            <w:tcBorders>
              <w:top w:val="nil"/>
              <w:left w:val="nil"/>
              <w:bottom w:val="single" w:sz="4" w:space="0" w:color="auto"/>
              <w:right w:val="single" w:sz="4" w:space="0" w:color="auto"/>
            </w:tcBorders>
            <w:shd w:val="clear" w:color="auto" w:fill="auto"/>
            <w:noWrap/>
            <w:vAlign w:val="center"/>
          </w:tcPr>
          <w:p w14:paraId="622D5EF1" w14:textId="77777777" w:rsidR="00A931EA" w:rsidRPr="00EE3251" w:rsidRDefault="00A931EA" w:rsidP="004F3EFB">
            <w:pPr>
              <w:jc w:val="right"/>
              <w:rPr>
                <w:color w:val="000000"/>
              </w:rPr>
            </w:pPr>
            <w:r w:rsidRPr="00EE3251">
              <w:rPr>
                <w:color w:val="000000"/>
              </w:rPr>
              <w:t xml:space="preserve">140 </w:t>
            </w:r>
          </w:p>
        </w:tc>
        <w:tc>
          <w:tcPr>
            <w:tcW w:w="1241" w:type="dxa"/>
            <w:tcBorders>
              <w:top w:val="nil"/>
              <w:left w:val="nil"/>
              <w:bottom w:val="single" w:sz="4" w:space="0" w:color="auto"/>
              <w:right w:val="single" w:sz="4" w:space="0" w:color="auto"/>
            </w:tcBorders>
            <w:shd w:val="clear" w:color="auto" w:fill="auto"/>
            <w:noWrap/>
            <w:vAlign w:val="center"/>
          </w:tcPr>
          <w:p w14:paraId="01A03BBD" w14:textId="77777777" w:rsidR="00A931EA" w:rsidRPr="00EE3251" w:rsidRDefault="00A931EA" w:rsidP="004F3EFB">
            <w:pPr>
              <w:jc w:val="right"/>
              <w:rPr>
                <w:color w:val="000000"/>
              </w:rPr>
            </w:pPr>
            <w:r w:rsidRPr="00EE3251">
              <w:rPr>
                <w:color w:val="000000"/>
              </w:rPr>
              <w:t xml:space="preserve">220 </w:t>
            </w:r>
          </w:p>
        </w:tc>
        <w:tc>
          <w:tcPr>
            <w:tcW w:w="1956" w:type="dxa"/>
            <w:tcBorders>
              <w:top w:val="single" w:sz="4" w:space="0" w:color="auto"/>
              <w:left w:val="nil"/>
              <w:bottom w:val="single" w:sz="4" w:space="0" w:color="auto"/>
              <w:right w:val="single" w:sz="4" w:space="0" w:color="auto"/>
            </w:tcBorders>
            <w:shd w:val="clear" w:color="auto" w:fill="auto"/>
            <w:noWrap/>
            <w:vAlign w:val="center"/>
          </w:tcPr>
          <w:p w14:paraId="7B20829F" w14:textId="77777777" w:rsidR="00A931EA" w:rsidRPr="00EE3251" w:rsidRDefault="00A931EA" w:rsidP="004F3EFB">
            <w:pPr>
              <w:rPr>
                <w:color w:val="000000"/>
              </w:rPr>
            </w:pPr>
            <w:r w:rsidRPr="00EE3251">
              <w:rPr>
                <w:color w:val="000000"/>
              </w:rPr>
              <w:t>開發主機外殼</w:t>
            </w:r>
          </w:p>
        </w:tc>
      </w:tr>
      <w:tr w:rsidR="00A931EA" w:rsidRPr="00EE3251" w14:paraId="0E4B318B"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166ADC37" w14:textId="77777777" w:rsidR="00A931EA" w:rsidRPr="00EE3251" w:rsidRDefault="00A931EA" w:rsidP="004F3EFB">
            <w:pPr>
              <w:rPr>
                <w:color w:val="000000"/>
              </w:rPr>
            </w:pPr>
            <w:r w:rsidRPr="00EE3251">
              <w:rPr>
                <w:color w:val="000000"/>
              </w:rPr>
              <w:t>車用各式線材</w:t>
            </w:r>
          </w:p>
        </w:tc>
        <w:tc>
          <w:tcPr>
            <w:tcW w:w="849" w:type="dxa"/>
            <w:tcBorders>
              <w:top w:val="nil"/>
              <w:left w:val="nil"/>
              <w:bottom w:val="single" w:sz="4" w:space="0" w:color="auto"/>
              <w:right w:val="single" w:sz="8" w:space="0" w:color="auto"/>
            </w:tcBorders>
            <w:shd w:val="clear" w:color="auto" w:fill="auto"/>
            <w:noWrap/>
            <w:vAlign w:val="center"/>
          </w:tcPr>
          <w:p w14:paraId="1C8EEDDE" w14:textId="77777777" w:rsidR="00A931EA" w:rsidRPr="00EE3251" w:rsidRDefault="00A931EA" w:rsidP="004F3EFB">
            <w:pPr>
              <w:rPr>
                <w:color w:val="000000"/>
              </w:rPr>
            </w:pPr>
            <w:r w:rsidRPr="00EE3251">
              <w:rPr>
                <w:color w:val="000000"/>
              </w:rPr>
              <w:t>批</w:t>
            </w:r>
          </w:p>
        </w:tc>
        <w:tc>
          <w:tcPr>
            <w:tcW w:w="1065" w:type="dxa"/>
            <w:tcBorders>
              <w:top w:val="single" w:sz="4" w:space="0" w:color="auto"/>
              <w:left w:val="single" w:sz="8" w:space="0" w:color="auto"/>
              <w:bottom w:val="single" w:sz="8" w:space="0" w:color="auto"/>
              <w:right w:val="single" w:sz="8" w:space="0" w:color="auto"/>
            </w:tcBorders>
            <w:vAlign w:val="center"/>
          </w:tcPr>
          <w:p w14:paraId="324826DB" w14:textId="77777777" w:rsidR="00A931EA" w:rsidRPr="00EE3251" w:rsidRDefault="00A931EA" w:rsidP="004F3EFB">
            <w:pPr>
              <w:jc w:val="center"/>
              <w:rPr>
                <w:color w:val="000000"/>
              </w:rPr>
            </w:pPr>
            <w:r w:rsidRPr="00EE3251">
              <w:rPr>
                <w:color w:val="000000"/>
              </w:rPr>
              <w:t>1</w:t>
            </w: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150764CC" w14:textId="77777777" w:rsidR="00A931EA" w:rsidRPr="00EE3251" w:rsidRDefault="00A931EA" w:rsidP="004F3EFB">
            <w:pPr>
              <w:jc w:val="center"/>
              <w:rPr>
                <w:color w:val="000000"/>
              </w:rPr>
            </w:pPr>
            <w:r w:rsidRPr="00EE3251">
              <w:rPr>
                <w:color w:val="000000"/>
              </w:rPr>
              <w:t>6</w:t>
            </w:r>
          </w:p>
        </w:tc>
        <w:tc>
          <w:tcPr>
            <w:tcW w:w="1065" w:type="dxa"/>
            <w:tcBorders>
              <w:top w:val="nil"/>
              <w:left w:val="nil"/>
              <w:bottom w:val="single" w:sz="4" w:space="0" w:color="auto"/>
              <w:right w:val="single" w:sz="4" w:space="0" w:color="auto"/>
            </w:tcBorders>
            <w:shd w:val="clear" w:color="auto" w:fill="auto"/>
            <w:noWrap/>
            <w:vAlign w:val="center"/>
          </w:tcPr>
          <w:p w14:paraId="57B2934A" w14:textId="77777777" w:rsidR="00A931EA" w:rsidRPr="00EE3251" w:rsidRDefault="00A931EA" w:rsidP="004F3EFB">
            <w:pPr>
              <w:jc w:val="center"/>
              <w:rPr>
                <w:color w:val="000000"/>
              </w:rPr>
            </w:pPr>
            <w:r w:rsidRPr="00EE3251">
              <w:rPr>
                <w:color w:val="000000"/>
              </w:rPr>
              <w:t>6</w:t>
            </w:r>
          </w:p>
        </w:tc>
        <w:tc>
          <w:tcPr>
            <w:tcW w:w="1066" w:type="dxa"/>
            <w:tcBorders>
              <w:top w:val="nil"/>
              <w:left w:val="nil"/>
              <w:bottom w:val="single" w:sz="4" w:space="0" w:color="auto"/>
              <w:right w:val="single" w:sz="4" w:space="0" w:color="auto"/>
            </w:tcBorders>
            <w:shd w:val="clear" w:color="auto" w:fill="auto"/>
            <w:noWrap/>
            <w:vAlign w:val="center"/>
          </w:tcPr>
          <w:p w14:paraId="78C96C06" w14:textId="77777777" w:rsidR="00A931EA" w:rsidRPr="00EE3251" w:rsidRDefault="00A931EA" w:rsidP="004F3EFB">
            <w:pPr>
              <w:jc w:val="center"/>
              <w:rPr>
                <w:color w:val="000000"/>
              </w:rPr>
            </w:pPr>
            <w:r w:rsidRPr="00EE3251">
              <w:rPr>
                <w:color w:val="000000"/>
              </w:rPr>
              <w:t>13</w:t>
            </w:r>
          </w:p>
        </w:tc>
        <w:tc>
          <w:tcPr>
            <w:tcW w:w="1560" w:type="dxa"/>
            <w:tcBorders>
              <w:top w:val="nil"/>
              <w:left w:val="nil"/>
              <w:bottom w:val="single" w:sz="4" w:space="0" w:color="auto"/>
              <w:right w:val="single" w:sz="8" w:space="0" w:color="auto"/>
            </w:tcBorders>
            <w:shd w:val="clear" w:color="auto" w:fill="auto"/>
            <w:noWrap/>
            <w:vAlign w:val="center"/>
          </w:tcPr>
          <w:p w14:paraId="624222D4" w14:textId="77777777" w:rsidR="00A931EA" w:rsidRPr="00EE3251" w:rsidRDefault="00A931EA" w:rsidP="004F3EFB">
            <w:pPr>
              <w:jc w:val="right"/>
              <w:rPr>
                <w:color w:val="000000"/>
              </w:rPr>
            </w:pPr>
            <w:r w:rsidRPr="00EE3251">
              <w:rPr>
                <w:color w:val="000000"/>
              </w:rPr>
              <w:t xml:space="preserve">8 </w:t>
            </w:r>
          </w:p>
        </w:tc>
        <w:tc>
          <w:tcPr>
            <w:tcW w:w="1240" w:type="dxa"/>
            <w:tcBorders>
              <w:top w:val="nil"/>
              <w:left w:val="single" w:sz="8" w:space="0" w:color="auto"/>
              <w:bottom w:val="single" w:sz="4" w:space="0" w:color="auto"/>
              <w:right w:val="single" w:sz="8" w:space="0" w:color="auto"/>
            </w:tcBorders>
            <w:vAlign w:val="center"/>
          </w:tcPr>
          <w:p w14:paraId="1E3F1A93" w14:textId="77777777" w:rsidR="00A931EA" w:rsidRPr="00EE3251" w:rsidRDefault="00A931EA" w:rsidP="004F3EFB">
            <w:pPr>
              <w:jc w:val="right"/>
              <w:rPr>
                <w:color w:val="000000"/>
              </w:rPr>
            </w:pPr>
            <w:r w:rsidRPr="00EE3251">
              <w:rPr>
                <w:color w:val="000000"/>
              </w:rPr>
              <w:t xml:space="preserve">8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75EB4108" w14:textId="77777777" w:rsidR="00A931EA" w:rsidRPr="00EE3251" w:rsidRDefault="00A931EA" w:rsidP="004F3EFB">
            <w:pPr>
              <w:jc w:val="right"/>
              <w:rPr>
                <w:color w:val="000000"/>
              </w:rPr>
            </w:pPr>
            <w:r w:rsidRPr="00EE3251">
              <w:rPr>
                <w:color w:val="000000"/>
              </w:rPr>
              <w:t xml:space="preserve">48 </w:t>
            </w:r>
          </w:p>
        </w:tc>
        <w:tc>
          <w:tcPr>
            <w:tcW w:w="1240" w:type="dxa"/>
            <w:tcBorders>
              <w:top w:val="nil"/>
              <w:left w:val="nil"/>
              <w:bottom w:val="single" w:sz="4" w:space="0" w:color="auto"/>
              <w:right w:val="single" w:sz="4" w:space="0" w:color="auto"/>
            </w:tcBorders>
            <w:shd w:val="clear" w:color="auto" w:fill="auto"/>
            <w:noWrap/>
            <w:vAlign w:val="center"/>
          </w:tcPr>
          <w:p w14:paraId="5D2AC29F" w14:textId="77777777" w:rsidR="00A931EA" w:rsidRPr="00EE3251" w:rsidRDefault="00A931EA" w:rsidP="004F3EFB">
            <w:pPr>
              <w:jc w:val="right"/>
              <w:rPr>
                <w:color w:val="000000"/>
              </w:rPr>
            </w:pPr>
            <w:r w:rsidRPr="00EE3251">
              <w:rPr>
                <w:color w:val="000000"/>
              </w:rPr>
              <w:t xml:space="preserve">48 </w:t>
            </w:r>
          </w:p>
        </w:tc>
        <w:tc>
          <w:tcPr>
            <w:tcW w:w="1241" w:type="dxa"/>
            <w:tcBorders>
              <w:top w:val="nil"/>
              <w:left w:val="nil"/>
              <w:bottom w:val="single" w:sz="4" w:space="0" w:color="auto"/>
              <w:right w:val="single" w:sz="4" w:space="0" w:color="auto"/>
            </w:tcBorders>
            <w:shd w:val="clear" w:color="auto" w:fill="auto"/>
            <w:noWrap/>
            <w:vAlign w:val="center"/>
          </w:tcPr>
          <w:p w14:paraId="4C792B32" w14:textId="77777777" w:rsidR="00A931EA" w:rsidRPr="00EE3251" w:rsidRDefault="00A931EA" w:rsidP="004F3EFB">
            <w:pPr>
              <w:jc w:val="right"/>
              <w:rPr>
                <w:color w:val="000000"/>
              </w:rPr>
            </w:pPr>
            <w:r w:rsidRPr="00EE3251">
              <w:rPr>
                <w:color w:val="000000"/>
              </w:rPr>
              <w:t xml:space="preserve">104 </w:t>
            </w:r>
          </w:p>
        </w:tc>
        <w:tc>
          <w:tcPr>
            <w:tcW w:w="1956" w:type="dxa"/>
            <w:tcBorders>
              <w:top w:val="single" w:sz="4" w:space="0" w:color="auto"/>
              <w:left w:val="nil"/>
              <w:bottom w:val="single" w:sz="4" w:space="0" w:color="auto"/>
              <w:right w:val="single" w:sz="4" w:space="0" w:color="auto"/>
            </w:tcBorders>
            <w:shd w:val="clear" w:color="auto" w:fill="auto"/>
            <w:noWrap/>
            <w:vAlign w:val="center"/>
          </w:tcPr>
          <w:p w14:paraId="5F7B0A68" w14:textId="77777777" w:rsidR="00A931EA" w:rsidRPr="00EE3251" w:rsidRDefault="00A931EA" w:rsidP="004F3EFB">
            <w:pPr>
              <w:rPr>
                <w:color w:val="000000"/>
              </w:rPr>
            </w:pPr>
            <w:r w:rsidRPr="00EE3251">
              <w:rPr>
                <w:color w:val="000000"/>
              </w:rPr>
              <w:t>載具車內連接線</w:t>
            </w:r>
          </w:p>
        </w:tc>
      </w:tr>
      <w:tr w:rsidR="00A931EA" w:rsidRPr="00EE3251" w14:paraId="00DAD2B8"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75B85B56" w14:textId="77777777" w:rsidR="00A931EA" w:rsidRPr="00EE3251" w:rsidRDefault="00A931EA" w:rsidP="004F3EFB">
            <w:pPr>
              <w:rPr>
                <w:color w:val="000000"/>
              </w:rPr>
            </w:pPr>
            <w:r w:rsidRPr="00EE3251">
              <w:rPr>
                <w:color w:val="000000"/>
              </w:rPr>
              <w:t>行政用耗材</w:t>
            </w:r>
          </w:p>
        </w:tc>
        <w:tc>
          <w:tcPr>
            <w:tcW w:w="849" w:type="dxa"/>
            <w:tcBorders>
              <w:top w:val="nil"/>
              <w:left w:val="nil"/>
              <w:bottom w:val="single" w:sz="4" w:space="0" w:color="auto"/>
              <w:right w:val="single" w:sz="8" w:space="0" w:color="auto"/>
            </w:tcBorders>
            <w:shd w:val="clear" w:color="auto" w:fill="auto"/>
            <w:noWrap/>
            <w:vAlign w:val="center"/>
          </w:tcPr>
          <w:p w14:paraId="3C94FB23" w14:textId="77777777" w:rsidR="00A931EA" w:rsidRPr="00EE3251" w:rsidRDefault="00A931EA" w:rsidP="004F3EFB">
            <w:pPr>
              <w:rPr>
                <w:color w:val="000000"/>
              </w:rPr>
            </w:pPr>
            <w:r w:rsidRPr="00EE3251">
              <w:rPr>
                <w:color w:val="000000"/>
              </w:rPr>
              <w:t>批</w:t>
            </w:r>
          </w:p>
        </w:tc>
        <w:tc>
          <w:tcPr>
            <w:tcW w:w="1065" w:type="dxa"/>
            <w:tcBorders>
              <w:top w:val="single" w:sz="4" w:space="0" w:color="auto"/>
              <w:left w:val="single" w:sz="8" w:space="0" w:color="auto"/>
              <w:bottom w:val="single" w:sz="8" w:space="0" w:color="auto"/>
              <w:right w:val="single" w:sz="8" w:space="0" w:color="auto"/>
            </w:tcBorders>
            <w:vAlign w:val="center"/>
          </w:tcPr>
          <w:p w14:paraId="3A734229" w14:textId="77777777" w:rsidR="00A931EA" w:rsidRPr="00EE3251" w:rsidRDefault="00A931EA" w:rsidP="004F3EFB">
            <w:pPr>
              <w:jc w:val="center"/>
              <w:rPr>
                <w:color w:val="000000"/>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72BDED91" w14:textId="77777777" w:rsidR="00A931EA" w:rsidRPr="00EE3251" w:rsidRDefault="00A931EA" w:rsidP="004F3EFB">
            <w:pPr>
              <w:jc w:val="center"/>
              <w:rPr>
                <w:color w:val="000000"/>
              </w:rPr>
            </w:pPr>
            <w:r w:rsidRPr="00EE3251">
              <w:rPr>
                <w:color w:val="000000"/>
              </w:rPr>
              <w:t>4</w:t>
            </w:r>
          </w:p>
        </w:tc>
        <w:tc>
          <w:tcPr>
            <w:tcW w:w="1065" w:type="dxa"/>
            <w:tcBorders>
              <w:top w:val="nil"/>
              <w:left w:val="nil"/>
              <w:bottom w:val="single" w:sz="4" w:space="0" w:color="auto"/>
              <w:right w:val="single" w:sz="4" w:space="0" w:color="auto"/>
            </w:tcBorders>
            <w:shd w:val="clear" w:color="auto" w:fill="auto"/>
            <w:noWrap/>
            <w:vAlign w:val="center"/>
          </w:tcPr>
          <w:p w14:paraId="7B4FC93C" w14:textId="77777777" w:rsidR="00A931EA" w:rsidRPr="00EE3251" w:rsidRDefault="00A931EA" w:rsidP="004F3EFB">
            <w:pPr>
              <w:jc w:val="center"/>
              <w:rPr>
                <w:color w:val="000000"/>
              </w:rPr>
            </w:pPr>
            <w:r w:rsidRPr="00EE3251">
              <w:rPr>
                <w:color w:val="000000"/>
              </w:rPr>
              <w:t>4</w:t>
            </w:r>
          </w:p>
        </w:tc>
        <w:tc>
          <w:tcPr>
            <w:tcW w:w="1066" w:type="dxa"/>
            <w:tcBorders>
              <w:top w:val="nil"/>
              <w:left w:val="nil"/>
              <w:bottom w:val="single" w:sz="4" w:space="0" w:color="auto"/>
              <w:right w:val="single" w:sz="4" w:space="0" w:color="auto"/>
            </w:tcBorders>
            <w:shd w:val="clear" w:color="auto" w:fill="auto"/>
            <w:noWrap/>
            <w:vAlign w:val="center"/>
          </w:tcPr>
          <w:p w14:paraId="3EE802DA" w14:textId="77777777" w:rsidR="00A931EA" w:rsidRPr="00EE3251" w:rsidRDefault="00A931EA" w:rsidP="004F3EFB">
            <w:pPr>
              <w:jc w:val="center"/>
              <w:rPr>
                <w:color w:val="000000"/>
              </w:rPr>
            </w:pPr>
            <w:r w:rsidRPr="00EE3251">
              <w:rPr>
                <w:color w:val="000000"/>
              </w:rPr>
              <w:t>8</w:t>
            </w:r>
          </w:p>
        </w:tc>
        <w:tc>
          <w:tcPr>
            <w:tcW w:w="1560" w:type="dxa"/>
            <w:tcBorders>
              <w:top w:val="nil"/>
              <w:left w:val="nil"/>
              <w:bottom w:val="single" w:sz="4" w:space="0" w:color="auto"/>
              <w:right w:val="single" w:sz="8" w:space="0" w:color="auto"/>
            </w:tcBorders>
            <w:shd w:val="clear" w:color="auto" w:fill="auto"/>
            <w:noWrap/>
            <w:vAlign w:val="center"/>
          </w:tcPr>
          <w:p w14:paraId="65C22901" w14:textId="77777777" w:rsidR="00A931EA" w:rsidRPr="00EE3251" w:rsidRDefault="00A931EA" w:rsidP="004F3EFB">
            <w:pPr>
              <w:jc w:val="right"/>
              <w:rPr>
                <w:color w:val="000000"/>
              </w:rPr>
            </w:pPr>
            <w:r w:rsidRPr="00EE3251">
              <w:rPr>
                <w:color w:val="000000"/>
              </w:rPr>
              <w:t xml:space="preserve">4 </w:t>
            </w:r>
          </w:p>
        </w:tc>
        <w:tc>
          <w:tcPr>
            <w:tcW w:w="1240" w:type="dxa"/>
            <w:tcBorders>
              <w:top w:val="nil"/>
              <w:left w:val="single" w:sz="8" w:space="0" w:color="auto"/>
              <w:bottom w:val="single" w:sz="4" w:space="0" w:color="auto"/>
              <w:right w:val="single" w:sz="8" w:space="0" w:color="auto"/>
            </w:tcBorders>
            <w:vAlign w:val="center"/>
          </w:tcPr>
          <w:p w14:paraId="64ABF3F6" w14:textId="77777777" w:rsidR="00A931EA" w:rsidRPr="00EE3251" w:rsidRDefault="00A931EA" w:rsidP="004F3EFB">
            <w:pPr>
              <w:rPr>
                <w:color w:val="000000"/>
              </w:rPr>
            </w:pP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33BB1416" w14:textId="77777777" w:rsidR="00A931EA" w:rsidRPr="00EE3251" w:rsidRDefault="00A931EA" w:rsidP="004F3EFB">
            <w:pPr>
              <w:jc w:val="right"/>
              <w:rPr>
                <w:color w:val="000000"/>
              </w:rPr>
            </w:pPr>
            <w:r w:rsidRPr="00EE3251">
              <w:rPr>
                <w:color w:val="000000"/>
              </w:rPr>
              <w:t xml:space="preserve">16 </w:t>
            </w:r>
          </w:p>
        </w:tc>
        <w:tc>
          <w:tcPr>
            <w:tcW w:w="1240" w:type="dxa"/>
            <w:tcBorders>
              <w:top w:val="nil"/>
              <w:left w:val="nil"/>
              <w:bottom w:val="single" w:sz="4" w:space="0" w:color="auto"/>
              <w:right w:val="single" w:sz="4" w:space="0" w:color="auto"/>
            </w:tcBorders>
            <w:shd w:val="clear" w:color="auto" w:fill="auto"/>
            <w:noWrap/>
            <w:vAlign w:val="center"/>
          </w:tcPr>
          <w:p w14:paraId="2AFE632A" w14:textId="77777777" w:rsidR="00A931EA" w:rsidRPr="00EE3251" w:rsidRDefault="00A931EA" w:rsidP="004F3EFB">
            <w:pPr>
              <w:jc w:val="right"/>
              <w:rPr>
                <w:color w:val="000000"/>
              </w:rPr>
            </w:pPr>
            <w:r w:rsidRPr="00EE3251">
              <w:rPr>
                <w:color w:val="000000"/>
              </w:rPr>
              <w:t xml:space="preserve">16 </w:t>
            </w:r>
          </w:p>
        </w:tc>
        <w:tc>
          <w:tcPr>
            <w:tcW w:w="1241" w:type="dxa"/>
            <w:tcBorders>
              <w:top w:val="nil"/>
              <w:left w:val="nil"/>
              <w:bottom w:val="single" w:sz="4" w:space="0" w:color="auto"/>
              <w:right w:val="single" w:sz="4" w:space="0" w:color="auto"/>
            </w:tcBorders>
            <w:shd w:val="clear" w:color="auto" w:fill="auto"/>
            <w:noWrap/>
            <w:vAlign w:val="center"/>
          </w:tcPr>
          <w:p w14:paraId="7C2F0D8F" w14:textId="77777777" w:rsidR="00A931EA" w:rsidRPr="00EE3251" w:rsidRDefault="00A931EA" w:rsidP="004F3EFB">
            <w:pPr>
              <w:jc w:val="right"/>
              <w:rPr>
                <w:color w:val="000000"/>
              </w:rPr>
            </w:pPr>
            <w:r w:rsidRPr="00EE3251">
              <w:rPr>
                <w:color w:val="000000"/>
              </w:rPr>
              <w:t xml:space="preserve">32 </w:t>
            </w:r>
          </w:p>
        </w:tc>
        <w:tc>
          <w:tcPr>
            <w:tcW w:w="1956" w:type="dxa"/>
            <w:tcBorders>
              <w:top w:val="single" w:sz="4" w:space="0" w:color="auto"/>
              <w:left w:val="nil"/>
              <w:bottom w:val="single" w:sz="4" w:space="0" w:color="auto"/>
              <w:right w:val="single" w:sz="4" w:space="0" w:color="auto"/>
            </w:tcBorders>
            <w:shd w:val="clear" w:color="auto" w:fill="auto"/>
            <w:noWrap/>
            <w:vAlign w:val="center"/>
          </w:tcPr>
          <w:p w14:paraId="342815D8" w14:textId="77777777" w:rsidR="00A931EA" w:rsidRPr="00EE3251" w:rsidRDefault="00A931EA" w:rsidP="004F3EFB">
            <w:pPr>
              <w:rPr>
                <w:color w:val="000000"/>
              </w:rPr>
            </w:pPr>
            <w:r w:rsidRPr="00EE3251">
              <w:rPr>
                <w:color w:val="000000"/>
              </w:rPr>
              <w:t>行政用</w:t>
            </w:r>
          </w:p>
        </w:tc>
      </w:tr>
      <w:tr w:rsidR="00A931EA" w:rsidRPr="00EE3251" w14:paraId="3A116394"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65D288C0" w14:textId="77777777" w:rsidR="00A931EA" w:rsidRPr="00EE3251" w:rsidRDefault="00A931EA" w:rsidP="004F3EFB">
            <w:pPr>
              <w:rPr>
                <w:color w:val="000000"/>
              </w:rPr>
            </w:pPr>
            <w:r w:rsidRPr="00EE3251">
              <w:rPr>
                <w:color w:val="000000"/>
              </w:rPr>
              <w:t>道路實測</w:t>
            </w:r>
            <w:r w:rsidRPr="00EE3251">
              <w:rPr>
                <w:color w:val="000000"/>
              </w:rPr>
              <w:lastRenderedPageBreak/>
              <w:t>資訊儲存硬碟</w:t>
            </w:r>
          </w:p>
        </w:tc>
        <w:tc>
          <w:tcPr>
            <w:tcW w:w="849" w:type="dxa"/>
            <w:tcBorders>
              <w:top w:val="nil"/>
              <w:left w:val="nil"/>
              <w:bottom w:val="single" w:sz="4" w:space="0" w:color="auto"/>
              <w:right w:val="single" w:sz="8" w:space="0" w:color="auto"/>
            </w:tcBorders>
            <w:shd w:val="clear" w:color="auto" w:fill="auto"/>
            <w:noWrap/>
            <w:vAlign w:val="center"/>
          </w:tcPr>
          <w:p w14:paraId="58D51886" w14:textId="77777777" w:rsidR="00A931EA" w:rsidRPr="00EE3251" w:rsidRDefault="00A931EA" w:rsidP="004F3EFB">
            <w:pPr>
              <w:rPr>
                <w:color w:val="000000"/>
              </w:rPr>
            </w:pPr>
            <w:r w:rsidRPr="00EE3251">
              <w:rPr>
                <w:color w:val="000000"/>
              </w:rPr>
              <w:lastRenderedPageBreak/>
              <w:t>顆</w:t>
            </w:r>
          </w:p>
        </w:tc>
        <w:tc>
          <w:tcPr>
            <w:tcW w:w="1065" w:type="dxa"/>
            <w:tcBorders>
              <w:top w:val="single" w:sz="4" w:space="0" w:color="auto"/>
              <w:left w:val="single" w:sz="8" w:space="0" w:color="auto"/>
              <w:bottom w:val="single" w:sz="8" w:space="0" w:color="auto"/>
              <w:right w:val="single" w:sz="8" w:space="0" w:color="auto"/>
            </w:tcBorders>
            <w:vAlign w:val="center"/>
          </w:tcPr>
          <w:p w14:paraId="021AABC5" w14:textId="77777777" w:rsidR="00A931EA" w:rsidRPr="00EE3251" w:rsidRDefault="00A931EA" w:rsidP="004F3EFB">
            <w:pPr>
              <w:jc w:val="center"/>
              <w:rPr>
                <w:color w:val="000000"/>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543C44EF" w14:textId="77777777" w:rsidR="00A931EA" w:rsidRPr="00EE3251" w:rsidRDefault="00A931EA" w:rsidP="004F3EFB">
            <w:pPr>
              <w:jc w:val="center"/>
              <w:rPr>
                <w:color w:val="000000"/>
              </w:rPr>
            </w:pPr>
            <w:r w:rsidRPr="00EE3251">
              <w:rPr>
                <w:color w:val="000000"/>
              </w:rPr>
              <w:t>15</w:t>
            </w:r>
          </w:p>
        </w:tc>
        <w:tc>
          <w:tcPr>
            <w:tcW w:w="1065" w:type="dxa"/>
            <w:tcBorders>
              <w:top w:val="nil"/>
              <w:left w:val="nil"/>
              <w:bottom w:val="single" w:sz="4" w:space="0" w:color="auto"/>
              <w:right w:val="single" w:sz="4" w:space="0" w:color="auto"/>
            </w:tcBorders>
            <w:shd w:val="clear" w:color="auto" w:fill="auto"/>
            <w:noWrap/>
            <w:vAlign w:val="center"/>
          </w:tcPr>
          <w:p w14:paraId="272D70A6" w14:textId="77777777" w:rsidR="00A931EA" w:rsidRPr="00EE3251" w:rsidRDefault="00A931EA" w:rsidP="004F3EFB">
            <w:pPr>
              <w:jc w:val="center"/>
              <w:rPr>
                <w:color w:val="000000"/>
              </w:rPr>
            </w:pPr>
            <w:r w:rsidRPr="00EE3251">
              <w:rPr>
                <w:color w:val="000000"/>
              </w:rPr>
              <w:t>15</w:t>
            </w:r>
          </w:p>
        </w:tc>
        <w:tc>
          <w:tcPr>
            <w:tcW w:w="1066" w:type="dxa"/>
            <w:tcBorders>
              <w:top w:val="nil"/>
              <w:left w:val="nil"/>
              <w:bottom w:val="single" w:sz="4" w:space="0" w:color="auto"/>
              <w:right w:val="single" w:sz="4" w:space="0" w:color="auto"/>
            </w:tcBorders>
            <w:shd w:val="clear" w:color="auto" w:fill="auto"/>
            <w:noWrap/>
            <w:vAlign w:val="center"/>
          </w:tcPr>
          <w:p w14:paraId="15476966" w14:textId="77777777" w:rsidR="00A931EA" w:rsidRPr="00EE3251" w:rsidRDefault="00A931EA" w:rsidP="004F3EFB">
            <w:pPr>
              <w:jc w:val="center"/>
              <w:rPr>
                <w:color w:val="000000"/>
              </w:rPr>
            </w:pPr>
            <w:r w:rsidRPr="00EE3251">
              <w:rPr>
                <w:color w:val="000000"/>
              </w:rPr>
              <w:t>30</w:t>
            </w:r>
          </w:p>
        </w:tc>
        <w:tc>
          <w:tcPr>
            <w:tcW w:w="1560" w:type="dxa"/>
            <w:tcBorders>
              <w:top w:val="nil"/>
              <w:left w:val="nil"/>
              <w:bottom w:val="single" w:sz="4" w:space="0" w:color="auto"/>
              <w:right w:val="single" w:sz="8" w:space="0" w:color="auto"/>
            </w:tcBorders>
            <w:shd w:val="clear" w:color="auto" w:fill="auto"/>
            <w:noWrap/>
            <w:vAlign w:val="center"/>
          </w:tcPr>
          <w:p w14:paraId="6FA32067" w14:textId="77777777" w:rsidR="00A931EA" w:rsidRPr="00EE3251" w:rsidRDefault="00A931EA" w:rsidP="004F3EFB">
            <w:pPr>
              <w:jc w:val="right"/>
              <w:rPr>
                <w:color w:val="000000"/>
              </w:rPr>
            </w:pPr>
            <w:r w:rsidRPr="00EE3251">
              <w:rPr>
                <w:color w:val="000000"/>
              </w:rPr>
              <w:t xml:space="preserve">12 </w:t>
            </w:r>
          </w:p>
        </w:tc>
        <w:tc>
          <w:tcPr>
            <w:tcW w:w="1240" w:type="dxa"/>
            <w:tcBorders>
              <w:top w:val="nil"/>
              <w:left w:val="single" w:sz="8" w:space="0" w:color="auto"/>
              <w:bottom w:val="single" w:sz="4" w:space="0" w:color="auto"/>
              <w:right w:val="single" w:sz="8" w:space="0" w:color="auto"/>
            </w:tcBorders>
            <w:vAlign w:val="center"/>
          </w:tcPr>
          <w:p w14:paraId="601F1204" w14:textId="77777777" w:rsidR="00A931EA" w:rsidRPr="00EE3251" w:rsidRDefault="00A931EA" w:rsidP="004F3EFB">
            <w:pPr>
              <w:jc w:val="right"/>
              <w:rPr>
                <w:color w:val="000000"/>
              </w:rPr>
            </w:pPr>
            <w:r w:rsidRPr="00EE3251">
              <w:rPr>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2303145F" w14:textId="77777777" w:rsidR="00A931EA" w:rsidRPr="00EE3251" w:rsidRDefault="00A931EA" w:rsidP="004F3EFB">
            <w:pPr>
              <w:jc w:val="right"/>
              <w:rPr>
                <w:color w:val="000000"/>
              </w:rPr>
            </w:pPr>
            <w:r w:rsidRPr="00EE3251">
              <w:rPr>
                <w:color w:val="000000"/>
              </w:rPr>
              <w:t xml:space="preserve">180 </w:t>
            </w:r>
          </w:p>
        </w:tc>
        <w:tc>
          <w:tcPr>
            <w:tcW w:w="1240" w:type="dxa"/>
            <w:tcBorders>
              <w:top w:val="nil"/>
              <w:left w:val="nil"/>
              <w:bottom w:val="single" w:sz="4" w:space="0" w:color="auto"/>
              <w:right w:val="single" w:sz="4" w:space="0" w:color="auto"/>
            </w:tcBorders>
            <w:shd w:val="clear" w:color="auto" w:fill="auto"/>
            <w:noWrap/>
            <w:vAlign w:val="center"/>
          </w:tcPr>
          <w:p w14:paraId="48315016" w14:textId="77777777" w:rsidR="00A931EA" w:rsidRPr="00EE3251" w:rsidRDefault="00A931EA" w:rsidP="004F3EFB">
            <w:pPr>
              <w:jc w:val="right"/>
              <w:rPr>
                <w:color w:val="000000"/>
              </w:rPr>
            </w:pPr>
            <w:r w:rsidRPr="00EE3251">
              <w:rPr>
                <w:color w:val="000000"/>
              </w:rPr>
              <w:t xml:space="preserve">180 </w:t>
            </w:r>
          </w:p>
        </w:tc>
        <w:tc>
          <w:tcPr>
            <w:tcW w:w="1241" w:type="dxa"/>
            <w:tcBorders>
              <w:top w:val="nil"/>
              <w:left w:val="nil"/>
              <w:bottom w:val="single" w:sz="4" w:space="0" w:color="auto"/>
              <w:right w:val="single" w:sz="4" w:space="0" w:color="auto"/>
            </w:tcBorders>
            <w:shd w:val="clear" w:color="auto" w:fill="auto"/>
            <w:noWrap/>
            <w:vAlign w:val="center"/>
          </w:tcPr>
          <w:p w14:paraId="26DA3216" w14:textId="77777777" w:rsidR="00A931EA" w:rsidRPr="00EE3251" w:rsidRDefault="00A931EA" w:rsidP="004F3EFB">
            <w:pPr>
              <w:jc w:val="right"/>
              <w:rPr>
                <w:color w:val="000000"/>
              </w:rPr>
            </w:pPr>
            <w:r w:rsidRPr="00EE3251">
              <w:rPr>
                <w:color w:val="000000"/>
              </w:rPr>
              <w:t xml:space="preserve">360 </w:t>
            </w:r>
          </w:p>
        </w:tc>
        <w:tc>
          <w:tcPr>
            <w:tcW w:w="1956" w:type="dxa"/>
            <w:tcBorders>
              <w:top w:val="single" w:sz="4" w:space="0" w:color="auto"/>
              <w:left w:val="nil"/>
              <w:bottom w:val="single" w:sz="4" w:space="0" w:color="auto"/>
              <w:right w:val="single" w:sz="4" w:space="0" w:color="auto"/>
            </w:tcBorders>
            <w:shd w:val="clear" w:color="auto" w:fill="auto"/>
            <w:noWrap/>
            <w:vAlign w:val="center"/>
          </w:tcPr>
          <w:p w14:paraId="1BC04485" w14:textId="77777777" w:rsidR="00A931EA" w:rsidRPr="00EE3251" w:rsidRDefault="00A931EA" w:rsidP="004F3EFB">
            <w:pPr>
              <w:rPr>
                <w:color w:val="000000"/>
              </w:rPr>
            </w:pPr>
            <w:r w:rsidRPr="00EE3251">
              <w:rPr>
                <w:color w:val="000000"/>
              </w:rPr>
              <w:t>收集道路實測之</w:t>
            </w:r>
            <w:r w:rsidRPr="00EE3251">
              <w:rPr>
                <w:color w:val="000000"/>
              </w:rPr>
              <w:lastRenderedPageBreak/>
              <w:t>各種</w:t>
            </w:r>
            <w:r w:rsidRPr="00EE3251">
              <w:rPr>
                <w:color w:val="000000"/>
              </w:rPr>
              <w:t>RAW</w:t>
            </w:r>
            <w:r w:rsidRPr="00EE3251">
              <w:rPr>
                <w:color w:val="000000"/>
              </w:rPr>
              <w:t>資料</w:t>
            </w:r>
          </w:p>
        </w:tc>
      </w:tr>
      <w:tr w:rsidR="00A931EA" w:rsidRPr="00EE3251" w14:paraId="7A2414C6"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4826069F" w14:textId="77777777" w:rsidR="00A931EA" w:rsidRPr="00EE3251" w:rsidRDefault="00A931EA" w:rsidP="004F3EFB">
            <w:pPr>
              <w:rPr>
                <w:color w:val="000000"/>
              </w:rPr>
            </w:pPr>
            <w:r w:rsidRPr="00EE3251">
              <w:rPr>
                <w:color w:val="000000"/>
              </w:rPr>
              <w:lastRenderedPageBreak/>
              <w:t>實車測試用燃油與過路費</w:t>
            </w:r>
          </w:p>
        </w:tc>
        <w:tc>
          <w:tcPr>
            <w:tcW w:w="849" w:type="dxa"/>
            <w:tcBorders>
              <w:top w:val="nil"/>
              <w:left w:val="nil"/>
              <w:bottom w:val="single" w:sz="4" w:space="0" w:color="auto"/>
              <w:right w:val="single" w:sz="8" w:space="0" w:color="auto"/>
            </w:tcBorders>
            <w:shd w:val="clear" w:color="auto" w:fill="auto"/>
            <w:noWrap/>
            <w:vAlign w:val="center"/>
          </w:tcPr>
          <w:p w14:paraId="75D8E424" w14:textId="77777777" w:rsidR="00A931EA" w:rsidRPr="00EE3251" w:rsidRDefault="00A931EA" w:rsidP="004F3EFB">
            <w:pPr>
              <w:rPr>
                <w:color w:val="000000"/>
              </w:rPr>
            </w:pPr>
            <w:r w:rsidRPr="00EE3251">
              <w:rPr>
                <w:color w:val="000000"/>
              </w:rPr>
              <w:t>次</w:t>
            </w:r>
          </w:p>
        </w:tc>
        <w:tc>
          <w:tcPr>
            <w:tcW w:w="1065" w:type="dxa"/>
            <w:tcBorders>
              <w:top w:val="single" w:sz="4" w:space="0" w:color="auto"/>
              <w:left w:val="single" w:sz="8" w:space="0" w:color="auto"/>
              <w:bottom w:val="single" w:sz="8" w:space="0" w:color="auto"/>
              <w:right w:val="single" w:sz="8" w:space="0" w:color="auto"/>
            </w:tcBorders>
            <w:vAlign w:val="center"/>
          </w:tcPr>
          <w:p w14:paraId="1CB525E0" w14:textId="77777777" w:rsidR="00A931EA" w:rsidRPr="00EE3251" w:rsidRDefault="00A931EA" w:rsidP="004F3EFB">
            <w:pPr>
              <w:jc w:val="center"/>
              <w:rPr>
                <w:color w:val="000000"/>
              </w:rPr>
            </w:pPr>
            <w:r w:rsidRPr="00EE3251">
              <w:rPr>
                <w:color w:val="000000"/>
              </w:rPr>
              <w:t>4</w:t>
            </w: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6C7AD252" w14:textId="77777777" w:rsidR="00A931EA" w:rsidRPr="00EE3251" w:rsidRDefault="00A931EA" w:rsidP="004F3EFB">
            <w:pPr>
              <w:jc w:val="center"/>
              <w:rPr>
                <w:color w:val="000000"/>
              </w:rPr>
            </w:pPr>
            <w:r w:rsidRPr="00EE3251">
              <w:rPr>
                <w:color w:val="000000"/>
              </w:rPr>
              <w:t>36</w:t>
            </w:r>
          </w:p>
        </w:tc>
        <w:tc>
          <w:tcPr>
            <w:tcW w:w="1065" w:type="dxa"/>
            <w:tcBorders>
              <w:top w:val="nil"/>
              <w:left w:val="nil"/>
              <w:bottom w:val="single" w:sz="4" w:space="0" w:color="auto"/>
              <w:right w:val="single" w:sz="4" w:space="0" w:color="auto"/>
            </w:tcBorders>
            <w:shd w:val="clear" w:color="auto" w:fill="auto"/>
            <w:noWrap/>
            <w:vAlign w:val="center"/>
          </w:tcPr>
          <w:p w14:paraId="3EE38CB9" w14:textId="77777777" w:rsidR="00A931EA" w:rsidRPr="00EE3251" w:rsidRDefault="00A931EA" w:rsidP="004F3EFB">
            <w:pPr>
              <w:jc w:val="center"/>
              <w:rPr>
                <w:color w:val="000000"/>
              </w:rPr>
            </w:pPr>
            <w:r w:rsidRPr="00EE3251">
              <w:rPr>
                <w:color w:val="000000"/>
              </w:rPr>
              <w:t>34</w:t>
            </w:r>
          </w:p>
        </w:tc>
        <w:tc>
          <w:tcPr>
            <w:tcW w:w="1066" w:type="dxa"/>
            <w:tcBorders>
              <w:top w:val="nil"/>
              <w:left w:val="nil"/>
              <w:bottom w:val="single" w:sz="4" w:space="0" w:color="auto"/>
              <w:right w:val="single" w:sz="4" w:space="0" w:color="auto"/>
            </w:tcBorders>
            <w:shd w:val="clear" w:color="auto" w:fill="auto"/>
            <w:noWrap/>
            <w:vAlign w:val="center"/>
          </w:tcPr>
          <w:p w14:paraId="3A9A757E" w14:textId="77777777" w:rsidR="00A931EA" w:rsidRPr="00EE3251" w:rsidRDefault="00A931EA" w:rsidP="004F3EFB">
            <w:pPr>
              <w:jc w:val="center"/>
              <w:rPr>
                <w:color w:val="000000"/>
              </w:rPr>
            </w:pPr>
            <w:r w:rsidRPr="00EE3251">
              <w:rPr>
                <w:color w:val="000000"/>
              </w:rPr>
              <w:t>74</w:t>
            </w:r>
          </w:p>
        </w:tc>
        <w:tc>
          <w:tcPr>
            <w:tcW w:w="1560" w:type="dxa"/>
            <w:tcBorders>
              <w:top w:val="nil"/>
              <w:left w:val="nil"/>
              <w:bottom w:val="single" w:sz="4" w:space="0" w:color="auto"/>
              <w:right w:val="single" w:sz="8" w:space="0" w:color="auto"/>
            </w:tcBorders>
            <w:shd w:val="clear" w:color="auto" w:fill="auto"/>
            <w:noWrap/>
            <w:vAlign w:val="center"/>
          </w:tcPr>
          <w:p w14:paraId="529A25E9" w14:textId="77777777" w:rsidR="00A931EA" w:rsidRPr="00EE3251" w:rsidRDefault="00A931EA" w:rsidP="004F3EFB">
            <w:pPr>
              <w:jc w:val="right"/>
              <w:rPr>
                <w:color w:val="000000"/>
              </w:rPr>
            </w:pPr>
            <w:r w:rsidRPr="00EE3251">
              <w:rPr>
                <w:color w:val="000000"/>
              </w:rPr>
              <w:t xml:space="preserve">3 </w:t>
            </w:r>
          </w:p>
        </w:tc>
        <w:tc>
          <w:tcPr>
            <w:tcW w:w="1240" w:type="dxa"/>
            <w:tcBorders>
              <w:top w:val="nil"/>
              <w:left w:val="single" w:sz="8" w:space="0" w:color="auto"/>
              <w:bottom w:val="single" w:sz="4" w:space="0" w:color="auto"/>
              <w:right w:val="single" w:sz="8" w:space="0" w:color="auto"/>
            </w:tcBorders>
            <w:vAlign w:val="center"/>
          </w:tcPr>
          <w:p w14:paraId="7EAD2BE4" w14:textId="77777777" w:rsidR="00A931EA" w:rsidRPr="00EE3251" w:rsidRDefault="00A931EA" w:rsidP="004F3EFB">
            <w:pPr>
              <w:jc w:val="right"/>
              <w:rPr>
                <w:color w:val="000000"/>
              </w:rPr>
            </w:pPr>
            <w:r w:rsidRPr="00EE3251">
              <w:rPr>
                <w:color w:val="000000"/>
              </w:rPr>
              <w:t xml:space="preserve">10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5479B846" w14:textId="77777777" w:rsidR="00A931EA" w:rsidRPr="00EE3251" w:rsidRDefault="00A931EA" w:rsidP="004F3EFB">
            <w:pPr>
              <w:jc w:val="right"/>
              <w:rPr>
                <w:color w:val="000000"/>
              </w:rPr>
            </w:pPr>
            <w:r w:rsidRPr="00EE3251">
              <w:rPr>
                <w:color w:val="000000"/>
              </w:rPr>
              <w:t xml:space="preserve">90 </w:t>
            </w:r>
          </w:p>
        </w:tc>
        <w:tc>
          <w:tcPr>
            <w:tcW w:w="1240" w:type="dxa"/>
            <w:tcBorders>
              <w:top w:val="nil"/>
              <w:left w:val="nil"/>
              <w:bottom w:val="single" w:sz="4" w:space="0" w:color="auto"/>
              <w:right w:val="single" w:sz="4" w:space="0" w:color="auto"/>
            </w:tcBorders>
            <w:shd w:val="clear" w:color="auto" w:fill="auto"/>
            <w:noWrap/>
            <w:vAlign w:val="center"/>
          </w:tcPr>
          <w:p w14:paraId="5C9F253A" w14:textId="77777777" w:rsidR="00A931EA" w:rsidRPr="00EE3251" w:rsidRDefault="00A931EA" w:rsidP="004F3EFB">
            <w:pPr>
              <w:jc w:val="right"/>
              <w:rPr>
                <w:color w:val="000000"/>
              </w:rPr>
            </w:pPr>
            <w:r w:rsidRPr="00EE3251">
              <w:rPr>
                <w:color w:val="000000"/>
              </w:rPr>
              <w:t xml:space="preserve">85 </w:t>
            </w:r>
          </w:p>
        </w:tc>
        <w:tc>
          <w:tcPr>
            <w:tcW w:w="1241" w:type="dxa"/>
            <w:tcBorders>
              <w:top w:val="nil"/>
              <w:left w:val="nil"/>
              <w:bottom w:val="single" w:sz="4" w:space="0" w:color="auto"/>
              <w:right w:val="single" w:sz="4" w:space="0" w:color="auto"/>
            </w:tcBorders>
            <w:shd w:val="clear" w:color="auto" w:fill="auto"/>
            <w:noWrap/>
            <w:vAlign w:val="center"/>
          </w:tcPr>
          <w:p w14:paraId="60640D11" w14:textId="77777777" w:rsidR="00A931EA" w:rsidRPr="00EE3251" w:rsidRDefault="00A931EA" w:rsidP="004F3EFB">
            <w:pPr>
              <w:jc w:val="right"/>
              <w:rPr>
                <w:color w:val="000000"/>
              </w:rPr>
            </w:pPr>
            <w:r w:rsidRPr="00EE3251">
              <w:rPr>
                <w:color w:val="000000"/>
              </w:rPr>
              <w:t xml:space="preserve">185 </w:t>
            </w:r>
          </w:p>
        </w:tc>
        <w:tc>
          <w:tcPr>
            <w:tcW w:w="1956" w:type="dxa"/>
            <w:tcBorders>
              <w:top w:val="single" w:sz="4" w:space="0" w:color="auto"/>
              <w:left w:val="nil"/>
              <w:bottom w:val="single" w:sz="4" w:space="0" w:color="auto"/>
              <w:right w:val="single" w:sz="4" w:space="0" w:color="auto"/>
            </w:tcBorders>
            <w:shd w:val="clear" w:color="auto" w:fill="auto"/>
            <w:noWrap/>
            <w:vAlign w:val="center"/>
          </w:tcPr>
          <w:p w14:paraId="79562DB3" w14:textId="77777777" w:rsidR="00A931EA" w:rsidRPr="00EE3251" w:rsidRDefault="00A931EA" w:rsidP="004F3EFB">
            <w:pPr>
              <w:rPr>
                <w:color w:val="000000"/>
              </w:rPr>
            </w:pPr>
            <w:r w:rsidRPr="00EE3251">
              <w:rPr>
                <w:color w:val="000000"/>
              </w:rPr>
              <w:t>載具道路測試費用</w:t>
            </w:r>
          </w:p>
        </w:tc>
      </w:tr>
      <w:tr w:rsidR="00A931EA" w:rsidRPr="00EE3251" w14:paraId="3BE4A4B5"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553DED95" w14:textId="77777777" w:rsidR="00A931EA" w:rsidRPr="00EE3251" w:rsidRDefault="00A931EA" w:rsidP="004F3EFB">
            <w:pPr>
              <w:rPr>
                <w:color w:val="000000"/>
              </w:rPr>
            </w:pPr>
            <w:r w:rsidRPr="00EE3251">
              <w:rPr>
                <w:color w:val="000000"/>
              </w:rPr>
              <w:t>實車測試用耗材</w:t>
            </w:r>
            <w:r w:rsidRPr="00EE3251">
              <w:rPr>
                <w:color w:val="000000"/>
              </w:rPr>
              <w:t>(</w:t>
            </w:r>
            <w:r w:rsidRPr="00EE3251">
              <w:rPr>
                <w:color w:val="000000"/>
              </w:rPr>
              <w:t>連接器、接頭</w:t>
            </w:r>
            <w:r w:rsidRPr="00EE3251">
              <w:rPr>
                <w:color w:val="000000"/>
              </w:rPr>
              <w:t>…</w:t>
            </w:r>
            <w:r w:rsidRPr="00EE3251">
              <w:rPr>
                <w:color w:val="000000"/>
              </w:rPr>
              <w:t>等</w:t>
            </w:r>
            <w:r w:rsidRPr="00EE3251">
              <w:rPr>
                <w:color w:val="000000"/>
              </w:rPr>
              <w:t>)</w:t>
            </w:r>
          </w:p>
        </w:tc>
        <w:tc>
          <w:tcPr>
            <w:tcW w:w="849" w:type="dxa"/>
            <w:tcBorders>
              <w:top w:val="nil"/>
              <w:left w:val="nil"/>
              <w:bottom w:val="single" w:sz="4" w:space="0" w:color="auto"/>
              <w:right w:val="single" w:sz="8" w:space="0" w:color="auto"/>
            </w:tcBorders>
            <w:shd w:val="clear" w:color="auto" w:fill="auto"/>
            <w:noWrap/>
            <w:vAlign w:val="center"/>
          </w:tcPr>
          <w:p w14:paraId="43D05E7F" w14:textId="77777777" w:rsidR="00A931EA" w:rsidRPr="00EE3251" w:rsidRDefault="00A931EA" w:rsidP="004F3EFB">
            <w:pPr>
              <w:rPr>
                <w:color w:val="000000"/>
              </w:rPr>
            </w:pPr>
            <w:r w:rsidRPr="00EE3251">
              <w:rPr>
                <w:color w:val="000000"/>
              </w:rPr>
              <w:t>批</w:t>
            </w:r>
          </w:p>
        </w:tc>
        <w:tc>
          <w:tcPr>
            <w:tcW w:w="1065" w:type="dxa"/>
            <w:tcBorders>
              <w:top w:val="single" w:sz="4" w:space="0" w:color="auto"/>
              <w:left w:val="single" w:sz="8" w:space="0" w:color="auto"/>
              <w:bottom w:val="single" w:sz="8" w:space="0" w:color="auto"/>
              <w:right w:val="single" w:sz="8" w:space="0" w:color="auto"/>
            </w:tcBorders>
            <w:vAlign w:val="center"/>
          </w:tcPr>
          <w:p w14:paraId="2BC60129" w14:textId="77777777" w:rsidR="00A931EA" w:rsidRPr="00EE3251" w:rsidRDefault="00A931EA" w:rsidP="004F3EFB">
            <w:pPr>
              <w:jc w:val="center"/>
              <w:rPr>
                <w:color w:val="000000"/>
              </w:rPr>
            </w:pPr>
            <w:r w:rsidRPr="00EE3251">
              <w:rPr>
                <w:color w:val="000000"/>
              </w:rPr>
              <w:t>1</w:t>
            </w: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66273F42" w14:textId="77777777" w:rsidR="00A931EA" w:rsidRPr="00EE3251" w:rsidRDefault="00A931EA" w:rsidP="004F3EFB">
            <w:pPr>
              <w:jc w:val="center"/>
              <w:rPr>
                <w:color w:val="000000"/>
              </w:rPr>
            </w:pPr>
            <w:r w:rsidRPr="00EE3251">
              <w:rPr>
                <w:color w:val="000000"/>
              </w:rPr>
              <w:t>3</w:t>
            </w:r>
          </w:p>
        </w:tc>
        <w:tc>
          <w:tcPr>
            <w:tcW w:w="1065" w:type="dxa"/>
            <w:tcBorders>
              <w:top w:val="nil"/>
              <w:left w:val="nil"/>
              <w:bottom w:val="single" w:sz="4" w:space="0" w:color="auto"/>
              <w:right w:val="single" w:sz="4" w:space="0" w:color="auto"/>
            </w:tcBorders>
            <w:shd w:val="clear" w:color="auto" w:fill="auto"/>
            <w:noWrap/>
            <w:vAlign w:val="center"/>
          </w:tcPr>
          <w:p w14:paraId="0AB2BE1E" w14:textId="77777777" w:rsidR="00A931EA" w:rsidRPr="00EE3251" w:rsidRDefault="00A931EA" w:rsidP="004F3EFB">
            <w:pPr>
              <w:jc w:val="center"/>
              <w:rPr>
                <w:color w:val="000000"/>
              </w:rPr>
            </w:pPr>
            <w:r w:rsidRPr="00EE3251">
              <w:rPr>
                <w:color w:val="000000"/>
              </w:rPr>
              <w:t>4</w:t>
            </w:r>
          </w:p>
        </w:tc>
        <w:tc>
          <w:tcPr>
            <w:tcW w:w="1066" w:type="dxa"/>
            <w:tcBorders>
              <w:top w:val="nil"/>
              <w:left w:val="nil"/>
              <w:bottom w:val="single" w:sz="4" w:space="0" w:color="auto"/>
              <w:right w:val="single" w:sz="4" w:space="0" w:color="auto"/>
            </w:tcBorders>
            <w:shd w:val="clear" w:color="auto" w:fill="auto"/>
            <w:noWrap/>
            <w:vAlign w:val="center"/>
          </w:tcPr>
          <w:p w14:paraId="06343109" w14:textId="77777777" w:rsidR="00A931EA" w:rsidRPr="00EE3251" w:rsidRDefault="00A931EA" w:rsidP="004F3EFB">
            <w:pPr>
              <w:jc w:val="center"/>
              <w:rPr>
                <w:color w:val="000000"/>
              </w:rPr>
            </w:pPr>
            <w:r w:rsidRPr="00EE3251">
              <w:rPr>
                <w:color w:val="000000"/>
              </w:rPr>
              <w:t>8</w:t>
            </w:r>
          </w:p>
        </w:tc>
        <w:tc>
          <w:tcPr>
            <w:tcW w:w="1560" w:type="dxa"/>
            <w:tcBorders>
              <w:top w:val="nil"/>
              <w:left w:val="nil"/>
              <w:bottom w:val="single" w:sz="4" w:space="0" w:color="auto"/>
              <w:right w:val="single" w:sz="8" w:space="0" w:color="auto"/>
            </w:tcBorders>
            <w:shd w:val="clear" w:color="auto" w:fill="auto"/>
            <w:noWrap/>
            <w:vAlign w:val="center"/>
          </w:tcPr>
          <w:p w14:paraId="1B49D939" w14:textId="77777777" w:rsidR="00A931EA" w:rsidRPr="00EE3251" w:rsidRDefault="00A931EA" w:rsidP="004F3EFB">
            <w:pPr>
              <w:jc w:val="right"/>
              <w:rPr>
                <w:color w:val="000000"/>
              </w:rPr>
            </w:pPr>
            <w:r w:rsidRPr="00EE3251">
              <w:rPr>
                <w:color w:val="000000"/>
              </w:rPr>
              <w:t xml:space="preserve">9 </w:t>
            </w:r>
          </w:p>
        </w:tc>
        <w:tc>
          <w:tcPr>
            <w:tcW w:w="1240" w:type="dxa"/>
            <w:tcBorders>
              <w:top w:val="nil"/>
              <w:left w:val="single" w:sz="8" w:space="0" w:color="auto"/>
              <w:bottom w:val="single" w:sz="4" w:space="0" w:color="auto"/>
              <w:right w:val="single" w:sz="8" w:space="0" w:color="auto"/>
            </w:tcBorders>
            <w:vAlign w:val="center"/>
          </w:tcPr>
          <w:p w14:paraId="7B1F26F6" w14:textId="77777777" w:rsidR="00A931EA" w:rsidRPr="00EE3251" w:rsidRDefault="00A931EA" w:rsidP="004F3EFB">
            <w:pPr>
              <w:jc w:val="right"/>
              <w:rPr>
                <w:color w:val="000000"/>
              </w:rPr>
            </w:pPr>
            <w:r w:rsidRPr="00EE3251">
              <w:rPr>
                <w:color w:val="000000"/>
              </w:rPr>
              <w:t xml:space="preserve">9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7526A19A" w14:textId="77777777" w:rsidR="00A931EA" w:rsidRPr="00EE3251" w:rsidRDefault="00A931EA" w:rsidP="004F3EFB">
            <w:pPr>
              <w:jc w:val="right"/>
              <w:rPr>
                <w:color w:val="000000"/>
              </w:rPr>
            </w:pPr>
            <w:r w:rsidRPr="00EE3251">
              <w:rPr>
                <w:color w:val="000000"/>
              </w:rPr>
              <w:t xml:space="preserve">27 </w:t>
            </w:r>
          </w:p>
        </w:tc>
        <w:tc>
          <w:tcPr>
            <w:tcW w:w="1240" w:type="dxa"/>
            <w:tcBorders>
              <w:top w:val="nil"/>
              <w:left w:val="nil"/>
              <w:bottom w:val="single" w:sz="4" w:space="0" w:color="auto"/>
              <w:right w:val="single" w:sz="4" w:space="0" w:color="auto"/>
            </w:tcBorders>
            <w:shd w:val="clear" w:color="auto" w:fill="auto"/>
            <w:noWrap/>
            <w:vAlign w:val="center"/>
          </w:tcPr>
          <w:p w14:paraId="661282E9" w14:textId="77777777" w:rsidR="00A931EA" w:rsidRPr="00EE3251" w:rsidRDefault="00A931EA" w:rsidP="004F3EFB">
            <w:pPr>
              <w:jc w:val="right"/>
              <w:rPr>
                <w:color w:val="000000"/>
              </w:rPr>
            </w:pPr>
            <w:r w:rsidRPr="00EE3251">
              <w:rPr>
                <w:color w:val="000000"/>
              </w:rPr>
              <w:t xml:space="preserve">36 </w:t>
            </w:r>
          </w:p>
        </w:tc>
        <w:tc>
          <w:tcPr>
            <w:tcW w:w="1241" w:type="dxa"/>
            <w:tcBorders>
              <w:top w:val="nil"/>
              <w:left w:val="nil"/>
              <w:bottom w:val="single" w:sz="4" w:space="0" w:color="auto"/>
              <w:right w:val="single" w:sz="4" w:space="0" w:color="auto"/>
            </w:tcBorders>
            <w:shd w:val="clear" w:color="auto" w:fill="auto"/>
            <w:noWrap/>
            <w:vAlign w:val="center"/>
          </w:tcPr>
          <w:p w14:paraId="6F35091F" w14:textId="77777777" w:rsidR="00A931EA" w:rsidRPr="00EE3251" w:rsidRDefault="00A931EA" w:rsidP="004F3EFB">
            <w:pPr>
              <w:jc w:val="right"/>
              <w:rPr>
                <w:color w:val="000000"/>
              </w:rPr>
            </w:pPr>
            <w:r w:rsidRPr="00EE3251">
              <w:rPr>
                <w:color w:val="000000"/>
              </w:rPr>
              <w:t xml:space="preserve">72 </w:t>
            </w:r>
          </w:p>
        </w:tc>
        <w:tc>
          <w:tcPr>
            <w:tcW w:w="1956" w:type="dxa"/>
            <w:tcBorders>
              <w:top w:val="single" w:sz="4" w:space="0" w:color="auto"/>
              <w:left w:val="nil"/>
              <w:bottom w:val="single" w:sz="4" w:space="0" w:color="auto"/>
              <w:right w:val="single" w:sz="4" w:space="0" w:color="auto"/>
            </w:tcBorders>
            <w:shd w:val="clear" w:color="auto" w:fill="auto"/>
            <w:noWrap/>
            <w:vAlign w:val="center"/>
          </w:tcPr>
          <w:p w14:paraId="60ABDA5A" w14:textId="77777777" w:rsidR="00A931EA" w:rsidRPr="00EE3251" w:rsidRDefault="00A931EA" w:rsidP="004F3EFB">
            <w:pPr>
              <w:rPr>
                <w:color w:val="000000"/>
              </w:rPr>
            </w:pPr>
            <w:r w:rsidRPr="00EE3251">
              <w:rPr>
                <w:color w:val="000000"/>
              </w:rPr>
              <w:t>載具系統建立</w:t>
            </w:r>
          </w:p>
        </w:tc>
      </w:tr>
      <w:tr w:rsidR="00A931EA" w:rsidRPr="00EE3251" w14:paraId="72DC1352" w14:textId="77777777" w:rsidTr="005F0157">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4D8F90D0" w14:textId="77777777" w:rsidR="00A931EA" w:rsidRPr="00EE3251" w:rsidRDefault="00A931EA" w:rsidP="004F3EFB">
            <w:pPr>
              <w:rPr>
                <w:color w:val="000000"/>
              </w:rPr>
            </w:pPr>
            <w:r w:rsidRPr="00EE3251">
              <w:rPr>
                <w:color w:val="000000"/>
              </w:rPr>
              <w:t>資訊設備用耗材</w:t>
            </w:r>
          </w:p>
        </w:tc>
        <w:tc>
          <w:tcPr>
            <w:tcW w:w="849" w:type="dxa"/>
            <w:tcBorders>
              <w:top w:val="nil"/>
              <w:left w:val="nil"/>
              <w:bottom w:val="single" w:sz="4" w:space="0" w:color="auto"/>
              <w:right w:val="single" w:sz="8" w:space="0" w:color="auto"/>
            </w:tcBorders>
            <w:shd w:val="clear" w:color="auto" w:fill="auto"/>
            <w:noWrap/>
            <w:vAlign w:val="center"/>
          </w:tcPr>
          <w:p w14:paraId="17B36C55" w14:textId="77777777" w:rsidR="00A931EA" w:rsidRPr="00EE3251" w:rsidRDefault="00A931EA" w:rsidP="004F3EFB">
            <w:pPr>
              <w:rPr>
                <w:color w:val="000000"/>
              </w:rPr>
            </w:pPr>
            <w:r w:rsidRPr="00EE3251">
              <w:rPr>
                <w:color w:val="000000"/>
              </w:rPr>
              <w:t>批</w:t>
            </w:r>
          </w:p>
        </w:tc>
        <w:tc>
          <w:tcPr>
            <w:tcW w:w="1065" w:type="dxa"/>
            <w:tcBorders>
              <w:top w:val="single" w:sz="4" w:space="0" w:color="auto"/>
              <w:left w:val="single" w:sz="8" w:space="0" w:color="auto"/>
              <w:bottom w:val="single" w:sz="8" w:space="0" w:color="auto"/>
              <w:right w:val="single" w:sz="8" w:space="0" w:color="auto"/>
            </w:tcBorders>
            <w:vAlign w:val="center"/>
          </w:tcPr>
          <w:p w14:paraId="594FBA84" w14:textId="77777777" w:rsidR="00A931EA" w:rsidRPr="00EE3251" w:rsidRDefault="00A931EA" w:rsidP="004F3EFB">
            <w:pPr>
              <w:jc w:val="center"/>
              <w:rPr>
                <w:color w:val="000000"/>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62B33849" w14:textId="77777777" w:rsidR="00A931EA" w:rsidRPr="00EE3251" w:rsidRDefault="00A931EA" w:rsidP="004F3EFB">
            <w:pPr>
              <w:jc w:val="center"/>
              <w:rPr>
                <w:color w:val="000000"/>
              </w:rPr>
            </w:pPr>
            <w:r w:rsidRPr="00EE3251">
              <w:rPr>
                <w:color w:val="000000"/>
              </w:rPr>
              <w:t>4</w:t>
            </w:r>
          </w:p>
        </w:tc>
        <w:tc>
          <w:tcPr>
            <w:tcW w:w="1065" w:type="dxa"/>
            <w:tcBorders>
              <w:top w:val="nil"/>
              <w:left w:val="nil"/>
              <w:bottom w:val="single" w:sz="4" w:space="0" w:color="auto"/>
              <w:right w:val="single" w:sz="4" w:space="0" w:color="auto"/>
            </w:tcBorders>
            <w:shd w:val="clear" w:color="auto" w:fill="auto"/>
            <w:noWrap/>
            <w:vAlign w:val="center"/>
          </w:tcPr>
          <w:p w14:paraId="10833CA9" w14:textId="77777777" w:rsidR="00A931EA" w:rsidRPr="00EE3251" w:rsidRDefault="00A931EA" w:rsidP="004F3EFB">
            <w:pPr>
              <w:jc w:val="center"/>
              <w:rPr>
                <w:color w:val="000000"/>
              </w:rPr>
            </w:pPr>
            <w:r w:rsidRPr="00EE3251">
              <w:rPr>
                <w:color w:val="000000"/>
              </w:rPr>
              <w:t>4</w:t>
            </w:r>
          </w:p>
        </w:tc>
        <w:tc>
          <w:tcPr>
            <w:tcW w:w="1066" w:type="dxa"/>
            <w:tcBorders>
              <w:top w:val="nil"/>
              <w:left w:val="nil"/>
              <w:bottom w:val="single" w:sz="4" w:space="0" w:color="auto"/>
              <w:right w:val="single" w:sz="4" w:space="0" w:color="auto"/>
            </w:tcBorders>
            <w:shd w:val="clear" w:color="auto" w:fill="auto"/>
            <w:noWrap/>
            <w:vAlign w:val="center"/>
          </w:tcPr>
          <w:p w14:paraId="15BAE7B4" w14:textId="77777777" w:rsidR="00A931EA" w:rsidRPr="00EE3251" w:rsidRDefault="00A931EA" w:rsidP="004F3EFB">
            <w:pPr>
              <w:jc w:val="center"/>
              <w:rPr>
                <w:color w:val="000000"/>
              </w:rPr>
            </w:pPr>
            <w:r w:rsidRPr="00EE3251">
              <w:rPr>
                <w:color w:val="000000"/>
              </w:rPr>
              <w:t>8</w:t>
            </w:r>
          </w:p>
        </w:tc>
        <w:tc>
          <w:tcPr>
            <w:tcW w:w="1560" w:type="dxa"/>
            <w:tcBorders>
              <w:top w:val="nil"/>
              <w:left w:val="nil"/>
              <w:bottom w:val="single" w:sz="4" w:space="0" w:color="auto"/>
              <w:right w:val="single" w:sz="8" w:space="0" w:color="auto"/>
            </w:tcBorders>
            <w:shd w:val="clear" w:color="auto" w:fill="auto"/>
            <w:noWrap/>
            <w:vAlign w:val="center"/>
          </w:tcPr>
          <w:p w14:paraId="3E57A2BB" w14:textId="77777777" w:rsidR="00A931EA" w:rsidRPr="00EE3251" w:rsidRDefault="00A931EA" w:rsidP="004F3EFB">
            <w:pPr>
              <w:jc w:val="right"/>
              <w:rPr>
                <w:color w:val="000000"/>
              </w:rPr>
            </w:pPr>
            <w:r w:rsidRPr="00EE3251">
              <w:rPr>
                <w:color w:val="000000"/>
              </w:rPr>
              <w:t xml:space="preserve">15 </w:t>
            </w:r>
          </w:p>
        </w:tc>
        <w:tc>
          <w:tcPr>
            <w:tcW w:w="1240" w:type="dxa"/>
            <w:tcBorders>
              <w:top w:val="nil"/>
              <w:left w:val="single" w:sz="8" w:space="0" w:color="auto"/>
              <w:bottom w:val="single" w:sz="4" w:space="0" w:color="auto"/>
              <w:right w:val="single" w:sz="8" w:space="0" w:color="auto"/>
            </w:tcBorders>
            <w:vAlign w:val="center"/>
          </w:tcPr>
          <w:p w14:paraId="430ABE91" w14:textId="77777777" w:rsidR="00A931EA" w:rsidRPr="00EE3251" w:rsidRDefault="00A931EA" w:rsidP="004F3EFB">
            <w:pPr>
              <w:jc w:val="right"/>
              <w:rPr>
                <w:color w:val="000000"/>
              </w:rPr>
            </w:pPr>
            <w:r w:rsidRPr="00EE3251">
              <w:rPr>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0E3DAA54" w14:textId="77777777" w:rsidR="00A931EA" w:rsidRPr="00EE3251" w:rsidRDefault="00A931EA" w:rsidP="004F3EFB">
            <w:pPr>
              <w:jc w:val="right"/>
              <w:rPr>
                <w:color w:val="000000"/>
              </w:rPr>
            </w:pPr>
            <w:r w:rsidRPr="00EE3251">
              <w:rPr>
                <w:color w:val="000000"/>
              </w:rPr>
              <w:t xml:space="preserve">60 </w:t>
            </w:r>
          </w:p>
        </w:tc>
        <w:tc>
          <w:tcPr>
            <w:tcW w:w="1240" w:type="dxa"/>
            <w:tcBorders>
              <w:top w:val="nil"/>
              <w:left w:val="nil"/>
              <w:bottom w:val="single" w:sz="4" w:space="0" w:color="auto"/>
              <w:right w:val="single" w:sz="4" w:space="0" w:color="auto"/>
            </w:tcBorders>
            <w:shd w:val="clear" w:color="auto" w:fill="auto"/>
            <w:noWrap/>
            <w:vAlign w:val="center"/>
          </w:tcPr>
          <w:p w14:paraId="6EBC1056" w14:textId="77777777" w:rsidR="00A931EA" w:rsidRPr="00EE3251" w:rsidRDefault="00A931EA" w:rsidP="004F3EFB">
            <w:pPr>
              <w:jc w:val="right"/>
              <w:rPr>
                <w:color w:val="000000"/>
              </w:rPr>
            </w:pPr>
            <w:r w:rsidRPr="00EE3251">
              <w:rPr>
                <w:color w:val="000000"/>
              </w:rPr>
              <w:t xml:space="preserve">60 </w:t>
            </w:r>
          </w:p>
        </w:tc>
        <w:tc>
          <w:tcPr>
            <w:tcW w:w="1241" w:type="dxa"/>
            <w:tcBorders>
              <w:top w:val="nil"/>
              <w:left w:val="nil"/>
              <w:bottom w:val="single" w:sz="4" w:space="0" w:color="auto"/>
              <w:right w:val="single" w:sz="4" w:space="0" w:color="auto"/>
            </w:tcBorders>
            <w:shd w:val="clear" w:color="auto" w:fill="auto"/>
            <w:noWrap/>
            <w:vAlign w:val="center"/>
          </w:tcPr>
          <w:p w14:paraId="3FCB9972" w14:textId="77777777" w:rsidR="00A931EA" w:rsidRPr="00EE3251" w:rsidRDefault="00A931EA" w:rsidP="004F3EFB">
            <w:pPr>
              <w:jc w:val="right"/>
              <w:rPr>
                <w:color w:val="000000"/>
              </w:rPr>
            </w:pPr>
            <w:r w:rsidRPr="00EE3251">
              <w:rPr>
                <w:color w:val="000000"/>
              </w:rPr>
              <w:t xml:space="preserve">120 </w:t>
            </w:r>
          </w:p>
        </w:tc>
        <w:tc>
          <w:tcPr>
            <w:tcW w:w="1956" w:type="dxa"/>
            <w:tcBorders>
              <w:top w:val="single" w:sz="4" w:space="0" w:color="auto"/>
              <w:left w:val="nil"/>
              <w:bottom w:val="single" w:sz="4" w:space="0" w:color="auto"/>
              <w:right w:val="single" w:sz="4" w:space="0" w:color="auto"/>
            </w:tcBorders>
            <w:shd w:val="clear" w:color="auto" w:fill="auto"/>
            <w:noWrap/>
            <w:vAlign w:val="center"/>
          </w:tcPr>
          <w:p w14:paraId="00CA7AF7" w14:textId="77777777" w:rsidR="00A931EA" w:rsidRPr="00EE3251" w:rsidRDefault="00A931EA" w:rsidP="004F3EFB">
            <w:pPr>
              <w:rPr>
                <w:color w:val="000000"/>
              </w:rPr>
            </w:pPr>
            <w:r w:rsidRPr="00EE3251">
              <w:rPr>
                <w:color w:val="000000"/>
              </w:rPr>
              <w:t>實驗用耗材</w:t>
            </w:r>
          </w:p>
        </w:tc>
      </w:tr>
      <w:tr w:rsidR="00A931EA" w:rsidRPr="00EE3251" w14:paraId="25574E6E" w14:textId="77777777" w:rsidTr="005F0157">
        <w:trPr>
          <w:trHeight w:val="399"/>
        </w:trPr>
        <w:tc>
          <w:tcPr>
            <w:tcW w:w="7812" w:type="dxa"/>
            <w:gridSpan w:val="7"/>
            <w:tcBorders>
              <w:top w:val="single" w:sz="4" w:space="0" w:color="auto"/>
              <w:left w:val="single" w:sz="8" w:space="0" w:color="auto"/>
              <w:bottom w:val="single" w:sz="8" w:space="0" w:color="auto"/>
              <w:right w:val="single" w:sz="8" w:space="0" w:color="auto"/>
            </w:tcBorders>
            <w:shd w:val="clear" w:color="000000" w:fill="D8E4BC"/>
            <w:noWrap/>
            <w:vAlign w:val="center"/>
            <w:hideMark/>
          </w:tcPr>
          <w:p w14:paraId="7FDE1677" w14:textId="77777777" w:rsidR="00A931EA" w:rsidRPr="00EE3251" w:rsidRDefault="00A931EA" w:rsidP="004F3EFB">
            <w:pPr>
              <w:widowControl/>
              <w:adjustRightInd/>
              <w:spacing w:line="240" w:lineRule="auto"/>
              <w:jc w:val="center"/>
              <w:textAlignment w:val="auto"/>
              <w:rPr>
                <w:b/>
                <w:bCs/>
              </w:rPr>
            </w:pPr>
            <w:r w:rsidRPr="00EE3251">
              <w:rPr>
                <w:b/>
                <w:bCs/>
              </w:rPr>
              <w:t>合計</w:t>
            </w:r>
          </w:p>
        </w:tc>
        <w:tc>
          <w:tcPr>
            <w:tcW w:w="1240" w:type="dxa"/>
            <w:tcBorders>
              <w:top w:val="single" w:sz="8" w:space="0" w:color="auto"/>
              <w:left w:val="single" w:sz="8" w:space="0" w:color="auto"/>
              <w:bottom w:val="single" w:sz="8" w:space="0" w:color="auto"/>
              <w:right w:val="single" w:sz="8" w:space="0" w:color="auto"/>
            </w:tcBorders>
            <w:shd w:val="clear" w:color="000000" w:fill="D8E4BC"/>
            <w:vAlign w:val="center"/>
          </w:tcPr>
          <w:p w14:paraId="0610CB32" w14:textId="77777777" w:rsidR="00A931EA" w:rsidRPr="00EE3251" w:rsidRDefault="00A931EA" w:rsidP="004F3EFB">
            <w:pPr>
              <w:jc w:val="right"/>
              <w:rPr>
                <w:b/>
                <w:color w:val="000000"/>
              </w:rPr>
            </w:pPr>
            <w:r w:rsidRPr="00EE3251">
              <w:rPr>
                <w:b/>
                <w:color w:val="000000"/>
              </w:rPr>
              <w:t xml:space="preserve">27 </w:t>
            </w:r>
          </w:p>
        </w:tc>
        <w:tc>
          <w:tcPr>
            <w:tcW w:w="1240" w:type="dxa"/>
            <w:tcBorders>
              <w:top w:val="single" w:sz="8" w:space="0" w:color="auto"/>
              <w:left w:val="single" w:sz="8" w:space="0" w:color="auto"/>
              <w:bottom w:val="single" w:sz="8" w:space="0" w:color="auto"/>
              <w:right w:val="single" w:sz="8" w:space="0" w:color="auto"/>
            </w:tcBorders>
            <w:shd w:val="clear" w:color="000000" w:fill="D8E4BC"/>
            <w:noWrap/>
            <w:vAlign w:val="center"/>
            <w:hideMark/>
          </w:tcPr>
          <w:p w14:paraId="4D4FE94C" w14:textId="77777777" w:rsidR="00A931EA" w:rsidRPr="00EE3251" w:rsidRDefault="00A931EA" w:rsidP="004F3EFB">
            <w:pPr>
              <w:jc w:val="right"/>
              <w:rPr>
                <w:b/>
                <w:color w:val="000000"/>
              </w:rPr>
            </w:pPr>
            <w:r w:rsidRPr="00EE3251">
              <w:rPr>
                <w:b/>
                <w:color w:val="000000"/>
              </w:rPr>
              <w:t xml:space="preserve">3,213 </w:t>
            </w:r>
          </w:p>
        </w:tc>
        <w:tc>
          <w:tcPr>
            <w:tcW w:w="1240" w:type="dxa"/>
            <w:tcBorders>
              <w:top w:val="nil"/>
              <w:left w:val="single" w:sz="8" w:space="0" w:color="auto"/>
              <w:bottom w:val="single" w:sz="8" w:space="0" w:color="auto"/>
              <w:right w:val="single" w:sz="4" w:space="0" w:color="auto"/>
            </w:tcBorders>
            <w:shd w:val="clear" w:color="000000" w:fill="D8E4BC"/>
            <w:noWrap/>
            <w:vAlign w:val="center"/>
            <w:hideMark/>
          </w:tcPr>
          <w:p w14:paraId="0DB5E1ED" w14:textId="77777777" w:rsidR="00A931EA" w:rsidRPr="00EE3251" w:rsidRDefault="00A931EA" w:rsidP="004F3EFB">
            <w:pPr>
              <w:jc w:val="right"/>
              <w:rPr>
                <w:b/>
                <w:color w:val="000000"/>
              </w:rPr>
            </w:pPr>
            <w:r w:rsidRPr="00EE3251">
              <w:rPr>
                <w:b/>
                <w:color w:val="000000"/>
              </w:rPr>
              <w:t xml:space="preserve">4,653 </w:t>
            </w:r>
          </w:p>
        </w:tc>
        <w:tc>
          <w:tcPr>
            <w:tcW w:w="1241" w:type="dxa"/>
            <w:tcBorders>
              <w:top w:val="nil"/>
              <w:left w:val="nil"/>
              <w:bottom w:val="single" w:sz="8" w:space="0" w:color="auto"/>
              <w:right w:val="single" w:sz="4" w:space="0" w:color="auto"/>
            </w:tcBorders>
            <w:shd w:val="clear" w:color="000000" w:fill="D8E4BC"/>
            <w:noWrap/>
            <w:vAlign w:val="center"/>
            <w:hideMark/>
          </w:tcPr>
          <w:p w14:paraId="15A9085B" w14:textId="77777777" w:rsidR="00A931EA" w:rsidRPr="00EE3251" w:rsidRDefault="00A931EA" w:rsidP="004F3EFB">
            <w:pPr>
              <w:jc w:val="right"/>
              <w:rPr>
                <w:b/>
                <w:color w:val="000000"/>
              </w:rPr>
            </w:pPr>
            <w:r w:rsidRPr="00EE3251">
              <w:rPr>
                <w:b/>
                <w:color w:val="000000"/>
              </w:rPr>
              <w:t xml:space="preserve">7,893 </w:t>
            </w:r>
          </w:p>
        </w:tc>
        <w:tc>
          <w:tcPr>
            <w:tcW w:w="1956" w:type="dxa"/>
            <w:tcBorders>
              <w:top w:val="single" w:sz="4" w:space="0" w:color="auto"/>
              <w:left w:val="nil"/>
              <w:bottom w:val="single" w:sz="4" w:space="0" w:color="auto"/>
              <w:right w:val="single" w:sz="4" w:space="0" w:color="auto"/>
            </w:tcBorders>
            <w:shd w:val="clear" w:color="auto" w:fill="auto"/>
            <w:noWrap/>
            <w:vAlign w:val="center"/>
            <w:hideMark/>
          </w:tcPr>
          <w:p w14:paraId="10B25AEF" w14:textId="77777777" w:rsidR="00A931EA" w:rsidRPr="00EE3251" w:rsidRDefault="00A931EA" w:rsidP="004F3EFB">
            <w:pPr>
              <w:widowControl/>
              <w:adjustRightInd/>
              <w:spacing w:line="240" w:lineRule="auto"/>
              <w:textAlignment w:val="auto"/>
            </w:pPr>
          </w:p>
        </w:tc>
      </w:tr>
    </w:tbl>
    <w:p w14:paraId="21689001" w14:textId="77777777" w:rsidR="00A931EA" w:rsidRPr="00EE3251" w:rsidRDefault="00A931EA" w:rsidP="00A931EA"/>
    <w:p w14:paraId="43693920" w14:textId="3A005C35" w:rsidR="00A931EA" w:rsidRDefault="00A931EA" w:rsidP="00A931EA">
      <w:r w:rsidRPr="00EE3251">
        <w:br w:type="page"/>
      </w:r>
    </w:p>
    <w:p w14:paraId="3ADE385E" w14:textId="7FB0A0F7" w:rsidR="00FE3D41" w:rsidRPr="00EE3251" w:rsidRDefault="00FE3D41" w:rsidP="00FE3D41">
      <w:pPr>
        <w:pStyle w:val="aff2"/>
      </w:pPr>
      <w:bookmarkStart w:id="523" w:name="_Toc39829510"/>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16</w:t>
      </w:r>
      <w:r>
        <w:fldChar w:fldCharType="end"/>
      </w:r>
      <w:r w:rsidRPr="00EE3251">
        <w:t>創新或研究發展設備使用費</w:t>
      </w:r>
      <w:r>
        <w:rPr>
          <w:rFonts w:hint="eastAsia"/>
        </w:rPr>
        <w:t>(</w:t>
      </w:r>
      <w:r>
        <w:rPr>
          <w:rFonts w:hint="eastAsia"/>
        </w:rPr>
        <w:t>先進車</w:t>
      </w:r>
      <w:r>
        <w:rPr>
          <w:rFonts w:hint="eastAsia"/>
        </w:rPr>
        <w:t>)</w:t>
      </w:r>
      <w:bookmarkEnd w:id="523"/>
    </w:p>
    <w:tbl>
      <w:tblPr>
        <w:tblW w:w="15149" w:type="dxa"/>
        <w:jc w:val="center"/>
        <w:tblLayout w:type="fixed"/>
        <w:tblCellMar>
          <w:left w:w="28" w:type="dxa"/>
          <w:right w:w="28" w:type="dxa"/>
        </w:tblCellMar>
        <w:tblLook w:val="04A0" w:firstRow="1" w:lastRow="0" w:firstColumn="1" w:lastColumn="0" w:noHBand="0" w:noVBand="1"/>
      </w:tblPr>
      <w:tblGrid>
        <w:gridCol w:w="1345"/>
        <w:gridCol w:w="1481"/>
        <w:gridCol w:w="1417"/>
        <w:gridCol w:w="851"/>
        <w:gridCol w:w="1418"/>
        <w:gridCol w:w="993"/>
        <w:gridCol w:w="992"/>
        <w:gridCol w:w="992"/>
        <w:gridCol w:w="851"/>
        <w:gridCol w:w="992"/>
        <w:gridCol w:w="992"/>
        <w:gridCol w:w="992"/>
        <w:gridCol w:w="851"/>
        <w:gridCol w:w="982"/>
      </w:tblGrid>
      <w:tr w:rsidR="00A931EA" w:rsidRPr="00EE3251" w14:paraId="31CF8361" w14:textId="77777777" w:rsidTr="000D2BC3">
        <w:trPr>
          <w:cantSplit/>
          <w:trHeight w:val="56"/>
          <w:jc w:val="center"/>
        </w:trPr>
        <w:tc>
          <w:tcPr>
            <w:tcW w:w="15149" w:type="dxa"/>
            <w:gridSpan w:val="14"/>
            <w:tcBorders>
              <w:top w:val="nil"/>
              <w:left w:val="nil"/>
              <w:bottom w:val="nil"/>
              <w:right w:val="nil"/>
            </w:tcBorders>
            <w:vAlign w:val="center"/>
          </w:tcPr>
          <w:p w14:paraId="36C15465" w14:textId="77777777" w:rsidR="00A931EA" w:rsidRPr="00EE3251" w:rsidRDefault="00A931EA" w:rsidP="004F3EFB">
            <w:pPr>
              <w:widowControl/>
            </w:pPr>
            <w:r w:rsidRPr="00EE3251">
              <w:t>2.3</w:t>
            </w:r>
            <w:r w:rsidRPr="00EE3251">
              <w:t>創新或研究發展設備使用費</w:t>
            </w:r>
          </w:p>
        </w:tc>
      </w:tr>
      <w:tr w:rsidR="00A931EA" w:rsidRPr="00EE3251" w14:paraId="3910E5F7" w14:textId="77777777" w:rsidTr="000D2BC3">
        <w:trPr>
          <w:cantSplit/>
          <w:trHeight w:val="149"/>
          <w:jc w:val="center"/>
        </w:trPr>
        <w:tc>
          <w:tcPr>
            <w:tcW w:w="1345" w:type="dxa"/>
            <w:tcBorders>
              <w:top w:val="nil"/>
              <w:left w:val="nil"/>
              <w:bottom w:val="single" w:sz="8" w:space="0" w:color="auto"/>
              <w:right w:val="nil"/>
            </w:tcBorders>
            <w:vAlign w:val="center"/>
          </w:tcPr>
          <w:p w14:paraId="00EFEE2B" w14:textId="77777777" w:rsidR="00A931EA" w:rsidRPr="00EE3251" w:rsidRDefault="00A931EA" w:rsidP="004F3EFB">
            <w:pPr>
              <w:widowControl/>
              <w:jc w:val="right"/>
            </w:pPr>
          </w:p>
        </w:tc>
        <w:tc>
          <w:tcPr>
            <w:tcW w:w="13804" w:type="dxa"/>
            <w:gridSpan w:val="13"/>
            <w:tcBorders>
              <w:top w:val="nil"/>
              <w:left w:val="nil"/>
              <w:bottom w:val="single" w:sz="8" w:space="0" w:color="auto"/>
              <w:right w:val="nil"/>
            </w:tcBorders>
            <w:vAlign w:val="center"/>
          </w:tcPr>
          <w:p w14:paraId="0F909781" w14:textId="77777777" w:rsidR="00A931EA" w:rsidRPr="00EE3251" w:rsidRDefault="00A931EA" w:rsidP="004F3EFB">
            <w:pPr>
              <w:widowControl/>
              <w:jc w:val="right"/>
            </w:pPr>
            <w:r w:rsidRPr="00EE3251">
              <w:t>單位：千元</w:t>
            </w:r>
          </w:p>
        </w:tc>
      </w:tr>
      <w:tr w:rsidR="00A931EA" w:rsidRPr="00EE3251" w14:paraId="742513E2" w14:textId="77777777" w:rsidTr="000D2BC3">
        <w:trPr>
          <w:cantSplit/>
          <w:trHeight w:val="187"/>
          <w:jc w:val="center"/>
        </w:trPr>
        <w:tc>
          <w:tcPr>
            <w:tcW w:w="2826" w:type="dxa"/>
            <w:gridSpan w:val="2"/>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5852F940" w14:textId="77777777" w:rsidR="00A931EA" w:rsidRPr="00EE3251" w:rsidRDefault="00A931EA" w:rsidP="004F3EFB">
            <w:pPr>
              <w:widowControl/>
              <w:jc w:val="center"/>
              <w:rPr>
                <w:sz w:val="22"/>
              </w:rPr>
            </w:pPr>
            <w:r w:rsidRPr="00EE3251">
              <w:rPr>
                <w:sz w:val="22"/>
              </w:rPr>
              <w:t>設備名稱</w:t>
            </w:r>
            <w:r w:rsidRPr="00EE3251">
              <w:rPr>
                <w:sz w:val="22"/>
              </w:rPr>
              <w:br/>
              <w:t>(</w:t>
            </w:r>
            <w:r w:rsidRPr="00EE3251">
              <w:rPr>
                <w:sz w:val="22"/>
              </w:rPr>
              <w:t>加註財產編號</w:t>
            </w:r>
            <w:r w:rsidRPr="00EE3251">
              <w:rPr>
                <w:sz w:val="22"/>
              </w:rPr>
              <w:t>)</w:t>
            </w:r>
          </w:p>
        </w:tc>
        <w:tc>
          <w:tcPr>
            <w:tcW w:w="1417"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0230FD8C" w14:textId="77777777" w:rsidR="00A931EA" w:rsidRPr="00EE3251" w:rsidRDefault="00A931EA" w:rsidP="004F3EFB">
            <w:pPr>
              <w:widowControl/>
              <w:jc w:val="center"/>
              <w:rPr>
                <w:sz w:val="22"/>
              </w:rPr>
            </w:pPr>
            <w:r w:rsidRPr="00EE3251">
              <w:rPr>
                <w:sz w:val="22"/>
              </w:rPr>
              <w:t>計畫開始日時</w:t>
            </w:r>
          </w:p>
          <w:p w14:paraId="2C7B898D" w14:textId="77777777" w:rsidR="00A931EA" w:rsidRPr="00EE3251" w:rsidRDefault="00A931EA" w:rsidP="004F3EFB">
            <w:pPr>
              <w:widowControl/>
              <w:jc w:val="center"/>
              <w:rPr>
                <w:sz w:val="22"/>
              </w:rPr>
            </w:pPr>
            <w:r w:rsidRPr="00EE3251">
              <w:rPr>
                <w:sz w:val="22"/>
              </w:rPr>
              <w:t>帳面價值</w:t>
            </w:r>
            <w:r w:rsidRPr="00EE3251">
              <w:rPr>
                <w:sz w:val="22"/>
              </w:rPr>
              <w:t>A</w:t>
            </w:r>
          </w:p>
        </w:tc>
        <w:tc>
          <w:tcPr>
            <w:tcW w:w="851"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1A58A7B7" w14:textId="77777777" w:rsidR="00A931EA" w:rsidRPr="00EE3251" w:rsidRDefault="00A931EA" w:rsidP="004F3EFB">
            <w:pPr>
              <w:widowControl/>
              <w:jc w:val="center"/>
              <w:rPr>
                <w:sz w:val="22"/>
              </w:rPr>
            </w:pPr>
            <w:r w:rsidRPr="00EE3251">
              <w:rPr>
                <w:sz w:val="22"/>
              </w:rPr>
              <w:t>套數</w:t>
            </w:r>
            <w:r w:rsidRPr="00EE3251">
              <w:rPr>
                <w:sz w:val="22"/>
              </w:rPr>
              <w:br/>
              <w:t>B</w:t>
            </w:r>
          </w:p>
        </w:tc>
        <w:tc>
          <w:tcPr>
            <w:tcW w:w="1418"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5626D884" w14:textId="77777777" w:rsidR="00A931EA" w:rsidRPr="00EE3251" w:rsidRDefault="00A931EA" w:rsidP="004F3EFB">
            <w:pPr>
              <w:widowControl/>
              <w:jc w:val="center"/>
              <w:rPr>
                <w:sz w:val="22"/>
              </w:rPr>
            </w:pPr>
            <w:r w:rsidRPr="00EE3251">
              <w:rPr>
                <w:sz w:val="22"/>
              </w:rPr>
              <w:t>計算基礎</w:t>
            </w:r>
            <w:r w:rsidRPr="00EE3251">
              <w:rPr>
                <w:sz w:val="22"/>
              </w:rPr>
              <w:br/>
              <w:t>A×B/60</w:t>
            </w:r>
          </w:p>
        </w:tc>
        <w:tc>
          <w:tcPr>
            <w:tcW w:w="3828" w:type="dxa"/>
            <w:gridSpan w:val="4"/>
            <w:tcBorders>
              <w:top w:val="single" w:sz="8" w:space="0" w:color="auto"/>
              <w:left w:val="nil"/>
              <w:bottom w:val="single" w:sz="4" w:space="0" w:color="auto"/>
              <w:right w:val="single" w:sz="4" w:space="0" w:color="auto"/>
            </w:tcBorders>
            <w:vAlign w:val="center"/>
          </w:tcPr>
          <w:p w14:paraId="2B4D3345" w14:textId="77777777" w:rsidR="00A931EA" w:rsidRPr="00EE3251" w:rsidRDefault="00A931EA" w:rsidP="004F3EFB">
            <w:pPr>
              <w:widowControl/>
              <w:jc w:val="center"/>
              <w:rPr>
                <w:sz w:val="22"/>
              </w:rPr>
            </w:pPr>
            <w:r w:rsidRPr="00EE3251">
              <w:rPr>
                <w:sz w:val="22"/>
              </w:rPr>
              <w:t>投入月數</w:t>
            </w:r>
          </w:p>
        </w:tc>
        <w:tc>
          <w:tcPr>
            <w:tcW w:w="3827" w:type="dxa"/>
            <w:gridSpan w:val="4"/>
            <w:tcBorders>
              <w:top w:val="single" w:sz="8" w:space="0" w:color="auto"/>
              <w:left w:val="nil"/>
              <w:bottom w:val="single" w:sz="4" w:space="0" w:color="auto"/>
              <w:right w:val="single" w:sz="4" w:space="0" w:color="auto"/>
            </w:tcBorders>
            <w:vAlign w:val="center"/>
          </w:tcPr>
          <w:p w14:paraId="4BB4A672" w14:textId="77777777" w:rsidR="00A931EA" w:rsidRPr="00EE3251" w:rsidRDefault="00A931EA" w:rsidP="004F3EFB">
            <w:pPr>
              <w:widowControl/>
              <w:jc w:val="center"/>
              <w:rPr>
                <w:sz w:val="22"/>
              </w:rPr>
            </w:pPr>
            <w:r w:rsidRPr="00EE3251">
              <w:rPr>
                <w:sz w:val="22"/>
              </w:rPr>
              <w:t>金額</w:t>
            </w:r>
          </w:p>
        </w:tc>
        <w:tc>
          <w:tcPr>
            <w:tcW w:w="982"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6C624F15" w14:textId="77777777" w:rsidR="00A931EA" w:rsidRPr="00EE3251" w:rsidRDefault="00A931EA" w:rsidP="004F3EFB">
            <w:pPr>
              <w:widowControl/>
              <w:jc w:val="center"/>
            </w:pPr>
            <w:r w:rsidRPr="00EE3251">
              <w:t>用途</w:t>
            </w:r>
          </w:p>
          <w:p w14:paraId="1280D982" w14:textId="77777777" w:rsidR="00A931EA" w:rsidRPr="00EE3251" w:rsidRDefault="00A931EA" w:rsidP="004F3EFB">
            <w:pPr>
              <w:widowControl/>
              <w:jc w:val="center"/>
            </w:pPr>
            <w:r w:rsidRPr="00EE3251">
              <w:t>說明</w:t>
            </w:r>
          </w:p>
        </w:tc>
      </w:tr>
      <w:tr w:rsidR="00A931EA" w:rsidRPr="00EE3251" w14:paraId="2BD2F13A" w14:textId="77777777" w:rsidTr="000D2BC3">
        <w:trPr>
          <w:cantSplit/>
          <w:trHeight w:val="578"/>
          <w:jc w:val="center"/>
        </w:trPr>
        <w:tc>
          <w:tcPr>
            <w:tcW w:w="2826" w:type="dxa"/>
            <w:gridSpan w:val="2"/>
            <w:vMerge/>
            <w:tcBorders>
              <w:top w:val="single" w:sz="4" w:space="0" w:color="auto"/>
              <w:left w:val="single" w:sz="8" w:space="0" w:color="auto"/>
              <w:bottom w:val="single" w:sz="4" w:space="0" w:color="auto"/>
              <w:right w:val="single" w:sz="4" w:space="0" w:color="auto"/>
            </w:tcBorders>
            <w:vAlign w:val="center"/>
            <w:hideMark/>
          </w:tcPr>
          <w:p w14:paraId="4D78C621" w14:textId="77777777" w:rsidR="00A931EA" w:rsidRPr="00EE3251" w:rsidRDefault="00A931EA" w:rsidP="004F3EFB">
            <w:pPr>
              <w:widowControl/>
              <w:rPr>
                <w:sz w:val="22"/>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2D55B196" w14:textId="77777777" w:rsidR="00A931EA" w:rsidRPr="00EE3251" w:rsidRDefault="00A931EA" w:rsidP="004F3EFB">
            <w:pPr>
              <w:widowControl/>
              <w:rPr>
                <w:sz w:val="22"/>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4B8A99EA" w14:textId="77777777" w:rsidR="00A931EA" w:rsidRPr="00EE3251" w:rsidRDefault="00A931EA" w:rsidP="004F3EFB">
            <w:pPr>
              <w:widowControl/>
              <w:rPr>
                <w:sz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14:paraId="1F3F785B" w14:textId="77777777" w:rsidR="00A931EA" w:rsidRPr="00EE3251" w:rsidRDefault="00A931EA" w:rsidP="004F3EFB">
            <w:pPr>
              <w:widowControl/>
              <w:rPr>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60F9066F"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8C630"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57EE90"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67DCF5" w14:textId="77777777" w:rsidR="00A931EA" w:rsidRPr="00EE3251" w:rsidRDefault="00A931EA" w:rsidP="004F3EFB">
            <w:pPr>
              <w:widowControl/>
              <w:jc w:val="center"/>
              <w:rPr>
                <w:sz w:val="22"/>
              </w:rPr>
            </w:pPr>
            <w:r w:rsidRPr="00EE3251">
              <w:rPr>
                <w:sz w:val="22"/>
              </w:rPr>
              <w:t>合計</w:t>
            </w:r>
          </w:p>
        </w:tc>
        <w:tc>
          <w:tcPr>
            <w:tcW w:w="992" w:type="dxa"/>
            <w:tcBorders>
              <w:top w:val="single" w:sz="4" w:space="0" w:color="auto"/>
              <w:left w:val="single" w:sz="4" w:space="0" w:color="auto"/>
              <w:bottom w:val="single" w:sz="4" w:space="0" w:color="auto"/>
              <w:right w:val="single" w:sz="4" w:space="0" w:color="auto"/>
            </w:tcBorders>
            <w:vAlign w:val="center"/>
          </w:tcPr>
          <w:p w14:paraId="23948A42"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88C4FF"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FA14E5"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00801D" w14:textId="77777777" w:rsidR="00A931EA" w:rsidRPr="00EE3251" w:rsidRDefault="00A931EA" w:rsidP="004F3EFB">
            <w:pPr>
              <w:widowControl/>
              <w:jc w:val="center"/>
              <w:rPr>
                <w:sz w:val="22"/>
              </w:rPr>
            </w:pPr>
            <w:r w:rsidRPr="00EE3251">
              <w:rPr>
                <w:sz w:val="22"/>
              </w:rPr>
              <w:t>合計</w:t>
            </w:r>
          </w:p>
        </w:tc>
        <w:tc>
          <w:tcPr>
            <w:tcW w:w="982" w:type="dxa"/>
            <w:vMerge/>
            <w:tcBorders>
              <w:top w:val="single" w:sz="4" w:space="0" w:color="auto"/>
              <w:left w:val="single" w:sz="4" w:space="0" w:color="auto"/>
              <w:bottom w:val="single" w:sz="4" w:space="0" w:color="auto"/>
              <w:right w:val="single" w:sz="8" w:space="0" w:color="auto"/>
            </w:tcBorders>
            <w:vAlign w:val="center"/>
            <w:hideMark/>
          </w:tcPr>
          <w:p w14:paraId="543FBA17" w14:textId="77777777" w:rsidR="00A931EA" w:rsidRPr="00EE3251" w:rsidRDefault="00A931EA" w:rsidP="004F3EFB">
            <w:pPr>
              <w:widowControl/>
            </w:pPr>
          </w:p>
        </w:tc>
      </w:tr>
      <w:tr w:rsidR="00A931EA" w:rsidRPr="00EE3251" w14:paraId="6A7818E7" w14:textId="77777777" w:rsidTr="000D2BC3">
        <w:trPr>
          <w:cantSplit/>
          <w:trHeight w:val="58"/>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567D14FC" w14:textId="77777777" w:rsidR="00A931EA" w:rsidRPr="00EE3251" w:rsidRDefault="00A931EA" w:rsidP="004F3EFB">
            <w:pPr>
              <w:widowControl/>
              <w:spacing w:line="240" w:lineRule="atLeast"/>
              <w:rPr>
                <w:b/>
                <w:sz w:val="22"/>
              </w:rPr>
            </w:pPr>
            <w:r w:rsidRPr="00EE3251">
              <w:rPr>
                <w:b/>
                <w:sz w:val="22"/>
              </w:rPr>
              <w:t>已有設備</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9AFC5D" w14:textId="77777777" w:rsidR="00A931EA" w:rsidRPr="00EE3251" w:rsidRDefault="00A931EA" w:rsidP="004F3EFB">
            <w:pPr>
              <w:widowControl/>
              <w:spacing w:line="240" w:lineRule="atLeast"/>
              <w:jc w:val="right"/>
              <w:rPr>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D03615" w14:textId="77777777" w:rsidR="00A931EA" w:rsidRPr="00EE3251" w:rsidRDefault="00A931EA" w:rsidP="004F3EFB">
            <w:pPr>
              <w:widowControl/>
              <w:spacing w:line="240" w:lineRule="atLeast"/>
              <w:jc w:val="center"/>
              <w:rPr>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B7833E" w14:textId="77777777" w:rsidR="00A931EA" w:rsidRPr="00EE3251" w:rsidRDefault="00A931EA" w:rsidP="004F3EFB">
            <w:pPr>
              <w:widowControl/>
              <w:spacing w:line="240" w:lineRule="atLeast"/>
              <w:jc w:val="right"/>
              <w:rPr>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5832C387"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84025D"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5B67FA" w14:textId="77777777" w:rsidR="00A931EA" w:rsidRPr="00EE3251" w:rsidRDefault="00A931EA" w:rsidP="004F3EFB">
            <w:pPr>
              <w:widowControl/>
              <w:spacing w:line="240" w:lineRule="atLeast"/>
              <w:jc w:val="center"/>
              <w:rPr>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B0B284"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vAlign w:val="center"/>
          </w:tcPr>
          <w:p w14:paraId="2FBD63D8" w14:textId="77777777" w:rsidR="00A931EA" w:rsidRPr="00EE3251" w:rsidRDefault="00A931EA" w:rsidP="004F3EFB">
            <w:pPr>
              <w:widowControl/>
              <w:spacing w:line="240" w:lineRule="atLeast"/>
              <w:jc w:val="right"/>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AC32E8" w14:textId="77777777" w:rsidR="00A931EA" w:rsidRPr="00EE3251" w:rsidRDefault="00A931EA" w:rsidP="004F3EFB">
            <w:pPr>
              <w:widowControl/>
              <w:spacing w:line="240" w:lineRule="atLeast"/>
              <w:jc w:val="right"/>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29B529" w14:textId="77777777" w:rsidR="00A931EA" w:rsidRPr="00EE3251" w:rsidRDefault="00A931EA" w:rsidP="004F3EFB">
            <w:pPr>
              <w:widowControl/>
              <w:spacing w:line="240" w:lineRule="atLeast"/>
              <w:jc w:val="right"/>
              <w:rPr>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17DFA7" w14:textId="77777777" w:rsidR="00A931EA" w:rsidRPr="00EE3251" w:rsidRDefault="00A931EA" w:rsidP="004F3EFB">
            <w:pPr>
              <w:widowControl/>
              <w:spacing w:line="240" w:lineRule="atLeast"/>
              <w:jc w:val="right"/>
              <w:rPr>
                <w:sz w:val="22"/>
              </w:rPr>
            </w:pP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79EBE9DF" w14:textId="77777777" w:rsidR="00A931EA" w:rsidRPr="00EE3251" w:rsidRDefault="00A931EA" w:rsidP="004F3EFB">
            <w:pPr>
              <w:widowControl/>
            </w:pPr>
          </w:p>
        </w:tc>
      </w:tr>
      <w:tr w:rsidR="00A931EA" w:rsidRPr="00EE3251" w14:paraId="6CDAD155" w14:textId="77777777" w:rsidTr="000D2BC3">
        <w:trPr>
          <w:cantSplit/>
          <w:trHeight w:val="58"/>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1C6050BA" w14:textId="77777777" w:rsidR="00A931EA" w:rsidRPr="00EE3251" w:rsidRDefault="00A931EA" w:rsidP="004F3EFB">
            <w:pPr>
              <w:widowControl/>
              <w:spacing w:line="240" w:lineRule="atLeast"/>
              <w:rPr>
                <w:sz w:val="22"/>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05BE3F" w14:textId="77777777" w:rsidR="00A931EA" w:rsidRPr="00EE3251" w:rsidRDefault="00A931EA" w:rsidP="004F3EFB">
            <w:pPr>
              <w:widowControl/>
              <w:spacing w:line="240" w:lineRule="atLeast"/>
              <w:jc w:val="right"/>
              <w:rPr>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604617" w14:textId="77777777" w:rsidR="00A931EA" w:rsidRPr="00EE3251" w:rsidRDefault="00A931EA" w:rsidP="004F3EFB">
            <w:pPr>
              <w:widowControl/>
              <w:spacing w:line="240" w:lineRule="atLeast"/>
              <w:jc w:val="center"/>
              <w:rPr>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6D939C" w14:textId="77777777" w:rsidR="00A931EA" w:rsidRPr="00EE3251" w:rsidRDefault="00A931EA" w:rsidP="004F3EFB">
            <w:pPr>
              <w:widowControl/>
              <w:spacing w:line="240" w:lineRule="atLeast"/>
              <w:jc w:val="right"/>
              <w:rPr>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6BC48470"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19A270"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799628" w14:textId="77777777" w:rsidR="00A931EA" w:rsidRPr="00EE3251" w:rsidRDefault="00A931EA" w:rsidP="004F3EFB">
            <w:pPr>
              <w:widowControl/>
              <w:spacing w:line="240" w:lineRule="atLeast"/>
              <w:jc w:val="center"/>
              <w:rPr>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822C8F"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vAlign w:val="center"/>
          </w:tcPr>
          <w:p w14:paraId="66F45458" w14:textId="77777777" w:rsidR="00A931EA" w:rsidRPr="00EE3251" w:rsidRDefault="00A931EA" w:rsidP="004F3EFB">
            <w:pPr>
              <w:widowControl/>
              <w:spacing w:line="240" w:lineRule="atLeast"/>
              <w:jc w:val="right"/>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54B179" w14:textId="77777777" w:rsidR="00A931EA" w:rsidRPr="00EE3251" w:rsidRDefault="00A931EA" w:rsidP="004F3EFB">
            <w:pPr>
              <w:widowControl/>
              <w:spacing w:line="240" w:lineRule="atLeast"/>
              <w:jc w:val="right"/>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295250" w14:textId="77777777" w:rsidR="00A931EA" w:rsidRPr="00EE3251" w:rsidRDefault="00A931EA" w:rsidP="004F3EFB">
            <w:pPr>
              <w:widowControl/>
              <w:spacing w:line="240" w:lineRule="atLeast"/>
              <w:jc w:val="right"/>
              <w:rPr>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479B5B" w14:textId="77777777" w:rsidR="00A931EA" w:rsidRPr="00EE3251" w:rsidRDefault="00A931EA" w:rsidP="004F3EFB">
            <w:pPr>
              <w:widowControl/>
              <w:spacing w:line="240" w:lineRule="atLeast"/>
              <w:jc w:val="right"/>
              <w:rPr>
                <w:sz w:val="22"/>
              </w:rPr>
            </w:pP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7C1FD928" w14:textId="77777777" w:rsidR="00A931EA" w:rsidRPr="00EE3251" w:rsidRDefault="00A931EA" w:rsidP="004F3EFB">
            <w:pPr>
              <w:widowControl/>
            </w:pPr>
          </w:p>
        </w:tc>
      </w:tr>
      <w:tr w:rsidR="00A931EA" w:rsidRPr="00EE3251" w14:paraId="2ABFF56D" w14:textId="77777777" w:rsidTr="000D2BC3">
        <w:trPr>
          <w:cantSplit/>
          <w:trHeight w:val="149"/>
          <w:jc w:val="center"/>
        </w:trPr>
        <w:tc>
          <w:tcPr>
            <w:tcW w:w="10340" w:type="dxa"/>
            <w:gridSpan w:val="9"/>
            <w:tcBorders>
              <w:top w:val="single" w:sz="4" w:space="0" w:color="auto"/>
              <w:left w:val="single" w:sz="4" w:space="0" w:color="auto"/>
              <w:bottom w:val="single" w:sz="4" w:space="0" w:color="auto"/>
              <w:right w:val="single" w:sz="4" w:space="0" w:color="auto"/>
            </w:tcBorders>
            <w:shd w:val="clear" w:color="000000" w:fill="FFFFC0"/>
            <w:vAlign w:val="center"/>
          </w:tcPr>
          <w:p w14:paraId="219DA92F" w14:textId="77777777" w:rsidR="00A931EA" w:rsidRPr="00EE3251" w:rsidRDefault="00A931EA" w:rsidP="004F3EFB">
            <w:pPr>
              <w:widowControl/>
              <w:spacing w:line="240" w:lineRule="atLeast"/>
              <w:jc w:val="center"/>
              <w:rPr>
                <w:b/>
                <w:bCs/>
                <w:color w:val="000000" w:themeColor="text1"/>
                <w:sz w:val="22"/>
              </w:rPr>
            </w:pPr>
            <w:r w:rsidRPr="00EE3251">
              <w:rPr>
                <w:b/>
                <w:bCs/>
                <w:sz w:val="22"/>
              </w:rPr>
              <w:t>小計</w:t>
            </w:r>
          </w:p>
        </w:tc>
        <w:tc>
          <w:tcPr>
            <w:tcW w:w="992" w:type="dxa"/>
            <w:tcBorders>
              <w:top w:val="single" w:sz="4" w:space="0" w:color="auto"/>
              <w:left w:val="single" w:sz="4" w:space="0" w:color="auto"/>
              <w:bottom w:val="single" w:sz="4" w:space="0" w:color="auto"/>
              <w:right w:val="single" w:sz="4" w:space="0" w:color="auto"/>
            </w:tcBorders>
            <w:shd w:val="clear" w:color="000000" w:fill="FFFFC0"/>
            <w:vAlign w:val="center"/>
          </w:tcPr>
          <w:p w14:paraId="38703AEE" w14:textId="77777777" w:rsidR="00A931EA" w:rsidRPr="00EE3251" w:rsidRDefault="00A931EA" w:rsidP="004F3EFB">
            <w:pPr>
              <w:widowControl/>
              <w:spacing w:line="240" w:lineRule="atLeast"/>
              <w:jc w:val="right"/>
              <w:rPr>
                <w:b/>
                <w:bCs/>
                <w:color w:val="000000" w:themeColor="text1"/>
                <w:sz w:val="22"/>
              </w:rPr>
            </w:pPr>
            <w:r w:rsidRPr="00EE3251">
              <w:rPr>
                <w:b/>
                <w:bCs/>
                <w:color w:val="000000" w:themeColor="text1"/>
                <w:sz w:val="22"/>
              </w:rPr>
              <w:t>100.2</w:t>
            </w: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4491818B" w14:textId="77777777" w:rsidR="00A931EA" w:rsidRPr="00EE3251" w:rsidRDefault="00A931EA" w:rsidP="004F3EFB">
            <w:pPr>
              <w:widowControl/>
              <w:spacing w:line="240" w:lineRule="atLeast"/>
              <w:jc w:val="right"/>
              <w:rPr>
                <w:b/>
                <w:bCs/>
                <w:color w:val="FF0000"/>
                <w:sz w:val="22"/>
              </w:rPr>
            </w:pPr>
            <w:r w:rsidRPr="00EE3251">
              <w:rPr>
                <w:b/>
                <w:bCs/>
                <w:color w:val="000000" w:themeColor="text1"/>
                <w:sz w:val="22"/>
              </w:rPr>
              <w:t>415.72</w:t>
            </w:r>
            <w:r w:rsidRPr="00EE3251">
              <w:rPr>
                <w:b/>
                <w:bCs/>
                <w:color w:val="FF0000"/>
                <w:sz w:val="22"/>
              </w:rPr>
              <w:t xml:space="preserve"> </w:t>
            </w: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1D239D78" w14:textId="77777777" w:rsidR="00A931EA" w:rsidRPr="00EE3251" w:rsidRDefault="00A931EA" w:rsidP="004F3EFB">
            <w:pPr>
              <w:widowControl/>
              <w:spacing w:line="240" w:lineRule="atLeast"/>
              <w:jc w:val="right"/>
              <w:rPr>
                <w:b/>
                <w:bCs/>
                <w:color w:val="FF0000"/>
                <w:sz w:val="22"/>
              </w:rPr>
            </w:pPr>
            <w:r w:rsidRPr="00EE3251">
              <w:rPr>
                <w:b/>
                <w:bCs/>
                <w:color w:val="000000" w:themeColor="text1"/>
                <w:sz w:val="22"/>
              </w:rPr>
              <w:t>37.5</w:t>
            </w:r>
            <w:r w:rsidRPr="00EE3251">
              <w:rPr>
                <w:b/>
                <w:bCs/>
                <w:color w:val="FF0000"/>
                <w:sz w:val="22"/>
              </w:rPr>
              <w:t xml:space="preserve"> </w:t>
            </w:r>
          </w:p>
        </w:tc>
        <w:tc>
          <w:tcPr>
            <w:tcW w:w="851"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7A5CD49D" w14:textId="77777777" w:rsidR="00A931EA" w:rsidRPr="00EE3251" w:rsidRDefault="00A931EA" w:rsidP="004F3EFB">
            <w:pPr>
              <w:widowControl/>
              <w:spacing w:line="240" w:lineRule="atLeast"/>
              <w:jc w:val="right"/>
              <w:rPr>
                <w:b/>
                <w:bCs/>
                <w:sz w:val="22"/>
              </w:rPr>
            </w:pPr>
            <w:r w:rsidRPr="00EE3251">
              <w:rPr>
                <w:b/>
                <w:bCs/>
                <w:sz w:val="22"/>
              </w:rPr>
              <w:t xml:space="preserve">553.4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56558AF0" w14:textId="77777777" w:rsidR="00A931EA" w:rsidRPr="00EE3251" w:rsidRDefault="00A931EA" w:rsidP="004F3EFB">
            <w:pPr>
              <w:widowControl/>
            </w:pPr>
          </w:p>
        </w:tc>
      </w:tr>
      <w:tr w:rsidR="00A931EA" w:rsidRPr="00EE3251" w14:paraId="472AB64F" w14:textId="77777777" w:rsidTr="000D2BC3">
        <w:trPr>
          <w:cantSplit/>
          <w:trHeight w:val="149"/>
          <w:jc w:val="center"/>
        </w:trPr>
        <w:tc>
          <w:tcPr>
            <w:tcW w:w="2826" w:type="dxa"/>
            <w:gridSpan w:val="2"/>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1372114" w14:textId="77777777" w:rsidR="00A931EA" w:rsidRPr="00EE3251" w:rsidRDefault="00A931EA" w:rsidP="004F3EFB">
            <w:pPr>
              <w:widowControl/>
              <w:jc w:val="center"/>
              <w:rPr>
                <w:sz w:val="22"/>
              </w:rPr>
            </w:pPr>
            <w:r w:rsidRPr="00EE3251">
              <w:rPr>
                <w:sz w:val="22"/>
              </w:rPr>
              <w:t>計畫新購</w:t>
            </w:r>
          </w:p>
          <w:p w14:paraId="5AFCC4DF" w14:textId="77777777" w:rsidR="00A931EA" w:rsidRPr="00EE3251" w:rsidRDefault="00A931EA" w:rsidP="004F3EFB">
            <w:pPr>
              <w:widowControl/>
              <w:jc w:val="center"/>
              <w:rPr>
                <w:sz w:val="22"/>
              </w:rPr>
            </w:pPr>
            <w:r w:rsidRPr="00EE3251">
              <w:rPr>
                <w:sz w:val="22"/>
              </w:rPr>
              <w:t>設備名稱</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19793A" w14:textId="77777777" w:rsidR="00A931EA" w:rsidRPr="00EE3251" w:rsidRDefault="00A931EA" w:rsidP="004F3EFB">
            <w:pPr>
              <w:widowControl/>
              <w:jc w:val="center"/>
              <w:rPr>
                <w:sz w:val="22"/>
              </w:rPr>
            </w:pPr>
            <w:r w:rsidRPr="00EE3251">
              <w:rPr>
                <w:sz w:val="22"/>
              </w:rPr>
              <w:t>單套購置金額</w:t>
            </w:r>
            <w:r w:rsidRPr="00EE3251">
              <w:rPr>
                <w:sz w:val="22"/>
              </w:rPr>
              <w:br/>
              <w:t>A</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4C7439" w14:textId="77777777" w:rsidR="00A931EA" w:rsidRPr="00EE3251" w:rsidRDefault="00A931EA" w:rsidP="004F3EFB">
            <w:pPr>
              <w:widowControl/>
              <w:jc w:val="center"/>
              <w:rPr>
                <w:sz w:val="22"/>
              </w:rPr>
            </w:pPr>
            <w:r w:rsidRPr="00EE3251">
              <w:rPr>
                <w:sz w:val="22"/>
              </w:rPr>
              <w:t>套數</w:t>
            </w:r>
            <w:r w:rsidRPr="00EE3251">
              <w:rPr>
                <w:sz w:val="22"/>
              </w:rPr>
              <w:br/>
              <w:t>B</w:t>
            </w:r>
          </w:p>
        </w:tc>
        <w:tc>
          <w:tcPr>
            <w:tcW w:w="141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13737D" w14:textId="77777777" w:rsidR="00A931EA" w:rsidRPr="00EE3251" w:rsidRDefault="00A931EA" w:rsidP="004F3EFB">
            <w:pPr>
              <w:widowControl/>
              <w:jc w:val="center"/>
              <w:rPr>
                <w:sz w:val="22"/>
              </w:rPr>
            </w:pPr>
            <w:r w:rsidRPr="00EE3251">
              <w:rPr>
                <w:sz w:val="22"/>
              </w:rPr>
              <w:t>計算基礎</w:t>
            </w:r>
            <w:r w:rsidRPr="00EE3251">
              <w:rPr>
                <w:sz w:val="22"/>
              </w:rPr>
              <w:br/>
              <w:t>A×B/60</w:t>
            </w:r>
          </w:p>
        </w:tc>
        <w:tc>
          <w:tcPr>
            <w:tcW w:w="3828" w:type="dxa"/>
            <w:gridSpan w:val="4"/>
            <w:tcBorders>
              <w:top w:val="single" w:sz="4" w:space="0" w:color="auto"/>
              <w:left w:val="nil"/>
              <w:bottom w:val="single" w:sz="4" w:space="0" w:color="auto"/>
              <w:right w:val="single" w:sz="4" w:space="0" w:color="auto"/>
            </w:tcBorders>
            <w:vAlign w:val="center"/>
          </w:tcPr>
          <w:p w14:paraId="074278E0" w14:textId="77777777" w:rsidR="00A931EA" w:rsidRPr="00EE3251" w:rsidRDefault="00A931EA" w:rsidP="004F3EFB">
            <w:pPr>
              <w:widowControl/>
              <w:jc w:val="center"/>
              <w:rPr>
                <w:sz w:val="22"/>
              </w:rPr>
            </w:pPr>
            <w:r w:rsidRPr="00EE3251">
              <w:rPr>
                <w:sz w:val="22"/>
              </w:rPr>
              <w:t>投入月數</w:t>
            </w:r>
          </w:p>
        </w:tc>
        <w:tc>
          <w:tcPr>
            <w:tcW w:w="3827" w:type="dxa"/>
            <w:gridSpan w:val="4"/>
            <w:tcBorders>
              <w:top w:val="single" w:sz="4" w:space="0" w:color="auto"/>
              <w:left w:val="nil"/>
              <w:bottom w:val="single" w:sz="4" w:space="0" w:color="auto"/>
              <w:right w:val="single" w:sz="4" w:space="0" w:color="auto"/>
            </w:tcBorders>
            <w:vAlign w:val="center"/>
          </w:tcPr>
          <w:p w14:paraId="1C23E386" w14:textId="77777777" w:rsidR="00A931EA" w:rsidRPr="00EE3251" w:rsidRDefault="00A931EA" w:rsidP="004F3EFB">
            <w:pPr>
              <w:widowControl/>
              <w:jc w:val="center"/>
              <w:rPr>
                <w:sz w:val="22"/>
              </w:rPr>
            </w:pPr>
            <w:r w:rsidRPr="00EE3251">
              <w:rPr>
                <w:sz w:val="22"/>
              </w:rPr>
              <w:t>金額</w:t>
            </w:r>
          </w:p>
        </w:tc>
        <w:tc>
          <w:tcPr>
            <w:tcW w:w="982" w:type="dxa"/>
            <w:tcBorders>
              <w:top w:val="single" w:sz="4" w:space="0" w:color="auto"/>
              <w:left w:val="nil"/>
              <w:bottom w:val="single" w:sz="4" w:space="0" w:color="auto"/>
              <w:right w:val="single" w:sz="8" w:space="0" w:color="auto"/>
            </w:tcBorders>
            <w:shd w:val="clear" w:color="auto" w:fill="auto"/>
            <w:noWrap/>
            <w:vAlign w:val="center"/>
            <w:hideMark/>
          </w:tcPr>
          <w:p w14:paraId="27DC3D5C" w14:textId="77777777" w:rsidR="00A931EA" w:rsidRPr="00EE3251" w:rsidRDefault="00A931EA" w:rsidP="004F3EFB">
            <w:pPr>
              <w:widowControl/>
            </w:pPr>
          </w:p>
        </w:tc>
      </w:tr>
      <w:tr w:rsidR="00A931EA" w:rsidRPr="00EE3251" w14:paraId="300C63EF" w14:textId="77777777" w:rsidTr="000D2BC3">
        <w:trPr>
          <w:cantSplit/>
          <w:trHeight w:val="149"/>
          <w:jc w:val="center"/>
        </w:trPr>
        <w:tc>
          <w:tcPr>
            <w:tcW w:w="2826" w:type="dxa"/>
            <w:gridSpan w:val="2"/>
            <w:vMerge/>
            <w:tcBorders>
              <w:top w:val="single" w:sz="4" w:space="0" w:color="auto"/>
              <w:left w:val="single" w:sz="8" w:space="0" w:color="auto"/>
              <w:bottom w:val="single" w:sz="4" w:space="0" w:color="auto"/>
              <w:right w:val="single" w:sz="4" w:space="0" w:color="auto"/>
            </w:tcBorders>
            <w:vAlign w:val="center"/>
            <w:hideMark/>
          </w:tcPr>
          <w:p w14:paraId="4CA0BDE7" w14:textId="77777777" w:rsidR="00A931EA" w:rsidRPr="00EE3251" w:rsidRDefault="00A931EA" w:rsidP="004F3EFB">
            <w:pPr>
              <w:widowControl/>
              <w:rPr>
                <w:sz w:val="22"/>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4DA23284" w14:textId="77777777" w:rsidR="00A931EA" w:rsidRPr="00EE3251" w:rsidRDefault="00A931EA" w:rsidP="004F3EFB">
            <w:pPr>
              <w:widowControl/>
              <w:rPr>
                <w:sz w:val="22"/>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6278C57F" w14:textId="77777777" w:rsidR="00A931EA" w:rsidRPr="00EE3251" w:rsidRDefault="00A931EA" w:rsidP="004F3EFB">
            <w:pPr>
              <w:widowControl/>
              <w:rPr>
                <w:sz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14:paraId="4E3D8748" w14:textId="77777777" w:rsidR="00A931EA" w:rsidRPr="00EE3251" w:rsidRDefault="00A931EA" w:rsidP="004F3EFB">
            <w:pPr>
              <w:widowControl/>
              <w:rPr>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297BAF72"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067D89"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0AB16E"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5BFCD" w14:textId="77777777" w:rsidR="00A931EA" w:rsidRPr="00EE3251" w:rsidRDefault="00A931EA" w:rsidP="004F3EFB">
            <w:pPr>
              <w:widowControl/>
              <w:jc w:val="center"/>
              <w:rPr>
                <w:sz w:val="22"/>
              </w:rPr>
            </w:pPr>
            <w:r w:rsidRPr="00EE3251">
              <w:rPr>
                <w:sz w:val="22"/>
              </w:rPr>
              <w:t>合計</w:t>
            </w:r>
          </w:p>
        </w:tc>
        <w:tc>
          <w:tcPr>
            <w:tcW w:w="992" w:type="dxa"/>
            <w:tcBorders>
              <w:top w:val="single" w:sz="4" w:space="0" w:color="auto"/>
              <w:left w:val="single" w:sz="4" w:space="0" w:color="auto"/>
              <w:bottom w:val="single" w:sz="4" w:space="0" w:color="auto"/>
              <w:right w:val="single" w:sz="4" w:space="0" w:color="auto"/>
            </w:tcBorders>
            <w:vAlign w:val="center"/>
          </w:tcPr>
          <w:p w14:paraId="30DBD219"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7CC84"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DD013"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F446F1" w14:textId="77777777" w:rsidR="00A931EA" w:rsidRPr="00EE3251" w:rsidRDefault="00A931EA" w:rsidP="004F3EFB">
            <w:pPr>
              <w:widowControl/>
              <w:jc w:val="center"/>
              <w:rPr>
                <w:sz w:val="22"/>
              </w:rPr>
            </w:pPr>
            <w:r w:rsidRPr="00EE3251">
              <w:rPr>
                <w:sz w:val="22"/>
              </w:rPr>
              <w:t>合計</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2A523D74" w14:textId="77777777" w:rsidR="00A931EA" w:rsidRPr="00EE3251" w:rsidRDefault="00A931EA" w:rsidP="004F3EFB">
            <w:pPr>
              <w:widowControl/>
            </w:pPr>
          </w:p>
        </w:tc>
      </w:tr>
      <w:tr w:rsidR="00A931EA" w:rsidRPr="00EE3251" w14:paraId="6C885A7A" w14:textId="77777777" w:rsidTr="000D2BC3">
        <w:trPr>
          <w:cantSplit/>
          <w:trHeight w:val="149"/>
          <w:jc w:val="center"/>
        </w:trPr>
        <w:tc>
          <w:tcPr>
            <w:tcW w:w="15149" w:type="dxa"/>
            <w:gridSpan w:val="14"/>
            <w:tcBorders>
              <w:top w:val="single" w:sz="4" w:space="0" w:color="auto"/>
              <w:left w:val="single" w:sz="8" w:space="0" w:color="auto"/>
              <w:bottom w:val="single" w:sz="4" w:space="0" w:color="auto"/>
              <w:right w:val="single" w:sz="8" w:space="0" w:color="auto"/>
            </w:tcBorders>
            <w:vAlign w:val="center"/>
          </w:tcPr>
          <w:p w14:paraId="666284AA" w14:textId="77777777" w:rsidR="00A931EA" w:rsidRPr="00EE3251" w:rsidRDefault="00A931EA" w:rsidP="004F3EFB">
            <w:pPr>
              <w:widowControl/>
              <w:rPr>
                <w:b/>
                <w:sz w:val="22"/>
              </w:rPr>
            </w:pPr>
            <w:r w:rsidRPr="00EE3251">
              <w:rPr>
                <w:b/>
                <w:sz w:val="22"/>
              </w:rPr>
              <w:t>新購設備</w:t>
            </w:r>
          </w:p>
        </w:tc>
      </w:tr>
      <w:tr w:rsidR="00A931EA" w:rsidRPr="00EE3251" w14:paraId="0E8551F2" w14:textId="77777777" w:rsidTr="000D2BC3">
        <w:trPr>
          <w:cantSplit/>
          <w:trHeight w:val="149"/>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4603E9AA" w14:textId="77777777" w:rsidR="00A931EA" w:rsidRPr="00EE3251" w:rsidRDefault="00A931EA" w:rsidP="004F3EFB">
            <w:pPr>
              <w:rPr>
                <w:rFonts w:eastAsia="新細明體"/>
                <w:color w:val="000000"/>
              </w:rPr>
            </w:pPr>
            <w:r w:rsidRPr="00EE3251">
              <w:rPr>
                <w:color w:val="000000"/>
              </w:rPr>
              <w:t>PC</w:t>
            </w:r>
            <w:r w:rsidRPr="00EE3251">
              <w:rPr>
                <w:color w:val="000000"/>
              </w:rPr>
              <w:t>含銀幕</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27F574" w14:textId="77777777" w:rsidR="00A931EA" w:rsidRPr="00EE3251" w:rsidRDefault="00A931EA" w:rsidP="004F3EFB">
            <w:pPr>
              <w:jc w:val="center"/>
              <w:rPr>
                <w:rFonts w:eastAsia="新細明體"/>
                <w:color w:val="000000"/>
              </w:rPr>
            </w:pPr>
            <w:r w:rsidRPr="00EE3251">
              <w:rPr>
                <w:color w:val="000000"/>
              </w:rPr>
              <w:t>45</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001CAF" w14:textId="77777777" w:rsidR="00A931EA" w:rsidRPr="00EE3251" w:rsidRDefault="00A931EA" w:rsidP="004F3EFB">
            <w:pPr>
              <w:jc w:val="center"/>
              <w:rPr>
                <w:rFonts w:eastAsia="新細明體"/>
                <w:color w:val="000000"/>
              </w:rPr>
            </w:pPr>
            <w:r w:rsidRPr="00EE3251">
              <w:rPr>
                <w:color w:val="000000"/>
              </w:rPr>
              <w:t>14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595299" w14:textId="77777777" w:rsidR="00A931EA" w:rsidRPr="00EE3251" w:rsidRDefault="00A931EA" w:rsidP="004F3EFB">
            <w:pPr>
              <w:jc w:val="right"/>
              <w:rPr>
                <w:rFonts w:eastAsia="新細明體"/>
                <w:color w:val="000000"/>
              </w:rPr>
            </w:pPr>
            <w:r w:rsidRPr="00EE3251">
              <w:rPr>
                <w:color w:val="000000"/>
              </w:rPr>
              <w:t xml:space="preserve">11 </w:t>
            </w:r>
          </w:p>
        </w:tc>
        <w:tc>
          <w:tcPr>
            <w:tcW w:w="993" w:type="dxa"/>
            <w:tcBorders>
              <w:top w:val="single" w:sz="4" w:space="0" w:color="auto"/>
              <w:left w:val="single" w:sz="4" w:space="0" w:color="auto"/>
              <w:bottom w:val="single" w:sz="4" w:space="0" w:color="auto"/>
              <w:right w:val="single" w:sz="4" w:space="0" w:color="auto"/>
            </w:tcBorders>
            <w:vAlign w:val="center"/>
          </w:tcPr>
          <w:p w14:paraId="33C27613" w14:textId="77777777" w:rsidR="00A931EA" w:rsidRPr="00EE3251" w:rsidRDefault="00A931EA" w:rsidP="004F3EFB">
            <w:pPr>
              <w:jc w:val="center"/>
              <w:rPr>
                <w:rFonts w:eastAsia="新細明體"/>
                <w:color w:val="000000"/>
              </w:rPr>
            </w:pPr>
            <w:r w:rsidRPr="00EE3251">
              <w:rPr>
                <w:color w:val="000000"/>
              </w:rPr>
              <w:t>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387D1C" w14:textId="77777777" w:rsidR="00A931EA" w:rsidRPr="00EE3251" w:rsidRDefault="00A931EA" w:rsidP="004F3EFB">
            <w:pPr>
              <w:jc w:val="center"/>
              <w:rPr>
                <w:rFonts w:eastAsia="新細明體"/>
                <w:color w:val="000000"/>
              </w:rPr>
            </w:pPr>
            <w:r w:rsidRPr="00EE3251">
              <w:rPr>
                <w:color w:val="000000"/>
              </w:rPr>
              <w:t>12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247C95" w14:textId="77777777" w:rsidR="00A931EA" w:rsidRPr="00EE3251" w:rsidRDefault="00A931EA" w:rsidP="004F3EFB">
            <w:pPr>
              <w:jc w:val="center"/>
              <w:rPr>
                <w:rFonts w:eastAsia="新細明體"/>
                <w:color w:val="000000"/>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12CC18B4" w14:textId="77777777" w:rsidR="00A931EA" w:rsidRPr="00EE3251" w:rsidRDefault="00A931EA" w:rsidP="004F3EFB">
            <w:pPr>
              <w:jc w:val="center"/>
              <w:rPr>
                <w:rFonts w:eastAsia="新細明體"/>
                <w:color w:val="000000"/>
              </w:rPr>
            </w:pPr>
            <w:r w:rsidRPr="00EE3251">
              <w:rPr>
                <w:color w:val="000000"/>
              </w:rPr>
              <w:t>24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DC6A30" w14:textId="77777777" w:rsidR="00A931EA" w:rsidRPr="00EE3251" w:rsidRDefault="00A931EA" w:rsidP="004F3EFB">
            <w:pPr>
              <w:jc w:val="right"/>
              <w:rPr>
                <w:rFonts w:eastAsia="新細明體"/>
                <w:color w:val="000000"/>
              </w:rPr>
            </w:pPr>
            <w:r w:rsidRPr="00EE3251">
              <w:rPr>
                <w:color w:val="000000"/>
              </w:rPr>
              <w:t xml:space="preserve">11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E28F82" w14:textId="77777777" w:rsidR="00A931EA" w:rsidRPr="00EE3251" w:rsidRDefault="00A931EA" w:rsidP="004F3EFB">
            <w:pPr>
              <w:jc w:val="right"/>
              <w:rPr>
                <w:rFonts w:eastAsia="新細明體"/>
                <w:color w:val="000000"/>
              </w:rPr>
            </w:pPr>
            <w:r w:rsidRPr="00EE3251">
              <w:rPr>
                <w:color w:val="000000"/>
              </w:rPr>
              <w:t xml:space="preserve">126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A832A2" w14:textId="77777777" w:rsidR="00A931EA" w:rsidRPr="00EE3251" w:rsidRDefault="00A931EA" w:rsidP="004F3EFB">
            <w:pPr>
              <w:jc w:val="right"/>
              <w:rPr>
                <w:rFonts w:eastAsia="新細明體"/>
                <w:color w:val="000000"/>
              </w:rPr>
            </w:pPr>
            <w:r w:rsidRPr="00EE3251">
              <w:rPr>
                <w:color w:val="000000"/>
              </w:rPr>
              <w:t xml:space="preserve">116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AB6AD6" w14:textId="77777777" w:rsidR="00A931EA" w:rsidRPr="00EE3251" w:rsidRDefault="00A931EA" w:rsidP="004F3EFB">
            <w:pPr>
              <w:jc w:val="right"/>
              <w:rPr>
                <w:rFonts w:eastAsia="新細明體"/>
                <w:color w:val="000000"/>
              </w:rPr>
            </w:pPr>
            <w:r w:rsidRPr="00EE3251">
              <w:rPr>
                <w:color w:val="000000"/>
              </w:rPr>
              <w:t xml:space="preserve">252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002E627F" w14:textId="77777777" w:rsidR="00A931EA" w:rsidRPr="00EE3251" w:rsidRDefault="00A931EA" w:rsidP="004F3EFB">
            <w:pPr>
              <w:rPr>
                <w:rFonts w:eastAsia="新細明體"/>
                <w:color w:val="000000"/>
              </w:rPr>
            </w:pPr>
            <w:r w:rsidRPr="00EE3251">
              <w:rPr>
                <w:color w:val="000000"/>
              </w:rPr>
              <w:t>研發用電腦</w:t>
            </w:r>
          </w:p>
        </w:tc>
      </w:tr>
      <w:tr w:rsidR="00A931EA" w:rsidRPr="00EE3251" w14:paraId="243148EA" w14:textId="77777777" w:rsidTr="000D2BC3">
        <w:trPr>
          <w:cantSplit/>
          <w:trHeight w:val="149"/>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2BA5600C" w14:textId="77777777" w:rsidR="00A931EA" w:rsidRPr="00EE3251" w:rsidRDefault="00A931EA" w:rsidP="004F3EFB">
            <w:pPr>
              <w:rPr>
                <w:rFonts w:eastAsia="新細明體"/>
                <w:color w:val="000000"/>
              </w:rPr>
            </w:pPr>
            <w:r w:rsidRPr="00EE3251">
              <w:rPr>
                <w:color w:val="000000"/>
              </w:rPr>
              <w:t>生產力軟體</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6277DF" w14:textId="77777777" w:rsidR="00A931EA" w:rsidRPr="00EE3251" w:rsidRDefault="00A931EA" w:rsidP="004F3EFB">
            <w:pPr>
              <w:jc w:val="center"/>
              <w:rPr>
                <w:rFonts w:eastAsia="新細明體"/>
                <w:color w:val="000000"/>
              </w:rPr>
            </w:pPr>
            <w:r w:rsidRPr="00EE3251">
              <w:rPr>
                <w:color w:val="000000"/>
              </w:rPr>
              <w:t>8</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9D64F4" w14:textId="77777777" w:rsidR="00A931EA" w:rsidRPr="00EE3251" w:rsidRDefault="00A931EA" w:rsidP="004F3EFB">
            <w:pPr>
              <w:jc w:val="center"/>
              <w:rPr>
                <w:rFonts w:eastAsia="新細明體"/>
                <w:color w:val="000000"/>
              </w:rPr>
            </w:pPr>
            <w:r w:rsidRPr="00EE3251">
              <w:rPr>
                <w:color w:val="000000"/>
              </w:rPr>
              <w:t>12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36AE4D" w14:textId="77777777" w:rsidR="00A931EA" w:rsidRPr="00EE3251" w:rsidRDefault="00A931EA" w:rsidP="004F3EFB">
            <w:pPr>
              <w:jc w:val="right"/>
              <w:rPr>
                <w:rFonts w:eastAsia="新細明體"/>
                <w:color w:val="000000"/>
              </w:rPr>
            </w:pPr>
            <w:r w:rsidRPr="00EE3251">
              <w:rPr>
                <w:color w:val="000000"/>
              </w:rPr>
              <w:t xml:space="preserve">2 </w:t>
            </w:r>
          </w:p>
        </w:tc>
        <w:tc>
          <w:tcPr>
            <w:tcW w:w="993" w:type="dxa"/>
            <w:tcBorders>
              <w:top w:val="single" w:sz="4" w:space="0" w:color="auto"/>
              <w:left w:val="single" w:sz="4" w:space="0" w:color="auto"/>
              <w:bottom w:val="single" w:sz="4" w:space="0" w:color="auto"/>
              <w:right w:val="single" w:sz="4" w:space="0" w:color="auto"/>
            </w:tcBorders>
            <w:vAlign w:val="center"/>
          </w:tcPr>
          <w:p w14:paraId="5FC9794B" w14:textId="77777777" w:rsidR="00A931EA" w:rsidRPr="00EE3251" w:rsidRDefault="00A931EA" w:rsidP="004F3EFB">
            <w:pPr>
              <w:jc w:val="center"/>
              <w:rPr>
                <w:rFonts w:eastAsia="新細明體"/>
                <w:color w:val="000000"/>
              </w:rPr>
            </w:pPr>
            <w:r w:rsidRPr="00EE3251">
              <w:rPr>
                <w:color w:val="000000"/>
              </w:rPr>
              <w:t>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3F0A5C" w14:textId="77777777" w:rsidR="00A931EA" w:rsidRPr="00EE3251" w:rsidRDefault="00A931EA" w:rsidP="004F3EFB">
            <w:pPr>
              <w:jc w:val="center"/>
              <w:rPr>
                <w:rFonts w:eastAsia="新細明體"/>
                <w:color w:val="000000"/>
              </w:rPr>
            </w:pPr>
            <w:r w:rsidRPr="00EE3251">
              <w:rPr>
                <w:color w:val="000000"/>
              </w:rPr>
              <w:t>12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7D5CA4" w14:textId="77777777" w:rsidR="00A931EA" w:rsidRPr="00EE3251" w:rsidRDefault="00A931EA" w:rsidP="004F3EFB">
            <w:pPr>
              <w:jc w:val="center"/>
              <w:rPr>
                <w:rFonts w:eastAsia="新細明體"/>
                <w:color w:val="000000"/>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2457C4AA" w14:textId="77777777" w:rsidR="00A931EA" w:rsidRPr="00EE3251" w:rsidRDefault="00A931EA" w:rsidP="004F3EFB">
            <w:pPr>
              <w:jc w:val="center"/>
              <w:rPr>
                <w:rFonts w:eastAsia="新細明體"/>
                <w:color w:val="000000"/>
              </w:rPr>
            </w:pPr>
            <w:r w:rsidRPr="00EE3251">
              <w:rPr>
                <w:color w:val="000000"/>
              </w:rPr>
              <w:t>24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20735D" w14:textId="77777777" w:rsidR="00A931EA" w:rsidRPr="00EE3251" w:rsidRDefault="00A931EA" w:rsidP="004F3EFB">
            <w:pPr>
              <w:jc w:val="right"/>
              <w:rPr>
                <w:rFonts w:eastAsia="新細明體"/>
                <w:color w:val="000000"/>
              </w:rPr>
            </w:pPr>
            <w:r w:rsidRPr="00EE3251">
              <w:rPr>
                <w:color w:val="000000"/>
              </w:rPr>
              <w:t xml:space="preserve">2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F6AD2C" w14:textId="77777777" w:rsidR="00A931EA" w:rsidRPr="00EE3251" w:rsidRDefault="00A931EA" w:rsidP="004F3EFB">
            <w:pPr>
              <w:jc w:val="right"/>
              <w:rPr>
                <w:rFonts w:eastAsia="新細明體"/>
                <w:color w:val="000000"/>
              </w:rPr>
            </w:pPr>
            <w:r w:rsidRPr="00EE3251">
              <w:rPr>
                <w:color w:val="000000"/>
              </w:rPr>
              <w:t xml:space="preserve">19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5E4A86" w14:textId="77777777" w:rsidR="00A931EA" w:rsidRPr="00EE3251" w:rsidRDefault="00A931EA" w:rsidP="004F3EFB">
            <w:pPr>
              <w:jc w:val="right"/>
              <w:rPr>
                <w:rFonts w:eastAsia="新細明體"/>
                <w:color w:val="000000"/>
              </w:rPr>
            </w:pPr>
            <w:r w:rsidRPr="00EE3251">
              <w:rPr>
                <w:color w:val="000000"/>
              </w:rPr>
              <w:t xml:space="preserve">18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5DD2D7" w14:textId="77777777" w:rsidR="00A931EA" w:rsidRPr="00EE3251" w:rsidRDefault="00A931EA" w:rsidP="004F3EFB">
            <w:pPr>
              <w:jc w:val="right"/>
              <w:rPr>
                <w:rFonts w:eastAsia="新細明體"/>
                <w:color w:val="000000"/>
              </w:rPr>
            </w:pPr>
            <w:r w:rsidRPr="00EE3251">
              <w:rPr>
                <w:color w:val="000000"/>
              </w:rPr>
              <w:t xml:space="preserve">38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216E6BFB" w14:textId="77777777" w:rsidR="00A931EA" w:rsidRPr="00EE3251" w:rsidRDefault="00A931EA" w:rsidP="004F3EFB">
            <w:pPr>
              <w:rPr>
                <w:rFonts w:eastAsia="新細明體"/>
                <w:color w:val="000000"/>
              </w:rPr>
            </w:pPr>
            <w:r w:rsidRPr="00EE3251">
              <w:rPr>
                <w:color w:val="000000"/>
              </w:rPr>
              <w:t>研發用軟體</w:t>
            </w:r>
          </w:p>
        </w:tc>
      </w:tr>
      <w:tr w:rsidR="00A931EA" w:rsidRPr="00EE3251" w14:paraId="29E32FBE" w14:textId="77777777" w:rsidTr="000D2BC3">
        <w:trPr>
          <w:cantSplit/>
          <w:trHeight w:val="149"/>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11C6EC7D" w14:textId="77777777" w:rsidR="00A931EA" w:rsidRPr="00EE3251" w:rsidRDefault="00A931EA" w:rsidP="004F3EFB">
            <w:pPr>
              <w:rPr>
                <w:rFonts w:eastAsia="新細明體"/>
                <w:color w:val="000000"/>
              </w:rPr>
            </w:pPr>
            <w:r w:rsidRPr="00EE3251">
              <w:rPr>
                <w:color w:val="000000"/>
              </w:rPr>
              <w:t>程式語言開發軟體</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6B22B9" w14:textId="77777777" w:rsidR="00A931EA" w:rsidRPr="00EE3251" w:rsidRDefault="00A931EA" w:rsidP="004F3EFB">
            <w:pPr>
              <w:jc w:val="center"/>
              <w:rPr>
                <w:rFonts w:eastAsia="新細明體"/>
                <w:color w:val="000000"/>
              </w:rPr>
            </w:pPr>
            <w:r w:rsidRPr="00EE3251">
              <w:rPr>
                <w:color w:val="000000"/>
              </w:rPr>
              <w:t>15</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1FC63D" w14:textId="77777777" w:rsidR="00A931EA" w:rsidRPr="00EE3251" w:rsidRDefault="00A931EA" w:rsidP="004F3EFB">
            <w:pPr>
              <w:jc w:val="center"/>
              <w:rPr>
                <w:rFonts w:eastAsia="新細明體"/>
                <w:color w:val="000000"/>
              </w:rPr>
            </w:pPr>
            <w:r w:rsidRPr="00EE3251">
              <w:rPr>
                <w:color w:val="000000"/>
              </w:rPr>
              <w:t>12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04BA05" w14:textId="77777777" w:rsidR="00A931EA" w:rsidRPr="00EE3251" w:rsidRDefault="00A931EA" w:rsidP="004F3EFB">
            <w:pPr>
              <w:jc w:val="right"/>
              <w:rPr>
                <w:rFonts w:eastAsia="新細明體"/>
                <w:color w:val="000000"/>
              </w:rPr>
            </w:pPr>
            <w:r w:rsidRPr="00EE3251">
              <w:rPr>
                <w:color w:val="000000"/>
              </w:rPr>
              <w:t xml:space="preserve">3 </w:t>
            </w:r>
          </w:p>
        </w:tc>
        <w:tc>
          <w:tcPr>
            <w:tcW w:w="993" w:type="dxa"/>
            <w:tcBorders>
              <w:top w:val="single" w:sz="4" w:space="0" w:color="auto"/>
              <w:left w:val="single" w:sz="4" w:space="0" w:color="auto"/>
              <w:bottom w:val="single" w:sz="4" w:space="0" w:color="auto"/>
              <w:right w:val="single" w:sz="4" w:space="0" w:color="auto"/>
            </w:tcBorders>
            <w:vAlign w:val="center"/>
          </w:tcPr>
          <w:p w14:paraId="1A6143EF" w14:textId="77777777" w:rsidR="00A931EA" w:rsidRPr="00EE3251" w:rsidRDefault="00A931EA" w:rsidP="004F3EFB">
            <w:pPr>
              <w:jc w:val="center"/>
              <w:rPr>
                <w:rFonts w:eastAsia="新細明體"/>
                <w:color w:val="000000"/>
              </w:rPr>
            </w:pPr>
            <w:r w:rsidRPr="00EE3251">
              <w:rPr>
                <w:color w:val="000000"/>
              </w:rPr>
              <w:t>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77F3CE" w14:textId="77777777" w:rsidR="00A931EA" w:rsidRPr="00EE3251" w:rsidRDefault="00A931EA" w:rsidP="004F3EFB">
            <w:pPr>
              <w:jc w:val="center"/>
              <w:rPr>
                <w:rFonts w:eastAsia="新細明體"/>
                <w:color w:val="000000"/>
              </w:rPr>
            </w:pPr>
            <w:r w:rsidRPr="00EE3251">
              <w:rPr>
                <w:color w:val="000000"/>
              </w:rPr>
              <w:t>12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D0E05B" w14:textId="77777777" w:rsidR="00A931EA" w:rsidRPr="00EE3251" w:rsidRDefault="00A931EA" w:rsidP="004F3EFB">
            <w:pPr>
              <w:jc w:val="center"/>
              <w:rPr>
                <w:rFonts w:eastAsia="新細明體"/>
                <w:color w:val="000000"/>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4C3BD794" w14:textId="77777777" w:rsidR="00A931EA" w:rsidRPr="00EE3251" w:rsidRDefault="00A931EA" w:rsidP="004F3EFB">
            <w:pPr>
              <w:jc w:val="center"/>
              <w:rPr>
                <w:rFonts w:eastAsia="新細明體"/>
                <w:color w:val="000000"/>
              </w:rPr>
            </w:pPr>
            <w:r w:rsidRPr="00EE3251">
              <w:rPr>
                <w:color w:val="000000"/>
              </w:rPr>
              <w:t>24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CA1E69" w14:textId="77777777" w:rsidR="00A931EA" w:rsidRPr="00EE3251" w:rsidRDefault="00A931EA" w:rsidP="004F3EFB">
            <w:pPr>
              <w:jc w:val="right"/>
              <w:rPr>
                <w:rFonts w:eastAsia="新細明體"/>
                <w:color w:val="000000"/>
              </w:rPr>
            </w:pPr>
            <w:r w:rsidRPr="00EE3251">
              <w:rPr>
                <w:color w:val="000000"/>
              </w:rPr>
              <w:t xml:space="preserve">3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FD6D3A" w14:textId="77777777" w:rsidR="00A931EA" w:rsidRPr="00EE3251" w:rsidRDefault="00A931EA" w:rsidP="004F3EFB">
            <w:pPr>
              <w:jc w:val="right"/>
              <w:rPr>
                <w:rFonts w:eastAsia="新細明體"/>
                <w:color w:val="000000"/>
              </w:rPr>
            </w:pPr>
            <w:r w:rsidRPr="00EE3251">
              <w:rPr>
                <w:color w:val="000000"/>
              </w:rPr>
              <w:t xml:space="preserve">36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53FDB3" w14:textId="77777777" w:rsidR="00A931EA" w:rsidRPr="00EE3251" w:rsidRDefault="00A931EA" w:rsidP="004F3EFB">
            <w:pPr>
              <w:jc w:val="right"/>
              <w:rPr>
                <w:rFonts w:eastAsia="新細明體"/>
                <w:color w:val="000000"/>
              </w:rPr>
            </w:pPr>
            <w:r w:rsidRPr="00EE3251">
              <w:rPr>
                <w:color w:val="000000"/>
              </w:rPr>
              <w:t xml:space="preserve">33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87546" w14:textId="77777777" w:rsidR="00A931EA" w:rsidRPr="00EE3251" w:rsidRDefault="00A931EA" w:rsidP="004F3EFB">
            <w:pPr>
              <w:jc w:val="right"/>
              <w:rPr>
                <w:rFonts w:eastAsia="新細明體"/>
                <w:color w:val="000000"/>
              </w:rPr>
            </w:pPr>
            <w:r w:rsidRPr="00EE3251">
              <w:rPr>
                <w:color w:val="000000"/>
              </w:rPr>
              <w:t xml:space="preserve">72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5CF7CF93" w14:textId="77777777" w:rsidR="00A931EA" w:rsidRPr="00EE3251" w:rsidRDefault="00A931EA" w:rsidP="004F3EFB">
            <w:pPr>
              <w:rPr>
                <w:rFonts w:eastAsia="新細明體"/>
                <w:color w:val="000000"/>
              </w:rPr>
            </w:pPr>
            <w:r w:rsidRPr="00EE3251">
              <w:rPr>
                <w:color w:val="000000"/>
              </w:rPr>
              <w:t>軟體開發</w:t>
            </w:r>
          </w:p>
        </w:tc>
      </w:tr>
      <w:tr w:rsidR="00A931EA" w:rsidRPr="00EE3251" w14:paraId="7663F139" w14:textId="77777777" w:rsidTr="000D2BC3">
        <w:trPr>
          <w:cantSplit/>
          <w:trHeight w:val="149"/>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0BAB50BC" w14:textId="77777777" w:rsidR="00A931EA" w:rsidRPr="00EE3251" w:rsidRDefault="00A931EA" w:rsidP="004F3EFB">
            <w:pPr>
              <w:rPr>
                <w:rFonts w:eastAsia="新細明體"/>
                <w:color w:val="000000"/>
              </w:rPr>
            </w:pPr>
            <w:r w:rsidRPr="00EE3251">
              <w:rPr>
                <w:color w:val="000000"/>
              </w:rPr>
              <w:t>影像開發軟體</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45056D" w14:textId="77777777" w:rsidR="00A931EA" w:rsidRPr="00EE3251" w:rsidRDefault="00A931EA" w:rsidP="004F3EFB">
            <w:pPr>
              <w:jc w:val="center"/>
              <w:rPr>
                <w:rFonts w:eastAsia="新細明體"/>
                <w:color w:val="000000"/>
              </w:rPr>
            </w:pPr>
            <w:r w:rsidRPr="00EE3251">
              <w:rPr>
                <w:color w:val="000000"/>
              </w:rPr>
              <w:t>5</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EE0B3A" w14:textId="77777777" w:rsidR="00A931EA" w:rsidRPr="00EE3251" w:rsidRDefault="00A931EA" w:rsidP="004F3EFB">
            <w:pPr>
              <w:jc w:val="center"/>
              <w:rPr>
                <w:rFonts w:eastAsia="新細明體"/>
                <w:color w:val="000000"/>
              </w:rPr>
            </w:pPr>
            <w:r w:rsidRPr="00EE3251">
              <w:rPr>
                <w:color w:val="000000"/>
              </w:rPr>
              <w:t>12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187BD" w14:textId="77777777" w:rsidR="00A931EA" w:rsidRPr="00EE3251" w:rsidRDefault="00A931EA" w:rsidP="004F3EFB">
            <w:pPr>
              <w:jc w:val="right"/>
              <w:rPr>
                <w:rFonts w:eastAsia="新細明體"/>
                <w:color w:val="000000"/>
              </w:rPr>
            </w:pPr>
            <w:r w:rsidRPr="00EE3251">
              <w:rPr>
                <w:color w:val="000000"/>
              </w:rPr>
              <w:t xml:space="preserve">1 </w:t>
            </w:r>
          </w:p>
        </w:tc>
        <w:tc>
          <w:tcPr>
            <w:tcW w:w="993" w:type="dxa"/>
            <w:tcBorders>
              <w:top w:val="single" w:sz="4" w:space="0" w:color="auto"/>
              <w:left w:val="single" w:sz="4" w:space="0" w:color="auto"/>
              <w:bottom w:val="single" w:sz="4" w:space="0" w:color="auto"/>
              <w:right w:val="single" w:sz="4" w:space="0" w:color="auto"/>
            </w:tcBorders>
            <w:vAlign w:val="center"/>
          </w:tcPr>
          <w:p w14:paraId="32312511" w14:textId="77777777" w:rsidR="00A931EA" w:rsidRPr="00EE3251" w:rsidRDefault="00A931EA" w:rsidP="004F3EFB">
            <w:pPr>
              <w:jc w:val="center"/>
              <w:rPr>
                <w:rFonts w:eastAsia="新細明體"/>
                <w:color w:val="000000"/>
              </w:rPr>
            </w:pPr>
            <w:r w:rsidRPr="00EE3251">
              <w:rPr>
                <w:color w:val="000000"/>
              </w:rPr>
              <w:t>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67DAFD" w14:textId="77777777" w:rsidR="00A931EA" w:rsidRPr="00EE3251" w:rsidRDefault="00A931EA" w:rsidP="004F3EFB">
            <w:pPr>
              <w:jc w:val="center"/>
              <w:rPr>
                <w:rFonts w:eastAsia="新細明體"/>
                <w:color w:val="000000"/>
              </w:rPr>
            </w:pPr>
            <w:r w:rsidRPr="00EE3251">
              <w:rPr>
                <w:color w:val="000000"/>
              </w:rPr>
              <w:t>12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48DF46" w14:textId="77777777" w:rsidR="00A931EA" w:rsidRPr="00EE3251" w:rsidRDefault="00A931EA" w:rsidP="004F3EFB">
            <w:pPr>
              <w:jc w:val="center"/>
              <w:rPr>
                <w:rFonts w:eastAsia="新細明體"/>
                <w:color w:val="000000"/>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57AA3F38" w14:textId="77777777" w:rsidR="00A931EA" w:rsidRPr="00EE3251" w:rsidRDefault="00A931EA" w:rsidP="004F3EFB">
            <w:pPr>
              <w:jc w:val="center"/>
              <w:rPr>
                <w:rFonts w:eastAsia="新細明體"/>
                <w:color w:val="000000"/>
              </w:rPr>
            </w:pPr>
            <w:r w:rsidRPr="00EE3251">
              <w:rPr>
                <w:color w:val="000000"/>
              </w:rPr>
              <w:t>24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48296D" w14:textId="77777777" w:rsidR="00A931EA" w:rsidRPr="00EE3251" w:rsidRDefault="00A931EA" w:rsidP="004F3EFB">
            <w:pPr>
              <w:jc w:val="right"/>
              <w:rPr>
                <w:rFonts w:eastAsia="新細明體"/>
                <w:color w:val="000000"/>
              </w:rPr>
            </w:pPr>
            <w:r w:rsidRPr="00EE3251">
              <w:rPr>
                <w:color w:val="000000"/>
              </w:rPr>
              <w:t xml:space="preserve">1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6A0B86" w14:textId="77777777" w:rsidR="00A931EA" w:rsidRPr="00EE3251" w:rsidRDefault="00A931EA" w:rsidP="004F3EFB">
            <w:pPr>
              <w:jc w:val="right"/>
              <w:rPr>
                <w:rFonts w:eastAsia="新細明體"/>
                <w:color w:val="000000"/>
              </w:rPr>
            </w:pPr>
            <w:r w:rsidRPr="00EE3251">
              <w:rPr>
                <w:color w:val="000000"/>
              </w:rPr>
              <w:t xml:space="preserve">12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48CDC0" w14:textId="77777777" w:rsidR="00A931EA" w:rsidRPr="00EE3251" w:rsidRDefault="00A931EA" w:rsidP="004F3EFB">
            <w:pPr>
              <w:jc w:val="right"/>
              <w:rPr>
                <w:rFonts w:eastAsia="新細明體"/>
                <w:color w:val="000000"/>
              </w:rPr>
            </w:pPr>
            <w:r w:rsidRPr="00EE3251">
              <w:rPr>
                <w:color w:val="000000"/>
              </w:rPr>
              <w:t xml:space="preserve">11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0A0FD3" w14:textId="77777777" w:rsidR="00A931EA" w:rsidRPr="00EE3251" w:rsidRDefault="00A931EA" w:rsidP="004F3EFB">
            <w:pPr>
              <w:jc w:val="right"/>
              <w:rPr>
                <w:rFonts w:eastAsia="新細明體"/>
                <w:color w:val="000000"/>
              </w:rPr>
            </w:pPr>
            <w:r w:rsidRPr="00EE3251">
              <w:rPr>
                <w:color w:val="000000"/>
              </w:rPr>
              <w:t xml:space="preserve">24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680DD9A8" w14:textId="77777777" w:rsidR="00A931EA" w:rsidRPr="00EE3251" w:rsidRDefault="00A931EA" w:rsidP="004F3EFB">
            <w:pPr>
              <w:rPr>
                <w:rFonts w:eastAsia="新細明體"/>
                <w:color w:val="000000"/>
              </w:rPr>
            </w:pPr>
            <w:r w:rsidRPr="00EE3251">
              <w:rPr>
                <w:color w:val="000000"/>
              </w:rPr>
              <w:t>影像開發</w:t>
            </w:r>
          </w:p>
        </w:tc>
      </w:tr>
      <w:tr w:rsidR="00A931EA" w:rsidRPr="00EE3251" w14:paraId="74F44F4E" w14:textId="77777777" w:rsidTr="000D2BC3">
        <w:trPr>
          <w:cantSplit/>
          <w:trHeight w:val="149"/>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732A06D3" w14:textId="77777777" w:rsidR="00A931EA" w:rsidRPr="00EE3251" w:rsidRDefault="00A931EA" w:rsidP="004F3EFB">
            <w:pPr>
              <w:rPr>
                <w:rFonts w:eastAsia="新細明體"/>
                <w:color w:val="000000"/>
              </w:rPr>
            </w:pPr>
            <w:r w:rsidRPr="00EE3251">
              <w:rPr>
                <w:color w:val="000000"/>
              </w:rPr>
              <w:t>車用行動網路通訊設備</w:t>
            </w:r>
            <w:r w:rsidRPr="00EE3251">
              <w:rPr>
                <w:color w:val="000000"/>
              </w:rPr>
              <w:t>(4G</w:t>
            </w:r>
            <w:r w:rsidRPr="00EE3251">
              <w:rPr>
                <w:color w:val="000000"/>
              </w:rPr>
              <w:t>與</w:t>
            </w:r>
            <w:r w:rsidRPr="00EE3251">
              <w:rPr>
                <w:color w:val="000000"/>
              </w:rPr>
              <w:t>5G)</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54B4E1" w14:textId="77777777" w:rsidR="00A931EA" w:rsidRPr="00EE3251" w:rsidRDefault="00A931EA" w:rsidP="004F3EFB">
            <w:pPr>
              <w:jc w:val="center"/>
              <w:rPr>
                <w:rFonts w:eastAsia="新細明體"/>
                <w:color w:val="000000"/>
              </w:rPr>
            </w:pPr>
            <w:r w:rsidRPr="00EE3251">
              <w:rPr>
                <w:color w:val="000000"/>
              </w:rPr>
              <w:t>36</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BE8B2" w14:textId="77777777" w:rsidR="00A931EA" w:rsidRPr="00EE3251" w:rsidRDefault="00A931EA" w:rsidP="004F3EFB">
            <w:pPr>
              <w:jc w:val="center"/>
              <w:rPr>
                <w:rFonts w:eastAsia="新細明體"/>
                <w:color w:val="000000"/>
              </w:rPr>
            </w:pPr>
            <w:r w:rsidRPr="00EE3251">
              <w:rPr>
                <w:color w:val="000000"/>
              </w:rPr>
              <w:t>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0A96AF" w14:textId="77777777" w:rsidR="00A931EA" w:rsidRPr="00EE3251" w:rsidRDefault="00A931EA" w:rsidP="004F3EFB">
            <w:pPr>
              <w:jc w:val="right"/>
              <w:rPr>
                <w:rFonts w:eastAsia="新細明體"/>
                <w:color w:val="000000"/>
              </w:rPr>
            </w:pPr>
            <w:r w:rsidRPr="00EE3251">
              <w:rPr>
                <w:color w:val="000000"/>
              </w:rPr>
              <w:t xml:space="preserve">2 </w:t>
            </w:r>
          </w:p>
        </w:tc>
        <w:tc>
          <w:tcPr>
            <w:tcW w:w="993" w:type="dxa"/>
            <w:tcBorders>
              <w:top w:val="single" w:sz="4" w:space="0" w:color="auto"/>
              <w:left w:val="single" w:sz="4" w:space="0" w:color="auto"/>
              <w:bottom w:val="single" w:sz="4" w:space="0" w:color="auto"/>
              <w:right w:val="single" w:sz="4" w:space="0" w:color="auto"/>
            </w:tcBorders>
            <w:vAlign w:val="center"/>
          </w:tcPr>
          <w:p w14:paraId="69437CE2"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1ADB9E" w14:textId="77777777" w:rsidR="00A931EA" w:rsidRPr="00EE3251" w:rsidRDefault="00A931EA" w:rsidP="004F3EFB">
            <w:pPr>
              <w:jc w:val="center"/>
              <w:rPr>
                <w:rFonts w:eastAsia="新細明體"/>
                <w:color w:val="000000"/>
              </w:rPr>
            </w:pPr>
            <w:r w:rsidRPr="00EE3251">
              <w:rPr>
                <w:color w:val="000000"/>
              </w:rPr>
              <w:t>10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681D5A" w14:textId="77777777" w:rsidR="00A931EA" w:rsidRPr="00EE3251" w:rsidRDefault="00A931EA" w:rsidP="004F3EFB">
            <w:pPr>
              <w:jc w:val="center"/>
              <w:rPr>
                <w:rFonts w:eastAsia="新細明體"/>
                <w:color w:val="000000"/>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373B078C" w14:textId="77777777" w:rsidR="00A931EA" w:rsidRPr="00EE3251" w:rsidRDefault="00A931EA" w:rsidP="004F3EFB">
            <w:pPr>
              <w:jc w:val="center"/>
              <w:rPr>
                <w:rFonts w:eastAsia="新細明體"/>
                <w:color w:val="000000"/>
              </w:rPr>
            </w:pPr>
            <w:r w:rsidRPr="00EE3251">
              <w:rPr>
                <w:color w:val="000000"/>
              </w:rPr>
              <w:t>21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9D5761" w14:textId="77777777" w:rsidR="00A931EA" w:rsidRPr="00EE3251" w:rsidRDefault="00A931EA" w:rsidP="004F3EFB">
            <w:pPr>
              <w:jc w:val="right"/>
              <w:rPr>
                <w:rFonts w:eastAsia="新細明體"/>
                <w:color w:val="000000"/>
              </w:rPr>
            </w:pPr>
            <w:r w:rsidRPr="00EE3251">
              <w:rPr>
                <w:color w:val="000000"/>
              </w:rPr>
              <w:t xml:space="preserve">0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2E160E" w14:textId="77777777" w:rsidR="00A931EA" w:rsidRPr="00EE3251" w:rsidRDefault="00A931EA" w:rsidP="004F3EFB">
            <w:pPr>
              <w:jc w:val="right"/>
              <w:rPr>
                <w:rFonts w:eastAsia="新細明體"/>
                <w:color w:val="000000"/>
              </w:rPr>
            </w:pPr>
            <w:r w:rsidRPr="00EE3251">
              <w:rPr>
                <w:color w:val="000000"/>
              </w:rPr>
              <w:t xml:space="preserve">24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10EDA0" w14:textId="77777777" w:rsidR="00A931EA" w:rsidRPr="00EE3251" w:rsidRDefault="00A931EA" w:rsidP="004F3EFB">
            <w:pPr>
              <w:jc w:val="right"/>
              <w:rPr>
                <w:rFonts w:eastAsia="新細明體"/>
                <w:color w:val="000000"/>
              </w:rPr>
            </w:pPr>
            <w:r w:rsidRPr="00EE3251">
              <w:rPr>
                <w:color w:val="000000"/>
              </w:rPr>
              <w:t xml:space="preserve">26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790B76" w14:textId="77777777" w:rsidR="00A931EA" w:rsidRPr="00EE3251" w:rsidRDefault="00A931EA" w:rsidP="004F3EFB">
            <w:pPr>
              <w:jc w:val="right"/>
              <w:rPr>
                <w:rFonts w:eastAsia="新細明體"/>
                <w:color w:val="000000"/>
              </w:rPr>
            </w:pPr>
            <w:r w:rsidRPr="00EE3251">
              <w:rPr>
                <w:color w:val="000000"/>
              </w:rPr>
              <w:t xml:space="preserve">50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66B97CC4" w14:textId="77777777" w:rsidR="00A931EA" w:rsidRPr="00EE3251" w:rsidRDefault="00A931EA" w:rsidP="004F3EFB">
            <w:pPr>
              <w:rPr>
                <w:rFonts w:eastAsia="新細明體"/>
                <w:color w:val="000000"/>
              </w:rPr>
            </w:pPr>
            <w:r w:rsidRPr="00EE3251">
              <w:rPr>
                <w:color w:val="000000"/>
              </w:rPr>
              <w:t>載具道路測試聯網設備</w:t>
            </w:r>
          </w:p>
        </w:tc>
      </w:tr>
      <w:tr w:rsidR="00A931EA" w:rsidRPr="00EE3251" w14:paraId="2C3F9CE3" w14:textId="77777777" w:rsidTr="000D2BC3">
        <w:trPr>
          <w:cantSplit/>
          <w:trHeight w:val="149"/>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5B9356F3" w14:textId="77777777" w:rsidR="00A931EA" w:rsidRPr="00EE3251" w:rsidRDefault="00A931EA" w:rsidP="004F3EFB">
            <w:pPr>
              <w:rPr>
                <w:rFonts w:eastAsia="新細明體"/>
                <w:color w:val="000000"/>
              </w:rPr>
            </w:pPr>
            <w:r w:rsidRPr="00EE3251">
              <w:rPr>
                <w:color w:val="000000"/>
              </w:rPr>
              <w:lastRenderedPageBreak/>
              <w:t>駕駛人生理監控穿戴式裝置</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7B8C9B" w14:textId="77777777" w:rsidR="00A931EA" w:rsidRPr="00EE3251" w:rsidRDefault="00A931EA" w:rsidP="004F3EFB">
            <w:pPr>
              <w:jc w:val="center"/>
              <w:rPr>
                <w:rFonts w:eastAsia="新細明體"/>
                <w:color w:val="000000"/>
              </w:rPr>
            </w:pPr>
            <w:r w:rsidRPr="00EE3251">
              <w:rPr>
                <w:color w:val="000000"/>
              </w:rPr>
              <w:t>24</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CDF877" w14:textId="77777777" w:rsidR="00A931EA" w:rsidRPr="00EE3251" w:rsidRDefault="00A931EA" w:rsidP="004F3EFB">
            <w:pPr>
              <w:jc w:val="center"/>
              <w:rPr>
                <w:rFonts w:eastAsia="新細明體"/>
                <w:color w:val="000000"/>
              </w:rPr>
            </w:pPr>
            <w:r w:rsidRPr="00EE3251">
              <w:rPr>
                <w:color w:val="000000"/>
              </w:rPr>
              <w:t>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C1C520" w14:textId="77777777" w:rsidR="00A931EA" w:rsidRPr="00EE3251" w:rsidRDefault="00A931EA" w:rsidP="004F3EFB">
            <w:pPr>
              <w:jc w:val="right"/>
              <w:rPr>
                <w:rFonts w:eastAsia="新細明體"/>
                <w:color w:val="000000"/>
              </w:rPr>
            </w:pPr>
            <w:r w:rsidRPr="00EE3251">
              <w:rPr>
                <w:color w:val="000000"/>
              </w:rPr>
              <w:t xml:space="preserve">2 </w:t>
            </w:r>
          </w:p>
        </w:tc>
        <w:tc>
          <w:tcPr>
            <w:tcW w:w="993" w:type="dxa"/>
            <w:tcBorders>
              <w:top w:val="single" w:sz="4" w:space="0" w:color="auto"/>
              <w:left w:val="single" w:sz="4" w:space="0" w:color="auto"/>
              <w:bottom w:val="single" w:sz="4" w:space="0" w:color="auto"/>
              <w:right w:val="single" w:sz="4" w:space="0" w:color="auto"/>
            </w:tcBorders>
            <w:vAlign w:val="center"/>
          </w:tcPr>
          <w:p w14:paraId="00B41294"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3962DA" w14:textId="77777777" w:rsidR="00A931EA" w:rsidRPr="00EE3251" w:rsidRDefault="00A931EA" w:rsidP="004F3EFB">
            <w:pPr>
              <w:jc w:val="center"/>
              <w:rPr>
                <w:rFonts w:eastAsia="新細明體"/>
                <w:color w:val="000000"/>
              </w:rPr>
            </w:pPr>
            <w:r w:rsidRPr="00EE3251">
              <w:rPr>
                <w:color w:val="000000"/>
              </w:rPr>
              <w:t>11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9209AF" w14:textId="77777777" w:rsidR="00A931EA" w:rsidRPr="00EE3251" w:rsidRDefault="00A931EA" w:rsidP="004F3EFB">
            <w:pPr>
              <w:jc w:val="center"/>
              <w:rPr>
                <w:rFonts w:eastAsia="新細明體"/>
                <w:color w:val="000000"/>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708A3E4C" w14:textId="77777777" w:rsidR="00A931EA" w:rsidRPr="00EE3251" w:rsidRDefault="00A931EA" w:rsidP="004F3EFB">
            <w:pPr>
              <w:jc w:val="center"/>
              <w:rPr>
                <w:rFonts w:eastAsia="新細明體"/>
                <w:color w:val="000000"/>
              </w:rPr>
            </w:pPr>
            <w:r w:rsidRPr="00EE3251">
              <w:rPr>
                <w:color w:val="000000"/>
              </w:rPr>
              <w:t>22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84E941" w14:textId="77777777" w:rsidR="00A931EA" w:rsidRPr="00EE3251" w:rsidRDefault="00A931EA" w:rsidP="004F3EFB">
            <w:pPr>
              <w:jc w:val="right"/>
              <w:rPr>
                <w:rFonts w:eastAsia="新細明體"/>
                <w:color w:val="000000"/>
              </w:rPr>
            </w:pPr>
            <w:r w:rsidRPr="00EE3251">
              <w:rPr>
                <w:color w:val="000000"/>
              </w:rPr>
              <w:t xml:space="preserve">0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F5133E" w14:textId="77777777" w:rsidR="00A931EA" w:rsidRPr="00EE3251" w:rsidRDefault="00A931EA" w:rsidP="004F3EFB">
            <w:pPr>
              <w:jc w:val="right"/>
              <w:rPr>
                <w:rFonts w:eastAsia="新細明體"/>
                <w:color w:val="000000"/>
              </w:rPr>
            </w:pPr>
            <w:r w:rsidRPr="00EE3251">
              <w:rPr>
                <w:color w:val="000000"/>
              </w:rPr>
              <w:t xml:space="preserve">18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F006F2" w14:textId="77777777" w:rsidR="00A931EA" w:rsidRPr="00EE3251" w:rsidRDefault="00A931EA" w:rsidP="004F3EFB">
            <w:pPr>
              <w:jc w:val="right"/>
              <w:rPr>
                <w:rFonts w:eastAsia="新細明體"/>
                <w:color w:val="000000"/>
              </w:rPr>
            </w:pPr>
            <w:r w:rsidRPr="00EE3251">
              <w:rPr>
                <w:color w:val="000000"/>
              </w:rPr>
              <w:t xml:space="preserve">18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473F18" w14:textId="77777777" w:rsidR="00A931EA" w:rsidRPr="00EE3251" w:rsidRDefault="00A931EA" w:rsidP="004F3EFB">
            <w:pPr>
              <w:jc w:val="right"/>
              <w:rPr>
                <w:rFonts w:eastAsia="新細明體"/>
                <w:color w:val="000000"/>
              </w:rPr>
            </w:pPr>
            <w:r w:rsidRPr="00EE3251">
              <w:rPr>
                <w:color w:val="000000"/>
              </w:rPr>
              <w:t xml:space="preserve">35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5E4C32A4" w14:textId="77777777" w:rsidR="00A931EA" w:rsidRPr="00EE3251" w:rsidRDefault="00A931EA" w:rsidP="004F3EFB">
            <w:pPr>
              <w:rPr>
                <w:rFonts w:eastAsia="新細明體"/>
                <w:color w:val="000000"/>
              </w:rPr>
            </w:pPr>
            <w:r w:rsidRPr="00EE3251">
              <w:rPr>
                <w:color w:val="000000"/>
              </w:rPr>
              <w:t>載具道路測試駕駛人生理監測</w:t>
            </w:r>
          </w:p>
        </w:tc>
      </w:tr>
      <w:tr w:rsidR="00A931EA" w:rsidRPr="00EE3251" w14:paraId="2C301463" w14:textId="77777777" w:rsidTr="000D2BC3">
        <w:trPr>
          <w:cantSplit/>
          <w:trHeight w:val="149"/>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1F728C1B" w14:textId="77777777" w:rsidR="00A931EA" w:rsidRPr="00EE3251" w:rsidRDefault="00A931EA" w:rsidP="004F3EFB">
            <w:pPr>
              <w:rPr>
                <w:rFonts w:eastAsia="新細明體"/>
                <w:color w:val="000000"/>
              </w:rPr>
            </w:pPr>
            <w:r w:rsidRPr="00EE3251">
              <w:rPr>
                <w:color w:val="000000"/>
              </w:rPr>
              <w:t>驗證載具</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75A0E8" w14:textId="77777777" w:rsidR="00A931EA" w:rsidRPr="00EE3251" w:rsidRDefault="00A931EA" w:rsidP="004F3EFB">
            <w:pPr>
              <w:jc w:val="center"/>
              <w:rPr>
                <w:rFonts w:eastAsia="新細明體"/>
                <w:color w:val="000000"/>
              </w:rPr>
            </w:pPr>
            <w:r w:rsidRPr="00EE3251">
              <w:rPr>
                <w:color w:val="000000"/>
              </w:rPr>
              <w:t>2,400</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AA77E" w14:textId="77777777" w:rsidR="00A931EA" w:rsidRPr="00EE3251" w:rsidRDefault="00A931EA" w:rsidP="004F3EFB">
            <w:pPr>
              <w:jc w:val="center"/>
              <w:rPr>
                <w:rFonts w:eastAsia="新細明體"/>
                <w:color w:val="000000"/>
              </w:rPr>
            </w:pPr>
            <w:r w:rsidRPr="00EE3251">
              <w:rPr>
                <w:color w:val="000000"/>
              </w:rPr>
              <w:t>1</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E863FD" w14:textId="77777777" w:rsidR="00A931EA" w:rsidRPr="00EE3251" w:rsidRDefault="00A931EA" w:rsidP="004F3EFB">
            <w:pPr>
              <w:jc w:val="right"/>
              <w:rPr>
                <w:rFonts w:eastAsia="新細明體"/>
                <w:color w:val="000000"/>
              </w:rPr>
            </w:pPr>
            <w:r w:rsidRPr="00EE3251">
              <w:rPr>
                <w:color w:val="000000"/>
              </w:rPr>
              <w:t xml:space="preserve">40 </w:t>
            </w:r>
          </w:p>
        </w:tc>
        <w:tc>
          <w:tcPr>
            <w:tcW w:w="993" w:type="dxa"/>
            <w:tcBorders>
              <w:top w:val="single" w:sz="4" w:space="0" w:color="auto"/>
              <w:left w:val="single" w:sz="4" w:space="0" w:color="auto"/>
              <w:bottom w:val="single" w:sz="4" w:space="0" w:color="auto"/>
              <w:right w:val="single" w:sz="4" w:space="0" w:color="auto"/>
            </w:tcBorders>
            <w:vAlign w:val="center"/>
          </w:tcPr>
          <w:p w14:paraId="4250CB3C"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918CF9" w14:textId="77777777" w:rsidR="00A931EA" w:rsidRPr="00EE3251" w:rsidRDefault="00A931EA" w:rsidP="004F3EFB">
            <w:pPr>
              <w:jc w:val="center"/>
              <w:rPr>
                <w:rFonts w:eastAsia="新細明體"/>
                <w:color w:val="000000"/>
              </w:rPr>
            </w:pPr>
            <w:r w:rsidRPr="00EE3251">
              <w:rPr>
                <w:color w:val="000000"/>
              </w:rPr>
              <w:t>11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D9ED92" w14:textId="77777777" w:rsidR="00A931EA" w:rsidRPr="00EE3251" w:rsidRDefault="00A931EA" w:rsidP="004F3EFB">
            <w:pPr>
              <w:jc w:val="center"/>
              <w:rPr>
                <w:rFonts w:eastAsia="新細明體"/>
                <w:color w:val="000000"/>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757BCDF5" w14:textId="77777777" w:rsidR="00A931EA" w:rsidRPr="00EE3251" w:rsidRDefault="00A931EA" w:rsidP="004F3EFB">
            <w:pPr>
              <w:jc w:val="center"/>
              <w:rPr>
                <w:rFonts w:eastAsia="新細明體"/>
                <w:color w:val="000000"/>
              </w:rPr>
            </w:pPr>
            <w:r w:rsidRPr="00EE3251">
              <w:rPr>
                <w:color w:val="000000"/>
              </w:rPr>
              <w:t>22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991AA1" w14:textId="77777777" w:rsidR="00A931EA" w:rsidRPr="00EE3251" w:rsidRDefault="00A931EA" w:rsidP="004F3EFB">
            <w:pPr>
              <w:jc w:val="right"/>
              <w:rPr>
                <w:rFonts w:eastAsia="新細明體"/>
                <w:color w:val="000000"/>
              </w:rPr>
            </w:pPr>
            <w:r w:rsidRPr="00EE3251">
              <w:rPr>
                <w:color w:val="000000"/>
              </w:rPr>
              <w:t xml:space="preserve">0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9F583E" w14:textId="77777777" w:rsidR="00A931EA" w:rsidRPr="00EE3251" w:rsidRDefault="00A931EA" w:rsidP="004F3EFB">
            <w:pPr>
              <w:jc w:val="right"/>
              <w:rPr>
                <w:rFonts w:eastAsia="新細明體"/>
                <w:color w:val="000000"/>
              </w:rPr>
            </w:pPr>
            <w:r w:rsidRPr="00EE3251">
              <w:rPr>
                <w:color w:val="000000"/>
              </w:rPr>
              <w:t xml:space="preserve">440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0946DA" w14:textId="77777777" w:rsidR="00A931EA" w:rsidRPr="00EE3251" w:rsidRDefault="00A931EA" w:rsidP="004F3EFB">
            <w:pPr>
              <w:jc w:val="right"/>
              <w:rPr>
                <w:rFonts w:eastAsia="新細明體"/>
                <w:color w:val="000000"/>
              </w:rPr>
            </w:pPr>
            <w:r w:rsidRPr="00EE3251">
              <w:rPr>
                <w:color w:val="000000"/>
              </w:rPr>
              <w:t xml:space="preserve">440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EFC421" w14:textId="77777777" w:rsidR="00A931EA" w:rsidRPr="00EE3251" w:rsidRDefault="00A931EA" w:rsidP="004F3EFB">
            <w:pPr>
              <w:jc w:val="right"/>
              <w:rPr>
                <w:rFonts w:eastAsia="新細明體"/>
                <w:color w:val="000000"/>
              </w:rPr>
            </w:pPr>
            <w:r w:rsidRPr="00EE3251">
              <w:rPr>
                <w:color w:val="000000"/>
              </w:rPr>
              <w:t xml:space="preserve">880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604402E6" w14:textId="77777777" w:rsidR="00A931EA" w:rsidRPr="00EE3251" w:rsidRDefault="00A931EA" w:rsidP="004F3EFB">
            <w:pPr>
              <w:rPr>
                <w:rFonts w:eastAsia="新細明體"/>
                <w:color w:val="000000"/>
              </w:rPr>
            </w:pPr>
            <w:r w:rsidRPr="00EE3251">
              <w:rPr>
                <w:color w:val="000000"/>
              </w:rPr>
              <w:t>計畫道路測試設備</w:t>
            </w:r>
          </w:p>
        </w:tc>
      </w:tr>
      <w:tr w:rsidR="00A931EA" w:rsidRPr="00EE3251" w14:paraId="0A81B15A" w14:textId="77777777" w:rsidTr="000D2BC3">
        <w:trPr>
          <w:cantSplit/>
          <w:trHeight w:val="149"/>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4B8AE3D8" w14:textId="77777777" w:rsidR="00A931EA" w:rsidRPr="00EE3251" w:rsidRDefault="00A931EA" w:rsidP="004F3EFB">
            <w:pPr>
              <w:rPr>
                <w:rFonts w:eastAsia="新細明體"/>
                <w:color w:val="000000"/>
              </w:rPr>
            </w:pPr>
            <w:r w:rsidRPr="00EE3251">
              <w:rPr>
                <w:color w:val="000000"/>
              </w:rPr>
              <w:t>可攜式電腦</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53B30E" w14:textId="77777777" w:rsidR="00A931EA" w:rsidRPr="00EE3251" w:rsidRDefault="00A931EA" w:rsidP="004F3EFB">
            <w:pPr>
              <w:jc w:val="center"/>
              <w:rPr>
                <w:rFonts w:eastAsia="新細明體"/>
                <w:color w:val="000000"/>
              </w:rPr>
            </w:pPr>
            <w:r w:rsidRPr="00EE3251">
              <w:rPr>
                <w:color w:val="000000"/>
              </w:rPr>
              <w:t>60</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08F4E7" w14:textId="77777777" w:rsidR="00A931EA" w:rsidRPr="00EE3251" w:rsidRDefault="00A931EA" w:rsidP="004F3EFB">
            <w:pPr>
              <w:jc w:val="center"/>
              <w:rPr>
                <w:rFonts w:eastAsia="新細明體"/>
                <w:color w:val="000000"/>
              </w:rPr>
            </w:pPr>
            <w:r w:rsidRPr="00EE3251">
              <w:rPr>
                <w:color w:val="000000"/>
              </w:rPr>
              <w:t>3</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A8336F" w14:textId="77777777" w:rsidR="00A931EA" w:rsidRPr="00EE3251" w:rsidRDefault="00A931EA" w:rsidP="004F3EFB">
            <w:pPr>
              <w:jc w:val="right"/>
              <w:rPr>
                <w:rFonts w:eastAsia="新細明體"/>
                <w:color w:val="000000"/>
              </w:rPr>
            </w:pPr>
            <w:r w:rsidRPr="00EE3251">
              <w:rPr>
                <w:color w:val="000000"/>
              </w:rPr>
              <w:t xml:space="preserve">3 </w:t>
            </w:r>
          </w:p>
        </w:tc>
        <w:tc>
          <w:tcPr>
            <w:tcW w:w="993" w:type="dxa"/>
            <w:tcBorders>
              <w:top w:val="single" w:sz="4" w:space="0" w:color="auto"/>
              <w:left w:val="single" w:sz="4" w:space="0" w:color="auto"/>
              <w:bottom w:val="single" w:sz="4" w:space="0" w:color="auto"/>
              <w:right w:val="single" w:sz="4" w:space="0" w:color="auto"/>
            </w:tcBorders>
            <w:vAlign w:val="center"/>
          </w:tcPr>
          <w:p w14:paraId="61CA0A48"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F947A5" w14:textId="77777777" w:rsidR="00A931EA" w:rsidRPr="00EE3251" w:rsidRDefault="00A931EA" w:rsidP="004F3EFB">
            <w:pPr>
              <w:jc w:val="center"/>
              <w:rPr>
                <w:rFonts w:eastAsia="新細明體"/>
                <w:color w:val="000000"/>
              </w:rPr>
            </w:pPr>
            <w:r w:rsidRPr="00EE3251">
              <w:rPr>
                <w:color w:val="000000"/>
              </w:rPr>
              <w:t>12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3E5676" w14:textId="77777777" w:rsidR="00A931EA" w:rsidRPr="00EE3251" w:rsidRDefault="00A931EA" w:rsidP="004F3EFB">
            <w:pPr>
              <w:jc w:val="center"/>
              <w:rPr>
                <w:rFonts w:eastAsia="新細明體"/>
                <w:color w:val="000000"/>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5E87DEAF" w14:textId="77777777" w:rsidR="00A931EA" w:rsidRPr="00EE3251" w:rsidRDefault="00A931EA" w:rsidP="004F3EFB">
            <w:pPr>
              <w:jc w:val="center"/>
              <w:rPr>
                <w:rFonts w:eastAsia="新細明體"/>
                <w:color w:val="000000"/>
              </w:rPr>
            </w:pPr>
            <w:r w:rsidRPr="00EE3251">
              <w:rPr>
                <w:color w:val="000000"/>
              </w:rPr>
              <w:t>23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76B60B" w14:textId="77777777" w:rsidR="00A931EA" w:rsidRPr="00EE3251" w:rsidRDefault="00A931EA" w:rsidP="004F3EFB">
            <w:pPr>
              <w:jc w:val="right"/>
              <w:rPr>
                <w:rFonts w:eastAsia="新細明體"/>
                <w:color w:val="000000"/>
              </w:rPr>
            </w:pPr>
            <w:r w:rsidRPr="00EE3251">
              <w:rPr>
                <w:color w:val="000000"/>
              </w:rPr>
              <w:t xml:space="preserve">0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328EFF" w14:textId="77777777" w:rsidR="00A931EA" w:rsidRPr="00EE3251" w:rsidRDefault="00A931EA" w:rsidP="004F3EFB">
            <w:pPr>
              <w:jc w:val="right"/>
              <w:rPr>
                <w:rFonts w:eastAsia="新細明體"/>
                <w:color w:val="000000"/>
              </w:rPr>
            </w:pPr>
            <w:r w:rsidRPr="00EE3251">
              <w:rPr>
                <w:color w:val="000000"/>
              </w:rPr>
              <w:t xml:space="preserve">36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A4C606" w14:textId="77777777" w:rsidR="00A931EA" w:rsidRPr="00EE3251" w:rsidRDefault="00A931EA" w:rsidP="004F3EFB">
            <w:pPr>
              <w:jc w:val="right"/>
              <w:rPr>
                <w:rFonts w:eastAsia="新細明體"/>
                <w:color w:val="000000"/>
              </w:rPr>
            </w:pPr>
            <w:r w:rsidRPr="00EE3251">
              <w:rPr>
                <w:color w:val="000000"/>
              </w:rPr>
              <w:t xml:space="preserve">33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4D918B" w14:textId="77777777" w:rsidR="00A931EA" w:rsidRPr="00EE3251" w:rsidRDefault="00A931EA" w:rsidP="004F3EFB">
            <w:pPr>
              <w:jc w:val="right"/>
              <w:rPr>
                <w:rFonts w:eastAsia="新細明體"/>
                <w:color w:val="000000"/>
              </w:rPr>
            </w:pPr>
            <w:r w:rsidRPr="00EE3251">
              <w:rPr>
                <w:color w:val="000000"/>
              </w:rPr>
              <w:t xml:space="preserve">69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1AD578A2" w14:textId="77777777" w:rsidR="00A931EA" w:rsidRPr="00EE3251" w:rsidRDefault="00A931EA" w:rsidP="004F3EFB">
            <w:pPr>
              <w:rPr>
                <w:rFonts w:eastAsia="新細明體"/>
                <w:color w:val="000000"/>
              </w:rPr>
            </w:pPr>
            <w:r w:rsidRPr="00EE3251">
              <w:rPr>
                <w:color w:val="000000"/>
              </w:rPr>
              <w:t>載具車內使用運算裝置</w:t>
            </w:r>
          </w:p>
        </w:tc>
      </w:tr>
      <w:tr w:rsidR="00A931EA" w:rsidRPr="00EE3251" w14:paraId="3412C076" w14:textId="77777777" w:rsidTr="000D2BC3">
        <w:trPr>
          <w:cantSplit/>
          <w:trHeight w:val="149"/>
          <w:jc w:val="center"/>
        </w:trPr>
        <w:tc>
          <w:tcPr>
            <w:tcW w:w="10340" w:type="dxa"/>
            <w:gridSpan w:val="9"/>
            <w:tcBorders>
              <w:top w:val="single" w:sz="4" w:space="0" w:color="auto"/>
              <w:left w:val="single" w:sz="4" w:space="0" w:color="auto"/>
              <w:bottom w:val="single" w:sz="4" w:space="0" w:color="auto"/>
              <w:right w:val="single" w:sz="4" w:space="0" w:color="auto"/>
            </w:tcBorders>
            <w:shd w:val="clear" w:color="000000" w:fill="FFFFC0"/>
            <w:vAlign w:val="center"/>
          </w:tcPr>
          <w:p w14:paraId="2C7D7CA6" w14:textId="77777777" w:rsidR="00A931EA" w:rsidRPr="00EE3251" w:rsidRDefault="00A931EA" w:rsidP="004F3EFB">
            <w:pPr>
              <w:widowControl/>
              <w:spacing w:line="240" w:lineRule="atLeast"/>
              <w:jc w:val="center"/>
              <w:rPr>
                <w:b/>
                <w:bCs/>
                <w:sz w:val="22"/>
              </w:rPr>
            </w:pPr>
            <w:r w:rsidRPr="00EE3251">
              <w:rPr>
                <w:b/>
                <w:bCs/>
                <w:sz w:val="22"/>
              </w:rPr>
              <w:t>小計</w:t>
            </w:r>
          </w:p>
        </w:tc>
        <w:tc>
          <w:tcPr>
            <w:tcW w:w="992" w:type="dxa"/>
            <w:tcBorders>
              <w:top w:val="single" w:sz="4" w:space="0" w:color="auto"/>
              <w:left w:val="single" w:sz="4" w:space="0" w:color="auto"/>
              <w:bottom w:val="single" w:sz="4" w:space="0" w:color="auto"/>
              <w:right w:val="single" w:sz="4" w:space="0" w:color="auto"/>
            </w:tcBorders>
            <w:shd w:val="clear" w:color="000000" w:fill="FFFFC0"/>
            <w:vAlign w:val="center"/>
          </w:tcPr>
          <w:p w14:paraId="6523B38F" w14:textId="77777777" w:rsidR="00A931EA" w:rsidRPr="00EE3251" w:rsidRDefault="00A931EA" w:rsidP="004F3EFB">
            <w:pPr>
              <w:jc w:val="right"/>
              <w:rPr>
                <w:rFonts w:eastAsia="新細明體"/>
                <w:b/>
                <w:color w:val="000000"/>
              </w:rPr>
            </w:pPr>
            <w:r w:rsidRPr="00EE3251">
              <w:rPr>
                <w:b/>
                <w:color w:val="000000"/>
              </w:rPr>
              <w:t xml:space="preserve">16 </w:t>
            </w: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25AC6B30" w14:textId="77777777" w:rsidR="00A931EA" w:rsidRPr="00EE3251" w:rsidRDefault="00A931EA" w:rsidP="004F3EFB">
            <w:pPr>
              <w:jc w:val="right"/>
              <w:rPr>
                <w:rFonts w:eastAsia="新細明體"/>
                <w:b/>
                <w:color w:val="000000"/>
              </w:rPr>
            </w:pPr>
            <w:r w:rsidRPr="00EE3251">
              <w:rPr>
                <w:b/>
                <w:color w:val="000000"/>
              </w:rPr>
              <w:t xml:space="preserve">711 </w:t>
            </w: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6298DC0A" w14:textId="77777777" w:rsidR="00A931EA" w:rsidRPr="00EE3251" w:rsidRDefault="00A931EA" w:rsidP="004F3EFB">
            <w:pPr>
              <w:jc w:val="right"/>
              <w:rPr>
                <w:rFonts w:eastAsia="新細明體"/>
                <w:b/>
                <w:color w:val="000000"/>
              </w:rPr>
            </w:pPr>
            <w:r w:rsidRPr="00EE3251">
              <w:rPr>
                <w:b/>
                <w:color w:val="000000"/>
              </w:rPr>
              <w:t xml:space="preserve">694 </w:t>
            </w:r>
          </w:p>
        </w:tc>
        <w:tc>
          <w:tcPr>
            <w:tcW w:w="851"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1D3E500A" w14:textId="77777777" w:rsidR="00A931EA" w:rsidRPr="00EE3251" w:rsidRDefault="00A931EA" w:rsidP="004F3EFB">
            <w:pPr>
              <w:jc w:val="right"/>
              <w:rPr>
                <w:rFonts w:eastAsia="新細明體"/>
                <w:b/>
                <w:color w:val="000000"/>
              </w:rPr>
            </w:pPr>
            <w:r w:rsidRPr="00EE3251">
              <w:rPr>
                <w:b/>
                <w:color w:val="000000"/>
              </w:rPr>
              <w:t xml:space="preserve">1,421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7A915264" w14:textId="77777777" w:rsidR="00A931EA" w:rsidRPr="00EE3251" w:rsidRDefault="00A931EA" w:rsidP="004F3EFB">
            <w:pPr>
              <w:widowControl/>
            </w:pPr>
          </w:p>
        </w:tc>
      </w:tr>
      <w:tr w:rsidR="00A931EA" w:rsidRPr="00EE3251" w14:paraId="5F1026F1" w14:textId="77777777" w:rsidTr="000D2BC3">
        <w:trPr>
          <w:cantSplit/>
          <w:trHeight w:val="149"/>
          <w:jc w:val="center"/>
        </w:trPr>
        <w:tc>
          <w:tcPr>
            <w:tcW w:w="2826" w:type="dxa"/>
            <w:gridSpan w:val="2"/>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4E6E4B8E" w14:textId="77777777" w:rsidR="00A931EA" w:rsidRPr="00EE3251" w:rsidRDefault="00A931EA" w:rsidP="004F3EFB">
            <w:pPr>
              <w:widowControl/>
              <w:jc w:val="center"/>
              <w:rPr>
                <w:sz w:val="22"/>
              </w:rPr>
            </w:pPr>
            <w:r w:rsidRPr="00EE3251">
              <w:rPr>
                <w:sz w:val="22"/>
              </w:rPr>
              <w:t>EDATool</w:t>
            </w:r>
            <w:r w:rsidRPr="00EE3251">
              <w:rPr>
                <w:sz w:val="22"/>
              </w:rPr>
              <w:t>租金費用</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555482" w14:textId="77777777" w:rsidR="00A931EA" w:rsidRPr="00EE3251" w:rsidRDefault="00A931EA" w:rsidP="004F3EFB">
            <w:pPr>
              <w:widowControl/>
              <w:jc w:val="center"/>
              <w:rPr>
                <w:sz w:val="22"/>
              </w:rPr>
            </w:pPr>
            <w:r w:rsidRPr="00EE3251">
              <w:rPr>
                <w:sz w:val="22"/>
              </w:rPr>
              <w:t>租用套數</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97FBD4" w14:textId="77777777" w:rsidR="00A931EA" w:rsidRPr="00EE3251" w:rsidRDefault="00A931EA" w:rsidP="004F3EFB">
            <w:pPr>
              <w:widowControl/>
              <w:jc w:val="center"/>
              <w:rPr>
                <w:sz w:val="22"/>
              </w:rPr>
            </w:pPr>
            <w:r w:rsidRPr="00EE3251">
              <w:rPr>
                <w:sz w:val="22"/>
              </w:rPr>
              <w:t>每月</w:t>
            </w:r>
          </w:p>
          <w:p w14:paraId="6DA4F6EA" w14:textId="77777777" w:rsidR="00A931EA" w:rsidRPr="00EE3251" w:rsidRDefault="00A931EA" w:rsidP="004F3EFB">
            <w:pPr>
              <w:widowControl/>
              <w:jc w:val="center"/>
              <w:rPr>
                <w:sz w:val="22"/>
              </w:rPr>
            </w:pPr>
            <w:r w:rsidRPr="00EE3251">
              <w:rPr>
                <w:sz w:val="22"/>
              </w:rPr>
              <w:t>租金</w:t>
            </w:r>
          </w:p>
        </w:tc>
        <w:tc>
          <w:tcPr>
            <w:tcW w:w="141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A1556F" w14:textId="77777777" w:rsidR="00A931EA" w:rsidRPr="00EE3251" w:rsidRDefault="00A931EA" w:rsidP="004F3EFB">
            <w:pPr>
              <w:jc w:val="center"/>
              <w:rPr>
                <w:sz w:val="22"/>
              </w:rPr>
            </w:pPr>
            <w:r w:rsidRPr="00EE3251">
              <w:rPr>
                <w:sz w:val="22"/>
              </w:rPr>
              <w:t>分攤方式說明</w:t>
            </w:r>
            <w:r w:rsidRPr="00EE3251">
              <w:rPr>
                <w:sz w:val="22"/>
              </w:rPr>
              <w:t>(</w:t>
            </w:r>
            <w:r w:rsidRPr="00EE3251">
              <w:rPr>
                <w:sz w:val="22"/>
              </w:rPr>
              <w:t>分子</w:t>
            </w:r>
            <w:r w:rsidRPr="00EE3251">
              <w:rPr>
                <w:sz w:val="22"/>
              </w:rPr>
              <w:t>/</w:t>
            </w:r>
            <w:r w:rsidRPr="00EE3251">
              <w:rPr>
                <w:sz w:val="22"/>
              </w:rPr>
              <w:t>分母</w:t>
            </w:r>
            <w:r w:rsidRPr="00EE3251">
              <w:rPr>
                <w:sz w:val="22"/>
              </w:rPr>
              <w:t>)</w:t>
            </w:r>
          </w:p>
        </w:tc>
        <w:tc>
          <w:tcPr>
            <w:tcW w:w="3828" w:type="dxa"/>
            <w:gridSpan w:val="4"/>
            <w:tcBorders>
              <w:top w:val="single" w:sz="4" w:space="0" w:color="auto"/>
              <w:left w:val="single" w:sz="4" w:space="0" w:color="auto"/>
              <w:bottom w:val="single" w:sz="4" w:space="0" w:color="auto"/>
              <w:right w:val="single" w:sz="4" w:space="0" w:color="auto"/>
            </w:tcBorders>
            <w:vAlign w:val="center"/>
          </w:tcPr>
          <w:p w14:paraId="045768DB" w14:textId="77777777" w:rsidR="00A931EA" w:rsidRPr="00EE3251" w:rsidRDefault="00A931EA" w:rsidP="004F3EFB">
            <w:pPr>
              <w:widowControl/>
              <w:jc w:val="center"/>
              <w:rPr>
                <w:sz w:val="22"/>
              </w:rPr>
            </w:pPr>
            <w:r w:rsidRPr="00EE3251">
              <w:rPr>
                <w:sz w:val="22"/>
              </w:rPr>
              <w:t>投入月數</w:t>
            </w:r>
          </w:p>
        </w:tc>
        <w:tc>
          <w:tcPr>
            <w:tcW w:w="382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5E51D5" w14:textId="77777777" w:rsidR="00A931EA" w:rsidRPr="00EE3251" w:rsidRDefault="00A931EA" w:rsidP="004F3EFB">
            <w:pPr>
              <w:widowControl/>
              <w:jc w:val="center"/>
              <w:rPr>
                <w:sz w:val="22"/>
              </w:rPr>
            </w:pPr>
            <w:r w:rsidRPr="00EE3251">
              <w:rPr>
                <w:sz w:val="22"/>
              </w:rPr>
              <w:t>金額</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45761BAA" w14:textId="77777777" w:rsidR="00A931EA" w:rsidRPr="00EE3251" w:rsidRDefault="00A931EA" w:rsidP="004F3EFB">
            <w:pPr>
              <w:widowControl/>
            </w:pPr>
          </w:p>
        </w:tc>
      </w:tr>
      <w:tr w:rsidR="00A931EA" w:rsidRPr="00EE3251" w14:paraId="2FFE79AC" w14:textId="77777777" w:rsidTr="000D2BC3">
        <w:trPr>
          <w:cantSplit/>
          <w:trHeight w:val="149"/>
          <w:jc w:val="center"/>
        </w:trPr>
        <w:tc>
          <w:tcPr>
            <w:tcW w:w="2826" w:type="dxa"/>
            <w:gridSpan w:val="2"/>
            <w:vMerge/>
            <w:tcBorders>
              <w:top w:val="single" w:sz="4" w:space="0" w:color="auto"/>
              <w:left w:val="single" w:sz="8" w:space="0" w:color="auto"/>
              <w:bottom w:val="single" w:sz="4" w:space="0" w:color="auto"/>
              <w:right w:val="single" w:sz="4" w:space="0" w:color="auto"/>
            </w:tcBorders>
            <w:vAlign w:val="center"/>
            <w:hideMark/>
          </w:tcPr>
          <w:p w14:paraId="09B2D1C2" w14:textId="77777777" w:rsidR="00A931EA" w:rsidRPr="00EE3251" w:rsidRDefault="00A931EA" w:rsidP="004F3EFB">
            <w:pPr>
              <w:widowControl/>
              <w:rPr>
                <w:sz w:val="22"/>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2C25A9AA" w14:textId="77777777" w:rsidR="00A931EA" w:rsidRPr="00EE3251" w:rsidRDefault="00A931EA" w:rsidP="004F3EFB">
            <w:pPr>
              <w:widowControl/>
              <w:rPr>
                <w:sz w:val="22"/>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3BEA9C59" w14:textId="77777777" w:rsidR="00A931EA" w:rsidRPr="00EE3251" w:rsidRDefault="00A931EA" w:rsidP="004F3EFB">
            <w:pPr>
              <w:widowControl/>
              <w:rPr>
                <w:sz w:val="22"/>
              </w:rPr>
            </w:pPr>
          </w:p>
        </w:tc>
        <w:tc>
          <w:tcPr>
            <w:tcW w:w="1418"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7CE803" w14:textId="77777777" w:rsidR="00A931EA" w:rsidRPr="00EE3251" w:rsidRDefault="00A931EA" w:rsidP="004F3EFB">
            <w:pPr>
              <w:widowControl/>
              <w:jc w:val="center"/>
              <w:rPr>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7CDD8138"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58B34225"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FD6892"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single" w:sz="4" w:space="0" w:color="auto"/>
              <w:left w:val="single" w:sz="4" w:space="0" w:color="auto"/>
              <w:bottom w:val="single" w:sz="4" w:space="0" w:color="auto"/>
              <w:right w:val="single" w:sz="4" w:space="0" w:color="auto"/>
            </w:tcBorders>
            <w:vAlign w:val="center"/>
          </w:tcPr>
          <w:p w14:paraId="67A18ECA" w14:textId="77777777" w:rsidR="00A931EA" w:rsidRPr="00EE3251" w:rsidRDefault="00A931EA" w:rsidP="004F3EFB">
            <w:pPr>
              <w:widowControl/>
              <w:jc w:val="center"/>
              <w:rPr>
                <w:sz w:val="22"/>
              </w:rPr>
            </w:pPr>
            <w:r w:rsidRPr="00EE3251">
              <w:rPr>
                <w:sz w:val="22"/>
              </w:rPr>
              <w:t>合計</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FCED9" w14:textId="77777777" w:rsidR="00A931EA" w:rsidRPr="00EE3251" w:rsidRDefault="00A931EA" w:rsidP="004F3EFB">
            <w:pPr>
              <w:widowControl/>
              <w:jc w:val="center"/>
              <w:rPr>
                <w:sz w:val="22"/>
              </w:rPr>
            </w:pPr>
            <w:r w:rsidRPr="00EE3251">
              <w:rPr>
                <w:sz w:val="22"/>
              </w:rPr>
              <w:t>108</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DF3125" w14:textId="77777777" w:rsidR="00A931EA" w:rsidRPr="00EE3251" w:rsidRDefault="00A931EA" w:rsidP="004F3EFB">
            <w:pPr>
              <w:widowControl/>
              <w:jc w:val="center"/>
              <w:rPr>
                <w:sz w:val="22"/>
              </w:rPr>
            </w:pPr>
            <w:r w:rsidRPr="00EE3251">
              <w:rPr>
                <w:sz w:val="22"/>
              </w:rPr>
              <w:t>109</w:t>
            </w:r>
            <w:r w:rsidRPr="00EE3251">
              <w:rPr>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D623D" w14:textId="77777777" w:rsidR="00A931EA" w:rsidRPr="00EE3251" w:rsidRDefault="00A931EA" w:rsidP="004F3EFB">
            <w:pPr>
              <w:widowControl/>
              <w:jc w:val="center"/>
              <w:rPr>
                <w:sz w:val="22"/>
              </w:rPr>
            </w:pPr>
            <w:r w:rsidRPr="00EE3251">
              <w:rPr>
                <w:sz w:val="22"/>
              </w:rPr>
              <w:t>110</w:t>
            </w:r>
            <w:r w:rsidRPr="00EE3251">
              <w:rPr>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5E7323" w14:textId="77777777" w:rsidR="00A931EA" w:rsidRPr="00EE3251" w:rsidRDefault="00A931EA" w:rsidP="004F3EFB">
            <w:pPr>
              <w:widowControl/>
              <w:jc w:val="center"/>
              <w:rPr>
                <w:sz w:val="22"/>
              </w:rPr>
            </w:pPr>
            <w:r w:rsidRPr="00EE3251">
              <w:rPr>
                <w:sz w:val="22"/>
              </w:rPr>
              <w:t>合計</w:t>
            </w:r>
          </w:p>
        </w:tc>
        <w:tc>
          <w:tcPr>
            <w:tcW w:w="982" w:type="dxa"/>
            <w:vMerge w:val="restart"/>
            <w:tcBorders>
              <w:top w:val="single" w:sz="4" w:space="0" w:color="auto"/>
              <w:left w:val="single" w:sz="4" w:space="0" w:color="auto"/>
              <w:bottom w:val="single" w:sz="4" w:space="0" w:color="auto"/>
              <w:right w:val="single" w:sz="8" w:space="0" w:color="auto"/>
            </w:tcBorders>
            <w:vAlign w:val="center"/>
            <w:hideMark/>
          </w:tcPr>
          <w:p w14:paraId="7773C94D" w14:textId="77777777" w:rsidR="00A931EA" w:rsidRPr="00EE3251" w:rsidRDefault="00A931EA" w:rsidP="004F3EFB">
            <w:pPr>
              <w:widowControl/>
            </w:pPr>
          </w:p>
        </w:tc>
      </w:tr>
      <w:tr w:rsidR="00A931EA" w:rsidRPr="00EE3251" w14:paraId="107560A6" w14:textId="77777777" w:rsidTr="000D2BC3">
        <w:trPr>
          <w:cantSplit/>
          <w:trHeight w:val="149"/>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508E8823" w14:textId="77777777" w:rsidR="00A931EA" w:rsidRPr="00EE3251" w:rsidRDefault="00A931EA" w:rsidP="004F3EFB">
            <w:pPr>
              <w:widowControl/>
              <w:spacing w:line="240" w:lineRule="atLeast"/>
              <w:rPr>
                <w:sz w:val="22"/>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097997" w14:textId="77777777" w:rsidR="00A931EA" w:rsidRPr="00EE3251" w:rsidRDefault="00A931EA" w:rsidP="004F3EFB">
            <w:pPr>
              <w:widowControl/>
              <w:spacing w:line="240" w:lineRule="atLeast"/>
              <w:rPr>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8A454A" w14:textId="77777777" w:rsidR="00A931EA" w:rsidRPr="00EE3251" w:rsidRDefault="00A931EA" w:rsidP="004F3EFB">
            <w:pPr>
              <w:widowControl/>
              <w:spacing w:line="240" w:lineRule="atLeast"/>
              <w:jc w:val="center"/>
              <w:rPr>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90DA8A" w14:textId="77777777" w:rsidR="00A931EA" w:rsidRPr="00EE3251" w:rsidRDefault="00A931EA" w:rsidP="004F3EFB">
            <w:pPr>
              <w:widowControl/>
              <w:spacing w:line="240" w:lineRule="atLeast"/>
              <w:jc w:val="center"/>
              <w:rPr>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501C8B84"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7221274F"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EDFDA1" w14:textId="77777777" w:rsidR="00A931EA" w:rsidRPr="00EE3251" w:rsidRDefault="00A931EA" w:rsidP="004F3EFB">
            <w:pPr>
              <w:widowControl/>
              <w:spacing w:line="240" w:lineRule="atLeast"/>
              <w:jc w:val="center"/>
              <w:rPr>
                <w:sz w:val="22"/>
              </w:rPr>
            </w:pPr>
          </w:p>
        </w:tc>
        <w:tc>
          <w:tcPr>
            <w:tcW w:w="851" w:type="dxa"/>
            <w:tcBorders>
              <w:top w:val="single" w:sz="4" w:space="0" w:color="auto"/>
              <w:left w:val="single" w:sz="4" w:space="0" w:color="auto"/>
              <w:bottom w:val="single" w:sz="4" w:space="0" w:color="auto"/>
              <w:right w:val="single" w:sz="4" w:space="0" w:color="auto"/>
            </w:tcBorders>
            <w:vAlign w:val="center"/>
          </w:tcPr>
          <w:p w14:paraId="5127F3F6"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C7028E" w14:textId="77777777" w:rsidR="00A931EA" w:rsidRPr="00EE3251" w:rsidRDefault="00A931EA" w:rsidP="004F3EFB">
            <w:pPr>
              <w:widowControl/>
              <w:spacing w:line="240" w:lineRule="atLeast"/>
              <w:jc w:val="right"/>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B9C16C" w14:textId="77777777" w:rsidR="00A931EA" w:rsidRPr="00EE3251" w:rsidRDefault="00A931EA" w:rsidP="004F3EFB">
            <w:pPr>
              <w:widowControl/>
              <w:spacing w:line="240" w:lineRule="atLeast"/>
              <w:jc w:val="right"/>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3E4326" w14:textId="77777777" w:rsidR="00A931EA" w:rsidRPr="00EE3251" w:rsidRDefault="00A931EA" w:rsidP="004F3EFB">
            <w:pPr>
              <w:widowControl/>
              <w:spacing w:line="240" w:lineRule="atLeast"/>
              <w:jc w:val="right"/>
              <w:rPr>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A2C666" w14:textId="77777777" w:rsidR="00A931EA" w:rsidRPr="00EE3251" w:rsidRDefault="00A931EA" w:rsidP="004F3EFB">
            <w:pPr>
              <w:widowControl/>
              <w:spacing w:line="240" w:lineRule="atLeast"/>
              <w:jc w:val="right"/>
              <w:rPr>
                <w:sz w:val="22"/>
              </w:rPr>
            </w:pPr>
          </w:p>
        </w:tc>
        <w:tc>
          <w:tcPr>
            <w:tcW w:w="982" w:type="dxa"/>
            <w:vMerge/>
            <w:tcBorders>
              <w:top w:val="single" w:sz="4" w:space="0" w:color="auto"/>
              <w:left w:val="single" w:sz="4" w:space="0" w:color="auto"/>
              <w:bottom w:val="single" w:sz="4" w:space="0" w:color="auto"/>
              <w:right w:val="single" w:sz="8" w:space="0" w:color="auto"/>
            </w:tcBorders>
            <w:vAlign w:val="center"/>
          </w:tcPr>
          <w:p w14:paraId="70A1F65E" w14:textId="77777777" w:rsidR="00A931EA" w:rsidRPr="00EE3251" w:rsidRDefault="00A931EA" w:rsidP="004F3EFB">
            <w:pPr>
              <w:widowControl/>
            </w:pPr>
          </w:p>
        </w:tc>
      </w:tr>
      <w:tr w:rsidR="00A931EA" w:rsidRPr="00EE3251" w14:paraId="264BDC5B" w14:textId="77777777" w:rsidTr="000D2BC3">
        <w:trPr>
          <w:cantSplit/>
          <w:trHeight w:val="149"/>
          <w:jc w:val="center"/>
        </w:trPr>
        <w:tc>
          <w:tcPr>
            <w:tcW w:w="2826"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02097462" w14:textId="77777777" w:rsidR="00A931EA" w:rsidRPr="00EE3251" w:rsidRDefault="00A931EA" w:rsidP="004F3EFB">
            <w:pPr>
              <w:widowControl/>
              <w:spacing w:line="240" w:lineRule="atLeast"/>
              <w:rPr>
                <w:sz w:val="22"/>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C2904B" w14:textId="77777777" w:rsidR="00A931EA" w:rsidRPr="00EE3251" w:rsidRDefault="00A931EA" w:rsidP="004F3EFB">
            <w:pPr>
              <w:widowControl/>
              <w:spacing w:line="240" w:lineRule="atLeast"/>
              <w:rPr>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266C09" w14:textId="77777777" w:rsidR="00A931EA" w:rsidRPr="00EE3251" w:rsidRDefault="00A931EA" w:rsidP="004F3EFB">
            <w:pPr>
              <w:widowControl/>
              <w:spacing w:line="240" w:lineRule="atLeast"/>
              <w:jc w:val="center"/>
              <w:rPr>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0B5722" w14:textId="77777777" w:rsidR="00A931EA" w:rsidRPr="00EE3251" w:rsidRDefault="00A931EA" w:rsidP="004F3EFB">
            <w:pPr>
              <w:widowControl/>
              <w:spacing w:line="240" w:lineRule="atLeast"/>
              <w:jc w:val="center"/>
              <w:rPr>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6D1A803A"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2CB618D9"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E40656" w14:textId="77777777" w:rsidR="00A931EA" w:rsidRPr="00EE3251" w:rsidRDefault="00A931EA" w:rsidP="004F3EFB">
            <w:pPr>
              <w:widowControl/>
              <w:spacing w:line="240" w:lineRule="atLeast"/>
              <w:jc w:val="center"/>
              <w:rPr>
                <w:sz w:val="22"/>
              </w:rPr>
            </w:pPr>
          </w:p>
        </w:tc>
        <w:tc>
          <w:tcPr>
            <w:tcW w:w="851" w:type="dxa"/>
            <w:tcBorders>
              <w:top w:val="single" w:sz="4" w:space="0" w:color="auto"/>
              <w:left w:val="single" w:sz="4" w:space="0" w:color="auto"/>
              <w:bottom w:val="single" w:sz="4" w:space="0" w:color="auto"/>
              <w:right w:val="single" w:sz="4" w:space="0" w:color="auto"/>
            </w:tcBorders>
            <w:vAlign w:val="center"/>
          </w:tcPr>
          <w:p w14:paraId="26D3F25A" w14:textId="77777777" w:rsidR="00A931EA" w:rsidRPr="00EE3251" w:rsidRDefault="00A931EA" w:rsidP="004F3EFB">
            <w:pPr>
              <w:widowControl/>
              <w:spacing w:line="240" w:lineRule="atLeast"/>
              <w:jc w:val="center"/>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0529C2" w14:textId="77777777" w:rsidR="00A931EA" w:rsidRPr="00EE3251" w:rsidRDefault="00A931EA" w:rsidP="004F3EFB">
            <w:pPr>
              <w:widowControl/>
              <w:spacing w:line="240" w:lineRule="atLeast"/>
              <w:jc w:val="right"/>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1FC0C1" w14:textId="77777777" w:rsidR="00A931EA" w:rsidRPr="00EE3251" w:rsidRDefault="00A931EA" w:rsidP="004F3EFB">
            <w:pPr>
              <w:widowControl/>
              <w:spacing w:line="240" w:lineRule="atLeast"/>
              <w:jc w:val="right"/>
              <w:rPr>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329EAE" w14:textId="77777777" w:rsidR="00A931EA" w:rsidRPr="00EE3251" w:rsidRDefault="00A931EA" w:rsidP="004F3EFB">
            <w:pPr>
              <w:widowControl/>
              <w:spacing w:line="240" w:lineRule="atLeast"/>
              <w:jc w:val="right"/>
              <w:rPr>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FE48A2" w14:textId="77777777" w:rsidR="00A931EA" w:rsidRPr="00EE3251" w:rsidRDefault="00A931EA" w:rsidP="004F3EFB">
            <w:pPr>
              <w:widowControl/>
              <w:spacing w:line="240" w:lineRule="atLeast"/>
              <w:jc w:val="right"/>
              <w:rPr>
                <w:sz w:val="22"/>
              </w:rPr>
            </w:pPr>
          </w:p>
        </w:tc>
        <w:tc>
          <w:tcPr>
            <w:tcW w:w="982" w:type="dxa"/>
            <w:vMerge/>
            <w:tcBorders>
              <w:top w:val="single" w:sz="4" w:space="0" w:color="auto"/>
              <w:left w:val="single" w:sz="4" w:space="0" w:color="auto"/>
              <w:bottom w:val="single" w:sz="4" w:space="0" w:color="auto"/>
              <w:right w:val="single" w:sz="8" w:space="0" w:color="auto"/>
            </w:tcBorders>
            <w:vAlign w:val="center"/>
          </w:tcPr>
          <w:p w14:paraId="7C355D5E" w14:textId="77777777" w:rsidR="00A931EA" w:rsidRPr="00EE3251" w:rsidRDefault="00A931EA" w:rsidP="004F3EFB">
            <w:pPr>
              <w:widowControl/>
            </w:pPr>
          </w:p>
        </w:tc>
      </w:tr>
      <w:tr w:rsidR="00A931EA" w:rsidRPr="00EE3251" w14:paraId="3FBAE0E4" w14:textId="77777777" w:rsidTr="000D2BC3">
        <w:trPr>
          <w:cantSplit/>
          <w:trHeight w:val="149"/>
          <w:jc w:val="center"/>
        </w:trPr>
        <w:tc>
          <w:tcPr>
            <w:tcW w:w="10340" w:type="dxa"/>
            <w:gridSpan w:val="9"/>
            <w:tcBorders>
              <w:top w:val="single" w:sz="4" w:space="0" w:color="auto"/>
              <w:left w:val="single" w:sz="8" w:space="0" w:color="auto"/>
              <w:bottom w:val="single" w:sz="4" w:space="0" w:color="auto"/>
              <w:right w:val="single" w:sz="4" w:space="0" w:color="auto"/>
            </w:tcBorders>
            <w:shd w:val="clear" w:color="auto" w:fill="FFFF66"/>
            <w:vAlign w:val="center"/>
          </w:tcPr>
          <w:p w14:paraId="4751569D" w14:textId="77777777" w:rsidR="00A931EA" w:rsidRPr="00EE3251" w:rsidRDefault="00A931EA" w:rsidP="004F3EFB">
            <w:pPr>
              <w:widowControl/>
              <w:spacing w:line="240" w:lineRule="atLeast"/>
              <w:jc w:val="center"/>
              <w:rPr>
                <w:b/>
                <w:bCs/>
                <w:sz w:val="22"/>
              </w:rPr>
            </w:pPr>
            <w:r w:rsidRPr="00EE3251">
              <w:rPr>
                <w:b/>
                <w:bCs/>
                <w:sz w:val="22"/>
              </w:rPr>
              <w:t>小計</w:t>
            </w:r>
          </w:p>
        </w:tc>
        <w:tc>
          <w:tcPr>
            <w:tcW w:w="992"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1674B0C9" w14:textId="77777777" w:rsidR="00A931EA" w:rsidRPr="00EE3251" w:rsidRDefault="00A931EA" w:rsidP="004F3EFB">
            <w:pPr>
              <w:widowControl/>
              <w:spacing w:line="240" w:lineRule="atLeast"/>
              <w:jc w:val="right"/>
              <w:rPr>
                <w:b/>
                <w:bCs/>
                <w:sz w:val="22"/>
              </w:rPr>
            </w:pPr>
          </w:p>
        </w:tc>
        <w:tc>
          <w:tcPr>
            <w:tcW w:w="992"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15AECA24" w14:textId="77777777" w:rsidR="00A931EA" w:rsidRPr="00EE3251" w:rsidRDefault="00A931EA" w:rsidP="004F3EFB">
            <w:pPr>
              <w:widowControl/>
              <w:spacing w:line="240" w:lineRule="atLeast"/>
              <w:jc w:val="right"/>
              <w:rPr>
                <w:b/>
                <w:bCs/>
                <w:color w:val="000000" w:themeColor="text1"/>
                <w:sz w:val="22"/>
              </w:rPr>
            </w:pPr>
          </w:p>
        </w:tc>
        <w:tc>
          <w:tcPr>
            <w:tcW w:w="992"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6D8D869D" w14:textId="77777777" w:rsidR="00A931EA" w:rsidRPr="00EE3251" w:rsidRDefault="00A931EA" w:rsidP="004F3EFB">
            <w:pPr>
              <w:widowControl/>
              <w:spacing w:line="240" w:lineRule="atLeast"/>
              <w:jc w:val="right"/>
              <w:rPr>
                <w:b/>
                <w:bCs/>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6972366F" w14:textId="77777777" w:rsidR="00A931EA" w:rsidRPr="00EE3251" w:rsidRDefault="00A931EA" w:rsidP="004F3EFB">
            <w:pPr>
              <w:widowControl/>
              <w:spacing w:line="240" w:lineRule="atLeast"/>
              <w:jc w:val="right"/>
              <w:rPr>
                <w:b/>
                <w:bCs/>
                <w:sz w:val="22"/>
              </w:rPr>
            </w:pPr>
          </w:p>
        </w:tc>
        <w:tc>
          <w:tcPr>
            <w:tcW w:w="982" w:type="dxa"/>
            <w:tcBorders>
              <w:top w:val="single" w:sz="4" w:space="0" w:color="auto"/>
              <w:left w:val="single" w:sz="4" w:space="0" w:color="auto"/>
              <w:bottom w:val="single" w:sz="4" w:space="0" w:color="auto"/>
              <w:right w:val="single" w:sz="8" w:space="0" w:color="auto"/>
            </w:tcBorders>
            <w:vAlign w:val="center"/>
          </w:tcPr>
          <w:p w14:paraId="5D9F34D6" w14:textId="77777777" w:rsidR="00A931EA" w:rsidRPr="00EE3251" w:rsidRDefault="00A931EA" w:rsidP="004F3EFB">
            <w:pPr>
              <w:widowControl/>
            </w:pPr>
          </w:p>
        </w:tc>
      </w:tr>
      <w:tr w:rsidR="00A931EA" w:rsidRPr="00EE3251" w14:paraId="1CF74455" w14:textId="77777777" w:rsidTr="000D2BC3">
        <w:trPr>
          <w:cantSplit/>
          <w:trHeight w:val="149"/>
          <w:jc w:val="center"/>
        </w:trPr>
        <w:tc>
          <w:tcPr>
            <w:tcW w:w="10340" w:type="dxa"/>
            <w:gridSpan w:val="9"/>
            <w:tcBorders>
              <w:top w:val="single" w:sz="4" w:space="0" w:color="auto"/>
              <w:left w:val="single" w:sz="8" w:space="0" w:color="auto"/>
              <w:bottom w:val="single" w:sz="8" w:space="0" w:color="auto"/>
              <w:right w:val="single" w:sz="4" w:space="0" w:color="auto"/>
            </w:tcBorders>
            <w:shd w:val="clear" w:color="000000" w:fill="D8E4BC"/>
            <w:vAlign w:val="center"/>
          </w:tcPr>
          <w:p w14:paraId="7F525AEC" w14:textId="77777777" w:rsidR="00A931EA" w:rsidRPr="00EE3251" w:rsidRDefault="00A931EA" w:rsidP="004F3EFB">
            <w:pPr>
              <w:widowControl/>
              <w:spacing w:line="240" w:lineRule="atLeast"/>
              <w:jc w:val="center"/>
              <w:rPr>
                <w:b/>
                <w:bCs/>
                <w:sz w:val="22"/>
              </w:rPr>
            </w:pPr>
            <w:r w:rsidRPr="00EE3251">
              <w:rPr>
                <w:b/>
                <w:bCs/>
                <w:sz w:val="22"/>
              </w:rPr>
              <w:t>合計</w:t>
            </w:r>
          </w:p>
        </w:tc>
        <w:tc>
          <w:tcPr>
            <w:tcW w:w="992" w:type="dxa"/>
            <w:tcBorders>
              <w:top w:val="single" w:sz="4" w:space="0" w:color="auto"/>
              <w:left w:val="single" w:sz="4" w:space="0" w:color="auto"/>
              <w:bottom w:val="single" w:sz="8" w:space="0" w:color="auto"/>
              <w:right w:val="single" w:sz="4" w:space="0" w:color="auto"/>
            </w:tcBorders>
            <w:shd w:val="clear" w:color="000000" w:fill="D8E4BC"/>
            <w:noWrap/>
            <w:vAlign w:val="center"/>
          </w:tcPr>
          <w:p w14:paraId="1577169C" w14:textId="77777777" w:rsidR="00A931EA" w:rsidRPr="00EE3251" w:rsidRDefault="00A931EA" w:rsidP="004F3EFB">
            <w:pPr>
              <w:jc w:val="right"/>
              <w:rPr>
                <w:rFonts w:eastAsia="新細明體"/>
                <w:b/>
                <w:color w:val="000000"/>
              </w:rPr>
            </w:pPr>
            <w:r w:rsidRPr="00EE3251">
              <w:rPr>
                <w:b/>
                <w:color w:val="000000"/>
              </w:rPr>
              <w:t xml:space="preserve">16 </w:t>
            </w:r>
          </w:p>
        </w:tc>
        <w:tc>
          <w:tcPr>
            <w:tcW w:w="992" w:type="dxa"/>
            <w:tcBorders>
              <w:top w:val="single" w:sz="4" w:space="0" w:color="auto"/>
              <w:left w:val="single" w:sz="4" w:space="0" w:color="auto"/>
              <w:bottom w:val="single" w:sz="8" w:space="0" w:color="auto"/>
              <w:right w:val="single" w:sz="4" w:space="0" w:color="auto"/>
            </w:tcBorders>
            <w:shd w:val="clear" w:color="000000" w:fill="D8E4BC"/>
            <w:noWrap/>
            <w:vAlign w:val="center"/>
            <w:hideMark/>
          </w:tcPr>
          <w:p w14:paraId="14AB105A" w14:textId="77777777" w:rsidR="00A931EA" w:rsidRPr="00EE3251" w:rsidRDefault="00A931EA" w:rsidP="004F3EFB">
            <w:pPr>
              <w:jc w:val="right"/>
              <w:rPr>
                <w:rFonts w:eastAsia="新細明體"/>
                <w:b/>
                <w:color w:val="000000"/>
              </w:rPr>
            </w:pPr>
            <w:r w:rsidRPr="00EE3251">
              <w:rPr>
                <w:b/>
                <w:color w:val="000000"/>
              </w:rPr>
              <w:t xml:space="preserve">711 </w:t>
            </w:r>
          </w:p>
        </w:tc>
        <w:tc>
          <w:tcPr>
            <w:tcW w:w="992" w:type="dxa"/>
            <w:tcBorders>
              <w:top w:val="single" w:sz="4" w:space="0" w:color="auto"/>
              <w:left w:val="single" w:sz="4" w:space="0" w:color="auto"/>
              <w:bottom w:val="single" w:sz="8" w:space="0" w:color="auto"/>
              <w:right w:val="single" w:sz="4" w:space="0" w:color="auto"/>
            </w:tcBorders>
            <w:shd w:val="clear" w:color="000000" w:fill="D8E4BC"/>
            <w:noWrap/>
            <w:vAlign w:val="center"/>
            <w:hideMark/>
          </w:tcPr>
          <w:p w14:paraId="019F1096" w14:textId="77777777" w:rsidR="00A931EA" w:rsidRPr="00EE3251" w:rsidRDefault="00A931EA" w:rsidP="004F3EFB">
            <w:pPr>
              <w:jc w:val="right"/>
              <w:rPr>
                <w:rFonts w:eastAsia="新細明體"/>
                <w:b/>
                <w:color w:val="000000"/>
              </w:rPr>
            </w:pPr>
            <w:r w:rsidRPr="00EE3251">
              <w:rPr>
                <w:b/>
                <w:color w:val="000000"/>
              </w:rPr>
              <w:t xml:space="preserve">694 </w:t>
            </w:r>
          </w:p>
        </w:tc>
        <w:tc>
          <w:tcPr>
            <w:tcW w:w="851" w:type="dxa"/>
            <w:tcBorders>
              <w:top w:val="single" w:sz="4" w:space="0" w:color="auto"/>
              <w:left w:val="single" w:sz="4" w:space="0" w:color="auto"/>
              <w:bottom w:val="single" w:sz="8" w:space="0" w:color="auto"/>
              <w:right w:val="single" w:sz="4" w:space="0" w:color="auto"/>
            </w:tcBorders>
            <w:shd w:val="clear" w:color="000000" w:fill="D8E4BC"/>
            <w:noWrap/>
            <w:vAlign w:val="center"/>
            <w:hideMark/>
          </w:tcPr>
          <w:p w14:paraId="4E4BED55" w14:textId="77777777" w:rsidR="00A931EA" w:rsidRPr="00EE3251" w:rsidRDefault="00A931EA" w:rsidP="004F3EFB">
            <w:pPr>
              <w:jc w:val="right"/>
              <w:rPr>
                <w:rFonts w:eastAsia="新細明體"/>
                <w:b/>
                <w:color w:val="000000"/>
              </w:rPr>
            </w:pPr>
            <w:r w:rsidRPr="00EE3251">
              <w:rPr>
                <w:b/>
                <w:color w:val="000000"/>
              </w:rPr>
              <w:t xml:space="preserve">1,421 </w:t>
            </w:r>
          </w:p>
        </w:tc>
        <w:tc>
          <w:tcPr>
            <w:tcW w:w="982" w:type="dxa"/>
            <w:tcBorders>
              <w:top w:val="single" w:sz="4" w:space="0" w:color="auto"/>
              <w:left w:val="single" w:sz="4" w:space="0" w:color="auto"/>
              <w:bottom w:val="single" w:sz="8" w:space="0" w:color="auto"/>
              <w:right w:val="single" w:sz="8" w:space="0" w:color="auto"/>
            </w:tcBorders>
            <w:vAlign w:val="center"/>
            <w:hideMark/>
          </w:tcPr>
          <w:p w14:paraId="51DCC17A" w14:textId="77777777" w:rsidR="00A931EA" w:rsidRPr="00EE3251" w:rsidRDefault="00A931EA" w:rsidP="004F3EFB">
            <w:pPr>
              <w:widowControl/>
            </w:pPr>
          </w:p>
        </w:tc>
      </w:tr>
    </w:tbl>
    <w:p w14:paraId="246A415B" w14:textId="5CBC2EFB" w:rsidR="00FE3D41" w:rsidRPr="00EE3251" w:rsidRDefault="00A931EA" w:rsidP="00A931EA">
      <w:pPr>
        <w:adjustRightInd/>
        <w:spacing w:afterLines="50" w:after="120" w:line="400" w:lineRule="exact"/>
        <w:jc w:val="both"/>
        <w:textAlignment w:val="auto"/>
      </w:pPr>
      <w:r w:rsidRPr="00EE3251">
        <w:t>註：新購設備之單套購置金額請列預計採購成本。</w:t>
      </w:r>
    </w:p>
    <w:p w14:paraId="4327F385" w14:textId="691D263C" w:rsidR="00A931EA" w:rsidRDefault="00A931EA" w:rsidP="00A931EA">
      <w:pPr>
        <w:widowControl/>
        <w:adjustRightInd/>
        <w:spacing w:line="240" w:lineRule="auto"/>
        <w:textAlignment w:val="auto"/>
      </w:pPr>
      <w:r w:rsidRPr="00EE3251">
        <w:br w:type="page"/>
      </w:r>
    </w:p>
    <w:p w14:paraId="1E50B3A6" w14:textId="280E1FD3" w:rsidR="00FE3D41" w:rsidRPr="00EE3251" w:rsidRDefault="00FE3D41" w:rsidP="00FE3D41">
      <w:pPr>
        <w:pStyle w:val="aff2"/>
      </w:pPr>
      <w:bookmarkStart w:id="524" w:name="_Toc39829511"/>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17</w:t>
      </w:r>
      <w:r>
        <w:fldChar w:fldCharType="end"/>
      </w:r>
      <w:r w:rsidRPr="00EE3251">
        <w:t>設備軟、硬體之使用費需求總計</w:t>
      </w:r>
      <w:r>
        <w:rPr>
          <w:rFonts w:hint="eastAsia"/>
        </w:rPr>
        <w:t>(</w:t>
      </w:r>
      <w:r>
        <w:rPr>
          <w:rFonts w:hint="eastAsia"/>
        </w:rPr>
        <w:t>先進車</w:t>
      </w:r>
      <w:r>
        <w:rPr>
          <w:rFonts w:hint="eastAsia"/>
        </w:rPr>
        <w:t>)</w:t>
      </w:r>
      <w:bookmarkEnd w:id="524"/>
    </w:p>
    <w:tbl>
      <w:tblPr>
        <w:tblW w:w="14190" w:type="dxa"/>
        <w:jc w:val="center"/>
        <w:tblLayout w:type="fixed"/>
        <w:tblCellMar>
          <w:left w:w="28" w:type="dxa"/>
          <w:right w:w="28" w:type="dxa"/>
        </w:tblCellMar>
        <w:tblLook w:val="04A0" w:firstRow="1" w:lastRow="0" w:firstColumn="1" w:lastColumn="0" w:noHBand="0" w:noVBand="1"/>
      </w:tblPr>
      <w:tblGrid>
        <w:gridCol w:w="4268"/>
        <w:gridCol w:w="2480"/>
        <w:gridCol w:w="2481"/>
        <w:gridCol w:w="580"/>
        <w:gridCol w:w="1041"/>
        <w:gridCol w:w="859"/>
        <w:gridCol w:w="181"/>
        <w:gridCol w:w="1040"/>
        <w:gridCol w:w="1260"/>
      </w:tblGrid>
      <w:tr w:rsidR="00A931EA" w:rsidRPr="00EE3251" w14:paraId="401F0543" w14:textId="77777777" w:rsidTr="004F3EFB">
        <w:trPr>
          <w:trHeight w:val="336"/>
          <w:jc w:val="center"/>
        </w:trPr>
        <w:tc>
          <w:tcPr>
            <w:tcW w:w="9809" w:type="dxa"/>
            <w:gridSpan w:val="4"/>
            <w:tcBorders>
              <w:top w:val="nil"/>
              <w:left w:val="nil"/>
              <w:bottom w:val="nil"/>
              <w:right w:val="nil"/>
            </w:tcBorders>
          </w:tcPr>
          <w:p w14:paraId="6EB61D64" w14:textId="77777777" w:rsidR="00A931EA" w:rsidRPr="00EE3251" w:rsidRDefault="00A931EA" w:rsidP="004F3EFB">
            <w:pPr>
              <w:widowControl/>
              <w:adjustRightInd/>
              <w:spacing w:line="240" w:lineRule="auto"/>
              <w:textAlignment w:val="auto"/>
            </w:pPr>
            <w:r w:rsidRPr="00EE3251">
              <w:t>上表中屬資訊設備、通訊設備之軟體、硬體之使用費需求總計</w:t>
            </w:r>
          </w:p>
        </w:tc>
        <w:tc>
          <w:tcPr>
            <w:tcW w:w="1041" w:type="dxa"/>
            <w:tcBorders>
              <w:top w:val="nil"/>
              <w:left w:val="nil"/>
              <w:bottom w:val="nil"/>
              <w:right w:val="nil"/>
            </w:tcBorders>
            <w:shd w:val="clear" w:color="auto" w:fill="auto"/>
            <w:noWrap/>
            <w:vAlign w:val="center"/>
            <w:hideMark/>
          </w:tcPr>
          <w:p w14:paraId="5B926AA1" w14:textId="77777777" w:rsidR="00A931EA" w:rsidRPr="00EE3251" w:rsidRDefault="00A931EA" w:rsidP="004F3EFB">
            <w:pPr>
              <w:widowControl/>
              <w:adjustRightInd/>
              <w:spacing w:line="240" w:lineRule="auto"/>
              <w:textAlignment w:val="auto"/>
            </w:pPr>
          </w:p>
        </w:tc>
        <w:tc>
          <w:tcPr>
            <w:tcW w:w="1040" w:type="dxa"/>
            <w:gridSpan w:val="2"/>
            <w:tcBorders>
              <w:top w:val="nil"/>
              <w:left w:val="nil"/>
              <w:bottom w:val="nil"/>
              <w:right w:val="nil"/>
            </w:tcBorders>
            <w:shd w:val="clear" w:color="auto" w:fill="auto"/>
            <w:noWrap/>
            <w:vAlign w:val="center"/>
            <w:hideMark/>
          </w:tcPr>
          <w:p w14:paraId="1B119282" w14:textId="77777777" w:rsidR="00A931EA" w:rsidRPr="00EE3251" w:rsidRDefault="00A931EA" w:rsidP="004F3EFB">
            <w:pPr>
              <w:widowControl/>
              <w:adjustRightInd/>
              <w:spacing w:line="240" w:lineRule="auto"/>
              <w:textAlignment w:val="auto"/>
            </w:pPr>
          </w:p>
        </w:tc>
        <w:tc>
          <w:tcPr>
            <w:tcW w:w="1040" w:type="dxa"/>
            <w:tcBorders>
              <w:top w:val="nil"/>
              <w:left w:val="nil"/>
              <w:bottom w:val="nil"/>
              <w:right w:val="nil"/>
            </w:tcBorders>
            <w:shd w:val="clear" w:color="auto" w:fill="auto"/>
            <w:noWrap/>
            <w:vAlign w:val="center"/>
            <w:hideMark/>
          </w:tcPr>
          <w:p w14:paraId="0C2E4DE9" w14:textId="77777777" w:rsidR="00A931EA" w:rsidRPr="00EE3251" w:rsidRDefault="00A931EA" w:rsidP="004F3EFB">
            <w:pPr>
              <w:widowControl/>
              <w:adjustRightInd/>
              <w:spacing w:line="240" w:lineRule="auto"/>
              <w:textAlignment w:val="auto"/>
            </w:pPr>
          </w:p>
        </w:tc>
        <w:tc>
          <w:tcPr>
            <w:tcW w:w="1260" w:type="dxa"/>
            <w:tcBorders>
              <w:top w:val="nil"/>
              <w:left w:val="nil"/>
              <w:bottom w:val="nil"/>
              <w:right w:val="nil"/>
            </w:tcBorders>
            <w:shd w:val="clear" w:color="auto" w:fill="auto"/>
            <w:noWrap/>
            <w:vAlign w:val="center"/>
            <w:hideMark/>
          </w:tcPr>
          <w:p w14:paraId="676F9E76" w14:textId="77777777" w:rsidR="00A931EA" w:rsidRPr="00EE3251" w:rsidRDefault="00A931EA" w:rsidP="004F3EFB">
            <w:pPr>
              <w:widowControl/>
              <w:adjustRightInd/>
              <w:spacing w:line="240" w:lineRule="auto"/>
              <w:textAlignment w:val="auto"/>
            </w:pPr>
          </w:p>
        </w:tc>
      </w:tr>
      <w:tr w:rsidR="00A931EA" w:rsidRPr="00EE3251" w14:paraId="5D2E9A2B" w14:textId="77777777" w:rsidTr="004F3EFB">
        <w:trPr>
          <w:trHeight w:val="324"/>
          <w:jc w:val="center"/>
        </w:trPr>
        <w:tc>
          <w:tcPr>
            <w:tcW w:w="426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119A081" w14:textId="77777777" w:rsidR="00A931EA" w:rsidRPr="00EE3251" w:rsidRDefault="00A931EA" w:rsidP="004F3EFB">
            <w:pPr>
              <w:widowControl/>
              <w:adjustRightInd/>
              <w:spacing w:line="240" w:lineRule="auto"/>
              <w:jc w:val="center"/>
              <w:textAlignment w:val="auto"/>
            </w:pPr>
            <w:r w:rsidRPr="00EE3251">
              <w:t>設備名稱</w:t>
            </w:r>
          </w:p>
        </w:tc>
        <w:tc>
          <w:tcPr>
            <w:tcW w:w="9922" w:type="dxa"/>
            <w:gridSpan w:val="8"/>
            <w:tcBorders>
              <w:top w:val="single" w:sz="8" w:space="0" w:color="auto"/>
              <w:left w:val="nil"/>
              <w:bottom w:val="single" w:sz="4" w:space="0" w:color="auto"/>
              <w:right w:val="single" w:sz="8" w:space="0" w:color="000000"/>
            </w:tcBorders>
          </w:tcPr>
          <w:p w14:paraId="4F2F1B13" w14:textId="77777777" w:rsidR="00A931EA" w:rsidRPr="00EE3251" w:rsidRDefault="00A931EA" w:rsidP="004F3EFB">
            <w:pPr>
              <w:widowControl/>
              <w:adjustRightInd/>
              <w:spacing w:line="240" w:lineRule="auto"/>
              <w:jc w:val="center"/>
              <w:textAlignment w:val="auto"/>
            </w:pPr>
            <w:r w:rsidRPr="00EE3251">
              <w:t>使用費經費需求</w:t>
            </w:r>
          </w:p>
        </w:tc>
      </w:tr>
      <w:tr w:rsidR="00A931EA" w:rsidRPr="00EE3251" w14:paraId="6008C2D6" w14:textId="77777777" w:rsidTr="004F3EFB">
        <w:trPr>
          <w:trHeight w:val="324"/>
          <w:jc w:val="center"/>
        </w:trPr>
        <w:tc>
          <w:tcPr>
            <w:tcW w:w="4268" w:type="dxa"/>
            <w:vMerge/>
            <w:tcBorders>
              <w:top w:val="single" w:sz="8" w:space="0" w:color="auto"/>
              <w:left w:val="single" w:sz="8" w:space="0" w:color="auto"/>
              <w:bottom w:val="single" w:sz="4" w:space="0" w:color="auto"/>
              <w:right w:val="single" w:sz="8" w:space="0" w:color="auto"/>
            </w:tcBorders>
            <w:vAlign w:val="center"/>
            <w:hideMark/>
          </w:tcPr>
          <w:p w14:paraId="5FDD48FF" w14:textId="77777777" w:rsidR="00A931EA" w:rsidRPr="00EE3251" w:rsidRDefault="00A931EA" w:rsidP="004F3EFB">
            <w:pPr>
              <w:widowControl/>
              <w:adjustRightInd/>
              <w:spacing w:line="240" w:lineRule="auto"/>
              <w:textAlignment w:val="auto"/>
            </w:pPr>
          </w:p>
        </w:tc>
        <w:tc>
          <w:tcPr>
            <w:tcW w:w="2480" w:type="dxa"/>
            <w:tcBorders>
              <w:top w:val="single" w:sz="8" w:space="0" w:color="auto"/>
              <w:left w:val="single" w:sz="8" w:space="0" w:color="auto"/>
              <w:bottom w:val="single" w:sz="4" w:space="0" w:color="auto"/>
              <w:right w:val="single" w:sz="8" w:space="0" w:color="auto"/>
            </w:tcBorders>
            <w:vAlign w:val="bottom"/>
          </w:tcPr>
          <w:p w14:paraId="4746559F" w14:textId="77777777" w:rsidR="00A931EA" w:rsidRPr="00EE3251" w:rsidRDefault="00A931EA" w:rsidP="004F3EFB">
            <w:pPr>
              <w:widowControl/>
              <w:adjustRightInd/>
              <w:spacing w:line="240" w:lineRule="auto"/>
              <w:jc w:val="center"/>
            </w:pPr>
            <w:r w:rsidRPr="00EE3251">
              <w:t>108</w:t>
            </w:r>
            <w:r w:rsidRPr="00EE3251">
              <w:t>年度</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704F9FAF" w14:textId="77777777" w:rsidR="00A931EA" w:rsidRPr="00EE3251" w:rsidRDefault="00A931EA" w:rsidP="004F3EFB">
            <w:pPr>
              <w:widowControl/>
              <w:adjustRightInd/>
              <w:spacing w:line="240" w:lineRule="auto"/>
              <w:jc w:val="center"/>
            </w:pPr>
            <w:r w:rsidRPr="00EE3251">
              <w:t>109</w:t>
            </w:r>
            <w:r w:rsidRPr="00EE3251">
              <w:t>年度</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39ADDE22" w14:textId="77777777" w:rsidR="00A931EA" w:rsidRPr="00EE3251" w:rsidRDefault="00A931EA" w:rsidP="004F3EFB">
            <w:pPr>
              <w:widowControl/>
              <w:adjustRightInd/>
              <w:spacing w:line="240" w:lineRule="auto"/>
              <w:jc w:val="center"/>
            </w:pPr>
            <w:r w:rsidRPr="00EE3251">
              <w:t>110</w:t>
            </w:r>
            <w:r w:rsidRPr="00EE3251">
              <w:t>年度</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5E2F84DC" w14:textId="77777777" w:rsidR="00A931EA" w:rsidRPr="00EE3251" w:rsidRDefault="00A931EA" w:rsidP="004F3EFB">
            <w:pPr>
              <w:widowControl/>
              <w:adjustRightInd/>
              <w:spacing w:line="240" w:lineRule="auto"/>
              <w:jc w:val="center"/>
              <w:textAlignment w:val="auto"/>
            </w:pPr>
            <w:r w:rsidRPr="00EE3251">
              <w:t>合計</w:t>
            </w:r>
          </w:p>
        </w:tc>
      </w:tr>
      <w:tr w:rsidR="00A931EA" w:rsidRPr="00EE3251" w14:paraId="0F828258"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B27808E" w14:textId="77777777" w:rsidR="00A931EA" w:rsidRPr="00EE3251" w:rsidRDefault="00A931EA" w:rsidP="004F3EFB">
            <w:pPr>
              <w:rPr>
                <w:rFonts w:eastAsia="新細明體"/>
                <w:color w:val="000000"/>
              </w:rPr>
            </w:pPr>
            <w:r w:rsidRPr="00EE3251">
              <w:rPr>
                <w:color w:val="000000"/>
              </w:rPr>
              <w:t>PC</w:t>
            </w:r>
            <w:r w:rsidRPr="00EE3251">
              <w:rPr>
                <w:color w:val="000000"/>
              </w:rPr>
              <w:t>含銀幕</w:t>
            </w:r>
          </w:p>
        </w:tc>
        <w:tc>
          <w:tcPr>
            <w:tcW w:w="2480" w:type="dxa"/>
            <w:tcBorders>
              <w:top w:val="single" w:sz="4" w:space="0" w:color="auto"/>
              <w:left w:val="single" w:sz="8" w:space="0" w:color="auto"/>
              <w:bottom w:val="single" w:sz="4" w:space="0" w:color="auto"/>
              <w:right w:val="single" w:sz="8" w:space="0" w:color="auto"/>
            </w:tcBorders>
            <w:vAlign w:val="center"/>
          </w:tcPr>
          <w:p w14:paraId="457BA83E" w14:textId="77777777" w:rsidR="00A931EA" w:rsidRPr="00EE3251" w:rsidRDefault="00A931EA" w:rsidP="004F3EFB">
            <w:pPr>
              <w:jc w:val="right"/>
              <w:rPr>
                <w:rFonts w:eastAsia="新細明體"/>
                <w:color w:val="000000"/>
              </w:rPr>
            </w:pPr>
            <w:r w:rsidRPr="00EE3251">
              <w:rPr>
                <w:color w:val="000000"/>
              </w:rPr>
              <w:t xml:space="preserve">11 </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33F23880" w14:textId="77777777" w:rsidR="00A931EA" w:rsidRPr="00EE3251" w:rsidRDefault="00A931EA" w:rsidP="004F3EFB">
            <w:pPr>
              <w:jc w:val="right"/>
              <w:rPr>
                <w:rFonts w:eastAsia="新細明體"/>
                <w:color w:val="000000"/>
              </w:rPr>
            </w:pPr>
            <w:r w:rsidRPr="00EE3251">
              <w:rPr>
                <w:color w:val="000000"/>
              </w:rPr>
              <w:t xml:space="preserve">126 </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6E6E6881" w14:textId="77777777" w:rsidR="00A931EA" w:rsidRPr="00EE3251" w:rsidRDefault="00A931EA" w:rsidP="004F3EFB">
            <w:pPr>
              <w:jc w:val="right"/>
              <w:rPr>
                <w:rFonts w:eastAsia="新細明體"/>
                <w:color w:val="000000"/>
              </w:rPr>
            </w:pPr>
            <w:r w:rsidRPr="00EE3251">
              <w:rPr>
                <w:color w:val="000000"/>
              </w:rPr>
              <w:t xml:space="preserve">116 </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1CAC0D2F" w14:textId="77777777" w:rsidR="00A931EA" w:rsidRPr="00EE3251" w:rsidRDefault="00A931EA" w:rsidP="004F3EFB">
            <w:pPr>
              <w:jc w:val="right"/>
              <w:rPr>
                <w:rFonts w:eastAsia="新細明體"/>
                <w:color w:val="000000"/>
              </w:rPr>
            </w:pPr>
            <w:r w:rsidRPr="00EE3251">
              <w:rPr>
                <w:color w:val="000000"/>
              </w:rPr>
              <w:t xml:space="preserve">252 </w:t>
            </w:r>
          </w:p>
        </w:tc>
      </w:tr>
      <w:tr w:rsidR="00A931EA" w:rsidRPr="00EE3251" w14:paraId="64A05B41"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CCF1B46" w14:textId="77777777" w:rsidR="00A931EA" w:rsidRPr="00EE3251" w:rsidRDefault="00A931EA" w:rsidP="004F3EFB">
            <w:pPr>
              <w:rPr>
                <w:rFonts w:eastAsia="新細明體"/>
                <w:color w:val="000000"/>
              </w:rPr>
            </w:pPr>
            <w:r w:rsidRPr="00EE3251">
              <w:rPr>
                <w:color w:val="000000"/>
              </w:rPr>
              <w:t>車用行動網路通訊設備</w:t>
            </w:r>
            <w:r w:rsidRPr="00EE3251">
              <w:rPr>
                <w:color w:val="000000"/>
              </w:rPr>
              <w:t>(4G</w:t>
            </w:r>
            <w:r w:rsidRPr="00EE3251">
              <w:rPr>
                <w:color w:val="000000"/>
              </w:rPr>
              <w:t>與</w:t>
            </w:r>
            <w:r w:rsidRPr="00EE3251">
              <w:rPr>
                <w:color w:val="000000"/>
              </w:rPr>
              <w:t>5G)</w:t>
            </w:r>
          </w:p>
        </w:tc>
        <w:tc>
          <w:tcPr>
            <w:tcW w:w="2480" w:type="dxa"/>
            <w:tcBorders>
              <w:top w:val="single" w:sz="4" w:space="0" w:color="auto"/>
              <w:left w:val="single" w:sz="8" w:space="0" w:color="auto"/>
              <w:bottom w:val="single" w:sz="4" w:space="0" w:color="auto"/>
              <w:right w:val="single" w:sz="8" w:space="0" w:color="auto"/>
            </w:tcBorders>
            <w:vAlign w:val="center"/>
          </w:tcPr>
          <w:p w14:paraId="505613D6" w14:textId="77777777" w:rsidR="00A931EA" w:rsidRPr="00EE3251" w:rsidRDefault="00A931EA" w:rsidP="004F3EFB">
            <w:pPr>
              <w:jc w:val="right"/>
              <w:rPr>
                <w:rFonts w:eastAsia="新細明體"/>
                <w:color w:val="000000"/>
              </w:rPr>
            </w:pPr>
            <w:r w:rsidRPr="00EE3251">
              <w:rPr>
                <w:color w:val="000000"/>
              </w:rPr>
              <w:t xml:space="preserve">0 </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1143D68E" w14:textId="77777777" w:rsidR="00A931EA" w:rsidRPr="00EE3251" w:rsidRDefault="00A931EA" w:rsidP="004F3EFB">
            <w:pPr>
              <w:jc w:val="right"/>
              <w:rPr>
                <w:rFonts w:eastAsia="新細明體"/>
                <w:color w:val="000000"/>
              </w:rPr>
            </w:pPr>
            <w:r w:rsidRPr="00EE3251">
              <w:rPr>
                <w:color w:val="000000"/>
              </w:rPr>
              <w:t xml:space="preserve">24 </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728AC8F2" w14:textId="77777777" w:rsidR="00A931EA" w:rsidRPr="00EE3251" w:rsidRDefault="00A931EA" w:rsidP="004F3EFB">
            <w:pPr>
              <w:jc w:val="right"/>
              <w:rPr>
                <w:rFonts w:eastAsia="新細明體"/>
                <w:color w:val="000000"/>
              </w:rPr>
            </w:pPr>
            <w:r w:rsidRPr="00EE3251">
              <w:rPr>
                <w:color w:val="000000"/>
              </w:rPr>
              <w:t xml:space="preserve">26 </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514BD111" w14:textId="77777777" w:rsidR="00A931EA" w:rsidRPr="00EE3251" w:rsidRDefault="00A931EA" w:rsidP="004F3EFB">
            <w:pPr>
              <w:jc w:val="right"/>
              <w:rPr>
                <w:rFonts w:eastAsia="新細明體"/>
                <w:color w:val="000000"/>
              </w:rPr>
            </w:pPr>
            <w:r w:rsidRPr="00EE3251">
              <w:rPr>
                <w:color w:val="000000"/>
              </w:rPr>
              <w:t xml:space="preserve">50 </w:t>
            </w:r>
          </w:p>
        </w:tc>
      </w:tr>
      <w:tr w:rsidR="00A931EA" w:rsidRPr="00EE3251" w14:paraId="7A3944D3"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6D9C3E5" w14:textId="77777777" w:rsidR="00A931EA" w:rsidRPr="00EE3251" w:rsidRDefault="00A931EA" w:rsidP="004F3EFB">
            <w:pPr>
              <w:rPr>
                <w:rFonts w:eastAsia="新細明體"/>
                <w:color w:val="000000"/>
              </w:rPr>
            </w:pPr>
            <w:r w:rsidRPr="00EE3251">
              <w:rPr>
                <w:color w:val="000000"/>
              </w:rPr>
              <w:t>可攜式電腦</w:t>
            </w:r>
          </w:p>
        </w:tc>
        <w:tc>
          <w:tcPr>
            <w:tcW w:w="2480" w:type="dxa"/>
            <w:tcBorders>
              <w:top w:val="single" w:sz="4" w:space="0" w:color="auto"/>
              <w:left w:val="single" w:sz="8" w:space="0" w:color="auto"/>
              <w:bottom w:val="single" w:sz="4" w:space="0" w:color="auto"/>
              <w:right w:val="single" w:sz="8" w:space="0" w:color="auto"/>
            </w:tcBorders>
            <w:vAlign w:val="center"/>
          </w:tcPr>
          <w:p w14:paraId="1B3D2EFD" w14:textId="77777777" w:rsidR="00A931EA" w:rsidRPr="00EE3251" w:rsidRDefault="00A931EA" w:rsidP="004F3EFB">
            <w:pPr>
              <w:jc w:val="right"/>
              <w:rPr>
                <w:rFonts w:eastAsia="新細明體"/>
                <w:color w:val="000000"/>
              </w:rPr>
            </w:pPr>
            <w:r w:rsidRPr="00EE3251">
              <w:rPr>
                <w:color w:val="000000"/>
              </w:rPr>
              <w:t xml:space="preserve">0 </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1540710F" w14:textId="77777777" w:rsidR="00A931EA" w:rsidRPr="00EE3251" w:rsidRDefault="00A931EA" w:rsidP="004F3EFB">
            <w:pPr>
              <w:jc w:val="right"/>
              <w:rPr>
                <w:rFonts w:eastAsia="新細明體"/>
                <w:color w:val="000000"/>
              </w:rPr>
            </w:pPr>
            <w:r w:rsidRPr="00EE3251">
              <w:rPr>
                <w:color w:val="000000"/>
              </w:rPr>
              <w:t xml:space="preserve">36 </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643E1B6C" w14:textId="77777777" w:rsidR="00A931EA" w:rsidRPr="00EE3251" w:rsidRDefault="00A931EA" w:rsidP="004F3EFB">
            <w:pPr>
              <w:jc w:val="right"/>
              <w:rPr>
                <w:rFonts w:eastAsia="新細明體"/>
                <w:color w:val="000000"/>
              </w:rPr>
            </w:pPr>
            <w:r w:rsidRPr="00EE3251">
              <w:rPr>
                <w:color w:val="000000"/>
              </w:rPr>
              <w:t xml:space="preserve">33 </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3DAEE94F" w14:textId="77777777" w:rsidR="00A931EA" w:rsidRPr="00EE3251" w:rsidRDefault="00A931EA" w:rsidP="004F3EFB">
            <w:pPr>
              <w:jc w:val="right"/>
              <w:rPr>
                <w:rFonts w:eastAsia="新細明體"/>
                <w:color w:val="000000"/>
              </w:rPr>
            </w:pPr>
            <w:r w:rsidRPr="00EE3251">
              <w:rPr>
                <w:color w:val="000000"/>
              </w:rPr>
              <w:t xml:space="preserve">69 </w:t>
            </w:r>
          </w:p>
        </w:tc>
      </w:tr>
      <w:tr w:rsidR="00A931EA" w:rsidRPr="00EE3251" w14:paraId="279CF415" w14:textId="77777777" w:rsidTr="004F3EFB">
        <w:trPr>
          <w:trHeight w:val="336"/>
          <w:jc w:val="center"/>
        </w:trPr>
        <w:tc>
          <w:tcPr>
            <w:tcW w:w="4268"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02125DA6" w14:textId="77777777" w:rsidR="00A931EA" w:rsidRPr="00EE3251" w:rsidRDefault="00A931EA" w:rsidP="004F3EFB">
            <w:pPr>
              <w:widowControl/>
              <w:jc w:val="center"/>
            </w:pPr>
            <w:r w:rsidRPr="00EE3251">
              <w:t>合計</w:t>
            </w:r>
          </w:p>
        </w:tc>
        <w:tc>
          <w:tcPr>
            <w:tcW w:w="2480" w:type="dxa"/>
            <w:tcBorders>
              <w:top w:val="single" w:sz="4" w:space="0" w:color="auto"/>
              <w:left w:val="single" w:sz="8" w:space="0" w:color="auto"/>
              <w:bottom w:val="single" w:sz="8" w:space="0" w:color="auto"/>
              <w:right w:val="single" w:sz="8" w:space="0" w:color="auto"/>
            </w:tcBorders>
            <w:vAlign w:val="center"/>
          </w:tcPr>
          <w:p w14:paraId="159F5AAF" w14:textId="77777777" w:rsidR="00A931EA" w:rsidRPr="00EE3251" w:rsidRDefault="00A931EA" w:rsidP="004F3EFB">
            <w:pPr>
              <w:jc w:val="right"/>
              <w:rPr>
                <w:rFonts w:eastAsia="新細明體"/>
                <w:b/>
                <w:color w:val="000000"/>
              </w:rPr>
            </w:pPr>
            <w:r w:rsidRPr="00EE3251">
              <w:rPr>
                <w:b/>
                <w:color w:val="000000"/>
              </w:rPr>
              <w:t xml:space="preserve">11 </w:t>
            </w:r>
          </w:p>
        </w:tc>
        <w:tc>
          <w:tcPr>
            <w:tcW w:w="2481" w:type="dxa"/>
            <w:tcBorders>
              <w:top w:val="nil"/>
              <w:left w:val="single" w:sz="8" w:space="0" w:color="auto"/>
              <w:bottom w:val="single" w:sz="8" w:space="0" w:color="auto"/>
              <w:right w:val="single" w:sz="4" w:space="0" w:color="auto"/>
            </w:tcBorders>
            <w:shd w:val="clear" w:color="auto" w:fill="auto"/>
            <w:noWrap/>
            <w:vAlign w:val="center"/>
            <w:hideMark/>
          </w:tcPr>
          <w:p w14:paraId="1D66B9F4" w14:textId="77777777" w:rsidR="00A931EA" w:rsidRPr="00EE3251" w:rsidRDefault="00A931EA" w:rsidP="004F3EFB">
            <w:pPr>
              <w:jc w:val="right"/>
              <w:rPr>
                <w:rFonts w:eastAsia="新細明體"/>
                <w:b/>
                <w:color w:val="000000"/>
              </w:rPr>
            </w:pPr>
            <w:r w:rsidRPr="00EE3251">
              <w:rPr>
                <w:b/>
                <w:color w:val="000000"/>
              </w:rPr>
              <w:t xml:space="preserve">186 </w:t>
            </w:r>
          </w:p>
        </w:tc>
        <w:tc>
          <w:tcPr>
            <w:tcW w:w="2480" w:type="dxa"/>
            <w:gridSpan w:val="3"/>
            <w:tcBorders>
              <w:top w:val="nil"/>
              <w:left w:val="nil"/>
              <w:bottom w:val="single" w:sz="8" w:space="0" w:color="auto"/>
              <w:right w:val="single" w:sz="4" w:space="0" w:color="auto"/>
            </w:tcBorders>
            <w:shd w:val="clear" w:color="auto" w:fill="auto"/>
            <w:noWrap/>
            <w:vAlign w:val="center"/>
            <w:hideMark/>
          </w:tcPr>
          <w:p w14:paraId="08F88FF9" w14:textId="77777777" w:rsidR="00A931EA" w:rsidRPr="00EE3251" w:rsidRDefault="00A931EA" w:rsidP="004F3EFB">
            <w:pPr>
              <w:jc w:val="right"/>
              <w:rPr>
                <w:rFonts w:eastAsia="新細明體"/>
                <w:b/>
                <w:color w:val="000000"/>
              </w:rPr>
            </w:pPr>
            <w:r w:rsidRPr="00EE3251">
              <w:rPr>
                <w:b/>
                <w:color w:val="000000"/>
              </w:rPr>
              <w:t xml:space="preserve">175 </w:t>
            </w:r>
          </w:p>
        </w:tc>
        <w:tc>
          <w:tcPr>
            <w:tcW w:w="2481" w:type="dxa"/>
            <w:gridSpan w:val="3"/>
            <w:tcBorders>
              <w:top w:val="nil"/>
              <w:left w:val="nil"/>
              <w:bottom w:val="single" w:sz="8" w:space="0" w:color="auto"/>
              <w:right w:val="single" w:sz="8" w:space="0" w:color="auto"/>
            </w:tcBorders>
            <w:shd w:val="clear" w:color="auto" w:fill="auto"/>
            <w:noWrap/>
            <w:vAlign w:val="center"/>
            <w:hideMark/>
          </w:tcPr>
          <w:p w14:paraId="42B7FE20" w14:textId="77777777" w:rsidR="00A931EA" w:rsidRPr="00EE3251" w:rsidRDefault="00A931EA" w:rsidP="004F3EFB">
            <w:pPr>
              <w:jc w:val="right"/>
              <w:rPr>
                <w:rFonts w:eastAsia="新細明體"/>
                <w:b/>
                <w:color w:val="000000"/>
              </w:rPr>
            </w:pPr>
            <w:r w:rsidRPr="00EE3251">
              <w:rPr>
                <w:b/>
                <w:color w:val="000000"/>
              </w:rPr>
              <w:t xml:space="preserve">371 </w:t>
            </w:r>
          </w:p>
        </w:tc>
      </w:tr>
    </w:tbl>
    <w:p w14:paraId="4B4C9708" w14:textId="026C3E62" w:rsidR="00A931EA" w:rsidRDefault="00A931EA" w:rsidP="00A931EA">
      <w:pPr>
        <w:widowControl/>
        <w:adjustRightInd/>
        <w:spacing w:line="240" w:lineRule="auto"/>
        <w:textAlignment w:val="auto"/>
      </w:pPr>
      <w:r w:rsidRPr="00EE3251">
        <w:br w:type="page"/>
      </w:r>
    </w:p>
    <w:p w14:paraId="0DA1F36C" w14:textId="5981D27E" w:rsidR="00FE3D41" w:rsidRPr="00EE3251" w:rsidRDefault="00FE3D41" w:rsidP="00FE3D41">
      <w:pPr>
        <w:pStyle w:val="aff2"/>
      </w:pPr>
      <w:bookmarkStart w:id="525" w:name="_Toc39829512"/>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18</w:t>
      </w:r>
      <w:r>
        <w:fldChar w:fldCharType="end"/>
      </w:r>
      <w:r w:rsidRPr="00EE3251">
        <w:t>創新或研究發展設備維護費</w:t>
      </w:r>
      <w:r>
        <w:rPr>
          <w:rFonts w:hint="eastAsia"/>
        </w:rPr>
        <w:t>(</w:t>
      </w:r>
      <w:r>
        <w:rPr>
          <w:rFonts w:hint="eastAsia"/>
        </w:rPr>
        <w:t>先進車</w:t>
      </w:r>
      <w:r>
        <w:rPr>
          <w:rFonts w:hint="eastAsia"/>
        </w:rPr>
        <w:t>)</w:t>
      </w:r>
      <w:bookmarkEnd w:id="525"/>
    </w:p>
    <w:tbl>
      <w:tblPr>
        <w:tblW w:w="13340" w:type="dxa"/>
        <w:tblInd w:w="13" w:type="dxa"/>
        <w:tblLayout w:type="fixed"/>
        <w:tblCellMar>
          <w:left w:w="28" w:type="dxa"/>
          <w:right w:w="28" w:type="dxa"/>
        </w:tblCellMar>
        <w:tblLook w:val="04A0" w:firstRow="1" w:lastRow="0" w:firstColumn="1" w:lastColumn="0" w:noHBand="0" w:noVBand="1"/>
      </w:tblPr>
      <w:tblGrid>
        <w:gridCol w:w="2283"/>
        <w:gridCol w:w="1843"/>
        <w:gridCol w:w="1418"/>
        <w:gridCol w:w="1949"/>
        <w:gridCol w:w="1949"/>
        <w:gridCol w:w="1949"/>
        <w:gridCol w:w="1949"/>
      </w:tblGrid>
      <w:tr w:rsidR="00A931EA" w:rsidRPr="00EE3251" w14:paraId="568FD43E" w14:textId="77777777" w:rsidTr="004F3EFB">
        <w:trPr>
          <w:trHeight w:val="399"/>
        </w:trPr>
        <w:tc>
          <w:tcPr>
            <w:tcW w:w="13340" w:type="dxa"/>
            <w:gridSpan w:val="7"/>
            <w:tcBorders>
              <w:top w:val="nil"/>
              <w:left w:val="nil"/>
              <w:bottom w:val="nil"/>
              <w:right w:val="nil"/>
            </w:tcBorders>
            <w:shd w:val="clear" w:color="auto" w:fill="auto"/>
            <w:noWrap/>
            <w:vAlign w:val="center"/>
            <w:hideMark/>
          </w:tcPr>
          <w:p w14:paraId="544AD9BC" w14:textId="77777777" w:rsidR="00A931EA" w:rsidRPr="00EE3251" w:rsidRDefault="00A931EA" w:rsidP="004F3EFB">
            <w:pPr>
              <w:widowControl/>
              <w:adjustRightInd/>
              <w:spacing w:line="240" w:lineRule="auto"/>
              <w:textAlignment w:val="auto"/>
            </w:pPr>
            <w:r w:rsidRPr="00EE3251">
              <w:t>2.4</w:t>
            </w:r>
            <w:r w:rsidRPr="00EE3251">
              <w:t>創新或研究發展設備維護費</w:t>
            </w:r>
          </w:p>
        </w:tc>
      </w:tr>
      <w:tr w:rsidR="00A931EA" w:rsidRPr="00EE3251" w14:paraId="0E5F646B" w14:textId="77777777" w:rsidTr="004F3EFB">
        <w:trPr>
          <w:trHeight w:val="399"/>
        </w:trPr>
        <w:tc>
          <w:tcPr>
            <w:tcW w:w="13340" w:type="dxa"/>
            <w:gridSpan w:val="7"/>
            <w:tcBorders>
              <w:top w:val="nil"/>
              <w:left w:val="nil"/>
              <w:bottom w:val="nil"/>
              <w:right w:val="nil"/>
            </w:tcBorders>
            <w:shd w:val="clear" w:color="auto" w:fill="auto"/>
            <w:noWrap/>
            <w:vAlign w:val="center"/>
            <w:hideMark/>
          </w:tcPr>
          <w:p w14:paraId="66CE2B48" w14:textId="77777777" w:rsidR="00A931EA" w:rsidRPr="00EE3251" w:rsidRDefault="00A931EA" w:rsidP="004F3EFB">
            <w:pPr>
              <w:widowControl/>
              <w:adjustRightInd/>
              <w:spacing w:line="240" w:lineRule="auto"/>
              <w:jc w:val="right"/>
              <w:textAlignment w:val="auto"/>
            </w:pPr>
            <w:r w:rsidRPr="00EE3251">
              <w:t>單位：千元</w:t>
            </w:r>
          </w:p>
        </w:tc>
      </w:tr>
      <w:tr w:rsidR="00A931EA" w:rsidRPr="00EE3251" w14:paraId="7981393D" w14:textId="77777777" w:rsidTr="004F3EFB">
        <w:trPr>
          <w:trHeight w:val="399"/>
        </w:trPr>
        <w:tc>
          <w:tcPr>
            <w:tcW w:w="228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C9C08A0" w14:textId="77777777" w:rsidR="00A931EA" w:rsidRPr="00EE3251" w:rsidRDefault="00A931EA" w:rsidP="004F3EFB">
            <w:pPr>
              <w:widowControl/>
              <w:adjustRightInd/>
              <w:spacing w:line="240" w:lineRule="auto"/>
              <w:jc w:val="center"/>
              <w:textAlignment w:val="auto"/>
            </w:pPr>
            <w:r w:rsidRPr="00EE3251">
              <w:t>設備名稱</w:t>
            </w:r>
          </w:p>
        </w:tc>
        <w:tc>
          <w:tcPr>
            <w:tcW w:w="184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0903E554" w14:textId="77777777" w:rsidR="00A931EA" w:rsidRPr="00EE3251" w:rsidRDefault="00A931EA" w:rsidP="004F3EFB">
            <w:pPr>
              <w:widowControl/>
              <w:adjustRightInd/>
              <w:spacing w:line="240" w:lineRule="auto"/>
              <w:jc w:val="center"/>
              <w:textAlignment w:val="auto"/>
            </w:pPr>
            <w:r w:rsidRPr="00EE3251">
              <w:t>單套購置成本</w:t>
            </w:r>
          </w:p>
        </w:tc>
        <w:tc>
          <w:tcPr>
            <w:tcW w:w="1418"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75817D16" w14:textId="77777777" w:rsidR="00A931EA" w:rsidRPr="00EE3251" w:rsidRDefault="00A931EA" w:rsidP="004F3EFB">
            <w:pPr>
              <w:widowControl/>
              <w:adjustRightInd/>
              <w:spacing w:line="240" w:lineRule="auto"/>
              <w:jc w:val="center"/>
              <w:textAlignment w:val="auto"/>
            </w:pPr>
            <w:r w:rsidRPr="00EE3251">
              <w:t>套數</w:t>
            </w:r>
          </w:p>
        </w:tc>
        <w:tc>
          <w:tcPr>
            <w:tcW w:w="7796" w:type="dxa"/>
            <w:gridSpan w:val="4"/>
            <w:tcBorders>
              <w:top w:val="single" w:sz="8" w:space="0" w:color="auto"/>
              <w:left w:val="nil"/>
              <w:bottom w:val="single" w:sz="4" w:space="0" w:color="auto"/>
              <w:right w:val="single" w:sz="8" w:space="0" w:color="000000"/>
            </w:tcBorders>
            <w:shd w:val="clear" w:color="auto" w:fill="auto"/>
            <w:noWrap/>
            <w:vAlign w:val="center"/>
            <w:hideMark/>
          </w:tcPr>
          <w:p w14:paraId="03A8B054" w14:textId="77777777" w:rsidR="00A931EA" w:rsidRPr="00EE3251" w:rsidRDefault="00A931EA" w:rsidP="004F3EFB">
            <w:pPr>
              <w:widowControl/>
              <w:adjustRightInd/>
              <w:spacing w:line="240" w:lineRule="auto"/>
              <w:jc w:val="center"/>
              <w:textAlignment w:val="auto"/>
            </w:pPr>
            <w:r w:rsidRPr="00EE3251">
              <w:t>金額</w:t>
            </w:r>
          </w:p>
        </w:tc>
      </w:tr>
      <w:tr w:rsidR="00A931EA" w:rsidRPr="00EE3251" w14:paraId="2151D619" w14:textId="77777777" w:rsidTr="004F3EFB">
        <w:trPr>
          <w:trHeight w:val="399"/>
        </w:trPr>
        <w:tc>
          <w:tcPr>
            <w:tcW w:w="2283" w:type="dxa"/>
            <w:vMerge/>
            <w:tcBorders>
              <w:top w:val="single" w:sz="8" w:space="0" w:color="auto"/>
              <w:left w:val="single" w:sz="8" w:space="0" w:color="auto"/>
              <w:bottom w:val="single" w:sz="4" w:space="0" w:color="auto"/>
              <w:right w:val="single" w:sz="4" w:space="0" w:color="auto"/>
            </w:tcBorders>
            <w:vAlign w:val="center"/>
            <w:hideMark/>
          </w:tcPr>
          <w:p w14:paraId="6D7DD83C" w14:textId="77777777" w:rsidR="00A931EA" w:rsidRPr="00EE3251" w:rsidRDefault="00A931EA" w:rsidP="004F3EFB">
            <w:pPr>
              <w:widowControl/>
              <w:adjustRightInd/>
              <w:spacing w:line="240" w:lineRule="auto"/>
              <w:textAlignment w:val="auto"/>
            </w:pPr>
          </w:p>
        </w:tc>
        <w:tc>
          <w:tcPr>
            <w:tcW w:w="1843" w:type="dxa"/>
            <w:vMerge/>
            <w:tcBorders>
              <w:top w:val="single" w:sz="8" w:space="0" w:color="auto"/>
              <w:left w:val="single" w:sz="4" w:space="0" w:color="auto"/>
              <w:bottom w:val="single" w:sz="4" w:space="0" w:color="auto"/>
              <w:right w:val="single" w:sz="4" w:space="0" w:color="auto"/>
            </w:tcBorders>
            <w:vAlign w:val="center"/>
            <w:hideMark/>
          </w:tcPr>
          <w:p w14:paraId="0FDD7866" w14:textId="77777777" w:rsidR="00A931EA" w:rsidRPr="00EE3251" w:rsidRDefault="00A931EA" w:rsidP="004F3EFB">
            <w:pPr>
              <w:widowControl/>
              <w:adjustRightInd/>
              <w:spacing w:line="240" w:lineRule="auto"/>
              <w:textAlignment w:val="auto"/>
            </w:pPr>
          </w:p>
        </w:tc>
        <w:tc>
          <w:tcPr>
            <w:tcW w:w="1418" w:type="dxa"/>
            <w:vMerge/>
            <w:tcBorders>
              <w:top w:val="single" w:sz="8" w:space="0" w:color="auto"/>
              <w:left w:val="single" w:sz="4" w:space="0" w:color="auto"/>
              <w:bottom w:val="single" w:sz="4" w:space="0" w:color="auto"/>
              <w:right w:val="single" w:sz="4" w:space="0" w:color="auto"/>
            </w:tcBorders>
            <w:vAlign w:val="center"/>
            <w:hideMark/>
          </w:tcPr>
          <w:p w14:paraId="3E60AB9C" w14:textId="77777777" w:rsidR="00A931EA" w:rsidRPr="00EE3251" w:rsidRDefault="00A931EA" w:rsidP="004F3EFB">
            <w:pPr>
              <w:widowControl/>
              <w:adjustRightInd/>
              <w:spacing w:line="240" w:lineRule="auto"/>
              <w:textAlignment w:val="auto"/>
            </w:pPr>
          </w:p>
        </w:tc>
        <w:tc>
          <w:tcPr>
            <w:tcW w:w="1949" w:type="dxa"/>
            <w:tcBorders>
              <w:top w:val="nil"/>
              <w:left w:val="nil"/>
              <w:bottom w:val="single" w:sz="4" w:space="0" w:color="auto"/>
              <w:right w:val="single" w:sz="4" w:space="0" w:color="auto"/>
            </w:tcBorders>
            <w:shd w:val="clear" w:color="auto" w:fill="auto"/>
            <w:noWrap/>
            <w:vAlign w:val="bottom"/>
            <w:hideMark/>
          </w:tcPr>
          <w:p w14:paraId="1DA44F40" w14:textId="77777777" w:rsidR="00A931EA" w:rsidRPr="00EE3251" w:rsidRDefault="00A931EA" w:rsidP="004F3EFB">
            <w:pPr>
              <w:widowControl/>
              <w:adjustRightInd/>
              <w:spacing w:line="240" w:lineRule="auto"/>
              <w:jc w:val="center"/>
            </w:pPr>
            <w:r w:rsidRPr="00EE3251">
              <w:t>108</w:t>
            </w:r>
            <w:r w:rsidRPr="00EE3251">
              <w:t>年度</w:t>
            </w:r>
          </w:p>
        </w:tc>
        <w:tc>
          <w:tcPr>
            <w:tcW w:w="1949" w:type="dxa"/>
            <w:tcBorders>
              <w:top w:val="nil"/>
              <w:left w:val="nil"/>
              <w:bottom w:val="single" w:sz="4" w:space="0" w:color="auto"/>
              <w:right w:val="single" w:sz="4" w:space="0" w:color="auto"/>
            </w:tcBorders>
            <w:shd w:val="clear" w:color="auto" w:fill="auto"/>
            <w:noWrap/>
            <w:vAlign w:val="center"/>
            <w:hideMark/>
          </w:tcPr>
          <w:p w14:paraId="4380F9FB" w14:textId="77777777" w:rsidR="00A931EA" w:rsidRPr="00EE3251" w:rsidRDefault="00A931EA" w:rsidP="004F3EFB">
            <w:pPr>
              <w:widowControl/>
              <w:adjustRightInd/>
              <w:spacing w:line="240" w:lineRule="auto"/>
              <w:jc w:val="center"/>
            </w:pPr>
            <w:r w:rsidRPr="00EE3251">
              <w:t>109</w:t>
            </w:r>
            <w:r w:rsidRPr="00EE3251">
              <w:t>年度</w:t>
            </w:r>
          </w:p>
        </w:tc>
        <w:tc>
          <w:tcPr>
            <w:tcW w:w="1949" w:type="dxa"/>
            <w:tcBorders>
              <w:top w:val="nil"/>
              <w:left w:val="nil"/>
              <w:bottom w:val="single" w:sz="4" w:space="0" w:color="auto"/>
              <w:right w:val="single" w:sz="4" w:space="0" w:color="auto"/>
            </w:tcBorders>
            <w:shd w:val="clear" w:color="auto" w:fill="auto"/>
            <w:noWrap/>
            <w:vAlign w:val="center"/>
            <w:hideMark/>
          </w:tcPr>
          <w:p w14:paraId="4602E0B5" w14:textId="77777777" w:rsidR="00A931EA" w:rsidRPr="00EE3251" w:rsidRDefault="00A931EA" w:rsidP="004F3EFB">
            <w:pPr>
              <w:widowControl/>
              <w:adjustRightInd/>
              <w:spacing w:line="240" w:lineRule="auto"/>
              <w:jc w:val="center"/>
            </w:pPr>
            <w:r w:rsidRPr="00EE3251">
              <w:t>110</w:t>
            </w:r>
            <w:r w:rsidRPr="00EE3251">
              <w:t>年度</w:t>
            </w:r>
          </w:p>
        </w:tc>
        <w:tc>
          <w:tcPr>
            <w:tcW w:w="1949" w:type="dxa"/>
            <w:tcBorders>
              <w:top w:val="nil"/>
              <w:left w:val="nil"/>
              <w:bottom w:val="single" w:sz="4" w:space="0" w:color="auto"/>
              <w:right w:val="single" w:sz="8" w:space="0" w:color="auto"/>
            </w:tcBorders>
            <w:shd w:val="clear" w:color="auto" w:fill="auto"/>
            <w:noWrap/>
            <w:vAlign w:val="center"/>
            <w:hideMark/>
          </w:tcPr>
          <w:p w14:paraId="77736760" w14:textId="77777777" w:rsidR="00A931EA" w:rsidRPr="00EE3251" w:rsidRDefault="00A931EA" w:rsidP="004F3EFB">
            <w:pPr>
              <w:widowControl/>
              <w:adjustRightInd/>
              <w:spacing w:line="240" w:lineRule="auto"/>
              <w:jc w:val="center"/>
              <w:textAlignment w:val="auto"/>
            </w:pPr>
            <w:r w:rsidRPr="00EE3251">
              <w:t>合計</w:t>
            </w:r>
          </w:p>
        </w:tc>
      </w:tr>
      <w:tr w:rsidR="00A931EA" w:rsidRPr="00EE3251" w14:paraId="208E60E1" w14:textId="77777777" w:rsidTr="004F3EFB">
        <w:trPr>
          <w:trHeight w:val="399"/>
        </w:trPr>
        <w:tc>
          <w:tcPr>
            <w:tcW w:w="1334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5B8F3919" w14:textId="77777777" w:rsidR="00A931EA" w:rsidRPr="00EE3251" w:rsidRDefault="00A931EA" w:rsidP="004F3EFB">
            <w:pPr>
              <w:widowControl/>
              <w:adjustRightInd/>
              <w:spacing w:line="240" w:lineRule="auto"/>
              <w:textAlignment w:val="auto"/>
            </w:pPr>
            <w:r w:rsidRPr="00EE3251">
              <w:t>已有設備</w:t>
            </w:r>
          </w:p>
        </w:tc>
      </w:tr>
      <w:tr w:rsidR="00A931EA" w:rsidRPr="00EE3251" w14:paraId="382400B3"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112767B1" w14:textId="77777777" w:rsidR="00A931EA" w:rsidRPr="00EE3251" w:rsidRDefault="00A931EA" w:rsidP="004F3EFB">
            <w:pPr>
              <w:widowControl/>
              <w:adjustRightInd/>
              <w:spacing w:line="240" w:lineRule="auto"/>
              <w:jc w:val="center"/>
              <w:textAlignment w:val="auto"/>
            </w:pPr>
          </w:p>
        </w:tc>
        <w:tc>
          <w:tcPr>
            <w:tcW w:w="1843" w:type="dxa"/>
            <w:tcBorders>
              <w:top w:val="nil"/>
              <w:left w:val="nil"/>
              <w:bottom w:val="single" w:sz="4" w:space="0" w:color="auto"/>
              <w:right w:val="single" w:sz="4" w:space="0" w:color="auto"/>
            </w:tcBorders>
            <w:shd w:val="clear" w:color="auto" w:fill="auto"/>
            <w:noWrap/>
            <w:vAlign w:val="center"/>
            <w:hideMark/>
          </w:tcPr>
          <w:p w14:paraId="2FC19D83" w14:textId="77777777" w:rsidR="00A931EA" w:rsidRPr="00EE3251" w:rsidRDefault="00A931EA" w:rsidP="004F3EFB">
            <w:pPr>
              <w:widowControl/>
              <w:adjustRightInd/>
              <w:spacing w:line="240" w:lineRule="auto"/>
              <w:jc w:val="center"/>
              <w:textAlignment w:val="auto"/>
            </w:pPr>
          </w:p>
        </w:tc>
        <w:tc>
          <w:tcPr>
            <w:tcW w:w="1418" w:type="dxa"/>
            <w:tcBorders>
              <w:top w:val="nil"/>
              <w:left w:val="nil"/>
              <w:bottom w:val="single" w:sz="4" w:space="0" w:color="auto"/>
              <w:right w:val="single" w:sz="4" w:space="0" w:color="auto"/>
            </w:tcBorders>
            <w:shd w:val="clear" w:color="auto" w:fill="auto"/>
            <w:noWrap/>
            <w:vAlign w:val="center"/>
            <w:hideMark/>
          </w:tcPr>
          <w:p w14:paraId="31C46483" w14:textId="77777777" w:rsidR="00A931EA" w:rsidRPr="00EE3251" w:rsidRDefault="00A931EA" w:rsidP="004F3EFB">
            <w:pPr>
              <w:widowControl/>
              <w:adjustRightInd/>
              <w:spacing w:line="240" w:lineRule="auto"/>
              <w:jc w:val="center"/>
              <w:textAlignment w:val="auto"/>
            </w:pPr>
          </w:p>
        </w:tc>
        <w:tc>
          <w:tcPr>
            <w:tcW w:w="1949" w:type="dxa"/>
            <w:tcBorders>
              <w:top w:val="nil"/>
              <w:left w:val="nil"/>
              <w:bottom w:val="single" w:sz="4" w:space="0" w:color="auto"/>
              <w:right w:val="single" w:sz="4" w:space="0" w:color="auto"/>
            </w:tcBorders>
            <w:shd w:val="clear" w:color="auto" w:fill="auto"/>
            <w:noWrap/>
            <w:vAlign w:val="center"/>
            <w:hideMark/>
          </w:tcPr>
          <w:p w14:paraId="5650B8B9"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71CB87D1"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28264B5F" w14:textId="77777777" w:rsidR="00A931EA" w:rsidRPr="00EE3251" w:rsidRDefault="00A931EA" w:rsidP="004F3EFB">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8" w:space="0" w:color="auto"/>
            </w:tcBorders>
            <w:shd w:val="clear" w:color="auto" w:fill="auto"/>
            <w:noWrap/>
            <w:vAlign w:val="center"/>
            <w:hideMark/>
          </w:tcPr>
          <w:p w14:paraId="60264B4F"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5FEF3C4E" w14:textId="77777777" w:rsidTr="004F3EFB">
        <w:trPr>
          <w:trHeight w:val="399"/>
        </w:trPr>
        <w:tc>
          <w:tcPr>
            <w:tcW w:w="5544" w:type="dxa"/>
            <w:gridSpan w:val="3"/>
            <w:tcBorders>
              <w:top w:val="single" w:sz="4" w:space="0" w:color="auto"/>
              <w:left w:val="single" w:sz="4" w:space="0" w:color="auto"/>
              <w:bottom w:val="single" w:sz="4" w:space="0" w:color="auto"/>
              <w:right w:val="single" w:sz="4" w:space="0" w:color="000000"/>
            </w:tcBorders>
            <w:shd w:val="clear" w:color="000000" w:fill="FFFFC0"/>
            <w:noWrap/>
            <w:vAlign w:val="center"/>
            <w:hideMark/>
          </w:tcPr>
          <w:p w14:paraId="583B9530"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949" w:type="dxa"/>
            <w:tcBorders>
              <w:top w:val="nil"/>
              <w:left w:val="nil"/>
              <w:bottom w:val="single" w:sz="4" w:space="0" w:color="auto"/>
              <w:right w:val="single" w:sz="4" w:space="0" w:color="auto"/>
            </w:tcBorders>
            <w:shd w:val="clear" w:color="000000" w:fill="FFFFC0"/>
            <w:noWrap/>
            <w:vAlign w:val="center"/>
            <w:hideMark/>
          </w:tcPr>
          <w:p w14:paraId="00D73B31"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5C0677BA"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7F2C0BDC"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57CFF4CD"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r>
      <w:tr w:rsidR="00A931EA" w:rsidRPr="00EE3251" w14:paraId="4F7058F0" w14:textId="77777777" w:rsidTr="004F3EFB">
        <w:trPr>
          <w:trHeight w:val="399"/>
        </w:trPr>
        <w:tc>
          <w:tcPr>
            <w:tcW w:w="1334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77E96263" w14:textId="77777777" w:rsidR="00A931EA" w:rsidRPr="00EE3251" w:rsidRDefault="00A931EA" w:rsidP="004F3EFB">
            <w:pPr>
              <w:widowControl/>
              <w:adjustRightInd/>
              <w:spacing w:line="240" w:lineRule="auto"/>
              <w:textAlignment w:val="auto"/>
            </w:pPr>
            <w:r w:rsidRPr="00EE3251">
              <w:t>新增設備</w:t>
            </w:r>
          </w:p>
        </w:tc>
      </w:tr>
      <w:tr w:rsidR="00A931EA" w:rsidRPr="00EE3251" w14:paraId="40E9FF10"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2410DB76" w14:textId="77777777" w:rsidR="00A931EA" w:rsidRPr="00EE3251" w:rsidRDefault="00A931EA" w:rsidP="004F3EFB">
            <w:pPr>
              <w:rPr>
                <w:color w:val="000000"/>
              </w:rPr>
            </w:pPr>
            <w:r w:rsidRPr="00EE3251">
              <w:rPr>
                <w:color w:val="000000"/>
              </w:rPr>
              <w:t>PC</w:t>
            </w:r>
            <w:r w:rsidRPr="00EE3251">
              <w:rPr>
                <w:color w:val="000000"/>
              </w:rPr>
              <w:t>含銀幕</w:t>
            </w:r>
          </w:p>
        </w:tc>
        <w:tc>
          <w:tcPr>
            <w:tcW w:w="1843" w:type="dxa"/>
            <w:tcBorders>
              <w:top w:val="nil"/>
              <w:left w:val="nil"/>
              <w:bottom w:val="single" w:sz="4" w:space="0" w:color="auto"/>
              <w:right w:val="single" w:sz="4" w:space="0" w:color="auto"/>
            </w:tcBorders>
            <w:shd w:val="clear" w:color="auto" w:fill="auto"/>
            <w:noWrap/>
            <w:vAlign w:val="center"/>
            <w:hideMark/>
          </w:tcPr>
          <w:p w14:paraId="35C00367" w14:textId="77777777" w:rsidR="00A931EA" w:rsidRPr="00EE3251" w:rsidRDefault="00A931EA" w:rsidP="004F3EFB">
            <w:pPr>
              <w:jc w:val="right"/>
              <w:rPr>
                <w:color w:val="000000"/>
              </w:rPr>
            </w:pPr>
            <w:r w:rsidRPr="00EE3251">
              <w:rPr>
                <w:color w:val="000000"/>
              </w:rPr>
              <w:t>45</w:t>
            </w:r>
          </w:p>
        </w:tc>
        <w:tc>
          <w:tcPr>
            <w:tcW w:w="1418" w:type="dxa"/>
            <w:tcBorders>
              <w:top w:val="nil"/>
              <w:left w:val="nil"/>
              <w:bottom w:val="single" w:sz="4" w:space="0" w:color="auto"/>
              <w:right w:val="single" w:sz="4" w:space="0" w:color="auto"/>
            </w:tcBorders>
            <w:shd w:val="clear" w:color="auto" w:fill="auto"/>
            <w:noWrap/>
            <w:vAlign w:val="center"/>
            <w:hideMark/>
          </w:tcPr>
          <w:p w14:paraId="224F4F7A" w14:textId="77777777" w:rsidR="00A931EA" w:rsidRPr="00EE3251" w:rsidRDefault="00A931EA" w:rsidP="004F3EFB">
            <w:pPr>
              <w:jc w:val="right"/>
              <w:rPr>
                <w:color w:val="000000"/>
              </w:rPr>
            </w:pPr>
            <w:r w:rsidRPr="00EE3251">
              <w:rPr>
                <w:color w:val="000000"/>
              </w:rPr>
              <w:t>14</w:t>
            </w:r>
          </w:p>
        </w:tc>
        <w:tc>
          <w:tcPr>
            <w:tcW w:w="1949" w:type="dxa"/>
            <w:tcBorders>
              <w:top w:val="nil"/>
              <w:left w:val="nil"/>
              <w:bottom w:val="single" w:sz="4" w:space="0" w:color="auto"/>
              <w:right w:val="single" w:sz="4" w:space="0" w:color="auto"/>
            </w:tcBorders>
            <w:shd w:val="clear" w:color="auto" w:fill="auto"/>
            <w:noWrap/>
            <w:vAlign w:val="center"/>
            <w:hideMark/>
          </w:tcPr>
          <w:p w14:paraId="57A8B29E" w14:textId="77777777" w:rsidR="00A931EA" w:rsidRPr="00EE3251" w:rsidRDefault="00A931EA" w:rsidP="004F3EFB">
            <w:pPr>
              <w:jc w:val="right"/>
              <w:rPr>
                <w:color w:val="000000"/>
              </w:rPr>
            </w:pPr>
            <w:r w:rsidRPr="00EE3251">
              <w:rPr>
                <w:color w:val="000000"/>
              </w:rPr>
              <w:t>0</w:t>
            </w:r>
          </w:p>
        </w:tc>
        <w:tc>
          <w:tcPr>
            <w:tcW w:w="1949" w:type="dxa"/>
            <w:tcBorders>
              <w:top w:val="nil"/>
              <w:left w:val="nil"/>
              <w:bottom w:val="single" w:sz="4" w:space="0" w:color="auto"/>
              <w:right w:val="single" w:sz="4" w:space="0" w:color="auto"/>
            </w:tcBorders>
            <w:shd w:val="clear" w:color="auto" w:fill="auto"/>
            <w:noWrap/>
            <w:vAlign w:val="center"/>
            <w:hideMark/>
          </w:tcPr>
          <w:p w14:paraId="7DD9332F" w14:textId="77777777" w:rsidR="00A931EA" w:rsidRPr="00EE3251" w:rsidRDefault="00A931EA" w:rsidP="004F3EFB">
            <w:pPr>
              <w:jc w:val="right"/>
              <w:rPr>
                <w:color w:val="000000"/>
              </w:rPr>
            </w:pPr>
            <w:r w:rsidRPr="00EE3251">
              <w:rPr>
                <w:color w:val="000000"/>
              </w:rPr>
              <w:t>0</w:t>
            </w:r>
          </w:p>
        </w:tc>
        <w:tc>
          <w:tcPr>
            <w:tcW w:w="1949" w:type="dxa"/>
            <w:tcBorders>
              <w:top w:val="nil"/>
              <w:left w:val="nil"/>
              <w:bottom w:val="single" w:sz="4" w:space="0" w:color="auto"/>
              <w:right w:val="single" w:sz="4" w:space="0" w:color="auto"/>
            </w:tcBorders>
            <w:shd w:val="clear" w:color="auto" w:fill="auto"/>
            <w:noWrap/>
            <w:vAlign w:val="center"/>
            <w:hideMark/>
          </w:tcPr>
          <w:p w14:paraId="108D7F79" w14:textId="77777777" w:rsidR="00A931EA" w:rsidRPr="00EE3251" w:rsidRDefault="00A931EA" w:rsidP="004F3EFB">
            <w:pPr>
              <w:jc w:val="right"/>
              <w:rPr>
                <w:color w:val="000000"/>
              </w:rPr>
            </w:pPr>
            <w:r w:rsidRPr="00EE3251">
              <w:rPr>
                <w:color w:val="000000"/>
              </w:rPr>
              <w:t>80</w:t>
            </w:r>
          </w:p>
        </w:tc>
        <w:tc>
          <w:tcPr>
            <w:tcW w:w="1949" w:type="dxa"/>
            <w:tcBorders>
              <w:top w:val="nil"/>
              <w:left w:val="nil"/>
              <w:bottom w:val="single" w:sz="4" w:space="0" w:color="auto"/>
              <w:right w:val="single" w:sz="8" w:space="0" w:color="auto"/>
            </w:tcBorders>
            <w:shd w:val="clear" w:color="auto" w:fill="auto"/>
            <w:noWrap/>
            <w:vAlign w:val="center"/>
            <w:hideMark/>
          </w:tcPr>
          <w:p w14:paraId="1F5FFFEE" w14:textId="77777777" w:rsidR="00A931EA" w:rsidRPr="00EE3251" w:rsidRDefault="00A931EA" w:rsidP="004F3EFB">
            <w:pPr>
              <w:jc w:val="right"/>
              <w:rPr>
                <w:color w:val="000000"/>
              </w:rPr>
            </w:pPr>
            <w:r w:rsidRPr="00EE3251">
              <w:rPr>
                <w:color w:val="000000"/>
              </w:rPr>
              <w:t>80</w:t>
            </w:r>
          </w:p>
        </w:tc>
      </w:tr>
      <w:tr w:rsidR="00A931EA" w:rsidRPr="00EE3251" w14:paraId="345D6A6B"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tcPr>
          <w:p w14:paraId="6BEAEC17" w14:textId="77777777" w:rsidR="00A931EA" w:rsidRPr="00EE3251" w:rsidRDefault="00A931EA" w:rsidP="004F3EFB">
            <w:pPr>
              <w:rPr>
                <w:color w:val="000000"/>
              </w:rPr>
            </w:pPr>
            <w:r w:rsidRPr="00EE3251">
              <w:rPr>
                <w:color w:val="000000"/>
              </w:rPr>
              <w:t>驗證載具</w:t>
            </w:r>
          </w:p>
        </w:tc>
        <w:tc>
          <w:tcPr>
            <w:tcW w:w="1843" w:type="dxa"/>
            <w:tcBorders>
              <w:top w:val="nil"/>
              <w:left w:val="nil"/>
              <w:bottom w:val="single" w:sz="4" w:space="0" w:color="auto"/>
              <w:right w:val="single" w:sz="4" w:space="0" w:color="auto"/>
            </w:tcBorders>
            <w:shd w:val="clear" w:color="auto" w:fill="auto"/>
            <w:noWrap/>
            <w:vAlign w:val="center"/>
          </w:tcPr>
          <w:p w14:paraId="2E70220C" w14:textId="77777777" w:rsidR="00A931EA" w:rsidRPr="00EE3251" w:rsidRDefault="00A931EA" w:rsidP="004F3EFB">
            <w:pPr>
              <w:jc w:val="right"/>
              <w:rPr>
                <w:color w:val="000000"/>
              </w:rPr>
            </w:pPr>
            <w:r w:rsidRPr="00EE3251">
              <w:rPr>
                <w:color w:val="000000"/>
              </w:rPr>
              <w:t>2400</w:t>
            </w:r>
          </w:p>
        </w:tc>
        <w:tc>
          <w:tcPr>
            <w:tcW w:w="1418" w:type="dxa"/>
            <w:tcBorders>
              <w:top w:val="nil"/>
              <w:left w:val="nil"/>
              <w:bottom w:val="single" w:sz="4" w:space="0" w:color="auto"/>
              <w:right w:val="single" w:sz="4" w:space="0" w:color="auto"/>
            </w:tcBorders>
            <w:shd w:val="clear" w:color="auto" w:fill="auto"/>
            <w:noWrap/>
            <w:vAlign w:val="center"/>
          </w:tcPr>
          <w:p w14:paraId="1ED6EB39" w14:textId="77777777" w:rsidR="00A931EA" w:rsidRPr="00EE3251" w:rsidRDefault="00A931EA" w:rsidP="004F3EFB">
            <w:pPr>
              <w:jc w:val="right"/>
              <w:rPr>
                <w:color w:val="000000"/>
              </w:rPr>
            </w:pPr>
            <w:r w:rsidRPr="00EE3251">
              <w:rPr>
                <w:color w:val="000000"/>
              </w:rPr>
              <w:t>1</w:t>
            </w:r>
          </w:p>
        </w:tc>
        <w:tc>
          <w:tcPr>
            <w:tcW w:w="1949" w:type="dxa"/>
            <w:tcBorders>
              <w:top w:val="nil"/>
              <w:left w:val="nil"/>
              <w:bottom w:val="single" w:sz="4" w:space="0" w:color="auto"/>
              <w:right w:val="single" w:sz="4" w:space="0" w:color="auto"/>
            </w:tcBorders>
            <w:shd w:val="clear" w:color="auto" w:fill="auto"/>
            <w:noWrap/>
            <w:vAlign w:val="center"/>
          </w:tcPr>
          <w:p w14:paraId="360A9A69" w14:textId="77777777" w:rsidR="00A931EA" w:rsidRPr="00EE3251" w:rsidRDefault="00A931EA" w:rsidP="004F3EFB">
            <w:pPr>
              <w:jc w:val="right"/>
              <w:rPr>
                <w:color w:val="000000"/>
              </w:rPr>
            </w:pPr>
            <w:r w:rsidRPr="00EE3251">
              <w:rPr>
                <w:color w:val="000000"/>
              </w:rPr>
              <w:t>0</w:t>
            </w:r>
          </w:p>
        </w:tc>
        <w:tc>
          <w:tcPr>
            <w:tcW w:w="1949" w:type="dxa"/>
            <w:tcBorders>
              <w:top w:val="nil"/>
              <w:left w:val="nil"/>
              <w:bottom w:val="single" w:sz="4" w:space="0" w:color="auto"/>
              <w:right w:val="single" w:sz="4" w:space="0" w:color="auto"/>
            </w:tcBorders>
            <w:shd w:val="clear" w:color="auto" w:fill="auto"/>
            <w:noWrap/>
            <w:vAlign w:val="center"/>
          </w:tcPr>
          <w:p w14:paraId="4FD28A88" w14:textId="77777777" w:rsidR="00A931EA" w:rsidRPr="00EE3251" w:rsidRDefault="00A931EA" w:rsidP="004F3EFB">
            <w:pPr>
              <w:jc w:val="right"/>
              <w:rPr>
                <w:color w:val="000000"/>
              </w:rPr>
            </w:pPr>
            <w:r w:rsidRPr="00EE3251">
              <w:rPr>
                <w:color w:val="000000"/>
              </w:rPr>
              <w:t>0</w:t>
            </w:r>
          </w:p>
        </w:tc>
        <w:tc>
          <w:tcPr>
            <w:tcW w:w="1949" w:type="dxa"/>
            <w:tcBorders>
              <w:top w:val="nil"/>
              <w:left w:val="nil"/>
              <w:bottom w:val="single" w:sz="4" w:space="0" w:color="auto"/>
              <w:right w:val="single" w:sz="4" w:space="0" w:color="auto"/>
            </w:tcBorders>
            <w:shd w:val="clear" w:color="auto" w:fill="auto"/>
            <w:noWrap/>
            <w:vAlign w:val="center"/>
          </w:tcPr>
          <w:p w14:paraId="5B195BD2" w14:textId="77777777" w:rsidR="00A931EA" w:rsidRPr="00EE3251" w:rsidRDefault="00A931EA" w:rsidP="004F3EFB">
            <w:pPr>
              <w:jc w:val="right"/>
              <w:rPr>
                <w:color w:val="000000"/>
              </w:rPr>
            </w:pPr>
            <w:r w:rsidRPr="00EE3251">
              <w:rPr>
                <w:color w:val="000000"/>
              </w:rPr>
              <w:t>400</w:t>
            </w:r>
          </w:p>
        </w:tc>
        <w:tc>
          <w:tcPr>
            <w:tcW w:w="1949" w:type="dxa"/>
            <w:tcBorders>
              <w:top w:val="nil"/>
              <w:left w:val="nil"/>
              <w:bottom w:val="single" w:sz="4" w:space="0" w:color="auto"/>
              <w:right w:val="single" w:sz="8" w:space="0" w:color="auto"/>
            </w:tcBorders>
            <w:shd w:val="clear" w:color="auto" w:fill="auto"/>
            <w:noWrap/>
            <w:vAlign w:val="center"/>
          </w:tcPr>
          <w:p w14:paraId="76E46E03" w14:textId="77777777" w:rsidR="00A931EA" w:rsidRPr="00EE3251" w:rsidRDefault="00A931EA" w:rsidP="004F3EFB">
            <w:pPr>
              <w:jc w:val="right"/>
              <w:rPr>
                <w:color w:val="000000"/>
              </w:rPr>
            </w:pPr>
            <w:r w:rsidRPr="00EE3251">
              <w:rPr>
                <w:color w:val="000000"/>
              </w:rPr>
              <w:t>400</w:t>
            </w:r>
          </w:p>
        </w:tc>
      </w:tr>
      <w:tr w:rsidR="00A931EA" w:rsidRPr="00EE3251" w14:paraId="4B25BB8F"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7EC851F9" w14:textId="77777777" w:rsidR="00A931EA" w:rsidRPr="00EE3251" w:rsidRDefault="00A931EA" w:rsidP="004F3EFB">
            <w:pPr>
              <w:rPr>
                <w:color w:val="000000"/>
              </w:rPr>
            </w:pPr>
            <w:r w:rsidRPr="00EE3251">
              <w:rPr>
                <w:color w:val="000000"/>
              </w:rPr>
              <w:t>可攜式電腦</w:t>
            </w:r>
          </w:p>
        </w:tc>
        <w:tc>
          <w:tcPr>
            <w:tcW w:w="1843" w:type="dxa"/>
            <w:tcBorders>
              <w:top w:val="nil"/>
              <w:left w:val="nil"/>
              <w:bottom w:val="single" w:sz="4" w:space="0" w:color="auto"/>
              <w:right w:val="single" w:sz="4" w:space="0" w:color="auto"/>
            </w:tcBorders>
            <w:shd w:val="clear" w:color="auto" w:fill="auto"/>
            <w:noWrap/>
            <w:vAlign w:val="center"/>
            <w:hideMark/>
          </w:tcPr>
          <w:p w14:paraId="65FDCC1E" w14:textId="77777777" w:rsidR="00A931EA" w:rsidRPr="00EE3251" w:rsidRDefault="00A931EA" w:rsidP="004F3EFB">
            <w:pPr>
              <w:jc w:val="right"/>
              <w:rPr>
                <w:color w:val="000000"/>
              </w:rPr>
            </w:pPr>
            <w:r w:rsidRPr="00EE3251">
              <w:rPr>
                <w:color w:val="000000"/>
              </w:rPr>
              <w:t>60</w:t>
            </w:r>
          </w:p>
        </w:tc>
        <w:tc>
          <w:tcPr>
            <w:tcW w:w="1418" w:type="dxa"/>
            <w:tcBorders>
              <w:top w:val="nil"/>
              <w:left w:val="nil"/>
              <w:bottom w:val="single" w:sz="4" w:space="0" w:color="auto"/>
              <w:right w:val="single" w:sz="4" w:space="0" w:color="auto"/>
            </w:tcBorders>
            <w:shd w:val="clear" w:color="auto" w:fill="auto"/>
            <w:noWrap/>
            <w:vAlign w:val="center"/>
            <w:hideMark/>
          </w:tcPr>
          <w:p w14:paraId="548C951B" w14:textId="77777777" w:rsidR="00A931EA" w:rsidRPr="00EE3251" w:rsidRDefault="00A931EA" w:rsidP="004F3EFB">
            <w:pPr>
              <w:jc w:val="right"/>
              <w:rPr>
                <w:color w:val="000000"/>
              </w:rPr>
            </w:pPr>
            <w:r w:rsidRPr="00EE3251">
              <w:rPr>
                <w:color w:val="000000"/>
              </w:rPr>
              <w:t>3</w:t>
            </w:r>
          </w:p>
        </w:tc>
        <w:tc>
          <w:tcPr>
            <w:tcW w:w="1949" w:type="dxa"/>
            <w:tcBorders>
              <w:top w:val="nil"/>
              <w:left w:val="nil"/>
              <w:bottom w:val="single" w:sz="4" w:space="0" w:color="auto"/>
              <w:right w:val="single" w:sz="4" w:space="0" w:color="auto"/>
            </w:tcBorders>
            <w:shd w:val="clear" w:color="auto" w:fill="auto"/>
            <w:noWrap/>
            <w:vAlign w:val="center"/>
            <w:hideMark/>
          </w:tcPr>
          <w:p w14:paraId="30411077" w14:textId="77777777" w:rsidR="00A931EA" w:rsidRPr="00EE3251" w:rsidRDefault="00A931EA" w:rsidP="004F3EFB">
            <w:pPr>
              <w:jc w:val="right"/>
              <w:rPr>
                <w:color w:val="000000"/>
              </w:rPr>
            </w:pPr>
            <w:r w:rsidRPr="00EE3251">
              <w:rPr>
                <w:color w:val="000000"/>
              </w:rPr>
              <w:t>0</w:t>
            </w:r>
          </w:p>
        </w:tc>
        <w:tc>
          <w:tcPr>
            <w:tcW w:w="1949" w:type="dxa"/>
            <w:tcBorders>
              <w:top w:val="nil"/>
              <w:left w:val="nil"/>
              <w:bottom w:val="single" w:sz="4" w:space="0" w:color="auto"/>
              <w:right w:val="single" w:sz="4" w:space="0" w:color="auto"/>
            </w:tcBorders>
            <w:shd w:val="clear" w:color="auto" w:fill="auto"/>
            <w:noWrap/>
            <w:vAlign w:val="center"/>
            <w:hideMark/>
          </w:tcPr>
          <w:p w14:paraId="4B216F09" w14:textId="77777777" w:rsidR="00A931EA" w:rsidRPr="00EE3251" w:rsidRDefault="00A931EA" w:rsidP="004F3EFB">
            <w:pPr>
              <w:jc w:val="right"/>
              <w:rPr>
                <w:color w:val="000000"/>
              </w:rPr>
            </w:pPr>
            <w:r w:rsidRPr="00EE3251">
              <w:rPr>
                <w:color w:val="000000"/>
              </w:rPr>
              <w:t>0</w:t>
            </w:r>
          </w:p>
        </w:tc>
        <w:tc>
          <w:tcPr>
            <w:tcW w:w="1949" w:type="dxa"/>
            <w:tcBorders>
              <w:top w:val="nil"/>
              <w:left w:val="nil"/>
              <w:bottom w:val="single" w:sz="4" w:space="0" w:color="auto"/>
              <w:right w:val="single" w:sz="4" w:space="0" w:color="auto"/>
            </w:tcBorders>
            <w:shd w:val="clear" w:color="auto" w:fill="auto"/>
            <w:noWrap/>
            <w:vAlign w:val="center"/>
            <w:hideMark/>
          </w:tcPr>
          <w:p w14:paraId="5CAD82E3" w14:textId="77777777" w:rsidR="00A931EA" w:rsidRPr="00EE3251" w:rsidRDefault="00A931EA" w:rsidP="004F3EFB">
            <w:pPr>
              <w:jc w:val="right"/>
              <w:rPr>
                <w:color w:val="000000"/>
              </w:rPr>
            </w:pPr>
            <w:r w:rsidRPr="00EE3251">
              <w:rPr>
                <w:color w:val="000000"/>
              </w:rPr>
              <w:t>25</w:t>
            </w:r>
          </w:p>
        </w:tc>
        <w:tc>
          <w:tcPr>
            <w:tcW w:w="1949" w:type="dxa"/>
            <w:tcBorders>
              <w:top w:val="nil"/>
              <w:left w:val="nil"/>
              <w:bottom w:val="single" w:sz="4" w:space="0" w:color="auto"/>
              <w:right w:val="single" w:sz="8" w:space="0" w:color="auto"/>
            </w:tcBorders>
            <w:shd w:val="clear" w:color="auto" w:fill="auto"/>
            <w:noWrap/>
            <w:vAlign w:val="center"/>
            <w:hideMark/>
          </w:tcPr>
          <w:p w14:paraId="07831769" w14:textId="77777777" w:rsidR="00A931EA" w:rsidRPr="00EE3251" w:rsidRDefault="00A931EA" w:rsidP="004F3EFB">
            <w:pPr>
              <w:jc w:val="right"/>
              <w:rPr>
                <w:color w:val="000000"/>
              </w:rPr>
            </w:pPr>
            <w:r w:rsidRPr="00EE3251">
              <w:rPr>
                <w:color w:val="000000"/>
              </w:rPr>
              <w:t>25</w:t>
            </w:r>
          </w:p>
        </w:tc>
      </w:tr>
      <w:tr w:rsidR="00A931EA" w:rsidRPr="00EE3251" w14:paraId="748A6BFF" w14:textId="77777777" w:rsidTr="004F3EFB">
        <w:trPr>
          <w:trHeight w:val="399"/>
        </w:trPr>
        <w:tc>
          <w:tcPr>
            <w:tcW w:w="5544" w:type="dxa"/>
            <w:gridSpan w:val="3"/>
            <w:tcBorders>
              <w:top w:val="single" w:sz="4" w:space="0" w:color="auto"/>
              <w:left w:val="single" w:sz="4" w:space="0" w:color="auto"/>
              <w:bottom w:val="single" w:sz="4" w:space="0" w:color="auto"/>
              <w:right w:val="single" w:sz="4" w:space="0" w:color="000000"/>
            </w:tcBorders>
            <w:shd w:val="clear" w:color="000000" w:fill="FFFFC0"/>
            <w:noWrap/>
            <w:vAlign w:val="center"/>
            <w:hideMark/>
          </w:tcPr>
          <w:p w14:paraId="0199416F"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949" w:type="dxa"/>
            <w:tcBorders>
              <w:top w:val="nil"/>
              <w:left w:val="nil"/>
              <w:bottom w:val="single" w:sz="4" w:space="0" w:color="auto"/>
              <w:right w:val="single" w:sz="4" w:space="0" w:color="auto"/>
            </w:tcBorders>
            <w:shd w:val="clear" w:color="000000" w:fill="FFFFC0"/>
            <w:noWrap/>
            <w:vAlign w:val="center"/>
            <w:hideMark/>
          </w:tcPr>
          <w:p w14:paraId="6F6FE2B0" w14:textId="77777777" w:rsidR="00A931EA" w:rsidRPr="00EE3251" w:rsidRDefault="00A931EA" w:rsidP="004F3EFB">
            <w:pPr>
              <w:jc w:val="right"/>
              <w:rPr>
                <w:b/>
                <w:color w:val="000000"/>
              </w:rPr>
            </w:pPr>
            <w:r w:rsidRPr="00EE3251">
              <w:rPr>
                <w:b/>
                <w:color w:val="000000"/>
              </w:rPr>
              <w:t>0</w:t>
            </w:r>
          </w:p>
        </w:tc>
        <w:tc>
          <w:tcPr>
            <w:tcW w:w="1949" w:type="dxa"/>
            <w:tcBorders>
              <w:top w:val="nil"/>
              <w:left w:val="nil"/>
              <w:bottom w:val="single" w:sz="4" w:space="0" w:color="auto"/>
              <w:right w:val="single" w:sz="4" w:space="0" w:color="auto"/>
            </w:tcBorders>
            <w:shd w:val="clear" w:color="000000" w:fill="FFFFC0"/>
            <w:noWrap/>
            <w:vAlign w:val="center"/>
            <w:hideMark/>
          </w:tcPr>
          <w:p w14:paraId="32586FF4" w14:textId="77777777" w:rsidR="00A931EA" w:rsidRPr="00EE3251" w:rsidRDefault="00A931EA" w:rsidP="004F3EFB">
            <w:pPr>
              <w:jc w:val="right"/>
              <w:rPr>
                <w:b/>
                <w:color w:val="000000"/>
              </w:rPr>
            </w:pPr>
            <w:r w:rsidRPr="00EE3251">
              <w:rPr>
                <w:b/>
                <w:color w:val="000000"/>
              </w:rPr>
              <w:t>0</w:t>
            </w:r>
          </w:p>
        </w:tc>
        <w:tc>
          <w:tcPr>
            <w:tcW w:w="1949" w:type="dxa"/>
            <w:tcBorders>
              <w:top w:val="nil"/>
              <w:left w:val="nil"/>
              <w:bottom w:val="single" w:sz="4" w:space="0" w:color="auto"/>
              <w:right w:val="single" w:sz="4" w:space="0" w:color="auto"/>
            </w:tcBorders>
            <w:shd w:val="clear" w:color="000000" w:fill="FFFFC0"/>
            <w:noWrap/>
            <w:vAlign w:val="center"/>
            <w:hideMark/>
          </w:tcPr>
          <w:p w14:paraId="05CBA5CE" w14:textId="77777777" w:rsidR="00A931EA" w:rsidRPr="00EE3251" w:rsidRDefault="00A931EA" w:rsidP="004F3EFB">
            <w:pPr>
              <w:jc w:val="right"/>
              <w:rPr>
                <w:b/>
                <w:color w:val="000000"/>
              </w:rPr>
            </w:pPr>
            <w:r w:rsidRPr="00EE3251">
              <w:rPr>
                <w:b/>
                <w:color w:val="000000"/>
              </w:rPr>
              <w:t>505</w:t>
            </w:r>
          </w:p>
        </w:tc>
        <w:tc>
          <w:tcPr>
            <w:tcW w:w="1949" w:type="dxa"/>
            <w:tcBorders>
              <w:top w:val="nil"/>
              <w:left w:val="nil"/>
              <w:bottom w:val="single" w:sz="4" w:space="0" w:color="auto"/>
              <w:right w:val="single" w:sz="4" w:space="0" w:color="auto"/>
            </w:tcBorders>
            <w:shd w:val="clear" w:color="000000" w:fill="FFFFC0"/>
            <w:noWrap/>
            <w:vAlign w:val="center"/>
            <w:hideMark/>
          </w:tcPr>
          <w:p w14:paraId="70A49238" w14:textId="77777777" w:rsidR="00A931EA" w:rsidRPr="00EE3251" w:rsidRDefault="00A931EA" w:rsidP="004F3EFB">
            <w:pPr>
              <w:jc w:val="right"/>
              <w:rPr>
                <w:b/>
                <w:color w:val="000000"/>
              </w:rPr>
            </w:pPr>
            <w:r w:rsidRPr="00EE3251">
              <w:rPr>
                <w:b/>
                <w:color w:val="000000"/>
              </w:rPr>
              <w:t>505</w:t>
            </w:r>
          </w:p>
        </w:tc>
      </w:tr>
      <w:tr w:rsidR="00A931EA" w:rsidRPr="00EE3251" w14:paraId="7F777924" w14:textId="77777777" w:rsidTr="004F3EFB">
        <w:trPr>
          <w:trHeight w:val="399"/>
        </w:trPr>
        <w:tc>
          <w:tcPr>
            <w:tcW w:w="5544" w:type="dxa"/>
            <w:gridSpan w:val="3"/>
            <w:tcBorders>
              <w:top w:val="single" w:sz="4" w:space="0" w:color="auto"/>
              <w:left w:val="single" w:sz="8" w:space="0" w:color="auto"/>
              <w:bottom w:val="single" w:sz="8" w:space="0" w:color="auto"/>
              <w:right w:val="single" w:sz="4" w:space="0" w:color="auto"/>
            </w:tcBorders>
            <w:shd w:val="clear" w:color="000000" w:fill="D8E4BC"/>
            <w:noWrap/>
            <w:vAlign w:val="center"/>
            <w:hideMark/>
          </w:tcPr>
          <w:p w14:paraId="7D5E0700" w14:textId="77777777" w:rsidR="00A931EA" w:rsidRPr="00EE3251" w:rsidRDefault="00A931EA" w:rsidP="004F3EFB">
            <w:pPr>
              <w:widowControl/>
              <w:adjustRightInd/>
              <w:spacing w:line="240" w:lineRule="auto"/>
              <w:jc w:val="center"/>
              <w:textAlignment w:val="auto"/>
              <w:rPr>
                <w:b/>
                <w:bCs/>
              </w:rPr>
            </w:pPr>
            <w:r w:rsidRPr="00EE3251">
              <w:rPr>
                <w:b/>
                <w:bCs/>
              </w:rPr>
              <w:t>合計</w:t>
            </w:r>
          </w:p>
        </w:tc>
        <w:tc>
          <w:tcPr>
            <w:tcW w:w="1949" w:type="dxa"/>
            <w:tcBorders>
              <w:top w:val="nil"/>
              <w:left w:val="nil"/>
              <w:bottom w:val="single" w:sz="8" w:space="0" w:color="auto"/>
              <w:right w:val="single" w:sz="4" w:space="0" w:color="auto"/>
            </w:tcBorders>
            <w:shd w:val="clear" w:color="000000" w:fill="D8E4BC"/>
            <w:noWrap/>
            <w:vAlign w:val="center"/>
            <w:hideMark/>
          </w:tcPr>
          <w:p w14:paraId="1B3F8476" w14:textId="77777777" w:rsidR="00A931EA" w:rsidRPr="00EE3251" w:rsidRDefault="00A931EA" w:rsidP="004F3EFB">
            <w:pPr>
              <w:jc w:val="right"/>
              <w:rPr>
                <w:b/>
                <w:color w:val="000000"/>
              </w:rPr>
            </w:pPr>
            <w:r w:rsidRPr="00EE3251">
              <w:rPr>
                <w:b/>
                <w:color w:val="000000"/>
              </w:rPr>
              <w:t>0</w:t>
            </w:r>
          </w:p>
        </w:tc>
        <w:tc>
          <w:tcPr>
            <w:tcW w:w="1949" w:type="dxa"/>
            <w:tcBorders>
              <w:top w:val="nil"/>
              <w:left w:val="nil"/>
              <w:bottom w:val="single" w:sz="8" w:space="0" w:color="auto"/>
              <w:right w:val="single" w:sz="4" w:space="0" w:color="auto"/>
            </w:tcBorders>
            <w:shd w:val="clear" w:color="000000" w:fill="D8E4BC"/>
            <w:noWrap/>
            <w:vAlign w:val="center"/>
            <w:hideMark/>
          </w:tcPr>
          <w:p w14:paraId="6EC96746" w14:textId="77777777" w:rsidR="00A931EA" w:rsidRPr="00EE3251" w:rsidRDefault="00A931EA" w:rsidP="004F3EFB">
            <w:pPr>
              <w:jc w:val="right"/>
              <w:rPr>
                <w:b/>
                <w:color w:val="000000"/>
              </w:rPr>
            </w:pPr>
            <w:r w:rsidRPr="00EE3251">
              <w:rPr>
                <w:b/>
                <w:color w:val="000000"/>
              </w:rPr>
              <w:t>0</w:t>
            </w:r>
          </w:p>
        </w:tc>
        <w:tc>
          <w:tcPr>
            <w:tcW w:w="1949" w:type="dxa"/>
            <w:tcBorders>
              <w:top w:val="nil"/>
              <w:left w:val="nil"/>
              <w:bottom w:val="single" w:sz="8" w:space="0" w:color="auto"/>
              <w:right w:val="single" w:sz="4" w:space="0" w:color="auto"/>
            </w:tcBorders>
            <w:shd w:val="clear" w:color="000000" w:fill="D8E4BC"/>
            <w:noWrap/>
            <w:vAlign w:val="center"/>
            <w:hideMark/>
          </w:tcPr>
          <w:p w14:paraId="3F8BE26A" w14:textId="77777777" w:rsidR="00A931EA" w:rsidRPr="00EE3251" w:rsidRDefault="00A931EA" w:rsidP="004F3EFB">
            <w:pPr>
              <w:jc w:val="right"/>
              <w:rPr>
                <w:b/>
                <w:color w:val="000000"/>
              </w:rPr>
            </w:pPr>
            <w:r w:rsidRPr="00EE3251">
              <w:rPr>
                <w:b/>
                <w:color w:val="000000"/>
              </w:rPr>
              <w:t>505</w:t>
            </w:r>
          </w:p>
        </w:tc>
        <w:tc>
          <w:tcPr>
            <w:tcW w:w="1949" w:type="dxa"/>
            <w:tcBorders>
              <w:top w:val="nil"/>
              <w:left w:val="nil"/>
              <w:bottom w:val="single" w:sz="8" w:space="0" w:color="auto"/>
              <w:right w:val="single" w:sz="8" w:space="0" w:color="auto"/>
            </w:tcBorders>
            <w:shd w:val="clear" w:color="000000" w:fill="D8E4BC"/>
            <w:noWrap/>
            <w:vAlign w:val="center"/>
            <w:hideMark/>
          </w:tcPr>
          <w:p w14:paraId="7479CB41" w14:textId="77777777" w:rsidR="00A931EA" w:rsidRPr="00EE3251" w:rsidRDefault="00A931EA" w:rsidP="004F3EFB">
            <w:pPr>
              <w:jc w:val="right"/>
              <w:rPr>
                <w:b/>
                <w:color w:val="000000"/>
              </w:rPr>
            </w:pPr>
            <w:r w:rsidRPr="00EE3251">
              <w:rPr>
                <w:b/>
                <w:color w:val="000000"/>
              </w:rPr>
              <w:t>505</w:t>
            </w:r>
          </w:p>
        </w:tc>
      </w:tr>
    </w:tbl>
    <w:p w14:paraId="256F55F0" w14:textId="77777777" w:rsidR="00A931EA" w:rsidRPr="00EE3251" w:rsidRDefault="00A931EA" w:rsidP="000D2BC3">
      <w:pPr>
        <w:widowControl/>
        <w:adjustRightInd/>
        <w:spacing w:line="240" w:lineRule="auto"/>
        <w:textAlignment w:val="auto"/>
      </w:pPr>
      <w:r w:rsidRPr="00EE3251">
        <w:t>註：</w:t>
      </w:r>
      <w:r w:rsidRPr="00EE3251">
        <w:t>1.</w:t>
      </w:r>
      <w:r w:rsidRPr="00EE3251">
        <w:t>未編列設備使用費，原則上不得報支設備維護費。</w:t>
      </w:r>
    </w:p>
    <w:p w14:paraId="3B409568" w14:textId="77777777" w:rsidR="00A931EA" w:rsidRPr="00EE3251" w:rsidRDefault="00A931EA" w:rsidP="000D2BC3">
      <w:pPr>
        <w:adjustRightInd/>
        <w:spacing w:afterLines="50" w:after="120" w:line="240" w:lineRule="auto"/>
        <w:ind w:firstLineChars="200" w:firstLine="480"/>
        <w:jc w:val="both"/>
        <w:textAlignment w:val="auto"/>
      </w:pPr>
      <w:r w:rsidRPr="00EE3251">
        <w:t>2.</w:t>
      </w:r>
      <w:r w:rsidRPr="00EE3251">
        <w:t>保固期內之設備不得編列維護費用，爾後各年費用依維護合約按該設備於計畫之使用比例編列。</w:t>
      </w:r>
    </w:p>
    <w:p w14:paraId="37B0799E" w14:textId="7C3DA15B" w:rsidR="00A931EA" w:rsidRDefault="00A931EA" w:rsidP="00A931EA">
      <w:pPr>
        <w:widowControl/>
        <w:adjustRightInd/>
        <w:spacing w:line="240" w:lineRule="auto"/>
        <w:textAlignment w:val="auto"/>
      </w:pPr>
      <w:r w:rsidRPr="00EE3251">
        <w:br w:type="page"/>
      </w:r>
    </w:p>
    <w:p w14:paraId="63642D5F" w14:textId="6D301446" w:rsidR="00FE3D41" w:rsidRPr="00EE3251" w:rsidRDefault="00FE3D41" w:rsidP="00FE3D41">
      <w:pPr>
        <w:pStyle w:val="aff2"/>
      </w:pPr>
      <w:bookmarkStart w:id="526" w:name="_Toc39829513"/>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19</w:t>
      </w:r>
      <w:r>
        <w:fldChar w:fldCharType="end"/>
      </w:r>
      <w:r w:rsidRPr="00EE3251">
        <w:rPr>
          <w:color w:val="000000" w:themeColor="text1"/>
        </w:rPr>
        <w:t>無形資產之引進</w:t>
      </w:r>
      <w:r w:rsidRPr="00EE3251">
        <w:t>、委託研究或驗證費</w:t>
      </w:r>
      <w:r>
        <w:rPr>
          <w:rFonts w:hint="eastAsia"/>
        </w:rPr>
        <w:t>(</w:t>
      </w:r>
      <w:r>
        <w:rPr>
          <w:rFonts w:hint="eastAsia"/>
        </w:rPr>
        <w:t>先進車</w:t>
      </w:r>
      <w:r>
        <w:rPr>
          <w:rFonts w:hint="eastAsia"/>
        </w:rPr>
        <w:t>)</w:t>
      </w:r>
      <w:bookmarkEnd w:id="526"/>
    </w:p>
    <w:tbl>
      <w:tblPr>
        <w:tblW w:w="14667" w:type="dxa"/>
        <w:tblInd w:w="13" w:type="dxa"/>
        <w:tblLayout w:type="fixed"/>
        <w:tblCellMar>
          <w:left w:w="28" w:type="dxa"/>
          <w:right w:w="28" w:type="dxa"/>
        </w:tblCellMar>
        <w:tblLook w:val="04A0" w:firstRow="1" w:lastRow="0" w:firstColumn="1" w:lastColumn="0" w:noHBand="0" w:noVBand="1"/>
      </w:tblPr>
      <w:tblGrid>
        <w:gridCol w:w="2444"/>
        <w:gridCol w:w="1620"/>
        <w:gridCol w:w="1621"/>
        <w:gridCol w:w="4111"/>
        <w:gridCol w:w="1701"/>
        <w:gridCol w:w="1056"/>
        <w:gridCol w:w="1057"/>
        <w:gridCol w:w="1057"/>
      </w:tblGrid>
      <w:tr w:rsidR="00A931EA" w:rsidRPr="00EE3251" w14:paraId="2D6B8048" w14:textId="77777777" w:rsidTr="004F3EFB">
        <w:trPr>
          <w:trHeight w:val="393"/>
        </w:trPr>
        <w:tc>
          <w:tcPr>
            <w:tcW w:w="14667" w:type="dxa"/>
            <w:gridSpan w:val="8"/>
            <w:tcBorders>
              <w:top w:val="nil"/>
              <w:left w:val="nil"/>
              <w:bottom w:val="nil"/>
              <w:right w:val="nil"/>
            </w:tcBorders>
            <w:shd w:val="clear" w:color="auto" w:fill="auto"/>
            <w:noWrap/>
            <w:vAlign w:val="center"/>
            <w:hideMark/>
          </w:tcPr>
          <w:p w14:paraId="08367D24" w14:textId="77777777" w:rsidR="00A931EA" w:rsidRPr="00EE3251" w:rsidRDefault="00A931EA" w:rsidP="004F3EFB">
            <w:pPr>
              <w:widowControl/>
              <w:adjustRightInd/>
              <w:spacing w:line="240" w:lineRule="auto"/>
              <w:textAlignment w:val="auto"/>
            </w:pPr>
            <w:r w:rsidRPr="00EE3251">
              <w:t>2.5</w:t>
            </w:r>
            <w:r w:rsidRPr="00EE3251">
              <w:rPr>
                <w:color w:val="000000" w:themeColor="text1"/>
              </w:rPr>
              <w:t>無形資產之引進</w:t>
            </w:r>
            <w:r w:rsidRPr="00EE3251">
              <w:t>、委託研究或驗證費</w:t>
            </w:r>
          </w:p>
        </w:tc>
      </w:tr>
      <w:tr w:rsidR="00A931EA" w:rsidRPr="00EE3251" w14:paraId="7A281339" w14:textId="77777777" w:rsidTr="004F3EFB">
        <w:trPr>
          <w:trHeight w:val="393"/>
        </w:trPr>
        <w:tc>
          <w:tcPr>
            <w:tcW w:w="14667" w:type="dxa"/>
            <w:gridSpan w:val="8"/>
            <w:tcBorders>
              <w:top w:val="nil"/>
              <w:left w:val="nil"/>
              <w:bottom w:val="single" w:sz="8" w:space="0" w:color="auto"/>
              <w:right w:val="nil"/>
            </w:tcBorders>
            <w:shd w:val="clear" w:color="auto" w:fill="auto"/>
            <w:noWrap/>
            <w:vAlign w:val="center"/>
            <w:hideMark/>
          </w:tcPr>
          <w:p w14:paraId="10251876" w14:textId="77777777" w:rsidR="00A931EA" w:rsidRPr="00EE3251" w:rsidRDefault="00A931EA" w:rsidP="004F3EFB">
            <w:pPr>
              <w:widowControl/>
              <w:adjustRightInd/>
              <w:spacing w:line="240" w:lineRule="auto"/>
              <w:jc w:val="right"/>
              <w:textAlignment w:val="auto"/>
            </w:pPr>
            <w:r w:rsidRPr="00EE3251">
              <w:t>單位：千元</w:t>
            </w:r>
          </w:p>
        </w:tc>
      </w:tr>
      <w:tr w:rsidR="00A931EA" w:rsidRPr="00EE3251" w14:paraId="5C16F3BC" w14:textId="77777777" w:rsidTr="004F3EFB">
        <w:trPr>
          <w:trHeight w:val="393"/>
        </w:trPr>
        <w:tc>
          <w:tcPr>
            <w:tcW w:w="2444" w:type="dxa"/>
            <w:vMerge w:val="restart"/>
            <w:tcBorders>
              <w:top w:val="nil"/>
              <w:left w:val="single" w:sz="8" w:space="0" w:color="auto"/>
              <w:bottom w:val="single" w:sz="4" w:space="0" w:color="auto"/>
              <w:right w:val="single" w:sz="4" w:space="0" w:color="auto"/>
            </w:tcBorders>
            <w:shd w:val="clear" w:color="auto" w:fill="auto"/>
            <w:vAlign w:val="center"/>
            <w:hideMark/>
          </w:tcPr>
          <w:p w14:paraId="6E765FED" w14:textId="77777777" w:rsidR="00A931EA" w:rsidRPr="00EE3251" w:rsidRDefault="00A931EA" w:rsidP="004F3EFB">
            <w:pPr>
              <w:widowControl/>
              <w:adjustRightInd/>
              <w:spacing w:line="240" w:lineRule="auto"/>
              <w:jc w:val="center"/>
              <w:textAlignment w:val="auto"/>
            </w:pPr>
            <w:r w:rsidRPr="00EE3251">
              <w:t>類別</w:t>
            </w:r>
          </w:p>
        </w:tc>
        <w:tc>
          <w:tcPr>
            <w:tcW w:w="3241" w:type="dxa"/>
            <w:gridSpan w:val="2"/>
            <w:tcBorders>
              <w:top w:val="single" w:sz="8" w:space="0" w:color="auto"/>
              <w:left w:val="nil"/>
              <w:bottom w:val="single" w:sz="4" w:space="0" w:color="auto"/>
              <w:right w:val="single" w:sz="4" w:space="0" w:color="auto"/>
            </w:tcBorders>
            <w:shd w:val="clear" w:color="auto" w:fill="auto"/>
            <w:vAlign w:val="center"/>
            <w:hideMark/>
          </w:tcPr>
          <w:p w14:paraId="4E4AE86E" w14:textId="77777777" w:rsidR="00A931EA" w:rsidRPr="00EE3251" w:rsidRDefault="00A931EA" w:rsidP="004F3EFB">
            <w:pPr>
              <w:widowControl/>
              <w:adjustRightInd/>
              <w:spacing w:line="240" w:lineRule="auto"/>
              <w:jc w:val="center"/>
              <w:textAlignment w:val="auto"/>
            </w:pPr>
            <w:r w:rsidRPr="00EE3251">
              <w:t>＊科專計畫成果</w:t>
            </w:r>
          </w:p>
        </w:tc>
        <w:tc>
          <w:tcPr>
            <w:tcW w:w="4111" w:type="dxa"/>
            <w:vMerge w:val="restart"/>
            <w:tcBorders>
              <w:top w:val="nil"/>
              <w:left w:val="single" w:sz="4" w:space="0" w:color="auto"/>
              <w:bottom w:val="single" w:sz="4" w:space="0" w:color="auto"/>
              <w:right w:val="single" w:sz="4" w:space="0" w:color="auto"/>
            </w:tcBorders>
            <w:shd w:val="clear" w:color="auto" w:fill="auto"/>
            <w:vAlign w:val="center"/>
            <w:hideMark/>
          </w:tcPr>
          <w:p w14:paraId="2AC39C01" w14:textId="77777777" w:rsidR="00A931EA" w:rsidRPr="00EE3251" w:rsidRDefault="00A931EA" w:rsidP="004F3EFB">
            <w:pPr>
              <w:widowControl/>
              <w:adjustRightInd/>
              <w:spacing w:line="240" w:lineRule="auto"/>
              <w:jc w:val="center"/>
              <w:textAlignment w:val="auto"/>
            </w:pPr>
            <w:r w:rsidRPr="00EE3251">
              <w:t>項目名稱</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2D449640" w14:textId="77777777" w:rsidR="00A931EA" w:rsidRPr="00EE3251" w:rsidRDefault="00A931EA" w:rsidP="004F3EFB">
            <w:pPr>
              <w:widowControl/>
              <w:adjustRightInd/>
              <w:spacing w:line="240" w:lineRule="auto"/>
              <w:jc w:val="center"/>
              <w:textAlignment w:val="auto"/>
            </w:pPr>
            <w:r w:rsidRPr="00EE3251">
              <w:t>機構名稱</w:t>
            </w:r>
          </w:p>
        </w:tc>
        <w:tc>
          <w:tcPr>
            <w:tcW w:w="3170" w:type="dxa"/>
            <w:gridSpan w:val="3"/>
            <w:tcBorders>
              <w:top w:val="single" w:sz="8" w:space="0" w:color="auto"/>
              <w:left w:val="nil"/>
              <w:bottom w:val="single" w:sz="4" w:space="0" w:color="auto"/>
              <w:right w:val="single" w:sz="8" w:space="0" w:color="000000"/>
            </w:tcBorders>
            <w:shd w:val="clear" w:color="auto" w:fill="auto"/>
            <w:vAlign w:val="center"/>
            <w:hideMark/>
          </w:tcPr>
          <w:p w14:paraId="3B44DE75" w14:textId="77777777" w:rsidR="00A931EA" w:rsidRPr="00EE3251" w:rsidRDefault="00A931EA" w:rsidP="004F3EFB">
            <w:pPr>
              <w:widowControl/>
              <w:adjustRightInd/>
              <w:spacing w:line="240" w:lineRule="auto"/>
              <w:jc w:val="center"/>
              <w:textAlignment w:val="auto"/>
            </w:pPr>
            <w:r w:rsidRPr="00EE3251">
              <w:t>金額</w:t>
            </w:r>
          </w:p>
        </w:tc>
      </w:tr>
      <w:tr w:rsidR="00A931EA" w:rsidRPr="00EE3251" w14:paraId="0649511D"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77916D34" w14:textId="77777777" w:rsidR="00A931EA" w:rsidRPr="00EE3251" w:rsidRDefault="00A931EA" w:rsidP="004F3EFB">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hideMark/>
          </w:tcPr>
          <w:p w14:paraId="2117520A" w14:textId="77777777" w:rsidR="00A931EA" w:rsidRPr="00EE3251" w:rsidRDefault="00A931EA" w:rsidP="004F3EFB">
            <w:pPr>
              <w:widowControl/>
              <w:adjustRightInd/>
              <w:spacing w:line="240" w:lineRule="auto"/>
              <w:jc w:val="center"/>
              <w:textAlignment w:val="auto"/>
            </w:pPr>
            <w:r w:rsidRPr="00EE3251">
              <w:t>是</w:t>
            </w:r>
          </w:p>
        </w:tc>
        <w:tc>
          <w:tcPr>
            <w:tcW w:w="1621" w:type="dxa"/>
            <w:tcBorders>
              <w:top w:val="nil"/>
              <w:left w:val="nil"/>
              <w:bottom w:val="single" w:sz="4" w:space="0" w:color="auto"/>
              <w:right w:val="single" w:sz="4" w:space="0" w:color="auto"/>
            </w:tcBorders>
            <w:shd w:val="clear" w:color="auto" w:fill="auto"/>
            <w:vAlign w:val="center"/>
            <w:hideMark/>
          </w:tcPr>
          <w:p w14:paraId="16B2FD90" w14:textId="77777777" w:rsidR="00A931EA" w:rsidRPr="00EE3251" w:rsidRDefault="00A931EA" w:rsidP="004F3EFB">
            <w:pPr>
              <w:widowControl/>
              <w:adjustRightInd/>
              <w:spacing w:line="240" w:lineRule="auto"/>
              <w:jc w:val="center"/>
              <w:textAlignment w:val="auto"/>
            </w:pPr>
            <w:r w:rsidRPr="00EE3251">
              <w:t>否</w:t>
            </w:r>
          </w:p>
        </w:tc>
        <w:tc>
          <w:tcPr>
            <w:tcW w:w="4111" w:type="dxa"/>
            <w:vMerge/>
            <w:tcBorders>
              <w:top w:val="nil"/>
              <w:left w:val="single" w:sz="4" w:space="0" w:color="auto"/>
              <w:bottom w:val="single" w:sz="4" w:space="0" w:color="auto"/>
              <w:right w:val="single" w:sz="4" w:space="0" w:color="auto"/>
            </w:tcBorders>
            <w:vAlign w:val="center"/>
            <w:hideMark/>
          </w:tcPr>
          <w:p w14:paraId="6BB62C11" w14:textId="77777777" w:rsidR="00A931EA" w:rsidRPr="00EE3251" w:rsidRDefault="00A931EA" w:rsidP="004F3EFB">
            <w:pPr>
              <w:widowControl/>
              <w:adjustRightInd/>
              <w:spacing w:line="240" w:lineRule="auto"/>
              <w:textAlignment w:val="auto"/>
            </w:pPr>
          </w:p>
        </w:tc>
        <w:tc>
          <w:tcPr>
            <w:tcW w:w="1701" w:type="dxa"/>
            <w:vMerge/>
            <w:tcBorders>
              <w:top w:val="nil"/>
              <w:left w:val="single" w:sz="4" w:space="0" w:color="auto"/>
              <w:bottom w:val="single" w:sz="4" w:space="0" w:color="auto"/>
              <w:right w:val="single" w:sz="4" w:space="0" w:color="auto"/>
            </w:tcBorders>
            <w:vAlign w:val="center"/>
            <w:hideMark/>
          </w:tcPr>
          <w:p w14:paraId="46C56F34" w14:textId="77777777" w:rsidR="00A931EA" w:rsidRPr="00EE3251" w:rsidRDefault="00A931EA" w:rsidP="004F3EFB">
            <w:pPr>
              <w:widowControl/>
              <w:adjustRightInd/>
              <w:spacing w:line="240" w:lineRule="auto"/>
              <w:textAlignment w:val="auto"/>
            </w:pPr>
          </w:p>
        </w:tc>
        <w:tc>
          <w:tcPr>
            <w:tcW w:w="1056" w:type="dxa"/>
            <w:tcBorders>
              <w:top w:val="nil"/>
              <w:left w:val="nil"/>
              <w:bottom w:val="single" w:sz="4" w:space="0" w:color="auto"/>
              <w:right w:val="single" w:sz="4" w:space="0" w:color="auto"/>
            </w:tcBorders>
            <w:shd w:val="clear" w:color="auto" w:fill="auto"/>
            <w:noWrap/>
            <w:vAlign w:val="center"/>
            <w:hideMark/>
          </w:tcPr>
          <w:p w14:paraId="1F47EE71" w14:textId="77777777" w:rsidR="00A931EA" w:rsidRPr="00EE3251" w:rsidRDefault="00A931EA" w:rsidP="004F3EFB">
            <w:pPr>
              <w:widowControl/>
              <w:adjustRightInd/>
              <w:spacing w:line="240" w:lineRule="auto"/>
              <w:jc w:val="center"/>
            </w:pPr>
            <w:r w:rsidRPr="00EE3251">
              <w:t>109</w:t>
            </w:r>
            <w:r w:rsidRPr="00EE3251">
              <w:t>年度</w:t>
            </w:r>
          </w:p>
        </w:tc>
        <w:tc>
          <w:tcPr>
            <w:tcW w:w="1057" w:type="dxa"/>
            <w:tcBorders>
              <w:top w:val="nil"/>
              <w:left w:val="nil"/>
              <w:bottom w:val="single" w:sz="4" w:space="0" w:color="auto"/>
              <w:right w:val="single" w:sz="4" w:space="0" w:color="auto"/>
            </w:tcBorders>
            <w:shd w:val="clear" w:color="auto" w:fill="auto"/>
            <w:noWrap/>
            <w:vAlign w:val="center"/>
            <w:hideMark/>
          </w:tcPr>
          <w:p w14:paraId="259322A5" w14:textId="77777777" w:rsidR="00A931EA" w:rsidRPr="00EE3251" w:rsidRDefault="00A931EA" w:rsidP="004F3EFB">
            <w:pPr>
              <w:widowControl/>
              <w:adjustRightInd/>
              <w:spacing w:line="240" w:lineRule="auto"/>
              <w:jc w:val="center"/>
            </w:pPr>
            <w:r w:rsidRPr="00EE3251">
              <w:t>110</w:t>
            </w:r>
            <w:r w:rsidRPr="00EE3251">
              <w:t>年度</w:t>
            </w:r>
          </w:p>
        </w:tc>
        <w:tc>
          <w:tcPr>
            <w:tcW w:w="1057" w:type="dxa"/>
            <w:tcBorders>
              <w:top w:val="nil"/>
              <w:left w:val="nil"/>
              <w:bottom w:val="single" w:sz="4" w:space="0" w:color="auto"/>
              <w:right w:val="single" w:sz="8" w:space="0" w:color="auto"/>
            </w:tcBorders>
            <w:shd w:val="clear" w:color="auto" w:fill="auto"/>
            <w:vAlign w:val="center"/>
            <w:hideMark/>
          </w:tcPr>
          <w:p w14:paraId="18A4D342" w14:textId="77777777" w:rsidR="00A931EA" w:rsidRPr="00EE3251" w:rsidRDefault="00A931EA" w:rsidP="004F3EFB">
            <w:pPr>
              <w:widowControl/>
              <w:adjustRightInd/>
              <w:spacing w:line="240" w:lineRule="auto"/>
              <w:jc w:val="center"/>
              <w:textAlignment w:val="auto"/>
            </w:pPr>
            <w:r w:rsidRPr="00EE3251">
              <w:t>合計</w:t>
            </w:r>
          </w:p>
        </w:tc>
      </w:tr>
      <w:tr w:rsidR="00A931EA" w:rsidRPr="00EE3251" w14:paraId="4022D89A"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45B9799C" w14:textId="77777777" w:rsidR="00A931EA" w:rsidRPr="00EE3251" w:rsidRDefault="00A931EA" w:rsidP="004F3EFB">
            <w:pPr>
              <w:widowControl/>
              <w:adjustRightInd/>
              <w:spacing w:line="240" w:lineRule="auto"/>
              <w:jc w:val="center"/>
              <w:textAlignment w:val="auto"/>
            </w:pPr>
            <w:r w:rsidRPr="00EE3251">
              <w:rPr>
                <w:color w:val="000000" w:themeColor="text1"/>
              </w:rPr>
              <w:t>無形資產之引進</w:t>
            </w:r>
          </w:p>
        </w:tc>
        <w:tc>
          <w:tcPr>
            <w:tcW w:w="1620" w:type="dxa"/>
            <w:tcBorders>
              <w:top w:val="nil"/>
              <w:left w:val="nil"/>
              <w:bottom w:val="single" w:sz="4" w:space="0" w:color="auto"/>
              <w:right w:val="single" w:sz="4" w:space="0" w:color="auto"/>
            </w:tcBorders>
            <w:shd w:val="clear" w:color="auto" w:fill="auto"/>
            <w:vAlign w:val="center"/>
            <w:hideMark/>
          </w:tcPr>
          <w:p w14:paraId="777B38B9" w14:textId="77777777" w:rsidR="00A931EA" w:rsidRPr="00EE3251" w:rsidRDefault="00A931EA" w:rsidP="004F3EFB">
            <w:pPr>
              <w:widowControl/>
              <w:adjustRightInd/>
              <w:spacing w:line="240" w:lineRule="auto"/>
              <w:jc w:val="center"/>
              <w:textAlignment w:val="auto"/>
            </w:pPr>
          </w:p>
        </w:tc>
        <w:tc>
          <w:tcPr>
            <w:tcW w:w="1621" w:type="dxa"/>
            <w:tcBorders>
              <w:top w:val="nil"/>
              <w:left w:val="nil"/>
              <w:bottom w:val="single" w:sz="4" w:space="0" w:color="auto"/>
              <w:right w:val="single" w:sz="4" w:space="0" w:color="auto"/>
            </w:tcBorders>
            <w:shd w:val="clear" w:color="auto" w:fill="auto"/>
            <w:vAlign w:val="center"/>
            <w:hideMark/>
          </w:tcPr>
          <w:p w14:paraId="4D3C165B" w14:textId="77777777" w:rsidR="00A931EA" w:rsidRPr="00EE3251" w:rsidRDefault="00A931EA" w:rsidP="004F3EFB">
            <w:pPr>
              <w:widowControl/>
              <w:adjustRightInd/>
              <w:spacing w:line="240" w:lineRule="auto"/>
              <w:jc w:val="center"/>
              <w:textAlignment w:val="auto"/>
            </w:pPr>
            <w:r w:rsidRPr="00EE3251">
              <w:rPr>
                <w:rFonts w:ascii="MS Mincho" w:eastAsia="MS Mincho" w:hAnsi="MS Mincho" w:cs="MS Mincho" w:hint="eastAsia"/>
                <w:color w:val="222222"/>
                <w:sz w:val="23"/>
                <w:szCs w:val="23"/>
                <w:shd w:val="clear" w:color="auto" w:fill="FFFFFF"/>
              </w:rPr>
              <w:t>✔</w:t>
            </w:r>
          </w:p>
        </w:tc>
        <w:tc>
          <w:tcPr>
            <w:tcW w:w="4111" w:type="dxa"/>
            <w:tcBorders>
              <w:top w:val="nil"/>
              <w:left w:val="nil"/>
              <w:bottom w:val="single" w:sz="4" w:space="0" w:color="auto"/>
              <w:right w:val="single" w:sz="4" w:space="0" w:color="auto"/>
            </w:tcBorders>
            <w:shd w:val="clear" w:color="auto" w:fill="auto"/>
            <w:vAlign w:val="center"/>
            <w:hideMark/>
          </w:tcPr>
          <w:p w14:paraId="1532725C" w14:textId="77777777" w:rsidR="00A931EA" w:rsidRPr="00EE3251" w:rsidRDefault="00A931EA" w:rsidP="004F3EFB">
            <w:pPr>
              <w:rPr>
                <w:rFonts w:eastAsia="新細明體"/>
                <w:color w:val="000000"/>
              </w:rPr>
            </w:pPr>
            <w:r w:rsidRPr="00EE3251">
              <w:rPr>
                <w:color w:val="000000"/>
              </w:rPr>
              <w:t>AEB</w:t>
            </w:r>
            <w:r w:rsidRPr="00EE3251">
              <w:rPr>
                <w:color w:val="000000"/>
              </w:rPr>
              <w:t>功能開發</w:t>
            </w:r>
          </w:p>
        </w:tc>
        <w:tc>
          <w:tcPr>
            <w:tcW w:w="1701" w:type="dxa"/>
            <w:tcBorders>
              <w:top w:val="nil"/>
              <w:left w:val="nil"/>
              <w:bottom w:val="single" w:sz="4" w:space="0" w:color="auto"/>
              <w:right w:val="single" w:sz="4" w:space="0" w:color="auto"/>
            </w:tcBorders>
            <w:shd w:val="clear" w:color="auto" w:fill="auto"/>
            <w:vAlign w:val="center"/>
            <w:hideMark/>
          </w:tcPr>
          <w:p w14:paraId="4B59E9F8" w14:textId="77777777" w:rsidR="00A931EA" w:rsidRPr="00EE3251" w:rsidRDefault="00A931EA" w:rsidP="004F3EFB">
            <w:pPr>
              <w:rPr>
                <w:rFonts w:eastAsia="新細明體"/>
                <w:color w:val="000000"/>
              </w:rPr>
            </w:pPr>
            <w:r w:rsidRPr="00EE3251">
              <w:rPr>
                <w:color w:val="000000"/>
              </w:rPr>
              <w:t>工研院資通所</w:t>
            </w:r>
          </w:p>
        </w:tc>
        <w:tc>
          <w:tcPr>
            <w:tcW w:w="1056" w:type="dxa"/>
            <w:tcBorders>
              <w:top w:val="nil"/>
              <w:left w:val="nil"/>
              <w:bottom w:val="single" w:sz="4" w:space="0" w:color="auto"/>
              <w:right w:val="single" w:sz="4" w:space="0" w:color="auto"/>
            </w:tcBorders>
            <w:shd w:val="clear" w:color="auto" w:fill="auto"/>
            <w:vAlign w:val="center"/>
            <w:hideMark/>
          </w:tcPr>
          <w:p w14:paraId="5371B1EC" w14:textId="77777777" w:rsidR="00A931EA" w:rsidRPr="00EE3251" w:rsidRDefault="00A931EA" w:rsidP="004F3EFB">
            <w:pPr>
              <w:jc w:val="right"/>
              <w:rPr>
                <w:rFonts w:eastAsia="新細明體"/>
                <w:color w:val="000000"/>
              </w:rPr>
            </w:pPr>
            <w:r w:rsidRPr="00EE3251">
              <w:rPr>
                <w:color w:val="000000"/>
              </w:rPr>
              <w:t xml:space="preserve">4,000 </w:t>
            </w:r>
          </w:p>
        </w:tc>
        <w:tc>
          <w:tcPr>
            <w:tcW w:w="1057" w:type="dxa"/>
            <w:tcBorders>
              <w:top w:val="nil"/>
              <w:left w:val="nil"/>
              <w:bottom w:val="single" w:sz="4" w:space="0" w:color="auto"/>
              <w:right w:val="single" w:sz="4" w:space="0" w:color="auto"/>
            </w:tcBorders>
            <w:shd w:val="clear" w:color="auto" w:fill="auto"/>
            <w:vAlign w:val="center"/>
            <w:hideMark/>
          </w:tcPr>
          <w:p w14:paraId="4BC39AFA" w14:textId="77777777" w:rsidR="00A931EA" w:rsidRPr="00EE3251" w:rsidRDefault="00A931EA" w:rsidP="004F3EFB">
            <w:pPr>
              <w:jc w:val="right"/>
              <w:rPr>
                <w:rFonts w:eastAsia="新細明體"/>
                <w:color w:val="000000"/>
              </w:rPr>
            </w:pPr>
            <w:r w:rsidRPr="00EE3251">
              <w:rPr>
                <w:color w:val="000000"/>
              </w:rPr>
              <w:t xml:space="preserve">4,000 </w:t>
            </w:r>
          </w:p>
        </w:tc>
        <w:tc>
          <w:tcPr>
            <w:tcW w:w="1057" w:type="dxa"/>
            <w:tcBorders>
              <w:top w:val="nil"/>
              <w:left w:val="single" w:sz="4" w:space="0" w:color="auto"/>
              <w:bottom w:val="single" w:sz="4" w:space="0" w:color="auto"/>
              <w:right w:val="single" w:sz="8" w:space="0" w:color="auto"/>
            </w:tcBorders>
            <w:shd w:val="clear" w:color="auto" w:fill="auto"/>
            <w:vAlign w:val="center"/>
            <w:hideMark/>
          </w:tcPr>
          <w:p w14:paraId="2A1D4668" w14:textId="77777777" w:rsidR="00A931EA" w:rsidRPr="00EE3251" w:rsidRDefault="00A931EA" w:rsidP="004F3EFB">
            <w:pPr>
              <w:jc w:val="right"/>
              <w:rPr>
                <w:rFonts w:eastAsia="新細明體"/>
                <w:color w:val="000000"/>
              </w:rPr>
            </w:pPr>
            <w:r w:rsidRPr="00EE3251">
              <w:rPr>
                <w:color w:val="000000"/>
              </w:rPr>
              <w:t xml:space="preserve">8,000 </w:t>
            </w:r>
          </w:p>
        </w:tc>
      </w:tr>
      <w:tr w:rsidR="00A931EA" w:rsidRPr="00EE3251" w14:paraId="74496F75"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13DC571A" w14:textId="77777777" w:rsidR="00A931EA" w:rsidRPr="00EE3251" w:rsidRDefault="00A931EA" w:rsidP="004F3EFB">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hideMark/>
          </w:tcPr>
          <w:p w14:paraId="07063B0B" w14:textId="77777777" w:rsidR="00A931EA" w:rsidRPr="00EE3251" w:rsidRDefault="00A931EA" w:rsidP="004F3EFB">
            <w:pPr>
              <w:widowControl/>
              <w:adjustRightInd/>
              <w:spacing w:line="240" w:lineRule="auto"/>
              <w:jc w:val="center"/>
              <w:textAlignment w:val="auto"/>
              <w:rPr>
                <w:rFonts w:eastAsiaTheme="minorEastAsia"/>
              </w:rPr>
            </w:pPr>
          </w:p>
        </w:tc>
        <w:tc>
          <w:tcPr>
            <w:tcW w:w="1621" w:type="dxa"/>
            <w:tcBorders>
              <w:top w:val="nil"/>
              <w:left w:val="nil"/>
              <w:bottom w:val="single" w:sz="4" w:space="0" w:color="auto"/>
              <w:right w:val="single" w:sz="4" w:space="0" w:color="auto"/>
            </w:tcBorders>
            <w:shd w:val="clear" w:color="auto" w:fill="auto"/>
            <w:vAlign w:val="center"/>
            <w:hideMark/>
          </w:tcPr>
          <w:p w14:paraId="1513CA20" w14:textId="77777777" w:rsidR="00A931EA" w:rsidRPr="00EE3251" w:rsidRDefault="00A931EA" w:rsidP="004F3EFB">
            <w:pPr>
              <w:widowControl/>
              <w:adjustRightInd/>
              <w:spacing w:line="240" w:lineRule="auto"/>
              <w:jc w:val="center"/>
              <w:textAlignment w:val="auto"/>
            </w:pPr>
            <w:r w:rsidRPr="00EE3251">
              <w:rPr>
                <w:rFonts w:ascii="MS Mincho" w:eastAsia="MS Mincho" w:hAnsi="MS Mincho" w:cs="MS Mincho" w:hint="eastAsia"/>
                <w:color w:val="222222"/>
                <w:sz w:val="23"/>
                <w:szCs w:val="23"/>
                <w:shd w:val="clear" w:color="auto" w:fill="FFFFFF"/>
              </w:rPr>
              <w:t>✔</w:t>
            </w:r>
          </w:p>
        </w:tc>
        <w:tc>
          <w:tcPr>
            <w:tcW w:w="4111" w:type="dxa"/>
            <w:tcBorders>
              <w:top w:val="nil"/>
              <w:left w:val="nil"/>
              <w:bottom w:val="single" w:sz="4" w:space="0" w:color="auto"/>
              <w:right w:val="single" w:sz="4" w:space="0" w:color="auto"/>
            </w:tcBorders>
            <w:shd w:val="clear" w:color="auto" w:fill="auto"/>
            <w:vAlign w:val="center"/>
            <w:hideMark/>
          </w:tcPr>
          <w:p w14:paraId="333DD8C9" w14:textId="77777777" w:rsidR="00A931EA" w:rsidRPr="00EE3251" w:rsidRDefault="00A931EA" w:rsidP="004F3EFB">
            <w:pPr>
              <w:rPr>
                <w:rFonts w:eastAsia="新細明體"/>
                <w:color w:val="000000"/>
              </w:rPr>
            </w:pPr>
            <w:r w:rsidRPr="00EE3251">
              <w:rPr>
                <w:color w:val="000000"/>
              </w:rPr>
              <w:t>載具實車驗證與數據分析</w:t>
            </w:r>
          </w:p>
        </w:tc>
        <w:tc>
          <w:tcPr>
            <w:tcW w:w="1701" w:type="dxa"/>
            <w:tcBorders>
              <w:top w:val="nil"/>
              <w:left w:val="nil"/>
              <w:bottom w:val="single" w:sz="4" w:space="0" w:color="auto"/>
              <w:right w:val="single" w:sz="4" w:space="0" w:color="auto"/>
            </w:tcBorders>
            <w:shd w:val="clear" w:color="auto" w:fill="auto"/>
            <w:vAlign w:val="center"/>
            <w:hideMark/>
          </w:tcPr>
          <w:p w14:paraId="66B26278" w14:textId="77777777" w:rsidR="00A931EA" w:rsidRPr="00EE3251" w:rsidRDefault="00A931EA" w:rsidP="004F3EFB">
            <w:pPr>
              <w:rPr>
                <w:rFonts w:eastAsia="新細明體"/>
                <w:color w:val="000000"/>
              </w:rPr>
            </w:pPr>
            <w:r w:rsidRPr="00EE3251">
              <w:rPr>
                <w:color w:val="000000"/>
              </w:rPr>
              <w:t>雲科大</w:t>
            </w:r>
          </w:p>
        </w:tc>
        <w:tc>
          <w:tcPr>
            <w:tcW w:w="1056" w:type="dxa"/>
            <w:tcBorders>
              <w:top w:val="nil"/>
              <w:left w:val="nil"/>
              <w:bottom w:val="single" w:sz="4" w:space="0" w:color="auto"/>
              <w:right w:val="single" w:sz="4" w:space="0" w:color="auto"/>
            </w:tcBorders>
            <w:shd w:val="clear" w:color="auto" w:fill="auto"/>
            <w:vAlign w:val="center"/>
            <w:hideMark/>
          </w:tcPr>
          <w:p w14:paraId="6478926C" w14:textId="77777777" w:rsidR="00A931EA" w:rsidRPr="00EE3251" w:rsidRDefault="00A931EA" w:rsidP="004F3EFB">
            <w:pPr>
              <w:jc w:val="right"/>
              <w:rPr>
                <w:rFonts w:eastAsia="新細明體"/>
                <w:color w:val="000000"/>
              </w:rPr>
            </w:pPr>
            <w:r w:rsidRPr="00EE3251">
              <w:rPr>
                <w:color w:val="000000"/>
              </w:rPr>
              <w:t xml:space="preserve">1,800 </w:t>
            </w:r>
          </w:p>
        </w:tc>
        <w:tc>
          <w:tcPr>
            <w:tcW w:w="1057" w:type="dxa"/>
            <w:tcBorders>
              <w:top w:val="nil"/>
              <w:left w:val="nil"/>
              <w:bottom w:val="single" w:sz="4" w:space="0" w:color="auto"/>
              <w:right w:val="single" w:sz="4" w:space="0" w:color="auto"/>
            </w:tcBorders>
            <w:shd w:val="clear" w:color="auto" w:fill="auto"/>
            <w:vAlign w:val="center"/>
            <w:hideMark/>
          </w:tcPr>
          <w:p w14:paraId="00962A9B" w14:textId="77777777" w:rsidR="00A931EA" w:rsidRPr="00EE3251" w:rsidRDefault="00A931EA" w:rsidP="004F3EFB">
            <w:pPr>
              <w:jc w:val="right"/>
              <w:rPr>
                <w:rFonts w:eastAsia="新細明體"/>
                <w:color w:val="000000"/>
              </w:rPr>
            </w:pPr>
            <w:r w:rsidRPr="00EE3251">
              <w:rPr>
                <w:color w:val="000000"/>
              </w:rPr>
              <w:t xml:space="preserve">1,800 </w:t>
            </w:r>
          </w:p>
        </w:tc>
        <w:tc>
          <w:tcPr>
            <w:tcW w:w="1057" w:type="dxa"/>
            <w:tcBorders>
              <w:top w:val="nil"/>
              <w:left w:val="single" w:sz="4" w:space="0" w:color="auto"/>
              <w:bottom w:val="single" w:sz="4" w:space="0" w:color="auto"/>
              <w:right w:val="single" w:sz="8" w:space="0" w:color="auto"/>
            </w:tcBorders>
            <w:shd w:val="clear" w:color="auto" w:fill="auto"/>
            <w:vAlign w:val="center"/>
            <w:hideMark/>
          </w:tcPr>
          <w:p w14:paraId="1BED28F8" w14:textId="77777777" w:rsidR="00A931EA" w:rsidRPr="00EE3251" w:rsidRDefault="00A931EA" w:rsidP="004F3EFB">
            <w:pPr>
              <w:jc w:val="right"/>
              <w:rPr>
                <w:rFonts w:eastAsia="新細明體"/>
                <w:color w:val="000000"/>
              </w:rPr>
            </w:pPr>
            <w:r w:rsidRPr="00EE3251">
              <w:rPr>
                <w:color w:val="000000"/>
              </w:rPr>
              <w:t xml:space="preserve">3,600 </w:t>
            </w:r>
          </w:p>
        </w:tc>
      </w:tr>
      <w:tr w:rsidR="00A931EA" w:rsidRPr="00EE3251" w14:paraId="29B331B7"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4045DE24" w14:textId="77777777" w:rsidR="00A931EA" w:rsidRPr="00EE3251" w:rsidRDefault="00A931EA" w:rsidP="004F3EFB">
            <w:pPr>
              <w:widowControl/>
              <w:adjustRightInd/>
              <w:spacing w:line="240" w:lineRule="auto"/>
              <w:textAlignment w:val="auto"/>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5367EC42"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056" w:type="dxa"/>
            <w:tcBorders>
              <w:top w:val="nil"/>
              <w:left w:val="nil"/>
              <w:bottom w:val="single" w:sz="4" w:space="0" w:color="auto"/>
              <w:right w:val="single" w:sz="4" w:space="0" w:color="auto"/>
            </w:tcBorders>
            <w:shd w:val="clear" w:color="000000" w:fill="FFFFC0"/>
            <w:noWrap/>
            <w:vAlign w:val="center"/>
            <w:hideMark/>
          </w:tcPr>
          <w:p w14:paraId="54DF905E" w14:textId="77777777" w:rsidR="00A931EA" w:rsidRPr="00EE3251" w:rsidRDefault="00A931EA" w:rsidP="004F3EFB">
            <w:pPr>
              <w:jc w:val="right"/>
              <w:rPr>
                <w:rFonts w:eastAsia="新細明體"/>
                <w:b/>
                <w:color w:val="000000"/>
              </w:rPr>
            </w:pPr>
            <w:r w:rsidRPr="00EE3251">
              <w:rPr>
                <w:b/>
                <w:color w:val="000000"/>
              </w:rPr>
              <w:t xml:space="preserve">5,800 </w:t>
            </w:r>
          </w:p>
        </w:tc>
        <w:tc>
          <w:tcPr>
            <w:tcW w:w="1057" w:type="dxa"/>
            <w:tcBorders>
              <w:top w:val="nil"/>
              <w:left w:val="nil"/>
              <w:bottom w:val="single" w:sz="4" w:space="0" w:color="auto"/>
              <w:right w:val="single" w:sz="4" w:space="0" w:color="auto"/>
            </w:tcBorders>
            <w:shd w:val="clear" w:color="000000" w:fill="FFFFC0"/>
            <w:noWrap/>
            <w:vAlign w:val="center"/>
            <w:hideMark/>
          </w:tcPr>
          <w:p w14:paraId="1FB251AC" w14:textId="77777777" w:rsidR="00A931EA" w:rsidRPr="00EE3251" w:rsidRDefault="00A931EA" w:rsidP="004F3EFB">
            <w:pPr>
              <w:jc w:val="right"/>
              <w:rPr>
                <w:rFonts w:eastAsia="新細明體"/>
                <w:b/>
                <w:color w:val="000000"/>
              </w:rPr>
            </w:pPr>
            <w:r w:rsidRPr="00EE3251">
              <w:rPr>
                <w:b/>
                <w:color w:val="000000"/>
              </w:rPr>
              <w:t xml:space="preserve">5,800 </w:t>
            </w:r>
          </w:p>
        </w:tc>
        <w:tc>
          <w:tcPr>
            <w:tcW w:w="1057" w:type="dxa"/>
            <w:tcBorders>
              <w:top w:val="nil"/>
              <w:left w:val="nil"/>
              <w:bottom w:val="single" w:sz="4" w:space="0" w:color="auto"/>
              <w:right w:val="single" w:sz="4" w:space="0" w:color="auto"/>
            </w:tcBorders>
            <w:shd w:val="clear" w:color="000000" w:fill="FFFFC0"/>
            <w:noWrap/>
            <w:vAlign w:val="center"/>
            <w:hideMark/>
          </w:tcPr>
          <w:p w14:paraId="16F40010" w14:textId="77777777" w:rsidR="00A931EA" w:rsidRPr="00EE3251" w:rsidRDefault="00A931EA" w:rsidP="004F3EFB">
            <w:pPr>
              <w:jc w:val="right"/>
              <w:rPr>
                <w:rFonts w:eastAsia="新細明體"/>
                <w:b/>
                <w:color w:val="000000"/>
              </w:rPr>
            </w:pPr>
            <w:r w:rsidRPr="00EE3251">
              <w:rPr>
                <w:b/>
                <w:color w:val="000000"/>
              </w:rPr>
              <w:t xml:space="preserve">11,600 </w:t>
            </w:r>
          </w:p>
        </w:tc>
      </w:tr>
      <w:tr w:rsidR="00A931EA" w:rsidRPr="00EE3251" w14:paraId="132A00CC"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5A871365" w14:textId="77777777" w:rsidR="00A931EA" w:rsidRPr="00EE3251" w:rsidRDefault="00A931EA" w:rsidP="004F3EFB">
            <w:pPr>
              <w:widowControl/>
              <w:adjustRightInd/>
              <w:spacing w:line="240" w:lineRule="auto"/>
              <w:jc w:val="center"/>
              <w:textAlignment w:val="auto"/>
            </w:pPr>
            <w:r w:rsidRPr="00EE3251">
              <w:t>委託研究</w:t>
            </w:r>
          </w:p>
        </w:tc>
        <w:tc>
          <w:tcPr>
            <w:tcW w:w="1620" w:type="dxa"/>
            <w:tcBorders>
              <w:top w:val="nil"/>
              <w:left w:val="nil"/>
              <w:bottom w:val="single" w:sz="4" w:space="0" w:color="auto"/>
              <w:right w:val="single" w:sz="4" w:space="0" w:color="auto"/>
            </w:tcBorders>
            <w:shd w:val="clear" w:color="auto" w:fill="auto"/>
            <w:vAlign w:val="center"/>
            <w:hideMark/>
          </w:tcPr>
          <w:p w14:paraId="0AFFE256" w14:textId="77777777" w:rsidR="00A931EA" w:rsidRPr="00EE3251" w:rsidRDefault="00A931EA" w:rsidP="004F3EFB">
            <w:pPr>
              <w:widowControl/>
              <w:adjustRightInd/>
              <w:spacing w:line="240" w:lineRule="auto"/>
              <w:jc w:val="center"/>
              <w:textAlignment w:val="auto"/>
              <w:rPr>
                <w:rFonts w:eastAsiaTheme="minorEastAsia"/>
              </w:rPr>
            </w:pPr>
          </w:p>
        </w:tc>
        <w:tc>
          <w:tcPr>
            <w:tcW w:w="1621" w:type="dxa"/>
            <w:tcBorders>
              <w:top w:val="nil"/>
              <w:left w:val="nil"/>
              <w:bottom w:val="single" w:sz="4" w:space="0" w:color="auto"/>
              <w:right w:val="single" w:sz="4" w:space="0" w:color="auto"/>
            </w:tcBorders>
            <w:shd w:val="clear" w:color="auto" w:fill="auto"/>
            <w:vAlign w:val="center"/>
            <w:hideMark/>
          </w:tcPr>
          <w:p w14:paraId="159AAC26" w14:textId="77777777" w:rsidR="00A931EA" w:rsidRPr="00EE3251" w:rsidRDefault="00A931EA" w:rsidP="004F3EFB">
            <w:pPr>
              <w:widowControl/>
              <w:adjustRightInd/>
              <w:spacing w:line="240" w:lineRule="auto"/>
              <w:jc w:val="center"/>
              <w:textAlignment w:val="auto"/>
            </w:pPr>
            <w:r w:rsidRPr="00EE3251">
              <w:rPr>
                <w:rFonts w:ascii="MS Mincho" w:eastAsia="MS Mincho" w:hAnsi="MS Mincho" w:cs="MS Mincho" w:hint="eastAsia"/>
                <w:color w:val="222222"/>
                <w:sz w:val="23"/>
                <w:szCs w:val="23"/>
                <w:shd w:val="clear" w:color="auto" w:fill="FFFFFF"/>
              </w:rPr>
              <w:t>✔</w:t>
            </w:r>
          </w:p>
        </w:tc>
        <w:tc>
          <w:tcPr>
            <w:tcW w:w="4111" w:type="dxa"/>
            <w:tcBorders>
              <w:top w:val="nil"/>
              <w:left w:val="nil"/>
              <w:bottom w:val="single" w:sz="4" w:space="0" w:color="auto"/>
              <w:right w:val="single" w:sz="4" w:space="0" w:color="auto"/>
            </w:tcBorders>
            <w:shd w:val="clear" w:color="auto" w:fill="auto"/>
            <w:vAlign w:val="center"/>
            <w:hideMark/>
          </w:tcPr>
          <w:p w14:paraId="69CAFC67" w14:textId="77777777" w:rsidR="00A931EA" w:rsidRPr="00EE3251" w:rsidRDefault="00A931EA" w:rsidP="004F3EFB">
            <w:pPr>
              <w:rPr>
                <w:rFonts w:eastAsia="新細明體"/>
                <w:color w:val="000000"/>
              </w:rPr>
            </w:pPr>
            <w:r w:rsidRPr="00EE3251">
              <w:rPr>
                <w:color w:val="000000"/>
              </w:rPr>
              <w:t>車規電路板平台軟體工具開發</w:t>
            </w:r>
          </w:p>
        </w:tc>
        <w:tc>
          <w:tcPr>
            <w:tcW w:w="1701" w:type="dxa"/>
            <w:tcBorders>
              <w:top w:val="nil"/>
              <w:left w:val="nil"/>
              <w:bottom w:val="single" w:sz="4" w:space="0" w:color="auto"/>
              <w:right w:val="single" w:sz="4" w:space="0" w:color="auto"/>
            </w:tcBorders>
            <w:shd w:val="clear" w:color="auto" w:fill="auto"/>
            <w:vAlign w:val="center"/>
            <w:hideMark/>
          </w:tcPr>
          <w:p w14:paraId="2B41EA04" w14:textId="77777777" w:rsidR="00A931EA" w:rsidRPr="00EE3251" w:rsidRDefault="00A931EA" w:rsidP="004F3EFB">
            <w:pPr>
              <w:rPr>
                <w:rFonts w:eastAsia="新細明體"/>
                <w:color w:val="000000"/>
              </w:rPr>
            </w:pPr>
            <w:r w:rsidRPr="00EE3251">
              <w:rPr>
                <w:color w:val="000000"/>
              </w:rPr>
              <w:t>工研院資通所</w:t>
            </w:r>
          </w:p>
        </w:tc>
        <w:tc>
          <w:tcPr>
            <w:tcW w:w="1056" w:type="dxa"/>
            <w:tcBorders>
              <w:top w:val="nil"/>
              <w:left w:val="nil"/>
              <w:bottom w:val="single" w:sz="4" w:space="0" w:color="auto"/>
              <w:right w:val="single" w:sz="4" w:space="0" w:color="auto"/>
            </w:tcBorders>
            <w:shd w:val="clear" w:color="auto" w:fill="auto"/>
            <w:vAlign w:val="center"/>
            <w:hideMark/>
          </w:tcPr>
          <w:p w14:paraId="1ABB52D4" w14:textId="77777777" w:rsidR="00A931EA" w:rsidRPr="00EE3251" w:rsidRDefault="00A931EA" w:rsidP="004F3EFB">
            <w:pPr>
              <w:jc w:val="right"/>
              <w:rPr>
                <w:rFonts w:eastAsia="新細明體"/>
                <w:color w:val="000000"/>
              </w:rPr>
            </w:pPr>
            <w:r w:rsidRPr="00EE3251">
              <w:rPr>
                <w:color w:val="000000"/>
              </w:rPr>
              <w:t xml:space="preserve">2,000 </w:t>
            </w:r>
          </w:p>
        </w:tc>
        <w:tc>
          <w:tcPr>
            <w:tcW w:w="1057" w:type="dxa"/>
            <w:tcBorders>
              <w:top w:val="nil"/>
              <w:left w:val="nil"/>
              <w:bottom w:val="single" w:sz="4" w:space="0" w:color="auto"/>
              <w:right w:val="single" w:sz="4" w:space="0" w:color="auto"/>
            </w:tcBorders>
            <w:shd w:val="clear" w:color="auto" w:fill="auto"/>
            <w:vAlign w:val="center"/>
            <w:hideMark/>
          </w:tcPr>
          <w:p w14:paraId="1F654B69" w14:textId="77777777" w:rsidR="00A931EA" w:rsidRPr="00EE3251" w:rsidRDefault="00A931EA" w:rsidP="004F3EFB">
            <w:pPr>
              <w:jc w:val="right"/>
              <w:rPr>
                <w:rFonts w:eastAsia="新細明體"/>
                <w:color w:val="000000"/>
              </w:rPr>
            </w:pPr>
            <w:r w:rsidRPr="00EE3251">
              <w:rPr>
                <w:color w:val="000000"/>
              </w:rPr>
              <w:t xml:space="preserve">2,000 </w:t>
            </w:r>
          </w:p>
        </w:tc>
        <w:tc>
          <w:tcPr>
            <w:tcW w:w="1057" w:type="dxa"/>
            <w:tcBorders>
              <w:top w:val="nil"/>
              <w:left w:val="single" w:sz="4" w:space="0" w:color="auto"/>
              <w:bottom w:val="single" w:sz="4" w:space="0" w:color="auto"/>
              <w:right w:val="single" w:sz="8" w:space="0" w:color="auto"/>
            </w:tcBorders>
            <w:shd w:val="clear" w:color="auto" w:fill="auto"/>
            <w:vAlign w:val="center"/>
            <w:hideMark/>
          </w:tcPr>
          <w:p w14:paraId="0C0ABE0F" w14:textId="77777777" w:rsidR="00A931EA" w:rsidRPr="00EE3251" w:rsidRDefault="00A931EA" w:rsidP="004F3EFB">
            <w:pPr>
              <w:jc w:val="right"/>
              <w:rPr>
                <w:rFonts w:eastAsia="新細明體"/>
                <w:color w:val="000000"/>
              </w:rPr>
            </w:pPr>
            <w:r w:rsidRPr="00EE3251">
              <w:rPr>
                <w:color w:val="000000"/>
              </w:rPr>
              <w:t xml:space="preserve">4,000 </w:t>
            </w:r>
          </w:p>
        </w:tc>
      </w:tr>
      <w:tr w:rsidR="00A931EA" w:rsidRPr="00EE3251" w14:paraId="0A2C231E"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4D6D4031" w14:textId="77777777" w:rsidR="00A931EA" w:rsidRPr="00EE3251" w:rsidRDefault="00A931EA" w:rsidP="004F3EFB">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hideMark/>
          </w:tcPr>
          <w:p w14:paraId="73446679" w14:textId="77777777" w:rsidR="00A931EA" w:rsidRPr="00EE3251" w:rsidRDefault="00A931EA" w:rsidP="004F3EFB">
            <w:pPr>
              <w:widowControl/>
              <w:adjustRightInd/>
              <w:spacing w:line="240" w:lineRule="auto"/>
              <w:jc w:val="center"/>
              <w:textAlignment w:val="auto"/>
              <w:rPr>
                <w:rFonts w:eastAsiaTheme="minorEastAsia"/>
              </w:rPr>
            </w:pPr>
          </w:p>
        </w:tc>
        <w:tc>
          <w:tcPr>
            <w:tcW w:w="1621" w:type="dxa"/>
            <w:tcBorders>
              <w:top w:val="nil"/>
              <w:left w:val="nil"/>
              <w:bottom w:val="single" w:sz="4" w:space="0" w:color="auto"/>
              <w:right w:val="single" w:sz="4" w:space="0" w:color="auto"/>
            </w:tcBorders>
            <w:shd w:val="clear" w:color="auto" w:fill="auto"/>
            <w:vAlign w:val="center"/>
            <w:hideMark/>
          </w:tcPr>
          <w:p w14:paraId="221C2586" w14:textId="77777777" w:rsidR="00A931EA" w:rsidRPr="00EE3251" w:rsidRDefault="00A931EA" w:rsidP="004F3EFB">
            <w:pPr>
              <w:widowControl/>
              <w:adjustRightInd/>
              <w:spacing w:line="240" w:lineRule="auto"/>
              <w:jc w:val="center"/>
              <w:textAlignment w:val="auto"/>
            </w:pPr>
            <w:r w:rsidRPr="00EE3251">
              <w:rPr>
                <w:rFonts w:ascii="MS Mincho" w:eastAsia="MS Mincho" w:hAnsi="MS Mincho" w:cs="MS Mincho" w:hint="eastAsia"/>
                <w:color w:val="222222"/>
                <w:sz w:val="23"/>
                <w:szCs w:val="23"/>
                <w:shd w:val="clear" w:color="auto" w:fill="FFFFFF"/>
              </w:rPr>
              <w:t>✔</w:t>
            </w:r>
          </w:p>
        </w:tc>
        <w:tc>
          <w:tcPr>
            <w:tcW w:w="4111" w:type="dxa"/>
            <w:tcBorders>
              <w:top w:val="nil"/>
              <w:left w:val="nil"/>
              <w:bottom w:val="single" w:sz="4" w:space="0" w:color="auto"/>
              <w:right w:val="single" w:sz="4" w:space="0" w:color="auto"/>
            </w:tcBorders>
            <w:shd w:val="clear" w:color="auto" w:fill="auto"/>
            <w:vAlign w:val="center"/>
            <w:hideMark/>
          </w:tcPr>
          <w:p w14:paraId="2CD83902" w14:textId="77777777" w:rsidR="00A931EA" w:rsidRPr="00EE3251" w:rsidRDefault="00A931EA" w:rsidP="004F3EFB">
            <w:pPr>
              <w:rPr>
                <w:rFonts w:eastAsia="新細明體"/>
                <w:color w:val="000000"/>
              </w:rPr>
            </w:pPr>
            <w:r w:rsidRPr="00EE3251">
              <w:rPr>
                <w:color w:val="000000"/>
              </w:rPr>
              <w:t>數位訊號處理器在神經網路架構研究</w:t>
            </w:r>
          </w:p>
        </w:tc>
        <w:tc>
          <w:tcPr>
            <w:tcW w:w="1701" w:type="dxa"/>
            <w:tcBorders>
              <w:top w:val="nil"/>
              <w:left w:val="nil"/>
              <w:bottom w:val="single" w:sz="4" w:space="0" w:color="auto"/>
              <w:right w:val="single" w:sz="4" w:space="0" w:color="auto"/>
            </w:tcBorders>
            <w:shd w:val="clear" w:color="auto" w:fill="auto"/>
            <w:vAlign w:val="center"/>
            <w:hideMark/>
          </w:tcPr>
          <w:p w14:paraId="7E0FC575" w14:textId="77777777" w:rsidR="00A931EA" w:rsidRPr="00EE3251" w:rsidRDefault="00A931EA" w:rsidP="004F3EFB">
            <w:pPr>
              <w:rPr>
                <w:rFonts w:eastAsia="新細明體"/>
                <w:color w:val="000000"/>
              </w:rPr>
            </w:pPr>
            <w:r w:rsidRPr="00EE3251">
              <w:rPr>
                <w:color w:val="000000"/>
              </w:rPr>
              <w:t>雲科大</w:t>
            </w:r>
          </w:p>
        </w:tc>
        <w:tc>
          <w:tcPr>
            <w:tcW w:w="1056" w:type="dxa"/>
            <w:tcBorders>
              <w:top w:val="nil"/>
              <w:left w:val="nil"/>
              <w:bottom w:val="single" w:sz="4" w:space="0" w:color="auto"/>
              <w:right w:val="single" w:sz="4" w:space="0" w:color="auto"/>
            </w:tcBorders>
            <w:shd w:val="clear" w:color="auto" w:fill="auto"/>
            <w:vAlign w:val="center"/>
            <w:hideMark/>
          </w:tcPr>
          <w:p w14:paraId="3E172180" w14:textId="77777777" w:rsidR="00A931EA" w:rsidRPr="00EE3251" w:rsidRDefault="00A931EA" w:rsidP="004F3EFB">
            <w:pPr>
              <w:jc w:val="right"/>
              <w:rPr>
                <w:rFonts w:eastAsia="新細明體"/>
                <w:color w:val="000000"/>
              </w:rPr>
            </w:pPr>
            <w:r w:rsidRPr="00EE3251">
              <w:rPr>
                <w:color w:val="000000"/>
              </w:rPr>
              <w:t xml:space="preserve">1,900 </w:t>
            </w:r>
          </w:p>
        </w:tc>
        <w:tc>
          <w:tcPr>
            <w:tcW w:w="1057" w:type="dxa"/>
            <w:tcBorders>
              <w:top w:val="nil"/>
              <w:left w:val="nil"/>
              <w:bottom w:val="single" w:sz="4" w:space="0" w:color="auto"/>
              <w:right w:val="single" w:sz="4" w:space="0" w:color="auto"/>
            </w:tcBorders>
            <w:shd w:val="clear" w:color="auto" w:fill="auto"/>
            <w:vAlign w:val="center"/>
            <w:hideMark/>
          </w:tcPr>
          <w:p w14:paraId="186CF90E" w14:textId="77777777" w:rsidR="00A931EA" w:rsidRPr="00EE3251" w:rsidRDefault="00A931EA" w:rsidP="004F3EFB">
            <w:pPr>
              <w:jc w:val="right"/>
              <w:rPr>
                <w:rFonts w:eastAsia="新細明體"/>
                <w:color w:val="000000"/>
              </w:rPr>
            </w:pPr>
            <w:r w:rsidRPr="00EE3251">
              <w:rPr>
                <w:color w:val="000000"/>
              </w:rPr>
              <w:t xml:space="preserve">1,900 </w:t>
            </w:r>
          </w:p>
        </w:tc>
        <w:tc>
          <w:tcPr>
            <w:tcW w:w="1057" w:type="dxa"/>
            <w:tcBorders>
              <w:top w:val="nil"/>
              <w:left w:val="single" w:sz="4" w:space="0" w:color="auto"/>
              <w:bottom w:val="single" w:sz="4" w:space="0" w:color="auto"/>
              <w:right w:val="single" w:sz="8" w:space="0" w:color="auto"/>
            </w:tcBorders>
            <w:shd w:val="clear" w:color="auto" w:fill="auto"/>
            <w:vAlign w:val="center"/>
            <w:hideMark/>
          </w:tcPr>
          <w:p w14:paraId="279B417D" w14:textId="77777777" w:rsidR="00A931EA" w:rsidRPr="00EE3251" w:rsidRDefault="00A931EA" w:rsidP="004F3EFB">
            <w:pPr>
              <w:jc w:val="right"/>
              <w:rPr>
                <w:rFonts w:eastAsia="新細明體"/>
                <w:color w:val="000000"/>
              </w:rPr>
            </w:pPr>
            <w:r w:rsidRPr="00EE3251">
              <w:rPr>
                <w:color w:val="000000"/>
              </w:rPr>
              <w:t xml:space="preserve">3,800 </w:t>
            </w:r>
          </w:p>
        </w:tc>
      </w:tr>
      <w:tr w:rsidR="00A931EA" w:rsidRPr="00EE3251" w14:paraId="0FD8514C"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5A4BED0B" w14:textId="77777777" w:rsidR="00A931EA" w:rsidRPr="00EE3251" w:rsidRDefault="00A931EA" w:rsidP="004F3EFB">
            <w:pPr>
              <w:widowControl/>
              <w:adjustRightInd/>
              <w:spacing w:line="240" w:lineRule="auto"/>
              <w:textAlignment w:val="auto"/>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2DD1B336"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056" w:type="dxa"/>
            <w:tcBorders>
              <w:top w:val="nil"/>
              <w:left w:val="nil"/>
              <w:bottom w:val="single" w:sz="4" w:space="0" w:color="auto"/>
              <w:right w:val="single" w:sz="4" w:space="0" w:color="auto"/>
            </w:tcBorders>
            <w:shd w:val="clear" w:color="000000" w:fill="FFFFC0"/>
            <w:noWrap/>
            <w:vAlign w:val="center"/>
            <w:hideMark/>
          </w:tcPr>
          <w:p w14:paraId="60D4EDE4" w14:textId="77777777" w:rsidR="00A931EA" w:rsidRPr="00EE3251" w:rsidRDefault="00A931EA" w:rsidP="004F3EFB">
            <w:pPr>
              <w:jc w:val="right"/>
              <w:rPr>
                <w:rFonts w:eastAsia="新細明體"/>
                <w:b/>
                <w:color w:val="000000"/>
              </w:rPr>
            </w:pPr>
            <w:r w:rsidRPr="00EE3251">
              <w:rPr>
                <w:b/>
                <w:color w:val="000000"/>
              </w:rPr>
              <w:t xml:space="preserve">3,900 </w:t>
            </w:r>
          </w:p>
        </w:tc>
        <w:tc>
          <w:tcPr>
            <w:tcW w:w="1057" w:type="dxa"/>
            <w:tcBorders>
              <w:top w:val="nil"/>
              <w:left w:val="nil"/>
              <w:bottom w:val="single" w:sz="4" w:space="0" w:color="auto"/>
              <w:right w:val="single" w:sz="4" w:space="0" w:color="auto"/>
            </w:tcBorders>
            <w:shd w:val="clear" w:color="000000" w:fill="FFFFC0"/>
            <w:noWrap/>
            <w:vAlign w:val="center"/>
            <w:hideMark/>
          </w:tcPr>
          <w:p w14:paraId="63B72469" w14:textId="77777777" w:rsidR="00A931EA" w:rsidRPr="00EE3251" w:rsidRDefault="00A931EA" w:rsidP="004F3EFB">
            <w:pPr>
              <w:jc w:val="right"/>
              <w:rPr>
                <w:rFonts w:eastAsia="新細明體"/>
                <w:b/>
                <w:color w:val="000000"/>
              </w:rPr>
            </w:pPr>
            <w:r w:rsidRPr="00EE3251">
              <w:rPr>
                <w:b/>
                <w:color w:val="000000"/>
              </w:rPr>
              <w:t xml:space="preserve">3,900 </w:t>
            </w:r>
          </w:p>
        </w:tc>
        <w:tc>
          <w:tcPr>
            <w:tcW w:w="1057" w:type="dxa"/>
            <w:tcBorders>
              <w:top w:val="nil"/>
              <w:left w:val="nil"/>
              <w:bottom w:val="single" w:sz="4" w:space="0" w:color="auto"/>
              <w:right w:val="single" w:sz="4" w:space="0" w:color="auto"/>
            </w:tcBorders>
            <w:shd w:val="clear" w:color="000000" w:fill="FFFFC0"/>
            <w:noWrap/>
            <w:vAlign w:val="center"/>
            <w:hideMark/>
          </w:tcPr>
          <w:p w14:paraId="03FCAF28" w14:textId="77777777" w:rsidR="00A931EA" w:rsidRPr="00EE3251" w:rsidRDefault="00A931EA" w:rsidP="004F3EFB">
            <w:pPr>
              <w:jc w:val="right"/>
              <w:rPr>
                <w:rFonts w:eastAsia="新細明體"/>
                <w:b/>
                <w:color w:val="000000"/>
              </w:rPr>
            </w:pPr>
            <w:r w:rsidRPr="00EE3251">
              <w:rPr>
                <w:b/>
                <w:color w:val="000000"/>
              </w:rPr>
              <w:t xml:space="preserve">7,800 </w:t>
            </w:r>
          </w:p>
        </w:tc>
      </w:tr>
      <w:tr w:rsidR="00A931EA" w:rsidRPr="00EE3251" w14:paraId="722AF4C5"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78B39A30" w14:textId="77777777" w:rsidR="00A931EA" w:rsidRPr="00EE3251" w:rsidRDefault="00A931EA" w:rsidP="004F3EFB">
            <w:pPr>
              <w:widowControl/>
              <w:adjustRightInd/>
              <w:spacing w:line="240" w:lineRule="auto"/>
              <w:jc w:val="center"/>
              <w:textAlignment w:val="auto"/>
            </w:pPr>
            <w:r w:rsidRPr="00EE3251">
              <w:t>委託研究</w:t>
            </w:r>
            <w:r w:rsidRPr="00EE3251">
              <w:t>-</w:t>
            </w:r>
            <w:r w:rsidRPr="00EE3251">
              <w:t>計畫管理</w:t>
            </w:r>
          </w:p>
        </w:tc>
        <w:tc>
          <w:tcPr>
            <w:tcW w:w="1620" w:type="dxa"/>
            <w:tcBorders>
              <w:top w:val="nil"/>
              <w:left w:val="nil"/>
              <w:bottom w:val="single" w:sz="4" w:space="0" w:color="auto"/>
              <w:right w:val="single" w:sz="4" w:space="0" w:color="auto"/>
            </w:tcBorders>
            <w:shd w:val="clear" w:color="auto" w:fill="auto"/>
            <w:vAlign w:val="center"/>
            <w:hideMark/>
          </w:tcPr>
          <w:p w14:paraId="1D2F0B84" w14:textId="77777777" w:rsidR="00A931EA" w:rsidRPr="00EE3251" w:rsidRDefault="00A931EA" w:rsidP="004F3EFB">
            <w:pPr>
              <w:widowControl/>
              <w:adjustRightInd/>
              <w:spacing w:line="240" w:lineRule="auto"/>
              <w:jc w:val="center"/>
              <w:textAlignment w:val="auto"/>
            </w:pPr>
          </w:p>
        </w:tc>
        <w:tc>
          <w:tcPr>
            <w:tcW w:w="1621" w:type="dxa"/>
            <w:tcBorders>
              <w:top w:val="nil"/>
              <w:left w:val="nil"/>
              <w:bottom w:val="single" w:sz="4" w:space="0" w:color="auto"/>
              <w:right w:val="single" w:sz="4" w:space="0" w:color="auto"/>
            </w:tcBorders>
            <w:shd w:val="clear" w:color="auto" w:fill="auto"/>
            <w:vAlign w:val="center"/>
            <w:hideMark/>
          </w:tcPr>
          <w:p w14:paraId="30D985F8" w14:textId="77777777" w:rsidR="00A931EA" w:rsidRPr="00EE3251" w:rsidRDefault="00A931EA" w:rsidP="004F3EFB">
            <w:pPr>
              <w:widowControl/>
              <w:adjustRightInd/>
              <w:spacing w:line="240" w:lineRule="auto"/>
              <w:jc w:val="center"/>
              <w:textAlignment w:val="auto"/>
            </w:pPr>
          </w:p>
        </w:tc>
        <w:tc>
          <w:tcPr>
            <w:tcW w:w="4111" w:type="dxa"/>
            <w:tcBorders>
              <w:top w:val="nil"/>
              <w:left w:val="nil"/>
              <w:bottom w:val="single" w:sz="4" w:space="0" w:color="auto"/>
              <w:right w:val="single" w:sz="4" w:space="0" w:color="auto"/>
            </w:tcBorders>
            <w:shd w:val="clear" w:color="auto" w:fill="auto"/>
            <w:vAlign w:val="center"/>
            <w:hideMark/>
          </w:tcPr>
          <w:p w14:paraId="23F54BB8" w14:textId="77777777" w:rsidR="00A931EA" w:rsidRPr="00EE3251" w:rsidRDefault="00A931EA" w:rsidP="004F3EFB">
            <w:pPr>
              <w:widowControl/>
              <w:adjustRightInd/>
              <w:spacing w:line="240" w:lineRule="auto"/>
              <w:textAlignment w:val="auto"/>
            </w:pPr>
          </w:p>
        </w:tc>
        <w:tc>
          <w:tcPr>
            <w:tcW w:w="1701" w:type="dxa"/>
            <w:tcBorders>
              <w:top w:val="nil"/>
              <w:left w:val="nil"/>
              <w:bottom w:val="single" w:sz="4" w:space="0" w:color="auto"/>
              <w:right w:val="single" w:sz="4" w:space="0" w:color="auto"/>
            </w:tcBorders>
            <w:shd w:val="clear" w:color="auto" w:fill="auto"/>
            <w:vAlign w:val="center"/>
            <w:hideMark/>
          </w:tcPr>
          <w:p w14:paraId="14669668" w14:textId="77777777" w:rsidR="00A931EA" w:rsidRPr="00EE3251" w:rsidRDefault="00A931EA" w:rsidP="004F3EFB">
            <w:pPr>
              <w:widowControl/>
              <w:adjustRightInd/>
              <w:spacing w:line="240" w:lineRule="auto"/>
              <w:textAlignment w:val="auto"/>
            </w:pPr>
          </w:p>
        </w:tc>
        <w:tc>
          <w:tcPr>
            <w:tcW w:w="1056" w:type="dxa"/>
            <w:tcBorders>
              <w:top w:val="nil"/>
              <w:left w:val="nil"/>
              <w:bottom w:val="single" w:sz="4" w:space="0" w:color="auto"/>
              <w:right w:val="single" w:sz="4" w:space="0" w:color="auto"/>
            </w:tcBorders>
            <w:shd w:val="clear" w:color="auto" w:fill="auto"/>
            <w:vAlign w:val="center"/>
          </w:tcPr>
          <w:p w14:paraId="3EA4CEFA" w14:textId="77777777" w:rsidR="00A931EA" w:rsidRPr="00EE3251" w:rsidRDefault="00A931EA" w:rsidP="004F3EFB">
            <w:pPr>
              <w:widowControl/>
              <w:adjustRightInd/>
              <w:spacing w:line="240" w:lineRule="auto"/>
              <w:jc w:val="right"/>
              <w:textAlignment w:val="auto"/>
            </w:pPr>
          </w:p>
        </w:tc>
        <w:tc>
          <w:tcPr>
            <w:tcW w:w="1057" w:type="dxa"/>
            <w:tcBorders>
              <w:top w:val="nil"/>
              <w:left w:val="nil"/>
              <w:bottom w:val="single" w:sz="4" w:space="0" w:color="auto"/>
              <w:right w:val="single" w:sz="4" w:space="0" w:color="auto"/>
            </w:tcBorders>
            <w:shd w:val="clear" w:color="auto" w:fill="auto"/>
            <w:vAlign w:val="center"/>
          </w:tcPr>
          <w:p w14:paraId="53A51354" w14:textId="77777777" w:rsidR="00A931EA" w:rsidRPr="00EE3251" w:rsidRDefault="00A931EA" w:rsidP="004F3EFB">
            <w:pPr>
              <w:widowControl/>
              <w:adjustRightInd/>
              <w:spacing w:line="240" w:lineRule="auto"/>
              <w:jc w:val="right"/>
              <w:textAlignment w:val="auto"/>
            </w:pPr>
          </w:p>
        </w:tc>
        <w:tc>
          <w:tcPr>
            <w:tcW w:w="1057" w:type="dxa"/>
            <w:tcBorders>
              <w:top w:val="nil"/>
              <w:left w:val="single" w:sz="4" w:space="0" w:color="auto"/>
              <w:bottom w:val="single" w:sz="4" w:space="0" w:color="auto"/>
              <w:right w:val="single" w:sz="8" w:space="0" w:color="auto"/>
            </w:tcBorders>
            <w:shd w:val="clear" w:color="auto" w:fill="auto"/>
            <w:vAlign w:val="center"/>
          </w:tcPr>
          <w:p w14:paraId="7EE3546E" w14:textId="77777777" w:rsidR="00A931EA" w:rsidRPr="00EE3251" w:rsidRDefault="00A931EA" w:rsidP="004F3EFB">
            <w:pPr>
              <w:widowControl/>
              <w:adjustRightInd/>
              <w:spacing w:line="240" w:lineRule="auto"/>
              <w:jc w:val="right"/>
              <w:textAlignment w:val="auto"/>
            </w:pPr>
          </w:p>
        </w:tc>
      </w:tr>
      <w:tr w:rsidR="00A931EA" w:rsidRPr="00EE3251" w14:paraId="048443CD"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74FD30A9" w14:textId="77777777" w:rsidR="00A931EA" w:rsidRPr="00EE3251" w:rsidRDefault="00A931EA" w:rsidP="004F3EFB">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hideMark/>
          </w:tcPr>
          <w:p w14:paraId="3040B06B" w14:textId="77777777" w:rsidR="00A931EA" w:rsidRPr="00EE3251" w:rsidRDefault="00A931EA" w:rsidP="004F3EFB">
            <w:pPr>
              <w:widowControl/>
              <w:adjustRightInd/>
              <w:spacing w:line="240" w:lineRule="auto"/>
              <w:jc w:val="center"/>
              <w:textAlignment w:val="auto"/>
            </w:pPr>
          </w:p>
        </w:tc>
        <w:tc>
          <w:tcPr>
            <w:tcW w:w="1621" w:type="dxa"/>
            <w:tcBorders>
              <w:top w:val="nil"/>
              <w:left w:val="nil"/>
              <w:bottom w:val="single" w:sz="4" w:space="0" w:color="auto"/>
              <w:right w:val="single" w:sz="4" w:space="0" w:color="auto"/>
            </w:tcBorders>
            <w:shd w:val="clear" w:color="auto" w:fill="auto"/>
            <w:vAlign w:val="center"/>
            <w:hideMark/>
          </w:tcPr>
          <w:p w14:paraId="3CBCB770" w14:textId="77777777" w:rsidR="00A931EA" w:rsidRPr="00EE3251" w:rsidRDefault="00A931EA" w:rsidP="004F3EFB">
            <w:pPr>
              <w:widowControl/>
              <w:adjustRightInd/>
              <w:spacing w:line="240" w:lineRule="auto"/>
              <w:jc w:val="center"/>
              <w:textAlignment w:val="auto"/>
            </w:pPr>
          </w:p>
        </w:tc>
        <w:tc>
          <w:tcPr>
            <w:tcW w:w="4111" w:type="dxa"/>
            <w:tcBorders>
              <w:top w:val="nil"/>
              <w:left w:val="nil"/>
              <w:bottom w:val="single" w:sz="4" w:space="0" w:color="auto"/>
              <w:right w:val="single" w:sz="4" w:space="0" w:color="auto"/>
            </w:tcBorders>
            <w:shd w:val="clear" w:color="auto" w:fill="auto"/>
            <w:vAlign w:val="center"/>
            <w:hideMark/>
          </w:tcPr>
          <w:p w14:paraId="2ED610DD" w14:textId="77777777" w:rsidR="00A931EA" w:rsidRPr="00EE3251" w:rsidRDefault="00A931EA" w:rsidP="004F3EFB">
            <w:pPr>
              <w:widowControl/>
              <w:adjustRightInd/>
              <w:spacing w:line="240" w:lineRule="auto"/>
              <w:textAlignment w:val="auto"/>
            </w:pPr>
          </w:p>
        </w:tc>
        <w:tc>
          <w:tcPr>
            <w:tcW w:w="1701" w:type="dxa"/>
            <w:tcBorders>
              <w:top w:val="nil"/>
              <w:left w:val="nil"/>
              <w:bottom w:val="single" w:sz="4" w:space="0" w:color="auto"/>
              <w:right w:val="single" w:sz="4" w:space="0" w:color="auto"/>
            </w:tcBorders>
            <w:shd w:val="clear" w:color="auto" w:fill="auto"/>
            <w:vAlign w:val="center"/>
            <w:hideMark/>
          </w:tcPr>
          <w:p w14:paraId="6551CB92" w14:textId="77777777" w:rsidR="00A931EA" w:rsidRPr="00EE3251" w:rsidRDefault="00A931EA" w:rsidP="004F3EFB">
            <w:pPr>
              <w:widowControl/>
              <w:adjustRightInd/>
              <w:spacing w:line="240" w:lineRule="auto"/>
              <w:textAlignment w:val="auto"/>
            </w:pPr>
          </w:p>
        </w:tc>
        <w:tc>
          <w:tcPr>
            <w:tcW w:w="1056" w:type="dxa"/>
            <w:tcBorders>
              <w:top w:val="nil"/>
              <w:left w:val="nil"/>
              <w:bottom w:val="single" w:sz="4" w:space="0" w:color="auto"/>
              <w:right w:val="single" w:sz="4" w:space="0" w:color="auto"/>
            </w:tcBorders>
            <w:shd w:val="clear" w:color="auto" w:fill="auto"/>
            <w:vAlign w:val="center"/>
          </w:tcPr>
          <w:p w14:paraId="0DFB7F5A" w14:textId="77777777" w:rsidR="00A931EA" w:rsidRPr="00EE3251" w:rsidRDefault="00A931EA" w:rsidP="004F3EFB">
            <w:pPr>
              <w:widowControl/>
              <w:adjustRightInd/>
              <w:spacing w:line="240" w:lineRule="auto"/>
              <w:jc w:val="right"/>
              <w:textAlignment w:val="auto"/>
            </w:pPr>
          </w:p>
        </w:tc>
        <w:tc>
          <w:tcPr>
            <w:tcW w:w="1057" w:type="dxa"/>
            <w:tcBorders>
              <w:top w:val="nil"/>
              <w:left w:val="nil"/>
              <w:bottom w:val="single" w:sz="4" w:space="0" w:color="auto"/>
              <w:right w:val="single" w:sz="4" w:space="0" w:color="auto"/>
            </w:tcBorders>
            <w:shd w:val="clear" w:color="auto" w:fill="auto"/>
            <w:vAlign w:val="center"/>
          </w:tcPr>
          <w:p w14:paraId="045154F9" w14:textId="77777777" w:rsidR="00A931EA" w:rsidRPr="00EE3251" w:rsidRDefault="00A931EA" w:rsidP="004F3EFB">
            <w:pPr>
              <w:widowControl/>
              <w:adjustRightInd/>
              <w:spacing w:line="240" w:lineRule="auto"/>
              <w:jc w:val="right"/>
              <w:textAlignment w:val="auto"/>
            </w:pPr>
          </w:p>
        </w:tc>
        <w:tc>
          <w:tcPr>
            <w:tcW w:w="1057" w:type="dxa"/>
            <w:tcBorders>
              <w:top w:val="nil"/>
              <w:left w:val="single" w:sz="4" w:space="0" w:color="auto"/>
              <w:bottom w:val="single" w:sz="4" w:space="0" w:color="auto"/>
              <w:right w:val="single" w:sz="8" w:space="0" w:color="auto"/>
            </w:tcBorders>
            <w:shd w:val="clear" w:color="auto" w:fill="auto"/>
            <w:vAlign w:val="center"/>
          </w:tcPr>
          <w:p w14:paraId="3F358D8E" w14:textId="77777777" w:rsidR="00A931EA" w:rsidRPr="00EE3251" w:rsidRDefault="00A931EA" w:rsidP="004F3EFB">
            <w:pPr>
              <w:widowControl/>
              <w:adjustRightInd/>
              <w:spacing w:line="240" w:lineRule="auto"/>
              <w:jc w:val="right"/>
              <w:textAlignment w:val="auto"/>
            </w:pPr>
          </w:p>
        </w:tc>
      </w:tr>
      <w:tr w:rsidR="00A931EA" w:rsidRPr="00EE3251" w14:paraId="4A5EBE3E"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6129C053" w14:textId="77777777" w:rsidR="00A931EA" w:rsidRPr="00EE3251" w:rsidRDefault="00A931EA" w:rsidP="004F3EFB">
            <w:pPr>
              <w:widowControl/>
              <w:adjustRightInd/>
              <w:spacing w:line="240" w:lineRule="auto"/>
              <w:textAlignment w:val="auto"/>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19C41A7A"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056" w:type="dxa"/>
            <w:tcBorders>
              <w:top w:val="nil"/>
              <w:left w:val="nil"/>
              <w:bottom w:val="single" w:sz="4" w:space="0" w:color="auto"/>
              <w:right w:val="single" w:sz="4" w:space="0" w:color="auto"/>
            </w:tcBorders>
            <w:shd w:val="clear" w:color="000000" w:fill="FFFFC0"/>
            <w:noWrap/>
            <w:vAlign w:val="center"/>
            <w:hideMark/>
          </w:tcPr>
          <w:p w14:paraId="13388A7F"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057" w:type="dxa"/>
            <w:tcBorders>
              <w:top w:val="nil"/>
              <w:left w:val="nil"/>
              <w:bottom w:val="single" w:sz="4" w:space="0" w:color="auto"/>
              <w:right w:val="single" w:sz="4" w:space="0" w:color="auto"/>
            </w:tcBorders>
            <w:shd w:val="clear" w:color="000000" w:fill="FFFFC0"/>
            <w:noWrap/>
            <w:vAlign w:val="center"/>
            <w:hideMark/>
          </w:tcPr>
          <w:p w14:paraId="7B25EB3F"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057" w:type="dxa"/>
            <w:tcBorders>
              <w:top w:val="nil"/>
              <w:left w:val="nil"/>
              <w:bottom w:val="single" w:sz="4" w:space="0" w:color="auto"/>
              <w:right w:val="single" w:sz="4" w:space="0" w:color="auto"/>
            </w:tcBorders>
            <w:shd w:val="clear" w:color="000000" w:fill="FFFFC0"/>
            <w:noWrap/>
            <w:vAlign w:val="center"/>
            <w:hideMark/>
          </w:tcPr>
          <w:p w14:paraId="78BECA2B"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r>
      <w:tr w:rsidR="00A931EA" w:rsidRPr="00EE3251" w14:paraId="009BC788" w14:textId="77777777" w:rsidTr="004F3EFB">
        <w:trPr>
          <w:trHeight w:val="393"/>
        </w:trPr>
        <w:tc>
          <w:tcPr>
            <w:tcW w:w="2444" w:type="dxa"/>
            <w:vMerge w:val="restart"/>
            <w:tcBorders>
              <w:top w:val="nil"/>
              <w:left w:val="single" w:sz="8" w:space="0" w:color="auto"/>
              <w:bottom w:val="single" w:sz="4" w:space="0" w:color="auto"/>
              <w:right w:val="single" w:sz="4" w:space="0" w:color="auto"/>
            </w:tcBorders>
            <w:shd w:val="clear" w:color="auto" w:fill="auto"/>
            <w:vAlign w:val="center"/>
            <w:hideMark/>
          </w:tcPr>
          <w:p w14:paraId="2FB53CA5" w14:textId="77777777" w:rsidR="00A931EA" w:rsidRPr="00EE3251" w:rsidRDefault="00A931EA" w:rsidP="004F3EFB">
            <w:pPr>
              <w:widowControl/>
              <w:adjustRightInd/>
              <w:spacing w:line="240" w:lineRule="auto"/>
              <w:jc w:val="center"/>
              <w:textAlignment w:val="auto"/>
            </w:pPr>
            <w:r w:rsidRPr="00EE3251">
              <w:t>驗證</w:t>
            </w:r>
          </w:p>
        </w:tc>
        <w:tc>
          <w:tcPr>
            <w:tcW w:w="1620" w:type="dxa"/>
            <w:tcBorders>
              <w:top w:val="nil"/>
              <w:left w:val="nil"/>
              <w:bottom w:val="single" w:sz="4" w:space="0" w:color="auto"/>
              <w:right w:val="single" w:sz="4" w:space="0" w:color="auto"/>
            </w:tcBorders>
            <w:shd w:val="clear" w:color="auto" w:fill="auto"/>
            <w:vAlign w:val="center"/>
            <w:hideMark/>
          </w:tcPr>
          <w:p w14:paraId="56E463E7" w14:textId="77777777" w:rsidR="00A931EA" w:rsidRPr="00EE3251" w:rsidRDefault="00A931EA" w:rsidP="004F3EFB">
            <w:pPr>
              <w:widowControl/>
              <w:adjustRightInd/>
              <w:spacing w:line="240" w:lineRule="auto"/>
              <w:jc w:val="center"/>
              <w:textAlignment w:val="auto"/>
            </w:pPr>
            <w:r w:rsidRPr="00EE3251">
              <w:t>驗證項目</w:t>
            </w:r>
          </w:p>
        </w:tc>
        <w:tc>
          <w:tcPr>
            <w:tcW w:w="1621" w:type="dxa"/>
            <w:tcBorders>
              <w:top w:val="nil"/>
              <w:left w:val="nil"/>
              <w:bottom w:val="single" w:sz="4" w:space="0" w:color="auto"/>
              <w:right w:val="single" w:sz="4" w:space="0" w:color="auto"/>
            </w:tcBorders>
            <w:shd w:val="clear" w:color="auto" w:fill="auto"/>
            <w:vAlign w:val="center"/>
            <w:hideMark/>
          </w:tcPr>
          <w:p w14:paraId="12D96638" w14:textId="77777777" w:rsidR="00A931EA" w:rsidRPr="00EE3251" w:rsidRDefault="00A931EA" w:rsidP="004F3EFB">
            <w:pPr>
              <w:widowControl/>
              <w:adjustRightInd/>
              <w:spacing w:line="240" w:lineRule="auto"/>
              <w:jc w:val="center"/>
              <w:textAlignment w:val="auto"/>
            </w:pPr>
            <w:r w:rsidRPr="00EE3251">
              <w:t>單位</w:t>
            </w:r>
          </w:p>
        </w:tc>
        <w:tc>
          <w:tcPr>
            <w:tcW w:w="4111" w:type="dxa"/>
            <w:tcBorders>
              <w:top w:val="nil"/>
              <w:left w:val="nil"/>
              <w:bottom w:val="single" w:sz="4" w:space="0" w:color="auto"/>
              <w:right w:val="single" w:sz="4" w:space="0" w:color="auto"/>
            </w:tcBorders>
            <w:shd w:val="clear" w:color="auto" w:fill="auto"/>
            <w:vAlign w:val="center"/>
            <w:hideMark/>
          </w:tcPr>
          <w:p w14:paraId="393328E4" w14:textId="77777777" w:rsidR="00A931EA" w:rsidRPr="00EE3251" w:rsidRDefault="00A931EA" w:rsidP="004F3EFB">
            <w:pPr>
              <w:widowControl/>
              <w:adjustRightInd/>
              <w:spacing w:line="240" w:lineRule="auto"/>
              <w:jc w:val="center"/>
              <w:textAlignment w:val="auto"/>
            </w:pPr>
            <w:r w:rsidRPr="00EE3251">
              <w:t>單價</w:t>
            </w:r>
          </w:p>
        </w:tc>
        <w:tc>
          <w:tcPr>
            <w:tcW w:w="1701" w:type="dxa"/>
            <w:tcBorders>
              <w:top w:val="nil"/>
              <w:left w:val="nil"/>
              <w:bottom w:val="single" w:sz="4" w:space="0" w:color="auto"/>
              <w:right w:val="single" w:sz="4" w:space="0" w:color="auto"/>
            </w:tcBorders>
            <w:shd w:val="clear" w:color="auto" w:fill="auto"/>
            <w:vAlign w:val="center"/>
            <w:hideMark/>
          </w:tcPr>
          <w:p w14:paraId="7AB495A8" w14:textId="77777777" w:rsidR="00A931EA" w:rsidRPr="00EE3251" w:rsidRDefault="00A931EA" w:rsidP="004F3EFB">
            <w:pPr>
              <w:widowControl/>
              <w:adjustRightInd/>
              <w:spacing w:line="240" w:lineRule="auto"/>
              <w:jc w:val="center"/>
              <w:textAlignment w:val="auto"/>
            </w:pPr>
            <w:r w:rsidRPr="00EE3251">
              <w:t>委託機構</w:t>
            </w:r>
          </w:p>
        </w:tc>
        <w:tc>
          <w:tcPr>
            <w:tcW w:w="1056" w:type="dxa"/>
            <w:tcBorders>
              <w:top w:val="nil"/>
              <w:left w:val="nil"/>
              <w:bottom w:val="single" w:sz="4" w:space="0" w:color="auto"/>
              <w:right w:val="single" w:sz="4" w:space="0" w:color="auto"/>
            </w:tcBorders>
            <w:shd w:val="clear" w:color="auto" w:fill="auto"/>
            <w:vAlign w:val="center"/>
          </w:tcPr>
          <w:p w14:paraId="7CDE3E45" w14:textId="77777777" w:rsidR="00A931EA" w:rsidRPr="00EE3251" w:rsidRDefault="00A931EA" w:rsidP="004F3EFB">
            <w:pPr>
              <w:widowControl/>
              <w:adjustRightInd/>
              <w:spacing w:line="240" w:lineRule="auto"/>
              <w:jc w:val="right"/>
              <w:textAlignment w:val="auto"/>
            </w:pPr>
          </w:p>
        </w:tc>
        <w:tc>
          <w:tcPr>
            <w:tcW w:w="1057" w:type="dxa"/>
            <w:tcBorders>
              <w:top w:val="nil"/>
              <w:left w:val="nil"/>
              <w:bottom w:val="single" w:sz="4" w:space="0" w:color="auto"/>
              <w:right w:val="single" w:sz="4" w:space="0" w:color="auto"/>
            </w:tcBorders>
            <w:shd w:val="clear" w:color="auto" w:fill="auto"/>
            <w:vAlign w:val="center"/>
          </w:tcPr>
          <w:p w14:paraId="7507E103" w14:textId="77777777" w:rsidR="00A931EA" w:rsidRPr="00EE3251" w:rsidRDefault="00A931EA" w:rsidP="004F3EFB">
            <w:pPr>
              <w:widowControl/>
              <w:adjustRightInd/>
              <w:spacing w:line="240" w:lineRule="auto"/>
              <w:jc w:val="right"/>
              <w:textAlignment w:val="auto"/>
            </w:pPr>
          </w:p>
        </w:tc>
        <w:tc>
          <w:tcPr>
            <w:tcW w:w="1057" w:type="dxa"/>
            <w:tcBorders>
              <w:top w:val="nil"/>
              <w:left w:val="single" w:sz="4" w:space="0" w:color="auto"/>
              <w:bottom w:val="single" w:sz="4" w:space="0" w:color="auto"/>
              <w:right w:val="single" w:sz="8" w:space="0" w:color="auto"/>
            </w:tcBorders>
            <w:shd w:val="clear" w:color="auto" w:fill="auto"/>
            <w:vAlign w:val="center"/>
          </w:tcPr>
          <w:p w14:paraId="4A502B59" w14:textId="77777777" w:rsidR="00A931EA" w:rsidRPr="00EE3251" w:rsidRDefault="00A931EA" w:rsidP="004F3EFB">
            <w:pPr>
              <w:widowControl/>
              <w:adjustRightInd/>
              <w:spacing w:line="240" w:lineRule="auto"/>
              <w:jc w:val="right"/>
              <w:textAlignment w:val="auto"/>
            </w:pPr>
          </w:p>
        </w:tc>
      </w:tr>
      <w:tr w:rsidR="00A931EA" w:rsidRPr="00EE3251" w14:paraId="56EEDC2B"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734269D8" w14:textId="77777777" w:rsidR="00A931EA" w:rsidRPr="00EE3251" w:rsidRDefault="00A931EA" w:rsidP="004F3EFB">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hideMark/>
          </w:tcPr>
          <w:p w14:paraId="55E38193" w14:textId="77777777" w:rsidR="00A931EA" w:rsidRPr="00EE3251" w:rsidRDefault="00A931EA" w:rsidP="004F3EFB">
            <w:pPr>
              <w:jc w:val="center"/>
              <w:rPr>
                <w:rFonts w:eastAsia="新細明體"/>
                <w:color w:val="000000"/>
              </w:rPr>
            </w:pPr>
            <w:r w:rsidRPr="00EE3251">
              <w:rPr>
                <w:color w:val="000000"/>
              </w:rPr>
              <w:t>電子系統測試</w:t>
            </w:r>
          </w:p>
        </w:tc>
        <w:tc>
          <w:tcPr>
            <w:tcW w:w="1621" w:type="dxa"/>
            <w:tcBorders>
              <w:top w:val="nil"/>
              <w:left w:val="nil"/>
              <w:bottom w:val="single" w:sz="4" w:space="0" w:color="auto"/>
              <w:right w:val="single" w:sz="4" w:space="0" w:color="auto"/>
            </w:tcBorders>
            <w:shd w:val="clear" w:color="auto" w:fill="auto"/>
            <w:vAlign w:val="center"/>
            <w:hideMark/>
          </w:tcPr>
          <w:p w14:paraId="13EEBE3F" w14:textId="77777777" w:rsidR="00A931EA" w:rsidRPr="00EE3251" w:rsidRDefault="00A931EA" w:rsidP="004F3EFB">
            <w:pPr>
              <w:jc w:val="center"/>
              <w:rPr>
                <w:rFonts w:eastAsia="新細明體"/>
                <w:color w:val="000000"/>
              </w:rPr>
            </w:pPr>
            <w:r w:rsidRPr="00EE3251">
              <w:rPr>
                <w:color w:val="000000"/>
              </w:rPr>
              <w:t>誠智</w:t>
            </w:r>
          </w:p>
        </w:tc>
        <w:tc>
          <w:tcPr>
            <w:tcW w:w="4111" w:type="dxa"/>
            <w:tcBorders>
              <w:top w:val="nil"/>
              <w:left w:val="nil"/>
              <w:bottom w:val="single" w:sz="4" w:space="0" w:color="auto"/>
              <w:right w:val="single" w:sz="4" w:space="0" w:color="auto"/>
            </w:tcBorders>
            <w:shd w:val="clear" w:color="auto" w:fill="auto"/>
            <w:vAlign w:val="center"/>
            <w:hideMark/>
          </w:tcPr>
          <w:p w14:paraId="49052232" w14:textId="77777777" w:rsidR="00A931EA" w:rsidRPr="00EE3251" w:rsidRDefault="00A931EA" w:rsidP="004F3EFB">
            <w:pPr>
              <w:jc w:val="right"/>
              <w:rPr>
                <w:rFonts w:eastAsia="新細明體"/>
                <w:color w:val="000000"/>
              </w:rPr>
            </w:pPr>
            <w:r w:rsidRPr="00EE3251">
              <w:rPr>
                <w:color w:val="000000"/>
              </w:rPr>
              <w:t xml:space="preserve">1,000 </w:t>
            </w:r>
          </w:p>
        </w:tc>
        <w:tc>
          <w:tcPr>
            <w:tcW w:w="1701" w:type="dxa"/>
            <w:tcBorders>
              <w:top w:val="nil"/>
              <w:left w:val="nil"/>
              <w:bottom w:val="single" w:sz="4" w:space="0" w:color="auto"/>
              <w:right w:val="single" w:sz="4" w:space="0" w:color="auto"/>
            </w:tcBorders>
            <w:shd w:val="clear" w:color="auto" w:fill="auto"/>
            <w:vAlign w:val="center"/>
            <w:hideMark/>
          </w:tcPr>
          <w:p w14:paraId="64FDB18D" w14:textId="77777777" w:rsidR="00A931EA" w:rsidRPr="00EE3251" w:rsidRDefault="00A931EA" w:rsidP="004F3EFB">
            <w:pPr>
              <w:rPr>
                <w:rFonts w:eastAsia="新細明體"/>
                <w:color w:val="000000"/>
              </w:rPr>
            </w:pPr>
            <w:r w:rsidRPr="00EE3251">
              <w:rPr>
                <w:color w:val="000000"/>
              </w:rPr>
              <w:t>先進車</w:t>
            </w:r>
          </w:p>
        </w:tc>
        <w:tc>
          <w:tcPr>
            <w:tcW w:w="1056" w:type="dxa"/>
            <w:tcBorders>
              <w:top w:val="nil"/>
              <w:left w:val="nil"/>
              <w:bottom w:val="single" w:sz="4" w:space="0" w:color="auto"/>
              <w:right w:val="single" w:sz="4" w:space="0" w:color="auto"/>
            </w:tcBorders>
            <w:shd w:val="clear" w:color="auto" w:fill="auto"/>
            <w:vAlign w:val="center"/>
          </w:tcPr>
          <w:p w14:paraId="739162CF" w14:textId="77777777" w:rsidR="00A931EA" w:rsidRPr="00EE3251" w:rsidRDefault="00A931EA" w:rsidP="004F3EFB">
            <w:pPr>
              <w:jc w:val="right"/>
              <w:rPr>
                <w:rFonts w:eastAsia="新細明體"/>
                <w:color w:val="000000"/>
              </w:rPr>
            </w:pPr>
            <w:r w:rsidRPr="00EE3251">
              <w:rPr>
                <w:color w:val="000000"/>
              </w:rPr>
              <w:t xml:space="preserve">500 </w:t>
            </w:r>
          </w:p>
        </w:tc>
        <w:tc>
          <w:tcPr>
            <w:tcW w:w="1057" w:type="dxa"/>
            <w:tcBorders>
              <w:top w:val="nil"/>
              <w:left w:val="nil"/>
              <w:bottom w:val="single" w:sz="4" w:space="0" w:color="auto"/>
              <w:right w:val="single" w:sz="4" w:space="0" w:color="auto"/>
            </w:tcBorders>
            <w:shd w:val="clear" w:color="auto" w:fill="auto"/>
            <w:vAlign w:val="center"/>
          </w:tcPr>
          <w:p w14:paraId="2B889151" w14:textId="77777777" w:rsidR="00A931EA" w:rsidRPr="00EE3251" w:rsidRDefault="00A931EA" w:rsidP="004F3EFB">
            <w:pPr>
              <w:jc w:val="right"/>
              <w:rPr>
                <w:rFonts w:eastAsia="新細明體"/>
                <w:color w:val="000000"/>
              </w:rPr>
            </w:pPr>
            <w:r w:rsidRPr="00EE3251">
              <w:rPr>
                <w:color w:val="000000"/>
              </w:rPr>
              <w:t xml:space="preserve">500 </w:t>
            </w:r>
          </w:p>
        </w:tc>
        <w:tc>
          <w:tcPr>
            <w:tcW w:w="1057" w:type="dxa"/>
            <w:tcBorders>
              <w:top w:val="nil"/>
              <w:left w:val="single" w:sz="4" w:space="0" w:color="auto"/>
              <w:bottom w:val="single" w:sz="4" w:space="0" w:color="auto"/>
              <w:right w:val="single" w:sz="8" w:space="0" w:color="auto"/>
            </w:tcBorders>
            <w:shd w:val="clear" w:color="auto" w:fill="auto"/>
            <w:vAlign w:val="center"/>
          </w:tcPr>
          <w:p w14:paraId="313B9C7B" w14:textId="77777777" w:rsidR="00A931EA" w:rsidRPr="00EE3251" w:rsidRDefault="00A931EA" w:rsidP="004F3EFB">
            <w:pPr>
              <w:jc w:val="right"/>
              <w:rPr>
                <w:rFonts w:eastAsia="新細明體"/>
                <w:color w:val="000000"/>
              </w:rPr>
            </w:pPr>
            <w:r w:rsidRPr="00EE3251">
              <w:rPr>
                <w:color w:val="000000"/>
              </w:rPr>
              <w:t xml:space="preserve">1,000 </w:t>
            </w:r>
          </w:p>
        </w:tc>
      </w:tr>
      <w:tr w:rsidR="00A931EA" w:rsidRPr="00EE3251" w14:paraId="3832B399"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tcPr>
          <w:p w14:paraId="24815462" w14:textId="77777777" w:rsidR="00A931EA" w:rsidRPr="00EE3251" w:rsidRDefault="00A931EA" w:rsidP="004F3EFB">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tcPr>
          <w:p w14:paraId="108F099F" w14:textId="77777777" w:rsidR="00A931EA" w:rsidRPr="00EE3251" w:rsidRDefault="00A931EA" w:rsidP="004F3EFB">
            <w:pPr>
              <w:jc w:val="center"/>
              <w:rPr>
                <w:rFonts w:eastAsia="新細明體"/>
                <w:color w:val="000000"/>
              </w:rPr>
            </w:pPr>
            <w:r w:rsidRPr="00EE3251">
              <w:rPr>
                <w:color w:val="000000"/>
              </w:rPr>
              <w:t>系統環境測試</w:t>
            </w:r>
          </w:p>
        </w:tc>
        <w:tc>
          <w:tcPr>
            <w:tcW w:w="1621" w:type="dxa"/>
            <w:tcBorders>
              <w:top w:val="nil"/>
              <w:left w:val="nil"/>
              <w:bottom w:val="single" w:sz="4" w:space="0" w:color="auto"/>
              <w:right w:val="single" w:sz="4" w:space="0" w:color="auto"/>
            </w:tcBorders>
            <w:shd w:val="clear" w:color="auto" w:fill="auto"/>
            <w:vAlign w:val="center"/>
          </w:tcPr>
          <w:p w14:paraId="5A70E051" w14:textId="77777777" w:rsidR="00A931EA" w:rsidRPr="00EE3251" w:rsidRDefault="00A931EA" w:rsidP="004F3EFB">
            <w:pPr>
              <w:jc w:val="center"/>
              <w:rPr>
                <w:rFonts w:eastAsia="新細明體"/>
                <w:color w:val="000000"/>
              </w:rPr>
            </w:pPr>
            <w:r w:rsidRPr="00EE3251">
              <w:rPr>
                <w:color w:val="000000"/>
              </w:rPr>
              <w:t>宜特</w:t>
            </w:r>
          </w:p>
        </w:tc>
        <w:tc>
          <w:tcPr>
            <w:tcW w:w="4111" w:type="dxa"/>
            <w:tcBorders>
              <w:top w:val="nil"/>
              <w:left w:val="nil"/>
              <w:bottom w:val="single" w:sz="4" w:space="0" w:color="auto"/>
              <w:right w:val="single" w:sz="4" w:space="0" w:color="auto"/>
            </w:tcBorders>
            <w:shd w:val="clear" w:color="auto" w:fill="auto"/>
            <w:vAlign w:val="center"/>
          </w:tcPr>
          <w:p w14:paraId="375A6F2C" w14:textId="77777777" w:rsidR="00A931EA" w:rsidRPr="00EE3251" w:rsidRDefault="00A931EA" w:rsidP="004F3EFB">
            <w:pPr>
              <w:jc w:val="right"/>
              <w:rPr>
                <w:rFonts w:eastAsia="新細明體"/>
                <w:color w:val="000000"/>
              </w:rPr>
            </w:pPr>
            <w:r w:rsidRPr="00EE3251">
              <w:rPr>
                <w:color w:val="000000"/>
              </w:rPr>
              <w:t xml:space="preserve">1,300 </w:t>
            </w:r>
          </w:p>
        </w:tc>
        <w:tc>
          <w:tcPr>
            <w:tcW w:w="1701" w:type="dxa"/>
            <w:tcBorders>
              <w:top w:val="nil"/>
              <w:left w:val="nil"/>
              <w:bottom w:val="single" w:sz="4" w:space="0" w:color="auto"/>
              <w:right w:val="single" w:sz="4" w:space="0" w:color="auto"/>
            </w:tcBorders>
            <w:shd w:val="clear" w:color="auto" w:fill="auto"/>
            <w:vAlign w:val="center"/>
          </w:tcPr>
          <w:p w14:paraId="2367CC78" w14:textId="77777777" w:rsidR="00A931EA" w:rsidRPr="00EE3251" w:rsidRDefault="00A931EA" w:rsidP="004F3EFB">
            <w:pPr>
              <w:rPr>
                <w:rFonts w:eastAsia="新細明體"/>
                <w:color w:val="000000"/>
              </w:rPr>
            </w:pPr>
            <w:r w:rsidRPr="00EE3251">
              <w:rPr>
                <w:color w:val="000000"/>
              </w:rPr>
              <w:t>先進車</w:t>
            </w:r>
          </w:p>
        </w:tc>
        <w:tc>
          <w:tcPr>
            <w:tcW w:w="1056" w:type="dxa"/>
            <w:tcBorders>
              <w:top w:val="nil"/>
              <w:left w:val="nil"/>
              <w:bottom w:val="single" w:sz="4" w:space="0" w:color="auto"/>
              <w:right w:val="single" w:sz="4" w:space="0" w:color="auto"/>
            </w:tcBorders>
            <w:shd w:val="clear" w:color="auto" w:fill="auto"/>
            <w:vAlign w:val="center"/>
          </w:tcPr>
          <w:p w14:paraId="601BD722" w14:textId="77777777" w:rsidR="00A931EA" w:rsidRPr="00EE3251" w:rsidRDefault="00A931EA" w:rsidP="004F3EFB">
            <w:pPr>
              <w:jc w:val="right"/>
              <w:rPr>
                <w:rFonts w:eastAsia="新細明體"/>
                <w:color w:val="000000"/>
              </w:rPr>
            </w:pPr>
            <w:r w:rsidRPr="00EE3251">
              <w:rPr>
                <w:color w:val="000000"/>
              </w:rPr>
              <w:t xml:space="preserve">600 </w:t>
            </w:r>
          </w:p>
        </w:tc>
        <w:tc>
          <w:tcPr>
            <w:tcW w:w="1057" w:type="dxa"/>
            <w:tcBorders>
              <w:top w:val="nil"/>
              <w:left w:val="nil"/>
              <w:bottom w:val="single" w:sz="4" w:space="0" w:color="auto"/>
              <w:right w:val="single" w:sz="4" w:space="0" w:color="auto"/>
            </w:tcBorders>
            <w:shd w:val="clear" w:color="auto" w:fill="auto"/>
            <w:vAlign w:val="center"/>
          </w:tcPr>
          <w:p w14:paraId="27190E64" w14:textId="77777777" w:rsidR="00A931EA" w:rsidRPr="00EE3251" w:rsidRDefault="00A931EA" w:rsidP="004F3EFB">
            <w:pPr>
              <w:jc w:val="right"/>
              <w:rPr>
                <w:rFonts w:eastAsia="新細明體"/>
                <w:color w:val="000000"/>
              </w:rPr>
            </w:pPr>
            <w:r w:rsidRPr="00EE3251">
              <w:rPr>
                <w:color w:val="000000"/>
              </w:rPr>
              <w:t xml:space="preserve">700 </w:t>
            </w:r>
          </w:p>
        </w:tc>
        <w:tc>
          <w:tcPr>
            <w:tcW w:w="1057" w:type="dxa"/>
            <w:tcBorders>
              <w:top w:val="nil"/>
              <w:left w:val="single" w:sz="4" w:space="0" w:color="auto"/>
              <w:bottom w:val="single" w:sz="4" w:space="0" w:color="auto"/>
              <w:right w:val="single" w:sz="8" w:space="0" w:color="auto"/>
            </w:tcBorders>
            <w:shd w:val="clear" w:color="auto" w:fill="auto"/>
            <w:vAlign w:val="center"/>
          </w:tcPr>
          <w:p w14:paraId="0749E068" w14:textId="77777777" w:rsidR="00A931EA" w:rsidRPr="00EE3251" w:rsidRDefault="00A931EA" w:rsidP="004F3EFB">
            <w:pPr>
              <w:jc w:val="right"/>
              <w:rPr>
                <w:rFonts w:eastAsia="新細明體"/>
                <w:color w:val="000000"/>
              </w:rPr>
            </w:pPr>
            <w:r w:rsidRPr="00EE3251">
              <w:rPr>
                <w:color w:val="000000"/>
              </w:rPr>
              <w:t xml:space="preserve">1,300 </w:t>
            </w:r>
          </w:p>
        </w:tc>
      </w:tr>
      <w:tr w:rsidR="00A931EA" w:rsidRPr="00EE3251" w14:paraId="32C4C502"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0C20C8CE" w14:textId="77777777" w:rsidR="00A931EA" w:rsidRPr="00EE3251" w:rsidRDefault="00A931EA" w:rsidP="004F3EFB">
            <w:pPr>
              <w:widowControl/>
              <w:adjustRightInd/>
              <w:spacing w:line="240" w:lineRule="auto"/>
              <w:textAlignment w:val="auto"/>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60C4409B" w14:textId="77777777" w:rsidR="00A931EA" w:rsidRPr="00EE3251" w:rsidRDefault="00A931EA" w:rsidP="004F3EFB">
            <w:pPr>
              <w:widowControl/>
              <w:adjustRightInd/>
              <w:spacing w:line="240" w:lineRule="auto"/>
              <w:jc w:val="center"/>
              <w:textAlignment w:val="auto"/>
              <w:rPr>
                <w:b/>
                <w:bCs/>
              </w:rPr>
            </w:pPr>
            <w:r w:rsidRPr="00EE3251">
              <w:rPr>
                <w:b/>
                <w:bCs/>
              </w:rPr>
              <w:t>小計</w:t>
            </w:r>
          </w:p>
        </w:tc>
        <w:tc>
          <w:tcPr>
            <w:tcW w:w="1056" w:type="dxa"/>
            <w:tcBorders>
              <w:top w:val="nil"/>
              <w:left w:val="nil"/>
              <w:bottom w:val="single" w:sz="4" w:space="0" w:color="auto"/>
              <w:right w:val="single" w:sz="4" w:space="0" w:color="auto"/>
            </w:tcBorders>
            <w:shd w:val="clear" w:color="000000" w:fill="FFFFC0"/>
            <w:noWrap/>
            <w:vAlign w:val="center"/>
            <w:hideMark/>
          </w:tcPr>
          <w:p w14:paraId="63EF55DE" w14:textId="77777777" w:rsidR="00A931EA" w:rsidRPr="00EE3251" w:rsidRDefault="00A931EA" w:rsidP="004F3EFB">
            <w:pPr>
              <w:jc w:val="right"/>
              <w:rPr>
                <w:rFonts w:eastAsia="新細明體"/>
                <w:color w:val="000000"/>
              </w:rPr>
            </w:pPr>
            <w:r w:rsidRPr="00EE3251">
              <w:rPr>
                <w:color w:val="000000"/>
              </w:rPr>
              <w:t xml:space="preserve">1,100 </w:t>
            </w:r>
          </w:p>
        </w:tc>
        <w:tc>
          <w:tcPr>
            <w:tcW w:w="1057" w:type="dxa"/>
            <w:tcBorders>
              <w:top w:val="nil"/>
              <w:left w:val="nil"/>
              <w:bottom w:val="single" w:sz="4" w:space="0" w:color="auto"/>
              <w:right w:val="single" w:sz="4" w:space="0" w:color="auto"/>
            </w:tcBorders>
            <w:shd w:val="clear" w:color="000000" w:fill="FFFFC0"/>
            <w:noWrap/>
            <w:vAlign w:val="center"/>
            <w:hideMark/>
          </w:tcPr>
          <w:p w14:paraId="6FBE2480" w14:textId="77777777" w:rsidR="00A931EA" w:rsidRPr="00EE3251" w:rsidRDefault="00A931EA" w:rsidP="004F3EFB">
            <w:pPr>
              <w:jc w:val="right"/>
              <w:rPr>
                <w:rFonts w:eastAsia="新細明體"/>
                <w:color w:val="000000"/>
              </w:rPr>
            </w:pPr>
            <w:r w:rsidRPr="00EE3251">
              <w:rPr>
                <w:color w:val="000000"/>
              </w:rPr>
              <w:t xml:space="preserve">1,200 </w:t>
            </w:r>
          </w:p>
        </w:tc>
        <w:tc>
          <w:tcPr>
            <w:tcW w:w="1057" w:type="dxa"/>
            <w:tcBorders>
              <w:top w:val="nil"/>
              <w:left w:val="nil"/>
              <w:bottom w:val="single" w:sz="4" w:space="0" w:color="auto"/>
              <w:right w:val="single" w:sz="4" w:space="0" w:color="auto"/>
            </w:tcBorders>
            <w:shd w:val="clear" w:color="000000" w:fill="FFFFC0"/>
            <w:noWrap/>
            <w:vAlign w:val="center"/>
            <w:hideMark/>
          </w:tcPr>
          <w:p w14:paraId="6C8B3031" w14:textId="77777777" w:rsidR="00A931EA" w:rsidRPr="00EE3251" w:rsidRDefault="00A931EA" w:rsidP="004F3EFB">
            <w:pPr>
              <w:jc w:val="right"/>
              <w:rPr>
                <w:rFonts w:eastAsia="新細明體"/>
                <w:color w:val="000000"/>
              </w:rPr>
            </w:pPr>
            <w:r w:rsidRPr="00EE3251">
              <w:rPr>
                <w:color w:val="000000"/>
              </w:rPr>
              <w:t xml:space="preserve">2,300 </w:t>
            </w:r>
          </w:p>
        </w:tc>
      </w:tr>
      <w:tr w:rsidR="00A931EA" w:rsidRPr="00EE3251" w14:paraId="48C11CEA" w14:textId="77777777" w:rsidTr="004F3EFB">
        <w:trPr>
          <w:trHeight w:val="393"/>
        </w:trPr>
        <w:tc>
          <w:tcPr>
            <w:tcW w:w="11497" w:type="dxa"/>
            <w:gridSpan w:val="5"/>
            <w:tcBorders>
              <w:top w:val="single" w:sz="4" w:space="0" w:color="auto"/>
              <w:left w:val="single" w:sz="8" w:space="0" w:color="auto"/>
              <w:bottom w:val="single" w:sz="8" w:space="0" w:color="auto"/>
              <w:right w:val="single" w:sz="4" w:space="0" w:color="auto"/>
            </w:tcBorders>
            <w:shd w:val="clear" w:color="000000" w:fill="D8E4BC"/>
            <w:vAlign w:val="center"/>
            <w:hideMark/>
          </w:tcPr>
          <w:p w14:paraId="41C6A549" w14:textId="77777777" w:rsidR="00A931EA" w:rsidRPr="00EE3251" w:rsidRDefault="00A931EA" w:rsidP="004F3EFB">
            <w:pPr>
              <w:widowControl/>
              <w:adjustRightInd/>
              <w:spacing w:line="240" w:lineRule="auto"/>
              <w:jc w:val="center"/>
              <w:textAlignment w:val="auto"/>
              <w:rPr>
                <w:b/>
                <w:bCs/>
              </w:rPr>
            </w:pPr>
            <w:r w:rsidRPr="00EE3251">
              <w:rPr>
                <w:b/>
                <w:bCs/>
              </w:rPr>
              <w:t>合計</w:t>
            </w:r>
          </w:p>
        </w:tc>
        <w:tc>
          <w:tcPr>
            <w:tcW w:w="1056" w:type="dxa"/>
            <w:tcBorders>
              <w:top w:val="nil"/>
              <w:left w:val="nil"/>
              <w:bottom w:val="single" w:sz="8" w:space="0" w:color="auto"/>
              <w:right w:val="single" w:sz="4" w:space="0" w:color="auto"/>
            </w:tcBorders>
            <w:shd w:val="clear" w:color="000000" w:fill="D8E4BC"/>
            <w:vAlign w:val="center"/>
            <w:hideMark/>
          </w:tcPr>
          <w:p w14:paraId="7CBFA6E6" w14:textId="77777777" w:rsidR="00A931EA" w:rsidRPr="00EE3251" w:rsidRDefault="00A931EA" w:rsidP="004F3EFB">
            <w:pPr>
              <w:jc w:val="right"/>
              <w:rPr>
                <w:rFonts w:eastAsia="新細明體"/>
                <w:color w:val="000000"/>
              </w:rPr>
            </w:pPr>
            <w:r w:rsidRPr="00EE3251">
              <w:rPr>
                <w:color w:val="000000"/>
              </w:rPr>
              <w:t xml:space="preserve">10,800 </w:t>
            </w:r>
          </w:p>
        </w:tc>
        <w:tc>
          <w:tcPr>
            <w:tcW w:w="1057" w:type="dxa"/>
            <w:tcBorders>
              <w:top w:val="nil"/>
              <w:left w:val="nil"/>
              <w:bottom w:val="single" w:sz="8" w:space="0" w:color="auto"/>
              <w:right w:val="single" w:sz="4" w:space="0" w:color="auto"/>
            </w:tcBorders>
            <w:shd w:val="clear" w:color="000000" w:fill="D8E4BC"/>
            <w:vAlign w:val="center"/>
            <w:hideMark/>
          </w:tcPr>
          <w:p w14:paraId="5F72CD66" w14:textId="77777777" w:rsidR="00A931EA" w:rsidRPr="00EE3251" w:rsidRDefault="00A931EA" w:rsidP="004F3EFB">
            <w:pPr>
              <w:jc w:val="right"/>
              <w:rPr>
                <w:rFonts w:eastAsia="新細明體"/>
                <w:color w:val="000000"/>
              </w:rPr>
            </w:pPr>
            <w:r w:rsidRPr="00EE3251">
              <w:rPr>
                <w:color w:val="000000"/>
              </w:rPr>
              <w:t xml:space="preserve">10,900 </w:t>
            </w:r>
          </w:p>
        </w:tc>
        <w:tc>
          <w:tcPr>
            <w:tcW w:w="1057" w:type="dxa"/>
            <w:tcBorders>
              <w:top w:val="nil"/>
              <w:left w:val="nil"/>
              <w:bottom w:val="single" w:sz="4" w:space="0" w:color="auto"/>
              <w:right w:val="single" w:sz="8" w:space="0" w:color="auto"/>
            </w:tcBorders>
            <w:shd w:val="clear" w:color="000000" w:fill="D8E4BC"/>
            <w:vAlign w:val="center"/>
            <w:hideMark/>
          </w:tcPr>
          <w:p w14:paraId="523EA808" w14:textId="77777777" w:rsidR="00A931EA" w:rsidRPr="00EE3251" w:rsidRDefault="00A931EA" w:rsidP="004F3EFB">
            <w:pPr>
              <w:jc w:val="right"/>
              <w:rPr>
                <w:rFonts w:eastAsia="新細明體"/>
                <w:color w:val="000000"/>
              </w:rPr>
            </w:pPr>
            <w:r w:rsidRPr="00EE3251">
              <w:rPr>
                <w:color w:val="000000"/>
              </w:rPr>
              <w:t xml:space="preserve">21,700 </w:t>
            </w:r>
          </w:p>
        </w:tc>
      </w:tr>
    </w:tbl>
    <w:p w14:paraId="337F06F7" w14:textId="77777777" w:rsidR="00A931EA" w:rsidRPr="00EE3251" w:rsidRDefault="00A931EA" w:rsidP="000D2BC3">
      <w:pPr>
        <w:adjustRightInd/>
        <w:spacing w:line="240" w:lineRule="auto"/>
        <w:jc w:val="both"/>
        <w:textAlignment w:val="auto"/>
      </w:pPr>
      <w:r w:rsidRPr="00EE3251">
        <w:t>註：</w:t>
      </w:r>
      <w:r w:rsidRPr="00EE3251">
        <w:t>1.</w:t>
      </w:r>
      <w:r w:rsidRPr="00EE3251">
        <w:t>驗證費如需運用學術或專業研究機構之研究設備可編列於本科目，並註明驗證單位、設備、時間及費用估算方式。</w:t>
      </w:r>
    </w:p>
    <w:p w14:paraId="2B3AEFEC" w14:textId="796A44F7" w:rsidR="00A931EA" w:rsidRDefault="00A931EA" w:rsidP="000D2BC3">
      <w:pPr>
        <w:adjustRightInd/>
        <w:spacing w:line="240" w:lineRule="auto"/>
        <w:jc w:val="both"/>
        <w:textAlignment w:val="auto"/>
        <w:rPr>
          <w:color w:val="000000" w:themeColor="text1"/>
        </w:rPr>
      </w:pPr>
      <w:r w:rsidRPr="00EE3251">
        <w:t xml:space="preserve">    2.</w:t>
      </w:r>
      <w:r w:rsidRPr="00EE3251">
        <w:t>計畫管理包含計畫整合及管理工作，僅適用於非營利事業法人研究機構等促成聯</w:t>
      </w:r>
      <w:r w:rsidRPr="00CC06D4">
        <w:rPr>
          <w:color w:val="000000" w:themeColor="text1"/>
        </w:rPr>
        <w:t>盟參與</w:t>
      </w:r>
      <w:r w:rsidRPr="00CC06D4">
        <w:rPr>
          <w:color w:val="000000" w:themeColor="text1"/>
        </w:rPr>
        <w:t>AI on chip</w:t>
      </w:r>
      <w:r w:rsidRPr="00CC06D4">
        <w:rPr>
          <w:color w:val="000000" w:themeColor="text1"/>
        </w:rPr>
        <w:t>研發補助計畫。</w:t>
      </w:r>
    </w:p>
    <w:p w14:paraId="0F13016F" w14:textId="53173C12" w:rsidR="00A931EA" w:rsidRDefault="00A931EA" w:rsidP="00A931EA">
      <w:pPr>
        <w:widowControl/>
        <w:adjustRightInd/>
        <w:spacing w:line="240" w:lineRule="auto"/>
        <w:textAlignment w:val="auto"/>
      </w:pPr>
      <w:r w:rsidRPr="00EE3251">
        <w:br w:type="page"/>
      </w:r>
    </w:p>
    <w:p w14:paraId="3D686B8F" w14:textId="08F53323" w:rsidR="00FE3D41" w:rsidRPr="00EE3251" w:rsidRDefault="00FE3D41" w:rsidP="00FE3D41">
      <w:pPr>
        <w:pStyle w:val="aff2"/>
        <w:rPr>
          <w:sz w:val="20"/>
        </w:rPr>
      </w:pPr>
      <w:bookmarkStart w:id="527" w:name="_Toc39829514"/>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20</w:t>
      </w:r>
      <w:r>
        <w:fldChar w:fldCharType="end"/>
      </w:r>
      <w:r w:rsidRPr="00EE3251">
        <w:t>國內差旅費</w:t>
      </w:r>
      <w:r>
        <w:rPr>
          <w:rFonts w:hint="eastAsia"/>
        </w:rPr>
        <w:t>(</w:t>
      </w:r>
      <w:r>
        <w:rPr>
          <w:rFonts w:hint="eastAsia"/>
        </w:rPr>
        <w:t>先進車</w:t>
      </w:r>
      <w:r>
        <w:rPr>
          <w:rFonts w:hint="eastAsia"/>
        </w:rPr>
        <w:t>)</w:t>
      </w:r>
      <w:bookmarkEnd w:id="527"/>
    </w:p>
    <w:tbl>
      <w:tblPr>
        <w:tblW w:w="11640" w:type="dxa"/>
        <w:jc w:val="center"/>
        <w:tblLayout w:type="fixed"/>
        <w:tblCellMar>
          <w:left w:w="28" w:type="dxa"/>
          <w:right w:w="28" w:type="dxa"/>
        </w:tblCellMar>
        <w:tblLook w:val="04A0" w:firstRow="1" w:lastRow="0" w:firstColumn="1" w:lastColumn="0" w:noHBand="0" w:noVBand="1"/>
      </w:tblPr>
      <w:tblGrid>
        <w:gridCol w:w="1858"/>
        <w:gridCol w:w="709"/>
        <w:gridCol w:w="673"/>
        <w:gridCol w:w="1040"/>
        <w:gridCol w:w="1040"/>
        <w:gridCol w:w="1040"/>
        <w:gridCol w:w="1040"/>
        <w:gridCol w:w="1059"/>
        <w:gridCol w:w="1060"/>
        <w:gridCol w:w="1060"/>
        <w:gridCol w:w="1061"/>
      </w:tblGrid>
      <w:tr w:rsidR="00A931EA" w:rsidRPr="00EE3251" w14:paraId="6FB4EAA1" w14:textId="77777777" w:rsidTr="004F3EFB">
        <w:trPr>
          <w:trHeight w:val="399"/>
          <w:jc w:val="center"/>
        </w:trPr>
        <w:tc>
          <w:tcPr>
            <w:tcW w:w="11640" w:type="dxa"/>
            <w:gridSpan w:val="11"/>
            <w:tcBorders>
              <w:top w:val="nil"/>
              <w:left w:val="nil"/>
              <w:bottom w:val="nil"/>
              <w:right w:val="nil"/>
            </w:tcBorders>
            <w:shd w:val="clear" w:color="auto" w:fill="auto"/>
            <w:vAlign w:val="center"/>
            <w:hideMark/>
          </w:tcPr>
          <w:p w14:paraId="672ACADA" w14:textId="77777777" w:rsidR="00A931EA" w:rsidRPr="00EE3251" w:rsidRDefault="00A931EA" w:rsidP="004F3EFB">
            <w:pPr>
              <w:widowControl/>
              <w:adjustRightInd/>
              <w:spacing w:line="240" w:lineRule="auto"/>
              <w:textAlignment w:val="auto"/>
            </w:pPr>
            <w:r w:rsidRPr="00EE3251">
              <w:t>2.6</w:t>
            </w:r>
            <w:r w:rsidRPr="00EE3251">
              <w:t>國內差旅費</w:t>
            </w:r>
          </w:p>
        </w:tc>
      </w:tr>
      <w:tr w:rsidR="00A931EA" w:rsidRPr="00EE3251" w14:paraId="535A72B1" w14:textId="77777777" w:rsidTr="004F3EFB">
        <w:trPr>
          <w:trHeight w:val="399"/>
          <w:jc w:val="center"/>
        </w:trPr>
        <w:tc>
          <w:tcPr>
            <w:tcW w:w="11640" w:type="dxa"/>
            <w:gridSpan w:val="11"/>
            <w:tcBorders>
              <w:top w:val="nil"/>
              <w:left w:val="nil"/>
              <w:bottom w:val="nil"/>
              <w:right w:val="nil"/>
            </w:tcBorders>
            <w:shd w:val="clear" w:color="auto" w:fill="auto"/>
            <w:vAlign w:val="center"/>
            <w:hideMark/>
          </w:tcPr>
          <w:p w14:paraId="0A9A0FBD" w14:textId="77777777" w:rsidR="00A931EA" w:rsidRPr="00EE3251" w:rsidRDefault="00A931EA" w:rsidP="004F3EFB">
            <w:pPr>
              <w:widowControl/>
              <w:adjustRightInd/>
              <w:spacing w:line="240" w:lineRule="auto"/>
              <w:jc w:val="right"/>
              <w:textAlignment w:val="auto"/>
            </w:pPr>
            <w:r w:rsidRPr="00EE3251">
              <w:t>單位：千元</w:t>
            </w:r>
          </w:p>
        </w:tc>
      </w:tr>
      <w:tr w:rsidR="00A931EA" w:rsidRPr="00EE3251" w14:paraId="4C4BBF61" w14:textId="77777777" w:rsidTr="004F3EFB">
        <w:trPr>
          <w:trHeight w:val="378"/>
          <w:jc w:val="center"/>
        </w:trPr>
        <w:tc>
          <w:tcPr>
            <w:tcW w:w="185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4FEED082" w14:textId="77777777" w:rsidR="00A931EA" w:rsidRPr="00EE3251" w:rsidRDefault="00A931EA" w:rsidP="004F3EFB">
            <w:pPr>
              <w:widowControl/>
              <w:adjustRightInd/>
              <w:spacing w:line="240" w:lineRule="auto"/>
              <w:jc w:val="center"/>
              <w:textAlignment w:val="auto"/>
            </w:pPr>
            <w:r w:rsidRPr="00EE3251">
              <w:t>出差事由</w:t>
            </w:r>
          </w:p>
        </w:tc>
        <w:tc>
          <w:tcPr>
            <w:tcW w:w="709"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17C1EDC3" w14:textId="77777777" w:rsidR="00A931EA" w:rsidRPr="00EE3251" w:rsidRDefault="00A931EA" w:rsidP="004F3EFB">
            <w:pPr>
              <w:widowControl/>
              <w:adjustRightInd/>
              <w:spacing w:line="240" w:lineRule="auto"/>
              <w:jc w:val="center"/>
              <w:textAlignment w:val="auto"/>
            </w:pPr>
            <w:r w:rsidRPr="00EE3251">
              <w:t>地區</w:t>
            </w:r>
          </w:p>
        </w:tc>
        <w:tc>
          <w:tcPr>
            <w:tcW w:w="673"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05CAFFDA" w14:textId="77777777" w:rsidR="00A931EA" w:rsidRPr="00EE3251" w:rsidRDefault="00A931EA" w:rsidP="004F3EFB">
            <w:pPr>
              <w:widowControl/>
              <w:adjustRightInd/>
              <w:spacing w:line="240" w:lineRule="auto"/>
              <w:jc w:val="center"/>
              <w:textAlignment w:val="auto"/>
            </w:pPr>
            <w:r w:rsidRPr="00EE3251">
              <w:t>天數</w:t>
            </w:r>
          </w:p>
        </w:tc>
        <w:tc>
          <w:tcPr>
            <w:tcW w:w="4160" w:type="dxa"/>
            <w:gridSpan w:val="4"/>
            <w:tcBorders>
              <w:top w:val="single" w:sz="8" w:space="0" w:color="auto"/>
              <w:left w:val="nil"/>
              <w:bottom w:val="single" w:sz="4" w:space="0" w:color="auto"/>
              <w:right w:val="single" w:sz="4" w:space="0" w:color="auto"/>
            </w:tcBorders>
            <w:shd w:val="clear" w:color="auto" w:fill="auto"/>
            <w:vAlign w:val="center"/>
            <w:hideMark/>
          </w:tcPr>
          <w:p w14:paraId="57C5EF8A" w14:textId="77777777" w:rsidR="00A931EA" w:rsidRPr="00EE3251" w:rsidRDefault="00A931EA" w:rsidP="004F3EFB">
            <w:pPr>
              <w:widowControl/>
              <w:adjustRightInd/>
              <w:spacing w:line="240" w:lineRule="auto"/>
              <w:jc w:val="center"/>
              <w:textAlignment w:val="auto"/>
            </w:pPr>
            <w:r w:rsidRPr="00EE3251">
              <w:t>人次</w:t>
            </w:r>
          </w:p>
        </w:tc>
        <w:tc>
          <w:tcPr>
            <w:tcW w:w="4239" w:type="dxa"/>
            <w:gridSpan w:val="4"/>
            <w:tcBorders>
              <w:top w:val="single" w:sz="8" w:space="0" w:color="auto"/>
              <w:left w:val="nil"/>
              <w:bottom w:val="single" w:sz="4" w:space="0" w:color="auto"/>
              <w:right w:val="single" w:sz="8" w:space="0" w:color="000000"/>
            </w:tcBorders>
            <w:shd w:val="clear" w:color="auto" w:fill="auto"/>
            <w:vAlign w:val="center"/>
            <w:hideMark/>
          </w:tcPr>
          <w:p w14:paraId="5F835474" w14:textId="77777777" w:rsidR="00A931EA" w:rsidRPr="00EE3251" w:rsidRDefault="00A931EA" w:rsidP="004F3EFB">
            <w:pPr>
              <w:widowControl/>
              <w:adjustRightInd/>
              <w:spacing w:line="240" w:lineRule="auto"/>
              <w:jc w:val="center"/>
              <w:textAlignment w:val="auto"/>
            </w:pPr>
            <w:r w:rsidRPr="00EE3251">
              <w:t>金額</w:t>
            </w:r>
          </w:p>
        </w:tc>
      </w:tr>
      <w:tr w:rsidR="00A931EA" w:rsidRPr="00EE3251" w14:paraId="1ACEC17F" w14:textId="77777777" w:rsidTr="004F3EFB">
        <w:trPr>
          <w:trHeight w:val="399"/>
          <w:jc w:val="center"/>
        </w:trPr>
        <w:tc>
          <w:tcPr>
            <w:tcW w:w="1858" w:type="dxa"/>
            <w:vMerge/>
            <w:tcBorders>
              <w:top w:val="single" w:sz="8" w:space="0" w:color="auto"/>
              <w:left w:val="single" w:sz="8" w:space="0" w:color="auto"/>
              <w:bottom w:val="single" w:sz="4" w:space="0" w:color="auto"/>
              <w:right w:val="single" w:sz="4" w:space="0" w:color="auto"/>
            </w:tcBorders>
            <w:vAlign w:val="center"/>
            <w:hideMark/>
          </w:tcPr>
          <w:p w14:paraId="10F9D2E5" w14:textId="77777777" w:rsidR="00A931EA" w:rsidRPr="00EE3251" w:rsidRDefault="00A931EA" w:rsidP="004F3EFB">
            <w:pPr>
              <w:widowControl/>
              <w:adjustRightInd/>
              <w:spacing w:line="240" w:lineRule="auto"/>
              <w:textAlignment w:val="auto"/>
            </w:pPr>
          </w:p>
        </w:tc>
        <w:tc>
          <w:tcPr>
            <w:tcW w:w="709" w:type="dxa"/>
            <w:vMerge/>
            <w:tcBorders>
              <w:top w:val="single" w:sz="8" w:space="0" w:color="auto"/>
              <w:left w:val="single" w:sz="4" w:space="0" w:color="auto"/>
              <w:bottom w:val="single" w:sz="4" w:space="0" w:color="auto"/>
              <w:right w:val="single" w:sz="4" w:space="0" w:color="auto"/>
            </w:tcBorders>
            <w:vAlign w:val="center"/>
            <w:hideMark/>
          </w:tcPr>
          <w:p w14:paraId="5B1C48D2" w14:textId="77777777" w:rsidR="00A931EA" w:rsidRPr="00EE3251" w:rsidRDefault="00A931EA" w:rsidP="004F3EFB">
            <w:pPr>
              <w:widowControl/>
              <w:adjustRightInd/>
              <w:spacing w:line="240" w:lineRule="auto"/>
              <w:jc w:val="center"/>
              <w:textAlignment w:val="auto"/>
            </w:pPr>
          </w:p>
        </w:tc>
        <w:tc>
          <w:tcPr>
            <w:tcW w:w="673" w:type="dxa"/>
            <w:vMerge/>
            <w:tcBorders>
              <w:top w:val="single" w:sz="8" w:space="0" w:color="auto"/>
              <w:left w:val="single" w:sz="4" w:space="0" w:color="auto"/>
              <w:bottom w:val="single" w:sz="4" w:space="0" w:color="auto"/>
              <w:right w:val="single" w:sz="4" w:space="0" w:color="auto"/>
            </w:tcBorders>
            <w:vAlign w:val="center"/>
            <w:hideMark/>
          </w:tcPr>
          <w:p w14:paraId="672291E1" w14:textId="77777777" w:rsidR="00A931EA" w:rsidRPr="00EE3251" w:rsidRDefault="00A931EA" w:rsidP="004F3EFB">
            <w:pPr>
              <w:widowControl/>
              <w:adjustRightInd/>
              <w:spacing w:line="240" w:lineRule="auto"/>
              <w:jc w:val="center"/>
              <w:textAlignment w:val="auto"/>
            </w:pPr>
          </w:p>
        </w:tc>
        <w:tc>
          <w:tcPr>
            <w:tcW w:w="1040" w:type="dxa"/>
            <w:tcBorders>
              <w:top w:val="nil"/>
              <w:left w:val="nil"/>
              <w:bottom w:val="single" w:sz="4" w:space="0" w:color="auto"/>
              <w:right w:val="single" w:sz="4" w:space="0" w:color="auto"/>
            </w:tcBorders>
            <w:shd w:val="clear" w:color="auto" w:fill="auto"/>
            <w:noWrap/>
            <w:vAlign w:val="center"/>
            <w:hideMark/>
          </w:tcPr>
          <w:p w14:paraId="34434CAA" w14:textId="77777777" w:rsidR="00A931EA" w:rsidRPr="00EE3251" w:rsidRDefault="00A931EA" w:rsidP="004F3EFB">
            <w:pPr>
              <w:widowControl/>
              <w:adjustRightInd/>
              <w:spacing w:line="240" w:lineRule="auto"/>
              <w:jc w:val="center"/>
            </w:pPr>
            <w:r w:rsidRPr="00EE3251">
              <w:t>108</w:t>
            </w:r>
            <w:r w:rsidRPr="00EE3251">
              <w:t>年度</w:t>
            </w:r>
          </w:p>
        </w:tc>
        <w:tc>
          <w:tcPr>
            <w:tcW w:w="1040" w:type="dxa"/>
            <w:tcBorders>
              <w:top w:val="nil"/>
              <w:left w:val="nil"/>
              <w:bottom w:val="single" w:sz="4" w:space="0" w:color="auto"/>
              <w:right w:val="single" w:sz="4" w:space="0" w:color="auto"/>
            </w:tcBorders>
            <w:shd w:val="clear" w:color="auto" w:fill="auto"/>
            <w:noWrap/>
            <w:vAlign w:val="center"/>
            <w:hideMark/>
          </w:tcPr>
          <w:p w14:paraId="14E0ED21" w14:textId="77777777" w:rsidR="00A931EA" w:rsidRPr="00EE3251" w:rsidRDefault="00A931EA" w:rsidP="004F3EFB">
            <w:pPr>
              <w:widowControl/>
              <w:adjustRightInd/>
              <w:spacing w:line="240" w:lineRule="auto"/>
              <w:jc w:val="center"/>
            </w:pPr>
            <w:r w:rsidRPr="00EE3251">
              <w:t>109</w:t>
            </w:r>
            <w:r w:rsidRPr="00EE3251">
              <w:t>年度</w:t>
            </w:r>
          </w:p>
        </w:tc>
        <w:tc>
          <w:tcPr>
            <w:tcW w:w="1040" w:type="dxa"/>
            <w:tcBorders>
              <w:top w:val="nil"/>
              <w:left w:val="nil"/>
              <w:bottom w:val="single" w:sz="4" w:space="0" w:color="auto"/>
              <w:right w:val="single" w:sz="4" w:space="0" w:color="auto"/>
            </w:tcBorders>
            <w:shd w:val="clear" w:color="auto" w:fill="auto"/>
            <w:noWrap/>
            <w:vAlign w:val="center"/>
            <w:hideMark/>
          </w:tcPr>
          <w:p w14:paraId="13F5B686" w14:textId="77777777" w:rsidR="00A931EA" w:rsidRPr="00EE3251" w:rsidRDefault="00A931EA" w:rsidP="004F3EFB">
            <w:pPr>
              <w:widowControl/>
              <w:adjustRightInd/>
              <w:spacing w:line="240" w:lineRule="auto"/>
              <w:jc w:val="center"/>
            </w:pPr>
            <w:r w:rsidRPr="00EE3251">
              <w:t>110</w:t>
            </w:r>
            <w:r w:rsidRPr="00EE3251">
              <w:t>年度</w:t>
            </w:r>
          </w:p>
        </w:tc>
        <w:tc>
          <w:tcPr>
            <w:tcW w:w="1040" w:type="dxa"/>
            <w:tcBorders>
              <w:top w:val="nil"/>
              <w:left w:val="nil"/>
              <w:bottom w:val="single" w:sz="4" w:space="0" w:color="auto"/>
              <w:right w:val="single" w:sz="4" w:space="0" w:color="auto"/>
            </w:tcBorders>
            <w:shd w:val="clear" w:color="auto" w:fill="auto"/>
            <w:noWrap/>
            <w:vAlign w:val="center"/>
            <w:hideMark/>
          </w:tcPr>
          <w:p w14:paraId="5467FA9C" w14:textId="77777777" w:rsidR="00A931EA" w:rsidRPr="00EE3251" w:rsidRDefault="00A931EA" w:rsidP="004F3EFB">
            <w:pPr>
              <w:widowControl/>
              <w:adjustRightInd/>
              <w:spacing w:line="240" w:lineRule="auto"/>
              <w:jc w:val="center"/>
              <w:textAlignment w:val="auto"/>
            </w:pPr>
            <w:r w:rsidRPr="00EE3251">
              <w:t>合計</w:t>
            </w:r>
          </w:p>
        </w:tc>
        <w:tc>
          <w:tcPr>
            <w:tcW w:w="1059" w:type="dxa"/>
            <w:tcBorders>
              <w:top w:val="nil"/>
              <w:left w:val="nil"/>
              <w:bottom w:val="single" w:sz="4" w:space="0" w:color="auto"/>
              <w:right w:val="single" w:sz="4" w:space="0" w:color="auto"/>
            </w:tcBorders>
            <w:shd w:val="clear" w:color="auto" w:fill="auto"/>
            <w:noWrap/>
            <w:vAlign w:val="center"/>
            <w:hideMark/>
          </w:tcPr>
          <w:p w14:paraId="34061AE6" w14:textId="77777777" w:rsidR="00A931EA" w:rsidRPr="00EE3251" w:rsidRDefault="00A931EA" w:rsidP="004F3EFB">
            <w:pPr>
              <w:widowControl/>
              <w:adjustRightInd/>
              <w:spacing w:line="240" w:lineRule="auto"/>
              <w:jc w:val="center"/>
            </w:pPr>
            <w:r w:rsidRPr="00EE3251">
              <w:t>108</w:t>
            </w:r>
            <w:r w:rsidRPr="00EE3251">
              <w:t>年度</w:t>
            </w:r>
          </w:p>
        </w:tc>
        <w:tc>
          <w:tcPr>
            <w:tcW w:w="1060" w:type="dxa"/>
            <w:tcBorders>
              <w:top w:val="nil"/>
              <w:left w:val="nil"/>
              <w:bottom w:val="single" w:sz="4" w:space="0" w:color="auto"/>
              <w:right w:val="single" w:sz="4" w:space="0" w:color="auto"/>
            </w:tcBorders>
            <w:shd w:val="clear" w:color="auto" w:fill="auto"/>
            <w:noWrap/>
            <w:vAlign w:val="center"/>
            <w:hideMark/>
          </w:tcPr>
          <w:p w14:paraId="6942B66E" w14:textId="77777777" w:rsidR="00A931EA" w:rsidRPr="00EE3251" w:rsidRDefault="00A931EA" w:rsidP="004F3EFB">
            <w:pPr>
              <w:widowControl/>
              <w:adjustRightInd/>
              <w:spacing w:line="240" w:lineRule="auto"/>
              <w:jc w:val="center"/>
            </w:pPr>
            <w:r w:rsidRPr="00EE3251">
              <w:t>109</w:t>
            </w:r>
            <w:r w:rsidRPr="00EE3251">
              <w:t>年度</w:t>
            </w:r>
          </w:p>
        </w:tc>
        <w:tc>
          <w:tcPr>
            <w:tcW w:w="1060" w:type="dxa"/>
            <w:tcBorders>
              <w:top w:val="nil"/>
              <w:left w:val="nil"/>
              <w:bottom w:val="single" w:sz="4" w:space="0" w:color="auto"/>
              <w:right w:val="single" w:sz="4" w:space="0" w:color="auto"/>
            </w:tcBorders>
            <w:shd w:val="clear" w:color="auto" w:fill="auto"/>
            <w:noWrap/>
            <w:vAlign w:val="center"/>
            <w:hideMark/>
          </w:tcPr>
          <w:p w14:paraId="3F5D81BD" w14:textId="77777777" w:rsidR="00A931EA" w:rsidRPr="00EE3251" w:rsidRDefault="00A931EA" w:rsidP="004F3EFB">
            <w:pPr>
              <w:widowControl/>
              <w:adjustRightInd/>
              <w:spacing w:line="240" w:lineRule="auto"/>
              <w:jc w:val="center"/>
            </w:pPr>
            <w:r w:rsidRPr="00EE3251">
              <w:t>110</w:t>
            </w:r>
            <w:r w:rsidRPr="00EE3251">
              <w:t>年度</w:t>
            </w:r>
          </w:p>
        </w:tc>
        <w:tc>
          <w:tcPr>
            <w:tcW w:w="1060" w:type="dxa"/>
            <w:tcBorders>
              <w:top w:val="nil"/>
              <w:left w:val="nil"/>
              <w:bottom w:val="single" w:sz="4" w:space="0" w:color="auto"/>
              <w:right w:val="single" w:sz="8" w:space="0" w:color="auto"/>
            </w:tcBorders>
            <w:shd w:val="clear" w:color="auto" w:fill="auto"/>
            <w:noWrap/>
            <w:vAlign w:val="center"/>
            <w:hideMark/>
          </w:tcPr>
          <w:p w14:paraId="0146F918" w14:textId="77777777" w:rsidR="00A931EA" w:rsidRPr="00EE3251" w:rsidRDefault="00A931EA" w:rsidP="004F3EFB">
            <w:pPr>
              <w:widowControl/>
              <w:adjustRightInd/>
              <w:spacing w:line="240" w:lineRule="auto"/>
              <w:jc w:val="center"/>
              <w:textAlignment w:val="auto"/>
            </w:pPr>
            <w:r w:rsidRPr="00EE3251">
              <w:t>合計</w:t>
            </w:r>
          </w:p>
        </w:tc>
      </w:tr>
      <w:tr w:rsidR="00A931EA" w:rsidRPr="00EE3251" w14:paraId="0DEB94D4" w14:textId="77777777" w:rsidTr="004F3EFB">
        <w:trPr>
          <w:trHeight w:val="399"/>
          <w:jc w:val="center"/>
        </w:trPr>
        <w:tc>
          <w:tcPr>
            <w:tcW w:w="1858" w:type="dxa"/>
            <w:tcBorders>
              <w:top w:val="nil"/>
              <w:left w:val="single" w:sz="8" w:space="0" w:color="auto"/>
              <w:bottom w:val="single" w:sz="4" w:space="0" w:color="auto"/>
              <w:right w:val="single" w:sz="4" w:space="0" w:color="auto"/>
            </w:tcBorders>
            <w:shd w:val="clear" w:color="auto" w:fill="auto"/>
            <w:vAlign w:val="center"/>
            <w:hideMark/>
          </w:tcPr>
          <w:p w14:paraId="08E1EC53" w14:textId="77777777" w:rsidR="00A931EA" w:rsidRPr="00EE3251" w:rsidRDefault="00A931EA" w:rsidP="004F3EFB">
            <w:pPr>
              <w:rPr>
                <w:rFonts w:eastAsia="新細明體"/>
                <w:color w:val="000000"/>
              </w:rPr>
            </w:pPr>
            <w:r w:rsidRPr="00EE3251">
              <w:rPr>
                <w:color w:val="000000"/>
              </w:rPr>
              <w:t>技術研發會議</w:t>
            </w:r>
          </w:p>
        </w:tc>
        <w:tc>
          <w:tcPr>
            <w:tcW w:w="709" w:type="dxa"/>
            <w:tcBorders>
              <w:top w:val="nil"/>
              <w:left w:val="nil"/>
              <w:bottom w:val="single" w:sz="4" w:space="0" w:color="auto"/>
              <w:right w:val="single" w:sz="4" w:space="0" w:color="auto"/>
            </w:tcBorders>
            <w:shd w:val="clear" w:color="auto" w:fill="auto"/>
            <w:vAlign w:val="center"/>
            <w:hideMark/>
          </w:tcPr>
          <w:p w14:paraId="5E33DA32" w14:textId="77777777" w:rsidR="00A931EA" w:rsidRPr="00EE3251" w:rsidRDefault="00A931EA" w:rsidP="004F3EFB">
            <w:pPr>
              <w:jc w:val="center"/>
              <w:rPr>
                <w:rFonts w:eastAsia="新細明體"/>
                <w:color w:val="000000"/>
              </w:rPr>
            </w:pPr>
            <w:r w:rsidRPr="00EE3251">
              <w:rPr>
                <w:color w:val="000000"/>
              </w:rPr>
              <w:t>台灣</w:t>
            </w:r>
          </w:p>
        </w:tc>
        <w:tc>
          <w:tcPr>
            <w:tcW w:w="673" w:type="dxa"/>
            <w:tcBorders>
              <w:top w:val="nil"/>
              <w:left w:val="nil"/>
              <w:bottom w:val="single" w:sz="4" w:space="0" w:color="auto"/>
              <w:right w:val="single" w:sz="4" w:space="0" w:color="auto"/>
            </w:tcBorders>
            <w:shd w:val="clear" w:color="auto" w:fill="auto"/>
            <w:vAlign w:val="center"/>
            <w:hideMark/>
          </w:tcPr>
          <w:p w14:paraId="06468E8A" w14:textId="77777777" w:rsidR="00A931EA" w:rsidRPr="00EE3251" w:rsidRDefault="00A931EA" w:rsidP="004F3EFB">
            <w:pPr>
              <w:jc w:val="center"/>
              <w:rPr>
                <w:rFonts w:eastAsia="新細明體"/>
                <w:color w:val="000000"/>
              </w:rPr>
            </w:pPr>
            <w:r w:rsidRPr="00EE3251">
              <w:rPr>
                <w:color w:val="000000"/>
              </w:rPr>
              <w:t>30</w:t>
            </w:r>
          </w:p>
        </w:tc>
        <w:tc>
          <w:tcPr>
            <w:tcW w:w="1040" w:type="dxa"/>
            <w:tcBorders>
              <w:top w:val="nil"/>
              <w:left w:val="nil"/>
              <w:bottom w:val="single" w:sz="4" w:space="0" w:color="auto"/>
              <w:right w:val="single" w:sz="4" w:space="0" w:color="auto"/>
            </w:tcBorders>
            <w:shd w:val="clear" w:color="auto" w:fill="auto"/>
            <w:vAlign w:val="center"/>
            <w:hideMark/>
          </w:tcPr>
          <w:p w14:paraId="5BD7023F" w14:textId="77777777" w:rsidR="00A931EA" w:rsidRPr="00EE3251" w:rsidRDefault="00A931EA" w:rsidP="004F3EFB">
            <w:pPr>
              <w:jc w:val="right"/>
              <w:rPr>
                <w:rFonts w:eastAsia="新細明體"/>
                <w:color w:val="000000"/>
              </w:rPr>
            </w:pPr>
            <w:r w:rsidRPr="00EE3251">
              <w:rPr>
                <w:color w:val="000000"/>
              </w:rPr>
              <w:t>2</w:t>
            </w:r>
          </w:p>
        </w:tc>
        <w:tc>
          <w:tcPr>
            <w:tcW w:w="1040" w:type="dxa"/>
            <w:tcBorders>
              <w:top w:val="nil"/>
              <w:left w:val="nil"/>
              <w:bottom w:val="single" w:sz="4" w:space="0" w:color="auto"/>
              <w:right w:val="single" w:sz="4" w:space="0" w:color="auto"/>
            </w:tcBorders>
            <w:shd w:val="clear" w:color="auto" w:fill="auto"/>
            <w:vAlign w:val="center"/>
            <w:hideMark/>
          </w:tcPr>
          <w:p w14:paraId="627E1AFA" w14:textId="77777777" w:rsidR="00A931EA" w:rsidRPr="00EE3251" w:rsidRDefault="00A931EA" w:rsidP="004F3EFB">
            <w:pPr>
              <w:jc w:val="right"/>
              <w:rPr>
                <w:rFonts w:eastAsia="新細明體"/>
                <w:color w:val="000000"/>
              </w:rPr>
            </w:pPr>
            <w:r w:rsidRPr="00EE3251">
              <w:rPr>
                <w:color w:val="000000"/>
              </w:rPr>
              <w:t>24</w:t>
            </w:r>
          </w:p>
        </w:tc>
        <w:tc>
          <w:tcPr>
            <w:tcW w:w="1040" w:type="dxa"/>
            <w:tcBorders>
              <w:top w:val="nil"/>
              <w:left w:val="nil"/>
              <w:bottom w:val="single" w:sz="4" w:space="0" w:color="auto"/>
              <w:right w:val="single" w:sz="4" w:space="0" w:color="auto"/>
            </w:tcBorders>
            <w:shd w:val="clear" w:color="auto" w:fill="auto"/>
            <w:vAlign w:val="center"/>
            <w:hideMark/>
          </w:tcPr>
          <w:p w14:paraId="1ADDDED6" w14:textId="77777777" w:rsidR="00A931EA" w:rsidRPr="00EE3251" w:rsidRDefault="00A931EA" w:rsidP="004F3EFB">
            <w:pPr>
              <w:jc w:val="right"/>
              <w:rPr>
                <w:rFonts w:eastAsia="新細明體"/>
                <w:color w:val="000000"/>
              </w:rPr>
            </w:pPr>
            <w:r w:rsidRPr="00EE3251">
              <w:rPr>
                <w:color w:val="000000"/>
              </w:rPr>
              <w:t>11</w:t>
            </w:r>
          </w:p>
        </w:tc>
        <w:tc>
          <w:tcPr>
            <w:tcW w:w="1040" w:type="dxa"/>
            <w:tcBorders>
              <w:top w:val="nil"/>
              <w:left w:val="nil"/>
              <w:bottom w:val="single" w:sz="4" w:space="0" w:color="auto"/>
              <w:right w:val="single" w:sz="4" w:space="0" w:color="auto"/>
            </w:tcBorders>
            <w:shd w:val="clear" w:color="auto" w:fill="auto"/>
            <w:vAlign w:val="center"/>
            <w:hideMark/>
          </w:tcPr>
          <w:p w14:paraId="4CBA6E70" w14:textId="77777777" w:rsidR="00A931EA" w:rsidRPr="00EE3251" w:rsidRDefault="00A931EA" w:rsidP="004F3EFB">
            <w:pPr>
              <w:jc w:val="right"/>
              <w:rPr>
                <w:rFonts w:eastAsia="新細明體"/>
                <w:color w:val="000000"/>
              </w:rPr>
            </w:pPr>
            <w:r w:rsidRPr="00EE3251">
              <w:rPr>
                <w:color w:val="000000"/>
              </w:rPr>
              <w:t>37</w:t>
            </w:r>
          </w:p>
        </w:tc>
        <w:tc>
          <w:tcPr>
            <w:tcW w:w="1059" w:type="dxa"/>
            <w:tcBorders>
              <w:top w:val="nil"/>
              <w:left w:val="nil"/>
              <w:bottom w:val="single" w:sz="4" w:space="0" w:color="auto"/>
              <w:right w:val="single" w:sz="4" w:space="0" w:color="auto"/>
            </w:tcBorders>
            <w:shd w:val="clear" w:color="auto" w:fill="auto"/>
            <w:vAlign w:val="center"/>
            <w:hideMark/>
          </w:tcPr>
          <w:p w14:paraId="272BAF75" w14:textId="77777777" w:rsidR="00A931EA" w:rsidRPr="00EE3251" w:rsidRDefault="00A931EA" w:rsidP="004F3EFB">
            <w:pPr>
              <w:jc w:val="right"/>
              <w:rPr>
                <w:rFonts w:eastAsia="新細明體"/>
                <w:color w:val="000000"/>
              </w:rPr>
            </w:pPr>
            <w:r w:rsidRPr="00EE3251">
              <w:rPr>
                <w:color w:val="000000"/>
              </w:rPr>
              <w:t>4</w:t>
            </w:r>
          </w:p>
        </w:tc>
        <w:tc>
          <w:tcPr>
            <w:tcW w:w="1060" w:type="dxa"/>
            <w:tcBorders>
              <w:top w:val="nil"/>
              <w:left w:val="nil"/>
              <w:bottom w:val="single" w:sz="4" w:space="0" w:color="auto"/>
              <w:right w:val="single" w:sz="4" w:space="0" w:color="auto"/>
            </w:tcBorders>
            <w:shd w:val="clear" w:color="auto" w:fill="auto"/>
            <w:vAlign w:val="center"/>
            <w:hideMark/>
          </w:tcPr>
          <w:p w14:paraId="51F6DD24" w14:textId="77777777" w:rsidR="00A931EA" w:rsidRPr="00EE3251" w:rsidRDefault="00A931EA" w:rsidP="004F3EFB">
            <w:pPr>
              <w:jc w:val="right"/>
              <w:rPr>
                <w:rFonts w:eastAsia="新細明體"/>
                <w:color w:val="000000"/>
              </w:rPr>
            </w:pPr>
            <w:r w:rsidRPr="00EE3251">
              <w:rPr>
                <w:color w:val="000000"/>
              </w:rPr>
              <w:t>40</w:t>
            </w:r>
          </w:p>
        </w:tc>
        <w:tc>
          <w:tcPr>
            <w:tcW w:w="1060" w:type="dxa"/>
            <w:tcBorders>
              <w:top w:val="nil"/>
              <w:left w:val="nil"/>
              <w:bottom w:val="single" w:sz="4" w:space="0" w:color="auto"/>
              <w:right w:val="single" w:sz="4" w:space="0" w:color="auto"/>
            </w:tcBorders>
            <w:shd w:val="clear" w:color="auto" w:fill="auto"/>
            <w:vAlign w:val="center"/>
            <w:hideMark/>
          </w:tcPr>
          <w:p w14:paraId="068E8C6B" w14:textId="77777777" w:rsidR="00A931EA" w:rsidRPr="00EE3251" w:rsidRDefault="00A931EA" w:rsidP="004F3EFB">
            <w:pPr>
              <w:jc w:val="right"/>
              <w:rPr>
                <w:rFonts w:eastAsia="新細明體"/>
                <w:color w:val="000000"/>
              </w:rPr>
            </w:pPr>
            <w:r w:rsidRPr="00EE3251">
              <w:rPr>
                <w:color w:val="000000"/>
              </w:rPr>
              <w:t>30</w:t>
            </w:r>
          </w:p>
        </w:tc>
        <w:tc>
          <w:tcPr>
            <w:tcW w:w="1060" w:type="dxa"/>
            <w:tcBorders>
              <w:top w:val="nil"/>
              <w:left w:val="nil"/>
              <w:bottom w:val="single" w:sz="4" w:space="0" w:color="auto"/>
              <w:right w:val="single" w:sz="8" w:space="0" w:color="auto"/>
            </w:tcBorders>
            <w:shd w:val="clear" w:color="auto" w:fill="auto"/>
            <w:vAlign w:val="center"/>
            <w:hideMark/>
          </w:tcPr>
          <w:p w14:paraId="25AD8C49" w14:textId="77777777" w:rsidR="00A931EA" w:rsidRPr="00EE3251" w:rsidRDefault="00A931EA" w:rsidP="004F3EFB">
            <w:pPr>
              <w:jc w:val="right"/>
              <w:rPr>
                <w:rFonts w:eastAsia="新細明體"/>
                <w:color w:val="000000"/>
              </w:rPr>
            </w:pPr>
            <w:r w:rsidRPr="00EE3251">
              <w:rPr>
                <w:color w:val="000000"/>
              </w:rPr>
              <w:t>74</w:t>
            </w:r>
          </w:p>
        </w:tc>
      </w:tr>
      <w:tr w:rsidR="00A931EA" w:rsidRPr="00EE3251" w14:paraId="68115A90" w14:textId="77777777" w:rsidTr="004F3EFB">
        <w:trPr>
          <w:trHeight w:val="399"/>
          <w:jc w:val="center"/>
        </w:trPr>
        <w:tc>
          <w:tcPr>
            <w:tcW w:w="1858" w:type="dxa"/>
            <w:tcBorders>
              <w:top w:val="nil"/>
              <w:left w:val="single" w:sz="8" w:space="0" w:color="auto"/>
              <w:bottom w:val="single" w:sz="4" w:space="0" w:color="auto"/>
              <w:right w:val="single" w:sz="4" w:space="0" w:color="auto"/>
            </w:tcBorders>
            <w:shd w:val="clear" w:color="auto" w:fill="auto"/>
            <w:vAlign w:val="center"/>
            <w:hideMark/>
          </w:tcPr>
          <w:p w14:paraId="21B9475C" w14:textId="77777777" w:rsidR="00A931EA" w:rsidRPr="00EE3251" w:rsidRDefault="00A931EA" w:rsidP="004F3EFB">
            <w:pPr>
              <w:rPr>
                <w:rFonts w:eastAsia="新細明體"/>
                <w:color w:val="000000"/>
              </w:rPr>
            </w:pPr>
            <w:r w:rsidRPr="00EE3251">
              <w:rPr>
                <w:color w:val="000000"/>
              </w:rPr>
              <w:t>計畫合作會議</w:t>
            </w:r>
          </w:p>
        </w:tc>
        <w:tc>
          <w:tcPr>
            <w:tcW w:w="709" w:type="dxa"/>
            <w:tcBorders>
              <w:top w:val="nil"/>
              <w:left w:val="nil"/>
              <w:bottom w:val="single" w:sz="4" w:space="0" w:color="auto"/>
              <w:right w:val="single" w:sz="4" w:space="0" w:color="auto"/>
            </w:tcBorders>
            <w:shd w:val="clear" w:color="auto" w:fill="auto"/>
            <w:vAlign w:val="center"/>
            <w:hideMark/>
          </w:tcPr>
          <w:p w14:paraId="5BF34CB1" w14:textId="77777777" w:rsidR="00A931EA" w:rsidRPr="00EE3251" w:rsidRDefault="00A931EA" w:rsidP="004F3EFB">
            <w:pPr>
              <w:jc w:val="center"/>
              <w:rPr>
                <w:rFonts w:eastAsia="新細明體"/>
                <w:color w:val="000000"/>
              </w:rPr>
            </w:pPr>
            <w:r w:rsidRPr="00EE3251">
              <w:rPr>
                <w:color w:val="000000"/>
              </w:rPr>
              <w:t>台灣</w:t>
            </w:r>
          </w:p>
        </w:tc>
        <w:tc>
          <w:tcPr>
            <w:tcW w:w="673" w:type="dxa"/>
            <w:tcBorders>
              <w:top w:val="nil"/>
              <w:left w:val="nil"/>
              <w:bottom w:val="single" w:sz="4" w:space="0" w:color="auto"/>
              <w:right w:val="single" w:sz="4" w:space="0" w:color="auto"/>
            </w:tcBorders>
            <w:shd w:val="clear" w:color="auto" w:fill="auto"/>
            <w:vAlign w:val="center"/>
            <w:hideMark/>
          </w:tcPr>
          <w:p w14:paraId="1FD20BF4" w14:textId="77777777" w:rsidR="00A931EA" w:rsidRPr="00EE3251" w:rsidRDefault="00A931EA" w:rsidP="004F3EFB">
            <w:pPr>
              <w:jc w:val="center"/>
              <w:rPr>
                <w:rFonts w:eastAsia="新細明體"/>
                <w:color w:val="000000"/>
              </w:rPr>
            </w:pPr>
            <w:r w:rsidRPr="00EE3251">
              <w:rPr>
                <w:color w:val="000000"/>
              </w:rPr>
              <w:t>41</w:t>
            </w:r>
          </w:p>
        </w:tc>
        <w:tc>
          <w:tcPr>
            <w:tcW w:w="1040" w:type="dxa"/>
            <w:tcBorders>
              <w:top w:val="nil"/>
              <w:left w:val="nil"/>
              <w:bottom w:val="single" w:sz="4" w:space="0" w:color="auto"/>
              <w:right w:val="single" w:sz="4" w:space="0" w:color="auto"/>
            </w:tcBorders>
            <w:shd w:val="clear" w:color="auto" w:fill="auto"/>
            <w:vAlign w:val="center"/>
            <w:hideMark/>
          </w:tcPr>
          <w:p w14:paraId="58214776" w14:textId="77777777" w:rsidR="00A931EA" w:rsidRPr="00EE3251" w:rsidRDefault="00A931EA" w:rsidP="004F3EFB">
            <w:pPr>
              <w:jc w:val="right"/>
              <w:rPr>
                <w:rFonts w:eastAsia="新細明體"/>
                <w:color w:val="000000"/>
              </w:rPr>
            </w:pPr>
            <w:r w:rsidRPr="00EE3251">
              <w:rPr>
                <w:color w:val="000000"/>
              </w:rPr>
              <w:t>3</w:t>
            </w:r>
          </w:p>
        </w:tc>
        <w:tc>
          <w:tcPr>
            <w:tcW w:w="1040" w:type="dxa"/>
            <w:tcBorders>
              <w:top w:val="nil"/>
              <w:left w:val="nil"/>
              <w:bottom w:val="single" w:sz="4" w:space="0" w:color="auto"/>
              <w:right w:val="single" w:sz="4" w:space="0" w:color="auto"/>
            </w:tcBorders>
            <w:shd w:val="clear" w:color="auto" w:fill="auto"/>
            <w:vAlign w:val="center"/>
            <w:hideMark/>
          </w:tcPr>
          <w:p w14:paraId="0FBF6013" w14:textId="77777777" w:rsidR="00A931EA" w:rsidRPr="00EE3251" w:rsidRDefault="00A931EA" w:rsidP="004F3EFB">
            <w:pPr>
              <w:jc w:val="right"/>
              <w:rPr>
                <w:rFonts w:eastAsia="新細明體"/>
                <w:color w:val="000000"/>
              </w:rPr>
            </w:pPr>
            <w:r w:rsidRPr="00EE3251">
              <w:rPr>
                <w:color w:val="000000"/>
              </w:rPr>
              <w:t>30</w:t>
            </w:r>
          </w:p>
        </w:tc>
        <w:tc>
          <w:tcPr>
            <w:tcW w:w="1040" w:type="dxa"/>
            <w:tcBorders>
              <w:top w:val="nil"/>
              <w:left w:val="nil"/>
              <w:bottom w:val="single" w:sz="4" w:space="0" w:color="auto"/>
              <w:right w:val="single" w:sz="4" w:space="0" w:color="auto"/>
            </w:tcBorders>
            <w:shd w:val="clear" w:color="auto" w:fill="auto"/>
            <w:vAlign w:val="center"/>
            <w:hideMark/>
          </w:tcPr>
          <w:p w14:paraId="3BD56316" w14:textId="77777777" w:rsidR="00A931EA" w:rsidRPr="00EE3251" w:rsidRDefault="00A931EA" w:rsidP="004F3EFB">
            <w:pPr>
              <w:jc w:val="right"/>
              <w:rPr>
                <w:rFonts w:eastAsia="新細明體"/>
                <w:color w:val="000000"/>
              </w:rPr>
            </w:pPr>
            <w:r w:rsidRPr="00EE3251">
              <w:rPr>
                <w:color w:val="000000"/>
              </w:rPr>
              <w:t>25</w:t>
            </w:r>
          </w:p>
        </w:tc>
        <w:tc>
          <w:tcPr>
            <w:tcW w:w="1040" w:type="dxa"/>
            <w:tcBorders>
              <w:top w:val="nil"/>
              <w:left w:val="nil"/>
              <w:bottom w:val="single" w:sz="4" w:space="0" w:color="auto"/>
              <w:right w:val="single" w:sz="4" w:space="0" w:color="auto"/>
            </w:tcBorders>
            <w:shd w:val="clear" w:color="auto" w:fill="auto"/>
            <w:vAlign w:val="center"/>
            <w:hideMark/>
          </w:tcPr>
          <w:p w14:paraId="044726F3" w14:textId="77777777" w:rsidR="00A931EA" w:rsidRPr="00EE3251" w:rsidRDefault="00A931EA" w:rsidP="004F3EFB">
            <w:pPr>
              <w:jc w:val="right"/>
              <w:rPr>
                <w:rFonts w:eastAsia="新細明體"/>
                <w:color w:val="000000"/>
              </w:rPr>
            </w:pPr>
            <w:r w:rsidRPr="00EE3251">
              <w:rPr>
                <w:color w:val="000000"/>
              </w:rPr>
              <w:t>58</w:t>
            </w:r>
          </w:p>
        </w:tc>
        <w:tc>
          <w:tcPr>
            <w:tcW w:w="1059" w:type="dxa"/>
            <w:tcBorders>
              <w:top w:val="nil"/>
              <w:left w:val="nil"/>
              <w:bottom w:val="single" w:sz="4" w:space="0" w:color="auto"/>
              <w:right w:val="single" w:sz="4" w:space="0" w:color="auto"/>
            </w:tcBorders>
            <w:shd w:val="clear" w:color="auto" w:fill="auto"/>
            <w:vAlign w:val="center"/>
            <w:hideMark/>
          </w:tcPr>
          <w:p w14:paraId="38ADF798" w14:textId="77777777" w:rsidR="00A931EA" w:rsidRPr="00EE3251" w:rsidRDefault="00A931EA" w:rsidP="004F3EFB">
            <w:pPr>
              <w:jc w:val="right"/>
              <w:rPr>
                <w:rFonts w:eastAsia="新細明體"/>
                <w:color w:val="000000"/>
              </w:rPr>
            </w:pPr>
            <w:r w:rsidRPr="00EE3251">
              <w:rPr>
                <w:color w:val="000000"/>
              </w:rPr>
              <w:t>5</w:t>
            </w:r>
          </w:p>
        </w:tc>
        <w:tc>
          <w:tcPr>
            <w:tcW w:w="1060" w:type="dxa"/>
            <w:tcBorders>
              <w:top w:val="nil"/>
              <w:left w:val="nil"/>
              <w:bottom w:val="single" w:sz="4" w:space="0" w:color="auto"/>
              <w:right w:val="single" w:sz="4" w:space="0" w:color="auto"/>
            </w:tcBorders>
            <w:shd w:val="clear" w:color="auto" w:fill="auto"/>
            <w:vAlign w:val="center"/>
            <w:hideMark/>
          </w:tcPr>
          <w:p w14:paraId="0500485B" w14:textId="77777777" w:rsidR="00A931EA" w:rsidRPr="00EE3251" w:rsidRDefault="00A931EA" w:rsidP="004F3EFB">
            <w:pPr>
              <w:jc w:val="right"/>
              <w:rPr>
                <w:rFonts w:eastAsia="新細明體"/>
                <w:color w:val="000000"/>
              </w:rPr>
            </w:pPr>
            <w:r w:rsidRPr="00EE3251">
              <w:rPr>
                <w:color w:val="000000"/>
              </w:rPr>
              <w:t>55</w:t>
            </w:r>
          </w:p>
        </w:tc>
        <w:tc>
          <w:tcPr>
            <w:tcW w:w="1060" w:type="dxa"/>
            <w:tcBorders>
              <w:top w:val="nil"/>
              <w:left w:val="nil"/>
              <w:bottom w:val="single" w:sz="4" w:space="0" w:color="auto"/>
              <w:right w:val="single" w:sz="4" w:space="0" w:color="auto"/>
            </w:tcBorders>
            <w:shd w:val="clear" w:color="auto" w:fill="auto"/>
            <w:vAlign w:val="center"/>
            <w:hideMark/>
          </w:tcPr>
          <w:p w14:paraId="76E47F21" w14:textId="77777777" w:rsidR="00A931EA" w:rsidRPr="00EE3251" w:rsidRDefault="00A931EA" w:rsidP="004F3EFB">
            <w:pPr>
              <w:jc w:val="right"/>
              <w:rPr>
                <w:rFonts w:eastAsia="新細明體"/>
                <w:color w:val="000000"/>
              </w:rPr>
            </w:pPr>
            <w:r w:rsidRPr="00EE3251">
              <w:rPr>
                <w:color w:val="000000"/>
              </w:rPr>
              <w:t>42</w:t>
            </w:r>
          </w:p>
        </w:tc>
        <w:tc>
          <w:tcPr>
            <w:tcW w:w="1060" w:type="dxa"/>
            <w:tcBorders>
              <w:top w:val="nil"/>
              <w:left w:val="nil"/>
              <w:bottom w:val="single" w:sz="4" w:space="0" w:color="auto"/>
              <w:right w:val="single" w:sz="8" w:space="0" w:color="auto"/>
            </w:tcBorders>
            <w:shd w:val="clear" w:color="auto" w:fill="auto"/>
            <w:vAlign w:val="center"/>
            <w:hideMark/>
          </w:tcPr>
          <w:p w14:paraId="36EE1E68" w14:textId="77777777" w:rsidR="00A931EA" w:rsidRPr="00EE3251" w:rsidRDefault="00A931EA" w:rsidP="004F3EFB">
            <w:pPr>
              <w:jc w:val="right"/>
              <w:rPr>
                <w:rFonts w:eastAsia="新細明體"/>
                <w:color w:val="000000"/>
              </w:rPr>
            </w:pPr>
            <w:r w:rsidRPr="00EE3251">
              <w:rPr>
                <w:color w:val="000000"/>
              </w:rPr>
              <w:t>102</w:t>
            </w:r>
          </w:p>
        </w:tc>
      </w:tr>
      <w:tr w:rsidR="00A931EA" w:rsidRPr="00EE3251" w14:paraId="79F0156A" w14:textId="77777777" w:rsidTr="004F3EFB">
        <w:trPr>
          <w:trHeight w:val="399"/>
          <w:jc w:val="center"/>
        </w:trPr>
        <w:tc>
          <w:tcPr>
            <w:tcW w:w="1858" w:type="dxa"/>
            <w:tcBorders>
              <w:top w:val="nil"/>
              <w:left w:val="single" w:sz="8" w:space="0" w:color="auto"/>
              <w:bottom w:val="single" w:sz="4" w:space="0" w:color="auto"/>
              <w:right w:val="single" w:sz="4" w:space="0" w:color="auto"/>
            </w:tcBorders>
            <w:shd w:val="clear" w:color="auto" w:fill="auto"/>
            <w:vAlign w:val="center"/>
            <w:hideMark/>
          </w:tcPr>
          <w:p w14:paraId="7CCC3DE5" w14:textId="77777777" w:rsidR="00A931EA" w:rsidRPr="00EE3251" w:rsidRDefault="00A931EA" w:rsidP="004F3EFB">
            <w:pPr>
              <w:rPr>
                <w:rFonts w:eastAsia="新細明體"/>
                <w:color w:val="000000"/>
              </w:rPr>
            </w:pPr>
            <w:r w:rsidRPr="00EE3251">
              <w:rPr>
                <w:color w:val="000000"/>
              </w:rPr>
              <w:t>赴合作單位差旅</w:t>
            </w:r>
          </w:p>
        </w:tc>
        <w:tc>
          <w:tcPr>
            <w:tcW w:w="709" w:type="dxa"/>
            <w:tcBorders>
              <w:top w:val="nil"/>
              <w:left w:val="nil"/>
              <w:bottom w:val="single" w:sz="4" w:space="0" w:color="auto"/>
              <w:right w:val="single" w:sz="4" w:space="0" w:color="auto"/>
            </w:tcBorders>
            <w:shd w:val="clear" w:color="auto" w:fill="auto"/>
            <w:vAlign w:val="center"/>
            <w:hideMark/>
          </w:tcPr>
          <w:p w14:paraId="426F767F" w14:textId="77777777" w:rsidR="00A931EA" w:rsidRPr="00EE3251" w:rsidRDefault="00A931EA" w:rsidP="004F3EFB">
            <w:pPr>
              <w:jc w:val="center"/>
              <w:rPr>
                <w:rFonts w:eastAsia="新細明體"/>
                <w:color w:val="000000"/>
              </w:rPr>
            </w:pPr>
            <w:r w:rsidRPr="00EE3251">
              <w:rPr>
                <w:color w:val="000000"/>
              </w:rPr>
              <w:t>台灣</w:t>
            </w:r>
          </w:p>
        </w:tc>
        <w:tc>
          <w:tcPr>
            <w:tcW w:w="673" w:type="dxa"/>
            <w:tcBorders>
              <w:top w:val="nil"/>
              <w:left w:val="nil"/>
              <w:bottom w:val="single" w:sz="4" w:space="0" w:color="auto"/>
              <w:right w:val="single" w:sz="4" w:space="0" w:color="auto"/>
            </w:tcBorders>
            <w:shd w:val="clear" w:color="auto" w:fill="auto"/>
            <w:vAlign w:val="center"/>
            <w:hideMark/>
          </w:tcPr>
          <w:p w14:paraId="4921CD2A" w14:textId="77777777" w:rsidR="00A931EA" w:rsidRPr="00EE3251" w:rsidRDefault="00A931EA" w:rsidP="004F3EFB">
            <w:pPr>
              <w:jc w:val="center"/>
              <w:rPr>
                <w:rFonts w:eastAsia="新細明體"/>
                <w:color w:val="000000"/>
              </w:rPr>
            </w:pPr>
            <w:r w:rsidRPr="00EE3251">
              <w:rPr>
                <w:color w:val="000000"/>
              </w:rPr>
              <w:t>35</w:t>
            </w:r>
          </w:p>
        </w:tc>
        <w:tc>
          <w:tcPr>
            <w:tcW w:w="1040" w:type="dxa"/>
            <w:tcBorders>
              <w:top w:val="nil"/>
              <w:left w:val="nil"/>
              <w:bottom w:val="single" w:sz="4" w:space="0" w:color="auto"/>
              <w:right w:val="single" w:sz="4" w:space="0" w:color="auto"/>
            </w:tcBorders>
            <w:shd w:val="clear" w:color="auto" w:fill="auto"/>
            <w:vAlign w:val="center"/>
            <w:hideMark/>
          </w:tcPr>
          <w:p w14:paraId="30C894BB" w14:textId="77777777" w:rsidR="00A931EA" w:rsidRPr="00EE3251" w:rsidRDefault="00A931EA" w:rsidP="004F3EFB">
            <w:pPr>
              <w:jc w:val="right"/>
              <w:rPr>
                <w:rFonts w:eastAsia="新細明體"/>
                <w:color w:val="000000"/>
              </w:rPr>
            </w:pPr>
            <w:r w:rsidRPr="00EE3251">
              <w:rPr>
                <w:color w:val="000000"/>
              </w:rPr>
              <w:t>3</w:t>
            </w:r>
          </w:p>
        </w:tc>
        <w:tc>
          <w:tcPr>
            <w:tcW w:w="1040" w:type="dxa"/>
            <w:tcBorders>
              <w:top w:val="nil"/>
              <w:left w:val="nil"/>
              <w:bottom w:val="single" w:sz="4" w:space="0" w:color="auto"/>
              <w:right w:val="single" w:sz="4" w:space="0" w:color="auto"/>
            </w:tcBorders>
            <w:shd w:val="clear" w:color="auto" w:fill="auto"/>
            <w:vAlign w:val="center"/>
            <w:hideMark/>
          </w:tcPr>
          <w:p w14:paraId="19FEA6EC" w14:textId="77777777" w:rsidR="00A931EA" w:rsidRPr="00EE3251" w:rsidRDefault="00A931EA" w:rsidP="004F3EFB">
            <w:pPr>
              <w:jc w:val="right"/>
              <w:rPr>
                <w:rFonts w:eastAsia="新細明體"/>
                <w:color w:val="000000"/>
              </w:rPr>
            </w:pPr>
            <w:r w:rsidRPr="00EE3251">
              <w:rPr>
                <w:color w:val="000000"/>
              </w:rPr>
              <w:t>25</w:t>
            </w:r>
          </w:p>
        </w:tc>
        <w:tc>
          <w:tcPr>
            <w:tcW w:w="1040" w:type="dxa"/>
            <w:tcBorders>
              <w:top w:val="nil"/>
              <w:left w:val="nil"/>
              <w:bottom w:val="single" w:sz="4" w:space="0" w:color="auto"/>
              <w:right w:val="single" w:sz="4" w:space="0" w:color="auto"/>
            </w:tcBorders>
            <w:shd w:val="clear" w:color="auto" w:fill="auto"/>
            <w:vAlign w:val="center"/>
            <w:hideMark/>
          </w:tcPr>
          <w:p w14:paraId="59566F2B" w14:textId="77777777" w:rsidR="00A931EA" w:rsidRPr="00EE3251" w:rsidRDefault="00A931EA" w:rsidP="004F3EFB">
            <w:pPr>
              <w:jc w:val="right"/>
              <w:rPr>
                <w:rFonts w:eastAsia="新細明體"/>
                <w:color w:val="000000"/>
              </w:rPr>
            </w:pPr>
            <w:r w:rsidRPr="00EE3251">
              <w:rPr>
                <w:color w:val="000000"/>
              </w:rPr>
              <w:t>20</w:t>
            </w:r>
          </w:p>
        </w:tc>
        <w:tc>
          <w:tcPr>
            <w:tcW w:w="1040" w:type="dxa"/>
            <w:tcBorders>
              <w:top w:val="nil"/>
              <w:left w:val="nil"/>
              <w:bottom w:val="single" w:sz="4" w:space="0" w:color="auto"/>
              <w:right w:val="single" w:sz="4" w:space="0" w:color="auto"/>
            </w:tcBorders>
            <w:shd w:val="clear" w:color="auto" w:fill="auto"/>
            <w:vAlign w:val="center"/>
            <w:hideMark/>
          </w:tcPr>
          <w:p w14:paraId="63F3B0BE" w14:textId="77777777" w:rsidR="00A931EA" w:rsidRPr="00EE3251" w:rsidRDefault="00A931EA" w:rsidP="004F3EFB">
            <w:pPr>
              <w:jc w:val="right"/>
              <w:rPr>
                <w:rFonts w:eastAsia="新細明體"/>
                <w:color w:val="000000"/>
              </w:rPr>
            </w:pPr>
            <w:r w:rsidRPr="00EE3251">
              <w:rPr>
                <w:color w:val="000000"/>
              </w:rPr>
              <w:t>48</w:t>
            </w:r>
          </w:p>
        </w:tc>
        <w:tc>
          <w:tcPr>
            <w:tcW w:w="1059" w:type="dxa"/>
            <w:tcBorders>
              <w:top w:val="nil"/>
              <w:left w:val="nil"/>
              <w:bottom w:val="single" w:sz="4" w:space="0" w:color="auto"/>
              <w:right w:val="single" w:sz="4" w:space="0" w:color="auto"/>
            </w:tcBorders>
            <w:shd w:val="clear" w:color="auto" w:fill="auto"/>
            <w:vAlign w:val="center"/>
            <w:hideMark/>
          </w:tcPr>
          <w:p w14:paraId="16D046FD" w14:textId="77777777" w:rsidR="00A931EA" w:rsidRPr="00EE3251" w:rsidRDefault="00A931EA" w:rsidP="004F3EFB">
            <w:pPr>
              <w:jc w:val="right"/>
              <w:rPr>
                <w:rFonts w:eastAsia="新細明體"/>
                <w:color w:val="000000"/>
              </w:rPr>
            </w:pPr>
            <w:r w:rsidRPr="00EE3251">
              <w:rPr>
                <w:color w:val="000000"/>
              </w:rPr>
              <w:t>5</w:t>
            </w:r>
          </w:p>
        </w:tc>
        <w:tc>
          <w:tcPr>
            <w:tcW w:w="1060" w:type="dxa"/>
            <w:tcBorders>
              <w:top w:val="nil"/>
              <w:left w:val="nil"/>
              <w:bottom w:val="single" w:sz="4" w:space="0" w:color="auto"/>
              <w:right w:val="single" w:sz="4" w:space="0" w:color="auto"/>
            </w:tcBorders>
            <w:shd w:val="clear" w:color="auto" w:fill="auto"/>
            <w:vAlign w:val="center"/>
            <w:hideMark/>
          </w:tcPr>
          <w:p w14:paraId="4F4002D8" w14:textId="77777777" w:rsidR="00A931EA" w:rsidRPr="00EE3251" w:rsidRDefault="00A931EA" w:rsidP="004F3EFB">
            <w:pPr>
              <w:jc w:val="right"/>
              <w:rPr>
                <w:rFonts w:eastAsia="新細明體"/>
                <w:color w:val="000000"/>
              </w:rPr>
            </w:pPr>
            <w:r w:rsidRPr="00EE3251">
              <w:rPr>
                <w:color w:val="000000"/>
              </w:rPr>
              <w:t>38</w:t>
            </w:r>
          </w:p>
        </w:tc>
        <w:tc>
          <w:tcPr>
            <w:tcW w:w="1060" w:type="dxa"/>
            <w:tcBorders>
              <w:top w:val="nil"/>
              <w:left w:val="nil"/>
              <w:bottom w:val="single" w:sz="4" w:space="0" w:color="auto"/>
              <w:right w:val="single" w:sz="4" w:space="0" w:color="auto"/>
            </w:tcBorders>
            <w:shd w:val="clear" w:color="auto" w:fill="auto"/>
            <w:vAlign w:val="center"/>
            <w:hideMark/>
          </w:tcPr>
          <w:p w14:paraId="65B9F561" w14:textId="77777777" w:rsidR="00A931EA" w:rsidRPr="00EE3251" w:rsidRDefault="00A931EA" w:rsidP="004F3EFB">
            <w:pPr>
              <w:jc w:val="right"/>
              <w:rPr>
                <w:rFonts w:eastAsia="新細明體"/>
                <w:color w:val="000000"/>
              </w:rPr>
            </w:pPr>
            <w:r w:rsidRPr="00EE3251">
              <w:rPr>
                <w:color w:val="000000"/>
              </w:rPr>
              <w:t>32</w:t>
            </w:r>
          </w:p>
        </w:tc>
        <w:tc>
          <w:tcPr>
            <w:tcW w:w="1060" w:type="dxa"/>
            <w:tcBorders>
              <w:top w:val="nil"/>
              <w:left w:val="nil"/>
              <w:bottom w:val="single" w:sz="4" w:space="0" w:color="auto"/>
              <w:right w:val="single" w:sz="8" w:space="0" w:color="auto"/>
            </w:tcBorders>
            <w:shd w:val="clear" w:color="auto" w:fill="auto"/>
            <w:vAlign w:val="center"/>
            <w:hideMark/>
          </w:tcPr>
          <w:p w14:paraId="2A076D12" w14:textId="77777777" w:rsidR="00A931EA" w:rsidRPr="00EE3251" w:rsidRDefault="00A931EA" w:rsidP="004F3EFB">
            <w:pPr>
              <w:jc w:val="right"/>
              <w:rPr>
                <w:rFonts w:eastAsia="新細明體"/>
                <w:color w:val="000000"/>
              </w:rPr>
            </w:pPr>
            <w:r w:rsidRPr="00EE3251">
              <w:rPr>
                <w:color w:val="000000"/>
              </w:rPr>
              <w:t>75</w:t>
            </w:r>
          </w:p>
        </w:tc>
      </w:tr>
      <w:tr w:rsidR="00A931EA" w:rsidRPr="00EE3251" w14:paraId="07A86674" w14:textId="77777777" w:rsidTr="004F3EFB">
        <w:trPr>
          <w:trHeight w:val="399"/>
          <w:jc w:val="center"/>
        </w:trPr>
        <w:tc>
          <w:tcPr>
            <w:tcW w:w="1858" w:type="dxa"/>
            <w:tcBorders>
              <w:top w:val="nil"/>
              <w:left w:val="single" w:sz="8" w:space="0" w:color="auto"/>
              <w:bottom w:val="single" w:sz="4" w:space="0" w:color="auto"/>
              <w:right w:val="single" w:sz="4" w:space="0" w:color="auto"/>
            </w:tcBorders>
            <w:shd w:val="clear" w:color="auto" w:fill="auto"/>
            <w:vAlign w:val="center"/>
            <w:hideMark/>
          </w:tcPr>
          <w:p w14:paraId="0A728776" w14:textId="77777777" w:rsidR="00A931EA" w:rsidRPr="00EE3251" w:rsidRDefault="00A931EA" w:rsidP="004F3EFB">
            <w:pPr>
              <w:rPr>
                <w:rFonts w:eastAsia="新細明體"/>
                <w:color w:val="000000"/>
              </w:rPr>
            </w:pPr>
            <w:r w:rsidRPr="00EE3251">
              <w:rPr>
                <w:color w:val="000000"/>
              </w:rPr>
              <w:t>赴業務推廣廠工作差旅</w:t>
            </w:r>
          </w:p>
        </w:tc>
        <w:tc>
          <w:tcPr>
            <w:tcW w:w="709" w:type="dxa"/>
            <w:tcBorders>
              <w:top w:val="nil"/>
              <w:left w:val="nil"/>
              <w:bottom w:val="single" w:sz="4" w:space="0" w:color="auto"/>
              <w:right w:val="single" w:sz="4" w:space="0" w:color="auto"/>
            </w:tcBorders>
            <w:shd w:val="clear" w:color="auto" w:fill="auto"/>
            <w:vAlign w:val="center"/>
            <w:hideMark/>
          </w:tcPr>
          <w:p w14:paraId="66C36865" w14:textId="77777777" w:rsidR="00A931EA" w:rsidRPr="00EE3251" w:rsidRDefault="00A931EA" w:rsidP="004F3EFB">
            <w:pPr>
              <w:jc w:val="center"/>
              <w:rPr>
                <w:rFonts w:eastAsia="新細明體"/>
                <w:color w:val="000000"/>
              </w:rPr>
            </w:pPr>
            <w:r w:rsidRPr="00EE3251">
              <w:rPr>
                <w:color w:val="000000"/>
              </w:rPr>
              <w:t>台灣</w:t>
            </w:r>
          </w:p>
        </w:tc>
        <w:tc>
          <w:tcPr>
            <w:tcW w:w="673" w:type="dxa"/>
            <w:tcBorders>
              <w:top w:val="nil"/>
              <w:left w:val="nil"/>
              <w:bottom w:val="single" w:sz="4" w:space="0" w:color="auto"/>
              <w:right w:val="single" w:sz="4" w:space="0" w:color="auto"/>
            </w:tcBorders>
            <w:shd w:val="clear" w:color="auto" w:fill="auto"/>
            <w:vAlign w:val="center"/>
            <w:hideMark/>
          </w:tcPr>
          <w:p w14:paraId="7188E32C" w14:textId="77777777" w:rsidR="00A931EA" w:rsidRPr="00EE3251" w:rsidRDefault="00A931EA" w:rsidP="004F3EFB">
            <w:pPr>
              <w:jc w:val="center"/>
              <w:rPr>
                <w:rFonts w:eastAsia="新細明體"/>
                <w:color w:val="000000"/>
              </w:rPr>
            </w:pPr>
            <w:r w:rsidRPr="00EE3251">
              <w:rPr>
                <w:color w:val="000000"/>
              </w:rPr>
              <w:t>30</w:t>
            </w:r>
          </w:p>
        </w:tc>
        <w:tc>
          <w:tcPr>
            <w:tcW w:w="1040" w:type="dxa"/>
            <w:tcBorders>
              <w:top w:val="nil"/>
              <w:left w:val="nil"/>
              <w:bottom w:val="single" w:sz="4" w:space="0" w:color="auto"/>
              <w:right w:val="single" w:sz="4" w:space="0" w:color="auto"/>
            </w:tcBorders>
            <w:shd w:val="clear" w:color="auto" w:fill="auto"/>
            <w:vAlign w:val="center"/>
            <w:hideMark/>
          </w:tcPr>
          <w:p w14:paraId="2B80122F" w14:textId="77777777" w:rsidR="00A931EA" w:rsidRPr="00EE3251" w:rsidRDefault="00A931EA" w:rsidP="004F3EFB">
            <w:pPr>
              <w:jc w:val="right"/>
              <w:rPr>
                <w:rFonts w:eastAsia="新細明體"/>
                <w:color w:val="000000"/>
              </w:rPr>
            </w:pPr>
            <w:r w:rsidRPr="00EE3251">
              <w:rPr>
                <w:color w:val="000000"/>
              </w:rPr>
              <w:t>0</w:t>
            </w:r>
          </w:p>
        </w:tc>
        <w:tc>
          <w:tcPr>
            <w:tcW w:w="1040" w:type="dxa"/>
            <w:tcBorders>
              <w:top w:val="nil"/>
              <w:left w:val="nil"/>
              <w:bottom w:val="single" w:sz="4" w:space="0" w:color="auto"/>
              <w:right w:val="single" w:sz="4" w:space="0" w:color="auto"/>
            </w:tcBorders>
            <w:shd w:val="clear" w:color="auto" w:fill="auto"/>
            <w:vAlign w:val="center"/>
            <w:hideMark/>
          </w:tcPr>
          <w:p w14:paraId="6B467102" w14:textId="77777777" w:rsidR="00A931EA" w:rsidRPr="00EE3251" w:rsidRDefault="00A931EA" w:rsidP="004F3EFB">
            <w:pPr>
              <w:jc w:val="right"/>
              <w:rPr>
                <w:rFonts w:eastAsia="新細明體"/>
                <w:color w:val="000000"/>
              </w:rPr>
            </w:pPr>
            <w:r w:rsidRPr="00EE3251">
              <w:rPr>
                <w:color w:val="000000"/>
              </w:rPr>
              <w:t>15</w:t>
            </w:r>
          </w:p>
        </w:tc>
        <w:tc>
          <w:tcPr>
            <w:tcW w:w="1040" w:type="dxa"/>
            <w:tcBorders>
              <w:top w:val="nil"/>
              <w:left w:val="nil"/>
              <w:bottom w:val="single" w:sz="4" w:space="0" w:color="auto"/>
              <w:right w:val="single" w:sz="4" w:space="0" w:color="auto"/>
            </w:tcBorders>
            <w:shd w:val="clear" w:color="auto" w:fill="auto"/>
            <w:vAlign w:val="center"/>
            <w:hideMark/>
          </w:tcPr>
          <w:p w14:paraId="086A5510" w14:textId="77777777" w:rsidR="00A931EA" w:rsidRPr="00EE3251" w:rsidRDefault="00A931EA" w:rsidP="004F3EFB">
            <w:pPr>
              <w:jc w:val="right"/>
              <w:rPr>
                <w:rFonts w:eastAsia="新細明體"/>
                <w:color w:val="000000"/>
              </w:rPr>
            </w:pPr>
            <w:r w:rsidRPr="00EE3251">
              <w:rPr>
                <w:color w:val="000000"/>
              </w:rPr>
              <w:t>25</w:t>
            </w:r>
          </w:p>
        </w:tc>
        <w:tc>
          <w:tcPr>
            <w:tcW w:w="1040" w:type="dxa"/>
            <w:tcBorders>
              <w:top w:val="nil"/>
              <w:left w:val="nil"/>
              <w:bottom w:val="single" w:sz="4" w:space="0" w:color="auto"/>
              <w:right w:val="single" w:sz="4" w:space="0" w:color="auto"/>
            </w:tcBorders>
            <w:shd w:val="clear" w:color="auto" w:fill="auto"/>
            <w:vAlign w:val="center"/>
            <w:hideMark/>
          </w:tcPr>
          <w:p w14:paraId="724DF989" w14:textId="77777777" w:rsidR="00A931EA" w:rsidRPr="00EE3251" w:rsidRDefault="00A931EA" w:rsidP="004F3EFB">
            <w:pPr>
              <w:jc w:val="right"/>
              <w:rPr>
                <w:rFonts w:eastAsia="新細明體"/>
                <w:color w:val="000000"/>
              </w:rPr>
            </w:pPr>
            <w:r w:rsidRPr="00EE3251">
              <w:rPr>
                <w:color w:val="000000"/>
              </w:rPr>
              <w:t>40</w:t>
            </w:r>
          </w:p>
        </w:tc>
        <w:tc>
          <w:tcPr>
            <w:tcW w:w="1059" w:type="dxa"/>
            <w:tcBorders>
              <w:top w:val="nil"/>
              <w:left w:val="nil"/>
              <w:bottom w:val="single" w:sz="4" w:space="0" w:color="auto"/>
              <w:right w:val="single" w:sz="4" w:space="0" w:color="auto"/>
            </w:tcBorders>
            <w:shd w:val="clear" w:color="auto" w:fill="auto"/>
            <w:vAlign w:val="center"/>
            <w:hideMark/>
          </w:tcPr>
          <w:p w14:paraId="346AFBD9" w14:textId="77777777" w:rsidR="00A931EA" w:rsidRPr="00EE3251" w:rsidRDefault="00A931EA" w:rsidP="004F3EFB">
            <w:pPr>
              <w:rPr>
                <w:rFonts w:eastAsia="新細明體"/>
                <w:color w:val="000000"/>
              </w:rPr>
            </w:pPr>
          </w:p>
        </w:tc>
        <w:tc>
          <w:tcPr>
            <w:tcW w:w="1060" w:type="dxa"/>
            <w:tcBorders>
              <w:top w:val="nil"/>
              <w:left w:val="nil"/>
              <w:bottom w:val="single" w:sz="4" w:space="0" w:color="auto"/>
              <w:right w:val="single" w:sz="4" w:space="0" w:color="auto"/>
            </w:tcBorders>
            <w:shd w:val="clear" w:color="auto" w:fill="auto"/>
            <w:vAlign w:val="center"/>
            <w:hideMark/>
          </w:tcPr>
          <w:p w14:paraId="074C9013" w14:textId="77777777" w:rsidR="00A931EA" w:rsidRPr="00EE3251" w:rsidRDefault="00A931EA" w:rsidP="004F3EFB">
            <w:pPr>
              <w:jc w:val="right"/>
              <w:rPr>
                <w:rFonts w:eastAsia="新細明體"/>
                <w:color w:val="000000"/>
              </w:rPr>
            </w:pPr>
            <w:r w:rsidRPr="00EE3251">
              <w:rPr>
                <w:color w:val="000000"/>
              </w:rPr>
              <w:t>30</w:t>
            </w:r>
          </w:p>
        </w:tc>
        <w:tc>
          <w:tcPr>
            <w:tcW w:w="1060" w:type="dxa"/>
            <w:tcBorders>
              <w:top w:val="nil"/>
              <w:left w:val="nil"/>
              <w:bottom w:val="single" w:sz="4" w:space="0" w:color="auto"/>
              <w:right w:val="single" w:sz="4" w:space="0" w:color="auto"/>
            </w:tcBorders>
            <w:shd w:val="clear" w:color="auto" w:fill="auto"/>
            <w:vAlign w:val="center"/>
            <w:hideMark/>
          </w:tcPr>
          <w:p w14:paraId="1F3FCD05" w14:textId="77777777" w:rsidR="00A931EA" w:rsidRPr="00EE3251" w:rsidRDefault="00A931EA" w:rsidP="004F3EFB">
            <w:pPr>
              <w:jc w:val="right"/>
              <w:rPr>
                <w:rFonts w:eastAsia="新細明體"/>
                <w:color w:val="000000"/>
              </w:rPr>
            </w:pPr>
            <w:r w:rsidRPr="00EE3251">
              <w:rPr>
                <w:color w:val="000000"/>
              </w:rPr>
              <w:t>35</w:t>
            </w:r>
          </w:p>
        </w:tc>
        <w:tc>
          <w:tcPr>
            <w:tcW w:w="1060" w:type="dxa"/>
            <w:tcBorders>
              <w:top w:val="nil"/>
              <w:left w:val="nil"/>
              <w:bottom w:val="single" w:sz="4" w:space="0" w:color="auto"/>
              <w:right w:val="single" w:sz="8" w:space="0" w:color="auto"/>
            </w:tcBorders>
            <w:shd w:val="clear" w:color="auto" w:fill="auto"/>
            <w:vAlign w:val="center"/>
            <w:hideMark/>
          </w:tcPr>
          <w:p w14:paraId="6DA9016B" w14:textId="77777777" w:rsidR="00A931EA" w:rsidRPr="00EE3251" w:rsidRDefault="00A931EA" w:rsidP="004F3EFB">
            <w:pPr>
              <w:jc w:val="right"/>
              <w:rPr>
                <w:rFonts w:eastAsia="新細明體"/>
                <w:color w:val="000000"/>
              </w:rPr>
            </w:pPr>
            <w:r w:rsidRPr="00EE3251">
              <w:rPr>
                <w:color w:val="000000"/>
              </w:rPr>
              <w:t>65</w:t>
            </w:r>
          </w:p>
        </w:tc>
      </w:tr>
      <w:tr w:rsidR="00A931EA" w:rsidRPr="00EE3251" w14:paraId="4DE1EEA9" w14:textId="77777777" w:rsidTr="004F3EFB">
        <w:trPr>
          <w:trHeight w:val="399"/>
          <w:jc w:val="center"/>
        </w:trPr>
        <w:tc>
          <w:tcPr>
            <w:tcW w:w="3240" w:type="dxa"/>
            <w:gridSpan w:val="3"/>
            <w:tcBorders>
              <w:top w:val="single" w:sz="4" w:space="0" w:color="auto"/>
              <w:left w:val="single" w:sz="8" w:space="0" w:color="auto"/>
              <w:bottom w:val="single" w:sz="8" w:space="0" w:color="auto"/>
              <w:right w:val="single" w:sz="4" w:space="0" w:color="auto"/>
            </w:tcBorders>
            <w:shd w:val="clear" w:color="000000" w:fill="D8E4BC"/>
            <w:noWrap/>
            <w:vAlign w:val="center"/>
            <w:hideMark/>
          </w:tcPr>
          <w:p w14:paraId="626F17ED" w14:textId="77777777" w:rsidR="00A931EA" w:rsidRPr="00EE3251" w:rsidRDefault="00A931EA" w:rsidP="004F3EFB">
            <w:pPr>
              <w:widowControl/>
              <w:adjustRightInd/>
              <w:spacing w:line="240" w:lineRule="auto"/>
              <w:jc w:val="center"/>
              <w:textAlignment w:val="auto"/>
              <w:rPr>
                <w:b/>
                <w:bCs/>
              </w:rPr>
            </w:pPr>
            <w:r w:rsidRPr="00EE3251">
              <w:rPr>
                <w:b/>
                <w:bCs/>
              </w:rPr>
              <w:t>合計</w:t>
            </w:r>
          </w:p>
        </w:tc>
        <w:tc>
          <w:tcPr>
            <w:tcW w:w="1040" w:type="dxa"/>
            <w:tcBorders>
              <w:top w:val="nil"/>
              <w:left w:val="nil"/>
              <w:bottom w:val="single" w:sz="8" w:space="0" w:color="auto"/>
              <w:right w:val="single" w:sz="4" w:space="0" w:color="auto"/>
            </w:tcBorders>
            <w:shd w:val="clear" w:color="000000" w:fill="D8E4BC"/>
            <w:vAlign w:val="center"/>
            <w:hideMark/>
          </w:tcPr>
          <w:p w14:paraId="5AF5CA3E" w14:textId="77777777" w:rsidR="00A931EA" w:rsidRPr="00EE3251" w:rsidRDefault="00A931EA" w:rsidP="004F3EFB">
            <w:pPr>
              <w:jc w:val="right"/>
              <w:rPr>
                <w:rFonts w:eastAsia="新細明體"/>
                <w:b/>
                <w:color w:val="000000"/>
              </w:rPr>
            </w:pPr>
            <w:r w:rsidRPr="00EE3251">
              <w:rPr>
                <w:b/>
                <w:color w:val="000000"/>
              </w:rPr>
              <w:t>8</w:t>
            </w:r>
          </w:p>
        </w:tc>
        <w:tc>
          <w:tcPr>
            <w:tcW w:w="1040" w:type="dxa"/>
            <w:tcBorders>
              <w:top w:val="nil"/>
              <w:left w:val="nil"/>
              <w:bottom w:val="single" w:sz="8" w:space="0" w:color="auto"/>
              <w:right w:val="single" w:sz="4" w:space="0" w:color="auto"/>
            </w:tcBorders>
            <w:shd w:val="clear" w:color="000000" w:fill="D8E4BC"/>
            <w:vAlign w:val="center"/>
            <w:hideMark/>
          </w:tcPr>
          <w:p w14:paraId="225CA2FD" w14:textId="77777777" w:rsidR="00A931EA" w:rsidRPr="00EE3251" w:rsidRDefault="00A931EA" w:rsidP="004F3EFB">
            <w:pPr>
              <w:jc w:val="right"/>
              <w:rPr>
                <w:rFonts w:eastAsia="新細明體"/>
                <w:b/>
                <w:color w:val="000000"/>
              </w:rPr>
            </w:pPr>
            <w:r w:rsidRPr="00EE3251">
              <w:rPr>
                <w:b/>
                <w:color w:val="000000"/>
              </w:rPr>
              <w:t>94</w:t>
            </w:r>
          </w:p>
        </w:tc>
        <w:tc>
          <w:tcPr>
            <w:tcW w:w="1040" w:type="dxa"/>
            <w:tcBorders>
              <w:top w:val="nil"/>
              <w:left w:val="nil"/>
              <w:bottom w:val="single" w:sz="8" w:space="0" w:color="auto"/>
              <w:right w:val="single" w:sz="4" w:space="0" w:color="auto"/>
            </w:tcBorders>
            <w:shd w:val="clear" w:color="000000" w:fill="D8E4BC"/>
            <w:vAlign w:val="center"/>
            <w:hideMark/>
          </w:tcPr>
          <w:p w14:paraId="56E57E0E" w14:textId="77777777" w:rsidR="00A931EA" w:rsidRPr="00EE3251" w:rsidRDefault="00A931EA" w:rsidP="004F3EFB">
            <w:pPr>
              <w:jc w:val="right"/>
              <w:rPr>
                <w:rFonts w:eastAsia="新細明體"/>
                <w:b/>
                <w:color w:val="000000"/>
              </w:rPr>
            </w:pPr>
            <w:r w:rsidRPr="00EE3251">
              <w:rPr>
                <w:b/>
                <w:color w:val="000000"/>
              </w:rPr>
              <w:t>81</w:t>
            </w:r>
          </w:p>
        </w:tc>
        <w:tc>
          <w:tcPr>
            <w:tcW w:w="1040" w:type="dxa"/>
            <w:tcBorders>
              <w:top w:val="nil"/>
              <w:left w:val="nil"/>
              <w:bottom w:val="single" w:sz="8" w:space="0" w:color="auto"/>
              <w:right w:val="single" w:sz="4" w:space="0" w:color="auto"/>
            </w:tcBorders>
            <w:shd w:val="clear" w:color="000000" w:fill="D8E4BC"/>
            <w:vAlign w:val="center"/>
            <w:hideMark/>
          </w:tcPr>
          <w:p w14:paraId="3D21B721" w14:textId="77777777" w:rsidR="00A931EA" w:rsidRPr="00EE3251" w:rsidRDefault="00A931EA" w:rsidP="004F3EFB">
            <w:pPr>
              <w:jc w:val="right"/>
              <w:rPr>
                <w:rFonts w:eastAsia="新細明體"/>
                <w:b/>
                <w:color w:val="000000"/>
              </w:rPr>
            </w:pPr>
            <w:r w:rsidRPr="00EE3251">
              <w:rPr>
                <w:b/>
                <w:color w:val="000000"/>
              </w:rPr>
              <w:t>183</w:t>
            </w:r>
          </w:p>
        </w:tc>
        <w:tc>
          <w:tcPr>
            <w:tcW w:w="1059" w:type="dxa"/>
            <w:tcBorders>
              <w:top w:val="nil"/>
              <w:left w:val="nil"/>
              <w:bottom w:val="single" w:sz="8" w:space="0" w:color="auto"/>
              <w:right w:val="single" w:sz="4" w:space="0" w:color="auto"/>
            </w:tcBorders>
            <w:shd w:val="clear" w:color="000000" w:fill="D8E4BC"/>
            <w:vAlign w:val="center"/>
            <w:hideMark/>
          </w:tcPr>
          <w:p w14:paraId="517B30DF" w14:textId="77777777" w:rsidR="00A931EA" w:rsidRPr="00EE3251" w:rsidRDefault="00A931EA" w:rsidP="004F3EFB">
            <w:pPr>
              <w:jc w:val="right"/>
              <w:rPr>
                <w:rFonts w:eastAsia="新細明體"/>
                <w:b/>
                <w:color w:val="000000"/>
              </w:rPr>
            </w:pPr>
            <w:r w:rsidRPr="00EE3251">
              <w:rPr>
                <w:b/>
                <w:color w:val="000000"/>
              </w:rPr>
              <w:t>14</w:t>
            </w:r>
          </w:p>
        </w:tc>
        <w:tc>
          <w:tcPr>
            <w:tcW w:w="1060" w:type="dxa"/>
            <w:tcBorders>
              <w:top w:val="nil"/>
              <w:left w:val="nil"/>
              <w:bottom w:val="single" w:sz="8" w:space="0" w:color="auto"/>
              <w:right w:val="single" w:sz="4" w:space="0" w:color="auto"/>
            </w:tcBorders>
            <w:shd w:val="clear" w:color="000000" w:fill="D8E4BC"/>
            <w:vAlign w:val="center"/>
            <w:hideMark/>
          </w:tcPr>
          <w:p w14:paraId="7E0ECA94" w14:textId="77777777" w:rsidR="00A931EA" w:rsidRPr="00EE3251" w:rsidRDefault="00A931EA" w:rsidP="004F3EFB">
            <w:pPr>
              <w:jc w:val="right"/>
              <w:rPr>
                <w:rFonts w:eastAsia="新細明體"/>
                <w:b/>
                <w:color w:val="000000"/>
              </w:rPr>
            </w:pPr>
            <w:r w:rsidRPr="00EE3251">
              <w:rPr>
                <w:b/>
                <w:color w:val="000000"/>
              </w:rPr>
              <w:t>163</w:t>
            </w:r>
          </w:p>
        </w:tc>
        <w:tc>
          <w:tcPr>
            <w:tcW w:w="1060" w:type="dxa"/>
            <w:tcBorders>
              <w:top w:val="nil"/>
              <w:left w:val="nil"/>
              <w:bottom w:val="single" w:sz="8" w:space="0" w:color="auto"/>
              <w:right w:val="single" w:sz="4" w:space="0" w:color="auto"/>
            </w:tcBorders>
            <w:shd w:val="clear" w:color="000000" w:fill="D8E4BC"/>
            <w:vAlign w:val="center"/>
            <w:hideMark/>
          </w:tcPr>
          <w:p w14:paraId="187E7B5E" w14:textId="77777777" w:rsidR="00A931EA" w:rsidRPr="00EE3251" w:rsidRDefault="00A931EA" w:rsidP="004F3EFB">
            <w:pPr>
              <w:jc w:val="right"/>
              <w:rPr>
                <w:rFonts w:eastAsia="新細明體"/>
                <w:b/>
                <w:color w:val="000000"/>
              </w:rPr>
            </w:pPr>
            <w:r w:rsidRPr="00EE3251">
              <w:rPr>
                <w:b/>
                <w:color w:val="000000"/>
              </w:rPr>
              <w:t>139</w:t>
            </w:r>
          </w:p>
        </w:tc>
        <w:tc>
          <w:tcPr>
            <w:tcW w:w="1060" w:type="dxa"/>
            <w:tcBorders>
              <w:top w:val="nil"/>
              <w:left w:val="nil"/>
              <w:bottom w:val="single" w:sz="8" w:space="0" w:color="auto"/>
              <w:right w:val="single" w:sz="8" w:space="0" w:color="auto"/>
            </w:tcBorders>
            <w:shd w:val="clear" w:color="000000" w:fill="D8E4BC"/>
            <w:vAlign w:val="center"/>
            <w:hideMark/>
          </w:tcPr>
          <w:p w14:paraId="474F7255" w14:textId="77777777" w:rsidR="00A931EA" w:rsidRPr="00EE3251" w:rsidRDefault="00A931EA" w:rsidP="004F3EFB">
            <w:pPr>
              <w:jc w:val="right"/>
              <w:rPr>
                <w:rFonts w:eastAsia="新細明體"/>
                <w:b/>
                <w:color w:val="000000"/>
              </w:rPr>
            </w:pPr>
            <w:r w:rsidRPr="00EE3251">
              <w:rPr>
                <w:b/>
                <w:color w:val="000000"/>
              </w:rPr>
              <w:t>316</w:t>
            </w:r>
          </w:p>
        </w:tc>
      </w:tr>
    </w:tbl>
    <w:p w14:paraId="6F8DA3AE" w14:textId="77777777" w:rsidR="00A931EA" w:rsidRPr="00EE3251" w:rsidRDefault="00A931EA" w:rsidP="00A931EA">
      <w:pPr>
        <w:adjustRightInd/>
        <w:spacing w:afterLines="50" w:after="120" w:line="400" w:lineRule="exact"/>
        <w:ind w:leftChars="590" w:left="1416"/>
        <w:jc w:val="both"/>
        <w:textAlignment w:val="auto"/>
      </w:pPr>
      <w:r w:rsidRPr="00EE3251">
        <w:t>註：國內差旅費限專案人員因計畫無形資產引進或委託研究或驗證等必要之差旅費。</w:t>
      </w:r>
    </w:p>
    <w:p w14:paraId="27CD45B2" w14:textId="080E4B1A" w:rsidR="00A931EA" w:rsidRDefault="00A931EA" w:rsidP="00A931EA">
      <w:pPr>
        <w:adjustRightInd/>
        <w:spacing w:afterLines="50" w:after="120" w:line="400" w:lineRule="exact"/>
        <w:jc w:val="both"/>
        <w:textAlignment w:val="auto"/>
      </w:pPr>
      <w:r w:rsidRPr="00EE3251">
        <w:br w:type="page"/>
      </w:r>
    </w:p>
    <w:p w14:paraId="2763E7E2" w14:textId="0C04B965" w:rsidR="00FE3D41" w:rsidRPr="00EE3251" w:rsidRDefault="00FE3D41" w:rsidP="00FE3D41">
      <w:pPr>
        <w:pStyle w:val="aff2"/>
      </w:pPr>
      <w:bookmarkStart w:id="528" w:name="_Toc39829515"/>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21</w:t>
      </w:r>
      <w:r>
        <w:fldChar w:fldCharType="end"/>
      </w:r>
      <w:r w:rsidRPr="00EE3251">
        <w:t>專利申請費</w:t>
      </w:r>
      <w:r>
        <w:rPr>
          <w:rFonts w:hint="eastAsia"/>
        </w:rPr>
        <w:t>(</w:t>
      </w:r>
      <w:r>
        <w:rPr>
          <w:rFonts w:hint="eastAsia"/>
        </w:rPr>
        <w:t>先進車</w:t>
      </w:r>
      <w:r>
        <w:rPr>
          <w:rFonts w:hint="eastAsia"/>
        </w:rPr>
        <w:t>)</w:t>
      </w:r>
      <w:bookmarkEnd w:id="528"/>
    </w:p>
    <w:tbl>
      <w:tblPr>
        <w:tblW w:w="13892" w:type="dxa"/>
        <w:jc w:val="center"/>
        <w:tblLayout w:type="fixed"/>
        <w:tblCellMar>
          <w:left w:w="28" w:type="dxa"/>
          <w:right w:w="28" w:type="dxa"/>
        </w:tblCellMar>
        <w:tblLook w:val="04A0" w:firstRow="1" w:lastRow="0" w:firstColumn="1" w:lastColumn="0" w:noHBand="0" w:noVBand="1"/>
      </w:tblPr>
      <w:tblGrid>
        <w:gridCol w:w="710"/>
        <w:gridCol w:w="3830"/>
        <w:gridCol w:w="1236"/>
        <w:gridCol w:w="1335"/>
        <w:gridCol w:w="1335"/>
        <w:gridCol w:w="1336"/>
        <w:gridCol w:w="1370"/>
        <w:gridCol w:w="1370"/>
        <w:gridCol w:w="1370"/>
      </w:tblGrid>
      <w:tr w:rsidR="00A931EA" w:rsidRPr="00EE3251" w14:paraId="19B62CFE" w14:textId="77777777" w:rsidTr="004F3EFB">
        <w:trPr>
          <w:trHeight w:val="362"/>
          <w:jc w:val="center"/>
        </w:trPr>
        <w:tc>
          <w:tcPr>
            <w:tcW w:w="13892" w:type="dxa"/>
            <w:gridSpan w:val="9"/>
            <w:tcBorders>
              <w:top w:val="nil"/>
              <w:left w:val="nil"/>
              <w:bottom w:val="nil"/>
              <w:right w:val="nil"/>
            </w:tcBorders>
            <w:shd w:val="clear" w:color="auto" w:fill="auto"/>
            <w:noWrap/>
            <w:vAlign w:val="center"/>
            <w:hideMark/>
          </w:tcPr>
          <w:p w14:paraId="08F77E55" w14:textId="77777777" w:rsidR="00A931EA" w:rsidRPr="00EE3251" w:rsidRDefault="00A931EA" w:rsidP="004F3EFB">
            <w:pPr>
              <w:widowControl/>
            </w:pPr>
            <w:r w:rsidRPr="00EE3251">
              <w:t>2.7</w:t>
            </w:r>
            <w:r w:rsidRPr="00EE3251">
              <w:t>專利申請費</w:t>
            </w:r>
          </w:p>
        </w:tc>
      </w:tr>
      <w:tr w:rsidR="00A931EA" w:rsidRPr="00EE3251" w14:paraId="0889B4FE" w14:textId="77777777" w:rsidTr="004F3EFB">
        <w:trPr>
          <w:trHeight w:val="362"/>
          <w:jc w:val="center"/>
        </w:trPr>
        <w:tc>
          <w:tcPr>
            <w:tcW w:w="13892" w:type="dxa"/>
            <w:gridSpan w:val="9"/>
            <w:tcBorders>
              <w:top w:val="nil"/>
              <w:left w:val="nil"/>
              <w:bottom w:val="nil"/>
              <w:right w:val="nil"/>
            </w:tcBorders>
            <w:shd w:val="clear" w:color="auto" w:fill="auto"/>
            <w:noWrap/>
            <w:vAlign w:val="center"/>
            <w:hideMark/>
          </w:tcPr>
          <w:p w14:paraId="7CE8C2E5" w14:textId="77777777" w:rsidR="00A931EA" w:rsidRPr="00EE3251" w:rsidRDefault="00A931EA" w:rsidP="004F3EFB">
            <w:pPr>
              <w:widowControl/>
              <w:jc w:val="right"/>
            </w:pPr>
            <w:r w:rsidRPr="00EE3251">
              <w:t>單位：千元</w:t>
            </w:r>
          </w:p>
        </w:tc>
      </w:tr>
      <w:tr w:rsidR="00A931EA" w:rsidRPr="00EE3251" w14:paraId="4A81487C" w14:textId="77777777" w:rsidTr="004F3EFB">
        <w:trPr>
          <w:trHeight w:val="362"/>
          <w:jc w:val="center"/>
        </w:trPr>
        <w:tc>
          <w:tcPr>
            <w:tcW w:w="71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5F13A09" w14:textId="77777777" w:rsidR="00A931EA" w:rsidRPr="00EE3251" w:rsidRDefault="00A931EA" w:rsidP="004F3EFB">
            <w:pPr>
              <w:widowControl/>
              <w:jc w:val="center"/>
            </w:pPr>
          </w:p>
        </w:tc>
        <w:tc>
          <w:tcPr>
            <w:tcW w:w="5066"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324C22DE" w14:textId="77777777" w:rsidR="00A931EA" w:rsidRPr="00EE3251" w:rsidRDefault="00A931EA" w:rsidP="004F3EFB">
            <w:pPr>
              <w:widowControl/>
              <w:jc w:val="center"/>
            </w:pPr>
            <w:r w:rsidRPr="00EE3251">
              <w:t>擬申請專利之研發成果名稱</w:t>
            </w:r>
          </w:p>
        </w:tc>
        <w:tc>
          <w:tcPr>
            <w:tcW w:w="4006" w:type="dxa"/>
            <w:gridSpan w:val="3"/>
            <w:tcBorders>
              <w:top w:val="single" w:sz="8" w:space="0" w:color="auto"/>
              <w:left w:val="nil"/>
              <w:bottom w:val="single" w:sz="4" w:space="0" w:color="auto"/>
              <w:right w:val="single" w:sz="4" w:space="0" w:color="auto"/>
            </w:tcBorders>
            <w:shd w:val="clear" w:color="auto" w:fill="auto"/>
            <w:noWrap/>
            <w:vAlign w:val="center"/>
            <w:hideMark/>
          </w:tcPr>
          <w:p w14:paraId="2DE26FF2" w14:textId="77777777" w:rsidR="00A931EA" w:rsidRPr="00EE3251" w:rsidRDefault="00A931EA" w:rsidP="004F3EFB">
            <w:pPr>
              <w:widowControl/>
              <w:jc w:val="center"/>
            </w:pPr>
            <w:r w:rsidRPr="00EE3251">
              <w:t>件數</w:t>
            </w:r>
          </w:p>
        </w:tc>
        <w:tc>
          <w:tcPr>
            <w:tcW w:w="411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62ED73D3" w14:textId="77777777" w:rsidR="00A931EA" w:rsidRPr="00EE3251" w:rsidRDefault="00A931EA" w:rsidP="004F3EFB">
            <w:pPr>
              <w:widowControl/>
              <w:jc w:val="center"/>
            </w:pPr>
            <w:r w:rsidRPr="00EE3251">
              <w:t>預估費用</w:t>
            </w:r>
          </w:p>
        </w:tc>
      </w:tr>
      <w:tr w:rsidR="00A931EA" w:rsidRPr="00EE3251" w14:paraId="02DEFE54" w14:textId="77777777" w:rsidTr="004F3EFB">
        <w:trPr>
          <w:trHeight w:val="362"/>
          <w:jc w:val="center"/>
        </w:trPr>
        <w:tc>
          <w:tcPr>
            <w:tcW w:w="710" w:type="dxa"/>
            <w:vMerge/>
            <w:tcBorders>
              <w:top w:val="single" w:sz="8" w:space="0" w:color="auto"/>
              <w:left w:val="single" w:sz="8" w:space="0" w:color="auto"/>
              <w:bottom w:val="single" w:sz="4" w:space="0" w:color="auto"/>
              <w:right w:val="single" w:sz="4" w:space="0" w:color="auto"/>
            </w:tcBorders>
            <w:vAlign w:val="center"/>
            <w:hideMark/>
          </w:tcPr>
          <w:p w14:paraId="5CC686ED" w14:textId="77777777" w:rsidR="00A931EA" w:rsidRPr="00EE3251" w:rsidRDefault="00A931EA" w:rsidP="004F3EFB">
            <w:pPr>
              <w:widowControl/>
              <w:jc w:val="center"/>
            </w:pPr>
          </w:p>
        </w:tc>
        <w:tc>
          <w:tcPr>
            <w:tcW w:w="5066" w:type="dxa"/>
            <w:gridSpan w:val="2"/>
            <w:vMerge/>
            <w:tcBorders>
              <w:top w:val="single" w:sz="8" w:space="0" w:color="auto"/>
              <w:left w:val="single" w:sz="4" w:space="0" w:color="auto"/>
              <w:bottom w:val="single" w:sz="4" w:space="0" w:color="auto"/>
              <w:right w:val="single" w:sz="4" w:space="0" w:color="auto"/>
            </w:tcBorders>
            <w:vAlign w:val="center"/>
            <w:hideMark/>
          </w:tcPr>
          <w:p w14:paraId="47330FAF" w14:textId="77777777" w:rsidR="00A931EA" w:rsidRPr="00EE3251" w:rsidRDefault="00A931EA" w:rsidP="004F3EFB">
            <w:pPr>
              <w:widowControl/>
              <w:jc w:val="center"/>
            </w:pPr>
          </w:p>
        </w:tc>
        <w:tc>
          <w:tcPr>
            <w:tcW w:w="1335" w:type="dxa"/>
            <w:tcBorders>
              <w:top w:val="nil"/>
              <w:left w:val="nil"/>
              <w:bottom w:val="single" w:sz="4" w:space="0" w:color="auto"/>
              <w:right w:val="single" w:sz="4" w:space="0" w:color="auto"/>
            </w:tcBorders>
            <w:shd w:val="clear" w:color="auto" w:fill="auto"/>
            <w:noWrap/>
            <w:vAlign w:val="bottom"/>
            <w:hideMark/>
          </w:tcPr>
          <w:p w14:paraId="0CED8166" w14:textId="77777777" w:rsidR="00A931EA" w:rsidRPr="00EE3251" w:rsidRDefault="00A931EA" w:rsidP="004F3EFB">
            <w:pPr>
              <w:widowControl/>
              <w:adjustRightInd/>
              <w:spacing w:line="240" w:lineRule="auto"/>
              <w:jc w:val="center"/>
            </w:pPr>
            <w:r w:rsidRPr="00EE3251">
              <w:t>108</w:t>
            </w:r>
            <w:r w:rsidRPr="00EE3251">
              <w:t>年度</w:t>
            </w:r>
          </w:p>
        </w:tc>
        <w:tc>
          <w:tcPr>
            <w:tcW w:w="1335" w:type="dxa"/>
            <w:tcBorders>
              <w:top w:val="nil"/>
              <w:left w:val="nil"/>
              <w:bottom w:val="single" w:sz="4" w:space="0" w:color="auto"/>
              <w:right w:val="single" w:sz="4" w:space="0" w:color="auto"/>
            </w:tcBorders>
            <w:shd w:val="clear" w:color="auto" w:fill="auto"/>
            <w:noWrap/>
            <w:vAlign w:val="center"/>
            <w:hideMark/>
          </w:tcPr>
          <w:p w14:paraId="0E89CAD9" w14:textId="77777777" w:rsidR="00A931EA" w:rsidRPr="00EE3251" w:rsidRDefault="00A931EA" w:rsidP="004F3EFB">
            <w:pPr>
              <w:widowControl/>
              <w:adjustRightInd/>
              <w:spacing w:line="240" w:lineRule="auto"/>
              <w:jc w:val="center"/>
            </w:pPr>
            <w:r w:rsidRPr="00EE3251">
              <w:t>109</w:t>
            </w:r>
            <w:r w:rsidRPr="00EE3251">
              <w:t>年度</w:t>
            </w:r>
          </w:p>
        </w:tc>
        <w:tc>
          <w:tcPr>
            <w:tcW w:w="1336" w:type="dxa"/>
            <w:tcBorders>
              <w:top w:val="nil"/>
              <w:left w:val="nil"/>
              <w:bottom w:val="single" w:sz="4" w:space="0" w:color="auto"/>
              <w:right w:val="single" w:sz="4" w:space="0" w:color="auto"/>
            </w:tcBorders>
            <w:shd w:val="clear" w:color="auto" w:fill="auto"/>
            <w:noWrap/>
            <w:vAlign w:val="center"/>
            <w:hideMark/>
          </w:tcPr>
          <w:p w14:paraId="5737A16D" w14:textId="77777777" w:rsidR="00A931EA" w:rsidRPr="00EE3251" w:rsidRDefault="00A931EA" w:rsidP="004F3EFB">
            <w:pPr>
              <w:widowControl/>
              <w:adjustRightInd/>
              <w:spacing w:line="240" w:lineRule="auto"/>
              <w:jc w:val="center"/>
            </w:pPr>
            <w:r w:rsidRPr="00EE3251">
              <w:t>110</w:t>
            </w:r>
            <w:r w:rsidRPr="00EE3251">
              <w:t>年度</w:t>
            </w:r>
          </w:p>
        </w:tc>
        <w:tc>
          <w:tcPr>
            <w:tcW w:w="1370" w:type="dxa"/>
            <w:tcBorders>
              <w:top w:val="nil"/>
              <w:left w:val="nil"/>
              <w:bottom w:val="single" w:sz="4" w:space="0" w:color="auto"/>
              <w:right w:val="single" w:sz="4" w:space="0" w:color="auto"/>
            </w:tcBorders>
            <w:shd w:val="clear" w:color="auto" w:fill="auto"/>
            <w:noWrap/>
            <w:vAlign w:val="bottom"/>
            <w:hideMark/>
          </w:tcPr>
          <w:p w14:paraId="0C38AE17" w14:textId="77777777" w:rsidR="00A931EA" w:rsidRPr="00EE3251" w:rsidRDefault="00A931EA" w:rsidP="004F3EFB">
            <w:pPr>
              <w:widowControl/>
              <w:adjustRightInd/>
              <w:spacing w:line="240" w:lineRule="auto"/>
              <w:jc w:val="center"/>
            </w:pPr>
            <w:r w:rsidRPr="00EE3251">
              <w:t>108</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757B5383" w14:textId="77777777" w:rsidR="00A931EA" w:rsidRPr="00EE3251" w:rsidRDefault="00A931EA" w:rsidP="004F3EFB">
            <w:pPr>
              <w:widowControl/>
              <w:adjustRightInd/>
              <w:spacing w:line="240" w:lineRule="auto"/>
              <w:jc w:val="center"/>
            </w:pPr>
            <w:r w:rsidRPr="00EE3251">
              <w:t>109</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173FBA69" w14:textId="77777777" w:rsidR="00A931EA" w:rsidRPr="00EE3251" w:rsidRDefault="00A931EA" w:rsidP="004F3EFB">
            <w:pPr>
              <w:widowControl/>
              <w:adjustRightInd/>
              <w:spacing w:line="240" w:lineRule="auto"/>
              <w:jc w:val="center"/>
            </w:pPr>
            <w:r w:rsidRPr="00EE3251">
              <w:t>110</w:t>
            </w:r>
            <w:r w:rsidRPr="00EE3251">
              <w:t>年度</w:t>
            </w:r>
          </w:p>
        </w:tc>
      </w:tr>
      <w:tr w:rsidR="00A931EA" w:rsidRPr="00EE3251" w14:paraId="21752205" w14:textId="77777777" w:rsidTr="004F3EFB">
        <w:trPr>
          <w:trHeight w:val="362"/>
          <w:jc w:val="center"/>
        </w:trPr>
        <w:tc>
          <w:tcPr>
            <w:tcW w:w="71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FCF8820" w14:textId="77777777" w:rsidR="00A931EA" w:rsidRPr="00EE3251" w:rsidRDefault="00A931EA" w:rsidP="004F3EFB">
            <w:pPr>
              <w:widowControl/>
              <w:jc w:val="center"/>
            </w:pPr>
            <w:r w:rsidRPr="00EE3251">
              <w:t>國內</w:t>
            </w:r>
          </w:p>
        </w:tc>
        <w:tc>
          <w:tcPr>
            <w:tcW w:w="50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A60288" w14:textId="77777777" w:rsidR="00A931EA" w:rsidRPr="00EE3251" w:rsidRDefault="00A931EA" w:rsidP="004F3EFB">
            <w:pPr>
              <w:rPr>
                <w:rFonts w:eastAsia="新細明體"/>
                <w:color w:val="000000"/>
              </w:rPr>
            </w:pPr>
            <w:r w:rsidRPr="00EE3251">
              <w:rPr>
                <w:color w:val="000000"/>
              </w:rPr>
              <w:t>整合</w:t>
            </w:r>
            <w:r w:rsidRPr="00EE3251">
              <w:rPr>
                <w:color w:val="000000"/>
              </w:rPr>
              <w:t>AIM</w:t>
            </w:r>
            <w:r w:rsidRPr="00EE3251">
              <w:rPr>
                <w:color w:val="000000"/>
              </w:rPr>
              <w:t>晶片之系統平台架構</w:t>
            </w:r>
          </w:p>
        </w:tc>
        <w:tc>
          <w:tcPr>
            <w:tcW w:w="1335" w:type="dxa"/>
            <w:tcBorders>
              <w:top w:val="nil"/>
              <w:left w:val="nil"/>
              <w:bottom w:val="single" w:sz="4" w:space="0" w:color="auto"/>
              <w:right w:val="single" w:sz="4" w:space="0" w:color="auto"/>
            </w:tcBorders>
            <w:shd w:val="clear" w:color="auto" w:fill="auto"/>
            <w:noWrap/>
            <w:vAlign w:val="center"/>
            <w:hideMark/>
          </w:tcPr>
          <w:p w14:paraId="56BBC9C9"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5" w:type="dxa"/>
            <w:tcBorders>
              <w:top w:val="nil"/>
              <w:left w:val="nil"/>
              <w:bottom w:val="single" w:sz="4" w:space="0" w:color="auto"/>
              <w:right w:val="single" w:sz="4" w:space="0" w:color="auto"/>
            </w:tcBorders>
            <w:shd w:val="clear" w:color="auto" w:fill="auto"/>
            <w:noWrap/>
            <w:vAlign w:val="center"/>
            <w:hideMark/>
          </w:tcPr>
          <w:p w14:paraId="7D390E90"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6" w:type="dxa"/>
            <w:tcBorders>
              <w:top w:val="nil"/>
              <w:left w:val="nil"/>
              <w:bottom w:val="single" w:sz="4" w:space="0" w:color="auto"/>
              <w:right w:val="single" w:sz="4" w:space="0" w:color="auto"/>
            </w:tcBorders>
            <w:shd w:val="clear" w:color="auto" w:fill="auto"/>
            <w:noWrap/>
            <w:vAlign w:val="center"/>
            <w:hideMark/>
          </w:tcPr>
          <w:p w14:paraId="10F0B5C2" w14:textId="77777777" w:rsidR="00A931EA" w:rsidRPr="00EE3251" w:rsidRDefault="00A931EA" w:rsidP="004F3EFB">
            <w:pPr>
              <w:jc w:val="center"/>
              <w:rPr>
                <w:rFonts w:eastAsia="新細明體"/>
                <w:color w:val="000000"/>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hideMark/>
          </w:tcPr>
          <w:p w14:paraId="7D79884C"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hideMark/>
          </w:tcPr>
          <w:p w14:paraId="3A6ECDFC"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hideMark/>
          </w:tcPr>
          <w:p w14:paraId="47E1187C" w14:textId="77777777" w:rsidR="00A931EA" w:rsidRPr="00EE3251" w:rsidRDefault="00A931EA" w:rsidP="004F3EFB">
            <w:pPr>
              <w:jc w:val="right"/>
              <w:rPr>
                <w:rFonts w:eastAsia="新細明體"/>
                <w:color w:val="000000"/>
              </w:rPr>
            </w:pPr>
            <w:r w:rsidRPr="00EE3251">
              <w:rPr>
                <w:color w:val="000000"/>
              </w:rPr>
              <w:t>190</w:t>
            </w:r>
          </w:p>
        </w:tc>
      </w:tr>
      <w:tr w:rsidR="00A931EA" w:rsidRPr="00EE3251" w14:paraId="5CE77EE4" w14:textId="77777777" w:rsidTr="004F3EFB">
        <w:trPr>
          <w:trHeight w:val="362"/>
          <w:jc w:val="center"/>
        </w:trPr>
        <w:tc>
          <w:tcPr>
            <w:tcW w:w="710" w:type="dxa"/>
            <w:vMerge/>
            <w:tcBorders>
              <w:top w:val="nil"/>
              <w:left w:val="single" w:sz="8" w:space="0" w:color="auto"/>
              <w:bottom w:val="single" w:sz="4" w:space="0" w:color="auto"/>
              <w:right w:val="single" w:sz="4" w:space="0" w:color="auto"/>
            </w:tcBorders>
            <w:vAlign w:val="center"/>
            <w:hideMark/>
          </w:tcPr>
          <w:p w14:paraId="25A6CC8B" w14:textId="77777777" w:rsidR="00A931EA" w:rsidRPr="00EE3251" w:rsidRDefault="00A931EA" w:rsidP="004F3EFB">
            <w:pPr>
              <w:widowControl/>
              <w:jc w:val="center"/>
            </w:pPr>
          </w:p>
        </w:tc>
        <w:tc>
          <w:tcPr>
            <w:tcW w:w="50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B01C937" w14:textId="77777777" w:rsidR="00A931EA" w:rsidRPr="00EE3251" w:rsidRDefault="00A931EA" w:rsidP="004F3EFB">
            <w:pPr>
              <w:rPr>
                <w:rFonts w:eastAsia="新細明體"/>
                <w:color w:val="000000"/>
              </w:rPr>
            </w:pPr>
            <w:r w:rsidRPr="00EE3251">
              <w:rPr>
                <w:color w:val="000000"/>
              </w:rPr>
              <w:t>嵌入式系統之多類別物件辨識技術</w:t>
            </w:r>
          </w:p>
        </w:tc>
        <w:tc>
          <w:tcPr>
            <w:tcW w:w="1335" w:type="dxa"/>
            <w:tcBorders>
              <w:top w:val="nil"/>
              <w:left w:val="nil"/>
              <w:bottom w:val="single" w:sz="4" w:space="0" w:color="auto"/>
              <w:right w:val="single" w:sz="4" w:space="0" w:color="auto"/>
            </w:tcBorders>
            <w:shd w:val="clear" w:color="auto" w:fill="auto"/>
            <w:noWrap/>
            <w:vAlign w:val="center"/>
            <w:hideMark/>
          </w:tcPr>
          <w:p w14:paraId="5E90F8DA"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5" w:type="dxa"/>
            <w:tcBorders>
              <w:top w:val="nil"/>
              <w:left w:val="nil"/>
              <w:bottom w:val="single" w:sz="4" w:space="0" w:color="auto"/>
              <w:right w:val="single" w:sz="4" w:space="0" w:color="auto"/>
            </w:tcBorders>
            <w:shd w:val="clear" w:color="auto" w:fill="auto"/>
            <w:noWrap/>
            <w:vAlign w:val="center"/>
            <w:hideMark/>
          </w:tcPr>
          <w:p w14:paraId="7AA7B409"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6" w:type="dxa"/>
            <w:tcBorders>
              <w:top w:val="nil"/>
              <w:left w:val="nil"/>
              <w:bottom w:val="single" w:sz="4" w:space="0" w:color="auto"/>
              <w:right w:val="single" w:sz="4" w:space="0" w:color="auto"/>
            </w:tcBorders>
            <w:shd w:val="clear" w:color="auto" w:fill="auto"/>
            <w:noWrap/>
            <w:vAlign w:val="center"/>
            <w:hideMark/>
          </w:tcPr>
          <w:p w14:paraId="0EB2AC3E" w14:textId="77777777" w:rsidR="00A931EA" w:rsidRPr="00EE3251" w:rsidRDefault="00A931EA" w:rsidP="004F3EFB">
            <w:pPr>
              <w:jc w:val="center"/>
              <w:rPr>
                <w:rFonts w:eastAsia="新細明體"/>
                <w:color w:val="000000"/>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hideMark/>
          </w:tcPr>
          <w:p w14:paraId="77867A72"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hideMark/>
          </w:tcPr>
          <w:p w14:paraId="7D1462E4"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hideMark/>
          </w:tcPr>
          <w:p w14:paraId="1222D239" w14:textId="77777777" w:rsidR="00A931EA" w:rsidRPr="00EE3251" w:rsidRDefault="00A931EA" w:rsidP="004F3EFB">
            <w:pPr>
              <w:jc w:val="right"/>
              <w:rPr>
                <w:rFonts w:eastAsia="新細明體"/>
                <w:color w:val="000000"/>
              </w:rPr>
            </w:pPr>
            <w:r w:rsidRPr="00EE3251">
              <w:rPr>
                <w:color w:val="000000"/>
              </w:rPr>
              <w:t>190</w:t>
            </w:r>
          </w:p>
        </w:tc>
      </w:tr>
      <w:tr w:rsidR="00A931EA" w:rsidRPr="00EE3251" w14:paraId="19D5B0AD" w14:textId="77777777" w:rsidTr="004F3EFB">
        <w:trPr>
          <w:trHeight w:val="362"/>
          <w:jc w:val="center"/>
        </w:trPr>
        <w:tc>
          <w:tcPr>
            <w:tcW w:w="710" w:type="dxa"/>
            <w:vMerge/>
            <w:tcBorders>
              <w:top w:val="nil"/>
              <w:left w:val="single" w:sz="8" w:space="0" w:color="auto"/>
              <w:bottom w:val="single" w:sz="4" w:space="0" w:color="auto"/>
              <w:right w:val="single" w:sz="4" w:space="0" w:color="auto"/>
            </w:tcBorders>
            <w:vAlign w:val="center"/>
            <w:hideMark/>
          </w:tcPr>
          <w:p w14:paraId="37FBD4C9" w14:textId="77777777" w:rsidR="00A931EA" w:rsidRPr="00EE3251" w:rsidRDefault="00A931EA" w:rsidP="004F3EFB">
            <w:pPr>
              <w:widowControl/>
              <w:jc w:val="center"/>
            </w:pPr>
          </w:p>
        </w:tc>
        <w:tc>
          <w:tcPr>
            <w:tcW w:w="5066" w:type="dxa"/>
            <w:gridSpan w:val="2"/>
            <w:tcBorders>
              <w:top w:val="single" w:sz="4" w:space="0" w:color="auto"/>
              <w:left w:val="nil"/>
              <w:bottom w:val="single" w:sz="4" w:space="0" w:color="auto"/>
              <w:right w:val="single" w:sz="4" w:space="0" w:color="auto"/>
            </w:tcBorders>
            <w:shd w:val="clear" w:color="000000" w:fill="FFFFC0"/>
            <w:noWrap/>
            <w:vAlign w:val="center"/>
            <w:hideMark/>
          </w:tcPr>
          <w:p w14:paraId="531EE255" w14:textId="77777777" w:rsidR="00A931EA" w:rsidRPr="00EE3251" w:rsidRDefault="00A931EA" w:rsidP="004F3EFB">
            <w:pPr>
              <w:widowControl/>
              <w:jc w:val="center"/>
              <w:rPr>
                <w:b/>
                <w:bCs/>
              </w:rPr>
            </w:pPr>
            <w:r w:rsidRPr="00EE3251">
              <w:rPr>
                <w:b/>
                <w:bCs/>
              </w:rPr>
              <w:t>小</w:t>
            </w:r>
            <w:r w:rsidRPr="00EE3251">
              <w:rPr>
                <w:b/>
                <w:bCs/>
              </w:rPr>
              <w:t xml:space="preserve">          </w:t>
            </w:r>
            <w:r w:rsidRPr="00EE3251">
              <w:rPr>
                <w:b/>
                <w:bCs/>
              </w:rPr>
              <w:t>計</w:t>
            </w:r>
          </w:p>
        </w:tc>
        <w:tc>
          <w:tcPr>
            <w:tcW w:w="1335" w:type="dxa"/>
            <w:tcBorders>
              <w:top w:val="nil"/>
              <w:left w:val="nil"/>
              <w:bottom w:val="single" w:sz="4" w:space="0" w:color="auto"/>
              <w:right w:val="single" w:sz="4" w:space="0" w:color="auto"/>
            </w:tcBorders>
            <w:shd w:val="clear" w:color="000000" w:fill="FFFFC0"/>
            <w:noWrap/>
            <w:vAlign w:val="bottom"/>
            <w:hideMark/>
          </w:tcPr>
          <w:p w14:paraId="62DDC360" w14:textId="77777777" w:rsidR="00A931EA" w:rsidRPr="00EE3251" w:rsidRDefault="00A931EA" w:rsidP="004F3EFB">
            <w:pPr>
              <w:widowControl/>
              <w:jc w:val="center"/>
              <w:rPr>
                <w:b/>
                <w:bCs/>
              </w:rPr>
            </w:pPr>
            <w:r w:rsidRPr="00EE3251">
              <w:rPr>
                <w:b/>
                <w:bCs/>
              </w:rPr>
              <w:t>0</w:t>
            </w:r>
          </w:p>
        </w:tc>
        <w:tc>
          <w:tcPr>
            <w:tcW w:w="1335" w:type="dxa"/>
            <w:tcBorders>
              <w:top w:val="nil"/>
              <w:left w:val="nil"/>
              <w:bottom w:val="single" w:sz="4" w:space="0" w:color="auto"/>
              <w:right w:val="single" w:sz="4" w:space="0" w:color="auto"/>
            </w:tcBorders>
            <w:shd w:val="clear" w:color="000000" w:fill="FFFFC0"/>
            <w:noWrap/>
            <w:vAlign w:val="bottom"/>
            <w:hideMark/>
          </w:tcPr>
          <w:p w14:paraId="709D1450" w14:textId="77777777" w:rsidR="00A931EA" w:rsidRPr="00EE3251" w:rsidRDefault="00A931EA" w:rsidP="004F3EFB">
            <w:pPr>
              <w:widowControl/>
              <w:jc w:val="center"/>
              <w:rPr>
                <w:b/>
                <w:bCs/>
              </w:rPr>
            </w:pPr>
            <w:r w:rsidRPr="00EE3251">
              <w:rPr>
                <w:b/>
                <w:bCs/>
              </w:rPr>
              <w:t>0</w:t>
            </w:r>
          </w:p>
        </w:tc>
        <w:tc>
          <w:tcPr>
            <w:tcW w:w="1336" w:type="dxa"/>
            <w:tcBorders>
              <w:top w:val="nil"/>
              <w:left w:val="nil"/>
              <w:bottom w:val="single" w:sz="4" w:space="0" w:color="auto"/>
              <w:right w:val="single" w:sz="4" w:space="0" w:color="auto"/>
            </w:tcBorders>
            <w:shd w:val="clear" w:color="000000" w:fill="FFFFC0"/>
            <w:noWrap/>
            <w:vAlign w:val="bottom"/>
            <w:hideMark/>
          </w:tcPr>
          <w:p w14:paraId="5521241E" w14:textId="77777777" w:rsidR="00A931EA" w:rsidRPr="00EE3251" w:rsidRDefault="00A931EA" w:rsidP="004F3EFB">
            <w:pPr>
              <w:widowControl/>
              <w:jc w:val="center"/>
              <w:rPr>
                <w:b/>
                <w:bCs/>
              </w:rPr>
            </w:pPr>
            <w:r w:rsidRPr="00EE3251">
              <w:rPr>
                <w:b/>
                <w:bCs/>
              </w:rPr>
              <w:t>2</w:t>
            </w:r>
          </w:p>
        </w:tc>
        <w:tc>
          <w:tcPr>
            <w:tcW w:w="1370" w:type="dxa"/>
            <w:tcBorders>
              <w:top w:val="nil"/>
              <w:left w:val="nil"/>
              <w:bottom w:val="single" w:sz="4" w:space="0" w:color="auto"/>
              <w:right w:val="single" w:sz="4" w:space="0" w:color="auto"/>
            </w:tcBorders>
            <w:shd w:val="clear" w:color="000000" w:fill="FFFFC0"/>
            <w:noWrap/>
            <w:vAlign w:val="bottom"/>
            <w:hideMark/>
          </w:tcPr>
          <w:p w14:paraId="737371AE" w14:textId="77777777" w:rsidR="00A931EA" w:rsidRPr="00EE3251" w:rsidRDefault="00A931EA" w:rsidP="004F3EFB">
            <w:pPr>
              <w:widowControl/>
              <w:jc w:val="right"/>
              <w:rPr>
                <w:b/>
                <w:bCs/>
              </w:rPr>
            </w:pPr>
            <w:r w:rsidRPr="00EE3251">
              <w:rPr>
                <w:b/>
                <w:bCs/>
              </w:rPr>
              <w:t>0</w:t>
            </w:r>
          </w:p>
        </w:tc>
        <w:tc>
          <w:tcPr>
            <w:tcW w:w="1370" w:type="dxa"/>
            <w:tcBorders>
              <w:top w:val="nil"/>
              <w:left w:val="nil"/>
              <w:bottom w:val="single" w:sz="4" w:space="0" w:color="auto"/>
              <w:right w:val="single" w:sz="4" w:space="0" w:color="auto"/>
            </w:tcBorders>
            <w:shd w:val="clear" w:color="000000" w:fill="FFFFC0"/>
            <w:noWrap/>
            <w:vAlign w:val="bottom"/>
            <w:hideMark/>
          </w:tcPr>
          <w:p w14:paraId="2EDD17CC" w14:textId="77777777" w:rsidR="00A931EA" w:rsidRPr="00EE3251" w:rsidRDefault="00A931EA" w:rsidP="004F3EFB">
            <w:pPr>
              <w:widowControl/>
              <w:jc w:val="right"/>
              <w:rPr>
                <w:b/>
                <w:bCs/>
              </w:rPr>
            </w:pPr>
            <w:r w:rsidRPr="00EE3251">
              <w:rPr>
                <w:b/>
                <w:bCs/>
              </w:rPr>
              <w:t>0</w:t>
            </w:r>
          </w:p>
        </w:tc>
        <w:tc>
          <w:tcPr>
            <w:tcW w:w="1370" w:type="dxa"/>
            <w:tcBorders>
              <w:top w:val="nil"/>
              <w:left w:val="nil"/>
              <w:bottom w:val="single" w:sz="4" w:space="0" w:color="auto"/>
              <w:right w:val="single" w:sz="4" w:space="0" w:color="auto"/>
            </w:tcBorders>
            <w:shd w:val="clear" w:color="000000" w:fill="FFFFC0"/>
            <w:noWrap/>
            <w:vAlign w:val="bottom"/>
            <w:hideMark/>
          </w:tcPr>
          <w:p w14:paraId="72E6C30D" w14:textId="77777777" w:rsidR="00A931EA" w:rsidRPr="00EE3251" w:rsidRDefault="00A931EA" w:rsidP="004F3EFB">
            <w:pPr>
              <w:widowControl/>
              <w:jc w:val="right"/>
              <w:rPr>
                <w:b/>
                <w:bCs/>
              </w:rPr>
            </w:pPr>
            <w:r w:rsidRPr="00EE3251">
              <w:rPr>
                <w:b/>
                <w:bCs/>
              </w:rPr>
              <w:t>380</w:t>
            </w:r>
          </w:p>
        </w:tc>
      </w:tr>
      <w:tr w:rsidR="00A931EA" w:rsidRPr="00EE3251" w14:paraId="23945C6A" w14:textId="77777777" w:rsidTr="004F3EFB">
        <w:trPr>
          <w:trHeight w:val="362"/>
          <w:jc w:val="center"/>
        </w:trPr>
        <w:tc>
          <w:tcPr>
            <w:tcW w:w="71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35E7A65A" w14:textId="77777777" w:rsidR="00A931EA" w:rsidRPr="00EE3251" w:rsidRDefault="00A931EA" w:rsidP="004F3EFB">
            <w:pPr>
              <w:widowControl/>
              <w:jc w:val="center"/>
            </w:pPr>
            <w:r w:rsidRPr="00EE3251">
              <w:t>國外</w:t>
            </w:r>
          </w:p>
        </w:tc>
        <w:tc>
          <w:tcPr>
            <w:tcW w:w="38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E5ABCE" w14:textId="77777777" w:rsidR="00A931EA" w:rsidRPr="00EE3251" w:rsidRDefault="00A931EA" w:rsidP="004F3EFB">
            <w:pPr>
              <w:widowControl/>
              <w:jc w:val="center"/>
            </w:pPr>
            <w:r w:rsidRPr="00EE3251">
              <w:t>擬申請專利之研發成果名稱</w:t>
            </w:r>
          </w:p>
        </w:tc>
        <w:tc>
          <w:tcPr>
            <w:tcW w:w="12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FCC0E6" w14:textId="77777777" w:rsidR="00A931EA" w:rsidRPr="00EE3251" w:rsidRDefault="00A931EA" w:rsidP="004F3EFB">
            <w:pPr>
              <w:widowControl/>
              <w:jc w:val="center"/>
            </w:pPr>
            <w:r w:rsidRPr="00EE3251">
              <w:t>申請國家</w:t>
            </w:r>
          </w:p>
        </w:tc>
        <w:tc>
          <w:tcPr>
            <w:tcW w:w="4006" w:type="dxa"/>
            <w:gridSpan w:val="3"/>
            <w:tcBorders>
              <w:top w:val="single" w:sz="4" w:space="0" w:color="auto"/>
              <w:left w:val="nil"/>
              <w:bottom w:val="single" w:sz="4" w:space="0" w:color="auto"/>
              <w:right w:val="single" w:sz="4" w:space="0" w:color="auto"/>
            </w:tcBorders>
            <w:shd w:val="clear" w:color="auto" w:fill="auto"/>
            <w:noWrap/>
            <w:vAlign w:val="center"/>
            <w:hideMark/>
          </w:tcPr>
          <w:p w14:paraId="6E8100D5" w14:textId="77777777" w:rsidR="00A931EA" w:rsidRPr="00EE3251" w:rsidRDefault="00A931EA" w:rsidP="004F3EFB">
            <w:pPr>
              <w:widowControl/>
              <w:jc w:val="center"/>
            </w:pPr>
            <w:r w:rsidRPr="00EE3251">
              <w:t>件數</w:t>
            </w:r>
          </w:p>
        </w:tc>
        <w:tc>
          <w:tcPr>
            <w:tcW w:w="4110" w:type="dxa"/>
            <w:gridSpan w:val="3"/>
            <w:tcBorders>
              <w:top w:val="single" w:sz="4" w:space="0" w:color="auto"/>
              <w:left w:val="nil"/>
              <w:bottom w:val="single" w:sz="4" w:space="0" w:color="auto"/>
              <w:right w:val="single" w:sz="8" w:space="0" w:color="000000"/>
            </w:tcBorders>
            <w:shd w:val="clear" w:color="auto" w:fill="auto"/>
            <w:noWrap/>
            <w:vAlign w:val="center"/>
            <w:hideMark/>
          </w:tcPr>
          <w:p w14:paraId="6609DDF1" w14:textId="77777777" w:rsidR="00A931EA" w:rsidRPr="00EE3251" w:rsidRDefault="00A931EA" w:rsidP="004F3EFB">
            <w:pPr>
              <w:widowControl/>
              <w:jc w:val="center"/>
            </w:pPr>
            <w:r w:rsidRPr="00EE3251">
              <w:t>預估費用</w:t>
            </w:r>
          </w:p>
        </w:tc>
      </w:tr>
      <w:tr w:rsidR="00A931EA" w:rsidRPr="00EE3251" w14:paraId="725AEB21"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0DAA1DA3" w14:textId="77777777" w:rsidR="00A931EA" w:rsidRPr="00EE3251" w:rsidRDefault="00A931EA" w:rsidP="004F3EFB">
            <w:pPr>
              <w:widowControl/>
              <w:jc w:val="center"/>
            </w:pPr>
          </w:p>
        </w:tc>
        <w:tc>
          <w:tcPr>
            <w:tcW w:w="3830" w:type="dxa"/>
            <w:vMerge/>
            <w:tcBorders>
              <w:top w:val="nil"/>
              <w:left w:val="single" w:sz="4" w:space="0" w:color="auto"/>
              <w:bottom w:val="single" w:sz="4" w:space="0" w:color="auto"/>
              <w:right w:val="single" w:sz="4" w:space="0" w:color="auto"/>
            </w:tcBorders>
            <w:vAlign w:val="center"/>
            <w:hideMark/>
          </w:tcPr>
          <w:p w14:paraId="523FA27F" w14:textId="77777777" w:rsidR="00A931EA" w:rsidRPr="00EE3251" w:rsidRDefault="00A931EA" w:rsidP="004F3EFB">
            <w:pPr>
              <w:widowControl/>
              <w:jc w:val="center"/>
            </w:pPr>
          </w:p>
        </w:tc>
        <w:tc>
          <w:tcPr>
            <w:tcW w:w="1236" w:type="dxa"/>
            <w:vMerge/>
            <w:tcBorders>
              <w:top w:val="nil"/>
              <w:left w:val="single" w:sz="4" w:space="0" w:color="auto"/>
              <w:bottom w:val="single" w:sz="4" w:space="0" w:color="auto"/>
              <w:right w:val="single" w:sz="4" w:space="0" w:color="auto"/>
            </w:tcBorders>
            <w:vAlign w:val="center"/>
            <w:hideMark/>
          </w:tcPr>
          <w:p w14:paraId="6E49C963" w14:textId="77777777" w:rsidR="00A931EA" w:rsidRPr="00EE3251" w:rsidRDefault="00A931EA" w:rsidP="004F3EFB">
            <w:pPr>
              <w:widowControl/>
              <w:jc w:val="center"/>
            </w:pPr>
          </w:p>
        </w:tc>
        <w:tc>
          <w:tcPr>
            <w:tcW w:w="1335" w:type="dxa"/>
            <w:tcBorders>
              <w:top w:val="nil"/>
              <w:left w:val="nil"/>
              <w:bottom w:val="single" w:sz="4" w:space="0" w:color="auto"/>
              <w:right w:val="single" w:sz="4" w:space="0" w:color="auto"/>
            </w:tcBorders>
            <w:shd w:val="clear" w:color="auto" w:fill="auto"/>
            <w:noWrap/>
            <w:vAlign w:val="bottom"/>
            <w:hideMark/>
          </w:tcPr>
          <w:p w14:paraId="1FBFC058" w14:textId="77777777" w:rsidR="00A931EA" w:rsidRPr="00EE3251" w:rsidRDefault="00A931EA" w:rsidP="004F3EFB">
            <w:pPr>
              <w:widowControl/>
              <w:adjustRightInd/>
              <w:spacing w:line="240" w:lineRule="auto"/>
              <w:jc w:val="center"/>
            </w:pPr>
            <w:r w:rsidRPr="00EE3251">
              <w:t>108</w:t>
            </w:r>
            <w:r w:rsidRPr="00EE3251">
              <w:t>年度</w:t>
            </w:r>
          </w:p>
        </w:tc>
        <w:tc>
          <w:tcPr>
            <w:tcW w:w="1335" w:type="dxa"/>
            <w:tcBorders>
              <w:top w:val="nil"/>
              <w:left w:val="nil"/>
              <w:bottom w:val="single" w:sz="4" w:space="0" w:color="auto"/>
              <w:right w:val="single" w:sz="4" w:space="0" w:color="auto"/>
            </w:tcBorders>
            <w:shd w:val="clear" w:color="auto" w:fill="auto"/>
            <w:noWrap/>
            <w:vAlign w:val="center"/>
            <w:hideMark/>
          </w:tcPr>
          <w:p w14:paraId="1A42C0AB" w14:textId="77777777" w:rsidR="00A931EA" w:rsidRPr="00EE3251" w:rsidRDefault="00A931EA" w:rsidP="004F3EFB">
            <w:pPr>
              <w:widowControl/>
              <w:adjustRightInd/>
              <w:spacing w:line="240" w:lineRule="auto"/>
              <w:jc w:val="center"/>
            </w:pPr>
            <w:r w:rsidRPr="00EE3251">
              <w:t>109</w:t>
            </w:r>
            <w:r w:rsidRPr="00EE3251">
              <w:t>年度</w:t>
            </w:r>
          </w:p>
        </w:tc>
        <w:tc>
          <w:tcPr>
            <w:tcW w:w="1336" w:type="dxa"/>
            <w:tcBorders>
              <w:top w:val="nil"/>
              <w:left w:val="nil"/>
              <w:bottom w:val="single" w:sz="4" w:space="0" w:color="auto"/>
              <w:right w:val="single" w:sz="4" w:space="0" w:color="auto"/>
            </w:tcBorders>
            <w:shd w:val="clear" w:color="auto" w:fill="auto"/>
            <w:noWrap/>
            <w:vAlign w:val="center"/>
            <w:hideMark/>
          </w:tcPr>
          <w:p w14:paraId="0DE62BA7" w14:textId="77777777" w:rsidR="00A931EA" w:rsidRPr="00EE3251" w:rsidRDefault="00A931EA" w:rsidP="004F3EFB">
            <w:pPr>
              <w:widowControl/>
              <w:adjustRightInd/>
              <w:spacing w:line="240" w:lineRule="auto"/>
              <w:jc w:val="center"/>
            </w:pPr>
            <w:r w:rsidRPr="00EE3251">
              <w:t>110</w:t>
            </w:r>
            <w:r w:rsidRPr="00EE3251">
              <w:t>年度</w:t>
            </w:r>
          </w:p>
        </w:tc>
        <w:tc>
          <w:tcPr>
            <w:tcW w:w="1370" w:type="dxa"/>
            <w:tcBorders>
              <w:top w:val="nil"/>
              <w:left w:val="nil"/>
              <w:bottom w:val="single" w:sz="4" w:space="0" w:color="auto"/>
              <w:right w:val="single" w:sz="4" w:space="0" w:color="auto"/>
            </w:tcBorders>
            <w:shd w:val="clear" w:color="auto" w:fill="auto"/>
            <w:noWrap/>
            <w:vAlign w:val="bottom"/>
            <w:hideMark/>
          </w:tcPr>
          <w:p w14:paraId="52255CBD" w14:textId="77777777" w:rsidR="00A931EA" w:rsidRPr="00EE3251" w:rsidRDefault="00A931EA" w:rsidP="004F3EFB">
            <w:pPr>
              <w:widowControl/>
              <w:adjustRightInd/>
              <w:spacing w:line="240" w:lineRule="auto"/>
              <w:jc w:val="center"/>
            </w:pPr>
            <w:r w:rsidRPr="00EE3251">
              <w:t>108</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7E63ABE7" w14:textId="77777777" w:rsidR="00A931EA" w:rsidRPr="00EE3251" w:rsidRDefault="00A931EA" w:rsidP="004F3EFB">
            <w:pPr>
              <w:widowControl/>
              <w:adjustRightInd/>
              <w:spacing w:line="240" w:lineRule="auto"/>
              <w:jc w:val="center"/>
            </w:pPr>
            <w:r w:rsidRPr="00EE3251">
              <w:t>109</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50C6B6AD" w14:textId="77777777" w:rsidR="00A931EA" w:rsidRPr="00EE3251" w:rsidRDefault="00A931EA" w:rsidP="004F3EFB">
            <w:pPr>
              <w:widowControl/>
              <w:adjustRightInd/>
              <w:spacing w:line="240" w:lineRule="auto"/>
              <w:jc w:val="center"/>
            </w:pPr>
            <w:r w:rsidRPr="00EE3251">
              <w:t>110</w:t>
            </w:r>
            <w:r w:rsidRPr="00EE3251">
              <w:t>年度</w:t>
            </w:r>
          </w:p>
        </w:tc>
      </w:tr>
      <w:tr w:rsidR="00A931EA" w:rsidRPr="00EE3251" w14:paraId="17245076"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24FB3A7D" w14:textId="77777777" w:rsidR="00A931EA" w:rsidRPr="00EE3251" w:rsidRDefault="00A931EA" w:rsidP="004F3EFB">
            <w:pPr>
              <w:widowControl/>
              <w:jc w:val="center"/>
            </w:pPr>
          </w:p>
        </w:tc>
        <w:tc>
          <w:tcPr>
            <w:tcW w:w="3830" w:type="dxa"/>
            <w:tcBorders>
              <w:top w:val="nil"/>
              <w:left w:val="nil"/>
              <w:bottom w:val="single" w:sz="4" w:space="0" w:color="auto"/>
              <w:right w:val="single" w:sz="4" w:space="0" w:color="auto"/>
            </w:tcBorders>
            <w:shd w:val="clear" w:color="auto" w:fill="auto"/>
            <w:noWrap/>
            <w:vAlign w:val="center"/>
            <w:hideMark/>
          </w:tcPr>
          <w:p w14:paraId="54FF9DA8" w14:textId="77777777" w:rsidR="00A931EA" w:rsidRPr="00EE3251" w:rsidRDefault="00A931EA" w:rsidP="004F3EFB">
            <w:pPr>
              <w:rPr>
                <w:rFonts w:eastAsia="新細明體"/>
                <w:color w:val="000000"/>
              </w:rPr>
            </w:pPr>
            <w:r w:rsidRPr="00EE3251">
              <w:rPr>
                <w:color w:val="000000"/>
              </w:rPr>
              <w:t>整合</w:t>
            </w:r>
            <w:r w:rsidRPr="00EE3251">
              <w:rPr>
                <w:color w:val="000000"/>
              </w:rPr>
              <w:t>AIM</w:t>
            </w:r>
            <w:r w:rsidRPr="00EE3251">
              <w:rPr>
                <w:color w:val="000000"/>
              </w:rPr>
              <w:t>晶片之系統平台架構</w:t>
            </w:r>
          </w:p>
        </w:tc>
        <w:tc>
          <w:tcPr>
            <w:tcW w:w="1236" w:type="dxa"/>
            <w:tcBorders>
              <w:top w:val="nil"/>
              <w:left w:val="nil"/>
              <w:bottom w:val="single" w:sz="4" w:space="0" w:color="auto"/>
              <w:right w:val="single" w:sz="4" w:space="0" w:color="auto"/>
            </w:tcBorders>
            <w:shd w:val="clear" w:color="auto" w:fill="auto"/>
            <w:noWrap/>
            <w:vAlign w:val="center"/>
            <w:hideMark/>
          </w:tcPr>
          <w:p w14:paraId="6D502479" w14:textId="77777777" w:rsidR="00A931EA" w:rsidRPr="00EE3251" w:rsidRDefault="00A931EA" w:rsidP="004F3EFB">
            <w:pPr>
              <w:rPr>
                <w:rFonts w:eastAsia="新細明體"/>
                <w:color w:val="000000"/>
              </w:rPr>
            </w:pPr>
            <w:r w:rsidRPr="00EE3251">
              <w:rPr>
                <w:color w:val="000000"/>
              </w:rPr>
              <w:t>美國</w:t>
            </w:r>
          </w:p>
        </w:tc>
        <w:tc>
          <w:tcPr>
            <w:tcW w:w="1335" w:type="dxa"/>
            <w:tcBorders>
              <w:top w:val="nil"/>
              <w:left w:val="nil"/>
              <w:bottom w:val="single" w:sz="4" w:space="0" w:color="auto"/>
              <w:right w:val="single" w:sz="4" w:space="0" w:color="auto"/>
            </w:tcBorders>
            <w:shd w:val="clear" w:color="auto" w:fill="auto"/>
            <w:noWrap/>
            <w:vAlign w:val="center"/>
            <w:hideMark/>
          </w:tcPr>
          <w:p w14:paraId="36942C1F"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5" w:type="dxa"/>
            <w:tcBorders>
              <w:top w:val="nil"/>
              <w:left w:val="nil"/>
              <w:bottom w:val="single" w:sz="4" w:space="0" w:color="auto"/>
              <w:right w:val="single" w:sz="4" w:space="0" w:color="auto"/>
            </w:tcBorders>
            <w:shd w:val="clear" w:color="auto" w:fill="auto"/>
            <w:noWrap/>
            <w:vAlign w:val="center"/>
            <w:hideMark/>
          </w:tcPr>
          <w:p w14:paraId="6D6D65F8"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6" w:type="dxa"/>
            <w:tcBorders>
              <w:top w:val="nil"/>
              <w:left w:val="nil"/>
              <w:bottom w:val="single" w:sz="4" w:space="0" w:color="auto"/>
              <w:right w:val="single" w:sz="4" w:space="0" w:color="auto"/>
            </w:tcBorders>
            <w:shd w:val="clear" w:color="auto" w:fill="auto"/>
            <w:noWrap/>
            <w:vAlign w:val="center"/>
            <w:hideMark/>
          </w:tcPr>
          <w:p w14:paraId="18EDCA97" w14:textId="77777777" w:rsidR="00A931EA" w:rsidRPr="00EE3251" w:rsidRDefault="00A931EA" w:rsidP="004F3EFB">
            <w:pPr>
              <w:jc w:val="center"/>
              <w:rPr>
                <w:rFonts w:eastAsia="新細明體"/>
                <w:color w:val="000000"/>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hideMark/>
          </w:tcPr>
          <w:p w14:paraId="7581C11E"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hideMark/>
          </w:tcPr>
          <w:p w14:paraId="0DDA99EE"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hideMark/>
          </w:tcPr>
          <w:p w14:paraId="165006DF" w14:textId="77777777" w:rsidR="00A931EA" w:rsidRPr="00EE3251" w:rsidRDefault="00A931EA" w:rsidP="004F3EFB">
            <w:pPr>
              <w:jc w:val="right"/>
              <w:rPr>
                <w:rFonts w:eastAsia="新細明體"/>
                <w:color w:val="000000"/>
              </w:rPr>
            </w:pPr>
            <w:r w:rsidRPr="00EE3251">
              <w:rPr>
                <w:color w:val="000000"/>
              </w:rPr>
              <w:t>350</w:t>
            </w:r>
          </w:p>
        </w:tc>
      </w:tr>
      <w:tr w:rsidR="00A931EA" w:rsidRPr="00EE3251" w14:paraId="31FABE6F"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672F823A" w14:textId="77777777" w:rsidR="00A931EA" w:rsidRPr="00EE3251" w:rsidRDefault="00A931EA" w:rsidP="004F3EFB">
            <w:pPr>
              <w:widowControl/>
              <w:jc w:val="center"/>
            </w:pPr>
          </w:p>
        </w:tc>
        <w:tc>
          <w:tcPr>
            <w:tcW w:w="3830" w:type="dxa"/>
            <w:tcBorders>
              <w:top w:val="nil"/>
              <w:left w:val="nil"/>
              <w:bottom w:val="single" w:sz="4" w:space="0" w:color="auto"/>
              <w:right w:val="single" w:sz="4" w:space="0" w:color="auto"/>
            </w:tcBorders>
            <w:shd w:val="clear" w:color="auto" w:fill="auto"/>
            <w:noWrap/>
            <w:vAlign w:val="center"/>
            <w:hideMark/>
          </w:tcPr>
          <w:p w14:paraId="24A3D03A" w14:textId="77777777" w:rsidR="00A931EA" w:rsidRPr="00EE3251" w:rsidRDefault="00A931EA" w:rsidP="004F3EFB">
            <w:pPr>
              <w:rPr>
                <w:rFonts w:eastAsia="新細明體"/>
                <w:color w:val="000000"/>
              </w:rPr>
            </w:pPr>
            <w:r w:rsidRPr="00EE3251">
              <w:rPr>
                <w:color w:val="000000"/>
              </w:rPr>
              <w:t>整合</w:t>
            </w:r>
            <w:r w:rsidRPr="00EE3251">
              <w:rPr>
                <w:color w:val="000000"/>
              </w:rPr>
              <w:t>AIM</w:t>
            </w:r>
            <w:r w:rsidRPr="00EE3251">
              <w:rPr>
                <w:color w:val="000000"/>
              </w:rPr>
              <w:t>晶片之系統平台架構</w:t>
            </w:r>
          </w:p>
        </w:tc>
        <w:tc>
          <w:tcPr>
            <w:tcW w:w="1236" w:type="dxa"/>
            <w:tcBorders>
              <w:top w:val="nil"/>
              <w:left w:val="nil"/>
              <w:bottom w:val="single" w:sz="4" w:space="0" w:color="auto"/>
              <w:right w:val="single" w:sz="4" w:space="0" w:color="auto"/>
            </w:tcBorders>
            <w:shd w:val="clear" w:color="auto" w:fill="auto"/>
            <w:noWrap/>
            <w:vAlign w:val="center"/>
            <w:hideMark/>
          </w:tcPr>
          <w:p w14:paraId="3B77FCCA" w14:textId="77777777" w:rsidR="00A931EA" w:rsidRPr="00EE3251" w:rsidRDefault="00A931EA" w:rsidP="004F3EFB">
            <w:pPr>
              <w:rPr>
                <w:rFonts w:eastAsia="新細明體"/>
                <w:color w:val="000000"/>
              </w:rPr>
            </w:pPr>
            <w:r w:rsidRPr="00EE3251">
              <w:rPr>
                <w:color w:val="000000"/>
              </w:rPr>
              <w:t>中國大陸</w:t>
            </w:r>
          </w:p>
        </w:tc>
        <w:tc>
          <w:tcPr>
            <w:tcW w:w="1335" w:type="dxa"/>
            <w:tcBorders>
              <w:top w:val="nil"/>
              <w:left w:val="nil"/>
              <w:bottom w:val="single" w:sz="4" w:space="0" w:color="auto"/>
              <w:right w:val="single" w:sz="4" w:space="0" w:color="auto"/>
            </w:tcBorders>
            <w:shd w:val="clear" w:color="auto" w:fill="auto"/>
            <w:noWrap/>
            <w:vAlign w:val="center"/>
            <w:hideMark/>
          </w:tcPr>
          <w:p w14:paraId="0529A24F"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5" w:type="dxa"/>
            <w:tcBorders>
              <w:top w:val="nil"/>
              <w:left w:val="nil"/>
              <w:bottom w:val="single" w:sz="4" w:space="0" w:color="auto"/>
              <w:right w:val="single" w:sz="4" w:space="0" w:color="auto"/>
            </w:tcBorders>
            <w:shd w:val="clear" w:color="auto" w:fill="auto"/>
            <w:noWrap/>
            <w:vAlign w:val="center"/>
            <w:hideMark/>
          </w:tcPr>
          <w:p w14:paraId="29446AC5"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6" w:type="dxa"/>
            <w:tcBorders>
              <w:top w:val="nil"/>
              <w:left w:val="nil"/>
              <w:bottom w:val="single" w:sz="4" w:space="0" w:color="auto"/>
              <w:right w:val="single" w:sz="4" w:space="0" w:color="auto"/>
            </w:tcBorders>
            <w:shd w:val="clear" w:color="auto" w:fill="auto"/>
            <w:noWrap/>
            <w:vAlign w:val="center"/>
            <w:hideMark/>
          </w:tcPr>
          <w:p w14:paraId="40C0D8A4" w14:textId="77777777" w:rsidR="00A931EA" w:rsidRPr="00EE3251" w:rsidRDefault="00A931EA" w:rsidP="004F3EFB">
            <w:pPr>
              <w:jc w:val="center"/>
              <w:rPr>
                <w:rFonts w:eastAsia="新細明體"/>
                <w:color w:val="000000"/>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hideMark/>
          </w:tcPr>
          <w:p w14:paraId="4143D396"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hideMark/>
          </w:tcPr>
          <w:p w14:paraId="6218EA52"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hideMark/>
          </w:tcPr>
          <w:p w14:paraId="70E23AE8" w14:textId="77777777" w:rsidR="00A931EA" w:rsidRPr="00EE3251" w:rsidRDefault="00A931EA" w:rsidP="004F3EFB">
            <w:pPr>
              <w:jc w:val="right"/>
              <w:rPr>
                <w:rFonts w:eastAsia="新細明體"/>
                <w:color w:val="000000"/>
              </w:rPr>
            </w:pPr>
            <w:r w:rsidRPr="00EE3251">
              <w:rPr>
                <w:color w:val="000000"/>
              </w:rPr>
              <w:t>200</w:t>
            </w:r>
          </w:p>
        </w:tc>
      </w:tr>
      <w:tr w:rsidR="00A931EA" w:rsidRPr="00EE3251" w14:paraId="476F1CE1"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7B686E3B" w14:textId="77777777" w:rsidR="00A931EA" w:rsidRPr="00EE3251" w:rsidRDefault="00A931EA" w:rsidP="004F3EFB">
            <w:pPr>
              <w:widowControl/>
              <w:jc w:val="center"/>
            </w:pPr>
          </w:p>
        </w:tc>
        <w:tc>
          <w:tcPr>
            <w:tcW w:w="3830" w:type="dxa"/>
            <w:tcBorders>
              <w:top w:val="nil"/>
              <w:left w:val="nil"/>
              <w:bottom w:val="single" w:sz="4" w:space="0" w:color="auto"/>
              <w:right w:val="single" w:sz="4" w:space="0" w:color="auto"/>
            </w:tcBorders>
            <w:shd w:val="clear" w:color="auto" w:fill="auto"/>
            <w:noWrap/>
            <w:vAlign w:val="center"/>
            <w:hideMark/>
          </w:tcPr>
          <w:p w14:paraId="7059B954" w14:textId="77777777" w:rsidR="00A931EA" w:rsidRPr="00EE3251" w:rsidRDefault="00A931EA" w:rsidP="004F3EFB">
            <w:pPr>
              <w:rPr>
                <w:rFonts w:eastAsia="新細明體"/>
                <w:color w:val="000000"/>
              </w:rPr>
            </w:pPr>
            <w:r w:rsidRPr="00EE3251">
              <w:rPr>
                <w:color w:val="000000"/>
              </w:rPr>
              <w:t>嵌入式系統之多類別物件辨識技術</w:t>
            </w:r>
          </w:p>
        </w:tc>
        <w:tc>
          <w:tcPr>
            <w:tcW w:w="1236" w:type="dxa"/>
            <w:tcBorders>
              <w:top w:val="nil"/>
              <w:left w:val="nil"/>
              <w:bottom w:val="single" w:sz="4" w:space="0" w:color="auto"/>
              <w:right w:val="single" w:sz="4" w:space="0" w:color="auto"/>
            </w:tcBorders>
            <w:shd w:val="clear" w:color="auto" w:fill="auto"/>
            <w:noWrap/>
            <w:vAlign w:val="center"/>
            <w:hideMark/>
          </w:tcPr>
          <w:p w14:paraId="3D27BAEF" w14:textId="77777777" w:rsidR="00A931EA" w:rsidRPr="00EE3251" w:rsidRDefault="00A931EA" w:rsidP="004F3EFB">
            <w:pPr>
              <w:rPr>
                <w:rFonts w:eastAsia="新細明體"/>
                <w:color w:val="000000"/>
              </w:rPr>
            </w:pPr>
            <w:r w:rsidRPr="00EE3251">
              <w:rPr>
                <w:color w:val="000000"/>
              </w:rPr>
              <w:t>美國</w:t>
            </w:r>
          </w:p>
        </w:tc>
        <w:tc>
          <w:tcPr>
            <w:tcW w:w="1335" w:type="dxa"/>
            <w:tcBorders>
              <w:top w:val="nil"/>
              <w:left w:val="nil"/>
              <w:bottom w:val="single" w:sz="4" w:space="0" w:color="auto"/>
              <w:right w:val="single" w:sz="4" w:space="0" w:color="auto"/>
            </w:tcBorders>
            <w:shd w:val="clear" w:color="auto" w:fill="auto"/>
            <w:noWrap/>
            <w:vAlign w:val="center"/>
            <w:hideMark/>
          </w:tcPr>
          <w:p w14:paraId="383B408F"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5" w:type="dxa"/>
            <w:tcBorders>
              <w:top w:val="nil"/>
              <w:left w:val="nil"/>
              <w:bottom w:val="single" w:sz="4" w:space="0" w:color="auto"/>
              <w:right w:val="single" w:sz="4" w:space="0" w:color="auto"/>
            </w:tcBorders>
            <w:shd w:val="clear" w:color="auto" w:fill="auto"/>
            <w:noWrap/>
            <w:vAlign w:val="center"/>
            <w:hideMark/>
          </w:tcPr>
          <w:p w14:paraId="542890B4"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6" w:type="dxa"/>
            <w:tcBorders>
              <w:top w:val="nil"/>
              <w:left w:val="nil"/>
              <w:bottom w:val="single" w:sz="4" w:space="0" w:color="auto"/>
              <w:right w:val="single" w:sz="4" w:space="0" w:color="auto"/>
            </w:tcBorders>
            <w:shd w:val="clear" w:color="auto" w:fill="auto"/>
            <w:noWrap/>
            <w:vAlign w:val="center"/>
            <w:hideMark/>
          </w:tcPr>
          <w:p w14:paraId="334432AA" w14:textId="77777777" w:rsidR="00A931EA" w:rsidRPr="00EE3251" w:rsidRDefault="00A931EA" w:rsidP="004F3EFB">
            <w:pPr>
              <w:jc w:val="center"/>
              <w:rPr>
                <w:rFonts w:eastAsia="新細明體"/>
                <w:color w:val="000000"/>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hideMark/>
          </w:tcPr>
          <w:p w14:paraId="5A588577"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hideMark/>
          </w:tcPr>
          <w:p w14:paraId="1104FAAE"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hideMark/>
          </w:tcPr>
          <w:p w14:paraId="07118D87" w14:textId="77777777" w:rsidR="00A931EA" w:rsidRPr="00EE3251" w:rsidRDefault="00A931EA" w:rsidP="004F3EFB">
            <w:pPr>
              <w:jc w:val="right"/>
              <w:rPr>
                <w:rFonts w:eastAsia="新細明體"/>
                <w:color w:val="000000"/>
              </w:rPr>
            </w:pPr>
            <w:r w:rsidRPr="00EE3251">
              <w:rPr>
                <w:color w:val="000000"/>
              </w:rPr>
              <w:t>350</w:t>
            </w:r>
          </w:p>
        </w:tc>
      </w:tr>
      <w:tr w:rsidR="00A931EA" w:rsidRPr="00EE3251" w14:paraId="773D4075"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tcPr>
          <w:p w14:paraId="0CB3BD5B" w14:textId="77777777" w:rsidR="00A931EA" w:rsidRPr="00EE3251" w:rsidRDefault="00A931EA" w:rsidP="004F3EFB">
            <w:pPr>
              <w:widowControl/>
              <w:jc w:val="center"/>
            </w:pPr>
          </w:p>
        </w:tc>
        <w:tc>
          <w:tcPr>
            <w:tcW w:w="3830" w:type="dxa"/>
            <w:tcBorders>
              <w:top w:val="nil"/>
              <w:left w:val="nil"/>
              <w:bottom w:val="single" w:sz="4" w:space="0" w:color="auto"/>
              <w:right w:val="single" w:sz="4" w:space="0" w:color="auto"/>
            </w:tcBorders>
            <w:shd w:val="clear" w:color="auto" w:fill="auto"/>
            <w:noWrap/>
            <w:vAlign w:val="center"/>
          </w:tcPr>
          <w:p w14:paraId="667408D3" w14:textId="77777777" w:rsidR="00A931EA" w:rsidRPr="00EE3251" w:rsidRDefault="00A931EA" w:rsidP="004F3EFB">
            <w:pPr>
              <w:rPr>
                <w:rFonts w:eastAsia="新細明體"/>
                <w:color w:val="000000"/>
              </w:rPr>
            </w:pPr>
            <w:r w:rsidRPr="00EE3251">
              <w:rPr>
                <w:color w:val="000000"/>
              </w:rPr>
              <w:t>嵌入式系統之多類別物件辨識技術</w:t>
            </w:r>
          </w:p>
        </w:tc>
        <w:tc>
          <w:tcPr>
            <w:tcW w:w="1236" w:type="dxa"/>
            <w:tcBorders>
              <w:top w:val="nil"/>
              <w:left w:val="nil"/>
              <w:bottom w:val="single" w:sz="4" w:space="0" w:color="auto"/>
              <w:right w:val="single" w:sz="4" w:space="0" w:color="auto"/>
            </w:tcBorders>
            <w:shd w:val="clear" w:color="auto" w:fill="auto"/>
            <w:noWrap/>
            <w:vAlign w:val="center"/>
          </w:tcPr>
          <w:p w14:paraId="0C836C69" w14:textId="77777777" w:rsidR="00A931EA" w:rsidRPr="00EE3251" w:rsidRDefault="00A931EA" w:rsidP="004F3EFB">
            <w:pPr>
              <w:rPr>
                <w:rFonts w:eastAsia="新細明體"/>
                <w:color w:val="000000"/>
              </w:rPr>
            </w:pPr>
            <w:r w:rsidRPr="00EE3251">
              <w:rPr>
                <w:color w:val="000000"/>
              </w:rPr>
              <w:t>中國大陸</w:t>
            </w:r>
          </w:p>
        </w:tc>
        <w:tc>
          <w:tcPr>
            <w:tcW w:w="1335" w:type="dxa"/>
            <w:tcBorders>
              <w:top w:val="nil"/>
              <w:left w:val="nil"/>
              <w:bottom w:val="single" w:sz="4" w:space="0" w:color="auto"/>
              <w:right w:val="single" w:sz="4" w:space="0" w:color="auto"/>
            </w:tcBorders>
            <w:shd w:val="clear" w:color="auto" w:fill="auto"/>
            <w:noWrap/>
            <w:vAlign w:val="center"/>
          </w:tcPr>
          <w:p w14:paraId="28E29EE2"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5" w:type="dxa"/>
            <w:tcBorders>
              <w:top w:val="nil"/>
              <w:left w:val="nil"/>
              <w:bottom w:val="single" w:sz="4" w:space="0" w:color="auto"/>
              <w:right w:val="single" w:sz="4" w:space="0" w:color="auto"/>
            </w:tcBorders>
            <w:shd w:val="clear" w:color="auto" w:fill="auto"/>
            <w:noWrap/>
            <w:vAlign w:val="center"/>
          </w:tcPr>
          <w:p w14:paraId="18F61A6C" w14:textId="77777777" w:rsidR="00A931EA" w:rsidRPr="00EE3251" w:rsidRDefault="00A931EA" w:rsidP="004F3EFB">
            <w:pPr>
              <w:jc w:val="center"/>
              <w:rPr>
                <w:rFonts w:eastAsia="新細明體"/>
                <w:color w:val="000000"/>
              </w:rPr>
            </w:pPr>
            <w:r w:rsidRPr="00EE3251">
              <w:rPr>
                <w:rFonts w:eastAsia="新細明體"/>
                <w:color w:val="000000"/>
              </w:rPr>
              <w:t>0</w:t>
            </w:r>
          </w:p>
        </w:tc>
        <w:tc>
          <w:tcPr>
            <w:tcW w:w="1336" w:type="dxa"/>
            <w:tcBorders>
              <w:top w:val="nil"/>
              <w:left w:val="nil"/>
              <w:bottom w:val="single" w:sz="4" w:space="0" w:color="auto"/>
              <w:right w:val="single" w:sz="4" w:space="0" w:color="auto"/>
            </w:tcBorders>
            <w:shd w:val="clear" w:color="auto" w:fill="auto"/>
            <w:noWrap/>
            <w:vAlign w:val="center"/>
          </w:tcPr>
          <w:p w14:paraId="34605E4D" w14:textId="77777777" w:rsidR="00A931EA" w:rsidRPr="00EE3251" w:rsidRDefault="00A931EA" w:rsidP="004F3EFB">
            <w:pPr>
              <w:jc w:val="center"/>
              <w:rPr>
                <w:rFonts w:eastAsia="新細明體"/>
                <w:color w:val="000000"/>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tcPr>
          <w:p w14:paraId="700E8B3C"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tcPr>
          <w:p w14:paraId="79005FC6" w14:textId="77777777" w:rsidR="00A931EA" w:rsidRPr="00EE3251" w:rsidRDefault="00A931EA" w:rsidP="004F3EFB">
            <w:pPr>
              <w:jc w:val="right"/>
              <w:rPr>
                <w:rFonts w:eastAsia="新細明體"/>
                <w:color w:val="000000"/>
              </w:rPr>
            </w:pPr>
            <w:r w:rsidRPr="00EE3251">
              <w:rPr>
                <w:rFonts w:eastAsia="新細明體"/>
                <w:color w:val="000000"/>
              </w:rPr>
              <w:t>0</w:t>
            </w:r>
          </w:p>
        </w:tc>
        <w:tc>
          <w:tcPr>
            <w:tcW w:w="1370" w:type="dxa"/>
            <w:tcBorders>
              <w:top w:val="nil"/>
              <w:left w:val="nil"/>
              <w:bottom w:val="single" w:sz="4" w:space="0" w:color="auto"/>
              <w:right w:val="single" w:sz="4" w:space="0" w:color="auto"/>
            </w:tcBorders>
            <w:shd w:val="clear" w:color="auto" w:fill="auto"/>
            <w:noWrap/>
            <w:vAlign w:val="center"/>
          </w:tcPr>
          <w:p w14:paraId="1E672D30" w14:textId="77777777" w:rsidR="00A931EA" w:rsidRPr="00EE3251" w:rsidRDefault="00A931EA" w:rsidP="004F3EFB">
            <w:pPr>
              <w:jc w:val="right"/>
              <w:rPr>
                <w:rFonts w:eastAsia="新細明體"/>
                <w:color w:val="000000"/>
              </w:rPr>
            </w:pPr>
            <w:r w:rsidRPr="00EE3251">
              <w:rPr>
                <w:color w:val="000000"/>
              </w:rPr>
              <w:t>200</w:t>
            </w:r>
          </w:p>
        </w:tc>
      </w:tr>
      <w:tr w:rsidR="00A931EA" w:rsidRPr="00EE3251" w14:paraId="40287F78"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03DEC749" w14:textId="77777777" w:rsidR="00A931EA" w:rsidRPr="00EE3251" w:rsidRDefault="00A931EA" w:rsidP="004F3EFB">
            <w:pPr>
              <w:widowControl/>
            </w:pPr>
          </w:p>
        </w:tc>
        <w:tc>
          <w:tcPr>
            <w:tcW w:w="5066" w:type="dxa"/>
            <w:gridSpan w:val="2"/>
            <w:tcBorders>
              <w:top w:val="single" w:sz="4" w:space="0" w:color="auto"/>
              <w:left w:val="nil"/>
              <w:bottom w:val="single" w:sz="8" w:space="0" w:color="auto"/>
              <w:right w:val="single" w:sz="4" w:space="0" w:color="auto"/>
            </w:tcBorders>
            <w:shd w:val="clear" w:color="000000" w:fill="FFFFC0"/>
            <w:noWrap/>
            <w:vAlign w:val="center"/>
            <w:hideMark/>
          </w:tcPr>
          <w:p w14:paraId="148FFBE3" w14:textId="77777777" w:rsidR="00A931EA" w:rsidRPr="00EE3251" w:rsidRDefault="00A931EA" w:rsidP="004F3EFB">
            <w:pPr>
              <w:widowControl/>
              <w:jc w:val="center"/>
            </w:pPr>
            <w:r w:rsidRPr="00EE3251">
              <w:t>小</w:t>
            </w:r>
            <w:r w:rsidRPr="00EE3251">
              <w:t xml:space="preserve">          </w:t>
            </w:r>
            <w:r w:rsidRPr="00EE3251">
              <w:t>計</w:t>
            </w:r>
          </w:p>
        </w:tc>
        <w:tc>
          <w:tcPr>
            <w:tcW w:w="1335" w:type="dxa"/>
            <w:tcBorders>
              <w:top w:val="nil"/>
              <w:left w:val="nil"/>
              <w:bottom w:val="single" w:sz="8" w:space="0" w:color="auto"/>
              <w:right w:val="single" w:sz="4" w:space="0" w:color="auto"/>
            </w:tcBorders>
            <w:shd w:val="clear" w:color="000000" w:fill="FFFFC0"/>
            <w:noWrap/>
            <w:vAlign w:val="center"/>
            <w:hideMark/>
          </w:tcPr>
          <w:p w14:paraId="72BEE810" w14:textId="77777777" w:rsidR="00A931EA" w:rsidRPr="00EE3251" w:rsidRDefault="00A931EA" w:rsidP="004F3EFB">
            <w:pPr>
              <w:jc w:val="center"/>
              <w:rPr>
                <w:rFonts w:eastAsia="新細明體"/>
                <w:color w:val="000000"/>
              </w:rPr>
            </w:pPr>
            <w:r w:rsidRPr="00EE3251">
              <w:rPr>
                <w:color w:val="000000"/>
              </w:rPr>
              <w:t>0</w:t>
            </w:r>
          </w:p>
        </w:tc>
        <w:tc>
          <w:tcPr>
            <w:tcW w:w="1335" w:type="dxa"/>
            <w:tcBorders>
              <w:top w:val="nil"/>
              <w:left w:val="nil"/>
              <w:bottom w:val="single" w:sz="8" w:space="0" w:color="auto"/>
              <w:right w:val="single" w:sz="4" w:space="0" w:color="auto"/>
            </w:tcBorders>
            <w:shd w:val="clear" w:color="000000" w:fill="FFFFC0"/>
            <w:noWrap/>
            <w:vAlign w:val="center"/>
            <w:hideMark/>
          </w:tcPr>
          <w:p w14:paraId="20D99B49" w14:textId="77777777" w:rsidR="00A931EA" w:rsidRPr="00EE3251" w:rsidRDefault="00A931EA" w:rsidP="004F3EFB">
            <w:pPr>
              <w:jc w:val="center"/>
              <w:rPr>
                <w:rFonts w:eastAsia="新細明體"/>
                <w:color w:val="000000"/>
              </w:rPr>
            </w:pPr>
            <w:r w:rsidRPr="00EE3251">
              <w:rPr>
                <w:color w:val="000000"/>
              </w:rPr>
              <w:t>0</w:t>
            </w:r>
          </w:p>
        </w:tc>
        <w:tc>
          <w:tcPr>
            <w:tcW w:w="1336" w:type="dxa"/>
            <w:tcBorders>
              <w:top w:val="nil"/>
              <w:left w:val="nil"/>
              <w:bottom w:val="single" w:sz="8" w:space="0" w:color="auto"/>
              <w:right w:val="single" w:sz="4" w:space="0" w:color="auto"/>
            </w:tcBorders>
            <w:shd w:val="clear" w:color="000000" w:fill="FFFFC0"/>
            <w:noWrap/>
            <w:vAlign w:val="center"/>
            <w:hideMark/>
          </w:tcPr>
          <w:p w14:paraId="57270188" w14:textId="77777777" w:rsidR="00A931EA" w:rsidRPr="00EE3251" w:rsidRDefault="00A931EA" w:rsidP="004F3EFB">
            <w:pPr>
              <w:jc w:val="center"/>
              <w:rPr>
                <w:rFonts w:eastAsia="新細明體"/>
                <w:color w:val="000000"/>
              </w:rPr>
            </w:pPr>
            <w:r w:rsidRPr="00EE3251">
              <w:rPr>
                <w:color w:val="000000"/>
              </w:rPr>
              <w:t>4</w:t>
            </w:r>
          </w:p>
        </w:tc>
        <w:tc>
          <w:tcPr>
            <w:tcW w:w="1370" w:type="dxa"/>
            <w:tcBorders>
              <w:top w:val="nil"/>
              <w:left w:val="nil"/>
              <w:bottom w:val="single" w:sz="8" w:space="0" w:color="auto"/>
              <w:right w:val="single" w:sz="4" w:space="0" w:color="auto"/>
            </w:tcBorders>
            <w:shd w:val="clear" w:color="000000" w:fill="FFFFC0"/>
            <w:noWrap/>
            <w:vAlign w:val="center"/>
            <w:hideMark/>
          </w:tcPr>
          <w:p w14:paraId="0E729939" w14:textId="77777777" w:rsidR="00A931EA" w:rsidRPr="00EE3251" w:rsidRDefault="00A931EA" w:rsidP="004F3EFB">
            <w:pPr>
              <w:jc w:val="right"/>
              <w:rPr>
                <w:rFonts w:eastAsia="新細明體"/>
                <w:color w:val="000000"/>
              </w:rPr>
            </w:pPr>
            <w:r w:rsidRPr="00EE3251">
              <w:rPr>
                <w:color w:val="000000"/>
              </w:rPr>
              <w:t>0</w:t>
            </w:r>
          </w:p>
        </w:tc>
        <w:tc>
          <w:tcPr>
            <w:tcW w:w="1370" w:type="dxa"/>
            <w:tcBorders>
              <w:top w:val="nil"/>
              <w:left w:val="nil"/>
              <w:bottom w:val="single" w:sz="8" w:space="0" w:color="auto"/>
              <w:right w:val="single" w:sz="4" w:space="0" w:color="auto"/>
            </w:tcBorders>
            <w:shd w:val="clear" w:color="000000" w:fill="FFFFC0"/>
            <w:noWrap/>
            <w:vAlign w:val="center"/>
            <w:hideMark/>
          </w:tcPr>
          <w:p w14:paraId="5D6CD8E0" w14:textId="77777777" w:rsidR="00A931EA" w:rsidRPr="00EE3251" w:rsidRDefault="00A931EA" w:rsidP="004F3EFB">
            <w:pPr>
              <w:jc w:val="right"/>
              <w:rPr>
                <w:rFonts w:eastAsia="新細明體"/>
                <w:color w:val="000000"/>
              </w:rPr>
            </w:pPr>
            <w:r w:rsidRPr="00EE3251">
              <w:rPr>
                <w:color w:val="000000"/>
              </w:rPr>
              <w:t>0</w:t>
            </w:r>
          </w:p>
        </w:tc>
        <w:tc>
          <w:tcPr>
            <w:tcW w:w="1370" w:type="dxa"/>
            <w:tcBorders>
              <w:top w:val="nil"/>
              <w:left w:val="nil"/>
              <w:bottom w:val="single" w:sz="8" w:space="0" w:color="auto"/>
              <w:right w:val="single" w:sz="4" w:space="0" w:color="auto"/>
            </w:tcBorders>
            <w:shd w:val="clear" w:color="000000" w:fill="FFFFC0"/>
            <w:noWrap/>
            <w:vAlign w:val="center"/>
            <w:hideMark/>
          </w:tcPr>
          <w:p w14:paraId="33C8F9EB" w14:textId="77777777" w:rsidR="00A931EA" w:rsidRPr="00EE3251" w:rsidRDefault="00A931EA" w:rsidP="004F3EFB">
            <w:pPr>
              <w:jc w:val="right"/>
              <w:rPr>
                <w:rFonts w:eastAsia="新細明體"/>
                <w:color w:val="000000"/>
              </w:rPr>
            </w:pPr>
            <w:r w:rsidRPr="00EE3251">
              <w:rPr>
                <w:color w:val="000000"/>
              </w:rPr>
              <w:t>1,100</w:t>
            </w:r>
          </w:p>
        </w:tc>
      </w:tr>
      <w:tr w:rsidR="00A931EA" w:rsidRPr="00EE3251" w14:paraId="55CB8481" w14:textId="77777777" w:rsidTr="004F3EFB">
        <w:trPr>
          <w:trHeight w:val="362"/>
          <w:jc w:val="center"/>
        </w:trPr>
        <w:tc>
          <w:tcPr>
            <w:tcW w:w="4540" w:type="dxa"/>
            <w:gridSpan w:val="2"/>
            <w:tcBorders>
              <w:top w:val="nil"/>
              <w:left w:val="single" w:sz="4" w:space="0" w:color="auto"/>
              <w:bottom w:val="single" w:sz="4" w:space="0" w:color="auto"/>
              <w:right w:val="nil"/>
            </w:tcBorders>
            <w:shd w:val="clear" w:color="000000" w:fill="D8E4BC"/>
            <w:noWrap/>
            <w:vAlign w:val="center"/>
            <w:hideMark/>
          </w:tcPr>
          <w:p w14:paraId="6CAEE2ED" w14:textId="77777777" w:rsidR="00A931EA" w:rsidRPr="00EE3251" w:rsidRDefault="00A931EA" w:rsidP="004F3EFB">
            <w:pPr>
              <w:widowControl/>
              <w:jc w:val="center"/>
              <w:rPr>
                <w:b/>
                <w:bCs/>
              </w:rPr>
            </w:pPr>
            <w:r w:rsidRPr="00EE3251">
              <w:rPr>
                <w:b/>
                <w:bCs/>
              </w:rPr>
              <w:t>合</w:t>
            </w:r>
            <w:r w:rsidRPr="00EE3251">
              <w:rPr>
                <w:b/>
                <w:bCs/>
              </w:rPr>
              <w:t xml:space="preserve">          </w:t>
            </w:r>
            <w:r w:rsidRPr="00EE3251">
              <w:rPr>
                <w:b/>
                <w:bCs/>
              </w:rPr>
              <w:t>計</w:t>
            </w:r>
          </w:p>
        </w:tc>
        <w:tc>
          <w:tcPr>
            <w:tcW w:w="1236" w:type="dxa"/>
            <w:tcBorders>
              <w:top w:val="nil"/>
              <w:left w:val="single" w:sz="4" w:space="0" w:color="auto"/>
              <w:bottom w:val="single" w:sz="4" w:space="0" w:color="auto"/>
              <w:right w:val="single" w:sz="4" w:space="0" w:color="auto"/>
            </w:tcBorders>
            <w:shd w:val="clear" w:color="000000" w:fill="D8E4BC"/>
            <w:noWrap/>
            <w:vAlign w:val="bottom"/>
            <w:hideMark/>
          </w:tcPr>
          <w:p w14:paraId="0C44911E" w14:textId="77777777" w:rsidR="00A931EA" w:rsidRPr="00EE3251" w:rsidRDefault="00A931EA" w:rsidP="004F3EFB">
            <w:pPr>
              <w:widowControl/>
              <w:jc w:val="right"/>
              <w:rPr>
                <w:b/>
                <w:bCs/>
              </w:rPr>
            </w:pPr>
            <w:r w:rsidRPr="00EE3251">
              <w:rPr>
                <w:b/>
                <w:bCs/>
              </w:rPr>
              <w:t xml:space="preserve">　</w:t>
            </w:r>
          </w:p>
        </w:tc>
        <w:tc>
          <w:tcPr>
            <w:tcW w:w="1335" w:type="dxa"/>
            <w:tcBorders>
              <w:top w:val="nil"/>
              <w:left w:val="nil"/>
              <w:bottom w:val="single" w:sz="4" w:space="0" w:color="auto"/>
              <w:right w:val="single" w:sz="4" w:space="0" w:color="auto"/>
            </w:tcBorders>
            <w:shd w:val="clear" w:color="000000" w:fill="D8E4BC"/>
            <w:noWrap/>
            <w:vAlign w:val="center"/>
            <w:hideMark/>
          </w:tcPr>
          <w:p w14:paraId="3D7FD87B" w14:textId="77777777" w:rsidR="00A931EA" w:rsidRPr="00EE3251" w:rsidRDefault="00A931EA" w:rsidP="004F3EFB">
            <w:pPr>
              <w:jc w:val="center"/>
              <w:rPr>
                <w:rFonts w:eastAsia="新細明體"/>
                <w:b/>
                <w:color w:val="000000"/>
              </w:rPr>
            </w:pPr>
            <w:r w:rsidRPr="00EE3251">
              <w:rPr>
                <w:b/>
                <w:color w:val="000000"/>
              </w:rPr>
              <w:t>0</w:t>
            </w:r>
          </w:p>
        </w:tc>
        <w:tc>
          <w:tcPr>
            <w:tcW w:w="1335" w:type="dxa"/>
            <w:tcBorders>
              <w:top w:val="nil"/>
              <w:left w:val="nil"/>
              <w:bottom w:val="single" w:sz="4" w:space="0" w:color="auto"/>
              <w:right w:val="single" w:sz="4" w:space="0" w:color="auto"/>
            </w:tcBorders>
            <w:shd w:val="clear" w:color="000000" w:fill="D8E4BC"/>
            <w:noWrap/>
            <w:vAlign w:val="center"/>
            <w:hideMark/>
          </w:tcPr>
          <w:p w14:paraId="6CA0C371" w14:textId="77777777" w:rsidR="00A931EA" w:rsidRPr="00EE3251" w:rsidRDefault="00A931EA" w:rsidP="004F3EFB">
            <w:pPr>
              <w:jc w:val="center"/>
              <w:rPr>
                <w:rFonts w:eastAsia="新細明體"/>
                <w:b/>
                <w:color w:val="000000"/>
              </w:rPr>
            </w:pPr>
            <w:r w:rsidRPr="00EE3251">
              <w:rPr>
                <w:b/>
                <w:color w:val="000000"/>
              </w:rPr>
              <w:t>0</w:t>
            </w:r>
          </w:p>
        </w:tc>
        <w:tc>
          <w:tcPr>
            <w:tcW w:w="1336" w:type="dxa"/>
            <w:tcBorders>
              <w:top w:val="nil"/>
              <w:left w:val="nil"/>
              <w:bottom w:val="single" w:sz="4" w:space="0" w:color="auto"/>
              <w:right w:val="single" w:sz="4" w:space="0" w:color="auto"/>
            </w:tcBorders>
            <w:shd w:val="clear" w:color="000000" w:fill="D8E4BC"/>
            <w:noWrap/>
            <w:vAlign w:val="center"/>
            <w:hideMark/>
          </w:tcPr>
          <w:p w14:paraId="6E76C14E" w14:textId="77777777" w:rsidR="00A931EA" w:rsidRPr="00EE3251" w:rsidRDefault="00A931EA" w:rsidP="004F3EFB">
            <w:pPr>
              <w:jc w:val="center"/>
              <w:rPr>
                <w:rFonts w:eastAsia="新細明體"/>
                <w:b/>
                <w:color w:val="000000"/>
              </w:rPr>
            </w:pPr>
            <w:r w:rsidRPr="00EE3251">
              <w:rPr>
                <w:b/>
                <w:color w:val="000000"/>
              </w:rPr>
              <w:t>6</w:t>
            </w:r>
          </w:p>
        </w:tc>
        <w:tc>
          <w:tcPr>
            <w:tcW w:w="1370" w:type="dxa"/>
            <w:tcBorders>
              <w:top w:val="nil"/>
              <w:left w:val="nil"/>
              <w:bottom w:val="single" w:sz="4" w:space="0" w:color="auto"/>
              <w:right w:val="single" w:sz="4" w:space="0" w:color="auto"/>
            </w:tcBorders>
            <w:shd w:val="clear" w:color="000000" w:fill="D8E4BC"/>
            <w:noWrap/>
            <w:vAlign w:val="center"/>
            <w:hideMark/>
          </w:tcPr>
          <w:p w14:paraId="5CE2C5E5" w14:textId="77777777" w:rsidR="00A931EA" w:rsidRPr="00EE3251" w:rsidRDefault="00A931EA" w:rsidP="004F3EFB">
            <w:pPr>
              <w:jc w:val="right"/>
              <w:rPr>
                <w:rFonts w:eastAsia="新細明體"/>
                <w:b/>
                <w:color w:val="000000"/>
              </w:rPr>
            </w:pPr>
            <w:r w:rsidRPr="00EE3251">
              <w:rPr>
                <w:b/>
                <w:color w:val="000000"/>
              </w:rPr>
              <w:t>0</w:t>
            </w:r>
          </w:p>
        </w:tc>
        <w:tc>
          <w:tcPr>
            <w:tcW w:w="1370" w:type="dxa"/>
            <w:tcBorders>
              <w:top w:val="nil"/>
              <w:left w:val="nil"/>
              <w:bottom w:val="single" w:sz="4" w:space="0" w:color="auto"/>
              <w:right w:val="single" w:sz="4" w:space="0" w:color="auto"/>
            </w:tcBorders>
            <w:shd w:val="clear" w:color="000000" w:fill="D8E4BC"/>
            <w:noWrap/>
            <w:vAlign w:val="center"/>
            <w:hideMark/>
          </w:tcPr>
          <w:p w14:paraId="02CEC613" w14:textId="77777777" w:rsidR="00A931EA" w:rsidRPr="00EE3251" w:rsidRDefault="00A931EA" w:rsidP="004F3EFB">
            <w:pPr>
              <w:jc w:val="right"/>
              <w:rPr>
                <w:rFonts w:eastAsia="新細明體"/>
                <w:b/>
                <w:color w:val="000000"/>
              </w:rPr>
            </w:pPr>
            <w:r w:rsidRPr="00EE3251">
              <w:rPr>
                <w:b/>
                <w:color w:val="000000"/>
              </w:rPr>
              <w:t>0</w:t>
            </w:r>
          </w:p>
        </w:tc>
        <w:tc>
          <w:tcPr>
            <w:tcW w:w="1370" w:type="dxa"/>
            <w:tcBorders>
              <w:top w:val="nil"/>
              <w:left w:val="nil"/>
              <w:bottom w:val="single" w:sz="4" w:space="0" w:color="auto"/>
              <w:right w:val="single" w:sz="4" w:space="0" w:color="auto"/>
            </w:tcBorders>
            <w:shd w:val="clear" w:color="000000" w:fill="D8E4BC"/>
            <w:noWrap/>
            <w:vAlign w:val="center"/>
            <w:hideMark/>
          </w:tcPr>
          <w:p w14:paraId="51917F3F" w14:textId="77777777" w:rsidR="00A931EA" w:rsidRPr="00EE3251" w:rsidRDefault="00A931EA" w:rsidP="004F3EFB">
            <w:pPr>
              <w:jc w:val="right"/>
              <w:rPr>
                <w:rFonts w:eastAsia="新細明體"/>
                <w:b/>
                <w:color w:val="000000"/>
              </w:rPr>
            </w:pPr>
            <w:r w:rsidRPr="00EE3251">
              <w:rPr>
                <w:b/>
                <w:color w:val="000000"/>
              </w:rPr>
              <w:t>1,480</w:t>
            </w:r>
          </w:p>
        </w:tc>
      </w:tr>
    </w:tbl>
    <w:p w14:paraId="55FF565A" w14:textId="77777777" w:rsidR="00733F00" w:rsidRDefault="00A931EA" w:rsidP="00733F00">
      <w:pPr>
        <w:adjustRightInd/>
        <w:spacing w:line="240" w:lineRule="auto"/>
        <w:ind w:leftChars="118" w:left="283"/>
        <w:jc w:val="both"/>
        <w:textAlignment w:val="auto"/>
      </w:pPr>
      <w:r w:rsidRPr="00EE3251">
        <w:t>註：</w:t>
      </w:r>
    </w:p>
    <w:p w14:paraId="29849B22" w14:textId="77777777" w:rsidR="00733F00" w:rsidRDefault="000D2BC3" w:rsidP="00733F00">
      <w:pPr>
        <w:adjustRightInd/>
        <w:spacing w:line="240" w:lineRule="auto"/>
        <w:ind w:leftChars="118" w:left="283"/>
        <w:jc w:val="both"/>
        <w:textAlignment w:val="auto"/>
      </w:pPr>
      <w:r>
        <w:rPr>
          <w:rFonts w:hint="eastAsia"/>
        </w:rPr>
        <w:t>1.</w:t>
      </w:r>
      <w:r w:rsidR="00A931EA" w:rsidRPr="00EE3251">
        <w:t>專利獎勵金，國內專利每案為新台幣</w:t>
      </w:r>
      <w:r w:rsidR="00A931EA" w:rsidRPr="00EE3251">
        <w:t>3</w:t>
      </w:r>
      <w:r w:rsidR="00A931EA" w:rsidRPr="00EE3251">
        <w:t>萬元，國外專利每案為新台幣</w:t>
      </w:r>
      <w:r w:rsidR="00A931EA" w:rsidRPr="00EE3251">
        <w:t>10</w:t>
      </w:r>
      <w:r w:rsidR="00A931EA" w:rsidRPr="00EE3251">
        <w:t>萬元。惟公司仍需舉證有因申請專利發生相關費用。</w:t>
      </w:r>
    </w:p>
    <w:p w14:paraId="423DEA4F" w14:textId="4F6324B9" w:rsidR="00A931EA" w:rsidRPr="00EE3251" w:rsidRDefault="000D2BC3" w:rsidP="00733F00">
      <w:pPr>
        <w:adjustRightInd/>
        <w:spacing w:line="240" w:lineRule="auto"/>
        <w:ind w:leftChars="118" w:left="283"/>
        <w:jc w:val="both"/>
        <w:textAlignment w:val="auto"/>
      </w:pPr>
      <w:r>
        <w:rPr>
          <w:rFonts w:hint="eastAsia"/>
        </w:rPr>
        <w:t>2.</w:t>
      </w:r>
      <w:r w:rsidR="00A931EA" w:rsidRPr="00EE3251">
        <w:t>本科目採獎勵方式，如經計畫查證認定於計畫期間所發生之專利申請與計畫相關，不論執行單位實際發生費用多寡，完成專利申請可認列。</w:t>
      </w:r>
    </w:p>
    <w:p w14:paraId="5C52A7F9" w14:textId="68929DB5" w:rsidR="00A931EA" w:rsidRDefault="00A931EA" w:rsidP="00A931EA">
      <w:pPr>
        <w:adjustRightInd/>
        <w:spacing w:afterLines="50" w:after="120" w:line="400" w:lineRule="exact"/>
        <w:jc w:val="both"/>
        <w:textAlignment w:val="auto"/>
      </w:pPr>
      <w:r w:rsidRPr="00EE3251">
        <w:br w:type="page"/>
      </w:r>
    </w:p>
    <w:p w14:paraId="5BB91254" w14:textId="18C0D597" w:rsidR="00FE3D41" w:rsidRPr="00EE3251" w:rsidRDefault="00FE3D41" w:rsidP="00FE3D41">
      <w:pPr>
        <w:pStyle w:val="aff2"/>
      </w:pPr>
      <w:bookmarkStart w:id="529" w:name="_Toc39829516"/>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22</w:t>
      </w:r>
      <w:r>
        <w:fldChar w:fldCharType="end"/>
      </w:r>
      <w:r w:rsidRPr="00EE3251">
        <w:t>獎勵金額</w:t>
      </w:r>
      <w:r>
        <w:rPr>
          <w:rFonts w:hint="eastAsia"/>
        </w:rPr>
        <w:t>(</w:t>
      </w:r>
      <w:r>
        <w:rPr>
          <w:rFonts w:hint="eastAsia"/>
        </w:rPr>
        <w:t>先進車</w:t>
      </w:r>
      <w:r>
        <w:rPr>
          <w:rFonts w:hint="eastAsia"/>
        </w:rPr>
        <w:t>)</w:t>
      </w:r>
      <w:bookmarkEnd w:id="529"/>
    </w:p>
    <w:tbl>
      <w:tblPr>
        <w:tblW w:w="9831" w:type="dxa"/>
        <w:jc w:val="center"/>
        <w:tblCellMar>
          <w:left w:w="28" w:type="dxa"/>
          <w:right w:w="28" w:type="dxa"/>
        </w:tblCellMar>
        <w:tblLook w:val="04A0" w:firstRow="1" w:lastRow="0" w:firstColumn="1" w:lastColumn="0" w:noHBand="0" w:noVBand="1"/>
      </w:tblPr>
      <w:tblGrid>
        <w:gridCol w:w="2384"/>
        <w:gridCol w:w="1825"/>
        <w:gridCol w:w="1825"/>
        <w:gridCol w:w="1825"/>
        <w:gridCol w:w="1972"/>
      </w:tblGrid>
      <w:tr w:rsidR="00A931EA" w:rsidRPr="00EE3251" w14:paraId="0AC04AA5" w14:textId="77777777" w:rsidTr="004F3EFB">
        <w:trPr>
          <w:trHeight w:val="395"/>
          <w:jc w:val="center"/>
        </w:trPr>
        <w:tc>
          <w:tcPr>
            <w:tcW w:w="9831" w:type="dxa"/>
            <w:gridSpan w:val="5"/>
            <w:tcBorders>
              <w:top w:val="nil"/>
              <w:left w:val="nil"/>
              <w:bottom w:val="single" w:sz="8" w:space="0" w:color="auto"/>
              <w:right w:val="nil"/>
            </w:tcBorders>
            <w:shd w:val="clear" w:color="auto" w:fill="auto"/>
            <w:noWrap/>
            <w:vAlign w:val="center"/>
            <w:hideMark/>
          </w:tcPr>
          <w:p w14:paraId="6A02DC0A" w14:textId="5CE5911D" w:rsidR="00A931EA" w:rsidRPr="00EE3251" w:rsidRDefault="00A931EA" w:rsidP="004F3EFB">
            <w:pPr>
              <w:widowControl/>
              <w:adjustRightInd/>
              <w:spacing w:line="240" w:lineRule="auto"/>
              <w:jc w:val="right"/>
              <w:textAlignment w:val="auto"/>
            </w:pPr>
            <w:r w:rsidRPr="00EE3251">
              <w:t>單位：千元</w:t>
            </w:r>
          </w:p>
        </w:tc>
      </w:tr>
      <w:tr w:rsidR="00A931EA" w:rsidRPr="00EE3251" w14:paraId="2180EBB9" w14:textId="77777777" w:rsidTr="004F3EFB">
        <w:trPr>
          <w:trHeight w:val="381"/>
          <w:jc w:val="center"/>
        </w:trPr>
        <w:tc>
          <w:tcPr>
            <w:tcW w:w="2384" w:type="dxa"/>
            <w:tcBorders>
              <w:top w:val="nil"/>
              <w:left w:val="single" w:sz="8" w:space="0" w:color="auto"/>
              <w:bottom w:val="single" w:sz="4" w:space="0" w:color="auto"/>
              <w:right w:val="single" w:sz="4" w:space="0" w:color="auto"/>
            </w:tcBorders>
            <w:shd w:val="clear" w:color="auto" w:fill="auto"/>
            <w:noWrap/>
            <w:vAlign w:val="center"/>
            <w:hideMark/>
          </w:tcPr>
          <w:p w14:paraId="0DFC5BB5" w14:textId="7A9F4B4C" w:rsidR="00A931EA" w:rsidRPr="00EE3251" w:rsidRDefault="00A931EA" w:rsidP="004F3EFB">
            <w:pPr>
              <w:widowControl/>
              <w:adjustRightInd/>
              <w:spacing w:line="240" w:lineRule="auto"/>
              <w:jc w:val="center"/>
              <w:textAlignment w:val="auto"/>
            </w:pPr>
          </w:p>
        </w:tc>
        <w:tc>
          <w:tcPr>
            <w:tcW w:w="1825" w:type="dxa"/>
            <w:tcBorders>
              <w:top w:val="nil"/>
              <w:left w:val="nil"/>
              <w:bottom w:val="single" w:sz="4" w:space="0" w:color="auto"/>
              <w:right w:val="single" w:sz="4" w:space="0" w:color="auto"/>
            </w:tcBorders>
            <w:shd w:val="clear" w:color="auto" w:fill="auto"/>
            <w:noWrap/>
            <w:vAlign w:val="bottom"/>
            <w:hideMark/>
          </w:tcPr>
          <w:p w14:paraId="2556F856" w14:textId="77777777" w:rsidR="00A931EA" w:rsidRPr="00EE3251" w:rsidRDefault="00A931EA" w:rsidP="004F3EFB">
            <w:pPr>
              <w:widowControl/>
              <w:adjustRightInd/>
              <w:spacing w:line="240" w:lineRule="auto"/>
              <w:jc w:val="center"/>
            </w:pPr>
            <w:r w:rsidRPr="00EE3251">
              <w:t>108</w:t>
            </w:r>
            <w:r w:rsidRPr="00EE3251">
              <w:t>年度</w:t>
            </w:r>
          </w:p>
        </w:tc>
        <w:tc>
          <w:tcPr>
            <w:tcW w:w="1825" w:type="dxa"/>
            <w:tcBorders>
              <w:top w:val="nil"/>
              <w:left w:val="nil"/>
              <w:bottom w:val="single" w:sz="4" w:space="0" w:color="auto"/>
              <w:right w:val="single" w:sz="4" w:space="0" w:color="auto"/>
            </w:tcBorders>
            <w:shd w:val="clear" w:color="auto" w:fill="auto"/>
            <w:noWrap/>
            <w:vAlign w:val="center"/>
            <w:hideMark/>
          </w:tcPr>
          <w:p w14:paraId="1481BCF5" w14:textId="77777777" w:rsidR="00A931EA" w:rsidRPr="00EE3251" w:rsidRDefault="00A931EA" w:rsidP="004F3EFB">
            <w:pPr>
              <w:widowControl/>
              <w:adjustRightInd/>
              <w:spacing w:line="240" w:lineRule="auto"/>
              <w:jc w:val="center"/>
            </w:pPr>
            <w:r w:rsidRPr="00EE3251">
              <w:t>109</w:t>
            </w:r>
            <w:r w:rsidRPr="00EE3251">
              <w:t>年度</w:t>
            </w:r>
          </w:p>
        </w:tc>
        <w:tc>
          <w:tcPr>
            <w:tcW w:w="1825" w:type="dxa"/>
            <w:tcBorders>
              <w:top w:val="nil"/>
              <w:left w:val="nil"/>
              <w:bottom w:val="single" w:sz="4" w:space="0" w:color="auto"/>
              <w:right w:val="single" w:sz="4" w:space="0" w:color="auto"/>
            </w:tcBorders>
            <w:shd w:val="clear" w:color="auto" w:fill="auto"/>
            <w:noWrap/>
            <w:vAlign w:val="center"/>
            <w:hideMark/>
          </w:tcPr>
          <w:p w14:paraId="503AC1F1" w14:textId="77777777" w:rsidR="00A931EA" w:rsidRPr="00EE3251" w:rsidRDefault="00A931EA" w:rsidP="004F3EFB">
            <w:pPr>
              <w:widowControl/>
              <w:adjustRightInd/>
              <w:spacing w:line="240" w:lineRule="auto"/>
              <w:jc w:val="center"/>
            </w:pPr>
            <w:r w:rsidRPr="00EE3251">
              <w:t>110</w:t>
            </w:r>
            <w:r w:rsidRPr="00EE3251">
              <w:t>年度</w:t>
            </w:r>
          </w:p>
        </w:tc>
        <w:tc>
          <w:tcPr>
            <w:tcW w:w="1972" w:type="dxa"/>
            <w:tcBorders>
              <w:top w:val="nil"/>
              <w:left w:val="nil"/>
              <w:bottom w:val="single" w:sz="4" w:space="0" w:color="auto"/>
              <w:right w:val="single" w:sz="8" w:space="0" w:color="auto"/>
            </w:tcBorders>
          </w:tcPr>
          <w:p w14:paraId="792F2A91" w14:textId="77777777" w:rsidR="00A931EA" w:rsidRPr="00EE3251" w:rsidRDefault="00A931EA" w:rsidP="004F3EFB">
            <w:pPr>
              <w:widowControl/>
              <w:adjustRightInd/>
              <w:spacing w:line="240" w:lineRule="auto"/>
              <w:jc w:val="center"/>
              <w:textAlignment w:val="auto"/>
            </w:pPr>
            <w:r w:rsidRPr="00EE3251">
              <w:t>合計</w:t>
            </w:r>
          </w:p>
        </w:tc>
      </w:tr>
      <w:tr w:rsidR="00A931EA" w:rsidRPr="00EE3251" w14:paraId="5237A6D9" w14:textId="77777777" w:rsidTr="004F3EFB">
        <w:trPr>
          <w:trHeight w:val="763"/>
          <w:jc w:val="center"/>
        </w:trPr>
        <w:tc>
          <w:tcPr>
            <w:tcW w:w="2384" w:type="dxa"/>
            <w:tcBorders>
              <w:top w:val="nil"/>
              <w:left w:val="single" w:sz="8" w:space="0" w:color="auto"/>
              <w:bottom w:val="single" w:sz="4" w:space="0" w:color="auto"/>
              <w:right w:val="single" w:sz="4" w:space="0" w:color="auto"/>
            </w:tcBorders>
            <w:shd w:val="clear" w:color="auto" w:fill="auto"/>
            <w:vAlign w:val="center"/>
            <w:hideMark/>
          </w:tcPr>
          <w:p w14:paraId="69DFD306" w14:textId="77777777" w:rsidR="00A931EA" w:rsidRPr="00EE3251" w:rsidRDefault="00A931EA" w:rsidP="004F3EFB">
            <w:pPr>
              <w:widowControl/>
              <w:adjustRightInd/>
              <w:spacing w:line="240" w:lineRule="auto"/>
              <w:jc w:val="center"/>
              <w:textAlignment w:val="auto"/>
            </w:pPr>
            <w:r w:rsidRPr="00EE3251">
              <w:t>國內</w:t>
            </w:r>
            <w:r w:rsidRPr="00EE3251">
              <w:br/>
              <w:t>(</w:t>
            </w:r>
            <w:r w:rsidRPr="00EE3251">
              <w:t>獎勵金額新台幣</w:t>
            </w:r>
            <w:r w:rsidRPr="00EE3251">
              <w:t>3</w:t>
            </w:r>
            <w:r w:rsidRPr="00EE3251">
              <w:t>萬元</w:t>
            </w:r>
            <w:r w:rsidRPr="00EE3251">
              <w:t>)</w:t>
            </w:r>
          </w:p>
        </w:tc>
        <w:tc>
          <w:tcPr>
            <w:tcW w:w="1825" w:type="dxa"/>
            <w:tcBorders>
              <w:top w:val="nil"/>
              <w:left w:val="nil"/>
              <w:bottom w:val="single" w:sz="4" w:space="0" w:color="auto"/>
              <w:right w:val="single" w:sz="4" w:space="0" w:color="auto"/>
            </w:tcBorders>
            <w:shd w:val="clear" w:color="auto" w:fill="auto"/>
            <w:noWrap/>
            <w:vAlign w:val="center"/>
            <w:hideMark/>
          </w:tcPr>
          <w:p w14:paraId="4AAF7D92" w14:textId="77777777" w:rsidR="00A931EA" w:rsidRPr="00EE3251" w:rsidRDefault="00A931EA" w:rsidP="004F3EFB">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49713590" w14:textId="77777777" w:rsidR="00A931EA" w:rsidRPr="00EE3251" w:rsidRDefault="00A931EA" w:rsidP="004F3EFB">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1720A1E4" w14:textId="77777777" w:rsidR="00A931EA" w:rsidRPr="00EE3251" w:rsidRDefault="00A931EA" w:rsidP="004F3EFB">
            <w:pPr>
              <w:widowControl/>
              <w:adjustRightInd/>
              <w:spacing w:line="240" w:lineRule="auto"/>
              <w:jc w:val="right"/>
              <w:textAlignment w:val="auto"/>
            </w:pPr>
            <w:r w:rsidRPr="00EE3251">
              <w:t xml:space="preserve">0 </w:t>
            </w:r>
          </w:p>
        </w:tc>
        <w:tc>
          <w:tcPr>
            <w:tcW w:w="1972" w:type="dxa"/>
            <w:tcBorders>
              <w:top w:val="nil"/>
              <w:left w:val="nil"/>
              <w:bottom w:val="single" w:sz="4" w:space="0" w:color="auto"/>
              <w:right w:val="single" w:sz="8" w:space="0" w:color="auto"/>
            </w:tcBorders>
            <w:vAlign w:val="center"/>
          </w:tcPr>
          <w:p w14:paraId="59EF73BB"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52B5F1CF" w14:textId="77777777" w:rsidTr="004F3EFB">
        <w:trPr>
          <w:trHeight w:val="763"/>
          <w:jc w:val="center"/>
        </w:trPr>
        <w:tc>
          <w:tcPr>
            <w:tcW w:w="2384" w:type="dxa"/>
            <w:tcBorders>
              <w:top w:val="nil"/>
              <w:left w:val="single" w:sz="8" w:space="0" w:color="auto"/>
              <w:bottom w:val="single" w:sz="4" w:space="0" w:color="auto"/>
              <w:right w:val="single" w:sz="4" w:space="0" w:color="auto"/>
            </w:tcBorders>
            <w:shd w:val="clear" w:color="auto" w:fill="auto"/>
            <w:vAlign w:val="center"/>
            <w:hideMark/>
          </w:tcPr>
          <w:p w14:paraId="3C08AB79" w14:textId="77777777" w:rsidR="00A931EA" w:rsidRPr="00EE3251" w:rsidRDefault="00A931EA" w:rsidP="004F3EFB">
            <w:pPr>
              <w:widowControl/>
              <w:adjustRightInd/>
              <w:spacing w:line="240" w:lineRule="auto"/>
              <w:jc w:val="center"/>
              <w:textAlignment w:val="auto"/>
            </w:pPr>
            <w:r w:rsidRPr="00EE3251">
              <w:t>國外</w:t>
            </w:r>
            <w:r w:rsidRPr="00EE3251">
              <w:br/>
              <w:t>(</w:t>
            </w:r>
            <w:r w:rsidRPr="00EE3251">
              <w:t>獎勵金額新台幣</w:t>
            </w:r>
            <w:r w:rsidRPr="00EE3251">
              <w:t>10</w:t>
            </w:r>
            <w:r w:rsidRPr="00EE3251">
              <w:t>萬元</w:t>
            </w:r>
            <w:r w:rsidRPr="00EE3251">
              <w:t>)</w:t>
            </w:r>
          </w:p>
        </w:tc>
        <w:tc>
          <w:tcPr>
            <w:tcW w:w="1825" w:type="dxa"/>
            <w:tcBorders>
              <w:top w:val="nil"/>
              <w:left w:val="nil"/>
              <w:bottom w:val="single" w:sz="4" w:space="0" w:color="auto"/>
              <w:right w:val="single" w:sz="4" w:space="0" w:color="auto"/>
            </w:tcBorders>
            <w:shd w:val="clear" w:color="auto" w:fill="auto"/>
            <w:noWrap/>
            <w:vAlign w:val="center"/>
            <w:hideMark/>
          </w:tcPr>
          <w:p w14:paraId="33A7163A" w14:textId="77777777" w:rsidR="00A931EA" w:rsidRPr="00EE3251" w:rsidRDefault="00A931EA" w:rsidP="004F3EFB">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2C0C7DAC" w14:textId="77777777" w:rsidR="00A931EA" w:rsidRPr="00EE3251" w:rsidRDefault="00A931EA" w:rsidP="004F3EFB">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763DF7B6" w14:textId="77777777" w:rsidR="00A931EA" w:rsidRPr="00EE3251" w:rsidRDefault="00A931EA" w:rsidP="004F3EFB">
            <w:pPr>
              <w:widowControl/>
              <w:adjustRightInd/>
              <w:spacing w:line="240" w:lineRule="auto"/>
              <w:jc w:val="right"/>
              <w:textAlignment w:val="auto"/>
            </w:pPr>
            <w:r w:rsidRPr="00EE3251">
              <w:t xml:space="preserve">0 </w:t>
            </w:r>
          </w:p>
        </w:tc>
        <w:tc>
          <w:tcPr>
            <w:tcW w:w="1972" w:type="dxa"/>
            <w:tcBorders>
              <w:top w:val="nil"/>
              <w:left w:val="nil"/>
              <w:bottom w:val="single" w:sz="4" w:space="0" w:color="auto"/>
              <w:right w:val="single" w:sz="8" w:space="0" w:color="auto"/>
            </w:tcBorders>
            <w:vAlign w:val="center"/>
          </w:tcPr>
          <w:p w14:paraId="42550537" w14:textId="77777777" w:rsidR="00A931EA" w:rsidRPr="00EE3251" w:rsidRDefault="00A931EA" w:rsidP="004F3EFB">
            <w:pPr>
              <w:widowControl/>
              <w:adjustRightInd/>
              <w:spacing w:line="240" w:lineRule="auto"/>
              <w:jc w:val="right"/>
              <w:textAlignment w:val="auto"/>
            </w:pPr>
            <w:r w:rsidRPr="00EE3251">
              <w:t xml:space="preserve">0 </w:t>
            </w:r>
          </w:p>
        </w:tc>
      </w:tr>
      <w:tr w:rsidR="00A931EA" w:rsidRPr="00EE3251" w14:paraId="0B95774B" w14:textId="77777777" w:rsidTr="004F3EFB">
        <w:trPr>
          <w:trHeight w:val="395"/>
          <w:jc w:val="center"/>
        </w:trPr>
        <w:tc>
          <w:tcPr>
            <w:tcW w:w="2384" w:type="dxa"/>
            <w:tcBorders>
              <w:top w:val="nil"/>
              <w:left w:val="single" w:sz="8" w:space="0" w:color="auto"/>
              <w:bottom w:val="single" w:sz="8" w:space="0" w:color="auto"/>
              <w:right w:val="single" w:sz="4" w:space="0" w:color="auto"/>
            </w:tcBorders>
            <w:shd w:val="clear" w:color="000000" w:fill="D8E4BC"/>
            <w:noWrap/>
            <w:vAlign w:val="center"/>
            <w:hideMark/>
          </w:tcPr>
          <w:p w14:paraId="290A8272" w14:textId="77777777" w:rsidR="00A931EA" w:rsidRPr="00EE3251" w:rsidRDefault="00A931EA" w:rsidP="004F3EFB">
            <w:pPr>
              <w:widowControl/>
              <w:adjustRightInd/>
              <w:spacing w:line="240" w:lineRule="auto"/>
              <w:jc w:val="center"/>
              <w:textAlignment w:val="auto"/>
              <w:rPr>
                <w:b/>
                <w:bCs/>
              </w:rPr>
            </w:pPr>
            <w:r w:rsidRPr="00EE3251">
              <w:rPr>
                <w:b/>
                <w:bCs/>
              </w:rPr>
              <w:t>合計</w:t>
            </w:r>
          </w:p>
        </w:tc>
        <w:tc>
          <w:tcPr>
            <w:tcW w:w="1825" w:type="dxa"/>
            <w:tcBorders>
              <w:top w:val="nil"/>
              <w:left w:val="nil"/>
              <w:bottom w:val="single" w:sz="8" w:space="0" w:color="auto"/>
              <w:right w:val="single" w:sz="4" w:space="0" w:color="auto"/>
            </w:tcBorders>
            <w:shd w:val="clear" w:color="000000" w:fill="D8E4BC"/>
            <w:noWrap/>
            <w:vAlign w:val="center"/>
            <w:hideMark/>
          </w:tcPr>
          <w:p w14:paraId="133B06A4"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825" w:type="dxa"/>
            <w:tcBorders>
              <w:top w:val="nil"/>
              <w:left w:val="nil"/>
              <w:bottom w:val="single" w:sz="8" w:space="0" w:color="auto"/>
              <w:right w:val="single" w:sz="4" w:space="0" w:color="auto"/>
            </w:tcBorders>
            <w:shd w:val="clear" w:color="000000" w:fill="D8E4BC"/>
            <w:noWrap/>
            <w:vAlign w:val="center"/>
            <w:hideMark/>
          </w:tcPr>
          <w:p w14:paraId="5A7A7008"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825" w:type="dxa"/>
            <w:tcBorders>
              <w:top w:val="nil"/>
              <w:left w:val="nil"/>
              <w:bottom w:val="single" w:sz="8" w:space="0" w:color="auto"/>
              <w:right w:val="single" w:sz="4" w:space="0" w:color="auto"/>
            </w:tcBorders>
            <w:shd w:val="clear" w:color="000000" w:fill="D8E4BC"/>
            <w:noWrap/>
            <w:vAlign w:val="center"/>
            <w:hideMark/>
          </w:tcPr>
          <w:p w14:paraId="2628D46D"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c>
          <w:tcPr>
            <w:tcW w:w="1972" w:type="dxa"/>
            <w:tcBorders>
              <w:top w:val="nil"/>
              <w:left w:val="nil"/>
              <w:bottom w:val="single" w:sz="8" w:space="0" w:color="auto"/>
              <w:right w:val="single" w:sz="8" w:space="0" w:color="auto"/>
            </w:tcBorders>
            <w:shd w:val="clear" w:color="000000" w:fill="D8E4BC"/>
            <w:vAlign w:val="center"/>
          </w:tcPr>
          <w:p w14:paraId="076A1432" w14:textId="77777777" w:rsidR="00A931EA" w:rsidRPr="00EE3251" w:rsidRDefault="00A931EA" w:rsidP="004F3EFB">
            <w:pPr>
              <w:widowControl/>
              <w:adjustRightInd/>
              <w:spacing w:line="240" w:lineRule="auto"/>
              <w:jc w:val="right"/>
              <w:textAlignment w:val="auto"/>
              <w:rPr>
                <w:b/>
                <w:bCs/>
              </w:rPr>
            </w:pPr>
            <w:r w:rsidRPr="00EE3251">
              <w:rPr>
                <w:b/>
                <w:bCs/>
              </w:rPr>
              <w:t xml:space="preserve">0 </w:t>
            </w:r>
          </w:p>
        </w:tc>
      </w:tr>
    </w:tbl>
    <w:p w14:paraId="4CB166F1" w14:textId="77777777" w:rsidR="00CA26C0" w:rsidRPr="00EE3251" w:rsidRDefault="00CA26C0" w:rsidP="00CA26C0">
      <w:pPr>
        <w:adjustRightInd/>
        <w:spacing w:afterLines="50" w:after="120" w:line="400" w:lineRule="exact"/>
        <w:jc w:val="both"/>
        <w:textAlignment w:val="auto"/>
      </w:pPr>
      <w:r w:rsidRPr="00EE3251">
        <w:br w:type="page"/>
      </w:r>
    </w:p>
    <w:p w14:paraId="2728D2CE" w14:textId="73B2622A" w:rsidR="00295F40" w:rsidRDefault="00CA26C0" w:rsidP="002D5ED4">
      <w:pPr>
        <w:pStyle w:val="affc"/>
        <w:numPr>
          <w:ilvl w:val="0"/>
          <w:numId w:val="55"/>
        </w:numPr>
        <w:spacing w:line="400" w:lineRule="exact"/>
        <w:ind w:leftChars="0"/>
        <w:jc w:val="both"/>
        <w:rPr>
          <w:rFonts w:ascii="Times New Roman"/>
          <w:sz w:val="24"/>
        </w:rPr>
      </w:pPr>
      <w:r>
        <w:rPr>
          <w:rFonts w:ascii="Times New Roman" w:hint="eastAsia"/>
          <w:sz w:val="24"/>
        </w:rPr>
        <w:lastRenderedPageBreak/>
        <w:t>Ｃ博遠智能科技</w:t>
      </w:r>
      <w:r w:rsidRPr="00EE3251">
        <w:rPr>
          <w:rFonts w:ascii="Times New Roman"/>
          <w:sz w:val="24"/>
        </w:rPr>
        <w:t>股份有限公司</w:t>
      </w:r>
    </w:p>
    <w:p w14:paraId="1D6CD8CD" w14:textId="12DE263C" w:rsidR="00295F40" w:rsidRPr="00295F40" w:rsidRDefault="00295F40" w:rsidP="00295F40">
      <w:pPr>
        <w:pStyle w:val="aff2"/>
        <w:rPr>
          <w:rFonts w:ascii="Times New Roman"/>
        </w:rPr>
      </w:pPr>
      <w:bookmarkStart w:id="530" w:name="_Toc39829517"/>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23</w:t>
      </w:r>
      <w:r>
        <w:fldChar w:fldCharType="end"/>
      </w:r>
      <w:r w:rsidRPr="00EE3251">
        <w:t>創新或研究發展人員之人事費</w:t>
      </w:r>
      <w:r>
        <w:rPr>
          <w:rFonts w:hint="eastAsia"/>
        </w:rPr>
        <w:t>(</w:t>
      </w:r>
      <w:r>
        <w:rPr>
          <w:rFonts w:ascii="Times New Roman" w:hint="eastAsia"/>
        </w:rPr>
        <w:t>博遠智能</w:t>
      </w:r>
      <w:r>
        <w:rPr>
          <w:rFonts w:ascii="Times New Roman" w:hint="eastAsia"/>
        </w:rPr>
        <w:t>)</w:t>
      </w:r>
      <w:bookmarkEnd w:id="530"/>
    </w:p>
    <w:tbl>
      <w:tblPr>
        <w:tblW w:w="14567" w:type="dxa"/>
        <w:jc w:val="right"/>
        <w:tblLayout w:type="fixed"/>
        <w:tblCellMar>
          <w:left w:w="28" w:type="dxa"/>
          <w:right w:w="28" w:type="dxa"/>
        </w:tblCellMar>
        <w:tblLook w:val="04A0" w:firstRow="1" w:lastRow="0" w:firstColumn="1" w:lastColumn="0" w:noHBand="0" w:noVBand="1"/>
      </w:tblPr>
      <w:tblGrid>
        <w:gridCol w:w="1416"/>
        <w:gridCol w:w="966"/>
        <w:gridCol w:w="1141"/>
        <w:gridCol w:w="1144"/>
        <w:gridCol w:w="1063"/>
        <w:gridCol w:w="1063"/>
        <w:gridCol w:w="1063"/>
        <w:gridCol w:w="1068"/>
        <w:gridCol w:w="1091"/>
        <w:gridCol w:w="1092"/>
        <w:gridCol w:w="1092"/>
        <w:gridCol w:w="1092"/>
        <w:gridCol w:w="1040"/>
        <w:gridCol w:w="236"/>
      </w:tblGrid>
      <w:tr w:rsidR="00CA26C0" w:rsidRPr="00EE3251" w14:paraId="46FA2911" w14:textId="77777777" w:rsidTr="00295F40">
        <w:trPr>
          <w:gridAfter w:val="1"/>
          <w:wAfter w:w="236" w:type="dxa"/>
          <w:trHeight w:val="245"/>
          <w:jc w:val="right"/>
        </w:trPr>
        <w:tc>
          <w:tcPr>
            <w:tcW w:w="14331" w:type="dxa"/>
            <w:gridSpan w:val="13"/>
            <w:tcBorders>
              <w:top w:val="nil"/>
              <w:left w:val="nil"/>
              <w:bottom w:val="nil"/>
              <w:right w:val="nil"/>
            </w:tcBorders>
            <w:shd w:val="clear" w:color="auto" w:fill="auto"/>
            <w:noWrap/>
            <w:vAlign w:val="bottom"/>
            <w:hideMark/>
          </w:tcPr>
          <w:p w14:paraId="0E149739" w14:textId="77777777" w:rsidR="00CA26C0" w:rsidRPr="00EE3251" w:rsidRDefault="00CA26C0" w:rsidP="00B122F6">
            <w:pPr>
              <w:widowControl/>
              <w:adjustRightInd/>
              <w:spacing w:line="240" w:lineRule="auto"/>
              <w:textAlignment w:val="auto"/>
            </w:pPr>
            <w:r w:rsidRPr="00EE3251">
              <w:t>2.1</w:t>
            </w:r>
            <w:r w:rsidRPr="00EE3251">
              <w:t>創新或研究發展人員之人事費</w:t>
            </w:r>
          </w:p>
        </w:tc>
      </w:tr>
      <w:tr w:rsidR="00CA26C0" w:rsidRPr="00EE3251" w14:paraId="3C2AB699" w14:textId="77777777" w:rsidTr="00295F40">
        <w:trPr>
          <w:gridAfter w:val="1"/>
          <w:wAfter w:w="236" w:type="dxa"/>
          <w:trHeight w:val="245"/>
          <w:jc w:val="right"/>
        </w:trPr>
        <w:tc>
          <w:tcPr>
            <w:tcW w:w="14331" w:type="dxa"/>
            <w:gridSpan w:val="13"/>
            <w:tcBorders>
              <w:top w:val="nil"/>
              <w:left w:val="nil"/>
              <w:bottom w:val="nil"/>
              <w:right w:val="nil"/>
            </w:tcBorders>
            <w:shd w:val="clear" w:color="auto" w:fill="auto"/>
            <w:noWrap/>
            <w:vAlign w:val="bottom"/>
            <w:hideMark/>
          </w:tcPr>
          <w:p w14:paraId="06065655" w14:textId="77777777" w:rsidR="00CA26C0" w:rsidRPr="00EE3251" w:rsidRDefault="00CA26C0" w:rsidP="00B122F6">
            <w:pPr>
              <w:widowControl/>
              <w:adjustRightInd/>
              <w:spacing w:line="240" w:lineRule="auto"/>
              <w:jc w:val="right"/>
              <w:textAlignment w:val="auto"/>
            </w:pPr>
            <w:r w:rsidRPr="00EE3251">
              <w:t>單位：千元</w:t>
            </w:r>
          </w:p>
        </w:tc>
      </w:tr>
      <w:tr w:rsidR="00CA26C0" w:rsidRPr="00EE3251" w14:paraId="35D99020" w14:textId="77777777" w:rsidTr="00295F40">
        <w:trPr>
          <w:trHeight w:val="245"/>
          <w:jc w:val="right"/>
        </w:trPr>
        <w:tc>
          <w:tcPr>
            <w:tcW w:w="1416" w:type="dxa"/>
            <w:vMerge w:val="restar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DABDC81" w14:textId="77777777" w:rsidR="00CA26C0" w:rsidRPr="00EE3251" w:rsidRDefault="00CA26C0" w:rsidP="00B122F6">
            <w:pPr>
              <w:widowControl/>
              <w:adjustRightInd/>
              <w:spacing w:line="240" w:lineRule="auto"/>
              <w:jc w:val="center"/>
              <w:textAlignment w:val="auto"/>
            </w:pPr>
            <w:r w:rsidRPr="00EE3251">
              <w:t>職務別</w:t>
            </w:r>
          </w:p>
        </w:tc>
        <w:tc>
          <w:tcPr>
            <w:tcW w:w="3251" w:type="dxa"/>
            <w:gridSpan w:val="3"/>
            <w:tcBorders>
              <w:top w:val="single" w:sz="8" w:space="0" w:color="auto"/>
              <w:left w:val="nil"/>
              <w:bottom w:val="single" w:sz="4" w:space="0" w:color="auto"/>
              <w:right w:val="single" w:sz="4" w:space="0" w:color="000000"/>
            </w:tcBorders>
            <w:shd w:val="clear" w:color="auto" w:fill="auto"/>
            <w:noWrap/>
            <w:vAlign w:val="bottom"/>
            <w:hideMark/>
          </w:tcPr>
          <w:p w14:paraId="5537214C" w14:textId="77777777" w:rsidR="00CA26C0" w:rsidRPr="00EE3251" w:rsidRDefault="00CA26C0" w:rsidP="00B122F6">
            <w:pPr>
              <w:widowControl/>
              <w:adjustRightInd/>
              <w:spacing w:line="240" w:lineRule="auto"/>
              <w:jc w:val="center"/>
              <w:textAlignment w:val="auto"/>
            </w:pPr>
            <w:r w:rsidRPr="00EE3251">
              <w:t>平均月薪</w:t>
            </w:r>
            <w:r w:rsidRPr="00EE3251">
              <w:t>(A)</w:t>
            </w:r>
          </w:p>
        </w:tc>
        <w:tc>
          <w:tcPr>
            <w:tcW w:w="4257" w:type="dxa"/>
            <w:gridSpan w:val="4"/>
            <w:tcBorders>
              <w:top w:val="single" w:sz="8" w:space="0" w:color="auto"/>
              <w:left w:val="nil"/>
              <w:bottom w:val="single" w:sz="4" w:space="0" w:color="auto"/>
              <w:right w:val="single" w:sz="4" w:space="0" w:color="000000"/>
            </w:tcBorders>
            <w:shd w:val="clear" w:color="auto" w:fill="auto"/>
            <w:noWrap/>
            <w:vAlign w:val="bottom"/>
            <w:hideMark/>
          </w:tcPr>
          <w:p w14:paraId="3F0531AF" w14:textId="77777777" w:rsidR="00CA26C0" w:rsidRPr="00EE3251" w:rsidRDefault="00CA26C0" w:rsidP="00B122F6">
            <w:pPr>
              <w:widowControl/>
              <w:adjustRightInd/>
              <w:spacing w:line="240" w:lineRule="auto"/>
              <w:jc w:val="center"/>
              <w:textAlignment w:val="auto"/>
            </w:pPr>
            <w:r w:rsidRPr="00EE3251">
              <w:t>人月數</w:t>
            </w:r>
            <w:r w:rsidRPr="00EE3251">
              <w:t>(B)</w:t>
            </w:r>
          </w:p>
        </w:tc>
        <w:tc>
          <w:tcPr>
            <w:tcW w:w="4367" w:type="dxa"/>
            <w:gridSpan w:val="4"/>
            <w:tcBorders>
              <w:top w:val="single" w:sz="8" w:space="0" w:color="auto"/>
              <w:left w:val="nil"/>
              <w:bottom w:val="single" w:sz="4" w:space="0" w:color="auto"/>
              <w:right w:val="single" w:sz="4" w:space="0" w:color="auto"/>
            </w:tcBorders>
            <w:shd w:val="clear" w:color="auto" w:fill="auto"/>
            <w:noWrap/>
            <w:vAlign w:val="bottom"/>
            <w:hideMark/>
          </w:tcPr>
          <w:p w14:paraId="454FCE95" w14:textId="77777777" w:rsidR="00CA26C0" w:rsidRPr="00EE3251" w:rsidRDefault="00CA26C0" w:rsidP="00B122F6">
            <w:pPr>
              <w:widowControl/>
              <w:adjustRightInd/>
              <w:spacing w:line="240" w:lineRule="auto"/>
              <w:jc w:val="center"/>
              <w:textAlignment w:val="auto"/>
            </w:pPr>
            <w:r w:rsidRPr="00EE3251">
              <w:t>人事費概算</w:t>
            </w:r>
            <w:r w:rsidRPr="00EE3251">
              <w:t>(A×B)</w:t>
            </w:r>
          </w:p>
        </w:tc>
        <w:tc>
          <w:tcPr>
            <w:tcW w:w="1276" w:type="dxa"/>
            <w:gridSpan w:val="2"/>
            <w:tcBorders>
              <w:top w:val="single" w:sz="8" w:space="0" w:color="auto"/>
              <w:left w:val="single" w:sz="4" w:space="0" w:color="auto"/>
              <w:right w:val="single" w:sz="8" w:space="0" w:color="auto"/>
            </w:tcBorders>
            <w:shd w:val="clear" w:color="auto" w:fill="auto"/>
            <w:noWrap/>
            <w:vAlign w:val="bottom"/>
            <w:hideMark/>
          </w:tcPr>
          <w:p w14:paraId="21B4F2F6" w14:textId="77777777" w:rsidR="00CA26C0" w:rsidRPr="00EE3251" w:rsidRDefault="00CA26C0" w:rsidP="00B122F6">
            <w:pPr>
              <w:widowControl/>
              <w:adjustRightInd/>
              <w:spacing w:line="240" w:lineRule="auto"/>
              <w:jc w:val="center"/>
              <w:textAlignment w:val="auto"/>
            </w:pPr>
            <w:r w:rsidRPr="00EE3251">
              <w:t>備註</w:t>
            </w:r>
          </w:p>
        </w:tc>
      </w:tr>
      <w:tr w:rsidR="00CA26C0" w:rsidRPr="00EE3251" w14:paraId="4141BCCA" w14:textId="77777777" w:rsidTr="00295F40">
        <w:trPr>
          <w:trHeight w:val="245"/>
          <w:jc w:val="right"/>
        </w:trPr>
        <w:tc>
          <w:tcPr>
            <w:tcW w:w="1416" w:type="dxa"/>
            <w:vMerge/>
            <w:tcBorders>
              <w:top w:val="single" w:sz="8" w:space="0" w:color="auto"/>
              <w:left w:val="single" w:sz="8" w:space="0" w:color="auto"/>
              <w:bottom w:val="single" w:sz="4" w:space="0" w:color="auto"/>
              <w:right w:val="single" w:sz="8" w:space="0" w:color="auto"/>
            </w:tcBorders>
            <w:vAlign w:val="bottom"/>
            <w:hideMark/>
          </w:tcPr>
          <w:p w14:paraId="767ADD69" w14:textId="77777777" w:rsidR="00CA26C0" w:rsidRPr="00EE3251" w:rsidRDefault="00CA26C0" w:rsidP="00B122F6">
            <w:pPr>
              <w:widowControl/>
              <w:adjustRightInd/>
              <w:spacing w:line="240" w:lineRule="auto"/>
              <w:textAlignment w:val="auto"/>
            </w:pPr>
          </w:p>
        </w:tc>
        <w:tc>
          <w:tcPr>
            <w:tcW w:w="966" w:type="dxa"/>
            <w:tcBorders>
              <w:top w:val="single" w:sz="8" w:space="0" w:color="auto"/>
              <w:left w:val="single" w:sz="8" w:space="0" w:color="auto"/>
              <w:bottom w:val="single" w:sz="8" w:space="0" w:color="auto"/>
              <w:right w:val="single" w:sz="8" w:space="0" w:color="auto"/>
            </w:tcBorders>
            <w:vAlign w:val="bottom"/>
          </w:tcPr>
          <w:p w14:paraId="628CF16A" w14:textId="77777777" w:rsidR="00CA26C0" w:rsidRPr="00EE3251" w:rsidRDefault="00CA26C0" w:rsidP="00B122F6">
            <w:pPr>
              <w:widowControl/>
              <w:adjustRightInd/>
              <w:spacing w:line="240" w:lineRule="auto"/>
              <w:jc w:val="center"/>
              <w:textAlignment w:val="auto"/>
            </w:pPr>
            <w:r w:rsidRPr="00EE3251">
              <w:t>108</w:t>
            </w:r>
            <w:r w:rsidRPr="00EE3251">
              <w:t>年度</w:t>
            </w:r>
          </w:p>
        </w:tc>
        <w:tc>
          <w:tcPr>
            <w:tcW w:w="1141" w:type="dxa"/>
            <w:tcBorders>
              <w:top w:val="nil"/>
              <w:left w:val="single" w:sz="8" w:space="0" w:color="auto"/>
              <w:bottom w:val="single" w:sz="4" w:space="0" w:color="auto"/>
              <w:right w:val="single" w:sz="4" w:space="0" w:color="auto"/>
            </w:tcBorders>
            <w:shd w:val="clear" w:color="auto" w:fill="auto"/>
            <w:noWrap/>
            <w:vAlign w:val="bottom"/>
            <w:hideMark/>
          </w:tcPr>
          <w:p w14:paraId="54165B7B" w14:textId="77777777" w:rsidR="00CA26C0" w:rsidRPr="00EE3251" w:rsidRDefault="00CA26C0" w:rsidP="00B122F6">
            <w:pPr>
              <w:widowControl/>
              <w:adjustRightInd/>
              <w:spacing w:line="240" w:lineRule="auto"/>
              <w:jc w:val="center"/>
              <w:textAlignment w:val="auto"/>
            </w:pPr>
            <w:r w:rsidRPr="00EE3251">
              <w:t>109</w:t>
            </w:r>
            <w:r w:rsidRPr="00EE3251">
              <w:t>年度</w:t>
            </w:r>
          </w:p>
        </w:tc>
        <w:tc>
          <w:tcPr>
            <w:tcW w:w="1144" w:type="dxa"/>
            <w:tcBorders>
              <w:top w:val="nil"/>
              <w:left w:val="nil"/>
              <w:bottom w:val="single" w:sz="4" w:space="0" w:color="auto"/>
              <w:right w:val="single" w:sz="8" w:space="0" w:color="auto"/>
            </w:tcBorders>
            <w:shd w:val="clear" w:color="auto" w:fill="auto"/>
            <w:noWrap/>
            <w:vAlign w:val="bottom"/>
            <w:hideMark/>
          </w:tcPr>
          <w:p w14:paraId="78C04DB4" w14:textId="77777777" w:rsidR="00CA26C0" w:rsidRPr="00EE3251" w:rsidRDefault="00CA26C0" w:rsidP="00B122F6">
            <w:pPr>
              <w:widowControl/>
              <w:adjustRightInd/>
              <w:spacing w:line="240" w:lineRule="auto"/>
              <w:jc w:val="center"/>
              <w:textAlignment w:val="auto"/>
            </w:pPr>
            <w:r w:rsidRPr="00EE3251">
              <w:t>110</w:t>
            </w:r>
            <w:r w:rsidRPr="00EE3251">
              <w:t>年度</w:t>
            </w:r>
          </w:p>
        </w:tc>
        <w:tc>
          <w:tcPr>
            <w:tcW w:w="1063" w:type="dxa"/>
            <w:tcBorders>
              <w:top w:val="single" w:sz="8" w:space="0" w:color="auto"/>
              <w:left w:val="single" w:sz="8" w:space="0" w:color="auto"/>
              <w:bottom w:val="single" w:sz="8" w:space="0" w:color="auto"/>
              <w:right w:val="single" w:sz="8" w:space="0" w:color="auto"/>
            </w:tcBorders>
            <w:vAlign w:val="bottom"/>
          </w:tcPr>
          <w:p w14:paraId="0471F24C" w14:textId="77777777" w:rsidR="00CA26C0" w:rsidRPr="00EE3251" w:rsidRDefault="00CA26C0" w:rsidP="00B122F6">
            <w:pPr>
              <w:widowControl/>
              <w:adjustRightInd/>
              <w:spacing w:line="240" w:lineRule="auto"/>
              <w:jc w:val="center"/>
              <w:textAlignment w:val="auto"/>
            </w:pPr>
            <w:r w:rsidRPr="00EE3251">
              <w:t>108</w:t>
            </w:r>
            <w:r w:rsidRPr="00EE3251">
              <w:t>年度</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2269037C" w14:textId="77777777" w:rsidR="00CA26C0" w:rsidRPr="00EE3251" w:rsidRDefault="00CA26C0" w:rsidP="00B122F6">
            <w:pPr>
              <w:widowControl/>
              <w:adjustRightInd/>
              <w:spacing w:line="240" w:lineRule="auto"/>
              <w:jc w:val="center"/>
              <w:textAlignment w:val="auto"/>
            </w:pPr>
            <w:r w:rsidRPr="00EE3251">
              <w:t>109</w:t>
            </w:r>
            <w:r w:rsidRPr="00EE3251">
              <w:t>年度</w:t>
            </w:r>
          </w:p>
        </w:tc>
        <w:tc>
          <w:tcPr>
            <w:tcW w:w="1063" w:type="dxa"/>
            <w:tcBorders>
              <w:top w:val="nil"/>
              <w:left w:val="nil"/>
              <w:bottom w:val="single" w:sz="4" w:space="0" w:color="auto"/>
              <w:right w:val="single" w:sz="4" w:space="0" w:color="auto"/>
            </w:tcBorders>
            <w:shd w:val="clear" w:color="auto" w:fill="auto"/>
            <w:noWrap/>
            <w:vAlign w:val="bottom"/>
            <w:hideMark/>
          </w:tcPr>
          <w:p w14:paraId="31B77687" w14:textId="77777777" w:rsidR="00CA26C0" w:rsidRPr="00EE3251" w:rsidRDefault="00CA26C0" w:rsidP="00B122F6">
            <w:pPr>
              <w:widowControl/>
              <w:adjustRightInd/>
              <w:spacing w:line="240" w:lineRule="auto"/>
              <w:jc w:val="center"/>
              <w:textAlignment w:val="auto"/>
            </w:pPr>
            <w:r w:rsidRPr="00EE3251">
              <w:t>110</w:t>
            </w:r>
            <w:r w:rsidRPr="00EE3251">
              <w:t>年度</w:t>
            </w:r>
          </w:p>
        </w:tc>
        <w:tc>
          <w:tcPr>
            <w:tcW w:w="1068" w:type="dxa"/>
            <w:tcBorders>
              <w:top w:val="nil"/>
              <w:left w:val="nil"/>
              <w:bottom w:val="single" w:sz="4" w:space="0" w:color="auto"/>
              <w:right w:val="single" w:sz="8" w:space="0" w:color="auto"/>
            </w:tcBorders>
            <w:shd w:val="clear" w:color="auto" w:fill="auto"/>
            <w:noWrap/>
            <w:vAlign w:val="bottom"/>
            <w:hideMark/>
          </w:tcPr>
          <w:p w14:paraId="664AE1A5" w14:textId="77777777" w:rsidR="00CA26C0" w:rsidRPr="00EE3251" w:rsidRDefault="00CA26C0" w:rsidP="00B122F6">
            <w:pPr>
              <w:widowControl/>
              <w:adjustRightInd/>
              <w:spacing w:line="240" w:lineRule="auto"/>
              <w:jc w:val="center"/>
              <w:textAlignment w:val="auto"/>
            </w:pPr>
            <w:r w:rsidRPr="00EE3251">
              <w:t>合計</w:t>
            </w:r>
          </w:p>
        </w:tc>
        <w:tc>
          <w:tcPr>
            <w:tcW w:w="1091" w:type="dxa"/>
            <w:tcBorders>
              <w:top w:val="single" w:sz="8" w:space="0" w:color="auto"/>
              <w:left w:val="single" w:sz="8" w:space="0" w:color="auto"/>
              <w:bottom w:val="single" w:sz="4" w:space="0" w:color="auto"/>
              <w:right w:val="single" w:sz="8" w:space="0" w:color="auto"/>
            </w:tcBorders>
            <w:vAlign w:val="bottom"/>
          </w:tcPr>
          <w:p w14:paraId="61BF7784" w14:textId="77777777" w:rsidR="00CA26C0" w:rsidRPr="00EE3251" w:rsidRDefault="00CA26C0" w:rsidP="00B122F6">
            <w:pPr>
              <w:widowControl/>
              <w:adjustRightInd/>
              <w:spacing w:line="240" w:lineRule="auto"/>
              <w:jc w:val="center"/>
              <w:textAlignment w:val="auto"/>
            </w:pPr>
            <w:r w:rsidRPr="00EE3251">
              <w:t>108</w:t>
            </w:r>
            <w:r w:rsidRPr="00EE3251">
              <w:t>年度</w:t>
            </w:r>
          </w:p>
        </w:tc>
        <w:tc>
          <w:tcPr>
            <w:tcW w:w="1092" w:type="dxa"/>
            <w:tcBorders>
              <w:top w:val="nil"/>
              <w:left w:val="single" w:sz="8" w:space="0" w:color="auto"/>
              <w:bottom w:val="single" w:sz="4" w:space="0" w:color="auto"/>
              <w:right w:val="single" w:sz="4" w:space="0" w:color="auto"/>
            </w:tcBorders>
            <w:shd w:val="clear" w:color="auto" w:fill="auto"/>
            <w:noWrap/>
            <w:vAlign w:val="bottom"/>
            <w:hideMark/>
          </w:tcPr>
          <w:p w14:paraId="0958F778" w14:textId="77777777" w:rsidR="00CA26C0" w:rsidRPr="00EE3251" w:rsidRDefault="00CA26C0" w:rsidP="00B122F6">
            <w:pPr>
              <w:widowControl/>
              <w:adjustRightInd/>
              <w:spacing w:line="240" w:lineRule="auto"/>
              <w:jc w:val="center"/>
              <w:textAlignment w:val="auto"/>
            </w:pPr>
            <w:r w:rsidRPr="00EE3251">
              <w:t>109</w:t>
            </w:r>
            <w:r w:rsidRPr="00EE3251">
              <w:t>年度</w:t>
            </w:r>
          </w:p>
        </w:tc>
        <w:tc>
          <w:tcPr>
            <w:tcW w:w="1092" w:type="dxa"/>
            <w:tcBorders>
              <w:top w:val="nil"/>
              <w:left w:val="nil"/>
              <w:bottom w:val="single" w:sz="4" w:space="0" w:color="auto"/>
              <w:right w:val="single" w:sz="4" w:space="0" w:color="auto"/>
            </w:tcBorders>
            <w:shd w:val="clear" w:color="auto" w:fill="auto"/>
            <w:noWrap/>
            <w:vAlign w:val="bottom"/>
            <w:hideMark/>
          </w:tcPr>
          <w:p w14:paraId="351A7B61" w14:textId="77777777" w:rsidR="00CA26C0" w:rsidRPr="00EE3251" w:rsidRDefault="00CA26C0" w:rsidP="00B122F6">
            <w:pPr>
              <w:widowControl/>
              <w:adjustRightInd/>
              <w:spacing w:line="240" w:lineRule="auto"/>
              <w:jc w:val="center"/>
              <w:textAlignment w:val="auto"/>
            </w:pPr>
            <w:r w:rsidRPr="00EE3251">
              <w:t>110</w:t>
            </w:r>
            <w:r w:rsidRPr="00EE3251">
              <w:t>年度</w:t>
            </w:r>
          </w:p>
        </w:tc>
        <w:tc>
          <w:tcPr>
            <w:tcW w:w="1092" w:type="dxa"/>
            <w:tcBorders>
              <w:top w:val="nil"/>
              <w:left w:val="nil"/>
              <w:bottom w:val="single" w:sz="4" w:space="0" w:color="auto"/>
              <w:right w:val="single" w:sz="4" w:space="0" w:color="auto"/>
            </w:tcBorders>
            <w:shd w:val="clear" w:color="auto" w:fill="auto"/>
            <w:noWrap/>
            <w:vAlign w:val="bottom"/>
            <w:hideMark/>
          </w:tcPr>
          <w:p w14:paraId="53FC0856" w14:textId="77777777" w:rsidR="00CA26C0" w:rsidRPr="00EE3251" w:rsidRDefault="00CA26C0" w:rsidP="00B122F6">
            <w:pPr>
              <w:widowControl/>
              <w:adjustRightInd/>
              <w:spacing w:line="240" w:lineRule="auto"/>
              <w:jc w:val="center"/>
              <w:textAlignment w:val="auto"/>
            </w:pPr>
            <w:r w:rsidRPr="00EE3251">
              <w:t>合計</w:t>
            </w:r>
          </w:p>
        </w:tc>
        <w:tc>
          <w:tcPr>
            <w:tcW w:w="1276" w:type="dxa"/>
            <w:gridSpan w:val="2"/>
            <w:tcBorders>
              <w:left w:val="single" w:sz="4" w:space="0" w:color="auto"/>
              <w:bottom w:val="single" w:sz="4" w:space="0" w:color="auto"/>
              <w:right w:val="single" w:sz="8" w:space="0" w:color="auto"/>
            </w:tcBorders>
            <w:vAlign w:val="bottom"/>
            <w:hideMark/>
          </w:tcPr>
          <w:p w14:paraId="06D8ABC1" w14:textId="77777777" w:rsidR="00CA26C0" w:rsidRPr="00EE3251" w:rsidRDefault="00CA26C0" w:rsidP="00B122F6">
            <w:pPr>
              <w:widowControl/>
              <w:adjustRightInd/>
              <w:spacing w:line="240" w:lineRule="auto"/>
              <w:textAlignment w:val="auto"/>
            </w:pPr>
          </w:p>
        </w:tc>
      </w:tr>
      <w:tr w:rsidR="00CA26C0" w:rsidRPr="00EE3251" w14:paraId="6B37BF0E" w14:textId="77777777" w:rsidTr="00295F40">
        <w:trPr>
          <w:trHeight w:val="245"/>
          <w:jc w:val="right"/>
        </w:trPr>
        <w:tc>
          <w:tcPr>
            <w:tcW w:w="14567" w:type="dxa"/>
            <w:gridSpan w:val="14"/>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11F47BA2" w14:textId="77777777" w:rsidR="00CA26C0" w:rsidRPr="00EE3251" w:rsidRDefault="00CA26C0" w:rsidP="00B122F6">
            <w:pPr>
              <w:widowControl/>
              <w:adjustRightInd/>
              <w:spacing w:line="240" w:lineRule="auto"/>
              <w:textAlignment w:val="auto"/>
            </w:pPr>
            <w:r w:rsidRPr="00EE3251">
              <w:t>一、研究發展人員</w:t>
            </w:r>
          </w:p>
        </w:tc>
      </w:tr>
      <w:tr w:rsidR="00CA26C0" w:rsidRPr="00EE3251" w14:paraId="7F906203"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hideMark/>
          </w:tcPr>
          <w:p w14:paraId="54A967AF" w14:textId="77777777" w:rsidR="00CA26C0" w:rsidRPr="00BC35EB" w:rsidRDefault="00CA26C0" w:rsidP="00B122F6">
            <w:r w:rsidRPr="00BC35EB">
              <w:t>分項主持人</w:t>
            </w:r>
          </w:p>
        </w:tc>
        <w:tc>
          <w:tcPr>
            <w:tcW w:w="966" w:type="dxa"/>
            <w:tcBorders>
              <w:top w:val="single" w:sz="8" w:space="0" w:color="auto"/>
              <w:left w:val="single" w:sz="8" w:space="0" w:color="auto"/>
              <w:bottom w:val="single" w:sz="4" w:space="0" w:color="auto"/>
              <w:right w:val="single" w:sz="8" w:space="0" w:color="auto"/>
            </w:tcBorders>
          </w:tcPr>
          <w:p w14:paraId="01FB7820" w14:textId="77777777" w:rsidR="00CA26C0" w:rsidRPr="00BC35EB" w:rsidRDefault="00CA26C0" w:rsidP="00B122F6">
            <w:pPr>
              <w:jc w:val="right"/>
            </w:pPr>
            <w:r w:rsidRPr="00BC35EB">
              <w:t xml:space="preserve"> -   </w:t>
            </w:r>
          </w:p>
        </w:tc>
        <w:tc>
          <w:tcPr>
            <w:tcW w:w="1141" w:type="dxa"/>
            <w:tcBorders>
              <w:top w:val="nil"/>
              <w:left w:val="single" w:sz="8" w:space="0" w:color="auto"/>
              <w:bottom w:val="single" w:sz="4" w:space="0" w:color="auto"/>
              <w:right w:val="single" w:sz="4" w:space="0" w:color="auto"/>
            </w:tcBorders>
            <w:shd w:val="clear" w:color="auto" w:fill="auto"/>
            <w:noWrap/>
          </w:tcPr>
          <w:p w14:paraId="273C050B" w14:textId="77777777" w:rsidR="00CA26C0" w:rsidRPr="00BC35EB" w:rsidRDefault="00CA26C0" w:rsidP="00B122F6">
            <w:pPr>
              <w:jc w:val="right"/>
            </w:pPr>
            <w:r w:rsidRPr="00BC35EB">
              <w:t xml:space="preserve"> 178 </w:t>
            </w:r>
          </w:p>
        </w:tc>
        <w:tc>
          <w:tcPr>
            <w:tcW w:w="1144" w:type="dxa"/>
            <w:tcBorders>
              <w:top w:val="nil"/>
              <w:left w:val="nil"/>
              <w:bottom w:val="single" w:sz="4" w:space="0" w:color="auto"/>
              <w:right w:val="single" w:sz="8" w:space="0" w:color="auto"/>
            </w:tcBorders>
            <w:shd w:val="clear" w:color="auto" w:fill="auto"/>
            <w:noWrap/>
          </w:tcPr>
          <w:p w14:paraId="449A5149" w14:textId="77777777" w:rsidR="00CA26C0" w:rsidRPr="00BC35EB" w:rsidRDefault="00CA26C0" w:rsidP="00B122F6">
            <w:pPr>
              <w:jc w:val="right"/>
            </w:pPr>
            <w:r w:rsidRPr="00BC35EB">
              <w:t xml:space="preserve"> 178 </w:t>
            </w:r>
          </w:p>
        </w:tc>
        <w:tc>
          <w:tcPr>
            <w:tcW w:w="1063" w:type="dxa"/>
            <w:tcBorders>
              <w:top w:val="single" w:sz="8" w:space="0" w:color="auto"/>
              <w:left w:val="single" w:sz="8" w:space="0" w:color="auto"/>
              <w:bottom w:val="single" w:sz="4" w:space="0" w:color="auto"/>
              <w:right w:val="single" w:sz="8" w:space="0" w:color="auto"/>
            </w:tcBorders>
          </w:tcPr>
          <w:p w14:paraId="6F2D49A3" w14:textId="77777777" w:rsidR="00CA26C0" w:rsidRPr="00BC35EB" w:rsidRDefault="00CA26C0" w:rsidP="00B122F6">
            <w:pPr>
              <w:jc w:val="right"/>
            </w:pPr>
            <w:r w:rsidRPr="00BC35EB">
              <w:t>0</w:t>
            </w:r>
          </w:p>
        </w:tc>
        <w:tc>
          <w:tcPr>
            <w:tcW w:w="1063" w:type="dxa"/>
            <w:tcBorders>
              <w:top w:val="nil"/>
              <w:left w:val="single" w:sz="8" w:space="0" w:color="auto"/>
              <w:bottom w:val="single" w:sz="4" w:space="0" w:color="auto"/>
              <w:right w:val="single" w:sz="4" w:space="0" w:color="auto"/>
            </w:tcBorders>
            <w:shd w:val="clear" w:color="auto" w:fill="auto"/>
            <w:noWrap/>
          </w:tcPr>
          <w:p w14:paraId="376EF68A" w14:textId="77777777" w:rsidR="00CA26C0" w:rsidRPr="00BC35EB" w:rsidRDefault="00CA26C0" w:rsidP="00B122F6">
            <w:pPr>
              <w:jc w:val="right"/>
            </w:pPr>
            <w:r w:rsidRPr="00BC35EB">
              <w:t>3</w:t>
            </w:r>
          </w:p>
        </w:tc>
        <w:tc>
          <w:tcPr>
            <w:tcW w:w="1063" w:type="dxa"/>
            <w:tcBorders>
              <w:top w:val="nil"/>
              <w:left w:val="nil"/>
              <w:bottom w:val="single" w:sz="4" w:space="0" w:color="auto"/>
              <w:right w:val="single" w:sz="4" w:space="0" w:color="auto"/>
            </w:tcBorders>
            <w:shd w:val="clear" w:color="auto" w:fill="auto"/>
            <w:noWrap/>
          </w:tcPr>
          <w:p w14:paraId="36F4DD95" w14:textId="77777777" w:rsidR="00CA26C0" w:rsidRPr="00BC35EB" w:rsidRDefault="00CA26C0" w:rsidP="00B122F6">
            <w:pPr>
              <w:jc w:val="right"/>
            </w:pPr>
            <w:r w:rsidRPr="00BC35EB">
              <w:t>3</w:t>
            </w:r>
          </w:p>
        </w:tc>
        <w:tc>
          <w:tcPr>
            <w:tcW w:w="1068" w:type="dxa"/>
            <w:tcBorders>
              <w:top w:val="nil"/>
              <w:left w:val="nil"/>
              <w:bottom w:val="single" w:sz="4" w:space="0" w:color="auto"/>
              <w:right w:val="single" w:sz="8" w:space="0" w:color="auto"/>
            </w:tcBorders>
            <w:shd w:val="clear" w:color="auto" w:fill="auto"/>
            <w:noWrap/>
          </w:tcPr>
          <w:p w14:paraId="6AE5619C" w14:textId="77777777" w:rsidR="00CA26C0" w:rsidRPr="00BC35EB" w:rsidRDefault="00CA26C0" w:rsidP="00B122F6">
            <w:pPr>
              <w:jc w:val="right"/>
            </w:pPr>
            <w:r w:rsidRPr="00BC35EB">
              <w:t xml:space="preserve">6 </w:t>
            </w:r>
          </w:p>
        </w:tc>
        <w:tc>
          <w:tcPr>
            <w:tcW w:w="1091" w:type="dxa"/>
            <w:tcBorders>
              <w:top w:val="nil"/>
              <w:left w:val="single" w:sz="8" w:space="0" w:color="auto"/>
              <w:bottom w:val="single" w:sz="4" w:space="0" w:color="auto"/>
              <w:right w:val="single" w:sz="8" w:space="0" w:color="auto"/>
            </w:tcBorders>
          </w:tcPr>
          <w:p w14:paraId="7CDE9E9F" w14:textId="77777777" w:rsidR="00CA26C0" w:rsidRPr="00BC35EB" w:rsidRDefault="00CA26C0" w:rsidP="00B122F6">
            <w:pPr>
              <w:jc w:val="right"/>
            </w:pPr>
            <w:r w:rsidRPr="00BC35EB">
              <w:t xml:space="preserve">0 </w:t>
            </w:r>
          </w:p>
        </w:tc>
        <w:tc>
          <w:tcPr>
            <w:tcW w:w="1092" w:type="dxa"/>
            <w:tcBorders>
              <w:top w:val="nil"/>
              <w:left w:val="single" w:sz="8" w:space="0" w:color="auto"/>
              <w:bottom w:val="single" w:sz="4" w:space="0" w:color="auto"/>
              <w:right w:val="single" w:sz="4" w:space="0" w:color="auto"/>
            </w:tcBorders>
            <w:shd w:val="clear" w:color="auto" w:fill="auto"/>
            <w:noWrap/>
          </w:tcPr>
          <w:p w14:paraId="03782AD5" w14:textId="77777777" w:rsidR="00CA26C0" w:rsidRPr="00BC35EB" w:rsidRDefault="00CA26C0" w:rsidP="00B122F6">
            <w:pPr>
              <w:jc w:val="right"/>
            </w:pPr>
            <w:r w:rsidRPr="00BC35EB">
              <w:t xml:space="preserve">534 </w:t>
            </w:r>
          </w:p>
        </w:tc>
        <w:tc>
          <w:tcPr>
            <w:tcW w:w="1092" w:type="dxa"/>
            <w:tcBorders>
              <w:top w:val="nil"/>
              <w:left w:val="nil"/>
              <w:bottom w:val="single" w:sz="4" w:space="0" w:color="auto"/>
              <w:right w:val="single" w:sz="4" w:space="0" w:color="auto"/>
            </w:tcBorders>
            <w:shd w:val="clear" w:color="auto" w:fill="auto"/>
            <w:noWrap/>
          </w:tcPr>
          <w:p w14:paraId="340FE49A" w14:textId="77777777" w:rsidR="00CA26C0" w:rsidRPr="00BC35EB" w:rsidRDefault="00CA26C0" w:rsidP="00B122F6">
            <w:pPr>
              <w:jc w:val="right"/>
            </w:pPr>
            <w:r w:rsidRPr="00BC35EB">
              <w:t xml:space="preserve">534 </w:t>
            </w:r>
          </w:p>
        </w:tc>
        <w:tc>
          <w:tcPr>
            <w:tcW w:w="1092" w:type="dxa"/>
            <w:tcBorders>
              <w:top w:val="nil"/>
              <w:left w:val="nil"/>
              <w:bottom w:val="single" w:sz="4" w:space="0" w:color="auto"/>
              <w:right w:val="single" w:sz="4" w:space="0" w:color="auto"/>
            </w:tcBorders>
            <w:shd w:val="clear" w:color="auto" w:fill="auto"/>
            <w:noWrap/>
          </w:tcPr>
          <w:p w14:paraId="60C1BCC3" w14:textId="77777777" w:rsidR="00CA26C0" w:rsidRPr="00BC35EB" w:rsidRDefault="00CA26C0" w:rsidP="00B122F6">
            <w:pPr>
              <w:jc w:val="right"/>
            </w:pPr>
            <w:r w:rsidRPr="00BC35EB">
              <w:t xml:space="preserve">1,068 </w:t>
            </w:r>
          </w:p>
        </w:tc>
        <w:tc>
          <w:tcPr>
            <w:tcW w:w="1276" w:type="dxa"/>
            <w:gridSpan w:val="2"/>
            <w:tcBorders>
              <w:top w:val="nil"/>
              <w:left w:val="nil"/>
              <w:bottom w:val="single" w:sz="4" w:space="0" w:color="auto"/>
              <w:right w:val="single" w:sz="8" w:space="0" w:color="auto"/>
            </w:tcBorders>
            <w:shd w:val="clear" w:color="auto" w:fill="auto"/>
            <w:noWrap/>
          </w:tcPr>
          <w:p w14:paraId="0373765C" w14:textId="77777777" w:rsidR="00CA26C0" w:rsidRPr="00BC35EB" w:rsidRDefault="00CA26C0" w:rsidP="00B122F6">
            <w:pPr>
              <w:widowControl/>
              <w:adjustRightInd/>
              <w:spacing w:line="240" w:lineRule="auto"/>
              <w:jc w:val="center"/>
              <w:textAlignment w:val="auto"/>
            </w:pPr>
          </w:p>
        </w:tc>
      </w:tr>
      <w:tr w:rsidR="00CA26C0" w:rsidRPr="00EE3251" w14:paraId="2C97A287"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tcPr>
          <w:p w14:paraId="610D0EF0" w14:textId="77777777" w:rsidR="00CA26C0" w:rsidRPr="00BC35EB" w:rsidRDefault="00CA26C0" w:rsidP="00B122F6">
            <w:r w:rsidRPr="00BC35EB">
              <w:t>研發副總</w:t>
            </w:r>
          </w:p>
        </w:tc>
        <w:tc>
          <w:tcPr>
            <w:tcW w:w="966" w:type="dxa"/>
            <w:tcBorders>
              <w:top w:val="single" w:sz="4" w:space="0" w:color="auto"/>
              <w:left w:val="single" w:sz="8" w:space="0" w:color="auto"/>
              <w:bottom w:val="single" w:sz="4" w:space="0" w:color="auto"/>
              <w:right w:val="single" w:sz="8" w:space="0" w:color="auto"/>
            </w:tcBorders>
          </w:tcPr>
          <w:p w14:paraId="4D030526" w14:textId="77777777" w:rsidR="00CA26C0" w:rsidRPr="00BC35EB" w:rsidRDefault="00CA26C0" w:rsidP="00B122F6">
            <w:pPr>
              <w:jc w:val="right"/>
            </w:pPr>
            <w:r w:rsidRPr="00BC35EB">
              <w:t xml:space="preserve"> -   </w:t>
            </w:r>
          </w:p>
        </w:tc>
        <w:tc>
          <w:tcPr>
            <w:tcW w:w="1141" w:type="dxa"/>
            <w:tcBorders>
              <w:top w:val="nil"/>
              <w:left w:val="single" w:sz="8" w:space="0" w:color="auto"/>
              <w:bottom w:val="single" w:sz="4" w:space="0" w:color="auto"/>
              <w:right w:val="single" w:sz="4" w:space="0" w:color="auto"/>
            </w:tcBorders>
            <w:shd w:val="clear" w:color="auto" w:fill="auto"/>
            <w:noWrap/>
          </w:tcPr>
          <w:p w14:paraId="07E9553B" w14:textId="77777777" w:rsidR="00CA26C0" w:rsidRPr="00BC35EB" w:rsidRDefault="00CA26C0" w:rsidP="00B122F6">
            <w:pPr>
              <w:jc w:val="right"/>
            </w:pPr>
            <w:r w:rsidRPr="00BC35EB">
              <w:t xml:space="preserve"> 150 </w:t>
            </w:r>
          </w:p>
        </w:tc>
        <w:tc>
          <w:tcPr>
            <w:tcW w:w="1144" w:type="dxa"/>
            <w:tcBorders>
              <w:top w:val="nil"/>
              <w:left w:val="nil"/>
              <w:bottom w:val="single" w:sz="4" w:space="0" w:color="auto"/>
              <w:right w:val="single" w:sz="8" w:space="0" w:color="auto"/>
            </w:tcBorders>
            <w:shd w:val="clear" w:color="auto" w:fill="auto"/>
            <w:noWrap/>
          </w:tcPr>
          <w:p w14:paraId="1D77646B" w14:textId="77777777" w:rsidR="00CA26C0" w:rsidRPr="00BC35EB" w:rsidRDefault="00CA26C0" w:rsidP="00B122F6">
            <w:pPr>
              <w:jc w:val="right"/>
            </w:pPr>
            <w:r w:rsidRPr="00BC35EB">
              <w:t xml:space="preserve"> 150 </w:t>
            </w:r>
          </w:p>
        </w:tc>
        <w:tc>
          <w:tcPr>
            <w:tcW w:w="1063" w:type="dxa"/>
            <w:tcBorders>
              <w:top w:val="nil"/>
              <w:left w:val="single" w:sz="8" w:space="0" w:color="auto"/>
              <w:bottom w:val="single" w:sz="4" w:space="0" w:color="auto"/>
              <w:right w:val="single" w:sz="8" w:space="0" w:color="auto"/>
            </w:tcBorders>
          </w:tcPr>
          <w:p w14:paraId="08542841" w14:textId="77777777" w:rsidR="00CA26C0" w:rsidRPr="00BC35EB" w:rsidRDefault="00CA26C0" w:rsidP="00B122F6">
            <w:pPr>
              <w:jc w:val="right"/>
            </w:pPr>
            <w:r w:rsidRPr="00BC35EB">
              <w:t>0</w:t>
            </w:r>
          </w:p>
        </w:tc>
        <w:tc>
          <w:tcPr>
            <w:tcW w:w="1063" w:type="dxa"/>
            <w:tcBorders>
              <w:top w:val="nil"/>
              <w:left w:val="single" w:sz="8" w:space="0" w:color="auto"/>
              <w:bottom w:val="single" w:sz="4" w:space="0" w:color="auto"/>
              <w:right w:val="single" w:sz="4" w:space="0" w:color="auto"/>
            </w:tcBorders>
            <w:shd w:val="clear" w:color="auto" w:fill="auto"/>
            <w:noWrap/>
          </w:tcPr>
          <w:p w14:paraId="1F98EEC0" w14:textId="77777777" w:rsidR="00CA26C0" w:rsidRPr="00BC35EB" w:rsidRDefault="00CA26C0" w:rsidP="00B122F6">
            <w:pPr>
              <w:jc w:val="right"/>
            </w:pPr>
            <w:r w:rsidRPr="00BC35EB">
              <w:t>5</w:t>
            </w:r>
          </w:p>
        </w:tc>
        <w:tc>
          <w:tcPr>
            <w:tcW w:w="1063" w:type="dxa"/>
            <w:tcBorders>
              <w:top w:val="nil"/>
              <w:left w:val="nil"/>
              <w:bottom w:val="single" w:sz="4" w:space="0" w:color="auto"/>
              <w:right w:val="single" w:sz="4" w:space="0" w:color="auto"/>
            </w:tcBorders>
            <w:shd w:val="clear" w:color="auto" w:fill="auto"/>
            <w:noWrap/>
          </w:tcPr>
          <w:p w14:paraId="490C0AE0" w14:textId="77777777" w:rsidR="00CA26C0" w:rsidRPr="00BC35EB" w:rsidRDefault="00CA26C0" w:rsidP="00B122F6">
            <w:pPr>
              <w:jc w:val="right"/>
            </w:pPr>
            <w:r w:rsidRPr="00BC35EB">
              <w:t>2</w:t>
            </w:r>
          </w:p>
        </w:tc>
        <w:tc>
          <w:tcPr>
            <w:tcW w:w="1068" w:type="dxa"/>
            <w:tcBorders>
              <w:top w:val="nil"/>
              <w:left w:val="nil"/>
              <w:bottom w:val="single" w:sz="4" w:space="0" w:color="auto"/>
              <w:right w:val="single" w:sz="8" w:space="0" w:color="auto"/>
            </w:tcBorders>
            <w:shd w:val="clear" w:color="auto" w:fill="auto"/>
            <w:noWrap/>
          </w:tcPr>
          <w:p w14:paraId="6E0A0605" w14:textId="77777777" w:rsidR="00CA26C0" w:rsidRPr="00BC35EB" w:rsidRDefault="00CA26C0" w:rsidP="00B122F6">
            <w:pPr>
              <w:jc w:val="right"/>
            </w:pPr>
            <w:r w:rsidRPr="00BC35EB">
              <w:t xml:space="preserve">7 </w:t>
            </w:r>
          </w:p>
        </w:tc>
        <w:tc>
          <w:tcPr>
            <w:tcW w:w="1091" w:type="dxa"/>
            <w:tcBorders>
              <w:top w:val="nil"/>
              <w:left w:val="single" w:sz="8" w:space="0" w:color="auto"/>
              <w:bottom w:val="single" w:sz="4" w:space="0" w:color="auto"/>
              <w:right w:val="single" w:sz="8" w:space="0" w:color="auto"/>
            </w:tcBorders>
          </w:tcPr>
          <w:p w14:paraId="1195D512" w14:textId="77777777" w:rsidR="00CA26C0" w:rsidRPr="00BC35EB" w:rsidRDefault="00CA26C0" w:rsidP="00B122F6">
            <w:pPr>
              <w:jc w:val="right"/>
            </w:pPr>
            <w:r w:rsidRPr="00BC35EB">
              <w:t xml:space="preserve">0 </w:t>
            </w:r>
          </w:p>
        </w:tc>
        <w:tc>
          <w:tcPr>
            <w:tcW w:w="1092" w:type="dxa"/>
            <w:tcBorders>
              <w:top w:val="nil"/>
              <w:left w:val="single" w:sz="8" w:space="0" w:color="auto"/>
              <w:bottom w:val="single" w:sz="4" w:space="0" w:color="auto"/>
              <w:right w:val="single" w:sz="4" w:space="0" w:color="auto"/>
            </w:tcBorders>
            <w:shd w:val="clear" w:color="auto" w:fill="auto"/>
            <w:noWrap/>
          </w:tcPr>
          <w:p w14:paraId="3C1BD2B4" w14:textId="77777777" w:rsidR="00CA26C0" w:rsidRPr="00BC35EB" w:rsidRDefault="00CA26C0" w:rsidP="00B122F6">
            <w:pPr>
              <w:jc w:val="right"/>
            </w:pPr>
            <w:r w:rsidRPr="00BC35EB">
              <w:t xml:space="preserve">750 </w:t>
            </w:r>
          </w:p>
        </w:tc>
        <w:tc>
          <w:tcPr>
            <w:tcW w:w="1092" w:type="dxa"/>
            <w:tcBorders>
              <w:top w:val="nil"/>
              <w:left w:val="nil"/>
              <w:bottom w:val="single" w:sz="4" w:space="0" w:color="auto"/>
              <w:right w:val="single" w:sz="4" w:space="0" w:color="auto"/>
            </w:tcBorders>
            <w:shd w:val="clear" w:color="auto" w:fill="auto"/>
            <w:noWrap/>
          </w:tcPr>
          <w:p w14:paraId="126F21F4" w14:textId="77777777" w:rsidR="00CA26C0" w:rsidRPr="00BC35EB" w:rsidRDefault="00CA26C0" w:rsidP="00B122F6">
            <w:pPr>
              <w:jc w:val="right"/>
            </w:pPr>
            <w:r w:rsidRPr="00BC35EB">
              <w:t xml:space="preserve">300 </w:t>
            </w:r>
          </w:p>
        </w:tc>
        <w:tc>
          <w:tcPr>
            <w:tcW w:w="1092" w:type="dxa"/>
            <w:tcBorders>
              <w:top w:val="nil"/>
              <w:left w:val="nil"/>
              <w:bottom w:val="single" w:sz="4" w:space="0" w:color="auto"/>
              <w:right w:val="single" w:sz="4" w:space="0" w:color="auto"/>
            </w:tcBorders>
            <w:shd w:val="clear" w:color="auto" w:fill="auto"/>
            <w:noWrap/>
          </w:tcPr>
          <w:p w14:paraId="4C7649F5" w14:textId="77777777" w:rsidR="00CA26C0" w:rsidRPr="00BC35EB" w:rsidRDefault="00CA26C0" w:rsidP="00B122F6">
            <w:pPr>
              <w:jc w:val="right"/>
            </w:pPr>
            <w:r w:rsidRPr="00BC35EB">
              <w:t xml:space="preserve">1,050 </w:t>
            </w:r>
          </w:p>
        </w:tc>
        <w:tc>
          <w:tcPr>
            <w:tcW w:w="1276" w:type="dxa"/>
            <w:gridSpan w:val="2"/>
            <w:tcBorders>
              <w:top w:val="nil"/>
              <w:left w:val="nil"/>
              <w:bottom w:val="single" w:sz="4" w:space="0" w:color="auto"/>
              <w:right w:val="single" w:sz="8" w:space="0" w:color="auto"/>
            </w:tcBorders>
            <w:shd w:val="clear" w:color="auto" w:fill="auto"/>
            <w:noWrap/>
          </w:tcPr>
          <w:p w14:paraId="71001E4F" w14:textId="77777777" w:rsidR="00CA26C0" w:rsidRPr="00BC35EB" w:rsidRDefault="00CA26C0" w:rsidP="00B122F6">
            <w:pPr>
              <w:widowControl/>
              <w:adjustRightInd/>
              <w:spacing w:line="240" w:lineRule="auto"/>
              <w:jc w:val="center"/>
              <w:textAlignment w:val="auto"/>
            </w:pPr>
          </w:p>
        </w:tc>
      </w:tr>
      <w:tr w:rsidR="00CA26C0" w:rsidRPr="00EE3251" w14:paraId="40DDE985"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tcPr>
          <w:p w14:paraId="5042E930" w14:textId="77777777" w:rsidR="00CA26C0" w:rsidRPr="00BC35EB" w:rsidRDefault="00CA26C0" w:rsidP="00B122F6">
            <w:r w:rsidRPr="00BC35EB">
              <w:t>資深經理</w:t>
            </w:r>
          </w:p>
        </w:tc>
        <w:tc>
          <w:tcPr>
            <w:tcW w:w="966" w:type="dxa"/>
            <w:tcBorders>
              <w:top w:val="single" w:sz="4" w:space="0" w:color="auto"/>
              <w:left w:val="single" w:sz="8" w:space="0" w:color="auto"/>
              <w:bottom w:val="single" w:sz="4" w:space="0" w:color="auto"/>
              <w:right w:val="single" w:sz="8" w:space="0" w:color="auto"/>
            </w:tcBorders>
          </w:tcPr>
          <w:p w14:paraId="31F8AF9A" w14:textId="77777777" w:rsidR="00CA26C0" w:rsidRPr="00BC35EB" w:rsidRDefault="00CA26C0" w:rsidP="00B122F6">
            <w:pPr>
              <w:jc w:val="right"/>
            </w:pPr>
            <w:r w:rsidRPr="00BC35EB">
              <w:t xml:space="preserve"> -   </w:t>
            </w:r>
          </w:p>
        </w:tc>
        <w:tc>
          <w:tcPr>
            <w:tcW w:w="1141" w:type="dxa"/>
            <w:tcBorders>
              <w:top w:val="nil"/>
              <w:left w:val="single" w:sz="8" w:space="0" w:color="auto"/>
              <w:bottom w:val="single" w:sz="4" w:space="0" w:color="auto"/>
              <w:right w:val="single" w:sz="4" w:space="0" w:color="auto"/>
            </w:tcBorders>
            <w:shd w:val="clear" w:color="auto" w:fill="auto"/>
            <w:noWrap/>
          </w:tcPr>
          <w:p w14:paraId="2C7586A1" w14:textId="77777777" w:rsidR="00CA26C0" w:rsidRPr="00BC35EB" w:rsidRDefault="00CA26C0" w:rsidP="00B122F6">
            <w:pPr>
              <w:jc w:val="right"/>
            </w:pPr>
            <w:r w:rsidRPr="00BC35EB">
              <w:t xml:space="preserve"> 113 </w:t>
            </w:r>
          </w:p>
        </w:tc>
        <w:tc>
          <w:tcPr>
            <w:tcW w:w="1144" w:type="dxa"/>
            <w:tcBorders>
              <w:top w:val="nil"/>
              <w:left w:val="nil"/>
              <w:bottom w:val="single" w:sz="4" w:space="0" w:color="auto"/>
              <w:right w:val="single" w:sz="8" w:space="0" w:color="auto"/>
            </w:tcBorders>
            <w:shd w:val="clear" w:color="auto" w:fill="auto"/>
            <w:noWrap/>
          </w:tcPr>
          <w:p w14:paraId="33BAA69B" w14:textId="77777777" w:rsidR="00CA26C0" w:rsidRPr="00BC35EB" w:rsidRDefault="00CA26C0" w:rsidP="00B122F6">
            <w:pPr>
              <w:jc w:val="right"/>
            </w:pPr>
            <w:r w:rsidRPr="00BC35EB">
              <w:t xml:space="preserve"> 113 </w:t>
            </w:r>
          </w:p>
        </w:tc>
        <w:tc>
          <w:tcPr>
            <w:tcW w:w="1063" w:type="dxa"/>
            <w:tcBorders>
              <w:top w:val="nil"/>
              <w:left w:val="single" w:sz="8" w:space="0" w:color="auto"/>
              <w:bottom w:val="single" w:sz="4" w:space="0" w:color="auto"/>
              <w:right w:val="single" w:sz="8" w:space="0" w:color="auto"/>
            </w:tcBorders>
          </w:tcPr>
          <w:p w14:paraId="1A96532A" w14:textId="77777777" w:rsidR="00CA26C0" w:rsidRPr="00BC35EB" w:rsidRDefault="00CA26C0" w:rsidP="00B122F6">
            <w:pPr>
              <w:jc w:val="right"/>
            </w:pPr>
            <w:r w:rsidRPr="00BC35EB">
              <w:t>0</w:t>
            </w:r>
          </w:p>
        </w:tc>
        <w:tc>
          <w:tcPr>
            <w:tcW w:w="1063" w:type="dxa"/>
            <w:tcBorders>
              <w:top w:val="nil"/>
              <w:left w:val="single" w:sz="8" w:space="0" w:color="auto"/>
              <w:bottom w:val="single" w:sz="4" w:space="0" w:color="auto"/>
              <w:right w:val="single" w:sz="4" w:space="0" w:color="auto"/>
            </w:tcBorders>
            <w:shd w:val="clear" w:color="auto" w:fill="auto"/>
            <w:noWrap/>
          </w:tcPr>
          <w:p w14:paraId="14013758" w14:textId="77777777" w:rsidR="00CA26C0" w:rsidRPr="00BC35EB" w:rsidRDefault="00CA26C0" w:rsidP="00B122F6">
            <w:pPr>
              <w:jc w:val="right"/>
            </w:pPr>
            <w:r w:rsidRPr="00BC35EB">
              <w:t>6</w:t>
            </w:r>
          </w:p>
        </w:tc>
        <w:tc>
          <w:tcPr>
            <w:tcW w:w="1063" w:type="dxa"/>
            <w:tcBorders>
              <w:top w:val="nil"/>
              <w:left w:val="nil"/>
              <w:bottom w:val="single" w:sz="4" w:space="0" w:color="auto"/>
              <w:right w:val="single" w:sz="4" w:space="0" w:color="auto"/>
            </w:tcBorders>
            <w:shd w:val="clear" w:color="auto" w:fill="auto"/>
            <w:noWrap/>
          </w:tcPr>
          <w:p w14:paraId="0DB4F095" w14:textId="77777777" w:rsidR="00CA26C0" w:rsidRPr="00BC35EB" w:rsidRDefault="00CA26C0" w:rsidP="00B122F6">
            <w:pPr>
              <w:jc w:val="right"/>
            </w:pPr>
            <w:r w:rsidRPr="00BC35EB">
              <w:t>10</w:t>
            </w:r>
          </w:p>
        </w:tc>
        <w:tc>
          <w:tcPr>
            <w:tcW w:w="1068" w:type="dxa"/>
            <w:tcBorders>
              <w:top w:val="nil"/>
              <w:left w:val="nil"/>
              <w:bottom w:val="single" w:sz="4" w:space="0" w:color="auto"/>
              <w:right w:val="single" w:sz="8" w:space="0" w:color="auto"/>
            </w:tcBorders>
            <w:shd w:val="clear" w:color="auto" w:fill="auto"/>
            <w:noWrap/>
          </w:tcPr>
          <w:p w14:paraId="717E2DC9" w14:textId="77777777" w:rsidR="00CA26C0" w:rsidRPr="00BC35EB" w:rsidRDefault="00CA26C0" w:rsidP="00B122F6">
            <w:pPr>
              <w:jc w:val="right"/>
            </w:pPr>
            <w:r w:rsidRPr="00BC35EB">
              <w:t xml:space="preserve">16 </w:t>
            </w:r>
          </w:p>
        </w:tc>
        <w:tc>
          <w:tcPr>
            <w:tcW w:w="1091" w:type="dxa"/>
            <w:tcBorders>
              <w:top w:val="nil"/>
              <w:left w:val="single" w:sz="8" w:space="0" w:color="auto"/>
              <w:bottom w:val="single" w:sz="4" w:space="0" w:color="auto"/>
              <w:right w:val="single" w:sz="8" w:space="0" w:color="auto"/>
            </w:tcBorders>
          </w:tcPr>
          <w:p w14:paraId="10AF77ED" w14:textId="77777777" w:rsidR="00CA26C0" w:rsidRPr="00BC35EB" w:rsidRDefault="00CA26C0" w:rsidP="00B122F6">
            <w:pPr>
              <w:jc w:val="right"/>
            </w:pPr>
            <w:r w:rsidRPr="00BC35EB">
              <w:t xml:space="preserve">0 </w:t>
            </w:r>
          </w:p>
        </w:tc>
        <w:tc>
          <w:tcPr>
            <w:tcW w:w="1092" w:type="dxa"/>
            <w:tcBorders>
              <w:top w:val="nil"/>
              <w:left w:val="single" w:sz="8" w:space="0" w:color="auto"/>
              <w:bottom w:val="single" w:sz="4" w:space="0" w:color="auto"/>
              <w:right w:val="single" w:sz="4" w:space="0" w:color="auto"/>
            </w:tcBorders>
            <w:shd w:val="clear" w:color="auto" w:fill="auto"/>
            <w:noWrap/>
          </w:tcPr>
          <w:p w14:paraId="369874F9" w14:textId="77777777" w:rsidR="00CA26C0" w:rsidRPr="00BC35EB" w:rsidRDefault="00CA26C0" w:rsidP="00B122F6">
            <w:pPr>
              <w:jc w:val="right"/>
            </w:pPr>
            <w:r w:rsidRPr="00BC35EB">
              <w:t xml:space="preserve">678 </w:t>
            </w:r>
          </w:p>
        </w:tc>
        <w:tc>
          <w:tcPr>
            <w:tcW w:w="1092" w:type="dxa"/>
            <w:tcBorders>
              <w:top w:val="nil"/>
              <w:left w:val="nil"/>
              <w:bottom w:val="single" w:sz="4" w:space="0" w:color="auto"/>
              <w:right w:val="single" w:sz="4" w:space="0" w:color="auto"/>
            </w:tcBorders>
            <w:shd w:val="clear" w:color="auto" w:fill="auto"/>
            <w:noWrap/>
          </w:tcPr>
          <w:p w14:paraId="11CC3EF0" w14:textId="77777777" w:rsidR="00CA26C0" w:rsidRPr="00BC35EB" w:rsidRDefault="00CA26C0" w:rsidP="00B122F6">
            <w:pPr>
              <w:jc w:val="right"/>
            </w:pPr>
            <w:r w:rsidRPr="00BC35EB">
              <w:t xml:space="preserve">1,130 </w:t>
            </w:r>
          </w:p>
        </w:tc>
        <w:tc>
          <w:tcPr>
            <w:tcW w:w="1092" w:type="dxa"/>
            <w:tcBorders>
              <w:top w:val="nil"/>
              <w:left w:val="nil"/>
              <w:bottom w:val="single" w:sz="4" w:space="0" w:color="auto"/>
              <w:right w:val="single" w:sz="4" w:space="0" w:color="auto"/>
            </w:tcBorders>
            <w:shd w:val="clear" w:color="auto" w:fill="auto"/>
            <w:noWrap/>
          </w:tcPr>
          <w:p w14:paraId="639745CB" w14:textId="77777777" w:rsidR="00CA26C0" w:rsidRPr="00BC35EB" w:rsidRDefault="00CA26C0" w:rsidP="00B122F6">
            <w:pPr>
              <w:jc w:val="right"/>
            </w:pPr>
            <w:r w:rsidRPr="00BC35EB">
              <w:t xml:space="preserve">1,808 </w:t>
            </w:r>
          </w:p>
        </w:tc>
        <w:tc>
          <w:tcPr>
            <w:tcW w:w="1276" w:type="dxa"/>
            <w:gridSpan w:val="2"/>
            <w:tcBorders>
              <w:top w:val="nil"/>
              <w:left w:val="nil"/>
              <w:bottom w:val="single" w:sz="4" w:space="0" w:color="auto"/>
              <w:right w:val="single" w:sz="8" w:space="0" w:color="auto"/>
            </w:tcBorders>
            <w:shd w:val="clear" w:color="auto" w:fill="auto"/>
            <w:noWrap/>
          </w:tcPr>
          <w:p w14:paraId="3D5D56F6" w14:textId="77777777" w:rsidR="00CA26C0" w:rsidRPr="00BC35EB" w:rsidRDefault="00CA26C0" w:rsidP="00B122F6">
            <w:pPr>
              <w:widowControl/>
              <w:adjustRightInd/>
              <w:spacing w:line="240" w:lineRule="auto"/>
              <w:jc w:val="center"/>
              <w:textAlignment w:val="auto"/>
            </w:pPr>
          </w:p>
        </w:tc>
      </w:tr>
      <w:tr w:rsidR="00CA26C0" w:rsidRPr="00EE3251" w14:paraId="6EF2A74C"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tcPr>
          <w:p w14:paraId="1C54581A" w14:textId="77777777" w:rsidR="00CA26C0" w:rsidRPr="00BC35EB" w:rsidRDefault="00CA26C0" w:rsidP="00B122F6">
            <w:r w:rsidRPr="00BC35EB">
              <w:t>經理</w:t>
            </w:r>
          </w:p>
        </w:tc>
        <w:tc>
          <w:tcPr>
            <w:tcW w:w="966" w:type="dxa"/>
            <w:tcBorders>
              <w:top w:val="single" w:sz="4" w:space="0" w:color="auto"/>
              <w:left w:val="single" w:sz="8" w:space="0" w:color="auto"/>
              <w:bottom w:val="single" w:sz="4" w:space="0" w:color="auto"/>
              <w:right w:val="single" w:sz="8" w:space="0" w:color="auto"/>
            </w:tcBorders>
          </w:tcPr>
          <w:p w14:paraId="6AC4AD8B" w14:textId="77777777" w:rsidR="00CA26C0" w:rsidRPr="00BC35EB" w:rsidRDefault="00CA26C0" w:rsidP="00B122F6">
            <w:pPr>
              <w:jc w:val="right"/>
            </w:pPr>
            <w:r w:rsidRPr="00BC35EB">
              <w:t xml:space="preserve"> -   </w:t>
            </w:r>
          </w:p>
        </w:tc>
        <w:tc>
          <w:tcPr>
            <w:tcW w:w="1141" w:type="dxa"/>
            <w:tcBorders>
              <w:top w:val="nil"/>
              <w:left w:val="single" w:sz="8" w:space="0" w:color="auto"/>
              <w:bottom w:val="single" w:sz="4" w:space="0" w:color="auto"/>
              <w:right w:val="single" w:sz="4" w:space="0" w:color="auto"/>
            </w:tcBorders>
            <w:shd w:val="clear" w:color="auto" w:fill="auto"/>
            <w:noWrap/>
          </w:tcPr>
          <w:p w14:paraId="16428E02" w14:textId="77777777" w:rsidR="00CA26C0" w:rsidRPr="00BC35EB" w:rsidRDefault="00CA26C0" w:rsidP="00B122F6">
            <w:pPr>
              <w:jc w:val="right"/>
            </w:pPr>
            <w:r w:rsidRPr="00BC35EB">
              <w:t xml:space="preserve"> 81 </w:t>
            </w:r>
          </w:p>
        </w:tc>
        <w:tc>
          <w:tcPr>
            <w:tcW w:w="1144" w:type="dxa"/>
            <w:tcBorders>
              <w:top w:val="nil"/>
              <w:left w:val="nil"/>
              <w:bottom w:val="single" w:sz="4" w:space="0" w:color="auto"/>
              <w:right w:val="single" w:sz="8" w:space="0" w:color="auto"/>
            </w:tcBorders>
            <w:shd w:val="clear" w:color="auto" w:fill="auto"/>
            <w:noWrap/>
          </w:tcPr>
          <w:p w14:paraId="124E9468" w14:textId="77777777" w:rsidR="00CA26C0" w:rsidRPr="00BC35EB" w:rsidRDefault="00CA26C0" w:rsidP="00B122F6">
            <w:pPr>
              <w:jc w:val="right"/>
            </w:pPr>
            <w:r w:rsidRPr="00BC35EB">
              <w:t xml:space="preserve"> 81 </w:t>
            </w:r>
          </w:p>
        </w:tc>
        <w:tc>
          <w:tcPr>
            <w:tcW w:w="1063" w:type="dxa"/>
            <w:tcBorders>
              <w:top w:val="nil"/>
              <w:left w:val="single" w:sz="8" w:space="0" w:color="auto"/>
              <w:bottom w:val="single" w:sz="4" w:space="0" w:color="auto"/>
              <w:right w:val="single" w:sz="8" w:space="0" w:color="auto"/>
            </w:tcBorders>
          </w:tcPr>
          <w:p w14:paraId="6BA01DAA" w14:textId="77777777" w:rsidR="00CA26C0" w:rsidRPr="00BC35EB" w:rsidRDefault="00CA26C0" w:rsidP="00B122F6">
            <w:pPr>
              <w:jc w:val="right"/>
            </w:pPr>
            <w:r w:rsidRPr="00BC35EB">
              <w:t>0</w:t>
            </w:r>
          </w:p>
        </w:tc>
        <w:tc>
          <w:tcPr>
            <w:tcW w:w="1063" w:type="dxa"/>
            <w:tcBorders>
              <w:top w:val="nil"/>
              <w:left w:val="single" w:sz="8" w:space="0" w:color="auto"/>
              <w:bottom w:val="single" w:sz="4" w:space="0" w:color="auto"/>
              <w:right w:val="single" w:sz="4" w:space="0" w:color="auto"/>
            </w:tcBorders>
            <w:shd w:val="clear" w:color="auto" w:fill="auto"/>
            <w:noWrap/>
          </w:tcPr>
          <w:p w14:paraId="789EF253" w14:textId="77777777" w:rsidR="00CA26C0" w:rsidRPr="00BC35EB" w:rsidRDefault="00CA26C0" w:rsidP="00B122F6">
            <w:pPr>
              <w:jc w:val="right"/>
            </w:pPr>
            <w:r w:rsidRPr="00BC35EB">
              <w:t>16</w:t>
            </w:r>
          </w:p>
        </w:tc>
        <w:tc>
          <w:tcPr>
            <w:tcW w:w="1063" w:type="dxa"/>
            <w:tcBorders>
              <w:top w:val="nil"/>
              <w:left w:val="nil"/>
              <w:bottom w:val="single" w:sz="4" w:space="0" w:color="auto"/>
              <w:right w:val="single" w:sz="4" w:space="0" w:color="auto"/>
            </w:tcBorders>
            <w:shd w:val="clear" w:color="auto" w:fill="auto"/>
            <w:noWrap/>
          </w:tcPr>
          <w:p w14:paraId="04C345D4" w14:textId="77777777" w:rsidR="00CA26C0" w:rsidRPr="00BC35EB" w:rsidRDefault="00CA26C0" w:rsidP="00B122F6">
            <w:pPr>
              <w:jc w:val="right"/>
            </w:pPr>
            <w:r w:rsidRPr="00BC35EB">
              <w:t>18</w:t>
            </w:r>
          </w:p>
        </w:tc>
        <w:tc>
          <w:tcPr>
            <w:tcW w:w="1068" w:type="dxa"/>
            <w:tcBorders>
              <w:top w:val="nil"/>
              <w:left w:val="nil"/>
              <w:bottom w:val="single" w:sz="4" w:space="0" w:color="auto"/>
              <w:right w:val="single" w:sz="8" w:space="0" w:color="auto"/>
            </w:tcBorders>
            <w:shd w:val="clear" w:color="auto" w:fill="auto"/>
            <w:noWrap/>
          </w:tcPr>
          <w:p w14:paraId="525A8A3D" w14:textId="77777777" w:rsidR="00CA26C0" w:rsidRPr="00BC35EB" w:rsidRDefault="00CA26C0" w:rsidP="00B122F6">
            <w:pPr>
              <w:jc w:val="right"/>
            </w:pPr>
            <w:r w:rsidRPr="00BC35EB">
              <w:t xml:space="preserve">34 </w:t>
            </w:r>
          </w:p>
        </w:tc>
        <w:tc>
          <w:tcPr>
            <w:tcW w:w="1091" w:type="dxa"/>
            <w:tcBorders>
              <w:top w:val="nil"/>
              <w:left w:val="single" w:sz="8" w:space="0" w:color="auto"/>
              <w:bottom w:val="single" w:sz="4" w:space="0" w:color="auto"/>
              <w:right w:val="single" w:sz="8" w:space="0" w:color="auto"/>
            </w:tcBorders>
          </w:tcPr>
          <w:p w14:paraId="76763726" w14:textId="77777777" w:rsidR="00CA26C0" w:rsidRPr="00BC35EB" w:rsidRDefault="00CA26C0" w:rsidP="00B122F6">
            <w:pPr>
              <w:jc w:val="right"/>
            </w:pPr>
            <w:r w:rsidRPr="00BC35EB">
              <w:t xml:space="preserve">0 </w:t>
            </w:r>
          </w:p>
        </w:tc>
        <w:tc>
          <w:tcPr>
            <w:tcW w:w="1092" w:type="dxa"/>
            <w:tcBorders>
              <w:top w:val="nil"/>
              <w:left w:val="single" w:sz="8" w:space="0" w:color="auto"/>
              <w:bottom w:val="single" w:sz="4" w:space="0" w:color="auto"/>
              <w:right w:val="single" w:sz="4" w:space="0" w:color="auto"/>
            </w:tcBorders>
            <w:shd w:val="clear" w:color="auto" w:fill="auto"/>
            <w:noWrap/>
          </w:tcPr>
          <w:p w14:paraId="302EA9B6" w14:textId="77777777" w:rsidR="00CA26C0" w:rsidRPr="00BC35EB" w:rsidRDefault="00CA26C0" w:rsidP="00B122F6">
            <w:pPr>
              <w:jc w:val="right"/>
            </w:pPr>
            <w:r w:rsidRPr="00BC35EB">
              <w:t xml:space="preserve">1,296 </w:t>
            </w:r>
          </w:p>
        </w:tc>
        <w:tc>
          <w:tcPr>
            <w:tcW w:w="1092" w:type="dxa"/>
            <w:tcBorders>
              <w:top w:val="nil"/>
              <w:left w:val="nil"/>
              <w:bottom w:val="single" w:sz="4" w:space="0" w:color="auto"/>
              <w:right w:val="single" w:sz="4" w:space="0" w:color="auto"/>
            </w:tcBorders>
            <w:shd w:val="clear" w:color="auto" w:fill="auto"/>
            <w:noWrap/>
          </w:tcPr>
          <w:p w14:paraId="09317D2B" w14:textId="77777777" w:rsidR="00CA26C0" w:rsidRPr="00BC35EB" w:rsidRDefault="00CA26C0" w:rsidP="00B122F6">
            <w:pPr>
              <w:jc w:val="right"/>
            </w:pPr>
            <w:r w:rsidRPr="00BC35EB">
              <w:t xml:space="preserve">1,458 </w:t>
            </w:r>
          </w:p>
        </w:tc>
        <w:tc>
          <w:tcPr>
            <w:tcW w:w="1092" w:type="dxa"/>
            <w:tcBorders>
              <w:top w:val="nil"/>
              <w:left w:val="nil"/>
              <w:bottom w:val="single" w:sz="4" w:space="0" w:color="auto"/>
              <w:right w:val="single" w:sz="4" w:space="0" w:color="auto"/>
            </w:tcBorders>
            <w:shd w:val="clear" w:color="auto" w:fill="auto"/>
            <w:noWrap/>
          </w:tcPr>
          <w:p w14:paraId="4A9B8A20" w14:textId="77777777" w:rsidR="00CA26C0" w:rsidRPr="00BC35EB" w:rsidRDefault="00CA26C0" w:rsidP="00B122F6">
            <w:pPr>
              <w:jc w:val="right"/>
            </w:pPr>
            <w:r w:rsidRPr="00BC35EB">
              <w:t xml:space="preserve">2,754 </w:t>
            </w:r>
          </w:p>
        </w:tc>
        <w:tc>
          <w:tcPr>
            <w:tcW w:w="1276" w:type="dxa"/>
            <w:gridSpan w:val="2"/>
            <w:tcBorders>
              <w:top w:val="nil"/>
              <w:left w:val="nil"/>
              <w:bottom w:val="single" w:sz="4" w:space="0" w:color="auto"/>
              <w:right w:val="single" w:sz="8" w:space="0" w:color="auto"/>
            </w:tcBorders>
            <w:shd w:val="clear" w:color="auto" w:fill="auto"/>
            <w:noWrap/>
          </w:tcPr>
          <w:p w14:paraId="4C0ECD9C" w14:textId="77777777" w:rsidR="00CA26C0" w:rsidRPr="00BC35EB" w:rsidRDefault="00CA26C0" w:rsidP="00B122F6">
            <w:pPr>
              <w:widowControl/>
              <w:adjustRightInd/>
              <w:spacing w:line="240" w:lineRule="auto"/>
              <w:jc w:val="center"/>
              <w:textAlignment w:val="auto"/>
            </w:pPr>
          </w:p>
        </w:tc>
      </w:tr>
      <w:tr w:rsidR="00CA26C0" w:rsidRPr="00EE3251" w14:paraId="33E32520"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tcPr>
          <w:p w14:paraId="6E08EF57" w14:textId="77777777" w:rsidR="00CA26C0" w:rsidRPr="00BC35EB" w:rsidRDefault="00CA26C0" w:rsidP="00B122F6">
            <w:r w:rsidRPr="00BC35EB">
              <w:t>副理</w:t>
            </w:r>
          </w:p>
        </w:tc>
        <w:tc>
          <w:tcPr>
            <w:tcW w:w="966" w:type="dxa"/>
            <w:tcBorders>
              <w:top w:val="single" w:sz="4" w:space="0" w:color="auto"/>
              <w:left w:val="single" w:sz="8" w:space="0" w:color="auto"/>
              <w:bottom w:val="single" w:sz="8" w:space="0" w:color="auto"/>
              <w:right w:val="single" w:sz="8" w:space="0" w:color="auto"/>
            </w:tcBorders>
          </w:tcPr>
          <w:p w14:paraId="67D2C9A0" w14:textId="77777777" w:rsidR="00CA26C0" w:rsidRPr="00BC35EB" w:rsidRDefault="00CA26C0" w:rsidP="00B122F6">
            <w:pPr>
              <w:jc w:val="right"/>
            </w:pPr>
            <w:r w:rsidRPr="00BC35EB">
              <w:t xml:space="preserve"> -   </w:t>
            </w:r>
          </w:p>
        </w:tc>
        <w:tc>
          <w:tcPr>
            <w:tcW w:w="1141" w:type="dxa"/>
            <w:tcBorders>
              <w:top w:val="nil"/>
              <w:left w:val="single" w:sz="8" w:space="0" w:color="auto"/>
              <w:bottom w:val="single" w:sz="4" w:space="0" w:color="auto"/>
              <w:right w:val="single" w:sz="4" w:space="0" w:color="auto"/>
            </w:tcBorders>
            <w:shd w:val="clear" w:color="auto" w:fill="auto"/>
            <w:noWrap/>
          </w:tcPr>
          <w:p w14:paraId="1C8DE40E" w14:textId="77777777" w:rsidR="00CA26C0" w:rsidRPr="00BC35EB" w:rsidRDefault="00CA26C0" w:rsidP="00B122F6">
            <w:pPr>
              <w:jc w:val="right"/>
            </w:pPr>
            <w:r w:rsidRPr="00BC35EB">
              <w:t xml:space="preserve"> 88 </w:t>
            </w:r>
          </w:p>
        </w:tc>
        <w:tc>
          <w:tcPr>
            <w:tcW w:w="1144" w:type="dxa"/>
            <w:tcBorders>
              <w:top w:val="nil"/>
              <w:left w:val="nil"/>
              <w:bottom w:val="single" w:sz="4" w:space="0" w:color="auto"/>
              <w:right w:val="single" w:sz="8" w:space="0" w:color="auto"/>
            </w:tcBorders>
            <w:shd w:val="clear" w:color="auto" w:fill="auto"/>
            <w:noWrap/>
          </w:tcPr>
          <w:p w14:paraId="0A72BA44" w14:textId="77777777" w:rsidR="00CA26C0" w:rsidRPr="00BC35EB" w:rsidRDefault="00CA26C0" w:rsidP="00B122F6">
            <w:pPr>
              <w:jc w:val="right"/>
            </w:pPr>
            <w:r w:rsidRPr="00BC35EB">
              <w:t xml:space="preserve"> 88 </w:t>
            </w:r>
          </w:p>
        </w:tc>
        <w:tc>
          <w:tcPr>
            <w:tcW w:w="1063" w:type="dxa"/>
            <w:tcBorders>
              <w:top w:val="nil"/>
              <w:left w:val="single" w:sz="8" w:space="0" w:color="auto"/>
              <w:bottom w:val="single" w:sz="4" w:space="0" w:color="auto"/>
              <w:right w:val="single" w:sz="8" w:space="0" w:color="auto"/>
            </w:tcBorders>
          </w:tcPr>
          <w:p w14:paraId="6E6079A0" w14:textId="77777777" w:rsidR="00CA26C0" w:rsidRPr="00BC35EB" w:rsidRDefault="00CA26C0" w:rsidP="00B122F6">
            <w:pPr>
              <w:jc w:val="right"/>
            </w:pPr>
            <w:r w:rsidRPr="00BC35EB">
              <w:t>0</w:t>
            </w:r>
          </w:p>
        </w:tc>
        <w:tc>
          <w:tcPr>
            <w:tcW w:w="1063" w:type="dxa"/>
            <w:tcBorders>
              <w:top w:val="nil"/>
              <w:left w:val="single" w:sz="8" w:space="0" w:color="auto"/>
              <w:bottom w:val="single" w:sz="4" w:space="0" w:color="auto"/>
              <w:right w:val="single" w:sz="4" w:space="0" w:color="auto"/>
            </w:tcBorders>
            <w:shd w:val="clear" w:color="auto" w:fill="auto"/>
            <w:noWrap/>
          </w:tcPr>
          <w:p w14:paraId="0626CE70" w14:textId="77777777" w:rsidR="00CA26C0" w:rsidRPr="00BC35EB" w:rsidRDefault="00CA26C0" w:rsidP="00B122F6">
            <w:pPr>
              <w:jc w:val="right"/>
            </w:pPr>
            <w:r w:rsidRPr="00BC35EB">
              <w:t>10</w:t>
            </w:r>
          </w:p>
        </w:tc>
        <w:tc>
          <w:tcPr>
            <w:tcW w:w="1063" w:type="dxa"/>
            <w:tcBorders>
              <w:top w:val="nil"/>
              <w:left w:val="nil"/>
              <w:bottom w:val="single" w:sz="4" w:space="0" w:color="auto"/>
              <w:right w:val="single" w:sz="4" w:space="0" w:color="auto"/>
            </w:tcBorders>
            <w:shd w:val="clear" w:color="auto" w:fill="auto"/>
            <w:noWrap/>
          </w:tcPr>
          <w:p w14:paraId="19CA53F7" w14:textId="77777777" w:rsidR="00CA26C0" w:rsidRPr="00BC35EB" w:rsidRDefault="00CA26C0" w:rsidP="00B122F6">
            <w:pPr>
              <w:jc w:val="right"/>
            </w:pPr>
            <w:r w:rsidRPr="00BC35EB">
              <w:t>8</w:t>
            </w:r>
          </w:p>
        </w:tc>
        <w:tc>
          <w:tcPr>
            <w:tcW w:w="1068" w:type="dxa"/>
            <w:tcBorders>
              <w:top w:val="nil"/>
              <w:left w:val="nil"/>
              <w:bottom w:val="single" w:sz="4" w:space="0" w:color="auto"/>
              <w:right w:val="single" w:sz="8" w:space="0" w:color="auto"/>
            </w:tcBorders>
            <w:shd w:val="clear" w:color="auto" w:fill="auto"/>
            <w:noWrap/>
          </w:tcPr>
          <w:p w14:paraId="0203E3D4" w14:textId="77777777" w:rsidR="00CA26C0" w:rsidRPr="00BC35EB" w:rsidRDefault="00CA26C0" w:rsidP="00B122F6">
            <w:pPr>
              <w:jc w:val="right"/>
            </w:pPr>
            <w:r w:rsidRPr="00BC35EB">
              <w:t xml:space="preserve">18 </w:t>
            </w:r>
          </w:p>
        </w:tc>
        <w:tc>
          <w:tcPr>
            <w:tcW w:w="1091" w:type="dxa"/>
            <w:tcBorders>
              <w:top w:val="nil"/>
              <w:left w:val="single" w:sz="8" w:space="0" w:color="auto"/>
              <w:bottom w:val="single" w:sz="4" w:space="0" w:color="auto"/>
              <w:right w:val="single" w:sz="8" w:space="0" w:color="auto"/>
            </w:tcBorders>
          </w:tcPr>
          <w:p w14:paraId="6A47FF39" w14:textId="77777777" w:rsidR="00CA26C0" w:rsidRPr="00BC35EB" w:rsidRDefault="00CA26C0" w:rsidP="00B122F6">
            <w:pPr>
              <w:jc w:val="right"/>
            </w:pPr>
            <w:r w:rsidRPr="00BC35EB">
              <w:t xml:space="preserve">0 </w:t>
            </w:r>
          </w:p>
        </w:tc>
        <w:tc>
          <w:tcPr>
            <w:tcW w:w="1092" w:type="dxa"/>
            <w:tcBorders>
              <w:top w:val="nil"/>
              <w:left w:val="single" w:sz="8" w:space="0" w:color="auto"/>
              <w:bottom w:val="single" w:sz="4" w:space="0" w:color="auto"/>
              <w:right w:val="single" w:sz="4" w:space="0" w:color="auto"/>
            </w:tcBorders>
            <w:shd w:val="clear" w:color="auto" w:fill="auto"/>
            <w:noWrap/>
          </w:tcPr>
          <w:p w14:paraId="67172B4A" w14:textId="77777777" w:rsidR="00CA26C0" w:rsidRPr="00BC35EB" w:rsidRDefault="00CA26C0" w:rsidP="00B122F6">
            <w:pPr>
              <w:jc w:val="right"/>
            </w:pPr>
            <w:r w:rsidRPr="00BC35EB">
              <w:t xml:space="preserve">880 </w:t>
            </w:r>
          </w:p>
        </w:tc>
        <w:tc>
          <w:tcPr>
            <w:tcW w:w="1092" w:type="dxa"/>
            <w:tcBorders>
              <w:top w:val="nil"/>
              <w:left w:val="nil"/>
              <w:bottom w:val="single" w:sz="4" w:space="0" w:color="auto"/>
              <w:right w:val="single" w:sz="4" w:space="0" w:color="auto"/>
            </w:tcBorders>
            <w:shd w:val="clear" w:color="auto" w:fill="auto"/>
            <w:noWrap/>
          </w:tcPr>
          <w:p w14:paraId="7EE490D8" w14:textId="77777777" w:rsidR="00CA26C0" w:rsidRPr="00BC35EB" w:rsidRDefault="00CA26C0" w:rsidP="00B122F6">
            <w:pPr>
              <w:jc w:val="right"/>
            </w:pPr>
            <w:r w:rsidRPr="00BC35EB">
              <w:t xml:space="preserve">704 </w:t>
            </w:r>
          </w:p>
        </w:tc>
        <w:tc>
          <w:tcPr>
            <w:tcW w:w="1092" w:type="dxa"/>
            <w:tcBorders>
              <w:top w:val="nil"/>
              <w:left w:val="nil"/>
              <w:bottom w:val="single" w:sz="4" w:space="0" w:color="auto"/>
              <w:right w:val="single" w:sz="4" w:space="0" w:color="auto"/>
            </w:tcBorders>
            <w:shd w:val="clear" w:color="auto" w:fill="auto"/>
            <w:noWrap/>
          </w:tcPr>
          <w:p w14:paraId="21959BF1" w14:textId="77777777" w:rsidR="00CA26C0" w:rsidRPr="00BC35EB" w:rsidRDefault="00CA26C0" w:rsidP="00B122F6">
            <w:pPr>
              <w:jc w:val="right"/>
            </w:pPr>
            <w:r w:rsidRPr="00BC35EB">
              <w:t xml:space="preserve">1,584 </w:t>
            </w:r>
          </w:p>
        </w:tc>
        <w:tc>
          <w:tcPr>
            <w:tcW w:w="1276" w:type="dxa"/>
            <w:gridSpan w:val="2"/>
            <w:tcBorders>
              <w:top w:val="nil"/>
              <w:left w:val="nil"/>
              <w:bottom w:val="single" w:sz="4" w:space="0" w:color="auto"/>
              <w:right w:val="single" w:sz="8" w:space="0" w:color="auto"/>
            </w:tcBorders>
            <w:shd w:val="clear" w:color="auto" w:fill="auto"/>
            <w:noWrap/>
          </w:tcPr>
          <w:p w14:paraId="038C2E91" w14:textId="77777777" w:rsidR="00CA26C0" w:rsidRPr="00BC35EB" w:rsidRDefault="00CA26C0" w:rsidP="00B122F6">
            <w:pPr>
              <w:widowControl/>
              <w:adjustRightInd/>
              <w:spacing w:line="240" w:lineRule="auto"/>
              <w:jc w:val="center"/>
              <w:textAlignment w:val="auto"/>
            </w:pPr>
          </w:p>
        </w:tc>
      </w:tr>
      <w:tr w:rsidR="00CA26C0" w:rsidRPr="00EE3251" w14:paraId="16069D0F"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tcPr>
          <w:p w14:paraId="2C141C29" w14:textId="77777777" w:rsidR="00CA26C0" w:rsidRPr="00BC35EB" w:rsidRDefault="00CA26C0" w:rsidP="00B122F6">
            <w:r w:rsidRPr="00BC35EB">
              <w:t>資深工程師</w:t>
            </w:r>
          </w:p>
        </w:tc>
        <w:tc>
          <w:tcPr>
            <w:tcW w:w="966" w:type="dxa"/>
            <w:tcBorders>
              <w:top w:val="single" w:sz="4" w:space="0" w:color="auto"/>
              <w:left w:val="single" w:sz="8" w:space="0" w:color="auto"/>
              <w:bottom w:val="single" w:sz="8" w:space="0" w:color="auto"/>
              <w:right w:val="single" w:sz="8" w:space="0" w:color="auto"/>
            </w:tcBorders>
          </w:tcPr>
          <w:p w14:paraId="1A891B13" w14:textId="77777777" w:rsidR="00CA26C0" w:rsidRPr="00BC35EB" w:rsidRDefault="00CA26C0" w:rsidP="00B122F6">
            <w:pPr>
              <w:jc w:val="right"/>
            </w:pPr>
            <w:r w:rsidRPr="00BC35EB">
              <w:t xml:space="preserve"> -   </w:t>
            </w:r>
          </w:p>
        </w:tc>
        <w:tc>
          <w:tcPr>
            <w:tcW w:w="1141" w:type="dxa"/>
            <w:tcBorders>
              <w:top w:val="nil"/>
              <w:left w:val="single" w:sz="8" w:space="0" w:color="auto"/>
              <w:bottom w:val="single" w:sz="4" w:space="0" w:color="auto"/>
              <w:right w:val="single" w:sz="4" w:space="0" w:color="auto"/>
            </w:tcBorders>
            <w:shd w:val="clear" w:color="auto" w:fill="auto"/>
            <w:noWrap/>
          </w:tcPr>
          <w:p w14:paraId="18E07B00" w14:textId="77777777" w:rsidR="00CA26C0" w:rsidRPr="00BC35EB" w:rsidRDefault="00CA26C0" w:rsidP="00B122F6">
            <w:pPr>
              <w:jc w:val="right"/>
            </w:pPr>
            <w:r w:rsidRPr="00BC35EB">
              <w:t xml:space="preserve"> 68 </w:t>
            </w:r>
          </w:p>
        </w:tc>
        <w:tc>
          <w:tcPr>
            <w:tcW w:w="1144" w:type="dxa"/>
            <w:tcBorders>
              <w:top w:val="nil"/>
              <w:left w:val="nil"/>
              <w:bottom w:val="single" w:sz="4" w:space="0" w:color="auto"/>
              <w:right w:val="single" w:sz="8" w:space="0" w:color="auto"/>
            </w:tcBorders>
            <w:shd w:val="clear" w:color="auto" w:fill="auto"/>
            <w:noWrap/>
          </w:tcPr>
          <w:p w14:paraId="76DB7355" w14:textId="77777777" w:rsidR="00CA26C0" w:rsidRPr="00BC35EB" w:rsidRDefault="00CA26C0" w:rsidP="00B122F6">
            <w:pPr>
              <w:jc w:val="right"/>
            </w:pPr>
            <w:r w:rsidRPr="00BC35EB">
              <w:t xml:space="preserve"> 68 </w:t>
            </w:r>
          </w:p>
        </w:tc>
        <w:tc>
          <w:tcPr>
            <w:tcW w:w="1063" w:type="dxa"/>
            <w:tcBorders>
              <w:top w:val="nil"/>
              <w:left w:val="single" w:sz="8" w:space="0" w:color="auto"/>
              <w:bottom w:val="single" w:sz="4" w:space="0" w:color="auto"/>
              <w:right w:val="single" w:sz="8" w:space="0" w:color="auto"/>
            </w:tcBorders>
          </w:tcPr>
          <w:p w14:paraId="5BE476E4" w14:textId="77777777" w:rsidR="00CA26C0" w:rsidRPr="00BC35EB" w:rsidRDefault="00CA26C0" w:rsidP="00B122F6">
            <w:pPr>
              <w:jc w:val="right"/>
            </w:pPr>
            <w:r w:rsidRPr="00BC35EB">
              <w:t>0</w:t>
            </w:r>
          </w:p>
        </w:tc>
        <w:tc>
          <w:tcPr>
            <w:tcW w:w="1063" w:type="dxa"/>
            <w:tcBorders>
              <w:top w:val="nil"/>
              <w:left w:val="single" w:sz="8" w:space="0" w:color="auto"/>
              <w:bottom w:val="single" w:sz="4" w:space="0" w:color="auto"/>
              <w:right w:val="single" w:sz="4" w:space="0" w:color="auto"/>
            </w:tcBorders>
            <w:shd w:val="clear" w:color="auto" w:fill="auto"/>
            <w:noWrap/>
          </w:tcPr>
          <w:p w14:paraId="66B20223" w14:textId="77777777" w:rsidR="00CA26C0" w:rsidRPr="00BC35EB" w:rsidRDefault="00CA26C0" w:rsidP="00B122F6">
            <w:pPr>
              <w:jc w:val="right"/>
            </w:pPr>
            <w:r w:rsidRPr="00BC35EB">
              <w:t>22</w:t>
            </w:r>
          </w:p>
        </w:tc>
        <w:tc>
          <w:tcPr>
            <w:tcW w:w="1063" w:type="dxa"/>
            <w:tcBorders>
              <w:top w:val="nil"/>
              <w:left w:val="nil"/>
              <w:bottom w:val="single" w:sz="4" w:space="0" w:color="auto"/>
              <w:right w:val="single" w:sz="4" w:space="0" w:color="auto"/>
            </w:tcBorders>
            <w:shd w:val="clear" w:color="auto" w:fill="auto"/>
            <w:noWrap/>
          </w:tcPr>
          <w:p w14:paraId="5608D57A" w14:textId="77777777" w:rsidR="00CA26C0" w:rsidRPr="00BC35EB" w:rsidRDefault="00CA26C0" w:rsidP="00B122F6">
            <w:pPr>
              <w:jc w:val="right"/>
            </w:pPr>
            <w:r w:rsidRPr="00BC35EB">
              <w:t>24</w:t>
            </w:r>
          </w:p>
        </w:tc>
        <w:tc>
          <w:tcPr>
            <w:tcW w:w="1068" w:type="dxa"/>
            <w:tcBorders>
              <w:top w:val="nil"/>
              <w:left w:val="nil"/>
              <w:bottom w:val="single" w:sz="4" w:space="0" w:color="auto"/>
              <w:right w:val="single" w:sz="8" w:space="0" w:color="auto"/>
            </w:tcBorders>
            <w:shd w:val="clear" w:color="auto" w:fill="auto"/>
            <w:noWrap/>
          </w:tcPr>
          <w:p w14:paraId="2BF27E37" w14:textId="77777777" w:rsidR="00CA26C0" w:rsidRPr="00BC35EB" w:rsidRDefault="00CA26C0" w:rsidP="00B122F6">
            <w:pPr>
              <w:jc w:val="right"/>
            </w:pPr>
            <w:r w:rsidRPr="00BC35EB">
              <w:t xml:space="preserve">46 </w:t>
            </w:r>
          </w:p>
        </w:tc>
        <w:tc>
          <w:tcPr>
            <w:tcW w:w="1091" w:type="dxa"/>
            <w:tcBorders>
              <w:top w:val="nil"/>
              <w:left w:val="single" w:sz="8" w:space="0" w:color="auto"/>
              <w:bottom w:val="single" w:sz="4" w:space="0" w:color="auto"/>
              <w:right w:val="single" w:sz="8" w:space="0" w:color="auto"/>
            </w:tcBorders>
          </w:tcPr>
          <w:p w14:paraId="10E0D61B" w14:textId="77777777" w:rsidR="00CA26C0" w:rsidRPr="00BC35EB" w:rsidRDefault="00CA26C0" w:rsidP="00B122F6">
            <w:pPr>
              <w:jc w:val="right"/>
            </w:pPr>
            <w:r w:rsidRPr="00BC35EB">
              <w:t xml:space="preserve">0 </w:t>
            </w:r>
          </w:p>
        </w:tc>
        <w:tc>
          <w:tcPr>
            <w:tcW w:w="1092" w:type="dxa"/>
            <w:tcBorders>
              <w:top w:val="nil"/>
              <w:left w:val="single" w:sz="8" w:space="0" w:color="auto"/>
              <w:bottom w:val="single" w:sz="4" w:space="0" w:color="auto"/>
              <w:right w:val="single" w:sz="4" w:space="0" w:color="auto"/>
            </w:tcBorders>
            <w:shd w:val="clear" w:color="auto" w:fill="auto"/>
            <w:noWrap/>
          </w:tcPr>
          <w:p w14:paraId="1C828049" w14:textId="77777777" w:rsidR="00CA26C0" w:rsidRPr="00BC35EB" w:rsidRDefault="00CA26C0" w:rsidP="00B122F6">
            <w:pPr>
              <w:jc w:val="right"/>
            </w:pPr>
            <w:r w:rsidRPr="00BC35EB">
              <w:t xml:space="preserve">1,496 </w:t>
            </w:r>
          </w:p>
        </w:tc>
        <w:tc>
          <w:tcPr>
            <w:tcW w:w="1092" w:type="dxa"/>
            <w:tcBorders>
              <w:top w:val="nil"/>
              <w:left w:val="nil"/>
              <w:bottom w:val="single" w:sz="4" w:space="0" w:color="auto"/>
              <w:right w:val="single" w:sz="4" w:space="0" w:color="auto"/>
            </w:tcBorders>
            <w:shd w:val="clear" w:color="auto" w:fill="auto"/>
            <w:noWrap/>
          </w:tcPr>
          <w:p w14:paraId="55802604" w14:textId="77777777" w:rsidR="00CA26C0" w:rsidRPr="00BC35EB" w:rsidRDefault="00CA26C0" w:rsidP="00B122F6">
            <w:pPr>
              <w:jc w:val="right"/>
            </w:pPr>
            <w:r w:rsidRPr="00BC35EB">
              <w:t xml:space="preserve">1,632 </w:t>
            </w:r>
          </w:p>
        </w:tc>
        <w:tc>
          <w:tcPr>
            <w:tcW w:w="1092" w:type="dxa"/>
            <w:tcBorders>
              <w:top w:val="nil"/>
              <w:left w:val="nil"/>
              <w:bottom w:val="single" w:sz="4" w:space="0" w:color="auto"/>
              <w:right w:val="single" w:sz="4" w:space="0" w:color="auto"/>
            </w:tcBorders>
            <w:shd w:val="clear" w:color="auto" w:fill="auto"/>
            <w:noWrap/>
          </w:tcPr>
          <w:p w14:paraId="303F5BD1" w14:textId="77777777" w:rsidR="00CA26C0" w:rsidRPr="00BC35EB" w:rsidRDefault="00CA26C0" w:rsidP="00B122F6">
            <w:pPr>
              <w:jc w:val="right"/>
            </w:pPr>
            <w:r w:rsidRPr="00BC35EB">
              <w:t xml:space="preserve">3,128 </w:t>
            </w:r>
          </w:p>
        </w:tc>
        <w:tc>
          <w:tcPr>
            <w:tcW w:w="1276" w:type="dxa"/>
            <w:gridSpan w:val="2"/>
            <w:tcBorders>
              <w:top w:val="nil"/>
              <w:left w:val="nil"/>
              <w:bottom w:val="single" w:sz="4" w:space="0" w:color="auto"/>
              <w:right w:val="single" w:sz="8" w:space="0" w:color="auto"/>
            </w:tcBorders>
            <w:shd w:val="clear" w:color="auto" w:fill="auto"/>
            <w:noWrap/>
          </w:tcPr>
          <w:p w14:paraId="09B23E24" w14:textId="77777777" w:rsidR="00CA26C0" w:rsidRPr="00BC35EB" w:rsidRDefault="00CA26C0" w:rsidP="00B122F6">
            <w:pPr>
              <w:widowControl/>
              <w:adjustRightInd/>
              <w:spacing w:line="240" w:lineRule="auto"/>
              <w:jc w:val="center"/>
              <w:textAlignment w:val="auto"/>
            </w:pPr>
          </w:p>
        </w:tc>
      </w:tr>
      <w:tr w:rsidR="00CA26C0" w:rsidRPr="00EE3251" w14:paraId="74332933"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tcPr>
          <w:p w14:paraId="16C401D9" w14:textId="77777777" w:rsidR="00CA26C0" w:rsidRPr="00BC35EB" w:rsidRDefault="00CA26C0" w:rsidP="00B122F6">
            <w:r w:rsidRPr="00BC35EB">
              <w:t>高級工程師</w:t>
            </w:r>
          </w:p>
        </w:tc>
        <w:tc>
          <w:tcPr>
            <w:tcW w:w="966" w:type="dxa"/>
            <w:tcBorders>
              <w:top w:val="single" w:sz="4" w:space="0" w:color="auto"/>
              <w:left w:val="single" w:sz="8" w:space="0" w:color="auto"/>
              <w:bottom w:val="single" w:sz="8" w:space="0" w:color="auto"/>
              <w:right w:val="single" w:sz="8" w:space="0" w:color="auto"/>
            </w:tcBorders>
          </w:tcPr>
          <w:p w14:paraId="78879A8D" w14:textId="77777777" w:rsidR="00CA26C0" w:rsidRPr="00BC35EB" w:rsidRDefault="00CA26C0" w:rsidP="00B122F6">
            <w:pPr>
              <w:jc w:val="right"/>
            </w:pPr>
            <w:r w:rsidRPr="00BC35EB">
              <w:t xml:space="preserve"> -   </w:t>
            </w:r>
          </w:p>
        </w:tc>
        <w:tc>
          <w:tcPr>
            <w:tcW w:w="1141" w:type="dxa"/>
            <w:tcBorders>
              <w:top w:val="nil"/>
              <w:left w:val="single" w:sz="8" w:space="0" w:color="auto"/>
              <w:bottom w:val="single" w:sz="4" w:space="0" w:color="auto"/>
              <w:right w:val="single" w:sz="4" w:space="0" w:color="auto"/>
            </w:tcBorders>
            <w:shd w:val="clear" w:color="auto" w:fill="auto"/>
            <w:noWrap/>
          </w:tcPr>
          <w:p w14:paraId="05410052" w14:textId="77777777" w:rsidR="00CA26C0" w:rsidRPr="00BC35EB" w:rsidRDefault="00CA26C0" w:rsidP="00B122F6">
            <w:pPr>
              <w:jc w:val="right"/>
            </w:pPr>
            <w:r w:rsidRPr="00BC35EB">
              <w:t xml:space="preserve"> 52 </w:t>
            </w:r>
          </w:p>
        </w:tc>
        <w:tc>
          <w:tcPr>
            <w:tcW w:w="1144" w:type="dxa"/>
            <w:tcBorders>
              <w:top w:val="nil"/>
              <w:left w:val="nil"/>
              <w:bottom w:val="single" w:sz="4" w:space="0" w:color="auto"/>
              <w:right w:val="single" w:sz="8" w:space="0" w:color="auto"/>
            </w:tcBorders>
            <w:shd w:val="clear" w:color="auto" w:fill="auto"/>
            <w:noWrap/>
          </w:tcPr>
          <w:p w14:paraId="29B60F40" w14:textId="77777777" w:rsidR="00CA26C0" w:rsidRPr="00BC35EB" w:rsidRDefault="00CA26C0" w:rsidP="00B122F6">
            <w:pPr>
              <w:jc w:val="right"/>
            </w:pPr>
            <w:r w:rsidRPr="00BC35EB">
              <w:t xml:space="preserve"> 52 </w:t>
            </w:r>
          </w:p>
        </w:tc>
        <w:tc>
          <w:tcPr>
            <w:tcW w:w="1063" w:type="dxa"/>
            <w:tcBorders>
              <w:top w:val="nil"/>
              <w:left w:val="single" w:sz="8" w:space="0" w:color="auto"/>
              <w:bottom w:val="single" w:sz="4" w:space="0" w:color="auto"/>
              <w:right w:val="single" w:sz="8" w:space="0" w:color="auto"/>
            </w:tcBorders>
          </w:tcPr>
          <w:p w14:paraId="4873CC56" w14:textId="77777777" w:rsidR="00CA26C0" w:rsidRPr="00BC35EB" w:rsidRDefault="00CA26C0" w:rsidP="00B122F6">
            <w:pPr>
              <w:jc w:val="right"/>
            </w:pPr>
            <w:r w:rsidRPr="00BC35EB">
              <w:t>0</w:t>
            </w:r>
          </w:p>
        </w:tc>
        <w:tc>
          <w:tcPr>
            <w:tcW w:w="1063" w:type="dxa"/>
            <w:tcBorders>
              <w:top w:val="nil"/>
              <w:left w:val="single" w:sz="8" w:space="0" w:color="auto"/>
              <w:bottom w:val="single" w:sz="4" w:space="0" w:color="auto"/>
              <w:right w:val="single" w:sz="4" w:space="0" w:color="auto"/>
            </w:tcBorders>
            <w:shd w:val="clear" w:color="auto" w:fill="auto"/>
            <w:noWrap/>
          </w:tcPr>
          <w:p w14:paraId="1D72E107" w14:textId="77777777" w:rsidR="00CA26C0" w:rsidRPr="00BC35EB" w:rsidRDefault="00CA26C0" w:rsidP="00B122F6">
            <w:pPr>
              <w:jc w:val="right"/>
            </w:pPr>
            <w:r w:rsidRPr="00BC35EB">
              <w:t>18</w:t>
            </w:r>
          </w:p>
        </w:tc>
        <w:tc>
          <w:tcPr>
            <w:tcW w:w="1063" w:type="dxa"/>
            <w:tcBorders>
              <w:top w:val="nil"/>
              <w:left w:val="nil"/>
              <w:bottom w:val="single" w:sz="4" w:space="0" w:color="auto"/>
              <w:right w:val="single" w:sz="4" w:space="0" w:color="auto"/>
            </w:tcBorders>
            <w:shd w:val="clear" w:color="auto" w:fill="auto"/>
            <w:noWrap/>
          </w:tcPr>
          <w:p w14:paraId="5B2F7E97" w14:textId="77777777" w:rsidR="00CA26C0" w:rsidRPr="00BC35EB" w:rsidRDefault="00CA26C0" w:rsidP="00B122F6">
            <w:pPr>
              <w:jc w:val="right"/>
            </w:pPr>
            <w:r w:rsidRPr="00BC35EB">
              <w:t>18</w:t>
            </w:r>
          </w:p>
        </w:tc>
        <w:tc>
          <w:tcPr>
            <w:tcW w:w="1068" w:type="dxa"/>
            <w:tcBorders>
              <w:top w:val="nil"/>
              <w:left w:val="nil"/>
              <w:bottom w:val="single" w:sz="4" w:space="0" w:color="auto"/>
              <w:right w:val="single" w:sz="8" w:space="0" w:color="auto"/>
            </w:tcBorders>
            <w:shd w:val="clear" w:color="auto" w:fill="auto"/>
            <w:noWrap/>
          </w:tcPr>
          <w:p w14:paraId="481857C6" w14:textId="77777777" w:rsidR="00CA26C0" w:rsidRPr="00BC35EB" w:rsidRDefault="00CA26C0" w:rsidP="00B122F6">
            <w:pPr>
              <w:jc w:val="right"/>
            </w:pPr>
            <w:r w:rsidRPr="00BC35EB">
              <w:t xml:space="preserve">36 </w:t>
            </w:r>
          </w:p>
        </w:tc>
        <w:tc>
          <w:tcPr>
            <w:tcW w:w="1091" w:type="dxa"/>
            <w:tcBorders>
              <w:top w:val="nil"/>
              <w:left w:val="single" w:sz="8" w:space="0" w:color="auto"/>
              <w:bottom w:val="single" w:sz="4" w:space="0" w:color="auto"/>
              <w:right w:val="single" w:sz="8" w:space="0" w:color="auto"/>
            </w:tcBorders>
          </w:tcPr>
          <w:p w14:paraId="68EC1680" w14:textId="77777777" w:rsidR="00CA26C0" w:rsidRPr="00BC35EB" w:rsidRDefault="00CA26C0" w:rsidP="00B122F6">
            <w:pPr>
              <w:jc w:val="right"/>
            </w:pPr>
            <w:r w:rsidRPr="00BC35EB">
              <w:t xml:space="preserve">0 </w:t>
            </w:r>
          </w:p>
        </w:tc>
        <w:tc>
          <w:tcPr>
            <w:tcW w:w="1092" w:type="dxa"/>
            <w:tcBorders>
              <w:top w:val="nil"/>
              <w:left w:val="single" w:sz="8" w:space="0" w:color="auto"/>
              <w:bottom w:val="single" w:sz="4" w:space="0" w:color="auto"/>
              <w:right w:val="single" w:sz="4" w:space="0" w:color="auto"/>
            </w:tcBorders>
            <w:shd w:val="clear" w:color="auto" w:fill="auto"/>
            <w:noWrap/>
          </w:tcPr>
          <w:p w14:paraId="442828F5" w14:textId="77777777" w:rsidR="00CA26C0" w:rsidRPr="00BC35EB" w:rsidRDefault="00CA26C0" w:rsidP="00B122F6">
            <w:pPr>
              <w:jc w:val="right"/>
            </w:pPr>
            <w:r w:rsidRPr="00BC35EB">
              <w:t xml:space="preserve">936 </w:t>
            </w:r>
          </w:p>
        </w:tc>
        <w:tc>
          <w:tcPr>
            <w:tcW w:w="1092" w:type="dxa"/>
            <w:tcBorders>
              <w:top w:val="nil"/>
              <w:left w:val="nil"/>
              <w:bottom w:val="single" w:sz="4" w:space="0" w:color="auto"/>
              <w:right w:val="single" w:sz="4" w:space="0" w:color="auto"/>
            </w:tcBorders>
            <w:shd w:val="clear" w:color="auto" w:fill="auto"/>
            <w:noWrap/>
          </w:tcPr>
          <w:p w14:paraId="53B80D87" w14:textId="77777777" w:rsidR="00CA26C0" w:rsidRPr="00BC35EB" w:rsidRDefault="00CA26C0" w:rsidP="00B122F6">
            <w:pPr>
              <w:jc w:val="right"/>
            </w:pPr>
            <w:r w:rsidRPr="00BC35EB">
              <w:t xml:space="preserve">936 </w:t>
            </w:r>
          </w:p>
        </w:tc>
        <w:tc>
          <w:tcPr>
            <w:tcW w:w="1092" w:type="dxa"/>
            <w:tcBorders>
              <w:top w:val="nil"/>
              <w:left w:val="nil"/>
              <w:bottom w:val="single" w:sz="4" w:space="0" w:color="auto"/>
              <w:right w:val="single" w:sz="4" w:space="0" w:color="auto"/>
            </w:tcBorders>
            <w:shd w:val="clear" w:color="auto" w:fill="auto"/>
            <w:noWrap/>
          </w:tcPr>
          <w:p w14:paraId="56EBDBAB" w14:textId="77777777" w:rsidR="00CA26C0" w:rsidRPr="00BC35EB" w:rsidRDefault="00CA26C0" w:rsidP="00B122F6">
            <w:pPr>
              <w:jc w:val="right"/>
            </w:pPr>
            <w:r w:rsidRPr="00BC35EB">
              <w:t xml:space="preserve">1,872 </w:t>
            </w:r>
          </w:p>
        </w:tc>
        <w:tc>
          <w:tcPr>
            <w:tcW w:w="1276" w:type="dxa"/>
            <w:gridSpan w:val="2"/>
            <w:tcBorders>
              <w:top w:val="nil"/>
              <w:left w:val="nil"/>
              <w:bottom w:val="single" w:sz="4" w:space="0" w:color="auto"/>
              <w:right w:val="single" w:sz="8" w:space="0" w:color="auto"/>
            </w:tcBorders>
            <w:shd w:val="clear" w:color="auto" w:fill="auto"/>
            <w:noWrap/>
          </w:tcPr>
          <w:p w14:paraId="315710FB" w14:textId="77777777" w:rsidR="00CA26C0" w:rsidRPr="00BC35EB" w:rsidRDefault="00CA26C0" w:rsidP="00B122F6">
            <w:pPr>
              <w:widowControl/>
              <w:adjustRightInd/>
              <w:spacing w:line="240" w:lineRule="auto"/>
              <w:jc w:val="center"/>
              <w:textAlignment w:val="auto"/>
            </w:pPr>
          </w:p>
        </w:tc>
      </w:tr>
      <w:tr w:rsidR="00CA26C0" w:rsidRPr="00EE3251" w14:paraId="56A5BE67"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tcPr>
          <w:p w14:paraId="69C07652" w14:textId="77777777" w:rsidR="00CA26C0" w:rsidRPr="00BC35EB" w:rsidRDefault="00CA26C0" w:rsidP="00B122F6">
            <w:r w:rsidRPr="00BC35EB">
              <w:t>工程師</w:t>
            </w:r>
          </w:p>
        </w:tc>
        <w:tc>
          <w:tcPr>
            <w:tcW w:w="966" w:type="dxa"/>
            <w:tcBorders>
              <w:top w:val="single" w:sz="4" w:space="0" w:color="auto"/>
              <w:left w:val="single" w:sz="8" w:space="0" w:color="auto"/>
              <w:bottom w:val="single" w:sz="8" w:space="0" w:color="auto"/>
              <w:right w:val="single" w:sz="8" w:space="0" w:color="auto"/>
            </w:tcBorders>
          </w:tcPr>
          <w:p w14:paraId="17881E1B" w14:textId="77777777" w:rsidR="00CA26C0" w:rsidRPr="00BC35EB" w:rsidRDefault="00CA26C0" w:rsidP="00B122F6">
            <w:pPr>
              <w:jc w:val="right"/>
            </w:pPr>
            <w:r w:rsidRPr="00BC35EB">
              <w:t xml:space="preserve"> -   </w:t>
            </w:r>
          </w:p>
        </w:tc>
        <w:tc>
          <w:tcPr>
            <w:tcW w:w="1141" w:type="dxa"/>
            <w:tcBorders>
              <w:top w:val="nil"/>
              <w:left w:val="single" w:sz="8" w:space="0" w:color="auto"/>
              <w:bottom w:val="single" w:sz="4" w:space="0" w:color="auto"/>
              <w:right w:val="single" w:sz="4" w:space="0" w:color="auto"/>
            </w:tcBorders>
            <w:shd w:val="clear" w:color="auto" w:fill="auto"/>
            <w:noWrap/>
          </w:tcPr>
          <w:p w14:paraId="5BF79E04" w14:textId="77777777" w:rsidR="00CA26C0" w:rsidRPr="00BC35EB" w:rsidRDefault="00CA26C0" w:rsidP="00B122F6">
            <w:pPr>
              <w:jc w:val="right"/>
            </w:pPr>
            <w:r w:rsidRPr="00BC35EB">
              <w:t xml:space="preserve"> 41 </w:t>
            </w:r>
          </w:p>
        </w:tc>
        <w:tc>
          <w:tcPr>
            <w:tcW w:w="1144" w:type="dxa"/>
            <w:tcBorders>
              <w:top w:val="nil"/>
              <w:left w:val="nil"/>
              <w:bottom w:val="single" w:sz="4" w:space="0" w:color="auto"/>
              <w:right w:val="single" w:sz="8" w:space="0" w:color="auto"/>
            </w:tcBorders>
            <w:shd w:val="clear" w:color="auto" w:fill="auto"/>
            <w:noWrap/>
          </w:tcPr>
          <w:p w14:paraId="4575DFBC" w14:textId="77777777" w:rsidR="00CA26C0" w:rsidRPr="00BC35EB" w:rsidRDefault="00CA26C0" w:rsidP="00B122F6">
            <w:pPr>
              <w:jc w:val="right"/>
            </w:pPr>
            <w:r w:rsidRPr="00BC35EB">
              <w:t xml:space="preserve"> 41 </w:t>
            </w:r>
          </w:p>
        </w:tc>
        <w:tc>
          <w:tcPr>
            <w:tcW w:w="1063" w:type="dxa"/>
            <w:tcBorders>
              <w:top w:val="nil"/>
              <w:left w:val="single" w:sz="8" w:space="0" w:color="auto"/>
              <w:bottom w:val="single" w:sz="4" w:space="0" w:color="auto"/>
              <w:right w:val="single" w:sz="8" w:space="0" w:color="auto"/>
            </w:tcBorders>
          </w:tcPr>
          <w:p w14:paraId="561518CB" w14:textId="77777777" w:rsidR="00CA26C0" w:rsidRPr="00BC35EB" w:rsidRDefault="00CA26C0" w:rsidP="00B122F6">
            <w:pPr>
              <w:jc w:val="right"/>
            </w:pPr>
            <w:r w:rsidRPr="00BC35EB">
              <w:t>0</w:t>
            </w:r>
          </w:p>
        </w:tc>
        <w:tc>
          <w:tcPr>
            <w:tcW w:w="1063" w:type="dxa"/>
            <w:tcBorders>
              <w:top w:val="nil"/>
              <w:left w:val="single" w:sz="8" w:space="0" w:color="auto"/>
              <w:bottom w:val="single" w:sz="4" w:space="0" w:color="auto"/>
              <w:right w:val="single" w:sz="4" w:space="0" w:color="auto"/>
            </w:tcBorders>
            <w:shd w:val="clear" w:color="auto" w:fill="auto"/>
            <w:noWrap/>
          </w:tcPr>
          <w:p w14:paraId="02651A5D" w14:textId="77777777" w:rsidR="00CA26C0" w:rsidRPr="00BC35EB" w:rsidRDefault="00CA26C0" w:rsidP="00B122F6">
            <w:pPr>
              <w:jc w:val="right"/>
            </w:pPr>
            <w:r w:rsidRPr="00BC35EB">
              <w:t>1</w:t>
            </w:r>
            <w:r>
              <w:t>2</w:t>
            </w:r>
          </w:p>
        </w:tc>
        <w:tc>
          <w:tcPr>
            <w:tcW w:w="1063" w:type="dxa"/>
            <w:tcBorders>
              <w:top w:val="nil"/>
              <w:left w:val="nil"/>
              <w:bottom w:val="single" w:sz="4" w:space="0" w:color="auto"/>
              <w:right w:val="single" w:sz="4" w:space="0" w:color="auto"/>
            </w:tcBorders>
            <w:shd w:val="clear" w:color="auto" w:fill="auto"/>
            <w:noWrap/>
          </w:tcPr>
          <w:p w14:paraId="7BB10380" w14:textId="77777777" w:rsidR="00CA26C0" w:rsidRPr="00BC35EB" w:rsidRDefault="00CA26C0" w:rsidP="00B122F6">
            <w:pPr>
              <w:jc w:val="right"/>
            </w:pPr>
            <w:r w:rsidRPr="00BC35EB">
              <w:t>14</w:t>
            </w:r>
          </w:p>
        </w:tc>
        <w:tc>
          <w:tcPr>
            <w:tcW w:w="1068" w:type="dxa"/>
            <w:tcBorders>
              <w:top w:val="nil"/>
              <w:left w:val="nil"/>
              <w:bottom w:val="single" w:sz="4" w:space="0" w:color="auto"/>
              <w:right w:val="single" w:sz="8" w:space="0" w:color="auto"/>
            </w:tcBorders>
            <w:shd w:val="clear" w:color="auto" w:fill="auto"/>
            <w:noWrap/>
          </w:tcPr>
          <w:p w14:paraId="50E03BAA" w14:textId="77777777" w:rsidR="00CA26C0" w:rsidRPr="00BC35EB" w:rsidRDefault="00CA26C0" w:rsidP="00B122F6">
            <w:pPr>
              <w:jc w:val="right"/>
            </w:pPr>
            <w:r w:rsidRPr="00BC35EB">
              <w:t xml:space="preserve">26 </w:t>
            </w:r>
          </w:p>
        </w:tc>
        <w:tc>
          <w:tcPr>
            <w:tcW w:w="1091" w:type="dxa"/>
            <w:tcBorders>
              <w:top w:val="nil"/>
              <w:left w:val="single" w:sz="8" w:space="0" w:color="auto"/>
              <w:bottom w:val="single" w:sz="4" w:space="0" w:color="auto"/>
              <w:right w:val="single" w:sz="8" w:space="0" w:color="auto"/>
            </w:tcBorders>
          </w:tcPr>
          <w:p w14:paraId="455DC465" w14:textId="77777777" w:rsidR="00CA26C0" w:rsidRPr="00BC35EB" w:rsidRDefault="00CA26C0" w:rsidP="00B122F6">
            <w:pPr>
              <w:jc w:val="right"/>
            </w:pPr>
            <w:r w:rsidRPr="00BC35EB">
              <w:t xml:space="preserve">0 </w:t>
            </w:r>
          </w:p>
        </w:tc>
        <w:tc>
          <w:tcPr>
            <w:tcW w:w="1092" w:type="dxa"/>
            <w:tcBorders>
              <w:top w:val="nil"/>
              <w:left w:val="single" w:sz="8" w:space="0" w:color="auto"/>
              <w:bottom w:val="single" w:sz="4" w:space="0" w:color="auto"/>
              <w:right w:val="single" w:sz="4" w:space="0" w:color="auto"/>
            </w:tcBorders>
            <w:shd w:val="clear" w:color="auto" w:fill="auto"/>
            <w:noWrap/>
          </w:tcPr>
          <w:p w14:paraId="39443627" w14:textId="77777777" w:rsidR="00CA26C0" w:rsidRPr="00BC35EB" w:rsidRDefault="00CA26C0" w:rsidP="00B122F6">
            <w:pPr>
              <w:jc w:val="right"/>
            </w:pPr>
            <w:r w:rsidRPr="00BC35EB">
              <w:t xml:space="preserve">492 </w:t>
            </w:r>
          </w:p>
        </w:tc>
        <w:tc>
          <w:tcPr>
            <w:tcW w:w="1092" w:type="dxa"/>
            <w:tcBorders>
              <w:top w:val="nil"/>
              <w:left w:val="nil"/>
              <w:bottom w:val="single" w:sz="4" w:space="0" w:color="auto"/>
              <w:right w:val="single" w:sz="4" w:space="0" w:color="auto"/>
            </w:tcBorders>
            <w:shd w:val="clear" w:color="auto" w:fill="auto"/>
            <w:noWrap/>
          </w:tcPr>
          <w:p w14:paraId="08DE3962" w14:textId="77777777" w:rsidR="00CA26C0" w:rsidRPr="00BC35EB" w:rsidRDefault="00CA26C0" w:rsidP="00B122F6">
            <w:pPr>
              <w:jc w:val="right"/>
            </w:pPr>
            <w:r w:rsidRPr="00BC35EB">
              <w:t xml:space="preserve">574 </w:t>
            </w:r>
          </w:p>
        </w:tc>
        <w:tc>
          <w:tcPr>
            <w:tcW w:w="1092" w:type="dxa"/>
            <w:tcBorders>
              <w:top w:val="nil"/>
              <w:left w:val="nil"/>
              <w:bottom w:val="single" w:sz="4" w:space="0" w:color="auto"/>
              <w:right w:val="single" w:sz="4" w:space="0" w:color="auto"/>
            </w:tcBorders>
            <w:shd w:val="clear" w:color="auto" w:fill="auto"/>
            <w:noWrap/>
          </w:tcPr>
          <w:p w14:paraId="504C1574" w14:textId="77777777" w:rsidR="00CA26C0" w:rsidRPr="00BC35EB" w:rsidRDefault="00CA26C0" w:rsidP="00B122F6">
            <w:pPr>
              <w:jc w:val="right"/>
            </w:pPr>
            <w:r w:rsidRPr="00BC35EB">
              <w:t xml:space="preserve">1,066 </w:t>
            </w:r>
          </w:p>
        </w:tc>
        <w:tc>
          <w:tcPr>
            <w:tcW w:w="1276" w:type="dxa"/>
            <w:gridSpan w:val="2"/>
            <w:tcBorders>
              <w:top w:val="nil"/>
              <w:left w:val="nil"/>
              <w:bottom w:val="single" w:sz="4" w:space="0" w:color="auto"/>
              <w:right w:val="single" w:sz="8" w:space="0" w:color="auto"/>
            </w:tcBorders>
            <w:shd w:val="clear" w:color="auto" w:fill="auto"/>
            <w:noWrap/>
          </w:tcPr>
          <w:p w14:paraId="11DFED78" w14:textId="77777777" w:rsidR="00CA26C0" w:rsidRPr="00BC35EB" w:rsidRDefault="00CA26C0" w:rsidP="00B122F6">
            <w:pPr>
              <w:widowControl/>
              <w:adjustRightInd/>
              <w:spacing w:line="240" w:lineRule="auto"/>
              <w:jc w:val="center"/>
              <w:textAlignment w:val="auto"/>
            </w:pPr>
          </w:p>
        </w:tc>
      </w:tr>
      <w:tr w:rsidR="00CA26C0" w:rsidRPr="00EE3251" w14:paraId="45AFA6A6"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tcPr>
          <w:p w14:paraId="2F865CE5" w14:textId="77777777" w:rsidR="00CA26C0" w:rsidRPr="00BC35EB" w:rsidRDefault="00CA26C0" w:rsidP="00B122F6">
            <w:r w:rsidRPr="00BC35EB">
              <w:t>助理工程師</w:t>
            </w:r>
          </w:p>
        </w:tc>
        <w:tc>
          <w:tcPr>
            <w:tcW w:w="966" w:type="dxa"/>
            <w:tcBorders>
              <w:top w:val="single" w:sz="4" w:space="0" w:color="auto"/>
              <w:left w:val="single" w:sz="8" w:space="0" w:color="auto"/>
              <w:bottom w:val="single" w:sz="8" w:space="0" w:color="auto"/>
              <w:right w:val="single" w:sz="8" w:space="0" w:color="auto"/>
            </w:tcBorders>
          </w:tcPr>
          <w:p w14:paraId="50A6911C" w14:textId="77777777" w:rsidR="00CA26C0" w:rsidRPr="00BC35EB" w:rsidRDefault="00CA26C0" w:rsidP="00B122F6">
            <w:pPr>
              <w:jc w:val="right"/>
            </w:pPr>
            <w:r w:rsidRPr="00BC35EB">
              <w:t xml:space="preserve"> -   </w:t>
            </w:r>
          </w:p>
        </w:tc>
        <w:tc>
          <w:tcPr>
            <w:tcW w:w="1141" w:type="dxa"/>
            <w:tcBorders>
              <w:top w:val="nil"/>
              <w:left w:val="single" w:sz="8" w:space="0" w:color="auto"/>
              <w:bottom w:val="single" w:sz="4" w:space="0" w:color="auto"/>
              <w:right w:val="single" w:sz="4" w:space="0" w:color="auto"/>
            </w:tcBorders>
            <w:shd w:val="clear" w:color="auto" w:fill="auto"/>
            <w:noWrap/>
          </w:tcPr>
          <w:p w14:paraId="2119C9CC" w14:textId="77777777" w:rsidR="00CA26C0" w:rsidRPr="00BC35EB" w:rsidRDefault="00CA26C0" w:rsidP="00B122F6">
            <w:pPr>
              <w:jc w:val="right"/>
            </w:pPr>
            <w:r w:rsidRPr="00BC35EB">
              <w:t xml:space="preserve"> 38 </w:t>
            </w:r>
          </w:p>
        </w:tc>
        <w:tc>
          <w:tcPr>
            <w:tcW w:w="1144" w:type="dxa"/>
            <w:tcBorders>
              <w:top w:val="nil"/>
              <w:left w:val="nil"/>
              <w:bottom w:val="single" w:sz="4" w:space="0" w:color="auto"/>
              <w:right w:val="single" w:sz="8" w:space="0" w:color="auto"/>
            </w:tcBorders>
            <w:shd w:val="clear" w:color="auto" w:fill="auto"/>
            <w:noWrap/>
          </w:tcPr>
          <w:p w14:paraId="755F5CCA" w14:textId="77777777" w:rsidR="00CA26C0" w:rsidRPr="00BC35EB" w:rsidRDefault="00CA26C0" w:rsidP="00B122F6">
            <w:pPr>
              <w:jc w:val="right"/>
            </w:pPr>
            <w:r w:rsidRPr="00BC35EB">
              <w:t xml:space="preserve"> 38 </w:t>
            </w:r>
          </w:p>
        </w:tc>
        <w:tc>
          <w:tcPr>
            <w:tcW w:w="1063" w:type="dxa"/>
            <w:tcBorders>
              <w:top w:val="nil"/>
              <w:left w:val="single" w:sz="8" w:space="0" w:color="auto"/>
              <w:bottom w:val="single" w:sz="4" w:space="0" w:color="auto"/>
              <w:right w:val="single" w:sz="8" w:space="0" w:color="auto"/>
            </w:tcBorders>
          </w:tcPr>
          <w:p w14:paraId="6677AEBC" w14:textId="77777777" w:rsidR="00CA26C0" w:rsidRPr="00BC35EB" w:rsidRDefault="00CA26C0" w:rsidP="00B122F6">
            <w:pPr>
              <w:jc w:val="right"/>
            </w:pPr>
            <w:r w:rsidRPr="00BC35EB">
              <w:t>0</w:t>
            </w:r>
          </w:p>
        </w:tc>
        <w:tc>
          <w:tcPr>
            <w:tcW w:w="1063" w:type="dxa"/>
            <w:tcBorders>
              <w:top w:val="nil"/>
              <w:left w:val="single" w:sz="8" w:space="0" w:color="auto"/>
              <w:bottom w:val="single" w:sz="4" w:space="0" w:color="auto"/>
              <w:right w:val="single" w:sz="4" w:space="0" w:color="auto"/>
            </w:tcBorders>
            <w:shd w:val="clear" w:color="auto" w:fill="auto"/>
            <w:noWrap/>
          </w:tcPr>
          <w:p w14:paraId="18775E28" w14:textId="77777777" w:rsidR="00CA26C0" w:rsidRPr="00BC35EB" w:rsidRDefault="00CA26C0" w:rsidP="00B122F6">
            <w:pPr>
              <w:jc w:val="right"/>
            </w:pPr>
            <w:r w:rsidRPr="00BC35EB">
              <w:t>10</w:t>
            </w:r>
          </w:p>
        </w:tc>
        <w:tc>
          <w:tcPr>
            <w:tcW w:w="1063" w:type="dxa"/>
            <w:tcBorders>
              <w:top w:val="nil"/>
              <w:left w:val="nil"/>
              <w:bottom w:val="single" w:sz="4" w:space="0" w:color="auto"/>
              <w:right w:val="single" w:sz="4" w:space="0" w:color="auto"/>
            </w:tcBorders>
            <w:shd w:val="clear" w:color="auto" w:fill="auto"/>
            <w:noWrap/>
          </w:tcPr>
          <w:p w14:paraId="3663E1AC" w14:textId="77777777" w:rsidR="00CA26C0" w:rsidRPr="00BC35EB" w:rsidRDefault="00CA26C0" w:rsidP="00B122F6">
            <w:pPr>
              <w:jc w:val="right"/>
            </w:pPr>
            <w:r w:rsidRPr="00BC35EB">
              <w:t>8</w:t>
            </w:r>
          </w:p>
        </w:tc>
        <w:tc>
          <w:tcPr>
            <w:tcW w:w="1068" w:type="dxa"/>
            <w:tcBorders>
              <w:top w:val="nil"/>
              <w:left w:val="nil"/>
              <w:bottom w:val="single" w:sz="4" w:space="0" w:color="auto"/>
              <w:right w:val="single" w:sz="8" w:space="0" w:color="auto"/>
            </w:tcBorders>
            <w:shd w:val="clear" w:color="auto" w:fill="auto"/>
            <w:noWrap/>
          </w:tcPr>
          <w:p w14:paraId="30D565B7" w14:textId="77777777" w:rsidR="00CA26C0" w:rsidRPr="00BC35EB" w:rsidRDefault="00CA26C0" w:rsidP="00B122F6">
            <w:pPr>
              <w:jc w:val="right"/>
            </w:pPr>
            <w:r w:rsidRPr="00BC35EB">
              <w:t xml:space="preserve">18 </w:t>
            </w:r>
          </w:p>
        </w:tc>
        <w:tc>
          <w:tcPr>
            <w:tcW w:w="1091" w:type="dxa"/>
            <w:tcBorders>
              <w:top w:val="nil"/>
              <w:left w:val="single" w:sz="8" w:space="0" w:color="auto"/>
              <w:bottom w:val="single" w:sz="4" w:space="0" w:color="auto"/>
              <w:right w:val="single" w:sz="8" w:space="0" w:color="auto"/>
            </w:tcBorders>
          </w:tcPr>
          <w:p w14:paraId="05ABFC58" w14:textId="77777777" w:rsidR="00CA26C0" w:rsidRPr="00BC35EB" w:rsidRDefault="00CA26C0" w:rsidP="00B122F6">
            <w:pPr>
              <w:jc w:val="right"/>
            </w:pPr>
            <w:r w:rsidRPr="00BC35EB">
              <w:t xml:space="preserve">0 </w:t>
            </w:r>
          </w:p>
        </w:tc>
        <w:tc>
          <w:tcPr>
            <w:tcW w:w="1092" w:type="dxa"/>
            <w:tcBorders>
              <w:top w:val="nil"/>
              <w:left w:val="single" w:sz="8" w:space="0" w:color="auto"/>
              <w:bottom w:val="single" w:sz="4" w:space="0" w:color="auto"/>
              <w:right w:val="single" w:sz="4" w:space="0" w:color="auto"/>
            </w:tcBorders>
            <w:shd w:val="clear" w:color="auto" w:fill="auto"/>
            <w:noWrap/>
          </w:tcPr>
          <w:p w14:paraId="31FC6DCC" w14:textId="77777777" w:rsidR="00CA26C0" w:rsidRPr="00BC35EB" w:rsidRDefault="00CA26C0" w:rsidP="00B122F6">
            <w:pPr>
              <w:jc w:val="right"/>
            </w:pPr>
            <w:r w:rsidRPr="00BC35EB">
              <w:t xml:space="preserve">380 </w:t>
            </w:r>
          </w:p>
        </w:tc>
        <w:tc>
          <w:tcPr>
            <w:tcW w:w="1092" w:type="dxa"/>
            <w:tcBorders>
              <w:top w:val="nil"/>
              <w:left w:val="nil"/>
              <w:bottom w:val="single" w:sz="4" w:space="0" w:color="auto"/>
              <w:right w:val="single" w:sz="4" w:space="0" w:color="auto"/>
            </w:tcBorders>
            <w:shd w:val="clear" w:color="auto" w:fill="auto"/>
            <w:noWrap/>
          </w:tcPr>
          <w:p w14:paraId="3C0CFCEE" w14:textId="77777777" w:rsidR="00CA26C0" w:rsidRPr="00BC35EB" w:rsidRDefault="00CA26C0" w:rsidP="00B122F6">
            <w:pPr>
              <w:jc w:val="right"/>
            </w:pPr>
            <w:r w:rsidRPr="00BC35EB">
              <w:t xml:space="preserve">304 </w:t>
            </w:r>
          </w:p>
        </w:tc>
        <w:tc>
          <w:tcPr>
            <w:tcW w:w="1092" w:type="dxa"/>
            <w:tcBorders>
              <w:top w:val="nil"/>
              <w:left w:val="nil"/>
              <w:bottom w:val="single" w:sz="4" w:space="0" w:color="auto"/>
              <w:right w:val="single" w:sz="4" w:space="0" w:color="auto"/>
            </w:tcBorders>
            <w:shd w:val="clear" w:color="auto" w:fill="auto"/>
            <w:noWrap/>
          </w:tcPr>
          <w:p w14:paraId="59501DC9" w14:textId="77777777" w:rsidR="00CA26C0" w:rsidRPr="00BC35EB" w:rsidRDefault="00CA26C0" w:rsidP="00B122F6">
            <w:pPr>
              <w:jc w:val="right"/>
            </w:pPr>
            <w:r w:rsidRPr="00BC35EB">
              <w:t xml:space="preserve">684 </w:t>
            </w:r>
          </w:p>
        </w:tc>
        <w:tc>
          <w:tcPr>
            <w:tcW w:w="1276" w:type="dxa"/>
            <w:gridSpan w:val="2"/>
            <w:tcBorders>
              <w:top w:val="nil"/>
              <w:left w:val="nil"/>
              <w:bottom w:val="single" w:sz="4" w:space="0" w:color="auto"/>
              <w:right w:val="single" w:sz="8" w:space="0" w:color="auto"/>
            </w:tcBorders>
            <w:shd w:val="clear" w:color="auto" w:fill="auto"/>
            <w:noWrap/>
          </w:tcPr>
          <w:p w14:paraId="7193945D" w14:textId="77777777" w:rsidR="00CA26C0" w:rsidRPr="00BC35EB" w:rsidRDefault="00CA26C0" w:rsidP="00B122F6">
            <w:pPr>
              <w:widowControl/>
              <w:adjustRightInd/>
              <w:spacing w:line="240" w:lineRule="auto"/>
              <w:jc w:val="center"/>
              <w:textAlignment w:val="auto"/>
            </w:pPr>
          </w:p>
        </w:tc>
      </w:tr>
      <w:tr w:rsidR="00CA26C0" w:rsidRPr="00EE3251" w14:paraId="33E48A8A"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tcPr>
          <w:p w14:paraId="7E9919AC" w14:textId="77777777" w:rsidR="00CA26C0" w:rsidRPr="00BC35EB" w:rsidRDefault="00CA26C0" w:rsidP="00B122F6">
            <w:r w:rsidRPr="00BC35EB">
              <w:t>管理師</w:t>
            </w:r>
          </w:p>
        </w:tc>
        <w:tc>
          <w:tcPr>
            <w:tcW w:w="966" w:type="dxa"/>
            <w:tcBorders>
              <w:top w:val="single" w:sz="4" w:space="0" w:color="auto"/>
              <w:left w:val="single" w:sz="8" w:space="0" w:color="auto"/>
              <w:bottom w:val="single" w:sz="8" w:space="0" w:color="auto"/>
              <w:right w:val="single" w:sz="8" w:space="0" w:color="auto"/>
            </w:tcBorders>
          </w:tcPr>
          <w:p w14:paraId="527AE6DA" w14:textId="77777777" w:rsidR="00CA26C0" w:rsidRPr="00BC35EB" w:rsidRDefault="00CA26C0" w:rsidP="00B122F6">
            <w:pPr>
              <w:jc w:val="right"/>
            </w:pPr>
            <w:r w:rsidRPr="00BC35EB">
              <w:t xml:space="preserve"> -   </w:t>
            </w:r>
          </w:p>
        </w:tc>
        <w:tc>
          <w:tcPr>
            <w:tcW w:w="1141" w:type="dxa"/>
            <w:tcBorders>
              <w:top w:val="nil"/>
              <w:left w:val="single" w:sz="8" w:space="0" w:color="auto"/>
              <w:bottom w:val="single" w:sz="4" w:space="0" w:color="auto"/>
              <w:right w:val="single" w:sz="4" w:space="0" w:color="auto"/>
            </w:tcBorders>
            <w:shd w:val="clear" w:color="auto" w:fill="auto"/>
            <w:noWrap/>
          </w:tcPr>
          <w:p w14:paraId="4FF70D57" w14:textId="77777777" w:rsidR="00CA26C0" w:rsidRPr="00BC35EB" w:rsidRDefault="00CA26C0" w:rsidP="00B122F6">
            <w:pPr>
              <w:jc w:val="right"/>
            </w:pPr>
            <w:r w:rsidRPr="00BC35EB">
              <w:t xml:space="preserve"> 32 </w:t>
            </w:r>
          </w:p>
        </w:tc>
        <w:tc>
          <w:tcPr>
            <w:tcW w:w="1144" w:type="dxa"/>
            <w:tcBorders>
              <w:top w:val="nil"/>
              <w:left w:val="nil"/>
              <w:bottom w:val="single" w:sz="4" w:space="0" w:color="auto"/>
              <w:right w:val="single" w:sz="8" w:space="0" w:color="auto"/>
            </w:tcBorders>
            <w:shd w:val="clear" w:color="auto" w:fill="auto"/>
            <w:noWrap/>
          </w:tcPr>
          <w:p w14:paraId="53C79BC5" w14:textId="77777777" w:rsidR="00CA26C0" w:rsidRPr="00BC35EB" w:rsidRDefault="00CA26C0" w:rsidP="00B122F6">
            <w:pPr>
              <w:jc w:val="right"/>
            </w:pPr>
            <w:r w:rsidRPr="00BC35EB">
              <w:t xml:space="preserve"> 32 </w:t>
            </w:r>
          </w:p>
        </w:tc>
        <w:tc>
          <w:tcPr>
            <w:tcW w:w="1063" w:type="dxa"/>
            <w:tcBorders>
              <w:top w:val="nil"/>
              <w:left w:val="single" w:sz="8" w:space="0" w:color="auto"/>
              <w:bottom w:val="single" w:sz="4" w:space="0" w:color="auto"/>
              <w:right w:val="single" w:sz="8" w:space="0" w:color="auto"/>
            </w:tcBorders>
          </w:tcPr>
          <w:p w14:paraId="2BAFB440" w14:textId="77777777" w:rsidR="00CA26C0" w:rsidRPr="00BC35EB" w:rsidRDefault="00CA26C0" w:rsidP="00B122F6">
            <w:pPr>
              <w:jc w:val="right"/>
            </w:pPr>
            <w:r w:rsidRPr="00BC35EB">
              <w:t>0</w:t>
            </w:r>
          </w:p>
        </w:tc>
        <w:tc>
          <w:tcPr>
            <w:tcW w:w="1063" w:type="dxa"/>
            <w:tcBorders>
              <w:top w:val="nil"/>
              <w:left w:val="single" w:sz="8" w:space="0" w:color="auto"/>
              <w:bottom w:val="single" w:sz="4" w:space="0" w:color="auto"/>
              <w:right w:val="single" w:sz="4" w:space="0" w:color="auto"/>
            </w:tcBorders>
            <w:shd w:val="clear" w:color="auto" w:fill="auto"/>
            <w:noWrap/>
          </w:tcPr>
          <w:p w14:paraId="0EA2D35E" w14:textId="77777777" w:rsidR="00CA26C0" w:rsidRPr="00BC35EB" w:rsidRDefault="00CA26C0" w:rsidP="00B122F6">
            <w:pPr>
              <w:jc w:val="right"/>
            </w:pPr>
            <w:r w:rsidRPr="00BC35EB">
              <w:t>6</w:t>
            </w:r>
          </w:p>
        </w:tc>
        <w:tc>
          <w:tcPr>
            <w:tcW w:w="1063" w:type="dxa"/>
            <w:tcBorders>
              <w:top w:val="nil"/>
              <w:left w:val="nil"/>
              <w:bottom w:val="single" w:sz="4" w:space="0" w:color="auto"/>
              <w:right w:val="single" w:sz="4" w:space="0" w:color="auto"/>
            </w:tcBorders>
            <w:shd w:val="clear" w:color="auto" w:fill="auto"/>
            <w:noWrap/>
          </w:tcPr>
          <w:p w14:paraId="17938801" w14:textId="77777777" w:rsidR="00CA26C0" w:rsidRPr="00BC35EB" w:rsidRDefault="00CA26C0" w:rsidP="00B122F6">
            <w:pPr>
              <w:jc w:val="right"/>
            </w:pPr>
            <w:r w:rsidRPr="00BC35EB">
              <w:t xml:space="preserve">6 </w:t>
            </w:r>
          </w:p>
        </w:tc>
        <w:tc>
          <w:tcPr>
            <w:tcW w:w="1068" w:type="dxa"/>
            <w:tcBorders>
              <w:top w:val="nil"/>
              <w:left w:val="nil"/>
              <w:bottom w:val="single" w:sz="4" w:space="0" w:color="auto"/>
              <w:right w:val="single" w:sz="8" w:space="0" w:color="auto"/>
            </w:tcBorders>
            <w:shd w:val="clear" w:color="auto" w:fill="auto"/>
            <w:noWrap/>
          </w:tcPr>
          <w:p w14:paraId="11D55373" w14:textId="77777777" w:rsidR="00CA26C0" w:rsidRPr="00BC35EB" w:rsidRDefault="00CA26C0" w:rsidP="00B122F6">
            <w:pPr>
              <w:jc w:val="right"/>
            </w:pPr>
            <w:r w:rsidRPr="00BC35EB">
              <w:t xml:space="preserve">12 </w:t>
            </w:r>
          </w:p>
        </w:tc>
        <w:tc>
          <w:tcPr>
            <w:tcW w:w="1091" w:type="dxa"/>
            <w:tcBorders>
              <w:top w:val="nil"/>
              <w:left w:val="single" w:sz="8" w:space="0" w:color="auto"/>
              <w:bottom w:val="single" w:sz="4" w:space="0" w:color="auto"/>
              <w:right w:val="single" w:sz="8" w:space="0" w:color="auto"/>
            </w:tcBorders>
          </w:tcPr>
          <w:p w14:paraId="3FEF2863" w14:textId="77777777" w:rsidR="00CA26C0" w:rsidRPr="00BC35EB" w:rsidRDefault="00CA26C0" w:rsidP="00B122F6">
            <w:pPr>
              <w:jc w:val="right"/>
            </w:pPr>
            <w:r w:rsidRPr="00BC35EB">
              <w:t xml:space="preserve">0 </w:t>
            </w:r>
          </w:p>
        </w:tc>
        <w:tc>
          <w:tcPr>
            <w:tcW w:w="1092" w:type="dxa"/>
            <w:tcBorders>
              <w:top w:val="nil"/>
              <w:left w:val="single" w:sz="8" w:space="0" w:color="auto"/>
              <w:bottom w:val="single" w:sz="4" w:space="0" w:color="auto"/>
              <w:right w:val="single" w:sz="4" w:space="0" w:color="auto"/>
            </w:tcBorders>
            <w:shd w:val="clear" w:color="auto" w:fill="auto"/>
            <w:noWrap/>
          </w:tcPr>
          <w:p w14:paraId="54ED2DFD" w14:textId="77777777" w:rsidR="00CA26C0" w:rsidRPr="00BC35EB" w:rsidRDefault="00CA26C0" w:rsidP="00B122F6">
            <w:pPr>
              <w:jc w:val="right"/>
            </w:pPr>
            <w:r w:rsidRPr="00BC35EB">
              <w:t xml:space="preserve">192 </w:t>
            </w:r>
          </w:p>
        </w:tc>
        <w:tc>
          <w:tcPr>
            <w:tcW w:w="1092" w:type="dxa"/>
            <w:tcBorders>
              <w:top w:val="nil"/>
              <w:left w:val="nil"/>
              <w:bottom w:val="single" w:sz="4" w:space="0" w:color="auto"/>
              <w:right w:val="single" w:sz="4" w:space="0" w:color="auto"/>
            </w:tcBorders>
            <w:shd w:val="clear" w:color="auto" w:fill="auto"/>
            <w:noWrap/>
          </w:tcPr>
          <w:p w14:paraId="2A0A1C73" w14:textId="77777777" w:rsidR="00CA26C0" w:rsidRPr="00BC35EB" w:rsidRDefault="00CA26C0" w:rsidP="00B122F6">
            <w:pPr>
              <w:jc w:val="right"/>
            </w:pPr>
            <w:r w:rsidRPr="00BC35EB">
              <w:t xml:space="preserve">192 </w:t>
            </w:r>
          </w:p>
        </w:tc>
        <w:tc>
          <w:tcPr>
            <w:tcW w:w="1092" w:type="dxa"/>
            <w:tcBorders>
              <w:top w:val="nil"/>
              <w:left w:val="nil"/>
              <w:bottom w:val="single" w:sz="4" w:space="0" w:color="auto"/>
              <w:right w:val="single" w:sz="4" w:space="0" w:color="auto"/>
            </w:tcBorders>
            <w:shd w:val="clear" w:color="auto" w:fill="auto"/>
            <w:noWrap/>
          </w:tcPr>
          <w:p w14:paraId="60F243F0" w14:textId="77777777" w:rsidR="00CA26C0" w:rsidRPr="00BC35EB" w:rsidRDefault="00CA26C0" w:rsidP="00B122F6">
            <w:pPr>
              <w:jc w:val="right"/>
            </w:pPr>
            <w:r w:rsidRPr="00BC35EB">
              <w:t xml:space="preserve">384 </w:t>
            </w:r>
          </w:p>
        </w:tc>
        <w:tc>
          <w:tcPr>
            <w:tcW w:w="1276" w:type="dxa"/>
            <w:gridSpan w:val="2"/>
            <w:tcBorders>
              <w:top w:val="nil"/>
              <w:left w:val="nil"/>
              <w:bottom w:val="single" w:sz="4" w:space="0" w:color="auto"/>
              <w:right w:val="single" w:sz="8" w:space="0" w:color="auto"/>
            </w:tcBorders>
            <w:shd w:val="clear" w:color="auto" w:fill="auto"/>
            <w:noWrap/>
          </w:tcPr>
          <w:p w14:paraId="49253810" w14:textId="77777777" w:rsidR="00CA26C0" w:rsidRPr="00BC35EB" w:rsidRDefault="00CA26C0" w:rsidP="00B122F6">
            <w:pPr>
              <w:widowControl/>
              <w:adjustRightInd/>
              <w:spacing w:line="240" w:lineRule="auto"/>
              <w:jc w:val="center"/>
              <w:textAlignment w:val="auto"/>
            </w:pPr>
          </w:p>
        </w:tc>
      </w:tr>
      <w:tr w:rsidR="00CA26C0" w:rsidRPr="00EE3251" w14:paraId="6157C38A" w14:textId="77777777" w:rsidTr="00295F40">
        <w:trPr>
          <w:trHeight w:val="245"/>
          <w:jc w:val="right"/>
        </w:trPr>
        <w:tc>
          <w:tcPr>
            <w:tcW w:w="4667" w:type="dxa"/>
            <w:gridSpan w:val="4"/>
            <w:tcBorders>
              <w:top w:val="single" w:sz="4" w:space="0" w:color="auto"/>
              <w:left w:val="single" w:sz="4" w:space="0" w:color="auto"/>
              <w:bottom w:val="single" w:sz="4" w:space="0" w:color="auto"/>
              <w:right w:val="single" w:sz="8" w:space="0" w:color="auto"/>
            </w:tcBorders>
            <w:shd w:val="clear" w:color="000000" w:fill="FFFFC0"/>
            <w:noWrap/>
            <w:vAlign w:val="bottom"/>
            <w:hideMark/>
          </w:tcPr>
          <w:p w14:paraId="61A3A9F8" w14:textId="77777777" w:rsidR="00CA26C0" w:rsidRPr="00EE3251" w:rsidRDefault="00CA26C0" w:rsidP="00B122F6">
            <w:pPr>
              <w:widowControl/>
              <w:adjustRightInd/>
              <w:spacing w:line="240" w:lineRule="auto"/>
              <w:jc w:val="center"/>
              <w:textAlignment w:val="auto"/>
              <w:rPr>
                <w:b/>
                <w:bCs/>
              </w:rPr>
            </w:pPr>
            <w:r w:rsidRPr="00EE3251">
              <w:rPr>
                <w:b/>
                <w:bCs/>
              </w:rPr>
              <w:t>小計</w:t>
            </w:r>
          </w:p>
        </w:tc>
        <w:tc>
          <w:tcPr>
            <w:tcW w:w="1063" w:type="dxa"/>
            <w:tcBorders>
              <w:top w:val="nil"/>
              <w:left w:val="single" w:sz="8" w:space="0" w:color="auto"/>
              <w:bottom w:val="single" w:sz="8" w:space="0" w:color="auto"/>
              <w:right w:val="single" w:sz="8" w:space="0" w:color="auto"/>
            </w:tcBorders>
            <w:shd w:val="clear" w:color="000000" w:fill="FFFFC0"/>
          </w:tcPr>
          <w:p w14:paraId="5EBC8721" w14:textId="77777777" w:rsidR="00CA26C0" w:rsidRPr="00EE3251" w:rsidRDefault="00CA26C0" w:rsidP="00B122F6">
            <w:pPr>
              <w:jc w:val="right"/>
            </w:pPr>
            <w:r>
              <w:rPr>
                <w:rFonts w:hint="eastAsia"/>
              </w:rPr>
              <w:t>0</w:t>
            </w:r>
          </w:p>
        </w:tc>
        <w:tc>
          <w:tcPr>
            <w:tcW w:w="1063" w:type="dxa"/>
            <w:tcBorders>
              <w:top w:val="nil"/>
              <w:left w:val="single" w:sz="8" w:space="0" w:color="auto"/>
              <w:bottom w:val="single" w:sz="4" w:space="0" w:color="auto"/>
              <w:right w:val="single" w:sz="4" w:space="0" w:color="auto"/>
            </w:tcBorders>
            <w:shd w:val="clear" w:color="000000" w:fill="FFFFC0"/>
            <w:noWrap/>
          </w:tcPr>
          <w:p w14:paraId="0198D662" w14:textId="77777777" w:rsidR="00CA26C0" w:rsidRPr="00EE3251" w:rsidRDefault="00CA26C0" w:rsidP="00B122F6">
            <w:pPr>
              <w:jc w:val="right"/>
            </w:pPr>
            <w:r>
              <w:rPr>
                <w:rFonts w:hint="eastAsia"/>
              </w:rPr>
              <w:t>1</w:t>
            </w:r>
            <w:r>
              <w:t>08</w:t>
            </w:r>
          </w:p>
        </w:tc>
        <w:tc>
          <w:tcPr>
            <w:tcW w:w="1063" w:type="dxa"/>
            <w:tcBorders>
              <w:top w:val="nil"/>
              <w:left w:val="nil"/>
              <w:bottom w:val="single" w:sz="4" w:space="0" w:color="auto"/>
              <w:right w:val="single" w:sz="8" w:space="0" w:color="auto"/>
            </w:tcBorders>
            <w:shd w:val="clear" w:color="000000" w:fill="FFFFC0"/>
            <w:noWrap/>
          </w:tcPr>
          <w:p w14:paraId="5F651576" w14:textId="77777777" w:rsidR="00CA26C0" w:rsidRPr="00EE3251" w:rsidRDefault="00CA26C0" w:rsidP="00B122F6">
            <w:pPr>
              <w:jc w:val="right"/>
            </w:pPr>
            <w:r>
              <w:rPr>
                <w:rFonts w:hint="eastAsia"/>
              </w:rPr>
              <w:t>1</w:t>
            </w:r>
            <w:r>
              <w:t>11</w:t>
            </w:r>
          </w:p>
        </w:tc>
        <w:tc>
          <w:tcPr>
            <w:tcW w:w="1068" w:type="dxa"/>
            <w:tcBorders>
              <w:top w:val="nil"/>
              <w:left w:val="single" w:sz="8" w:space="0" w:color="auto"/>
              <w:bottom w:val="single" w:sz="8" w:space="0" w:color="auto"/>
              <w:right w:val="single" w:sz="8" w:space="0" w:color="auto"/>
            </w:tcBorders>
            <w:shd w:val="clear" w:color="000000" w:fill="FFFFC0"/>
            <w:noWrap/>
          </w:tcPr>
          <w:p w14:paraId="43F541FC" w14:textId="77777777" w:rsidR="00CA26C0" w:rsidRPr="00EE3251" w:rsidRDefault="00CA26C0" w:rsidP="00B122F6">
            <w:pPr>
              <w:jc w:val="right"/>
            </w:pPr>
            <w:r>
              <w:rPr>
                <w:rFonts w:hint="eastAsia"/>
              </w:rPr>
              <w:t>2</w:t>
            </w:r>
            <w:r>
              <w:t>19</w:t>
            </w:r>
          </w:p>
        </w:tc>
        <w:tc>
          <w:tcPr>
            <w:tcW w:w="1091" w:type="dxa"/>
            <w:tcBorders>
              <w:top w:val="single" w:sz="8" w:space="0" w:color="auto"/>
              <w:left w:val="single" w:sz="8" w:space="0" w:color="auto"/>
              <w:bottom w:val="single" w:sz="8" w:space="0" w:color="auto"/>
              <w:right w:val="single" w:sz="8" w:space="0" w:color="auto"/>
            </w:tcBorders>
            <w:shd w:val="clear" w:color="000000" w:fill="FFFFC0"/>
          </w:tcPr>
          <w:p w14:paraId="32F137FD" w14:textId="77777777" w:rsidR="00CA26C0" w:rsidRPr="00EE3251" w:rsidRDefault="00CA26C0" w:rsidP="00B122F6">
            <w:pPr>
              <w:jc w:val="right"/>
            </w:pPr>
            <w:r>
              <w:rPr>
                <w:rFonts w:hint="eastAsia"/>
              </w:rPr>
              <w:t>0</w:t>
            </w:r>
          </w:p>
        </w:tc>
        <w:tc>
          <w:tcPr>
            <w:tcW w:w="1092" w:type="dxa"/>
            <w:tcBorders>
              <w:top w:val="nil"/>
              <w:left w:val="single" w:sz="8" w:space="0" w:color="auto"/>
              <w:bottom w:val="single" w:sz="4" w:space="0" w:color="auto"/>
              <w:right w:val="single" w:sz="4" w:space="0" w:color="auto"/>
            </w:tcBorders>
            <w:shd w:val="clear" w:color="000000" w:fill="FFFFC0"/>
            <w:noWrap/>
          </w:tcPr>
          <w:p w14:paraId="6AFDBDC6" w14:textId="77777777" w:rsidR="00CA26C0" w:rsidRPr="00EE3251" w:rsidRDefault="00CA26C0" w:rsidP="00B122F6">
            <w:pPr>
              <w:jc w:val="right"/>
            </w:pPr>
            <w:r>
              <w:rPr>
                <w:rFonts w:hint="eastAsia"/>
              </w:rPr>
              <w:t>7</w:t>
            </w:r>
            <w:r>
              <w:t>,634</w:t>
            </w:r>
          </w:p>
        </w:tc>
        <w:tc>
          <w:tcPr>
            <w:tcW w:w="1092" w:type="dxa"/>
            <w:tcBorders>
              <w:top w:val="nil"/>
              <w:left w:val="nil"/>
              <w:bottom w:val="single" w:sz="4" w:space="0" w:color="auto"/>
              <w:right w:val="single" w:sz="4" w:space="0" w:color="auto"/>
            </w:tcBorders>
            <w:shd w:val="clear" w:color="000000" w:fill="FFFFC0"/>
            <w:noWrap/>
          </w:tcPr>
          <w:p w14:paraId="23663F1B" w14:textId="77777777" w:rsidR="00CA26C0" w:rsidRPr="00EE3251" w:rsidRDefault="00CA26C0" w:rsidP="00B122F6">
            <w:pPr>
              <w:jc w:val="right"/>
            </w:pPr>
            <w:r>
              <w:rPr>
                <w:rFonts w:hint="eastAsia"/>
              </w:rPr>
              <w:t>7</w:t>
            </w:r>
            <w:r>
              <w:t>,764</w:t>
            </w:r>
          </w:p>
        </w:tc>
        <w:tc>
          <w:tcPr>
            <w:tcW w:w="1092" w:type="dxa"/>
            <w:tcBorders>
              <w:top w:val="nil"/>
              <w:left w:val="nil"/>
              <w:bottom w:val="single" w:sz="4" w:space="0" w:color="auto"/>
              <w:right w:val="single" w:sz="4" w:space="0" w:color="auto"/>
            </w:tcBorders>
            <w:shd w:val="clear" w:color="000000" w:fill="FFFFC0"/>
            <w:noWrap/>
          </w:tcPr>
          <w:p w14:paraId="248FB11F" w14:textId="77777777" w:rsidR="00CA26C0" w:rsidRPr="00EE3251" w:rsidRDefault="00CA26C0" w:rsidP="00B122F6">
            <w:pPr>
              <w:jc w:val="right"/>
            </w:pPr>
            <w:r>
              <w:rPr>
                <w:rFonts w:hint="eastAsia"/>
              </w:rPr>
              <w:t>1</w:t>
            </w:r>
            <w:r>
              <w:t>5,398</w:t>
            </w:r>
          </w:p>
        </w:tc>
        <w:tc>
          <w:tcPr>
            <w:tcW w:w="1276" w:type="dxa"/>
            <w:gridSpan w:val="2"/>
            <w:tcBorders>
              <w:top w:val="nil"/>
              <w:left w:val="nil"/>
              <w:bottom w:val="single" w:sz="4" w:space="0" w:color="auto"/>
              <w:right w:val="single" w:sz="8" w:space="0" w:color="auto"/>
            </w:tcBorders>
            <w:shd w:val="clear" w:color="auto" w:fill="auto"/>
            <w:noWrap/>
            <w:vAlign w:val="bottom"/>
          </w:tcPr>
          <w:p w14:paraId="378AC296" w14:textId="77777777" w:rsidR="00CA26C0" w:rsidRPr="00EE3251" w:rsidRDefault="00CA26C0" w:rsidP="00B122F6">
            <w:pPr>
              <w:widowControl/>
              <w:adjustRightInd/>
              <w:spacing w:line="240" w:lineRule="auto"/>
              <w:jc w:val="right"/>
              <w:textAlignment w:val="auto"/>
            </w:pPr>
          </w:p>
        </w:tc>
      </w:tr>
      <w:tr w:rsidR="00CA26C0" w:rsidRPr="00EE3251" w14:paraId="29E9BE5C" w14:textId="77777777" w:rsidTr="00295F40">
        <w:trPr>
          <w:trHeight w:val="245"/>
          <w:jc w:val="right"/>
        </w:trPr>
        <w:tc>
          <w:tcPr>
            <w:tcW w:w="14567" w:type="dxa"/>
            <w:gridSpan w:val="14"/>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7EF5772C" w14:textId="77777777" w:rsidR="00CA26C0" w:rsidRPr="00EE3251" w:rsidRDefault="00CA26C0" w:rsidP="00B122F6">
            <w:pPr>
              <w:widowControl/>
              <w:adjustRightInd/>
              <w:spacing w:line="240" w:lineRule="auto"/>
              <w:textAlignment w:val="auto"/>
            </w:pPr>
            <w:r w:rsidRPr="00EE3251">
              <w:t>三、顧問、專家</w:t>
            </w:r>
          </w:p>
        </w:tc>
      </w:tr>
      <w:tr w:rsidR="00CA26C0" w:rsidRPr="00EE3251" w14:paraId="658FDDA6"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tcPr>
          <w:p w14:paraId="07388E24" w14:textId="77777777" w:rsidR="00CA26C0" w:rsidRPr="00EE3251" w:rsidRDefault="00CA26C0" w:rsidP="00B122F6"/>
        </w:tc>
        <w:tc>
          <w:tcPr>
            <w:tcW w:w="966" w:type="dxa"/>
            <w:tcBorders>
              <w:top w:val="single" w:sz="8" w:space="0" w:color="auto"/>
              <w:left w:val="single" w:sz="8" w:space="0" w:color="auto"/>
              <w:bottom w:val="single" w:sz="4" w:space="0" w:color="auto"/>
              <w:right w:val="single" w:sz="8" w:space="0" w:color="auto"/>
            </w:tcBorders>
          </w:tcPr>
          <w:p w14:paraId="1FB1AFD4" w14:textId="77777777" w:rsidR="00CA26C0" w:rsidRPr="00EE3251" w:rsidRDefault="00CA26C0" w:rsidP="00B122F6">
            <w:pPr>
              <w:jc w:val="center"/>
            </w:pPr>
          </w:p>
        </w:tc>
        <w:tc>
          <w:tcPr>
            <w:tcW w:w="1141" w:type="dxa"/>
            <w:tcBorders>
              <w:top w:val="nil"/>
              <w:left w:val="single" w:sz="8" w:space="0" w:color="auto"/>
              <w:bottom w:val="single" w:sz="4" w:space="0" w:color="auto"/>
              <w:right w:val="single" w:sz="4" w:space="0" w:color="auto"/>
            </w:tcBorders>
            <w:shd w:val="clear" w:color="auto" w:fill="auto"/>
            <w:noWrap/>
          </w:tcPr>
          <w:p w14:paraId="7EB32D0E" w14:textId="77777777" w:rsidR="00CA26C0" w:rsidRPr="00EE3251" w:rsidRDefault="00CA26C0" w:rsidP="00B122F6">
            <w:pPr>
              <w:jc w:val="center"/>
            </w:pPr>
          </w:p>
        </w:tc>
        <w:tc>
          <w:tcPr>
            <w:tcW w:w="1144" w:type="dxa"/>
            <w:tcBorders>
              <w:top w:val="nil"/>
              <w:left w:val="nil"/>
              <w:bottom w:val="single" w:sz="4" w:space="0" w:color="auto"/>
              <w:right w:val="single" w:sz="8" w:space="0" w:color="auto"/>
            </w:tcBorders>
            <w:shd w:val="clear" w:color="auto" w:fill="auto"/>
            <w:noWrap/>
          </w:tcPr>
          <w:p w14:paraId="3AD47882" w14:textId="77777777" w:rsidR="00CA26C0" w:rsidRPr="00EE3251" w:rsidRDefault="00CA26C0" w:rsidP="00B122F6">
            <w:pPr>
              <w:jc w:val="center"/>
            </w:pPr>
          </w:p>
        </w:tc>
        <w:tc>
          <w:tcPr>
            <w:tcW w:w="1063" w:type="dxa"/>
            <w:tcBorders>
              <w:top w:val="single" w:sz="8" w:space="0" w:color="auto"/>
              <w:left w:val="single" w:sz="8" w:space="0" w:color="auto"/>
              <w:bottom w:val="single" w:sz="4" w:space="0" w:color="auto"/>
              <w:right w:val="single" w:sz="8" w:space="0" w:color="auto"/>
            </w:tcBorders>
          </w:tcPr>
          <w:p w14:paraId="041FE7F9" w14:textId="77777777" w:rsidR="00CA26C0" w:rsidRPr="00EE3251" w:rsidRDefault="00CA26C0" w:rsidP="00B122F6">
            <w:pPr>
              <w:jc w:val="center"/>
            </w:pPr>
          </w:p>
        </w:tc>
        <w:tc>
          <w:tcPr>
            <w:tcW w:w="1063" w:type="dxa"/>
            <w:tcBorders>
              <w:top w:val="nil"/>
              <w:left w:val="single" w:sz="8" w:space="0" w:color="auto"/>
              <w:bottom w:val="single" w:sz="4" w:space="0" w:color="auto"/>
              <w:right w:val="single" w:sz="4" w:space="0" w:color="auto"/>
            </w:tcBorders>
            <w:shd w:val="clear" w:color="auto" w:fill="auto"/>
            <w:noWrap/>
          </w:tcPr>
          <w:p w14:paraId="5712FFA4" w14:textId="77777777" w:rsidR="00CA26C0" w:rsidRPr="00EE3251" w:rsidRDefault="00CA26C0" w:rsidP="00B122F6">
            <w:pPr>
              <w:jc w:val="center"/>
            </w:pPr>
          </w:p>
        </w:tc>
        <w:tc>
          <w:tcPr>
            <w:tcW w:w="1063" w:type="dxa"/>
            <w:tcBorders>
              <w:top w:val="nil"/>
              <w:left w:val="nil"/>
              <w:bottom w:val="single" w:sz="4" w:space="0" w:color="auto"/>
              <w:right w:val="single" w:sz="4" w:space="0" w:color="auto"/>
            </w:tcBorders>
            <w:shd w:val="clear" w:color="auto" w:fill="auto"/>
            <w:noWrap/>
          </w:tcPr>
          <w:p w14:paraId="0EE61BA9" w14:textId="77777777" w:rsidR="00CA26C0" w:rsidRPr="00EE3251" w:rsidRDefault="00CA26C0" w:rsidP="00B122F6">
            <w:pPr>
              <w:jc w:val="center"/>
            </w:pPr>
          </w:p>
        </w:tc>
        <w:tc>
          <w:tcPr>
            <w:tcW w:w="1068" w:type="dxa"/>
            <w:tcBorders>
              <w:top w:val="nil"/>
              <w:left w:val="nil"/>
              <w:bottom w:val="single" w:sz="4" w:space="0" w:color="auto"/>
              <w:right w:val="single" w:sz="8" w:space="0" w:color="auto"/>
            </w:tcBorders>
            <w:shd w:val="clear" w:color="auto" w:fill="auto"/>
            <w:noWrap/>
          </w:tcPr>
          <w:p w14:paraId="2CBFD725" w14:textId="77777777" w:rsidR="00CA26C0" w:rsidRPr="00EE3251" w:rsidRDefault="00CA26C0" w:rsidP="00B122F6">
            <w:pPr>
              <w:jc w:val="center"/>
            </w:pPr>
          </w:p>
        </w:tc>
        <w:tc>
          <w:tcPr>
            <w:tcW w:w="1091" w:type="dxa"/>
            <w:tcBorders>
              <w:top w:val="single" w:sz="8" w:space="0" w:color="auto"/>
              <w:left w:val="single" w:sz="8" w:space="0" w:color="auto"/>
              <w:bottom w:val="single" w:sz="4" w:space="0" w:color="auto"/>
              <w:right w:val="single" w:sz="8" w:space="0" w:color="auto"/>
            </w:tcBorders>
          </w:tcPr>
          <w:p w14:paraId="56AD7B7C" w14:textId="77777777" w:rsidR="00CA26C0" w:rsidRPr="00EE3251" w:rsidRDefault="00CA26C0" w:rsidP="00B122F6">
            <w:pPr>
              <w:jc w:val="right"/>
            </w:pPr>
          </w:p>
        </w:tc>
        <w:tc>
          <w:tcPr>
            <w:tcW w:w="1092" w:type="dxa"/>
            <w:tcBorders>
              <w:top w:val="nil"/>
              <w:left w:val="single" w:sz="8" w:space="0" w:color="auto"/>
              <w:bottom w:val="single" w:sz="4" w:space="0" w:color="auto"/>
              <w:right w:val="single" w:sz="4" w:space="0" w:color="auto"/>
            </w:tcBorders>
            <w:shd w:val="clear" w:color="auto" w:fill="auto"/>
            <w:noWrap/>
          </w:tcPr>
          <w:p w14:paraId="5867241B" w14:textId="77777777" w:rsidR="00CA26C0" w:rsidRPr="00EE3251" w:rsidRDefault="00CA26C0" w:rsidP="00B122F6">
            <w:pPr>
              <w:jc w:val="right"/>
            </w:pPr>
          </w:p>
        </w:tc>
        <w:tc>
          <w:tcPr>
            <w:tcW w:w="1092" w:type="dxa"/>
            <w:tcBorders>
              <w:top w:val="nil"/>
              <w:left w:val="nil"/>
              <w:bottom w:val="single" w:sz="4" w:space="0" w:color="auto"/>
              <w:right w:val="single" w:sz="4" w:space="0" w:color="auto"/>
            </w:tcBorders>
            <w:shd w:val="clear" w:color="auto" w:fill="auto"/>
            <w:noWrap/>
          </w:tcPr>
          <w:p w14:paraId="07E0F468" w14:textId="77777777" w:rsidR="00CA26C0" w:rsidRPr="00EE3251" w:rsidRDefault="00CA26C0" w:rsidP="00B122F6">
            <w:pPr>
              <w:jc w:val="right"/>
            </w:pPr>
          </w:p>
        </w:tc>
        <w:tc>
          <w:tcPr>
            <w:tcW w:w="1092" w:type="dxa"/>
            <w:tcBorders>
              <w:top w:val="nil"/>
              <w:left w:val="nil"/>
              <w:bottom w:val="single" w:sz="4" w:space="0" w:color="auto"/>
              <w:right w:val="single" w:sz="4" w:space="0" w:color="auto"/>
            </w:tcBorders>
            <w:shd w:val="clear" w:color="auto" w:fill="auto"/>
            <w:noWrap/>
          </w:tcPr>
          <w:p w14:paraId="5C0CF007" w14:textId="77777777" w:rsidR="00CA26C0" w:rsidRPr="00EE3251" w:rsidRDefault="00CA26C0" w:rsidP="00B122F6">
            <w:pPr>
              <w:jc w:val="right"/>
            </w:pPr>
          </w:p>
        </w:tc>
        <w:tc>
          <w:tcPr>
            <w:tcW w:w="1276" w:type="dxa"/>
            <w:gridSpan w:val="2"/>
            <w:tcBorders>
              <w:top w:val="nil"/>
              <w:left w:val="nil"/>
              <w:bottom w:val="single" w:sz="4" w:space="0" w:color="auto"/>
              <w:right w:val="single" w:sz="8" w:space="0" w:color="auto"/>
            </w:tcBorders>
            <w:shd w:val="clear" w:color="auto" w:fill="auto"/>
            <w:noWrap/>
          </w:tcPr>
          <w:p w14:paraId="776129DC" w14:textId="77777777" w:rsidR="00CA26C0" w:rsidRPr="00EE3251" w:rsidRDefault="00CA26C0" w:rsidP="00B122F6"/>
        </w:tc>
      </w:tr>
      <w:tr w:rsidR="00CA26C0" w:rsidRPr="00EE3251" w14:paraId="1CCE40BA" w14:textId="77777777" w:rsidTr="00295F40">
        <w:trPr>
          <w:trHeight w:val="245"/>
          <w:jc w:val="right"/>
        </w:trPr>
        <w:tc>
          <w:tcPr>
            <w:tcW w:w="1416" w:type="dxa"/>
            <w:tcBorders>
              <w:top w:val="nil"/>
              <w:left w:val="single" w:sz="8" w:space="0" w:color="auto"/>
              <w:bottom w:val="single" w:sz="4" w:space="0" w:color="auto"/>
              <w:right w:val="single" w:sz="8" w:space="0" w:color="auto"/>
            </w:tcBorders>
            <w:shd w:val="clear" w:color="auto" w:fill="auto"/>
            <w:noWrap/>
          </w:tcPr>
          <w:p w14:paraId="5B37058A" w14:textId="77777777" w:rsidR="00CA26C0" w:rsidRPr="00EE3251" w:rsidRDefault="00CA26C0" w:rsidP="00B122F6"/>
        </w:tc>
        <w:tc>
          <w:tcPr>
            <w:tcW w:w="966" w:type="dxa"/>
            <w:tcBorders>
              <w:top w:val="single" w:sz="4" w:space="0" w:color="auto"/>
              <w:left w:val="single" w:sz="8" w:space="0" w:color="auto"/>
              <w:bottom w:val="single" w:sz="8" w:space="0" w:color="auto"/>
              <w:right w:val="single" w:sz="8" w:space="0" w:color="auto"/>
            </w:tcBorders>
          </w:tcPr>
          <w:p w14:paraId="68DC6FF9" w14:textId="77777777" w:rsidR="00CA26C0" w:rsidRPr="00EE3251" w:rsidRDefault="00CA26C0" w:rsidP="00B122F6">
            <w:pPr>
              <w:jc w:val="center"/>
            </w:pPr>
          </w:p>
        </w:tc>
        <w:tc>
          <w:tcPr>
            <w:tcW w:w="1141" w:type="dxa"/>
            <w:tcBorders>
              <w:top w:val="nil"/>
              <w:left w:val="single" w:sz="8" w:space="0" w:color="auto"/>
              <w:bottom w:val="single" w:sz="4" w:space="0" w:color="auto"/>
              <w:right w:val="single" w:sz="4" w:space="0" w:color="auto"/>
            </w:tcBorders>
            <w:shd w:val="clear" w:color="auto" w:fill="auto"/>
            <w:noWrap/>
          </w:tcPr>
          <w:p w14:paraId="6BC0926C" w14:textId="77777777" w:rsidR="00CA26C0" w:rsidRPr="00EE3251" w:rsidRDefault="00CA26C0" w:rsidP="00B122F6">
            <w:pPr>
              <w:jc w:val="center"/>
            </w:pPr>
          </w:p>
        </w:tc>
        <w:tc>
          <w:tcPr>
            <w:tcW w:w="1144" w:type="dxa"/>
            <w:tcBorders>
              <w:top w:val="nil"/>
              <w:left w:val="nil"/>
              <w:bottom w:val="single" w:sz="4" w:space="0" w:color="auto"/>
              <w:right w:val="single" w:sz="8" w:space="0" w:color="auto"/>
            </w:tcBorders>
            <w:shd w:val="clear" w:color="auto" w:fill="auto"/>
            <w:noWrap/>
          </w:tcPr>
          <w:p w14:paraId="55BE39CF" w14:textId="77777777" w:rsidR="00CA26C0" w:rsidRPr="00EE3251" w:rsidRDefault="00CA26C0" w:rsidP="00B122F6">
            <w:pPr>
              <w:jc w:val="center"/>
            </w:pPr>
          </w:p>
        </w:tc>
        <w:tc>
          <w:tcPr>
            <w:tcW w:w="1063" w:type="dxa"/>
            <w:tcBorders>
              <w:top w:val="nil"/>
              <w:left w:val="single" w:sz="8" w:space="0" w:color="auto"/>
              <w:bottom w:val="single" w:sz="4" w:space="0" w:color="auto"/>
              <w:right w:val="single" w:sz="8" w:space="0" w:color="auto"/>
            </w:tcBorders>
          </w:tcPr>
          <w:p w14:paraId="7DBCAEB6" w14:textId="77777777" w:rsidR="00CA26C0" w:rsidRPr="00EE3251" w:rsidRDefault="00CA26C0" w:rsidP="00B122F6">
            <w:pPr>
              <w:jc w:val="center"/>
            </w:pPr>
          </w:p>
        </w:tc>
        <w:tc>
          <w:tcPr>
            <w:tcW w:w="1063" w:type="dxa"/>
            <w:tcBorders>
              <w:top w:val="nil"/>
              <w:left w:val="single" w:sz="8" w:space="0" w:color="auto"/>
              <w:bottom w:val="single" w:sz="4" w:space="0" w:color="auto"/>
              <w:right w:val="single" w:sz="4" w:space="0" w:color="auto"/>
            </w:tcBorders>
            <w:shd w:val="clear" w:color="auto" w:fill="auto"/>
            <w:noWrap/>
          </w:tcPr>
          <w:p w14:paraId="4A876744" w14:textId="77777777" w:rsidR="00CA26C0" w:rsidRPr="00EE3251" w:rsidRDefault="00CA26C0" w:rsidP="00B122F6">
            <w:pPr>
              <w:jc w:val="center"/>
            </w:pPr>
          </w:p>
        </w:tc>
        <w:tc>
          <w:tcPr>
            <w:tcW w:w="1063" w:type="dxa"/>
            <w:tcBorders>
              <w:top w:val="nil"/>
              <w:left w:val="nil"/>
              <w:bottom w:val="single" w:sz="4" w:space="0" w:color="auto"/>
              <w:right w:val="single" w:sz="4" w:space="0" w:color="auto"/>
            </w:tcBorders>
            <w:shd w:val="clear" w:color="auto" w:fill="auto"/>
            <w:noWrap/>
          </w:tcPr>
          <w:p w14:paraId="47916BF4" w14:textId="77777777" w:rsidR="00CA26C0" w:rsidRPr="00EE3251" w:rsidRDefault="00CA26C0" w:rsidP="00B122F6">
            <w:pPr>
              <w:jc w:val="center"/>
            </w:pPr>
          </w:p>
        </w:tc>
        <w:tc>
          <w:tcPr>
            <w:tcW w:w="1068" w:type="dxa"/>
            <w:tcBorders>
              <w:top w:val="nil"/>
              <w:left w:val="nil"/>
              <w:bottom w:val="single" w:sz="4" w:space="0" w:color="auto"/>
              <w:right w:val="single" w:sz="8" w:space="0" w:color="auto"/>
            </w:tcBorders>
            <w:shd w:val="clear" w:color="auto" w:fill="auto"/>
            <w:noWrap/>
          </w:tcPr>
          <w:p w14:paraId="30E737B9" w14:textId="77777777" w:rsidR="00CA26C0" w:rsidRPr="00EE3251" w:rsidRDefault="00CA26C0" w:rsidP="00B122F6">
            <w:pPr>
              <w:jc w:val="center"/>
            </w:pPr>
          </w:p>
        </w:tc>
        <w:tc>
          <w:tcPr>
            <w:tcW w:w="1091" w:type="dxa"/>
            <w:tcBorders>
              <w:top w:val="single" w:sz="4" w:space="0" w:color="auto"/>
              <w:left w:val="single" w:sz="8" w:space="0" w:color="auto"/>
              <w:bottom w:val="single" w:sz="8" w:space="0" w:color="auto"/>
              <w:right w:val="single" w:sz="8" w:space="0" w:color="auto"/>
            </w:tcBorders>
          </w:tcPr>
          <w:p w14:paraId="31518402" w14:textId="77777777" w:rsidR="00CA26C0" w:rsidRPr="00EE3251" w:rsidRDefault="00CA26C0" w:rsidP="00B122F6">
            <w:pPr>
              <w:jc w:val="right"/>
            </w:pPr>
          </w:p>
        </w:tc>
        <w:tc>
          <w:tcPr>
            <w:tcW w:w="1092" w:type="dxa"/>
            <w:tcBorders>
              <w:top w:val="nil"/>
              <w:left w:val="single" w:sz="8" w:space="0" w:color="auto"/>
              <w:bottom w:val="single" w:sz="4" w:space="0" w:color="auto"/>
              <w:right w:val="single" w:sz="4" w:space="0" w:color="auto"/>
            </w:tcBorders>
            <w:shd w:val="clear" w:color="auto" w:fill="auto"/>
            <w:noWrap/>
          </w:tcPr>
          <w:p w14:paraId="1F42055D" w14:textId="77777777" w:rsidR="00CA26C0" w:rsidRPr="00EE3251" w:rsidRDefault="00CA26C0" w:rsidP="00B122F6">
            <w:pPr>
              <w:jc w:val="right"/>
            </w:pPr>
          </w:p>
        </w:tc>
        <w:tc>
          <w:tcPr>
            <w:tcW w:w="1092" w:type="dxa"/>
            <w:tcBorders>
              <w:top w:val="nil"/>
              <w:left w:val="nil"/>
              <w:bottom w:val="single" w:sz="4" w:space="0" w:color="auto"/>
              <w:right w:val="single" w:sz="4" w:space="0" w:color="auto"/>
            </w:tcBorders>
            <w:shd w:val="clear" w:color="auto" w:fill="auto"/>
            <w:noWrap/>
          </w:tcPr>
          <w:p w14:paraId="42D482F2" w14:textId="77777777" w:rsidR="00CA26C0" w:rsidRPr="00EE3251" w:rsidRDefault="00CA26C0" w:rsidP="00B122F6">
            <w:pPr>
              <w:jc w:val="right"/>
            </w:pPr>
          </w:p>
        </w:tc>
        <w:tc>
          <w:tcPr>
            <w:tcW w:w="1092" w:type="dxa"/>
            <w:tcBorders>
              <w:top w:val="nil"/>
              <w:left w:val="nil"/>
              <w:bottom w:val="single" w:sz="4" w:space="0" w:color="auto"/>
              <w:right w:val="single" w:sz="4" w:space="0" w:color="auto"/>
            </w:tcBorders>
            <w:shd w:val="clear" w:color="auto" w:fill="auto"/>
            <w:noWrap/>
          </w:tcPr>
          <w:p w14:paraId="6DB066A9" w14:textId="77777777" w:rsidR="00CA26C0" w:rsidRPr="00EE3251" w:rsidRDefault="00CA26C0" w:rsidP="00B122F6">
            <w:pPr>
              <w:jc w:val="right"/>
            </w:pPr>
          </w:p>
        </w:tc>
        <w:tc>
          <w:tcPr>
            <w:tcW w:w="1276" w:type="dxa"/>
            <w:gridSpan w:val="2"/>
            <w:tcBorders>
              <w:top w:val="nil"/>
              <w:left w:val="nil"/>
              <w:bottom w:val="single" w:sz="4" w:space="0" w:color="auto"/>
              <w:right w:val="single" w:sz="8" w:space="0" w:color="auto"/>
            </w:tcBorders>
            <w:shd w:val="clear" w:color="auto" w:fill="auto"/>
            <w:noWrap/>
          </w:tcPr>
          <w:p w14:paraId="235F5F0D" w14:textId="77777777" w:rsidR="00CA26C0" w:rsidRPr="00EE3251" w:rsidRDefault="00CA26C0" w:rsidP="00B122F6"/>
        </w:tc>
      </w:tr>
      <w:tr w:rsidR="00CA26C0" w:rsidRPr="00EE3251" w14:paraId="27CC095A" w14:textId="77777777" w:rsidTr="00295F40">
        <w:trPr>
          <w:trHeight w:val="245"/>
          <w:jc w:val="right"/>
        </w:trPr>
        <w:tc>
          <w:tcPr>
            <w:tcW w:w="4667" w:type="dxa"/>
            <w:gridSpan w:val="4"/>
            <w:tcBorders>
              <w:top w:val="single" w:sz="4" w:space="0" w:color="auto"/>
              <w:left w:val="single" w:sz="4" w:space="0" w:color="auto"/>
              <w:bottom w:val="single" w:sz="4" w:space="0" w:color="auto"/>
              <w:right w:val="single" w:sz="8" w:space="0" w:color="auto"/>
            </w:tcBorders>
            <w:shd w:val="clear" w:color="000000" w:fill="FFFFC0"/>
            <w:noWrap/>
            <w:vAlign w:val="bottom"/>
            <w:hideMark/>
          </w:tcPr>
          <w:p w14:paraId="2F95F298" w14:textId="77777777" w:rsidR="00CA26C0" w:rsidRPr="00EE3251" w:rsidRDefault="00CA26C0" w:rsidP="00B122F6">
            <w:pPr>
              <w:widowControl/>
              <w:adjustRightInd/>
              <w:spacing w:line="240" w:lineRule="auto"/>
              <w:jc w:val="center"/>
              <w:textAlignment w:val="auto"/>
              <w:rPr>
                <w:b/>
                <w:bCs/>
              </w:rPr>
            </w:pPr>
            <w:r w:rsidRPr="00EE3251">
              <w:rPr>
                <w:b/>
                <w:bCs/>
              </w:rPr>
              <w:t>小計</w:t>
            </w:r>
          </w:p>
        </w:tc>
        <w:tc>
          <w:tcPr>
            <w:tcW w:w="1063" w:type="dxa"/>
            <w:tcBorders>
              <w:top w:val="nil"/>
              <w:left w:val="single" w:sz="8" w:space="0" w:color="auto"/>
              <w:bottom w:val="single" w:sz="4" w:space="0" w:color="auto"/>
              <w:right w:val="single" w:sz="8" w:space="0" w:color="auto"/>
            </w:tcBorders>
            <w:shd w:val="clear" w:color="000000" w:fill="FFFFC0"/>
            <w:vAlign w:val="center"/>
          </w:tcPr>
          <w:p w14:paraId="26886E96" w14:textId="77777777" w:rsidR="00CA26C0" w:rsidRPr="00EE3251" w:rsidRDefault="00CA26C0" w:rsidP="00B122F6">
            <w:pPr>
              <w:jc w:val="right"/>
              <w:rPr>
                <w:color w:val="000000"/>
              </w:rPr>
            </w:pPr>
            <w:r>
              <w:rPr>
                <w:rFonts w:hint="eastAsia"/>
                <w:color w:val="000000"/>
              </w:rPr>
              <w:t>0</w:t>
            </w:r>
          </w:p>
        </w:tc>
        <w:tc>
          <w:tcPr>
            <w:tcW w:w="1063" w:type="dxa"/>
            <w:tcBorders>
              <w:top w:val="nil"/>
              <w:left w:val="single" w:sz="8" w:space="0" w:color="auto"/>
              <w:bottom w:val="single" w:sz="4" w:space="0" w:color="auto"/>
              <w:right w:val="single" w:sz="4" w:space="0" w:color="auto"/>
            </w:tcBorders>
            <w:shd w:val="clear" w:color="000000" w:fill="FFFFC0"/>
            <w:noWrap/>
            <w:vAlign w:val="center"/>
          </w:tcPr>
          <w:p w14:paraId="5B074143" w14:textId="77777777" w:rsidR="00CA26C0" w:rsidRPr="00EE3251" w:rsidRDefault="00CA26C0" w:rsidP="00B122F6">
            <w:pPr>
              <w:jc w:val="right"/>
              <w:rPr>
                <w:color w:val="000000"/>
              </w:rPr>
            </w:pPr>
            <w:r>
              <w:rPr>
                <w:rFonts w:hint="eastAsia"/>
                <w:color w:val="000000"/>
              </w:rPr>
              <w:t>1</w:t>
            </w:r>
            <w:r>
              <w:rPr>
                <w:color w:val="000000"/>
              </w:rPr>
              <w:t>08</w:t>
            </w:r>
          </w:p>
        </w:tc>
        <w:tc>
          <w:tcPr>
            <w:tcW w:w="1063" w:type="dxa"/>
            <w:tcBorders>
              <w:top w:val="nil"/>
              <w:left w:val="nil"/>
              <w:bottom w:val="single" w:sz="4" w:space="0" w:color="auto"/>
              <w:right w:val="single" w:sz="4" w:space="0" w:color="auto"/>
            </w:tcBorders>
            <w:shd w:val="clear" w:color="000000" w:fill="FFFFC0"/>
            <w:noWrap/>
            <w:vAlign w:val="center"/>
          </w:tcPr>
          <w:p w14:paraId="405FA033" w14:textId="77777777" w:rsidR="00CA26C0" w:rsidRPr="00EE3251" w:rsidRDefault="00CA26C0" w:rsidP="00B122F6">
            <w:pPr>
              <w:jc w:val="right"/>
              <w:rPr>
                <w:color w:val="000000"/>
              </w:rPr>
            </w:pPr>
            <w:r>
              <w:rPr>
                <w:rFonts w:hint="eastAsia"/>
                <w:color w:val="000000"/>
              </w:rPr>
              <w:t>1</w:t>
            </w:r>
            <w:r>
              <w:rPr>
                <w:color w:val="000000"/>
              </w:rPr>
              <w:t>11</w:t>
            </w:r>
          </w:p>
        </w:tc>
        <w:tc>
          <w:tcPr>
            <w:tcW w:w="1068" w:type="dxa"/>
            <w:tcBorders>
              <w:top w:val="nil"/>
              <w:left w:val="nil"/>
              <w:bottom w:val="single" w:sz="4" w:space="0" w:color="auto"/>
              <w:right w:val="single" w:sz="8" w:space="0" w:color="auto"/>
            </w:tcBorders>
            <w:shd w:val="clear" w:color="000000" w:fill="FFFFC0"/>
            <w:noWrap/>
            <w:vAlign w:val="center"/>
          </w:tcPr>
          <w:p w14:paraId="2F919DD8" w14:textId="77777777" w:rsidR="00CA26C0" w:rsidRPr="00EE3251" w:rsidRDefault="00CA26C0" w:rsidP="00B122F6">
            <w:pPr>
              <w:jc w:val="right"/>
              <w:rPr>
                <w:color w:val="000000"/>
              </w:rPr>
            </w:pPr>
            <w:r>
              <w:rPr>
                <w:rFonts w:hint="eastAsia"/>
                <w:color w:val="000000"/>
              </w:rPr>
              <w:t>2</w:t>
            </w:r>
            <w:r>
              <w:rPr>
                <w:color w:val="000000"/>
              </w:rPr>
              <w:t>19</w:t>
            </w:r>
          </w:p>
        </w:tc>
        <w:tc>
          <w:tcPr>
            <w:tcW w:w="1091" w:type="dxa"/>
            <w:tcBorders>
              <w:top w:val="single" w:sz="8" w:space="0" w:color="auto"/>
              <w:left w:val="single" w:sz="8" w:space="0" w:color="auto"/>
              <w:bottom w:val="single" w:sz="4" w:space="0" w:color="auto"/>
              <w:right w:val="single" w:sz="8" w:space="0" w:color="auto"/>
            </w:tcBorders>
            <w:shd w:val="clear" w:color="000000" w:fill="FFFFC0"/>
            <w:vAlign w:val="center"/>
          </w:tcPr>
          <w:p w14:paraId="00612EBB" w14:textId="77777777" w:rsidR="00CA26C0" w:rsidRPr="00EE3251" w:rsidRDefault="00CA26C0" w:rsidP="00B122F6">
            <w:pPr>
              <w:jc w:val="right"/>
              <w:rPr>
                <w:color w:val="000000"/>
              </w:rPr>
            </w:pPr>
            <w:r>
              <w:rPr>
                <w:rFonts w:hint="eastAsia"/>
                <w:color w:val="000000"/>
              </w:rPr>
              <w:t>0</w:t>
            </w:r>
          </w:p>
        </w:tc>
        <w:tc>
          <w:tcPr>
            <w:tcW w:w="1092" w:type="dxa"/>
            <w:tcBorders>
              <w:top w:val="single" w:sz="8" w:space="0" w:color="auto"/>
              <w:left w:val="single" w:sz="8" w:space="0" w:color="auto"/>
              <w:bottom w:val="single" w:sz="4" w:space="0" w:color="auto"/>
              <w:right w:val="single" w:sz="4" w:space="0" w:color="auto"/>
            </w:tcBorders>
            <w:shd w:val="clear" w:color="000000" w:fill="FFFFC0"/>
            <w:noWrap/>
            <w:vAlign w:val="center"/>
          </w:tcPr>
          <w:p w14:paraId="2B4A6572" w14:textId="77777777" w:rsidR="00CA26C0" w:rsidRPr="00EE3251" w:rsidRDefault="00CA26C0" w:rsidP="00B122F6">
            <w:pPr>
              <w:jc w:val="right"/>
              <w:rPr>
                <w:color w:val="000000"/>
              </w:rPr>
            </w:pPr>
            <w:r>
              <w:rPr>
                <w:rFonts w:hint="eastAsia"/>
                <w:color w:val="000000"/>
              </w:rPr>
              <w:t>7</w:t>
            </w:r>
            <w:r>
              <w:rPr>
                <w:color w:val="000000"/>
              </w:rPr>
              <w:t>,634</w:t>
            </w:r>
          </w:p>
        </w:tc>
        <w:tc>
          <w:tcPr>
            <w:tcW w:w="1092" w:type="dxa"/>
            <w:tcBorders>
              <w:top w:val="nil"/>
              <w:left w:val="nil"/>
              <w:bottom w:val="single" w:sz="4" w:space="0" w:color="auto"/>
              <w:right w:val="single" w:sz="4" w:space="0" w:color="auto"/>
            </w:tcBorders>
            <w:shd w:val="clear" w:color="000000" w:fill="FFFFC0"/>
            <w:noWrap/>
            <w:vAlign w:val="center"/>
          </w:tcPr>
          <w:p w14:paraId="60229204" w14:textId="77777777" w:rsidR="00CA26C0" w:rsidRPr="00EE3251" w:rsidRDefault="00CA26C0" w:rsidP="00B122F6">
            <w:pPr>
              <w:jc w:val="right"/>
              <w:rPr>
                <w:color w:val="000000"/>
              </w:rPr>
            </w:pPr>
            <w:r>
              <w:rPr>
                <w:rFonts w:hint="eastAsia"/>
                <w:color w:val="000000"/>
              </w:rPr>
              <w:t>7</w:t>
            </w:r>
            <w:r>
              <w:rPr>
                <w:color w:val="000000"/>
              </w:rPr>
              <w:t>,764</w:t>
            </w:r>
          </w:p>
        </w:tc>
        <w:tc>
          <w:tcPr>
            <w:tcW w:w="1092" w:type="dxa"/>
            <w:tcBorders>
              <w:top w:val="nil"/>
              <w:left w:val="nil"/>
              <w:bottom w:val="single" w:sz="4" w:space="0" w:color="auto"/>
              <w:right w:val="single" w:sz="4" w:space="0" w:color="auto"/>
            </w:tcBorders>
            <w:shd w:val="clear" w:color="000000" w:fill="FFFFC0"/>
            <w:noWrap/>
            <w:vAlign w:val="center"/>
          </w:tcPr>
          <w:p w14:paraId="2948963F" w14:textId="77777777" w:rsidR="00CA26C0" w:rsidRPr="00EE3251" w:rsidRDefault="00CA26C0" w:rsidP="00B122F6">
            <w:pPr>
              <w:jc w:val="right"/>
              <w:rPr>
                <w:color w:val="000000"/>
              </w:rPr>
            </w:pPr>
            <w:r>
              <w:rPr>
                <w:rFonts w:hint="eastAsia"/>
                <w:color w:val="000000"/>
              </w:rPr>
              <w:t>1</w:t>
            </w:r>
            <w:r>
              <w:rPr>
                <w:color w:val="000000"/>
              </w:rPr>
              <w:t>5,398</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60B8ACDA" w14:textId="77777777" w:rsidR="00CA26C0" w:rsidRPr="00EE3251" w:rsidRDefault="00CA26C0" w:rsidP="00B122F6">
            <w:pPr>
              <w:widowControl/>
              <w:adjustRightInd/>
              <w:spacing w:line="240" w:lineRule="auto"/>
              <w:jc w:val="center"/>
              <w:textAlignment w:val="auto"/>
            </w:pPr>
          </w:p>
        </w:tc>
      </w:tr>
      <w:tr w:rsidR="00CA26C0" w:rsidRPr="00EE3251" w14:paraId="015DC3CC" w14:textId="77777777" w:rsidTr="00295F40">
        <w:trPr>
          <w:trHeight w:val="245"/>
          <w:jc w:val="right"/>
        </w:trPr>
        <w:tc>
          <w:tcPr>
            <w:tcW w:w="4667" w:type="dxa"/>
            <w:gridSpan w:val="4"/>
            <w:tcBorders>
              <w:top w:val="nil"/>
              <w:left w:val="single" w:sz="8" w:space="0" w:color="auto"/>
              <w:bottom w:val="single" w:sz="8" w:space="0" w:color="auto"/>
              <w:right w:val="single" w:sz="8" w:space="0" w:color="auto"/>
            </w:tcBorders>
            <w:shd w:val="clear" w:color="000000" w:fill="D8E4BC"/>
            <w:noWrap/>
            <w:vAlign w:val="bottom"/>
            <w:hideMark/>
          </w:tcPr>
          <w:p w14:paraId="598F9996" w14:textId="77777777" w:rsidR="00CA26C0" w:rsidRPr="00EE3251" w:rsidRDefault="00CA26C0" w:rsidP="00B122F6">
            <w:pPr>
              <w:widowControl/>
              <w:adjustRightInd/>
              <w:spacing w:line="240" w:lineRule="auto"/>
              <w:jc w:val="center"/>
              <w:textAlignment w:val="auto"/>
              <w:rPr>
                <w:b/>
                <w:bCs/>
              </w:rPr>
            </w:pPr>
            <w:r w:rsidRPr="00EE3251">
              <w:rPr>
                <w:b/>
                <w:bCs/>
              </w:rPr>
              <w:t>合計</w:t>
            </w:r>
          </w:p>
        </w:tc>
        <w:tc>
          <w:tcPr>
            <w:tcW w:w="1063" w:type="dxa"/>
            <w:tcBorders>
              <w:top w:val="nil"/>
              <w:left w:val="single" w:sz="8" w:space="0" w:color="auto"/>
              <w:bottom w:val="single" w:sz="8" w:space="0" w:color="auto"/>
              <w:right w:val="single" w:sz="8" w:space="0" w:color="auto"/>
            </w:tcBorders>
            <w:shd w:val="clear" w:color="000000" w:fill="D8E4BC"/>
            <w:vAlign w:val="center"/>
          </w:tcPr>
          <w:p w14:paraId="7503EBCD" w14:textId="77777777" w:rsidR="00CA26C0" w:rsidRPr="00EE3251" w:rsidRDefault="00CA26C0" w:rsidP="00B122F6">
            <w:pPr>
              <w:jc w:val="right"/>
              <w:rPr>
                <w:color w:val="000000"/>
              </w:rPr>
            </w:pPr>
            <w:r>
              <w:rPr>
                <w:rFonts w:hint="eastAsia"/>
                <w:color w:val="000000"/>
              </w:rPr>
              <w:t>0</w:t>
            </w:r>
          </w:p>
        </w:tc>
        <w:tc>
          <w:tcPr>
            <w:tcW w:w="1063" w:type="dxa"/>
            <w:tcBorders>
              <w:top w:val="nil"/>
              <w:left w:val="single" w:sz="8" w:space="0" w:color="auto"/>
              <w:bottom w:val="single" w:sz="8" w:space="0" w:color="auto"/>
              <w:right w:val="single" w:sz="4" w:space="0" w:color="auto"/>
            </w:tcBorders>
            <w:shd w:val="clear" w:color="000000" w:fill="D8E4BC"/>
            <w:noWrap/>
            <w:vAlign w:val="center"/>
          </w:tcPr>
          <w:p w14:paraId="327A0F49" w14:textId="77777777" w:rsidR="00CA26C0" w:rsidRPr="00EE3251" w:rsidRDefault="00CA26C0" w:rsidP="00B122F6">
            <w:pPr>
              <w:jc w:val="right"/>
              <w:rPr>
                <w:color w:val="000000"/>
              </w:rPr>
            </w:pPr>
            <w:r>
              <w:rPr>
                <w:rFonts w:hint="eastAsia"/>
                <w:color w:val="000000"/>
              </w:rPr>
              <w:t>1</w:t>
            </w:r>
            <w:r>
              <w:rPr>
                <w:color w:val="000000"/>
              </w:rPr>
              <w:t>08</w:t>
            </w:r>
          </w:p>
        </w:tc>
        <w:tc>
          <w:tcPr>
            <w:tcW w:w="1063" w:type="dxa"/>
            <w:tcBorders>
              <w:top w:val="nil"/>
              <w:left w:val="nil"/>
              <w:bottom w:val="single" w:sz="8" w:space="0" w:color="auto"/>
              <w:right w:val="single" w:sz="4" w:space="0" w:color="auto"/>
            </w:tcBorders>
            <w:shd w:val="clear" w:color="000000" w:fill="D8E4BC"/>
            <w:noWrap/>
            <w:vAlign w:val="center"/>
          </w:tcPr>
          <w:p w14:paraId="0FA92815" w14:textId="77777777" w:rsidR="00CA26C0" w:rsidRPr="00EE3251" w:rsidRDefault="00CA26C0" w:rsidP="00B122F6">
            <w:pPr>
              <w:jc w:val="right"/>
              <w:rPr>
                <w:color w:val="000000"/>
              </w:rPr>
            </w:pPr>
            <w:r>
              <w:rPr>
                <w:rFonts w:hint="eastAsia"/>
                <w:color w:val="000000"/>
              </w:rPr>
              <w:t>1</w:t>
            </w:r>
            <w:r>
              <w:rPr>
                <w:color w:val="000000"/>
              </w:rPr>
              <w:t>11</w:t>
            </w:r>
          </w:p>
        </w:tc>
        <w:tc>
          <w:tcPr>
            <w:tcW w:w="1068" w:type="dxa"/>
            <w:tcBorders>
              <w:top w:val="nil"/>
              <w:left w:val="nil"/>
              <w:bottom w:val="single" w:sz="8" w:space="0" w:color="auto"/>
              <w:right w:val="single" w:sz="8" w:space="0" w:color="auto"/>
            </w:tcBorders>
            <w:shd w:val="clear" w:color="000000" w:fill="D8E4BC"/>
            <w:noWrap/>
            <w:vAlign w:val="center"/>
          </w:tcPr>
          <w:p w14:paraId="677368D2" w14:textId="77777777" w:rsidR="00CA26C0" w:rsidRPr="00EE3251" w:rsidRDefault="00CA26C0" w:rsidP="00B122F6">
            <w:pPr>
              <w:jc w:val="right"/>
              <w:rPr>
                <w:color w:val="000000"/>
              </w:rPr>
            </w:pPr>
            <w:r>
              <w:rPr>
                <w:rFonts w:hint="eastAsia"/>
                <w:color w:val="000000"/>
              </w:rPr>
              <w:t>2</w:t>
            </w:r>
            <w:r>
              <w:rPr>
                <w:color w:val="000000"/>
              </w:rPr>
              <w:t>19</w:t>
            </w:r>
          </w:p>
        </w:tc>
        <w:tc>
          <w:tcPr>
            <w:tcW w:w="1091" w:type="dxa"/>
            <w:tcBorders>
              <w:top w:val="single" w:sz="4" w:space="0" w:color="auto"/>
              <w:left w:val="single" w:sz="8" w:space="0" w:color="auto"/>
              <w:bottom w:val="single" w:sz="8" w:space="0" w:color="auto"/>
              <w:right w:val="single" w:sz="8" w:space="0" w:color="auto"/>
            </w:tcBorders>
            <w:shd w:val="clear" w:color="000000" w:fill="D8E4BC"/>
            <w:vAlign w:val="center"/>
          </w:tcPr>
          <w:p w14:paraId="51892D29" w14:textId="77777777" w:rsidR="00CA26C0" w:rsidRPr="00EE3251" w:rsidRDefault="00CA26C0" w:rsidP="00B122F6">
            <w:pPr>
              <w:jc w:val="right"/>
              <w:rPr>
                <w:color w:val="000000"/>
              </w:rPr>
            </w:pPr>
            <w:r>
              <w:rPr>
                <w:rFonts w:hint="eastAsia"/>
                <w:color w:val="000000"/>
              </w:rPr>
              <w:t>0</w:t>
            </w:r>
          </w:p>
        </w:tc>
        <w:tc>
          <w:tcPr>
            <w:tcW w:w="1092" w:type="dxa"/>
            <w:tcBorders>
              <w:top w:val="nil"/>
              <w:left w:val="single" w:sz="8" w:space="0" w:color="auto"/>
              <w:bottom w:val="single" w:sz="8" w:space="0" w:color="auto"/>
              <w:right w:val="single" w:sz="4" w:space="0" w:color="auto"/>
            </w:tcBorders>
            <w:shd w:val="clear" w:color="000000" w:fill="D8E4BC"/>
            <w:noWrap/>
            <w:vAlign w:val="center"/>
          </w:tcPr>
          <w:p w14:paraId="169654D0" w14:textId="77777777" w:rsidR="00CA26C0" w:rsidRPr="00EE3251" w:rsidRDefault="00CA26C0" w:rsidP="00B122F6">
            <w:pPr>
              <w:jc w:val="right"/>
              <w:rPr>
                <w:color w:val="000000"/>
              </w:rPr>
            </w:pPr>
            <w:r>
              <w:rPr>
                <w:rFonts w:hint="eastAsia"/>
                <w:color w:val="000000"/>
              </w:rPr>
              <w:t>7</w:t>
            </w:r>
            <w:r>
              <w:rPr>
                <w:color w:val="000000"/>
              </w:rPr>
              <w:t>,634</w:t>
            </w:r>
          </w:p>
        </w:tc>
        <w:tc>
          <w:tcPr>
            <w:tcW w:w="1092" w:type="dxa"/>
            <w:tcBorders>
              <w:top w:val="nil"/>
              <w:left w:val="nil"/>
              <w:bottom w:val="single" w:sz="8" w:space="0" w:color="auto"/>
              <w:right w:val="single" w:sz="4" w:space="0" w:color="auto"/>
            </w:tcBorders>
            <w:shd w:val="clear" w:color="000000" w:fill="D8E4BC"/>
            <w:noWrap/>
            <w:vAlign w:val="center"/>
          </w:tcPr>
          <w:p w14:paraId="20407E04" w14:textId="77777777" w:rsidR="00CA26C0" w:rsidRPr="00EE3251" w:rsidRDefault="00CA26C0" w:rsidP="00B122F6">
            <w:pPr>
              <w:jc w:val="right"/>
              <w:rPr>
                <w:color w:val="000000"/>
              </w:rPr>
            </w:pPr>
            <w:r>
              <w:rPr>
                <w:rFonts w:hint="eastAsia"/>
                <w:color w:val="000000"/>
              </w:rPr>
              <w:t>7</w:t>
            </w:r>
            <w:r>
              <w:rPr>
                <w:color w:val="000000"/>
              </w:rPr>
              <w:t>,764</w:t>
            </w:r>
          </w:p>
        </w:tc>
        <w:tc>
          <w:tcPr>
            <w:tcW w:w="1092" w:type="dxa"/>
            <w:tcBorders>
              <w:top w:val="nil"/>
              <w:left w:val="nil"/>
              <w:bottom w:val="single" w:sz="8" w:space="0" w:color="auto"/>
              <w:right w:val="single" w:sz="4" w:space="0" w:color="auto"/>
            </w:tcBorders>
            <w:shd w:val="clear" w:color="000000" w:fill="D8E4BC"/>
            <w:noWrap/>
            <w:vAlign w:val="center"/>
          </w:tcPr>
          <w:p w14:paraId="652F19BF" w14:textId="77777777" w:rsidR="00CA26C0" w:rsidRPr="00EE3251" w:rsidRDefault="00CA26C0" w:rsidP="00B122F6">
            <w:pPr>
              <w:jc w:val="right"/>
              <w:rPr>
                <w:color w:val="000000"/>
              </w:rPr>
            </w:pPr>
            <w:r>
              <w:rPr>
                <w:rFonts w:hint="eastAsia"/>
                <w:color w:val="000000"/>
              </w:rPr>
              <w:t>1</w:t>
            </w:r>
            <w:r>
              <w:rPr>
                <w:color w:val="000000"/>
              </w:rPr>
              <w:t>5,398</w:t>
            </w:r>
          </w:p>
        </w:tc>
        <w:tc>
          <w:tcPr>
            <w:tcW w:w="1276" w:type="dxa"/>
            <w:gridSpan w:val="2"/>
            <w:tcBorders>
              <w:top w:val="nil"/>
              <w:left w:val="nil"/>
              <w:bottom w:val="single" w:sz="8" w:space="0" w:color="auto"/>
              <w:right w:val="single" w:sz="8" w:space="0" w:color="auto"/>
            </w:tcBorders>
            <w:shd w:val="clear" w:color="auto" w:fill="auto"/>
            <w:noWrap/>
            <w:vAlign w:val="bottom"/>
            <w:hideMark/>
          </w:tcPr>
          <w:p w14:paraId="5AFB9A5D" w14:textId="77777777" w:rsidR="00CA26C0" w:rsidRPr="00EE3251" w:rsidRDefault="00CA26C0" w:rsidP="00B122F6">
            <w:pPr>
              <w:widowControl/>
              <w:adjustRightInd/>
              <w:spacing w:line="240" w:lineRule="auto"/>
              <w:jc w:val="center"/>
              <w:textAlignment w:val="auto"/>
            </w:pPr>
          </w:p>
        </w:tc>
      </w:tr>
      <w:tr w:rsidR="00CA26C0" w:rsidRPr="00EE3251" w14:paraId="2C4D1395" w14:textId="77777777" w:rsidTr="00295F40">
        <w:trPr>
          <w:gridAfter w:val="1"/>
          <w:wAfter w:w="236" w:type="dxa"/>
          <w:trHeight w:val="203"/>
          <w:jc w:val="right"/>
        </w:trPr>
        <w:tc>
          <w:tcPr>
            <w:tcW w:w="14331" w:type="dxa"/>
            <w:gridSpan w:val="13"/>
            <w:tcBorders>
              <w:top w:val="nil"/>
              <w:left w:val="nil"/>
              <w:bottom w:val="nil"/>
              <w:right w:val="nil"/>
            </w:tcBorders>
            <w:shd w:val="clear" w:color="auto" w:fill="auto"/>
            <w:noWrap/>
            <w:vAlign w:val="bottom"/>
            <w:hideMark/>
          </w:tcPr>
          <w:p w14:paraId="052D0CB4" w14:textId="77777777" w:rsidR="00CA26C0" w:rsidRPr="00EE3251" w:rsidRDefault="00CA26C0" w:rsidP="00B122F6">
            <w:pPr>
              <w:widowControl/>
              <w:adjustRightInd/>
              <w:spacing w:line="240" w:lineRule="auto"/>
              <w:textAlignment w:val="auto"/>
            </w:pPr>
            <w:r w:rsidRPr="00EE3251">
              <w:t>註：</w:t>
            </w:r>
          </w:p>
        </w:tc>
      </w:tr>
      <w:tr w:rsidR="00CA26C0" w:rsidRPr="00EE3251" w14:paraId="0C8C9DB0" w14:textId="77777777" w:rsidTr="00295F40">
        <w:trPr>
          <w:gridAfter w:val="1"/>
          <w:wAfter w:w="236" w:type="dxa"/>
          <w:trHeight w:val="214"/>
          <w:jc w:val="right"/>
        </w:trPr>
        <w:tc>
          <w:tcPr>
            <w:tcW w:w="14331" w:type="dxa"/>
            <w:gridSpan w:val="13"/>
            <w:tcBorders>
              <w:top w:val="nil"/>
              <w:left w:val="nil"/>
              <w:bottom w:val="nil"/>
              <w:right w:val="nil"/>
            </w:tcBorders>
            <w:shd w:val="clear" w:color="auto" w:fill="auto"/>
            <w:noWrap/>
            <w:vAlign w:val="bottom"/>
            <w:hideMark/>
          </w:tcPr>
          <w:p w14:paraId="23F51753" w14:textId="77777777" w:rsidR="00CA26C0" w:rsidRPr="00EE3251" w:rsidRDefault="00CA26C0" w:rsidP="00B122F6">
            <w:pPr>
              <w:widowControl/>
              <w:adjustRightInd/>
              <w:spacing w:line="240" w:lineRule="auto"/>
              <w:textAlignment w:val="auto"/>
            </w:pPr>
            <w:r w:rsidRPr="00EE3251">
              <w:t>1.</w:t>
            </w:r>
            <w:r w:rsidRPr="00EE3251">
              <w:t>顧問、專家費應說明顧問或國內外專家之姓名、工作內容及其對計畫之必要性，並提供其願任同意書附於計畫書中。</w:t>
            </w:r>
          </w:p>
        </w:tc>
      </w:tr>
      <w:tr w:rsidR="00CA26C0" w:rsidRPr="00EE3251" w14:paraId="15C249F7" w14:textId="77777777" w:rsidTr="00295F40">
        <w:trPr>
          <w:gridAfter w:val="1"/>
          <w:wAfter w:w="236" w:type="dxa"/>
          <w:trHeight w:val="200"/>
          <w:jc w:val="right"/>
        </w:trPr>
        <w:tc>
          <w:tcPr>
            <w:tcW w:w="14331" w:type="dxa"/>
            <w:gridSpan w:val="13"/>
            <w:tcBorders>
              <w:top w:val="nil"/>
              <w:left w:val="nil"/>
              <w:bottom w:val="nil"/>
              <w:right w:val="nil"/>
            </w:tcBorders>
            <w:shd w:val="clear" w:color="auto" w:fill="auto"/>
            <w:noWrap/>
            <w:vAlign w:val="bottom"/>
            <w:hideMark/>
          </w:tcPr>
          <w:p w14:paraId="098A328F" w14:textId="77777777" w:rsidR="00CA26C0" w:rsidRPr="00EE3251" w:rsidRDefault="00CA26C0" w:rsidP="00B122F6">
            <w:pPr>
              <w:widowControl/>
              <w:adjustRightInd/>
              <w:spacing w:line="240" w:lineRule="auto"/>
              <w:textAlignment w:val="auto"/>
            </w:pPr>
            <w:r w:rsidRPr="00EE3251">
              <w:t>2.</w:t>
            </w:r>
            <w:r w:rsidRPr="00EE3251">
              <w:t>為鼓勵高階研發人才晉用，編列上述「二、新聘碩士</w:t>
            </w:r>
            <w:r w:rsidRPr="00EE3251">
              <w:t>(</w:t>
            </w:r>
            <w:r w:rsidRPr="00EE3251">
              <w:t>含</w:t>
            </w:r>
            <w:r w:rsidRPr="00EE3251">
              <w:t>)</w:t>
            </w:r>
            <w:r w:rsidRPr="00EE3251">
              <w:t>學歷以上之研發人員」，經審查同意後其人事費將提供</w:t>
            </w:r>
            <w:r w:rsidRPr="00EE3251">
              <w:t>100%</w:t>
            </w:r>
            <w:r w:rsidRPr="00EE3251">
              <w:t>補助</w:t>
            </w:r>
            <w:r w:rsidRPr="00EE3251">
              <w:t>(</w:t>
            </w:r>
            <w:r w:rsidRPr="00EE3251">
              <w:t>惟總補助比例仍不超過</w:t>
            </w:r>
            <w:r w:rsidRPr="00EE3251">
              <w:t>50%)</w:t>
            </w:r>
            <w:r w:rsidRPr="00EE3251">
              <w:t>。</w:t>
            </w:r>
          </w:p>
        </w:tc>
      </w:tr>
    </w:tbl>
    <w:p w14:paraId="6CF36B0E" w14:textId="7CB588F3" w:rsidR="00295F40" w:rsidRDefault="00F0430C" w:rsidP="00F0430C">
      <w:pPr>
        <w:pStyle w:val="aff2"/>
      </w:pPr>
      <w:bookmarkStart w:id="531" w:name="_Toc39829518"/>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24</w:t>
      </w:r>
      <w:r>
        <w:fldChar w:fldCharType="end"/>
      </w:r>
      <w:r w:rsidRPr="00EE3251">
        <w:t>消耗性器材及原材料費</w:t>
      </w:r>
      <w:r>
        <w:rPr>
          <w:rFonts w:hint="eastAsia"/>
        </w:rPr>
        <w:t>(</w:t>
      </w:r>
      <w:r>
        <w:rPr>
          <w:rFonts w:ascii="Times New Roman" w:hint="eastAsia"/>
        </w:rPr>
        <w:t>博遠智能</w:t>
      </w:r>
      <w:r>
        <w:rPr>
          <w:rFonts w:ascii="Times New Roman" w:hint="eastAsia"/>
        </w:rPr>
        <w:t>)</w:t>
      </w:r>
      <w:bookmarkEnd w:id="531"/>
    </w:p>
    <w:tbl>
      <w:tblPr>
        <w:tblW w:w="14885" w:type="dxa"/>
        <w:tblLayout w:type="fixed"/>
        <w:tblCellMar>
          <w:left w:w="28" w:type="dxa"/>
          <w:right w:w="28" w:type="dxa"/>
        </w:tblCellMar>
        <w:tblLook w:val="04A0" w:firstRow="1" w:lastRow="0" w:firstColumn="1" w:lastColumn="0" w:noHBand="0" w:noVBand="1"/>
      </w:tblPr>
      <w:tblGrid>
        <w:gridCol w:w="2481"/>
        <w:gridCol w:w="557"/>
        <w:gridCol w:w="1065"/>
        <w:gridCol w:w="1065"/>
        <w:gridCol w:w="1065"/>
        <w:gridCol w:w="1066"/>
        <w:gridCol w:w="1560"/>
        <w:gridCol w:w="1240"/>
        <w:gridCol w:w="1240"/>
        <w:gridCol w:w="1240"/>
        <w:gridCol w:w="1241"/>
        <w:gridCol w:w="1065"/>
      </w:tblGrid>
      <w:tr w:rsidR="00430016" w:rsidRPr="00EE3251" w14:paraId="2044D156" w14:textId="77777777" w:rsidTr="00F0430C">
        <w:trPr>
          <w:trHeight w:val="399"/>
        </w:trPr>
        <w:tc>
          <w:tcPr>
            <w:tcW w:w="14885" w:type="dxa"/>
            <w:gridSpan w:val="12"/>
            <w:tcBorders>
              <w:top w:val="nil"/>
              <w:left w:val="nil"/>
              <w:bottom w:val="nil"/>
              <w:right w:val="nil"/>
            </w:tcBorders>
            <w:shd w:val="clear" w:color="auto" w:fill="auto"/>
            <w:noWrap/>
            <w:vAlign w:val="center"/>
            <w:hideMark/>
          </w:tcPr>
          <w:p w14:paraId="4A9DBC12" w14:textId="77777777" w:rsidR="00430016" w:rsidRPr="00EE3251" w:rsidRDefault="00430016" w:rsidP="005B09C5">
            <w:pPr>
              <w:widowControl/>
              <w:adjustRightInd/>
              <w:spacing w:line="240" w:lineRule="auto"/>
              <w:textAlignment w:val="auto"/>
            </w:pPr>
            <w:r w:rsidRPr="00EE3251">
              <w:t>2.2</w:t>
            </w:r>
            <w:r w:rsidRPr="00EE3251">
              <w:t>消耗性器材及原材料費</w:t>
            </w:r>
          </w:p>
        </w:tc>
      </w:tr>
      <w:tr w:rsidR="00430016" w:rsidRPr="00EE3251" w14:paraId="57262C50" w14:textId="77777777" w:rsidTr="00F0430C">
        <w:trPr>
          <w:trHeight w:val="399"/>
        </w:trPr>
        <w:tc>
          <w:tcPr>
            <w:tcW w:w="14885" w:type="dxa"/>
            <w:gridSpan w:val="12"/>
            <w:tcBorders>
              <w:top w:val="nil"/>
              <w:left w:val="nil"/>
              <w:bottom w:val="single" w:sz="8" w:space="0" w:color="auto"/>
              <w:right w:val="nil"/>
            </w:tcBorders>
            <w:shd w:val="clear" w:color="auto" w:fill="auto"/>
            <w:noWrap/>
            <w:vAlign w:val="center"/>
            <w:hideMark/>
          </w:tcPr>
          <w:p w14:paraId="0B1F9F12" w14:textId="77777777" w:rsidR="00430016" w:rsidRPr="00EE3251" w:rsidRDefault="00430016" w:rsidP="005B09C5">
            <w:pPr>
              <w:widowControl/>
              <w:adjustRightInd/>
              <w:spacing w:line="240" w:lineRule="auto"/>
              <w:jc w:val="right"/>
              <w:textAlignment w:val="auto"/>
            </w:pPr>
            <w:r w:rsidRPr="00EE3251">
              <w:t>單位：千元</w:t>
            </w:r>
          </w:p>
        </w:tc>
      </w:tr>
      <w:tr w:rsidR="00430016" w:rsidRPr="00EE3251" w14:paraId="5A0C56B8" w14:textId="77777777" w:rsidTr="00F0430C">
        <w:trPr>
          <w:trHeight w:val="399"/>
        </w:trPr>
        <w:tc>
          <w:tcPr>
            <w:tcW w:w="2481"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E7ECA6F" w14:textId="77777777" w:rsidR="00430016" w:rsidRPr="00EE3251" w:rsidRDefault="00430016" w:rsidP="005B09C5">
            <w:pPr>
              <w:widowControl/>
              <w:adjustRightInd/>
              <w:spacing w:line="240" w:lineRule="auto"/>
              <w:jc w:val="center"/>
              <w:textAlignment w:val="auto"/>
            </w:pPr>
            <w:r w:rsidRPr="00EE3251">
              <w:t>項目</w:t>
            </w:r>
          </w:p>
        </w:tc>
        <w:tc>
          <w:tcPr>
            <w:tcW w:w="55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28E835" w14:textId="77777777" w:rsidR="00430016" w:rsidRPr="00EE3251" w:rsidRDefault="00430016" w:rsidP="005B09C5">
            <w:pPr>
              <w:widowControl/>
              <w:adjustRightInd/>
              <w:spacing w:line="240" w:lineRule="auto"/>
              <w:jc w:val="center"/>
              <w:textAlignment w:val="auto"/>
            </w:pPr>
            <w:r w:rsidRPr="00EE3251">
              <w:t>單位</w:t>
            </w:r>
          </w:p>
        </w:tc>
        <w:tc>
          <w:tcPr>
            <w:tcW w:w="4261" w:type="dxa"/>
            <w:gridSpan w:val="4"/>
            <w:tcBorders>
              <w:top w:val="single" w:sz="8" w:space="0" w:color="auto"/>
              <w:left w:val="nil"/>
              <w:bottom w:val="single" w:sz="4" w:space="0" w:color="auto"/>
              <w:right w:val="single" w:sz="4" w:space="0" w:color="000000"/>
            </w:tcBorders>
            <w:shd w:val="clear" w:color="auto" w:fill="auto"/>
            <w:noWrap/>
            <w:vAlign w:val="center"/>
            <w:hideMark/>
          </w:tcPr>
          <w:p w14:paraId="6960F1AC" w14:textId="77777777" w:rsidR="00430016" w:rsidRPr="00EE3251" w:rsidRDefault="00430016" w:rsidP="005B09C5">
            <w:pPr>
              <w:widowControl/>
              <w:adjustRightInd/>
              <w:spacing w:line="240" w:lineRule="auto"/>
              <w:jc w:val="center"/>
              <w:textAlignment w:val="auto"/>
            </w:pPr>
            <w:r w:rsidRPr="00EE3251">
              <w:t>預估需求數量</w:t>
            </w:r>
          </w:p>
        </w:tc>
        <w:tc>
          <w:tcPr>
            <w:tcW w:w="1560" w:type="dxa"/>
            <w:vMerge w:val="restart"/>
            <w:tcBorders>
              <w:top w:val="nil"/>
              <w:left w:val="single" w:sz="4" w:space="0" w:color="auto"/>
              <w:right w:val="single" w:sz="4" w:space="0" w:color="auto"/>
            </w:tcBorders>
            <w:shd w:val="clear" w:color="auto" w:fill="auto"/>
            <w:vAlign w:val="center"/>
            <w:hideMark/>
          </w:tcPr>
          <w:p w14:paraId="47244B12" w14:textId="77777777" w:rsidR="00430016" w:rsidRPr="00EE3251" w:rsidRDefault="00430016" w:rsidP="005B09C5">
            <w:pPr>
              <w:widowControl/>
              <w:adjustRightInd/>
              <w:spacing w:line="240" w:lineRule="auto"/>
              <w:jc w:val="center"/>
              <w:textAlignment w:val="auto"/>
            </w:pPr>
            <w:r w:rsidRPr="00EE3251">
              <w:t>預估單價</w:t>
            </w:r>
          </w:p>
        </w:tc>
        <w:tc>
          <w:tcPr>
            <w:tcW w:w="4961" w:type="dxa"/>
            <w:gridSpan w:val="4"/>
            <w:tcBorders>
              <w:top w:val="single" w:sz="8" w:space="0" w:color="auto"/>
              <w:left w:val="nil"/>
              <w:bottom w:val="single" w:sz="4" w:space="0" w:color="auto"/>
              <w:right w:val="single" w:sz="4" w:space="0" w:color="000000"/>
            </w:tcBorders>
            <w:shd w:val="clear" w:color="auto" w:fill="auto"/>
            <w:noWrap/>
            <w:vAlign w:val="center"/>
            <w:hideMark/>
          </w:tcPr>
          <w:p w14:paraId="5660C77B" w14:textId="77777777" w:rsidR="00430016" w:rsidRPr="00EE3251" w:rsidRDefault="00430016" w:rsidP="005B09C5">
            <w:pPr>
              <w:widowControl/>
              <w:adjustRightInd/>
              <w:spacing w:line="240" w:lineRule="auto"/>
              <w:jc w:val="center"/>
              <w:textAlignment w:val="auto"/>
            </w:pPr>
            <w:r w:rsidRPr="00EE3251">
              <w:t>全程費用概算</w:t>
            </w:r>
          </w:p>
        </w:tc>
        <w:tc>
          <w:tcPr>
            <w:tcW w:w="1065" w:type="dxa"/>
            <w:tcBorders>
              <w:top w:val="nil"/>
              <w:left w:val="single" w:sz="4" w:space="0" w:color="auto"/>
              <w:bottom w:val="single" w:sz="4" w:space="0" w:color="auto"/>
              <w:right w:val="single" w:sz="8" w:space="0" w:color="auto"/>
            </w:tcBorders>
            <w:shd w:val="clear" w:color="auto" w:fill="auto"/>
            <w:noWrap/>
            <w:vAlign w:val="center"/>
            <w:hideMark/>
          </w:tcPr>
          <w:p w14:paraId="59D1A0A2" w14:textId="77777777" w:rsidR="00430016" w:rsidRPr="00EE3251" w:rsidRDefault="00430016" w:rsidP="005B09C5">
            <w:pPr>
              <w:widowControl/>
              <w:adjustRightInd/>
              <w:spacing w:line="240" w:lineRule="auto"/>
              <w:jc w:val="center"/>
              <w:textAlignment w:val="auto"/>
            </w:pPr>
            <w:r w:rsidRPr="00EE3251">
              <w:t>用途說明</w:t>
            </w:r>
          </w:p>
        </w:tc>
      </w:tr>
      <w:tr w:rsidR="00430016" w:rsidRPr="00EE3251" w14:paraId="5A0F38AD" w14:textId="77777777" w:rsidTr="00F0430C">
        <w:trPr>
          <w:trHeight w:val="399"/>
        </w:trPr>
        <w:tc>
          <w:tcPr>
            <w:tcW w:w="2481" w:type="dxa"/>
            <w:vMerge/>
            <w:tcBorders>
              <w:top w:val="nil"/>
              <w:left w:val="single" w:sz="8" w:space="0" w:color="auto"/>
              <w:bottom w:val="single" w:sz="4" w:space="0" w:color="auto"/>
              <w:right w:val="single" w:sz="4" w:space="0" w:color="auto"/>
            </w:tcBorders>
            <w:vAlign w:val="center"/>
            <w:hideMark/>
          </w:tcPr>
          <w:p w14:paraId="2667B1F4" w14:textId="77777777" w:rsidR="00430016" w:rsidRPr="00EE3251" w:rsidRDefault="00430016" w:rsidP="005B09C5">
            <w:pPr>
              <w:widowControl/>
              <w:adjustRightInd/>
              <w:spacing w:line="240" w:lineRule="auto"/>
              <w:textAlignment w:val="auto"/>
            </w:pPr>
          </w:p>
        </w:tc>
        <w:tc>
          <w:tcPr>
            <w:tcW w:w="557" w:type="dxa"/>
            <w:vMerge/>
            <w:tcBorders>
              <w:top w:val="nil"/>
              <w:left w:val="single" w:sz="4" w:space="0" w:color="auto"/>
              <w:bottom w:val="single" w:sz="4" w:space="0" w:color="000000"/>
              <w:right w:val="single" w:sz="2" w:space="0" w:color="auto"/>
            </w:tcBorders>
            <w:vAlign w:val="center"/>
            <w:hideMark/>
          </w:tcPr>
          <w:p w14:paraId="7322A0B3" w14:textId="77777777" w:rsidR="00430016" w:rsidRPr="00EE3251" w:rsidRDefault="00430016" w:rsidP="005B09C5">
            <w:pPr>
              <w:widowControl/>
              <w:adjustRightInd/>
              <w:spacing w:line="240" w:lineRule="auto"/>
              <w:jc w:val="center"/>
              <w:textAlignment w:val="auto"/>
            </w:pPr>
          </w:p>
        </w:tc>
        <w:tc>
          <w:tcPr>
            <w:tcW w:w="1065" w:type="dxa"/>
            <w:tcBorders>
              <w:top w:val="single" w:sz="2" w:space="0" w:color="auto"/>
              <w:left w:val="single" w:sz="2" w:space="0" w:color="auto"/>
              <w:bottom w:val="single" w:sz="2" w:space="0" w:color="auto"/>
              <w:right w:val="single" w:sz="2" w:space="0" w:color="auto"/>
            </w:tcBorders>
            <w:vAlign w:val="center"/>
          </w:tcPr>
          <w:p w14:paraId="127BE2AC" w14:textId="77777777" w:rsidR="00430016" w:rsidRPr="00EE3251" w:rsidRDefault="00430016" w:rsidP="005B09C5">
            <w:pPr>
              <w:widowControl/>
              <w:jc w:val="center"/>
            </w:pPr>
            <w:r w:rsidRPr="00EE3251">
              <w:t>108</w:t>
            </w:r>
            <w:r w:rsidRPr="00EE3251">
              <w:t>年度</w:t>
            </w:r>
          </w:p>
        </w:tc>
        <w:tc>
          <w:tcPr>
            <w:tcW w:w="1065" w:type="dxa"/>
            <w:tcBorders>
              <w:top w:val="nil"/>
              <w:left w:val="single" w:sz="2" w:space="0" w:color="auto"/>
              <w:bottom w:val="single" w:sz="4" w:space="0" w:color="auto"/>
              <w:right w:val="single" w:sz="4" w:space="0" w:color="auto"/>
            </w:tcBorders>
            <w:shd w:val="clear" w:color="auto" w:fill="auto"/>
            <w:noWrap/>
            <w:vAlign w:val="center"/>
            <w:hideMark/>
          </w:tcPr>
          <w:p w14:paraId="35B3ACB0" w14:textId="77777777" w:rsidR="00430016" w:rsidRPr="00EE3251" w:rsidRDefault="00430016" w:rsidP="005B09C5">
            <w:pPr>
              <w:widowControl/>
              <w:jc w:val="center"/>
            </w:pPr>
            <w:r w:rsidRPr="00EE3251">
              <w:t>109</w:t>
            </w:r>
            <w:r w:rsidRPr="00EE3251">
              <w:t>年度</w:t>
            </w:r>
          </w:p>
        </w:tc>
        <w:tc>
          <w:tcPr>
            <w:tcW w:w="1065" w:type="dxa"/>
            <w:tcBorders>
              <w:top w:val="nil"/>
              <w:left w:val="nil"/>
              <w:bottom w:val="single" w:sz="4" w:space="0" w:color="auto"/>
              <w:right w:val="single" w:sz="4" w:space="0" w:color="auto"/>
            </w:tcBorders>
            <w:shd w:val="clear" w:color="auto" w:fill="auto"/>
            <w:noWrap/>
            <w:vAlign w:val="center"/>
            <w:hideMark/>
          </w:tcPr>
          <w:p w14:paraId="48F4AB5C" w14:textId="77777777" w:rsidR="00430016" w:rsidRPr="00EE3251" w:rsidRDefault="00430016" w:rsidP="005B09C5">
            <w:pPr>
              <w:widowControl/>
              <w:jc w:val="center"/>
            </w:pPr>
            <w:r w:rsidRPr="00EE3251">
              <w:t>110</w:t>
            </w:r>
            <w:r w:rsidRPr="00EE3251">
              <w:t>年度</w:t>
            </w:r>
          </w:p>
        </w:tc>
        <w:tc>
          <w:tcPr>
            <w:tcW w:w="1066" w:type="dxa"/>
            <w:tcBorders>
              <w:top w:val="nil"/>
              <w:left w:val="nil"/>
              <w:bottom w:val="single" w:sz="4" w:space="0" w:color="auto"/>
              <w:right w:val="single" w:sz="4" w:space="0" w:color="auto"/>
            </w:tcBorders>
            <w:shd w:val="clear" w:color="auto" w:fill="auto"/>
            <w:noWrap/>
            <w:vAlign w:val="center"/>
            <w:hideMark/>
          </w:tcPr>
          <w:p w14:paraId="6D5ED6F0" w14:textId="77777777" w:rsidR="00430016" w:rsidRPr="00EE3251" w:rsidRDefault="00430016" w:rsidP="005B09C5">
            <w:pPr>
              <w:widowControl/>
              <w:adjustRightInd/>
              <w:spacing w:line="240" w:lineRule="auto"/>
              <w:jc w:val="center"/>
              <w:textAlignment w:val="auto"/>
            </w:pPr>
            <w:r w:rsidRPr="00EE3251">
              <w:t>合計</w:t>
            </w:r>
          </w:p>
        </w:tc>
        <w:tc>
          <w:tcPr>
            <w:tcW w:w="1560" w:type="dxa"/>
            <w:vMerge/>
            <w:tcBorders>
              <w:left w:val="single" w:sz="4" w:space="0" w:color="auto"/>
              <w:bottom w:val="single" w:sz="4" w:space="0" w:color="auto"/>
              <w:right w:val="single" w:sz="2" w:space="0" w:color="auto"/>
            </w:tcBorders>
            <w:vAlign w:val="center"/>
            <w:hideMark/>
          </w:tcPr>
          <w:p w14:paraId="6A68B251" w14:textId="77777777" w:rsidR="00430016" w:rsidRPr="00EE3251" w:rsidRDefault="00430016" w:rsidP="005B09C5">
            <w:pPr>
              <w:widowControl/>
              <w:adjustRightInd/>
              <w:spacing w:line="240" w:lineRule="auto"/>
              <w:textAlignment w:val="auto"/>
            </w:pPr>
          </w:p>
        </w:tc>
        <w:tc>
          <w:tcPr>
            <w:tcW w:w="1240" w:type="dxa"/>
            <w:tcBorders>
              <w:top w:val="single" w:sz="2" w:space="0" w:color="auto"/>
              <w:left w:val="single" w:sz="2" w:space="0" w:color="auto"/>
              <w:bottom w:val="single" w:sz="2" w:space="0" w:color="auto"/>
              <w:right w:val="single" w:sz="2" w:space="0" w:color="auto"/>
            </w:tcBorders>
            <w:vAlign w:val="center"/>
          </w:tcPr>
          <w:p w14:paraId="4D8DB44D" w14:textId="77777777" w:rsidR="00430016" w:rsidRPr="00EE3251" w:rsidRDefault="00430016" w:rsidP="005B09C5">
            <w:pPr>
              <w:widowControl/>
              <w:jc w:val="center"/>
              <w:rPr>
                <w:sz w:val="22"/>
              </w:rPr>
            </w:pPr>
            <w:r w:rsidRPr="00EE3251">
              <w:rPr>
                <w:sz w:val="22"/>
              </w:rPr>
              <w:t>108</w:t>
            </w:r>
            <w:r w:rsidRPr="00EE3251">
              <w:rPr>
                <w:sz w:val="22"/>
              </w:rPr>
              <w:t>年度</w:t>
            </w:r>
          </w:p>
        </w:tc>
        <w:tc>
          <w:tcPr>
            <w:tcW w:w="1240"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504AD6DF" w14:textId="77777777" w:rsidR="00430016" w:rsidRPr="00EE3251" w:rsidRDefault="00430016" w:rsidP="005B09C5">
            <w:pPr>
              <w:widowControl/>
              <w:jc w:val="center"/>
              <w:rPr>
                <w:sz w:val="22"/>
              </w:rPr>
            </w:pPr>
            <w:r w:rsidRPr="00EE3251">
              <w:rPr>
                <w:sz w:val="22"/>
              </w:rPr>
              <w:t>109</w:t>
            </w:r>
            <w:r w:rsidRPr="00EE3251">
              <w:rPr>
                <w:sz w:val="22"/>
              </w:rPr>
              <w:t>年度</w:t>
            </w:r>
          </w:p>
        </w:tc>
        <w:tc>
          <w:tcPr>
            <w:tcW w:w="1240" w:type="dxa"/>
            <w:tcBorders>
              <w:top w:val="nil"/>
              <w:left w:val="single" w:sz="2" w:space="0" w:color="auto"/>
              <w:bottom w:val="single" w:sz="4" w:space="0" w:color="auto"/>
              <w:right w:val="single" w:sz="4" w:space="0" w:color="auto"/>
            </w:tcBorders>
            <w:shd w:val="clear" w:color="auto" w:fill="auto"/>
            <w:noWrap/>
            <w:vAlign w:val="center"/>
            <w:hideMark/>
          </w:tcPr>
          <w:p w14:paraId="62220E3D" w14:textId="77777777" w:rsidR="00430016" w:rsidRPr="00EE3251" w:rsidRDefault="00430016" w:rsidP="005B09C5">
            <w:pPr>
              <w:widowControl/>
              <w:jc w:val="center"/>
              <w:rPr>
                <w:sz w:val="22"/>
              </w:rPr>
            </w:pPr>
            <w:r w:rsidRPr="00EE3251">
              <w:rPr>
                <w:sz w:val="22"/>
              </w:rPr>
              <w:t>110</w:t>
            </w:r>
            <w:r w:rsidRPr="00EE3251">
              <w:rPr>
                <w:sz w:val="22"/>
              </w:rPr>
              <w:t>年度</w:t>
            </w:r>
          </w:p>
        </w:tc>
        <w:tc>
          <w:tcPr>
            <w:tcW w:w="1241" w:type="dxa"/>
            <w:tcBorders>
              <w:top w:val="nil"/>
              <w:left w:val="nil"/>
              <w:bottom w:val="single" w:sz="4" w:space="0" w:color="auto"/>
              <w:right w:val="single" w:sz="4" w:space="0" w:color="auto"/>
            </w:tcBorders>
            <w:shd w:val="clear" w:color="auto" w:fill="auto"/>
            <w:noWrap/>
            <w:vAlign w:val="center"/>
            <w:hideMark/>
          </w:tcPr>
          <w:p w14:paraId="4F892336" w14:textId="77777777" w:rsidR="00430016" w:rsidRPr="00EE3251" w:rsidRDefault="00430016" w:rsidP="005B09C5">
            <w:pPr>
              <w:widowControl/>
              <w:adjustRightInd/>
              <w:spacing w:line="240" w:lineRule="auto"/>
              <w:jc w:val="center"/>
              <w:textAlignment w:val="auto"/>
            </w:pPr>
            <w:r w:rsidRPr="00EE3251">
              <w:t>合計</w:t>
            </w:r>
          </w:p>
        </w:tc>
        <w:tc>
          <w:tcPr>
            <w:tcW w:w="1065" w:type="dxa"/>
            <w:tcBorders>
              <w:top w:val="nil"/>
              <w:left w:val="single" w:sz="4" w:space="0" w:color="auto"/>
              <w:bottom w:val="single" w:sz="4" w:space="0" w:color="auto"/>
              <w:right w:val="single" w:sz="8" w:space="0" w:color="auto"/>
            </w:tcBorders>
            <w:vAlign w:val="center"/>
            <w:hideMark/>
          </w:tcPr>
          <w:p w14:paraId="5B189B6B" w14:textId="77777777" w:rsidR="00430016" w:rsidRPr="00EE3251" w:rsidRDefault="00430016" w:rsidP="005B09C5">
            <w:pPr>
              <w:widowControl/>
              <w:adjustRightInd/>
              <w:spacing w:line="240" w:lineRule="auto"/>
              <w:textAlignment w:val="auto"/>
            </w:pPr>
          </w:p>
        </w:tc>
      </w:tr>
      <w:tr w:rsidR="00430016" w:rsidRPr="00EE3251" w14:paraId="45DBF7F7" w14:textId="77777777" w:rsidTr="00F0430C">
        <w:trPr>
          <w:trHeight w:val="399"/>
        </w:trPr>
        <w:tc>
          <w:tcPr>
            <w:tcW w:w="2481" w:type="dxa"/>
            <w:tcBorders>
              <w:top w:val="nil"/>
              <w:left w:val="single" w:sz="8" w:space="0" w:color="auto"/>
              <w:bottom w:val="single" w:sz="4" w:space="0" w:color="auto"/>
              <w:right w:val="single" w:sz="4" w:space="0" w:color="auto"/>
            </w:tcBorders>
            <w:shd w:val="clear" w:color="auto" w:fill="auto"/>
            <w:noWrap/>
            <w:hideMark/>
          </w:tcPr>
          <w:p w14:paraId="14FE38C4" w14:textId="0C91188A" w:rsidR="00430016" w:rsidRPr="00EE3251" w:rsidRDefault="00430016" w:rsidP="005B09C5">
            <w:pPr>
              <w:widowControl/>
            </w:pPr>
            <w:r w:rsidRPr="00A27BA7">
              <w:rPr>
                <w:rFonts w:hint="eastAsia"/>
              </w:rPr>
              <w:t>攝像頭模組</w:t>
            </w:r>
          </w:p>
        </w:tc>
        <w:tc>
          <w:tcPr>
            <w:tcW w:w="557" w:type="dxa"/>
            <w:tcBorders>
              <w:top w:val="nil"/>
              <w:left w:val="nil"/>
              <w:bottom w:val="single" w:sz="4" w:space="0" w:color="auto"/>
              <w:right w:val="single" w:sz="2" w:space="0" w:color="auto"/>
            </w:tcBorders>
            <w:shd w:val="clear" w:color="auto" w:fill="auto"/>
            <w:noWrap/>
            <w:hideMark/>
          </w:tcPr>
          <w:p w14:paraId="77D46A9A" w14:textId="512B71E0" w:rsidR="00430016" w:rsidRPr="00EE3251" w:rsidRDefault="00430016" w:rsidP="005B09C5">
            <w:pPr>
              <w:widowControl/>
              <w:jc w:val="center"/>
            </w:pPr>
            <w:r w:rsidRPr="00A27BA7">
              <w:rPr>
                <w:rFonts w:hint="eastAsia"/>
              </w:rPr>
              <w:t>組</w:t>
            </w:r>
          </w:p>
        </w:tc>
        <w:tc>
          <w:tcPr>
            <w:tcW w:w="1065" w:type="dxa"/>
            <w:tcBorders>
              <w:top w:val="single" w:sz="2" w:space="0" w:color="auto"/>
              <w:left w:val="single" w:sz="2" w:space="0" w:color="auto"/>
              <w:bottom w:val="single" w:sz="2" w:space="0" w:color="auto"/>
              <w:right w:val="single" w:sz="2" w:space="0" w:color="auto"/>
            </w:tcBorders>
          </w:tcPr>
          <w:p w14:paraId="2B0A8704" w14:textId="7C429D4E" w:rsidR="00430016" w:rsidRPr="00EE3251" w:rsidRDefault="00430016" w:rsidP="005B09C5">
            <w:pPr>
              <w:widowControl/>
              <w:jc w:val="center"/>
            </w:pPr>
            <w:r w:rsidRPr="00A27BA7">
              <w:rPr>
                <w:rFonts w:hint="eastAsia"/>
              </w:rPr>
              <w:t xml:space="preserve">0 </w:t>
            </w:r>
          </w:p>
        </w:tc>
        <w:tc>
          <w:tcPr>
            <w:tcW w:w="1065" w:type="dxa"/>
            <w:tcBorders>
              <w:top w:val="nil"/>
              <w:left w:val="single" w:sz="2" w:space="0" w:color="auto"/>
              <w:bottom w:val="single" w:sz="4" w:space="0" w:color="auto"/>
              <w:right w:val="single" w:sz="4" w:space="0" w:color="auto"/>
            </w:tcBorders>
            <w:shd w:val="clear" w:color="auto" w:fill="auto"/>
            <w:noWrap/>
            <w:hideMark/>
          </w:tcPr>
          <w:p w14:paraId="4DEA5BAD" w14:textId="7AF49CF8" w:rsidR="00430016" w:rsidRPr="00EE3251" w:rsidRDefault="00430016" w:rsidP="005B09C5">
            <w:pPr>
              <w:widowControl/>
              <w:jc w:val="center"/>
            </w:pPr>
            <w:r w:rsidRPr="00A27BA7">
              <w:rPr>
                <w:rFonts w:hint="eastAsia"/>
              </w:rPr>
              <w:t xml:space="preserve">150 </w:t>
            </w:r>
          </w:p>
        </w:tc>
        <w:tc>
          <w:tcPr>
            <w:tcW w:w="1065" w:type="dxa"/>
            <w:tcBorders>
              <w:top w:val="nil"/>
              <w:left w:val="nil"/>
              <w:bottom w:val="single" w:sz="4" w:space="0" w:color="auto"/>
              <w:right w:val="single" w:sz="4" w:space="0" w:color="auto"/>
            </w:tcBorders>
            <w:shd w:val="clear" w:color="auto" w:fill="auto"/>
            <w:noWrap/>
            <w:hideMark/>
          </w:tcPr>
          <w:p w14:paraId="32CBD0AB" w14:textId="70BCF653" w:rsidR="00430016" w:rsidRPr="00EE3251" w:rsidRDefault="00430016" w:rsidP="005B09C5">
            <w:pPr>
              <w:widowControl/>
              <w:jc w:val="center"/>
            </w:pPr>
            <w:r w:rsidRPr="00A27BA7">
              <w:rPr>
                <w:rFonts w:hint="eastAsia"/>
              </w:rPr>
              <w:t xml:space="preserve">100 </w:t>
            </w:r>
          </w:p>
        </w:tc>
        <w:tc>
          <w:tcPr>
            <w:tcW w:w="1066" w:type="dxa"/>
            <w:tcBorders>
              <w:top w:val="nil"/>
              <w:left w:val="nil"/>
              <w:bottom w:val="single" w:sz="4" w:space="0" w:color="auto"/>
              <w:right w:val="single" w:sz="4" w:space="0" w:color="auto"/>
            </w:tcBorders>
            <w:shd w:val="clear" w:color="auto" w:fill="auto"/>
            <w:noWrap/>
            <w:hideMark/>
          </w:tcPr>
          <w:p w14:paraId="5010FB46" w14:textId="4A85E422" w:rsidR="00430016" w:rsidRPr="00EE3251" w:rsidRDefault="00430016" w:rsidP="005B09C5">
            <w:pPr>
              <w:widowControl/>
              <w:jc w:val="center"/>
            </w:pPr>
            <w:r w:rsidRPr="00A27BA7">
              <w:rPr>
                <w:rFonts w:hint="eastAsia"/>
              </w:rPr>
              <w:t xml:space="preserve">250 </w:t>
            </w:r>
          </w:p>
        </w:tc>
        <w:tc>
          <w:tcPr>
            <w:tcW w:w="1560" w:type="dxa"/>
            <w:tcBorders>
              <w:top w:val="nil"/>
              <w:left w:val="nil"/>
              <w:bottom w:val="single" w:sz="4" w:space="0" w:color="auto"/>
              <w:right w:val="single" w:sz="2" w:space="0" w:color="auto"/>
            </w:tcBorders>
            <w:shd w:val="clear" w:color="auto" w:fill="auto"/>
            <w:noWrap/>
            <w:hideMark/>
          </w:tcPr>
          <w:p w14:paraId="1630EA75" w14:textId="15E755B9" w:rsidR="00430016" w:rsidRPr="00EE3251" w:rsidRDefault="00430016" w:rsidP="005B09C5">
            <w:pPr>
              <w:widowControl/>
              <w:jc w:val="center"/>
            </w:pPr>
            <w:r w:rsidRPr="00A27BA7">
              <w:rPr>
                <w:rFonts w:hint="eastAsia"/>
              </w:rPr>
              <w:t xml:space="preserve">5 </w:t>
            </w:r>
          </w:p>
        </w:tc>
        <w:tc>
          <w:tcPr>
            <w:tcW w:w="1240" w:type="dxa"/>
            <w:tcBorders>
              <w:top w:val="single" w:sz="2" w:space="0" w:color="auto"/>
              <w:left w:val="single" w:sz="2" w:space="0" w:color="auto"/>
              <w:bottom w:val="single" w:sz="2" w:space="0" w:color="auto"/>
              <w:right w:val="single" w:sz="2" w:space="0" w:color="auto"/>
            </w:tcBorders>
          </w:tcPr>
          <w:p w14:paraId="6D9F35A9" w14:textId="5FF9277A" w:rsidR="00430016" w:rsidRPr="00EE3251" w:rsidRDefault="00430016" w:rsidP="005B09C5">
            <w:pPr>
              <w:widowControl/>
              <w:jc w:val="right"/>
            </w:pPr>
            <w:r w:rsidRPr="00A27BA7">
              <w:rPr>
                <w:rFonts w:hint="eastAsia"/>
              </w:rPr>
              <w:t xml:space="preserve">0 </w:t>
            </w:r>
          </w:p>
        </w:tc>
        <w:tc>
          <w:tcPr>
            <w:tcW w:w="1240" w:type="dxa"/>
            <w:tcBorders>
              <w:top w:val="single" w:sz="2" w:space="0" w:color="auto"/>
              <w:left w:val="single" w:sz="2" w:space="0" w:color="auto"/>
              <w:bottom w:val="single" w:sz="2" w:space="0" w:color="auto"/>
              <w:right w:val="single" w:sz="2" w:space="0" w:color="auto"/>
            </w:tcBorders>
            <w:shd w:val="clear" w:color="auto" w:fill="auto"/>
            <w:noWrap/>
            <w:hideMark/>
          </w:tcPr>
          <w:p w14:paraId="0FDA8637" w14:textId="7DB8A2F2" w:rsidR="00430016" w:rsidRPr="00EE3251" w:rsidRDefault="00430016" w:rsidP="005B09C5">
            <w:pPr>
              <w:widowControl/>
              <w:jc w:val="right"/>
            </w:pPr>
            <w:r w:rsidRPr="00A27BA7">
              <w:rPr>
                <w:rFonts w:hint="eastAsia"/>
              </w:rPr>
              <w:t xml:space="preserve">750 </w:t>
            </w:r>
          </w:p>
        </w:tc>
        <w:tc>
          <w:tcPr>
            <w:tcW w:w="1240" w:type="dxa"/>
            <w:tcBorders>
              <w:top w:val="nil"/>
              <w:left w:val="single" w:sz="2" w:space="0" w:color="auto"/>
              <w:bottom w:val="single" w:sz="4" w:space="0" w:color="auto"/>
              <w:right w:val="single" w:sz="4" w:space="0" w:color="auto"/>
            </w:tcBorders>
            <w:shd w:val="clear" w:color="auto" w:fill="auto"/>
            <w:noWrap/>
            <w:hideMark/>
          </w:tcPr>
          <w:p w14:paraId="4D5B9C29" w14:textId="2F38BB4D" w:rsidR="00430016" w:rsidRPr="00EE3251" w:rsidRDefault="00430016" w:rsidP="005B09C5">
            <w:pPr>
              <w:widowControl/>
              <w:jc w:val="right"/>
            </w:pPr>
            <w:r w:rsidRPr="00A27BA7">
              <w:rPr>
                <w:rFonts w:hint="eastAsia"/>
              </w:rPr>
              <w:t xml:space="preserve">500 </w:t>
            </w:r>
          </w:p>
        </w:tc>
        <w:tc>
          <w:tcPr>
            <w:tcW w:w="1241" w:type="dxa"/>
            <w:tcBorders>
              <w:top w:val="nil"/>
              <w:left w:val="nil"/>
              <w:bottom w:val="single" w:sz="4" w:space="0" w:color="auto"/>
              <w:right w:val="single" w:sz="4" w:space="0" w:color="auto"/>
            </w:tcBorders>
            <w:shd w:val="clear" w:color="auto" w:fill="auto"/>
            <w:noWrap/>
            <w:hideMark/>
          </w:tcPr>
          <w:p w14:paraId="4E82A2DE" w14:textId="0C8A64C8" w:rsidR="00430016" w:rsidRPr="00EE3251" w:rsidRDefault="00430016" w:rsidP="005B09C5">
            <w:pPr>
              <w:widowControl/>
              <w:jc w:val="right"/>
            </w:pPr>
            <w:r w:rsidRPr="00A27BA7">
              <w:rPr>
                <w:rFonts w:hint="eastAsia"/>
              </w:rPr>
              <w:t xml:space="preserve">1,250 </w:t>
            </w:r>
          </w:p>
        </w:tc>
        <w:tc>
          <w:tcPr>
            <w:tcW w:w="1065" w:type="dxa"/>
            <w:tcBorders>
              <w:top w:val="single" w:sz="4" w:space="0" w:color="auto"/>
              <w:left w:val="nil"/>
              <w:bottom w:val="single" w:sz="4" w:space="0" w:color="auto"/>
              <w:right w:val="single" w:sz="8" w:space="0" w:color="auto"/>
            </w:tcBorders>
            <w:shd w:val="clear" w:color="auto" w:fill="auto"/>
            <w:noWrap/>
            <w:hideMark/>
          </w:tcPr>
          <w:p w14:paraId="04AEED8D" w14:textId="3448FE1C" w:rsidR="00430016" w:rsidRPr="00EE3251" w:rsidRDefault="00430016" w:rsidP="005B09C5">
            <w:pPr>
              <w:widowControl/>
            </w:pPr>
            <w:r w:rsidRPr="00A27BA7">
              <w:rPr>
                <w:rFonts w:hint="eastAsia"/>
              </w:rPr>
              <w:t>影像擷取鏡頭</w:t>
            </w:r>
          </w:p>
        </w:tc>
      </w:tr>
      <w:tr w:rsidR="00430016" w:rsidRPr="00EE3251" w14:paraId="465C5B51" w14:textId="77777777" w:rsidTr="00F0430C">
        <w:trPr>
          <w:trHeight w:val="399"/>
        </w:trPr>
        <w:tc>
          <w:tcPr>
            <w:tcW w:w="2481" w:type="dxa"/>
            <w:tcBorders>
              <w:top w:val="nil"/>
              <w:left w:val="single" w:sz="8" w:space="0" w:color="auto"/>
              <w:bottom w:val="single" w:sz="4" w:space="0" w:color="auto"/>
              <w:right w:val="single" w:sz="4" w:space="0" w:color="auto"/>
            </w:tcBorders>
            <w:shd w:val="clear" w:color="auto" w:fill="auto"/>
            <w:noWrap/>
            <w:hideMark/>
          </w:tcPr>
          <w:p w14:paraId="22C48BFC" w14:textId="6A2F9685" w:rsidR="00430016" w:rsidRPr="00EE3251" w:rsidRDefault="00430016" w:rsidP="005B09C5">
            <w:pPr>
              <w:widowControl/>
            </w:pPr>
            <w:r w:rsidRPr="00A27BA7">
              <w:rPr>
                <w:rFonts w:hint="eastAsia"/>
              </w:rPr>
              <w:t xml:space="preserve">AI </w:t>
            </w:r>
            <w:r w:rsidRPr="00A27BA7">
              <w:rPr>
                <w:rFonts w:hint="eastAsia"/>
              </w:rPr>
              <w:t>晶片模組</w:t>
            </w:r>
          </w:p>
        </w:tc>
        <w:tc>
          <w:tcPr>
            <w:tcW w:w="557" w:type="dxa"/>
            <w:tcBorders>
              <w:top w:val="nil"/>
              <w:left w:val="nil"/>
              <w:bottom w:val="single" w:sz="4" w:space="0" w:color="auto"/>
              <w:right w:val="single" w:sz="2" w:space="0" w:color="auto"/>
            </w:tcBorders>
            <w:shd w:val="clear" w:color="auto" w:fill="auto"/>
            <w:noWrap/>
            <w:hideMark/>
          </w:tcPr>
          <w:p w14:paraId="693B006F" w14:textId="4144617E" w:rsidR="00430016" w:rsidRPr="00EE3251" w:rsidRDefault="00430016" w:rsidP="005B09C5">
            <w:pPr>
              <w:widowControl/>
              <w:jc w:val="center"/>
            </w:pPr>
            <w:r w:rsidRPr="00A27BA7">
              <w:rPr>
                <w:rFonts w:hint="eastAsia"/>
              </w:rPr>
              <w:t>組</w:t>
            </w:r>
          </w:p>
        </w:tc>
        <w:tc>
          <w:tcPr>
            <w:tcW w:w="1065" w:type="dxa"/>
            <w:tcBorders>
              <w:top w:val="single" w:sz="2" w:space="0" w:color="auto"/>
              <w:left w:val="single" w:sz="2" w:space="0" w:color="auto"/>
              <w:bottom w:val="single" w:sz="2" w:space="0" w:color="auto"/>
              <w:right w:val="single" w:sz="2" w:space="0" w:color="auto"/>
            </w:tcBorders>
          </w:tcPr>
          <w:p w14:paraId="178CA3E1" w14:textId="45896765" w:rsidR="00430016" w:rsidRPr="00EE3251" w:rsidRDefault="00430016" w:rsidP="005B09C5">
            <w:pPr>
              <w:widowControl/>
              <w:jc w:val="center"/>
            </w:pPr>
            <w:r w:rsidRPr="00A27BA7">
              <w:rPr>
                <w:rFonts w:hint="eastAsia"/>
              </w:rPr>
              <w:t xml:space="preserve">0 </w:t>
            </w:r>
          </w:p>
        </w:tc>
        <w:tc>
          <w:tcPr>
            <w:tcW w:w="1065" w:type="dxa"/>
            <w:tcBorders>
              <w:top w:val="nil"/>
              <w:left w:val="single" w:sz="2" w:space="0" w:color="auto"/>
              <w:bottom w:val="single" w:sz="4" w:space="0" w:color="auto"/>
              <w:right w:val="single" w:sz="4" w:space="0" w:color="auto"/>
            </w:tcBorders>
            <w:shd w:val="clear" w:color="auto" w:fill="auto"/>
            <w:noWrap/>
            <w:hideMark/>
          </w:tcPr>
          <w:p w14:paraId="0977A464" w14:textId="00164D45" w:rsidR="00430016" w:rsidRPr="00EE3251" w:rsidRDefault="00430016" w:rsidP="005B09C5">
            <w:pPr>
              <w:widowControl/>
              <w:jc w:val="center"/>
            </w:pPr>
            <w:r w:rsidRPr="00A27BA7">
              <w:rPr>
                <w:rFonts w:hint="eastAsia"/>
              </w:rPr>
              <w:t xml:space="preserve">150 </w:t>
            </w:r>
          </w:p>
        </w:tc>
        <w:tc>
          <w:tcPr>
            <w:tcW w:w="1065" w:type="dxa"/>
            <w:tcBorders>
              <w:top w:val="nil"/>
              <w:left w:val="nil"/>
              <w:bottom w:val="single" w:sz="4" w:space="0" w:color="auto"/>
              <w:right w:val="single" w:sz="4" w:space="0" w:color="auto"/>
            </w:tcBorders>
            <w:shd w:val="clear" w:color="auto" w:fill="auto"/>
            <w:noWrap/>
            <w:hideMark/>
          </w:tcPr>
          <w:p w14:paraId="4DEA45E7" w14:textId="597A3B9E" w:rsidR="00430016" w:rsidRPr="00EE3251" w:rsidRDefault="00430016" w:rsidP="005B09C5">
            <w:pPr>
              <w:widowControl/>
              <w:jc w:val="center"/>
            </w:pPr>
            <w:r w:rsidRPr="00A27BA7">
              <w:rPr>
                <w:rFonts w:hint="eastAsia"/>
              </w:rPr>
              <w:t xml:space="preserve">100 </w:t>
            </w:r>
          </w:p>
        </w:tc>
        <w:tc>
          <w:tcPr>
            <w:tcW w:w="1066" w:type="dxa"/>
            <w:tcBorders>
              <w:top w:val="nil"/>
              <w:left w:val="nil"/>
              <w:bottom w:val="single" w:sz="4" w:space="0" w:color="auto"/>
              <w:right w:val="single" w:sz="4" w:space="0" w:color="auto"/>
            </w:tcBorders>
            <w:shd w:val="clear" w:color="auto" w:fill="auto"/>
            <w:noWrap/>
            <w:hideMark/>
          </w:tcPr>
          <w:p w14:paraId="2F8883E3" w14:textId="673CD035" w:rsidR="00430016" w:rsidRPr="00EE3251" w:rsidRDefault="00430016" w:rsidP="005B09C5">
            <w:pPr>
              <w:widowControl/>
              <w:jc w:val="center"/>
            </w:pPr>
            <w:r w:rsidRPr="00A27BA7">
              <w:rPr>
                <w:rFonts w:hint="eastAsia"/>
              </w:rPr>
              <w:t xml:space="preserve">250 </w:t>
            </w:r>
          </w:p>
        </w:tc>
        <w:tc>
          <w:tcPr>
            <w:tcW w:w="1560" w:type="dxa"/>
            <w:tcBorders>
              <w:top w:val="nil"/>
              <w:left w:val="nil"/>
              <w:bottom w:val="single" w:sz="4" w:space="0" w:color="auto"/>
              <w:right w:val="single" w:sz="2" w:space="0" w:color="auto"/>
            </w:tcBorders>
            <w:shd w:val="clear" w:color="auto" w:fill="auto"/>
            <w:noWrap/>
            <w:hideMark/>
          </w:tcPr>
          <w:p w14:paraId="2338748F" w14:textId="31B27878" w:rsidR="00430016" w:rsidRPr="00EE3251" w:rsidRDefault="00430016" w:rsidP="005B09C5">
            <w:pPr>
              <w:widowControl/>
              <w:jc w:val="center"/>
            </w:pPr>
            <w:r w:rsidRPr="00A27BA7">
              <w:rPr>
                <w:rFonts w:hint="eastAsia"/>
              </w:rPr>
              <w:t xml:space="preserve">3.7 </w:t>
            </w:r>
          </w:p>
        </w:tc>
        <w:tc>
          <w:tcPr>
            <w:tcW w:w="1240" w:type="dxa"/>
            <w:tcBorders>
              <w:top w:val="single" w:sz="2" w:space="0" w:color="auto"/>
              <w:left w:val="single" w:sz="2" w:space="0" w:color="auto"/>
              <w:bottom w:val="single" w:sz="2" w:space="0" w:color="auto"/>
              <w:right w:val="single" w:sz="2" w:space="0" w:color="auto"/>
            </w:tcBorders>
          </w:tcPr>
          <w:p w14:paraId="47DC444D" w14:textId="590308DB" w:rsidR="00430016" w:rsidRPr="00EE3251" w:rsidRDefault="00430016" w:rsidP="005B09C5">
            <w:pPr>
              <w:widowControl/>
              <w:jc w:val="right"/>
            </w:pPr>
            <w:r w:rsidRPr="00A27BA7">
              <w:rPr>
                <w:rFonts w:hint="eastAsia"/>
              </w:rPr>
              <w:t xml:space="preserve">0 </w:t>
            </w:r>
          </w:p>
        </w:tc>
        <w:tc>
          <w:tcPr>
            <w:tcW w:w="1240" w:type="dxa"/>
            <w:tcBorders>
              <w:top w:val="single" w:sz="2" w:space="0" w:color="auto"/>
              <w:left w:val="single" w:sz="2" w:space="0" w:color="auto"/>
              <w:bottom w:val="single" w:sz="2" w:space="0" w:color="auto"/>
              <w:right w:val="single" w:sz="2" w:space="0" w:color="auto"/>
            </w:tcBorders>
            <w:shd w:val="clear" w:color="auto" w:fill="auto"/>
            <w:noWrap/>
            <w:hideMark/>
          </w:tcPr>
          <w:p w14:paraId="68351A35" w14:textId="5D891D41" w:rsidR="00430016" w:rsidRPr="00EE3251" w:rsidRDefault="00430016" w:rsidP="005B09C5">
            <w:pPr>
              <w:widowControl/>
              <w:jc w:val="right"/>
            </w:pPr>
            <w:r w:rsidRPr="00A27BA7">
              <w:rPr>
                <w:rFonts w:hint="eastAsia"/>
              </w:rPr>
              <w:t xml:space="preserve">555 </w:t>
            </w:r>
          </w:p>
        </w:tc>
        <w:tc>
          <w:tcPr>
            <w:tcW w:w="1240" w:type="dxa"/>
            <w:tcBorders>
              <w:top w:val="nil"/>
              <w:left w:val="single" w:sz="2" w:space="0" w:color="auto"/>
              <w:bottom w:val="single" w:sz="4" w:space="0" w:color="auto"/>
              <w:right w:val="single" w:sz="4" w:space="0" w:color="auto"/>
            </w:tcBorders>
            <w:shd w:val="clear" w:color="auto" w:fill="auto"/>
            <w:noWrap/>
            <w:hideMark/>
          </w:tcPr>
          <w:p w14:paraId="583B5418" w14:textId="1ECD25C6" w:rsidR="00430016" w:rsidRPr="00EE3251" w:rsidRDefault="00430016" w:rsidP="005B09C5">
            <w:pPr>
              <w:widowControl/>
              <w:jc w:val="right"/>
            </w:pPr>
            <w:r w:rsidRPr="00A27BA7">
              <w:rPr>
                <w:rFonts w:hint="eastAsia"/>
              </w:rPr>
              <w:t xml:space="preserve">370 </w:t>
            </w:r>
          </w:p>
        </w:tc>
        <w:tc>
          <w:tcPr>
            <w:tcW w:w="1241" w:type="dxa"/>
            <w:tcBorders>
              <w:top w:val="nil"/>
              <w:left w:val="nil"/>
              <w:bottom w:val="single" w:sz="4" w:space="0" w:color="auto"/>
              <w:right w:val="single" w:sz="4" w:space="0" w:color="auto"/>
            </w:tcBorders>
            <w:shd w:val="clear" w:color="auto" w:fill="auto"/>
            <w:noWrap/>
            <w:hideMark/>
          </w:tcPr>
          <w:p w14:paraId="77160BAF" w14:textId="0648060E" w:rsidR="00430016" w:rsidRPr="00EE3251" w:rsidRDefault="00430016" w:rsidP="005B09C5">
            <w:pPr>
              <w:widowControl/>
              <w:jc w:val="right"/>
            </w:pPr>
            <w:r w:rsidRPr="00A27BA7">
              <w:rPr>
                <w:rFonts w:hint="eastAsia"/>
              </w:rPr>
              <w:t xml:space="preserve">925 </w:t>
            </w:r>
          </w:p>
        </w:tc>
        <w:tc>
          <w:tcPr>
            <w:tcW w:w="1065" w:type="dxa"/>
            <w:tcBorders>
              <w:top w:val="single" w:sz="4" w:space="0" w:color="auto"/>
              <w:left w:val="nil"/>
              <w:bottom w:val="single" w:sz="4" w:space="0" w:color="auto"/>
              <w:right w:val="single" w:sz="8" w:space="0" w:color="auto"/>
            </w:tcBorders>
            <w:shd w:val="clear" w:color="auto" w:fill="auto"/>
            <w:noWrap/>
            <w:hideMark/>
          </w:tcPr>
          <w:p w14:paraId="23CB3927" w14:textId="141CF8C4" w:rsidR="00430016" w:rsidRPr="00EE3251" w:rsidRDefault="00430016" w:rsidP="005B09C5">
            <w:pPr>
              <w:widowControl/>
            </w:pPr>
            <w:r w:rsidRPr="00A27BA7">
              <w:rPr>
                <w:rFonts w:hint="eastAsia"/>
              </w:rPr>
              <w:t>攝影機運算模組</w:t>
            </w:r>
          </w:p>
        </w:tc>
      </w:tr>
      <w:tr w:rsidR="00430016" w:rsidRPr="00EE3251" w14:paraId="2AD01D11" w14:textId="77777777" w:rsidTr="00F0430C">
        <w:trPr>
          <w:trHeight w:val="399"/>
        </w:trPr>
        <w:tc>
          <w:tcPr>
            <w:tcW w:w="2481" w:type="dxa"/>
            <w:tcBorders>
              <w:top w:val="nil"/>
              <w:left w:val="single" w:sz="8" w:space="0" w:color="auto"/>
              <w:bottom w:val="single" w:sz="4" w:space="0" w:color="auto"/>
              <w:right w:val="single" w:sz="4" w:space="0" w:color="auto"/>
            </w:tcBorders>
            <w:shd w:val="clear" w:color="auto" w:fill="auto"/>
            <w:noWrap/>
          </w:tcPr>
          <w:p w14:paraId="60281D92" w14:textId="64D46C62" w:rsidR="00430016" w:rsidRPr="00ED2DB1" w:rsidRDefault="00F0430C" w:rsidP="005B09C5">
            <w:pPr>
              <w:widowControl/>
              <w:rPr>
                <w:color w:val="000000" w:themeColor="text1"/>
              </w:rPr>
            </w:pPr>
            <w:r>
              <w:rPr>
                <w:rFonts w:hint="eastAsia"/>
              </w:rPr>
              <w:t>Touch Panel LCD</w:t>
            </w:r>
            <w:r w:rsidR="00430016" w:rsidRPr="00A27BA7">
              <w:rPr>
                <w:rFonts w:hint="eastAsia"/>
              </w:rPr>
              <w:t>模組</w:t>
            </w:r>
          </w:p>
        </w:tc>
        <w:tc>
          <w:tcPr>
            <w:tcW w:w="557" w:type="dxa"/>
            <w:tcBorders>
              <w:top w:val="nil"/>
              <w:left w:val="nil"/>
              <w:bottom w:val="single" w:sz="4" w:space="0" w:color="auto"/>
              <w:right w:val="single" w:sz="2" w:space="0" w:color="auto"/>
            </w:tcBorders>
            <w:shd w:val="clear" w:color="auto" w:fill="auto"/>
            <w:noWrap/>
          </w:tcPr>
          <w:p w14:paraId="7E03607F" w14:textId="2FB89D68" w:rsidR="00430016" w:rsidRPr="00ED2DB1" w:rsidRDefault="00430016" w:rsidP="005B09C5">
            <w:pPr>
              <w:widowControl/>
              <w:jc w:val="center"/>
              <w:rPr>
                <w:color w:val="000000" w:themeColor="text1"/>
              </w:rPr>
            </w:pPr>
            <w:r w:rsidRPr="00A27BA7">
              <w:rPr>
                <w:rFonts w:hint="eastAsia"/>
              </w:rPr>
              <w:t>組</w:t>
            </w:r>
          </w:p>
        </w:tc>
        <w:tc>
          <w:tcPr>
            <w:tcW w:w="1065" w:type="dxa"/>
            <w:tcBorders>
              <w:top w:val="single" w:sz="2" w:space="0" w:color="auto"/>
              <w:left w:val="single" w:sz="2" w:space="0" w:color="auto"/>
              <w:bottom w:val="single" w:sz="2" w:space="0" w:color="auto"/>
              <w:right w:val="single" w:sz="2" w:space="0" w:color="auto"/>
            </w:tcBorders>
            <w:shd w:val="clear" w:color="auto" w:fill="auto"/>
          </w:tcPr>
          <w:p w14:paraId="6299EF01" w14:textId="111A7C9B" w:rsidR="00430016" w:rsidRPr="00ED2DB1" w:rsidRDefault="00430016" w:rsidP="005B09C5">
            <w:pPr>
              <w:widowControl/>
              <w:jc w:val="center"/>
              <w:rPr>
                <w:color w:val="000000" w:themeColor="text1"/>
              </w:rPr>
            </w:pPr>
            <w:r w:rsidRPr="00A27BA7">
              <w:rPr>
                <w:rFonts w:hint="eastAsia"/>
              </w:rPr>
              <w:t xml:space="preserve">0 </w:t>
            </w:r>
          </w:p>
        </w:tc>
        <w:tc>
          <w:tcPr>
            <w:tcW w:w="1065" w:type="dxa"/>
            <w:tcBorders>
              <w:top w:val="nil"/>
              <w:left w:val="single" w:sz="2" w:space="0" w:color="auto"/>
              <w:bottom w:val="single" w:sz="4" w:space="0" w:color="auto"/>
              <w:right w:val="single" w:sz="4" w:space="0" w:color="auto"/>
            </w:tcBorders>
            <w:shd w:val="clear" w:color="auto" w:fill="auto"/>
            <w:noWrap/>
          </w:tcPr>
          <w:p w14:paraId="4672F7C4" w14:textId="4B084DD7" w:rsidR="00430016" w:rsidRPr="00ED2DB1" w:rsidRDefault="00430016" w:rsidP="005B09C5">
            <w:pPr>
              <w:widowControl/>
              <w:jc w:val="center"/>
              <w:rPr>
                <w:color w:val="000000" w:themeColor="text1"/>
              </w:rPr>
            </w:pPr>
            <w:r w:rsidRPr="00A27BA7">
              <w:rPr>
                <w:rFonts w:hint="eastAsia"/>
              </w:rPr>
              <w:t xml:space="preserve">150 </w:t>
            </w:r>
          </w:p>
        </w:tc>
        <w:tc>
          <w:tcPr>
            <w:tcW w:w="1065" w:type="dxa"/>
            <w:tcBorders>
              <w:top w:val="nil"/>
              <w:left w:val="nil"/>
              <w:bottom w:val="single" w:sz="4" w:space="0" w:color="auto"/>
              <w:right w:val="single" w:sz="4" w:space="0" w:color="auto"/>
            </w:tcBorders>
            <w:shd w:val="clear" w:color="auto" w:fill="auto"/>
            <w:noWrap/>
          </w:tcPr>
          <w:p w14:paraId="43980474" w14:textId="270C67C1" w:rsidR="00430016" w:rsidRPr="00ED2DB1" w:rsidRDefault="00430016" w:rsidP="005B09C5">
            <w:pPr>
              <w:widowControl/>
              <w:jc w:val="center"/>
              <w:rPr>
                <w:color w:val="000000" w:themeColor="text1"/>
              </w:rPr>
            </w:pPr>
            <w:r w:rsidRPr="00A27BA7">
              <w:rPr>
                <w:rFonts w:hint="eastAsia"/>
              </w:rPr>
              <w:t xml:space="preserve">100 </w:t>
            </w:r>
          </w:p>
        </w:tc>
        <w:tc>
          <w:tcPr>
            <w:tcW w:w="1066" w:type="dxa"/>
            <w:tcBorders>
              <w:top w:val="nil"/>
              <w:left w:val="nil"/>
              <w:bottom w:val="single" w:sz="4" w:space="0" w:color="auto"/>
              <w:right w:val="single" w:sz="4" w:space="0" w:color="auto"/>
            </w:tcBorders>
            <w:shd w:val="clear" w:color="auto" w:fill="auto"/>
            <w:noWrap/>
          </w:tcPr>
          <w:p w14:paraId="39EF9F59" w14:textId="530858FB" w:rsidR="00430016" w:rsidRPr="00ED2DB1" w:rsidRDefault="00430016" w:rsidP="005B09C5">
            <w:pPr>
              <w:widowControl/>
              <w:jc w:val="center"/>
              <w:rPr>
                <w:color w:val="000000" w:themeColor="text1"/>
              </w:rPr>
            </w:pPr>
            <w:r w:rsidRPr="00A27BA7">
              <w:rPr>
                <w:rFonts w:hint="eastAsia"/>
              </w:rPr>
              <w:t xml:space="preserve">250 </w:t>
            </w:r>
          </w:p>
        </w:tc>
        <w:tc>
          <w:tcPr>
            <w:tcW w:w="1560" w:type="dxa"/>
            <w:tcBorders>
              <w:top w:val="nil"/>
              <w:left w:val="nil"/>
              <w:bottom w:val="single" w:sz="4" w:space="0" w:color="auto"/>
              <w:right w:val="single" w:sz="2" w:space="0" w:color="auto"/>
            </w:tcBorders>
            <w:shd w:val="clear" w:color="auto" w:fill="auto"/>
            <w:noWrap/>
          </w:tcPr>
          <w:p w14:paraId="38C0DE91" w14:textId="7D3023BC" w:rsidR="00430016" w:rsidRPr="00ED2DB1" w:rsidRDefault="00430016" w:rsidP="005B09C5">
            <w:pPr>
              <w:widowControl/>
              <w:jc w:val="center"/>
              <w:rPr>
                <w:color w:val="000000" w:themeColor="text1"/>
              </w:rPr>
            </w:pPr>
            <w:r w:rsidRPr="00A27BA7">
              <w:rPr>
                <w:rFonts w:hint="eastAsia"/>
              </w:rPr>
              <w:t xml:space="preserve">2.4 </w:t>
            </w:r>
          </w:p>
        </w:tc>
        <w:tc>
          <w:tcPr>
            <w:tcW w:w="1240" w:type="dxa"/>
            <w:tcBorders>
              <w:top w:val="single" w:sz="2" w:space="0" w:color="auto"/>
              <w:left w:val="single" w:sz="2" w:space="0" w:color="auto"/>
              <w:bottom w:val="single" w:sz="2" w:space="0" w:color="auto"/>
              <w:right w:val="single" w:sz="2" w:space="0" w:color="auto"/>
            </w:tcBorders>
            <w:shd w:val="clear" w:color="auto" w:fill="auto"/>
          </w:tcPr>
          <w:p w14:paraId="5A273438" w14:textId="07B568CD" w:rsidR="00430016" w:rsidRPr="00ED2DB1" w:rsidRDefault="00430016" w:rsidP="005B09C5">
            <w:pPr>
              <w:widowControl/>
              <w:jc w:val="right"/>
              <w:rPr>
                <w:color w:val="000000" w:themeColor="text1"/>
              </w:rPr>
            </w:pPr>
            <w:r w:rsidRPr="00A27BA7">
              <w:rPr>
                <w:rFonts w:hint="eastAsia"/>
              </w:rPr>
              <w:t xml:space="preserve">0 </w:t>
            </w:r>
          </w:p>
        </w:tc>
        <w:tc>
          <w:tcPr>
            <w:tcW w:w="1240" w:type="dxa"/>
            <w:tcBorders>
              <w:top w:val="single" w:sz="2" w:space="0" w:color="auto"/>
              <w:left w:val="single" w:sz="2" w:space="0" w:color="auto"/>
              <w:bottom w:val="single" w:sz="2" w:space="0" w:color="auto"/>
              <w:right w:val="single" w:sz="2" w:space="0" w:color="auto"/>
            </w:tcBorders>
            <w:shd w:val="clear" w:color="auto" w:fill="auto"/>
            <w:noWrap/>
          </w:tcPr>
          <w:p w14:paraId="2D0B367D" w14:textId="000417F6" w:rsidR="00430016" w:rsidRPr="00ED2DB1" w:rsidRDefault="00430016" w:rsidP="005B09C5">
            <w:pPr>
              <w:widowControl/>
              <w:jc w:val="right"/>
              <w:rPr>
                <w:color w:val="000000" w:themeColor="text1"/>
              </w:rPr>
            </w:pPr>
            <w:r w:rsidRPr="00A27BA7">
              <w:rPr>
                <w:rFonts w:hint="eastAsia"/>
              </w:rPr>
              <w:t xml:space="preserve">360 </w:t>
            </w:r>
          </w:p>
        </w:tc>
        <w:tc>
          <w:tcPr>
            <w:tcW w:w="1240" w:type="dxa"/>
            <w:tcBorders>
              <w:top w:val="nil"/>
              <w:left w:val="single" w:sz="2" w:space="0" w:color="auto"/>
              <w:bottom w:val="single" w:sz="4" w:space="0" w:color="auto"/>
              <w:right w:val="single" w:sz="4" w:space="0" w:color="auto"/>
            </w:tcBorders>
            <w:shd w:val="clear" w:color="auto" w:fill="auto"/>
            <w:noWrap/>
          </w:tcPr>
          <w:p w14:paraId="223633B3" w14:textId="07EDB896" w:rsidR="00430016" w:rsidRPr="00353F0C" w:rsidRDefault="00430016" w:rsidP="005B09C5">
            <w:pPr>
              <w:widowControl/>
              <w:jc w:val="right"/>
              <w:rPr>
                <w:color w:val="000000" w:themeColor="text1"/>
              </w:rPr>
            </w:pPr>
            <w:r w:rsidRPr="00A27BA7">
              <w:rPr>
                <w:rFonts w:hint="eastAsia"/>
              </w:rPr>
              <w:t xml:space="preserve">240 </w:t>
            </w:r>
          </w:p>
        </w:tc>
        <w:tc>
          <w:tcPr>
            <w:tcW w:w="1241" w:type="dxa"/>
            <w:tcBorders>
              <w:top w:val="nil"/>
              <w:left w:val="nil"/>
              <w:bottom w:val="single" w:sz="4" w:space="0" w:color="auto"/>
              <w:right w:val="single" w:sz="4" w:space="0" w:color="auto"/>
            </w:tcBorders>
            <w:shd w:val="clear" w:color="auto" w:fill="auto"/>
            <w:noWrap/>
          </w:tcPr>
          <w:p w14:paraId="146A2F26" w14:textId="333E8018" w:rsidR="00430016" w:rsidRPr="00353F0C" w:rsidRDefault="00430016" w:rsidP="005B09C5">
            <w:pPr>
              <w:widowControl/>
              <w:jc w:val="right"/>
              <w:rPr>
                <w:color w:val="000000" w:themeColor="text1"/>
              </w:rPr>
            </w:pPr>
            <w:r w:rsidRPr="00A27BA7">
              <w:rPr>
                <w:rFonts w:hint="eastAsia"/>
              </w:rPr>
              <w:t xml:space="preserve">600 </w:t>
            </w:r>
          </w:p>
        </w:tc>
        <w:tc>
          <w:tcPr>
            <w:tcW w:w="1065" w:type="dxa"/>
            <w:tcBorders>
              <w:top w:val="single" w:sz="4" w:space="0" w:color="auto"/>
              <w:left w:val="nil"/>
              <w:bottom w:val="single" w:sz="4" w:space="0" w:color="auto"/>
              <w:right w:val="single" w:sz="8" w:space="0" w:color="auto"/>
            </w:tcBorders>
            <w:shd w:val="clear" w:color="auto" w:fill="auto"/>
            <w:noWrap/>
          </w:tcPr>
          <w:p w14:paraId="489F8578" w14:textId="3E80CD51" w:rsidR="00430016" w:rsidRPr="00ED2DB1" w:rsidRDefault="00430016" w:rsidP="005B09C5">
            <w:pPr>
              <w:widowControl/>
              <w:rPr>
                <w:color w:val="000000" w:themeColor="text1"/>
              </w:rPr>
            </w:pPr>
            <w:r w:rsidRPr="00A27BA7">
              <w:rPr>
                <w:rFonts w:hint="eastAsia"/>
              </w:rPr>
              <w:t>主機觸控螢幕模組</w:t>
            </w:r>
          </w:p>
        </w:tc>
      </w:tr>
      <w:tr w:rsidR="00430016" w:rsidRPr="00EE3251" w14:paraId="64C3B6A6" w14:textId="77777777" w:rsidTr="00F0430C">
        <w:trPr>
          <w:trHeight w:val="399"/>
        </w:trPr>
        <w:tc>
          <w:tcPr>
            <w:tcW w:w="8859" w:type="dxa"/>
            <w:gridSpan w:val="7"/>
            <w:tcBorders>
              <w:top w:val="single" w:sz="4" w:space="0" w:color="auto"/>
              <w:left w:val="single" w:sz="8" w:space="0" w:color="auto"/>
              <w:bottom w:val="single" w:sz="8" w:space="0" w:color="auto"/>
              <w:right w:val="single" w:sz="2" w:space="0" w:color="auto"/>
            </w:tcBorders>
            <w:shd w:val="clear" w:color="000000" w:fill="D8E4BC"/>
            <w:noWrap/>
            <w:vAlign w:val="center"/>
            <w:hideMark/>
          </w:tcPr>
          <w:p w14:paraId="0A1D255F" w14:textId="77777777" w:rsidR="00430016" w:rsidRPr="00EE3251" w:rsidRDefault="00430016" w:rsidP="005B09C5">
            <w:pPr>
              <w:widowControl/>
              <w:adjustRightInd/>
              <w:spacing w:line="240" w:lineRule="auto"/>
              <w:jc w:val="center"/>
              <w:textAlignment w:val="auto"/>
              <w:rPr>
                <w:b/>
                <w:bCs/>
              </w:rPr>
            </w:pPr>
            <w:r w:rsidRPr="00EE3251">
              <w:rPr>
                <w:b/>
                <w:bCs/>
              </w:rPr>
              <w:t>合計</w:t>
            </w:r>
          </w:p>
        </w:tc>
        <w:tc>
          <w:tcPr>
            <w:tcW w:w="1240" w:type="dxa"/>
            <w:tcBorders>
              <w:top w:val="single" w:sz="2" w:space="0" w:color="auto"/>
              <w:left w:val="single" w:sz="2" w:space="0" w:color="auto"/>
              <w:bottom w:val="single" w:sz="8" w:space="0" w:color="auto"/>
              <w:right w:val="single" w:sz="2" w:space="0" w:color="auto"/>
            </w:tcBorders>
            <w:shd w:val="clear" w:color="000000" w:fill="D8E4BC"/>
            <w:vAlign w:val="center"/>
          </w:tcPr>
          <w:p w14:paraId="1B2F670F" w14:textId="77777777" w:rsidR="00430016" w:rsidRPr="00EE3251" w:rsidRDefault="00430016" w:rsidP="005B09C5">
            <w:pPr>
              <w:widowControl/>
              <w:jc w:val="right"/>
              <w:rPr>
                <w:b/>
              </w:rPr>
            </w:pPr>
            <w:r w:rsidRPr="00EE3251">
              <w:rPr>
                <w:b/>
              </w:rPr>
              <w:t>0</w:t>
            </w:r>
          </w:p>
        </w:tc>
        <w:tc>
          <w:tcPr>
            <w:tcW w:w="1240" w:type="dxa"/>
            <w:tcBorders>
              <w:top w:val="single" w:sz="2" w:space="0" w:color="auto"/>
              <w:left w:val="single" w:sz="2" w:space="0" w:color="auto"/>
              <w:bottom w:val="single" w:sz="8" w:space="0" w:color="auto"/>
              <w:right w:val="single" w:sz="2" w:space="0" w:color="auto"/>
            </w:tcBorders>
            <w:shd w:val="clear" w:color="000000" w:fill="D8E4BC"/>
            <w:noWrap/>
            <w:hideMark/>
          </w:tcPr>
          <w:p w14:paraId="0491711C" w14:textId="754B28D3" w:rsidR="00430016" w:rsidRPr="00EE3251" w:rsidRDefault="00430016" w:rsidP="005B09C5">
            <w:pPr>
              <w:widowControl/>
              <w:jc w:val="right"/>
              <w:rPr>
                <w:b/>
              </w:rPr>
            </w:pPr>
            <w:r w:rsidRPr="003B06D4">
              <w:t xml:space="preserve">1,665 </w:t>
            </w:r>
          </w:p>
        </w:tc>
        <w:tc>
          <w:tcPr>
            <w:tcW w:w="1240" w:type="dxa"/>
            <w:tcBorders>
              <w:top w:val="nil"/>
              <w:left w:val="single" w:sz="2" w:space="0" w:color="auto"/>
              <w:bottom w:val="single" w:sz="8" w:space="0" w:color="auto"/>
              <w:right w:val="single" w:sz="4" w:space="0" w:color="auto"/>
            </w:tcBorders>
            <w:shd w:val="clear" w:color="000000" w:fill="D8E4BC"/>
            <w:noWrap/>
            <w:hideMark/>
          </w:tcPr>
          <w:p w14:paraId="5AACFDA9" w14:textId="030E3B94" w:rsidR="00430016" w:rsidRPr="00353F0C" w:rsidRDefault="00430016" w:rsidP="005B09C5">
            <w:pPr>
              <w:widowControl/>
              <w:jc w:val="right"/>
              <w:rPr>
                <w:b/>
                <w:color w:val="000000" w:themeColor="text1"/>
              </w:rPr>
            </w:pPr>
            <w:r w:rsidRPr="003B06D4">
              <w:t xml:space="preserve">1,110 </w:t>
            </w:r>
          </w:p>
        </w:tc>
        <w:tc>
          <w:tcPr>
            <w:tcW w:w="1241" w:type="dxa"/>
            <w:tcBorders>
              <w:top w:val="nil"/>
              <w:left w:val="nil"/>
              <w:bottom w:val="single" w:sz="8" w:space="0" w:color="auto"/>
              <w:right w:val="single" w:sz="4" w:space="0" w:color="auto"/>
            </w:tcBorders>
            <w:shd w:val="clear" w:color="000000" w:fill="D8E4BC"/>
            <w:noWrap/>
            <w:hideMark/>
          </w:tcPr>
          <w:p w14:paraId="398C28F7" w14:textId="1061D205" w:rsidR="00430016" w:rsidRPr="00353F0C" w:rsidRDefault="00430016" w:rsidP="005B09C5">
            <w:pPr>
              <w:widowControl/>
              <w:jc w:val="right"/>
              <w:rPr>
                <w:b/>
                <w:color w:val="000000" w:themeColor="text1"/>
              </w:rPr>
            </w:pPr>
            <w:r w:rsidRPr="003B06D4">
              <w:t xml:space="preserve">2,775 </w:t>
            </w:r>
          </w:p>
        </w:tc>
        <w:tc>
          <w:tcPr>
            <w:tcW w:w="1065" w:type="dxa"/>
            <w:tcBorders>
              <w:top w:val="single" w:sz="4" w:space="0" w:color="auto"/>
              <w:left w:val="nil"/>
              <w:bottom w:val="single" w:sz="8" w:space="0" w:color="auto"/>
              <w:right w:val="single" w:sz="8" w:space="0" w:color="auto"/>
            </w:tcBorders>
            <w:shd w:val="clear" w:color="auto" w:fill="auto"/>
            <w:noWrap/>
            <w:vAlign w:val="center"/>
            <w:hideMark/>
          </w:tcPr>
          <w:p w14:paraId="510C6D23" w14:textId="77777777" w:rsidR="00430016" w:rsidRPr="00EE3251" w:rsidRDefault="00430016" w:rsidP="005B09C5">
            <w:pPr>
              <w:widowControl/>
              <w:adjustRightInd/>
              <w:spacing w:line="240" w:lineRule="auto"/>
              <w:textAlignment w:val="auto"/>
            </w:pPr>
          </w:p>
        </w:tc>
      </w:tr>
    </w:tbl>
    <w:p w14:paraId="326B89D2" w14:textId="77F65005" w:rsidR="00CA26C0" w:rsidRDefault="00F0430C" w:rsidP="00CA26C0">
      <w:r>
        <w:br w:type="page"/>
      </w:r>
    </w:p>
    <w:p w14:paraId="3BC8784B" w14:textId="41F9CB15" w:rsidR="00430016" w:rsidRDefault="00F0430C" w:rsidP="00D44D9D">
      <w:pPr>
        <w:pStyle w:val="aff2"/>
        <w:spacing w:before="0" w:after="0" w:line="240" w:lineRule="exact"/>
      </w:pPr>
      <w:bookmarkStart w:id="532" w:name="_Toc39829519"/>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25</w:t>
      </w:r>
      <w:r>
        <w:fldChar w:fldCharType="end"/>
      </w:r>
      <w:r w:rsidRPr="00EE3251">
        <w:t>創新或研究發展設備使用費</w:t>
      </w:r>
      <w:r>
        <w:rPr>
          <w:rFonts w:hint="eastAsia"/>
        </w:rPr>
        <w:t>(</w:t>
      </w:r>
      <w:r>
        <w:rPr>
          <w:rFonts w:ascii="Times New Roman" w:hint="eastAsia"/>
        </w:rPr>
        <w:t>博遠智能</w:t>
      </w:r>
      <w:r>
        <w:rPr>
          <w:rFonts w:ascii="Times New Roman" w:hint="eastAsia"/>
        </w:rPr>
        <w:t>)</w:t>
      </w:r>
      <w:bookmarkEnd w:id="532"/>
    </w:p>
    <w:tbl>
      <w:tblPr>
        <w:tblW w:w="15007" w:type="dxa"/>
        <w:jc w:val="center"/>
        <w:tblLayout w:type="fixed"/>
        <w:tblCellMar>
          <w:left w:w="28" w:type="dxa"/>
          <w:right w:w="28" w:type="dxa"/>
        </w:tblCellMar>
        <w:tblLook w:val="04A0" w:firstRow="1" w:lastRow="0" w:firstColumn="1" w:lastColumn="0" w:noHBand="0" w:noVBand="1"/>
      </w:tblPr>
      <w:tblGrid>
        <w:gridCol w:w="1202"/>
        <w:gridCol w:w="1480"/>
        <w:gridCol w:w="1417"/>
        <w:gridCol w:w="851"/>
        <w:gridCol w:w="1418"/>
        <w:gridCol w:w="993"/>
        <w:gridCol w:w="992"/>
        <w:gridCol w:w="992"/>
        <w:gridCol w:w="853"/>
        <w:gridCol w:w="992"/>
        <w:gridCol w:w="992"/>
        <w:gridCol w:w="992"/>
        <w:gridCol w:w="851"/>
        <w:gridCol w:w="982"/>
      </w:tblGrid>
      <w:tr w:rsidR="00CA26C0" w:rsidRPr="00EE3251" w14:paraId="417FB2B4" w14:textId="77777777" w:rsidTr="00D44D9D">
        <w:trPr>
          <w:trHeight w:val="56"/>
          <w:jc w:val="center"/>
        </w:trPr>
        <w:tc>
          <w:tcPr>
            <w:tcW w:w="15007" w:type="dxa"/>
            <w:gridSpan w:val="14"/>
            <w:tcBorders>
              <w:top w:val="nil"/>
              <w:left w:val="nil"/>
              <w:bottom w:val="nil"/>
              <w:right w:val="nil"/>
            </w:tcBorders>
            <w:vAlign w:val="center"/>
          </w:tcPr>
          <w:p w14:paraId="449FCCC6" w14:textId="77777777" w:rsidR="00CA26C0" w:rsidRPr="00EE3251" w:rsidRDefault="00CA26C0" w:rsidP="00B122F6">
            <w:pPr>
              <w:widowControl/>
            </w:pPr>
            <w:r w:rsidRPr="00EE3251">
              <w:t>2.3</w:t>
            </w:r>
            <w:r w:rsidRPr="00EE3251">
              <w:t>創新或研究發展設備使用費</w:t>
            </w:r>
          </w:p>
        </w:tc>
      </w:tr>
      <w:tr w:rsidR="00CA26C0" w:rsidRPr="00EE3251" w14:paraId="4ECB1A46" w14:textId="77777777" w:rsidTr="00D44D9D">
        <w:trPr>
          <w:trHeight w:val="149"/>
          <w:jc w:val="center"/>
        </w:trPr>
        <w:tc>
          <w:tcPr>
            <w:tcW w:w="1202" w:type="dxa"/>
            <w:tcBorders>
              <w:top w:val="nil"/>
              <w:left w:val="nil"/>
              <w:bottom w:val="single" w:sz="8" w:space="0" w:color="auto"/>
              <w:right w:val="nil"/>
            </w:tcBorders>
            <w:vAlign w:val="center"/>
          </w:tcPr>
          <w:p w14:paraId="5AF77702" w14:textId="77777777" w:rsidR="00CA26C0" w:rsidRPr="00EE3251" w:rsidRDefault="00CA26C0" w:rsidP="00B122F6">
            <w:pPr>
              <w:widowControl/>
              <w:jc w:val="right"/>
            </w:pPr>
          </w:p>
        </w:tc>
        <w:tc>
          <w:tcPr>
            <w:tcW w:w="13805" w:type="dxa"/>
            <w:gridSpan w:val="13"/>
            <w:tcBorders>
              <w:top w:val="nil"/>
              <w:left w:val="nil"/>
              <w:bottom w:val="single" w:sz="8" w:space="0" w:color="auto"/>
              <w:right w:val="nil"/>
            </w:tcBorders>
            <w:vAlign w:val="center"/>
          </w:tcPr>
          <w:p w14:paraId="629D7CD6" w14:textId="77777777" w:rsidR="00CA26C0" w:rsidRPr="00EE3251" w:rsidRDefault="00CA26C0" w:rsidP="00B122F6">
            <w:pPr>
              <w:widowControl/>
              <w:jc w:val="right"/>
            </w:pPr>
            <w:r w:rsidRPr="00EE3251">
              <w:t>單位：千元</w:t>
            </w:r>
          </w:p>
        </w:tc>
      </w:tr>
      <w:tr w:rsidR="00CA26C0" w:rsidRPr="00EE3251" w14:paraId="5107C5AE" w14:textId="77777777" w:rsidTr="00D44D9D">
        <w:trPr>
          <w:trHeight w:val="187"/>
          <w:jc w:val="center"/>
        </w:trPr>
        <w:tc>
          <w:tcPr>
            <w:tcW w:w="2682" w:type="dxa"/>
            <w:gridSpan w:val="2"/>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60BBC4EC" w14:textId="77777777" w:rsidR="00CA26C0" w:rsidRPr="00CA4944" w:rsidRDefault="00CA26C0" w:rsidP="00B122F6">
            <w:pPr>
              <w:widowControl/>
              <w:jc w:val="center"/>
              <w:rPr>
                <w:color w:val="FF0000"/>
                <w:sz w:val="22"/>
              </w:rPr>
            </w:pPr>
            <w:r w:rsidRPr="00CA4944">
              <w:rPr>
                <w:rFonts w:hint="eastAsia"/>
                <w:color w:val="FF0000"/>
                <w:sz w:val="22"/>
              </w:rPr>
              <w:t>設備名稱</w:t>
            </w:r>
            <w:r w:rsidRPr="00CA4944">
              <w:rPr>
                <w:color w:val="FF0000"/>
                <w:sz w:val="22"/>
              </w:rPr>
              <w:br/>
              <w:t>(</w:t>
            </w:r>
            <w:r w:rsidRPr="00CA4944">
              <w:rPr>
                <w:rFonts w:hint="eastAsia"/>
                <w:color w:val="FF0000"/>
                <w:sz w:val="22"/>
              </w:rPr>
              <w:t>加註財產編號</w:t>
            </w:r>
            <w:r w:rsidRPr="00CA4944">
              <w:rPr>
                <w:color w:val="FF0000"/>
                <w:sz w:val="22"/>
              </w:rPr>
              <w:t>)</w:t>
            </w:r>
          </w:p>
        </w:tc>
        <w:tc>
          <w:tcPr>
            <w:tcW w:w="1417"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1E7E753E" w14:textId="77777777" w:rsidR="00CA26C0" w:rsidRPr="00CA4944" w:rsidRDefault="00CA26C0" w:rsidP="00B122F6">
            <w:pPr>
              <w:widowControl/>
              <w:jc w:val="center"/>
              <w:rPr>
                <w:color w:val="FF0000"/>
                <w:sz w:val="22"/>
              </w:rPr>
            </w:pPr>
            <w:r w:rsidRPr="00CA4944">
              <w:rPr>
                <w:rFonts w:hint="eastAsia"/>
                <w:color w:val="FF0000"/>
                <w:sz w:val="22"/>
              </w:rPr>
              <w:t>計畫開始日時</w:t>
            </w:r>
          </w:p>
          <w:p w14:paraId="74648763" w14:textId="77777777" w:rsidR="00CA26C0" w:rsidRPr="00CA4944" w:rsidRDefault="00CA26C0" w:rsidP="00B122F6">
            <w:pPr>
              <w:widowControl/>
              <w:jc w:val="center"/>
              <w:rPr>
                <w:color w:val="FF0000"/>
                <w:sz w:val="22"/>
              </w:rPr>
            </w:pPr>
            <w:r w:rsidRPr="00CA4944">
              <w:rPr>
                <w:rFonts w:hint="eastAsia"/>
                <w:color w:val="FF0000"/>
                <w:sz w:val="22"/>
              </w:rPr>
              <w:t>帳面價值</w:t>
            </w:r>
            <w:r w:rsidRPr="00CA4944">
              <w:rPr>
                <w:color w:val="FF0000"/>
                <w:sz w:val="22"/>
              </w:rPr>
              <w:t>A</w:t>
            </w:r>
          </w:p>
        </w:tc>
        <w:tc>
          <w:tcPr>
            <w:tcW w:w="851"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4FAAE630" w14:textId="77777777" w:rsidR="00CA26C0" w:rsidRPr="00CA4944" w:rsidRDefault="00CA26C0" w:rsidP="00B122F6">
            <w:pPr>
              <w:widowControl/>
              <w:jc w:val="center"/>
              <w:rPr>
                <w:color w:val="FF0000"/>
                <w:sz w:val="22"/>
              </w:rPr>
            </w:pPr>
            <w:r w:rsidRPr="00CA4944">
              <w:rPr>
                <w:rFonts w:hint="eastAsia"/>
                <w:color w:val="FF0000"/>
                <w:sz w:val="22"/>
              </w:rPr>
              <w:t>套數</w:t>
            </w:r>
            <w:r w:rsidRPr="00CA4944">
              <w:rPr>
                <w:color w:val="FF0000"/>
                <w:sz w:val="22"/>
              </w:rPr>
              <w:br/>
              <w:t>B</w:t>
            </w:r>
          </w:p>
        </w:tc>
        <w:tc>
          <w:tcPr>
            <w:tcW w:w="1418"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6A4D97C7" w14:textId="77777777" w:rsidR="00CA26C0" w:rsidRPr="00CA4944" w:rsidRDefault="00CA26C0" w:rsidP="00B122F6">
            <w:pPr>
              <w:widowControl/>
              <w:jc w:val="center"/>
              <w:rPr>
                <w:color w:val="FF0000"/>
                <w:sz w:val="22"/>
              </w:rPr>
            </w:pPr>
            <w:r w:rsidRPr="00CA4944">
              <w:rPr>
                <w:rFonts w:hint="eastAsia"/>
                <w:color w:val="FF0000"/>
                <w:sz w:val="22"/>
              </w:rPr>
              <w:t>計算基礎</w:t>
            </w:r>
            <w:r w:rsidRPr="00CA4944">
              <w:rPr>
                <w:color w:val="FF0000"/>
                <w:sz w:val="22"/>
              </w:rPr>
              <w:br/>
              <w:t>A×B/60</w:t>
            </w:r>
          </w:p>
        </w:tc>
        <w:tc>
          <w:tcPr>
            <w:tcW w:w="3830" w:type="dxa"/>
            <w:gridSpan w:val="4"/>
            <w:tcBorders>
              <w:top w:val="single" w:sz="8" w:space="0" w:color="auto"/>
              <w:left w:val="nil"/>
              <w:bottom w:val="single" w:sz="4" w:space="0" w:color="auto"/>
              <w:right w:val="single" w:sz="4" w:space="0" w:color="auto"/>
            </w:tcBorders>
            <w:vAlign w:val="center"/>
          </w:tcPr>
          <w:p w14:paraId="3DC48D0D" w14:textId="77777777" w:rsidR="00CA26C0" w:rsidRPr="00CA4944" w:rsidRDefault="00CA26C0" w:rsidP="00B122F6">
            <w:pPr>
              <w:widowControl/>
              <w:jc w:val="center"/>
              <w:rPr>
                <w:color w:val="FF0000"/>
                <w:sz w:val="22"/>
              </w:rPr>
            </w:pPr>
            <w:r w:rsidRPr="00CA4944">
              <w:rPr>
                <w:rFonts w:hint="eastAsia"/>
                <w:color w:val="FF0000"/>
                <w:sz w:val="22"/>
              </w:rPr>
              <w:t>投入月數</w:t>
            </w:r>
          </w:p>
        </w:tc>
        <w:tc>
          <w:tcPr>
            <w:tcW w:w="3827" w:type="dxa"/>
            <w:gridSpan w:val="4"/>
            <w:tcBorders>
              <w:top w:val="single" w:sz="8" w:space="0" w:color="auto"/>
              <w:left w:val="nil"/>
              <w:bottom w:val="single" w:sz="4" w:space="0" w:color="auto"/>
              <w:right w:val="single" w:sz="4" w:space="0" w:color="auto"/>
            </w:tcBorders>
            <w:vAlign w:val="center"/>
          </w:tcPr>
          <w:p w14:paraId="38640ACF" w14:textId="77777777" w:rsidR="00CA26C0" w:rsidRPr="00CA4944" w:rsidRDefault="00CA26C0" w:rsidP="00B122F6">
            <w:pPr>
              <w:widowControl/>
              <w:jc w:val="center"/>
              <w:rPr>
                <w:color w:val="FF0000"/>
                <w:sz w:val="22"/>
              </w:rPr>
            </w:pPr>
            <w:r w:rsidRPr="00CA4944">
              <w:rPr>
                <w:rFonts w:hint="eastAsia"/>
                <w:color w:val="FF0000"/>
                <w:sz w:val="22"/>
              </w:rPr>
              <w:t>金額</w:t>
            </w:r>
          </w:p>
        </w:tc>
        <w:tc>
          <w:tcPr>
            <w:tcW w:w="982"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70FF6DEE" w14:textId="77777777" w:rsidR="00CA26C0" w:rsidRPr="00EE3251" w:rsidRDefault="00CA26C0" w:rsidP="00B122F6">
            <w:pPr>
              <w:widowControl/>
              <w:jc w:val="center"/>
            </w:pPr>
            <w:r w:rsidRPr="00EE3251">
              <w:t>用途</w:t>
            </w:r>
          </w:p>
          <w:p w14:paraId="12292F49" w14:textId="77777777" w:rsidR="00CA26C0" w:rsidRPr="00EE3251" w:rsidRDefault="00CA26C0" w:rsidP="00B122F6">
            <w:pPr>
              <w:widowControl/>
              <w:jc w:val="center"/>
            </w:pPr>
            <w:r w:rsidRPr="00EE3251">
              <w:t>說明</w:t>
            </w:r>
          </w:p>
        </w:tc>
      </w:tr>
      <w:tr w:rsidR="00CA26C0" w:rsidRPr="00EE3251" w14:paraId="5C99AB09" w14:textId="77777777" w:rsidTr="00D44D9D">
        <w:trPr>
          <w:trHeight w:val="578"/>
          <w:jc w:val="center"/>
        </w:trPr>
        <w:tc>
          <w:tcPr>
            <w:tcW w:w="2682" w:type="dxa"/>
            <w:gridSpan w:val="2"/>
            <w:vMerge/>
            <w:tcBorders>
              <w:top w:val="single" w:sz="4" w:space="0" w:color="auto"/>
              <w:left w:val="single" w:sz="8" w:space="0" w:color="auto"/>
              <w:bottom w:val="single" w:sz="4" w:space="0" w:color="auto"/>
              <w:right w:val="single" w:sz="4" w:space="0" w:color="auto"/>
            </w:tcBorders>
            <w:vAlign w:val="center"/>
            <w:hideMark/>
          </w:tcPr>
          <w:p w14:paraId="32378CF6" w14:textId="77777777" w:rsidR="00CA26C0" w:rsidRPr="00CA4944" w:rsidRDefault="00CA26C0" w:rsidP="00B122F6">
            <w:pPr>
              <w:widowControl/>
              <w:rPr>
                <w:color w:val="FF0000"/>
                <w:sz w:val="22"/>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182790A9" w14:textId="77777777" w:rsidR="00CA26C0" w:rsidRPr="00CA4944" w:rsidRDefault="00CA26C0" w:rsidP="00B122F6">
            <w:pPr>
              <w:widowControl/>
              <w:rPr>
                <w:color w:val="FF0000"/>
                <w:sz w:val="22"/>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40E56E53" w14:textId="77777777" w:rsidR="00CA26C0" w:rsidRPr="00CA4944" w:rsidRDefault="00CA26C0" w:rsidP="00B122F6">
            <w:pPr>
              <w:widowControl/>
              <w:rPr>
                <w:color w:val="FF0000"/>
                <w:sz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14:paraId="3CC63235" w14:textId="77777777" w:rsidR="00CA26C0" w:rsidRPr="00CA4944" w:rsidRDefault="00CA26C0" w:rsidP="00B122F6">
            <w:pPr>
              <w:widowControl/>
              <w:rPr>
                <w:color w:val="FF0000"/>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1A80DCBE" w14:textId="77777777" w:rsidR="00CA26C0" w:rsidRPr="00CA4944" w:rsidRDefault="00CA26C0" w:rsidP="00B122F6">
            <w:pPr>
              <w:widowControl/>
              <w:jc w:val="center"/>
              <w:rPr>
                <w:color w:val="FF0000"/>
                <w:sz w:val="22"/>
              </w:rPr>
            </w:pPr>
            <w:r w:rsidRPr="00CA4944">
              <w:rPr>
                <w:color w:val="FF0000"/>
                <w:sz w:val="22"/>
              </w:rPr>
              <w:t>108</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A1356C" w14:textId="77777777" w:rsidR="00CA26C0" w:rsidRPr="00CA4944" w:rsidRDefault="00CA26C0" w:rsidP="00B122F6">
            <w:pPr>
              <w:widowControl/>
              <w:jc w:val="center"/>
              <w:rPr>
                <w:color w:val="FF0000"/>
                <w:sz w:val="22"/>
              </w:rPr>
            </w:pPr>
            <w:r w:rsidRPr="00CA4944">
              <w:rPr>
                <w:color w:val="FF0000"/>
                <w:sz w:val="22"/>
              </w:rPr>
              <w:t>109</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8B4641" w14:textId="77777777" w:rsidR="00CA26C0" w:rsidRPr="00CA4944" w:rsidRDefault="00CA26C0" w:rsidP="00B122F6">
            <w:pPr>
              <w:widowControl/>
              <w:jc w:val="center"/>
              <w:rPr>
                <w:color w:val="FF0000"/>
                <w:sz w:val="22"/>
              </w:rPr>
            </w:pPr>
            <w:r w:rsidRPr="00CA4944">
              <w:rPr>
                <w:color w:val="FF0000"/>
                <w:sz w:val="22"/>
              </w:rPr>
              <w:t>110</w:t>
            </w:r>
            <w:r w:rsidRPr="00CA4944">
              <w:rPr>
                <w:rFonts w:hint="eastAsia"/>
                <w:color w:val="FF0000"/>
                <w:sz w:val="22"/>
              </w:rPr>
              <w:t>年度</w:t>
            </w:r>
          </w:p>
        </w:tc>
        <w:tc>
          <w:tcPr>
            <w:tcW w:w="8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12F32C" w14:textId="77777777" w:rsidR="00CA26C0" w:rsidRPr="00CA4944" w:rsidRDefault="00CA26C0" w:rsidP="00B122F6">
            <w:pPr>
              <w:widowControl/>
              <w:jc w:val="center"/>
              <w:rPr>
                <w:color w:val="FF0000"/>
                <w:sz w:val="22"/>
              </w:rPr>
            </w:pPr>
            <w:r w:rsidRPr="00CA4944">
              <w:rPr>
                <w:rFonts w:hint="eastAsia"/>
                <w:color w:val="FF0000"/>
                <w:sz w:val="22"/>
              </w:rPr>
              <w:t>合計</w:t>
            </w:r>
          </w:p>
        </w:tc>
        <w:tc>
          <w:tcPr>
            <w:tcW w:w="992" w:type="dxa"/>
            <w:tcBorders>
              <w:top w:val="single" w:sz="4" w:space="0" w:color="auto"/>
              <w:left w:val="single" w:sz="4" w:space="0" w:color="auto"/>
              <w:bottom w:val="single" w:sz="4" w:space="0" w:color="auto"/>
              <w:right w:val="single" w:sz="4" w:space="0" w:color="auto"/>
            </w:tcBorders>
            <w:vAlign w:val="center"/>
          </w:tcPr>
          <w:p w14:paraId="2B07A45F" w14:textId="77777777" w:rsidR="00CA26C0" w:rsidRPr="00CA4944" w:rsidRDefault="00CA26C0" w:rsidP="00B122F6">
            <w:pPr>
              <w:widowControl/>
              <w:jc w:val="center"/>
              <w:rPr>
                <w:color w:val="FF0000"/>
                <w:sz w:val="22"/>
              </w:rPr>
            </w:pPr>
            <w:r w:rsidRPr="00CA4944">
              <w:rPr>
                <w:color w:val="FF0000"/>
                <w:sz w:val="22"/>
              </w:rPr>
              <w:t>108</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98BA1" w14:textId="77777777" w:rsidR="00CA26C0" w:rsidRPr="00CA4944" w:rsidRDefault="00CA26C0" w:rsidP="00B122F6">
            <w:pPr>
              <w:widowControl/>
              <w:jc w:val="center"/>
              <w:rPr>
                <w:color w:val="FF0000"/>
                <w:sz w:val="22"/>
              </w:rPr>
            </w:pPr>
            <w:r w:rsidRPr="00CA4944">
              <w:rPr>
                <w:color w:val="FF0000"/>
                <w:sz w:val="22"/>
              </w:rPr>
              <w:t>109</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E8564" w14:textId="77777777" w:rsidR="00CA26C0" w:rsidRPr="00CA4944" w:rsidRDefault="00CA26C0" w:rsidP="00B122F6">
            <w:pPr>
              <w:widowControl/>
              <w:jc w:val="center"/>
              <w:rPr>
                <w:color w:val="FF0000"/>
                <w:sz w:val="22"/>
              </w:rPr>
            </w:pPr>
            <w:r w:rsidRPr="00CA4944">
              <w:rPr>
                <w:color w:val="FF0000"/>
                <w:sz w:val="22"/>
              </w:rPr>
              <w:t>110</w:t>
            </w:r>
            <w:r w:rsidRPr="00CA4944">
              <w:rPr>
                <w:rFonts w:hint="eastAsia"/>
                <w:color w:val="FF0000"/>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40285D" w14:textId="77777777" w:rsidR="00CA26C0" w:rsidRPr="00CA4944" w:rsidRDefault="00CA26C0" w:rsidP="00B122F6">
            <w:pPr>
              <w:widowControl/>
              <w:jc w:val="center"/>
              <w:rPr>
                <w:color w:val="FF0000"/>
                <w:sz w:val="22"/>
              </w:rPr>
            </w:pPr>
            <w:r w:rsidRPr="00CA4944">
              <w:rPr>
                <w:rFonts w:hint="eastAsia"/>
                <w:color w:val="FF0000"/>
                <w:sz w:val="22"/>
              </w:rPr>
              <w:t>合計</w:t>
            </w:r>
          </w:p>
        </w:tc>
        <w:tc>
          <w:tcPr>
            <w:tcW w:w="982" w:type="dxa"/>
            <w:vMerge/>
            <w:tcBorders>
              <w:top w:val="single" w:sz="4" w:space="0" w:color="auto"/>
              <w:left w:val="single" w:sz="4" w:space="0" w:color="auto"/>
              <w:bottom w:val="single" w:sz="4" w:space="0" w:color="auto"/>
              <w:right w:val="single" w:sz="8" w:space="0" w:color="auto"/>
            </w:tcBorders>
            <w:vAlign w:val="center"/>
            <w:hideMark/>
          </w:tcPr>
          <w:p w14:paraId="17596C3A" w14:textId="77777777" w:rsidR="00CA26C0" w:rsidRPr="00EE3251" w:rsidRDefault="00CA26C0" w:rsidP="00B122F6">
            <w:pPr>
              <w:widowControl/>
            </w:pPr>
          </w:p>
        </w:tc>
      </w:tr>
      <w:tr w:rsidR="00CA26C0" w:rsidRPr="00EE3251" w14:paraId="49BDC85E" w14:textId="77777777" w:rsidTr="00D44D9D">
        <w:trPr>
          <w:trHeight w:val="58"/>
          <w:jc w:val="center"/>
        </w:trPr>
        <w:tc>
          <w:tcPr>
            <w:tcW w:w="2682"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0E435A6E" w14:textId="77777777" w:rsidR="00CA26C0" w:rsidRPr="00CA4944" w:rsidRDefault="00CA26C0" w:rsidP="00B122F6">
            <w:pPr>
              <w:widowControl/>
              <w:spacing w:line="240" w:lineRule="atLeast"/>
              <w:rPr>
                <w:b/>
                <w:color w:val="FF0000"/>
                <w:sz w:val="22"/>
              </w:rPr>
            </w:pPr>
            <w:r w:rsidRPr="00CA4944">
              <w:rPr>
                <w:rFonts w:hint="eastAsia"/>
                <w:b/>
                <w:color w:val="FF0000"/>
                <w:sz w:val="22"/>
              </w:rPr>
              <w:t>已有設備</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F0DF7D" w14:textId="77777777" w:rsidR="00CA26C0" w:rsidRPr="00CA4944" w:rsidRDefault="00CA26C0" w:rsidP="00B122F6">
            <w:pPr>
              <w:widowControl/>
              <w:spacing w:line="240" w:lineRule="atLeast"/>
              <w:jc w:val="right"/>
              <w:rPr>
                <w:color w:val="FF0000"/>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BA9AB8" w14:textId="77777777" w:rsidR="00CA26C0" w:rsidRPr="00CA4944" w:rsidRDefault="00CA26C0" w:rsidP="00B122F6">
            <w:pPr>
              <w:widowControl/>
              <w:spacing w:line="240" w:lineRule="atLeast"/>
              <w:jc w:val="center"/>
              <w:rPr>
                <w:color w:val="FF0000"/>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CE7CA8" w14:textId="77777777" w:rsidR="00CA26C0" w:rsidRPr="00CA4944" w:rsidRDefault="00CA26C0" w:rsidP="00B122F6">
            <w:pPr>
              <w:widowControl/>
              <w:spacing w:line="240" w:lineRule="atLeast"/>
              <w:jc w:val="right"/>
              <w:rPr>
                <w:color w:val="FF0000"/>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2C90FD84"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5A8B8A"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A81E21" w14:textId="77777777" w:rsidR="00CA26C0" w:rsidRPr="00CA4944" w:rsidRDefault="00CA26C0" w:rsidP="00B122F6">
            <w:pPr>
              <w:widowControl/>
              <w:spacing w:line="240" w:lineRule="atLeast"/>
              <w:jc w:val="center"/>
              <w:rPr>
                <w:color w:val="FF0000"/>
                <w:sz w:val="22"/>
              </w:rPr>
            </w:pPr>
          </w:p>
        </w:tc>
        <w:tc>
          <w:tcPr>
            <w:tcW w:w="85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98882A"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vAlign w:val="center"/>
          </w:tcPr>
          <w:p w14:paraId="33ACAB98" w14:textId="77777777" w:rsidR="00CA26C0" w:rsidRPr="00CA4944" w:rsidRDefault="00CA26C0" w:rsidP="00B122F6">
            <w:pPr>
              <w:widowControl/>
              <w:spacing w:line="240" w:lineRule="atLeast"/>
              <w:jc w:val="right"/>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3FB51F" w14:textId="77777777" w:rsidR="00CA26C0" w:rsidRPr="00CA4944" w:rsidRDefault="00CA26C0" w:rsidP="00B122F6">
            <w:pPr>
              <w:widowControl/>
              <w:spacing w:line="240" w:lineRule="atLeast"/>
              <w:jc w:val="right"/>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142400" w14:textId="77777777" w:rsidR="00CA26C0" w:rsidRPr="00CA4944" w:rsidRDefault="00CA26C0" w:rsidP="00B122F6">
            <w:pPr>
              <w:widowControl/>
              <w:spacing w:line="240" w:lineRule="atLeast"/>
              <w:jc w:val="right"/>
              <w:rPr>
                <w:color w:val="FF0000"/>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B6079E" w14:textId="77777777" w:rsidR="00CA26C0" w:rsidRPr="00CA4944" w:rsidRDefault="00CA26C0" w:rsidP="00B122F6">
            <w:pPr>
              <w:widowControl/>
              <w:spacing w:line="240" w:lineRule="atLeast"/>
              <w:jc w:val="right"/>
              <w:rPr>
                <w:color w:val="FF0000"/>
                <w:sz w:val="22"/>
              </w:rPr>
            </w:pP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4E4F0D4B" w14:textId="77777777" w:rsidR="00CA26C0" w:rsidRPr="00EE3251" w:rsidRDefault="00CA26C0" w:rsidP="00B122F6">
            <w:pPr>
              <w:widowControl/>
            </w:pPr>
          </w:p>
        </w:tc>
      </w:tr>
      <w:tr w:rsidR="00CA26C0" w:rsidRPr="00EE3251" w14:paraId="314AC5A5" w14:textId="77777777" w:rsidTr="00D44D9D">
        <w:trPr>
          <w:trHeight w:val="58"/>
          <w:jc w:val="center"/>
        </w:trPr>
        <w:tc>
          <w:tcPr>
            <w:tcW w:w="2682"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10BC9AFD" w14:textId="77777777" w:rsidR="00CA26C0" w:rsidRPr="00CA4944" w:rsidRDefault="00CA26C0" w:rsidP="00B122F6">
            <w:pPr>
              <w:widowControl/>
              <w:spacing w:line="240" w:lineRule="atLeast"/>
              <w:rPr>
                <w:color w:val="FF0000"/>
                <w:sz w:val="22"/>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929169" w14:textId="77777777" w:rsidR="00CA26C0" w:rsidRPr="00CA4944" w:rsidRDefault="00CA26C0" w:rsidP="00B122F6">
            <w:pPr>
              <w:widowControl/>
              <w:spacing w:line="240" w:lineRule="atLeast"/>
              <w:jc w:val="right"/>
              <w:rPr>
                <w:color w:val="FF0000"/>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E13725" w14:textId="77777777" w:rsidR="00CA26C0" w:rsidRPr="00CA4944" w:rsidRDefault="00CA26C0" w:rsidP="00B122F6">
            <w:pPr>
              <w:widowControl/>
              <w:spacing w:line="240" w:lineRule="atLeast"/>
              <w:jc w:val="center"/>
              <w:rPr>
                <w:color w:val="FF0000"/>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0D63A7" w14:textId="77777777" w:rsidR="00CA26C0" w:rsidRPr="00CA4944" w:rsidRDefault="00CA26C0" w:rsidP="00B122F6">
            <w:pPr>
              <w:widowControl/>
              <w:spacing w:line="240" w:lineRule="atLeast"/>
              <w:jc w:val="right"/>
              <w:rPr>
                <w:color w:val="FF0000"/>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6AB4D602"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82EA7C"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6A7621" w14:textId="77777777" w:rsidR="00CA26C0" w:rsidRPr="00CA4944" w:rsidRDefault="00CA26C0" w:rsidP="00B122F6">
            <w:pPr>
              <w:widowControl/>
              <w:spacing w:line="240" w:lineRule="atLeast"/>
              <w:jc w:val="center"/>
              <w:rPr>
                <w:color w:val="FF0000"/>
                <w:sz w:val="22"/>
              </w:rPr>
            </w:pPr>
          </w:p>
        </w:tc>
        <w:tc>
          <w:tcPr>
            <w:tcW w:w="85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42BD16"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vAlign w:val="center"/>
          </w:tcPr>
          <w:p w14:paraId="5D5CBA73" w14:textId="77777777" w:rsidR="00CA26C0" w:rsidRPr="00CA4944" w:rsidRDefault="00CA26C0" w:rsidP="00B122F6">
            <w:pPr>
              <w:widowControl/>
              <w:spacing w:line="240" w:lineRule="atLeast"/>
              <w:jc w:val="right"/>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9B63A" w14:textId="77777777" w:rsidR="00CA26C0" w:rsidRPr="00CA4944" w:rsidRDefault="00CA26C0" w:rsidP="00B122F6">
            <w:pPr>
              <w:widowControl/>
              <w:spacing w:line="240" w:lineRule="atLeast"/>
              <w:jc w:val="right"/>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80B0D9" w14:textId="77777777" w:rsidR="00CA26C0" w:rsidRPr="00CA4944" w:rsidRDefault="00CA26C0" w:rsidP="00B122F6">
            <w:pPr>
              <w:widowControl/>
              <w:spacing w:line="240" w:lineRule="atLeast"/>
              <w:jc w:val="right"/>
              <w:rPr>
                <w:color w:val="FF0000"/>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0D769C" w14:textId="77777777" w:rsidR="00CA26C0" w:rsidRPr="00CA4944" w:rsidRDefault="00CA26C0" w:rsidP="00B122F6">
            <w:pPr>
              <w:widowControl/>
              <w:spacing w:line="240" w:lineRule="atLeast"/>
              <w:jc w:val="right"/>
              <w:rPr>
                <w:color w:val="FF0000"/>
                <w:sz w:val="22"/>
              </w:rPr>
            </w:pP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628C0939" w14:textId="77777777" w:rsidR="00CA26C0" w:rsidRPr="00EE3251" w:rsidRDefault="00CA26C0" w:rsidP="00B122F6">
            <w:pPr>
              <w:widowControl/>
            </w:pPr>
          </w:p>
        </w:tc>
      </w:tr>
      <w:tr w:rsidR="00CA26C0" w:rsidRPr="00EE3251" w14:paraId="18A4E842" w14:textId="77777777" w:rsidTr="00D44D9D">
        <w:trPr>
          <w:trHeight w:val="149"/>
          <w:jc w:val="center"/>
        </w:trPr>
        <w:tc>
          <w:tcPr>
            <w:tcW w:w="10198" w:type="dxa"/>
            <w:gridSpan w:val="9"/>
            <w:tcBorders>
              <w:top w:val="single" w:sz="4" w:space="0" w:color="auto"/>
              <w:left w:val="single" w:sz="4" w:space="0" w:color="auto"/>
              <w:bottom w:val="single" w:sz="4" w:space="0" w:color="auto"/>
              <w:right w:val="single" w:sz="4" w:space="0" w:color="auto"/>
            </w:tcBorders>
            <w:shd w:val="clear" w:color="000000" w:fill="FFFFC0"/>
            <w:vAlign w:val="center"/>
          </w:tcPr>
          <w:p w14:paraId="1C8D2109" w14:textId="77777777" w:rsidR="00CA26C0" w:rsidRPr="00CA4944" w:rsidRDefault="00CA26C0" w:rsidP="00B122F6">
            <w:pPr>
              <w:widowControl/>
              <w:spacing w:line="240" w:lineRule="atLeast"/>
              <w:jc w:val="center"/>
              <w:rPr>
                <w:b/>
                <w:bCs/>
                <w:color w:val="FF0000"/>
                <w:sz w:val="22"/>
              </w:rPr>
            </w:pPr>
            <w:r w:rsidRPr="00CA4944">
              <w:rPr>
                <w:rFonts w:hint="eastAsia"/>
                <w:b/>
                <w:bCs/>
                <w:color w:val="FF0000"/>
                <w:sz w:val="22"/>
              </w:rPr>
              <w:t>小計</w:t>
            </w:r>
          </w:p>
        </w:tc>
        <w:tc>
          <w:tcPr>
            <w:tcW w:w="992" w:type="dxa"/>
            <w:tcBorders>
              <w:top w:val="single" w:sz="4" w:space="0" w:color="auto"/>
              <w:left w:val="single" w:sz="4" w:space="0" w:color="auto"/>
              <w:bottom w:val="single" w:sz="4" w:space="0" w:color="auto"/>
              <w:right w:val="single" w:sz="4" w:space="0" w:color="auto"/>
            </w:tcBorders>
            <w:shd w:val="clear" w:color="000000" w:fill="FFFFC0"/>
            <w:vAlign w:val="center"/>
          </w:tcPr>
          <w:p w14:paraId="6D3924CB" w14:textId="77777777" w:rsidR="00CA26C0" w:rsidRPr="00CA4944" w:rsidRDefault="00CA26C0" w:rsidP="00B122F6">
            <w:pPr>
              <w:widowControl/>
              <w:spacing w:line="240" w:lineRule="atLeast"/>
              <w:jc w:val="right"/>
              <w:rPr>
                <w:b/>
                <w:bCs/>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tcPr>
          <w:p w14:paraId="4445675F" w14:textId="77777777" w:rsidR="00CA26C0" w:rsidRPr="00274330" w:rsidRDefault="00CA26C0" w:rsidP="00B122F6">
            <w:pPr>
              <w:widowControl/>
              <w:spacing w:line="240" w:lineRule="atLeast"/>
              <w:jc w:val="right"/>
              <w:rPr>
                <w:b/>
                <w:bCs/>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tcPr>
          <w:p w14:paraId="359B8972" w14:textId="77777777" w:rsidR="00CA26C0" w:rsidRPr="00626553" w:rsidRDefault="00CA26C0" w:rsidP="00B122F6">
            <w:pPr>
              <w:widowControl/>
              <w:spacing w:line="240" w:lineRule="atLeast"/>
              <w:jc w:val="right"/>
              <w:rPr>
                <w:b/>
                <w:bCs/>
                <w:color w:val="FF0000"/>
                <w:sz w:val="22"/>
              </w:rPr>
            </w:pPr>
          </w:p>
        </w:tc>
        <w:tc>
          <w:tcPr>
            <w:tcW w:w="851" w:type="dxa"/>
            <w:tcBorders>
              <w:top w:val="single" w:sz="4" w:space="0" w:color="auto"/>
              <w:left w:val="single" w:sz="4" w:space="0" w:color="auto"/>
              <w:bottom w:val="single" w:sz="4" w:space="0" w:color="auto"/>
              <w:right w:val="single" w:sz="4" w:space="0" w:color="auto"/>
            </w:tcBorders>
            <w:shd w:val="clear" w:color="000000" w:fill="FFFFC0"/>
            <w:noWrap/>
            <w:vAlign w:val="center"/>
          </w:tcPr>
          <w:p w14:paraId="2AF49D67" w14:textId="77777777" w:rsidR="00CA26C0" w:rsidRPr="00CA4944" w:rsidRDefault="00CA26C0" w:rsidP="00B122F6">
            <w:pPr>
              <w:widowControl/>
              <w:spacing w:line="240" w:lineRule="atLeast"/>
              <w:jc w:val="right"/>
              <w:rPr>
                <w:b/>
                <w:bCs/>
                <w:color w:val="FF0000"/>
                <w:sz w:val="22"/>
              </w:rPr>
            </w:pP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05473ABC" w14:textId="77777777" w:rsidR="00CA26C0" w:rsidRPr="00EE3251" w:rsidRDefault="00CA26C0" w:rsidP="00B122F6">
            <w:pPr>
              <w:widowControl/>
            </w:pPr>
          </w:p>
        </w:tc>
      </w:tr>
      <w:tr w:rsidR="00CA26C0" w:rsidRPr="00EE3251" w14:paraId="56DA672F" w14:textId="77777777" w:rsidTr="00D44D9D">
        <w:trPr>
          <w:trHeight w:val="149"/>
          <w:jc w:val="center"/>
        </w:trPr>
        <w:tc>
          <w:tcPr>
            <w:tcW w:w="2682" w:type="dxa"/>
            <w:gridSpan w:val="2"/>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096EFB08" w14:textId="77777777" w:rsidR="00CA26C0" w:rsidRPr="00CA4944" w:rsidRDefault="00CA26C0" w:rsidP="00B122F6">
            <w:pPr>
              <w:widowControl/>
              <w:jc w:val="center"/>
              <w:rPr>
                <w:color w:val="FF0000"/>
                <w:sz w:val="22"/>
              </w:rPr>
            </w:pPr>
            <w:r w:rsidRPr="00CA4944">
              <w:rPr>
                <w:rFonts w:hint="eastAsia"/>
                <w:color w:val="FF0000"/>
                <w:sz w:val="22"/>
              </w:rPr>
              <w:t>計畫新購</w:t>
            </w:r>
          </w:p>
          <w:p w14:paraId="01A1073A" w14:textId="77777777" w:rsidR="00CA26C0" w:rsidRPr="00CA4944" w:rsidRDefault="00CA26C0" w:rsidP="00B122F6">
            <w:pPr>
              <w:widowControl/>
              <w:jc w:val="center"/>
              <w:rPr>
                <w:color w:val="FF0000"/>
                <w:sz w:val="22"/>
              </w:rPr>
            </w:pPr>
            <w:r w:rsidRPr="00CA4944">
              <w:rPr>
                <w:rFonts w:hint="eastAsia"/>
                <w:color w:val="FF0000"/>
                <w:sz w:val="22"/>
              </w:rPr>
              <w:t>設備名稱</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9EDAB8" w14:textId="77777777" w:rsidR="00CA26C0" w:rsidRPr="00CA4944" w:rsidRDefault="00CA26C0" w:rsidP="00B122F6">
            <w:pPr>
              <w:widowControl/>
              <w:jc w:val="center"/>
              <w:rPr>
                <w:color w:val="FF0000"/>
                <w:sz w:val="22"/>
              </w:rPr>
            </w:pPr>
            <w:r w:rsidRPr="00CA4944">
              <w:rPr>
                <w:rFonts w:hint="eastAsia"/>
                <w:color w:val="FF0000"/>
                <w:sz w:val="22"/>
              </w:rPr>
              <w:t>單套購置金額</w:t>
            </w:r>
            <w:r w:rsidRPr="00CA4944">
              <w:rPr>
                <w:color w:val="FF0000"/>
                <w:sz w:val="22"/>
              </w:rPr>
              <w:br/>
              <w:t>A</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39837B" w14:textId="77777777" w:rsidR="00CA26C0" w:rsidRPr="00CA4944" w:rsidRDefault="00CA26C0" w:rsidP="00B122F6">
            <w:pPr>
              <w:widowControl/>
              <w:jc w:val="center"/>
              <w:rPr>
                <w:color w:val="FF0000"/>
                <w:sz w:val="22"/>
              </w:rPr>
            </w:pPr>
            <w:r w:rsidRPr="00CA4944">
              <w:rPr>
                <w:rFonts w:hint="eastAsia"/>
                <w:color w:val="FF0000"/>
                <w:sz w:val="22"/>
              </w:rPr>
              <w:t>套數</w:t>
            </w:r>
            <w:r w:rsidRPr="00CA4944">
              <w:rPr>
                <w:color w:val="FF0000"/>
                <w:sz w:val="22"/>
              </w:rPr>
              <w:br/>
              <w:t>B</w:t>
            </w:r>
          </w:p>
        </w:tc>
        <w:tc>
          <w:tcPr>
            <w:tcW w:w="141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760BB0" w14:textId="77777777" w:rsidR="00CA26C0" w:rsidRPr="00CA4944" w:rsidRDefault="00CA26C0" w:rsidP="00B122F6">
            <w:pPr>
              <w:widowControl/>
              <w:jc w:val="center"/>
              <w:rPr>
                <w:color w:val="FF0000"/>
                <w:sz w:val="22"/>
              </w:rPr>
            </w:pPr>
            <w:r w:rsidRPr="00CA4944">
              <w:rPr>
                <w:rFonts w:hint="eastAsia"/>
                <w:color w:val="FF0000"/>
                <w:sz w:val="22"/>
              </w:rPr>
              <w:t>計算基礎</w:t>
            </w:r>
            <w:r w:rsidRPr="00CA4944">
              <w:rPr>
                <w:color w:val="FF0000"/>
                <w:sz w:val="22"/>
              </w:rPr>
              <w:br/>
              <w:t>A×B/60</w:t>
            </w:r>
          </w:p>
        </w:tc>
        <w:tc>
          <w:tcPr>
            <w:tcW w:w="3830" w:type="dxa"/>
            <w:gridSpan w:val="4"/>
            <w:tcBorders>
              <w:top w:val="single" w:sz="4" w:space="0" w:color="auto"/>
              <w:left w:val="nil"/>
              <w:bottom w:val="single" w:sz="4" w:space="0" w:color="auto"/>
              <w:right w:val="single" w:sz="4" w:space="0" w:color="auto"/>
            </w:tcBorders>
            <w:vAlign w:val="center"/>
          </w:tcPr>
          <w:p w14:paraId="6EAB6D39" w14:textId="77777777" w:rsidR="00CA26C0" w:rsidRPr="00CA4944" w:rsidRDefault="00CA26C0" w:rsidP="00B122F6">
            <w:pPr>
              <w:widowControl/>
              <w:jc w:val="center"/>
              <w:rPr>
                <w:color w:val="FF0000"/>
                <w:sz w:val="22"/>
              </w:rPr>
            </w:pPr>
            <w:r w:rsidRPr="00CA4944">
              <w:rPr>
                <w:rFonts w:hint="eastAsia"/>
                <w:color w:val="FF0000"/>
                <w:sz w:val="22"/>
              </w:rPr>
              <w:t>投入月數</w:t>
            </w:r>
          </w:p>
        </w:tc>
        <w:tc>
          <w:tcPr>
            <w:tcW w:w="3827" w:type="dxa"/>
            <w:gridSpan w:val="4"/>
            <w:tcBorders>
              <w:top w:val="single" w:sz="4" w:space="0" w:color="auto"/>
              <w:left w:val="nil"/>
              <w:bottom w:val="single" w:sz="4" w:space="0" w:color="auto"/>
              <w:right w:val="single" w:sz="4" w:space="0" w:color="auto"/>
            </w:tcBorders>
            <w:vAlign w:val="center"/>
          </w:tcPr>
          <w:p w14:paraId="418A2183" w14:textId="77777777" w:rsidR="00CA26C0" w:rsidRPr="00CA4944" w:rsidRDefault="00CA26C0" w:rsidP="00B122F6">
            <w:pPr>
              <w:widowControl/>
              <w:jc w:val="center"/>
              <w:rPr>
                <w:color w:val="FF0000"/>
                <w:sz w:val="22"/>
              </w:rPr>
            </w:pPr>
            <w:r w:rsidRPr="00CA4944">
              <w:rPr>
                <w:rFonts w:hint="eastAsia"/>
                <w:color w:val="FF0000"/>
                <w:sz w:val="22"/>
              </w:rPr>
              <w:t>金額</w:t>
            </w:r>
          </w:p>
        </w:tc>
        <w:tc>
          <w:tcPr>
            <w:tcW w:w="982" w:type="dxa"/>
            <w:tcBorders>
              <w:top w:val="single" w:sz="4" w:space="0" w:color="auto"/>
              <w:left w:val="nil"/>
              <w:bottom w:val="single" w:sz="4" w:space="0" w:color="auto"/>
              <w:right w:val="single" w:sz="8" w:space="0" w:color="auto"/>
            </w:tcBorders>
            <w:shd w:val="clear" w:color="auto" w:fill="auto"/>
            <w:noWrap/>
            <w:vAlign w:val="center"/>
            <w:hideMark/>
          </w:tcPr>
          <w:p w14:paraId="6B347787" w14:textId="77777777" w:rsidR="00CA26C0" w:rsidRPr="00EE3251" w:rsidRDefault="00CA26C0" w:rsidP="00B122F6">
            <w:pPr>
              <w:widowControl/>
            </w:pPr>
          </w:p>
        </w:tc>
      </w:tr>
      <w:tr w:rsidR="00CA26C0" w:rsidRPr="00EE3251" w14:paraId="793487FF" w14:textId="77777777" w:rsidTr="00D44D9D">
        <w:trPr>
          <w:trHeight w:val="149"/>
          <w:jc w:val="center"/>
        </w:trPr>
        <w:tc>
          <w:tcPr>
            <w:tcW w:w="2682" w:type="dxa"/>
            <w:gridSpan w:val="2"/>
            <w:vMerge/>
            <w:tcBorders>
              <w:top w:val="single" w:sz="4" w:space="0" w:color="auto"/>
              <w:left w:val="single" w:sz="8" w:space="0" w:color="auto"/>
              <w:bottom w:val="single" w:sz="4" w:space="0" w:color="auto"/>
              <w:right w:val="single" w:sz="4" w:space="0" w:color="auto"/>
            </w:tcBorders>
            <w:vAlign w:val="center"/>
            <w:hideMark/>
          </w:tcPr>
          <w:p w14:paraId="13B55AB5" w14:textId="77777777" w:rsidR="00CA26C0" w:rsidRPr="00CA4944" w:rsidRDefault="00CA26C0" w:rsidP="00B122F6">
            <w:pPr>
              <w:widowControl/>
              <w:rPr>
                <w:color w:val="FF0000"/>
                <w:sz w:val="22"/>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2F65830F" w14:textId="77777777" w:rsidR="00CA26C0" w:rsidRPr="00CA4944" w:rsidRDefault="00CA26C0" w:rsidP="00B122F6">
            <w:pPr>
              <w:widowControl/>
              <w:rPr>
                <w:color w:val="FF0000"/>
                <w:sz w:val="22"/>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64619DDB" w14:textId="77777777" w:rsidR="00CA26C0" w:rsidRPr="00CA4944" w:rsidRDefault="00CA26C0" w:rsidP="00B122F6">
            <w:pPr>
              <w:widowControl/>
              <w:rPr>
                <w:color w:val="FF0000"/>
                <w:sz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14:paraId="0FF1B85F" w14:textId="77777777" w:rsidR="00CA26C0" w:rsidRPr="00CA4944" w:rsidRDefault="00CA26C0" w:rsidP="00B122F6">
            <w:pPr>
              <w:widowControl/>
              <w:rPr>
                <w:color w:val="FF0000"/>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473AD7DF" w14:textId="77777777" w:rsidR="00CA26C0" w:rsidRPr="00CA4944" w:rsidRDefault="00CA26C0" w:rsidP="00B122F6">
            <w:pPr>
              <w:widowControl/>
              <w:jc w:val="center"/>
              <w:rPr>
                <w:color w:val="FF0000"/>
                <w:sz w:val="22"/>
              </w:rPr>
            </w:pPr>
            <w:r w:rsidRPr="00CA4944">
              <w:rPr>
                <w:color w:val="FF0000"/>
                <w:sz w:val="22"/>
              </w:rPr>
              <w:t>108</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786B2A" w14:textId="77777777" w:rsidR="00CA26C0" w:rsidRPr="00CA4944" w:rsidRDefault="00CA26C0" w:rsidP="00B122F6">
            <w:pPr>
              <w:widowControl/>
              <w:jc w:val="center"/>
              <w:rPr>
                <w:color w:val="FF0000"/>
                <w:sz w:val="22"/>
              </w:rPr>
            </w:pPr>
            <w:r w:rsidRPr="00CA4944">
              <w:rPr>
                <w:color w:val="FF0000"/>
                <w:sz w:val="22"/>
              </w:rPr>
              <w:t>109</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B40C57" w14:textId="77777777" w:rsidR="00CA26C0" w:rsidRPr="00CA4944" w:rsidRDefault="00CA26C0" w:rsidP="00B122F6">
            <w:pPr>
              <w:widowControl/>
              <w:jc w:val="center"/>
              <w:rPr>
                <w:color w:val="FF0000"/>
                <w:sz w:val="22"/>
              </w:rPr>
            </w:pPr>
            <w:r w:rsidRPr="00CA4944">
              <w:rPr>
                <w:color w:val="FF0000"/>
                <w:sz w:val="22"/>
              </w:rPr>
              <w:t>110</w:t>
            </w:r>
            <w:r w:rsidRPr="00CA4944">
              <w:rPr>
                <w:rFonts w:hint="eastAsia"/>
                <w:color w:val="FF0000"/>
                <w:sz w:val="22"/>
              </w:rPr>
              <w:t>年度</w:t>
            </w:r>
          </w:p>
        </w:tc>
        <w:tc>
          <w:tcPr>
            <w:tcW w:w="8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4A3688" w14:textId="77777777" w:rsidR="00CA26C0" w:rsidRPr="00CA4944" w:rsidRDefault="00CA26C0" w:rsidP="00B122F6">
            <w:pPr>
              <w:widowControl/>
              <w:jc w:val="center"/>
              <w:rPr>
                <w:color w:val="FF0000"/>
                <w:sz w:val="22"/>
              </w:rPr>
            </w:pPr>
            <w:r w:rsidRPr="00CA4944">
              <w:rPr>
                <w:rFonts w:hint="eastAsia"/>
                <w:color w:val="FF0000"/>
                <w:sz w:val="22"/>
              </w:rPr>
              <w:t>合計</w:t>
            </w:r>
          </w:p>
        </w:tc>
        <w:tc>
          <w:tcPr>
            <w:tcW w:w="992" w:type="dxa"/>
            <w:tcBorders>
              <w:top w:val="single" w:sz="4" w:space="0" w:color="auto"/>
              <w:left w:val="single" w:sz="4" w:space="0" w:color="auto"/>
              <w:bottom w:val="single" w:sz="4" w:space="0" w:color="auto"/>
              <w:right w:val="single" w:sz="4" w:space="0" w:color="auto"/>
            </w:tcBorders>
            <w:vAlign w:val="center"/>
          </w:tcPr>
          <w:p w14:paraId="211AB97A" w14:textId="77777777" w:rsidR="00CA26C0" w:rsidRPr="00CA4944" w:rsidRDefault="00CA26C0" w:rsidP="00B122F6">
            <w:pPr>
              <w:widowControl/>
              <w:jc w:val="center"/>
              <w:rPr>
                <w:color w:val="FF0000"/>
                <w:sz w:val="22"/>
              </w:rPr>
            </w:pPr>
            <w:r w:rsidRPr="00CA4944">
              <w:rPr>
                <w:color w:val="FF0000"/>
                <w:sz w:val="22"/>
              </w:rPr>
              <w:t>108</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4A4E65" w14:textId="77777777" w:rsidR="00CA26C0" w:rsidRPr="00CA4944" w:rsidRDefault="00CA26C0" w:rsidP="00B122F6">
            <w:pPr>
              <w:widowControl/>
              <w:jc w:val="center"/>
              <w:rPr>
                <w:color w:val="FF0000"/>
                <w:sz w:val="22"/>
              </w:rPr>
            </w:pPr>
            <w:r w:rsidRPr="00CA4944">
              <w:rPr>
                <w:color w:val="FF0000"/>
                <w:sz w:val="22"/>
              </w:rPr>
              <w:t>109</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AE40B2" w14:textId="77777777" w:rsidR="00CA26C0" w:rsidRPr="00CA4944" w:rsidRDefault="00CA26C0" w:rsidP="00B122F6">
            <w:pPr>
              <w:widowControl/>
              <w:jc w:val="center"/>
              <w:rPr>
                <w:color w:val="FF0000"/>
                <w:sz w:val="22"/>
              </w:rPr>
            </w:pPr>
            <w:r w:rsidRPr="00CA4944">
              <w:rPr>
                <w:color w:val="FF0000"/>
                <w:sz w:val="22"/>
              </w:rPr>
              <w:t>110</w:t>
            </w:r>
            <w:r w:rsidRPr="00CA4944">
              <w:rPr>
                <w:rFonts w:hint="eastAsia"/>
                <w:color w:val="FF0000"/>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F4DBDD" w14:textId="77777777" w:rsidR="00CA26C0" w:rsidRPr="00CA4944" w:rsidRDefault="00CA26C0" w:rsidP="00B122F6">
            <w:pPr>
              <w:widowControl/>
              <w:jc w:val="center"/>
              <w:rPr>
                <w:color w:val="FF0000"/>
                <w:sz w:val="22"/>
              </w:rPr>
            </w:pPr>
            <w:r w:rsidRPr="00CA4944">
              <w:rPr>
                <w:rFonts w:hint="eastAsia"/>
                <w:color w:val="FF0000"/>
                <w:sz w:val="22"/>
              </w:rPr>
              <w:t>合計</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29A34FAE" w14:textId="77777777" w:rsidR="00CA26C0" w:rsidRPr="00EE3251" w:rsidRDefault="00CA26C0" w:rsidP="00B122F6">
            <w:pPr>
              <w:widowControl/>
            </w:pPr>
          </w:p>
        </w:tc>
      </w:tr>
      <w:tr w:rsidR="00CA26C0" w:rsidRPr="00EE3251" w14:paraId="422A817A" w14:textId="77777777" w:rsidTr="00D44D9D">
        <w:trPr>
          <w:trHeight w:val="149"/>
          <w:jc w:val="center"/>
        </w:trPr>
        <w:tc>
          <w:tcPr>
            <w:tcW w:w="15007" w:type="dxa"/>
            <w:gridSpan w:val="14"/>
            <w:tcBorders>
              <w:top w:val="single" w:sz="4" w:space="0" w:color="auto"/>
              <w:left w:val="single" w:sz="8" w:space="0" w:color="auto"/>
              <w:bottom w:val="single" w:sz="4" w:space="0" w:color="auto"/>
              <w:right w:val="single" w:sz="8" w:space="0" w:color="auto"/>
            </w:tcBorders>
            <w:vAlign w:val="center"/>
          </w:tcPr>
          <w:p w14:paraId="6F5244E9" w14:textId="77777777" w:rsidR="00CA26C0" w:rsidRPr="00CA4944" w:rsidRDefault="00CA26C0" w:rsidP="00B122F6">
            <w:pPr>
              <w:widowControl/>
              <w:rPr>
                <w:b/>
                <w:color w:val="FF0000"/>
                <w:sz w:val="22"/>
              </w:rPr>
            </w:pPr>
            <w:r w:rsidRPr="00CA4944">
              <w:rPr>
                <w:rFonts w:hint="eastAsia"/>
                <w:b/>
                <w:color w:val="FF0000"/>
                <w:sz w:val="22"/>
              </w:rPr>
              <w:t>新購設備</w:t>
            </w:r>
          </w:p>
        </w:tc>
      </w:tr>
      <w:tr w:rsidR="00CA26C0" w:rsidRPr="00EE3251" w14:paraId="2B1C0940" w14:textId="77777777" w:rsidTr="00D44D9D">
        <w:trPr>
          <w:trHeight w:val="149"/>
          <w:jc w:val="center"/>
        </w:trPr>
        <w:tc>
          <w:tcPr>
            <w:tcW w:w="2682"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73B5EF46" w14:textId="77777777" w:rsidR="00CA26C0" w:rsidRPr="00CA4944" w:rsidRDefault="00CA26C0" w:rsidP="00B122F6">
            <w:pPr>
              <w:rPr>
                <w:rFonts w:eastAsia="新細明體"/>
                <w:color w:val="FF0000"/>
              </w:rPr>
            </w:pPr>
            <w:r w:rsidRPr="00CA4944">
              <w:rPr>
                <w:rFonts w:ascii="標楷體" w:hAnsi="標楷體"/>
                <w:color w:val="FF0000"/>
              </w:rPr>
              <w:t xml:space="preserve">PC </w:t>
            </w:r>
            <w:r w:rsidRPr="00CA4944">
              <w:rPr>
                <w:rFonts w:ascii="標楷體" w:hAnsi="標楷體" w:hint="eastAsia"/>
                <w:color w:val="FF0000"/>
              </w:rPr>
              <w:t>含螢幕</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25A934FC" w14:textId="77777777" w:rsidR="00CA26C0" w:rsidRPr="00CA4944" w:rsidRDefault="00CA26C0" w:rsidP="00B122F6">
            <w:pPr>
              <w:jc w:val="right"/>
              <w:rPr>
                <w:rFonts w:eastAsia="新細明體"/>
                <w:color w:val="FF0000"/>
              </w:rPr>
            </w:pPr>
            <w:r w:rsidRPr="00CA4944">
              <w:rPr>
                <w:rFonts w:eastAsia="華康中楷體"/>
                <w:color w:val="FF0000"/>
              </w:rPr>
              <w:t xml:space="preserve">45 </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67627864" w14:textId="77777777" w:rsidR="00CA26C0" w:rsidRPr="00CA4944" w:rsidRDefault="00CA26C0" w:rsidP="00B122F6">
            <w:pPr>
              <w:jc w:val="right"/>
              <w:rPr>
                <w:rFonts w:eastAsia="新細明體"/>
                <w:color w:val="FF0000"/>
              </w:rPr>
            </w:pPr>
            <w:r w:rsidRPr="00CA4944">
              <w:rPr>
                <w:rFonts w:eastAsia="華康中楷體"/>
                <w:color w:val="FF0000"/>
              </w:rPr>
              <w:t xml:space="preserve">2 </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47B19428" w14:textId="77777777" w:rsidR="00CA26C0" w:rsidRPr="00CA4944" w:rsidRDefault="00CA26C0" w:rsidP="00B122F6">
            <w:pPr>
              <w:jc w:val="right"/>
              <w:rPr>
                <w:rFonts w:eastAsia="新細明體"/>
                <w:color w:val="FF0000"/>
              </w:rPr>
            </w:pPr>
            <w:r w:rsidRPr="00CA4944">
              <w:rPr>
                <w:rFonts w:eastAsia="華康中楷體"/>
                <w:color w:val="FF0000"/>
              </w:rPr>
              <w:t xml:space="preserve">1.5 </w:t>
            </w:r>
          </w:p>
        </w:tc>
        <w:tc>
          <w:tcPr>
            <w:tcW w:w="993" w:type="dxa"/>
            <w:tcBorders>
              <w:top w:val="single" w:sz="4" w:space="0" w:color="auto"/>
              <w:left w:val="nil"/>
              <w:bottom w:val="single" w:sz="4" w:space="0" w:color="auto"/>
              <w:right w:val="single" w:sz="4" w:space="0" w:color="auto"/>
            </w:tcBorders>
            <w:shd w:val="clear" w:color="auto" w:fill="auto"/>
            <w:vAlign w:val="center"/>
          </w:tcPr>
          <w:p w14:paraId="028D97BB" w14:textId="77777777" w:rsidR="00CA26C0" w:rsidRPr="00CA4944" w:rsidRDefault="00CA26C0" w:rsidP="00B122F6">
            <w:pPr>
              <w:jc w:val="right"/>
              <w:rPr>
                <w:rFonts w:eastAsia="新細明體"/>
                <w:color w:val="FF0000"/>
              </w:rPr>
            </w:pPr>
            <w:r w:rsidRPr="00CA4944">
              <w:rPr>
                <w:rFonts w:eastAsia="華康中楷體"/>
                <w:color w:val="FF0000"/>
              </w:rPr>
              <w:t xml:space="preserve">0 </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D028235" w14:textId="77777777" w:rsidR="00CA26C0" w:rsidRPr="00CA4944" w:rsidRDefault="00CA26C0" w:rsidP="00B122F6">
            <w:pPr>
              <w:jc w:val="right"/>
              <w:rPr>
                <w:rFonts w:eastAsia="新細明體"/>
                <w:color w:val="FF0000"/>
              </w:rPr>
            </w:pPr>
            <w:r w:rsidRPr="00CA4944">
              <w:rPr>
                <w:rFonts w:eastAsia="華康中楷體"/>
                <w:color w:val="FF0000"/>
              </w:rPr>
              <w:t xml:space="preserve">10 </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3449D13F" w14:textId="77777777" w:rsidR="00CA26C0" w:rsidRPr="00CA4944" w:rsidRDefault="00CA26C0" w:rsidP="00B122F6">
            <w:pPr>
              <w:jc w:val="right"/>
              <w:rPr>
                <w:rFonts w:eastAsia="新細明體"/>
                <w:color w:val="FF0000"/>
              </w:rPr>
            </w:pPr>
            <w:r w:rsidRPr="00CA4944">
              <w:rPr>
                <w:rFonts w:eastAsia="華康中楷體"/>
                <w:color w:val="FF0000"/>
              </w:rPr>
              <w:t xml:space="preserve">11 </w:t>
            </w:r>
          </w:p>
        </w:tc>
        <w:tc>
          <w:tcPr>
            <w:tcW w:w="853" w:type="dxa"/>
            <w:tcBorders>
              <w:top w:val="single" w:sz="4" w:space="0" w:color="auto"/>
              <w:left w:val="nil"/>
              <w:bottom w:val="single" w:sz="4" w:space="0" w:color="auto"/>
              <w:right w:val="single" w:sz="4" w:space="0" w:color="auto"/>
            </w:tcBorders>
            <w:shd w:val="clear" w:color="auto" w:fill="auto"/>
            <w:vAlign w:val="center"/>
          </w:tcPr>
          <w:p w14:paraId="0EED2BE2" w14:textId="77777777" w:rsidR="00CA26C0" w:rsidRPr="00CA4944" w:rsidRDefault="00CA26C0" w:rsidP="00B122F6">
            <w:pPr>
              <w:jc w:val="right"/>
              <w:rPr>
                <w:rFonts w:eastAsia="新細明體"/>
                <w:color w:val="FF0000"/>
              </w:rPr>
            </w:pPr>
            <w:r w:rsidRPr="00CA4944">
              <w:rPr>
                <w:rFonts w:eastAsia="華康中楷體"/>
                <w:color w:val="FF0000"/>
              </w:rPr>
              <w:t xml:space="preserve">21 </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3BB924B4" w14:textId="77777777" w:rsidR="00CA26C0" w:rsidRPr="00CA4944" w:rsidRDefault="00CA26C0" w:rsidP="00B122F6">
            <w:pPr>
              <w:jc w:val="right"/>
              <w:rPr>
                <w:rFonts w:eastAsia="新細明體"/>
                <w:color w:val="FF0000"/>
              </w:rPr>
            </w:pPr>
            <w:r w:rsidRPr="00CA4944">
              <w:rPr>
                <w:rFonts w:eastAsia="華康中楷體"/>
                <w:color w:val="FF0000"/>
              </w:rPr>
              <w:t xml:space="preserve">0 </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8C1D3EF" w14:textId="77777777" w:rsidR="00CA26C0" w:rsidRPr="00CA4944" w:rsidRDefault="00CA26C0" w:rsidP="00B122F6">
            <w:pPr>
              <w:jc w:val="right"/>
              <w:rPr>
                <w:rFonts w:eastAsia="新細明體"/>
                <w:color w:val="FF0000"/>
              </w:rPr>
            </w:pPr>
            <w:r w:rsidRPr="00CA4944">
              <w:rPr>
                <w:rFonts w:eastAsia="華康中楷體"/>
                <w:color w:val="FF0000"/>
              </w:rPr>
              <w:t xml:space="preserve">15.00 </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EEC655E" w14:textId="77777777" w:rsidR="00CA26C0" w:rsidRPr="00CA4944" w:rsidRDefault="00CA26C0" w:rsidP="00B122F6">
            <w:pPr>
              <w:jc w:val="right"/>
              <w:rPr>
                <w:rFonts w:eastAsia="新細明體"/>
                <w:color w:val="FF0000"/>
              </w:rPr>
            </w:pPr>
            <w:r w:rsidRPr="00CA4944">
              <w:rPr>
                <w:rFonts w:eastAsia="華康中楷體"/>
                <w:color w:val="FF0000"/>
              </w:rPr>
              <w:t xml:space="preserve">16.50 </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5DF9B66A" w14:textId="77777777" w:rsidR="00CA26C0" w:rsidRPr="00CA4944" w:rsidRDefault="00CA26C0" w:rsidP="00B122F6">
            <w:pPr>
              <w:jc w:val="right"/>
              <w:rPr>
                <w:rFonts w:eastAsia="新細明體"/>
                <w:color w:val="FF0000"/>
              </w:rPr>
            </w:pPr>
            <w:r w:rsidRPr="00CA4944">
              <w:rPr>
                <w:rFonts w:eastAsia="華康中楷體"/>
                <w:color w:val="FF0000"/>
              </w:rPr>
              <w:t xml:space="preserve">31.50 </w:t>
            </w:r>
          </w:p>
        </w:tc>
        <w:tc>
          <w:tcPr>
            <w:tcW w:w="98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4FD7F698" w14:textId="77777777" w:rsidR="00CA26C0" w:rsidRPr="00EE3251" w:rsidRDefault="00CA26C0" w:rsidP="00B122F6">
            <w:pPr>
              <w:rPr>
                <w:rFonts w:eastAsia="新細明體"/>
                <w:color w:val="000000"/>
              </w:rPr>
            </w:pPr>
            <w:r>
              <w:rPr>
                <w:rFonts w:ascii="標楷體" w:hAnsi="標楷體" w:hint="eastAsia"/>
              </w:rPr>
              <w:t>PC 含螢幕</w:t>
            </w:r>
          </w:p>
        </w:tc>
      </w:tr>
      <w:tr w:rsidR="00CA26C0" w:rsidRPr="00EE3251" w14:paraId="0A5DD889" w14:textId="77777777" w:rsidTr="00D44D9D">
        <w:trPr>
          <w:trHeight w:val="149"/>
          <w:jc w:val="center"/>
        </w:trPr>
        <w:tc>
          <w:tcPr>
            <w:tcW w:w="2682" w:type="dxa"/>
            <w:gridSpan w:val="2"/>
            <w:tcBorders>
              <w:top w:val="nil"/>
              <w:left w:val="single" w:sz="8" w:space="0" w:color="auto"/>
              <w:bottom w:val="single" w:sz="4" w:space="0" w:color="auto"/>
              <w:right w:val="single" w:sz="4" w:space="0" w:color="auto"/>
            </w:tcBorders>
            <w:shd w:val="clear" w:color="auto" w:fill="auto"/>
            <w:noWrap/>
            <w:vAlign w:val="center"/>
          </w:tcPr>
          <w:p w14:paraId="6D9BA288" w14:textId="77777777" w:rsidR="00CA26C0" w:rsidRPr="00CA4944" w:rsidRDefault="00CA26C0" w:rsidP="00B122F6">
            <w:pPr>
              <w:rPr>
                <w:rFonts w:eastAsia="新細明體"/>
                <w:color w:val="FF0000"/>
              </w:rPr>
            </w:pPr>
            <w:r w:rsidRPr="00CA4944">
              <w:rPr>
                <w:rFonts w:ascii="標楷體" w:hAnsi="標楷體"/>
                <w:color w:val="FF0000"/>
              </w:rPr>
              <w:t xml:space="preserve">PC </w:t>
            </w:r>
            <w:r w:rsidRPr="00CA4944">
              <w:rPr>
                <w:rFonts w:ascii="標楷體" w:hAnsi="標楷體" w:hint="eastAsia"/>
                <w:color w:val="FF0000"/>
              </w:rPr>
              <w:t>含螢幕</w:t>
            </w:r>
          </w:p>
        </w:tc>
        <w:tc>
          <w:tcPr>
            <w:tcW w:w="1417" w:type="dxa"/>
            <w:tcBorders>
              <w:top w:val="nil"/>
              <w:left w:val="nil"/>
              <w:bottom w:val="single" w:sz="4" w:space="0" w:color="auto"/>
              <w:right w:val="single" w:sz="4" w:space="0" w:color="auto"/>
            </w:tcBorders>
            <w:shd w:val="clear" w:color="auto" w:fill="auto"/>
            <w:noWrap/>
            <w:vAlign w:val="center"/>
          </w:tcPr>
          <w:p w14:paraId="06B723C9" w14:textId="77777777" w:rsidR="00CA26C0" w:rsidRPr="00CA4944" w:rsidRDefault="00CA26C0" w:rsidP="00B122F6">
            <w:pPr>
              <w:jc w:val="right"/>
              <w:rPr>
                <w:rFonts w:eastAsia="新細明體"/>
                <w:color w:val="FF0000"/>
              </w:rPr>
            </w:pPr>
            <w:r w:rsidRPr="00CA4944">
              <w:rPr>
                <w:rFonts w:eastAsia="華康中楷體"/>
                <w:color w:val="FF0000"/>
              </w:rPr>
              <w:t xml:space="preserve">45 </w:t>
            </w:r>
          </w:p>
        </w:tc>
        <w:tc>
          <w:tcPr>
            <w:tcW w:w="851" w:type="dxa"/>
            <w:tcBorders>
              <w:top w:val="nil"/>
              <w:left w:val="nil"/>
              <w:bottom w:val="single" w:sz="4" w:space="0" w:color="auto"/>
              <w:right w:val="single" w:sz="4" w:space="0" w:color="auto"/>
            </w:tcBorders>
            <w:shd w:val="clear" w:color="auto" w:fill="auto"/>
            <w:noWrap/>
            <w:vAlign w:val="center"/>
          </w:tcPr>
          <w:p w14:paraId="3AE48A8B" w14:textId="77777777" w:rsidR="00CA26C0" w:rsidRPr="00CA4944" w:rsidRDefault="00CA26C0" w:rsidP="00B122F6">
            <w:pPr>
              <w:jc w:val="right"/>
              <w:rPr>
                <w:rFonts w:eastAsia="新細明體"/>
                <w:color w:val="FF0000"/>
              </w:rPr>
            </w:pPr>
            <w:r w:rsidRPr="00CA4944">
              <w:rPr>
                <w:rFonts w:eastAsia="華康中楷體"/>
                <w:color w:val="FF0000"/>
              </w:rPr>
              <w:t xml:space="preserve">3 </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6CA3DCFF" w14:textId="77777777" w:rsidR="00CA26C0" w:rsidRPr="00CA4944" w:rsidRDefault="00CA26C0" w:rsidP="00B122F6">
            <w:pPr>
              <w:jc w:val="right"/>
              <w:rPr>
                <w:rFonts w:eastAsia="新細明體"/>
                <w:color w:val="FF0000"/>
              </w:rPr>
            </w:pPr>
            <w:r w:rsidRPr="00CA4944">
              <w:rPr>
                <w:rFonts w:eastAsia="華康中楷體"/>
                <w:color w:val="FF0000"/>
              </w:rPr>
              <w:t xml:space="preserve">2.3 </w:t>
            </w:r>
          </w:p>
        </w:tc>
        <w:tc>
          <w:tcPr>
            <w:tcW w:w="993" w:type="dxa"/>
            <w:tcBorders>
              <w:top w:val="nil"/>
              <w:left w:val="nil"/>
              <w:bottom w:val="single" w:sz="4" w:space="0" w:color="auto"/>
              <w:right w:val="single" w:sz="4" w:space="0" w:color="auto"/>
            </w:tcBorders>
            <w:shd w:val="clear" w:color="auto" w:fill="auto"/>
            <w:vAlign w:val="center"/>
          </w:tcPr>
          <w:p w14:paraId="65620F0E" w14:textId="77777777" w:rsidR="00CA26C0" w:rsidRPr="00CA4944" w:rsidRDefault="00CA26C0" w:rsidP="00B122F6">
            <w:pPr>
              <w:jc w:val="right"/>
              <w:rPr>
                <w:rFonts w:eastAsia="新細明體"/>
                <w:color w:val="FF0000"/>
              </w:rPr>
            </w:pPr>
            <w:r w:rsidRPr="00CA4944">
              <w:rPr>
                <w:rFonts w:eastAsia="華康中楷體"/>
                <w:color w:val="FF0000"/>
              </w:rPr>
              <w:t xml:space="preserve">0 </w:t>
            </w:r>
          </w:p>
        </w:tc>
        <w:tc>
          <w:tcPr>
            <w:tcW w:w="992" w:type="dxa"/>
            <w:tcBorders>
              <w:top w:val="nil"/>
              <w:left w:val="nil"/>
              <w:bottom w:val="single" w:sz="4" w:space="0" w:color="auto"/>
              <w:right w:val="single" w:sz="4" w:space="0" w:color="auto"/>
            </w:tcBorders>
            <w:shd w:val="clear" w:color="auto" w:fill="auto"/>
            <w:noWrap/>
            <w:vAlign w:val="center"/>
          </w:tcPr>
          <w:p w14:paraId="7DE885FE" w14:textId="77777777" w:rsidR="00CA26C0" w:rsidRPr="00CA4944" w:rsidRDefault="00CA26C0" w:rsidP="00B122F6">
            <w:pPr>
              <w:jc w:val="right"/>
              <w:rPr>
                <w:rFonts w:eastAsia="新細明體"/>
                <w:color w:val="FF0000"/>
              </w:rPr>
            </w:pPr>
            <w:r w:rsidRPr="00CA4944">
              <w:rPr>
                <w:rFonts w:eastAsia="華康中楷體"/>
                <w:color w:val="FF0000"/>
              </w:rPr>
              <w:t xml:space="preserve">8 </w:t>
            </w:r>
          </w:p>
        </w:tc>
        <w:tc>
          <w:tcPr>
            <w:tcW w:w="992" w:type="dxa"/>
            <w:tcBorders>
              <w:top w:val="nil"/>
              <w:left w:val="nil"/>
              <w:bottom w:val="single" w:sz="4" w:space="0" w:color="auto"/>
              <w:right w:val="single" w:sz="4" w:space="0" w:color="auto"/>
            </w:tcBorders>
            <w:shd w:val="clear" w:color="auto" w:fill="auto"/>
            <w:noWrap/>
            <w:vAlign w:val="center"/>
          </w:tcPr>
          <w:p w14:paraId="5C694F6B" w14:textId="77777777" w:rsidR="00CA26C0" w:rsidRPr="00CA4944" w:rsidRDefault="00CA26C0" w:rsidP="00B122F6">
            <w:pPr>
              <w:jc w:val="right"/>
              <w:rPr>
                <w:rFonts w:eastAsia="新細明體"/>
                <w:color w:val="FF0000"/>
              </w:rPr>
            </w:pPr>
            <w:r w:rsidRPr="00CA4944">
              <w:rPr>
                <w:rFonts w:eastAsia="華康中楷體"/>
                <w:color w:val="FF0000"/>
              </w:rPr>
              <w:t xml:space="preserve">11 </w:t>
            </w:r>
          </w:p>
        </w:tc>
        <w:tc>
          <w:tcPr>
            <w:tcW w:w="853" w:type="dxa"/>
            <w:tcBorders>
              <w:top w:val="nil"/>
              <w:left w:val="nil"/>
              <w:bottom w:val="single" w:sz="4" w:space="0" w:color="auto"/>
              <w:right w:val="single" w:sz="4" w:space="0" w:color="auto"/>
            </w:tcBorders>
            <w:shd w:val="clear" w:color="auto" w:fill="auto"/>
            <w:vAlign w:val="center"/>
          </w:tcPr>
          <w:p w14:paraId="4F18964F" w14:textId="77777777" w:rsidR="00CA26C0" w:rsidRPr="00CA4944" w:rsidRDefault="00CA26C0" w:rsidP="00B122F6">
            <w:pPr>
              <w:jc w:val="right"/>
              <w:rPr>
                <w:rFonts w:eastAsia="新細明體"/>
                <w:color w:val="FF0000"/>
              </w:rPr>
            </w:pPr>
            <w:r w:rsidRPr="00CA4944">
              <w:rPr>
                <w:rFonts w:eastAsia="華康中楷體"/>
                <w:color w:val="FF0000"/>
              </w:rPr>
              <w:t xml:space="preserve">19 </w:t>
            </w:r>
          </w:p>
        </w:tc>
        <w:tc>
          <w:tcPr>
            <w:tcW w:w="992" w:type="dxa"/>
            <w:tcBorders>
              <w:top w:val="nil"/>
              <w:left w:val="nil"/>
              <w:bottom w:val="single" w:sz="4" w:space="0" w:color="auto"/>
              <w:right w:val="single" w:sz="4" w:space="0" w:color="auto"/>
            </w:tcBorders>
            <w:shd w:val="clear" w:color="auto" w:fill="auto"/>
            <w:noWrap/>
            <w:vAlign w:val="center"/>
          </w:tcPr>
          <w:p w14:paraId="7D4B37C0" w14:textId="77777777" w:rsidR="00CA26C0" w:rsidRPr="00CA4944" w:rsidRDefault="00CA26C0" w:rsidP="00B122F6">
            <w:pPr>
              <w:jc w:val="right"/>
              <w:rPr>
                <w:rFonts w:eastAsia="新細明體"/>
                <w:color w:val="FF0000"/>
              </w:rPr>
            </w:pPr>
            <w:r w:rsidRPr="00CA4944">
              <w:rPr>
                <w:rFonts w:eastAsia="華康中楷體"/>
                <w:color w:val="FF0000"/>
              </w:rPr>
              <w:t xml:space="preserve">0 </w:t>
            </w:r>
          </w:p>
        </w:tc>
        <w:tc>
          <w:tcPr>
            <w:tcW w:w="992" w:type="dxa"/>
            <w:tcBorders>
              <w:top w:val="nil"/>
              <w:left w:val="nil"/>
              <w:bottom w:val="single" w:sz="4" w:space="0" w:color="auto"/>
              <w:right w:val="single" w:sz="4" w:space="0" w:color="auto"/>
            </w:tcBorders>
            <w:shd w:val="clear" w:color="auto" w:fill="auto"/>
            <w:noWrap/>
            <w:vAlign w:val="center"/>
          </w:tcPr>
          <w:p w14:paraId="49A6C5E6" w14:textId="77777777" w:rsidR="00CA26C0" w:rsidRPr="00CA4944" w:rsidRDefault="00CA26C0" w:rsidP="00B122F6">
            <w:pPr>
              <w:jc w:val="right"/>
              <w:rPr>
                <w:rFonts w:eastAsia="新細明體"/>
                <w:color w:val="FF0000"/>
              </w:rPr>
            </w:pPr>
            <w:r w:rsidRPr="00CA4944">
              <w:rPr>
                <w:rFonts w:eastAsia="華康中楷體"/>
                <w:color w:val="FF0000"/>
              </w:rPr>
              <w:t xml:space="preserve">18.00 </w:t>
            </w:r>
          </w:p>
        </w:tc>
        <w:tc>
          <w:tcPr>
            <w:tcW w:w="992" w:type="dxa"/>
            <w:tcBorders>
              <w:top w:val="nil"/>
              <w:left w:val="nil"/>
              <w:bottom w:val="single" w:sz="4" w:space="0" w:color="auto"/>
              <w:right w:val="single" w:sz="4" w:space="0" w:color="auto"/>
            </w:tcBorders>
            <w:shd w:val="clear" w:color="auto" w:fill="auto"/>
            <w:noWrap/>
            <w:vAlign w:val="center"/>
          </w:tcPr>
          <w:p w14:paraId="1E02D9DB" w14:textId="77777777" w:rsidR="00CA26C0" w:rsidRPr="00CA4944" w:rsidRDefault="00CA26C0" w:rsidP="00B122F6">
            <w:pPr>
              <w:jc w:val="right"/>
              <w:rPr>
                <w:rFonts w:eastAsia="新細明體"/>
                <w:color w:val="FF0000"/>
              </w:rPr>
            </w:pPr>
            <w:r w:rsidRPr="00CA4944">
              <w:rPr>
                <w:rFonts w:eastAsia="華康中楷體"/>
                <w:color w:val="FF0000"/>
              </w:rPr>
              <w:t xml:space="preserve">24.75 </w:t>
            </w:r>
          </w:p>
        </w:tc>
        <w:tc>
          <w:tcPr>
            <w:tcW w:w="851" w:type="dxa"/>
            <w:tcBorders>
              <w:top w:val="nil"/>
              <w:left w:val="nil"/>
              <w:bottom w:val="single" w:sz="4" w:space="0" w:color="auto"/>
              <w:right w:val="single" w:sz="4" w:space="0" w:color="auto"/>
            </w:tcBorders>
            <w:shd w:val="clear" w:color="auto" w:fill="auto"/>
            <w:noWrap/>
            <w:vAlign w:val="center"/>
          </w:tcPr>
          <w:p w14:paraId="6E6C5D1B" w14:textId="77777777" w:rsidR="00CA26C0" w:rsidRPr="00CA4944" w:rsidRDefault="00CA26C0" w:rsidP="00B122F6">
            <w:pPr>
              <w:jc w:val="right"/>
              <w:rPr>
                <w:rFonts w:eastAsia="新細明體"/>
                <w:color w:val="FF0000"/>
              </w:rPr>
            </w:pPr>
            <w:r w:rsidRPr="00CA4944">
              <w:rPr>
                <w:rFonts w:eastAsia="華康中楷體"/>
                <w:color w:val="FF0000"/>
              </w:rPr>
              <w:t xml:space="preserve">42.75 </w:t>
            </w:r>
          </w:p>
        </w:tc>
        <w:tc>
          <w:tcPr>
            <w:tcW w:w="982" w:type="dxa"/>
            <w:tcBorders>
              <w:top w:val="nil"/>
              <w:left w:val="single" w:sz="8" w:space="0" w:color="auto"/>
              <w:bottom w:val="single" w:sz="4" w:space="0" w:color="auto"/>
              <w:right w:val="single" w:sz="4" w:space="0" w:color="auto"/>
            </w:tcBorders>
            <w:shd w:val="clear" w:color="auto" w:fill="auto"/>
            <w:noWrap/>
            <w:vAlign w:val="center"/>
          </w:tcPr>
          <w:p w14:paraId="4E3CB7A3" w14:textId="77777777" w:rsidR="00CA26C0" w:rsidRPr="00EE3251" w:rsidRDefault="00CA26C0" w:rsidP="00B122F6">
            <w:pPr>
              <w:rPr>
                <w:rFonts w:eastAsia="新細明體"/>
                <w:color w:val="000000"/>
              </w:rPr>
            </w:pPr>
            <w:r>
              <w:rPr>
                <w:rFonts w:ascii="標楷體" w:hAnsi="標楷體" w:hint="eastAsia"/>
              </w:rPr>
              <w:t>PC 含螢幕</w:t>
            </w:r>
          </w:p>
        </w:tc>
      </w:tr>
      <w:tr w:rsidR="00CA26C0" w:rsidRPr="00EE3251" w14:paraId="1ACBE989" w14:textId="77777777" w:rsidTr="00D44D9D">
        <w:trPr>
          <w:trHeight w:val="149"/>
          <w:jc w:val="center"/>
        </w:trPr>
        <w:tc>
          <w:tcPr>
            <w:tcW w:w="2682" w:type="dxa"/>
            <w:gridSpan w:val="2"/>
            <w:tcBorders>
              <w:top w:val="nil"/>
              <w:left w:val="single" w:sz="8" w:space="0" w:color="auto"/>
              <w:bottom w:val="single" w:sz="4" w:space="0" w:color="auto"/>
              <w:right w:val="single" w:sz="4" w:space="0" w:color="auto"/>
            </w:tcBorders>
            <w:shd w:val="clear" w:color="auto" w:fill="auto"/>
            <w:noWrap/>
            <w:vAlign w:val="center"/>
          </w:tcPr>
          <w:p w14:paraId="4D48BDF6" w14:textId="77777777" w:rsidR="00CA26C0" w:rsidRPr="00CA4944" w:rsidRDefault="00CA26C0" w:rsidP="00B122F6">
            <w:pPr>
              <w:rPr>
                <w:rFonts w:eastAsia="新細明體"/>
                <w:color w:val="FF0000"/>
              </w:rPr>
            </w:pPr>
            <w:r w:rsidRPr="00CA4944">
              <w:rPr>
                <w:rFonts w:ascii="標楷體" w:hAnsi="標楷體" w:hint="eastAsia"/>
                <w:color w:val="FF0000"/>
              </w:rPr>
              <w:t>可攜式電腦</w:t>
            </w:r>
          </w:p>
        </w:tc>
        <w:tc>
          <w:tcPr>
            <w:tcW w:w="1417" w:type="dxa"/>
            <w:tcBorders>
              <w:top w:val="nil"/>
              <w:left w:val="nil"/>
              <w:bottom w:val="single" w:sz="4" w:space="0" w:color="auto"/>
              <w:right w:val="single" w:sz="4" w:space="0" w:color="auto"/>
            </w:tcBorders>
            <w:shd w:val="clear" w:color="auto" w:fill="auto"/>
            <w:noWrap/>
            <w:vAlign w:val="center"/>
          </w:tcPr>
          <w:p w14:paraId="7AAC5710" w14:textId="77777777" w:rsidR="00CA26C0" w:rsidRPr="00CA4944" w:rsidRDefault="00CA26C0" w:rsidP="00B122F6">
            <w:pPr>
              <w:jc w:val="right"/>
              <w:rPr>
                <w:rFonts w:eastAsia="新細明體"/>
                <w:color w:val="FF0000"/>
              </w:rPr>
            </w:pPr>
            <w:r w:rsidRPr="00CA4944">
              <w:rPr>
                <w:rFonts w:eastAsia="華康中楷體"/>
                <w:color w:val="FF0000"/>
              </w:rPr>
              <w:t xml:space="preserve">60 </w:t>
            </w:r>
          </w:p>
        </w:tc>
        <w:tc>
          <w:tcPr>
            <w:tcW w:w="851" w:type="dxa"/>
            <w:tcBorders>
              <w:top w:val="nil"/>
              <w:left w:val="nil"/>
              <w:bottom w:val="single" w:sz="4" w:space="0" w:color="auto"/>
              <w:right w:val="single" w:sz="4" w:space="0" w:color="auto"/>
            </w:tcBorders>
            <w:shd w:val="clear" w:color="auto" w:fill="auto"/>
            <w:noWrap/>
            <w:vAlign w:val="center"/>
          </w:tcPr>
          <w:p w14:paraId="4094F2B4" w14:textId="77777777" w:rsidR="00CA26C0" w:rsidRPr="00CA4944" w:rsidRDefault="00CA26C0" w:rsidP="00B122F6">
            <w:pPr>
              <w:jc w:val="right"/>
              <w:rPr>
                <w:rFonts w:eastAsia="新細明體"/>
                <w:color w:val="FF0000"/>
              </w:rPr>
            </w:pPr>
            <w:r w:rsidRPr="00CA4944">
              <w:rPr>
                <w:rFonts w:eastAsia="華康中楷體"/>
                <w:color w:val="FF0000"/>
              </w:rPr>
              <w:t xml:space="preserve">5 </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2D2FC0D4" w14:textId="77777777" w:rsidR="00CA26C0" w:rsidRPr="00CA4944" w:rsidRDefault="00CA26C0" w:rsidP="00B122F6">
            <w:pPr>
              <w:jc w:val="right"/>
              <w:rPr>
                <w:rFonts w:eastAsia="新細明體"/>
                <w:color w:val="FF0000"/>
              </w:rPr>
            </w:pPr>
            <w:r w:rsidRPr="00CA4944">
              <w:rPr>
                <w:rFonts w:eastAsia="華康中楷體"/>
                <w:color w:val="FF0000"/>
              </w:rPr>
              <w:t>5.0</w:t>
            </w:r>
          </w:p>
        </w:tc>
        <w:tc>
          <w:tcPr>
            <w:tcW w:w="993" w:type="dxa"/>
            <w:tcBorders>
              <w:top w:val="nil"/>
              <w:left w:val="nil"/>
              <w:bottom w:val="single" w:sz="4" w:space="0" w:color="auto"/>
              <w:right w:val="single" w:sz="4" w:space="0" w:color="auto"/>
            </w:tcBorders>
            <w:shd w:val="clear" w:color="auto" w:fill="auto"/>
            <w:vAlign w:val="center"/>
          </w:tcPr>
          <w:p w14:paraId="1C054BE6" w14:textId="77777777" w:rsidR="00CA26C0" w:rsidRPr="00CA4944" w:rsidRDefault="00CA26C0" w:rsidP="00B122F6">
            <w:pPr>
              <w:jc w:val="right"/>
              <w:rPr>
                <w:rFonts w:eastAsia="新細明體"/>
                <w:color w:val="FF0000"/>
              </w:rPr>
            </w:pPr>
            <w:r w:rsidRPr="00CA4944">
              <w:rPr>
                <w:rFonts w:eastAsia="華康中楷體"/>
                <w:color w:val="FF0000"/>
              </w:rPr>
              <w:t xml:space="preserve">0 </w:t>
            </w:r>
          </w:p>
        </w:tc>
        <w:tc>
          <w:tcPr>
            <w:tcW w:w="992" w:type="dxa"/>
            <w:tcBorders>
              <w:top w:val="nil"/>
              <w:left w:val="nil"/>
              <w:bottom w:val="single" w:sz="4" w:space="0" w:color="auto"/>
              <w:right w:val="single" w:sz="4" w:space="0" w:color="auto"/>
            </w:tcBorders>
            <w:shd w:val="clear" w:color="auto" w:fill="auto"/>
            <w:noWrap/>
            <w:vAlign w:val="center"/>
          </w:tcPr>
          <w:p w14:paraId="123D89F4" w14:textId="77777777" w:rsidR="00CA26C0" w:rsidRPr="00CA4944" w:rsidRDefault="00CA26C0" w:rsidP="00B122F6">
            <w:pPr>
              <w:jc w:val="right"/>
              <w:rPr>
                <w:rFonts w:eastAsia="新細明體"/>
                <w:color w:val="FF0000"/>
              </w:rPr>
            </w:pPr>
            <w:r w:rsidRPr="00CA4944">
              <w:rPr>
                <w:rFonts w:eastAsia="華康中楷體"/>
                <w:color w:val="FF0000"/>
              </w:rPr>
              <w:t xml:space="preserve">12 </w:t>
            </w:r>
          </w:p>
        </w:tc>
        <w:tc>
          <w:tcPr>
            <w:tcW w:w="992" w:type="dxa"/>
            <w:tcBorders>
              <w:top w:val="nil"/>
              <w:left w:val="nil"/>
              <w:bottom w:val="single" w:sz="4" w:space="0" w:color="auto"/>
              <w:right w:val="single" w:sz="4" w:space="0" w:color="auto"/>
            </w:tcBorders>
            <w:shd w:val="clear" w:color="auto" w:fill="auto"/>
            <w:noWrap/>
            <w:vAlign w:val="center"/>
          </w:tcPr>
          <w:p w14:paraId="5DE20F7C" w14:textId="77777777" w:rsidR="00CA26C0" w:rsidRPr="00CA4944" w:rsidRDefault="00CA26C0" w:rsidP="00B122F6">
            <w:pPr>
              <w:jc w:val="right"/>
              <w:rPr>
                <w:rFonts w:eastAsia="新細明體"/>
                <w:color w:val="FF0000"/>
              </w:rPr>
            </w:pPr>
            <w:r w:rsidRPr="00CA4944">
              <w:rPr>
                <w:rFonts w:eastAsia="華康中楷體"/>
                <w:color w:val="FF0000"/>
              </w:rPr>
              <w:t xml:space="preserve">11 </w:t>
            </w:r>
          </w:p>
        </w:tc>
        <w:tc>
          <w:tcPr>
            <w:tcW w:w="853" w:type="dxa"/>
            <w:tcBorders>
              <w:top w:val="nil"/>
              <w:left w:val="nil"/>
              <w:bottom w:val="single" w:sz="4" w:space="0" w:color="auto"/>
              <w:right w:val="single" w:sz="4" w:space="0" w:color="auto"/>
            </w:tcBorders>
            <w:shd w:val="clear" w:color="auto" w:fill="auto"/>
            <w:vAlign w:val="center"/>
          </w:tcPr>
          <w:p w14:paraId="4478EA94" w14:textId="77777777" w:rsidR="00CA26C0" w:rsidRPr="00CA4944" w:rsidRDefault="00CA26C0" w:rsidP="00B122F6">
            <w:pPr>
              <w:jc w:val="right"/>
              <w:rPr>
                <w:rFonts w:eastAsia="新細明體"/>
                <w:color w:val="FF0000"/>
              </w:rPr>
            </w:pPr>
            <w:r w:rsidRPr="00CA4944">
              <w:rPr>
                <w:rFonts w:eastAsia="華康中楷體"/>
                <w:color w:val="FF0000"/>
              </w:rPr>
              <w:t xml:space="preserve">23 </w:t>
            </w:r>
          </w:p>
        </w:tc>
        <w:tc>
          <w:tcPr>
            <w:tcW w:w="992" w:type="dxa"/>
            <w:tcBorders>
              <w:top w:val="nil"/>
              <w:left w:val="nil"/>
              <w:bottom w:val="single" w:sz="4" w:space="0" w:color="auto"/>
              <w:right w:val="single" w:sz="4" w:space="0" w:color="auto"/>
            </w:tcBorders>
            <w:shd w:val="clear" w:color="auto" w:fill="auto"/>
            <w:noWrap/>
            <w:vAlign w:val="center"/>
          </w:tcPr>
          <w:p w14:paraId="6DCC0422" w14:textId="77777777" w:rsidR="00CA26C0" w:rsidRPr="00CA4944" w:rsidRDefault="00CA26C0" w:rsidP="00B122F6">
            <w:pPr>
              <w:jc w:val="right"/>
              <w:rPr>
                <w:rFonts w:eastAsia="新細明體"/>
                <w:color w:val="FF0000"/>
              </w:rPr>
            </w:pPr>
            <w:r w:rsidRPr="00CA4944">
              <w:rPr>
                <w:rFonts w:eastAsia="華康中楷體"/>
                <w:color w:val="FF0000"/>
              </w:rPr>
              <w:t xml:space="preserve">0 </w:t>
            </w:r>
          </w:p>
        </w:tc>
        <w:tc>
          <w:tcPr>
            <w:tcW w:w="992" w:type="dxa"/>
            <w:tcBorders>
              <w:top w:val="nil"/>
              <w:left w:val="nil"/>
              <w:bottom w:val="single" w:sz="4" w:space="0" w:color="auto"/>
              <w:right w:val="single" w:sz="4" w:space="0" w:color="auto"/>
            </w:tcBorders>
            <w:shd w:val="clear" w:color="auto" w:fill="auto"/>
            <w:noWrap/>
            <w:vAlign w:val="center"/>
          </w:tcPr>
          <w:p w14:paraId="46C77A6C" w14:textId="77777777" w:rsidR="00CA26C0" w:rsidRPr="00CA4944" w:rsidRDefault="00CA26C0" w:rsidP="00B122F6">
            <w:pPr>
              <w:jc w:val="right"/>
              <w:rPr>
                <w:rFonts w:eastAsia="新細明體"/>
                <w:color w:val="FF0000"/>
              </w:rPr>
            </w:pPr>
            <w:r w:rsidRPr="00CA4944">
              <w:rPr>
                <w:rFonts w:eastAsia="華康中楷體"/>
                <w:color w:val="FF0000"/>
              </w:rPr>
              <w:t xml:space="preserve">60.00 </w:t>
            </w:r>
          </w:p>
        </w:tc>
        <w:tc>
          <w:tcPr>
            <w:tcW w:w="992" w:type="dxa"/>
            <w:tcBorders>
              <w:top w:val="nil"/>
              <w:left w:val="nil"/>
              <w:bottom w:val="single" w:sz="4" w:space="0" w:color="auto"/>
              <w:right w:val="single" w:sz="4" w:space="0" w:color="auto"/>
            </w:tcBorders>
            <w:shd w:val="clear" w:color="auto" w:fill="auto"/>
            <w:noWrap/>
            <w:vAlign w:val="center"/>
          </w:tcPr>
          <w:p w14:paraId="6DB054A1" w14:textId="77777777" w:rsidR="00CA26C0" w:rsidRPr="00CA4944" w:rsidRDefault="00CA26C0" w:rsidP="00B122F6">
            <w:pPr>
              <w:jc w:val="right"/>
              <w:rPr>
                <w:rFonts w:eastAsia="新細明體"/>
                <w:color w:val="FF0000"/>
              </w:rPr>
            </w:pPr>
            <w:r w:rsidRPr="00CA4944">
              <w:rPr>
                <w:rFonts w:eastAsia="華康中楷體"/>
                <w:color w:val="FF0000"/>
              </w:rPr>
              <w:t xml:space="preserve">55.00 </w:t>
            </w:r>
          </w:p>
        </w:tc>
        <w:tc>
          <w:tcPr>
            <w:tcW w:w="851" w:type="dxa"/>
            <w:tcBorders>
              <w:top w:val="nil"/>
              <w:left w:val="nil"/>
              <w:bottom w:val="single" w:sz="4" w:space="0" w:color="auto"/>
              <w:right w:val="single" w:sz="4" w:space="0" w:color="auto"/>
            </w:tcBorders>
            <w:shd w:val="clear" w:color="auto" w:fill="auto"/>
            <w:noWrap/>
            <w:vAlign w:val="center"/>
          </w:tcPr>
          <w:p w14:paraId="20AB84B3" w14:textId="77777777" w:rsidR="00CA26C0" w:rsidRPr="00CA4944" w:rsidRDefault="00CA26C0" w:rsidP="00B122F6">
            <w:pPr>
              <w:jc w:val="right"/>
              <w:rPr>
                <w:rFonts w:eastAsia="新細明體"/>
                <w:color w:val="FF0000"/>
              </w:rPr>
            </w:pPr>
            <w:r w:rsidRPr="00CA4944">
              <w:rPr>
                <w:rFonts w:eastAsia="華康中楷體"/>
                <w:color w:val="FF0000"/>
              </w:rPr>
              <w:t xml:space="preserve">115.00 </w:t>
            </w:r>
          </w:p>
        </w:tc>
        <w:tc>
          <w:tcPr>
            <w:tcW w:w="982" w:type="dxa"/>
            <w:tcBorders>
              <w:top w:val="nil"/>
              <w:left w:val="single" w:sz="8" w:space="0" w:color="auto"/>
              <w:bottom w:val="single" w:sz="4" w:space="0" w:color="auto"/>
              <w:right w:val="single" w:sz="4" w:space="0" w:color="auto"/>
            </w:tcBorders>
            <w:shd w:val="clear" w:color="auto" w:fill="auto"/>
            <w:noWrap/>
            <w:vAlign w:val="center"/>
          </w:tcPr>
          <w:p w14:paraId="6F0E8331" w14:textId="77777777" w:rsidR="00CA26C0" w:rsidRPr="00EE3251" w:rsidRDefault="00CA26C0" w:rsidP="00B122F6">
            <w:pPr>
              <w:rPr>
                <w:rFonts w:eastAsia="新細明體"/>
                <w:color w:val="000000"/>
              </w:rPr>
            </w:pPr>
            <w:r>
              <w:rPr>
                <w:rFonts w:ascii="標楷體" w:hAnsi="標楷體" w:hint="eastAsia"/>
              </w:rPr>
              <w:t>可攜式電腦</w:t>
            </w:r>
          </w:p>
        </w:tc>
      </w:tr>
      <w:tr w:rsidR="00CA26C0" w:rsidRPr="00EE3251" w14:paraId="33EFBEBC" w14:textId="77777777" w:rsidTr="00D44D9D">
        <w:trPr>
          <w:trHeight w:val="149"/>
          <w:jc w:val="center"/>
        </w:trPr>
        <w:tc>
          <w:tcPr>
            <w:tcW w:w="9345" w:type="dxa"/>
            <w:gridSpan w:val="8"/>
            <w:tcBorders>
              <w:top w:val="single" w:sz="4" w:space="0" w:color="auto"/>
              <w:left w:val="single" w:sz="4" w:space="0" w:color="auto"/>
              <w:bottom w:val="single" w:sz="4" w:space="0" w:color="auto"/>
              <w:right w:val="single" w:sz="4" w:space="0" w:color="auto"/>
            </w:tcBorders>
            <w:shd w:val="clear" w:color="000000" w:fill="FFFFC0"/>
            <w:vAlign w:val="center"/>
          </w:tcPr>
          <w:p w14:paraId="1BCAF4A1" w14:textId="77777777" w:rsidR="00CA26C0" w:rsidRPr="00CA4944" w:rsidRDefault="00CA26C0" w:rsidP="00B122F6">
            <w:pPr>
              <w:widowControl/>
              <w:spacing w:line="240" w:lineRule="atLeast"/>
              <w:jc w:val="right"/>
              <w:rPr>
                <w:b/>
                <w:bCs/>
                <w:color w:val="FF0000"/>
                <w:sz w:val="22"/>
              </w:rPr>
            </w:pPr>
          </w:p>
        </w:tc>
        <w:tc>
          <w:tcPr>
            <w:tcW w:w="853" w:type="dxa"/>
            <w:tcBorders>
              <w:top w:val="single" w:sz="4" w:space="0" w:color="auto"/>
              <w:left w:val="single" w:sz="4" w:space="0" w:color="auto"/>
              <w:bottom w:val="single" w:sz="4" w:space="0" w:color="auto"/>
              <w:right w:val="single" w:sz="4" w:space="0" w:color="auto"/>
            </w:tcBorders>
            <w:shd w:val="clear" w:color="000000" w:fill="FFFFC0"/>
            <w:vAlign w:val="center"/>
          </w:tcPr>
          <w:p w14:paraId="54177F62" w14:textId="77777777" w:rsidR="00CA26C0" w:rsidRPr="00CA4944" w:rsidRDefault="00CA26C0" w:rsidP="00B122F6">
            <w:pPr>
              <w:widowControl/>
              <w:spacing w:line="240" w:lineRule="atLeast"/>
              <w:jc w:val="right"/>
              <w:rPr>
                <w:b/>
                <w:bCs/>
                <w:color w:val="FF0000"/>
                <w:sz w:val="22"/>
              </w:rPr>
            </w:pPr>
            <w:r w:rsidRPr="00CA4944">
              <w:rPr>
                <w:b/>
                <w:bCs/>
                <w:color w:val="FF0000"/>
                <w:sz w:val="22"/>
              </w:rPr>
              <w:t>63</w:t>
            </w:r>
          </w:p>
        </w:tc>
        <w:tc>
          <w:tcPr>
            <w:tcW w:w="992" w:type="dxa"/>
            <w:tcBorders>
              <w:top w:val="single" w:sz="4" w:space="0" w:color="auto"/>
              <w:left w:val="single" w:sz="4" w:space="0" w:color="auto"/>
              <w:bottom w:val="single" w:sz="4" w:space="0" w:color="auto"/>
              <w:right w:val="single" w:sz="4" w:space="0" w:color="auto"/>
            </w:tcBorders>
            <w:shd w:val="clear" w:color="000000" w:fill="FFFFC0"/>
            <w:vAlign w:val="center"/>
          </w:tcPr>
          <w:p w14:paraId="247EA39A" w14:textId="77777777" w:rsidR="00CA26C0" w:rsidRPr="00CA4944" w:rsidRDefault="00CA26C0" w:rsidP="00B122F6">
            <w:pPr>
              <w:jc w:val="right"/>
              <w:rPr>
                <w:rFonts w:eastAsia="新細明體"/>
                <w:b/>
                <w:color w:val="FF0000"/>
              </w:rPr>
            </w:pPr>
            <w:r w:rsidRPr="00CA4944">
              <w:rPr>
                <w:rFonts w:eastAsia="新細明體"/>
                <w:b/>
                <w:color w:val="FF0000"/>
              </w:rPr>
              <w:t>0</w:t>
            </w: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tcPr>
          <w:p w14:paraId="29570BFC" w14:textId="77777777" w:rsidR="00CA26C0" w:rsidRPr="00CA4944" w:rsidRDefault="00CA26C0" w:rsidP="00B122F6">
            <w:pPr>
              <w:jc w:val="right"/>
              <w:rPr>
                <w:rFonts w:eastAsia="新細明體"/>
                <w:b/>
                <w:color w:val="FF0000"/>
              </w:rPr>
            </w:pPr>
            <w:r w:rsidRPr="00CA4944">
              <w:rPr>
                <w:rFonts w:eastAsia="新細明體"/>
                <w:b/>
                <w:color w:val="FF0000"/>
              </w:rPr>
              <w:t>93</w:t>
            </w: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tcPr>
          <w:p w14:paraId="0B738F80" w14:textId="77777777" w:rsidR="00CA26C0" w:rsidRPr="00CA4944" w:rsidRDefault="00CA26C0" w:rsidP="00B122F6">
            <w:pPr>
              <w:jc w:val="right"/>
              <w:rPr>
                <w:rFonts w:eastAsia="新細明體"/>
                <w:b/>
                <w:color w:val="FF0000"/>
              </w:rPr>
            </w:pPr>
            <w:r w:rsidRPr="00CA4944">
              <w:rPr>
                <w:rFonts w:eastAsia="新細明體"/>
                <w:b/>
                <w:color w:val="FF0000"/>
              </w:rPr>
              <w:t>96.25</w:t>
            </w:r>
          </w:p>
        </w:tc>
        <w:tc>
          <w:tcPr>
            <w:tcW w:w="851" w:type="dxa"/>
            <w:tcBorders>
              <w:top w:val="single" w:sz="4" w:space="0" w:color="auto"/>
              <w:left w:val="single" w:sz="4" w:space="0" w:color="auto"/>
              <w:bottom w:val="single" w:sz="4" w:space="0" w:color="auto"/>
              <w:right w:val="single" w:sz="4" w:space="0" w:color="auto"/>
            </w:tcBorders>
            <w:shd w:val="clear" w:color="000000" w:fill="FFFFC0"/>
            <w:noWrap/>
            <w:vAlign w:val="center"/>
          </w:tcPr>
          <w:p w14:paraId="6B54E9E1" w14:textId="77777777" w:rsidR="00CA26C0" w:rsidRPr="00CA4944" w:rsidRDefault="00CA26C0" w:rsidP="00B122F6">
            <w:pPr>
              <w:jc w:val="right"/>
              <w:rPr>
                <w:rFonts w:eastAsia="新細明體"/>
                <w:b/>
                <w:color w:val="FF0000"/>
              </w:rPr>
            </w:pPr>
            <w:r w:rsidRPr="00CA4944">
              <w:rPr>
                <w:rFonts w:eastAsia="新細明體"/>
                <w:b/>
                <w:color w:val="FF0000"/>
              </w:rPr>
              <w:t>189.25</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339D4869" w14:textId="77777777" w:rsidR="00CA26C0" w:rsidRPr="00EE3251" w:rsidRDefault="00CA26C0" w:rsidP="00B122F6">
            <w:pPr>
              <w:widowControl/>
            </w:pPr>
          </w:p>
        </w:tc>
      </w:tr>
      <w:tr w:rsidR="00CA26C0" w:rsidRPr="00EE3251" w14:paraId="7AAC1F5D" w14:textId="77777777" w:rsidTr="00D44D9D">
        <w:trPr>
          <w:trHeight w:val="149"/>
          <w:jc w:val="center"/>
        </w:trPr>
        <w:tc>
          <w:tcPr>
            <w:tcW w:w="2682" w:type="dxa"/>
            <w:gridSpan w:val="2"/>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0F74FCEE" w14:textId="77777777" w:rsidR="00CA26C0" w:rsidRPr="00CA4944" w:rsidRDefault="00CA26C0" w:rsidP="00B122F6">
            <w:pPr>
              <w:widowControl/>
              <w:jc w:val="center"/>
              <w:rPr>
                <w:color w:val="FF0000"/>
                <w:sz w:val="22"/>
              </w:rPr>
            </w:pPr>
            <w:r w:rsidRPr="00CA4944">
              <w:rPr>
                <w:color w:val="FF0000"/>
                <w:sz w:val="22"/>
              </w:rPr>
              <w:t>EDATool</w:t>
            </w:r>
            <w:r w:rsidRPr="00CA4944">
              <w:rPr>
                <w:rFonts w:hint="eastAsia"/>
                <w:color w:val="FF0000"/>
                <w:sz w:val="22"/>
              </w:rPr>
              <w:t>租金費用</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17E6A5" w14:textId="77777777" w:rsidR="00CA26C0" w:rsidRPr="00CA4944" w:rsidRDefault="00CA26C0" w:rsidP="00B122F6">
            <w:pPr>
              <w:widowControl/>
              <w:jc w:val="center"/>
              <w:rPr>
                <w:color w:val="FF0000"/>
                <w:sz w:val="22"/>
              </w:rPr>
            </w:pPr>
            <w:r w:rsidRPr="00CA4944">
              <w:rPr>
                <w:rFonts w:hint="eastAsia"/>
                <w:color w:val="FF0000"/>
                <w:sz w:val="22"/>
              </w:rPr>
              <w:t>租用套數</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F7F38D" w14:textId="77777777" w:rsidR="00CA26C0" w:rsidRPr="00CA4944" w:rsidRDefault="00CA26C0" w:rsidP="00B122F6">
            <w:pPr>
              <w:widowControl/>
              <w:jc w:val="center"/>
              <w:rPr>
                <w:color w:val="FF0000"/>
                <w:sz w:val="22"/>
              </w:rPr>
            </w:pPr>
            <w:r w:rsidRPr="00CA4944">
              <w:rPr>
                <w:rFonts w:hint="eastAsia"/>
                <w:color w:val="FF0000"/>
                <w:sz w:val="22"/>
              </w:rPr>
              <w:t>每月</w:t>
            </w:r>
          </w:p>
          <w:p w14:paraId="1C473720" w14:textId="77777777" w:rsidR="00CA26C0" w:rsidRPr="00CA4944" w:rsidRDefault="00CA26C0" w:rsidP="00B122F6">
            <w:pPr>
              <w:widowControl/>
              <w:jc w:val="center"/>
              <w:rPr>
                <w:color w:val="FF0000"/>
                <w:sz w:val="22"/>
              </w:rPr>
            </w:pPr>
            <w:r w:rsidRPr="00CA4944">
              <w:rPr>
                <w:rFonts w:hint="eastAsia"/>
                <w:color w:val="FF0000"/>
                <w:sz w:val="22"/>
              </w:rPr>
              <w:t>租金</w:t>
            </w:r>
          </w:p>
        </w:tc>
        <w:tc>
          <w:tcPr>
            <w:tcW w:w="141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A845D" w14:textId="77777777" w:rsidR="00CA26C0" w:rsidRPr="00CA4944" w:rsidRDefault="00CA26C0" w:rsidP="00B122F6">
            <w:pPr>
              <w:jc w:val="center"/>
              <w:rPr>
                <w:color w:val="FF0000"/>
                <w:sz w:val="22"/>
              </w:rPr>
            </w:pPr>
            <w:r w:rsidRPr="00CA4944">
              <w:rPr>
                <w:rFonts w:hint="eastAsia"/>
                <w:color w:val="FF0000"/>
                <w:sz w:val="22"/>
              </w:rPr>
              <w:t>分攤方式說明</w:t>
            </w:r>
            <w:r w:rsidRPr="00CA4944">
              <w:rPr>
                <w:color w:val="FF0000"/>
                <w:sz w:val="22"/>
              </w:rPr>
              <w:t>(</w:t>
            </w:r>
            <w:r w:rsidRPr="00CA4944">
              <w:rPr>
                <w:rFonts w:hint="eastAsia"/>
                <w:color w:val="FF0000"/>
                <w:sz w:val="22"/>
              </w:rPr>
              <w:t>分子</w:t>
            </w:r>
            <w:r w:rsidRPr="00CA4944">
              <w:rPr>
                <w:color w:val="FF0000"/>
                <w:sz w:val="22"/>
              </w:rPr>
              <w:t>/</w:t>
            </w:r>
            <w:r w:rsidRPr="00CA4944">
              <w:rPr>
                <w:rFonts w:hint="eastAsia"/>
                <w:color w:val="FF0000"/>
                <w:sz w:val="22"/>
              </w:rPr>
              <w:t>分母</w:t>
            </w:r>
            <w:r w:rsidRPr="00CA4944">
              <w:rPr>
                <w:color w:val="FF0000"/>
                <w:sz w:val="22"/>
              </w:rPr>
              <w:t>)</w:t>
            </w:r>
          </w:p>
        </w:tc>
        <w:tc>
          <w:tcPr>
            <w:tcW w:w="3830" w:type="dxa"/>
            <w:gridSpan w:val="4"/>
            <w:tcBorders>
              <w:top w:val="single" w:sz="4" w:space="0" w:color="auto"/>
              <w:left w:val="single" w:sz="4" w:space="0" w:color="auto"/>
              <w:bottom w:val="single" w:sz="4" w:space="0" w:color="auto"/>
              <w:right w:val="single" w:sz="4" w:space="0" w:color="auto"/>
            </w:tcBorders>
            <w:vAlign w:val="center"/>
          </w:tcPr>
          <w:p w14:paraId="5B54D766" w14:textId="77777777" w:rsidR="00CA26C0" w:rsidRPr="00CA4944" w:rsidRDefault="00CA26C0" w:rsidP="00B122F6">
            <w:pPr>
              <w:widowControl/>
              <w:jc w:val="center"/>
              <w:rPr>
                <w:color w:val="FF0000"/>
                <w:sz w:val="22"/>
              </w:rPr>
            </w:pPr>
            <w:r w:rsidRPr="00CA4944">
              <w:rPr>
                <w:rFonts w:hint="eastAsia"/>
                <w:color w:val="FF0000"/>
                <w:sz w:val="22"/>
              </w:rPr>
              <w:t>投入月數</w:t>
            </w:r>
          </w:p>
        </w:tc>
        <w:tc>
          <w:tcPr>
            <w:tcW w:w="382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D84862" w14:textId="77777777" w:rsidR="00CA26C0" w:rsidRPr="00CA4944" w:rsidRDefault="00CA26C0" w:rsidP="00B122F6">
            <w:pPr>
              <w:widowControl/>
              <w:jc w:val="center"/>
              <w:rPr>
                <w:color w:val="FF0000"/>
                <w:sz w:val="22"/>
              </w:rPr>
            </w:pPr>
            <w:r w:rsidRPr="00CA4944">
              <w:rPr>
                <w:rFonts w:hint="eastAsia"/>
                <w:color w:val="FF0000"/>
                <w:sz w:val="22"/>
              </w:rPr>
              <w:t>金額</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645DB9C1" w14:textId="77777777" w:rsidR="00CA26C0" w:rsidRPr="00EE3251" w:rsidRDefault="00CA26C0" w:rsidP="00B122F6">
            <w:pPr>
              <w:widowControl/>
            </w:pPr>
          </w:p>
        </w:tc>
      </w:tr>
      <w:tr w:rsidR="00CA26C0" w:rsidRPr="00EE3251" w14:paraId="5D3555C5" w14:textId="77777777" w:rsidTr="00D44D9D">
        <w:trPr>
          <w:trHeight w:val="149"/>
          <w:jc w:val="center"/>
        </w:trPr>
        <w:tc>
          <w:tcPr>
            <w:tcW w:w="2682" w:type="dxa"/>
            <w:gridSpan w:val="2"/>
            <w:vMerge/>
            <w:tcBorders>
              <w:top w:val="single" w:sz="4" w:space="0" w:color="auto"/>
              <w:left w:val="single" w:sz="8" w:space="0" w:color="auto"/>
              <w:bottom w:val="single" w:sz="4" w:space="0" w:color="auto"/>
              <w:right w:val="single" w:sz="4" w:space="0" w:color="auto"/>
            </w:tcBorders>
            <w:vAlign w:val="center"/>
            <w:hideMark/>
          </w:tcPr>
          <w:p w14:paraId="383C3576" w14:textId="77777777" w:rsidR="00CA26C0" w:rsidRPr="00CA4944" w:rsidRDefault="00CA26C0" w:rsidP="00B122F6">
            <w:pPr>
              <w:widowControl/>
              <w:rPr>
                <w:color w:val="FF0000"/>
                <w:sz w:val="22"/>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78DBC150" w14:textId="77777777" w:rsidR="00CA26C0" w:rsidRPr="00CA4944" w:rsidRDefault="00CA26C0" w:rsidP="00B122F6">
            <w:pPr>
              <w:widowControl/>
              <w:rPr>
                <w:color w:val="FF0000"/>
                <w:sz w:val="22"/>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219404EA" w14:textId="77777777" w:rsidR="00CA26C0" w:rsidRPr="00CA4944" w:rsidRDefault="00CA26C0" w:rsidP="00B122F6">
            <w:pPr>
              <w:widowControl/>
              <w:rPr>
                <w:color w:val="FF0000"/>
                <w:sz w:val="22"/>
              </w:rPr>
            </w:pPr>
          </w:p>
        </w:tc>
        <w:tc>
          <w:tcPr>
            <w:tcW w:w="1418"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8D3962" w14:textId="77777777" w:rsidR="00CA26C0" w:rsidRPr="00CA4944" w:rsidRDefault="00CA26C0" w:rsidP="00B122F6">
            <w:pPr>
              <w:widowControl/>
              <w:jc w:val="center"/>
              <w:rPr>
                <w:color w:val="FF0000"/>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32DF3D2B" w14:textId="77777777" w:rsidR="00CA26C0" w:rsidRPr="00CA4944" w:rsidRDefault="00CA26C0" w:rsidP="00B122F6">
            <w:pPr>
              <w:widowControl/>
              <w:jc w:val="center"/>
              <w:rPr>
                <w:color w:val="FF0000"/>
                <w:sz w:val="22"/>
              </w:rPr>
            </w:pPr>
            <w:r w:rsidRPr="00CA4944">
              <w:rPr>
                <w:color w:val="FF0000"/>
                <w:sz w:val="22"/>
              </w:rPr>
              <w:t>108</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93A68EC" w14:textId="77777777" w:rsidR="00CA26C0" w:rsidRPr="00CA4944" w:rsidRDefault="00CA26C0" w:rsidP="00B122F6">
            <w:pPr>
              <w:widowControl/>
              <w:jc w:val="center"/>
              <w:rPr>
                <w:color w:val="FF0000"/>
                <w:sz w:val="22"/>
              </w:rPr>
            </w:pPr>
            <w:r w:rsidRPr="00CA4944">
              <w:rPr>
                <w:color w:val="FF0000"/>
                <w:sz w:val="22"/>
              </w:rPr>
              <w:t>109</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D7F875" w14:textId="77777777" w:rsidR="00CA26C0" w:rsidRPr="00CA4944" w:rsidRDefault="00CA26C0" w:rsidP="00B122F6">
            <w:pPr>
              <w:widowControl/>
              <w:jc w:val="center"/>
              <w:rPr>
                <w:color w:val="FF0000"/>
                <w:sz w:val="22"/>
              </w:rPr>
            </w:pPr>
            <w:r w:rsidRPr="00CA4944">
              <w:rPr>
                <w:color w:val="FF0000"/>
                <w:sz w:val="22"/>
              </w:rPr>
              <w:t>110</w:t>
            </w:r>
            <w:r w:rsidRPr="00CA4944">
              <w:rPr>
                <w:rFonts w:hint="eastAsia"/>
                <w:color w:val="FF0000"/>
                <w:sz w:val="22"/>
              </w:rPr>
              <w:t>年度</w:t>
            </w:r>
          </w:p>
        </w:tc>
        <w:tc>
          <w:tcPr>
            <w:tcW w:w="853" w:type="dxa"/>
            <w:tcBorders>
              <w:top w:val="single" w:sz="4" w:space="0" w:color="auto"/>
              <w:left w:val="single" w:sz="4" w:space="0" w:color="auto"/>
              <w:bottom w:val="single" w:sz="4" w:space="0" w:color="auto"/>
              <w:right w:val="single" w:sz="4" w:space="0" w:color="auto"/>
            </w:tcBorders>
            <w:vAlign w:val="center"/>
          </w:tcPr>
          <w:p w14:paraId="4863685C" w14:textId="77777777" w:rsidR="00CA26C0" w:rsidRPr="00CA4944" w:rsidRDefault="00CA26C0" w:rsidP="00B122F6">
            <w:pPr>
              <w:widowControl/>
              <w:jc w:val="center"/>
              <w:rPr>
                <w:color w:val="FF0000"/>
                <w:sz w:val="22"/>
              </w:rPr>
            </w:pPr>
            <w:r w:rsidRPr="00CA4944">
              <w:rPr>
                <w:rFonts w:hint="eastAsia"/>
                <w:color w:val="FF0000"/>
                <w:sz w:val="22"/>
              </w:rPr>
              <w:t>合計</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A772AE" w14:textId="77777777" w:rsidR="00CA26C0" w:rsidRPr="00CA4944" w:rsidRDefault="00CA26C0" w:rsidP="00B122F6">
            <w:pPr>
              <w:widowControl/>
              <w:jc w:val="center"/>
              <w:rPr>
                <w:color w:val="FF0000"/>
                <w:sz w:val="22"/>
              </w:rPr>
            </w:pPr>
            <w:r w:rsidRPr="00CA4944">
              <w:rPr>
                <w:color w:val="FF0000"/>
                <w:sz w:val="22"/>
              </w:rPr>
              <w:t>108</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E74E36" w14:textId="77777777" w:rsidR="00CA26C0" w:rsidRPr="00CA4944" w:rsidRDefault="00CA26C0" w:rsidP="00B122F6">
            <w:pPr>
              <w:widowControl/>
              <w:jc w:val="center"/>
              <w:rPr>
                <w:color w:val="FF0000"/>
                <w:sz w:val="22"/>
              </w:rPr>
            </w:pPr>
            <w:r w:rsidRPr="00CA4944">
              <w:rPr>
                <w:color w:val="FF0000"/>
                <w:sz w:val="22"/>
              </w:rPr>
              <w:t>109</w:t>
            </w:r>
            <w:r w:rsidRPr="00CA4944">
              <w:rPr>
                <w:rFonts w:hint="eastAsia"/>
                <w:color w:val="FF0000"/>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B02EA7" w14:textId="77777777" w:rsidR="00CA26C0" w:rsidRPr="00CA4944" w:rsidRDefault="00CA26C0" w:rsidP="00B122F6">
            <w:pPr>
              <w:widowControl/>
              <w:jc w:val="center"/>
              <w:rPr>
                <w:color w:val="FF0000"/>
                <w:sz w:val="22"/>
              </w:rPr>
            </w:pPr>
            <w:r w:rsidRPr="00CA4944">
              <w:rPr>
                <w:color w:val="FF0000"/>
                <w:sz w:val="22"/>
              </w:rPr>
              <w:t>110</w:t>
            </w:r>
            <w:r w:rsidRPr="00CA4944">
              <w:rPr>
                <w:rFonts w:hint="eastAsia"/>
                <w:color w:val="FF0000"/>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AAFFC" w14:textId="77777777" w:rsidR="00CA26C0" w:rsidRPr="00CA4944" w:rsidRDefault="00CA26C0" w:rsidP="00B122F6">
            <w:pPr>
              <w:widowControl/>
              <w:jc w:val="center"/>
              <w:rPr>
                <w:color w:val="FF0000"/>
                <w:sz w:val="22"/>
              </w:rPr>
            </w:pPr>
            <w:r w:rsidRPr="00CA4944">
              <w:rPr>
                <w:rFonts w:hint="eastAsia"/>
                <w:color w:val="FF0000"/>
                <w:sz w:val="22"/>
              </w:rPr>
              <w:t>合計</w:t>
            </w:r>
          </w:p>
        </w:tc>
        <w:tc>
          <w:tcPr>
            <w:tcW w:w="982" w:type="dxa"/>
            <w:vMerge w:val="restart"/>
            <w:tcBorders>
              <w:top w:val="single" w:sz="4" w:space="0" w:color="auto"/>
              <w:left w:val="single" w:sz="4" w:space="0" w:color="auto"/>
              <w:bottom w:val="single" w:sz="4" w:space="0" w:color="auto"/>
              <w:right w:val="single" w:sz="8" w:space="0" w:color="auto"/>
            </w:tcBorders>
            <w:vAlign w:val="center"/>
            <w:hideMark/>
          </w:tcPr>
          <w:p w14:paraId="0F3E1EEE" w14:textId="77777777" w:rsidR="00CA26C0" w:rsidRPr="00EE3251" w:rsidRDefault="00CA26C0" w:rsidP="00B122F6">
            <w:pPr>
              <w:widowControl/>
            </w:pPr>
          </w:p>
        </w:tc>
      </w:tr>
      <w:tr w:rsidR="00CA26C0" w:rsidRPr="00EE3251" w14:paraId="3508E7AC" w14:textId="77777777" w:rsidTr="00D44D9D">
        <w:trPr>
          <w:trHeight w:val="149"/>
          <w:jc w:val="center"/>
        </w:trPr>
        <w:tc>
          <w:tcPr>
            <w:tcW w:w="2682"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62284114" w14:textId="77777777" w:rsidR="00CA26C0" w:rsidRPr="00CA4944" w:rsidRDefault="00CA26C0" w:rsidP="00B122F6">
            <w:pPr>
              <w:widowControl/>
              <w:spacing w:line="240" w:lineRule="atLeast"/>
              <w:rPr>
                <w:color w:val="FF0000"/>
                <w:sz w:val="22"/>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55864A" w14:textId="77777777" w:rsidR="00CA26C0" w:rsidRPr="00CA4944" w:rsidRDefault="00CA26C0" w:rsidP="00B122F6">
            <w:pPr>
              <w:widowControl/>
              <w:spacing w:line="240" w:lineRule="atLeast"/>
              <w:rPr>
                <w:color w:val="FF0000"/>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0D9F8D" w14:textId="77777777" w:rsidR="00CA26C0" w:rsidRPr="00CA4944" w:rsidRDefault="00CA26C0" w:rsidP="00B122F6">
            <w:pPr>
              <w:widowControl/>
              <w:spacing w:line="240" w:lineRule="atLeast"/>
              <w:jc w:val="center"/>
              <w:rPr>
                <w:color w:val="FF0000"/>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AE8F75" w14:textId="77777777" w:rsidR="00CA26C0" w:rsidRPr="00CA4944" w:rsidRDefault="00CA26C0" w:rsidP="00B122F6">
            <w:pPr>
              <w:widowControl/>
              <w:spacing w:line="240" w:lineRule="atLeast"/>
              <w:jc w:val="center"/>
              <w:rPr>
                <w:color w:val="FF0000"/>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31C24DED"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06344F73"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D893CB" w14:textId="77777777" w:rsidR="00CA26C0" w:rsidRPr="00CA4944" w:rsidRDefault="00CA26C0" w:rsidP="00B122F6">
            <w:pPr>
              <w:widowControl/>
              <w:spacing w:line="240" w:lineRule="atLeast"/>
              <w:jc w:val="center"/>
              <w:rPr>
                <w:color w:val="FF0000"/>
                <w:sz w:val="22"/>
              </w:rPr>
            </w:pPr>
          </w:p>
        </w:tc>
        <w:tc>
          <w:tcPr>
            <w:tcW w:w="853" w:type="dxa"/>
            <w:tcBorders>
              <w:top w:val="single" w:sz="4" w:space="0" w:color="auto"/>
              <w:left w:val="single" w:sz="4" w:space="0" w:color="auto"/>
              <w:bottom w:val="single" w:sz="4" w:space="0" w:color="auto"/>
              <w:right w:val="single" w:sz="4" w:space="0" w:color="auto"/>
            </w:tcBorders>
            <w:vAlign w:val="center"/>
          </w:tcPr>
          <w:p w14:paraId="52AAA23F"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1F1A02" w14:textId="77777777" w:rsidR="00CA26C0" w:rsidRPr="00CA4944" w:rsidRDefault="00CA26C0" w:rsidP="00B122F6">
            <w:pPr>
              <w:widowControl/>
              <w:spacing w:line="240" w:lineRule="atLeast"/>
              <w:jc w:val="right"/>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35B7BB" w14:textId="77777777" w:rsidR="00CA26C0" w:rsidRPr="00CA4944" w:rsidRDefault="00CA26C0" w:rsidP="00B122F6">
            <w:pPr>
              <w:widowControl/>
              <w:spacing w:line="240" w:lineRule="atLeast"/>
              <w:jc w:val="right"/>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D68E9F" w14:textId="77777777" w:rsidR="00CA26C0" w:rsidRPr="00CA4944" w:rsidRDefault="00CA26C0" w:rsidP="00B122F6">
            <w:pPr>
              <w:widowControl/>
              <w:spacing w:line="240" w:lineRule="atLeast"/>
              <w:jc w:val="right"/>
              <w:rPr>
                <w:color w:val="FF0000"/>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2A562F" w14:textId="77777777" w:rsidR="00CA26C0" w:rsidRPr="00CA4944" w:rsidRDefault="00CA26C0" w:rsidP="00B122F6">
            <w:pPr>
              <w:widowControl/>
              <w:spacing w:line="240" w:lineRule="atLeast"/>
              <w:jc w:val="right"/>
              <w:rPr>
                <w:color w:val="FF0000"/>
                <w:sz w:val="22"/>
              </w:rPr>
            </w:pPr>
          </w:p>
        </w:tc>
        <w:tc>
          <w:tcPr>
            <w:tcW w:w="982" w:type="dxa"/>
            <w:vMerge/>
            <w:tcBorders>
              <w:top w:val="single" w:sz="4" w:space="0" w:color="auto"/>
              <w:left w:val="single" w:sz="4" w:space="0" w:color="auto"/>
              <w:bottom w:val="single" w:sz="4" w:space="0" w:color="auto"/>
              <w:right w:val="single" w:sz="8" w:space="0" w:color="auto"/>
            </w:tcBorders>
            <w:vAlign w:val="center"/>
          </w:tcPr>
          <w:p w14:paraId="07391C8C" w14:textId="77777777" w:rsidR="00CA26C0" w:rsidRPr="00EE3251" w:rsidRDefault="00CA26C0" w:rsidP="00B122F6">
            <w:pPr>
              <w:widowControl/>
            </w:pPr>
          </w:p>
        </w:tc>
      </w:tr>
      <w:tr w:rsidR="00CA26C0" w:rsidRPr="00EE3251" w14:paraId="65BCE62F" w14:textId="77777777" w:rsidTr="00D44D9D">
        <w:trPr>
          <w:trHeight w:val="149"/>
          <w:jc w:val="center"/>
        </w:trPr>
        <w:tc>
          <w:tcPr>
            <w:tcW w:w="2682"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31AC8FE5" w14:textId="77777777" w:rsidR="00CA26C0" w:rsidRPr="00CA4944" w:rsidRDefault="00CA26C0" w:rsidP="00B122F6">
            <w:pPr>
              <w:widowControl/>
              <w:spacing w:line="240" w:lineRule="atLeast"/>
              <w:rPr>
                <w:color w:val="FF0000"/>
                <w:sz w:val="22"/>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1918EF" w14:textId="77777777" w:rsidR="00CA26C0" w:rsidRPr="00CA4944" w:rsidRDefault="00CA26C0" w:rsidP="00B122F6">
            <w:pPr>
              <w:widowControl/>
              <w:spacing w:line="240" w:lineRule="atLeast"/>
              <w:rPr>
                <w:color w:val="FF0000"/>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DE7360" w14:textId="77777777" w:rsidR="00CA26C0" w:rsidRPr="00CA4944" w:rsidRDefault="00CA26C0" w:rsidP="00B122F6">
            <w:pPr>
              <w:widowControl/>
              <w:spacing w:line="240" w:lineRule="atLeast"/>
              <w:jc w:val="center"/>
              <w:rPr>
                <w:color w:val="FF0000"/>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FCE898" w14:textId="77777777" w:rsidR="00CA26C0" w:rsidRPr="00CA4944" w:rsidRDefault="00CA26C0" w:rsidP="00B122F6">
            <w:pPr>
              <w:widowControl/>
              <w:spacing w:line="240" w:lineRule="atLeast"/>
              <w:jc w:val="center"/>
              <w:rPr>
                <w:color w:val="FF0000"/>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0A73C3F9"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1631D624"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F0DCC7" w14:textId="77777777" w:rsidR="00CA26C0" w:rsidRPr="00CA4944" w:rsidRDefault="00CA26C0" w:rsidP="00B122F6">
            <w:pPr>
              <w:widowControl/>
              <w:spacing w:line="240" w:lineRule="atLeast"/>
              <w:jc w:val="center"/>
              <w:rPr>
                <w:color w:val="FF0000"/>
                <w:sz w:val="22"/>
              </w:rPr>
            </w:pPr>
          </w:p>
        </w:tc>
        <w:tc>
          <w:tcPr>
            <w:tcW w:w="853" w:type="dxa"/>
            <w:tcBorders>
              <w:top w:val="single" w:sz="4" w:space="0" w:color="auto"/>
              <w:left w:val="single" w:sz="4" w:space="0" w:color="auto"/>
              <w:bottom w:val="single" w:sz="4" w:space="0" w:color="auto"/>
              <w:right w:val="single" w:sz="4" w:space="0" w:color="auto"/>
            </w:tcBorders>
            <w:vAlign w:val="center"/>
          </w:tcPr>
          <w:p w14:paraId="03526C87" w14:textId="77777777" w:rsidR="00CA26C0" w:rsidRPr="00CA4944" w:rsidRDefault="00CA26C0" w:rsidP="00B122F6">
            <w:pPr>
              <w:widowControl/>
              <w:spacing w:line="240" w:lineRule="atLeast"/>
              <w:jc w:val="center"/>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1A2D4B" w14:textId="77777777" w:rsidR="00CA26C0" w:rsidRPr="00CA4944" w:rsidRDefault="00CA26C0" w:rsidP="00B122F6">
            <w:pPr>
              <w:widowControl/>
              <w:spacing w:line="240" w:lineRule="atLeast"/>
              <w:jc w:val="right"/>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485D34" w14:textId="77777777" w:rsidR="00CA26C0" w:rsidRPr="00CA4944" w:rsidRDefault="00CA26C0" w:rsidP="00B122F6">
            <w:pPr>
              <w:widowControl/>
              <w:spacing w:line="240" w:lineRule="atLeast"/>
              <w:jc w:val="right"/>
              <w:rPr>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2C853F" w14:textId="77777777" w:rsidR="00CA26C0" w:rsidRPr="00CA4944" w:rsidRDefault="00CA26C0" w:rsidP="00B122F6">
            <w:pPr>
              <w:widowControl/>
              <w:spacing w:line="240" w:lineRule="atLeast"/>
              <w:jc w:val="right"/>
              <w:rPr>
                <w:color w:val="FF0000"/>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00ABFC" w14:textId="77777777" w:rsidR="00CA26C0" w:rsidRPr="00CA4944" w:rsidRDefault="00CA26C0" w:rsidP="00B122F6">
            <w:pPr>
              <w:widowControl/>
              <w:spacing w:line="240" w:lineRule="atLeast"/>
              <w:jc w:val="right"/>
              <w:rPr>
                <w:color w:val="FF0000"/>
                <w:sz w:val="22"/>
              </w:rPr>
            </w:pPr>
          </w:p>
        </w:tc>
        <w:tc>
          <w:tcPr>
            <w:tcW w:w="982" w:type="dxa"/>
            <w:vMerge/>
            <w:tcBorders>
              <w:top w:val="single" w:sz="4" w:space="0" w:color="auto"/>
              <w:left w:val="single" w:sz="4" w:space="0" w:color="auto"/>
              <w:bottom w:val="single" w:sz="4" w:space="0" w:color="auto"/>
              <w:right w:val="single" w:sz="8" w:space="0" w:color="auto"/>
            </w:tcBorders>
            <w:vAlign w:val="center"/>
          </w:tcPr>
          <w:p w14:paraId="39D2C42E" w14:textId="77777777" w:rsidR="00CA26C0" w:rsidRPr="00EE3251" w:rsidRDefault="00CA26C0" w:rsidP="00B122F6">
            <w:pPr>
              <w:widowControl/>
            </w:pPr>
          </w:p>
        </w:tc>
      </w:tr>
      <w:tr w:rsidR="00CA26C0" w:rsidRPr="00EE3251" w14:paraId="08AB2A76" w14:textId="77777777" w:rsidTr="00D44D9D">
        <w:trPr>
          <w:trHeight w:val="149"/>
          <w:jc w:val="center"/>
        </w:trPr>
        <w:tc>
          <w:tcPr>
            <w:tcW w:w="9345" w:type="dxa"/>
            <w:gridSpan w:val="8"/>
            <w:tcBorders>
              <w:top w:val="single" w:sz="4" w:space="0" w:color="auto"/>
              <w:left w:val="single" w:sz="8" w:space="0" w:color="auto"/>
              <w:bottom w:val="single" w:sz="4" w:space="0" w:color="auto"/>
              <w:right w:val="single" w:sz="4" w:space="0" w:color="auto"/>
            </w:tcBorders>
            <w:shd w:val="clear" w:color="auto" w:fill="FFFF66"/>
            <w:vAlign w:val="center"/>
          </w:tcPr>
          <w:p w14:paraId="1AD7923C" w14:textId="77777777" w:rsidR="00CA26C0" w:rsidRPr="00CA4944" w:rsidRDefault="00CA26C0" w:rsidP="00B122F6">
            <w:pPr>
              <w:widowControl/>
              <w:spacing w:line="240" w:lineRule="atLeast"/>
              <w:jc w:val="center"/>
              <w:rPr>
                <w:b/>
                <w:bCs/>
                <w:color w:val="FF0000"/>
                <w:sz w:val="22"/>
              </w:rPr>
            </w:pPr>
            <w:r w:rsidRPr="00CA4944">
              <w:rPr>
                <w:rFonts w:hint="eastAsia"/>
                <w:b/>
                <w:bCs/>
                <w:color w:val="FF0000"/>
                <w:sz w:val="22"/>
              </w:rPr>
              <w:t>小計</w:t>
            </w:r>
          </w:p>
        </w:tc>
        <w:tc>
          <w:tcPr>
            <w:tcW w:w="853" w:type="dxa"/>
            <w:tcBorders>
              <w:top w:val="single" w:sz="4" w:space="0" w:color="auto"/>
              <w:left w:val="single" w:sz="4" w:space="0" w:color="auto"/>
              <w:bottom w:val="single" w:sz="4" w:space="0" w:color="auto"/>
              <w:right w:val="single" w:sz="4" w:space="0" w:color="auto"/>
            </w:tcBorders>
            <w:shd w:val="clear" w:color="auto" w:fill="FFFF66"/>
            <w:vAlign w:val="center"/>
          </w:tcPr>
          <w:p w14:paraId="5B11D69F" w14:textId="77777777" w:rsidR="00CA26C0" w:rsidRPr="00CA4944" w:rsidRDefault="00CA26C0" w:rsidP="00B122F6">
            <w:pPr>
              <w:widowControl/>
              <w:spacing w:line="240" w:lineRule="atLeast"/>
              <w:jc w:val="center"/>
              <w:rPr>
                <w:b/>
                <w:bCs/>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56636EE6" w14:textId="77777777" w:rsidR="00CA26C0" w:rsidRPr="00CA4944" w:rsidRDefault="00CA26C0" w:rsidP="00B122F6">
            <w:pPr>
              <w:widowControl/>
              <w:spacing w:line="240" w:lineRule="atLeast"/>
              <w:jc w:val="right"/>
              <w:rPr>
                <w:b/>
                <w:bCs/>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3FA23EED" w14:textId="77777777" w:rsidR="00CA26C0" w:rsidRPr="00CA4944" w:rsidRDefault="00CA26C0" w:rsidP="00B122F6">
            <w:pPr>
              <w:widowControl/>
              <w:spacing w:line="240" w:lineRule="atLeast"/>
              <w:jc w:val="right"/>
              <w:rPr>
                <w:b/>
                <w:bCs/>
                <w:color w:val="FF0000"/>
                <w:sz w:val="22"/>
              </w:rPr>
            </w:pPr>
          </w:p>
        </w:tc>
        <w:tc>
          <w:tcPr>
            <w:tcW w:w="992"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4E54EDFA" w14:textId="77777777" w:rsidR="00CA26C0" w:rsidRPr="00CA4944" w:rsidRDefault="00CA26C0" w:rsidP="00B122F6">
            <w:pPr>
              <w:widowControl/>
              <w:spacing w:line="240" w:lineRule="atLeast"/>
              <w:jc w:val="right"/>
              <w:rPr>
                <w:b/>
                <w:bCs/>
                <w:color w:val="FF0000"/>
                <w:sz w:val="22"/>
              </w:rPr>
            </w:pPr>
          </w:p>
        </w:tc>
        <w:tc>
          <w:tcPr>
            <w:tcW w:w="851"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2B3A6E88" w14:textId="77777777" w:rsidR="00CA26C0" w:rsidRPr="00CA4944" w:rsidRDefault="00CA26C0" w:rsidP="00B122F6">
            <w:pPr>
              <w:widowControl/>
              <w:spacing w:line="240" w:lineRule="atLeast"/>
              <w:jc w:val="right"/>
              <w:rPr>
                <w:b/>
                <w:bCs/>
                <w:color w:val="FF0000"/>
                <w:sz w:val="22"/>
              </w:rPr>
            </w:pPr>
          </w:p>
        </w:tc>
        <w:tc>
          <w:tcPr>
            <w:tcW w:w="982" w:type="dxa"/>
            <w:tcBorders>
              <w:top w:val="single" w:sz="4" w:space="0" w:color="auto"/>
              <w:left w:val="single" w:sz="4" w:space="0" w:color="auto"/>
              <w:bottom w:val="single" w:sz="4" w:space="0" w:color="auto"/>
              <w:right w:val="single" w:sz="8" w:space="0" w:color="auto"/>
            </w:tcBorders>
            <w:vAlign w:val="center"/>
          </w:tcPr>
          <w:p w14:paraId="7BAF21A8" w14:textId="77777777" w:rsidR="00CA26C0" w:rsidRPr="00EE3251" w:rsidRDefault="00CA26C0" w:rsidP="00B122F6">
            <w:pPr>
              <w:widowControl/>
            </w:pPr>
          </w:p>
        </w:tc>
      </w:tr>
      <w:tr w:rsidR="00CA26C0" w:rsidRPr="00EE3251" w14:paraId="2608B6A4" w14:textId="77777777" w:rsidTr="00D44D9D">
        <w:trPr>
          <w:trHeight w:val="149"/>
          <w:jc w:val="center"/>
        </w:trPr>
        <w:tc>
          <w:tcPr>
            <w:tcW w:w="9345" w:type="dxa"/>
            <w:gridSpan w:val="8"/>
            <w:tcBorders>
              <w:top w:val="single" w:sz="4" w:space="0" w:color="auto"/>
              <w:left w:val="single" w:sz="8" w:space="0" w:color="auto"/>
              <w:bottom w:val="single" w:sz="8" w:space="0" w:color="auto"/>
              <w:right w:val="single" w:sz="4" w:space="0" w:color="auto"/>
            </w:tcBorders>
            <w:shd w:val="clear" w:color="000000" w:fill="D8E4BC"/>
            <w:vAlign w:val="center"/>
          </w:tcPr>
          <w:p w14:paraId="2988B13B" w14:textId="77777777" w:rsidR="00CA26C0" w:rsidRPr="00CA4944" w:rsidRDefault="00CA26C0" w:rsidP="00B122F6">
            <w:pPr>
              <w:widowControl/>
              <w:spacing w:line="240" w:lineRule="atLeast"/>
              <w:jc w:val="center"/>
              <w:rPr>
                <w:b/>
                <w:bCs/>
                <w:color w:val="FF0000"/>
                <w:sz w:val="22"/>
              </w:rPr>
            </w:pPr>
            <w:r w:rsidRPr="00CA4944">
              <w:rPr>
                <w:rFonts w:hint="eastAsia"/>
                <w:b/>
                <w:bCs/>
                <w:color w:val="FF0000"/>
                <w:sz w:val="22"/>
              </w:rPr>
              <w:t>合計</w:t>
            </w:r>
          </w:p>
        </w:tc>
        <w:tc>
          <w:tcPr>
            <w:tcW w:w="853" w:type="dxa"/>
            <w:tcBorders>
              <w:top w:val="single" w:sz="4" w:space="0" w:color="auto"/>
              <w:left w:val="single" w:sz="4" w:space="0" w:color="auto"/>
              <w:bottom w:val="single" w:sz="8" w:space="0" w:color="auto"/>
              <w:right w:val="single" w:sz="4" w:space="0" w:color="auto"/>
            </w:tcBorders>
            <w:shd w:val="clear" w:color="000000" w:fill="D8E4BC"/>
            <w:vAlign w:val="center"/>
          </w:tcPr>
          <w:p w14:paraId="7C03FF65" w14:textId="77777777" w:rsidR="00CA26C0" w:rsidRPr="00CA4944" w:rsidRDefault="00CA26C0" w:rsidP="00B122F6">
            <w:pPr>
              <w:widowControl/>
              <w:spacing w:line="240" w:lineRule="atLeast"/>
              <w:jc w:val="right"/>
              <w:rPr>
                <w:b/>
                <w:bCs/>
                <w:color w:val="FF0000"/>
                <w:sz w:val="22"/>
              </w:rPr>
            </w:pPr>
            <w:r w:rsidRPr="00CA4944">
              <w:rPr>
                <w:b/>
                <w:bCs/>
                <w:color w:val="FF0000"/>
                <w:sz w:val="22"/>
              </w:rPr>
              <w:t>63</w:t>
            </w:r>
          </w:p>
        </w:tc>
        <w:tc>
          <w:tcPr>
            <w:tcW w:w="992" w:type="dxa"/>
            <w:tcBorders>
              <w:top w:val="single" w:sz="4" w:space="0" w:color="auto"/>
              <w:left w:val="single" w:sz="4" w:space="0" w:color="auto"/>
              <w:bottom w:val="single" w:sz="8" w:space="0" w:color="auto"/>
              <w:right w:val="single" w:sz="4" w:space="0" w:color="auto"/>
            </w:tcBorders>
            <w:shd w:val="clear" w:color="000000" w:fill="D8E4BC"/>
            <w:noWrap/>
          </w:tcPr>
          <w:p w14:paraId="4069B329" w14:textId="77777777" w:rsidR="00CA26C0" w:rsidRPr="00CA4944" w:rsidRDefault="00CA26C0" w:rsidP="00B122F6">
            <w:pPr>
              <w:widowControl/>
              <w:spacing w:line="240" w:lineRule="atLeast"/>
              <w:jc w:val="right"/>
              <w:rPr>
                <w:b/>
                <w:bCs/>
                <w:color w:val="FF0000"/>
                <w:sz w:val="22"/>
              </w:rPr>
            </w:pPr>
            <w:r w:rsidRPr="00CA4944">
              <w:rPr>
                <w:b/>
                <w:bCs/>
                <w:color w:val="FF0000"/>
                <w:sz w:val="22"/>
              </w:rPr>
              <w:t>0</w:t>
            </w:r>
          </w:p>
        </w:tc>
        <w:tc>
          <w:tcPr>
            <w:tcW w:w="992" w:type="dxa"/>
            <w:tcBorders>
              <w:top w:val="single" w:sz="4" w:space="0" w:color="auto"/>
              <w:left w:val="single" w:sz="4" w:space="0" w:color="auto"/>
              <w:bottom w:val="single" w:sz="8" w:space="0" w:color="auto"/>
              <w:right w:val="single" w:sz="4" w:space="0" w:color="auto"/>
            </w:tcBorders>
            <w:shd w:val="clear" w:color="000000" w:fill="D8E4BC"/>
            <w:noWrap/>
          </w:tcPr>
          <w:p w14:paraId="320B1445" w14:textId="77777777" w:rsidR="00CA26C0" w:rsidRPr="00CA4944" w:rsidRDefault="00CA26C0" w:rsidP="00B122F6">
            <w:pPr>
              <w:widowControl/>
              <w:spacing w:line="240" w:lineRule="atLeast"/>
              <w:jc w:val="right"/>
              <w:rPr>
                <w:b/>
                <w:bCs/>
                <w:color w:val="FF0000"/>
                <w:sz w:val="22"/>
              </w:rPr>
            </w:pPr>
            <w:r w:rsidRPr="00CA4944">
              <w:rPr>
                <w:b/>
                <w:bCs/>
                <w:color w:val="FF0000"/>
                <w:sz w:val="22"/>
              </w:rPr>
              <w:t>93</w:t>
            </w:r>
          </w:p>
        </w:tc>
        <w:tc>
          <w:tcPr>
            <w:tcW w:w="992" w:type="dxa"/>
            <w:tcBorders>
              <w:top w:val="single" w:sz="4" w:space="0" w:color="auto"/>
              <w:left w:val="single" w:sz="4" w:space="0" w:color="auto"/>
              <w:bottom w:val="single" w:sz="8" w:space="0" w:color="auto"/>
              <w:right w:val="single" w:sz="4" w:space="0" w:color="auto"/>
            </w:tcBorders>
            <w:shd w:val="clear" w:color="000000" w:fill="D8E4BC"/>
            <w:noWrap/>
          </w:tcPr>
          <w:p w14:paraId="6E1575E1" w14:textId="77777777" w:rsidR="00CA26C0" w:rsidRPr="00CA4944" w:rsidRDefault="00CA26C0" w:rsidP="00B122F6">
            <w:pPr>
              <w:widowControl/>
              <w:spacing w:line="240" w:lineRule="atLeast"/>
              <w:jc w:val="right"/>
              <w:rPr>
                <w:b/>
                <w:bCs/>
                <w:color w:val="FF0000"/>
                <w:sz w:val="22"/>
              </w:rPr>
            </w:pPr>
            <w:r w:rsidRPr="00CA4944">
              <w:rPr>
                <w:b/>
                <w:bCs/>
                <w:color w:val="FF0000"/>
                <w:sz w:val="22"/>
              </w:rPr>
              <w:t>96.25</w:t>
            </w:r>
          </w:p>
        </w:tc>
        <w:tc>
          <w:tcPr>
            <w:tcW w:w="851" w:type="dxa"/>
            <w:tcBorders>
              <w:top w:val="single" w:sz="4" w:space="0" w:color="auto"/>
              <w:left w:val="single" w:sz="4" w:space="0" w:color="auto"/>
              <w:bottom w:val="single" w:sz="8" w:space="0" w:color="auto"/>
              <w:right w:val="single" w:sz="4" w:space="0" w:color="auto"/>
            </w:tcBorders>
            <w:shd w:val="clear" w:color="000000" w:fill="D8E4BC"/>
            <w:noWrap/>
          </w:tcPr>
          <w:p w14:paraId="48581846" w14:textId="77777777" w:rsidR="00CA26C0" w:rsidRPr="00CA4944" w:rsidRDefault="00CA26C0" w:rsidP="00B122F6">
            <w:pPr>
              <w:widowControl/>
              <w:spacing w:line="240" w:lineRule="atLeast"/>
              <w:jc w:val="right"/>
              <w:rPr>
                <w:b/>
                <w:bCs/>
                <w:color w:val="FF0000"/>
                <w:sz w:val="22"/>
              </w:rPr>
            </w:pPr>
            <w:r w:rsidRPr="00CA4944">
              <w:rPr>
                <w:b/>
                <w:bCs/>
                <w:color w:val="FF0000"/>
                <w:sz w:val="22"/>
              </w:rPr>
              <w:t>189.25</w:t>
            </w:r>
          </w:p>
        </w:tc>
        <w:tc>
          <w:tcPr>
            <w:tcW w:w="982" w:type="dxa"/>
            <w:tcBorders>
              <w:top w:val="single" w:sz="4" w:space="0" w:color="auto"/>
              <w:left w:val="single" w:sz="4" w:space="0" w:color="auto"/>
              <w:bottom w:val="single" w:sz="8" w:space="0" w:color="auto"/>
              <w:right w:val="single" w:sz="8" w:space="0" w:color="auto"/>
            </w:tcBorders>
            <w:vAlign w:val="center"/>
            <w:hideMark/>
          </w:tcPr>
          <w:p w14:paraId="76A7FFAE" w14:textId="77777777" w:rsidR="00CA26C0" w:rsidRPr="00EE3251" w:rsidRDefault="00CA26C0" w:rsidP="00B122F6">
            <w:pPr>
              <w:widowControl/>
            </w:pPr>
          </w:p>
        </w:tc>
      </w:tr>
    </w:tbl>
    <w:p w14:paraId="375371F1" w14:textId="18A0BBF8" w:rsidR="007570E0" w:rsidRDefault="00CA26C0" w:rsidP="00CA26C0">
      <w:pPr>
        <w:adjustRightInd/>
        <w:spacing w:afterLines="50" w:after="120" w:line="400" w:lineRule="exact"/>
        <w:jc w:val="both"/>
        <w:textAlignment w:val="auto"/>
      </w:pPr>
      <w:r w:rsidRPr="00EE3251">
        <w:t>註：新購設備之單套購置金額請列預計採購成本。</w:t>
      </w:r>
    </w:p>
    <w:p w14:paraId="53846197" w14:textId="44CA7A72" w:rsidR="00CA26C0" w:rsidRPr="00EE3251" w:rsidRDefault="007570E0" w:rsidP="007570E0">
      <w:pPr>
        <w:widowControl/>
        <w:adjustRightInd/>
        <w:spacing w:line="240" w:lineRule="auto"/>
        <w:textAlignment w:val="auto"/>
      </w:pPr>
      <w:r>
        <w:br w:type="page"/>
      </w:r>
    </w:p>
    <w:p w14:paraId="14F9C21C" w14:textId="77777777" w:rsidR="007570E0" w:rsidRDefault="007570E0" w:rsidP="00F0430C">
      <w:pPr>
        <w:pStyle w:val="aff2"/>
      </w:pPr>
      <w:bookmarkStart w:id="533" w:name="_Toc39829520"/>
    </w:p>
    <w:p w14:paraId="0F8C54FD" w14:textId="3F1EA055" w:rsidR="00F0430C" w:rsidRPr="00EE3251" w:rsidRDefault="00F0430C" w:rsidP="00F0430C">
      <w:pPr>
        <w:pStyle w:val="aff2"/>
      </w:pPr>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26</w:t>
      </w:r>
      <w:r>
        <w:fldChar w:fldCharType="end"/>
      </w:r>
      <w:r w:rsidRPr="00EE3251">
        <w:t>設備之軟、硬體之使用費需求總計</w:t>
      </w:r>
      <w:r>
        <w:rPr>
          <w:rFonts w:hint="eastAsia"/>
        </w:rPr>
        <w:t>(</w:t>
      </w:r>
      <w:r>
        <w:rPr>
          <w:rFonts w:ascii="Times New Roman" w:hint="eastAsia"/>
        </w:rPr>
        <w:t>博遠智能</w:t>
      </w:r>
      <w:r>
        <w:rPr>
          <w:rFonts w:ascii="Times New Roman" w:hint="eastAsia"/>
        </w:rPr>
        <w:t>)</w:t>
      </w:r>
      <w:bookmarkEnd w:id="533"/>
    </w:p>
    <w:tbl>
      <w:tblPr>
        <w:tblW w:w="14190" w:type="dxa"/>
        <w:jc w:val="center"/>
        <w:tblLayout w:type="fixed"/>
        <w:tblCellMar>
          <w:left w:w="28" w:type="dxa"/>
          <w:right w:w="28" w:type="dxa"/>
        </w:tblCellMar>
        <w:tblLook w:val="04A0" w:firstRow="1" w:lastRow="0" w:firstColumn="1" w:lastColumn="0" w:noHBand="0" w:noVBand="1"/>
      </w:tblPr>
      <w:tblGrid>
        <w:gridCol w:w="4268"/>
        <w:gridCol w:w="2480"/>
        <w:gridCol w:w="2481"/>
        <w:gridCol w:w="580"/>
        <w:gridCol w:w="1041"/>
        <w:gridCol w:w="859"/>
        <w:gridCol w:w="181"/>
        <w:gridCol w:w="1040"/>
        <w:gridCol w:w="1260"/>
      </w:tblGrid>
      <w:tr w:rsidR="00CA26C0" w:rsidRPr="00EE3251" w14:paraId="537EF854" w14:textId="77777777" w:rsidTr="00B122F6">
        <w:trPr>
          <w:trHeight w:val="336"/>
          <w:jc w:val="center"/>
        </w:trPr>
        <w:tc>
          <w:tcPr>
            <w:tcW w:w="9809" w:type="dxa"/>
            <w:gridSpan w:val="4"/>
            <w:tcBorders>
              <w:top w:val="nil"/>
              <w:left w:val="nil"/>
              <w:bottom w:val="nil"/>
              <w:right w:val="nil"/>
            </w:tcBorders>
          </w:tcPr>
          <w:p w14:paraId="1AAB6010" w14:textId="77777777" w:rsidR="00CA26C0" w:rsidRPr="00EE3251" w:rsidRDefault="00CA26C0" w:rsidP="00B122F6">
            <w:pPr>
              <w:widowControl/>
              <w:adjustRightInd/>
              <w:spacing w:line="240" w:lineRule="auto"/>
              <w:textAlignment w:val="auto"/>
            </w:pPr>
            <w:r w:rsidRPr="00EE3251">
              <w:t>上表中屬資訊設備、通訊設備之軟體、硬體之使用費需求總計</w:t>
            </w:r>
          </w:p>
        </w:tc>
        <w:tc>
          <w:tcPr>
            <w:tcW w:w="1041" w:type="dxa"/>
            <w:tcBorders>
              <w:top w:val="nil"/>
              <w:left w:val="nil"/>
              <w:bottom w:val="nil"/>
              <w:right w:val="nil"/>
            </w:tcBorders>
            <w:shd w:val="clear" w:color="auto" w:fill="auto"/>
            <w:noWrap/>
            <w:vAlign w:val="center"/>
            <w:hideMark/>
          </w:tcPr>
          <w:p w14:paraId="3B9107C0" w14:textId="77777777" w:rsidR="00CA26C0" w:rsidRPr="00EE3251" w:rsidRDefault="00CA26C0" w:rsidP="00B122F6">
            <w:pPr>
              <w:widowControl/>
              <w:adjustRightInd/>
              <w:spacing w:line="240" w:lineRule="auto"/>
              <w:textAlignment w:val="auto"/>
            </w:pPr>
          </w:p>
        </w:tc>
        <w:tc>
          <w:tcPr>
            <w:tcW w:w="1040" w:type="dxa"/>
            <w:gridSpan w:val="2"/>
            <w:tcBorders>
              <w:top w:val="nil"/>
              <w:left w:val="nil"/>
              <w:bottom w:val="nil"/>
              <w:right w:val="nil"/>
            </w:tcBorders>
            <w:shd w:val="clear" w:color="auto" w:fill="auto"/>
            <w:noWrap/>
            <w:vAlign w:val="center"/>
            <w:hideMark/>
          </w:tcPr>
          <w:p w14:paraId="45E32498" w14:textId="77777777" w:rsidR="00CA26C0" w:rsidRPr="00EE3251" w:rsidRDefault="00CA26C0" w:rsidP="00B122F6">
            <w:pPr>
              <w:widowControl/>
              <w:adjustRightInd/>
              <w:spacing w:line="240" w:lineRule="auto"/>
              <w:textAlignment w:val="auto"/>
            </w:pPr>
          </w:p>
        </w:tc>
        <w:tc>
          <w:tcPr>
            <w:tcW w:w="1040" w:type="dxa"/>
            <w:tcBorders>
              <w:top w:val="nil"/>
              <w:left w:val="nil"/>
              <w:bottom w:val="nil"/>
              <w:right w:val="nil"/>
            </w:tcBorders>
            <w:shd w:val="clear" w:color="auto" w:fill="auto"/>
            <w:noWrap/>
            <w:vAlign w:val="center"/>
            <w:hideMark/>
          </w:tcPr>
          <w:p w14:paraId="35FFBEE0" w14:textId="77777777" w:rsidR="00CA26C0" w:rsidRPr="00EE3251" w:rsidRDefault="00CA26C0" w:rsidP="00B122F6">
            <w:pPr>
              <w:widowControl/>
              <w:adjustRightInd/>
              <w:spacing w:line="240" w:lineRule="auto"/>
              <w:textAlignment w:val="auto"/>
            </w:pPr>
          </w:p>
        </w:tc>
        <w:tc>
          <w:tcPr>
            <w:tcW w:w="1260" w:type="dxa"/>
            <w:tcBorders>
              <w:top w:val="nil"/>
              <w:left w:val="nil"/>
              <w:bottom w:val="nil"/>
              <w:right w:val="nil"/>
            </w:tcBorders>
            <w:shd w:val="clear" w:color="auto" w:fill="auto"/>
            <w:noWrap/>
            <w:vAlign w:val="center"/>
            <w:hideMark/>
          </w:tcPr>
          <w:p w14:paraId="2F4A612E" w14:textId="77777777" w:rsidR="00CA26C0" w:rsidRPr="00EE3251" w:rsidRDefault="00CA26C0" w:rsidP="00B122F6">
            <w:pPr>
              <w:widowControl/>
              <w:adjustRightInd/>
              <w:spacing w:line="240" w:lineRule="auto"/>
              <w:textAlignment w:val="auto"/>
            </w:pPr>
          </w:p>
        </w:tc>
      </w:tr>
      <w:tr w:rsidR="00CA26C0" w:rsidRPr="00EE3251" w14:paraId="0F93D4A3" w14:textId="77777777" w:rsidTr="00B122F6">
        <w:trPr>
          <w:trHeight w:val="324"/>
          <w:jc w:val="center"/>
        </w:trPr>
        <w:tc>
          <w:tcPr>
            <w:tcW w:w="426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9098775" w14:textId="77777777" w:rsidR="00CA26C0" w:rsidRPr="00EE3251" w:rsidRDefault="00CA26C0" w:rsidP="00B122F6">
            <w:pPr>
              <w:widowControl/>
              <w:adjustRightInd/>
              <w:spacing w:line="240" w:lineRule="auto"/>
              <w:jc w:val="center"/>
              <w:textAlignment w:val="auto"/>
            </w:pPr>
            <w:r w:rsidRPr="00EE3251">
              <w:t>設備名稱</w:t>
            </w:r>
          </w:p>
        </w:tc>
        <w:tc>
          <w:tcPr>
            <w:tcW w:w="9922" w:type="dxa"/>
            <w:gridSpan w:val="8"/>
            <w:tcBorders>
              <w:top w:val="single" w:sz="8" w:space="0" w:color="auto"/>
              <w:left w:val="nil"/>
              <w:bottom w:val="single" w:sz="4" w:space="0" w:color="auto"/>
              <w:right w:val="single" w:sz="8" w:space="0" w:color="000000"/>
            </w:tcBorders>
          </w:tcPr>
          <w:p w14:paraId="0D9E5E49" w14:textId="77777777" w:rsidR="00CA26C0" w:rsidRPr="00EE3251" w:rsidRDefault="00CA26C0" w:rsidP="00B122F6">
            <w:pPr>
              <w:widowControl/>
              <w:adjustRightInd/>
              <w:spacing w:line="240" w:lineRule="auto"/>
              <w:jc w:val="center"/>
              <w:textAlignment w:val="auto"/>
            </w:pPr>
            <w:r w:rsidRPr="00EE3251">
              <w:t>使用費經費需求</w:t>
            </w:r>
          </w:p>
        </w:tc>
      </w:tr>
      <w:tr w:rsidR="00CA26C0" w:rsidRPr="00EE3251" w14:paraId="305E8815" w14:textId="77777777" w:rsidTr="00B122F6">
        <w:trPr>
          <w:trHeight w:val="324"/>
          <w:jc w:val="center"/>
        </w:trPr>
        <w:tc>
          <w:tcPr>
            <w:tcW w:w="4268" w:type="dxa"/>
            <w:vMerge/>
            <w:tcBorders>
              <w:top w:val="single" w:sz="8" w:space="0" w:color="auto"/>
              <w:left w:val="single" w:sz="8" w:space="0" w:color="auto"/>
              <w:bottom w:val="single" w:sz="4" w:space="0" w:color="auto"/>
              <w:right w:val="single" w:sz="8" w:space="0" w:color="auto"/>
            </w:tcBorders>
            <w:vAlign w:val="center"/>
            <w:hideMark/>
          </w:tcPr>
          <w:p w14:paraId="35513AF2" w14:textId="77777777" w:rsidR="00CA26C0" w:rsidRPr="00EE3251" w:rsidRDefault="00CA26C0" w:rsidP="00B122F6">
            <w:pPr>
              <w:widowControl/>
              <w:adjustRightInd/>
              <w:spacing w:line="240" w:lineRule="auto"/>
              <w:textAlignment w:val="auto"/>
            </w:pPr>
          </w:p>
        </w:tc>
        <w:tc>
          <w:tcPr>
            <w:tcW w:w="2480" w:type="dxa"/>
            <w:tcBorders>
              <w:top w:val="single" w:sz="8" w:space="0" w:color="auto"/>
              <w:left w:val="single" w:sz="8" w:space="0" w:color="auto"/>
              <w:bottom w:val="single" w:sz="4" w:space="0" w:color="auto"/>
              <w:right w:val="single" w:sz="8" w:space="0" w:color="auto"/>
            </w:tcBorders>
            <w:vAlign w:val="bottom"/>
          </w:tcPr>
          <w:p w14:paraId="084F2591" w14:textId="77777777" w:rsidR="00CA26C0" w:rsidRPr="00EE3251" w:rsidRDefault="00CA26C0" w:rsidP="00B122F6">
            <w:pPr>
              <w:widowControl/>
              <w:adjustRightInd/>
              <w:spacing w:line="240" w:lineRule="auto"/>
              <w:jc w:val="center"/>
            </w:pPr>
            <w:r w:rsidRPr="00EE3251">
              <w:t>108</w:t>
            </w:r>
            <w:r w:rsidRPr="00EE3251">
              <w:t>年度</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5F60E25F" w14:textId="77777777" w:rsidR="00CA26C0" w:rsidRPr="00EE3251" w:rsidRDefault="00CA26C0" w:rsidP="00B122F6">
            <w:pPr>
              <w:widowControl/>
              <w:adjustRightInd/>
              <w:spacing w:line="240" w:lineRule="auto"/>
              <w:jc w:val="center"/>
            </w:pPr>
            <w:r w:rsidRPr="00EE3251">
              <w:t>109</w:t>
            </w:r>
            <w:r w:rsidRPr="00EE3251">
              <w:t>年度</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22D94748" w14:textId="77777777" w:rsidR="00CA26C0" w:rsidRPr="00EE3251" w:rsidRDefault="00CA26C0" w:rsidP="00B122F6">
            <w:pPr>
              <w:widowControl/>
              <w:adjustRightInd/>
              <w:spacing w:line="240" w:lineRule="auto"/>
              <w:jc w:val="center"/>
            </w:pPr>
            <w:r w:rsidRPr="00EE3251">
              <w:t>110</w:t>
            </w:r>
            <w:r w:rsidRPr="00EE3251">
              <w:t>年度</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049056CC" w14:textId="77777777" w:rsidR="00CA26C0" w:rsidRPr="00EE3251" w:rsidRDefault="00CA26C0" w:rsidP="00B122F6">
            <w:pPr>
              <w:widowControl/>
              <w:adjustRightInd/>
              <w:spacing w:line="240" w:lineRule="auto"/>
              <w:jc w:val="center"/>
              <w:textAlignment w:val="auto"/>
            </w:pPr>
            <w:r w:rsidRPr="00EE3251">
              <w:t>合計</w:t>
            </w:r>
          </w:p>
        </w:tc>
      </w:tr>
      <w:tr w:rsidR="00CA26C0" w:rsidRPr="00EE3251" w14:paraId="6DC2CB4F" w14:textId="77777777" w:rsidTr="00B122F6">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tcPr>
          <w:p w14:paraId="35975B68" w14:textId="77777777" w:rsidR="00CA26C0" w:rsidRPr="00BC35EB" w:rsidRDefault="00CA26C0" w:rsidP="00B122F6">
            <w:pPr>
              <w:jc w:val="center"/>
              <w:rPr>
                <w:rFonts w:ascii="標楷體" w:hAnsi="標楷體"/>
                <w:color w:val="000000"/>
              </w:rPr>
            </w:pPr>
            <w:r w:rsidRPr="00BC35EB">
              <w:rPr>
                <w:rFonts w:ascii="標楷體" w:hAnsi="標楷體" w:hint="eastAsia"/>
              </w:rPr>
              <w:t>已有設備</w:t>
            </w:r>
          </w:p>
        </w:tc>
        <w:tc>
          <w:tcPr>
            <w:tcW w:w="2480" w:type="dxa"/>
            <w:tcBorders>
              <w:top w:val="single" w:sz="4" w:space="0" w:color="auto"/>
              <w:left w:val="single" w:sz="8" w:space="0" w:color="auto"/>
              <w:bottom w:val="single" w:sz="4" w:space="0" w:color="auto"/>
              <w:right w:val="single" w:sz="8" w:space="0" w:color="auto"/>
            </w:tcBorders>
            <w:vAlign w:val="center"/>
          </w:tcPr>
          <w:p w14:paraId="0A9A6D17" w14:textId="77777777" w:rsidR="00CA26C0" w:rsidRPr="00EE3251" w:rsidRDefault="00CA26C0" w:rsidP="00B122F6">
            <w:pPr>
              <w:jc w:val="right"/>
              <w:rPr>
                <w:rFonts w:eastAsia="新細明體"/>
                <w:color w:val="000000"/>
              </w:rPr>
            </w:pPr>
          </w:p>
        </w:tc>
        <w:tc>
          <w:tcPr>
            <w:tcW w:w="2481" w:type="dxa"/>
            <w:tcBorders>
              <w:top w:val="nil"/>
              <w:left w:val="single" w:sz="8" w:space="0" w:color="auto"/>
              <w:bottom w:val="single" w:sz="4" w:space="0" w:color="auto"/>
              <w:right w:val="single" w:sz="4" w:space="0" w:color="auto"/>
            </w:tcBorders>
            <w:shd w:val="clear" w:color="auto" w:fill="auto"/>
            <w:noWrap/>
            <w:vAlign w:val="center"/>
          </w:tcPr>
          <w:p w14:paraId="6157C9B2" w14:textId="77777777" w:rsidR="00CA26C0" w:rsidRPr="00EE3251" w:rsidRDefault="00CA26C0" w:rsidP="00B122F6">
            <w:pPr>
              <w:jc w:val="right"/>
              <w:rPr>
                <w:rFonts w:eastAsia="新細明體"/>
                <w:color w:val="000000"/>
              </w:rPr>
            </w:pPr>
          </w:p>
        </w:tc>
        <w:tc>
          <w:tcPr>
            <w:tcW w:w="2480" w:type="dxa"/>
            <w:gridSpan w:val="3"/>
            <w:tcBorders>
              <w:top w:val="nil"/>
              <w:left w:val="nil"/>
              <w:bottom w:val="single" w:sz="4" w:space="0" w:color="auto"/>
              <w:right w:val="single" w:sz="4" w:space="0" w:color="auto"/>
            </w:tcBorders>
            <w:shd w:val="clear" w:color="auto" w:fill="auto"/>
            <w:noWrap/>
            <w:vAlign w:val="center"/>
          </w:tcPr>
          <w:p w14:paraId="7FE1904B" w14:textId="77777777" w:rsidR="00CA26C0" w:rsidRPr="00EE3251" w:rsidRDefault="00CA26C0" w:rsidP="00B122F6">
            <w:pPr>
              <w:jc w:val="right"/>
              <w:rPr>
                <w:rFonts w:eastAsia="新細明體"/>
                <w:color w:val="000000"/>
              </w:rPr>
            </w:pPr>
          </w:p>
        </w:tc>
        <w:tc>
          <w:tcPr>
            <w:tcW w:w="2481" w:type="dxa"/>
            <w:gridSpan w:val="3"/>
            <w:tcBorders>
              <w:top w:val="nil"/>
              <w:left w:val="nil"/>
              <w:bottom w:val="single" w:sz="4" w:space="0" w:color="auto"/>
              <w:right w:val="single" w:sz="8" w:space="0" w:color="auto"/>
            </w:tcBorders>
            <w:shd w:val="clear" w:color="auto" w:fill="auto"/>
            <w:noWrap/>
            <w:vAlign w:val="center"/>
          </w:tcPr>
          <w:p w14:paraId="0B699D43" w14:textId="77777777" w:rsidR="00CA26C0" w:rsidRPr="00EE3251" w:rsidRDefault="00CA26C0" w:rsidP="00B122F6">
            <w:pPr>
              <w:jc w:val="right"/>
              <w:rPr>
                <w:rFonts w:eastAsia="新細明體"/>
                <w:color w:val="000000"/>
              </w:rPr>
            </w:pPr>
          </w:p>
        </w:tc>
      </w:tr>
      <w:tr w:rsidR="00CA26C0" w:rsidRPr="00EE3251" w14:paraId="6215FAA9" w14:textId="77777777" w:rsidTr="00B122F6">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tcPr>
          <w:p w14:paraId="64FE89D6" w14:textId="77777777" w:rsidR="00CA26C0" w:rsidRPr="00BC35EB" w:rsidRDefault="00CA26C0" w:rsidP="00B122F6">
            <w:pPr>
              <w:jc w:val="center"/>
              <w:rPr>
                <w:rFonts w:ascii="標楷體" w:hAnsi="標楷體"/>
                <w:color w:val="000000"/>
              </w:rPr>
            </w:pPr>
            <w:r w:rsidRPr="00BC35EB">
              <w:rPr>
                <w:rFonts w:ascii="標楷體" w:hAnsi="標楷體" w:hint="eastAsia"/>
              </w:rPr>
              <w:t>新購設備</w:t>
            </w:r>
          </w:p>
        </w:tc>
        <w:tc>
          <w:tcPr>
            <w:tcW w:w="2480" w:type="dxa"/>
            <w:tcBorders>
              <w:top w:val="single" w:sz="4" w:space="0" w:color="auto"/>
              <w:left w:val="single" w:sz="8" w:space="0" w:color="auto"/>
              <w:bottom w:val="single" w:sz="4" w:space="0" w:color="auto"/>
              <w:right w:val="single" w:sz="8" w:space="0" w:color="auto"/>
            </w:tcBorders>
            <w:vAlign w:val="center"/>
          </w:tcPr>
          <w:p w14:paraId="13FAC590" w14:textId="77777777" w:rsidR="00CA26C0" w:rsidRPr="00EE3251" w:rsidRDefault="00CA26C0" w:rsidP="00B122F6">
            <w:pPr>
              <w:jc w:val="right"/>
              <w:rPr>
                <w:rFonts w:eastAsia="新細明體"/>
                <w:color w:val="000000"/>
              </w:rPr>
            </w:pPr>
            <w:r>
              <w:rPr>
                <w:rFonts w:eastAsia="新細明體" w:hint="eastAsia"/>
                <w:color w:val="000000"/>
              </w:rPr>
              <w:t>0</w:t>
            </w:r>
          </w:p>
        </w:tc>
        <w:tc>
          <w:tcPr>
            <w:tcW w:w="2481" w:type="dxa"/>
            <w:tcBorders>
              <w:top w:val="nil"/>
              <w:left w:val="single" w:sz="8" w:space="0" w:color="auto"/>
              <w:bottom w:val="single" w:sz="4" w:space="0" w:color="auto"/>
              <w:right w:val="single" w:sz="4" w:space="0" w:color="auto"/>
            </w:tcBorders>
            <w:shd w:val="clear" w:color="auto" w:fill="auto"/>
            <w:noWrap/>
            <w:vAlign w:val="center"/>
          </w:tcPr>
          <w:p w14:paraId="1679F198" w14:textId="77777777" w:rsidR="00CA26C0" w:rsidRPr="00EE3251" w:rsidRDefault="00CA26C0" w:rsidP="00B122F6">
            <w:pPr>
              <w:jc w:val="right"/>
              <w:rPr>
                <w:rFonts w:eastAsia="新細明體"/>
                <w:color w:val="000000"/>
              </w:rPr>
            </w:pPr>
            <w:r>
              <w:rPr>
                <w:rFonts w:eastAsia="新細明體" w:hint="eastAsia"/>
                <w:color w:val="000000"/>
              </w:rPr>
              <w:t>9</w:t>
            </w:r>
            <w:r>
              <w:rPr>
                <w:rFonts w:eastAsia="新細明體"/>
                <w:color w:val="000000"/>
              </w:rPr>
              <w:t>3</w:t>
            </w:r>
          </w:p>
        </w:tc>
        <w:tc>
          <w:tcPr>
            <w:tcW w:w="2480" w:type="dxa"/>
            <w:gridSpan w:val="3"/>
            <w:tcBorders>
              <w:top w:val="nil"/>
              <w:left w:val="nil"/>
              <w:bottom w:val="single" w:sz="4" w:space="0" w:color="auto"/>
              <w:right w:val="single" w:sz="4" w:space="0" w:color="auto"/>
            </w:tcBorders>
            <w:shd w:val="clear" w:color="auto" w:fill="auto"/>
            <w:noWrap/>
            <w:vAlign w:val="center"/>
          </w:tcPr>
          <w:p w14:paraId="5F36043F" w14:textId="77777777" w:rsidR="00CA26C0" w:rsidRPr="00EE3251" w:rsidRDefault="00CA26C0" w:rsidP="00B122F6">
            <w:pPr>
              <w:jc w:val="right"/>
              <w:rPr>
                <w:rFonts w:eastAsia="新細明體"/>
                <w:color w:val="000000"/>
              </w:rPr>
            </w:pPr>
            <w:r>
              <w:rPr>
                <w:rFonts w:eastAsia="新細明體" w:hint="eastAsia"/>
                <w:color w:val="000000"/>
              </w:rPr>
              <w:t>9</w:t>
            </w:r>
            <w:r>
              <w:rPr>
                <w:rFonts w:eastAsia="新細明體"/>
                <w:color w:val="000000"/>
              </w:rPr>
              <w:t>6.25</w:t>
            </w:r>
          </w:p>
        </w:tc>
        <w:tc>
          <w:tcPr>
            <w:tcW w:w="2481" w:type="dxa"/>
            <w:gridSpan w:val="3"/>
            <w:tcBorders>
              <w:top w:val="nil"/>
              <w:left w:val="nil"/>
              <w:bottom w:val="single" w:sz="4" w:space="0" w:color="auto"/>
              <w:right w:val="single" w:sz="8" w:space="0" w:color="auto"/>
            </w:tcBorders>
            <w:shd w:val="clear" w:color="auto" w:fill="auto"/>
            <w:noWrap/>
            <w:vAlign w:val="center"/>
          </w:tcPr>
          <w:p w14:paraId="364DCF49" w14:textId="77777777" w:rsidR="00CA26C0" w:rsidRPr="00EE3251" w:rsidRDefault="00CA26C0" w:rsidP="00B122F6">
            <w:pPr>
              <w:jc w:val="right"/>
              <w:rPr>
                <w:rFonts w:eastAsia="新細明體"/>
                <w:color w:val="000000"/>
              </w:rPr>
            </w:pPr>
            <w:r>
              <w:rPr>
                <w:rFonts w:eastAsia="新細明體" w:hint="eastAsia"/>
                <w:color w:val="000000"/>
              </w:rPr>
              <w:t>1</w:t>
            </w:r>
            <w:r>
              <w:rPr>
                <w:rFonts w:eastAsia="新細明體"/>
                <w:color w:val="000000"/>
              </w:rPr>
              <w:t>89.25</w:t>
            </w:r>
          </w:p>
        </w:tc>
      </w:tr>
      <w:tr w:rsidR="00CA26C0" w:rsidRPr="00EE3251" w14:paraId="7483EBAD" w14:textId="77777777" w:rsidTr="00B122F6">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tcPr>
          <w:p w14:paraId="003E08C1" w14:textId="77777777" w:rsidR="00CA26C0" w:rsidRPr="00BC35EB" w:rsidRDefault="00CA26C0" w:rsidP="00B122F6">
            <w:pPr>
              <w:jc w:val="center"/>
              <w:rPr>
                <w:rFonts w:ascii="標楷體" w:hAnsi="標楷體"/>
                <w:color w:val="000000"/>
              </w:rPr>
            </w:pPr>
            <w:r w:rsidRPr="00BC35EB">
              <w:rPr>
                <w:rFonts w:ascii="標楷體" w:hAnsi="標楷體" w:hint="eastAsia"/>
              </w:rPr>
              <w:t>EDATool 租金費用</w:t>
            </w:r>
          </w:p>
        </w:tc>
        <w:tc>
          <w:tcPr>
            <w:tcW w:w="2480" w:type="dxa"/>
            <w:tcBorders>
              <w:top w:val="single" w:sz="4" w:space="0" w:color="auto"/>
              <w:left w:val="single" w:sz="8" w:space="0" w:color="auto"/>
              <w:bottom w:val="single" w:sz="4" w:space="0" w:color="auto"/>
              <w:right w:val="single" w:sz="8" w:space="0" w:color="auto"/>
            </w:tcBorders>
            <w:vAlign w:val="center"/>
          </w:tcPr>
          <w:p w14:paraId="66E2820B" w14:textId="77777777" w:rsidR="00CA26C0" w:rsidRPr="00EE3251" w:rsidRDefault="00CA26C0" w:rsidP="00B122F6">
            <w:pPr>
              <w:jc w:val="right"/>
              <w:rPr>
                <w:rFonts w:eastAsia="新細明體"/>
                <w:color w:val="000000"/>
              </w:rPr>
            </w:pPr>
          </w:p>
        </w:tc>
        <w:tc>
          <w:tcPr>
            <w:tcW w:w="2481" w:type="dxa"/>
            <w:tcBorders>
              <w:top w:val="nil"/>
              <w:left w:val="single" w:sz="8" w:space="0" w:color="auto"/>
              <w:bottom w:val="single" w:sz="4" w:space="0" w:color="auto"/>
              <w:right w:val="single" w:sz="4" w:space="0" w:color="auto"/>
            </w:tcBorders>
            <w:shd w:val="clear" w:color="auto" w:fill="auto"/>
            <w:noWrap/>
            <w:vAlign w:val="center"/>
          </w:tcPr>
          <w:p w14:paraId="1AA3C71A" w14:textId="77777777" w:rsidR="00CA26C0" w:rsidRPr="00EE3251" w:rsidRDefault="00CA26C0" w:rsidP="00B122F6">
            <w:pPr>
              <w:jc w:val="right"/>
              <w:rPr>
                <w:rFonts w:eastAsia="新細明體"/>
                <w:color w:val="000000"/>
              </w:rPr>
            </w:pPr>
          </w:p>
        </w:tc>
        <w:tc>
          <w:tcPr>
            <w:tcW w:w="2480" w:type="dxa"/>
            <w:gridSpan w:val="3"/>
            <w:tcBorders>
              <w:top w:val="nil"/>
              <w:left w:val="nil"/>
              <w:bottom w:val="single" w:sz="4" w:space="0" w:color="auto"/>
              <w:right w:val="single" w:sz="4" w:space="0" w:color="auto"/>
            </w:tcBorders>
            <w:shd w:val="clear" w:color="auto" w:fill="auto"/>
            <w:noWrap/>
            <w:vAlign w:val="center"/>
          </w:tcPr>
          <w:p w14:paraId="1819EFEA" w14:textId="77777777" w:rsidR="00CA26C0" w:rsidRPr="00EE3251" w:rsidRDefault="00CA26C0" w:rsidP="00B122F6">
            <w:pPr>
              <w:jc w:val="right"/>
              <w:rPr>
                <w:rFonts w:eastAsia="新細明體"/>
                <w:color w:val="000000"/>
              </w:rPr>
            </w:pPr>
          </w:p>
        </w:tc>
        <w:tc>
          <w:tcPr>
            <w:tcW w:w="2481" w:type="dxa"/>
            <w:gridSpan w:val="3"/>
            <w:tcBorders>
              <w:top w:val="nil"/>
              <w:left w:val="nil"/>
              <w:bottom w:val="single" w:sz="4" w:space="0" w:color="auto"/>
              <w:right w:val="single" w:sz="8" w:space="0" w:color="auto"/>
            </w:tcBorders>
            <w:shd w:val="clear" w:color="auto" w:fill="auto"/>
            <w:noWrap/>
            <w:vAlign w:val="center"/>
          </w:tcPr>
          <w:p w14:paraId="361591B7" w14:textId="77777777" w:rsidR="00CA26C0" w:rsidRPr="00EE3251" w:rsidRDefault="00CA26C0" w:rsidP="00B122F6">
            <w:pPr>
              <w:jc w:val="right"/>
              <w:rPr>
                <w:rFonts w:eastAsia="新細明體"/>
                <w:color w:val="000000"/>
              </w:rPr>
            </w:pPr>
          </w:p>
        </w:tc>
      </w:tr>
      <w:tr w:rsidR="00CA26C0" w:rsidRPr="00EE3251" w14:paraId="564AAF6E" w14:textId="77777777" w:rsidTr="00B122F6">
        <w:trPr>
          <w:trHeight w:val="336"/>
          <w:jc w:val="center"/>
        </w:trPr>
        <w:tc>
          <w:tcPr>
            <w:tcW w:w="4268"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03F52FA8" w14:textId="77777777" w:rsidR="00CA26C0" w:rsidRPr="00EE3251" w:rsidRDefault="00CA26C0" w:rsidP="00B122F6">
            <w:pPr>
              <w:widowControl/>
              <w:jc w:val="center"/>
            </w:pPr>
            <w:r w:rsidRPr="00EE3251">
              <w:t>合計</w:t>
            </w:r>
          </w:p>
        </w:tc>
        <w:tc>
          <w:tcPr>
            <w:tcW w:w="2480" w:type="dxa"/>
            <w:tcBorders>
              <w:top w:val="single" w:sz="4" w:space="0" w:color="auto"/>
              <w:left w:val="single" w:sz="8" w:space="0" w:color="auto"/>
              <w:bottom w:val="single" w:sz="8" w:space="0" w:color="auto"/>
              <w:right w:val="single" w:sz="8" w:space="0" w:color="auto"/>
            </w:tcBorders>
          </w:tcPr>
          <w:p w14:paraId="7031F168" w14:textId="77777777" w:rsidR="00CA26C0" w:rsidRPr="00EE3251" w:rsidRDefault="00CA26C0" w:rsidP="00B122F6">
            <w:pPr>
              <w:jc w:val="right"/>
              <w:rPr>
                <w:rFonts w:eastAsia="新細明體"/>
                <w:b/>
                <w:color w:val="000000"/>
              </w:rPr>
            </w:pPr>
            <w:r w:rsidRPr="00B34675">
              <w:t>0</w:t>
            </w:r>
          </w:p>
        </w:tc>
        <w:tc>
          <w:tcPr>
            <w:tcW w:w="2481" w:type="dxa"/>
            <w:tcBorders>
              <w:top w:val="nil"/>
              <w:left w:val="single" w:sz="8" w:space="0" w:color="auto"/>
              <w:bottom w:val="single" w:sz="8" w:space="0" w:color="auto"/>
              <w:right w:val="single" w:sz="4" w:space="0" w:color="auto"/>
            </w:tcBorders>
            <w:shd w:val="clear" w:color="auto" w:fill="auto"/>
            <w:noWrap/>
          </w:tcPr>
          <w:p w14:paraId="47071785" w14:textId="77777777" w:rsidR="00CA26C0" w:rsidRPr="00EE3251" w:rsidRDefault="00CA26C0" w:rsidP="00B122F6">
            <w:pPr>
              <w:jc w:val="right"/>
              <w:rPr>
                <w:rFonts w:eastAsia="新細明體"/>
                <w:b/>
                <w:color w:val="000000"/>
              </w:rPr>
            </w:pPr>
            <w:r w:rsidRPr="00B34675">
              <w:t>93</w:t>
            </w:r>
          </w:p>
        </w:tc>
        <w:tc>
          <w:tcPr>
            <w:tcW w:w="2480" w:type="dxa"/>
            <w:gridSpan w:val="3"/>
            <w:tcBorders>
              <w:top w:val="nil"/>
              <w:left w:val="nil"/>
              <w:bottom w:val="single" w:sz="8" w:space="0" w:color="auto"/>
              <w:right w:val="single" w:sz="4" w:space="0" w:color="auto"/>
            </w:tcBorders>
            <w:shd w:val="clear" w:color="auto" w:fill="auto"/>
            <w:noWrap/>
          </w:tcPr>
          <w:p w14:paraId="761E2327" w14:textId="77777777" w:rsidR="00CA26C0" w:rsidRPr="00EE3251" w:rsidRDefault="00CA26C0" w:rsidP="00B122F6">
            <w:pPr>
              <w:jc w:val="right"/>
              <w:rPr>
                <w:rFonts w:eastAsia="新細明體"/>
                <w:b/>
                <w:color w:val="000000"/>
              </w:rPr>
            </w:pPr>
            <w:r w:rsidRPr="00B34675">
              <w:t>96.25</w:t>
            </w:r>
          </w:p>
        </w:tc>
        <w:tc>
          <w:tcPr>
            <w:tcW w:w="2481" w:type="dxa"/>
            <w:gridSpan w:val="3"/>
            <w:tcBorders>
              <w:top w:val="nil"/>
              <w:left w:val="nil"/>
              <w:bottom w:val="single" w:sz="8" w:space="0" w:color="auto"/>
              <w:right w:val="single" w:sz="8" w:space="0" w:color="auto"/>
            </w:tcBorders>
            <w:shd w:val="clear" w:color="auto" w:fill="auto"/>
            <w:noWrap/>
          </w:tcPr>
          <w:p w14:paraId="7D378733" w14:textId="77777777" w:rsidR="00CA26C0" w:rsidRPr="00EE3251" w:rsidRDefault="00CA26C0" w:rsidP="00B122F6">
            <w:pPr>
              <w:jc w:val="right"/>
              <w:rPr>
                <w:rFonts w:eastAsia="新細明體"/>
                <w:b/>
                <w:color w:val="000000"/>
              </w:rPr>
            </w:pPr>
            <w:r w:rsidRPr="00B34675">
              <w:t>189.25</w:t>
            </w:r>
          </w:p>
        </w:tc>
      </w:tr>
    </w:tbl>
    <w:p w14:paraId="0A38EB34" w14:textId="325ACABE" w:rsidR="00F0430C" w:rsidRDefault="00F0430C" w:rsidP="00CA26C0">
      <w:r>
        <w:br w:type="page"/>
      </w:r>
    </w:p>
    <w:p w14:paraId="6020A846" w14:textId="77777777" w:rsidR="00CA26C0" w:rsidRDefault="00CA26C0" w:rsidP="00CA26C0"/>
    <w:p w14:paraId="649F1A31" w14:textId="5A299512" w:rsidR="00F0430C" w:rsidRDefault="00F0430C" w:rsidP="00F0430C">
      <w:pPr>
        <w:pStyle w:val="aff2"/>
      </w:pPr>
      <w:bookmarkStart w:id="534" w:name="_Toc39829521"/>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27</w:t>
      </w:r>
      <w:r>
        <w:fldChar w:fldCharType="end"/>
      </w:r>
      <w:r w:rsidRPr="00EE3251">
        <w:t>創新或研究發展設備維護費</w:t>
      </w:r>
      <w:r>
        <w:rPr>
          <w:rFonts w:hint="eastAsia"/>
        </w:rPr>
        <w:t>(</w:t>
      </w:r>
      <w:r>
        <w:rPr>
          <w:rFonts w:ascii="Times New Roman" w:hint="eastAsia"/>
        </w:rPr>
        <w:t>博遠智能</w:t>
      </w:r>
      <w:r>
        <w:rPr>
          <w:rFonts w:ascii="Times New Roman" w:hint="eastAsia"/>
        </w:rPr>
        <w:t>)</w:t>
      </w:r>
      <w:bookmarkEnd w:id="534"/>
    </w:p>
    <w:tbl>
      <w:tblPr>
        <w:tblW w:w="13340" w:type="dxa"/>
        <w:tblInd w:w="13" w:type="dxa"/>
        <w:tblLayout w:type="fixed"/>
        <w:tblCellMar>
          <w:left w:w="28" w:type="dxa"/>
          <w:right w:w="28" w:type="dxa"/>
        </w:tblCellMar>
        <w:tblLook w:val="04A0" w:firstRow="1" w:lastRow="0" w:firstColumn="1" w:lastColumn="0" w:noHBand="0" w:noVBand="1"/>
      </w:tblPr>
      <w:tblGrid>
        <w:gridCol w:w="2283"/>
        <w:gridCol w:w="1843"/>
        <w:gridCol w:w="1418"/>
        <w:gridCol w:w="1949"/>
        <w:gridCol w:w="1949"/>
        <w:gridCol w:w="1949"/>
        <w:gridCol w:w="1949"/>
      </w:tblGrid>
      <w:tr w:rsidR="00CA26C0" w:rsidRPr="00EE3251" w14:paraId="5B22EB55" w14:textId="77777777" w:rsidTr="00B122F6">
        <w:trPr>
          <w:trHeight w:val="399"/>
        </w:trPr>
        <w:tc>
          <w:tcPr>
            <w:tcW w:w="13340" w:type="dxa"/>
            <w:gridSpan w:val="7"/>
            <w:tcBorders>
              <w:top w:val="nil"/>
              <w:left w:val="nil"/>
              <w:bottom w:val="nil"/>
              <w:right w:val="nil"/>
            </w:tcBorders>
            <w:shd w:val="clear" w:color="auto" w:fill="auto"/>
            <w:noWrap/>
            <w:vAlign w:val="center"/>
            <w:hideMark/>
          </w:tcPr>
          <w:p w14:paraId="44A3CE02" w14:textId="77777777" w:rsidR="00CA26C0" w:rsidRPr="00EE3251" w:rsidRDefault="00CA26C0" w:rsidP="00B122F6">
            <w:pPr>
              <w:widowControl/>
              <w:adjustRightInd/>
              <w:spacing w:line="240" w:lineRule="auto"/>
              <w:textAlignment w:val="auto"/>
            </w:pPr>
            <w:r w:rsidRPr="00EE3251">
              <w:t>2.4</w:t>
            </w:r>
            <w:r w:rsidRPr="00EE3251">
              <w:t>創新或研究發展設備維護費</w:t>
            </w:r>
          </w:p>
        </w:tc>
      </w:tr>
      <w:tr w:rsidR="00CA26C0" w:rsidRPr="00EE3251" w14:paraId="6AAFC4DE" w14:textId="77777777" w:rsidTr="00B122F6">
        <w:trPr>
          <w:trHeight w:val="399"/>
        </w:trPr>
        <w:tc>
          <w:tcPr>
            <w:tcW w:w="13340" w:type="dxa"/>
            <w:gridSpan w:val="7"/>
            <w:tcBorders>
              <w:top w:val="nil"/>
              <w:left w:val="nil"/>
              <w:bottom w:val="nil"/>
              <w:right w:val="nil"/>
            </w:tcBorders>
            <w:shd w:val="clear" w:color="auto" w:fill="auto"/>
            <w:noWrap/>
            <w:vAlign w:val="center"/>
            <w:hideMark/>
          </w:tcPr>
          <w:p w14:paraId="65AAF617" w14:textId="77777777" w:rsidR="00CA26C0" w:rsidRPr="00EE3251" w:rsidRDefault="00CA26C0" w:rsidP="00B122F6">
            <w:pPr>
              <w:widowControl/>
              <w:adjustRightInd/>
              <w:spacing w:line="240" w:lineRule="auto"/>
              <w:jc w:val="right"/>
              <w:textAlignment w:val="auto"/>
            </w:pPr>
            <w:r w:rsidRPr="00EE3251">
              <w:t>單位：千元</w:t>
            </w:r>
          </w:p>
        </w:tc>
      </w:tr>
      <w:tr w:rsidR="00CA26C0" w:rsidRPr="00EE3251" w14:paraId="1F70B1E1" w14:textId="77777777" w:rsidTr="00B122F6">
        <w:trPr>
          <w:trHeight w:val="399"/>
        </w:trPr>
        <w:tc>
          <w:tcPr>
            <w:tcW w:w="228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42063CB" w14:textId="77777777" w:rsidR="00CA26C0" w:rsidRPr="00EE3251" w:rsidRDefault="00CA26C0" w:rsidP="00B122F6">
            <w:pPr>
              <w:widowControl/>
              <w:adjustRightInd/>
              <w:spacing w:line="240" w:lineRule="auto"/>
              <w:jc w:val="center"/>
              <w:textAlignment w:val="auto"/>
            </w:pPr>
            <w:r w:rsidRPr="00EE3251">
              <w:t>設備名稱</w:t>
            </w:r>
          </w:p>
        </w:tc>
        <w:tc>
          <w:tcPr>
            <w:tcW w:w="184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19A15936" w14:textId="77777777" w:rsidR="00CA26C0" w:rsidRPr="00EE3251" w:rsidRDefault="00CA26C0" w:rsidP="00B122F6">
            <w:pPr>
              <w:widowControl/>
              <w:adjustRightInd/>
              <w:spacing w:line="240" w:lineRule="auto"/>
              <w:jc w:val="center"/>
              <w:textAlignment w:val="auto"/>
            </w:pPr>
            <w:r w:rsidRPr="00EE3251">
              <w:t>單套購置成本</w:t>
            </w:r>
          </w:p>
        </w:tc>
        <w:tc>
          <w:tcPr>
            <w:tcW w:w="1418"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5DE826D6" w14:textId="77777777" w:rsidR="00CA26C0" w:rsidRPr="00EE3251" w:rsidRDefault="00CA26C0" w:rsidP="00B122F6">
            <w:pPr>
              <w:widowControl/>
              <w:adjustRightInd/>
              <w:spacing w:line="240" w:lineRule="auto"/>
              <w:jc w:val="center"/>
              <w:textAlignment w:val="auto"/>
            </w:pPr>
            <w:r w:rsidRPr="00EE3251">
              <w:t>套數</w:t>
            </w:r>
          </w:p>
        </w:tc>
        <w:tc>
          <w:tcPr>
            <w:tcW w:w="7796" w:type="dxa"/>
            <w:gridSpan w:val="4"/>
            <w:tcBorders>
              <w:top w:val="single" w:sz="8" w:space="0" w:color="auto"/>
              <w:left w:val="nil"/>
              <w:bottom w:val="single" w:sz="4" w:space="0" w:color="auto"/>
              <w:right w:val="single" w:sz="8" w:space="0" w:color="000000"/>
            </w:tcBorders>
            <w:shd w:val="clear" w:color="auto" w:fill="auto"/>
            <w:noWrap/>
            <w:vAlign w:val="center"/>
            <w:hideMark/>
          </w:tcPr>
          <w:p w14:paraId="2E26BEC1" w14:textId="77777777" w:rsidR="00CA26C0" w:rsidRPr="00EE3251" w:rsidRDefault="00CA26C0" w:rsidP="00B122F6">
            <w:pPr>
              <w:widowControl/>
              <w:adjustRightInd/>
              <w:spacing w:line="240" w:lineRule="auto"/>
              <w:jc w:val="center"/>
              <w:textAlignment w:val="auto"/>
            </w:pPr>
            <w:r w:rsidRPr="00EE3251">
              <w:t>金額</w:t>
            </w:r>
          </w:p>
        </w:tc>
      </w:tr>
      <w:tr w:rsidR="00CA26C0" w:rsidRPr="00EE3251" w14:paraId="390EFF9B" w14:textId="77777777" w:rsidTr="00B122F6">
        <w:trPr>
          <w:trHeight w:val="399"/>
        </w:trPr>
        <w:tc>
          <w:tcPr>
            <w:tcW w:w="2283" w:type="dxa"/>
            <w:vMerge/>
            <w:tcBorders>
              <w:top w:val="single" w:sz="8" w:space="0" w:color="auto"/>
              <w:left w:val="single" w:sz="8" w:space="0" w:color="auto"/>
              <w:bottom w:val="single" w:sz="4" w:space="0" w:color="auto"/>
              <w:right w:val="single" w:sz="4" w:space="0" w:color="auto"/>
            </w:tcBorders>
            <w:vAlign w:val="center"/>
            <w:hideMark/>
          </w:tcPr>
          <w:p w14:paraId="4164CE51" w14:textId="77777777" w:rsidR="00CA26C0" w:rsidRPr="00EE3251" w:rsidRDefault="00CA26C0" w:rsidP="00B122F6">
            <w:pPr>
              <w:widowControl/>
              <w:adjustRightInd/>
              <w:spacing w:line="240" w:lineRule="auto"/>
              <w:textAlignment w:val="auto"/>
            </w:pPr>
          </w:p>
        </w:tc>
        <w:tc>
          <w:tcPr>
            <w:tcW w:w="1843" w:type="dxa"/>
            <w:vMerge/>
            <w:tcBorders>
              <w:top w:val="single" w:sz="8" w:space="0" w:color="auto"/>
              <w:left w:val="single" w:sz="4" w:space="0" w:color="auto"/>
              <w:bottom w:val="single" w:sz="4" w:space="0" w:color="auto"/>
              <w:right w:val="single" w:sz="4" w:space="0" w:color="auto"/>
            </w:tcBorders>
            <w:vAlign w:val="center"/>
            <w:hideMark/>
          </w:tcPr>
          <w:p w14:paraId="534BE180" w14:textId="77777777" w:rsidR="00CA26C0" w:rsidRPr="00EE3251" w:rsidRDefault="00CA26C0" w:rsidP="00B122F6">
            <w:pPr>
              <w:widowControl/>
              <w:adjustRightInd/>
              <w:spacing w:line="240" w:lineRule="auto"/>
              <w:textAlignment w:val="auto"/>
            </w:pPr>
          </w:p>
        </w:tc>
        <w:tc>
          <w:tcPr>
            <w:tcW w:w="1418" w:type="dxa"/>
            <w:vMerge/>
            <w:tcBorders>
              <w:top w:val="single" w:sz="8" w:space="0" w:color="auto"/>
              <w:left w:val="single" w:sz="4" w:space="0" w:color="auto"/>
              <w:bottom w:val="single" w:sz="4" w:space="0" w:color="auto"/>
              <w:right w:val="single" w:sz="4" w:space="0" w:color="auto"/>
            </w:tcBorders>
            <w:vAlign w:val="center"/>
            <w:hideMark/>
          </w:tcPr>
          <w:p w14:paraId="2116D0CE" w14:textId="77777777" w:rsidR="00CA26C0" w:rsidRPr="00EE3251" w:rsidRDefault="00CA26C0" w:rsidP="00B122F6">
            <w:pPr>
              <w:widowControl/>
              <w:adjustRightInd/>
              <w:spacing w:line="240" w:lineRule="auto"/>
              <w:textAlignment w:val="auto"/>
            </w:pPr>
          </w:p>
        </w:tc>
        <w:tc>
          <w:tcPr>
            <w:tcW w:w="1949" w:type="dxa"/>
            <w:tcBorders>
              <w:top w:val="nil"/>
              <w:left w:val="nil"/>
              <w:bottom w:val="single" w:sz="4" w:space="0" w:color="auto"/>
              <w:right w:val="single" w:sz="4" w:space="0" w:color="auto"/>
            </w:tcBorders>
            <w:shd w:val="clear" w:color="auto" w:fill="auto"/>
            <w:noWrap/>
            <w:vAlign w:val="bottom"/>
            <w:hideMark/>
          </w:tcPr>
          <w:p w14:paraId="0355387F" w14:textId="77777777" w:rsidR="00CA26C0" w:rsidRPr="00EE3251" w:rsidRDefault="00CA26C0" w:rsidP="00B122F6">
            <w:pPr>
              <w:widowControl/>
              <w:adjustRightInd/>
              <w:spacing w:line="240" w:lineRule="auto"/>
              <w:jc w:val="center"/>
            </w:pPr>
            <w:r w:rsidRPr="00EE3251">
              <w:t>108</w:t>
            </w:r>
            <w:r w:rsidRPr="00EE3251">
              <w:t>年度</w:t>
            </w:r>
          </w:p>
        </w:tc>
        <w:tc>
          <w:tcPr>
            <w:tcW w:w="1949" w:type="dxa"/>
            <w:tcBorders>
              <w:top w:val="nil"/>
              <w:left w:val="nil"/>
              <w:bottom w:val="single" w:sz="4" w:space="0" w:color="auto"/>
              <w:right w:val="single" w:sz="4" w:space="0" w:color="auto"/>
            </w:tcBorders>
            <w:shd w:val="clear" w:color="auto" w:fill="auto"/>
            <w:noWrap/>
            <w:vAlign w:val="center"/>
            <w:hideMark/>
          </w:tcPr>
          <w:p w14:paraId="77650273" w14:textId="77777777" w:rsidR="00CA26C0" w:rsidRPr="00EE3251" w:rsidRDefault="00CA26C0" w:rsidP="00B122F6">
            <w:pPr>
              <w:widowControl/>
              <w:adjustRightInd/>
              <w:spacing w:line="240" w:lineRule="auto"/>
              <w:jc w:val="center"/>
            </w:pPr>
            <w:r w:rsidRPr="00EE3251">
              <w:t>109</w:t>
            </w:r>
            <w:r w:rsidRPr="00EE3251">
              <w:t>年度</w:t>
            </w:r>
          </w:p>
        </w:tc>
        <w:tc>
          <w:tcPr>
            <w:tcW w:w="1949" w:type="dxa"/>
            <w:tcBorders>
              <w:top w:val="nil"/>
              <w:left w:val="nil"/>
              <w:bottom w:val="single" w:sz="4" w:space="0" w:color="auto"/>
              <w:right w:val="single" w:sz="4" w:space="0" w:color="auto"/>
            </w:tcBorders>
            <w:shd w:val="clear" w:color="auto" w:fill="auto"/>
            <w:noWrap/>
            <w:vAlign w:val="center"/>
            <w:hideMark/>
          </w:tcPr>
          <w:p w14:paraId="791BFD52" w14:textId="77777777" w:rsidR="00CA26C0" w:rsidRPr="00EE3251" w:rsidRDefault="00CA26C0" w:rsidP="00B122F6">
            <w:pPr>
              <w:widowControl/>
              <w:adjustRightInd/>
              <w:spacing w:line="240" w:lineRule="auto"/>
              <w:jc w:val="center"/>
            </w:pPr>
            <w:r w:rsidRPr="00EE3251">
              <w:t>110</w:t>
            </w:r>
            <w:r w:rsidRPr="00EE3251">
              <w:t>年度</w:t>
            </w:r>
          </w:p>
        </w:tc>
        <w:tc>
          <w:tcPr>
            <w:tcW w:w="1949" w:type="dxa"/>
            <w:tcBorders>
              <w:top w:val="nil"/>
              <w:left w:val="nil"/>
              <w:bottom w:val="single" w:sz="4" w:space="0" w:color="auto"/>
              <w:right w:val="single" w:sz="8" w:space="0" w:color="auto"/>
            </w:tcBorders>
            <w:shd w:val="clear" w:color="auto" w:fill="auto"/>
            <w:noWrap/>
            <w:vAlign w:val="center"/>
            <w:hideMark/>
          </w:tcPr>
          <w:p w14:paraId="41D23A2F" w14:textId="77777777" w:rsidR="00CA26C0" w:rsidRPr="00EE3251" w:rsidRDefault="00CA26C0" w:rsidP="00B122F6">
            <w:pPr>
              <w:widowControl/>
              <w:adjustRightInd/>
              <w:spacing w:line="240" w:lineRule="auto"/>
              <w:jc w:val="center"/>
              <w:textAlignment w:val="auto"/>
            </w:pPr>
            <w:r w:rsidRPr="00EE3251">
              <w:t>合計</w:t>
            </w:r>
          </w:p>
        </w:tc>
      </w:tr>
      <w:tr w:rsidR="00CA26C0" w:rsidRPr="00EE3251" w14:paraId="715D27EA" w14:textId="77777777" w:rsidTr="00B122F6">
        <w:trPr>
          <w:trHeight w:val="399"/>
        </w:trPr>
        <w:tc>
          <w:tcPr>
            <w:tcW w:w="1334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0F70B1AE" w14:textId="77777777" w:rsidR="00CA26C0" w:rsidRPr="00EE3251" w:rsidRDefault="00CA26C0" w:rsidP="00B122F6">
            <w:pPr>
              <w:widowControl/>
              <w:adjustRightInd/>
              <w:spacing w:line="240" w:lineRule="auto"/>
              <w:textAlignment w:val="auto"/>
            </w:pPr>
            <w:r w:rsidRPr="00EE3251">
              <w:t>已有設備</w:t>
            </w:r>
          </w:p>
        </w:tc>
      </w:tr>
      <w:tr w:rsidR="00CA26C0" w:rsidRPr="00EE3251" w14:paraId="0629860C" w14:textId="77777777" w:rsidTr="00B122F6">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1DD135B2" w14:textId="77777777" w:rsidR="00CA26C0" w:rsidRPr="00EE3251" w:rsidRDefault="00CA26C0" w:rsidP="00B122F6">
            <w:pPr>
              <w:widowControl/>
              <w:adjustRightInd/>
              <w:spacing w:line="240" w:lineRule="auto"/>
              <w:jc w:val="center"/>
              <w:textAlignment w:val="auto"/>
            </w:pPr>
          </w:p>
        </w:tc>
        <w:tc>
          <w:tcPr>
            <w:tcW w:w="1843" w:type="dxa"/>
            <w:tcBorders>
              <w:top w:val="nil"/>
              <w:left w:val="nil"/>
              <w:bottom w:val="single" w:sz="4" w:space="0" w:color="auto"/>
              <w:right w:val="single" w:sz="4" w:space="0" w:color="auto"/>
            </w:tcBorders>
            <w:shd w:val="clear" w:color="auto" w:fill="auto"/>
            <w:noWrap/>
            <w:vAlign w:val="center"/>
            <w:hideMark/>
          </w:tcPr>
          <w:p w14:paraId="7E05A089" w14:textId="77777777" w:rsidR="00CA26C0" w:rsidRPr="00EE3251" w:rsidRDefault="00CA26C0" w:rsidP="00B122F6">
            <w:pPr>
              <w:widowControl/>
              <w:adjustRightInd/>
              <w:spacing w:line="240" w:lineRule="auto"/>
              <w:jc w:val="center"/>
              <w:textAlignment w:val="auto"/>
            </w:pPr>
          </w:p>
        </w:tc>
        <w:tc>
          <w:tcPr>
            <w:tcW w:w="1418" w:type="dxa"/>
            <w:tcBorders>
              <w:top w:val="nil"/>
              <w:left w:val="nil"/>
              <w:bottom w:val="single" w:sz="4" w:space="0" w:color="auto"/>
              <w:right w:val="single" w:sz="4" w:space="0" w:color="auto"/>
            </w:tcBorders>
            <w:shd w:val="clear" w:color="auto" w:fill="auto"/>
            <w:noWrap/>
            <w:vAlign w:val="center"/>
            <w:hideMark/>
          </w:tcPr>
          <w:p w14:paraId="38ECB4C9" w14:textId="77777777" w:rsidR="00CA26C0" w:rsidRPr="00EE3251" w:rsidRDefault="00CA26C0" w:rsidP="00B122F6">
            <w:pPr>
              <w:widowControl/>
              <w:adjustRightInd/>
              <w:spacing w:line="240" w:lineRule="auto"/>
              <w:jc w:val="center"/>
              <w:textAlignment w:val="auto"/>
            </w:pPr>
          </w:p>
        </w:tc>
        <w:tc>
          <w:tcPr>
            <w:tcW w:w="1949" w:type="dxa"/>
            <w:tcBorders>
              <w:top w:val="nil"/>
              <w:left w:val="nil"/>
              <w:bottom w:val="single" w:sz="4" w:space="0" w:color="auto"/>
              <w:right w:val="single" w:sz="4" w:space="0" w:color="auto"/>
            </w:tcBorders>
            <w:shd w:val="clear" w:color="auto" w:fill="auto"/>
            <w:noWrap/>
            <w:vAlign w:val="center"/>
            <w:hideMark/>
          </w:tcPr>
          <w:p w14:paraId="6BE05729" w14:textId="77777777" w:rsidR="00CA26C0" w:rsidRPr="00EE3251" w:rsidRDefault="00CA26C0" w:rsidP="00B122F6">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187CBF6D" w14:textId="77777777" w:rsidR="00CA26C0" w:rsidRPr="00EE3251" w:rsidRDefault="00CA26C0" w:rsidP="00B122F6">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04C87212" w14:textId="77777777" w:rsidR="00CA26C0" w:rsidRPr="00EE3251" w:rsidRDefault="00CA26C0" w:rsidP="00B122F6">
            <w:pPr>
              <w:widowControl/>
              <w:adjustRightInd/>
              <w:spacing w:line="240" w:lineRule="auto"/>
              <w:jc w:val="right"/>
              <w:textAlignment w:val="auto"/>
            </w:pPr>
            <w:r w:rsidRPr="00EE3251">
              <w:t xml:space="preserve">　</w:t>
            </w:r>
          </w:p>
        </w:tc>
        <w:tc>
          <w:tcPr>
            <w:tcW w:w="1949" w:type="dxa"/>
            <w:tcBorders>
              <w:top w:val="nil"/>
              <w:left w:val="nil"/>
              <w:bottom w:val="single" w:sz="4" w:space="0" w:color="auto"/>
              <w:right w:val="single" w:sz="8" w:space="0" w:color="auto"/>
            </w:tcBorders>
            <w:shd w:val="clear" w:color="auto" w:fill="auto"/>
            <w:noWrap/>
            <w:vAlign w:val="center"/>
            <w:hideMark/>
          </w:tcPr>
          <w:p w14:paraId="18CCDC3B" w14:textId="77777777" w:rsidR="00CA26C0" w:rsidRPr="00EE3251" w:rsidRDefault="00CA26C0" w:rsidP="00B122F6">
            <w:pPr>
              <w:widowControl/>
              <w:adjustRightInd/>
              <w:spacing w:line="240" w:lineRule="auto"/>
              <w:jc w:val="right"/>
              <w:textAlignment w:val="auto"/>
            </w:pPr>
            <w:r w:rsidRPr="00EE3251">
              <w:t xml:space="preserve">0 </w:t>
            </w:r>
          </w:p>
        </w:tc>
      </w:tr>
      <w:tr w:rsidR="00CA26C0" w:rsidRPr="00EE3251" w14:paraId="465A90A2" w14:textId="77777777" w:rsidTr="00B122F6">
        <w:trPr>
          <w:trHeight w:val="399"/>
        </w:trPr>
        <w:tc>
          <w:tcPr>
            <w:tcW w:w="5544" w:type="dxa"/>
            <w:gridSpan w:val="3"/>
            <w:tcBorders>
              <w:top w:val="single" w:sz="4" w:space="0" w:color="auto"/>
              <w:left w:val="single" w:sz="4" w:space="0" w:color="auto"/>
              <w:bottom w:val="single" w:sz="4" w:space="0" w:color="auto"/>
              <w:right w:val="single" w:sz="4" w:space="0" w:color="000000"/>
            </w:tcBorders>
            <w:shd w:val="clear" w:color="000000" w:fill="FFFFC0"/>
            <w:noWrap/>
            <w:vAlign w:val="center"/>
            <w:hideMark/>
          </w:tcPr>
          <w:p w14:paraId="02084032" w14:textId="77777777" w:rsidR="00CA26C0" w:rsidRPr="00EE3251" w:rsidRDefault="00CA26C0" w:rsidP="00B122F6">
            <w:pPr>
              <w:widowControl/>
              <w:adjustRightInd/>
              <w:spacing w:line="240" w:lineRule="auto"/>
              <w:jc w:val="center"/>
              <w:textAlignment w:val="auto"/>
              <w:rPr>
                <w:b/>
                <w:bCs/>
              </w:rPr>
            </w:pPr>
            <w:r w:rsidRPr="00EE3251">
              <w:rPr>
                <w:b/>
                <w:bCs/>
              </w:rPr>
              <w:t>小計</w:t>
            </w:r>
          </w:p>
        </w:tc>
        <w:tc>
          <w:tcPr>
            <w:tcW w:w="1949" w:type="dxa"/>
            <w:tcBorders>
              <w:top w:val="nil"/>
              <w:left w:val="nil"/>
              <w:bottom w:val="single" w:sz="4" w:space="0" w:color="auto"/>
              <w:right w:val="single" w:sz="4" w:space="0" w:color="auto"/>
            </w:tcBorders>
            <w:shd w:val="clear" w:color="000000" w:fill="FFFFC0"/>
            <w:noWrap/>
            <w:vAlign w:val="center"/>
            <w:hideMark/>
          </w:tcPr>
          <w:p w14:paraId="11937CBB" w14:textId="77777777" w:rsidR="00CA26C0" w:rsidRPr="00EE3251" w:rsidRDefault="00CA26C0" w:rsidP="00B122F6">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6224DF1C" w14:textId="77777777" w:rsidR="00CA26C0" w:rsidRPr="00EE3251" w:rsidRDefault="00CA26C0" w:rsidP="00B122F6">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3B902976" w14:textId="77777777" w:rsidR="00CA26C0" w:rsidRPr="00EE3251" w:rsidRDefault="00CA26C0" w:rsidP="00B122F6">
            <w:pPr>
              <w:widowControl/>
              <w:adjustRightInd/>
              <w:spacing w:line="240" w:lineRule="auto"/>
              <w:jc w:val="right"/>
              <w:textAlignment w:val="auto"/>
              <w:rPr>
                <w:b/>
                <w:bCs/>
              </w:rPr>
            </w:pPr>
            <w:r w:rsidRPr="00EE3251">
              <w:rPr>
                <w:b/>
                <w:bCs/>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24936A1D" w14:textId="77777777" w:rsidR="00CA26C0" w:rsidRPr="00EE3251" w:rsidRDefault="00CA26C0" w:rsidP="00B122F6">
            <w:pPr>
              <w:widowControl/>
              <w:adjustRightInd/>
              <w:spacing w:line="240" w:lineRule="auto"/>
              <w:jc w:val="right"/>
              <w:textAlignment w:val="auto"/>
              <w:rPr>
                <w:b/>
                <w:bCs/>
              </w:rPr>
            </w:pPr>
            <w:r w:rsidRPr="00EE3251">
              <w:rPr>
                <w:b/>
                <w:bCs/>
              </w:rPr>
              <w:t xml:space="preserve">0 </w:t>
            </w:r>
          </w:p>
        </w:tc>
      </w:tr>
      <w:tr w:rsidR="00CA26C0" w:rsidRPr="00EE3251" w14:paraId="04A3BE68" w14:textId="77777777" w:rsidTr="00B122F6">
        <w:trPr>
          <w:trHeight w:val="399"/>
        </w:trPr>
        <w:tc>
          <w:tcPr>
            <w:tcW w:w="1334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1B6B763D" w14:textId="77777777" w:rsidR="00CA26C0" w:rsidRPr="00EE3251" w:rsidRDefault="00CA26C0" w:rsidP="00B122F6">
            <w:pPr>
              <w:widowControl/>
              <w:adjustRightInd/>
              <w:spacing w:line="240" w:lineRule="auto"/>
              <w:textAlignment w:val="auto"/>
            </w:pPr>
            <w:r w:rsidRPr="00EE3251">
              <w:t>新增設備</w:t>
            </w:r>
          </w:p>
        </w:tc>
      </w:tr>
      <w:tr w:rsidR="00CA26C0" w:rsidRPr="00EE3251" w14:paraId="060265A8" w14:textId="77777777" w:rsidTr="00B122F6">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18CC50C2" w14:textId="77777777" w:rsidR="00CA26C0" w:rsidRPr="00EE3251" w:rsidRDefault="00CA26C0" w:rsidP="00B122F6">
            <w:pPr>
              <w:rPr>
                <w:color w:val="000000"/>
              </w:rPr>
            </w:pPr>
            <w:r w:rsidRPr="00EE3251">
              <w:rPr>
                <w:color w:val="000000"/>
              </w:rPr>
              <w:t>PC</w:t>
            </w:r>
            <w:r w:rsidRPr="00EE3251">
              <w:rPr>
                <w:color w:val="000000"/>
              </w:rPr>
              <w:t>含銀幕</w:t>
            </w:r>
          </w:p>
        </w:tc>
        <w:tc>
          <w:tcPr>
            <w:tcW w:w="1843" w:type="dxa"/>
            <w:tcBorders>
              <w:top w:val="nil"/>
              <w:left w:val="nil"/>
              <w:bottom w:val="single" w:sz="4" w:space="0" w:color="auto"/>
              <w:right w:val="single" w:sz="4" w:space="0" w:color="auto"/>
            </w:tcBorders>
            <w:shd w:val="clear" w:color="auto" w:fill="auto"/>
            <w:noWrap/>
            <w:vAlign w:val="center"/>
          </w:tcPr>
          <w:p w14:paraId="7142E60F" w14:textId="77777777" w:rsidR="00CA26C0" w:rsidRPr="00EE3251" w:rsidRDefault="00CA26C0" w:rsidP="00B122F6">
            <w:pPr>
              <w:jc w:val="right"/>
              <w:rPr>
                <w:color w:val="000000"/>
              </w:rPr>
            </w:pPr>
          </w:p>
        </w:tc>
        <w:tc>
          <w:tcPr>
            <w:tcW w:w="1418" w:type="dxa"/>
            <w:tcBorders>
              <w:top w:val="nil"/>
              <w:left w:val="nil"/>
              <w:bottom w:val="single" w:sz="4" w:space="0" w:color="auto"/>
              <w:right w:val="single" w:sz="4" w:space="0" w:color="auto"/>
            </w:tcBorders>
            <w:shd w:val="clear" w:color="auto" w:fill="auto"/>
            <w:noWrap/>
            <w:vAlign w:val="center"/>
          </w:tcPr>
          <w:p w14:paraId="2E80C782"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4" w:space="0" w:color="auto"/>
            </w:tcBorders>
            <w:shd w:val="clear" w:color="auto" w:fill="auto"/>
            <w:noWrap/>
            <w:vAlign w:val="center"/>
          </w:tcPr>
          <w:p w14:paraId="1D729C06"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4" w:space="0" w:color="auto"/>
            </w:tcBorders>
            <w:shd w:val="clear" w:color="auto" w:fill="auto"/>
            <w:noWrap/>
            <w:vAlign w:val="center"/>
          </w:tcPr>
          <w:p w14:paraId="50D844D5"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4" w:space="0" w:color="auto"/>
            </w:tcBorders>
            <w:shd w:val="clear" w:color="auto" w:fill="auto"/>
            <w:noWrap/>
            <w:vAlign w:val="center"/>
          </w:tcPr>
          <w:p w14:paraId="13D57121"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8" w:space="0" w:color="auto"/>
            </w:tcBorders>
            <w:shd w:val="clear" w:color="auto" w:fill="auto"/>
            <w:noWrap/>
            <w:vAlign w:val="center"/>
          </w:tcPr>
          <w:p w14:paraId="7E61B8FB" w14:textId="77777777" w:rsidR="00CA26C0" w:rsidRPr="00EE3251" w:rsidRDefault="00CA26C0" w:rsidP="00B122F6">
            <w:pPr>
              <w:jc w:val="right"/>
              <w:rPr>
                <w:color w:val="000000"/>
              </w:rPr>
            </w:pPr>
          </w:p>
        </w:tc>
      </w:tr>
      <w:tr w:rsidR="00CA26C0" w:rsidRPr="00EE3251" w14:paraId="6DD572A2" w14:textId="77777777" w:rsidTr="00B122F6">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tcPr>
          <w:p w14:paraId="250283DF" w14:textId="77777777" w:rsidR="00CA26C0" w:rsidRPr="00EE3251" w:rsidRDefault="00CA26C0" w:rsidP="00B122F6">
            <w:pPr>
              <w:rPr>
                <w:color w:val="000000"/>
              </w:rPr>
            </w:pPr>
            <w:r w:rsidRPr="00EE3251">
              <w:rPr>
                <w:color w:val="000000"/>
              </w:rPr>
              <w:t>驗證載具</w:t>
            </w:r>
          </w:p>
        </w:tc>
        <w:tc>
          <w:tcPr>
            <w:tcW w:w="1843" w:type="dxa"/>
            <w:tcBorders>
              <w:top w:val="nil"/>
              <w:left w:val="nil"/>
              <w:bottom w:val="single" w:sz="4" w:space="0" w:color="auto"/>
              <w:right w:val="single" w:sz="4" w:space="0" w:color="auto"/>
            </w:tcBorders>
            <w:shd w:val="clear" w:color="auto" w:fill="auto"/>
            <w:noWrap/>
            <w:vAlign w:val="center"/>
          </w:tcPr>
          <w:p w14:paraId="6C89D16F" w14:textId="77777777" w:rsidR="00CA26C0" w:rsidRPr="00EE3251" w:rsidRDefault="00CA26C0" w:rsidP="00B122F6">
            <w:pPr>
              <w:jc w:val="right"/>
              <w:rPr>
                <w:color w:val="000000"/>
              </w:rPr>
            </w:pPr>
          </w:p>
        </w:tc>
        <w:tc>
          <w:tcPr>
            <w:tcW w:w="1418" w:type="dxa"/>
            <w:tcBorders>
              <w:top w:val="nil"/>
              <w:left w:val="nil"/>
              <w:bottom w:val="single" w:sz="4" w:space="0" w:color="auto"/>
              <w:right w:val="single" w:sz="4" w:space="0" w:color="auto"/>
            </w:tcBorders>
            <w:shd w:val="clear" w:color="auto" w:fill="auto"/>
            <w:noWrap/>
            <w:vAlign w:val="center"/>
          </w:tcPr>
          <w:p w14:paraId="7E347DD7"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4" w:space="0" w:color="auto"/>
            </w:tcBorders>
            <w:shd w:val="clear" w:color="auto" w:fill="auto"/>
            <w:noWrap/>
            <w:vAlign w:val="center"/>
          </w:tcPr>
          <w:p w14:paraId="3ECC9E50"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4" w:space="0" w:color="auto"/>
            </w:tcBorders>
            <w:shd w:val="clear" w:color="auto" w:fill="auto"/>
            <w:noWrap/>
            <w:vAlign w:val="center"/>
          </w:tcPr>
          <w:p w14:paraId="4AE22A9E"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4" w:space="0" w:color="auto"/>
            </w:tcBorders>
            <w:shd w:val="clear" w:color="auto" w:fill="auto"/>
            <w:noWrap/>
            <w:vAlign w:val="center"/>
          </w:tcPr>
          <w:p w14:paraId="6189DB25"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8" w:space="0" w:color="auto"/>
            </w:tcBorders>
            <w:shd w:val="clear" w:color="auto" w:fill="auto"/>
            <w:noWrap/>
            <w:vAlign w:val="center"/>
          </w:tcPr>
          <w:p w14:paraId="00A8FBED" w14:textId="77777777" w:rsidR="00CA26C0" w:rsidRPr="00EE3251" w:rsidRDefault="00CA26C0" w:rsidP="00B122F6">
            <w:pPr>
              <w:jc w:val="right"/>
              <w:rPr>
                <w:color w:val="000000"/>
              </w:rPr>
            </w:pPr>
          </w:p>
        </w:tc>
      </w:tr>
      <w:tr w:rsidR="00CA26C0" w:rsidRPr="00EE3251" w14:paraId="3A71000C" w14:textId="77777777" w:rsidTr="00B122F6">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309BB241" w14:textId="77777777" w:rsidR="00CA26C0" w:rsidRPr="00EE3251" w:rsidRDefault="00CA26C0" w:rsidP="00B122F6">
            <w:pPr>
              <w:rPr>
                <w:color w:val="000000"/>
              </w:rPr>
            </w:pPr>
            <w:r w:rsidRPr="00EE3251">
              <w:rPr>
                <w:color w:val="000000"/>
              </w:rPr>
              <w:t>可攜式電腦</w:t>
            </w:r>
          </w:p>
        </w:tc>
        <w:tc>
          <w:tcPr>
            <w:tcW w:w="1843" w:type="dxa"/>
            <w:tcBorders>
              <w:top w:val="nil"/>
              <w:left w:val="nil"/>
              <w:bottom w:val="single" w:sz="4" w:space="0" w:color="auto"/>
              <w:right w:val="single" w:sz="4" w:space="0" w:color="auto"/>
            </w:tcBorders>
            <w:shd w:val="clear" w:color="auto" w:fill="auto"/>
            <w:noWrap/>
            <w:vAlign w:val="center"/>
          </w:tcPr>
          <w:p w14:paraId="6012414D" w14:textId="77777777" w:rsidR="00CA26C0" w:rsidRPr="00EE3251" w:rsidRDefault="00CA26C0" w:rsidP="00B122F6">
            <w:pPr>
              <w:jc w:val="right"/>
              <w:rPr>
                <w:color w:val="000000"/>
              </w:rPr>
            </w:pPr>
          </w:p>
        </w:tc>
        <w:tc>
          <w:tcPr>
            <w:tcW w:w="1418" w:type="dxa"/>
            <w:tcBorders>
              <w:top w:val="nil"/>
              <w:left w:val="nil"/>
              <w:bottom w:val="single" w:sz="4" w:space="0" w:color="auto"/>
              <w:right w:val="single" w:sz="4" w:space="0" w:color="auto"/>
            </w:tcBorders>
            <w:shd w:val="clear" w:color="auto" w:fill="auto"/>
            <w:noWrap/>
            <w:vAlign w:val="center"/>
          </w:tcPr>
          <w:p w14:paraId="37601112"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4" w:space="0" w:color="auto"/>
            </w:tcBorders>
            <w:shd w:val="clear" w:color="auto" w:fill="auto"/>
            <w:noWrap/>
            <w:vAlign w:val="center"/>
          </w:tcPr>
          <w:p w14:paraId="7B7BC12B"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4" w:space="0" w:color="auto"/>
            </w:tcBorders>
            <w:shd w:val="clear" w:color="auto" w:fill="auto"/>
            <w:noWrap/>
            <w:vAlign w:val="center"/>
          </w:tcPr>
          <w:p w14:paraId="55AE8276"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4" w:space="0" w:color="auto"/>
            </w:tcBorders>
            <w:shd w:val="clear" w:color="auto" w:fill="auto"/>
            <w:noWrap/>
            <w:vAlign w:val="center"/>
          </w:tcPr>
          <w:p w14:paraId="22CFBBD1" w14:textId="77777777" w:rsidR="00CA26C0" w:rsidRPr="00EE3251" w:rsidRDefault="00CA26C0" w:rsidP="00B122F6">
            <w:pPr>
              <w:jc w:val="right"/>
              <w:rPr>
                <w:color w:val="000000"/>
              </w:rPr>
            </w:pPr>
          </w:p>
        </w:tc>
        <w:tc>
          <w:tcPr>
            <w:tcW w:w="1949" w:type="dxa"/>
            <w:tcBorders>
              <w:top w:val="nil"/>
              <w:left w:val="nil"/>
              <w:bottom w:val="single" w:sz="4" w:space="0" w:color="auto"/>
              <w:right w:val="single" w:sz="8" w:space="0" w:color="auto"/>
            </w:tcBorders>
            <w:shd w:val="clear" w:color="auto" w:fill="auto"/>
            <w:noWrap/>
            <w:vAlign w:val="center"/>
          </w:tcPr>
          <w:p w14:paraId="1664F754" w14:textId="77777777" w:rsidR="00CA26C0" w:rsidRPr="00EE3251" w:rsidRDefault="00CA26C0" w:rsidP="00B122F6">
            <w:pPr>
              <w:jc w:val="right"/>
              <w:rPr>
                <w:color w:val="000000"/>
              </w:rPr>
            </w:pPr>
          </w:p>
        </w:tc>
      </w:tr>
      <w:tr w:rsidR="00CA26C0" w:rsidRPr="00EE3251" w14:paraId="798A3AB9" w14:textId="77777777" w:rsidTr="00B122F6">
        <w:trPr>
          <w:trHeight w:val="399"/>
        </w:trPr>
        <w:tc>
          <w:tcPr>
            <w:tcW w:w="5544" w:type="dxa"/>
            <w:gridSpan w:val="3"/>
            <w:tcBorders>
              <w:top w:val="single" w:sz="4" w:space="0" w:color="auto"/>
              <w:left w:val="single" w:sz="4" w:space="0" w:color="auto"/>
              <w:bottom w:val="single" w:sz="4" w:space="0" w:color="auto"/>
              <w:right w:val="single" w:sz="4" w:space="0" w:color="000000"/>
            </w:tcBorders>
            <w:shd w:val="clear" w:color="000000" w:fill="FFFFC0"/>
            <w:noWrap/>
            <w:vAlign w:val="center"/>
            <w:hideMark/>
          </w:tcPr>
          <w:p w14:paraId="1C1B9E7C" w14:textId="77777777" w:rsidR="00CA26C0" w:rsidRPr="00EE3251" w:rsidRDefault="00CA26C0" w:rsidP="00B122F6">
            <w:pPr>
              <w:widowControl/>
              <w:adjustRightInd/>
              <w:spacing w:line="240" w:lineRule="auto"/>
              <w:jc w:val="center"/>
              <w:textAlignment w:val="auto"/>
              <w:rPr>
                <w:b/>
                <w:bCs/>
              </w:rPr>
            </w:pPr>
            <w:r w:rsidRPr="00EE3251">
              <w:rPr>
                <w:b/>
                <w:bCs/>
              </w:rPr>
              <w:t>小計</w:t>
            </w:r>
          </w:p>
        </w:tc>
        <w:tc>
          <w:tcPr>
            <w:tcW w:w="1949" w:type="dxa"/>
            <w:tcBorders>
              <w:top w:val="nil"/>
              <w:left w:val="nil"/>
              <w:bottom w:val="single" w:sz="4" w:space="0" w:color="auto"/>
              <w:right w:val="single" w:sz="4" w:space="0" w:color="auto"/>
            </w:tcBorders>
            <w:shd w:val="clear" w:color="000000" w:fill="FFFFC0"/>
            <w:noWrap/>
            <w:vAlign w:val="center"/>
            <w:hideMark/>
          </w:tcPr>
          <w:p w14:paraId="6A9BB184" w14:textId="77777777" w:rsidR="00CA26C0" w:rsidRPr="00BC35EB" w:rsidRDefault="00CA26C0" w:rsidP="00B122F6">
            <w:pPr>
              <w:jc w:val="right"/>
              <w:rPr>
                <w:bCs/>
                <w:color w:val="000000"/>
              </w:rPr>
            </w:pPr>
            <w:r w:rsidRPr="00BC35EB">
              <w:rPr>
                <w:bCs/>
                <w:color w:val="000000"/>
              </w:rPr>
              <w:t>0</w:t>
            </w:r>
          </w:p>
        </w:tc>
        <w:tc>
          <w:tcPr>
            <w:tcW w:w="1949" w:type="dxa"/>
            <w:tcBorders>
              <w:top w:val="nil"/>
              <w:left w:val="nil"/>
              <w:bottom w:val="single" w:sz="4" w:space="0" w:color="auto"/>
              <w:right w:val="single" w:sz="4" w:space="0" w:color="auto"/>
            </w:tcBorders>
            <w:shd w:val="clear" w:color="000000" w:fill="FFFFC0"/>
            <w:noWrap/>
            <w:vAlign w:val="center"/>
            <w:hideMark/>
          </w:tcPr>
          <w:p w14:paraId="71F6172D" w14:textId="77777777" w:rsidR="00CA26C0" w:rsidRPr="00BC35EB" w:rsidRDefault="00CA26C0" w:rsidP="00B122F6">
            <w:pPr>
              <w:jc w:val="right"/>
              <w:rPr>
                <w:bCs/>
                <w:color w:val="000000"/>
              </w:rPr>
            </w:pPr>
            <w:r w:rsidRPr="00BC35EB">
              <w:rPr>
                <w:bCs/>
                <w:color w:val="000000"/>
              </w:rPr>
              <w:t>0</w:t>
            </w:r>
          </w:p>
        </w:tc>
        <w:tc>
          <w:tcPr>
            <w:tcW w:w="1949" w:type="dxa"/>
            <w:tcBorders>
              <w:top w:val="nil"/>
              <w:left w:val="nil"/>
              <w:bottom w:val="single" w:sz="4" w:space="0" w:color="auto"/>
              <w:right w:val="single" w:sz="4" w:space="0" w:color="auto"/>
            </w:tcBorders>
            <w:shd w:val="clear" w:color="000000" w:fill="FFFFC0"/>
            <w:noWrap/>
            <w:hideMark/>
          </w:tcPr>
          <w:p w14:paraId="08E40DB7" w14:textId="77777777" w:rsidR="00CA26C0" w:rsidRPr="00BC35EB" w:rsidRDefault="00CA26C0" w:rsidP="00B122F6">
            <w:pPr>
              <w:jc w:val="right"/>
              <w:rPr>
                <w:bCs/>
                <w:color w:val="000000"/>
              </w:rPr>
            </w:pPr>
            <w:r w:rsidRPr="00BC35EB">
              <w:rPr>
                <w:bCs/>
              </w:rPr>
              <w:t>0</w:t>
            </w:r>
          </w:p>
        </w:tc>
        <w:tc>
          <w:tcPr>
            <w:tcW w:w="1949" w:type="dxa"/>
            <w:tcBorders>
              <w:top w:val="nil"/>
              <w:left w:val="nil"/>
              <w:bottom w:val="single" w:sz="4" w:space="0" w:color="auto"/>
              <w:right w:val="single" w:sz="4" w:space="0" w:color="auto"/>
            </w:tcBorders>
            <w:shd w:val="clear" w:color="000000" w:fill="FFFFC0"/>
            <w:noWrap/>
            <w:hideMark/>
          </w:tcPr>
          <w:p w14:paraId="2FEEDC67" w14:textId="77777777" w:rsidR="00CA26C0" w:rsidRPr="00BC35EB" w:rsidRDefault="00CA26C0" w:rsidP="00B122F6">
            <w:pPr>
              <w:jc w:val="right"/>
              <w:rPr>
                <w:bCs/>
                <w:color w:val="000000"/>
              </w:rPr>
            </w:pPr>
            <w:r w:rsidRPr="00BC35EB">
              <w:rPr>
                <w:bCs/>
              </w:rPr>
              <w:t>0</w:t>
            </w:r>
          </w:p>
        </w:tc>
      </w:tr>
      <w:tr w:rsidR="00CA26C0" w:rsidRPr="00EE3251" w14:paraId="386D7E56" w14:textId="77777777" w:rsidTr="00B122F6">
        <w:trPr>
          <w:trHeight w:val="399"/>
        </w:trPr>
        <w:tc>
          <w:tcPr>
            <w:tcW w:w="5544" w:type="dxa"/>
            <w:gridSpan w:val="3"/>
            <w:tcBorders>
              <w:top w:val="single" w:sz="4" w:space="0" w:color="auto"/>
              <w:left w:val="single" w:sz="8" w:space="0" w:color="auto"/>
              <w:bottom w:val="single" w:sz="8" w:space="0" w:color="auto"/>
              <w:right w:val="single" w:sz="4" w:space="0" w:color="auto"/>
            </w:tcBorders>
            <w:shd w:val="clear" w:color="000000" w:fill="D8E4BC"/>
            <w:noWrap/>
            <w:vAlign w:val="center"/>
            <w:hideMark/>
          </w:tcPr>
          <w:p w14:paraId="46FBCD35" w14:textId="77777777" w:rsidR="00CA26C0" w:rsidRPr="00EE3251" w:rsidRDefault="00CA26C0" w:rsidP="00B122F6">
            <w:pPr>
              <w:widowControl/>
              <w:adjustRightInd/>
              <w:spacing w:line="240" w:lineRule="auto"/>
              <w:jc w:val="center"/>
              <w:textAlignment w:val="auto"/>
              <w:rPr>
                <w:b/>
                <w:bCs/>
              </w:rPr>
            </w:pPr>
            <w:r w:rsidRPr="00EE3251">
              <w:rPr>
                <w:b/>
                <w:bCs/>
              </w:rPr>
              <w:t>合計</w:t>
            </w:r>
          </w:p>
        </w:tc>
        <w:tc>
          <w:tcPr>
            <w:tcW w:w="1949" w:type="dxa"/>
            <w:tcBorders>
              <w:top w:val="nil"/>
              <w:left w:val="nil"/>
              <w:bottom w:val="single" w:sz="8" w:space="0" w:color="auto"/>
              <w:right w:val="single" w:sz="4" w:space="0" w:color="auto"/>
            </w:tcBorders>
            <w:shd w:val="clear" w:color="000000" w:fill="D8E4BC"/>
            <w:noWrap/>
            <w:vAlign w:val="center"/>
            <w:hideMark/>
          </w:tcPr>
          <w:p w14:paraId="44FC49CA" w14:textId="77777777" w:rsidR="00CA26C0" w:rsidRPr="00BC35EB" w:rsidRDefault="00CA26C0" w:rsidP="00B122F6">
            <w:pPr>
              <w:jc w:val="right"/>
              <w:rPr>
                <w:bCs/>
                <w:color w:val="000000"/>
              </w:rPr>
            </w:pPr>
            <w:r w:rsidRPr="00BC35EB">
              <w:rPr>
                <w:bCs/>
                <w:color w:val="000000"/>
              </w:rPr>
              <w:t>0</w:t>
            </w:r>
          </w:p>
        </w:tc>
        <w:tc>
          <w:tcPr>
            <w:tcW w:w="1949" w:type="dxa"/>
            <w:tcBorders>
              <w:top w:val="nil"/>
              <w:left w:val="nil"/>
              <w:bottom w:val="single" w:sz="8" w:space="0" w:color="auto"/>
              <w:right w:val="single" w:sz="4" w:space="0" w:color="auto"/>
            </w:tcBorders>
            <w:shd w:val="clear" w:color="000000" w:fill="D8E4BC"/>
            <w:noWrap/>
            <w:vAlign w:val="center"/>
            <w:hideMark/>
          </w:tcPr>
          <w:p w14:paraId="1DA79490" w14:textId="77777777" w:rsidR="00CA26C0" w:rsidRPr="00BC35EB" w:rsidRDefault="00CA26C0" w:rsidP="00B122F6">
            <w:pPr>
              <w:jc w:val="right"/>
              <w:rPr>
                <w:bCs/>
                <w:color w:val="000000"/>
              </w:rPr>
            </w:pPr>
            <w:r w:rsidRPr="00BC35EB">
              <w:rPr>
                <w:bCs/>
                <w:color w:val="000000"/>
              </w:rPr>
              <w:t>0</w:t>
            </w:r>
          </w:p>
        </w:tc>
        <w:tc>
          <w:tcPr>
            <w:tcW w:w="1949" w:type="dxa"/>
            <w:tcBorders>
              <w:top w:val="nil"/>
              <w:left w:val="nil"/>
              <w:bottom w:val="single" w:sz="8" w:space="0" w:color="auto"/>
              <w:right w:val="single" w:sz="4" w:space="0" w:color="auto"/>
            </w:tcBorders>
            <w:shd w:val="clear" w:color="000000" w:fill="D8E4BC"/>
            <w:noWrap/>
            <w:hideMark/>
          </w:tcPr>
          <w:p w14:paraId="40FB2B69" w14:textId="77777777" w:rsidR="00CA26C0" w:rsidRPr="00BC35EB" w:rsidRDefault="00CA26C0" w:rsidP="00B122F6">
            <w:pPr>
              <w:jc w:val="right"/>
              <w:rPr>
                <w:bCs/>
                <w:color w:val="000000"/>
              </w:rPr>
            </w:pPr>
            <w:r w:rsidRPr="00BC35EB">
              <w:rPr>
                <w:bCs/>
              </w:rPr>
              <w:t>0</w:t>
            </w:r>
          </w:p>
        </w:tc>
        <w:tc>
          <w:tcPr>
            <w:tcW w:w="1949" w:type="dxa"/>
            <w:tcBorders>
              <w:top w:val="nil"/>
              <w:left w:val="nil"/>
              <w:bottom w:val="single" w:sz="8" w:space="0" w:color="auto"/>
              <w:right w:val="single" w:sz="8" w:space="0" w:color="auto"/>
            </w:tcBorders>
            <w:shd w:val="clear" w:color="000000" w:fill="D8E4BC"/>
            <w:noWrap/>
            <w:hideMark/>
          </w:tcPr>
          <w:p w14:paraId="7EBD1F7A" w14:textId="77777777" w:rsidR="00CA26C0" w:rsidRPr="00BC35EB" w:rsidRDefault="00CA26C0" w:rsidP="00B122F6">
            <w:pPr>
              <w:jc w:val="right"/>
              <w:rPr>
                <w:bCs/>
                <w:color w:val="000000"/>
              </w:rPr>
            </w:pPr>
            <w:r w:rsidRPr="00BC35EB">
              <w:rPr>
                <w:bCs/>
              </w:rPr>
              <w:t>0</w:t>
            </w:r>
          </w:p>
        </w:tc>
      </w:tr>
    </w:tbl>
    <w:p w14:paraId="5B947C30" w14:textId="77777777" w:rsidR="00CA26C0" w:rsidRPr="00EE3251" w:rsidRDefault="00CA26C0" w:rsidP="00D44D9D">
      <w:pPr>
        <w:widowControl/>
        <w:adjustRightInd/>
        <w:spacing w:line="240" w:lineRule="auto"/>
        <w:textAlignment w:val="auto"/>
      </w:pPr>
      <w:r w:rsidRPr="00EE3251">
        <w:t>註：</w:t>
      </w:r>
      <w:r w:rsidRPr="00EE3251">
        <w:t>1.</w:t>
      </w:r>
      <w:r w:rsidRPr="00EE3251">
        <w:t>未編列設備使用費，原則上不得報支設備維護費。</w:t>
      </w:r>
    </w:p>
    <w:p w14:paraId="6A6D1A32" w14:textId="77777777" w:rsidR="00CA26C0" w:rsidRPr="00EE3251" w:rsidRDefault="00CA26C0" w:rsidP="00D44D9D">
      <w:pPr>
        <w:adjustRightInd/>
        <w:spacing w:line="240" w:lineRule="auto"/>
        <w:ind w:firstLineChars="200" w:firstLine="480"/>
        <w:jc w:val="both"/>
        <w:textAlignment w:val="auto"/>
      </w:pPr>
      <w:r w:rsidRPr="00EE3251">
        <w:t>2.</w:t>
      </w:r>
      <w:r w:rsidRPr="00EE3251">
        <w:t>保固期內之設備不得編列維護費用，爾後各年費用依維護合約按該設備於計畫之使用比例編列。</w:t>
      </w:r>
    </w:p>
    <w:p w14:paraId="7692EB6B" w14:textId="3BA087CF" w:rsidR="00CA26C0" w:rsidRDefault="00CA26C0" w:rsidP="00CA26C0">
      <w:pPr>
        <w:widowControl/>
        <w:adjustRightInd/>
        <w:spacing w:line="240" w:lineRule="auto"/>
        <w:textAlignment w:val="auto"/>
      </w:pPr>
      <w:r w:rsidRPr="00EE3251">
        <w:br w:type="page"/>
      </w:r>
    </w:p>
    <w:p w14:paraId="1886D237" w14:textId="4E7DAE5A" w:rsidR="00F0430C" w:rsidRPr="00EE3251" w:rsidRDefault="00F0430C" w:rsidP="00F0430C">
      <w:pPr>
        <w:pStyle w:val="aff2"/>
      </w:pPr>
      <w:bookmarkStart w:id="535" w:name="_Toc39829522"/>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28</w:t>
      </w:r>
      <w:r>
        <w:fldChar w:fldCharType="end"/>
      </w:r>
      <w:r w:rsidRPr="00EE3251">
        <w:rPr>
          <w:color w:val="000000" w:themeColor="text1"/>
        </w:rPr>
        <w:t>無形資產之引進</w:t>
      </w:r>
      <w:r w:rsidRPr="00EE3251">
        <w:t>、委託研究或驗證費</w:t>
      </w:r>
      <w:r>
        <w:rPr>
          <w:rFonts w:hint="eastAsia"/>
        </w:rPr>
        <w:t>(</w:t>
      </w:r>
      <w:r>
        <w:rPr>
          <w:rFonts w:ascii="Times New Roman" w:hint="eastAsia"/>
        </w:rPr>
        <w:t>博遠智能</w:t>
      </w:r>
      <w:r>
        <w:rPr>
          <w:rFonts w:ascii="Times New Roman" w:hint="eastAsia"/>
        </w:rPr>
        <w:t>)</w:t>
      </w:r>
      <w:bookmarkEnd w:id="535"/>
    </w:p>
    <w:tbl>
      <w:tblPr>
        <w:tblW w:w="14667" w:type="dxa"/>
        <w:tblInd w:w="13" w:type="dxa"/>
        <w:tblLayout w:type="fixed"/>
        <w:tblCellMar>
          <w:left w:w="28" w:type="dxa"/>
          <w:right w:w="28" w:type="dxa"/>
        </w:tblCellMar>
        <w:tblLook w:val="04A0" w:firstRow="1" w:lastRow="0" w:firstColumn="1" w:lastColumn="0" w:noHBand="0" w:noVBand="1"/>
      </w:tblPr>
      <w:tblGrid>
        <w:gridCol w:w="2444"/>
        <w:gridCol w:w="1620"/>
        <w:gridCol w:w="1621"/>
        <w:gridCol w:w="4111"/>
        <w:gridCol w:w="1701"/>
        <w:gridCol w:w="1056"/>
        <w:gridCol w:w="1057"/>
        <w:gridCol w:w="1057"/>
      </w:tblGrid>
      <w:tr w:rsidR="00CA26C0" w:rsidRPr="00EE3251" w14:paraId="28A35FE6" w14:textId="77777777" w:rsidTr="00B122F6">
        <w:trPr>
          <w:trHeight w:val="393"/>
        </w:trPr>
        <w:tc>
          <w:tcPr>
            <w:tcW w:w="14667" w:type="dxa"/>
            <w:gridSpan w:val="8"/>
            <w:tcBorders>
              <w:top w:val="nil"/>
              <w:left w:val="nil"/>
              <w:bottom w:val="nil"/>
              <w:right w:val="nil"/>
            </w:tcBorders>
            <w:shd w:val="clear" w:color="auto" w:fill="auto"/>
            <w:noWrap/>
            <w:vAlign w:val="center"/>
            <w:hideMark/>
          </w:tcPr>
          <w:p w14:paraId="7D5E605A" w14:textId="77777777" w:rsidR="00CA26C0" w:rsidRPr="00EE3251" w:rsidRDefault="00CA26C0" w:rsidP="00B122F6">
            <w:pPr>
              <w:widowControl/>
              <w:adjustRightInd/>
              <w:spacing w:line="240" w:lineRule="auto"/>
              <w:textAlignment w:val="auto"/>
            </w:pPr>
            <w:r w:rsidRPr="00EE3251">
              <w:t>2.5</w:t>
            </w:r>
            <w:r w:rsidRPr="00EE3251">
              <w:rPr>
                <w:color w:val="000000" w:themeColor="text1"/>
              </w:rPr>
              <w:t>無形資產之引進</w:t>
            </w:r>
            <w:r w:rsidRPr="00EE3251">
              <w:t>、委託研究或驗證費</w:t>
            </w:r>
          </w:p>
        </w:tc>
      </w:tr>
      <w:tr w:rsidR="00CA26C0" w:rsidRPr="00EE3251" w14:paraId="624BB6F5" w14:textId="77777777" w:rsidTr="00B122F6">
        <w:trPr>
          <w:trHeight w:val="393"/>
        </w:trPr>
        <w:tc>
          <w:tcPr>
            <w:tcW w:w="14667" w:type="dxa"/>
            <w:gridSpan w:val="8"/>
            <w:tcBorders>
              <w:top w:val="nil"/>
              <w:left w:val="nil"/>
              <w:bottom w:val="single" w:sz="8" w:space="0" w:color="auto"/>
              <w:right w:val="nil"/>
            </w:tcBorders>
            <w:shd w:val="clear" w:color="auto" w:fill="auto"/>
            <w:noWrap/>
            <w:vAlign w:val="center"/>
            <w:hideMark/>
          </w:tcPr>
          <w:p w14:paraId="1EA2B021" w14:textId="77777777" w:rsidR="00CA26C0" w:rsidRPr="00EE3251" w:rsidRDefault="00CA26C0" w:rsidP="00B122F6">
            <w:pPr>
              <w:widowControl/>
              <w:adjustRightInd/>
              <w:spacing w:line="240" w:lineRule="auto"/>
              <w:jc w:val="right"/>
              <w:textAlignment w:val="auto"/>
            </w:pPr>
            <w:r w:rsidRPr="00EE3251">
              <w:t>單位：千元</w:t>
            </w:r>
          </w:p>
        </w:tc>
      </w:tr>
      <w:tr w:rsidR="00CA26C0" w:rsidRPr="00EE3251" w14:paraId="12B3D5FD" w14:textId="77777777" w:rsidTr="00B122F6">
        <w:trPr>
          <w:trHeight w:val="393"/>
        </w:trPr>
        <w:tc>
          <w:tcPr>
            <w:tcW w:w="2444" w:type="dxa"/>
            <w:vMerge w:val="restart"/>
            <w:tcBorders>
              <w:top w:val="nil"/>
              <w:left w:val="single" w:sz="8" w:space="0" w:color="auto"/>
              <w:bottom w:val="single" w:sz="4" w:space="0" w:color="auto"/>
              <w:right w:val="single" w:sz="4" w:space="0" w:color="auto"/>
            </w:tcBorders>
            <w:shd w:val="clear" w:color="auto" w:fill="auto"/>
            <w:vAlign w:val="center"/>
            <w:hideMark/>
          </w:tcPr>
          <w:p w14:paraId="0DB6AE19" w14:textId="77777777" w:rsidR="00CA26C0" w:rsidRPr="00EE3251" w:rsidRDefault="00CA26C0" w:rsidP="00B122F6">
            <w:pPr>
              <w:widowControl/>
              <w:adjustRightInd/>
              <w:spacing w:line="240" w:lineRule="auto"/>
              <w:jc w:val="center"/>
              <w:textAlignment w:val="auto"/>
            </w:pPr>
            <w:r w:rsidRPr="00EE3251">
              <w:t>類別</w:t>
            </w:r>
          </w:p>
        </w:tc>
        <w:tc>
          <w:tcPr>
            <w:tcW w:w="3241" w:type="dxa"/>
            <w:gridSpan w:val="2"/>
            <w:tcBorders>
              <w:top w:val="single" w:sz="8" w:space="0" w:color="auto"/>
              <w:left w:val="nil"/>
              <w:bottom w:val="single" w:sz="4" w:space="0" w:color="auto"/>
              <w:right w:val="single" w:sz="4" w:space="0" w:color="auto"/>
            </w:tcBorders>
            <w:shd w:val="clear" w:color="auto" w:fill="auto"/>
            <w:vAlign w:val="center"/>
            <w:hideMark/>
          </w:tcPr>
          <w:p w14:paraId="3441A76F" w14:textId="77777777" w:rsidR="00CA26C0" w:rsidRPr="00EE3251" w:rsidRDefault="00CA26C0" w:rsidP="00B122F6">
            <w:pPr>
              <w:widowControl/>
              <w:adjustRightInd/>
              <w:spacing w:line="240" w:lineRule="auto"/>
              <w:jc w:val="center"/>
              <w:textAlignment w:val="auto"/>
            </w:pPr>
            <w:r w:rsidRPr="00EE3251">
              <w:t>＊科專計畫成果</w:t>
            </w:r>
          </w:p>
        </w:tc>
        <w:tc>
          <w:tcPr>
            <w:tcW w:w="4111" w:type="dxa"/>
            <w:vMerge w:val="restart"/>
            <w:tcBorders>
              <w:top w:val="nil"/>
              <w:left w:val="single" w:sz="4" w:space="0" w:color="auto"/>
              <w:bottom w:val="single" w:sz="4" w:space="0" w:color="auto"/>
              <w:right w:val="single" w:sz="4" w:space="0" w:color="auto"/>
            </w:tcBorders>
            <w:shd w:val="clear" w:color="auto" w:fill="auto"/>
            <w:vAlign w:val="center"/>
            <w:hideMark/>
          </w:tcPr>
          <w:p w14:paraId="55C1298F" w14:textId="77777777" w:rsidR="00CA26C0" w:rsidRPr="00EE3251" w:rsidRDefault="00CA26C0" w:rsidP="00B122F6">
            <w:pPr>
              <w:widowControl/>
              <w:adjustRightInd/>
              <w:spacing w:line="240" w:lineRule="auto"/>
              <w:jc w:val="center"/>
              <w:textAlignment w:val="auto"/>
            </w:pPr>
            <w:r w:rsidRPr="00EE3251">
              <w:t>項目名稱</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6E6443CA" w14:textId="77777777" w:rsidR="00CA26C0" w:rsidRPr="00EE3251" w:rsidRDefault="00CA26C0" w:rsidP="00B122F6">
            <w:pPr>
              <w:widowControl/>
              <w:adjustRightInd/>
              <w:spacing w:line="240" w:lineRule="auto"/>
              <w:jc w:val="center"/>
              <w:textAlignment w:val="auto"/>
            </w:pPr>
            <w:r w:rsidRPr="00EE3251">
              <w:t>機構名稱</w:t>
            </w:r>
          </w:p>
        </w:tc>
        <w:tc>
          <w:tcPr>
            <w:tcW w:w="3170" w:type="dxa"/>
            <w:gridSpan w:val="3"/>
            <w:tcBorders>
              <w:top w:val="single" w:sz="8" w:space="0" w:color="auto"/>
              <w:left w:val="nil"/>
              <w:bottom w:val="single" w:sz="4" w:space="0" w:color="auto"/>
              <w:right w:val="single" w:sz="8" w:space="0" w:color="000000"/>
            </w:tcBorders>
            <w:shd w:val="clear" w:color="auto" w:fill="auto"/>
            <w:vAlign w:val="center"/>
            <w:hideMark/>
          </w:tcPr>
          <w:p w14:paraId="17898B5B" w14:textId="77777777" w:rsidR="00CA26C0" w:rsidRPr="00EE3251" w:rsidRDefault="00CA26C0" w:rsidP="00B122F6">
            <w:pPr>
              <w:widowControl/>
              <w:adjustRightInd/>
              <w:spacing w:line="240" w:lineRule="auto"/>
              <w:jc w:val="center"/>
              <w:textAlignment w:val="auto"/>
            </w:pPr>
            <w:r w:rsidRPr="00EE3251">
              <w:t>金額</w:t>
            </w:r>
          </w:p>
        </w:tc>
      </w:tr>
      <w:tr w:rsidR="00CA26C0" w:rsidRPr="00EE3251" w14:paraId="4280BB6C" w14:textId="77777777" w:rsidTr="00B122F6">
        <w:trPr>
          <w:trHeight w:val="393"/>
        </w:trPr>
        <w:tc>
          <w:tcPr>
            <w:tcW w:w="2444" w:type="dxa"/>
            <w:vMerge/>
            <w:tcBorders>
              <w:top w:val="nil"/>
              <w:left w:val="single" w:sz="8" w:space="0" w:color="auto"/>
              <w:bottom w:val="single" w:sz="4" w:space="0" w:color="auto"/>
              <w:right w:val="single" w:sz="4" w:space="0" w:color="auto"/>
            </w:tcBorders>
            <w:vAlign w:val="center"/>
            <w:hideMark/>
          </w:tcPr>
          <w:p w14:paraId="1824F9AB" w14:textId="77777777" w:rsidR="00CA26C0" w:rsidRPr="00EE3251" w:rsidRDefault="00CA26C0" w:rsidP="00B122F6">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hideMark/>
          </w:tcPr>
          <w:p w14:paraId="5D8AD5C8" w14:textId="77777777" w:rsidR="00CA26C0" w:rsidRPr="00EE3251" w:rsidRDefault="00CA26C0" w:rsidP="00B122F6">
            <w:pPr>
              <w:widowControl/>
              <w:adjustRightInd/>
              <w:spacing w:line="240" w:lineRule="auto"/>
              <w:jc w:val="center"/>
              <w:textAlignment w:val="auto"/>
            </w:pPr>
            <w:r w:rsidRPr="00EE3251">
              <w:t>是</w:t>
            </w:r>
          </w:p>
        </w:tc>
        <w:tc>
          <w:tcPr>
            <w:tcW w:w="1621" w:type="dxa"/>
            <w:tcBorders>
              <w:top w:val="nil"/>
              <w:left w:val="nil"/>
              <w:bottom w:val="single" w:sz="4" w:space="0" w:color="auto"/>
              <w:right w:val="single" w:sz="4" w:space="0" w:color="auto"/>
            </w:tcBorders>
            <w:shd w:val="clear" w:color="auto" w:fill="auto"/>
            <w:vAlign w:val="center"/>
            <w:hideMark/>
          </w:tcPr>
          <w:p w14:paraId="3238507E" w14:textId="77777777" w:rsidR="00CA26C0" w:rsidRPr="00EE3251" w:rsidRDefault="00CA26C0" w:rsidP="00B122F6">
            <w:pPr>
              <w:widowControl/>
              <w:adjustRightInd/>
              <w:spacing w:line="240" w:lineRule="auto"/>
              <w:jc w:val="center"/>
              <w:textAlignment w:val="auto"/>
            </w:pPr>
            <w:r w:rsidRPr="00EE3251">
              <w:t>否</w:t>
            </w:r>
          </w:p>
        </w:tc>
        <w:tc>
          <w:tcPr>
            <w:tcW w:w="4111" w:type="dxa"/>
            <w:vMerge/>
            <w:tcBorders>
              <w:top w:val="nil"/>
              <w:left w:val="single" w:sz="4" w:space="0" w:color="auto"/>
              <w:bottom w:val="single" w:sz="4" w:space="0" w:color="auto"/>
              <w:right w:val="single" w:sz="4" w:space="0" w:color="auto"/>
            </w:tcBorders>
            <w:vAlign w:val="center"/>
            <w:hideMark/>
          </w:tcPr>
          <w:p w14:paraId="3574CEC3" w14:textId="77777777" w:rsidR="00CA26C0" w:rsidRPr="00EE3251" w:rsidRDefault="00CA26C0" w:rsidP="00B122F6">
            <w:pPr>
              <w:widowControl/>
              <w:adjustRightInd/>
              <w:spacing w:line="240" w:lineRule="auto"/>
              <w:textAlignment w:val="auto"/>
            </w:pPr>
          </w:p>
        </w:tc>
        <w:tc>
          <w:tcPr>
            <w:tcW w:w="1701" w:type="dxa"/>
            <w:vMerge/>
            <w:tcBorders>
              <w:top w:val="nil"/>
              <w:left w:val="single" w:sz="4" w:space="0" w:color="auto"/>
              <w:bottom w:val="single" w:sz="4" w:space="0" w:color="auto"/>
              <w:right w:val="single" w:sz="4" w:space="0" w:color="auto"/>
            </w:tcBorders>
            <w:vAlign w:val="center"/>
            <w:hideMark/>
          </w:tcPr>
          <w:p w14:paraId="5D2CD246" w14:textId="77777777" w:rsidR="00CA26C0" w:rsidRPr="00EE3251" w:rsidRDefault="00CA26C0" w:rsidP="00B122F6">
            <w:pPr>
              <w:widowControl/>
              <w:adjustRightInd/>
              <w:spacing w:line="240" w:lineRule="auto"/>
              <w:textAlignment w:val="auto"/>
            </w:pPr>
          </w:p>
        </w:tc>
        <w:tc>
          <w:tcPr>
            <w:tcW w:w="1056" w:type="dxa"/>
            <w:tcBorders>
              <w:top w:val="nil"/>
              <w:left w:val="nil"/>
              <w:bottom w:val="single" w:sz="4" w:space="0" w:color="auto"/>
              <w:right w:val="single" w:sz="4" w:space="0" w:color="auto"/>
            </w:tcBorders>
            <w:shd w:val="clear" w:color="auto" w:fill="auto"/>
            <w:noWrap/>
            <w:vAlign w:val="center"/>
            <w:hideMark/>
          </w:tcPr>
          <w:p w14:paraId="1B8BB38E" w14:textId="77777777" w:rsidR="00CA26C0" w:rsidRPr="00EE3251" w:rsidRDefault="00CA26C0" w:rsidP="00B122F6">
            <w:pPr>
              <w:widowControl/>
              <w:adjustRightInd/>
              <w:spacing w:line="240" w:lineRule="auto"/>
              <w:jc w:val="center"/>
            </w:pPr>
            <w:r w:rsidRPr="00EE3251">
              <w:t>109</w:t>
            </w:r>
            <w:r w:rsidRPr="00EE3251">
              <w:t>年度</w:t>
            </w:r>
          </w:p>
        </w:tc>
        <w:tc>
          <w:tcPr>
            <w:tcW w:w="1057" w:type="dxa"/>
            <w:tcBorders>
              <w:top w:val="nil"/>
              <w:left w:val="nil"/>
              <w:bottom w:val="single" w:sz="4" w:space="0" w:color="auto"/>
              <w:right w:val="single" w:sz="4" w:space="0" w:color="auto"/>
            </w:tcBorders>
            <w:shd w:val="clear" w:color="auto" w:fill="auto"/>
            <w:noWrap/>
            <w:vAlign w:val="center"/>
            <w:hideMark/>
          </w:tcPr>
          <w:p w14:paraId="5974062E" w14:textId="77777777" w:rsidR="00CA26C0" w:rsidRPr="00EE3251" w:rsidRDefault="00CA26C0" w:rsidP="00B122F6">
            <w:pPr>
              <w:widowControl/>
              <w:adjustRightInd/>
              <w:spacing w:line="240" w:lineRule="auto"/>
              <w:jc w:val="center"/>
            </w:pPr>
            <w:r w:rsidRPr="00EE3251">
              <w:t>110</w:t>
            </w:r>
            <w:r w:rsidRPr="00EE3251">
              <w:t>年度</w:t>
            </w:r>
          </w:p>
        </w:tc>
        <w:tc>
          <w:tcPr>
            <w:tcW w:w="1057" w:type="dxa"/>
            <w:tcBorders>
              <w:top w:val="nil"/>
              <w:left w:val="nil"/>
              <w:bottom w:val="single" w:sz="4" w:space="0" w:color="auto"/>
              <w:right w:val="single" w:sz="8" w:space="0" w:color="auto"/>
            </w:tcBorders>
            <w:shd w:val="clear" w:color="auto" w:fill="auto"/>
            <w:vAlign w:val="center"/>
            <w:hideMark/>
          </w:tcPr>
          <w:p w14:paraId="531E0A5F" w14:textId="77777777" w:rsidR="00CA26C0" w:rsidRPr="00EE3251" w:rsidRDefault="00CA26C0" w:rsidP="00B122F6">
            <w:pPr>
              <w:widowControl/>
              <w:adjustRightInd/>
              <w:spacing w:line="240" w:lineRule="auto"/>
              <w:jc w:val="center"/>
              <w:textAlignment w:val="auto"/>
            </w:pPr>
            <w:r w:rsidRPr="00EE3251">
              <w:t>合計</w:t>
            </w:r>
          </w:p>
        </w:tc>
      </w:tr>
      <w:tr w:rsidR="00CA26C0" w:rsidRPr="00EE3251" w14:paraId="0F51980F" w14:textId="77777777" w:rsidTr="00B122F6">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5FA30110" w14:textId="77777777" w:rsidR="00CA26C0" w:rsidRPr="00EE3251" w:rsidRDefault="00CA26C0" w:rsidP="00B122F6">
            <w:pPr>
              <w:widowControl/>
              <w:adjustRightInd/>
              <w:spacing w:line="240" w:lineRule="auto"/>
              <w:jc w:val="center"/>
              <w:textAlignment w:val="auto"/>
            </w:pPr>
            <w:r w:rsidRPr="00EE3251">
              <w:rPr>
                <w:color w:val="000000" w:themeColor="text1"/>
              </w:rPr>
              <w:t>無形資產之引進</w:t>
            </w:r>
          </w:p>
        </w:tc>
        <w:tc>
          <w:tcPr>
            <w:tcW w:w="1620" w:type="dxa"/>
            <w:tcBorders>
              <w:top w:val="nil"/>
              <w:left w:val="nil"/>
              <w:bottom w:val="single" w:sz="4" w:space="0" w:color="auto"/>
              <w:right w:val="single" w:sz="4" w:space="0" w:color="auto"/>
            </w:tcBorders>
            <w:shd w:val="clear" w:color="auto" w:fill="auto"/>
            <w:vAlign w:val="center"/>
            <w:hideMark/>
          </w:tcPr>
          <w:p w14:paraId="0B6CB30F" w14:textId="77777777" w:rsidR="00CA26C0" w:rsidRPr="00EE3251" w:rsidRDefault="00CA26C0" w:rsidP="00B122F6">
            <w:pPr>
              <w:widowControl/>
              <w:adjustRightInd/>
              <w:spacing w:line="240" w:lineRule="auto"/>
              <w:jc w:val="center"/>
              <w:textAlignment w:val="auto"/>
            </w:pPr>
          </w:p>
        </w:tc>
        <w:tc>
          <w:tcPr>
            <w:tcW w:w="1621" w:type="dxa"/>
            <w:tcBorders>
              <w:top w:val="nil"/>
              <w:left w:val="nil"/>
              <w:bottom w:val="single" w:sz="4" w:space="0" w:color="auto"/>
              <w:right w:val="single" w:sz="4" w:space="0" w:color="auto"/>
            </w:tcBorders>
            <w:shd w:val="clear" w:color="auto" w:fill="auto"/>
            <w:vAlign w:val="center"/>
          </w:tcPr>
          <w:p w14:paraId="641DFDAB" w14:textId="77777777" w:rsidR="00CA26C0" w:rsidRPr="00EE3251" w:rsidRDefault="00CA26C0" w:rsidP="00B122F6">
            <w:pPr>
              <w:widowControl/>
              <w:adjustRightInd/>
              <w:spacing w:line="240" w:lineRule="auto"/>
              <w:jc w:val="center"/>
              <w:textAlignment w:val="auto"/>
            </w:pPr>
          </w:p>
        </w:tc>
        <w:tc>
          <w:tcPr>
            <w:tcW w:w="4111" w:type="dxa"/>
            <w:tcBorders>
              <w:top w:val="nil"/>
              <w:left w:val="nil"/>
              <w:bottom w:val="single" w:sz="4" w:space="0" w:color="auto"/>
              <w:right w:val="single" w:sz="4" w:space="0" w:color="auto"/>
            </w:tcBorders>
            <w:shd w:val="clear" w:color="auto" w:fill="auto"/>
            <w:vAlign w:val="center"/>
          </w:tcPr>
          <w:p w14:paraId="6D99844D" w14:textId="77777777" w:rsidR="00CA26C0" w:rsidRPr="00EE3251" w:rsidRDefault="00CA26C0" w:rsidP="00B122F6">
            <w:pPr>
              <w:rPr>
                <w:rFonts w:eastAsia="新細明體"/>
                <w:color w:val="000000"/>
              </w:rPr>
            </w:pPr>
          </w:p>
        </w:tc>
        <w:tc>
          <w:tcPr>
            <w:tcW w:w="1701" w:type="dxa"/>
            <w:tcBorders>
              <w:top w:val="nil"/>
              <w:left w:val="nil"/>
              <w:bottom w:val="single" w:sz="4" w:space="0" w:color="auto"/>
              <w:right w:val="single" w:sz="4" w:space="0" w:color="auto"/>
            </w:tcBorders>
            <w:shd w:val="clear" w:color="auto" w:fill="auto"/>
            <w:vAlign w:val="center"/>
          </w:tcPr>
          <w:p w14:paraId="35756F7D" w14:textId="77777777" w:rsidR="00CA26C0" w:rsidRPr="00EE3251" w:rsidRDefault="00CA26C0" w:rsidP="00B122F6">
            <w:pPr>
              <w:rPr>
                <w:rFonts w:eastAsia="新細明體"/>
                <w:color w:val="000000"/>
              </w:rPr>
            </w:pPr>
          </w:p>
        </w:tc>
        <w:tc>
          <w:tcPr>
            <w:tcW w:w="1056" w:type="dxa"/>
            <w:tcBorders>
              <w:top w:val="nil"/>
              <w:left w:val="nil"/>
              <w:bottom w:val="single" w:sz="4" w:space="0" w:color="auto"/>
              <w:right w:val="single" w:sz="4" w:space="0" w:color="auto"/>
            </w:tcBorders>
            <w:shd w:val="clear" w:color="auto" w:fill="auto"/>
            <w:vAlign w:val="center"/>
          </w:tcPr>
          <w:p w14:paraId="7542EF70" w14:textId="77777777" w:rsidR="00CA26C0" w:rsidRPr="00EE3251" w:rsidRDefault="00CA26C0" w:rsidP="00B122F6">
            <w:pPr>
              <w:jc w:val="right"/>
              <w:rPr>
                <w:rFonts w:eastAsia="新細明體"/>
                <w:color w:val="000000"/>
              </w:rPr>
            </w:pPr>
          </w:p>
        </w:tc>
        <w:tc>
          <w:tcPr>
            <w:tcW w:w="1057" w:type="dxa"/>
            <w:tcBorders>
              <w:top w:val="nil"/>
              <w:left w:val="nil"/>
              <w:bottom w:val="single" w:sz="4" w:space="0" w:color="auto"/>
              <w:right w:val="single" w:sz="4" w:space="0" w:color="auto"/>
            </w:tcBorders>
            <w:shd w:val="clear" w:color="auto" w:fill="auto"/>
            <w:vAlign w:val="center"/>
          </w:tcPr>
          <w:p w14:paraId="23E8A482" w14:textId="77777777" w:rsidR="00CA26C0" w:rsidRPr="00EE3251" w:rsidRDefault="00CA26C0" w:rsidP="00B122F6">
            <w:pPr>
              <w:jc w:val="right"/>
              <w:rPr>
                <w:rFonts w:eastAsia="新細明體"/>
                <w:color w:val="000000"/>
              </w:rPr>
            </w:pPr>
          </w:p>
        </w:tc>
        <w:tc>
          <w:tcPr>
            <w:tcW w:w="1057" w:type="dxa"/>
            <w:tcBorders>
              <w:top w:val="nil"/>
              <w:left w:val="single" w:sz="4" w:space="0" w:color="auto"/>
              <w:bottom w:val="single" w:sz="4" w:space="0" w:color="auto"/>
              <w:right w:val="single" w:sz="8" w:space="0" w:color="auto"/>
            </w:tcBorders>
            <w:shd w:val="clear" w:color="auto" w:fill="auto"/>
            <w:vAlign w:val="center"/>
          </w:tcPr>
          <w:p w14:paraId="2EFBDCC7" w14:textId="77777777" w:rsidR="00CA26C0" w:rsidRPr="00EE3251" w:rsidRDefault="00CA26C0" w:rsidP="00B122F6">
            <w:pPr>
              <w:jc w:val="right"/>
              <w:rPr>
                <w:rFonts w:eastAsia="新細明體"/>
                <w:color w:val="000000"/>
              </w:rPr>
            </w:pPr>
          </w:p>
        </w:tc>
      </w:tr>
      <w:tr w:rsidR="00CA26C0" w:rsidRPr="00EE3251" w14:paraId="2C6400CE" w14:textId="77777777" w:rsidTr="00B122F6">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48434227" w14:textId="77777777" w:rsidR="00CA26C0" w:rsidRPr="00EE3251" w:rsidRDefault="00CA26C0" w:rsidP="00B122F6">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hideMark/>
          </w:tcPr>
          <w:p w14:paraId="574DAFAD" w14:textId="77777777" w:rsidR="00CA26C0" w:rsidRPr="00EE3251" w:rsidRDefault="00CA26C0" w:rsidP="00B122F6">
            <w:pPr>
              <w:widowControl/>
              <w:adjustRightInd/>
              <w:spacing w:line="240" w:lineRule="auto"/>
              <w:jc w:val="center"/>
              <w:textAlignment w:val="auto"/>
              <w:rPr>
                <w:rFonts w:eastAsiaTheme="minorEastAsia"/>
              </w:rPr>
            </w:pPr>
          </w:p>
        </w:tc>
        <w:tc>
          <w:tcPr>
            <w:tcW w:w="1621" w:type="dxa"/>
            <w:tcBorders>
              <w:top w:val="nil"/>
              <w:left w:val="nil"/>
              <w:bottom w:val="single" w:sz="4" w:space="0" w:color="auto"/>
              <w:right w:val="single" w:sz="4" w:space="0" w:color="auto"/>
            </w:tcBorders>
            <w:shd w:val="clear" w:color="auto" w:fill="auto"/>
            <w:vAlign w:val="center"/>
          </w:tcPr>
          <w:p w14:paraId="5A59740F" w14:textId="77777777" w:rsidR="00CA26C0" w:rsidRPr="00EE3251" w:rsidRDefault="00CA26C0" w:rsidP="00B122F6">
            <w:pPr>
              <w:widowControl/>
              <w:adjustRightInd/>
              <w:spacing w:line="240" w:lineRule="auto"/>
              <w:jc w:val="center"/>
              <w:textAlignment w:val="auto"/>
            </w:pPr>
          </w:p>
        </w:tc>
        <w:tc>
          <w:tcPr>
            <w:tcW w:w="4111" w:type="dxa"/>
            <w:tcBorders>
              <w:top w:val="nil"/>
              <w:left w:val="nil"/>
              <w:bottom w:val="single" w:sz="4" w:space="0" w:color="auto"/>
              <w:right w:val="single" w:sz="4" w:space="0" w:color="auto"/>
            </w:tcBorders>
            <w:shd w:val="clear" w:color="auto" w:fill="auto"/>
            <w:vAlign w:val="center"/>
          </w:tcPr>
          <w:p w14:paraId="34C65916" w14:textId="77777777" w:rsidR="00CA26C0" w:rsidRPr="00EE3251" w:rsidRDefault="00CA26C0" w:rsidP="00B122F6">
            <w:pPr>
              <w:rPr>
                <w:rFonts w:eastAsia="新細明體"/>
                <w:color w:val="000000"/>
              </w:rPr>
            </w:pPr>
          </w:p>
        </w:tc>
        <w:tc>
          <w:tcPr>
            <w:tcW w:w="1701" w:type="dxa"/>
            <w:tcBorders>
              <w:top w:val="nil"/>
              <w:left w:val="nil"/>
              <w:bottom w:val="single" w:sz="4" w:space="0" w:color="auto"/>
              <w:right w:val="single" w:sz="4" w:space="0" w:color="auto"/>
            </w:tcBorders>
            <w:shd w:val="clear" w:color="auto" w:fill="auto"/>
            <w:vAlign w:val="center"/>
          </w:tcPr>
          <w:p w14:paraId="38548193" w14:textId="77777777" w:rsidR="00CA26C0" w:rsidRPr="00EE3251" w:rsidRDefault="00CA26C0" w:rsidP="00B122F6">
            <w:pPr>
              <w:rPr>
                <w:rFonts w:eastAsia="新細明體"/>
                <w:color w:val="000000"/>
              </w:rPr>
            </w:pPr>
          </w:p>
        </w:tc>
        <w:tc>
          <w:tcPr>
            <w:tcW w:w="1056" w:type="dxa"/>
            <w:tcBorders>
              <w:top w:val="nil"/>
              <w:left w:val="nil"/>
              <w:bottom w:val="single" w:sz="4" w:space="0" w:color="auto"/>
              <w:right w:val="single" w:sz="4" w:space="0" w:color="auto"/>
            </w:tcBorders>
            <w:shd w:val="clear" w:color="auto" w:fill="auto"/>
            <w:vAlign w:val="center"/>
          </w:tcPr>
          <w:p w14:paraId="1CFBC36A" w14:textId="77777777" w:rsidR="00CA26C0" w:rsidRPr="00EE3251" w:rsidRDefault="00CA26C0" w:rsidP="00B122F6">
            <w:pPr>
              <w:jc w:val="right"/>
              <w:rPr>
                <w:rFonts w:eastAsia="新細明體"/>
                <w:color w:val="000000"/>
              </w:rPr>
            </w:pPr>
          </w:p>
        </w:tc>
        <w:tc>
          <w:tcPr>
            <w:tcW w:w="1057" w:type="dxa"/>
            <w:tcBorders>
              <w:top w:val="nil"/>
              <w:left w:val="nil"/>
              <w:bottom w:val="single" w:sz="4" w:space="0" w:color="auto"/>
              <w:right w:val="single" w:sz="4" w:space="0" w:color="auto"/>
            </w:tcBorders>
            <w:shd w:val="clear" w:color="auto" w:fill="auto"/>
            <w:vAlign w:val="center"/>
          </w:tcPr>
          <w:p w14:paraId="01847947" w14:textId="77777777" w:rsidR="00CA26C0" w:rsidRPr="00EE3251" w:rsidRDefault="00CA26C0" w:rsidP="00B122F6">
            <w:pPr>
              <w:jc w:val="right"/>
              <w:rPr>
                <w:rFonts w:eastAsia="新細明體"/>
                <w:color w:val="000000"/>
              </w:rPr>
            </w:pPr>
          </w:p>
        </w:tc>
        <w:tc>
          <w:tcPr>
            <w:tcW w:w="1057" w:type="dxa"/>
            <w:tcBorders>
              <w:top w:val="nil"/>
              <w:left w:val="single" w:sz="4" w:space="0" w:color="auto"/>
              <w:bottom w:val="single" w:sz="4" w:space="0" w:color="auto"/>
              <w:right w:val="single" w:sz="8" w:space="0" w:color="auto"/>
            </w:tcBorders>
            <w:shd w:val="clear" w:color="auto" w:fill="auto"/>
            <w:vAlign w:val="center"/>
          </w:tcPr>
          <w:p w14:paraId="522D3C02" w14:textId="77777777" w:rsidR="00CA26C0" w:rsidRPr="00EE3251" w:rsidRDefault="00CA26C0" w:rsidP="00B122F6">
            <w:pPr>
              <w:jc w:val="right"/>
              <w:rPr>
                <w:rFonts w:eastAsia="新細明體"/>
                <w:color w:val="000000"/>
              </w:rPr>
            </w:pPr>
          </w:p>
        </w:tc>
      </w:tr>
      <w:tr w:rsidR="00CA26C0" w:rsidRPr="00EE3251" w14:paraId="66852270" w14:textId="77777777" w:rsidTr="00B122F6">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137FA93E" w14:textId="77777777" w:rsidR="00CA26C0" w:rsidRPr="00EE3251" w:rsidRDefault="00CA26C0" w:rsidP="00B122F6">
            <w:pPr>
              <w:widowControl/>
              <w:adjustRightInd/>
              <w:spacing w:line="240" w:lineRule="auto"/>
              <w:textAlignment w:val="auto"/>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238C712A" w14:textId="77777777" w:rsidR="00CA26C0" w:rsidRPr="00EE3251" w:rsidRDefault="00CA26C0" w:rsidP="00B122F6">
            <w:pPr>
              <w:widowControl/>
              <w:adjustRightInd/>
              <w:spacing w:line="240" w:lineRule="auto"/>
              <w:jc w:val="center"/>
              <w:textAlignment w:val="auto"/>
              <w:rPr>
                <w:b/>
                <w:bCs/>
              </w:rPr>
            </w:pPr>
            <w:r w:rsidRPr="00EE3251">
              <w:rPr>
                <w:b/>
                <w:bCs/>
              </w:rPr>
              <w:t>小計</w:t>
            </w:r>
          </w:p>
        </w:tc>
        <w:tc>
          <w:tcPr>
            <w:tcW w:w="1056" w:type="dxa"/>
            <w:tcBorders>
              <w:top w:val="nil"/>
              <w:left w:val="nil"/>
              <w:bottom w:val="single" w:sz="4" w:space="0" w:color="auto"/>
              <w:right w:val="single" w:sz="4" w:space="0" w:color="auto"/>
            </w:tcBorders>
            <w:shd w:val="clear" w:color="000000" w:fill="FFFFC0"/>
            <w:noWrap/>
          </w:tcPr>
          <w:p w14:paraId="5DDE103A" w14:textId="77777777" w:rsidR="00CA26C0" w:rsidRPr="00BC35EB" w:rsidRDefault="00CA26C0" w:rsidP="00B122F6">
            <w:pPr>
              <w:jc w:val="right"/>
              <w:rPr>
                <w:rFonts w:eastAsia="新細明體"/>
                <w:b/>
                <w:bCs/>
                <w:color w:val="000000"/>
              </w:rPr>
            </w:pPr>
            <w:r w:rsidRPr="00BC35EB">
              <w:rPr>
                <w:b/>
                <w:bCs/>
              </w:rPr>
              <w:t xml:space="preserve">0 </w:t>
            </w:r>
          </w:p>
        </w:tc>
        <w:tc>
          <w:tcPr>
            <w:tcW w:w="1057" w:type="dxa"/>
            <w:tcBorders>
              <w:top w:val="nil"/>
              <w:left w:val="nil"/>
              <w:bottom w:val="single" w:sz="4" w:space="0" w:color="auto"/>
              <w:right w:val="single" w:sz="4" w:space="0" w:color="auto"/>
            </w:tcBorders>
            <w:shd w:val="clear" w:color="000000" w:fill="FFFFC0"/>
            <w:noWrap/>
          </w:tcPr>
          <w:p w14:paraId="2B217536" w14:textId="77777777" w:rsidR="00CA26C0" w:rsidRPr="00BC35EB" w:rsidRDefault="00CA26C0" w:rsidP="00B122F6">
            <w:pPr>
              <w:jc w:val="right"/>
              <w:rPr>
                <w:rFonts w:eastAsia="新細明體"/>
                <w:b/>
                <w:bCs/>
                <w:color w:val="000000"/>
              </w:rPr>
            </w:pPr>
            <w:r w:rsidRPr="00BC35EB">
              <w:rPr>
                <w:b/>
                <w:bCs/>
              </w:rPr>
              <w:t xml:space="preserve">0 </w:t>
            </w:r>
          </w:p>
        </w:tc>
        <w:tc>
          <w:tcPr>
            <w:tcW w:w="1057" w:type="dxa"/>
            <w:tcBorders>
              <w:top w:val="nil"/>
              <w:left w:val="nil"/>
              <w:bottom w:val="single" w:sz="4" w:space="0" w:color="auto"/>
              <w:right w:val="single" w:sz="4" w:space="0" w:color="auto"/>
            </w:tcBorders>
            <w:shd w:val="clear" w:color="000000" w:fill="FFFFC0"/>
            <w:noWrap/>
          </w:tcPr>
          <w:p w14:paraId="3D9A60EC" w14:textId="77777777" w:rsidR="00CA26C0" w:rsidRPr="00BC35EB" w:rsidRDefault="00CA26C0" w:rsidP="00B122F6">
            <w:pPr>
              <w:jc w:val="right"/>
              <w:rPr>
                <w:rFonts w:eastAsia="新細明體"/>
                <w:b/>
                <w:bCs/>
                <w:color w:val="000000"/>
              </w:rPr>
            </w:pPr>
            <w:r w:rsidRPr="00BC35EB">
              <w:rPr>
                <w:b/>
                <w:bCs/>
              </w:rPr>
              <w:t xml:space="preserve">0 </w:t>
            </w:r>
          </w:p>
        </w:tc>
      </w:tr>
      <w:tr w:rsidR="00CA26C0" w:rsidRPr="00EE3251" w14:paraId="17A44DD8" w14:textId="77777777" w:rsidTr="00B122F6">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1C870153" w14:textId="77777777" w:rsidR="00CA26C0" w:rsidRPr="00EE3251" w:rsidRDefault="00CA26C0" w:rsidP="00B122F6">
            <w:pPr>
              <w:widowControl/>
              <w:adjustRightInd/>
              <w:spacing w:line="240" w:lineRule="auto"/>
              <w:jc w:val="center"/>
              <w:textAlignment w:val="auto"/>
            </w:pPr>
            <w:r w:rsidRPr="00EE3251">
              <w:t>委託研究</w:t>
            </w:r>
          </w:p>
        </w:tc>
        <w:tc>
          <w:tcPr>
            <w:tcW w:w="1620" w:type="dxa"/>
            <w:tcBorders>
              <w:top w:val="nil"/>
              <w:left w:val="nil"/>
              <w:bottom w:val="single" w:sz="4" w:space="0" w:color="auto"/>
              <w:right w:val="single" w:sz="4" w:space="0" w:color="auto"/>
            </w:tcBorders>
            <w:shd w:val="clear" w:color="auto" w:fill="auto"/>
            <w:vAlign w:val="center"/>
            <w:hideMark/>
          </w:tcPr>
          <w:p w14:paraId="024A9071" w14:textId="77777777" w:rsidR="00CA26C0" w:rsidRPr="00EE3251" w:rsidRDefault="00CA26C0" w:rsidP="00B122F6">
            <w:pPr>
              <w:widowControl/>
              <w:adjustRightInd/>
              <w:spacing w:line="240" w:lineRule="auto"/>
              <w:jc w:val="center"/>
              <w:textAlignment w:val="auto"/>
              <w:rPr>
                <w:rFonts w:eastAsiaTheme="minorEastAsia"/>
              </w:rPr>
            </w:pPr>
          </w:p>
        </w:tc>
        <w:tc>
          <w:tcPr>
            <w:tcW w:w="1621" w:type="dxa"/>
            <w:tcBorders>
              <w:top w:val="nil"/>
              <w:left w:val="nil"/>
              <w:bottom w:val="single" w:sz="4" w:space="0" w:color="auto"/>
              <w:right w:val="single" w:sz="4" w:space="0" w:color="auto"/>
            </w:tcBorders>
            <w:shd w:val="clear" w:color="auto" w:fill="auto"/>
            <w:vAlign w:val="center"/>
            <w:hideMark/>
          </w:tcPr>
          <w:p w14:paraId="0193F6E0" w14:textId="77777777" w:rsidR="00CA26C0" w:rsidRPr="00EE3251" w:rsidRDefault="00CA26C0" w:rsidP="00B122F6">
            <w:pPr>
              <w:widowControl/>
              <w:adjustRightInd/>
              <w:spacing w:line="240" w:lineRule="auto"/>
              <w:jc w:val="center"/>
              <w:textAlignment w:val="auto"/>
            </w:pPr>
            <w:r w:rsidRPr="00EE3251">
              <w:rPr>
                <w:rFonts w:ascii="MS Mincho" w:eastAsia="MS Mincho" w:hAnsi="MS Mincho" w:cs="MS Mincho" w:hint="eastAsia"/>
                <w:color w:val="222222"/>
                <w:sz w:val="23"/>
                <w:szCs w:val="23"/>
                <w:shd w:val="clear" w:color="auto" w:fill="FFFFFF"/>
              </w:rPr>
              <w:t>✔</w:t>
            </w:r>
          </w:p>
        </w:tc>
        <w:tc>
          <w:tcPr>
            <w:tcW w:w="4111" w:type="dxa"/>
            <w:tcBorders>
              <w:top w:val="nil"/>
              <w:left w:val="nil"/>
              <w:bottom w:val="single" w:sz="4" w:space="0" w:color="auto"/>
              <w:right w:val="single" w:sz="4" w:space="0" w:color="auto"/>
            </w:tcBorders>
            <w:shd w:val="clear" w:color="auto" w:fill="auto"/>
            <w:vAlign w:val="center"/>
            <w:hideMark/>
          </w:tcPr>
          <w:p w14:paraId="2472AF38" w14:textId="77777777" w:rsidR="00CA26C0" w:rsidRPr="00EE3251" w:rsidRDefault="00CA26C0" w:rsidP="00B122F6">
            <w:pPr>
              <w:rPr>
                <w:rFonts w:eastAsia="新細明體"/>
                <w:color w:val="000000"/>
              </w:rPr>
            </w:pPr>
            <w:r w:rsidRPr="00B66DE5">
              <w:rPr>
                <w:rFonts w:hint="eastAsia"/>
                <w:color w:val="000000"/>
              </w:rPr>
              <w:t xml:space="preserve">AI </w:t>
            </w:r>
            <w:r w:rsidRPr="00B66DE5">
              <w:rPr>
                <w:rFonts w:hint="eastAsia"/>
                <w:color w:val="000000"/>
              </w:rPr>
              <w:t>影像模組設計</w:t>
            </w:r>
          </w:p>
        </w:tc>
        <w:tc>
          <w:tcPr>
            <w:tcW w:w="1701" w:type="dxa"/>
            <w:tcBorders>
              <w:top w:val="nil"/>
              <w:left w:val="nil"/>
              <w:bottom w:val="single" w:sz="4" w:space="0" w:color="auto"/>
              <w:right w:val="single" w:sz="4" w:space="0" w:color="auto"/>
            </w:tcBorders>
            <w:shd w:val="clear" w:color="auto" w:fill="auto"/>
            <w:vAlign w:val="center"/>
            <w:hideMark/>
          </w:tcPr>
          <w:p w14:paraId="5EB8B886" w14:textId="77777777" w:rsidR="00CA26C0" w:rsidRPr="00EE3251" w:rsidRDefault="00CA26C0" w:rsidP="00B122F6">
            <w:pPr>
              <w:rPr>
                <w:rFonts w:eastAsia="新細明體"/>
                <w:color w:val="000000"/>
              </w:rPr>
            </w:pPr>
            <w:r w:rsidRPr="00EE3251">
              <w:rPr>
                <w:color w:val="000000"/>
              </w:rPr>
              <w:t>工研院</w:t>
            </w:r>
          </w:p>
        </w:tc>
        <w:tc>
          <w:tcPr>
            <w:tcW w:w="1056" w:type="dxa"/>
            <w:tcBorders>
              <w:top w:val="nil"/>
              <w:left w:val="nil"/>
              <w:bottom w:val="single" w:sz="4" w:space="0" w:color="auto"/>
              <w:right w:val="single" w:sz="4" w:space="0" w:color="auto"/>
            </w:tcBorders>
            <w:shd w:val="clear" w:color="auto" w:fill="auto"/>
            <w:vAlign w:val="center"/>
            <w:hideMark/>
          </w:tcPr>
          <w:p w14:paraId="6F8BDAC9" w14:textId="77777777" w:rsidR="00CA26C0" w:rsidRPr="00EE3251" w:rsidRDefault="00CA26C0" w:rsidP="00B122F6">
            <w:pPr>
              <w:jc w:val="right"/>
              <w:rPr>
                <w:rFonts w:eastAsia="新細明體"/>
                <w:color w:val="000000"/>
              </w:rPr>
            </w:pPr>
            <w:r>
              <w:rPr>
                <w:color w:val="000000"/>
              </w:rPr>
              <w:t>1,250</w:t>
            </w:r>
            <w:r w:rsidRPr="00EE3251">
              <w:rPr>
                <w:color w:val="000000"/>
              </w:rPr>
              <w:t xml:space="preserve"> </w:t>
            </w:r>
          </w:p>
        </w:tc>
        <w:tc>
          <w:tcPr>
            <w:tcW w:w="1057" w:type="dxa"/>
            <w:tcBorders>
              <w:top w:val="nil"/>
              <w:left w:val="nil"/>
              <w:bottom w:val="single" w:sz="4" w:space="0" w:color="auto"/>
              <w:right w:val="single" w:sz="4" w:space="0" w:color="auto"/>
            </w:tcBorders>
            <w:shd w:val="clear" w:color="auto" w:fill="auto"/>
            <w:vAlign w:val="center"/>
          </w:tcPr>
          <w:p w14:paraId="63553AF7" w14:textId="77777777" w:rsidR="00CA26C0" w:rsidRPr="00EE3251" w:rsidRDefault="00CA26C0" w:rsidP="00B122F6">
            <w:pPr>
              <w:jc w:val="right"/>
              <w:rPr>
                <w:rFonts w:eastAsia="新細明體"/>
                <w:color w:val="000000"/>
              </w:rPr>
            </w:pPr>
            <w:r>
              <w:rPr>
                <w:rFonts w:eastAsia="新細明體" w:hint="eastAsia"/>
                <w:color w:val="000000"/>
              </w:rPr>
              <w:t>1</w:t>
            </w:r>
            <w:r>
              <w:rPr>
                <w:rFonts w:eastAsia="新細明體"/>
                <w:color w:val="000000"/>
              </w:rPr>
              <w:t>,250</w:t>
            </w:r>
          </w:p>
        </w:tc>
        <w:tc>
          <w:tcPr>
            <w:tcW w:w="1057" w:type="dxa"/>
            <w:tcBorders>
              <w:top w:val="nil"/>
              <w:left w:val="single" w:sz="4" w:space="0" w:color="auto"/>
              <w:bottom w:val="single" w:sz="4" w:space="0" w:color="auto"/>
              <w:right w:val="single" w:sz="8" w:space="0" w:color="auto"/>
            </w:tcBorders>
            <w:shd w:val="clear" w:color="auto" w:fill="auto"/>
            <w:vAlign w:val="center"/>
          </w:tcPr>
          <w:p w14:paraId="57C40FF0" w14:textId="77777777" w:rsidR="00CA26C0" w:rsidRPr="00EE3251" w:rsidRDefault="00CA26C0" w:rsidP="00B122F6">
            <w:pPr>
              <w:jc w:val="right"/>
              <w:rPr>
                <w:rFonts w:eastAsia="新細明體"/>
                <w:color w:val="000000"/>
              </w:rPr>
            </w:pPr>
            <w:r>
              <w:rPr>
                <w:rFonts w:eastAsia="新細明體" w:hint="eastAsia"/>
                <w:color w:val="000000"/>
              </w:rPr>
              <w:t>2</w:t>
            </w:r>
            <w:r>
              <w:rPr>
                <w:rFonts w:eastAsia="新細明體"/>
                <w:color w:val="000000"/>
              </w:rPr>
              <w:t>,500</w:t>
            </w:r>
          </w:p>
        </w:tc>
      </w:tr>
      <w:tr w:rsidR="00CA26C0" w:rsidRPr="00EE3251" w14:paraId="526B032B" w14:textId="77777777" w:rsidTr="00B122F6">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154B2147" w14:textId="77777777" w:rsidR="00CA26C0" w:rsidRPr="00EE3251" w:rsidRDefault="00CA26C0" w:rsidP="00B122F6">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hideMark/>
          </w:tcPr>
          <w:p w14:paraId="7E48510B" w14:textId="77777777" w:rsidR="00CA26C0" w:rsidRPr="00EE3251" w:rsidRDefault="00CA26C0" w:rsidP="00B122F6">
            <w:pPr>
              <w:widowControl/>
              <w:adjustRightInd/>
              <w:spacing w:line="240" w:lineRule="auto"/>
              <w:jc w:val="center"/>
              <w:textAlignment w:val="auto"/>
              <w:rPr>
                <w:rFonts w:eastAsiaTheme="minorEastAsia"/>
              </w:rPr>
            </w:pPr>
          </w:p>
        </w:tc>
        <w:tc>
          <w:tcPr>
            <w:tcW w:w="1621" w:type="dxa"/>
            <w:tcBorders>
              <w:top w:val="nil"/>
              <w:left w:val="nil"/>
              <w:bottom w:val="single" w:sz="4" w:space="0" w:color="auto"/>
              <w:right w:val="single" w:sz="4" w:space="0" w:color="auto"/>
            </w:tcBorders>
            <w:shd w:val="clear" w:color="auto" w:fill="auto"/>
            <w:vAlign w:val="center"/>
          </w:tcPr>
          <w:p w14:paraId="375A124D" w14:textId="77777777" w:rsidR="00CA26C0" w:rsidRPr="00EE3251" w:rsidRDefault="00CA26C0" w:rsidP="00B122F6">
            <w:pPr>
              <w:widowControl/>
              <w:adjustRightInd/>
              <w:spacing w:line="240" w:lineRule="auto"/>
              <w:jc w:val="center"/>
              <w:textAlignment w:val="auto"/>
            </w:pPr>
          </w:p>
        </w:tc>
        <w:tc>
          <w:tcPr>
            <w:tcW w:w="4111" w:type="dxa"/>
            <w:tcBorders>
              <w:top w:val="nil"/>
              <w:left w:val="nil"/>
              <w:bottom w:val="single" w:sz="4" w:space="0" w:color="auto"/>
              <w:right w:val="single" w:sz="4" w:space="0" w:color="auto"/>
            </w:tcBorders>
            <w:shd w:val="clear" w:color="auto" w:fill="auto"/>
            <w:vAlign w:val="center"/>
          </w:tcPr>
          <w:p w14:paraId="157CDED4" w14:textId="77777777" w:rsidR="00CA26C0" w:rsidRPr="00EE3251" w:rsidRDefault="00CA26C0" w:rsidP="00B122F6">
            <w:pPr>
              <w:rPr>
                <w:rFonts w:eastAsia="新細明體"/>
                <w:color w:val="000000"/>
              </w:rPr>
            </w:pPr>
          </w:p>
        </w:tc>
        <w:tc>
          <w:tcPr>
            <w:tcW w:w="1701" w:type="dxa"/>
            <w:tcBorders>
              <w:top w:val="nil"/>
              <w:left w:val="nil"/>
              <w:bottom w:val="single" w:sz="4" w:space="0" w:color="auto"/>
              <w:right w:val="single" w:sz="4" w:space="0" w:color="auto"/>
            </w:tcBorders>
            <w:shd w:val="clear" w:color="auto" w:fill="auto"/>
            <w:vAlign w:val="center"/>
          </w:tcPr>
          <w:p w14:paraId="727D3019" w14:textId="77777777" w:rsidR="00CA26C0" w:rsidRPr="00EE3251" w:rsidRDefault="00CA26C0" w:rsidP="00B122F6">
            <w:pPr>
              <w:rPr>
                <w:rFonts w:eastAsia="新細明體"/>
                <w:color w:val="000000"/>
              </w:rPr>
            </w:pPr>
          </w:p>
        </w:tc>
        <w:tc>
          <w:tcPr>
            <w:tcW w:w="1056" w:type="dxa"/>
            <w:tcBorders>
              <w:top w:val="nil"/>
              <w:left w:val="nil"/>
              <w:bottom w:val="single" w:sz="4" w:space="0" w:color="auto"/>
              <w:right w:val="single" w:sz="4" w:space="0" w:color="auto"/>
            </w:tcBorders>
            <w:shd w:val="clear" w:color="auto" w:fill="auto"/>
            <w:vAlign w:val="center"/>
          </w:tcPr>
          <w:p w14:paraId="47AB1B0E" w14:textId="77777777" w:rsidR="00CA26C0" w:rsidRPr="00EE3251" w:rsidRDefault="00CA26C0" w:rsidP="00B122F6">
            <w:pPr>
              <w:jc w:val="right"/>
              <w:rPr>
                <w:rFonts w:eastAsia="新細明體"/>
                <w:color w:val="000000"/>
              </w:rPr>
            </w:pPr>
          </w:p>
        </w:tc>
        <w:tc>
          <w:tcPr>
            <w:tcW w:w="1057" w:type="dxa"/>
            <w:tcBorders>
              <w:top w:val="nil"/>
              <w:left w:val="nil"/>
              <w:bottom w:val="single" w:sz="4" w:space="0" w:color="auto"/>
              <w:right w:val="single" w:sz="4" w:space="0" w:color="auto"/>
            </w:tcBorders>
            <w:shd w:val="clear" w:color="auto" w:fill="auto"/>
            <w:vAlign w:val="center"/>
          </w:tcPr>
          <w:p w14:paraId="0A39B830" w14:textId="77777777" w:rsidR="00CA26C0" w:rsidRPr="00EE3251" w:rsidRDefault="00CA26C0" w:rsidP="00B122F6">
            <w:pPr>
              <w:jc w:val="right"/>
              <w:rPr>
                <w:rFonts w:eastAsia="新細明體"/>
                <w:color w:val="000000"/>
              </w:rPr>
            </w:pPr>
          </w:p>
        </w:tc>
        <w:tc>
          <w:tcPr>
            <w:tcW w:w="1057" w:type="dxa"/>
            <w:tcBorders>
              <w:top w:val="nil"/>
              <w:left w:val="single" w:sz="4" w:space="0" w:color="auto"/>
              <w:bottom w:val="single" w:sz="4" w:space="0" w:color="auto"/>
              <w:right w:val="single" w:sz="8" w:space="0" w:color="auto"/>
            </w:tcBorders>
            <w:shd w:val="clear" w:color="auto" w:fill="auto"/>
            <w:vAlign w:val="center"/>
          </w:tcPr>
          <w:p w14:paraId="635BC394" w14:textId="77777777" w:rsidR="00CA26C0" w:rsidRPr="00EE3251" w:rsidRDefault="00CA26C0" w:rsidP="00B122F6">
            <w:pPr>
              <w:jc w:val="right"/>
              <w:rPr>
                <w:rFonts w:eastAsia="新細明體"/>
                <w:color w:val="000000"/>
              </w:rPr>
            </w:pPr>
          </w:p>
        </w:tc>
      </w:tr>
      <w:tr w:rsidR="00CA26C0" w:rsidRPr="00EE3251" w14:paraId="5A8250F5" w14:textId="77777777" w:rsidTr="00B122F6">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6E6572DE" w14:textId="77777777" w:rsidR="00CA26C0" w:rsidRPr="00BC35EB" w:rsidRDefault="00CA26C0" w:rsidP="00B122F6">
            <w:pPr>
              <w:widowControl/>
              <w:adjustRightInd/>
              <w:spacing w:line="240" w:lineRule="auto"/>
              <w:textAlignment w:val="auto"/>
              <w:rPr>
                <w:b/>
                <w:bCs/>
              </w:rPr>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44F49E37" w14:textId="77777777" w:rsidR="00CA26C0" w:rsidRPr="00EE3251" w:rsidRDefault="00CA26C0" w:rsidP="00B122F6">
            <w:pPr>
              <w:widowControl/>
              <w:adjustRightInd/>
              <w:spacing w:line="240" w:lineRule="auto"/>
              <w:jc w:val="center"/>
              <w:textAlignment w:val="auto"/>
              <w:rPr>
                <w:b/>
                <w:bCs/>
              </w:rPr>
            </w:pPr>
            <w:r w:rsidRPr="00EE3251">
              <w:rPr>
                <w:b/>
                <w:bCs/>
              </w:rPr>
              <w:t>小計</w:t>
            </w:r>
          </w:p>
        </w:tc>
        <w:tc>
          <w:tcPr>
            <w:tcW w:w="1056" w:type="dxa"/>
            <w:tcBorders>
              <w:top w:val="nil"/>
              <w:left w:val="nil"/>
              <w:bottom w:val="single" w:sz="4" w:space="0" w:color="auto"/>
              <w:right w:val="single" w:sz="4" w:space="0" w:color="auto"/>
            </w:tcBorders>
            <w:shd w:val="clear" w:color="000000" w:fill="FFFFC0"/>
            <w:noWrap/>
          </w:tcPr>
          <w:p w14:paraId="77668FA6" w14:textId="77777777" w:rsidR="00CA26C0" w:rsidRPr="00BC35EB" w:rsidRDefault="00CA26C0" w:rsidP="00B122F6">
            <w:pPr>
              <w:jc w:val="right"/>
              <w:rPr>
                <w:rFonts w:eastAsia="新細明體"/>
                <w:b/>
                <w:bCs/>
                <w:color w:val="000000"/>
              </w:rPr>
            </w:pPr>
            <w:r w:rsidRPr="00BC35EB">
              <w:rPr>
                <w:b/>
                <w:bCs/>
              </w:rPr>
              <w:t xml:space="preserve">1,250 </w:t>
            </w:r>
          </w:p>
        </w:tc>
        <w:tc>
          <w:tcPr>
            <w:tcW w:w="1057" w:type="dxa"/>
            <w:tcBorders>
              <w:top w:val="nil"/>
              <w:left w:val="nil"/>
              <w:bottom w:val="single" w:sz="4" w:space="0" w:color="auto"/>
              <w:right w:val="single" w:sz="4" w:space="0" w:color="auto"/>
            </w:tcBorders>
            <w:shd w:val="clear" w:color="000000" w:fill="FFFFC0"/>
            <w:noWrap/>
          </w:tcPr>
          <w:p w14:paraId="34A1D42F" w14:textId="77777777" w:rsidR="00CA26C0" w:rsidRPr="00BC35EB" w:rsidRDefault="00CA26C0" w:rsidP="00B122F6">
            <w:pPr>
              <w:jc w:val="right"/>
              <w:rPr>
                <w:rFonts w:eastAsia="新細明體"/>
                <w:b/>
                <w:bCs/>
                <w:color w:val="000000"/>
              </w:rPr>
            </w:pPr>
            <w:r w:rsidRPr="00BC35EB">
              <w:rPr>
                <w:b/>
                <w:bCs/>
              </w:rPr>
              <w:t>1,250</w:t>
            </w:r>
          </w:p>
        </w:tc>
        <w:tc>
          <w:tcPr>
            <w:tcW w:w="1057" w:type="dxa"/>
            <w:tcBorders>
              <w:top w:val="nil"/>
              <w:left w:val="nil"/>
              <w:bottom w:val="single" w:sz="4" w:space="0" w:color="auto"/>
              <w:right w:val="single" w:sz="4" w:space="0" w:color="auto"/>
            </w:tcBorders>
            <w:shd w:val="clear" w:color="000000" w:fill="FFFFC0"/>
            <w:noWrap/>
          </w:tcPr>
          <w:p w14:paraId="3F55D2BC" w14:textId="77777777" w:rsidR="00CA26C0" w:rsidRPr="00BC35EB" w:rsidRDefault="00CA26C0" w:rsidP="00B122F6">
            <w:pPr>
              <w:jc w:val="right"/>
              <w:rPr>
                <w:rFonts w:eastAsia="新細明體"/>
                <w:b/>
                <w:bCs/>
                <w:color w:val="000000"/>
              </w:rPr>
            </w:pPr>
            <w:r w:rsidRPr="00BC35EB">
              <w:rPr>
                <w:b/>
                <w:bCs/>
              </w:rPr>
              <w:t>2,500</w:t>
            </w:r>
          </w:p>
        </w:tc>
      </w:tr>
      <w:tr w:rsidR="00CA26C0" w:rsidRPr="00EE3251" w14:paraId="208706FF" w14:textId="77777777" w:rsidTr="00B122F6">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5468BEF7" w14:textId="77777777" w:rsidR="00CA26C0" w:rsidRPr="00EE3251" w:rsidRDefault="00CA26C0" w:rsidP="00B122F6">
            <w:pPr>
              <w:widowControl/>
              <w:adjustRightInd/>
              <w:spacing w:line="240" w:lineRule="auto"/>
              <w:jc w:val="center"/>
              <w:textAlignment w:val="auto"/>
            </w:pPr>
            <w:r w:rsidRPr="00EE3251">
              <w:t>委託研究</w:t>
            </w:r>
            <w:r w:rsidRPr="00EE3251">
              <w:t>-</w:t>
            </w:r>
            <w:r w:rsidRPr="00EE3251">
              <w:t>計畫管理</w:t>
            </w:r>
          </w:p>
        </w:tc>
        <w:tc>
          <w:tcPr>
            <w:tcW w:w="1620" w:type="dxa"/>
            <w:tcBorders>
              <w:top w:val="nil"/>
              <w:left w:val="nil"/>
              <w:bottom w:val="single" w:sz="4" w:space="0" w:color="auto"/>
              <w:right w:val="single" w:sz="4" w:space="0" w:color="auto"/>
            </w:tcBorders>
            <w:shd w:val="clear" w:color="auto" w:fill="auto"/>
            <w:vAlign w:val="center"/>
            <w:hideMark/>
          </w:tcPr>
          <w:p w14:paraId="5172DC27" w14:textId="77777777" w:rsidR="00CA26C0" w:rsidRPr="00EE3251" w:rsidRDefault="00CA26C0" w:rsidP="00B122F6">
            <w:pPr>
              <w:widowControl/>
              <w:adjustRightInd/>
              <w:spacing w:line="240" w:lineRule="auto"/>
              <w:jc w:val="center"/>
              <w:textAlignment w:val="auto"/>
            </w:pPr>
          </w:p>
        </w:tc>
        <w:tc>
          <w:tcPr>
            <w:tcW w:w="1621" w:type="dxa"/>
            <w:tcBorders>
              <w:top w:val="nil"/>
              <w:left w:val="nil"/>
              <w:bottom w:val="single" w:sz="4" w:space="0" w:color="auto"/>
              <w:right w:val="single" w:sz="4" w:space="0" w:color="auto"/>
            </w:tcBorders>
            <w:shd w:val="clear" w:color="auto" w:fill="auto"/>
            <w:vAlign w:val="center"/>
            <w:hideMark/>
          </w:tcPr>
          <w:p w14:paraId="3E749684" w14:textId="77777777" w:rsidR="00CA26C0" w:rsidRPr="00EE3251" w:rsidRDefault="00CA26C0" w:rsidP="00B122F6">
            <w:pPr>
              <w:widowControl/>
              <w:adjustRightInd/>
              <w:spacing w:line="240" w:lineRule="auto"/>
              <w:jc w:val="center"/>
              <w:textAlignment w:val="auto"/>
            </w:pPr>
          </w:p>
        </w:tc>
        <w:tc>
          <w:tcPr>
            <w:tcW w:w="4111" w:type="dxa"/>
            <w:tcBorders>
              <w:top w:val="nil"/>
              <w:left w:val="nil"/>
              <w:bottom w:val="single" w:sz="4" w:space="0" w:color="auto"/>
              <w:right w:val="single" w:sz="4" w:space="0" w:color="auto"/>
            </w:tcBorders>
            <w:shd w:val="clear" w:color="auto" w:fill="auto"/>
            <w:vAlign w:val="center"/>
            <w:hideMark/>
          </w:tcPr>
          <w:p w14:paraId="19BF1155" w14:textId="77777777" w:rsidR="00CA26C0" w:rsidRPr="00EE3251" w:rsidRDefault="00CA26C0" w:rsidP="00B122F6">
            <w:pPr>
              <w:widowControl/>
              <w:adjustRightInd/>
              <w:spacing w:line="240" w:lineRule="auto"/>
              <w:textAlignment w:val="auto"/>
            </w:pPr>
          </w:p>
        </w:tc>
        <w:tc>
          <w:tcPr>
            <w:tcW w:w="1701" w:type="dxa"/>
            <w:tcBorders>
              <w:top w:val="nil"/>
              <w:left w:val="nil"/>
              <w:bottom w:val="single" w:sz="4" w:space="0" w:color="auto"/>
              <w:right w:val="single" w:sz="4" w:space="0" w:color="auto"/>
            </w:tcBorders>
            <w:shd w:val="clear" w:color="auto" w:fill="auto"/>
            <w:vAlign w:val="center"/>
            <w:hideMark/>
          </w:tcPr>
          <w:p w14:paraId="5208B961" w14:textId="77777777" w:rsidR="00CA26C0" w:rsidRPr="00EE3251" w:rsidRDefault="00CA26C0" w:rsidP="00B122F6">
            <w:pPr>
              <w:widowControl/>
              <w:adjustRightInd/>
              <w:spacing w:line="240" w:lineRule="auto"/>
              <w:textAlignment w:val="auto"/>
            </w:pPr>
          </w:p>
        </w:tc>
        <w:tc>
          <w:tcPr>
            <w:tcW w:w="1056" w:type="dxa"/>
            <w:tcBorders>
              <w:top w:val="nil"/>
              <w:left w:val="nil"/>
              <w:bottom w:val="single" w:sz="4" w:space="0" w:color="auto"/>
              <w:right w:val="single" w:sz="4" w:space="0" w:color="auto"/>
            </w:tcBorders>
            <w:shd w:val="clear" w:color="auto" w:fill="auto"/>
            <w:vAlign w:val="center"/>
          </w:tcPr>
          <w:p w14:paraId="33BC8D5D" w14:textId="77777777" w:rsidR="00CA26C0" w:rsidRPr="00EE3251" w:rsidRDefault="00CA26C0" w:rsidP="00B122F6">
            <w:pPr>
              <w:widowControl/>
              <w:adjustRightInd/>
              <w:spacing w:line="240" w:lineRule="auto"/>
              <w:jc w:val="right"/>
              <w:textAlignment w:val="auto"/>
            </w:pPr>
          </w:p>
        </w:tc>
        <w:tc>
          <w:tcPr>
            <w:tcW w:w="1057" w:type="dxa"/>
            <w:tcBorders>
              <w:top w:val="nil"/>
              <w:left w:val="nil"/>
              <w:bottom w:val="single" w:sz="4" w:space="0" w:color="auto"/>
              <w:right w:val="single" w:sz="4" w:space="0" w:color="auto"/>
            </w:tcBorders>
            <w:shd w:val="clear" w:color="auto" w:fill="auto"/>
            <w:vAlign w:val="center"/>
          </w:tcPr>
          <w:p w14:paraId="6387FB6E" w14:textId="77777777" w:rsidR="00CA26C0" w:rsidRPr="00EE3251" w:rsidRDefault="00CA26C0" w:rsidP="00B122F6">
            <w:pPr>
              <w:widowControl/>
              <w:adjustRightInd/>
              <w:spacing w:line="240" w:lineRule="auto"/>
              <w:jc w:val="right"/>
              <w:textAlignment w:val="auto"/>
            </w:pPr>
          </w:p>
        </w:tc>
        <w:tc>
          <w:tcPr>
            <w:tcW w:w="1057" w:type="dxa"/>
            <w:tcBorders>
              <w:top w:val="nil"/>
              <w:left w:val="single" w:sz="4" w:space="0" w:color="auto"/>
              <w:bottom w:val="single" w:sz="4" w:space="0" w:color="auto"/>
              <w:right w:val="single" w:sz="8" w:space="0" w:color="auto"/>
            </w:tcBorders>
            <w:shd w:val="clear" w:color="auto" w:fill="auto"/>
            <w:vAlign w:val="center"/>
          </w:tcPr>
          <w:p w14:paraId="72C59236" w14:textId="77777777" w:rsidR="00CA26C0" w:rsidRPr="00EE3251" w:rsidRDefault="00CA26C0" w:rsidP="00B122F6">
            <w:pPr>
              <w:widowControl/>
              <w:adjustRightInd/>
              <w:spacing w:line="240" w:lineRule="auto"/>
              <w:jc w:val="right"/>
              <w:textAlignment w:val="auto"/>
            </w:pPr>
          </w:p>
        </w:tc>
      </w:tr>
      <w:tr w:rsidR="00CA26C0" w:rsidRPr="00EE3251" w14:paraId="52B17BD1" w14:textId="77777777" w:rsidTr="00B122F6">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77243555" w14:textId="77777777" w:rsidR="00CA26C0" w:rsidRPr="00EE3251" w:rsidRDefault="00CA26C0" w:rsidP="00B122F6">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hideMark/>
          </w:tcPr>
          <w:p w14:paraId="431EEFC5" w14:textId="77777777" w:rsidR="00CA26C0" w:rsidRPr="00EE3251" w:rsidRDefault="00CA26C0" w:rsidP="00B122F6">
            <w:pPr>
              <w:widowControl/>
              <w:adjustRightInd/>
              <w:spacing w:line="240" w:lineRule="auto"/>
              <w:jc w:val="center"/>
              <w:textAlignment w:val="auto"/>
            </w:pPr>
          </w:p>
        </w:tc>
        <w:tc>
          <w:tcPr>
            <w:tcW w:w="1621" w:type="dxa"/>
            <w:tcBorders>
              <w:top w:val="nil"/>
              <w:left w:val="nil"/>
              <w:bottom w:val="single" w:sz="4" w:space="0" w:color="auto"/>
              <w:right w:val="single" w:sz="4" w:space="0" w:color="auto"/>
            </w:tcBorders>
            <w:shd w:val="clear" w:color="auto" w:fill="auto"/>
            <w:vAlign w:val="center"/>
            <w:hideMark/>
          </w:tcPr>
          <w:p w14:paraId="14E13601" w14:textId="77777777" w:rsidR="00CA26C0" w:rsidRPr="00EE3251" w:rsidRDefault="00CA26C0" w:rsidP="00B122F6">
            <w:pPr>
              <w:widowControl/>
              <w:adjustRightInd/>
              <w:spacing w:line="240" w:lineRule="auto"/>
              <w:jc w:val="center"/>
              <w:textAlignment w:val="auto"/>
            </w:pPr>
          </w:p>
        </w:tc>
        <w:tc>
          <w:tcPr>
            <w:tcW w:w="4111" w:type="dxa"/>
            <w:tcBorders>
              <w:top w:val="nil"/>
              <w:left w:val="nil"/>
              <w:bottom w:val="single" w:sz="4" w:space="0" w:color="auto"/>
              <w:right w:val="single" w:sz="4" w:space="0" w:color="auto"/>
            </w:tcBorders>
            <w:shd w:val="clear" w:color="auto" w:fill="auto"/>
            <w:vAlign w:val="center"/>
            <w:hideMark/>
          </w:tcPr>
          <w:p w14:paraId="1EE18B3F" w14:textId="77777777" w:rsidR="00CA26C0" w:rsidRPr="00EE3251" w:rsidRDefault="00CA26C0" w:rsidP="00B122F6">
            <w:pPr>
              <w:widowControl/>
              <w:adjustRightInd/>
              <w:spacing w:line="240" w:lineRule="auto"/>
              <w:textAlignment w:val="auto"/>
            </w:pPr>
          </w:p>
        </w:tc>
        <w:tc>
          <w:tcPr>
            <w:tcW w:w="1701" w:type="dxa"/>
            <w:tcBorders>
              <w:top w:val="nil"/>
              <w:left w:val="nil"/>
              <w:bottom w:val="single" w:sz="4" w:space="0" w:color="auto"/>
              <w:right w:val="single" w:sz="4" w:space="0" w:color="auto"/>
            </w:tcBorders>
            <w:shd w:val="clear" w:color="auto" w:fill="auto"/>
            <w:vAlign w:val="center"/>
            <w:hideMark/>
          </w:tcPr>
          <w:p w14:paraId="4DA7C348" w14:textId="77777777" w:rsidR="00CA26C0" w:rsidRPr="00EE3251" w:rsidRDefault="00CA26C0" w:rsidP="00B122F6">
            <w:pPr>
              <w:widowControl/>
              <w:adjustRightInd/>
              <w:spacing w:line="240" w:lineRule="auto"/>
              <w:textAlignment w:val="auto"/>
            </w:pPr>
          </w:p>
        </w:tc>
        <w:tc>
          <w:tcPr>
            <w:tcW w:w="1056" w:type="dxa"/>
            <w:tcBorders>
              <w:top w:val="nil"/>
              <w:left w:val="nil"/>
              <w:bottom w:val="single" w:sz="4" w:space="0" w:color="auto"/>
              <w:right w:val="single" w:sz="4" w:space="0" w:color="auto"/>
            </w:tcBorders>
            <w:shd w:val="clear" w:color="auto" w:fill="auto"/>
            <w:vAlign w:val="center"/>
          </w:tcPr>
          <w:p w14:paraId="37FB815D" w14:textId="77777777" w:rsidR="00CA26C0" w:rsidRPr="00EE3251" w:rsidRDefault="00CA26C0" w:rsidP="00B122F6">
            <w:pPr>
              <w:widowControl/>
              <w:adjustRightInd/>
              <w:spacing w:line="240" w:lineRule="auto"/>
              <w:jc w:val="right"/>
              <w:textAlignment w:val="auto"/>
            </w:pPr>
          </w:p>
        </w:tc>
        <w:tc>
          <w:tcPr>
            <w:tcW w:w="1057" w:type="dxa"/>
            <w:tcBorders>
              <w:top w:val="nil"/>
              <w:left w:val="nil"/>
              <w:bottom w:val="single" w:sz="4" w:space="0" w:color="auto"/>
              <w:right w:val="single" w:sz="4" w:space="0" w:color="auto"/>
            </w:tcBorders>
            <w:shd w:val="clear" w:color="auto" w:fill="auto"/>
            <w:vAlign w:val="center"/>
          </w:tcPr>
          <w:p w14:paraId="469EAF51" w14:textId="77777777" w:rsidR="00CA26C0" w:rsidRPr="00EE3251" w:rsidRDefault="00CA26C0" w:rsidP="00B122F6">
            <w:pPr>
              <w:widowControl/>
              <w:adjustRightInd/>
              <w:spacing w:line="240" w:lineRule="auto"/>
              <w:jc w:val="right"/>
              <w:textAlignment w:val="auto"/>
            </w:pPr>
          </w:p>
        </w:tc>
        <w:tc>
          <w:tcPr>
            <w:tcW w:w="1057" w:type="dxa"/>
            <w:tcBorders>
              <w:top w:val="nil"/>
              <w:left w:val="single" w:sz="4" w:space="0" w:color="auto"/>
              <w:bottom w:val="single" w:sz="4" w:space="0" w:color="auto"/>
              <w:right w:val="single" w:sz="8" w:space="0" w:color="auto"/>
            </w:tcBorders>
            <w:shd w:val="clear" w:color="auto" w:fill="auto"/>
            <w:vAlign w:val="center"/>
          </w:tcPr>
          <w:p w14:paraId="50B88ACB" w14:textId="77777777" w:rsidR="00CA26C0" w:rsidRPr="00EE3251" w:rsidRDefault="00CA26C0" w:rsidP="00B122F6">
            <w:pPr>
              <w:widowControl/>
              <w:adjustRightInd/>
              <w:spacing w:line="240" w:lineRule="auto"/>
              <w:jc w:val="right"/>
              <w:textAlignment w:val="auto"/>
            </w:pPr>
          </w:p>
        </w:tc>
      </w:tr>
      <w:tr w:rsidR="00CA26C0" w:rsidRPr="00EE3251" w14:paraId="0F72BF8B" w14:textId="77777777" w:rsidTr="00B122F6">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7DE7D43E" w14:textId="77777777" w:rsidR="00CA26C0" w:rsidRPr="00EE3251" w:rsidRDefault="00CA26C0" w:rsidP="00B122F6">
            <w:pPr>
              <w:widowControl/>
              <w:adjustRightInd/>
              <w:spacing w:line="240" w:lineRule="auto"/>
              <w:textAlignment w:val="auto"/>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41C64E20" w14:textId="77777777" w:rsidR="00CA26C0" w:rsidRPr="00EE3251" w:rsidRDefault="00CA26C0" w:rsidP="00B122F6">
            <w:pPr>
              <w:widowControl/>
              <w:adjustRightInd/>
              <w:spacing w:line="240" w:lineRule="auto"/>
              <w:jc w:val="center"/>
              <w:textAlignment w:val="auto"/>
              <w:rPr>
                <w:b/>
                <w:bCs/>
              </w:rPr>
            </w:pPr>
            <w:r w:rsidRPr="00EE3251">
              <w:rPr>
                <w:b/>
                <w:bCs/>
              </w:rPr>
              <w:t>小計</w:t>
            </w:r>
          </w:p>
        </w:tc>
        <w:tc>
          <w:tcPr>
            <w:tcW w:w="1056" w:type="dxa"/>
            <w:tcBorders>
              <w:top w:val="nil"/>
              <w:left w:val="nil"/>
              <w:bottom w:val="single" w:sz="4" w:space="0" w:color="auto"/>
              <w:right w:val="single" w:sz="4" w:space="0" w:color="auto"/>
            </w:tcBorders>
            <w:shd w:val="clear" w:color="000000" w:fill="FFFFC0"/>
            <w:noWrap/>
            <w:vAlign w:val="center"/>
            <w:hideMark/>
          </w:tcPr>
          <w:p w14:paraId="6FB00859" w14:textId="77777777" w:rsidR="00CA26C0" w:rsidRPr="00EE3251" w:rsidRDefault="00CA26C0" w:rsidP="00B122F6">
            <w:pPr>
              <w:widowControl/>
              <w:adjustRightInd/>
              <w:spacing w:line="240" w:lineRule="auto"/>
              <w:jc w:val="right"/>
              <w:textAlignment w:val="auto"/>
              <w:rPr>
                <w:b/>
                <w:bCs/>
              </w:rPr>
            </w:pPr>
            <w:r w:rsidRPr="00EE3251">
              <w:rPr>
                <w:b/>
                <w:bCs/>
              </w:rPr>
              <w:t xml:space="preserve">0 </w:t>
            </w:r>
          </w:p>
        </w:tc>
        <w:tc>
          <w:tcPr>
            <w:tcW w:w="1057" w:type="dxa"/>
            <w:tcBorders>
              <w:top w:val="nil"/>
              <w:left w:val="nil"/>
              <w:bottom w:val="single" w:sz="4" w:space="0" w:color="auto"/>
              <w:right w:val="single" w:sz="4" w:space="0" w:color="auto"/>
            </w:tcBorders>
            <w:shd w:val="clear" w:color="000000" w:fill="FFFFC0"/>
            <w:noWrap/>
            <w:vAlign w:val="center"/>
            <w:hideMark/>
          </w:tcPr>
          <w:p w14:paraId="4F3D3FA8" w14:textId="77777777" w:rsidR="00CA26C0" w:rsidRPr="00EE3251" w:rsidRDefault="00CA26C0" w:rsidP="00B122F6">
            <w:pPr>
              <w:widowControl/>
              <w:adjustRightInd/>
              <w:spacing w:line="240" w:lineRule="auto"/>
              <w:jc w:val="right"/>
              <w:textAlignment w:val="auto"/>
              <w:rPr>
                <w:b/>
                <w:bCs/>
              </w:rPr>
            </w:pPr>
            <w:r w:rsidRPr="00EE3251">
              <w:rPr>
                <w:b/>
                <w:bCs/>
              </w:rPr>
              <w:t xml:space="preserve">0 </w:t>
            </w:r>
          </w:p>
        </w:tc>
        <w:tc>
          <w:tcPr>
            <w:tcW w:w="1057" w:type="dxa"/>
            <w:tcBorders>
              <w:top w:val="nil"/>
              <w:left w:val="nil"/>
              <w:bottom w:val="single" w:sz="4" w:space="0" w:color="auto"/>
              <w:right w:val="single" w:sz="4" w:space="0" w:color="auto"/>
            </w:tcBorders>
            <w:shd w:val="clear" w:color="000000" w:fill="FFFFC0"/>
            <w:noWrap/>
            <w:vAlign w:val="center"/>
            <w:hideMark/>
          </w:tcPr>
          <w:p w14:paraId="7BBFFDA6" w14:textId="77777777" w:rsidR="00CA26C0" w:rsidRPr="00EE3251" w:rsidRDefault="00CA26C0" w:rsidP="00B122F6">
            <w:pPr>
              <w:widowControl/>
              <w:adjustRightInd/>
              <w:spacing w:line="240" w:lineRule="auto"/>
              <w:jc w:val="right"/>
              <w:textAlignment w:val="auto"/>
              <w:rPr>
                <w:b/>
                <w:bCs/>
              </w:rPr>
            </w:pPr>
            <w:r w:rsidRPr="00EE3251">
              <w:rPr>
                <w:b/>
                <w:bCs/>
              </w:rPr>
              <w:t xml:space="preserve">0 </w:t>
            </w:r>
          </w:p>
        </w:tc>
      </w:tr>
      <w:tr w:rsidR="00CA26C0" w:rsidRPr="00EE3251" w14:paraId="2C6E7985" w14:textId="77777777" w:rsidTr="00B122F6">
        <w:trPr>
          <w:trHeight w:val="393"/>
        </w:trPr>
        <w:tc>
          <w:tcPr>
            <w:tcW w:w="2444" w:type="dxa"/>
            <w:vMerge w:val="restart"/>
            <w:tcBorders>
              <w:top w:val="nil"/>
              <w:left w:val="single" w:sz="8" w:space="0" w:color="auto"/>
              <w:bottom w:val="single" w:sz="4" w:space="0" w:color="auto"/>
              <w:right w:val="single" w:sz="4" w:space="0" w:color="auto"/>
            </w:tcBorders>
            <w:shd w:val="clear" w:color="auto" w:fill="auto"/>
            <w:vAlign w:val="center"/>
            <w:hideMark/>
          </w:tcPr>
          <w:p w14:paraId="402B0340" w14:textId="77777777" w:rsidR="00CA26C0" w:rsidRPr="00EE3251" w:rsidRDefault="00CA26C0" w:rsidP="00B122F6">
            <w:pPr>
              <w:widowControl/>
              <w:adjustRightInd/>
              <w:spacing w:line="240" w:lineRule="auto"/>
              <w:jc w:val="center"/>
              <w:textAlignment w:val="auto"/>
            </w:pPr>
            <w:r w:rsidRPr="00EE3251">
              <w:t>驗證</w:t>
            </w:r>
          </w:p>
        </w:tc>
        <w:tc>
          <w:tcPr>
            <w:tcW w:w="1620" w:type="dxa"/>
            <w:tcBorders>
              <w:top w:val="nil"/>
              <w:left w:val="nil"/>
              <w:bottom w:val="single" w:sz="4" w:space="0" w:color="auto"/>
              <w:right w:val="single" w:sz="4" w:space="0" w:color="auto"/>
            </w:tcBorders>
            <w:shd w:val="clear" w:color="auto" w:fill="auto"/>
            <w:vAlign w:val="center"/>
            <w:hideMark/>
          </w:tcPr>
          <w:p w14:paraId="4D287A3A" w14:textId="77777777" w:rsidR="00CA26C0" w:rsidRPr="00EE3251" w:rsidRDefault="00CA26C0" w:rsidP="00B122F6">
            <w:pPr>
              <w:widowControl/>
              <w:adjustRightInd/>
              <w:spacing w:line="240" w:lineRule="auto"/>
              <w:jc w:val="center"/>
              <w:textAlignment w:val="auto"/>
            </w:pPr>
            <w:r w:rsidRPr="00EE3251">
              <w:t>驗證項目</w:t>
            </w:r>
          </w:p>
        </w:tc>
        <w:tc>
          <w:tcPr>
            <w:tcW w:w="1621" w:type="dxa"/>
            <w:tcBorders>
              <w:top w:val="nil"/>
              <w:left w:val="nil"/>
              <w:bottom w:val="single" w:sz="4" w:space="0" w:color="auto"/>
              <w:right w:val="single" w:sz="4" w:space="0" w:color="auto"/>
            </w:tcBorders>
            <w:shd w:val="clear" w:color="auto" w:fill="auto"/>
            <w:vAlign w:val="center"/>
            <w:hideMark/>
          </w:tcPr>
          <w:p w14:paraId="24E5E3F4" w14:textId="77777777" w:rsidR="00CA26C0" w:rsidRPr="00EE3251" w:rsidRDefault="00CA26C0" w:rsidP="00B122F6">
            <w:pPr>
              <w:widowControl/>
              <w:adjustRightInd/>
              <w:spacing w:line="240" w:lineRule="auto"/>
              <w:jc w:val="center"/>
              <w:textAlignment w:val="auto"/>
            </w:pPr>
            <w:r w:rsidRPr="00EE3251">
              <w:t>單位</w:t>
            </w:r>
          </w:p>
        </w:tc>
        <w:tc>
          <w:tcPr>
            <w:tcW w:w="4111" w:type="dxa"/>
            <w:tcBorders>
              <w:top w:val="nil"/>
              <w:left w:val="nil"/>
              <w:bottom w:val="single" w:sz="4" w:space="0" w:color="auto"/>
              <w:right w:val="single" w:sz="4" w:space="0" w:color="auto"/>
            </w:tcBorders>
            <w:shd w:val="clear" w:color="auto" w:fill="auto"/>
            <w:vAlign w:val="center"/>
            <w:hideMark/>
          </w:tcPr>
          <w:p w14:paraId="2266DC29" w14:textId="77777777" w:rsidR="00CA26C0" w:rsidRPr="00EE3251" w:rsidRDefault="00CA26C0" w:rsidP="00B122F6">
            <w:pPr>
              <w:widowControl/>
              <w:adjustRightInd/>
              <w:spacing w:line="240" w:lineRule="auto"/>
              <w:jc w:val="center"/>
              <w:textAlignment w:val="auto"/>
            </w:pPr>
            <w:r w:rsidRPr="00EE3251">
              <w:t>單價</w:t>
            </w:r>
          </w:p>
        </w:tc>
        <w:tc>
          <w:tcPr>
            <w:tcW w:w="1701" w:type="dxa"/>
            <w:tcBorders>
              <w:top w:val="nil"/>
              <w:left w:val="nil"/>
              <w:bottom w:val="single" w:sz="4" w:space="0" w:color="auto"/>
              <w:right w:val="single" w:sz="4" w:space="0" w:color="auto"/>
            </w:tcBorders>
            <w:shd w:val="clear" w:color="auto" w:fill="auto"/>
            <w:vAlign w:val="center"/>
            <w:hideMark/>
          </w:tcPr>
          <w:p w14:paraId="5F18E689" w14:textId="77777777" w:rsidR="00CA26C0" w:rsidRPr="00EE3251" w:rsidRDefault="00CA26C0" w:rsidP="00B122F6">
            <w:pPr>
              <w:widowControl/>
              <w:adjustRightInd/>
              <w:spacing w:line="240" w:lineRule="auto"/>
              <w:jc w:val="center"/>
              <w:textAlignment w:val="auto"/>
            </w:pPr>
            <w:r w:rsidRPr="00EE3251">
              <w:t>委託機構</w:t>
            </w:r>
          </w:p>
        </w:tc>
        <w:tc>
          <w:tcPr>
            <w:tcW w:w="1056" w:type="dxa"/>
            <w:tcBorders>
              <w:top w:val="nil"/>
              <w:left w:val="nil"/>
              <w:bottom w:val="single" w:sz="4" w:space="0" w:color="auto"/>
              <w:right w:val="single" w:sz="4" w:space="0" w:color="auto"/>
            </w:tcBorders>
            <w:shd w:val="clear" w:color="auto" w:fill="auto"/>
            <w:vAlign w:val="center"/>
          </w:tcPr>
          <w:p w14:paraId="59510736" w14:textId="77777777" w:rsidR="00CA26C0" w:rsidRPr="00EE3251" w:rsidRDefault="00CA26C0" w:rsidP="00B122F6">
            <w:pPr>
              <w:widowControl/>
              <w:adjustRightInd/>
              <w:spacing w:line="240" w:lineRule="auto"/>
              <w:jc w:val="right"/>
              <w:textAlignment w:val="auto"/>
            </w:pPr>
          </w:p>
        </w:tc>
        <w:tc>
          <w:tcPr>
            <w:tcW w:w="1057" w:type="dxa"/>
            <w:tcBorders>
              <w:top w:val="nil"/>
              <w:left w:val="nil"/>
              <w:bottom w:val="single" w:sz="4" w:space="0" w:color="auto"/>
              <w:right w:val="single" w:sz="4" w:space="0" w:color="auto"/>
            </w:tcBorders>
            <w:shd w:val="clear" w:color="auto" w:fill="auto"/>
            <w:vAlign w:val="center"/>
          </w:tcPr>
          <w:p w14:paraId="148E7C9C" w14:textId="77777777" w:rsidR="00CA26C0" w:rsidRPr="00EE3251" w:rsidRDefault="00CA26C0" w:rsidP="00B122F6">
            <w:pPr>
              <w:widowControl/>
              <w:adjustRightInd/>
              <w:spacing w:line="240" w:lineRule="auto"/>
              <w:jc w:val="right"/>
              <w:textAlignment w:val="auto"/>
            </w:pPr>
          </w:p>
        </w:tc>
        <w:tc>
          <w:tcPr>
            <w:tcW w:w="1057" w:type="dxa"/>
            <w:tcBorders>
              <w:top w:val="nil"/>
              <w:left w:val="single" w:sz="4" w:space="0" w:color="auto"/>
              <w:bottom w:val="single" w:sz="4" w:space="0" w:color="auto"/>
              <w:right w:val="single" w:sz="8" w:space="0" w:color="auto"/>
            </w:tcBorders>
            <w:shd w:val="clear" w:color="auto" w:fill="auto"/>
            <w:vAlign w:val="center"/>
          </w:tcPr>
          <w:p w14:paraId="394F25EB" w14:textId="77777777" w:rsidR="00CA26C0" w:rsidRPr="00EE3251" w:rsidRDefault="00CA26C0" w:rsidP="00B122F6">
            <w:pPr>
              <w:widowControl/>
              <w:adjustRightInd/>
              <w:spacing w:line="240" w:lineRule="auto"/>
              <w:jc w:val="right"/>
              <w:textAlignment w:val="auto"/>
            </w:pPr>
          </w:p>
        </w:tc>
      </w:tr>
      <w:tr w:rsidR="00CA26C0" w:rsidRPr="00EE3251" w14:paraId="049D51E6" w14:textId="77777777" w:rsidTr="00B122F6">
        <w:trPr>
          <w:trHeight w:val="393"/>
        </w:trPr>
        <w:tc>
          <w:tcPr>
            <w:tcW w:w="2444" w:type="dxa"/>
            <w:vMerge/>
            <w:tcBorders>
              <w:top w:val="nil"/>
              <w:left w:val="single" w:sz="8" w:space="0" w:color="auto"/>
              <w:bottom w:val="single" w:sz="4" w:space="0" w:color="auto"/>
              <w:right w:val="single" w:sz="4" w:space="0" w:color="auto"/>
            </w:tcBorders>
            <w:vAlign w:val="center"/>
            <w:hideMark/>
          </w:tcPr>
          <w:p w14:paraId="2538B24B" w14:textId="77777777" w:rsidR="00CA26C0" w:rsidRPr="00EE3251" w:rsidRDefault="00CA26C0" w:rsidP="00B122F6">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tcPr>
          <w:p w14:paraId="0B1CABF5" w14:textId="77777777" w:rsidR="00CA26C0" w:rsidRPr="00EE3251" w:rsidRDefault="00CA26C0" w:rsidP="00B122F6">
            <w:pPr>
              <w:jc w:val="center"/>
              <w:rPr>
                <w:rFonts w:eastAsia="新細明體"/>
                <w:color w:val="000000"/>
              </w:rPr>
            </w:pPr>
          </w:p>
        </w:tc>
        <w:tc>
          <w:tcPr>
            <w:tcW w:w="1621" w:type="dxa"/>
            <w:tcBorders>
              <w:top w:val="nil"/>
              <w:left w:val="nil"/>
              <w:bottom w:val="single" w:sz="4" w:space="0" w:color="auto"/>
              <w:right w:val="single" w:sz="4" w:space="0" w:color="auto"/>
            </w:tcBorders>
            <w:shd w:val="clear" w:color="auto" w:fill="auto"/>
            <w:vAlign w:val="center"/>
          </w:tcPr>
          <w:p w14:paraId="65FD9F22" w14:textId="77777777" w:rsidR="00CA26C0" w:rsidRPr="00EE3251" w:rsidRDefault="00CA26C0" w:rsidP="00B122F6">
            <w:pPr>
              <w:jc w:val="center"/>
              <w:rPr>
                <w:rFonts w:eastAsia="新細明體"/>
                <w:color w:val="000000"/>
              </w:rPr>
            </w:pPr>
          </w:p>
        </w:tc>
        <w:tc>
          <w:tcPr>
            <w:tcW w:w="4111" w:type="dxa"/>
            <w:tcBorders>
              <w:top w:val="nil"/>
              <w:left w:val="nil"/>
              <w:bottom w:val="single" w:sz="4" w:space="0" w:color="auto"/>
              <w:right w:val="single" w:sz="4" w:space="0" w:color="auto"/>
            </w:tcBorders>
            <w:shd w:val="clear" w:color="auto" w:fill="auto"/>
            <w:vAlign w:val="center"/>
          </w:tcPr>
          <w:p w14:paraId="4DCEBFFB" w14:textId="77777777" w:rsidR="00CA26C0" w:rsidRPr="00EE3251" w:rsidRDefault="00CA26C0" w:rsidP="00B122F6">
            <w:pPr>
              <w:jc w:val="right"/>
              <w:rPr>
                <w:rFonts w:eastAsia="新細明體"/>
                <w:color w:val="000000"/>
              </w:rPr>
            </w:pPr>
          </w:p>
        </w:tc>
        <w:tc>
          <w:tcPr>
            <w:tcW w:w="1701" w:type="dxa"/>
            <w:tcBorders>
              <w:top w:val="nil"/>
              <w:left w:val="nil"/>
              <w:bottom w:val="single" w:sz="4" w:space="0" w:color="auto"/>
              <w:right w:val="single" w:sz="4" w:space="0" w:color="auto"/>
            </w:tcBorders>
            <w:shd w:val="clear" w:color="auto" w:fill="auto"/>
            <w:vAlign w:val="center"/>
          </w:tcPr>
          <w:p w14:paraId="0FA7D7DA" w14:textId="77777777" w:rsidR="00CA26C0" w:rsidRPr="00EE3251" w:rsidRDefault="00CA26C0" w:rsidP="00B122F6">
            <w:pPr>
              <w:rPr>
                <w:rFonts w:eastAsia="新細明體"/>
                <w:color w:val="000000"/>
              </w:rPr>
            </w:pPr>
          </w:p>
        </w:tc>
        <w:tc>
          <w:tcPr>
            <w:tcW w:w="1056" w:type="dxa"/>
            <w:tcBorders>
              <w:top w:val="nil"/>
              <w:left w:val="nil"/>
              <w:bottom w:val="single" w:sz="4" w:space="0" w:color="auto"/>
              <w:right w:val="single" w:sz="4" w:space="0" w:color="auto"/>
            </w:tcBorders>
            <w:shd w:val="clear" w:color="auto" w:fill="auto"/>
            <w:vAlign w:val="center"/>
          </w:tcPr>
          <w:p w14:paraId="35108D9A" w14:textId="77777777" w:rsidR="00CA26C0" w:rsidRPr="00EE3251" w:rsidRDefault="00CA26C0" w:rsidP="00B122F6">
            <w:pPr>
              <w:jc w:val="right"/>
              <w:rPr>
                <w:rFonts w:eastAsia="新細明體"/>
                <w:color w:val="000000"/>
              </w:rPr>
            </w:pPr>
          </w:p>
        </w:tc>
        <w:tc>
          <w:tcPr>
            <w:tcW w:w="1057" w:type="dxa"/>
            <w:tcBorders>
              <w:top w:val="nil"/>
              <w:left w:val="nil"/>
              <w:bottom w:val="single" w:sz="4" w:space="0" w:color="auto"/>
              <w:right w:val="single" w:sz="4" w:space="0" w:color="auto"/>
            </w:tcBorders>
            <w:shd w:val="clear" w:color="auto" w:fill="auto"/>
            <w:vAlign w:val="center"/>
          </w:tcPr>
          <w:p w14:paraId="57152AC1" w14:textId="77777777" w:rsidR="00CA26C0" w:rsidRPr="00EE3251" w:rsidRDefault="00CA26C0" w:rsidP="00B122F6">
            <w:pPr>
              <w:jc w:val="right"/>
              <w:rPr>
                <w:rFonts w:eastAsia="新細明體"/>
                <w:color w:val="000000"/>
              </w:rPr>
            </w:pPr>
          </w:p>
        </w:tc>
        <w:tc>
          <w:tcPr>
            <w:tcW w:w="1057" w:type="dxa"/>
            <w:tcBorders>
              <w:top w:val="nil"/>
              <w:left w:val="single" w:sz="4" w:space="0" w:color="auto"/>
              <w:bottom w:val="single" w:sz="4" w:space="0" w:color="auto"/>
              <w:right w:val="single" w:sz="8" w:space="0" w:color="auto"/>
            </w:tcBorders>
            <w:shd w:val="clear" w:color="auto" w:fill="auto"/>
            <w:vAlign w:val="center"/>
          </w:tcPr>
          <w:p w14:paraId="621617D6" w14:textId="77777777" w:rsidR="00CA26C0" w:rsidRPr="00EE3251" w:rsidRDefault="00CA26C0" w:rsidP="00B122F6">
            <w:pPr>
              <w:jc w:val="right"/>
              <w:rPr>
                <w:rFonts w:eastAsia="新細明體"/>
                <w:color w:val="000000"/>
              </w:rPr>
            </w:pPr>
          </w:p>
        </w:tc>
      </w:tr>
      <w:tr w:rsidR="00CA26C0" w:rsidRPr="00EE3251" w14:paraId="1C9EDF38" w14:textId="77777777" w:rsidTr="00B122F6">
        <w:trPr>
          <w:trHeight w:val="393"/>
        </w:trPr>
        <w:tc>
          <w:tcPr>
            <w:tcW w:w="2444" w:type="dxa"/>
            <w:vMerge/>
            <w:tcBorders>
              <w:top w:val="nil"/>
              <w:left w:val="single" w:sz="8" w:space="0" w:color="auto"/>
              <w:bottom w:val="single" w:sz="4" w:space="0" w:color="auto"/>
              <w:right w:val="single" w:sz="4" w:space="0" w:color="auto"/>
            </w:tcBorders>
            <w:vAlign w:val="center"/>
          </w:tcPr>
          <w:p w14:paraId="225BA046" w14:textId="77777777" w:rsidR="00CA26C0" w:rsidRPr="00EE3251" w:rsidRDefault="00CA26C0" w:rsidP="00B122F6">
            <w:pPr>
              <w:widowControl/>
              <w:adjustRightInd/>
              <w:spacing w:line="240" w:lineRule="auto"/>
              <w:textAlignment w:val="auto"/>
            </w:pPr>
          </w:p>
        </w:tc>
        <w:tc>
          <w:tcPr>
            <w:tcW w:w="1620" w:type="dxa"/>
            <w:tcBorders>
              <w:top w:val="nil"/>
              <w:left w:val="nil"/>
              <w:bottom w:val="single" w:sz="4" w:space="0" w:color="auto"/>
              <w:right w:val="single" w:sz="4" w:space="0" w:color="auto"/>
            </w:tcBorders>
            <w:shd w:val="clear" w:color="auto" w:fill="auto"/>
            <w:vAlign w:val="center"/>
          </w:tcPr>
          <w:p w14:paraId="30206E5B" w14:textId="77777777" w:rsidR="00CA26C0" w:rsidRPr="00EE3251" w:rsidRDefault="00CA26C0" w:rsidP="00B122F6">
            <w:pPr>
              <w:jc w:val="center"/>
              <w:rPr>
                <w:rFonts w:eastAsia="新細明體"/>
                <w:color w:val="000000"/>
              </w:rPr>
            </w:pPr>
          </w:p>
        </w:tc>
        <w:tc>
          <w:tcPr>
            <w:tcW w:w="1621" w:type="dxa"/>
            <w:tcBorders>
              <w:top w:val="nil"/>
              <w:left w:val="nil"/>
              <w:bottom w:val="single" w:sz="4" w:space="0" w:color="auto"/>
              <w:right w:val="single" w:sz="4" w:space="0" w:color="auto"/>
            </w:tcBorders>
            <w:shd w:val="clear" w:color="auto" w:fill="auto"/>
            <w:vAlign w:val="center"/>
          </w:tcPr>
          <w:p w14:paraId="67365320" w14:textId="77777777" w:rsidR="00CA26C0" w:rsidRPr="00EE3251" w:rsidRDefault="00CA26C0" w:rsidP="00B122F6">
            <w:pPr>
              <w:jc w:val="center"/>
              <w:rPr>
                <w:rFonts w:eastAsia="新細明體"/>
                <w:color w:val="000000"/>
              </w:rPr>
            </w:pPr>
          </w:p>
        </w:tc>
        <w:tc>
          <w:tcPr>
            <w:tcW w:w="4111" w:type="dxa"/>
            <w:tcBorders>
              <w:top w:val="nil"/>
              <w:left w:val="nil"/>
              <w:bottom w:val="single" w:sz="4" w:space="0" w:color="auto"/>
              <w:right w:val="single" w:sz="4" w:space="0" w:color="auto"/>
            </w:tcBorders>
            <w:shd w:val="clear" w:color="auto" w:fill="auto"/>
            <w:vAlign w:val="center"/>
          </w:tcPr>
          <w:p w14:paraId="2A1FEA10" w14:textId="77777777" w:rsidR="00CA26C0" w:rsidRPr="00EE3251" w:rsidRDefault="00CA26C0" w:rsidP="00B122F6">
            <w:pPr>
              <w:jc w:val="right"/>
              <w:rPr>
                <w:rFonts w:eastAsia="新細明體"/>
                <w:color w:val="000000"/>
              </w:rPr>
            </w:pPr>
          </w:p>
        </w:tc>
        <w:tc>
          <w:tcPr>
            <w:tcW w:w="1701" w:type="dxa"/>
            <w:tcBorders>
              <w:top w:val="nil"/>
              <w:left w:val="nil"/>
              <w:bottom w:val="single" w:sz="4" w:space="0" w:color="auto"/>
              <w:right w:val="single" w:sz="4" w:space="0" w:color="auto"/>
            </w:tcBorders>
            <w:shd w:val="clear" w:color="auto" w:fill="auto"/>
            <w:vAlign w:val="center"/>
          </w:tcPr>
          <w:p w14:paraId="25632FD2" w14:textId="77777777" w:rsidR="00CA26C0" w:rsidRPr="00EE3251" w:rsidRDefault="00CA26C0" w:rsidP="00B122F6">
            <w:pPr>
              <w:rPr>
                <w:rFonts w:eastAsia="新細明體"/>
                <w:color w:val="000000"/>
              </w:rPr>
            </w:pPr>
          </w:p>
        </w:tc>
        <w:tc>
          <w:tcPr>
            <w:tcW w:w="1056" w:type="dxa"/>
            <w:tcBorders>
              <w:top w:val="nil"/>
              <w:left w:val="nil"/>
              <w:bottom w:val="single" w:sz="4" w:space="0" w:color="auto"/>
              <w:right w:val="single" w:sz="4" w:space="0" w:color="auto"/>
            </w:tcBorders>
            <w:shd w:val="clear" w:color="auto" w:fill="auto"/>
            <w:vAlign w:val="center"/>
          </w:tcPr>
          <w:p w14:paraId="692E541E" w14:textId="77777777" w:rsidR="00CA26C0" w:rsidRPr="00EE3251" w:rsidRDefault="00CA26C0" w:rsidP="00B122F6">
            <w:pPr>
              <w:jc w:val="right"/>
              <w:rPr>
                <w:rFonts w:eastAsia="新細明體"/>
                <w:color w:val="000000"/>
              </w:rPr>
            </w:pPr>
          </w:p>
        </w:tc>
        <w:tc>
          <w:tcPr>
            <w:tcW w:w="1057" w:type="dxa"/>
            <w:tcBorders>
              <w:top w:val="nil"/>
              <w:left w:val="nil"/>
              <w:bottom w:val="single" w:sz="4" w:space="0" w:color="auto"/>
              <w:right w:val="single" w:sz="4" w:space="0" w:color="auto"/>
            </w:tcBorders>
            <w:shd w:val="clear" w:color="auto" w:fill="auto"/>
            <w:vAlign w:val="center"/>
          </w:tcPr>
          <w:p w14:paraId="315DF205" w14:textId="77777777" w:rsidR="00CA26C0" w:rsidRPr="00EE3251" w:rsidRDefault="00CA26C0" w:rsidP="00B122F6">
            <w:pPr>
              <w:jc w:val="right"/>
              <w:rPr>
                <w:rFonts w:eastAsia="新細明體"/>
                <w:color w:val="000000"/>
              </w:rPr>
            </w:pPr>
          </w:p>
        </w:tc>
        <w:tc>
          <w:tcPr>
            <w:tcW w:w="1057" w:type="dxa"/>
            <w:tcBorders>
              <w:top w:val="nil"/>
              <w:left w:val="single" w:sz="4" w:space="0" w:color="auto"/>
              <w:bottom w:val="single" w:sz="4" w:space="0" w:color="auto"/>
              <w:right w:val="single" w:sz="8" w:space="0" w:color="auto"/>
            </w:tcBorders>
            <w:shd w:val="clear" w:color="auto" w:fill="auto"/>
            <w:vAlign w:val="center"/>
          </w:tcPr>
          <w:p w14:paraId="7C1A6B9A" w14:textId="77777777" w:rsidR="00CA26C0" w:rsidRPr="00EE3251" w:rsidRDefault="00CA26C0" w:rsidP="00B122F6">
            <w:pPr>
              <w:jc w:val="right"/>
              <w:rPr>
                <w:rFonts w:eastAsia="新細明體"/>
                <w:color w:val="000000"/>
              </w:rPr>
            </w:pPr>
          </w:p>
        </w:tc>
      </w:tr>
      <w:tr w:rsidR="00CA26C0" w:rsidRPr="00EE3251" w14:paraId="1C7C40C8" w14:textId="77777777" w:rsidTr="00B122F6">
        <w:trPr>
          <w:trHeight w:val="393"/>
        </w:trPr>
        <w:tc>
          <w:tcPr>
            <w:tcW w:w="2444" w:type="dxa"/>
            <w:vMerge/>
            <w:tcBorders>
              <w:top w:val="nil"/>
              <w:left w:val="single" w:sz="8" w:space="0" w:color="auto"/>
              <w:bottom w:val="single" w:sz="4" w:space="0" w:color="auto"/>
              <w:right w:val="single" w:sz="4" w:space="0" w:color="auto"/>
            </w:tcBorders>
            <w:vAlign w:val="center"/>
            <w:hideMark/>
          </w:tcPr>
          <w:p w14:paraId="15E62CF4" w14:textId="77777777" w:rsidR="00CA26C0" w:rsidRPr="00EE3251" w:rsidRDefault="00CA26C0" w:rsidP="00B122F6">
            <w:pPr>
              <w:widowControl/>
              <w:adjustRightInd/>
              <w:spacing w:line="240" w:lineRule="auto"/>
              <w:textAlignment w:val="auto"/>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3A575CAA" w14:textId="77777777" w:rsidR="00CA26C0" w:rsidRPr="00EE3251" w:rsidRDefault="00CA26C0" w:rsidP="00B122F6">
            <w:pPr>
              <w:widowControl/>
              <w:adjustRightInd/>
              <w:spacing w:line="240" w:lineRule="auto"/>
              <w:jc w:val="center"/>
              <w:textAlignment w:val="auto"/>
              <w:rPr>
                <w:b/>
                <w:bCs/>
              </w:rPr>
            </w:pPr>
            <w:r w:rsidRPr="00EE3251">
              <w:rPr>
                <w:b/>
                <w:bCs/>
              </w:rPr>
              <w:t>小計</w:t>
            </w:r>
          </w:p>
        </w:tc>
        <w:tc>
          <w:tcPr>
            <w:tcW w:w="1056" w:type="dxa"/>
            <w:tcBorders>
              <w:top w:val="nil"/>
              <w:left w:val="nil"/>
              <w:bottom w:val="single" w:sz="4" w:space="0" w:color="auto"/>
              <w:right w:val="single" w:sz="4" w:space="0" w:color="auto"/>
            </w:tcBorders>
            <w:shd w:val="clear" w:color="000000" w:fill="FFFFC0"/>
            <w:noWrap/>
          </w:tcPr>
          <w:p w14:paraId="448ABF4C" w14:textId="77777777" w:rsidR="00CA26C0" w:rsidRPr="00EE3251" w:rsidRDefault="00CA26C0" w:rsidP="00B122F6">
            <w:pPr>
              <w:jc w:val="right"/>
              <w:rPr>
                <w:rFonts w:eastAsia="新細明體"/>
                <w:color w:val="000000"/>
              </w:rPr>
            </w:pPr>
            <w:r w:rsidRPr="00C32E66">
              <w:t xml:space="preserve">0 </w:t>
            </w:r>
          </w:p>
        </w:tc>
        <w:tc>
          <w:tcPr>
            <w:tcW w:w="1057" w:type="dxa"/>
            <w:tcBorders>
              <w:top w:val="nil"/>
              <w:left w:val="nil"/>
              <w:bottom w:val="single" w:sz="4" w:space="0" w:color="auto"/>
              <w:right w:val="single" w:sz="4" w:space="0" w:color="auto"/>
            </w:tcBorders>
            <w:shd w:val="clear" w:color="000000" w:fill="FFFFC0"/>
            <w:noWrap/>
          </w:tcPr>
          <w:p w14:paraId="19D9A2C6" w14:textId="77777777" w:rsidR="00CA26C0" w:rsidRPr="00EE3251" w:rsidRDefault="00CA26C0" w:rsidP="00B122F6">
            <w:pPr>
              <w:jc w:val="right"/>
              <w:rPr>
                <w:rFonts w:eastAsia="新細明體"/>
                <w:color w:val="000000"/>
              </w:rPr>
            </w:pPr>
            <w:r w:rsidRPr="00C32E66">
              <w:t xml:space="preserve">0 </w:t>
            </w:r>
          </w:p>
        </w:tc>
        <w:tc>
          <w:tcPr>
            <w:tcW w:w="1057" w:type="dxa"/>
            <w:tcBorders>
              <w:top w:val="nil"/>
              <w:left w:val="nil"/>
              <w:bottom w:val="single" w:sz="4" w:space="0" w:color="auto"/>
              <w:right w:val="single" w:sz="4" w:space="0" w:color="auto"/>
            </w:tcBorders>
            <w:shd w:val="clear" w:color="000000" w:fill="FFFFC0"/>
            <w:noWrap/>
          </w:tcPr>
          <w:p w14:paraId="4D464971" w14:textId="77777777" w:rsidR="00CA26C0" w:rsidRPr="00EE3251" w:rsidRDefault="00CA26C0" w:rsidP="00B122F6">
            <w:pPr>
              <w:jc w:val="right"/>
              <w:rPr>
                <w:rFonts w:eastAsia="新細明體"/>
                <w:color w:val="000000"/>
              </w:rPr>
            </w:pPr>
            <w:r w:rsidRPr="00C32E66">
              <w:t xml:space="preserve">0 </w:t>
            </w:r>
          </w:p>
        </w:tc>
      </w:tr>
      <w:tr w:rsidR="00CA26C0" w:rsidRPr="00EE3251" w14:paraId="5CB3C474" w14:textId="77777777" w:rsidTr="00B122F6">
        <w:trPr>
          <w:trHeight w:val="393"/>
        </w:trPr>
        <w:tc>
          <w:tcPr>
            <w:tcW w:w="11497" w:type="dxa"/>
            <w:gridSpan w:val="5"/>
            <w:tcBorders>
              <w:top w:val="single" w:sz="4" w:space="0" w:color="auto"/>
              <w:left w:val="single" w:sz="8" w:space="0" w:color="auto"/>
              <w:bottom w:val="single" w:sz="8" w:space="0" w:color="auto"/>
              <w:right w:val="single" w:sz="4" w:space="0" w:color="auto"/>
            </w:tcBorders>
            <w:shd w:val="clear" w:color="000000" w:fill="D8E4BC"/>
            <w:vAlign w:val="center"/>
            <w:hideMark/>
          </w:tcPr>
          <w:p w14:paraId="65CDEC21" w14:textId="77777777" w:rsidR="00CA26C0" w:rsidRPr="00EE3251" w:rsidRDefault="00CA26C0" w:rsidP="00B122F6">
            <w:pPr>
              <w:widowControl/>
              <w:adjustRightInd/>
              <w:spacing w:line="240" w:lineRule="auto"/>
              <w:jc w:val="center"/>
              <w:textAlignment w:val="auto"/>
              <w:rPr>
                <w:b/>
                <w:bCs/>
              </w:rPr>
            </w:pPr>
            <w:r w:rsidRPr="00EE3251">
              <w:rPr>
                <w:b/>
                <w:bCs/>
              </w:rPr>
              <w:t>合計</w:t>
            </w:r>
          </w:p>
        </w:tc>
        <w:tc>
          <w:tcPr>
            <w:tcW w:w="1056" w:type="dxa"/>
            <w:tcBorders>
              <w:top w:val="nil"/>
              <w:left w:val="nil"/>
              <w:bottom w:val="single" w:sz="8" w:space="0" w:color="auto"/>
              <w:right w:val="single" w:sz="4" w:space="0" w:color="auto"/>
            </w:tcBorders>
            <w:shd w:val="clear" w:color="000000" w:fill="D8E4BC"/>
          </w:tcPr>
          <w:p w14:paraId="27E8A606" w14:textId="77777777" w:rsidR="00CA26C0" w:rsidRPr="00EE3251" w:rsidRDefault="00CA26C0" w:rsidP="00B122F6">
            <w:pPr>
              <w:jc w:val="right"/>
              <w:rPr>
                <w:rFonts w:eastAsia="新細明體"/>
                <w:color w:val="000000"/>
              </w:rPr>
            </w:pPr>
            <w:r w:rsidRPr="00212CAF">
              <w:t xml:space="preserve">1,250 </w:t>
            </w:r>
          </w:p>
        </w:tc>
        <w:tc>
          <w:tcPr>
            <w:tcW w:w="1057" w:type="dxa"/>
            <w:tcBorders>
              <w:top w:val="nil"/>
              <w:left w:val="nil"/>
              <w:bottom w:val="single" w:sz="8" w:space="0" w:color="auto"/>
              <w:right w:val="single" w:sz="4" w:space="0" w:color="auto"/>
            </w:tcBorders>
            <w:shd w:val="clear" w:color="000000" w:fill="D8E4BC"/>
          </w:tcPr>
          <w:p w14:paraId="23360D92" w14:textId="77777777" w:rsidR="00CA26C0" w:rsidRPr="00EE3251" w:rsidRDefault="00CA26C0" w:rsidP="00B122F6">
            <w:pPr>
              <w:jc w:val="right"/>
              <w:rPr>
                <w:rFonts w:eastAsia="新細明體"/>
                <w:color w:val="000000"/>
              </w:rPr>
            </w:pPr>
            <w:r w:rsidRPr="00212CAF">
              <w:t>1,250</w:t>
            </w:r>
          </w:p>
        </w:tc>
        <w:tc>
          <w:tcPr>
            <w:tcW w:w="1057" w:type="dxa"/>
            <w:tcBorders>
              <w:top w:val="nil"/>
              <w:left w:val="nil"/>
              <w:bottom w:val="single" w:sz="4" w:space="0" w:color="auto"/>
              <w:right w:val="single" w:sz="8" w:space="0" w:color="auto"/>
            </w:tcBorders>
            <w:shd w:val="clear" w:color="000000" w:fill="D8E4BC"/>
          </w:tcPr>
          <w:p w14:paraId="6BB36843" w14:textId="77777777" w:rsidR="00CA26C0" w:rsidRPr="00EE3251" w:rsidRDefault="00CA26C0" w:rsidP="00B122F6">
            <w:pPr>
              <w:jc w:val="right"/>
              <w:rPr>
                <w:rFonts w:eastAsia="新細明體"/>
                <w:color w:val="000000"/>
              </w:rPr>
            </w:pPr>
            <w:r w:rsidRPr="00212CAF">
              <w:t>2,500</w:t>
            </w:r>
          </w:p>
        </w:tc>
      </w:tr>
    </w:tbl>
    <w:p w14:paraId="7784888E" w14:textId="77777777" w:rsidR="00CA26C0" w:rsidRPr="00EE3251" w:rsidRDefault="00CA26C0" w:rsidP="00D44D9D">
      <w:pPr>
        <w:adjustRightInd/>
        <w:spacing w:line="240" w:lineRule="auto"/>
        <w:jc w:val="both"/>
        <w:textAlignment w:val="auto"/>
      </w:pPr>
      <w:r w:rsidRPr="00EE3251">
        <w:t>註：</w:t>
      </w:r>
      <w:r w:rsidRPr="00EE3251">
        <w:t>1.</w:t>
      </w:r>
      <w:r w:rsidRPr="00EE3251">
        <w:t>驗證費如需運用學術或專業研究機構之研究設備可編列於本科目，並註明驗證單位、設備、時間及費用估算方式。</w:t>
      </w:r>
    </w:p>
    <w:p w14:paraId="32779770" w14:textId="77777777" w:rsidR="00CA26C0" w:rsidRPr="00EE3251" w:rsidRDefault="00CA26C0" w:rsidP="00D44D9D">
      <w:pPr>
        <w:adjustRightInd/>
        <w:spacing w:line="240" w:lineRule="auto"/>
        <w:jc w:val="both"/>
        <w:textAlignment w:val="auto"/>
      </w:pPr>
      <w:r w:rsidRPr="00EE3251">
        <w:t xml:space="preserve">    2.</w:t>
      </w:r>
      <w:r w:rsidRPr="00EE3251">
        <w:t>計畫管理包含計畫整合及管理工作，僅適用於非營利事業法人研究機構等促成聯</w:t>
      </w:r>
      <w:r w:rsidRPr="00CC06D4">
        <w:rPr>
          <w:color w:val="000000" w:themeColor="text1"/>
        </w:rPr>
        <w:t>盟參與</w:t>
      </w:r>
      <w:r w:rsidRPr="00CC06D4">
        <w:rPr>
          <w:color w:val="000000" w:themeColor="text1"/>
        </w:rPr>
        <w:t>AI on chip</w:t>
      </w:r>
      <w:r w:rsidRPr="00CC06D4">
        <w:rPr>
          <w:color w:val="000000" w:themeColor="text1"/>
        </w:rPr>
        <w:t>研發補助計畫。</w:t>
      </w:r>
    </w:p>
    <w:p w14:paraId="30F9743D" w14:textId="0A25797C" w:rsidR="00CA26C0" w:rsidRDefault="00CA26C0" w:rsidP="00CA26C0">
      <w:pPr>
        <w:widowControl/>
        <w:adjustRightInd/>
        <w:spacing w:line="240" w:lineRule="auto"/>
        <w:textAlignment w:val="auto"/>
      </w:pPr>
      <w:r w:rsidRPr="00EE3251">
        <w:br w:type="page"/>
      </w:r>
    </w:p>
    <w:p w14:paraId="5AB241F1" w14:textId="73974D1F" w:rsidR="00F0430C" w:rsidRPr="00EE3251" w:rsidRDefault="00F0430C" w:rsidP="00F0430C">
      <w:pPr>
        <w:pStyle w:val="aff2"/>
        <w:rPr>
          <w:sz w:val="20"/>
        </w:rPr>
      </w:pPr>
      <w:bookmarkStart w:id="536" w:name="_Toc39829523"/>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29</w:t>
      </w:r>
      <w:r>
        <w:fldChar w:fldCharType="end"/>
      </w:r>
      <w:r w:rsidRPr="00EE3251">
        <w:t>國內差旅費</w:t>
      </w:r>
      <w:r>
        <w:rPr>
          <w:rFonts w:hint="eastAsia"/>
        </w:rPr>
        <w:t>(</w:t>
      </w:r>
      <w:r>
        <w:rPr>
          <w:rFonts w:ascii="Times New Roman" w:hint="eastAsia"/>
        </w:rPr>
        <w:t>博遠智能</w:t>
      </w:r>
      <w:r>
        <w:rPr>
          <w:rFonts w:ascii="Times New Roman" w:hint="eastAsia"/>
        </w:rPr>
        <w:t>)</w:t>
      </w:r>
      <w:bookmarkEnd w:id="536"/>
    </w:p>
    <w:tbl>
      <w:tblPr>
        <w:tblW w:w="11640" w:type="dxa"/>
        <w:jc w:val="center"/>
        <w:tblLayout w:type="fixed"/>
        <w:tblCellMar>
          <w:left w:w="28" w:type="dxa"/>
          <w:right w:w="28" w:type="dxa"/>
        </w:tblCellMar>
        <w:tblLook w:val="04A0" w:firstRow="1" w:lastRow="0" w:firstColumn="1" w:lastColumn="0" w:noHBand="0" w:noVBand="1"/>
      </w:tblPr>
      <w:tblGrid>
        <w:gridCol w:w="1858"/>
        <w:gridCol w:w="709"/>
        <w:gridCol w:w="673"/>
        <w:gridCol w:w="1040"/>
        <w:gridCol w:w="1040"/>
        <w:gridCol w:w="1040"/>
        <w:gridCol w:w="1040"/>
        <w:gridCol w:w="1059"/>
        <w:gridCol w:w="1060"/>
        <w:gridCol w:w="1060"/>
        <w:gridCol w:w="1061"/>
      </w:tblGrid>
      <w:tr w:rsidR="00CA26C0" w:rsidRPr="00EE3251" w14:paraId="5C027C6D" w14:textId="77777777" w:rsidTr="00B122F6">
        <w:trPr>
          <w:trHeight w:val="399"/>
          <w:jc w:val="center"/>
        </w:trPr>
        <w:tc>
          <w:tcPr>
            <w:tcW w:w="11640" w:type="dxa"/>
            <w:gridSpan w:val="11"/>
            <w:tcBorders>
              <w:top w:val="nil"/>
              <w:left w:val="nil"/>
              <w:bottom w:val="nil"/>
              <w:right w:val="nil"/>
            </w:tcBorders>
            <w:shd w:val="clear" w:color="auto" w:fill="auto"/>
            <w:vAlign w:val="center"/>
            <w:hideMark/>
          </w:tcPr>
          <w:p w14:paraId="6CED05C0" w14:textId="77777777" w:rsidR="00CA26C0" w:rsidRPr="00EE3251" w:rsidRDefault="00CA26C0" w:rsidP="00B122F6">
            <w:pPr>
              <w:widowControl/>
              <w:adjustRightInd/>
              <w:spacing w:line="240" w:lineRule="auto"/>
              <w:textAlignment w:val="auto"/>
            </w:pPr>
            <w:r w:rsidRPr="00EE3251">
              <w:t>2.6</w:t>
            </w:r>
            <w:r w:rsidRPr="00EE3251">
              <w:t>國內差旅費</w:t>
            </w:r>
          </w:p>
        </w:tc>
      </w:tr>
      <w:tr w:rsidR="00CA26C0" w:rsidRPr="00EE3251" w14:paraId="63FFA907" w14:textId="77777777" w:rsidTr="00B122F6">
        <w:trPr>
          <w:trHeight w:val="399"/>
          <w:jc w:val="center"/>
        </w:trPr>
        <w:tc>
          <w:tcPr>
            <w:tcW w:w="11640" w:type="dxa"/>
            <w:gridSpan w:val="11"/>
            <w:tcBorders>
              <w:top w:val="nil"/>
              <w:left w:val="nil"/>
              <w:bottom w:val="nil"/>
              <w:right w:val="nil"/>
            </w:tcBorders>
            <w:shd w:val="clear" w:color="auto" w:fill="auto"/>
            <w:vAlign w:val="center"/>
            <w:hideMark/>
          </w:tcPr>
          <w:p w14:paraId="666C4E2B" w14:textId="77777777" w:rsidR="00CA26C0" w:rsidRPr="00EE3251" w:rsidRDefault="00CA26C0" w:rsidP="00B122F6">
            <w:pPr>
              <w:widowControl/>
              <w:adjustRightInd/>
              <w:spacing w:line="240" w:lineRule="auto"/>
              <w:jc w:val="right"/>
              <w:textAlignment w:val="auto"/>
            </w:pPr>
            <w:r w:rsidRPr="00EE3251">
              <w:t>單位：千元</w:t>
            </w:r>
          </w:p>
        </w:tc>
      </w:tr>
      <w:tr w:rsidR="00CA26C0" w:rsidRPr="00EE3251" w14:paraId="1C777C5F" w14:textId="77777777" w:rsidTr="00B122F6">
        <w:trPr>
          <w:trHeight w:val="378"/>
          <w:jc w:val="center"/>
        </w:trPr>
        <w:tc>
          <w:tcPr>
            <w:tcW w:w="185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6204507A" w14:textId="77777777" w:rsidR="00CA26C0" w:rsidRPr="00CA4944" w:rsidRDefault="00CA26C0" w:rsidP="00B122F6">
            <w:pPr>
              <w:widowControl/>
              <w:adjustRightInd/>
              <w:spacing w:line="240" w:lineRule="auto"/>
              <w:jc w:val="center"/>
              <w:textAlignment w:val="auto"/>
              <w:rPr>
                <w:color w:val="FF0000"/>
              </w:rPr>
            </w:pPr>
            <w:r w:rsidRPr="00CA4944">
              <w:rPr>
                <w:rFonts w:hint="eastAsia"/>
                <w:color w:val="FF0000"/>
              </w:rPr>
              <w:t>出差事由</w:t>
            </w:r>
          </w:p>
        </w:tc>
        <w:tc>
          <w:tcPr>
            <w:tcW w:w="709"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5A90377A" w14:textId="77777777" w:rsidR="00CA26C0" w:rsidRPr="00CA4944" w:rsidRDefault="00CA26C0" w:rsidP="00B122F6">
            <w:pPr>
              <w:widowControl/>
              <w:adjustRightInd/>
              <w:spacing w:line="240" w:lineRule="auto"/>
              <w:jc w:val="center"/>
              <w:textAlignment w:val="auto"/>
              <w:rPr>
                <w:color w:val="FF0000"/>
              </w:rPr>
            </w:pPr>
            <w:r w:rsidRPr="00CA4944">
              <w:rPr>
                <w:rFonts w:hint="eastAsia"/>
                <w:color w:val="FF0000"/>
              </w:rPr>
              <w:t>地區</w:t>
            </w:r>
          </w:p>
        </w:tc>
        <w:tc>
          <w:tcPr>
            <w:tcW w:w="673"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69AD3762" w14:textId="77777777" w:rsidR="00CA26C0" w:rsidRPr="00CA4944" w:rsidRDefault="00CA26C0" w:rsidP="00B122F6">
            <w:pPr>
              <w:widowControl/>
              <w:adjustRightInd/>
              <w:spacing w:line="240" w:lineRule="auto"/>
              <w:jc w:val="center"/>
              <w:textAlignment w:val="auto"/>
              <w:rPr>
                <w:color w:val="FF0000"/>
              </w:rPr>
            </w:pPr>
            <w:r w:rsidRPr="00CA4944">
              <w:rPr>
                <w:rFonts w:hint="eastAsia"/>
                <w:color w:val="FF0000"/>
              </w:rPr>
              <w:t>天數</w:t>
            </w:r>
          </w:p>
        </w:tc>
        <w:tc>
          <w:tcPr>
            <w:tcW w:w="4160" w:type="dxa"/>
            <w:gridSpan w:val="4"/>
            <w:tcBorders>
              <w:top w:val="single" w:sz="8" w:space="0" w:color="auto"/>
              <w:left w:val="nil"/>
              <w:bottom w:val="single" w:sz="4" w:space="0" w:color="auto"/>
              <w:right w:val="single" w:sz="4" w:space="0" w:color="auto"/>
            </w:tcBorders>
            <w:shd w:val="clear" w:color="auto" w:fill="auto"/>
            <w:vAlign w:val="center"/>
            <w:hideMark/>
          </w:tcPr>
          <w:p w14:paraId="3532924E" w14:textId="77777777" w:rsidR="00CA26C0" w:rsidRPr="00CA4944" w:rsidRDefault="00CA26C0" w:rsidP="00B122F6">
            <w:pPr>
              <w:widowControl/>
              <w:adjustRightInd/>
              <w:spacing w:line="240" w:lineRule="auto"/>
              <w:jc w:val="center"/>
              <w:textAlignment w:val="auto"/>
              <w:rPr>
                <w:color w:val="FF0000"/>
              </w:rPr>
            </w:pPr>
            <w:r w:rsidRPr="00CA4944">
              <w:rPr>
                <w:rFonts w:hint="eastAsia"/>
                <w:color w:val="FF0000"/>
              </w:rPr>
              <w:t>人次</w:t>
            </w:r>
          </w:p>
        </w:tc>
        <w:tc>
          <w:tcPr>
            <w:tcW w:w="4240" w:type="dxa"/>
            <w:gridSpan w:val="4"/>
            <w:tcBorders>
              <w:top w:val="single" w:sz="8" w:space="0" w:color="auto"/>
              <w:left w:val="nil"/>
              <w:bottom w:val="single" w:sz="4" w:space="0" w:color="auto"/>
              <w:right w:val="single" w:sz="8" w:space="0" w:color="000000"/>
            </w:tcBorders>
            <w:shd w:val="clear" w:color="auto" w:fill="auto"/>
            <w:vAlign w:val="center"/>
            <w:hideMark/>
          </w:tcPr>
          <w:p w14:paraId="70237CCB" w14:textId="77777777" w:rsidR="00CA26C0" w:rsidRPr="00CA4944" w:rsidRDefault="00CA26C0" w:rsidP="00B122F6">
            <w:pPr>
              <w:widowControl/>
              <w:adjustRightInd/>
              <w:spacing w:line="240" w:lineRule="auto"/>
              <w:jc w:val="center"/>
              <w:textAlignment w:val="auto"/>
              <w:rPr>
                <w:color w:val="FF0000"/>
              </w:rPr>
            </w:pPr>
            <w:r w:rsidRPr="00CA4944">
              <w:rPr>
                <w:rFonts w:hint="eastAsia"/>
                <w:color w:val="FF0000"/>
              </w:rPr>
              <w:t>金額</w:t>
            </w:r>
          </w:p>
        </w:tc>
      </w:tr>
      <w:tr w:rsidR="00CA26C0" w:rsidRPr="00EE3251" w14:paraId="5C69BC1C" w14:textId="77777777" w:rsidTr="00B122F6">
        <w:trPr>
          <w:trHeight w:val="399"/>
          <w:jc w:val="center"/>
        </w:trPr>
        <w:tc>
          <w:tcPr>
            <w:tcW w:w="1858" w:type="dxa"/>
            <w:vMerge/>
            <w:tcBorders>
              <w:top w:val="single" w:sz="8" w:space="0" w:color="auto"/>
              <w:left w:val="single" w:sz="8" w:space="0" w:color="auto"/>
              <w:bottom w:val="single" w:sz="4" w:space="0" w:color="auto"/>
              <w:right w:val="single" w:sz="4" w:space="0" w:color="auto"/>
            </w:tcBorders>
            <w:vAlign w:val="center"/>
            <w:hideMark/>
          </w:tcPr>
          <w:p w14:paraId="2EEB0F78" w14:textId="77777777" w:rsidR="00CA26C0" w:rsidRPr="00CA4944" w:rsidRDefault="00CA26C0" w:rsidP="00B122F6">
            <w:pPr>
              <w:widowControl/>
              <w:adjustRightInd/>
              <w:spacing w:line="240" w:lineRule="auto"/>
              <w:textAlignment w:val="auto"/>
              <w:rPr>
                <w:color w:val="FF0000"/>
              </w:rPr>
            </w:pPr>
          </w:p>
        </w:tc>
        <w:tc>
          <w:tcPr>
            <w:tcW w:w="709" w:type="dxa"/>
            <w:vMerge/>
            <w:tcBorders>
              <w:top w:val="single" w:sz="8" w:space="0" w:color="auto"/>
              <w:left w:val="single" w:sz="4" w:space="0" w:color="auto"/>
              <w:bottom w:val="single" w:sz="4" w:space="0" w:color="auto"/>
              <w:right w:val="single" w:sz="4" w:space="0" w:color="auto"/>
            </w:tcBorders>
            <w:vAlign w:val="center"/>
            <w:hideMark/>
          </w:tcPr>
          <w:p w14:paraId="0ABD48F6" w14:textId="77777777" w:rsidR="00CA26C0" w:rsidRPr="00CA4944" w:rsidRDefault="00CA26C0" w:rsidP="00B122F6">
            <w:pPr>
              <w:widowControl/>
              <w:adjustRightInd/>
              <w:spacing w:line="240" w:lineRule="auto"/>
              <w:jc w:val="center"/>
              <w:textAlignment w:val="auto"/>
              <w:rPr>
                <w:color w:val="FF0000"/>
              </w:rPr>
            </w:pPr>
          </w:p>
        </w:tc>
        <w:tc>
          <w:tcPr>
            <w:tcW w:w="673" w:type="dxa"/>
            <w:vMerge/>
            <w:tcBorders>
              <w:top w:val="single" w:sz="8" w:space="0" w:color="auto"/>
              <w:left w:val="single" w:sz="4" w:space="0" w:color="auto"/>
              <w:bottom w:val="single" w:sz="4" w:space="0" w:color="auto"/>
              <w:right w:val="single" w:sz="4" w:space="0" w:color="auto"/>
            </w:tcBorders>
            <w:vAlign w:val="center"/>
            <w:hideMark/>
          </w:tcPr>
          <w:p w14:paraId="1AA4BB18" w14:textId="77777777" w:rsidR="00CA26C0" w:rsidRPr="00CA4944" w:rsidRDefault="00CA26C0" w:rsidP="00B122F6">
            <w:pPr>
              <w:widowControl/>
              <w:adjustRightInd/>
              <w:spacing w:line="240" w:lineRule="auto"/>
              <w:jc w:val="center"/>
              <w:textAlignment w:val="auto"/>
              <w:rPr>
                <w:color w:val="FF0000"/>
              </w:rPr>
            </w:pPr>
          </w:p>
        </w:tc>
        <w:tc>
          <w:tcPr>
            <w:tcW w:w="1040" w:type="dxa"/>
            <w:tcBorders>
              <w:top w:val="nil"/>
              <w:left w:val="nil"/>
              <w:bottom w:val="single" w:sz="4" w:space="0" w:color="auto"/>
              <w:right w:val="single" w:sz="4" w:space="0" w:color="auto"/>
            </w:tcBorders>
            <w:shd w:val="clear" w:color="auto" w:fill="auto"/>
            <w:noWrap/>
            <w:vAlign w:val="center"/>
            <w:hideMark/>
          </w:tcPr>
          <w:p w14:paraId="3CAA4443" w14:textId="77777777" w:rsidR="00CA26C0" w:rsidRPr="00CA4944" w:rsidRDefault="00CA26C0" w:rsidP="00B122F6">
            <w:pPr>
              <w:widowControl/>
              <w:adjustRightInd/>
              <w:spacing w:line="240" w:lineRule="auto"/>
              <w:jc w:val="center"/>
              <w:rPr>
                <w:color w:val="FF0000"/>
              </w:rPr>
            </w:pPr>
            <w:r w:rsidRPr="00CA4944">
              <w:rPr>
                <w:color w:val="FF0000"/>
              </w:rPr>
              <w:t>108</w:t>
            </w:r>
            <w:r w:rsidRPr="00CA4944">
              <w:rPr>
                <w:rFonts w:hint="eastAsia"/>
                <w:color w:val="FF0000"/>
              </w:rPr>
              <w:t>年度</w:t>
            </w:r>
          </w:p>
        </w:tc>
        <w:tc>
          <w:tcPr>
            <w:tcW w:w="1040" w:type="dxa"/>
            <w:tcBorders>
              <w:top w:val="nil"/>
              <w:left w:val="nil"/>
              <w:bottom w:val="single" w:sz="4" w:space="0" w:color="auto"/>
              <w:right w:val="single" w:sz="4" w:space="0" w:color="auto"/>
            </w:tcBorders>
            <w:shd w:val="clear" w:color="auto" w:fill="auto"/>
            <w:noWrap/>
            <w:vAlign w:val="center"/>
            <w:hideMark/>
          </w:tcPr>
          <w:p w14:paraId="6B098F2F" w14:textId="77777777" w:rsidR="00CA26C0" w:rsidRPr="00CA4944" w:rsidRDefault="00CA26C0" w:rsidP="00B122F6">
            <w:pPr>
              <w:widowControl/>
              <w:adjustRightInd/>
              <w:spacing w:line="240" w:lineRule="auto"/>
              <w:jc w:val="center"/>
              <w:rPr>
                <w:color w:val="FF0000"/>
              </w:rPr>
            </w:pPr>
            <w:r w:rsidRPr="00CA4944">
              <w:rPr>
                <w:color w:val="FF0000"/>
              </w:rPr>
              <w:t>109</w:t>
            </w:r>
            <w:r w:rsidRPr="00CA4944">
              <w:rPr>
                <w:rFonts w:hint="eastAsia"/>
                <w:color w:val="FF0000"/>
              </w:rPr>
              <w:t>年度</w:t>
            </w:r>
          </w:p>
        </w:tc>
        <w:tc>
          <w:tcPr>
            <w:tcW w:w="1040" w:type="dxa"/>
            <w:tcBorders>
              <w:top w:val="nil"/>
              <w:left w:val="nil"/>
              <w:bottom w:val="single" w:sz="4" w:space="0" w:color="auto"/>
              <w:right w:val="single" w:sz="4" w:space="0" w:color="auto"/>
            </w:tcBorders>
            <w:shd w:val="clear" w:color="auto" w:fill="auto"/>
            <w:noWrap/>
            <w:vAlign w:val="center"/>
            <w:hideMark/>
          </w:tcPr>
          <w:p w14:paraId="68C6FDE6" w14:textId="77777777" w:rsidR="00CA26C0" w:rsidRPr="00CA4944" w:rsidRDefault="00CA26C0" w:rsidP="00B122F6">
            <w:pPr>
              <w:widowControl/>
              <w:adjustRightInd/>
              <w:spacing w:line="240" w:lineRule="auto"/>
              <w:jc w:val="center"/>
              <w:rPr>
                <w:color w:val="FF0000"/>
              </w:rPr>
            </w:pPr>
            <w:r w:rsidRPr="00CA4944">
              <w:rPr>
                <w:color w:val="FF0000"/>
              </w:rPr>
              <w:t>110</w:t>
            </w:r>
            <w:r w:rsidRPr="00CA4944">
              <w:rPr>
                <w:rFonts w:hint="eastAsia"/>
                <w:color w:val="FF0000"/>
              </w:rPr>
              <w:t>年度</w:t>
            </w:r>
          </w:p>
        </w:tc>
        <w:tc>
          <w:tcPr>
            <w:tcW w:w="1040" w:type="dxa"/>
            <w:tcBorders>
              <w:top w:val="nil"/>
              <w:left w:val="nil"/>
              <w:bottom w:val="single" w:sz="4" w:space="0" w:color="auto"/>
              <w:right w:val="single" w:sz="4" w:space="0" w:color="auto"/>
            </w:tcBorders>
            <w:shd w:val="clear" w:color="auto" w:fill="auto"/>
            <w:noWrap/>
            <w:vAlign w:val="center"/>
            <w:hideMark/>
          </w:tcPr>
          <w:p w14:paraId="35075C43" w14:textId="77777777" w:rsidR="00CA26C0" w:rsidRPr="00CA4944" w:rsidRDefault="00CA26C0" w:rsidP="00B122F6">
            <w:pPr>
              <w:widowControl/>
              <w:adjustRightInd/>
              <w:spacing w:line="240" w:lineRule="auto"/>
              <w:jc w:val="center"/>
              <w:textAlignment w:val="auto"/>
              <w:rPr>
                <w:color w:val="FF0000"/>
              </w:rPr>
            </w:pPr>
            <w:r w:rsidRPr="00CA4944">
              <w:rPr>
                <w:rFonts w:hint="eastAsia"/>
                <w:color w:val="FF0000"/>
              </w:rPr>
              <w:t>合計</w:t>
            </w:r>
          </w:p>
        </w:tc>
        <w:tc>
          <w:tcPr>
            <w:tcW w:w="1059" w:type="dxa"/>
            <w:tcBorders>
              <w:top w:val="nil"/>
              <w:left w:val="nil"/>
              <w:bottom w:val="single" w:sz="4" w:space="0" w:color="auto"/>
              <w:right w:val="single" w:sz="4" w:space="0" w:color="auto"/>
            </w:tcBorders>
            <w:shd w:val="clear" w:color="auto" w:fill="auto"/>
            <w:noWrap/>
            <w:vAlign w:val="center"/>
            <w:hideMark/>
          </w:tcPr>
          <w:p w14:paraId="766B4BE8" w14:textId="77777777" w:rsidR="00CA26C0" w:rsidRPr="00CA4944" w:rsidRDefault="00CA26C0" w:rsidP="00B122F6">
            <w:pPr>
              <w:widowControl/>
              <w:adjustRightInd/>
              <w:spacing w:line="240" w:lineRule="auto"/>
              <w:jc w:val="center"/>
              <w:rPr>
                <w:color w:val="FF0000"/>
              </w:rPr>
            </w:pPr>
            <w:r w:rsidRPr="00CA4944">
              <w:rPr>
                <w:color w:val="FF0000"/>
              </w:rPr>
              <w:t>108</w:t>
            </w:r>
            <w:r w:rsidRPr="00CA4944">
              <w:rPr>
                <w:rFonts w:hint="eastAsia"/>
                <w:color w:val="FF0000"/>
              </w:rPr>
              <w:t>年度</w:t>
            </w:r>
          </w:p>
        </w:tc>
        <w:tc>
          <w:tcPr>
            <w:tcW w:w="1060" w:type="dxa"/>
            <w:tcBorders>
              <w:top w:val="nil"/>
              <w:left w:val="nil"/>
              <w:bottom w:val="single" w:sz="4" w:space="0" w:color="auto"/>
              <w:right w:val="single" w:sz="4" w:space="0" w:color="auto"/>
            </w:tcBorders>
            <w:shd w:val="clear" w:color="auto" w:fill="auto"/>
            <w:noWrap/>
            <w:vAlign w:val="center"/>
            <w:hideMark/>
          </w:tcPr>
          <w:p w14:paraId="0D4BEDC2" w14:textId="77777777" w:rsidR="00CA26C0" w:rsidRPr="00CA4944" w:rsidRDefault="00CA26C0" w:rsidP="00B122F6">
            <w:pPr>
              <w:widowControl/>
              <w:adjustRightInd/>
              <w:spacing w:line="240" w:lineRule="auto"/>
              <w:jc w:val="center"/>
              <w:rPr>
                <w:color w:val="FF0000"/>
              </w:rPr>
            </w:pPr>
            <w:r w:rsidRPr="00CA4944">
              <w:rPr>
                <w:color w:val="FF0000"/>
              </w:rPr>
              <w:t>109</w:t>
            </w:r>
            <w:r w:rsidRPr="00CA4944">
              <w:rPr>
                <w:rFonts w:hint="eastAsia"/>
                <w:color w:val="FF0000"/>
              </w:rPr>
              <w:t>年度</w:t>
            </w:r>
          </w:p>
        </w:tc>
        <w:tc>
          <w:tcPr>
            <w:tcW w:w="1060" w:type="dxa"/>
            <w:tcBorders>
              <w:top w:val="nil"/>
              <w:left w:val="nil"/>
              <w:bottom w:val="single" w:sz="4" w:space="0" w:color="auto"/>
              <w:right w:val="single" w:sz="4" w:space="0" w:color="auto"/>
            </w:tcBorders>
            <w:shd w:val="clear" w:color="auto" w:fill="auto"/>
            <w:noWrap/>
            <w:vAlign w:val="center"/>
            <w:hideMark/>
          </w:tcPr>
          <w:p w14:paraId="34ECE34D" w14:textId="77777777" w:rsidR="00CA26C0" w:rsidRPr="00CA4944" w:rsidRDefault="00CA26C0" w:rsidP="00B122F6">
            <w:pPr>
              <w:widowControl/>
              <w:adjustRightInd/>
              <w:spacing w:line="240" w:lineRule="auto"/>
              <w:jc w:val="center"/>
              <w:rPr>
                <w:color w:val="FF0000"/>
              </w:rPr>
            </w:pPr>
            <w:r w:rsidRPr="00CA4944">
              <w:rPr>
                <w:color w:val="FF0000"/>
              </w:rPr>
              <w:t>110</w:t>
            </w:r>
            <w:r w:rsidRPr="00CA4944">
              <w:rPr>
                <w:rFonts w:hint="eastAsia"/>
                <w:color w:val="FF0000"/>
              </w:rPr>
              <w:t>年度</w:t>
            </w:r>
          </w:p>
        </w:tc>
        <w:tc>
          <w:tcPr>
            <w:tcW w:w="1061" w:type="dxa"/>
            <w:tcBorders>
              <w:top w:val="nil"/>
              <w:left w:val="nil"/>
              <w:bottom w:val="single" w:sz="4" w:space="0" w:color="auto"/>
              <w:right w:val="single" w:sz="8" w:space="0" w:color="auto"/>
            </w:tcBorders>
            <w:shd w:val="clear" w:color="auto" w:fill="auto"/>
            <w:noWrap/>
            <w:vAlign w:val="center"/>
            <w:hideMark/>
          </w:tcPr>
          <w:p w14:paraId="7ED8C0CF" w14:textId="77777777" w:rsidR="00CA26C0" w:rsidRPr="00CA4944" w:rsidRDefault="00CA26C0" w:rsidP="00B122F6">
            <w:pPr>
              <w:widowControl/>
              <w:adjustRightInd/>
              <w:spacing w:line="240" w:lineRule="auto"/>
              <w:jc w:val="center"/>
              <w:textAlignment w:val="auto"/>
              <w:rPr>
                <w:color w:val="FF0000"/>
              </w:rPr>
            </w:pPr>
            <w:r w:rsidRPr="00CA4944">
              <w:rPr>
                <w:rFonts w:hint="eastAsia"/>
                <w:color w:val="FF0000"/>
              </w:rPr>
              <w:t>合計</w:t>
            </w:r>
          </w:p>
        </w:tc>
      </w:tr>
      <w:tr w:rsidR="00CA26C0" w:rsidRPr="00EE3251" w14:paraId="31DB36D4" w14:textId="77777777" w:rsidTr="00B122F6">
        <w:trPr>
          <w:trHeight w:val="399"/>
          <w:jc w:val="center"/>
        </w:trPr>
        <w:tc>
          <w:tcPr>
            <w:tcW w:w="1858" w:type="dxa"/>
            <w:tcBorders>
              <w:top w:val="nil"/>
              <w:left w:val="single" w:sz="8" w:space="0" w:color="auto"/>
              <w:bottom w:val="single" w:sz="4" w:space="0" w:color="auto"/>
              <w:right w:val="single" w:sz="4" w:space="0" w:color="auto"/>
            </w:tcBorders>
            <w:shd w:val="clear" w:color="auto" w:fill="auto"/>
          </w:tcPr>
          <w:p w14:paraId="5F626233" w14:textId="77777777" w:rsidR="00CA26C0" w:rsidRPr="00CA4944" w:rsidRDefault="00CA26C0" w:rsidP="00B122F6">
            <w:pPr>
              <w:rPr>
                <w:color w:val="FF0000"/>
              </w:rPr>
            </w:pPr>
            <w:r w:rsidRPr="00CA4944">
              <w:rPr>
                <w:rFonts w:hint="eastAsia"/>
                <w:color w:val="FF0000"/>
              </w:rPr>
              <w:t>技術研發會議</w:t>
            </w:r>
          </w:p>
        </w:tc>
        <w:tc>
          <w:tcPr>
            <w:tcW w:w="709" w:type="dxa"/>
            <w:tcBorders>
              <w:top w:val="nil"/>
              <w:left w:val="nil"/>
              <w:bottom w:val="single" w:sz="4" w:space="0" w:color="auto"/>
              <w:right w:val="single" w:sz="4" w:space="0" w:color="auto"/>
            </w:tcBorders>
            <w:shd w:val="clear" w:color="auto" w:fill="auto"/>
          </w:tcPr>
          <w:p w14:paraId="5C5E2B2C" w14:textId="77777777" w:rsidR="00CA26C0" w:rsidRPr="00CA4944" w:rsidRDefault="00CA26C0" w:rsidP="00B122F6">
            <w:pPr>
              <w:jc w:val="center"/>
              <w:rPr>
                <w:color w:val="FF0000"/>
              </w:rPr>
            </w:pPr>
            <w:r w:rsidRPr="00CA4944">
              <w:rPr>
                <w:rFonts w:hint="eastAsia"/>
                <w:color w:val="FF0000"/>
              </w:rPr>
              <w:t>台灣</w:t>
            </w:r>
          </w:p>
        </w:tc>
        <w:tc>
          <w:tcPr>
            <w:tcW w:w="673" w:type="dxa"/>
            <w:tcBorders>
              <w:top w:val="nil"/>
              <w:left w:val="nil"/>
              <w:bottom w:val="single" w:sz="4" w:space="0" w:color="auto"/>
              <w:right w:val="single" w:sz="4" w:space="0" w:color="auto"/>
            </w:tcBorders>
            <w:shd w:val="clear" w:color="auto" w:fill="auto"/>
          </w:tcPr>
          <w:p w14:paraId="23AB1F5D" w14:textId="77777777" w:rsidR="00CA26C0" w:rsidRPr="00CA4944" w:rsidRDefault="00CA26C0" w:rsidP="00B122F6">
            <w:pPr>
              <w:jc w:val="center"/>
              <w:rPr>
                <w:color w:val="FF0000"/>
              </w:rPr>
            </w:pPr>
            <w:r w:rsidRPr="00CA4944">
              <w:rPr>
                <w:color w:val="FF0000"/>
              </w:rPr>
              <w:t>10</w:t>
            </w:r>
          </w:p>
        </w:tc>
        <w:tc>
          <w:tcPr>
            <w:tcW w:w="1040" w:type="dxa"/>
            <w:tcBorders>
              <w:top w:val="nil"/>
              <w:left w:val="nil"/>
              <w:bottom w:val="single" w:sz="4" w:space="0" w:color="auto"/>
              <w:right w:val="single" w:sz="4" w:space="0" w:color="auto"/>
            </w:tcBorders>
            <w:shd w:val="clear" w:color="auto" w:fill="auto"/>
          </w:tcPr>
          <w:p w14:paraId="76DEE73B" w14:textId="77777777" w:rsidR="00CA26C0" w:rsidRPr="00CA4944" w:rsidRDefault="00CA26C0" w:rsidP="00B122F6">
            <w:pPr>
              <w:jc w:val="right"/>
              <w:rPr>
                <w:color w:val="FF0000"/>
              </w:rPr>
            </w:pPr>
          </w:p>
        </w:tc>
        <w:tc>
          <w:tcPr>
            <w:tcW w:w="1040" w:type="dxa"/>
            <w:tcBorders>
              <w:top w:val="nil"/>
              <w:left w:val="nil"/>
              <w:bottom w:val="single" w:sz="4" w:space="0" w:color="auto"/>
              <w:right w:val="single" w:sz="4" w:space="0" w:color="auto"/>
            </w:tcBorders>
            <w:shd w:val="clear" w:color="auto" w:fill="auto"/>
          </w:tcPr>
          <w:p w14:paraId="6059C854" w14:textId="77777777" w:rsidR="00CA26C0" w:rsidRPr="00CA4944" w:rsidRDefault="00CA26C0" w:rsidP="00B122F6">
            <w:pPr>
              <w:jc w:val="right"/>
              <w:rPr>
                <w:color w:val="FF0000"/>
              </w:rPr>
            </w:pPr>
            <w:r w:rsidRPr="00CA4944">
              <w:rPr>
                <w:color w:val="FF0000"/>
              </w:rPr>
              <w:t xml:space="preserve">24 </w:t>
            </w:r>
          </w:p>
        </w:tc>
        <w:tc>
          <w:tcPr>
            <w:tcW w:w="1040" w:type="dxa"/>
            <w:tcBorders>
              <w:top w:val="nil"/>
              <w:left w:val="nil"/>
              <w:bottom w:val="single" w:sz="4" w:space="0" w:color="auto"/>
              <w:right w:val="single" w:sz="4" w:space="0" w:color="auto"/>
            </w:tcBorders>
            <w:shd w:val="clear" w:color="auto" w:fill="auto"/>
          </w:tcPr>
          <w:p w14:paraId="6F672F21" w14:textId="77777777" w:rsidR="00CA26C0" w:rsidRPr="00CA4944" w:rsidRDefault="00CA26C0" w:rsidP="00B122F6">
            <w:pPr>
              <w:jc w:val="right"/>
              <w:rPr>
                <w:color w:val="FF0000"/>
              </w:rPr>
            </w:pPr>
            <w:r w:rsidRPr="00CA4944">
              <w:rPr>
                <w:color w:val="FF0000"/>
              </w:rPr>
              <w:t xml:space="preserve">11 </w:t>
            </w:r>
          </w:p>
        </w:tc>
        <w:tc>
          <w:tcPr>
            <w:tcW w:w="1040" w:type="dxa"/>
            <w:tcBorders>
              <w:top w:val="nil"/>
              <w:left w:val="nil"/>
              <w:bottom w:val="single" w:sz="4" w:space="0" w:color="auto"/>
              <w:right w:val="single" w:sz="4" w:space="0" w:color="auto"/>
            </w:tcBorders>
            <w:shd w:val="clear" w:color="auto" w:fill="auto"/>
          </w:tcPr>
          <w:p w14:paraId="6488056A" w14:textId="77777777" w:rsidR="00CA26C0" w:rsidRPr="00CA4944" w:rsidRDefault="00CA26C0" w:rsidP="00B122F6">
            <w:pPr>
              <w:jc w:val="right"/>
              <w:rPr>
                <w:color w:val="FF0000"/>
              </w:rPr>
            </w:pPr>
            <w:r w:rsidRPr="00CA4944">
              <w:rPr>
                <w:color w:val="FF0000"/>
              </w:rPr>
              <w:t xml:space="preserve">35 </w:t>
            </w:r>
          </w:p>
        </w:tc>
        <w:tc>
          <w:tcPr>
            <w:tcW w:w="1059" w:type="dxa"/>
            <w:tcBorders>
              <w:top w:val="nil"/>
              <w:left w:val="nil"/>
              <w:bottom w:val="single" w:sz="4" w:space="0" w:color="auto"/>
              <w:right w:val="single" w:sz="4" w:space="0" w:color="auto"/>
            </w:tcBorders>
            <w:shd w:val="clear" w:color="auto" w:fill="auto"/>
          </w:tcPr>
          <w:p w14:paraId="51449A3C" w14:textId="77777777" w:rsidR="00CA26C0" w:rsidRPr="00CA4944" w:rsidRDefault="00CA26C0" w:rsidP="00B122F6">
            <w:pPr>
              <w:jc w:val="right"/>
              <w:rPr>
                <w:color w:val="FF0000"/>
              </w:rPr>
            </w:pPr>
          </w:p>
        </w:tc>
        <w:tc>
          <w:tcPr>
            <w:tcW w:w="1060" w:type="dxa"/>
            <w:tcBorders>
              <w:top w:val="nil"/>
              <w:left w:val="nil"/>
              <w:bottom w:val="single" w:sz="4" w:space="0" w:color="auto"/>
              <w:right w:val="single" w:sz="4" w:space="0" w:color="auto"/>
            </w:tcBorders>
            <w:shd w:val="clear" w:color="auto" w:fill="auto"/>
          </w:tcPr>
          <w:p w14:paraId="4FDDCAC2" w14:textId="77777777" w:rsidR="00CA26C0" w:rsidRPr="00CA4944" w:rsidRDefault="00CA26C0" w:rsidP="00B122F6">
            <w:pPr>
              <w:jc w:val="right"/>
              <w:rPr>
                <w:color w:val="FF0000"/>
              </w:rPr>
            </w:pPr>
            <w:r w:rsidRPr="00CA4944">
              <w:rPr>
                <w:color w:val="FF0000"/>
              </w:rPr>
              <w:t xml:space="preserve">36 </w:t>
            </w:r>
          </w:p>
        </w:tc>
        <w:tc>
          <w:tcPr>
            <w:tcW w:w="1060" w:type="dxa"/>
            <w:tcBorders>
              <w:top w:val="nil"/>
              <w:left w:val="nil"/>
              <w:bottom w:val="single" w:sz="4" w:space="0" w:color="auto"/>
              <w:right w:val="single" w:sz="4" w:space="0" w:color="auto"/>
            </w:tcBorders>
            <w:shd w:val="clear" w:color="auto" w:fill="auto"/>
          </w:tcPr>
          <w:p w14:paraId="0AB861F3" w14:textId="77777777" w:rsidR="00CA26C0" w:rsidRPr="00CA4944" w:rsidRDefault="00CA26C0" w:rsidP="00B122F6">
            <w:pPr>
              <w:jc w:val="right"/>
              <w:rPr>
                <w:color w:val="FF0000"/>
              </w:rPr>
            </w:pPr>
            <w:r w:rsidRPr="00CA4944">
              <w:rPr>
                <w:color w:val="FF0000"/>
              </w:rPr>
              <w:t xml:space="preserve">17 </w:t>
            </w:r>
          </w:p>
        </w:tc>
        <w:tc>
          <w:tcPr>
            <w:tcW w:w="1061" w:type="dxa"/>
            <w:tcBorders>
              <w:top w:val="nil"/>
              <w:left w:val="nil"/>
              <w:bottom w:val="single" w:sz="4" w:space="0" w:color="auto"/>
              <w:right w:val="single" w:sz="8" w:space="0" w:color="auto"/>
            </w:tcBorders>
            <w:shd w:val="clear" w:color="auto" w:fill="auto"/>
          </w:tcPr>
          <w:p w14:paraId="5E926936" w14:textId="77777777" w:rsidR="00CA26C0" w:rsidRPr="00CA4944" w:rsidRDefault="00CA26C0" w:rsidP="00B122F6">
            <w:pPr>
              <w:jc w:val="right"/>
              <w:rPr>
                <w:color w:val="FF0000"/>
              </w:rPr>
            </w:pPr>
            <w:r w:rsidRPr="00CA4944">
              <w:rPr>
                <w:color w:val="FF0000"/>
              </w:rPr>
              <w:t xml:space="preserve">53 </w:t>
            </w:r>
          </w:p>
        </w:tc>
      </w:tr>
      <w:tr w:rsidR="00CA26C0" w:rsidRPr="00EE3251" w14:paraId="5940C9FE" w14:textId="77777777" w:rsidTr="00B122F6">
        <w:trPr>
          <w:trHeight w:val="399"/>
          <w:jc w:val="center"/>
        </w:trPr>
        <w:tc>
          <w:tcPr>
            <w:tcW w:w="1858" w:type="dxa"/>
            <w:tcBorders>
              <w:top w:val="nil"/>
              <w:left w:val="single" w:sz="8" w:space="0" w:color="auto"/>
              <w:bottom w:val="single" w:sz="4" w:space="0" w:color="auto"/>
              <w:right w:val="single" w:sz="4" w:space="0" w:color="auto"/>
            </w:tcBorders>
            <w:shd w:val="clear" w:color="auto" w:fill="auto"/>
          </w:tcPr>
          <w:p w14:paraId="41D3204F" w14:textId="77777777" w:rsidR="00CA26C0" w:rsidRPr="00CA4944" w:rsidRDefault="00CA26C0" w:rsidP="00B122F6">
            <w:pPr>
              <w:rPr>
                <w:color w:val="FF0000"/>
              </w:rPr>
            </w:pPr>
            <w:r w:rsidRPr="00CA4944">
              <w:rPr>
                <w:rFonts w:hint="eastAsia"/>
                <w:color w:val="FF0000"/>
              </w:rPr>
              <w:t>赴合作單位差旅</w:t>
            </w:r>
          </w:p>
        </w:tc>
        <w:tc>
          <w:tcPr>
            <w:tcW w:w="709" w:type="dxa"/>
            <w:tcBorders>
              <w:top w:val="nil"/>
              <w:left w:val="nil"/>
              <w:bottom w:val="single" w:sz="4" w:space="0" w:color="auto"/>
              <w:right w:val="single" w:sz="4" w:space="0" w:color="auto"/>
            </w:tcBorders>
            <w:shd w:val="clear" w:color="auto" w:fill="auto"/>
          </w:tcPr>
          <w:p w14:paraId="5B8B4081" w14:textId="77777777" w:rsidR="00CA26C0" w:rsidRPr="00CA4944" w:rsidRDefault="00CA26C0" w:rsidP="00B122F6">
            <w:pPr>
              <w:jc w:val="center"/>
              <w:rPr>
                <w:color w:val="FF0000"/>
              </w:rPr>
            </w:pPr>
            <w:r w:rsidRPr="00CA4944">
              <w:rPr>
                <w:rFonts w:hint="eastAsia"/>
                <w:color w:val="FF0000"/>
              </w:rPr>
              <w:t>台灣</w:t>
            </w:r>
          </w:p>
        </w:tc>
        <w:tc>
          <w:tcPr>
            <w:tcW w:w="673" w:type="dxa"/>
            <w:tcBorders>
              <w:top w:val="nil"/>
              <w:left w:val="nil"/>
              <w:bottom w:val="single" w:sz="4" w:space="0" w:color="auto"/>
              <w:right w:val="single" w:sz="4" w:space="0" w:color="auto"/>
            </w:tcBorders>
            <w:shd w:val="clear" w:color="auto" w:fill="auto"/>
          </w:tcPr>
          <w:p w14:paraId="08366B7C" w14:textId="77777777" w:rsidR="00CA26C0" w:rsidRPr="00CA4944" w:rsidRDefault="00CA26C0" w:rsidP="00B122F6">
            <w:pPr>
              <w:jc w:val="center"/>
              <w:rPr>
                <w:color w:val="FF0000"/>
              </w:rPr>
            </w:pPr>
            <w:r w:rsidRPr="00CA4944">
              <w:rPr>
                <w:color w:val="FF0000"/>
              </w:rPr>
              <w:t>25</w:t>
            </w:r>
          </w:p>
        </w:tc>
        <w:tc>
          <w:tcPr>
            <w:tcW w:w="1040" w:type="dxa"/>
            <w:tcBorders>
              <w:top w:val="nil"/>
              <w:left w:val="nil"/>
              <w:bottom w:val="single" w:sz="4" w:space="0" w:color="auto"/>
              <w:right w:val="single" w:sz="4" w:space="0" w:color="auto"/>
            </w:tcBorders>
            <w:shd w:val="clear" w:color="auto" w:fill="auto"/>
          </w:tcPr>
          <w:p w14:paraId="2AC626A0" w14:textId="77777777" w:rsidR="00CA26C0" w:rsidRPr="00CA4944" w:rsidRDefault="00CA26C0" w:rsidP="00B122F6">
            <w:pPr>
              <w:jc w:val="right"/>
              <w:rPr>
                <w:color w:val="FF0000"/>
              </w:rPr>
            </w:pPr>
          </w:p>
        </w:tc>
        <w:tc>
          <w:tcPr>
            <w:tcW w:w="1040" w:type="dxa"/>
            <w:tcBorders>
              <w:top w:val="nil"/>
              <w:left w:val="nil"/>
              <w:bottom w:val="single" w:sz="4" w:space="0" w:color="auto"/>
              <w:right w:val="single" w:sz="4" w:space="0" w:color="auto"/>
            </w:tcBorders>
            <w:shd w:val="clear" w:color="auto" w:fill="auto"/>
          </w:tcPr>
          <w:p w14:paraId="0EC492E8" w14:textId="77777777" w:rsidR="00CA26C0" w:rsidRPr="00CA4944" w:rsidRDefault="00CA26C0" w:rsidP="00B122F6">
            <w:pPr>
              <w:jc w:val="right"/>
              <w:rPr>
                <w:color w:val="FF0000"/>
              </w:rPr>
            </w:pPr>
            <w:r w:rsidRPr="00CA4944">
              <w:rPr>
                <w:color w:val="FF0000"/>
              </w:rPr>
              <w:t xml:space="preserve">24 </w:t>
            </w:r>
          </w:p>
        </w:tc>
        <w:tc>
          <w:tcPr>
            <w:tcW w:w="1040" w:type="dxa"/>
            <w:tcBorders>
              <w:top w:val="nil"/>
              <w:left w:val="nil"/>
              <w:bottom w:val="single" w:sz="4" w:space="0" w:color="auto"/>
              <w:right w:val="single" w:sz="4" w:space="0" w:color="auto"/>
            </w:tcBorders>
            <w:shd w:val="clear" w:color="auto" w:fill="auto"/>
          </w:tcPr>
          <w:p w14:paraId="26448C66" w14:textId="77777777" w:rsidR="00CA26C0" w:rsidRPr="00CA4944" w:rsidRDefault="00CA26C0" w:rsidP="00B122F6">
            <w:pPr>
              <w:jc w:val="right"/>
              <w:rPr>
                <w:color w:val="FF0000"/>
              </w:rPr>
            </w:pPr>
            <w:r w:rsidRPr="00CA4944">
              <w:rPr>
                <w:color w:val="FF0000"/>
              </w:rPr>
              <w:t xml:space="preserve">8 </w:t>
            </w:r>
          </w:p>
        </w:tc>
        <w:tc>
          <w:tcPr>
            <w:tcW w:w="1040" w:type="dxa"/>
            <w:tcBorders>
              <w:top w:val="nil"/>
              <w:left w:val="nil"/>
              <w:bottom w:val="single" w:sz="4" w:space="0" w:color="auto"/>
              <w:right w:val="single" w:sz="4" w:space="0" w:color="auto"/>
            </w:tcBorders>
            <w:shd w:val="clear" w:color="auto" w:fill="auto"/>
          </w:tcPr>
          <w:p w14:paraId="2ECAEEC9" w14:textId="77777777" w:rsidR="00CA26C0" w:rsidRPr="00CA4944" w:rsidRDefault="00CA26C0" w:rsidP="00B122F6">
            <w:pPr>
              <w:jc w:val="right"/>
              <w:rPr>
                <w:color w:val="FF0000"/>
              </w:rPr>
            </w:pPr>
            <w:r w:rsidRPr="00CA4944">
              <w:rPr>
                <w:color w:val="FF0000"/>
              </w:rPr>
              <w:t xml:space="preserve">33 </w:t>
            </w:r>
          </w:p>
        </w:tc>
        <w:tc>
          <w:tcPr>
            <w:tcW w:w="1059" w:type="dxa"/>
            <w:tcBorders>
              <w:top w:val="nil"/>
              <w:left w:val="nil"/>
              <w:bottom w:val="single" w:sz="4" w:space="0" w:color="auto"/>
              <w:right w:val="single" w:sz="4" w:space="0" w:color="auto"/>
            </w:tcBorders>
            <w:shd w:val="clear" w:color="auto" w:fill="auto"/>
          </w:tcPr>
          <w:p w14:paraId="3A3764AB" w14:textId="77777777" w:rsidR="00CA26C0" w:rsidRPr="00CA4944" w:rsidRDefault="00CA26C0" w:rsidP="00B122F6">
            <w:pPr>
              <w:jc w:val="right"/>
              <w:rPr>
                <w:color w:val="FF0000"/>
              </w:rPr>
            </w:pPr>
          </w:p>
        </w:tc>
        <w:tc>
          <w:tcPr>
            <w:tcW w:w="1060" w:type="dxa"/>
            <w:tcBorders>
              <w:top w:val="nil"/>
              <w:left w:val="nil"/>
              <w:bottom w:val="single" w:sz="4" w:space="0" w:color="auto"/>
              <w:right w:val="single" w:sz="4" w:space="0" w:color="auto"/>
            </w:tcBorders>
            <w:shd w:val="clear" w:color="auto" w:fill="auto"/>
          </w:tcPr>
          <w:p w14:paraId="7A1DD12E" w14:textId="77777777" w:rsidR="00CA26C0" w:rsidRPr="00CA4944" w:rsidRDefault="00CA26C0" w:rsidP="00B122F6">
            <w:pPr>
              <w:jc w:val="right"/>
              <w:rPr>
                <w:color w:val="FF0000"/>
              </w:rPr>
            </w:pPr>
            <w:r w:rsidRPr="00CA4944">
              <w:rPr>
                <w:color w:val="FF0000"/>
              </w:rPr>
              <w:t xml:space="preserve">36 </w:t>
            </w:r>
          </w:p>
        </w:tc>
        <w:tc>
          <w:tcPr>
            <w:tcW w:w="1060" w:type="dxa"/>
            <w:tcBorders>
              <w:top w:val="nil"/>
              <w:left w:val="nil"/>
              <w:bottom w:val="single" w:sz="4" w:space="0" w:color="auto"/>
              <w:right w:val="single" w:sz="4" w:space="0" w:color="auto"/>
            </w:tcBorders>
            <w:shd w:val="clear" w:color="auto" w:fill="auto"/>
          </w:tcPr>
          <w:p w14:paraId="64EEC27A" w14:textId="77777777" w:rsidR="00CA26C0" w:rsidRPr="00CA4944" w:rsidRDefault="00CA26C0" w:rsidP="00B122F6">
            <w:pPr>
              <w:jc w:val="right"/>
              <w:rPr>
                <w:color w:val="FF0000"/>
              </w:rPr>
            </w:pPr>
            <w:r w:rsidRPr="00CA4944">
              <w:rPr>
                <w:color w:val="FF0000"/>
              </w:rPr>
              <w:t xml:space="preserve">12 </w:t>
            </w:r>
          </w:p>
        </w:tc>
        <w:tc>
          <w:tcPr>
            <w:tcW w:w="1061" w:type="dxa"/>
            <w:tcBorders>
              <w:top w:val="nil"/>
              <w:left w:val="nil"/>
              <w:bottom w:val="single" w:sz="4" w:space="0" w:color="auto"/>
              <w:right w:val="single" w:sz="8" w:space="0" w:color="auto"/>
            </w:tcBorders>
            <w:shd w:val="clear" w:color="auto" w:fill="auto"/>
          </w:tcPr>
          <w:p w14:paraId="36A7AA66" w14:textId="77777777" w:rsidR="00CA26C0" w:rsidRPr="00CA4944" w:rsidRDefault="00CA26C0" w:rsidP="00B122F6">
            <w:pPr>
              <w:jc w:val="right"/>
              <w:rPr>
                <w:color w:val="FF0000"/>
              </w:rPr>
            </w:pPr>
            <w:r w:rsidRPr="00CA4944">
              <w:rPr>
                <w:color w:val="FF0000"/>
              </w:rPr>
              <w:t xml:space="preserve">48 </w:t>
            </w:r>
          </w:p>
        </w:tc>
      </w:tr>
      <w:tr w:rsidR="00CA26C0" w:rsidRPr="00EE3251" w14:paraId="6C16A540" w14:textId="77777777" w:rsidTr="00B122F6">
        <w:trPr>
          <w:trHeight w:val="399"/>
          <w:jc w:val="center"/>
        </w:trPr>
        <w:tc>
          <w:tcPr>
            <w:tcW w:w="1858" w:type="dxa"/>
            <w:tcBorders>
              <w:top w:val="nil"/>
              <w:left w:val="single" w:sz="8" w:space="0" w:color="auto"/>
              <w:bottom w:val="single" w:sz="4" w:space="0" w:color="auto"/>
              <w:right w:val="single" w:sz="4" w:space="0" w:color="auto"/>
            </w:tcBorders>
            <w:shd w:val="clear" w:color="auto" w:fill="auto"/>
          </w:tcPr>
          <w:p w14:paraId="2592054B" w14:textId="77777777" w:rsidR="00CA26C0" w:rsidRPr="00CA4944" w:rsidRDefault="00CA26C0" w:rsidP="00B122F6">
            <w:pPr>
              <w:rPr>
                <w:color w:val="FF0000"/>
              </w:rPr>
            </w:pPr>
            <w:r w:rsidRPr="00CA4944">
              <w:rPr>
                <w:rFonts w:hint="eastAsia"/>
                <w:color w:val="FF0000"/>
              </w:rPr>
              <w:t>業務推廣工作差旅</w:t>
            </w:r>
          </w:p>
        </w:tc>
        <w:tc>
          <w:tcPr>
            <w:tcW w:w="709" w:type="dxa"/>
            <w:tcBorders>
              <w:top w:val="nil"/>
              <w:left w:val="nil"/>
              <w:bottom w:val="single" w:sz="4" w:space="0" w:color="auto"/>
              <w:right w:val="single" w:sz="4" w:space="0" w:color="auto"/>
            </w:tcBorders>
            <w:shd w:val="clear" w:color="auto" w:fill="auto"/>
          </w:tcPr>
          <w:p w14:paraId="6DE1D6ED" w14:textId="77777777" w:rsidR="00CA26C0" w:rsidRPr="00CA4944" w:rsidRDefault="00CA26C0" w:rsidP="00B122F6">
            <w:pPr>
              <w:jc w:val="center"/>
              <w:rPr>
                <w:color w:val="FF0000"/>
              </w:rPr>
            </w:pPr>
            <w:r w:rsidRPr="00CA4944">
              <w:rPr>
                <w:rFonts w:hint="eastAsia"/>
                <w:color w:val="FF0000"/>
              </w:rPr>
              <w:t>台灣</w:t>
            </w:r>
          </w:p>
        </w:tc>
        <w:tc>
          <w:tcPr>
            <w:tcW w:w="673" w:type="dxa"/>
            <w:tcBorders>
              <w:top w:val="nil"/>
              <w:left w:val="nil"/>
              <w:bottom w:val="single" w:sz="4" w:space="0" w:color="auto"/>
              <w:right w:val="single" w:sz="4" w:space="0" w:color="auto"/>
            </w:tcBorders>
            <w:shd w:val="clear" w:color="auto" w:fill="auto"/>
          </w:tcPr>
          <w:p w14:paraId="0BFF2348" w14:textId="77777777" w:rsidR="00CA26C0" w:rsidRPr="00CA4944" w:rsidRDefault="00CA26C0" w:rsidP="00B122F6">
            <w:pPr>
              <w:jc w:val="center"/>
              <w:rPr>
                <w:color w:val="FF0000"/>
              </w:rPr>
            </w:pPr>
            <w:r w:rsidRPr="00CA4944">
              <w:rPr>
                <w:color w:val="FF0000"/>
              </w:rPr>
              <w:t>30</w:t>
            </w:r>
          </w:p>
        </w:tc>
        <w:tc>
          <w:tcPr>
            <w:tcW w:w="1040" w:type="dxa"/>
            <w:tcBorders>
              <w:top w:val="nil"/>
              <w:left w:val="nil"/>
              <w:bottom w:val="single" w:sz="4" w:space="0" w:color="auto"/>
              <w:right w:val="single" w:sz="4" w:space="0" w:color="auto"/>
            </w:tcBorders>
            <w:shd w:val="clear" w:color="auto" w:fill="auto"/>
          </w:tcPr>
          <w:p w14:paraId="55F94B42" w14:textId="77777777" w:rsidR="00CA26C0" w:rsidRPr="00CA4944" w:rsidRDefault="00CA26C0" w:rsidP="00B122F6">
            <w:pPr>
              <w:jc w:val="right"/>
              <w:rPr>
                <w:color w:val="FF0000"/>
              </w:rPr>
            </w:pPr>
          </w:p>
        </w:tc>
        <w:tc>
          <w:tcPr>
            <w:tcW w:w="1040" w:type="dxa"/>
            <w:tcBorders>
              <w:top w:val="nil"/>
              <w:left w:val="nil"/>
              <w:bottom w:val="single" w:sz="4" w:space="0" w:color="auto"/>
              <w:right w:val="single" w:sz="4" w:space="0" w:color="auto"/>
            </w:tcBorders>
            <w:shd w:val="clear" w:color="auto" w:fill="auto"/>
          </w:tcPr>
          <w:p w14:paraId="57C91577" w14:textId="77777777" w:rsidR="00CA26C0" w:rsidRPr="00CA4944" w:rsidRDefault="00CA26C0" w:rsidP="00B122F6">
            <w:pPr>
              <w:jc w:val="right"/>
              <w:rPr>
                <w:color w:val="FF0000"/>
              </w:rPr>
            </w:pPr>
            <w:r w:rsidRPr="00CA4944">
              <w:rPr>
                <w:color w:val="FF0000"/>
              </w:rPr>
              <w:t xml:space="preserve">24 </w:t>
            </w:r>
          </w:p>
        </w:tc>
        <w:tc>
          <w:tcPr>
            <w:tcW w:w="1040" w:type="dxa"/>
            <w:tcBorders>
              <w:top w:val="nil"/>
              <w:left w:val="nil"/>
              <w:bottom w:val="single" w:sz="4" w:space="0" w:color="auto"/>
              <w:right w:val="single" w:sz="4" w:space="0" w:color="auto"/>
            </w:tcBorders>
            <w:shd w:val="clear" w:color="auto" w:fill="auto"/>
          </w:tcPr>
          <w:p w14:paraId="5849650C" w14:textId="77777777" w:rsidR="00CA26C0" w:rsidRPr="00CA4944" w:rsidRDefault="00CA26C0" w:rsidP="00B122F6">
            <w:pPr>
              <w:jc w:val="right"/>
              <w:rPr>
                <w:color w:val="FF0000"/>
              </w:rPr>
            </w:pPr>
            <w:r w:rsidRPr="00CA4944">
              <w:rPr>
                <w:color w:val="FF0000"/>
              </w:rPr>
              <w:t xml:space="preserve">8 </w:t>
            </w:r>
          </w:p>
        </w:tc>
        <w:tc>
          <w:tcPr>
            <w:tcW w:w="1040" w:type="dxa"/>
            <w:tcBorders>
              <w:top w:val="nil"/>
              <w:left w:val="nil"/>
              <w:bottom w:val="single" w:sz="4" w:space="0" w:color="auto"/>
              <w:right w:val="single" w:sz="4" w:space="0" w:color="auto"/>
            </w:tcBorders>
            <w:shd w:val="clear" w:color="auto" w:fill="auto"/>
          </w:tcPr>
          <w:p w14:paraId="12B67001" w14:textId="77777777" w:rsidR="00CA26C0" w:rsidRPr="00CA4944" w:rsidRDefault="00CA26C0" w:rsidP="00B122F6">
            <w:pPr>
              <w:jc w:val="right"/>
              <w:rPr>
                <w:color w:val="FF0000"/>
              </w:rPr>
            </w:pPr>
            <w:r w:rsidRPr="00CA4944">
              <w:rPr>
                <w:color w:val="FF0000"/>
              </w:rPr>
              <w:t xml:space="preserve">32 </w:t>
            </w:r>
          </w:p>
        </w:tc>
        <w:tc>
          <w:tcPr>
            <w:tcW w:w="1059" w:type="dxa"/>
            <w:tcBorders>
              <w:top w:val="nil"/>
              <w:left w:val="nil"/>
              <w:bottom w:val="single" w:sz="4" w:space="0" w:color="auto"/>
              <w:right w:val="single" w:sz="4" w:space="0" w:color="auto"/>
            </w:tcBorders>
            <w:shd w:val="clear" w:color="auto" w:fill="auto"/>
          </w:tcPr>
          <w:p w14:paraId="7BF38664" w14:textId="77777777" w:rsidR="00CA26C0" w:rsidRPr="00CA4944" w:rsidRDefault="00CA26C0" w:rsidP="00B122F6">
            <w:pPr>
              <w:jc w:val="right"/>
              <w:rPr>
                <w:color w:val="FF0000"/>
              </w:rPr>
            </w:pPr>
          </w:p>
        </w:tc>
        <w:tc>
          <w:tcPr>
            <w:tcW w:w="1060" w:type="dxa"/>
            <w:tcBorders>
              <w:top w:val="nil"/>
              <w:left w:val="nil"/>
              <w:bottom w:val="single" w:sz="4" w:space="0" w:color="auto"/>
              <w:right w:val="single" w:sz="4" w:space="0" w:color="auto"/>
            </w:tcBorders>
            <w:shd w:val="clear" w:color="auto" w:fill="auto"/>
          </w:tcPr>
          <w:p w14:paraId="487794BA" w14:textId="77777777" w:rsidR="00CA26C0" w:rsidRPr="00CA4944" w:rsidRDefault="00CA26C0" w:rsidP="00B122F6">
            <w:pPr>
              <w:jc w:val="right"/>
              <w:rPr>
                <w:color w:val="FF0000"/>
              </w:rPr>
            </w:pPr>
            <w:r w:rsidRPr="00CA4944">
              <w:rPr>
                <w:color w:val="FF0000"/>
              </w:rPr>
              <w:t xml:space="preserve">36 </w:t>
            </w:r>
          </w:p>
        </w:tc>
        <w:tc>
          <w:tcPr>
            <w:tcW w:w="1060" w:type="dxa"/>
            <w:tcBorders>
              <w:top w:val="nil"/>
              <w:left w:val="nil"/>
              <w:bottom w:val="single" w:sz="4" w:space="0" w:color="auto"/>
              <w:right w:val="single" w:sz="4" w:space="0" w:color="auto"/>
            </w:tcBorders>
            <w:shd w:val="clear" w:color="auto" w:fill="auto"/>
          </w:tcPr>
          <w:p w14:paraId="2E917AB7" w14:textId="77777777" w:rsidR="00CA26C0" w:rsidRPr="00CA4944" w:rsidRDefault="00CA26C0" w:rsidP="00B122F6">
            <w:pPr>
              <w:jc w:val="right"/>
              <w:rPr>
                <w:color w:val="FF0000"/>
              </w:rPr>
            </w:pPr>
            <w:r w:rsidRPr="00CA4944">
              <w:rPr>
                <w:color w:val="FF0000"/>
              </w:rPr>
              <w:t xml:space="preserve">12 </w:t>
            </w:r>
          </w:p>
        </w:tc>
        <w:tc>
          <w:tcPr>
            <w:tcW w:w="1061" w:type="dxa"/>
            <w:tcBorders>
              <w:top w:val="nil"/>
              <w:left w:val="nil"/>
              <w:bottom w:val="single" w:sz="4" w:space="0" w:color="auto"/>
              <w:right w:val="single" w:sz="8" w:space="0" w:color="auto"/>
            </w:tcBorders>
            <w:shd w:val="clear" w:color="auto" w:fill="auto"/>
          </w:tcPr>
          <w:p w14:paraId="1E1D7B79" w14:textId="77777777" w:rsidR="00CA26C0" w:rsidRPr="00CA4944" w:rsidRDefault="00CA26C0" w:rsidP="00B122F6">
            <w:pPr>
              <w:jc w:val="right"/>
              <w:rPr>
                <w:color w:val="FF0000"/>
              </w:rPr>
            </w:pPr>
            <w:r w:rsidRPr="00CA4944">
              <w:rPr>
                <w:color w:val="FF0000"/>
              </w:rPr>
              <w:t xml:space="preserve">48 </w:t>
            </w:r>
          </w:p>
        </w:tc>
      </w:tr>
      <w:tr w:rsidR="00CA26C0" w:rsidRPr="00EE3251" w14:paraId="21C2711A" w14:textId="77777777" w:rsidTr="00B122F6">
        <w:trPr>
          <w:trHeight w:val="399"/>
          <w:jc w:val="center"/>
        </w:trPr>
        <w:tc>
          <w:tcPr>
            <w:tcW w:w="3240" w:type="dxa"/>
            <w:gridSpan w:val="3"/>
            <w:tcBorders>
              <w:top w:val="single" w:sz="4" w:space="0" w:color="auto"/>
              <w:left w:val="single" w:sz="8" w:space="0" w:color="auto"/>
              <w:bottom w:val="single" w:sz="8" w:space="0" w:color="auto"/>
              <w:right w:val="single" w:sz="4" w:space="0" w:color="auto"/>
            </w:tcBorders>
            <w:shd w:val="clear" w:color="000000" w:fill="D8E4BC"/>
            <w:noWrap/>
            <w:vAlign w:val="center"/>
            <w:hideMark/>
          </w:tcPr>
          <w:p w14:paraId="3BCE6F5A" w14:textId="77777777" w:rsidR="00CA26C0" w:rsidRPr="00CA4944" w:rsidRDefault="00CA26C0" w:rsidP="00B122F6">
            <w:pPr>
              <w:widowControl/>
              <w:adjustRightInd/>
              <w:spacing w:line="240" w:lineRule="auto"/>
              <w:jc w:val="center"/>
              <w:textAlignment w:val="auto"/>
              <w:rPr>
                <w:b/>
                <w:bCs/>
                <w:color w:val="FF0000"/>
              </w:rPr>
            </w:pPr>
            <w:r w:rsidRPr="00CA4944">
              <w:rPr>
                <w:rFonts w:hint="eastAsia"/>
                <w:b/>
                <w:bCs/>
                <w:color w:val="FF0000"/>
              </w:rPr>
              <w:t>合計</w:t>
            </w:r>
          </w:p>
        </w:tc>
        <w:tc>
          <w:tcPr>
            <w:tcW w:w="1040" w:type="dxa"/>
            <w:tcBorders>
              <w:top w:val="nil"/>
              <w:left w:val="nil"/>
              <w:bottom w:val="single" w:sz="8" w:space="0" w:color="auto"/>
              <w:right w:val="single" w:sz="4" w:space="0" w:color="auto"/>
            </w:tcBorders>
            <w:shd w:val="clear" w:color="000000" w:fill="D8E4BC"/>
          </w:tcPr>
          <w:p w14:paraId="7992A722" w14:textId="77777777" w:rsidR="00CA26C0" w:rsidRPr="00CA4944" w:rsidRDefault="00CA26C0" w:rsidP="00B122F6">
            <w:pPr>
              <w:jc w:val="right"/>
              <w:rPr>
                <w:rFonts w:eastAsia="新細明體"/>
                <w:b/>
                <w:bCs/>
                <w:color w:val="FF0000"/>
              </w:rPr>
            </w:pPr>
          </w:p>
        </w:tc>
        <w:tc>
          <w:tcPr>
            <w:tcW w:w="1040" w:type="dxa"/>
            <w:tcBorders>
              <w:top w:val="nil"/>
              <w:left w:val="nil"/>
              <w:bottom w:val="single" w:sz="8" w:space="0" w:color="auto"/>
              <w:right w:val="single" w:sz="4" w:space="0" w:color="auto"/>
            </w:tcBorders>
            <w:shd w:val="clear" w:color="000000" w:fill="D8E4BC"/>
          </w:tcPr>
          <w:p w14:paraId="0A22C295" w14:textId="77777777" w:rsidR="00CA26C0" w:rsidRPr="00CA4944" w:rsidRDefault="00CA26C0" w:rsidP="00B122F6">
            <w:pPr>
              <w:jc w:val="right"/>
              <w:rPr>
                <w:rFonts w:eastAsia="新細明體"/>
                <w:b/>
                <w:bCs/>
                <w:color w:val="FF0000"/>
              </w:rPr>
            </w:pPr>
            <w:r w:rsidRPr="00CA4944">
              <w:rPr>
                <w:b/>
                <w:bCs/>
                <w:color w:val="FF0000"/>
              </w:rPr>
              <w:t xml:space="preserve">72 </w:t>
            </w:r>
          </w:p>
        </w:tc>
        <w:tc>
          <w:tcPr>
            <w:tcW w:w="1040" w:type="dxa"/>
            <w:tcBorders>
              <w:top w:val="nil"/>
              <w:left w:val="nil"/>
              <w:bottom w:val="single" w:sz="8" w:space="0" w:color="auto"/>
              <w:right w:val="single" w:sz="4" w:space="0" w:color="auto"/>
            </w:tcBorders>
            <w:shd w:val="clear" w:color="000000" w:fill="D8E4BC"/>
          </w:tcPr>
          <w:p w14:paraId="728F9216" w14:textId="77777777" w:rsidR="00CA26C0" w:rsidRPr="00CA4944" w:rsidRDefault="00CA26C0" w:rsidP="00B122F6">
            <w:pPr>
              <w:jc w:val="right"/>
              <w:rPr>
                <w:rFonts w:eastAsia="新細明體"/>
                <w:b/>
                <w:bCs/>
                <w:color w:val="FF0000"/>
              </w:rPr>
            </w:pPr>
            <w:r w:rsidRPr="00CA4944">
              <w:rPr>
                <w:b/>
                <w:bCs/>
                <w:color w:val="FF0000"/>
              </w:rPr>
              <w:t xml:space="preserve">27 </w:t>
            </w:r>
          </w:p>
        </w:tc>
        <w:tc>
          <w:tcPr>
            <w:tcW w:w="1040" w:type="dxa"/>
            <w:tcBorders>
              <w:top w:val="nil"/>
              <w:left w:val="nil"/>
              <w:bottom w:val="single" w:sz="8" w:space="0" w:color="auto"/>
              <w:right w:val="single" w:sz="4" w:space="0" w:color="auto"/>
            </w:tcBorders>
            <w:shd w:val="clear" w:color="000000" w:fill="D8E4BC"/>
          </w:tcPr>
          <w:p w14:paraId="08E44C88" w14:textId="77777777" w:rsidR="00CA26C0" w:rsidRPr="00CA4944" w:rsidRDefault="00CA26C0" w:rsidP="00B122F6">
            <w:pPr>
              <w:jc w:val="right"/>
              <w:rPr>
                <w:rFonts w:eastAsia="新細明體"/>
                <w:b/>
                <w:bCs/>
                <w:color w:val="FF0000"/>
              </w:rPr>
            </w:pPr>
            <w:r w:rsidRPr="00CA4944">
              <w:rPr>
                <w:b/>
                <w:bCs/>
                <w:color w:val="FF0000"/>
              </w:rPr>
              <w:t xml:space="preserve">99 </w:t>
            </w:r>
          </w:p>
        </w:tc>
        <w:tc>
          <w:tcPr>
            <w:tcW w:w="1059" w:type="dxa"/>
            <w:tcBorders>
              <w:top w:val="nil"/>
              <w:left w:val="nil"/>
              <w:bottom w:val="single" w:sz="8" w:space="0" w:color="auto"/>
              <w:right w:val="single" w:sz="4" w:space="0" w:color="auto"/>
            </w:tcBorders>
            <w:shd w:val="clear" w:color="000000" w:fill="D8E4BC"/>
          </w:tcPr>
          <w:p w14:paraId="3958BEAB" w14:textId="77777777" w:rsidR="00CA26C0" w:rsidRPr="00CA4944" w:rsidRDefault="00CA26C0" w:rsidP="00B122F6">
            <w:pPr>
              <w:jc w:val="right"/>
              <w:rPr>
                <w:rFonts w:eastAsia="新細明體"/>
                <w:b/>
                <w:bCs/>
                <w:color w:val="FF0000"/>
              </w:rPr>
            </w:pPr>
          </w:p>
        </w:tc>
        <w:tc>
          <w:tcPr>
            <w:tcW w:w="1060" w:type="dxa"/>
            <w:tcBorders>
              <w:top w:val="nil"/>
              <w:left w:val="nil"/>
              <w:bottom w:val="single" w:sz="8" w:space="0" w:color="auto"/>
              <w:right w:val="single" w:sz="4" w:space="0" w:color="auto"/>
            </w:tcBorders>
            <w:shd w:val="clear" w:color="000000" w:fill="D8E4BC"/>
          </w:tcPr>
          <w:p w14:paraId="1C9787FB" w14:textId="77777777" w:rsidR="00CA26C0" w:rsidRPr="00CA4944" w:rsidRDefault="00CA26C0" w:rsidP="00B122F6">
            <w:pPr>
              <w:jc w:val="right"/>
              <w:rPr>
                <w:rFonts w:eastAsia="新細明體"/>
                <w:b/>
                <w:bCs/>
                <w:color w:val="FF0000"/>
              </w:rPr>
            </w:pPr>
            <w:r w:rsidRPr="00CA4944">
              <w:rPr>
                <w:b/>
                <w:bCs/>
                <w:color w:val="FF0000"/>
              </w:rPr>
              <w:t xml:space="preserve">108 </w:t>
            </w:r>
          </w:p>
        </w:tc>
        <w:tc>
          <w:tcPr>
            <w:tcW w:w="1060" w:type="dxa"/>
            <w:tcBorders>
              <w:top w:val="nil"/>
              <w:left w:val="nil"/>
              <w:bottom w:val="single" w:sz="8" w:space="0" w:color="auto"/>
              <w:right w:val="single" w:sz="4" w:space="0" w:color="auto"/>
            </w:tcBorders>
            <w:shd w:val="clear" w:color="000000" w:fill="D8E4BC"/>
          </w:tcPr>
          <w:p w14:paraId="7C486433" w14:textId="77777777" w:rsidR="00CA26C0" w:rsidRPr="00CA4944" w:rsidRDefault="00CA26C0" w:rsidP="00B122F6">
            <w:pPr>
              <w:jc w:val="right"/>
              <w:rPr>
                <w:rFonts w:eastAsia="新細明體"/>
                <w:b/>
                <w:bCs/>
                <w:color w:val="FF0000"/>
              </w:rPr>
            </w:pPr>
            <w:r w:rsidRPr="00CA4944">
              <w:rPr>
                <w:b/>
                <w:bCs/>
                <w:color w:val="FF0000"/>
              </w:rPr>
              <w:t xml:space="preserve">41 </w:t>
            </w:r>
          </w:p>
        </w:tc>
        <w:tc>
          <w:tcPr>
            <w:tcW w:w="1061" w:type="dxa"/>
            <w:tcBorders>
              <w:top w:val="nil"/>
              <w:left w:val="nil"/>
              <w:bottom w:val="single" w:sz="8" w:space="0" w:color="auto"/>
              <w:right w:val="single" w:sz="8" w:space="0" w:color="auto"/>
            </w:tcBorders>
            <w:shd w:val="clear" w:color="000000" w:fill="D8E4BC"/>
          </w:tcPr>
          <w:p w14:paraId="0038E554" w14:textId="77777777" w:rsidR="00CA26C0" w:rsidRPr="00CA4944" w:rsidRDefault="00CA26C0" w:rsidP="00B122F6">
            <w:pPr>
              <w:jc w:val="right"/>
              <w:rPr>
                <w:rFonts w:eastAsia="新細明體"/>
                <w:b/>
                <w:bCs/>
                <w:color w:val="FF0000"/>
              </w:rPr>
            </w:pPr>
            <w:r w:rsidRPr="00CA4944">
              <w:rPr>
                <w:b/>
                <w:bCs/>
                <w:color w:val="FF0000"/>
              </w:rPr>
              <w:t xml:space="preserve">149 </w:t>
            </w:r>
          </w:p>
        </w:tc>
      </w:tr>
    </w:tbl>
    <w:p w14:paraId="3B79C505" w14:textId="77777777" w:rsidR="00CA26C0" w:rsidRPr="00EE3251" w:rsidRDefault="00CA26C0" w:rsidP="00CA26C0">
      <w:pPr>
        <w:adjustRightInd/>
        <w:spacing w:afterLines="50" w:after="120" w:line="400" w:lineRule="exact"/>
        <w:ind w:leftChars="590" w:left="1416"/>
        <w:jc w:val="both"/>
        <w:textAlignment w:val="auto"/>
      </w:pPr>
      <w:r w:rsidRPr="00EE3251">
        <w:t>註：國內差旅費限專案人員因計畫無形資產引進或委託研究或驗證等必要之差旅費。</w:t>
      </w:r>
    </w:p>
    <w:p w14:paraId="4988191F" w14:textId="187D74D2" w:rsidR="00CA26C0" w:rsidRDefault="00CA26C0" w:rsidP="00CA26C0">
      <w:pPr>
        <w:adjustRightInd/>
        <w:spacing w:afterLines="50" w:after="120" w:line="400" w:lineRule="exact"/>
        <w:jc w:val="both"/>
        <w:textAlignment w:val="auto"/>
      </w:pPr>
      <w:r w:rsidRPr="00EE3251">
        <w:br w:type="page"/>
      </w:r>
    </w:p>
    <w:p w14:paraId="1FF76D4A" w14:textId="249DC210" w:rsidR="00F0430C" w:rsidRPr="00EE3251" w:rsidRDefault="00F0430C" w:rsidP="00F0430C">
      <w:pPr>
        <w:pStyle w:val="aff2"/>
      </w:pPr>
      <w:bookmarkStart w:id="537" w:name="_Toc39829524"/>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30</w:t>
      </w:r>
      <w:r>
        <w:fldChar w:fldCharType="end"/>
      </w:r>
      <w:r w:rsidRPr="00EE3251">
        <w:t>專利申請費</w:t>
      </w:r>
      <w:r>
        <w:rPr>
          <w:rFonts w:hint="eastAsia"/>
        </w:rPr>
        <w:t>(</w:t>
      </w:r>
      <w:r>
        <w:rPr>
          <w:rFonts w:ascii="Times New Roman" w:hint="eastAsia"/>
        </w:rPr>
        <w:t>博遠智能</w:t>
      </w:r>
      <w:r>
        <w:rPr>
          <w:rFonts w:ascii="Times New Roman" w:hint="eastAsia"/>
        </w:rPr>
        <w:t>)</w:t>
      </w:r>
      <w:bookmarkEnd w:id="537"/>
    </w:p>
    <w:tbl>
      <w:tblPr>
        <w:tblW w:w="13892" w:type="dxa"/>
        <w:jc w:val="center"/>
        <w:tblLayout w:type="fixed"/>
        <w:tblCellMar>
          <w:left w:w="28" w:type="dxa"/>
          <w:right w:w="28" w:type="dxa"/>
        </w:tblCellMar>
        <w:tblLook w:val="04A0" w:firstRow="1" w:lastRow="0" w:firstColumn="1" w:lastColumn="0" w:noHBand="0" w:noVBand="1"/>
      </w:tblPr>
      <w:tblGrid>
        <w:gridCol w:w="710"/>
        <w:gridCol w:w="3830"/>
        <w:gridCol w:w="1236"/>
        <w:gridCol w:w="1335"/>
        <w:gridCol w:w="1335"/>
        <w:gridCol w:w="1336"/>
        <w:gridCol w:w="1370"/>
        <w:gridCol w:w="1370"/>
        <w:gridCol w:w="1370"/>
      </w:tblGrid>
      <w:tr w:rsidR="00CA26C0" w:rsidRPr="00EE3251" w14:paraId="6837485D" w14:textId="77777777" w:rsidTr="00B122F6">
        <w:trPr>
          <w:trHeight w:val="362"/>
          <w:jc w:val="center"/>
        </w:trPr>
        <w:tc>
          <w:tcPr>
            <w:tcW w:w="13892" w:type="dxa"/>
            <w:gridSpan w:val="9"/>
            <w:tcBorders>
              <w:top w:val="nil"/>
              <w:left w:val="nil"/>
              <w:bottom w:val="nil"/>
              <w:right w:val="nil"/>
            </w:tcBorders>
            <w:shd w:val="clear" w:color="auto" w:fill="auto"/>
            <w:noWrap/>
            <w:vAlign w:val="center"/>
            <w:hideMark/>
          </w:tcPr>
          <w:p w14:paraId="05389EF8" w14:textId="77777777" w:rsidR="00CA26C0" w:rsidRPr="00EE3251" w:rsidRDefault="00CA26C0" w:rsidP="00B122F6">
            <w:pPr>
              <w:widowControl/>
            </w:pPr>
            <w:r w:rsidRPr="00EE3251">
              <w:t>2.7</w:t>
            </w:r>
            <w:r w:rsidRPr="00EE3251">
              <w:t>專利申請費</w:t>
            </w:r>
          </w:p>
        </w:tc>
      </w:tr>
      <w:tr w:rsidR="00CA26C0" w:rsidRPr="00EE3251" w14:paraId="4BA3DD82" w14:textId="77777777" w:rsidTr="00B122F6">
        <w:trPr>
          <w:trHeight w:val="362"/>
          <w:jc w:val="center"/>
        </w:trPr>
        <w:tc>
          <w:tcPr>
            <w:tcW w:w="13892" w:type="dxa"/>
            <w:gridSpan w:val="9"/>
            <w:tcBorders>
              <w:top w:val="nil"/>
              <w:left w:val="nil"/>
              <w:bottom w:val="nil"/>
              <w:right w:val="nil"/>
            </w:tcBorders>
            <w:shd w:val="clear" w:color="auto" w:fill="auto"/>
            <w:noWrap/>
            <w:vAlign w:val="center"/>
            <w:hideMark/>
          </w:tcPr>
          <w:p w14:paraId="2BE00170" w14:textId="77777777" w:rsidR="00CA26C0" w:rsidRPr="00EE3251" w:rsidRDefault="00CA26C0" w:rsidP="00B122F6">
            <w:pPr>
              <w:widowControl/>
              <w:jc w:val="right"/>
            </w:pPr>
            <w:r w:rsidRPr="00EE3251">
              <w:t>單位：千元</w:t>
            </w:r>
          </w:p>
        </w:tc>
      </w:tr>
      <w:tr w:rsidR="00CA26C0" w:rsidRPr="00EE3251" w14:paraId="633E0176" w14:textId="77777777" w:rsidTr="00B122F6">
        <w:trPr>
          <w:trHeight w:val="362"/>
          <w:jc w:val="center"/>
        </w:trPr>
        <w:tc>
          <w:tcPr>
            <w:tcW w:w="71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75AA6D" w14:textId="77777777" w:rsidR="00CA26C0" w:rsidRPr="00EE3251" w:rsidRDefault="00CA26C0" w:rsidP="00B122F6">
            <w:pPr>
              <w:widowControl/>
              <w:jc w:val="center"/>
            </w:pPr>
          </w:p>
        </w:tc>
        <w:tc>
          <w:tcPr>
            <w:tcW w:w="5066"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05180E83" w14:textId="77777777" w:rsidR="00CA26C0" w:rsidRPr="00EE3251" w:rsidRDefault="00CA26C0" w:rsidP="00B122F6">
            <w:pPr>
              <w:widowControl/>
              <w:jc w:val="center"/>
            </w:pPr>
            <w:r w:rsidRPr="00EE3251">
              <w:t>擬申請專利之研發成果名稱</w:t>
            </w:r>
          </w:p>
        </w:tc>
        <w:tc>
          <w:tcPr>
            <w:tcW w:w="4006" w:type="dxa"/>
            <w:gridSpan w:val="3"/>
            <w:tcBorders>
              <w:top w:val="single" w:sz="8" w:space="0" w:color="auto"/>
              <w:left w:val="nil"/>
              <w:bottom w:val="single" w:sz="4" w:space="0" w:color="auto"/>
              <w:right w:val="single" w:sz="4" w:space="0" w:color="auto"/>
            </w:tcBorders>
            <w:shd w:val="clear" w:color="auto" w:fill="auto"/>
            <w:noWrap/>
            <w:vAlign w:val="center"/>
            <w:hideMark/>
          </w:tcPr>
          <w:p w14:paraId="06F1752F" w14:textId="77777777" w:rsidR="00CA26C0" w:rsidRPr="00EE3251" w:rsidRDefault="00CA26C0" w:rsidP="00B122F6">
            <w:pPr>
              <w:widowControl/>
              <w:jc w:val="center"/>
            </w:pPr>
            <w:r w:rsidRPr="00EE3251">
              <w:t>件數</w:t>
            </w:r>
          </w:p>
        </w:tc>
        <w:tc>
          <w:tcPr>
            <w:tcW w:w="411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78294B63" w14:textId="77777777" w:rsidR="00CA26C0" w:rsidRPr="00EE3251" w:rsidRDefault="00CA26C0" w:rsidP="00B122F6">
            <w:pPr>
              <w:widowControl/>
              <w:jc w:val="center"/>
            </w:pPr>
            <w:r w:rsidRPr="00EE3251">
              <w:t>預估費用</w:t>
            </w:r>
          </w:p>
        </w:tc>
      </w:tr>
      <w:tr w:rsidR="00CA26C0" w:rsidRPr="00EE3251" w14:paraId="4DB0648B" w14:textId="77777777" w:rsidTr="00B122F6">
        <w:trPr>
          <w:trHeight w:val="362"/>
          <w:jc w:val="center"/>
        </w:trPr>
        <w:tc>
          <w:tcPr>
            <w:tcW w:w="710" w:type="dxa"/>
            <w:vMerge/>
            <w:tcBorders>
              <w:top w:val="single" w:sz="8" w:space="0" w:color="auto"/>
              <w:left w:val="single" w:sz="8" w:space="0" w:color="auto"/>
              <w:bottom w:val="single" w:sz="4" w:space="0" w:color="auto"/>
              <w:right w:val="single" w:sz="4" w:space="0" w:color="auto"/>
            </w:tcBorders>
            <w:vAlign w:val="center"/>
            <w:hideMark/>
          </w:tcPr>
          <w:p w14:paraId="5CCAE64E" w14:textId="77777777" w:rsidR="00CA26C0" w:rsidRPr="00EE3251" w:rsidRDefault="00CA26C0" w:rsidP="00B122F6">
            <w:pPr>
              <w:widowControl/>
              <w:jc w:val="center"/>
            </w:pPr>
          </w:p>
        </w:tc>
        <w:tc>
          <w:tcPr>
            <w:tcW w:w="5066" w:type="dxa"/>
            <w:gridSpan w:val="2"/>
            <w:vMerge/>
            <w:tcBorders>
              <w:top w:val="single" w:sz="8" w:space="0" w:color="auto"/>
              <w:left w:val="single" w:sz="4" w:space="0" w:color="auto"/>
              <w:bottom w:val="single" w:sz="4" w:space="0" w:color="auto"/>
              <w:right w:val="single" w:sz="4" w:space="0" w:color="auto"/>
            </w:tcBorders>
            <w:vAlign w:val="center"/>
            <w:hideMark/>
          </w:tcPr>
          <w:p w14:paraId="6EF22163" w14:textId="77777777" w:rsidR="00CA26C0" w:rsidRPr="00EE3251" w:rsidRDefault="00CA26C0" w:rsidP="00B122F6">
            <w:pPr>
              <w:widowControl/>
              <w:jc w:val="center"/>
            </w:pPr>
          </w:p>
        </w:tc>
        <w:tc>
          <w:tcPr>
            <w:tcW w:w="1335" w:type="dxa"/>
            <w:tcBorders>
              <w:top w:val="nil"/>
              <w:left w:val="nil"/>
              <w:bottom w:val="single" w:sz="4" w:space="0" w:color="auto"/>
              <w:right w:val="single" w:sz="4" w:space="0" w:color="auto"/>
            </w:tcBorders>
            <w:shd w:val="clear" w:color="auto" w:fill="auto"/>
            <w:noWrap/>
            <w:vAlign w:val="bottom"/>
            <w:hideMark/>
          </w:tcPr>
          <w:p w14:paraId="59F7D81C" w14:textId="77777777" w:rsidR="00CA26C0" w:rsidRPr="00EE3251" w:rsidRDefault="00CA26C0" w:rsidP="00B122F6">
            <w:pPr>
              <w:widowControl/>
              <w:adjustRightInd/>
              <w:spacing w:line="240" w:lineRule="auto"/>
              <w:jc w:val="center"/>
            </w:pPr>
            <w:r w:rsidRPr="00EE3251">
              <w:t>108</w:t>
            </w:r>
            <w:r w:rsidRPr="00EE3251">
              <w:t>年度</w:t>
            </w:r>
          </w:p>
        </w:tc>
        <w:tc>
          <w:tcPr>
            <w:tcW w:w="1335" w:type="dxa"/>
            <w:tcBorders>
              <w:top w:val="nil"/>
              <w:left w:val="nil"/>
              <w:bottom w:val="single" w:sz="4" w:space="0" w:color="auto"/>
              <w:right w:val="single" w:sz="4" w:space="0" w:color="auto"/>
            </w:tcBorders>
            <w:shd w:val="clear" w:color="auto" w:fill="auto"/>
            <w:noWrap/>
            <w:vAlign w:val="center"/>
            <w:hideMark/>
          </w:tcPr>
          <w:p w14:paraId="142AA1D6" w14:textId="77777777" w:rsidR="00CA26C0" w:rsidRPr="00EE3251" w:rsidRDefault="00CA26C0" w:rsidP="00B122F6">
            <w:pPr>
              <w:widowControl/>
              <w:adjustRightInd/>
              <w:spacing w:line="240" w:lineRule="auto"/>
              <w:jc w:val="center"/>
            </w:pPr>
            <w:r w:rsidRPr="00EE3251">
              <w:t>109</w:t>
            </w:r>
            <w:r w:rsidRPr="00EE3251">
              <w:t>年度</w:t>
            </w:r>
          </w:p>
        </w:tc>
        <w:tc>
          <w:tcPr>
            <w:tcW w:w="1336" w:type="dxa"/>
            <w:tcBorders>
              <w:top w:val="nil"/>
              <w:left w:val="nil"/>
              <w:bottom w:val="single" w:sz="4" w:space="0" w:color="auto"/>
              <w:right w:val="single" w:sz="4" w:space="0" w:color="auto"/>
            </w:tcBorders>
            <w:shd w:val="clear" w:color="auto" w:fill="auto"/>
            <w:noWrap/>
            <w:vAlign w:val="center"/>
            <w:hideMark/>
          </w:tcPr>
          <w:p w14:paraId="428F454A" w14:textId="77777777" w:rsidR="00CA26C0" w:rsidRPr="00EE3251" w:rsidRDefault="00CA26C0" w:rsidP="00B122F6">
            <w:pPr>
              <w:widowControl/>
              <w:adjustRightInd/>
              <w:spacing w:line="240" w:lineRule="auto"/>
              <w:jc w:val="center"/>
            </w:pPr>
            <w:r w:rsidRPr="00EE3251">
              <w:t>110</w:t>
            </w:r>
            <w:r w:rsidRPr="00EE3251">
              <w:t>年度</w:t>
            </w:r>
          </w:p>
        </w:tc>
        <w:tc>
          <w:tcPr>
            <w:tcW w:w="1370" w:type="dxa"/>
            <w:tcBorders>
              <w:top w:val="nil"/>
              <w:left w:val="nil"/>
              <w:bottom w:val="single" w:sz="4" w:space="0" w:color="auto"/>
              <w:right w:val="single" w:sz="4" w:space="0" w:color="auto"/>
            </w:tcBorders>
            <w:shd w:val="clear" w:color="auto" w:fill="auto"/>
            <w:noWrap/>
            <w:vAlign w:val="bottom"/>
            <w:hideMark/>
          </w:tcPr>
          <w:p w14:paraId="0D620AB7" w14:textId="77777777" w:rsidR="00CA26C0" w:rsidRPr="00EE3251" w:rsidRDefault="00CA26C0" w:rsidP="00B122F6">
            <w:pPr>
              <w:widowControl/>
              <w:adjustRightInd/>
              <w:spacing w:line="240" w:lineRule="auto"/>
              <w:jc w:val="center"/>
            </w:pPr>
            <w:r w:rsidRPr="00EE3251">
              <w:t>108</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0541D85D" w14:textId="77777777" w:rsidR="00CA26C0" w:rsidRPr="00EE3251" w:rsidRDefault="00CA26C0" w:rsidP="00B122F6">
            <w:pPr>
              <w:widowControl/>
              <w:adjustRightInd/>
              <w:spacing w:line="240" w:lineRule="auto"/>
              <w:jc w:val="center"/>
            </w:pPr>
            <w:r w:rsidRPr="00EE3251">
              <w:t>109</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4A161F02" w14:textId="77777777" w:rsidR="00CA26C0" w:rsidRPr="00EE3251" w:rsidRDefault="00CA26C0" w:rsidP="00B122F6">
            <w:pPr>
              <w:widowControl/>
              <w:adjustRightInd/>
              <w:spacing w:line="240" w:lineRule="auto"/>
              <w:jc w:val="center"/>
            </w:pPr>
            <w:r w:rsidRPr="00EE3251">
              <w:t>110</w:t>
            </w:r>
            <w:r w:rsidRPr="00EE3251">
              <w:t>年度</w:t>
            </w:r>
          </w:p>
        </w:tc>
      </w:tr>
      <w:tr w:rsidR="00CA26C0" w:rsidRPr="00EE3251" w14:paraId="394D1ACB" w14:textId="77777777" w:rsidTr="00B122F6">
        <w:trPr>
          <w:trHeight w:val="362"/>
          <w:jc w:val="center"/>
        </w:trPr>
        <w:tc>
          <w:tcPr>
            <w:tcW w:w="71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30E1A04" w14:textId="77777777" w:rsidR="00CA26C0" w:rsidRPr="00EE3251" w:rsidRDefault="00CA26C0" w:rsidP="00B122F6">
            <w:pPr>
              <w:widowControl/>
              <w:jc w:val="center"/>
            </w:pPr>
            <w:r w:rsidRPr="00EE3251">
              <w:t>國內</w:t>
            </w:r>
          </w:p>
        </w:tc>
        <w:tc>
          <w:tcPr>
            <w:tcW w:w="5066" w:type="dxa"/>
            <w:gridSpan w:val="2"/>
            <w:tcBorders>
              <w:top w:val="single" w:sz="4" w:space="0" w:color="auto"/>
              <w:left w:val="nil"/>
              <w:bottom w:val="single" w:sz="4" w:space="0" w:color="auto"/>
              <w:right w:val="single" w:sz="4" w:space="0" w:color="auto"/>
            </w:tcBorders>
            <w:shd w:val="clear" w:color="auto" w:fill="auto"/>
            <w:noWrap/>
            <w:vAlign w:val="center"/>
          </w:tcPr>
          <w:p w14:paraId="4F08C60C" w14:textId="77777777" w:rsidR="00CA26C0" w:rsidRPr="00EE3251" w:rsidRDefault="00CA26C0" w:rsidP="00B122F6">
            <w:pP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1EA295DA" w14:textId="77777777" w:rsidR="00CA26C0" w:rsidRPr="00EE3251" w:rsidRDefault="00CA26C0" w:rsidP="00B122F6">
            <w:pPr>
              <w:jc w:val="cente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5E5B8E5B" w14:textId="77777777" w:rsidR="00CA26C0" w:rsidRPr="00EE3251" w:rsidRDefault="00CA26C0" w:rsidP="00B122F6">
            <w:pPr>
              <w:jc w:val="center"/>
              <w:rPr>
                <w:rFonts w:eastAsia="新細明體"/>
                <w:color w:val="000000"/>
              </w:rPr>
            </w:pPr>
          </w:p>
        </w:tc>
        <w:tc>
          <w:tcPr>
            <w:tcW w:w="1336" w:type="dxa"/>
            <w:tcBorders>
              <w:top w:val="nil"/>
              <w:left w:val="nil"/>
              <w:bottom w:val="single" w:sz="4" w:space="0" w:color="auto"/>
              <w:right w:val="single" w:sz="4" w:space="0" w:color="auto"/>
            </w:tcBorders>
            <w:shd w:val="clear" w:color="auto" w:fill="auto"/>
            <w:noWrap/>
            <w:vAlign w:val="center"/>
          </w:tcPr>
          <w:p w14:paraId="797121CE" w14:textId="77777777" w:rsidR="00CA26C0" w:rsidRPr="00EE3251" w:rsidRDefault="00CA26C0" w:rsidP="00B122F6">
            <w:pPr>
              <w:jc w:val="center"/>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042AD97F"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7AE681C6"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780D824F" w14:textId="77777777" w:rsidR="00CA26C0" w:rsidRPr="00EE3251" w:rsidRDefault="00CA26C0" w:rsidP="00B122F6">
            <w:pPr>
              <w:jc w:val="right"/>
              <w:rPr>
                <w:rFonts w:eastAsia="新細明體"/>
                <w:color w:val="000000"/>
              </w:rPr>
            </w:pPr>
          </w:p>
        </w:tc>
      </w:tr>
      <w:tr w:rsidR="00CA26C0" w:rsidRPr="00EE3251" w14:paraId="58659E0D" w14:textId="77777777" w:rsidTr="00B122F6">
        <w:trPr>
          <w:trHeight w:val="362"/>
          <w:jc w:val="center"/>
        </w:trPr>
        <w:tc>
          <w:tcPr>
            <w:tcW w:w="710" w:type="dxa"/>
            <w:vMerge/>
            <w:tcBorders>
              <w:top w:val="nil"/>
              <w:left w:val="single" w:sz="8" w:space="0" w:color="auto"/>
              <w:bottom w:val="single" w:sz="4" w:space="0" w:color="auto"/>
              <w:right w:val="single" w:sz="4" w:space="0" w:color="auto"/>
            </w:tcBorders>
            <w:vAlign w:val="center"/>
            <w:hideMark/>
          </w:tcPr>
          <w:p w14:paraId="5E09AE98" w14:textId="77777777" w:rsidR="00CA26C0" w:rsidRPr="00EE3251" w:rsidRDefault="00CA26C0" w:rsidP="00B122F6">
            <w:pPr>
              <w:widowControl/>
              <w:jc w:val="center"/>
            </w:pPr>
          </w:p>
        </w:tc>
        <w:tc>
          <w:tcPr>
            <w:tcW w:w="5066" w:type="dxa"/>
            <w:gridSpan w:val="2"/>
            <w:tcBorders>
              <w:top w:val="single" w:sz="4" w:space="0" w:color="auto"/>
              <w:left w:val="nil"/>
              <w:bottom w:val="single" w:sz="4" w:space="0" w:color="auto"/>
              <w:right w:val="single" w:sz="4" w:space="0" w:color="auto"/>
            </w:tcBorders>
            <w:shd w:val="clear" w:color="auto" w:fill="auto"/>
            <w:noWrap/>
            <w:vAlign w:val="center"/>
          </w:tcPr>
          <w:p w14:paraId="347BD6AF" w14:textId="77777777" w:rsidR="00CA26C0" w:rsidRPr="00EE3251" w:rsidRDefault="00CA26C0" w:rsidP="00B122F6">
            <w:pP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0DE7CCC5" w14:textId="77777777" w:rsidR="00CA26C0" w:rsidRPr="00EE3251" w:rsidRDefault="00CA26C0" w:rsidP="00B122F6">
            <w:pPr>
              <w:jc w:val="cente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10A76933" w14:textId="77777777" w:rsidR="00CA26C0" w:rsidRPr="00EE3251" w:rsidRDefault="00CA26C0" w:rsidP="00B122F6">
            <w:pPr>
              <w:jc w:val="center"/>
              <w:rPr>
                <w:rFonts w:eastAsia="新細明體"/>
                <w:color w:val="000000"/>
              </w:rPr>
            </w:pPr>
          </w:p>
        </w:tc>
        <w:tc>
          <w:tcPr>
            <w:tcW w:w="1336" w:type="dxa"/>
            <w:tcBorders>
              <w:top w:val="nil"/>
              <w:left w:val="nil"/>
              <w:bottom w:val="single" w:sz="4" w:space="0" w:color="auto"/>
              <w:right w:val="single" w:sz="4" w:space="0" w:color="auto"/>
            </w:tcBorders>
            <w:shd w:val="clear" w:color="auto" w:fill="auto"/>
            <w:noWrap/>
            <w:vAlign w:val="center"/>
          </w:tcPr>
          <w:p w14:paraId="017B95E2" w14:textId="77777777" w:rsidR="00CA26C0" w:rsidRPr="00EE3251" w:rsidRDefault="00CA26C0" w:rsidP="00B122F6">
            <w:pPr>
              <w:jc w:val="center"/>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7D31B618"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7723C35B"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320A838E" w14:textId="77777777" w:rsidR="00CA26C0" w:rsidRPr="00EE3251" w:rsidRDefault="00CA26C0" w:rsidP="00B122F6">
            <w:pPr>
              <w:jc w:val="right"/>
              <w:rPr>
                <w:rFonts w:eastAsia="新細明體"/>
                <w:color w:val="000000"/>
              </w:rPr>
            </w:pPr>
          </w:p>
        </w:tc>
      </w:tr>
      <w:tr w:rsidR="00CA26C0" w:rsidRPr="00EE3251" w14:paraId="727FF2A0" w14:textId="77777777" w:rsidTr="00B122F6">
        <w:trPr>
          <w:trHeight w:val="362"/>
          <w:jc w:val="center"/>
        </w:trPr>
        <w:tc>
          <w:tcPr>
            <w:tcW w:w="710" w:type="dxa"/>
            <w:vMerge/>
            <w:tcBorders>
              <w:top w:val="nil"/>
              <w:left w:val="single" w:sz="8" w:space="0" w:color="auto"/>
              <w:bottom w:val="single" w:sz="4" w:space="0" w:color="auto"/>
              <w:right w:val="single" w:sz="4" w:space="0" w:color="auto"/>
            </w:tcBorders>
            <w:vAlign w:val="center"/>
            <w:hideMark/>
          </w:tcPr>
          <w:p w14:paraId="4D6D2CCB" w14:textId="77777777" w:rsidR="00CA26C0" w:rsidRPr="00EE3251" w:rsidRDefault="00CA26C0" w:rsidP="00B122F6">
            <w:pPr>
              <w:widowControl/>
              <w:jc w:val="center"/>
            </w:pPr>
          </w:p>
        </w:tc>
        <w:tc>
          <w:tcPr>
            <w:tcW w:w="5066" w:type="dxa"/>
            <w:gridSpan w:val="2"/>
            <w:tcBorders>
              <w:top w:val="single" w:sz="4" w:space="0" w:color="auto"/>
              <w:left w:val="nil"/>
              <w:bottom w:val="single" w:sz="4" w:space="0" w:color="auto"/>
              <w:right w:val="single" w:sz="4" w:space="0" w:color="auto"/>
            </w:tcBorders>
            <w:shd w:val="clear" w:color="000000" w:fill="FFFFC0"/>
            <w:noWrap/>
            <w:vAlign w:val="center"/>
            <w:hideMark/>
          </w:tcPr>
          <w:p w14:paraId="705C39F1" w14:textId="77777777" w:rsidR="00CA26C0" w:rsidRPr="00EE3251" w:rsidRDefault="00CA26C0" w:rsidP="00B122F6">
            <w:pPr>
              <w:widowControl/>
              <w:jc w:val="center"/>
              <w:rPr>
                <w:b/>
                <w:bCs/>
              </w:rPr>
            </w:pPr>
            <w:r w:rsidRPr="00EE3251">
              <w:rPr>
                <w:b/>
                <w:bCs/>
              </w:rPr>
              <w:t>小</w:t>
            </w:r>
            <w:r w:rsidRPr="00EE3251">
              <w:rPr>
                <w:b/>
                <w:bCs/>
              </w:rPr>
              <w:t xml:space="preserve">          </w:t>
            </w:r>
            <w:r w:rsidRPr="00EE3251">
              <w:rPr>
                <w:b/>
                <w:bCs/>
              </w:rPr>
              <w:t>計</w:t>
            </w:r>
          </w:p>
        </w:tc>
        <w:tc>
          <w:tcPr>
            <w:tcW w:w="1335" w:type="dxa"/>
            <w:tcBorders>
              <w:top w:val="nil"/>
              <w:left w:val="nil"/>
              <w:bottom w:val="single" w:sz="4" w:space="0" w:color="auto"/>
              <w:right w:val="single" w:sz="4" w:space="0" w:color="auto"/>
            </w:tcBorders>
            <w:shd w:val="clear" w:color="000000" w:fill="FFFFC0"/>
            <w:noWrap/>
            <w:vAlign w:val="bottom"/>
            <w:hideMark/>
          </w:tcPr>
          <w:p w14:paraId="1D27B65C" w14:textId="77777777" w:rsidR="00CA26C0" w:rsidRPr="00BC35EB" w:rsidRDefault="00CA26C0" w:rsidP="00B122F6">
            <w:pPr>
              <w:widowControl/>
              <w:jc w:val="center"/>
              <w:rPr>
                <w:b/>
                <w:bCs/>
              </w:rPr>
            </w:pPr>
            <w:r w:rsidRPr="00BC35EB">
              <w:rPr>
                <w:b/>
                <w:bCs/>
              </w:rPr>
              <w:t>0</w:t>
            </w:r>
          </w:p>
        </w:tc>
        <w:tc>
          <w:tcPr>
            <w:tcW w:w="1335" w:type="dxa"/>
            <w:tcBorders>
              <w:top w:val="nil"/>
              <w:left w:val="nil"/>
              <w:bottom w:val="single" w:sz="4" w:space="0" w:color="auto"/>
              <w:right w:val="single" w:sz="4" w:space="0" w:color="auto"/>
            </w:tcBorders>
            <w:shd w:val="clear" w:color="000000" w:fill="FFFFC0"/>
            <w:noWrap/>
            <w:hideMark/>
          </w:tcPr>
          <w:p w14:paraId="178B98CD" w14:textId="77777777" w:rsidR="00CA26C0" w:rsidRPr="00BC35EB" w:rsidRDefault="00CA26C0" w:rsidP="00B122F6">
            <w:pPr>
              <w:widowControl/>
              <w:jc w:val="center"/>
              <w:rPr>
                <w:b/>
                <w:bCs/>
              </w:rPr>
            </w:pPr>
            <w:r w:rsidRPr="00BC35EB">
              <w:rPr>
                <w:b/>
                <w:bCs/>
              </w:rPr>
              <w:t>0</w:t>
            </w:r>
          </w:p>
        </w:tc>
        <w:tc>
          <w:tcPr>
            <w:tcW w:w="1336" w:type="dxa"/>
            <w:tcBorders>
              <w:top w:val="nil"/>
              <w:left w:val="nil"/>
              <w:bottom w:val="single" w:sz="4" w:space="0" w:color="auto"/>
              <w:right w:val="single" w:sz="4" w:space="0" w:color="auto"/>
            </w:tcBorders>
            <w:shd w:val="clear" w:color="000000" w:fill="FFFFC0"/>
            <w:noWrap/>
            <w:hideMark/>
          </w:tcPr>
          <w:p w14:paraId="6171BED9" w14:textId="77777777" w:rsidR="00CA26C0" w:rsidRPr="00BC35EB" w:rsidRDefault="00CA26C0" w:rsidP="00B122F6">
            <w:pPr>
              <w:widowControl/>
              <w:jc w:val="center"/>
              <w:rPr>
                <w:b/>
                <w:bCs/>
              </w:rPr>
            </w:pPr>
            <w:r w:rsidRPr="00BC35EB">
              <w:rPr>
                <w:b/>
                <w:bCs/>
              </w:rPr>
              <w:t>0</w:t>
            </w:r>
          </w:p>
        </w:tc>
        <w:tc>
          <w:tcPr>
            <w:tcW w:w="1370" w:type="dxa"/>
            <w:tcBorders>
              <w:top w:val="nil"/>
              <w:left w:val="nil"/>
              <w:bottom w:val="single" w:sz="4" w:space="0" w:color="auto"/>
              <w:right w:val="single" w:sz="4" w:space="0" w:color="auto"/>
            </w:tcBorders>
            <w:shd w:val="clear" w:color="000000" w:fill="FFFFC0"/>
            <w:noWrap/>
            <w:hideMark/>
          </w:tcPr>
          <w:p w14:paraId="63B36485" w14:textId="77777777" w:rsidR="00CA26C0" w:rsidRPr="00BC35EB" w:rsidRDefault="00CA26C0" w:rsidP="00B122F6">
            <w:pPr>
              <w:widowControl/>
              <w:jc w:val="right"/>
              <w:rPr>
                <w:b/>
                <w:bCs/>
              </w:rPr>
            </w:pPr>
            <w:r w:rsidRPr="00BC35EB">
              <w:rPr>
                <w:b/>
                <w:bCs/>
              </w:rPr>
              <w:t>0</w:t>
            </w:r>
          </w:p>
        </w:tc>
        <w:tc>
          <w:tcPr>
            <w:tcW w:w="1370" w:type="dxa"/>
            <w:tcBorders>
              <w:top w:val="nil"/>
              <w:left w:val="nil"/>
              <w:bottom w:val="single" w:sz="4" w:space="0" w:color="auto"/>
              <w:right w:val="single" w:sz="4" w:space="0" w:color="auto"/>
            </w:tcBorders>
            <w:shd w:val="clear" w:color="000000" w:fill="FFFFC0"/>
            <w:noWrap/>
            <w:hideMark/>
          </w:tcPr>
          <w:p w14:paraId="74242C69" w14:textId="77777777" w:rsidR="00CA26C0" w:rsidRPr="00BC35EB" w:rsidRDefault="00CA26C0" w:rsidP="00B122F6">
            <w:pPr>
              <w:widowControl/>
              <w:jc w:val="right"/>
              <w:rPr>
                <w:b/>
                <w:bCs/>
              </w:rPr>
            </w:pPr>
            <w:r w:rsidRPr="00BC35EB">
              <w:rPr>
                <w:b/>
                <w:bCs/>
              </w:rPr>
              <w:t>0</w:t>
            </w:r>
          </w:p>
        </w:tc>
        <w:tc>
          <w:tcPr>
            <w:tcW w:w="1370" w:type="dxa"/>
            <w:tcBorders>
              <w:top w:val="nil"/>
              <w:left w:val="nil"/>
              <w:bottom w:val="single" w:sz="4" w:space="0" w:color="auto"/>
              <w:right w:val="single" w:sz="4" w:space="0" w:color="auto"/>
            </w:tcBorders>
            <w:shd w:val="clear" w:color="000000" w:fill="FFFFC0"/>
            <w:noWrap/>
            <w:hideMark/>
          </w:tcPr>
          <w:p w14:paraId="2AC8C024" w14:textId="77777777" w:rsidR="00CA26C0" w:rsidRPr="00BC35EB" w:rsidRDefault="00CA26C0" w:rsidP="00B122F6">
            <w:pPr>
              <w:widowControl/>
              <w:jc w:val="right"/>
              <w:rPr>
                <w:b/>
                <w:bCs/>
              </w:rPr>
            </w:pPr>
            <w:r w:rsidRPr="00BC35EB">
              <w:rPr>
                <w:b/>
                <w:bCs/>
              </w:rPr>
              <w:t>0</w:t>
            </w:r>
          </w:p>
        </w:tc>
      </w:tr>
      <w:tr w:rsidR="00CA26C0" w:rsidRPr="00EE3251" w14:paraId="417F729A" w14:textId="77777777" w:rsidTr="00B122F6">
        <w:trPr>
          <w:trHeight w:val="362"/>
          <w:jc w:val="center"/>
        </w:trPr>
        <w:tc>
          <w:tcPr>
            <w:tcW w:w="71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318BE441" w14:textId="77777777" w:rsidR="00CA26C0" w:rsidRPr="00EE3251" w:rsidRDefault="00CA26C0" w:rsidP="00B122F6">
            <w:pPr>
              <w:widowControl/>
              <w:jc w:val="center"/>
            </w:pPr>
            <w:r w:rsidRPr="00EE3251">
              <w:t>國外</w:t>
            </w:r>
          </w:p>
        </w:tc>
        <w:tc>
          <w:tcPr>
            <w:tcW w:w="38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C05C77" w14:textId="77777777" w:rsidR="00CA26C0" w:rsidRPr="00EE3251" w:rsidRDefault="00CA26C0" w:rsidP="00B122F6">
            <w:pPr>
              <w:widowControl/>
              <w:jc w:val="center"/>
            </w:pPr>
            <w:r w:rsidRPr="00EE3251">
              <w:t>擬申請專利之研發成果名稱</w:t>
            </w:r>
          </w:p>
        </w:tc>
        <w:tc>
          <w:tcPr>
            <w:tcW w:w="12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A82CAE" w14:textId="77777777" w:rsidR="00CA26C0" w:rsidRPr="00EE3251" w:rsidRDefault="00CA26C0" w:rsidP="00B122F6">
            <w:pPr>
              <w:widowControl/>
              <w:jc w:val="center"/>
            </w:pPr>
            <w:r w:rsidRPr="00EE3251">
              <w:t>申請國家</w:t>
            </w:r>
          </w:p>
        </w:tc>
        <w:tc>
          <w:tcPr>
            <w:tcW w:w="4006" w:type="dxa"/>
            <w:gridSpan w:val="3"/>
            <w:tcBorders>
              <w:top w:val="single" w:sz="4" w:space="0" w:color="auto"/>
              <w:left w:val="nil"/>
              <w:bottom w:val="single" w:sz="4" w:space="0" w:color="auto"/>
              <w:right w:val="single" w:sz="4" w:space="0" w:color="auto"/>
            </w:tcBorders>
            <w:shd w:val="clear" w:color="auto" w:fill="auto"/>
            <w:noWrap/>
            <w:vAlign w:val="center"/>
            <w:hideMark/>
          </w:tcPr>
          <w:p w14:paraId="12C6D4D3" w14:textId="77777777" w:rsidR="00CA26C0" w:rsidRPr="00EE3251" w:rsidRDefault="00CA26C0" w:rsidP="00B122F6">
            <w:pPr>
              <w:widowControl/>
              <w:jc w:val="center"/>
            </w:pPr>
            <w:r w:rsidRPr="00EE3251">
              <w:t>件數</w:t>
            </w:r>
          </w:p>
        </w:tc>
        <w:tc>
          <w:tcPr>
            <w:tcW w:w="4110" w:type="dxa"/>
            <w:gridSpan w:val="3"/>
            <w:tcBorders>
              <w:top w:val="single" w:sz="4" w:space="0" w:color="auto"/>
              <w:left w:val="nil"/>
              <w:bottom w:val="single" w:sz="4" w:space="0" w:color="auto"/>
              <w:right w:val="single" w:sz="8" w:space="0" w:color="000000"/>
            </w:tcBorders>
            <w:shd w:val="clear" w:color="auto" w:fill="auto"/>
            <w:noWrap/>
            <w:vAlign w:val="center"/>
            <w:hideMark/>
          </w:tcPr>
          <w:p w14:paraId="70DF4C4F" w14:textId="77777777" w:rsidR="00CA26C0" w:rsidRPr="00EE3251" w:rsidRDefault="00CA26C0" w:rsidP="00B122F6">
            <w:pPr>
              <w:widowControl/>
              <w:jc w:val="center"/>
            </w:pPr>
            <w:r w:rsidRPr="00EE3251">
              <w:t>預估費用</w:t>
            </w:r>
          </w:p>
        </w:tc>
      </w:tr>
      <w:tr w:rsidR="00CA26C0" w:rsidRPr="00EE3251" w14:paraId="1531191D" w14:textId="77777777" w:rsidTr="00B122F6">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515C5A2E" w14:textId="77777777" w:rsidR="00CA26C0" w:rsidRPr="00EE3251" w:rsidRDefault="00CA26C0" w:rsidP="00B122F6">
            <w:pPr>
              <w:widowControl/>
              <w:jc w:val="center"/>
            </w:pPr>
          </w:p>
        </w:tc>
        <w:tc>
          <w:tcPr>
            <w:tcW w:w="3830" w:type="dxa"/>
            <w:vMerge/>
            <w:tcBorders>
              <w:top w:val="nil"/>
              <w:left w:val="single" w:sz="4" w:space="0" w:color="auto"/>
              <w:bottom w:val="single" w:sz="4" w:space="0" w:color="auto"/>
              <w:right w:val="single" w:sz="4" w:space="0" w:color="auto"/>
            </w:tcBorders>
            <w:vAlign w:val="center"/>
            <w:hideMark/>
          </w:tcPr>
          <w:p w14:paraId="5EFC878D" w14:textId="77777777" w:rsidR="00CA26C0" w:rsidRPr="00EE3251" w:rsidRDefault="00CA26C0" w:rsidP="00B122F6">
            <w:pPr>
              <w:widowControl/>
              <w:jc w:val="center"/>
            </w:pPr>
          </w:p>
        </w:tc>
        <w:tc>
          <w:tcPr>
            <w:tcW w:w="1236" w:type="dxa"/>
            <w:vMerge/>
            <w:tcBorders>
              <w:top w:val="nil"/>
              <w:left w:val="single" w:sz="4" w:space="0" w:color="auto"/>
              <w:bottom w:val="single" w:sz="4" w:space="0" w:color="auto"/>
              <w:right w:val="single" w:sz="4" w:space="0" w:color="auto"/>
            </w:tcBorders>
            <w:vAlign w:val="center"/>
            <w:hideMark/>
          </w:tcPr>
          <w:p w14:paraId="18E91B32" w14:textId="77777777" w:rsidR="00CA26C0" w:rsidRPr="00EE3251" w:rsidRDefault="00CA26C0" w:rsidP="00B122F6">
            <w:pPr>
              <w:widowControl/>
              <w:jc w:val="center"/>
            </w:pPr>
          </w:p>
        </w:tc>
        <w:tc>
          <w:tcPr>
            <w:tcW w:w="1335" w:type="dxa"/>
            <w:tcBorders>
              <w:top w:val="nil"/>
              <w:left w:val="nil"/>
              <w:bottom w:val="single" w:sz="4" w:space="0" w:color="auto"/>
              <w:right w:val="single" w:sz="4" w:space="0" w:color="auto"/>
            </w:tcBorders>
            <w:shd w:val="clear" w:color="auto" w:fill="auto"/>
            <w:noWrap/>
            <w:vAlign w:val="bottom"/>
            <w:hideMark/>
          </w:tcPr>
          <w:p w14:paraId="41C50104" w14:textId="77777777" w:rsidR="00CA26C0" w:rsidRPr="00EE3251" w:rsidRDefault="00CA26C0" w:rsidP="00B122F6">
            <w:pPr>
              <w:widowControl/>
              <w:adjustRightInd/>
              <w:spacing w:line="240" w:lineRule="auto"/>
              <w:jc w:val="center"/>
            </w:pPr>
            <w:r w:rsidRPr="00EE3251">
              <w:t>108</w:t>
            </w:r>
            <w:r w:rsidRPr="00EE3251">
              <w:t>年度</w:t>
            </w:r>
          </w:p>
        </w:tc>
        <w:tc>
          <w:tcPr>
            <w:tcW w:w="1335" w:type="dxa"/>
            <w:tcBorders>
              <w:top w:val="nil"/>
              <w:left w:val="nil"/>
              <w:bottom w:val="single" w:sz="4" w:space="0" w:color="auto"/>
              <w:right w:val="single" w:sz="4" w:space="0" w:color="auto"/>
            </w:tcBorders>
            <w:shd w:val="clear" w:color="auto" w:fill="auto"/>
            <w:noWrap/>
            <w:vAlign w:val="center"/>
            <w:hideMark/>
          </w:tcPr>
          <w:p w14:paraId="3DC4C49B" w14:textId="77777777" w:rsidR="00CA26C0" w:rsidRPr="00EE3251" w:rsidRDefault="00CA26C0" w:rsidP="00B122F6">
            <w:pPr>
              <w:widowControl/>
              <w:adjustRightInd/>
              <w:spacing w:line="240" w:lineRule="auto"/>
              <w:jc w:val="center"/>
            </w:pPr>
            <w:r w:rsidRPr="00EE3251">
              <w:t>109</w:t>
            </w:r>
            <w:r w:rsidRPr="00EE3251">
              <w:t>年度</w:t>
            </w:r>
          </w:p>
        </w:tc>
        <w:tc>
          <w:tcPr>
            <w:tcW w:w="1336" w:type="dxa"/>
            <w:tcBorders>
              <w:top w:val="nil"/>
              <w:left w:val="nil"/>
              <w:bottom w:val="single" w:sz="4" w:space="0" w:color="auto"/>
              <w:right w:val="single" w:sz="4" w:space="0" w:color="auto"/>
            </w:tcBorders>
            <w:shd w:val="clear" w:color="auto" w:fill="auto"/>
            <w:noWrap/>
            <w:vAlign w:val="center"/>
            <w:hideMark/>
          </w:tcPr>
          <w:p w14:paraId="40B73318" w14:textId="77777777" w:rsidR="00CA26C0" w:rsidRPr="00EE3251" w:rsidRDefault="00CA26C0" w:rsidP="00B122F6">
            <w:pPr>
              <w:widowControl/>
              <w:adjustRightInd/>
              <w:spacing w:line="240" w:lineRule="auto"/>
              <w:jc w:val="center"/>
            </w:pPr>
            <w:r w:rsidRPr="00EE3251">
              <w:t>110</w:t>
            </w:r>
            <w:r w:rsidRPr="00EE3251">
              <w:t>年度</w:t>
            </w:r>
          </w:p>
        </w:tc>
        <w:tc>
          <w:tcPr>
            <w:tcW w:w="1370" w:type="dxa"/>
            <w:tcBorders>
              <w:top w:val="nil"/>
              <w:left w:val="nil"/>
              <w:bottom w:val="single" w:sz="4" w:space="0" w:color="auto"/>
              <w:right w:val="single" w:sz="4" w:space="0" w:color="auto"/>
            </w:tcBorders>
            <w:shd w:val="clear" w:color="auto" w:fill="auto"/>
            <w:noWrap/>
            <w:vAlign w:val="bottom"/>
            <w:hideMark/>
          </w:tcPr>
          <w:p w14:paraId="4F2FEFD1" w14:textId="77777777" w:rsidR="00CA26C0" w:rsidRPr="00EE3251" w:rsidRDefault="00CA26C0" w:rsidP="00B122F6">
            <w:pPr>
              <w:widowControl/>
              <w:adjustRightInd/>
              <w:spacing w:line="240" w:lineRule="auto"/>
              <w:jc w:val="center"/>
            </w:pPr>
            <w:r w:rsidRPr="00EE3251">
              <w:t>108</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7D10056E" w14:textId="77777777" w:rsidR="00CA26C0" w:rsidRPr="00EE3251" w:rsidRDefault="00CA26C0" w:rsidP="00B122F6">
            <w:pPr>
              <w:widowControl/>
              <w:adjustRightInd/>
              <w:spacing w:line="240" w:lineRule="auto"/>
              <w:jc w:val="center"/>
            </w:pPr>
            <w:r w:rsidRPr="00EE3251">
              <w:t>109</w:t>
            </w:r>
            <w:r w:rsidRPr="00EE3251">
              <w:t>年度</w:t>
            </w:r>
          </w:p>
        </w:tc>
        <w:tc>
          <w:tcPr>
            <w:tcW w:w="1370" w:type="dxa"/>
            <w:tcBorders>
              <w:top w:val="nil"/>
              <w:left w:val="nil"/>
              <w:bottom w:val="single" w:sz="4" w:space="0" w:color="auto"/>
              <w:right w:val="single" w:sz="4" w:space="0" w:color="auto"/>
            </w:tcBorders>
            <w:shd w:val="clear" w:color="auto" w:fill="auto"/>
            <w:noWrap/>
            <w:vAlign w:val="center"/>
            <w:hideMark/>
          </w:tcPr>
          <w:p w14:paraId="6AAD4B5D" w14:textId="77777777" w:rsidR="00CA26C0" w:rsidRPr="00EE3251" w:rsidRDefault="00CA26C0" w:rsidP="00B122F6">
            <w:pPr>
              <w:widowControl/>
              <w:adjustRightInd/>
              <w:spacing w:line="240" w:lineRule="auto"/>
              <w:jc w:val="center"/>
            </w:pPr>
            <w:r w:rsidRPr="00EE3251">
              <w:t>110</w:t>
            </w:r>
            <w:r w:rsidRPr="00EE3251">
              <w:t>年度</w:t>
            </w:r>
          </w:p>
        </w:tc>
      </w:tr>
      <w:tr w:rsidR="00CA26C0" w:rsidRPr="00EE3251" w14:paraId="3DAF6D61" w14:textId="77777777" w:rsidTr="00B122F6">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179D1759" w14:textId="77777777" w:rsidR="00CA26C0" w:rsidRPr="00EE3251" w:rsidRDefault="00CA26C0" w:rsidP="00B122F6">
            <w:pPr>
              <w:widowControl/>
              <w:jc w:val="center"/>
            </w:pPr>
          </w:p>
        </w:tc>
        <w:tc>
          <w:tcPr>
            <w:tcW w:w="3830" w:type="dxa"/>
            <w:tcBorders>
              <w:top w:val="nil"/>
              <w:left w:val="nil"/>
              <w:bottom w:val="single" w:sz="4" w:space="0" w:color="auto"/>
              <w:right w:val="single" w:sz="4" w:space="0" w:color="auto"/>
            </w:tcBorders>
            <w:shd w:val="clear" w:color="auto" w:fill="auto"/>
            <w:noWrap/>
            <w:vAlign w:val="center"/>
          </w:tcPr>
          <w:p w14:paraId="00957273" w14:textId="77777777" w:rsidR="00CA26C0" w:rsidRPr="00EE3251" w:rsidRDefault="00CA26C0" w:rsidP="00B122F6">
            <w:pPr>
              <w:rPr>
                <w:rFonts w:eastAsia="新細明體"/>
                <w:color w:val="000000"/>
              </w:rPr>
            </w:pPr>
          </w:p>
        </w:tc>
        <w:tc>
          <w:tcPr>
            <w:tcW w:w="1236" w:type="dxa"/>
            <w:tcBorders>
              <w:top w:val="nil"/>
              <w:left w:val="nil"/>
              <w:bottom w:val="single" w:sz="4" w:space="0" w:color="auto"/>
              <w:right w:val="single" w:sz="4" w:space="0" w:color="auto"/>
            </w:tcBorders>
            <w:shd w:val="clear" w:color="auto" w:fill="auto"/>
            <w:noWrap/>
            <w:vAlign w:val="center"/>
          </w:tcPr>
          <w:p w14:paraId="00545357" w14:textId="77777777" w:rsidR="00CA26C0" w:rsidRPr="00EE3251" w:rsidRDefault="00CA26C0" w:rsidP="00B122F6">
            <w:pP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3E0DCE81" w14:textId="77777777" w:rsidR="00CA26C0" w:rsidRPr="00EE3251" w:rsidRDefault="00CA26C0" w:rsidP="00B122F6">
            <w:pPr>
              <w:jc w:val="cente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32B7FC0C" w14:textId="77777777" w:rsidR="00CA26C0" w:rsidRPr="00EE3251" w:rsidRDefault="00CA26C0" w:rsidP="00B122F6">
            <w:pPr>
              <w:jc w:val="center"/>
              <w:rPr>
                <w:rFonts w:eastAsia="新細明體"/>
                <w:color w:val="000000"/>
              </w:rPr>
            </w:pPr>
          </w:p>
        </w:tc>
        <w:tc>
          <w:tcPr>
            <w:tcW w:w="1336" w:type="dxa"/>
            <w:tcBorders>
              <w:top w:val="nil"/>
              <w:left w:val="nil"/>
              <w:bottom w:val="single" w:sz="4" w:space="0" w:color="auto"/>
              <w:right w:val="single" w:sz="4" w:space="0" w:color="auto"/>
            </w:tcBorders>
            <w:shd w:val="clear" w:color="auto" w:fill="auto"/>
            <w:noWrap/>
            <w:vAlign w:val="center"/>
          </w:tcPr>
          <w:p w14:paraId="574D29E1" w14:textId="77777777" w:rsidR="00CA26C0" w:rsidRPr="00EE3251" w:rsidRDefault="00CA26C0" w:rsidP="00B122F6">
            <w:pPr>
              <w:jc w:val="center"/>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464C8E8E"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0205B40F"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2FD94817" w14:textId="77777777" w:rsidR="00CA26C0" w:rsidRPr="00EE3251" w:rsidRDefault="00CA26C0" w:rsidP="00B122F6">
            <w:pPr>
              <w:jc w:val="right"/>
              <w:rPr>
                <w:rFonts w:eastAsia="新細明體"/>
                <w:color w:val="000000"/>
              </w:rPr>
            </w:pPr>
          </w:p>
        </w:tc>
      </w:tr>
      <w:tr w:rsidR="00CA26C0" w:rsidRPr="00EE3251" w14:paraId="0F2CAA7A" w14:textId="77777777" w:rsidTr="00B122F6">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0E03F69C" w14:textId="77777777" w:rsidR="00CA26C0" w:rsidRPr="00EE3251" w:rsidRDefault="00CA26C0" w:rsidP="00B122F6">
            <w:pPr>
              <w:widowControl/>
              <w:jc w:val="center"/>
            </w:pPr>
          </w:p>
        </w:tc>
        <w:tc>
          <w:tcPr>
            <w:tcW w:w="3830" w:type="dxa"/>
            <w:tcBorders>
              <w:top w:val="nil"/>
              <w:left w:val="nil"/>
              <w:bottom w:val="single" w:sz="4" w:space="0" w:color="auto"/>
              <w:right w:val="single" w:sz="4" w:space="0" w:color="auto"/>
            </w:tcBorders>
            <w:shd w:val="clear" w:color="auto" w:fill="auto"/>
            <w:noWrap/>
            <w:vAlign w:val="center"/>
          </w:tcPr>
          <w:p w14:paraId="49188661" w14:textId="77777777" w:rsidR="00CA26C0" w:rsidRPr="00EE3251" w:rsidRDefault="00CA26C0" w:rsidP="00B122F6">
            <w:pPr>
              <w:rPr>
                <w:rFonts w:eastAsia="新細明體"/>
                <w:color w:val="000000"/>
              </w:rPr>
            </w:pPr>
          </w:p>
        </w:tc>
        <w:tc>
          <w:tcPr>
            <w:tcW w:w="1236" w:type="dxa"/>
            <w:tcBorders>
              <w:top w:val="nil"/>
              <w:left w:val="nil"/>
              <w:bottom w:val="single" w:sz="4" w:space="0" w:color="auto"/>
              <w:right w:val="single" w:sz="4" w:space="0" w:color="auto"/>
            </w:tcBorders>
            <w:shd w:val="clear" w:color="auto" w:fill="auto"/>
            <w:noWrap/>
            <w:vAlign w:val="center"/>
          </w:tcPr>
          <w:p w14:paraId="4CE80A8F" w14:textId="77777777" w:rsidR="00CA26C0" w:rsidRPr="00EE3251" w:rsidRDefault="00CA26C0" w:rsidP="00B122F6">
            <w:pP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7CE9E92F" w14:textId="77777777" w:rsidR="00CA26C0" w:rsidRPr="00EE3251" w:rsidRDefault="00CA26C0" w:rsidP="00B122F6">
            <w:pPr>
              <w:jc w:val="cente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34A3BD17" w14:textId="77777777" w:rsidR="00CA26C0" w:rsidRPr="00EE3251" w:rsidRDefault="00CA26C0" w:rsidP="00B122F6">
            <w:pPr>
              <w:jc w:val="center"/>
              <w:rPr>
                <w:rFonts w:eastAsia="新細明體"/>
                <w:color w:val="000000"/>
              </w:rPr>
            </w:pPr>
          </w:p>
        </w:tc>
        <w:tc>
          <w:tcPr>
            <w:tcW w:w="1336" w:type="dxa"/>
            <w:tcBorders>
              <w:top w:val="nil"/>
              <w:left w:val="nil"/>
              <w:bottom w:val="single" w:sz="4" w:space="0" w:color="auto"/>
              <w:right w:val="single" w:sz="4" w:space="0" w:color="auto"/>
            </w:tcBorders>
            <w:shd w:val="clear" w:color="auto" w:fill="auto"/>
            <w:noWrap/>
            <w:vAlign w:val="center"/>
          </w:tcPr>
          <w:p w14:paraId="0899EF81" w14:textId="77777777" w:rsidR="00CA26C0" w:rsidRPr="00EE3251" w:rsidRDefault="00CA26C0" w:rsidP="00B122F6">
            <w:pPr>
              <w:jc w:val="center"/>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1485DAAB"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6E228B70"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3E4C462B" w14:textId="77777777" w:rsidR="00CA26C0" w:rsidRPr="00EE3251" w:rsidRDefault="00CA26C0" w:rsidP="00B122F6">
            <w:pPr>
              <w:jc w:val="right"/>
              <w:rPr>
                <w:rFonts w:eastAsia="新細明體"/>
                <w:color w:val="000000"/>
              </w:rPr>
            </w:pPr>
          </w:p>
        </w:tc>
      </w:tr>
      <w:tr w:rsidR="00CA26C0" w:rsidRPr="00EE3251" w14:paraId="61F8D528" w14:textId="77777777" w:rsidTr="00B122F6">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3F94CF68" w14:textId="77777777" w:rsidR="00CA26C0" w:rsidRPr="00EE3251" w:rsidRDefault="00CA26C0" w:rsidP="00B122F6">
            <w:pPr>
              <w:widowControl/>
              <w:jc w:val="center"/>
            </w:pPr>
          </w:p>
        </w:tc>
        <w:tc>
          <w:tcPr>
            <w:tcW w:w="3830" w:type="dxa"/>
            <w:tcBorders>
              <w:top w:val="nil"/>
              <w:left w:val="nil"/>
              <w:bottom w:val="single" w:sz="4" w:space="0" w:color="auto"/>
              <w:right w:val="single" w:sz="4" w:space="0" w:color="auto"/>
            </w:tcBorders>
            <w:shd w:val="clear" w:color="auto" w:fill="auto"/>
            <w:noWrap/>
            <w:vAlign w:val="center"/>
          </w:tcPr>
          <w:p w14:paraId="4AE58E64" w14:textId="77777777" w:rsidR="00CA26C0" w:rsidRPr="00EE3251" w:rsidRDefault="00CA26C0" w:rsidP="00B122F6">
            <w:pPr>
              <w:rPr>
                <w:rFonts w:eastAsia="新細明體"/>
                <w:color w:val="000000"/>
              </w:rPr>
            </w:pPr>
          </w:p>
        </w:tc>
        <w:tc>
          <w:tcPr>
            <w:tcW w:w="1236" w:type="dxa"/>
            <w:tcBorders>
              <w:top w:val="nil"/>
              <w:left w:val="nil"/>
              <w:bottom w:val="single" w:sz="4" w:space="0" w:color="auto"/>
              <w:right w:val="single" w:sz="4" w:space="0" w:color="auto"/>
            </w:tcBorders>
            <w:shd w:val="clear" w:color="auto" w:fill="auto"/>
            <w:noWrap/>
            <w:vAlign w:val="center"/>
          </w:tcPr>
          <w:p w14:paraId="6394625A" w14:textId="77777777" w:rsidR="00CA26C0" w:rsidRPr="00EE3251" w:rsidRDefault="00CA26C0" w:rsidP="00B122F6">
            <w:pP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4E8DF03C" w14:textId="77777777" w:rsidR="00CA26C0" w:rsidRPr="00EE3251" w:rsidRDefault="00CA26C0" w:rsidP="00B122F6">
            <w:pPr>
              <w:jc w:val="cente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364609F6" w14:textId="77777777" w:rsidR="00CA26C0" w:rsidRPr="00EE3251" w:rsidRDefault="00CA26C0" w:rsidP="00B122F6">
            <w:pPr>
              <w:jc w:val="center"/>
              <w:rPr>
                <w:rFonts w:eastAsia="新細明體"/>
                <w:color w:val="000000"/>
              </w:rPr>
            </w:pPr>
          </w:p>
        </w:tc>
        <w:tc>
          <w:tcPr>
            <w:tcW w:w="1336" w:type="dxa"/>
            <w:tcBorders>
              <w:top w:val="nil"/>
              <w:left w:val="nil"/>
              <w:bottom w:val="single" w:sz="4" w:space="0" w:color="auto"/>
              <w:right w:val="single" w:sz="4" w:space="0" w:color="auto"/>
            </w:tcBorders>
            <w:shd w:val="clear" w:color="auto" w:fill="auto"/>
            <w:noWrap/>
            <w:vAlign w:val="center"/>
          </w:tcPr>
          <w:p w14:paraId="37F8E5E1" w14:textId="77777777" w:rsidR="00CA26C0" w:rsidRPr="00EE3251" w:rsidRDefault="00CA26C0" w:rsidP="00B122F6">
            <w:pPr>
              <w:jc w:val="center"/>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6297B577"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71197011"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77ED3435" w14:textId="77777777" w:rsidR="00CA26C0" w:rsidRPr="00EE3251" w:rsidRDefault="00CA26C0" w:rsidP="00B122F6">
            <w:pPr>
              <w:jc w:val="right"/>
              <w:rPr>
                <w:rFonts w:eastAsia="新細明體"/>
                <w:color w:val="000000"/>
              </w:rPr>
            </w:pPr>
          </w:p>
        </w:tc>
      </w:tr>
      <w:tr w:rsidR="00CA26C0" w:rsidRPr="00EE3251" w14:paraId="2C75AF6D" w14:textId="77777777" w:rsidTr="00B122F6">
        <w:trPr>
          <w:trHeight w:val="362"/>
          <w:jc w:val="center"/>
        </w:trPr>
        <w:tc>
          <w:tcPr>
            <w:tcW w:w="710" w:type="dxa"/>
            <w:vMerge/>
            <w:tcBorders>
              <w:top w:val="nil"/>
              <w:left w:val="single" w:sz="8" w:space="0" w:color="auto"/>
              <w:bottom w:val="single" w:sz="8" w:space="0" w:color="000000"/>
              <w:right w:val="single" w:sz="4" w:space="0" w:color="auto"/>
            </w:tcBorders>
            <w:vAlign w:val="center"/>
          </w:tcPr>
          <w:p w14:paraId="22163BC5" w14:textId="77777777" w:rsidR="00CA26C0" w:rsidRPr="00EE3251" w:rsidRDefault="00CA26C0" w:rsidP="00B122F6">
            <w:pPr>
              <w:widowControl/>
              <w:jc w:val="center"/>
            </w:pPr>
          </w:p>
        </w:tc>
        <w:tc>
          <w:tcPr>
            <w:tcW w:w="3830" w:type="dxa"/>
            <w:tcBorders>
              <w:top w:val="nil"/>
              <w:left w:val="nil"/>
              <w:bottom w:val="single" w:sz="4" w:space="0" w:color="auto"/>
              <w:right w:val="single" w:sz="4" w:space="0" w:color="auto"/>
            </w:tcBorders>
            <w:shd w:val="clear" w:color="auto" w:fill="auto"/>
            <w:noWrap/>
            <w:vAlign w:val="center"/>
          </w:tcPr>
          <w:p w14:paraId="49FFBF0B" w14:textId="77777777" w:rsidR="00CA26C0" w:rsidRPr="00EE3251" w:rsidRDefault="00CA26C0" w:rsidP="00B122F6">
            <w:pPr>
              <w:rPr>
                <w:rFonts w:eastAsia="新細明體"/>
                <w:color w:val="000000"/>
              </w:rPr>
            </w:pPr>
          </w:p>
        </w:tc>
        <w:tc>
          <w:tcPr>
            <w:tcW w:w="1236" w:type="dxa"/>
            <w:tcBorders>
              <w:top w:val="nil"/>
              <w:left w:val="nil"/>
              <w:bottom w:val="single" w:sz="4" w:space="0" w:color="auto"/>
              <w:right w:val="single" w:sz="4" w:space="0" w:color="auto"/>
            </w:tcBorders>
            <w:shd w:val="clear" w:color="auto" w:fill="auto"/>
            <w:noWrap/>
            <w:vAlign w:val="center"/>
          </w:tcPr>
          <w:p w14:paraId="7350F7F6" w14:textId="77777777" w:rsidR="00CA26C0" w:rsidRPr="00EE3251" w:rsidRDefault="00CA26C0" w:rsidP="00B122F6">
            <w:pP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044598F3" w14:textId="77777777" w:rsidR="00CA26C0" w:rsidRPr="00EE3251" w:rsidRDefault="00CA26C0" w:rsidP="00B122F6">
            <w:pPr>
              <w:jc w:val="center"/>
              <w:rPr>
                <w:rFonts w:eastAsia="新細明體"/>
                <w:color w:val="000000"/>
              </w:rPr>
            </w:pPr>
          </w:p>
        </w:tc>
        <w:tc>
          <w:tcPr>
            <w:tcW w:w="1335" w:type="dxa"/>
            <w:tcBorders>
              <w:top w:val="nil"/>
              <w:left w:val="nil"/>
              <w:bottom w:val="single" w:sz="4" w:space="0" w:color="auto"/>
              <w:right w:val="single" w:sz="4" w:space="0" w:color="auto"/>
            </w:tcBorders>
            <w:shd w:val="clear" w:color="auto" w:fill="auto"/>
            <w:noWrap/>
            <w:vAlign w:val="center"/>
          </w:tcPr>
          <w:p w14:paraId="7D094A10" w14:textId="77777777" w:rsidR="00CA26C0" w:rsidRPr="00EE3251" w:rsidRDefault="00CA26C0" w:rsidP="00B122F6">
            <w:pPr>
              <w:jc w:val="center"/>
              <w:rPr>
                <w:rFonts w:eastAsia="新細明體"/>
                <w:color w:val="000000"/>
              </w:rPr>
            </w:pPr>
          </w:p>
        </w:tc>
        <w:tc>
          <w:tcPr>
            <w:tcW w:w="1336" w:type="dxa"/>
            <w:tcBorders>
              <w:top w:val="nil"/>
              <w:left w:val="nil"/>
              <w:bottom w:val="single" w:sz="4" w:space="0" w:color="auto"/>
              <w:right w:val="single" w:sz="4" w:space="0" w:color="auto"/>
            </w:tcBorders>
            <w:shd w:val="clear" w:color="auto" w:fill="auto"/>
            <w:noWrap/>
            <w:vAlign w:val="center"/>
          </w:tcPr>
          <w:p w14:paraId="686B32F5" w14:textId="77777777" w:rsidR="00CA26C0" w:rsidRPr="00EE3251" w:rsidRDefault="00CA26C0" w:rsidP="00B122F6">
            <w:pPr>
              <w:jc w:val="center"/>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738ED79D"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49F2907B" w14:textId="77777777" w:rsidR="00CA26C0" w:rsidRPr="00EE3251" w:rsidRDefault="00CA26C0" w:rsidP="00B122F6">
            <w:pPr>
              <w:jc w:val="right"/>
              <w:rPr>
                <w:rFonts w:eastAsia="新細明體"/>
                <w:color w:val="000000"/>
              </w:rPr>
            </w:pPr>
          </w:p>
        </w:tc>
        <w:tc>
          <w:tcPr>
            <w:tcW w:w="1370" w:type="dxa"/>
            <w:tcBorders>
              <w:top w:val="nil"/>
              <w:left w:val="nil"/>
              <w:bottom w:val="single" w:sz="4" w:space="0" w:color="auto"/>
              <w:right w:val="single" w:sz="4" w:space="0" w:color="auto"/>
            </w:tcBorders>
            <w:shd w:val="clear" w:color="auto" w:fill="auto"/>
            <w:noWrap/>
            <w:vAlign w:val="center"/>
          </w:tcPr>
          <w:p w14:paraId="799D8EA1" w14:textId="77777777" w:rsidR="00CA26C0" w:rsidRPr="00EE3251" w:rsidRDefault="00CA26C0" w:rsidP="00B122F6">
            <w:pPr>
              <w:jc w:val="right"/>
              <w:rPr>
                <w:rFonts w:eastAsia="新細明體"/>
                <w:color w:val="000000"/>
              </w:rPr>
            </w:pPr>
          </w:p>
        </w:tc>
      </w:tr>
      <w:tr w:rsidR="00CA26C0" w:rsidRPr="00EE3251" w14:paraId="29DDF296" w14:textId="77777777" w:rsidTr="00B122F6">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39D7A2AB" w14:textId="77777777" w:rsidR="00CA26C0" w:rsidRPr="00EE3251" w:rsidRDefault="00CA26C0" w:rsidP="00B122F6">
            <w:pPr>
              <w:widowControl/>
            </w:pPr>
          </w:p>
        </w:tc>
        <w:tc>
          <w:tcPr>
            <w:tcW w:w="5066" w:type="dxa"/>
            <w:gridSpan w:val="2"/>
            <w:tcBorders>
              <w:top w:val="single" w:sz="4" w:space="0" w:color="auto"/>
              <w:left w:val="nil"/>
              <w:bottom w:val="single" w:sz="8" w:space="0" w:color="auto"/>
              <w:right w:val="single" w:sz="4" w:space="0" w:color="auto"/>
            </w:tcBorders>
            <w:shd w:val="clear" w:color="000000" w:fill="FFFFC0"/>
            <w:noWrap/>
            <w:vAlign w:val="center"/>
            <w:hideMark/>
          </w:tcPr>
          <w:p w14:paraId="20884B32" w14:textId="77777777" w:rsidR="00CA26C0" w:rsidRPr="00EE3251" w:rsidRDefault="00CA26C0" w:rsidP="00B122F6">
            <w:pPr>
              <w:widowControl/>
              <w:jc w:val="center"/>
            </w:pPr>
            <w:r w:rsidRPr="00EE3251">
              <w:t>小</w:t>
            </w:r>
            <w:r w:rsidRPr="00EE3251">
              <w:t xml:space="preserve">          </w:t>
            </w:r>
            <w:r w:rsidRPr="00EE3251">
              <w:t>計</w:t>
            </w:r>
          </w:p>
        </w:tc>
        <w:tc>
          <w:tcPr>
            <w:tcW w:w="1335" w:type="dxa"/>
            <w:tcBorders>
              <w:top w:val="nil"/>
              <w:left w:val="nil"/>
              <w:bottom w:val="single" w:sz="8" w:space="0" w:color="auto"/>
              <w:right w:val="single" w:sz="4" w:space="0" w:color="auto"/>
            </w:tcBorders>
            <w:shd w:val="clear" w:color="000000" w:fill="FFFFC0"/>
            <w:noWrap/>
            <w:vAlign w:val="center"/>
            <w:hideMark/>
          </w:tcPr>
          <w:p w14:paraId="27B9852C" w14:textId="77777777" w:rsidR="00CA26C0" w:rsidRPr="00EE3251" w:rsidRDefault="00CA26C0" w:rsidP="00B122F6">
            <w:pPr>
              <w:jc w:val="center"/>
              <w:rPr>
                <w:rFonts w:eastAsia="新細明體"/>
                <w:color w:val="000000"/>
              </w:rPr>
            </w:pPr>
            <w:r w:rsidRPr="00EE3251">
              <w:rPr>
                <w:color w:val="000000"/>
              </w:rPr>
              <w:t>0</w:t>
            </w:r>
          </w:p>
        </w:tc>
        <w:tc>
          <w:tcPr>
            <w:tcW w:w="1335" w:type="dxa"/>
            <w:tcBorders>
              <w:top w:val="nil"/>
              <w:left w:val="nil"/>
              <w:bottom w:val="single" w:sz="8" w:space="0" w:color="auto"/>
              <w:right w:val="single" w:sz="4" w:space="0" w:color="auto"/>
            </w:tcBorders>
            <w:shd w:val="clear" w:color="000000" w:fill="FFFFC0"/>
            <w:noWrap/>
            <w:vAlign w:val="center"/>
            <w:hideMark/>
          </w:tcPr>
          <w:p w14:paraId="1336B1D1" w14:textId="77777777" w:rsidR="00CA26C0" w:rsidRPr="00EE3251" w:rsidRDefault="00CA26C0" w:rsidP="00B122F6">
            <w:pPr>
              <w:jc w:val="center"/>
              <w:rPr>
                <w:rFonts w:eastAsia="新細明體"/>
                <w:color w:val="000000"/>
              </w:rPr>
            </w:pPr>
            <w:r w:rsidRPr="00EE3251">
              <w:rPr>
                <w:color w:val="000000"/>
              </w:rPr>
              <w:t>0</w:t>
            </w:r>
          </w:p>
        </w:tc>
        <w:tc>
          <w:tcPr>
            <w:tcW w:w="1336" w:type="dxa"/>
            <w:tcBorders>
              <w:top w:val="nil"/>
              <w:left w:val="nil"/>
              <w:bottom w:val="single" w:sz="8" w:space="0" w:color="auto"/>
              <w:right w:val="single" w:sz="4" w:space="0" w:color="auto"/>
            </w:tcBorders>
            <w:shd w:val="clear" w:color="000000" w:fill="FFFFC0"/>
            <w:noWrap/>
            <w:vAlign w:val="center"/>
            <w:hideMark/>
          </w:tcPr>
          <w:p w14:paraId="345067AF" w14:textId="77777777" w:rsidR="00CA26C0" w:rsidRPr="00EE3251" w:rsidRDefault="00CA26C0" w:rsidP="00B122F6">
            <w:pPr>
              <w:jc w:val="center"/>
              <w:rPr>
                <w:rFonts w:eastAsia="新細明體"/>
                <w:color w:val="000000"/>
              </w:rPr>
            </w:pPr>
            <w:r w:rsidRPr="00B66DE5">
              <w:rPr>
                <w:color w:val="000000"/>
              </w:rPr>
              <w:t>0</w:t>
            </w:r>
          </w:p>
        </w:tc>
        <w:tc>
          <w:tcPr>
            <w:tcW w:w="1370" w:type="dxa"/>
            <w:tcBorders>
              <w:top w:val="nil"/>
              <w:left w:val="nil"/>
              <w:bottom w:val="single" w:sz="8" w:space="0" w:color="auto"/>
              <w:right w:val="single" w:sz="4" w:space="0" w:color="auto"/>
            </w:tcBorders>
            <w:shd w:val="clear" w:color="000000" w:fill="FFFFC0"/>
            <w:noWrap/>
            <w:vAlign w:val="center"/>
            <w:hideMark/>
          </w:tcPr>
          <w:p w14:paraId="0BA6665D" w14:textId="77777777" w:rsidR="00CA26C0" w:rsidRPr="00EE3251" w:rsidRDefault="00CA26C0" w:rsidP="00B122F6">
            <w:pPr>
              <w:jc w:val="center"/>
              <w:rPr>
                <w:rFonts w:eastAsia="新細明體"/>
                <w:color w:val="000000"/>
              </w:rPr>
            </w:pPr>
            <w:r w:rsidRPr="00EE3251">
              <w:rPr>
                <w:color w:val="000000"/>
              </w:rPr>
              <w:t>0</w:t>
            </w:r>
          </w:p>
        </w:tc>
        <w:tc>
          <w:tcPr>
            <w:tcW w:w="1370" w:type="dxa"/>
            <w:tcBorders>
              <w:top w:val="nil"/>
              <w:left w:val="nil"/>
              <w:bottom w:val="single" w:sz="8" w:space="0" w:color="auto"/>
              <w:right w:val="single" w:sz="4" w:space="0" w:color="auto"/>
            </w:tcBorders>
            <w:shd w:val="clear" w:color="000000" w:fill="FFFFC0"/>
            <w:noWrap/>
            <w:vAlign w:val="center"/>
            <w:hideMark/>
          </w:tcPr>
          <w:p w14:paraId="09B1C3B2" w14:textId="77777777" w:rsidR="00CA26C0" w:rsidRPr="00EE3251" w:rsidRDefault="00CA26C0" w:rsidP="00B122F6">
            <w:pPr>
              <w:jc w:val="center"/>
              <w:rPr>
                <w:rFonts w:eastAsia="新細明體"/>
                <w:color w:val="000000"/>
              </w:rPr>
            </w:pPr>
            <w:r w:rsidRPr="00EE3251">
              <w:rPr>
                <w:color w:val="000000"/>
              </w:rPr>
              <w:t>0</w:t>
            </w:r>
          </w:p>
        </w:tc>
        <w:tc>
          <w:tcPr>
            <w:tcW w:w="1370" w:type="dxa"/>
            <w:tcBorders>
              <w:top w:val="nil"/>
              <w:left w:val="nil"/>
              <w:bottom w:val="single" w:sz="8" w:space="0" w:color="auto"/>
              <w:right w:val="single" w:sz="4" w:space="0" w:color="auto"/>
            </w:tcBorders>
            <w:shd w:val="clear" w:color="000000" w:fill="FFFFC0"/>
            <w:noWrap/>
            <w:vAlign w:val="center"/>
            <w:hideMark/>
          </w:tcPr>
          <w:p w14:paraId="03AD4934" w14:textId="77777777" w:rsidR="00CA26C0" w:rsidRPr="00EE3251" w:rsidRDefault="00CA26C0" w:rsidP="00B122F6">
            <w:pPr>
              <w:ind w:right="240"/>
              <w:jc w:val="center"/>
              <w:rPr>
                <w:rFonts w:eastAsia="新細明體"/>
                <w:color w:val="000000"/>
              </w:rPr>
            </w:pPr>
            <w:r w:rsidRPr="00EE3251">
              <w:rPr>
                <w:color w:val="000000"/>
              </w:rPr>
              <w:t>0</w:t>
            </w:r>
          </w:p>
        </w:tc>
      </w:tr>
      <w:tr w:rsidR="00CA26C0" w:rsidRPr="00EE3251" w14:paraId="190348FA" w14:textId="77777777" w:rsidTr="00B122F6">
        <w:trPr>
          <w:trHeight w:val="362"/>
          <w:jc w:val="center"/>
        </w:trPr>
        <w:tc>
          <w:tcPr>
            <w:tcW w:w="4540" w:type="dxa"/>
            <w:gridSpan w:val="2"/>
            <w:tcBorders>
              <w:top w:val="nil"/>
              <w:left w:val="single" w:sz="4" w:space="0" w:color="auto"/>
              <w:bottom w:val="single" w:sz="4" w:space="0" w:color="auto"/>
              <w:right w:val="nil"/>
            </w:tcBorders>
            <w:shd w:val="clear" w:color="000000" w:fill="D8E4BC"/>
            <w:noWrap/>
            <w:vAlign w:val="center"/>
            <w:hideMark/>
          </w:tcPr>
          <w:p w14:paraId="42B01BCA" w14:textId="77777777" w:rsidR="00CA26C0" w:rsidRPr="00EE3251" w:rsidRDefault="00CA26C0" w:rsidP="00B122F6">
            <w:pPr>
              <w:widowControl/>
              <w:jc w:val="center"/>
              <w:rPr>
                <w:b/>
                <w:bCs/>
              </w:rPr>
            </w:pPr>
            <w:r w:rsidRPr="00EE3251">
              <w:rPr>
                <w:b/>
                <w:bCs/>
              </w:rPr>
              <w:t>合</w:t>
            </w:r>
            <w:r w:rsidRPr="00EE3251">
              <w:rPr>
                <w:b/>
                <w:bCs/>
              </w:rPr>
              <w:t xml:space="preserve">          </w:t>
            </w:r>
            <w:r w:rsidRPr="00EE3251">
              <w:rPr>
                <w:b/>
                <w:bCs/>
              </w:rPr>
              <w:t>計</w:t>
            </w:r>
          </w:p>
        </w:tc>
        <w:tc>
          <w:tcPr>
            <w:tcW w:w="1236" w:type="dxa"/>
            <w:tcBorders>
              <w:top w:val="nil"/>
              <w:left w:val="single" w:sz="4" w:space="0" w:color="auto"/>
              <w:bottom w:val="single" w:sz="4" w:space="0" w:color="auto"/>
              <w:right w:val="single" w:sz="4" w:space="0" w:color="auto"/>
            </w:tcBorders>
            <w:shd w:val="clear" w:color="000000" w:fill="D8E4BC"/>
            <w:noWrap/>
            <w:vAlign w:val="bottom"/>
            <w:hideMark/>
          </w:tcPr>
          <w:p w14:paraId="7926F02B" w14:textId="77777777" w:rsidR="00CA26C0" w:rsidRPr="00EE3251" w:rsidRDefault="00CA26C0" w:rsidP="00B122F6">
            <w:pPr>
              <w:widowControl/>
              <w:jc w:val="right"/>
              <w:rPr>
                <w:b/>
                <w:bCs/>
              </w:rPr>
            </w:pPr>
            <w:r w:rsidRPr="00EE3251">
              <w:rPr>
                <w:b/>
                <w:bCs/>
              </w:rPr>
              <w:t xml:space="preserve">　</w:t>
            </w:r>
          </w:p>
        </w:tc>
        <w:tc>
          <w:tcPr>
            <w:tcW w:w="1335" w:type="dxa"/>
            <w:tcBorders>
              <w:top w:val="nil"/>
              <w:left w:val="nil"/>
              <w:bottom w:val="single" w:sz="4" w:space="0" w:color="auto"/>
              <w:right w:val="single" w:sz="4" w:space="0" w:color="auto"/>
            </w:tcBorders>
            <w:shd w:val="clear" w:color="000000" w:fill="D8E4BC"/>
            <w:noWrap/>
            <w:vAlign w:val="center"/>
            <w:hideMark/>
          </w:tcPr>
          <w:p w14:paraId="65D88F04" w14:textId="77777777" w:rsidR="00CA26C0" w:rsidRPr="00BC35EB" w:rsidRDefault="00CA26C0" w:rsidP="00B122F6">
            <w:pPr>
              <w:jc w:val="center"/>
              <w:rPr>
                <w:rFonts w:eastAsia="新細明體"/>
                <w:b/>
                <w:color w:val="000000"/>
              </w:rPr>
            </w:pPr>
            <w:r w:rsidRPr="00BC35EB">
              <w:rPr>
                <w:b/>
                <w:color w:val="000000"/>
              </w:rPr>
              <w:t>0</w:t>
            </w:r>
          </w:p>
        </w:tc>
        <w:tc>
          <w:tcPr>
            <w:tcW w:w="1335" w:type="dxa"/>
            <w:tcBorders>
              <w:top w:val="nil"/>
              <w:left w:val="nil"/>
              <w:bottom w:val="single" w:sz="4" w:space="0" w:color="auto"/>
              <w:right w:val="single" w:sz="4" w:space="0" w:color="auto"/>
            </w:tcBorders>
            <w:shd w:val="clear" w:color="000000" w:fill="D8E4BC"/>
            <w:noWrap/>
            <w:hideMark/>
          </w:tcPr>
          <w:p w14:paraId="3FF36DC9" w14:textId="77777777" w:rsidR="00CA26C0" w:rsidRPr="00BC35EB" w:rsidRDefault="00CA26C0" w:rsidP="00B122F6">
            <w:pPr>
              <w:jc w:val="center"/>
              <w:rPr>
                <w:rFonts w:eastAsia="新細明體"/>
                <w:b/>
                <w:color w:val="000000"/>
              </w:rPr>
            </w:pPr>
            <w:r w:rsidRPr="00BC35EB">
              <w:rPr>
                <w:b/>
              </w:rPr>
              <w:t>0</w:t>
            </w:r>
          </w:p>
        </w:tc>
        <w:tc>
          <w:tcPr>
            <w:tcW w:w="1336" w:type="dxa"/>
            <w:tcBorders>
              <w:top w:val="nil"/>
              <w:left w:val="nil"/>
              <w:bottom w:val="single" w:sz="4" w:space="0" w:color="auto"/>
              <w:right w:val="single" w:sz="4" w:space="0" w:color="auto"/>
            </w:tcBorders>
            <w:shd w:val="clear" w:color="000000" w:fill="D8E4BC"/>
            <w:noWrap/>
            <w:hideMark/>
          </w:tcPr>
          <w:p w14:paraId="78C78FFB" w14:textId="77777777" w:rsidR="00CA26C0" w:rsidRPr="00BC35EB" w:rsidRDefault="00CA26C0" w:rsidP="00B122F6">
            <w:pPr>
              <w:jc w:val="center"/>
              <w:rPr>
                <w:rFonts w:eastAsia="新細明體"/>
                <w:b/>
                <w:color w:val="000000"/>
              </w:rPr>
            </w:pPr>
            <w:r w:rsidRPr="00BC35EB">
              <w:rPr>
                <w:b/>
              </w:rPr>
              <w:t>0</w:t>
            </w:r>
          </w:p>
        </w:tc>
        <w:tc>
          <w:tcPr>
            <w:tcW w:w="1370" w:type="dxa"/>
            <w:tcBorders>
              <w:top w:val="nil"/>
              <w:left w:val="nil"/>
              <w:bottom w:val="single" w:sz="4" w:space="0" w:color="auto"/>
              <w:right w:val="single" w:sz="4" w:space="0" w:color="auto"/>
            </w:tcBorders>
            <w:shd w:val="clear" w:color="000000" w:fill="D8E4BC"/>
            <w:noWrap/>
            <w:hideMark/>
          </w:tcPr>
          <w:p w14:paraId="1AEB99D4" w14:textId="77777777" w:rsidR="00CA26C0" w:rsidRPr="00BC35EB" w:rsidRDefault="00CA26C0" w:rsidP="00B122F6">
            <w:pPr>
              <w:jc w:val="center"/>
              <w:rPr>
                <w:rFonts w:eastAsia="新細明體"/>
                <w:b/>
                <w:color w:val="000000"/>
              </w:rPr>
            </w:pPr>
            <w:r w:rsidRPr="00BC35EB">
              <w:rPr>
                <w:b/>
              </w:rPr>
              <w:t>0</w:t>
            </w:r>
          </w:p>
        </w:tc>
        <w:tc>
          <w:tcPr>
            <w:tcW w:w="1370" w:type="dxa"/>
            <w:tcBorders>
              <w:top w:val="nil"/>
              <w:left w:val="nil"/>
              <w:bottom w:val="single" w:sz="4" w:space="0" w:color="auto"/>
              <w:right w:val="single" w:sz="4" w:space="0" w:color="auto"/>
            </w:tcBorders>
            <w:shd w:val="clear" w:color="000000" w:fill="D8E4BC"/>
            <w:noWrap/>
            <w:hideMark/>
          </w:tcPr>
          <w:p w14:paraId="5B79276A" w14:textId="77777777" w:rsidR="00CA26C0" w:rsidRPr="00BC35EB" w:rsidRDefault="00CA26C0" w:rsidP="00B122F6">
            <w:pPr>
              <w:jc w:val="center"/>
              <w:rPr>
                <w:rFonts w:eastAsia="新細明體"/>
                <w:b/>
                <w:color w:val="000000"/>
              </w:rPr>
            </w:pPr>
            <w:r w:rsidRPr="00BC35EB">
              <w:rPr>
                <w:b/>
              </w:rPr>
              <w:t>0</w:t>
            </w:r>
          </w:p>
        </w:tc>
        <w:tc>
          <w:tcPr>
            <w:tcW w:w="1370" w:type="dxa"/>
            <w:tcBorders>
              <w:top w:val="nil"/>
              <w:left w:val="nil"/>
              <w:bottom w:val="single" w:sz="4" w:space="0" w:color="auto"/>
              <w:right w:val="single" w:sz="4" w:space="0" w:color="auto"/>
            </w:tcBorders>
            <w:shd w:val="clear" w:color="000000" w:fill="D8E4BC"/>
            <w:noWrap/>
            <w:hideMark/>
          </w:tcPr>
          <w:p w14:paraId="51E9FFB3" w14:textId="77777777" w:rsidR="00CA26C0" w:rsidRPr="00BC35EB" w:rsidRDefault="00CA26C0" w:rsidP="00B122F6">
            <w:pPr>
              <w:jc w:val="center"/>
              <w:rPr>
                <w:rFonts w:eastAsia="新細明體"/>
                <w:b/>
                <w:color w:val="000000"/>
              </w:rPr>
            </w:pPr>
            <w:r w:rsidRPr="00BC35EB">
              <w:rPr>
                <w:b/>
              </w:rPr>
              <w:t>0</w:t>
            </w:r>
          </w:p>
        </w:tc>
      </w:tr>
    </w:tbl>
    <w:p w14:paraId="2E135538" w14:textId="77777777" w:rsidR="00CA26C0" w:rsidRPr="00EE3251" w:rsidRDefault="00CA26C0" w:rsidP="00D44D9D">
      <w:pPr>
        <w:adjustRightInd/>
        <w:spacing w:line="240" w:lineRule="auto"/>
        <w:ind w:leftChars="118" w:left="283"/>
        <w:jc w:val="both"/>
        <w:textAlignment w:val="auto"/>
      </w:pPr>
      <w:r w:rsidRPr="00EE3251">
        <w:t>註：</w:t>
      </w:r>
    </w:p>
    <w:p w14:paraId="36B91A3D" w14:textId="0259EF55" w:rsidR="00CA26C0" w:rsidRPr="00EE3251" w:rsidRDefault="00D44D9D" w:rsidP="00D44D9D">
      <w:pPr>
        <w:adjustRightInd/>
        <w:spacing w:line="240" w:lineRule="auto"/>
        <w:ind w:firstLineChars="150" w:firstLine="360"/>
        <w:jc w:val="both"/>
        <w:textAlignment w:val="auto"/>
      </w:pPr>
      <w:r>
        <w:rPr>
          <w:rFonts w:hint="eastAsia"/>
        </w:rPr>
        <w:t>1.</w:t>
      </w:r>
      <w:r w:rsidR="00CA26C0" w:rsidRPr="00EE3251">
        <w:t>專利獎勵金，國內專利每案為新台幣</w:t>
      </w:r>
      <w:r w:rsidR="00CA26C0" w:rsidRPr="00EE3251">
        <w:t>3</w:t>
      </w:r>
      <w:r w:rsidR="00CA26C0" w:rsidRPr="00EE3251">
        <w:t>萬元，國外專利每案為新台幣</w:t>
      </w:r>
      <w:r w:rsidR="00CA26C0" w:rsidRPr="00EE3251">
        <w:t>10</w:t>
      </w:r>
      <w:r w:rsidR="00CA26C0" w:rsidRPr="00EE3251">
        <w:t>萬元。惟公司仍需舉證有因申請專利發生相關費用。</w:t>
      </w:r>
    </w:p>
    <w:p w14:paraId="76306847" w14:textId="4F34E3B5" w:rsidR="00CA26C0" w:rsidRPr="00EE3251" w:rsidRDefault="00D44D9D" w:rsidP="00D44D9D">
      <w:pPr>
        <w:adjustRightInd/>
        <w:spacing w:line="240" w:lineRule="auto"/>
        <w:ind w:leftChars="150" w:left="360"/>
        <w:jc w:val="both"/>
        <w:textAlignment w:val="auto"/>
      </w:pPr>
      <w:r>
        <w:rPr>
          <w:rFonts w:hint="eastAsia"/>
        </w:rPr>
        <w:t>2.</w:t>
      </w:r>
      <w:r w:rsidR="00CA26C0" w:rsidRPr="00EE3251">
        <w:t>本科目採獎勵方式，如經計畫查證認定於計畫期間所發生之專利申請與計畫相關，不論執行單位實際發生費用多寡，完成專利申請可認列。</w:t>
      </w:r>
    </w:p>
    <w:p w14:paraId="3A1D6EFE" w14:textId="6A7AC896" w:rsidR="00CA26C0" w:rsidRDefault="00CA26C0" w:rsidP="00CA26C0">
      <w:pPr>
        <w:adjustRightInd/>
        <w:spacing w:afterLines="50" w:after="120" w:line="400" w:lineRule="exact"/>
        <w:jc w:val="both"/>
        <w:textAlignment w:val="auto"/>
      </w:pPr>
      <w:r w:rsidRPr="00EE3251">
        <w:br w:type="page"/>
      </w:r>
    </w:p>
    <w:p w14:paraId="036E10DE" w14:textId="6D977CB8" w:rsidR="00F0430C" w:rsidRPr="00EE3251" w:rsidRDefault="00F0430C" w:rsidP="00F0430C">
      <w:pPr>
        <w:pStyle w:val="aff2"/>
      </w:pPr>
      <w:bookmarkStart w:id="538" w:name="_Toc39829525"/>
      <w:r>
        <w:rPr>
          <w:rFonts w:hint="eastAsia"/>
        </w:rPr>
        <w:lastRenderedPageBreak/>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31</w:t>
      </w:r>
      <w:r>
        <w:fldChar w:fldCharType="end"/>
      </w:r>
      <w:r w:rsidRPr="00EE3251">
        <w:t>獎勵金額</w:t>
      </w:r>
      <w:r>
        <w:rPr>
          <w:rFonts w:hint="eastAsia"/>
        </w:rPr>
        <w:t>(</w:t>
      </w:r>
      <w:r>
        <w:rPr>
          <w:rFonts w:ascii="Times New Roman" w:hint="eastAsia"/>
        </w:rPr>
        <w:t>博遠智能</w:t>
      </w:r>
      <w:r>
        <w:rPr>
          <w:rFonts w:ascii="Times New Roman" w:hint="eastAsia"/>
        </w:rPr>
        <w:t>)</w:t>
      </w:r>
      <w:bookmarkEnd w:id="538"/>
    </w:p>
    <w:tbl>
      <w:tblPr>
        <w:tblW w:w="9831" w:type="dxa"/>
        <w:jc w:val="center"/>
        <w:tblCellMar>
          <w:left w:w="28" w:type="dxa"/>
          <w:right w:w="28" w:type="dxa"/>
        </w:tblCellMar>
        <w:tblLook w:val="04A0" w:firstRow="1" w:lastRow="0" w:firstColumn="1" w:lastColumn="0" w:noHBand="0" w:noVBand="1"/>
      </w:tblPr>
      <w:tblGrid>
        <w:gridCol w:w="2384"/>
        <w:gridCol w:w="1825"/>
        <w:gridCol w:w="1825"/>
        <w:gridCol w:w="1825"/>
        <w:gridCol w:w="1972"/>
      </w:tblGrid>
      <w:tr w:rsidR="00CA26C0" w:rsidRPr="00EE3251" w14:paraId="78EE0695" w14:textId="77777777" w:rsidTr="00B122F6">
        <w:trPr>
          <w:trHeight w:val="395"/>
          <w:jc w:val="center"/>
        </w:trPr>
        <w:tc>
          <w:tcPr>
            <w:tcW w:w="9831" w:type="dxa"/>
            <w:gridSpan w:val="5"/>
            <w:tcBorders>
              <w:top w:val="nil"/>
              <w:left w:val="nil"/>
              <w:bottom w:val="single" w:sz="8" w:space="0" w:color="auto"/>
              <w:right w:val="nil"/>
            </w:tcBorders>
            <w:shd w:val="clear" w:color="auto" w:fill="auto"/>
            <w:noWrap/>
            <w:vAlign w:val="center"/>
            <w:hideMark/>
          </w:tcPr>
          <w:p w14:paraId="1637E237" w14:textId="71776B2D" w:rsidR="00CA26C0" w:rsidRPr="00EE3251" w:rsidRDefault="00CA26C0" w:rsidP="00B122F6">
            <w:pPr>
              <w:widowControl/>
              <w:adjustRightInd/>
              <w:spacing w:line="240" w:lineRule="auto"/>
              <w:jc w:val="right"/>
              <w:textAlignment w:val="auto"/>
            </w:pPr>
            <w:r w:rsidRPr="00EE3251">
              <w:t>單位：千元</w:t>
            </w:r>
          </w:p>
        </w:tc>
      </w:tr>
      <w:tr w:rsidR="00CA26C0" w:rsidRPr="00EE3251" w14:paraId="5A864400" w14:textId="77777777" w:rsidTr="00B122F6">
        <w:trPr>
          <w:trHeight w:val="381"/>
          <w:jc w:val="center"/>
        </w:trPr>
        <w:tc>
          <w:tcPr>
            <w:tcW w:w="2384" w:type="dxa"/>
            <w:tcBorders>
              <w:top w:val="nil"/>
              <w:left w:val="single" w:sz="8" w:space="0" w:color="auto"/>
              <w:bottom w:val="single" w:sz="4" w:space="0" w:color="auto"/>
              <w:right w:val="single" w:sz="4" w:space="0" w:color="auto"/>
            </w:tcBorders>
            <w:shd w:val="clear" w:color="auto" w:fill="auto"/>
            <w:noWrap/>
            <w:vAlign w:val="center"/>
            <w:hideMark/>
          </w:tcPr>
          <w:p w14:paraId="5E7F8195" w14:textId="0B8C194A" w:rsidR="00CA26C0" w:rsidRPr="00EE3251" w:rsidRDefault="00CA26C0" w:rsidP="00B122F6">
            <w:pPr>
              <w:widowControl/>
              <w:adjustRightInd/>
              <w:spacing w:line="240" w:lineRule="auto"/>
              <w:jc w:val="center"/>
              <w:textAlignment w:val="auto"/>
            </w:pPr>
          </w:p>
        </w:tc>
        <w:tc>
          <w:tcPr>
            <w:tcW w:w="1825" w:type="dxa"/>
            <w:tcBorders>
              <w:top w:val="nil"/>
              <w:left w:val="nil"/>
              <w:bottom w:val="single" w:sz="4" w:space="0" w:color="auto"/>
              <w:right w:val="single" w:sz="4" w:space="0" w:color="auto"/>
            </w:tcBorders>
            <w:shd w:val="clear" w:color="auto" w:fill="auto"/>
            <w:noWrap/>
            <w:vAlign w:val="bottom"/>
            <w:hideMark/>
          </w:tcPr>
          <w:p w14:paraId="5C9B09EB" w14:textId="77777777" w:rsidR="00CA26C0" w:rsidRPr="00EE3251" w:rsidRDefault="00CA26C0" w:rsidP="00B122F6">
            <w:pPr>
              <w:widowControl/>
              <w:adjustRightInd/>
              <w:spacing w:line="240" w:lineRule="auto"/>
              <w:jc w:val="center"/>
            </w:pPr>
            <w:r w:rsidRPr="00EE3251">
              <w:t>108</w:t>
            </w:r>
            <w:r w:rsidRPr="00EE3251">
              <w:t>年度</w:t>
            </w:r>
          </w:p>
        </w:tc>
        <w:tc>
          <w:tcPr>
            <w:tcW w:w="1825" w:type="dxa"/>
            <w:tcBorders>
              <w:top w:val="nil"/>
              <w:left w:val="nil"/>
              <w:bottom w:val="single" w:sz="4" w:space="0" w:color="auto"/>
              <w:right w:val="single" w:sz="4" w:space="0" w:color="auto"/>
            </w:tcBorders>
            <w:shd w:val="clear" w:color="auto" w:fill="auto"/>
            <w:noWrap/>
            <w:vAlign w:val="center"/>
            <w:hideMark/>
          </w:tcPr>
          <w:p w14:paraId="42D85F94" w14:textId="77777777" w:rsidR="00CA26C0" w:rsidRPr="00EE3251" w:rsidRDefault="00CA26C0" w:rsidP="00B122F6">
            <w:pPr>
              <w:widowControl/>
              <w:adjustRightInd/>
              <w:spacing w:line="240" w:lineRule="auto"/>
              <w:jc w:val="center"/>
            </w:pPr>
            <w:r w:rsidRPr="00EE3251">
              <w:t>109</w:t>
            </w:r>
            <w:r w:rsidRPr="00EE3251">
              <w:t>年度</w:t>
            </w:r>
          </w:p>
        </w:tc>
        <w:tc>
          <w:tcPr>
            <w:tcW w:w="1825" w:type="dxa"/>
            <w:tcBorders>
              <w:top w:val="nil"/>
              <w:left w:val="nil"/>
              <w:bottom w:val="single" w:sz="4" w:space="0" w:color="auto"/>
              <w:right w:val="single" w:sz="4" w:space="0" w:color="auto"/>
            </w:tcBorders>
            <w:shd w:val="clear" w:color="auto" w:fill="auto"/>
            <w:noWrap/>
            <w:vAlign w:val="center"/>
            <w:hideMark/>
          </w:tcPr>
          <w:p w14:paraId="01D77721" w14:textId="77777777" w:rsidR="00CA26C0" w:rsidRPr="00EE3251" w:rsidRDefault="00CA26C0" w:rsidP="00B122F6">
            <w:pPr>
              <w:widowControl/>
              <w:adjustRightInd/>
              <w:spacing w:line="240" w:lineRule="auto"/>
              <w:jc w:val="center"/>
            </w:pPr>
            <w:r w:rsidRPr="00EE3251">
              <w:t>110</w:t>
            </w:r>
            <w:r w:rsidRPr="00EE3251">
              <w:t>年度</w:t>
            </w:r>
          </w:p>
        </w:tc>
        <w:tc>
          <w:tcPr>
            <w:tcW w:w="1972" w:type="dxa"/>
            <w:tcBorders>
              <w:top w:val="nil"/>
              <w:left w:val="nil"/>
              <w:bottom w:val="single" w:sz="4" w:space="0" w:color="auto"/>
              <w:right w:val="single" w:sz="8" w:space="0" w:color="auto"/>
            </w:tcBorders>
          </w:tcPr>
          <w:p w14:paraId="4201CF9B" w14:textId="77777777" w:rsidR="00CA26C0" w:rsidRPr="00EE3251" w:rsidRDefault="00CA26C0" w:rsidP="00B122F6">
            <w:pPr>
              <w:widowControl/>
              <w:adjustRightInd/>
              <w:spacing w:line="240" w:lineRule="auto"/>
              <w:jc w:val="center"/>
              <w:textAlignment w:val="auto"/>
            </w:pPr>
            <w:r w:rsidRPr="00EE3251">
              <w:t>合計</w:t>
            </w:r>
          </w:p>
        </w:tc>
      </w:tr>
      <w:tr w:rsidR="00CA26C0" w:rsidRPr="00EE3251" w14:paraId="0350313B" w14:textId="77777777" w:rsidTr="00B122F6">
        <w:trPr>
          <w:trHeight w:val="763"/>
          <w:jc w:val="center"/>
        </w:trPr>
        <w:tc>
          <w:tcPr>
            <w:tcW w:w="2384" w:type="dxa"/>
            <w:tcBorders>
              <w:top w:val="nil"/>
              <w:left w:val="single" w:sz="8" w:space="0" w:color="auto"/>
              <w:bottom w:val="single" w:sz="4" w:space="0" w:color="auto"/>
              <w:right w:val="single" w:sz="4" w:space="0" w:color="auto"/>
            </w:tcBorders>
            <w:shd w:val="clear" w:color="auto" w:fill="auto"/>
            <w:vAlign w:val="center"/>
            <w:hideMark/>
          </w:tcPr>
          <w:p w14:paraId="6BEBAAE9" w14:textId="77777777" w:rsidR="00CA26C0" w:rsidRPr="00EE3251" w:rsidRDefault="00CA26C0" w:rsidP="00B122F6">
            <w:pPr>
              <w:widowControl/>
              <w:adjustRightInd/>
              <w:spacing w:line="240" w:lineRule="auto"/>
              <w:jc w:val="center"/>
              <w:textAlignment w:val="auto"/>
            </w:pPr>
            <w:r w:rsidRPr="00EE3251">
              <w:t>國內</w:t>
            </w:r>
            <w:r w:rsidRPr="00EE3251">
              <w:br/>
              <w:t>(</w:t>
            </w:r>
            <w:r w:rsidRPr="00EE3251">
              <w:t>獎勵金額新台幣</w:t>
            </w:r>
            <w:r w:rsidRPr="00EE3251">
              <w:t>3</w:t>
            </w:r>
            <w:r w:rsidRPr="00EE3251">
              <w:t>萬元</w:t>
            </w:r>
            <w:r w:rsidRPr="00EE3251">
              <w:t>)</w:t>
            </w:r>
          </w:p>
        </w:tc>
        <w:tc>
          <w:tcPr>
            <w:tcW w:w="1825" w:type="dxa"/>
            <w:tcBorders>
              <w:top w:val="nil"/>
              <w:left w:val="nil"/>
              <w:bottom w:val="single" w:sz="4" w:space="0" w:color="auto"/>
              <w:right w:val="single" w:sz="4" w:space="0" w:color="auto"/>
            </w:tcBorders>
            <w:shd w:val="clear" w:color="auto" w:fill="auto"/>
            <w:noWrap/>
            <w:vAlign w:val="center"/>
            <w:hideMark/>
          </w:tcPr>
          <w:p w14:paraId="4B089099" w14:textId="77777777" w:rsidR="00CA26C0" w:rsidRPr="00EE3251" w:rsidRDefault="00CA26C0" w:rsidP="00B122F6">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22A02369" w14:textId="77777777" w:rsidR="00CA26C0" w:rsidRPr="00EE3251" w:rsidRDefault="00CA26C0" w:rsidP="00B122F6">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747B4736" w14:textId="77777777" w:rsidR="00CA26C0" w:rsidRPr="00EE3251" w:rsidRDefault="00CA26C0" w:rsidP="00B122F6">
            <w:pPr>
              <w:widowControl/>
              <w:adjustRightInd/>
              <w:spacing w:line="240" w:lineRule="auto"/>
              <w:jc w:val="right"/>
              <w:textAlignment w:val="auto"/>
            </w:pPr>
            <w:r w:rsidRPr="00EE3251">
              <w:t xml:space="preserve">0 </w:t>
            </w:r>
          </w:p>
        </w:tc>
        <w:tc>
          <w:tcPr>
            <w:tcW w:w="1972" w:type="dxa"/>
            <w:tcBorders>
              <w:top w:val="nil"/>
              <w:left w:val="nil"/>
              <w:bottom w:val="single" w:sz="4" w:space="0" w:color="auto"/>
              <w:right w:val="single" w:sz="8" w:space="0" w:color="auto"/>
            </w:tcBorders>
            <w:vAlign w:val="center"/>
          </w:tcPr>
          <w:p w14:paraId="3867DB2D" w14:textId="77777777" w:rsidR="00CA26C0" w:rsidRPr="00EE3251" w:rsidRDefault="00CA26C0" w:rsidP="00B122F6">
            <w:pPr>
              <w:widowControl/>
              <w:adjustRightInd/>
              <w:spacing w:line="240" w:lineRule="auto"/>
              <w:jc w:val="right"/>
              <w:textAlignment w:val="auto"/>
            </w:pPr>
            <w:r w:rsidRPr="00EE3251">
              <w:t xml:space="preserve">0 </w:t>
            </w:r>
          </w:p>
        </w:tc>
      </w:tr>
      <w:tr w:rsidR="00CA26C0" w:rsidRPr="00EE3251" w14:paraId="1F41172E" w14:textId="77777777" w:rsidTr="00B122F6">
        <w:trPr>
          <w:trHeight w:val="763"/>
          <w:jc w:val="center"/>
        </w:trPr>
        <w:tc>
          <w:tcPr>
            <w:tcW w:w="2384" w:type="dxa"/>
            <w:tcBorders>
              <w:top w:val="nil"/>
              <w:left w:val="single" w:sz="8" w:space="0" w:color="auto"/>
              <w:bottom w:val="single" w:sz="4" w:space="0" w:color="auto"/>
              <w:right w:val="single" w:sz="4" w:space="0" w:color="auto"/>
            </w:tcBorders>
            <w:shd w:val="clear" w:color="auto" w:fill="auto"/>
            <w:vAlign w:val="center"/>
            <w:hideMark/>
          </w:tcPr>
          <w:p w14:paraId="367D5CC8" w14:textId="77777777" w:rsidR="00CA26C0" w:rsidRPr="00EE3251" w:rsidRDefault="00CA26C0" w:rsidP="00B122F6">
            <w:pPr>
              <w:widowControl/>
              <w:adjustRightInd/>
              <w:spacing w:line="240" w:lineRule="auto"/>
              <w:jc w:val="center"/>
              <w:textAlignment w:val="auto"/>
            </w:pPr>
            <w:r w:rsidRPr="00EE3251">
              <w:t>國外</w:t>
            </w:r>
            <w:r w:rsidRPr="00EE3251">
              <w:br/>
              <w:t>(</w:t>
            </w:r>
            <w:r w:rsidRPr="00EE3251">
              <w:t>獎勵金額新台幣</w:t>
            </w:r>
            <w:r w:rsidRPr="00EE3251">
              <w:t>10</w:t>
            </w:r>
            <w:r w:rsidRPr="00EE3251">
              <w:t>萬元</w:t>
            </w:r>
            <w:r w:rsidRPr="00EE3251">
              <w:t>)</w:t>
            </w:r>
          </w:p>
        </w:tc>
        <w:tc>
          <w:tcPr>
            <w:tcW w:w="1825" w:type="dxa"/>
            <w:tcBorders>
              <w:top w:val="nil"/>
              <w:left w:val="nil"/>
              <w:bottom w:val="single" w:sz="4" w:space="0" w:color="auto"/>
              <w:right w:val="single" w:sz="4" w:space="0" w:color="auto"/>
            </w:tcBorders>
            <w:shd w:val="clear" w:color="auto" w:fill="auto"/>
            <w:noWrap/>
            <w:vAlign w:val="center"/>
            <w:hideMark/>
          </w:tcPr>
          <w:p w14:paraId="025D2EEB" w14:textId="77777777" w:rsidR="00CA26C0" w:rsidRPr="00EE3251" w:rsidRDefault="00CA26C0" w:rsidP="00B122F6">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4BDD91B6" w14:textId="77777777" w:rsidR="00CA26C0" w:rsidRPr="00EE3251" w:rsidRDefault="00CA26C0" w:rsidP="00B122F6">
            <w:pPr>
              <w:widowControl/>
              <w:adjustRightInd/>
              <w:spacing w:line="240" w:lineRule="auto"/>
              <w:jc w:val="right"/>
              <w:textAlignment w:val="auto"/>
            </w:pPr>
            <w:r w:rsidRPr="00EE3251">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0E2BD0A2" w14:textId="77777777" w:rsidR="00CA26C0" w:rsidRPr="00EE3251" w:rsidRDefault="00CA26C0" w:rsidP="00B122F6">
            <w:pPr>
              <w:widowControl/>
              <w:adjustRightInd/>
              <w:spacing w:line="240" w:lineRule="auto"/>
              <w:jc w:val="right"/>
              <w:textAlignment w:val="auto"/>
            </w:pPr>
            <w:r w:rsidRPr="00EE3251">
              <w:t xml:space="preserve">0 </w:t>
            </w:r>
          </w:p>
        </w:tc>
        <w:tc>
          <w:tcPr>
            <w:tcW w:w="1972" w:type="dxa"/>
            <w:tcBorders>
              <w:top w:val="nil"/>
              <w:left w:val="nil"/>
              <w:bottom w:val="single" w:sz="4" w:space="0" w:color="auto"/>
              <w:right w:val="single" w:sz="8" w:space="0" w:color="auto"/>
            </w:tcBorders>
            <w:vAlign w:val="center"/>
          </w:tcPr>
          <w:p w14:paraId="41EF9558" w14:textId="77777777" w:rsidR="00CA26C0" w:rsidRPr="00EE3251" w:rsidRDefault="00CA26C0" w:rsidP="00B122F6">
            <w:pPr>
              <w:widowControl/>
              <w:adjustRightInd/>
              <w:spacing w:line="240" w:lineRule="auto"/>
              <w:jc w:val="right"/>
              <w:textAlignment w:val="auto"/>
            </w:pPr>
            <w:r w:rsidRPr="00EE3251">
              <w:t xml:space="preserve">0 </w:t>
            </w:r>
          </w:p>
        </w:tc>
      </w:tr>
      <w:tr w:rsidR="00CA26C0" w:rsidRPr="00EE3251" w14:paraId="66499DDC" w14:textId="77777777" w:rsidTr="00B122F6">
        <w:trPr>
          <w:trHeight w:val="395"/>
          <w:jc w:val="center"/>
        </w:trPr>
        <w:tc>
          <w:tcPr>
            <w:tcW w:w="2384" w:type="dxa"/>
            <w:tcBorders>
              <w:top w:val="nil"/>
              <w:left w:val="single" w:sz="8" w:space="0" w:color="auto"/>
              <w:bottom w:val="single" w:sz="8" w:space="0" w:color="auto"/>
              <w:right w:val="single" w:sz="4" w:space="0" w:color="auto"/>
            </w:tcBorders>
            <w:shd w:val="clear" w:color="000000" w:fill="D8E4BC"/>
            <w:noWrap/>
            <w:vAlign w:val="center"/>
            <w:hideMark/>
          </w:tcPr>
          <w:p w14:paraId="1F22FAC2" w14:textId="77777777" w:rsidR="00CA26C0" w:rsidRPr="00EE3251" w:rsidRDefault="00CA26C0" w:rsidP="00B122F6">
            <w:pPr>
              <w:widowControl/>
              <w:adjustRightInd/>
              <w:spacing w:line="240" w:lineRule="auto"/>
              <w:jc w:val="center"/>
              <w:textAlignment w:val="auto"/>
              <w:rPr>
                <w:b/>
                <w:bCs/>
              </w:rPr>
            </w:pPr>
            <w:r w:rsidRPr="00EE3251">
              <w:rPr>
                <w:b/>
                <w:bCs/>
              </w:rPr>
              <w:t>合計</w:t>
            </w:r>
          </w:p>
        </w:tc>
        <w:tc>
          <w:tcPr>
            <w:tcW w:w="1825" w:type="dxa"/>
            <w:tcBorders>
              <w:top w:val="nil"/>
              <w:left w:val="nil"/>
              <w:bottom w:val="single" w:sz="8" w:space="0" w:color="auto"/>
              <w:right w:val="single" w:sz="4" w:space="0" w:color="auto"/>
            </w:tcBorders>
            <w:shd w:val="clear" w:color="000000" w:fill="D8E4BC"/>
            <w:noWrap/>
            <w:vAlign w:val="center"/>
            <w:hideMark/>
          </w:tcPr>
          <w:p w14:paraId="1BFA9D0D" w14:textId="77777777" w:rsidR="00CA26C0" w:rsidRPr="00EE3251" w:rsidRDefault="00CA26C0" w:rsidP="00B122F6">
            <w:pPr>
              <w:widowControl/>
              <w:adjustRightInd/>
              <w:spacing w:line="240" w:lineRule="auto"/>
              <w:jc w:val="right"/>
              <w:textAlignment w:val="auto"/>
              <w:rPr>
                <w:b/>
                <w:bCs/>
              </w:rPr>
            </w:pPr>
            <w:r w:rsidRPr="00EE3251">
              <w:rPr>
                <w:b/>
                <w:bCs/>
              </w:rPr>
              <w:t xml:space="preserve">0 </w:t>
            </w:r>
          </w:p>
        </w:tc>
        <w:tc>
          <w:tcPr>
            <w:tcW w:w="1825" w:type="dxa"/>
            <w:tcBorders>
              <w:top w:val="nil"/>
              <w:left w:val="nil"/>
              <w:bottom w:val="single" w:sz="8" w:space="0" w:color="auto"/>
              <w:right w:val="single" w:sz="4" w:space="0" w:color="auto"/>
            </w:tcBorders>
            <w:shd w:val="clear" w:color="000000" w:fill="D8E4BC"/>
            <w:noWrap/>
            <w:vAlign w:val="center"/>
            <w:hideMark/>
          </w:tcPr>
          <w:p w14:paraId="7867B484" w14:textId="77777777" w:rsidR="00CA26C0" w:rsidRPr="00EE3251" w:rsidRDefault="00CA26C0" w:rsidP="00B122F6">
            <w:pPr>
              <w:widowControl/>
              <w:adjustRightInd/>
              <w:spacing w:line="240" w:lineRule="auto"/>
              <w:jc w:val="right"/>
              <w:textAlignment w:val="auto"/>
              <w:rPr>
                <w:b/>
                <w:bCs/>
              </w:rPr>
            </w:pPr>
            <w:r w:rsidRPr="00EE3251">
              <w:rPr>
                <w:b/>
                <w:bCs/>
              </w:rPr>
              <w:t xml:space="preserve">0 </w:t>
            </w:r>
          </w:p>
        </w:tc>
        <w:tc>
          <w:tcPr>
            <w:tcW w:w="1825" w:type="dxa"/>
            <w:tcBorders>
              <w:top w:val="nil"/>
              <w:left w:val="nil"/>
              <w:bottom w:val="single" w:sz="8" w:space="0" w:color="auto"/>
              <w:right w:val="single" w:sz="4" w:space="0" w:color="auto"/>
            </w:tcBorders>
            <w:shd w:val="clear" w:color="000000" w:fill="D8E4BC"/>
            <w:noWrap/>
            <w:vAlign w:val="center"/>
            <w:hideMark/>
          </w:tcPr>
          <w:p w14:paraId="3D852004" w14:textId="77777777" w:rsidR="00CA26C0" w:rsidRPr="00EE3251" w:rsidRDefault="00CA26C0" w:rsidP="00B122F6">
            <w:pPr>
              <w:widowControl/>
              <w:adjustRightInd/>
              <w:spacing w:line="240" w:lineRule="auto"/>
              <w:jc w:val="right"/>
              <w:textAlignment w:val="auto"/>
              <w:rPr>
                <w:b/>
                <w:bCs/>
              </w:rPr>
            </w:pPr>
            <w:r w:rsidRPr="00EE3251">
              <w:rPr>
                <w:b/>
                <w:bCs/>
              </w:rPr>
              <w:t xml:space="preserve">0 </w:t>
            </w:r>
          </w:p>
        </w:tc>
        <w:tc>
          <w:tcPr>
            <w:tcW w:w="1972" w:type="dxa"/>
            <w:tcBorders>
              <w:top w:val="nil"/>
              <w:left w:val="nil"/>
              <w:bottom w:val="single" w:sz="8" w:space="0" w:color="auto"/>
              <w:right w:val="single" w:sz="8" w:space="0" w:color="auto"/>
            </w:tcBorders>
            <w:shd w:val="clear" w:color="000000" w:fill="D8E4BC"/>
            <w:vAlign w:val="center"/>
          </w:tcPr>
          <w:p w14:paraId="372A213B" w14:textId="77777777" w:rsidR="00CA26C0" w:rsidRPr="00EE3251" w:rsidRDefault="00CA26C0" w:rsidP="00B122F6">
            <w:pPr>
              <w:widowControl/>
              <w:adjustRightInd/>
              <w:spacing w:line="240" w:lineRule="auto"/>
              <w:jc w:val="right"/>
              <w:textAlignment w:val="auto"/>
              <w:rPr>
                <w:b/>
                <w:bCs/>
              </w:rPr>
            </w:pPr>
            <w:r w:rsidRPr="00EE3251">
              <w:rPr>
                <w:b/>
                <w:bCs/>
              </w:rPr>
              <w:t xml:space="preserve">0 </w:t>
            </w:r>
          </w:p>
        </w:tc>
      </w:tr>
    </w:tbl>
    <w:p w14:paraId="313A016D" w14:textId="77777777" w:rsidR="00CA26C0" w:rsidRDefault="00CA26C0" w:rsidP="00CA26C0"/>
    <w:p w14:paraId="76763F39" w14:textId="77777777" w:rsidR="00CA26C0" w:rsidRPr="00EE3251" w:rsidRDefault="00CA26C0" w:rsidP="00A931EA">
      <w:pPr>
        <w:adjustRightInd/>
        <w:spacing w:afterLines="50" w:after="120" w:line="400" w:lineRule="exact"/>
        <w:jc w:val="both"/>
        <w:textAlignment w:val="auto"/>
      </w:pPr>
    </w:p>
    <w:p w14:paraId="3971183C" w14:textId="77777777" w:rsidR="00A931EA" w:rsidRPr="00EE3251" w:rsidRDefault="00A931EA" w:rsidP="00A931EA">
      <w:pPr>
        <w:adjustRightInd/>
        <w:spacing w:afterLines="50" w:after="120" w:line="400" w:lineRule="exact"/>
        <w:jc w:val="both"/>
        <w:textAlignment w:val="auto"/>
        <w:sectPr w:rsidR="00A931EA" w:rsidRPr="00EE3251" w:rsidSect="00FB5D66">
          <w:pgSz w:w="16840" w:h="11907" w:orient="landscape" w:code="9"/>
          <w:pgMar w:top="851" w:right="1191" w:bottom="851" w:left="1191" w:header="720" w:footer="720" w:gutter="0"/>
          <w:cols w:space="425"/>
          <w:docGrid w:linePitch="326"/>
        </w:sectPr>
      </w:pPr>
    </w:p>
    <w:p w14:paraId="42BB8C44" w14:textId="136409BD" w:rsidR="00A931EA" w:rsidRDefault="00A931EA" w:rsidP="002D5ED4">
      <w:pPr>
        <w:pStyle w:val="2"/>
        <w:numPr>
          <w:ilvl w:val="0"/>
          <w:numId w:val="50"/>
        </w:numPr>
        <w:spacing w:after="120"/>
      </w:pPr>
      <w:bookmarkStart w:id="539" w:name="D三、歲出預算分配表"/>
      <w:bookmarkStart w:id="540" w:name="_Toc40189933"/>
      <w:r w:rsidRPr="003B399F">
        <w:rPr>
          <w:b/>
          <w:sz w:val="28"/>
        </w:rPr>
        <w:lastRenderedPageBreak/>
        <w:t>歲出預算分配表</w:t>
      </w:r>
      <w:bookmarkEnd w:id="539"/>
      <w:r w:rsidRPr="003B399F">
        <w:rPr>
          <w:sz w:val="28"/>
        </w:rPr>
        <w:t>(</w:t>
      </w:r>
      <w:r w:rsidRPr="003B399F">
        <w:rPr>
          <w:sz w:val="28"/>
        </w:rPr>
        <w:t>如為多家公司聯合申請，除填列彙總表外，應增列每家公司彙總資料</w:t>
      </w:r>
      <w:r w:rsidRPr="003B399F">
        <w:rPr>
          <w:sz w:val="28"/>
        </w:rPr>
        <w:t>)</w:t>
      </w:r>
      <w:bookmarkEnd w:id="540"/>
    </w:p>
    <w:p w14:paraId="7FD64C8E" w14:textId="1EF1782D" w:rsidR="00B25CE2" w:rsidRPr="00B25CE2" w:rsidRDefault="00B25CE2" w:rsidP="007570E0">
      <w:pPr>
        <w:pStyle w:val="aff2"/>
        <w:spacing w:before="0" w:after="0" w:line="200" w:lineRule="exact"/>
      </w:pPr>
      <w:bookmarkStart w:id="541" w:name="_Toc39829526"/>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32</w:t>
      </w:r>
      <w:r>
        <w:fldChar w:fldCharType="end"/>
      </w:r>
      <w:r w:rsidRPr="006A6AE2">
        <w:rPr>
          <w:rFonts w:hint="eastAsia"/>
          <w:color w:val="000000" w:themeColor="text1"/>
          <w:sz w:val="22"/>
          <w:szCs w:val="22"/>
        </w:rPr>
        <w:t>年度經費使用分配表</w:t>
      </w:r>
      <w:bookmarkEnd w:id="541"/>
    </w:p>
    <w:tbl>
      <w:tblPr>
        <w:tblW w:w="14573" w:type="dxa"/>
        <w:tblInd w:w="28" w:type="dxa"/>
        <w:tblLayout w:type="fixed"/>
        <w:tblCellMar>
          <w:left w:w="28" w:type="dxa"/>
          <w:right w:w="28" w:type="dxa"/>
        </w:tblCellMar>
        <w:tblLook w:val="04A0" w:firstRow="1" w:lastRow="0" w:firstColumn="1" w:lastColumn="0" w:noHBand="0" w:noVBand="1"/>
      </w:tblPr>
      <w:tblGrid>
        <w:gridCol w:w="3800"/>
        <w:gridCol w:w="897"/>
        <w:gridCol w:w="898"/>
        <w:gridCol w:w="898"/>
        <w:gridCol w:w="898"/>
        <w:gridCol w:w="897"/>
        <w:gridCol w:w="898"/>
        <w:gridCol w:w="898"/>
        <w:gridCol w:w="898"/>
        <w:gridCol w:w="897"/>
        <w:gridCol w:w="898"/>
        <w:gridCol w:w="898"/>
        <w:gridCol w:w="898"/>
      </w:tblGrid>
      <w:tr w:rsidR="006A6AE2" w:rsidRPr="006A6AE2" w14:paraId="5503472F" w14:textId="77777777" w:rsidTr="003B399F">
        <w:trPr>
          <w:trHeight w:val="37"/>
        </w:trPr>
        <w:tc>
          <w:tcPr>
            <w:tcW w:w="14573" w:type="dxa"/>
            <w:gridSpan w:val="13"/>
            <w:tcBorders>
              <w:top w:val="nil"/>
              <w:left w:val="nil"/>
              <w:bottom w:val="single" w:sz="4" w:space="0" w:color="auto"/>
            </w:tcBorders>
            <w:shd w:val="clear" w:color="auto" w:fill="auto"/>
            <w:noWrap/>
            <w:vAlign w:val="center"/>
            <w:hideMark/>
          </w:tcPr>
          <w:p w14:paraId="08A8F673" w14:textId="03F2F03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3.1</w:t>
            </w:r>
            <w:r w:rsidRPr="006A6AE2">
              <w:rPr>
                <w:rFonts w:hint="eastAsia"/>
                <w:color w:val="000000" w:themeColor="text1"/>
                <w:sz w:val="22"/>
                <w:szCs w:val="22"/>
              </w:rPr>
              <w:t>年度經費使用分配表</w:t>
            </w:r>
            <w:r w:rsidRPr="006A6AE2">
              <w:rPr>
                <w:color w:val="000000" w:themeColor="text1"/>
                <w:sz w:val="22"/>
                <w:szCs w:val="22"/>
              </w:rPr>
              <w:t xml:space="preserve">                                                                                          </w:t>
            </w:r>
            <w:r w:rsidR="003B399F">
              <w:rPr>
                <w:rFonts w:hint="eastAsia"/>
                <w:color w:val="000000" w:themeColor="text1"/>
                <w:sz w:val="22"/>
                <w:szCs w:val="22"/>
              </w:rPr>
              <w:t xml:space="preserve">       </w:t>
            </w:r>
            <w:r w:rsidRPr="006A6AE2">
              <w:rPr>
                <w:rFonts w:hint="eastAsia"/>
                <w:color w:val="000000" w:themeColor="text1"/>
                <w:sz w:val="22"/>
                <w:szCs w:val="22"/>
              </w:rPr>
              <w:t>單位：千元</w:t>
            </w:r>
          </w:p>
        </w:tc>
      </w:tr>
      <w:tr w:rsidR="006A6AE2" w:rsidRPr="006A6AE2" w14:paraId="33817CAE" w14:textId="77777777" w:rsidTr="003B399F">
        <w:trPr>
          <w:trHeight w:val="76"/>
        </w:trPr>
        <w:tc>
          <w:tcPr>
            <w:tcW w:w="3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062572"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會計科目</w:t>
            </w:r>
          </w:p>
        </w:tc>
        <w:tc>
          <w:tcPr>
            <w:tcW w:w="2693" w:type="dxa"/>
            <w:gridSpan w:val="3"/>
            <w:tcBorders>
              <w:top w:val="single" w:sz="4" w:space="0" w:color="auto"/>
              <w:left w:val="nil"/>
              <w:bottom w:val="single" w:sz="4" w:space="0" w:color="auto"/>
              <w:right w:val="single" w:sz="4" w:space="0" w:color="auto"/>
            </w:tcBorders>
            <w:shd w:val="clear" w:color="auto" w:fill="auto"/>
            <w:vAlign w:val="center"/>
            <w:hideMark/>
          </w:tcPr>
          <w:p w14:paraId="23D762E1"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color w:val="000000" w:themeColor="text1"/>
              </w:rPr>
              <w:t>108</w:t>
            </w:r>
            <w:r w:rsidRPr="006A6AE2">
              <w:rPr>
                <w:rFonts w:hint="eastAsia"/>
                <w:color w:val="000000" w:themeColor="text1"/>
                <w:sz w:val="22"/>
                <w:szCs w:val="22"/>
              </w:rPr>
              <w:t>年度</w:t>
            </w:r>
            <w:r w:rsidRPr="006A6AE2">
              <w:rPr>
                <w:color w:val="000000" w:themeColor="text1"/>
                <w:sz w:val="22"/>
                <w:szCs w:val="22"/>
              </w:rPr>
              <w:br/>
              <w:t>(12</w:t>
            </w:r>
            <w:r w:rsidRPr="006A6AE2">
              <w:rPr>
                <w:rFonts w:hint="eastAsia"/>
                <w:color w:val="000000" w:themeColor="text1"/>
                <w:sz w:val="22"/>
                <w:szCs w:val="22"/>
              </w:rPr>
              <w:t>月</w:t>
            </w:r>
            <w:r w:rsidRPr="006A6AE2">
              <w:rPr>
                <w:color w:val="000000" w:themeColor="text1"/>
                <w:sz w:val="22"/>
                <w:szCs w:val="22"/>
              </w:rPr>
              <w:t>1</w:t>
            </w:r>
            <w:r w:rsidRPr="006A6AE2">
              <w:rPr>
                <w:rFonts w:hint="eastAsia"/>
                <w:color w:val="000000" w:themeColor="text1"/>
                <w:sz w:val="22"/>
                <w:szCs w:val="22"/>
              </w:rPr>
              <w:t>日至</w:t>
            </w:r>
            <w:r w:rsidRPr="006A6AE2">
              <w:rPr>
                <w:color w:val="000000" w:themeColor="text1"/>
                <w:sz w:val="22"/>
                <w:szCs w:val="22"/>
              </w:rPr>
              <w:t>12</w:t>
            </w:r>
            <w:r w:rsidRPr="006A6AE2">
              <w:rPr>
                <w:rFonts w:hint="eastAsia"/>
                <w:color w:val="000000" w:themeColor="text1"/>
                <w:sz w:val="22"/>
                <w:szCs w:val="22"/>
              </w:rPr>
              <w:t>月</w:t>
            </w:r>
            <w:r w:rsidRPr="006A6AE2">
              <w:rPr>
                <w:color w:val="000000" w:themeColor="text1"/>
                <w:sz w:val="22"/>
                <w:szCs w:val="22"/>
              </w:rPr>
              <w:t>31</w:t>
            </w:r>
            <w:r w:rsidRPr="006A6AE2">
              <w:rPr>
                <w:rFonts w:hint="eastAsia"/>
                <w:color w:val="000000" w:themeColor="text1"/>
                <w:sz w:val="22"/>
                <w:szCs w:val="22"/>
              </w:rPr>
              <w:t>日</w:t>
            </w:r>
            <w:r w:rsidRPr="006A6AE2">
              <w:rPr>
                <w:color w:val="000000" w:themeColor="text1"/>
                <w:sz w:val="22"/>
                <w:szCs w:val="22"/>
              </w:rPr>
              <w:t>)</w:t>
            </w:r>
          </w:p>
        </w:tc>
        <w:tc>
          <w:tcPr>
            <w:tcW w:w="2693" w:type="dxa"/>
            <w:gridSpan w:val="3"/>
            <w:tcBorders>
              <w:top w:val="single" w:sz="4" w:space="0" w:color="auto"/>
              <w:left w:val="nil"/>
              <w:bottom w:val="single" w:sz="4" w:space="0" w:color="auto"/>
              <w:right w:val="single" w:sz="4" w:space="0" w:color="auto"/>
            </w:tcBorders>
            <w:shd w:val="clear" w:color="auto" w:fill="auto"/>
            <w:vAlign w:val="center"/>
            <w:hideMark/>
          </w:tcPr>
          <w:p w14:paraId="18F90AC3"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color w:val="000000" w:themeColor="text1"/>
              </w:rPr>
              <w:t>109</w:t>
            </w:r>
            <w:r w:rsidRPr="006A6AE2">
              <w:rPr>
                <w:rFonts w:hint="eastAsia"/>
                <w:color w:val="000000" w:themeColor="text1"/>
                <w:sz w:val="22"/>
                <w:szCs w:val="22"/>
              </w:rPr>
              <w:t>年度</w:t>
            </w:r>
            <w:r w:rsidRPr="006A6AE2">
              <w:rPr>
                <w:color w:val="000000" w:themeColor="text1"/>
                <w:sz w:val="22"/>
                <w:szCs w:val="22"/>
              </w:rPr>
              <w:br/>
              <w:t>(1</w:t>
            </w:r>
            <w:r w:rsidRPr="006A6AE2">
              <w:rPr>
                <w:rFonts w:hint="eastAsia"/>
                <w:color w:val="000000" w:themeColor="text1"/>
                <w:sz w:val="22"/>
                <w:szCs w:val="22"/>
              </w:rPr>
              <w:t>月</w:t>
            </w:r>
            <w:r w:rsidRPr="006A6AE2">
              <w:rPr>
                <w:color w:val="000000" w:themeColor="text1"/>
                <w:sz w:val="22"/>
                <w:szCs w:val="22"/>
              </w:rPr>
              <w:t>1</w:t>
            </w:r>
            <w:r w:rsidRPr="006A6AE2">
              <w:rPr>
                <w:rFonts w:hint="eastAsia"/>
                <w:color w:val="000000" w:themeColor="text1"/>
                <w:sz w:val="22"/>
                <w:szCs w:val="22"/>
              </w:rPr>
              <w:t>日至</w:t>
            </w:r>
            <w:r w:rsidRPr="006A6AE2">
              <w:rPr>
                <w:color w:val="000000" w:themeColor="text1"/>
                <w:sz w:val="22"/>
                <w:szCs w:val="22"/>
              </w:rPr>
              <w:t>12</w:t>
            </w:r>
            <w:r w:rsidRPr="006A6AE2">
              <w:rPr>
                <w:rFonts w:hint="eastAsia"/>
                <w:color w:val="000000" w:themeColor="text1"/>
                <w:sz w:val="22"/>
                <w:szCs w:val="22"/>
              </w:rPr>
              <w:t>月</w:t>
            </w:r>
            <w:r w:rsidRPr="006A6AE2">
              <w:rPr>
                <w:color w:val="000000" w:themeColor="text1"/>
                <w:sz w:val="22"/>
                <w:szCs w:val="22"/>
              </w:rPr>
              <w:t>31</w:t>
            </w:r>
            <w:r w:rsidRPr="006A6AE2">
              <w:rPr>
                <w:rFonts w:hint="eastAsia"/>
                <w:color w:val="000000" w:themeColor="text1"/>
                <w:sz w:val="22"/>
                <w:szCs w:val="22"/>
              </w:rPr>
              <w:t>日</w:t>
            </w:r>
            <w:r w:rsidRPr="006A6AE2">
              <w:rPr>
                <w:color w:val="000000" w:themeColor="text1"/>
                <w:sz w:val="22"/>
                <w:szCs w:val="22"/>
              </w:rPr>
              <w:t>)</w:t>
            </w:r>
          </w:p>
        </w:tc>
        <w:tc>
          <w:tcPr>
            <w:tcW w:w="2693" w:type="dxa"/>
            <w:gridSpan w:val="3"/>
            <w:tcBorders>
              <w:top w:val="single" w:sz="4" w:space="0" w:color="auto"/>
              <w:left w:val="nil"/>
              <w:bottom w:val="single" w:sz="4" w:space="0" w:color="auto"/>
              <w:right w:val="single" w:sz="4" w:space="0" w:color="auto"/>
            </w:tcBorders>
            <w:shd w:val="clear" w:color="auto" w:fill="auto"/>
            <w:vAlign w:val="center"/>
            <w:hideMark/>
          </w:tcPr>
          <w:p w14:paraId="251E9716"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color w:val="000000" w:themeColor="text1"/>
              </w:rPr>
              <w:t>110</w:t>
            </w:r>
            <w:r w:rsidRPr="006A6AE2">
              <w:rPr>
                <w:rFonts w:hint="eastAsia"/>
                <w:color w:val="000000" w:themeColor="text1"/>
                <w:sz w:val="22"/>
                <w:szCs w:val="22"/>
              </w:rPr>
              <w:t>年度</w:t>
            </w:r>
            <w:r w:rsidRPr="006A6AE2">
              <w:rPr>
                <w:color w:val="000000" w:themeColor="text1"/>
                <w:sz w:val="22"/>
                <w:szCs w:val="22"/>
              </w:rPr>
              <w:br/>
              <w:t>(1</w:t>
            </w:r>
            <w:r w:rsidRPr="006A6AE2">
              <w:rPr>
                <w:rFonts w:hint="eastAsia"/>
                <w:color w:val="000000" w:themeColor="text1"/>
                <w:sz w:val="22"/>
                <w:szCs w:val="22"/>
              </w:rPr>
              <w:t>月</w:t>
            </w:r>
            <w:r w:rsidRPr="006A6AE2">
              <w:rPr>
                <w:color w:val="000000" w:themeColor="text1"/>
                <w:sz w:val="22"/>
                <w:szCs w:val="22"/>
              </w:rPr>
              <w:t>1</w:t>
            </w:r>
            <w:r w:rsidRPr="006A6AE2">
              <w:rPr>
                <w:rFonts w:hint="eastAsia"/>
                <w:color w:val="000000" w:themeColor="text1"/>
                <w:sz w:val="22"/>
                <w:szCs w:val="22"/>
              </w:rPr>
              <w:t>日至</w:t>
            </w:r>
            <w:r w:rsidRPr="006A6AE2">
              <w:rPr>
                <w:color w:val="000000" w:themeColor="text1"/>
                <w:sz w:val="22"/>
                <w:szCs w:val="22"/>
              </w:rPr>
              <w:t>11</w:t>
            </w:r>
            <w:r w:rsidRPr="006A6AE2">
              <w:rPr>
                <w:rFonts w:hint="eastAsia"/>
                <w:color w:val="000000" w:themeColor="text1"/>
                <w:sz w:val="22"/>
                <w:szCs w:val="22"/>
              </w:rPr>
              <w:t>月</w:t>
            </w:r>
            <w:r w:rsidRPr="006A6AE2">
              <w:rPr>
                <w:color w:val="000000" w:themeColor="text1"/>
                <w:sz w:val="22"/>
                <w:szCs w:val="22"/>
              </w:rPr>
              <w:t>30</w:t>
            </w:r>
            <w:r w:rsidRPr="006A6AE2">
              <w:rPr>
                <w:rFonts w:hint="eastAsia"/>
                <w:color w:val="000000" w:themeColor="text1"/>
                <w:sz w:val="22"/>
                <w:szCs w:val="22"/>
              </w:rPr>
              <w:t>日</w:t>
            </w:r>
            <w:r w:rsidRPr="006A6AE2">
              <w:rPr>
                <w:color w:val="000000" w:themeColor="text1"/>
                <w:sz w:val="22"/>
                <w:szCs w:val="22"/>
              </w:rPr>
              <w:t>)</w:t>
            </w:r>
          </w:p>
        </w:tc>
        <w:tc>
          <w:tcPr>
            <w:tcW w:w="2694" w:type="dxa"/>
            <w:gridSpan w:val="3"/>
            <w:tcBorders>
              <w:top w:val="single" w:sz="4" w:space="0" w:color="auto"/>
              <w:left w:val="nil"/>
              <w:bottom w:val="single" w:sz="4" w:space="0" w:color="auto"/>
              <w:right w:val="single" w:sz="4" w:space="0" w:color="auto"/>
            </w:tcBorders>
            <w:shd w:val="clear" w:color="auto" w:fill="auto"/>
            <w:noWrap/>
            <w:vAlign w:val="center"/>
            <w:hideMark/>
          </w:tcPr>
          <w:p w14:paraId="2196DBF8"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總計</w:t>
            </w:r>
          </w:p>
        </w:tc>
      </w:tr>
      <w:tr w:rsidR="003B399F" w:rsidRPr="006A6AE2" w14:paraId="69B0CF95" w14:textId="77777777" w:rsidTr="003B399F">
        <w:trPr>
          <w:trHeight w:val="37"/>
        </w:trPr>
        <w:tc>
          <w:tcPr>
            <w:tcW w:w="3800" w:type="dxa"/>
            <w:vMerge/>
            <w:tcBorders>
              <w:top w:val="single" w:sz="4" w:space="0" w:color="auto"/>
              <w:left w:val="single" w:sz="4" w:space="0" w:color="auto"/>
              <w:bottom w:val="single" w:sz="4" w:space="0" w:color="auto"/>
              <w:right w:val="single" w:sz="4" w:space="0" w:color="auto"/>
            </w:tcBorders>
            <w:vAlign w:val="center"/>
            <w:hideMark/>
          </w:tcPr>
          <w:p w14:paraId="0998F2E9" w14:textId="77777777" w:rsidR="007767CC" w:rsidRPr="006A6AE2" w:rsidRDefault="007767CC" w:rsidP="00B122F6">
            <w:pPr>
              <w:widowControl/>
              <w:adjustRightInd/>
              <w:spacing w:line="240" w:lineRule="auto"/>
              <w:textAlignment w:val="auto"/>
              <w:rPr>
                <w:color w:val="000000" w:themeColor="text1"/>
                <w:sz w:val="22"/>
                <w:szCs w:val="22"/>
              </w:rPr>
            </w:pPr>
          </w:p>
        </w:tc>
        <w:tc>
          <w:tcPr>
            <w:tcW w:w="897" w:type="dxa"/>
            <w:tcBorders>
              <w:top w:val="single" w:sz="4" w:space="0" w:color="auto"/>
              <w:left w:val="nil"/>
              <w:bottom w:val="single" w:sz="4" w:space="0" w:color="auto"/>
              <w:right w:val="single" w:sz="4" w:space="0" w:color="auto"/>
            </w:tcBorders>
            <w:shd w:val="clear" w:color="auto" w:fill="auto"/>
            <w:noWrap/>
            <w:vAlign w:val="center"/>
            <w:hideMark/>
          </w:tcPr>
          <w:p w14:paraId="4BAB8400"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補助款</w:t>
            </w:r>
          </w:p>
        </w:tc>
        <w:tc>
          <w:tcPr>
            <w:tcW w:w="898" w:type="dxa"/>
            <w:tcBorders>
              <w:top w:val="single" w:sz="4" w:space="0" w:color="auto"/>
              <w:left w:val="nil"/>
              <w:bottom w:val="single" w:sz="4" w:space="0" w:color="auto"/>
              <w:right w:val="single" w:sz="4" w:space="0" w:color="auto"/>
            </w:tcBorders>
            <w:shd w:val="clear" w:color="auto" w:fill="auto"/>
            <w:noWrap/>
            <w:vAlign w:val="center"/>
            <w:hideMark/>
          </w:tcPr>
          <w:p w14:paraId="0DF3C60D"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自籌款</w:t>
            </w:r>
          </w:p>
        </w:tc>
        <w:tc>
          <w:tcPr>
            <w:tcW w:w="898" w:type="dxa"/>
            <w:tcBorders>
              <w:top w:val="single" w:sz="4" w:space="0" w:color="auto"/>
              <w:left w:val="nil"/>
              <w:bottom w:val="single" w:sz="4" w:space="0" w:color="auto"/>
              <w:right w:val="single" w:sz="4" w:space="0" w:color="auto"/>
            </w:tcBorders>
            <w:shd w:val="clear" w:color="auto" w:fill="auto"/>
            <w:noWrap/>
            <w:vAlign w:val="center"/>
            <w:hideMark/>
          </w:tcPr>
          <w:p w14:paraId="5C01903A"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小計</w:t>
            </w:r>
          </w:p>
        </w:tc>
        <w:tc>
          <w:tcPr>
            <w:tcW w:w="898" w:type="dxa"/>
            <w:tcBorders>
              <w:top w:val="single" w:sz="4" w:space="0" w:color="auto"/>
              <w:left w:val="nil"/>
              <w:bottom w:val="single" w:sz="4" w:space="0" w:color="auto"/>
              <w:right w:val="single" w:sz="4" w:space="0" w:color="auto"/>
            </w:tcBorders>
            <w:shd w:val="clear" w:color="auto" w:fill="auto"/>
            <w:noWrap/>
            <w:vAlign w:val="center"/>
            <w:hideMark/>
          </w:tcPr>
          <w:p w14:paraId="4306E10E"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補助款</w:t>
            </w:r>
          </w:p>
        </w:tc>
        <w:tc>
          <w:tcPr>
            <w:tcW w:w="897" w:type="dxa"/>
            <w:tcBorders>
              <w:top w:val="single" w:sz="4" w:space="0" w:color="auto"/>
              <w:left w:val="nil"/>
              <w:bottom w:val="single" w:sz="4" w:space="0" w:color="auto"/>
              <w:right w:val="single" w:sz="4" w:space="0" w:color="auto"/>
            </w:tcBorders>
            <w:shd w:val="clear" w:color="auto" w:fill="auto"/>
            <w:noWrap/>
            <w:vAlign w:val="center"/>
            <w:hideMark/>
          </w:tcPr>
          <w:p w14:paraId="79F4A3B5"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自籌款</w:t>
            </w:r>
          </w:p>
        </w:tc>
        <w:tc>
          <w:tcPr>
            <w:tcW w:w="898" w:type="dxa"/>
            <w:tcBorders>
              <w:top w:val="single" w:sz="4" w:space="0" w:color="auto"/>
              <w:left w:val="nil"/>
              <w:bottom w:val="single" w:sz="4" w:space="0" w:color="auto"/>
              <w:right w:val="single" w:sz="4" w:space="0" w:color="auto"/>
            </w:tcBorders>
            <w:shd w:val="clear" w:color="auto" w:fill="auto"/>
            <w:noWrap/>
            <w:vAlign w:val="center"/>
            <w:hideMark/>
          </w:tcPr>
          <w:p w14:paraId="39395DDA"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小計</w:t>
            </w:r>
          </w:p>
        </w:tc>
        <w:tc>
          <w:tcPr>
            <w:tcW w:w="898" w:type="dxa"/>
            <w:tcBorders>
              <w:top w:val="single" w:sz="4" w:space="0" w:color="auto"/>
              <w:left w:val="nil"/>
              <w:bottom w:val="single" w:sz="4" w:space="0" w:color="auto"/>
              <w:right w:val="single" w:sz="4" w:space="0" w:color="auto"/>
            </w:tcBorders>
            <w:shd w:val="clear" w:color="auto" w:fill="auto"/>
            <w:noWrap/>
            <w:vAlign w:val="center"/>
            <w:hideMark/>
          </w:tcPr>
          <w:p w14:paraId="68D23ADA"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補助款</w:t>
            </w:r>
          </w:p>
        </w:tc>
        <w:tc>
          <w:tcPr>
            <w:tcW w:w="898" w:type="dxa"/>
            <w:tcBorders>
              <w:top w:val="single" w:sz="4" w:space="0" w:color="auto"/>
              <w:left w:val="nil"/>
              <w:bottom w:val="single" w:sz="4" w:space="0" w:color="auto"/>
              <w:right w:val="single" w:sz="4" w:space="0" w:color="auto"/>
            </w:tcBorders>
            <w:shd w:val="clear" w:color="auto" w:fill="auto"/>
            <w:noWrap/>
            <w:vAlign w:val="center"/>
            <w:hideMark/>
          </w:tcPr>
          <w:p w14:paraId="6428A20C"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自籌款</w:t>
            </w:r>
          </w:p>
        </w:tc>
        <w:tc>
          <w:tcPr>
            <w:tcW w:w="897" w:type="dxa"/>
            <w:tcBorders>
              <w:top w:val="single" w:sz="4" w:space="0" w:color="auto"/>
              <w:left w:val="nil"/>
              <w:bottom w:val="single" w:sz="4" w:space="0" w:color="auto"/>
              <w:right w:val="single" w:sz="4" w:space="0" w:color="auto"/>
            </w:tcBorders>
            <w:shd w:val="clear" w:color="auto" w:fill="auto"/>
            <w:noWrap/>
            <w:vAlign w:val="center"/>
            <w:hideMark/>
          </w:tcPr>
          <w:p w14:paraId="05DD92EF"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小計</w:t>
            </w:r>
          </w:p>
        </w:tc>
        <w:tc>
          <w:tcPr>
            <w:tcW w:w="898" w:type="dxa"/>
            <w:tcBorders>
              <w:top w:val="single" w:sz="4" w:space="0" w:color="auto"/>
              <w:left w:val="nil"/>
              <w:bottom w:val="single" w:sz="4" w:space="0" w:color="auto"/>
              <w:right w:val="single" w:sz="4" w:space="0" w:color="auto"/>
            </w:tcBorders>
            <w:shd w:val="clear" w:color="auto" w:fill="auto"/>
            <w:noWrap/>
            <w:vAlign w:val="center"/>
            <w:hideMark/>
          </w:tcPr>
          <w:p w14:paraId="205A95DF"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補助款</w:t>
            </w:r>
          </w:p>
        </w:tc>
        <w:tc>
          <w:tcPr>
            <w:tcW w:w="898" w:type="dxa"/>
            <w:tcBorders>
              <w:top w:val="single" w:sz="4" w:space="0" w:color="auto"/>
              <w:left w:val="nil"/>
              <w:bottom w:val="single" w:sz="4" w:space="0" w:color="auto"/>
              <w:right w:val="single" w:sz="4" w:space="0" w:color="auto"/>
            </w:tcBorders>
            <w:shd w:val="clear" w:color="auto" w:fill="auto"/>
            <w:noWrap/>
            <w:vAlign w:val="center"/>
            <w:hideMark/>
          </w:tcPr>
          <w:p w14:paraId="4E344495"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自籌款</w:t>
            </w:r>
          </w:p>
        </w:tc>
        <w:tc>
          <w:tcPr>
            <w:tcW w:w="898" w:type="dxa"/>
            <w:tcBorders>
              <w:top w:val="single" w:sz="4" w:space="0" w:color="auto"/>
              <w:left w:val="nil"/>
              <w:bottom w:val="single" w:sz="4" w:space="0" w:color="auto"/>
              <w:right w:val="single" w:sz="4" w:space="0" w:color="auto"/>
            </w:tcBorders>
            <w:shd w:val="clear" w:color="auto" w:fill="auto"/>
            <w:noWrap/>
            <w:vAlign w:val="center"/>
            <w:hideMark/>
          </w:tcPr>
          <w:p w14:paraId="4637E74A"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合計</w:t>
            </w:r>
          </w:p>
        </w:tc>
      </w:tr>
      <w:tr w:rsidR="003B399F" w:rsidRPr="006A6AE2" w14:paraId="4CE385D4"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86ED4"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1.</w:t>
            </w:r>
            <w:r w:rsidRPr="006A6AE2">
              <w:rPr>
                <w:rFonts w:hint="eastAsia"/>
                <w:color w:val="000000" w:themeColor="text1"/>
                <w:sz w:val="22"/>
                <w:szCs w:val="22"/>
              </w:rPr>
              <w:t>創新或研究發展人員之人事費</w:t>
            </w:r>
          </w:p>
        </w:tc>
        <w:tc>
          <w:tcPr>
            <w:tcW w:w="897" w:type="dxa"/>
            <w:tcBorders>
              <w:top w:val="single" w:sz="4" w:space="0" w:color="auto"/>
              <w:left w:val="nil"/>
              <w:bottom w:val="single" w:sz="4" w:space="0" w:color="auto"/>
              <w:right w:val="single" w:sz="4" w:space="0" w:color="auto"/>
            </w:tcBorders>
            <w:shd w:val="clear" w:color="auto" w:fill="auto"/>
            <w:noWrap/>
            <w:hideMark/>
          </w:tcPr>
          <w:p w14:paraId="2760A3D8" w14:textId="77777777" w:rsidR="007767CC" w:rsidRPr="006A6AE2" w:rsidRDefault="007767CC" w:rsidP="00B122F6">
            <w:pPr>
              <w:widowControl/>
              <w:adjustRightInd/>
              <w:spacing w:line="240" w:lineRule="auto"/>
              <w:jc w:val="right"/>
              <w:textAlignment w:val="auto"/>
              <w:rPr>
                <w:color w:val="000000" w:themeColor="text1"/>
                <w:sz w:val="22"/>
                <w:szCs w:val="22"/>
              </w:rPr>
            </w:pPr>
          </w:p>
        </w:tc>
        <w:tc>
          <w:tcPr>
            <w:tcW w:w="898" w:type="dxa"/>
            <w:tcBorders>
              <w:top w:val="single" w:sz="4" w:space="0" w:color="auto"/>
              <w:left w:val="nil"/>
              <w:bottom w:val="single" w:sz="4" w:space="0" w:color="auto"/>
              <w:right w:val="single" w:sz="4" w:space="0" w:color="auto"/>
            </w:tcBorders>
            <w:shd w:val="clear" w:color="auto" w:fill="auto"/>
            <w:noWrap/>
            <w:hideMark/>
          </w:tcPr>
          <w:p w14:paraId="417A4D5E" w14:textId="77777777" w:rsidR="007767CC" w:rsidRPr="006A6AE2" w:rsidRDefault="007767CC" w:rsidP="00B122F6">
            <w:pPr>
              <w:widowControl/>
              <w:adjustRightInd/>
              <w:spacing w:line="240" w:lineRule="auto"/>
              <w:jc w:val="right"/>
              <w:textAlignment w:val="auto"/>
              <w:rPr>
                <w:color w:val="000000" w:themeColor="text1"/>
                <w:sz w:val="22"/>
                <w:szCs w:val="22"/>
              </w:rPr>
            </w:pPr>
          </w:p>
        </w:tc>
        <w:tc>
          <w:tcPr>
            <w:tcW w:w="898" w:type="dxa"/>
            <w:tcBorders>
              <w:top w:val="single" w:sz="4" w:space="0" w:color="auto"/>
              <w:left w:val="nil"/>
              <w:bottom w:val="single" w:sz="4" w:space="0" w:color="auto"/>
              <w:right w:val="single" w:sz="4" w:space="0" w:color="auto"/>
            </w:tcBorders>
            <w:shd w:val="clear" w:color="auto" w:fill="auto"/>
            <w:noWrap/>
            <w:hideMark/>
          </w:tcPr>
          <w:p w14:paraId="0BF6D5F6" w14:textId="77777777" w:rsidR="007767CC" w:rsidRPr="006A6AE2" w:rsidRDefault="007767CC" w:rsidP="00B122F6">
            <w:pPr>
              <w:widowControl/>
              <w:adjustRightInd/>
              <w:spacing w:line="240" w:lineRule="auto"/>
              <w:jc w:val="right"/>
              <w:textAlignment w:val="auto"/>
              <w:rPr>
                <w:color w:val="000000" w:themeColor="text1"/>
                <w:sz w:val="22"/>
                <w:szCs w:val="22"/>
              </w:rPr>
            </w:pPr>
          </w:p>
        </w:tc>
        <w:tc>
          <w:tcPr>
            <w:tcW w:w="898" w:type="dxa"/>
            <w:tcBorders>
              <w:top w:val="single" w:sz="4" w:space="0" w:color="auto"/>
              <w:left w:val="nil"/>
              <w:bottom w:val="single" w:sz="4" w:space="0" w:color="auto"/>
              <w:right w:val="single" w:sz="4" w:space="0" w:color="auto"/>
            </w:tcBorders>
            <w:shd w:val="clear" w:color="auto" w:fill="auto"/>
            <w:noWrap/>
            <w:hideMark/>
          </w:tcPr>
          <w:p w14:paraId="177AE46F" w14:textId="77777777" w:rsidR="007767CC" w:rsidRPr="006A6AE2" w:rsidRDefault="007767CC" w:rsidP="00B122F6">
            <w:pPr>
              <w:widowControl/>
              <w:adjustRightInd/>
              <w:spacing w:line="240" w:lineRule="auto"/>
              <w:jc w:val="right"/>
              <w:textAlignment w:val="auto"/>
              <w:rPr>
                <w:color w:val="000000" w:themeColor="text1"/>
                <w:sz w:val="22"/>
                <w:szCs w:val="22"/>
              </w:rPr>
            </w:pPr>
          </w:p>
        </w:tc>
        <w:tc>
          <w:tcPr>
            <w:tcW w:w="897" w:type="dxa"/>
            <w:tcBorders>
              <w:top w:val="single" w:sz="4" w:space="0" w:color="auto"/>
              <w:left w:val="nil"/>
              <w:bottom w:val="single" w:sz="4" w:space="0" w:color="auto"/>
              <w:right w:val="single" w:sz="4" w:space="0" w:color="auto"/>
            </w:tcBorders>
            <w:shd w:val="clear" w:color="auto" w:fill="auto"/>
            <w:noWrap/>
            <w:hideMark/>
          </w:tcPr>
          <w:p w14:paraId="609A344A" w14:textId="77777777" w:rsidR="007767CC" w:rsidRPr="006A6AE2" w:rsidRDefault="007767CC" w:rsidP="00B122F6">
            <w:pPr>
              <w:widowControl/>
              <w:adjustRightInd/>
              <w:spacing w:line="240" w:lineRule="auto"/>
              <w:jc w:val="right"/>
              <w:textAlignment w:val="auto"/>
              <w:rPr>
                <w:color w:val="000000" w:themeColor="text1"/>
                <w:sz w:val="22"/>
                <w:szCs w:val="22"/>
              </w:rPr>
            </w:pPr>
          </w:p>
        </w:tc>
        <w:tc>
          <w:tcPr>
            <w:tcW w:w="898" w:type="dxa"/>
            <w:tcBorders>
              <w:top w:val="single" w:sz="4" w:space="0" w:color="auto"/>
              <w:left w:val="nil"/>
              <w:bottom w:val="single" w:sz="4" w:space="0" w:color="auto"/>
              <w:right w:val="single" w:sz="4" w:space="0" w:color="auto"/>
            </w:tcBorders>
            <w:shd w:val="clear" w:color="auto" w:fill="auto"/>
            <w:noWrap/>
            <w:hideMark/>
          </w:tcPr>
          <w:p w14:paraId="16D4DD0B" w14:textId="77777777" w:rsidR="007767CC" w:rsidRPr="006A6AE2" w:rsidRDefault="007767CC" w:rsidP="00B122F6">
            <w:pPr>
              <w:widowControl/>
              <w:adjustRightInd/>
              <w:spacing w:line="240" w:lineRule="auto"/>
              <w:jc w:val="right"/>
              <w:textAlignment w:val="auto"/>
              <w:rPr>
                <w:color w:val="000000" w:themeColor="text1"/>
                <w:sz w:val="22"/>
                <w:szCs w:val="22"/>
              </w:rPr>
            </w:pPr>
          </w:p>
        </w:tc>
        <w:tc>
          <w:tcPr>
            <w:tcW w:w="898" w:type="dxa"/>
            <w:tcBorders>
              <w:top w:val="single" w:sz="4" w:space="0" w:color="auto"/>
              <w:left w:val="nil"/>
              <w:bottom w:val="single" w:sz="4" w:space="0" w:color="auto"/>
              <w:right w:val="single" w:sz="4" w:space="0" w:color="auto"/>
            </w:tcBorders>
            <w:shd w:val="clear" w:color="auto" w:fill="auto"/>
            <w:noWrap/>
            <w:hideMark/>
          </w:tcPr>
          <w:p w14:paraId="7F30A085" w14:textId="77777777" w:rsidR="007767CC" w:rsidRPr="006A6AE2" w:rsidRDefault="007767CC" w:rsidP="00B122F6">
            <w:pPr>
              <w:widowControl/>
              <w:adjustRightInd/>
              <w:spacing w:line="240" w:lineRule="auto"/>
              <w:jc w:val="right"/>
              <w:textAlignment w:val="auto"/>
              <w:rPr>
                <w:color w:val="000000" w:themeColor="text1"/>
                <w:sz w:val="22"/>
                <w:szCs w:val="22"/>
              </w:rPr>
            </w:pPr>
          </w:p>
        </w:tc>
        <w:tc>
          <w:tcPr>
            <w:tcW w:w="898" w:type="dxa"/>
            <w:tcBorders>
              <w:top w:val="single" w:sz="4" w:space="0" w:color="auto"/>
              <w:left w:val="nil"/>
              <w:bottom w:val="single" w:sz="4" w:space="0" w:color="auto"/>
              <w:right w:val="single" w:sz="4" w:space="0" w:color="auto"/>
            </w:tcBorders>
            <w:shd w:val="clear" w:color="auto" w:fill="auto"/>
            <w:noWrap/>
            <w:hideMark/>
          </w:tcPr>
          <w:p w14:paraId="078B10FF" w14:textId="77777777" w:rsidR="007767CC" w:rsidRPr="006A6AE2" w:rsidRDefault="007767CC" w:rsidP="00B122F6">
            <w:pPr>
              <w:widowControl/>
              <w:adjustRightInd/>
              <w:spacing w:line="240" w:lineRule="auto"/>
              <w:jc w:val="right"/>
              <w:textAlignment w:val="auto"/>
              <w:rPr>
                <w:color w:val="000000" w:themeColor="text1"/>
                <w:sz w:val="22"/>
                <w:szCs w:val="22"/>
              </w:rPr>
            </w:pPr>
          </w:p>
        </w:tc>
        <w:tc>
          <w:tcPr>
            <w:tcW w:w="897" w:type="dxa"/>
            <w:tcBorders>
              <w:top w:val="single" w:sz="4" w:space="0" w:color="auto"/>
              <w:left w:val="nil"/>
              <w:bottom w:val="single" w:sz="4" w:space="0" w:color="auto"/>
              <w:right w:val="single" w:sz="4" w:space="0" w:color="auto"/>
            </w:tcBorders>
            <w:shd w:val="clear" w:color="auto" w:fill="auto"/>
            <w:noWrap/>
            <w:hideMark/>
          </w:tcPr>
          <w:p w14:paraId="7D17B1B8" w14:textId="77777777" w:rsidR="007767CC" w:rsidRPr="006A6AE2" w:rsidRDefault="007767CC" w:rsidP="00B122F6">
            <w:pPr>
              <w:widowControl/>
              <w:adjustRightInd/>
              <w:spacing w:line="240" w:lineRule="auto"/>
              <w:jc w:val="right"/>
              <w:textAlignment w:val="auto"/>
              <w:rPr>
                <w:color w:val="000000" w:themeColor="text1"/>
                <w:sz w:val="22"/>
                <w:szCs w:val="22"/>
              </w:rPr>
            </w:pPr>
          </w:p>
        </w:tc>
        <w:tc>
          <w:tcPr>
            <w:tcW w:w="898" w:type="dxa"/>
            <w:tcBorders>
              <w:top w:val="single" w:sz="4" w:space="0" w:color="auto"/>
              <w:left w:val="nil"/>
              <w:bottom w:val="single" w:sz="4" w:space="0" w:color="auto"/>
              <w:right w:val="single" w:sz="4" w:space="0" w:color="auto"/>
            </w:tcBorders>
            <w:shd w:val="clear" w:color="auto" w:fill="auto"/>
            <w:noWrap/>
            <w:hideMark/>
          </w:tcPr>
          <w:p w14:paraId="1109CAB2" w14:textId="77777777" w:rsidR="007767CC" w:rsidRPr="006A6AE2" w:rsidRDefault="007767CC" w:rsidP="00B122F6">
            <w:pPr>
              <w:widowControl/>
              <w:adjustRightInd/>
              <w:spacing w:line="240" w:lineRule="auto"/>
              <w:jc w:val="right"/>
              <w:textAlignment w:val="auto"/>
              <w:rPr>
                <w:color w:val="000000" w:themeColor="text1"/>
                <w:sz w:val="22"/>
                <w:szCs w:val="22"/>
              </w:rPr>
            </w:pPr>
          </w:p>
        </w:tc>
        <w:tc>
          <w:tcPr>
            <w:tcW w:w="898" w:type="dxa"/>
            <w:tcBorders>
              <w:top w:val="single" w:sz="4" w:space="0" w:color="auto"/>
              <w:left w:val="nil"/>
              <w:bottom w:val="single" w:sz="4" w:space="0" w:color="auto"/>
              <w:right w:val="single" w:sz="4" w:space="0" w:color="auto"/>
            </w:tcBorders>
            <w:shd w:val="clear" w:color="auto" w:fill="auto"/>
            <w:noWrap/>
            <w:hideMark/>
          </w:tcPr>
          <w:p w14:paraId="3FB1C30A" w14:textId="77777777" w:rsidR="007767CC" w:rsidRPr="006A6AE2" w:rsidRDefault="007767CC" w:rsidP="00B122F6">
            <w:pPr>
              <w:widowControl/>
              <w:adjustRightInd/>
              <w:spacing w:line="240" w:lineRule="auto"/>
              <w:jc w:val="right"/>
              <w:textAlignment w:val="auto"/>
              <w:rPr>
                <w:color w:val="000000" w:themeColor="text1"/>
                <w:sz w:val="22"/>
                <w:szCs w:val="22"/>
              </w:rPr>
            </w:pPr>
          </w:p>
        </w:tc>
        <w:tc>
          <w:tcPr>
            <w:tcW w:w="898" w:type="dxa"/>
            <w:tcBorders>
              <w:top w:val="single" w:sz="4" w:space="0" w:color="auto"/>
              <w:left w:val="nil"/>
              <w:bottom w:val="single" w:sz="4" w:space="0" w:color="auto"/>
              <w:right w:val="single" w:sz="4" w:space="0" w:color="auto"/>
            </w:tcBorders>
            <w:shd w:val="clear" w:color="auto" w:fill="auto"/>
            <w:noWrap/>
            <w:hideMark/>
          </w:tcPr>
          <w:p w14:paraId="21942F33" w14:textId="77777777" w:rsidR="007767CC" w:rsidRPr="006A6AE2" w:rsidRDefault="007767CC" w:rsidP="00B122F6">
            <w:pPr>
              <w:widowControl/>
              <w:adjustRightInd/>
              <w:spacing w:line="240" w:lineRule="auto"/>
              <w:jc w:val="right"/>
              <w:textAlignment w:val="auto"/>
              <w:rPr>
                <w:color w:val="000000" w:themeColor="text1"/>
                <w:sz w:val="22"/>
                <w:szCs w:val="22"/>
              </w:rPr>
            </w:pPr>
          </w:p>
        </w:tc>
      </w:tr>
      <w:tr w:rsidR="003B399F" w:rsidRPr="006A6AE2" w14:paraId="523E6EB8"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91E8BC"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(1)</w:t>
            </w:r>
            <w:r w:rsidRPr="006A6AE2">
              <w:rPr>
                <w:rFonts w:hint="eastAsia"/>
                <w:color w:val="000000" w:themeColor="text1"/>
              </w:rPr>
              <w:t>研究發展人員</w:t>
            </w:r>
          </w:p>
        </w:tc>
        <w:tc>
          <w:tcPr>
            <w:tcW w:w="897" w:type="dxa"/>
            <w:tcBorders>
              <w:top w:val="single" w:sz="4" w:space="0" w:color="auto"/>
              <w:left w:val="nil"/>
              <w:bottom w:val="single" w:sz="4" w:space="0" w:color="auto"/>
              <w:right w:val="single" w:sz="4" w:space="0" w:color="auto"/>
            </w:tcBorders>
            <w:shd w:val="clear" w:color="auto" w:fill="auto"/>
            <w:noWrap/>
            <w:hideMark/>
          </w:tcPr>
          <w:p w14:paraId="2B9A6285" w14:textId="39C65C91" w:rsidR="00601105" w:rsidRPr="006A6AE2" w:rsidRDefault="00601105" w:rsidP="00601105">
            <w:pPr>
              <w:jc w:val="right"/>
              <w:rPr>
                <w:rFonts w:eastAsia="新細明體"/>
                <w:color w:val="000000" w:themeColor="text1"/>
              </w:rPr>
            </w:pPr>
            <w:r w:rsidRPr="006A6AE2">
              <w:rPr>
                <w:color w:val="000000" w:themeColor="text1"/>
              </w:rPr>
              <w:t xml:space="preserve">1,538 </w:t>
            </w:r>
          </w:p>
        </w:tc>
        <w:tc>
          <w:tcPr>
            <w:tcW w:w="898" w:type="dxa"/>
            <w:tcBorders>
              <w:top w:val="single" w:sz="4" w:space="0" w:color="auto"/>
              <w:left w:val="nil"/>
              <w:bottom w:val="single" w:sz="4" w:space="0" w:color="auto"/>
              <w:right w:val="single" w:sz="4" w:space="0" w:color="auto"/>
            </w:tcBorders>
            <w:shd w:val="clear" w:color="auto" w:fill="auto"/>
            <w:noWrap/>
            <w:hideMark/>
          </w:tcPr>
          <w:p w14:paraId="5CC24335" w14:textId="0A9D81C7" w:rsidR="00601105" w:rsidRPr="006A6AE2" w:rsidRDefault="00601105" w:rsidP="00601105">
            <w:pPr>
              <w:jc w:val="right"/>
              <w:rPr>
                <w:rFonts w:eastAsia="新細明體"/>
                <w:color w:val="000000" w:themeColor="text1"/>
              </w:rPr>
            </w:pPr>
            <w:r w:rsidRPr="006A6AE2">
              <w:rPr>
                <w:color w:val="000000" w:themeColor="text1"/>
              </w:rPr>
              <w:t xml:space="preserve">1,791 </w:t>
            </w:r>
          </w:p>
        </w:tc>
        <w:tc>
          <w:tcPr>
            <w:tcW w:w="898" w:type="dxa"/>
            <w:tcBorders>
              <w:top w:val="single" w:sz="4" w:space="0" w:color="auto"/>
              <w:left w:val="nil"/>
              <w:bottom w:val="single" w:sz="4" w:space="0" w:color="auto"/>
              <w:right w:val="single" w:sz="4" w:space="0" w:color="auto"/>
            </w:tcBorders>
            <w:shd w:val="clear" w:color="auto" w:fill="auto"/>
            <w:noWrap/>
            <w:hideMark/>
          </w:tcPr>
          <w:p w14:paraId="23993F9E" w14:textId="24DAA168" w:rsidR="00601105" w:rsidRPr="006A6AE2" w:rsidRDefault="00601105" w:rsidP="00601105">
            <w:pPr>
              <w:jc w:val="right"/>
              <w:rPr>
                <w:rFonts w:eastAsia="新細明體"/>
                <w:color w:val="000000" w:themeColor="text1"/>
              </w:rPr>
            </w:pPr>
            <w:r w:rsidRPr="006A6AE2">
              <w:rPr>
                <w:color w:val="000000" w:themeColor="text1"/>
              </w:rPr>
              <w:t xml:space="preserve">3,329 </w:t>
            </w:r>
          </w:p>
        </w:tc>
        <w:tc>
          <w:tcPr>
            <w:tcW w:w="898" w:type="dxa"/>
            <w:tcBorders>
              <w:top w:val="single" w:sz="4" w:space="0" w:color="auto"/>
              <w:left w:val="nil"/>
              <w:bottom w:val="single" w:sz="4" w:space="0" w:color="auto"/>
              <w:right w:val="single" w:sz="4" w:space="0" w:color="auto"/>
            </w:tcBorders>
            <w:shd w:val="clear" w:color="auto" w:fill="auto"/>
            <w:noWrap/>
            <w:hideMark/>
          </w:tcPr>
          <w:p w14:paraId="492A5170" w14:textId="211CE81B" w:rsidR="00601105" w:rsidRPr="006A6AE2" w:rsidRDefault="00601105" w:rsidP="00601105">
            <w:pPr>
              <w:jc w:val="right"/>
              <w:rPr>
                <w:rFonts w:eastAsia="新細明體"/>
                <w:color w:val="000000" w:themeColor="text1"/>
              </w:rPr>
            </w:pPr>
            <w:r w:rsidRPr="006A6AE2">
              <w:rPr>
                <w:color w:val="000000" w:themeColor="text1"/>
              </w:rPr>
              <w:t xml:space="preserve">25,603 </w:t>
            </w:r>
          </w:p>
        </w:tc>
        <w:tc>
          <w:tcPr>
            <w:tcW w:w="897" w:type="dxa"/>
            <w:tcBorders>
              <w:top w:val="single" w:sz="4" w:space="0" w:color="auto"/>
              <w:left w:val="nil"/>
              <w:bottom w:val="single" w:sz="4" w:space="0" w:color="auto"/>
              <w:right w:val="single" w:sz="4" w:space="0" w:color="auto"/>
            </w:tcBorders>
            <w:shd w:val="clear" w:color="auto" w:fill="auto"/>
            <w:noWrap/>
            <w:hideMark/>
          </w:tcPr>
          <w:p w14:paraId="778302A3" w14:textId="5C2245F3" w:rsidR="00601105" w:rsidRPr="006A6AE2" w:rsidRDefault="00601105" w:rsidP="00601105">
            <w:pPr>
              <w:jc w:val="right"/>
              <w:rPr>
                <w:rFonts w:eastAsia="新細明體"/>
                <w:color w:val="000000" w:themeColor="text1"/>
              </w:rPr>
            </w:pPr>
            <w:r w:rsidRPr="006A6AE2">
              <w:rPr>
                <w:color w:val="000000" w:themeColor="text1"/>
              </w:rPr>
              <w:t xml:space="preserve">29,561 </w:t>
            </w:r>
          </w:p>
        </w:tc>
        <w:tc>
          <w:tcPr>
            <w:tcW w:w="898" w:type="dxa"/>
            <w:tcBorders>
              <w:top w:val="single" w:sz="4" w:space="0" w:color="auto"/>
              <w:left w:val="nil"/>
              <w:bottom w:val="single" w:sz="4" w:space="0" w:color="auto"/>
              <w:right w:val="single" w:sz="4" w:space="0" w:color="auto"/>
            </w:tcBorders>
            <w:shd w:val="clear" w:color="auto" w:fill="auto"/>
            <w:noWrap/>
            <w:hideMark/>
          </w:tcPr>
          <w:p w14:paraId="780915F5" w14:textId="6AC5B31F" w:rsidR="00601105" w:rsidRPr="006A6AE2" w:rsidRDefault="00601105" w:rsidP="00601105">
            <w:pPr>
              <w:jc w:val="right"/>
              <w:rPr>
                <w:rFonts w:eastAsia="新細明體"/>
                <w:color w:val="000000" w:themeColor="text1"/>
              </w:rPr>
            </w:pPr>
            <w:r w:rsidRPr="006A6AE2">
              <w:rPr>
                <w:color w:val="000000" w:themeColor="text1"/>
              </w:rPr>
              <w:t xml:space="preserve">55,164 </w:t>
            </w:r>
          </w:p>
        </w:tc>
        <w:tc>
          <w:tcPr>
            <w:tcW w:w="898" w:type="dxa"/>
            <w:tcBorders>
              <w:top w:val="single" w:sz="4" w:space="0" w:color="auto"/>
              <w:left w:val="nil"/>
              <w:bottom w:val="single" w:sz="4" w:space="0" w:color="auto"/>
              <w:right w:val="single" w:sz="4" w:space="0" w:color="auto"/>
            </w:tcBorders>
            <w:shd w:val="clear" w:color="auto" w:fill="auto"/>
            <w:noWrap/>
            <w:hideMark/>
          </w:tcPr>
          <w:p w14:paraId="0F9C43D4" w14:textId="623E92D3" w:rsidR="00601105" w:rsidRPr="006A6AE2" w:rsidRDefault="00601105" w:rsidP="00601105">
            <w:pPr>
              <w:jc w:val="right"/>
              <w:rPr>
                <w:rFonts w:eastAsia="新細明體"/>
                <w:color w:val="000000" w:themeColor="text1"/>
              </w:rPr>
            </w:pPr>
            <w:r w:rsidRPr="006A6AE2">
              <w:rPr>
                <w:color w:val="000000" w:themeColor="text1"/>
              </w:rPr>
              <w:t xml:space="preserve">27,023 </w:t>
            </w:r>
          </w:p>
        </w:tc>
        <w:tc>
          <w:tcPr>
            <w:tcW w:w="898" w:type="dxa"/>
            <w:tcBorders>
              <w:top w:val="single" w:sz="4" w:space="0" w:color="auto"/>
              <w:left w:val="nil"/>
              <w:bottom w:val="single" w:sz="4" w:space="0" w:color="auto"/>
              <w:right w:val="single" w:sz="4" w:space="0" w:color="auto"/>
            </w:tcBorders>
            <w:shd w:val="clear" w:color="auto" w:fill="auto"/>
            <w:noWrap/>
            <w:hideMark/>
          </w:tcPr>
          <w:p w14:paraId="78E2DE2D" w14:textId="5C4610CA" w:rsidR="00601105" w:rsidRPr="006A6AE2" w:rsidRDefault="00601105" w:rsidP="00601105">
            <w:pPr>
              <w:jc w:val="right"/>
              <w:rPr>
                <w:rFonts w:eastAsia="新細明體"/>
                <w:color w:val="000000" w:themeColor="text1"/>
              </w:rPr>
            </w:pPr>
            <w:r w:rsidRPr="006A6AE2">
              <w:rPr>
                <w:color w:val="000000" w:themeColor="text1"/>
              </w:rPr>
              <w:t xml:space="preserve">31,334 </w:t>
            </w:r>
          </w:p>
        </w:tc>
        <w:tc>
          <w:tcPr>
            <w:tcW w:w="897" w:type="dxa"/>
            <w:tcBorders>
              <w:top w:val="single" w:sz="4" w:space="0" w:color="auto"/>
              <w:left w:val="nil"/>
              <w:bottom w:val="single" w:sz="4" w:space="0" w:color="auto"/>
              <w:right w:val="single" w:sz="4" w:space="0" w:color="auto"/>
            </w:tcBorders>
            <w:shd w:val="clear" w:color="auto" w:fill="auto"/>
            <w:noWrap/>
            <w:hideMark/>
          </w:tcPr>
          <w:p w14:paraId="32724D19" w14:textId="00AA272A" w:rsidR="00601105" w:rsidRPr="006A6AE2" w:rsidRDefault="00601105" w:rsidP="00601105">
            <w:pPr>
              <w:jc w:val="right"/>
              <w:rPr>
                <w:rFonts w:eastAsia="新細明體"/>
                <w:color w:val="000000" w:themeColor="text1"/>
              </w:rPr>
            </w:pPr>
            <w:r w:rsidRPr="006A6AE2">
              <w:rPr>
                <w:color w:val="000000" w:themeColor="text1"/>
              </w:rPr>
              <w:t xml:space="preserve">58,357 </w:t>
            </w:r>
          </w:p>
        </w:tc>
        <w:tc>
          <w:tcPr>
            <w:tcW w:w="898" w:type="dxa"/>
            <w:tcBorders>
              <w:top w:val="single" w:sz="4" w:space="0" w:color="auto"/>
              <w:left w:val="nil"/>
              <w:bottom w:val="single" w:sz="4" w:space="0" w:color="auto"/>
              <w:right w:val="single" w:sz="4" w:space="0" w:color="auto"/>
            </w:tcBorders>
            <w:shd w:val="clear" w:color="auto" w:fill="auto"/>
            <w:noWrap/>
            <w:hideMark/>
          </w:tcPr>
          <w:p w14:paraId="66048F85" w14:textId="06A98955" w:rsidR="00601105" w:rsidRPr="006A6AE2" w:rsidRDefault="00601105" w:rsidP="00601105">
            <w:pPr>
              <w:jc w:val="right"/>
              <w:rPr>
                <w:rFonts w:eastAsia="新細明體"/>
                <w:color w:val="000000" w:themeColor="text1"/>
              </w:rPr>
            </w:pPr>
            <w:r w:rsidRPr="006A6AE2">
              <w:rPr>
                <w:color w:val="000000" w:themeColor="text1"/>
              </w:rPr>
              <w:t xml:space="preserve">54,165 </w:t>
            </w:r>
          </w:p>
        </w:tc>
        <w:tc>
          <w:tcPr>
            <w:tcW w:w="898" w:type="dxa"/>
            <w:tcBorders>
              <w:top w:val="single" w:sz="4" w:space="0" w:color="auto"/>
              <w:left w:val="nil"/>
              <w:bottom w:val="single" w:sz="4" w:space="0" w:color="auto"/>
              <w:right w:val="single" w:sz="4" w:space="0" w:color="auto"/>
            </w:tcBorders>
            <w:shd w:val="clear" w:color="auto" w:fill="auto"/>
            <w:noWrap/>
            <w:hideMark/>
          </w:tcPr>
          <w:p w14:paraId="5802E08B" w14:textId="56FA4D11" w:rsidR="00601105" w:rsidRPr="006A6AE2" w:rsidRDefault="00601105" w:rsidP="00601105">
            <w:pPr>
              <w:jc w:val="right"/>
              <w:rPr>
                <w:rFonts w:eastAsia="新細明體"/>
                <w:color w:val="000000" w:themeColor="text1"/>
              </w:rPr>
            </w:pPr>
            <w:r w:rsidRPr="006A6AE2">
              <w:rPr>
                <w:color w:val="000000" w:themeColor="text1"/>
              </w:rPr>
              <w:t xml:space="preserve">62,685 </w:t>
            </w:r>
          </w:p>
        </w:tc>
        <w:tc>
          <w:tcPr>
            <w:tcW w:w="898" w:type="dxa"/>
            <w:tcBorders>
              <w:top w:val="single" w:sz="4" w:space="0" w:color="auto"/>
              <w:left w:val="nil"/>
              <w:bottom w:val="single" w:sz="4" w:space="0" w:color="auto"/>
              <w:right w:val="single" w:sz="4" w:space="0" w:color="auto"/>
            </w:tcBorders>
            <w:shd w:val="clear" w:color="auto" w:fill="auto"/>
            <w:noWrap/>
            <w:hideMark/>
          </w:tcPr>
          <w:p w14:paraId="016D1EAC" w14:textId="3FF55BF7" w:rsidR="00601105" w:rsidRPr="006A6AE2" w:rsidRDefault="00601105" w:rsidP="00601105">
            <w:pPr>
              <w:jc w:val="right"/>
              <w:rPr>
                <w:rFonts w:eastAsia="新細明體"/>
                <w:color w:val="000000" w:themeColor="text1"/>
              </w:rPr>
            </w:pPr>
            <w:r w:rsidRPr="006A6AE2">
              <w:rPr>
                <w:color w:val="000000" w:themeColor="text1"/>
              </w:rPr>
              <w:t xml:space="preserve">116,850 </w:t>
            </w:r>
          </w:p>
        </w:tc>
      </w:tr>
      <w:tr w:rsidR="003B399F" w:rsidRPr="006A6AE2" w14:paraId="14A01380"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A7890"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(2)</w:t>
            </w:r>
            <w:r w:rsidRPr="006A6AE2">
              <w:rPr>
                <w:rFonts w:hint="eastAsia"/>
                <w:color w:val="000000" w:themeColor="text1"/>
                <w:sz w:val="22"/>
                <w:szCs w:val="22"/>
              </w:rPr>
              <w:t>國際研發人員</w:t>
            </w:r>
          </w:p>
        </w:tc>
        <w:tc>
          <w:tcPr>
            <w:tcW w:w="897" w:type="dxa"/>
            <w:tcBorders>
              <w:top w:val="single" w:sz="4" w:space="0" w:color="auto"/>
              <w:left w:val="nil"/>
              <w:bottom w:val="single" w:sz="4" w:space="0" w:color="auto"/>
              <w:right w:val="single" w:sz="4" w:space="0" w:color="auto"/>
            </w:tcBorders>
            <w:shd w:val="clear" w:color="auto" w:fill="auto"/>
            <w:noWrap/>
            <w:hideMark/>
          </w:tcPr>
          <w:p w14:paraId="38600AF3" w14:textId="7DBCDEC6"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5790CF90" w14:textId="16BFCCDE"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6977A57F" w14:textId="779CC33C"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2E14DF57" w14:textId="567CED55"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7" w:type="dxa"/>
            <w:tcBorders>
              <w:top w:val="single" w:sz="4" w:space="0" w:color="auto"/>
              <w:left w:val="nil"/>
              <w:bottom w:val="single" w:sz="4" w:space="0" w:color="auto"/>
              <w:right w:val="single" w:sz="4" w:space="0" w:color="auto"/>
            </w:tcBorders>
            <w:shd w:val="clear" w:color="auto" w:fill="auto"/>
            <w:noWrap/>
            <w:hideMark/>
          </w:tcPr>
          <w:p w14:paraId="71C8DD27" w14:textId="37EBFED1"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41D9051F" w14:textId="2A5D40ED"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3DA65C17" w14:textId="7FDD8D58"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3227B26D" w14:textId="0213B418"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7" w:type="dxa"/>
            <w:tcBorders>
              <w:top w:val="single" w:sz="4" w:space="0" w:color="auto"/>
              <w:left w:val="nil"/>
              <w:bottom w:val="single" w:sz="4" w:space="0" w:color="auto"/>
              <w:right w:val="single" w:sz="4" w:space="0" w:color="auto"/>
            </w:tcBorders>
            <w:shd w:val="clear" w:color="auto" w:fill="auto"/>
            <w:noWrap/>
            <w:hideMark/>
          </w:tcPr>
          <w:p w14:paraId="37F4D1CB" w14:textId="54E37CFE"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46213C8D" w14:textId="20E7B0FC"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041CC4F8" w14:textId="2F83E4B8"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5EBD061B" w14:textId="4286CDD5" w:rsidR="00601105" w:rsidRPr="006A6AE2" w:rsidRDefault="00601105" w:rsidP="00601105">
            <w:pPr>
              <w:jc w:val="right"/>
              <w:rPr>
                <w:rFonts w:eastAsia="新細明體"/>
                <w:color w:val="000000" w:themeColor="text1"/>
              </w:rPr>
            </w:pPr>
            <w:r w:rsidRPr="006A6AE2">
              <w:rPr>
                <w:color w:val="000000" w:themeColor="text1"/>
              </w:rPr>
              <w:t xml:space="preserve">0 </w:t>
            </w:r>
          </w:p>
        </w:tc>
      </w:tr>
      <w:tr w:rsidR="003B399F" w:rsidRPr="006A6AE2" w14:paraId="2BF3D85F"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8D93C"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(3)</w:t>
            </w:r>
            <w:r w:rsidRPr="006A6AE2">
              <w:rPr>
                <w:rFonts w:hint="eastAsia"/>
                <w:color w:val="000000" w:themeColor="text1"/>
                <w:sz w:val="22"/>
                <w:szCs w:val="22"/>
              </w:rPr>
              <w:t>顧問、專家</w:t>
            </w:r>
          </w:p>
        </w:tc>
        <w:tc>
          <w:tcPr>
            <w:tcW w:w="897" w:type="dxa"/>
            <w:tcBorders>
              <w:top w:val="single" w:sz="4" w:space="0" w:color="auto"/>
              <w:left w:val="nil"/>
              <w:bottom w:val="single" w:sz="4" w:space="0" w:color="auto"/>
              <w:right w:val="single" w:sz="4" w:space="0" w:color="auto"/>
            </w:tcBorders>
            <w:shd w:val="clear" w:color="auto" w:fill="auto"/>
            <w:noWrap/>
            <w:hideMark/>
          </w:tcPr>
          <w:p w14:paraId="4052B46E" w14:textId="29BF1956"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3FE0AD70" w14:textId="46DDB97C"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296A747C" w14:textId="7D092817"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740387DE" w14:textId="2697FEF2" w:rsidR="00601105" w:rsidRPr="006A6AE2" w:rsidRDefault="00601105" w:rsidP="00601105">
            <w:pPr>
              <w:jc w:val="right"/>
              <w:rPr>
                <w:rFonts w:eastAsia="新細明體"/>
                <w:color w:val="000000" w:themeColor="text1"/>
              </w:rPr>
            </w:pPr>
            <w:r w:rsidRPr="006A6AE2">
              <w:rPr>
                <w:color w:val="000000" w:themeColor="text1"/>
              </w:rPr>
              <w:t xml:space="preserve">1,140 </w:t>
            </w:r>
          </w:p>
        </w:tc>
        <w:tc>
          <w:tcPr>
            <w:tcW w:w="897" w:type="dxa"/>
            <w:tcBorders>
              <w:top w:val="single" w:sz="4" w:space="0" w:color="auto"/>
              <w:left w:val="nil"/>
              <w:bottom w:val="single" w:sz="4" w:space="0" w:color="auto"/>
              <w:right w:val="single" w:sz="4" w:space="0" w:color="auto"/>
            </w:tcBorders>
            <w:shd w:val="clear" w:color="auto" w:fill="auto"/>
            <w:noWrap/>
            <w:hideMark/>
          </w:tcPr>
          <w:p w14:paraId="46805326" w14:textId="46B99382" w:rsidR="00601105" w:rsidRPr="006A6AE2" w:rsidRDefault="00601105" w:rsidP="00601105">
            <w:pPr>
              <w:jc w:val="right"/>
              <w:rPr>
                <w:rFonts w:eastAsia="新細明體"/>
                <w:color w:val="000000" w:themeColor="text1"/>
              </w:rPr>
            </w:pPr>
            <w:r w:rsidRPr="006A6AE2">
              <w:rPr>
                <w:color w:val="000000" w:themeColor="text1"/>
              </w:rPr>
              <w:t xml:space="preserve">1,140 </w:t>
            </w:r>
          </w:p>
        </w:tc>
        <w:tc>
          <w:tcPr>
            <w:tcW w:w="898" w:type="dxa"/>
            <w:tcBorders>
              <w:top w:val="single" w:sz="4" w:space="0" w:color="auto"/>
              <w:left w:val="nil"/>
              <w:bottom w:val="single" w:sz="4" w:space="0" w:color="auto"/>
              <w:right w:val="single" w:sz="4" w:space="0" w:color="auto"/>
            </w:tcBorders>
            <w:shd w:val="clear" w:color="auto" w:fill="auto"/>
            <w:noWrap/>
            <w:hideMark/>
          </w:tcPr>
          <w:p w14:paraId="4402AA40" w14:textId="79290406" w:rsidR="00601105" w:rsidRPr="006A6AE2" w:rsidRDefault="00601105" w:rsidP="00601105">
            <w:pPr>
              <w:jc w:val="right"/>
              <w:rPr>
                <w:rFonts w:eastAsia="新細明體"/>
                <w:color w:val="000000" w:themeColor="text1"/>
              </w:rPr>
            </w:pPr>
            <w:r w:rsidRPr="006A6AE2">
              <w:rPr>
                <w:color w:val="000000" w:themeColor="text1"/>
              </w:rPr>
              <w:t xml:space="preserve">2,280 </w:t>
            </w:r>
          </w:p>
        </w:tc>
        <w:tc>
          <w:tcPr>
            <w:tcW w:w="898" w:type="dxa"/>
            <w:tcBorders>
              <w:top w:val="single" w:sz="4" w:space="0" w:color="auto"/>
              <w:left w:val="nil"/>
              <w:bottom w:val="single" w:sz="4" w:space="0" w:color="auto"/>
              <w:right w:val="single" w:sz="4" w:space="0" w:color="auto"/>
            </w:tcBorders>
            <w:shd w:val="clear" w:color="auto" w:fill="auto"/>
            <w:noWrap/>
            <w:hideMark/>
          </w:tcPr>
          <w:p w14:paraId="354A4419" w14:textId="65574934" w:rsidR="00601105" w:rsidRPr="006A6AE2" w:rsidRDefault="00601105" w:rsidP="00601105">
            <w:pPr>
              <w:jc w:val="right"/>
              <w:rPr>
                <w:rFonts w:eastAsia="新細明體"/>
                <w:color w:val="000000" w:themeColor="text1"/>
              </w:rPr>
            </w:pPr>
            <w:r w:rsidRPr="006A6AE2">
              <w:rPr>
                <w:color w:val="000000" w:themeColor="text1"/>
              </w:rPr>
              <w:t xml:space="preserve">1,100 </w:t>
            </w:r>
          </w:p>
        </w:tc>
        <w:tc>
          <w:tcPr>
            <w:tcW w:w="898" w:type="dxa"/>
            <w:tcBorders>
              <w:top w:val="single" w:sz="4" w:space="0" w:color="auto"/>
              <w:left w:val="nil"/>
              <w:bottom w:val="single" w:sz="4" w:space="0" w:color="auto"/>
              <w:right w:val="single" w:sz="4" w:space="0" w:color="auto"/>
            </w:tcBorders>
            <w:shd w:val="clear" w:color="auto" w:fill="auto"/>
            <w:noWrap/>
            <w:hideMark/>
          </w:tcPr>
          <w:p w14:paraId="7D234DAB" w14:textId="00672351" w:rsidR="00601105" w:rsidRPr="006A6AE2" w:rsidRDefault="00601105" w:rsidP="00601105">
            <w:pPr>
              <w:jc w:val="right"/>
              <w:rPr>
                <w:rFonts w:eastAsia="新細明體"/>
                <w:color w:val="000000" w:themeColor="text1"/>
              </w:rPr>
            </w:pPr>
            <w:r w:rsidRPr="006A6AE2">
              <w:rPr>
                <w:color w:val="000000" w:themeColor="text1"/>
              </w:rPr>
              <w:t xml:space="preserve">1,100 </w:t>
            </w:r>
          </w:p>
        </w:tc>
        <w:tc>
          <w:tcPr>
            <w:tcW w:w="897" w:type="dxa"/>
            <w:tcBorders>
              <w:top w:val="single" w:sz="4" w:space="0" w:color="auto"/>
              <w:left w:val="nil"/>
              <w:bottom w:val="single" w:sz="4" w:space="0" w:color="auto"/>
              <w:right w:val="single" w:sz="4" w:space="0" w:color="auto"/>
            </w:tcBorders>
            <w:shd w:val="clear" w:color="auto" w:fill="auto"/>
            <w:noWrap/>
            <w:hideMark/>
          </w:tcPr>
          <w:p w14:paraId="4E678A1D" w14:textId="3817EE15" w:rsidR="00601105" w:rsidRPr="006A6AE2" w:rsidRDefault="00601105" w:rsidP="00601105">
            <w:pPr>
              <w:jc w:val="right"/>
              <w:rPr>
                <w:rFonts w:eastAsia="新細明體"/>
                <w:color w:val="000000" w:themeColor="text1"/>
              </w:rPr>
            </w:pPr>
            <w:r w:rsidRPr="006A6AE2">
              <w:rPr>
                <w:color w:val="000000" w:themeColor="text1"/>
              </w:rPr>
              <w:t xml:space="preserve">2,200 </w:t>
            </w:r>
          </w:p>
        </w:tc>
        <w:tc>
          <w:tcPr>
            <w:tcW w:w="898" w:type="dxa"/>
            <w:tcBorders>
              <w:top w:val="single" w:sz="4" w:space="0" w:color="auto"/>
              <w:left w:val="nil"/>
              <w:bottom w:val="single" w:sz="4" w:space="0" w:color="auto"/>
              <w:right w:val="single" w:sz="4" w:space="0" w:color="auto"/>
            </w:tcBorders>
            <w:shd w:val="clear" w:color="auto" w:fill="auto"/>
            <w:noWrap/>
            <w:hideMark/>
          </w:tcPr>
          <w:p w14:paraId="752A5113" w14:textId="5495B2B4" w:rsidR="00601105" w:rsidRPr="006A6AE2" w:rsidRDefault="00601105" w:rsidP="00601105">
            <w:pPr>
              <w:jc w:val="right"/>
              <w:rPr>
                <w:rFonts w:eastAsia="新細明體"/>
                <w:color w:val="000000" w:themeColor="text1"/>
              </w:rPr>
            </w:pPr>
            <w:r w:rsidRPr="006A6AE2">
              <w:rPr>
                <w:color w:val="000000" w:themeColor="text1"/>
              </w:rPr>
              <w:t xml:space="preserve">2,240 </w:t>
            </w:r>
          </w:p>
        </w:tc>
        <w:tc>
          <w:tcPr>
            <w:tcW w:w="898" w:type="dxa"/>
            <w:tcBorders>
              <w:top w:val="single" w:sz="4" w:space="0" w:color="auto"/>
              <w:left w:val="nil"/>
              <w:bottom w:val="single" w:sz="4" w:space="0" w:color="auto"/>
              <w:right w:val="single" w:sz="4" w:space="0" w:color="auto"/>
            </w:tcBorders>
            <w:shd w:val="clear" w:color="auto" w:fill="auto"/>
            <w:noWrap/>
            <w:hideMark/>
          </w:tcPr>
          <w:p w14:paraId="73753E3C" w14:textId="1F47C14C" w:rsidR="00601105" w:rsidRPr="006A6AE2" w:rsidRDefault="00601105" w:rsidP="00601105">
            <w:pPr>
              <w:jc w:val="right"/>
              <w:rPr>
                <w:rFonts w:eastAsia="新細明體"/>
                <w:color w:val="000000" w:themeColor="text1"/>
              </w:rPr>
            </w:pPr>
            <w:r w:rsidRPr="006A6AE2">
              <w:rPr>
                <w:color w:val="000000" w:themeColor="text1"/>
              </w:rPr>
              <w:t xml:space="preserve">2,240 </w:t>
            </w:r>
          </w:p>
        </w:tc>
        <w:tc>
          <w:tcPr>
            <w:tcW w:w="898" w:type="dxa"/>
            <w:tcBorders>
              <w:top w:val="single" w:sz="4" w:space="0" w:color="auto"/>
              <w:left w:val="nil"/>
              <w:bottom w:val="single" w:sz="4" w:space="0" w:color="auto"/>
              <w:right w:val="single" w:sz="4" w:space="0" w:color="auto"/>
            </w:tcBorders>
            <w:shd w:val="clear" w:color="auto" w:fill="auto"/>
            <w:noWrap/>
            <w:hideMark/>
          </w:tcPr>
          <w:p w14:paraId="73E17935" w14:textId="0E30801E" w:rsidR="00601105" w:rsidRPr="006A6AE2" w:rsidRDefault="00601105" w:rsidP="00601105">
            <w:pPr>
              <w:jc w:val="right"/>
              <w:rPr>
                <w:rFonts w:eastAsia="新細明體"/>
                <w:color w:val="000000" w:themeColor="text1"/>
              </w:rPr>
            </w:pPr>
            <w:r w:rsidRPr="006A6AE2">
              <w:rPr>
                <w:color w:val="000000" w:themeColor="text1"/>
              </w:rPr>
              <w:t xml:space="preserve">4,480 </w:t>
            </w:r>
          </w:p>
        </w:tc>
      </w:tr>
      <w:tr w:rsidR="003B399F" w:rsidRPr="006A6AE2" w14:paraId="110EF125"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08090"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2.</w:t>
            </w:r>
            <w:r w:rsidRPr="006A6AE2">
              <w:rPr>
                <w:rFonts w:hint="eastAsia"/>
                <w:color w:val="000000" w:themeColor="text1"/>
                <w:sz w:val="22"/>
                <w:szCs w:val="22"/>
              </w:rPr>
              <w:t>消耗性器材及原材料費</w:t>
            </w:r>
          </w:p>
        </w:tc>
        <w:tc>
          <w:tcPr>
            <w:tcW w:w="897" w:type="dxa"/>
            <w:tcBorders>
              <w:top w:val="single" w:sz="4" w:space="0" w:color="auto"/>
              <w:left w:val="nil"/>
              <w:bottom w:val="single" w:sz="4" w:space="0" w:color="auto"/>
              <w:right w:val="single" w:sz="4" w:space="0" w:color="auto"/>
            </w:tcBorders>
            <w:shd w:val="clear" w:color="auto" w:fill="auto"/>
            <w:noWrap/>
            <w:hideMark/>
          </w:tcPr>
          <w:p w14:paraId="2810FC2A" w14:textId="137EE1E7" w:rsidR="00601105" w:rsidRPr="006A6AE2" w:rsidRDefault="00601105" w:rsidP="00601105">
            <w:pPr>
              <w:jc w:val="right"/>
              <w:rPr>
                <w:rFonts w:eastAsia="新細明體"/>
                <w:color w:val="000000" w:themeColor="text1"/>
              </w:rPr>
            </w:pPr>
            <w:r w:rsidRPr="006A6AE2">
              <w:rPr>
                <w:color w:val="000000" w:themeColor="text1"/>
              </w:rPr>
              <w:t xml:space="preserve">14 </w:t>
            </w:r>
          </w:p>
        </w:tc>
        <w:tc>
          <w:tcPr>
            <w:tcW w:w="898" w:type="dxa"/>
            <w:tcBorders>
              <w:top w:val="single" w:sz="4" w:space="0" w:color="auto"/>
              <w:left w:val="nil"/>
              <w:bottom w:val="single" w:sz="4" w:space="0" w:color="auto"/>
              <w:right w:val="single" w:sz="4" w:space="0" w:color="auto"/>
            </w:tcBorders>
            <w:shd w:val="clear" w:color="auto" w:fill="auto"/>
            <w:noWrap/>
            <w:hideMark/>
          </w:tcPr>
          <w:p w14:paraId="2EA6A7A8" w14:textId="5C8F3908" w:rsidR="00601105" w:rsidRPr="006A6AE2" w:rsidRDefault="00601105" w:rsidP="00601105">
            <w:pPr>
              <w:jc w:val="right"/>
              <w:rPr>
                <w:rFonts w:eastAsia="新細明體"/>
                <w:color w:val="000000" w:themeColor="text1"/>
              </w:rPr>
            </w:pPr>
            <w:r w:rsidRPr="006A6AE2">
              <w:rPr>
                <w:color w:val="000000" w:themeColor="text1"/>
              </w:rPr>
              <w:t xml:space="preserve">14 </w:t>
            </w:r>
          </w:p>
        </w:tc>
        <w:tc>
          <w:tcPr>
            <w:tcW w:w="898" w:type="dxa"/>
            <w:tcBorders>
              <w:top w:val="single" w:sz="4" w:space="0" w:color="auto"/>
              <w:left w:val="nil"/>
              <w:bottom w:val="single" w:sz="4" w:space="0" w:color="auto"/>
              <w:right w:val="single" w:sz="4" w:space="0" w:color="auto"/>
            </w:tcBorders>
            <w:shd w:val="clear" w:color="auto" w:fill="auto"/>
            <w:noWrap/>
            <w:hideMark/>
          </w:tcPr>
          <w:p w14:paraId="4A7AAE0C" w14:textId="78FE66BE" w:rsidR="00601105" w:rsidRPr="006A6AE2" w:rsidRDefault="00601105" w:rsidP="00601105">
            <w:pPr>
              <w:jc w:val="right"/>
              <w:rPr>
                <w:rFonts w:eastAsia="新細明體"/>
                <w:color w:val="000000" w:themeColor="text1"/>
              </w:rPr>
            </w:pPr>
            <w:r w:rsidRPr="006A6AE2">
              <w:rPr>
                <w:color w:val="000000" w:themeColor="text1"/>
              </w:rPr>
              <w:t xml:space="preserve">27 </w:t>
            </w:r>
          </w:p>
        </w:tc>
        <w:tc>
          <w:tcPr>
            <w:tcW w:w="898" w:type="dxa"/>
            <w:tcBorders>
              <w:top w:val="single" w:sz="4" w:space="0" w:color="auto"/>
              <w:left w:val="nil"/>
              <w:bottom w:val="single" w:sz="4" w:space="0" w:color="auto"/>
              <w:right w:val="single" w:sz="4" w:space="0" w:color="auto"/>
            </w:tcBorders>
            <w:shd w:val="clear" w:color="auto" w:fill="auto"/>
            <w:noWrap/>
            <w:hideMark/>
          </w:tcPr>
          <w:p w14:paraId="5F73F047" w14:textId="085739CB" w:rsidR="00601105" w:rsidRPr="006A6AE2" w:rsidRDefault="00601105" w:rsidP="00601105">
            <w:pPr>
              <w:jc w:val="right"/>
              <w:rPr>
                <w:rFonts w:eastAsia="新細明體"/>
                <w:color w:val="000000" w:themeColor="text1"/>
              </w:rPr>
            </w:pPr>
            <w:r w:rsidRPr="006A6AE2">
              <w:rPr>
                <w:color w:val="000000" w:themeColor="text1"/>
              </w:rPr>
              <w:t xml:space="preserve">48,346 </w:t>
            </w:r>
          </w:p>
        </w:tc>
        <w:tc>
          <w:tcPr>
            <w:tcW w:w="897" w:type="dxa"/>
            <w:tcBorders>
              <w:top w:val="single" w:sz="4" w:space="0" w:color="auto"/>
              <w:left w:val="nil"/>
              <w:bottom w:val="single" w:sz="4" w:space="0" w:color="auto"/>
              <w:right w:val="single" w:sz="4" w:space="0" w:color="auto"/>
            </w:tcBorders>
            <w:shd w:val="clear" w:color="auto" w:fill="auto"/>
            <w:noWrap/>
            <w:hideMark/>
          </w:tcPr>
          <w:p w14:paraId="7DD5BF89" w14:textId="572714AF" w:rsidR="00601105" w:rsidRPr="006A6AE2" w:rsidRDefault="00601105" w:rsidP="00601105">
            <w:pPr>
              <w:jc w:val="right"/>
              <w:rPr>
                <w:rFonts w:eastAsia="新細明體"/>
                <w:color w:val="000000" w:themeColor="text1"/>
              </w:rPr>
            </w:pPr>
            <w:r w:rsidRPr="006A6AE2">
              <w:rPr>
                <w:color w:val="000000" w:themeColor="text1"/>
              </w:rPr>
              <w:t xml:space="preserve">48,379 </w:t>
            </w:r>
          </w:p>
        </w:tc>
        <w:tc>
          <w:tcPr>
            <w:tcW w:w="898" w:type="dxa"/>
            <w:tcBorders>
              <w:top w:val="single" w:sz="4" w:space="0" w:color="auto"/>
              <w:left w:val="nil"/>
              <w:bottom w:val="single" w:sz="4" w:space="0" w:color="auto"/>
              <w:right w:val="single" w:sz="4" w:space="0" w:color="auto"/>
            </w:tcBorders>
            <w:shd w:val="clear" w:color="auto" w:fill="auto"/>
            <w:noWrap/>
            <w:hideMark/>
          </w:tcPr>
          <w:p w14:paraId="0C21F29E" w14:textId="77BBB8E0" w:rsidR="00601105" w:rsidRPr="006A6AE2" w:rsidRDefault="00601105" w:rsidP="00601105">
            <w:pPr>
              <w:jc w:val="right"/>
              <w:rPr>
                <w:rFonts w:eastAsia="新細明體"/>
                <w:color w:val="000000" w:themeColor="text1"/>
              </w:rPr>
            </w:pPr>
            <w:r w:rsidRPr="006A6AE2">
              <w:rPr>
                <w:color w:val="000000" w:themeColor="text1"/>
              </w:rPr>
              <w:t xml:space="preserve">96,725 </w:t>
            </w:r>
          </w:p>
        </w:tc>
        <w:tc>
          <w:tcPr>
            <w:tcW w:w="898" w:type="dxa"/>
            <w:tcBorders>
              <w:top w:val="single" w:sz="4" w:space="0" w:color="auto"/>
              <w:left w:val="nil"/>
              <w:bottom w:val="single" w:sz="4" w:space="0" w:color="auto"/>
              <w:right w:val="single" w:sz="4" w:space="0" w:color="auto"/>
            </w:tcBorders>
            <w:shd w:val="clear" w:color="auto" w:fill="auto"/>
            <w:noWrap/>
            <w:hideMark/>
          </w:tcPr>
          <w:p w14:paraId="0D655704" w14:textId="4611419D" w:rsidR="00601105" w:rsidRPr="006A6AE2" w:rsidRDefault="00601105" w:rsidP="00601105">
            <w:pPr>
              <w:jc w:val="right"/>
              <w:rPr>
                <w:rFonts w:eastAsia="新細明體"/>
                <w:color w:val="000000" w:themeColor="text1"/>
              </w:rPr>
            </w:pPr>
            <w:r w:rsidRPr="006A6AE2">
              <w:rPr>
                <w:color w:val="000000" w:themeColor="text1"/>
              </w:rPr>
              <w:t xml:space="preserve">48,151 </w:t>
            </w:r>
          </w:p>
        </w:tc>
        <w:tc>
          <w:tcPr>
            <w:tcW w:w="898" w:type="dxa"/>
            <w:tcBorders>
              <w:top w:val="single" w:sz="4" w:space="0" w:color="auto"/>
              <w:left w:val="nil"/>
              <w:bottom w:val="single" w:sz="4" w:space="0" w:color="auto"/>
              <w:right w:val="single" w:sz="4" w:space="0" w:color="auto"/>
            </w:tcBorders>
            <w:shd w:val="clear" w:color="auto" w:fill="auto"/>
            <w:noWrap/>
            <w:hideMark/>
          </w:tcPr>
          <w:p w14:paraId="03C7F01A" w14:textId="1C81D3CF" w:rsidR="00601105" w:rsidRPr="006A6AE2" w:rsidRDefault="00601105" w:rsidP="00601105">
            <w:pPr>
              <w:jc w:val="right"/>
              <w:rPr>
                <w:rFonts w:eastAsia="新細明體"/>
                <w:color w:val="000000" w:themeColor="text1"/>
              </w:rPr>
            </w:pPr>
            <w:r w:rsidRPr="006A6AE2">
              <w:rPr>
                <w:color w:val="000000" w:themeColor="text1"/>
              </w:rPr>
              <w:t xml:space="preserve">48,173 </w:t>
            </w:r>
          </w:p>
        </w:tc>
        <w:tc>
          <w:tcPr>
            <w:tcW w:w="897" w:type="dxa"/>
            <w:tcBorders>
              <w:top w:val="single" w:sz="4" w:space="0" w:color="auto"/>
              <w:left w:val="nil"/>
              <w:bottom w:val="single" w:sz="4" w:space="0" w:color="auto"/>
              <w:right w:val="single" w:sz="4" w:space="0" w:color="auto"/>
            </w:tcBorders>
            <w:shd w:val="clear" w:color="auto" w:fill="auto"/>
            <w:noWrap/>
            <w:hideMark/>
          </w:tcPr>
          <w:p w14:paraId="2852B90A" w14:textId="218C64D0" w:rsidR="00601105" w:rsidRPr="006A6AE2" w:rsidRDefault="00601105" w:rsidP="00601105">
            <w:pPr>
              <w:jc w:val="right"/>
              <w:rPr>
                <w:rFonts w:eastAsia="新細明體"/>
                <w:color w:val="000000" w:themeColor="text1"/>
              </w:rPr>
            </w:pPr>
            <w:r w:rsidRPr="006A6AE2">
              <w:rPr>
                <w:color w:val="000000" w:themeColor="text1"/>
              </w:rPr>
              <w:t xml:space="preserve">96,323 </w:t>
            </w:r>
          </w:p>
        </w:tc>
        <w:tc>
          <w:tcPr>
            <w:tcW w:w="898" w:type="dxa"/>
            <w:tcBorders>
              <w:top w:val="single" w:sz="4" w:space="0" w:color="auto"/>
              <w:left w:val="nil"/>
              <w:bottom w:val="single" w:sz="4" w:space="0" w:color="auto"/>
              <w:right w:val="single" w:sz="4" w:space="0" w:color="auto"/>
            </w:tcBorders>
            <w:shd w:val="clear" w:color="auto" w:fill="auto"/>
            <w:noWrap/>
            <w:hideMark/>
          </w:tcPr>
          <w:p w14:paraId="089172D4" w14:textId="6EA03276" w:rsidR="00601105" w:rsidRPr="006A6AE2" w:rsidRDefault="00601105" w:rsidP="00601105">
            <w:pPr>
              <w:jc w:val="right"/>
              <w:rPr>
                <w:rFonts w:eastAsia="新細明體"/>
                <w:color w:val="000000" w:themeColor="text1"/>
              </w:rPr>
            </w:pPr>
            <w:r w:rsidRPr="006A6AE2">
              <w:rPr>
                <w:color w:val="000000" w:themeColor="text1"/>
              </w:rPr>
              <w:t xml:space="preserve">96,510 </w:t>
            </w:r>
          </w:p>
        </w:tc>
        <w:tc>
          <w:tcPr>
            <w:tcW w:w="898" w:type="dxa"/>
            <w:tcBorders>
              <w:top w:val="single" w:sz="4" w:space="0" w:color="auto"/>
              <w:left w:val="nil"/>
              <w:bottom w:val="single" w:sz="4" w:space="0" w:color="auto"/>
              <w:right w:val="single" w:sz="4" w:space="0" w:color="auto"/>
            </w:tcBorders>
            <w:shd w:val="clear" w:color="auto" w:fill="auto"/>
            <w:noWrap/>
            <w:hideMark/>
          </w:tcPr>
          <w:p w14:paraId="4EEED959" w14:textId="6F2E7852" w:rsidR="00601105" w:rsidRPr="006A6AE2" w:rsidRDefault="00601105" w:rsidP="00601105">
            <w:pPr>
              <w:jc w:val="right"/>
              <w:rPr>
                <w:rFonts w:eastAsia="新細明體"/>
                <w:color w:val="000000" w:themeColor="text1"/>
              </w:rPr>
            </w:pPr>
            <w:r w:rsidRPr="006A6AE2">
              <w:rPr>
                <w:color w:val="000000" w:themeColor="text1"/>
              </w:rPr>
              <w:t xml:space="preserve">96,565 </w:t>
            </w:r>
          </w:p>
        </w:tc>
        <w:tc>
          <w:tcPr>
            <w:tcW w:w="898" w:type="dxa"/>
            <w:tcBorders>
              <w:top w:val="single" w:sz="4" w:space="0" w:color="auto"/>
              <w:left w:val="nil"/>
              <w:bottom w:val="single" w:sz="4" w:space="0" w:color="auto"/>
              <w:right w:val="single" w:sz="4" w:space="0" w:color="auto"/>
            </w:tcBorders>
            <w:shd w:val="clear" w:color="auto" w:fill="auto"/>
            <w:noWrap/>
            <w:hideMark/>
          </w:tcPr>
          <w:p w14:paraId="3C151D39" w14:textId="5604C254" w:rsidR="00601105" w:rsidRPr="006A6AE2" w:rsidRDefault="00601105" w:rsidP="00601105">
            <w:pPr>
              <w:jc w:val="right"/>
              <w:rPr>
                <w:rFonts w:eastAsia="新細明體"/>
                <w:color w:val="000000" w:themeColor="text1"/>
              </w:rPr>
            </w:pPr>
            <w:r w:rsidRPr="006A6AE2">
              <w:rPr>
                <w:color w:val="000000" w:themeColor="text1"/>
              </w:rPr>
              <w:t xml:space="preserve">193,075 </w:t>
            </w:r>
          </w:p>
        </w:tc>
      </w:tr>
      <w:tr w:rsidR="003B399F" w:rsidRPr="006A6AE2" w14:paraId="0513DE94"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45DF54"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3.</w:t>
            </w:r>
            <w:r w:rsidRPr="006A6AE2">
              <w:rPr>
                <w:rFonts w:hint="eastAsia"/>
                <w:color w:val="000000" w:themeColor="text1"/>
                <w:sz w:val="22"/>
                <w:szCs w:val="22"/>
              </w:rPr>
              <w:t>創新或研究發展設備使用費</w:t>
            </w:r>
          </w:p>
        </w:tc>
        <w:tc>
          <w:tcPr>
            <w:tcW w:w="897" w:type="dxa"/>
            <w:tcBorders>
              <w:top w:val="single" w:sz="4" w:space="0" w:color="auto"/>
              <w:left w:val="nil"/>
              <w:bottom w:val="single" w:sz="4" w:space="0" w:color="auto"/>
              <w:right w:val="single" w:sz="4" w:space="0" w:color="auto"/>
            </w:tcBorders>
            <w:shd w:val="clear" w:color="auto" w:fill="auto"/>
            <w:noWrap/>
          </w:tcPr>
          <w:p w14:paraId="6495468C" w14:textId="2204386F"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4DC04911" w14:textId="16F5CEFF"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64BFF3B4" w14:textId="6F12C9DA"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32F53B20" w14:textId="3ED69965" w:rsidR="00601105" w:rsidRPr="006A6AE2" w:rsidRDefault="00601105" w:rsidP="00601105">
            <w:pPr>
              <w:jc w:val="right"/>
              <w:rPr>
                <w:rFonts w:eastAsia="新細明體"/>
                <w:color w:val="000000" w:themeColor="text1"/>
              </w:rPr>
            </w:pPr>
          </w:p>
        </w:tc>
        <w:tc>
          <w:tcPr>
            <w:tcW w:w="897" w:type="dxa"/>
            <w:tcBorders>
              <w:top w:val="single" w:sz="4" w:space="0" w:color="auto"/>
              <w:left w:val="nil"/>
              <w:bottom w:val="single" w:sz="4" w:space="0" w:color="auto"/>
              <w:right w:val="single" w:sz="4" w:space="0" w:color="auto"/>
            </w:tcBorders>
            <w:shd w:val="clear" w:color="auto" w:fill="auto"/>
            <w:noWrap/>
          </w:tcPr>
          <w:p w14:paraId="04EA0256" w14:textId="49C7926E"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20684A34" w14:textId="08495E88"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5BF35FC4" w14:textId="2B7115B1"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22ADC8DB" w14:textId="1138C9CB"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7" w:type="dxa"/>
            <w:tcBorders>
              <w:top w:val="single" w:sz="4" w:space="0" w:color="auto"/>
              <w:left w:val="nil"/>
              <w:bottom w:val="single" w:sz="4" w:space="0" w:color="auto"/>
              <w:right w:val="single" w:sz="4" w:space="0" w:color="auto"/>
            </w:tcBorders>
            <w:shd w:val="clear" w:color="auto" w:fill="auto"/>
            <w:noWrap/>
          </w:tcPr>
          <w:p w14:paraId="7FFF4D8D" w14:textId="4C652D13"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004F0BD1" w14:textId="05251447"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7385127C" w14:textId="3F0EDB3B"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53231CC7" w14:textId="08F69659" w:rsidR="00601105" w:rsidRPr="006A6AE2" w:rsidRDefault="00601105" w:rsidP="00601105">
            <w:pPr>
              <w:jc w:val="right"/>
              <w:rPr>
                <w:rFonts w:eastAsia="新細明體"/>
                <w:color w:val="000000" w:themeColor="text1"/>
              </w:rPr>
            </w:pPr>
            <w:r w:rsidRPr="006A6AE2">
              <w:rPr>
                <w:color w:val="000000" w:themeColor="text1"/>
              </w:rPr>
              <w:t xml:space="preserve">0 </w:t>
            </w:r>
          </w:p>
        </w:tc>
      </w:tr>
      <w:tr w:rsidR="003B399F" w:rsidRPr="006A6AE2" w14:paraId="0171C08F"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4E96E6"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(1)</w:t>
            </w:r>
            <w:r w:rsidRPr="006A6AE2">
              <w:rPr>
                <w:rFonts w:hint="eastAsia"/>
                <w:color w:val="000000" w:themeColor="text1"/>
                <w:sz w:val="22"/>
                <w:szCs w:val="22"/>
              </w:rPr>
              <w:t>已有設備</w:t>
            </w:r>
          </w:p>
        </w:tc>
        <w:tc>
          <w:tcPr>
            <w:tcW w:w="897" w:type="dxa"/>
            <w:tcBorders>
              <w:top w:val="single" w:sz="4" w:space="0" w:color="auto"/>
              <w:left w:val="nil"/>
              <w:bottom w:val="single" w:sz="4" w:space="0" w:color="auto"/>
              <w:right w:val="single" w:sz="4" w:space="0" w:color="auto"/>
            </w:tcBorders>
            <w:shd w:val="clear" w:color="auto" w:fill="auto"/>
            <w:noWrap/>
            <w:hideMark/>
          </w:tcPr>
          <w:p w14:paraId="6FFFEC2A" w14:textId="03010013" w:rsidR="00601105" w:rsidRPr="006A6AE2" w:rsidRDefault="00601105" w:rsidP="00601105">
            <w:pPr>
              <w:jc w:val="right"/>
              <w:rPr>
                <w:rFonts w:eastAsia="新細明體"/>
                <w:color w:val="000000" w:themeColor="text1"/>
              </w:rPr>
            </w:pPr>
            <w:r w:rsidRPr="006A6AE2">
              <w:rPr>
                <w:color w:val="000000" w:themeColor="text1"/>
              </w:rPr>
              <w:t xml:space="preserve">50 </w:t>
            </w:r>
          </w:p>
        </w:tc>
        <w:tc>
          <w:tcPr>
            <w:tcW w:w="898" w:type="dxa"/>
            <w:tcBorders>
              <w:top w:val="single" w:sz="4" w:space="0" w:color="auto"/>
              <w:left w:val="nil"/>
              <w:bottom w:val="single" w:sz="4" w:space="0" w:color="auto"/>
              <w:right w:val="single" w:sz="4" w:space="0" w:color="auto"/>
            </w:tcBorders>
            <w:shd w:val="clear" w:color="auto" w:fill="auto"/>
            <w:noWrap/>
            <w:hideMark/>
          </w:tcPr>
          <w:p w14:paraId="4813F5B4" w14:textId="54DCB33C" w:rsidR="00601105" w:rsidRPr="006A6AE2" w:rsidRDefault="00601105" w:rsidP="00601105">
            <w:pPr>
              <w:jc w:val="right"/>
              <w:rPr>
                <w:rFonts w:eastAsia="新細明體"/>
                <w:color w:val="000000" w:themeColor="text1"/>
              </w:rPr>
            </w:pPr>
            <w:r w:rsidRPr="006A6AE2">
              <w:rPr>
                <w:color w:val="000000" w:themeColor="text1"/>
              </w:rPr>
              <w:t xml:space="preserve">50 </w:t>
            </w:r>
          </w:p>
        </w:tc>
        <w:tc>
          <w:tcPr>
            <w:tcW w:w="898" w:type="dxa"/>
            <w:tcBorders>
              <w:top w:val="single" w:sz="4" w:space="0" w:color="auto"/>
              <w:left w:val="nil"/>
              <w:bottom w:val="single" w:sz="4" w:space="0" w:color="auto"/>
              <w:right w:val="single" w:sz="4" w:space="0" w:color="auto"/>
            </w:tcBorders>
            <w:shd w:val="clear" w:color="auto" w:fill="auto"/>
            <w:noWrap/>
            <w:hideMark/>
          </w:tcPr>
          <w:p w14:paraId="40C5CA57" w14:textId="4F149D63" w:rsidR="00601105" w:rsidRPr="006A6AE2" w:rsidRDefault="00601105" w:rsidP="00601105">
            <w:pPr>
              <w:jc w:val="right"/>
              <w:rPr>
                <w:rFonts w:eastAsia="新細明體"/>
                <w:color w:val="000000" w:themeColor="text1"/>
              </w:rPr>
            </w:pPr>
            <w:r w:rsidRPr="006A6AE2">
              <w:rPr>
                <w:color w:val="000000" w:themeColor="text1"/>
              </w:rPr>
              <w:t xml:space="preserve">100 </w:t>
            </w:r>
          </w:p>
        </w:tc>
        <w:tc>
          <w:tcPr>
            <w:tcW w:w="898" w:type="dxa"/>
            <w:tcBorders>
              <w:top w:val="single" w:sz="4" w:space="0" w:color="auto"/>
              <w:left w:val="nil"/>
              <w:bottom w:val="single" w:sz="4" w:space="0" w:color="auto"/>
              <w:right w:val="single" w:sz="4" w:space="0" w:color="auto"/>
            </w:tcBorders>
            <w:shd w:val="clear" w:color="auto" w:fill="auto"/>
            <w:noWrap/>
            <w:hideMark/>
          </w:tcPr>
          <w:p w14:paraId="7EF03E2C" w14:textId="00E8188C" w:rsidR="00601105" w:rsidRPr="006A6AE2" w:rsidRDefault="00601105" w:rsidP="00601105">
            <w:pPr>
              <w:jc w:val="right"/>
              <w:rPr>
                <w:rFonts w:eastAsia="新細明體"/>
                <w:color w:val="000000" w:themeColor="text1"/>
              </w:rPr>
            </w:pPr>
            <w:r w:rsidRPr="006A6AE2">
              <w:rPr>
                <w:color w:val="000000" w:themeColor="text1"/>
              </w:rPr>
              <w:t xml:space="preserve">208 </w:t>
            </w:r>
          </w:p>
        </w:tc>
        <w:tc>
          <w:tcPr>
            <w:tcW w:w="897" w:type="dxa"/>
            <w:tcBorders>
              <w:top w:val="single" w:sz="4" w:space="0" w:color="auto"/>
              <w:left w:val="nil"/>
              <w:bottom w:val="single" w:sz="4" w:space="0" w:color="auto"/>
              <w:right w:val="single" w:sz="4" w:space="0" w:color="auto"/>
            </w:tcBorders>
            <w:shd w:val="clear" w:color="auto" w:fill="auto"/>
            <w:noWrap/>
            <w:hideMark/>
          </w:tcPr>
          <w:p w14:paraId="618E24A1" w14:textId="6FE2EE7B" w:rsidR="00601105" w:rsidRPr="006A6AE2" w:rsidRDefault="00601105" w:rsidP="00601105">
            <w:pPr>
              <w:jc w:val="right"/>
              <w:rPr>
                <w:rFonts w:eastAsia="新細明體"/>
                <w:color w:val="000000" w:themeColor="text1"/>
              </w:rPr>
            </w:pPr>
            <w:r w:rsidRPr="006A6AE2">
              <w:rPr>
                <w:color w:val="000000" w:themeColor="text1"/>
              </w:rPr>
              <w:t xml:space="preserve">208 </w:t>
            </w:r>
          </w:p>
        </w:tc>
        <w:tc>
          <w:tcPr>
            <w:tcW w:w="898" w:type="dxa"/>
            <w:tcBorders>
              <w:top w:val="single" w:sz="4" w:space="0" w:color="auto"/>
              <w:left w:val="nil"/>
              <w:bottom w:val="single" w:sz="4" w:space="0" w:color="auto"/>
              <w:right w:val="single" w:sz="4" w:space="0" w:color="auto"/>
            </w:tcBorders>
            <w:shd w:val="clear" w:color="auto" w:fill="auto"/>
            <w:noWrap/>
            <w:hideMark/>
          </w:tcPr>
          <w:p w14:paraId="25201E10" w14:textId="10DFB789" w:rsidR="00601105" w:rsidRPr="006A6AE2" w:rsidRDefault="00601105" w:rsidP="00601105">
            <w:pPr>
              <w:jc w:val="right"/>
              <w:rPr>
                <w:rFonts w:eastAsia="新細明體"/>
                <w:color w:val="000000" w:themeColor="text1"/>
              </w:rPr>
            </w:pPr>
            <w:r w:rsidRPr="006A6AE2">
              <w:rPr>
                <w:color w:val="000000" w:themeColor="text1"/>
              </w:rPr>
              <w:t xml:space="preserve">416 </w:t>
            </w:r>
          </w:p>
        </w:tc>
        <w:tc>
          <w:tcPr>
            <w:tcW w:w="898" w:type="dxa"/>
            <w:tcBorders>
              <w:top w:val="single" w:sz="4" w:space="0" w:color="auto"/>
              <w:left w:val="nil"/>
              <w:bottom w:val="single" w:sz="4" w:space="0" w:color="auto"/>
              <w:right w:val="single" w:sz="4" w:space="0" w:color="auto"/>
            </w:tcBorders>
            <w:shd w:val="clear" w:color="auto" w:fill="auto"/>
            <w:noWrap/>
            <w:hideMark/>
          </w:tcPr>
          <w:p w14:paraId="5C2E2307" w14:textId="55EBF4BB" w:rsidR="00601105" w:rsidRPr="006A6AE2" w:rsidRDefault="00601105" w:rsidP="00601105">
            <w:pPr>
              <w:jc w:val="right"/>
              <w:rPr>
                <w:rFonts w:eastAsia="新細明體"/>
                <w:color w:val="000000" w:themeColor="text1"/>
              </w:rPr>
            </w:pPr>
            <w:r w:rsidRPr="006A6AE2">
              <w:rPr>
                <w:color w:val="000000" w:themeColor="text1"/>
              </w:rPr>
              <w:t xml:space="preserve">19 </w:t>
            </w:r>
          </w:p>
        </w:tc>
        <w:tc>
          <w:tcPr>
            <w:tcW w:w="898" w:type="dxa"/>
            <w:tcBorders>
              <w:top w:val="single" w:sz="4" w:space="0" w:color="auto"/>
              <w:left w:val="nil"/>
              <w:bottom w:val="single" w:sz="4" w:space="0" w:color="auto"/>
              <w:right w:val="single" w:sz="4" w:space="0" w:color="auto"/>
            </w:tcBorders>
            <w:shd w:val="clear" w:color="auto" w:fill="auto"/>
            <w:noWrap/>
            <w:hideMark/>
          </w:tcPr>
          <w:p w14:paraId="7102ADDD" w14:textId="43D3E2F1" w:rsidR="00601105" w:rsidRPr="006A6AE2" w:rsidRDefault="00601105" w:rsidP="00601105">
            <w:pPr>
              <w:jc w:val="right"/>
              <w:rPr>
                <w:rFonts w:eastAsia="新細明體"/>
                <w:color w:val="000000" w:themeColor="text1"/>
              </w:rPr>
            </w:pPr>
            <w:r w:rsidRPr="006A6AE2">
              <w:rPr>
                <w:color w:val="000000" w:themeColor="text1"/>
              </w:rPr>
              <w:t xml:space="preserve">19 </w:t>
            </w:r>
          </w:p>
        </w:tc>
        <w:tc>
          <w:tcPr>
            <w:tcW w:w="897" w:type="dxa"/>
            <w:tcBorders>
              <w:top w:val="single" w:sz="4" w:space="0" w:color="auto"/>
              <w:left w:val="nil"/>
              <w:bottom w:val="single" w:sz="4" w:space="0" w:color="auto"/>
              <w:right w:val="single" w:sz="4" w:space="0" w:color="auto"/>
            </w:tcBorders>
            <w:shd w:val="clear" w:color="auto" w:fill="auto"/>
            <w:noWrap/>
            <w:hideMark/>
          </w:tcPr>
          <w:p w14:paraId="0ED4EDD3" w14:textId="0C44CC55" w:rsidR="00601105" w:rsidRPr="006A6AE2" w:rsidRDefault="00601105" w:rsidP="00601105">
            <w:pPr>
              <w:jc w:val="right"/>
              <w:rPr>
                <w:rFonts w:eastAsia="新細明體"/>
                <w:color w:val="000000" w:themeColor="text1"/>
              </w:rPr>
            </w:pPr>
            <w:r w:rsidRPr="006A6AE2">
              <w:rPr>
                <w:color w:val="000000" w:themeColor="text1"/>
              </w:rPr>
              <w:t xml:space="preserve">38 </w:t>
            </w:r>
          </w:p>
        </w:tc>
        <w:tc>
          <w:tcPr>
            <w:tcW w:w="898" w:type="dxa"/>
            <w:tcBorders>
              <w:top w:val="single" w:sz="4" w:space="0" w:color="auto"/>
              <w:left w:val="nil"/>
              <w:bottom w:val="single" w:sz="4" w:space="0" w:color="auto"/>
              <w:right w:val="single" w:sz="4" w:space="0" w:color="auto"/>
            </w:tcBorders>
            <w:shd w:val="clear" w:color="auto" w:fill="auto"/>
            <w:noWrap/>
            <w:hideMark/>
          </w:tcPr>
          <w:p w14:paraId="19B478EB" w14:textId="5156A19D" w:rsidR="00601105" w:rsidRPr="006A6AE2" w:rsidRDefault="00601105" w:rsidP="00601105">
            <w:pPr>
              <w:jc w:val="right"/>
              <w:rPr>
                <w:rFonts w:eastAsia="新細明體"/>
                <w:color w:val="000000" w:themeColor="text1"/>
              </w:rPr>
            </w:pPr>
            <w:r w:rsidRPr="006A6AE2">
              <w:rPr>
                <w:color w:val="000000" w:themeColor="text1"/>
              </w:rPr>
              <w:t xml:space="preserve">277 </w:t>
            </w:r>
          </w:p>
        </w:tc>
        <w:tc>
          <w:tcPr>
            <w:tcW w:w="898" w:type="dxa"/>
            <w:tcBorders>
              <w:top w:val="single" w:sz="4" w:space="0" w:color="auto"/>
              <w:left w:val="nil"/>
              <w:bottom w:val="single" w:sz="4" w:space="0" w:color="auto"/>
              <w:right w:val="single" w:sz="4" w:space="0" w:color="auto"/>
            </w:tcBorders>
            <w:shd w:val="clear" w:color="auto" w:fill="auto"/>
            <w:noWrap/>
            <w:hideMark/>
          </w:tcPr>
          <w:p w14:paraId="3B8F8ADD" w14:textId="4D393B0C" w:rsidR="00601105" w:rsidRPr="006A6AE2" w:rsidRDefault="00601105" w:rsidP="00601105">
            <w:pPr>
              <w:jc w:val="right"/>
              <w:rPr>
                <w:rFonts w:eastAsia="新細明體"/>
                <w:color w:val="000000" w:themeColor="text1"/>
              </w:rPr>
            </w:pPr>
            <w:r w:rsidRPr="006A6AE2">
              <w:rPr>
                <w:color w:val="000000" w:themeColor="text1"/>
              </w:rPr>
              <w:t xml:space="preserve">277 </w:t>
            </w:r>
          </w:p>
        </w:tc>
        <w:tc>
          <w:tcPr>
            <w:tcW w:w="898" w:type="dxa"/>
            <w:tcBorders>
              <w:top w:val="single" w:sz="4" w:space="0" w:color="auto"/>
              <w:left w:val="nil"/>
              <w:bottom w:val="single" w:sz="4" w:space="0" w:color="auto"/>
              <w:right w:val="single" w:sz="4" w:space="0" w:color="auto"/>
            </w:tcBorders>
            <w:shd w:val="clear" w:color="auto" w:fill="auto"/>
            <w:noWrap/>
            <w:hideMark/>
          </w:tcPr>
          <w:p w14:paraId="0CCF22AB" w14:textId="061E3975" w:rsidR="00601105" w:rsidRPr="006A6AE2" w:rsidRDefault="00601105" w:rsidP="00601105">
            <w:pPr>
              <w:jc w:val="right"/>
              <w:rPr>
                <w:rFonts w:eastAsia="新細明體"/>
                <w:color w:val="000000" w:themeColor="text1"/>
              </w:rPr>
            </w:pPr>
            <w:r w:rsidRPr="006A6AE2">
              <w:rPr>
                <w:color w:val="000000" w:themeColor="text1"/>
              </w:rPr>
              <w:t xml:space="preserve">553 </w:t>
            </w:r>
          </w:p>
        </w:tc>
      </w:tr>
      <w:tr w:rsidR="003B399F" w:rsidRPr="006A6AE2" w14:paraId="312A39D8"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4D78A"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(2)</w:t>
            </w:r>
            <w:r w:rsidRPr="006A6AE2">
              <w:rPr>
                <w:rFonts w:hint="eastAsia"/>
                <w:color w:val="000000" w:themeColor="text1"/>
                <w:sz w:val="22"/>
                <w:szCs w:val="22"/>
              </w:rPr>
              <w:t>新購設備</w:t>
            </w:r>
          </w:p>
        </w:tc>
        <w:tc>
          <w:tcPr>
            <w:tcW w:w="897" w:type="dxa"/>
            <w:tcBorders>
              <w:top w:val="single" w:sz="4" w:space="0" w:color="auto"/>
              <w:left w:val="nil"/>
              <w:bottom w:val="single" w:sz="4" w:space="0" w:color="auto"/>
              <w:right w:val="single" w:sz="4" w:space="0" w:color="auto"/>
            </w:tcBorders>
            <w:shd w:val="clear" w:color="auto" w:fill="auto"/>
            <w:noWrap/>
            <w:hideMark/>
          </w:tcPr>
          <w:p w14:paraId="62FD7557" w14:textId="5CCBB762" w:rsidR="00601105" w:rsidRPr="006A6AE2" w:rsidRDefault="00601105" w:rsidP="00601105">
            <w:pPr>
              <w:jc w:val="right"/>
              <w:rPr>
                <w:rFonts w:eastAsia="新細明體"/>
                <w:color w:val="000000" w:themeColor="text1"/>
              </w:rPr>
            </w:pPr>
            <w:r w:rsidRPr="006A6AE2">
              <w:rPr>
                <w:color w:val="000000" w:themeColor="text1"/>
              </w:rPr>
              <w:t xml:space="preserve">8 </w:t>
            </w:r>
          </w:p>
        </w:tc>
        <w:tc>
          <w:tcPr>
            <w:tcW w:w="898" w:type="dxa"/>
            <w:tcBorders>
              <w:top w:val="single" w:sz="4" w:space="0" w:color="auto"/>
              <w:left w:val="nil"/>
              <w:bottom w:val="single" w:sz="4" w:space="0" w:color="auto"/>
              <w:right w:val="single" w:sz="4" w:space="0" w:color="auto"/>
            </w:tcBorders>
            <w:shd w:val="clear" w:color="auto" w:fill="auto"/>
            <w:noWrap/>
            <w:hideMark/>
          </w:tcPr>
          <w:p w14:paraId="308B7663" w14:textId="5520791E" w:rsidR="00601105" w:rsidRPr="006A6AE2" w:rsidRDefault="00601105" w:rsidP="00601105">
            <w:pPr>
              <w:jc w:val="right"/>
              <w:rPr>
                <w:rFonts w:eastAsia="新細明體"/>
                <w:color w:val="000000" w:themeColor="text1"/>
              </w:rPr>
            </w:pPr>
            <w:r w:rsidRPr="006A6AE2">
              <w:rPr>
                <w:color w:val="000000" w:themeColor="text1"/>
              </w:rPr>
              <w:t xml:space="preserve">8 </w:t>
            </w:r>
          </w:p>
        </w:tc>
        <w:tc>
          <w:tcPr>
            <w:tcW w:w="898" w:type="dxa"/>
            <w:tcBorders>
              <w:top w:val="single" w:sz="4" w:space="0" w:color="auto"/>
              <w:left w:val="nil"/>
              <w:bottom w:val="single" w:sz="4" w:space="0" w:color="auto"/>
              <w:right w:val="single" w:sz="4" w:space="0" w:color="auto"/>
            </w:tcBorders>
            <w:shd w:val="clear" w:color="auto" w:fill="auto"/>
            <w:noWrap/>
            <w:hideMark/>
          </w:tcPr>
          <w:p w14:paraId="71497E24" w14:textId="1E08F2EA" w:rsidR="00601105" w:rsidRPr="006A6AE2" w:rsidRDefault="00601105" w:rsidP="00601105">
            <w:pPr>
              <w:jc w:val="right"/>
              <w:rPr>
                <w:rFonts w:eastAsia="新細明體"/>
                <w:color w:val="000000" w:themeColor="text1"/>
              </w:rPr>
            </w:pPr>
            <w:r w:rsidRPr="006A6AE2">
              <w:rPr>
                <w:color w:val="000000" w:themeColor="text1"/>
              </w:rPr>
              <w:t xml:space="preserve">16 </w:t>
            </w:r>
          </w:p>
        </w:tc>
        <w:tc>
          <w:tcPr>
            <w:tcW w:w="898" w:type="dxa"/>
            <w:tcBorders>
              <w:top w:val="single" w:sz="4" w:space="0" w:color="auto"/>
              <w:left w:val="nil"/>
              <w:bottom w:val="single" w:sz="4" w:space="0" w:color="auto"/>
              <w:right w:val="single" w:sz="4" w:space="0" w:color="auto"/>
            </w:tcBorders>
            <w:shd w:val="clear" w:color="auto" w:fill="auto"/>
            <w:noWrap/>
            <w:hideMark/>
          </w:tcPr>
          <w:p w14:paraId="2B79248A" w14:textId="54972ACC" w:rsidR="00601105" w:rsidRPr="006A6AE2" w:rsidRDefault="00601105" w:rsidP="00601105">
            <w:pPr>
              <w:jc w:val="right"/>
              <w:rPr>
                <w:rFonts w:eastAsia="新細明體"/>
                <w:color w:val="000000" w:themeColor="text1"/>
              </w:rPr>
            </w:pPr>
            <w:r w:rsidRPr="006A6AE2">
              <w:rPr>
                <w:color w:val="000000" w:themeColor="text1"/>
              </w:rPr>
              <w:t xml:space="preserve">518 </w:t>
            </w:r>
          </w:p>
        </w:tc>
        <w:tc>
          <w:tcPr>
            <w:tcW w:w="897" w:type="dxa"/>
            <w:tcBorders>
              <w:top w:val="single" w:sz="4" w:space="0" w:color="auto"/>
              <w:left w:val="nil"/>
              <w:bottom w:val="single" w:sz="4" w:space="0" w:color="auto"/>
              <w:right w:val="single" w:sz="4" w:space="0" w:color="auto"/>
            </w:tcBorders>
            <w:shd w:val="clear" w:color="auto" w:fill="auto"/>
            <w:noWrap/>
            <w:hideMark/>
          </w:tcPr>
          <w:p w14:paraId="617B868A" w14:textId="498D724A" w:rsidR="00601105" w:rsidRPr="006A6AE2" w:rsidRDefault="00601105" w:rsidP="00601105">
            <w:pPr>
              <w:jc w:val="right"/>
              <w:rPr>
                <w:rFonts w:eastAsia="新細明體"/>
                <w:color w:val="000000" w:themeColor="text1"/>
              </w:rPr>
            </w:pPr>
            <w:r w:rsidRPr="006A6AE2">
              <w:rPr>
                <w:color w:val="000000" w:themeColor="text1"/>
              </w:rPr>
              <w:t xml:space="preserve">519 </w:t>
            </w:r>
          </w:p>
        </w:tc>
        <w:tc>
          <w:tcPr>
            <w:tcW w:w="898" w:type="dxa"/>
            <w:tcBorders>
              <w:top w:val="single" w:sz="4" w:space="0" w:color="auto"/>
              <w:left w:val="nil"/>
              <w:bottom w:val="single" w:sz="4" w:space="0" w:color="auto"/>
              <w:right w:val="single" w:sz="4" w:space="0" w:color="auto"/>
            </w:tcBorders>
            <w:shd w:val="clear" w:color="auto" w:fill="auto"/>
            <w:noWrap/>
            <w:hideMark/>
          </w:tcPr>
          <w:p w14:paraId="5AE5561D" w14:textId="3CD86FB0" w:rsidR="00601105" w:rsidRPr="006A6AE2" w:rsidRDefault="00601105" w:rsidP="00601105">
            <w:pPr>
              <w:jc w:val="right"/>
              <w:rPr>
                <w:rFonts w:eastAsia="新細明體"/>
                <w:color w:val="000000" w:themeColor="text1"/>
              </w:rPr>
            </w:pPr>
            <w:r w:rsidRPr="006A6AE2">
              <w:rPr>
                <w:color w:val="000000" w:themeColor="text1"/>
              </w:rPr>
              <w:t xml:space="preserve">1,038 </w:t>
            </w:r>
          </w:p>
        </w:tc>
        <w:tc>
          <w:tcPr>
            <w:tcW w:w="898" w:type="dxa"/>
            <w:tcBorders>
              <w:top w:val="single" w:sz="4" w:space="0" w:color="auto"/>
              <w:left w:val="nil"/>
              <w:bottom w:val="single" w:sz="4" w:space="0" w:color="auto"/>
              <w:right w:val="single" w:sz="4" w:space="0" w:color="auto"/>
            </w:tcBorders>
            <w:shd w:val="clear" w:color="auto" w:fill="auto"/>
            <w:noWrap/>
            <w:hideMark/>
          </w:tcPr>
          <w:p w14:paraId="2B258BA6" w14:textId="2BF07DE6" w:rsidR="00601105" w:rsidRPr="006A6AE2" w:rsidRDefault="00601105" w:rsidP="00601105">
            <w:pPr>
              <w:jc w:val="right"/>
              <w:rPr>
                <w:rFonts w:eastAsia="新細明體"/>
                <w:color w:val="000000" w:themeColor="text1"/>
              </w:rPr>
            </w:pPr>
            <w:r w:rsidRPr="006A6AE2">
              <w:rPr>
                <w:color w:val="000000" w:themeColor="text1"/>
              </w:rPr>
              <w:t xml:space="preserve">628 </w:t>
            </w:r>
          </w:p>
        </w:tc>
        <w:tc>
          <w:tcPr>
            <w:tcW w:w="898" w:type="dxa"/>
            <w:tcBorders>
              <w:top w:val="single" w:sz="4" w:space="0" w:color="auto"/>
              <w:left w:val="nil"/>
              <w:bottom w:val="single" w:sz="4" w:space="0" w:color="auto"/>
              <w:right w:val="single" w:sz="4" w:space="0" w:color="auto"/>
            </w:tcBorders>
            <w:shd w:val="clear" w:color="auto" w:fill="auto"/>
            <w:noWrap/>
            <w:hideMark/>
          </w:tcPr>
          <w:p w14:paraId="5A6B3579" w14:textId="4C3A76BB" w:rsidR="00601105" w:rsidRPr="006A6AE2" w:rsidRDefault="00601105" w:rsidP="00601105">
            <w:pPr>
              <w:jc w:val="right"/>
              <w:rPr>
                <w:rFonts w:eastAsia="新細明體"/>
                <w:color w:val="000000" w:themeColor="text1"/>
              </w:rPr>
            </w:pPr>
            <w:r w:rsidRPr="006A6AE2">
              <w:rPr>
                <w:color w:val="000000" w:themeColor="text1"/>
              </w:rPr>
              <w:t xml:space="preserve">630 </w:t>
            </w:r>
          </w:p>
        </w:tc>
        <w:tc>
          <w:tcPr>
            <w:tcW w:w="897" w:type="dxa"/>
            <w:tcBorders>
              <w:top w:val="single" w:sz="4" w:space="0" w:color="auto"/>
              <w:left w:val="nil"/>
              <w:bottom w:val="single" w:sz="4" w:space="0" w:color="auto"/>
              <w:right w:val="single" w:sz="4" w:space="0" w:color="auto"/>
            </w:tcBorders>
            <w:shd w:val="clear" w:color="auto" w:fill="auto"/>
            <w:noWrap/>
            <w:hideMark/>
          </w:tcPr>
          <w:p w14:paraId="5DEF3873" w14:textId="18139BBE" w:rsidR="00601105" w:rsidRPr="006A6AE2" w:rsidRDefault="00601105" w:rsidP="00601105">
            <w:pPr>
              <w:jc w:val="right"/>
              <w:rPr>
                <w:rFonts w:eastAsia="新細明體"/>
                <w:color w:val="000000" w:themeColor="text1"/>
              </w:rPr>
            </w:pPr>
            <w:r w:rsidRPr="006A6AE2">
              <w:rPr>
                <w:color w:val="000000" w:themeColor="text1"/>
              </w:rPr>
              <w:t xml:space="preserve">1,258 </w:t>
            </w:r>
          </w:p>
        </w:tc>
        <w:tc>
          <w:tcPr>
            <w:tcW w:w="898" w:type="dxa"/>
            <w:tcBorders>
              <w:top w:val="single" w:sz="4" w:space="0" w:color="auto"/>
              <w:left w:val="nil"/>
              <w:bottom w:val="single" w:sz="4" w:space="0" w:color="auto"/>
              <w:right w:val="single" w:sz="4" w:space="0" w:color="auto"/>
            </w:tcBorders>
            <w:shd w:val="clear" w:color="auto" w:fill="auto"/>
            <w:noWrap/>
            <w:hideMark/>
          </w:tcPr>
          <w:p w14:paraId="3D557748" w14:textId="185D8C3C" w:rsidR="00601105" w:rsidRPr="006A6AE2" w:rsidRDefault="00601105" w:rsidP="00601105">
            <w:pPr>
              <w:jc w:val="right"/>
              <w:rPr>
                <w:rFonts w:eastAsia="新細明體"/>
                <w:color w:val="000000" w:themeColor="text1"/>
              </w:rPr>
            </w:pPr>
            <w:r w:rsidRPr="006A6AE2">
              <w:rPr>
                <w:color w:val="000000" w:themeColor="text1"/>
              </w:rPr>
              <w:t xml:space="preserve">1,154 </w:t>
            </w:r>
          </w:p>
        </w:tc>
        <w:tc>
          <w:tcPr>
            <w:tcW w:w="898" w:type="dxa"/>
            <w:tcBorders>
              <w:top w:val="single" w:sz="4" w:space="0" w:color="auto"/>
              <w:left w:val="nil"/>
              <w:bottom w:val="single" w:sz="4" w:space="0" w:color="auto"/>
              <w:right w:val="single" w:sz="4" w:space="0" w:color="auto"/>
            </w:tcBorders>
            <w:shd w:val="clear" w:color="auto" w:fill="auto"/>
            <w:noWrap/>
            <w:hideMark/>
          </w:tcPr>
          <w:p w14:paraId="12CDE764" w14:textId="530A25B3" w:rsidR="00601105" w:rsidRPr="006A6AE2" w:rsidRDefault="00601105" w:rsidP="00601105">
            <w:pPr>
              <w:jc w:val="right"/>
              <w:rPr>
                <w:rFonts w:eastAsia="新細明體"/>
                <w:color w:val="000000" w:themeColor="text1"/>
              </w:rPr>
            </w:pPr>
            <w:r w:rsidRPr="006A6AE2">
              <w:rPr>
                <w:color w:val="000000" w:themeColor="text1"/>
              </w:rPr>
              <w:t xml:space="preserve">1,157 </w:t>
            </w:r>
          </w:p>
        </w:tc>
        <w:tc>
          <w:tcPr>
            <w:tcW w:w="898" w:type="dxa"/>
            <w:tcBorders>
              <w:top w:val="single" w:sz="4" w:space="0" w:color="auto"/>
              <w:left w:val="nil"/>
              <w:bottom w:val="single" w:sz="4" w:space="0" w:color="auto"/>
              <w:right w:val="single" w:sz="4" w:space="0" w:color="auto"/>
            </w:tcBorders>
            <w:shd w:val="clear" w:color="auto" w:fill="auto"/>
            <w:noWrap/>
            <w:hideMark/>
          </w:tcPr>
          <w:p w14:paraId="00329FD4" w14:textId="29C903E8" w:rsidR="00601105" w:rsidRPr="006A6AE2" w:rsidRDefault="00601105" w:rsidP="00601105">
            <w:pPr>
              <w:jc w:val="right"/>
              <w:rPr>
                <w:rFonts w:eastAsia="新細明體"/>
                <w:color w:val="000000" w:themeColor="text1"/>
              </w:rPr>
            </w:pPr>
            <w:r w:rsidRPr="006A6AE2">
              <w:rPr>
                <w:color w:val="000000" w:themeColor="text1"/>
              </w:rPr>
              <w:t xml:space="preserve">2,311 </w:t>
            </w:r>
          </w:p>
        </w:tc>
      </w:tr>
      <w:tr w:rsidR="003B399F" w:rsidRPr="006A6AE2" w14:paraId="7C4A9410"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F9E54B"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(3)EDATool</w:t>
            </w:r>
            <w:r w:rsidRPr="006A6AE2">
              <w:rPr>
                <w:rFonts w:hint="eastAsia"/>
                <w:color w:val="000000" w:themeColor="text1"/>
                <w:sz w:val="22"/>
                <w:szCs w:val="22"/>
              </w:rPr>
              <w:t>租金費</w:t>
            </w:r>
          </w:p>
        </w:tc>
        <w:tc>
          <w:tcPr>
            <w:tcW w:w="897" w:type="dxa"/>
            <w:tcBorders>
              <w:top w:val="single" w:sz="4" w:space="0" w:color="auto"/>
              <w:left w:val="nil"/>
              <w:bottom w:val="single" w:sz="4" w:space="0" w:color="auto"/>
              <w:right w:val="single" w:sz="4" w:space="0" w:color="auto"/>
            </w:tcBorders>
            <w:shd w:val="clear" w:color="auto" w:fill="auto"/>
            <w:noWrap/>
            <w:hideMark/>
          </w:tcPr>
          <w:p w14:paraId="7CDE3D97" w14:textId="1B42B13E"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74EDD7C4" w14:textId="6CD8A1DA"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637B7B9A" w14:textId="469E1C14"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1341B776" w14:textId="58746A07" w:rsidR="00601105" w:rsidRPr="006A6AE2" w:rsidRDefault="00601105" w:rsidP="00601105">
            <w:pPr>
              <w:jc w:val="right"/>
              <w:rPr>
                <w:rFonts w:eastAsia="新細明體"/>
                <w:color w:val="000000" w:themeColor="text1"/>
              </w:rPr>
            </w:pPr>
            <w:r w:rsidRPr="006A6AE2">
              <w:rPr>
                <w:color w:val="000000" w:themeColor="text1"/>
              </w:rPr>
              <w:t xml:space="preserve">5,285 </w:t>
            </w:r>
          </w:p>
        </w:tc>
        <w:tc>
          <w:tcPr>
            <w:tcW w:w="897" w:type="dxa"/>
            <w:tcBorders>
              <w:top w:val="single" w:sz="4" w:space="0" w:color="auto"/>
              <w:left w:val="nil"/>
              <w:bottom w:val="single" w:sz="4" w:space="0" w:color="auto"/>
              <w:right w:val="single" w:sz="4" w:space="0" w:color="auto"/>
            </w:tcBorders>
            <w:shd w:val="clear" w:color="auto" w:fill="auto"/>
            <w:noWrap/>
            <w:hideMark/>
          </w:tcPr>
          <w:p w14:paraId="5B27EEA6" w14:textId="7A34B1EF" w:rsidR="00601105" w:rsidRPr="006A6AE2" w:rsidRDefault="00601105" w:rsidP="00601105">
            <w:pPr>
              <w:jc w:val="right"/>
              <w:rPr>
                <w:rFonts w:eastAsia="新細明體"/>
                <w:color w:val="000000" w:themeColor="text1"/>
              </w:rPr>
            </w:pPr>
            <w:r w:rsidRPr="006A6AE2">
              <w:rPr>
                <w:color w:val="000000" w:themeColor="text1"/>
              </w:rPr>
              <w:t xml:space="preserve">5,285 </w:t>
            </w:r>
          </w:p>
        </w:tc>
        <w:tc>
          <w:tcPr>
            <w:tcW w:w="898" w:type="dxa"/>
            <w:tcBorders>
              <w:top w:val="single" w:sz="4" w:space="0" w:color="auto"/>
              <w:left w:val="nil"/>
              <w:bottom w:val="single" w:sz="4" w:space="0" w:color="auto"/>
              <w:right w:val="single" w:sz="4" w:space="0" w:color="auto"/>
            </w:tcBorders>
            <w:shd w:val="clear" w:color="auto" w:fill="auto"/>
            <w:noWrap/>
            <w:hideMark/>
          </w:tcPr>
          <w:p w14:paraId="25FB4CC5" w14:textId="24ECD815" w:rsidR="00601105" w:rsidRPr="006A6AE2" w:rsidRDefault="00601105" w:rsidP="00601105">
            <w:pPr>
              <w:jc w:val="right"/>
              <w:rPr>
                <w:rFonts w:eastAsia="新細明體"/>
                <w:color w:val="000000" w:themeColor="text1"/>
              </w:rPr>
            </w:pPr>
            <w:r w:rsidRPr="006A6AE2">
              <w:rPr>
                <w:color w:val="000000" w:themeColor="text1"/>
              </w:rPr>
              <w:t xml:space="preserve">10,570 </w:t>
            </w:r>
          </w:p>
        </w:tc>
        <w:tc>
          <w:tcPr>
            <w:tcW w:w="898" w:type="dxa"/>
            <w:tcBorders>
              <w:top w:val="single" w:sz="4" w:space="0" w:color="auto"/>
              <w:left w:val="nil"/>
              <w:bottom w:val="single" w:sz="4" w:space="0" w:color="auto"/>
              <w:right w:val="single" w:sz="4" w:space="0" w:color="auto"/>
            </w:tcBorders>
            <w:shd w:val="clear" w:color="auto" w:fill="auto"/>
            <w:noWrap/>
            <w:hideMark/>
          </w:tcPr>
          <w:p w14:paraId="34BCDBB6" w14:textId="4C4DE0C8" w:rsidR="00601105" w:rsidRPr="006A6AE2" w:rsidRDefault="00601105" w:rsidP="00601105">
            <w:pPr>
              <w:jc w:val="right"/>
              <w:rPr>
                <w:rFonts w:eastAsia="新細明體"/>
                <w:color w:val="000000" w:themeColor="text1"/>
              </w:rPr>
            </w:pPr>
            <w:r w:rsidRPr="006A6AE2">
              <w:rPr>
                <w:color w:val="000000" w:themeColor="text1"/>
              </w:rPr>
              <w:t xml:space="preserve">3,595 </w:t>
            </w:r>
          </w:p>
        </w:tc>
        <w:tc>
          <w:tcPr>
            <w:tcW w:w="898" w:type="dxa"/>
            <w:tcBorders>
              <w:top w:val="single" w:sz="4" w:space="0" w:color="auto"/>
              <w:left w:val="nil"/>
              <w:bottom w:val="single" w:sz="4" w:space="0" w:color="auto"/>
              <w:right w:val="single" w:sz="4" w:space="0" w:color="auto"/>
            </w:tcBorders>
            <w:shd w:val="clear" w:color="auto" w:fill="auto"/>
            <w:noWrap/>
            <w:hideMark/>
          </w:tcPr>
          <w:p w14:paraId="4C45AD28" w14:textId="5BFA6855" w:rsidR="00601105" w:rsidRPr="006A6AE2" w:rsidRDefault="00601105" w:rsidP="00601105">
            <w:pPr>
              <w:jc w:val="right"/>
              <w:rPr>
                <w:rFonts w:eastAsia="新細明體"/>
                <w:color w:val="000000" w:themeColor="text1"/>
              </w:rPr>
            </w:pPr>
            <w:r w:rsidRPr="006A6AE2">
              <w:rPr>
                <w:color w:val="000000" w:themeColor="text1"/>
              </w:rPr>
              <w:t xml:space="preserve">3,595 </w:t>
            </w:r>
          </w:p>
        </w:tc>
        <w:tc>
          <w:tcPr>
            <w:tcW w:w="897" w:type="dxa"/>
            <w:tcBorders>
              <w:top w:val="single" w:sz="4" w:space="0" w:color="auto"/>
              <w:left w:val="nil"/>
              <w:bottom w:val="single" w:sz="4" w:space="0" w:color="auto"/>
              <w:right w:val="single" w:sz="4" w:space="0" w:color="auto"/>
            </w:tcBorders>
            <w:shd w:val="clear" w:color="auto" w:fill="auto"/>
            <w:noWrap/>
            <w:hideMark/>
          </w:tcPr>
          <w:p w14:paraId="2810C1C8" w14:textId="726878FB" w:rsidR="00601105" w:rsidRPr="006A6AE2" w:rsidRDefault="00601105" w:rsidP="00601105">
            <w:pPr>
              <w:jc w:val="right"/>
              <w:rPr>
                <w:rFonts w:eastAsia="新細明體"/>
                <w:color w:val="000000" w:themeColor="text1"/>
              </w:rPr>
            </w:pPr>
            <w:r w:rsidRPr="006A6AE2">
              <w:rPr>
                <w:color w:val="000000" w:themeColor="text1"/>
              </w:rPr>
              <w:t xml:space="preserve">7,190 </w:t>
            </w:r>
          </w:p>
        </w:tc>
        <w:tc>
          <w:tcPr>
            <w:tcW w:w="898" w:type="dxa"/>
            <w:tcBorders>
              <w:top w:val="single" w:sz="4" w:space="0" w:color="auto"/>
              <w:left w:val="nil"/>
              <w:bottom w:val="single" w:sz="4" w:space="0" w:color="auto"/>
              <w:right w:val="single" w:sz="4" w:space="0" w:color="auto"/>
            </w:tcBorders>
            <w:shd w:val="clear" w:color="auto" w:fill="auto"/>
            <w:noWrap/>
            <w:hideMark/>
          </w:tcPr>
          <w:p w14:paraId="25E6DEDD" w14:textId="7B58ABEB" w:rsidR="00601105" w:rsidRPr="006A6AE2" w:rsidRDefault="00601105" w:rsidP="00601105">
            <w:pPr>
              <w:jc w:val="right"/>
              <w:rPr>
                <w:rFonts w:eastAsia="新細明體"/>
                <w:color w:val="000000" w:themeColor="text1"/>
              </w:rPr>
            </w:pPr>
            <w:r w:rsidRPr="006A6AE2">
              <w:rPr>
                <w:color w:val="000000" w:themeColor="text1"/>
              </w:rPr>
              <w:t xml:space="preserve">8,880 </w:t>
            </w:r>
          </w:p>
        </w:tc>
        <w:tc>
          <w:tcPr>
            <w:tcW w:w="898" w:type="dxa"/>
            <w:tcBorders>
              <w:top w:val="single" w:sz="4" w:space="0" w:color="auto"/>
              <w:left w:val="nil"/>
              <w:bottom w:val="single" w:sz="4" w:space="0" w:color="auto"/>
              <w:right w:val="single" w:sz="4" w:space="0" w:color="auto"/>
            </w:tcBorders>
            <w:shd w:val="clear" w:color="auto" w:fill="auto"/>
            <w:noWrap/>
            <w:hideMark/>
          </w:tcPr>
          <w:p w14:paraId="25008985" w14:textId="08AB0BC6" w:rsidR="00601105" w:rsidRPr="006A6AE2" w:rsidRDefault="00601105" w:rsidP="00601105">
            <w:pPr>
              <w:jc w:val="right"/>
              <w:rPr>
                <w:rFonts w:eastAsia="新細明體"/>
                <w:color w:val="000000" w:themeColor="text1"/>
              </w:rPr>
            </w:pPr>
            <w:r w:rsidRPr="006A6AE2">
              <w:rPr>
                <w:color w:val="000000" w:themeColor="text1"/>
              </w:rPr>
              <w:t xml:space="preserve">8,880 </w:t>
            </w:r>
          </w:p>
        </w:tc>
        <w:tc>
          <w:tcPr>
            <w:tcW w:w="898" w:type="dxa"/>
            <w:tcBorders>
              <w:top w:val="single" w:sz="4" w:space="0" w:color="auto"/>
              <w:left w:val="nil"/>
              <w:bottom w:val="single" w:sz="4" w:space="0" w:color="auto"/>
              <w:right w:val="single" w:sz="4" w:space="0" w:color="auto"/>
            </w:tcBorders>
            <w:shd w:val="clear" w:color="auto" w:fill="auto"/>
            <w:noWrap/>
            <w:hideMark/>
          </w:tcPr>
          <w:p w14:paraId="20A886DD" w14:textId="0C64C035" w:rsidR="00601105" w:rsidRPr="006A6AE2" w:rsidRDefault="00601105" w:rsidP="00601105">
            <w:pPr>
              <w:jc w:val="right"/>
              <w:rPr>
                <w:rFonts w:eastAsia="新細明體"/>
                <w:color w:val="000000" w:themeColor="text1"/>
              </w:rPr>
            </w:pPr>
            <w:r w:rsidRPr="006A6AE2">
              <w:rPr>
                <w:color w:val="000000" w:themeColor="text1"/>
              </w:rPr>
              <w:t xml:space="preserve">17,760 </w:t>
            </w:r>
          </w:p>
        </w:tc>
      </w:tr>
      <w:tr w:rsidR="003B399F" w:rsidRPr="006A6AE2" w14:paraId="737C3A70"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1F2A77"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(4)</w:t>
            </w:r>
            <w:r w:rsidRPr="006A6AE2">
              <w:rPr>
                <w:rFonts w:hint="eastAsia"/>
                <w:color w:val="000000" w:themeColor="text1"/>
                <w:sz w:val="22"/>
                <w:szCs w:val="22"/>
              </w:rPr>
              <w:t>雲端設備租賃費</w:t>
            </w:r>
          </w:p>
        </w:tc>
        <w:tc>
          <w:tcPr>
            <w:tcW w:w="897" w:type="dxa"/>
            <w:tcBorders>
              <w:top w:val="single" w:sz="4" w:space="0" w:color="auto"/>
              <w:left w:val="nil"/>
              <w:bottom w:val="single" w:sz="4" w:space="0" w:color="auto"/>
              <w:right w:val="single" w:sz="4" w:space="0" w:color="auto"/>
            </w:tcBorders>
            <w:shd w:val="clear" w:color="auto" w:fill="auto"/>
            <w:noWrap/>
          </w:tcPr>
          <w:p w14:paraId="4AACEC6C" w14:textId="7B87D2DA"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66F6D93A" w14:textId="30BDDEAB"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26F878CA" w14:textId="3DC843D4"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253E9462" w14:textId="748A4D35"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7" w:type="dxa"/>
            <w:tcBorders>
              <w:top w:val="single" w:sz="4" w:space="0" w:color="auto"/>
              <w:left w:val="nil"/>
              <w:bottom w:val="single" w:sz="4" w:space="0" w:color="auto"/>
              <w:right w:val="single" w:sz="4" w:space="0" w:color="auto"/>
            </w:tcBorders>
            <w:shd w:val="clear" w:color="auto" w:fill="auto"/>
            <w:noWrap/>
          </w:tcPr>
          <w:p w14:paraId="6CCF3383" w14:textId="1B2BE50C"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63F82678" w14:textId="319033DC"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41E8A96D" w14:textId="337210FF"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15B8A0A7" w14:textId="1B8738B4"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7" w:type="dxa"/>
            <w:tcBorders>
              <w:top w:val="single" w:sz="4" w:space="0" w:color="auto"/>
              <w:left w:val="nil"/>
              <w:bottom w:val="single" w:sz="4" w:space="0" w:color="auto"/>
              <w:right w:val="single" w:sz="4" w:space="0" w:color="auto"/>
            </w:tcBorders>
            <w:shd w:val="clear" w:color="auto" w:fill="auto"/>
            <w:noWrap/>
          </w:tcPr>
          <w:p w14:paraId="66F7E947" w14:textId="15241003"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4FBD34FD" w14:textId="6219E63A"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28A6B2D7" w14:textId="690ED5DA"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1E27AF49" w14:textId="17D41217" w:rsidR="00601105" w:rsidRPr="006A6AE2" w:rsidRDefault="00601105" w:rsidP="00601105">
            <w:pPr>
              <w:jc w:val="right"/>
              <w:rPr>
                <w:rFonts w:eastAsia="新細明體"/>
                <w:color w:val="000000" w:themeColor="text1"/>
              </w:rPr>
            </w:pPr>
            <w:r w:rsidRPr="006A6AE2">
              <w:rPr>
                <w:color w:val="000000" w:themeColor="text1"/>
              </w:rPr>
              <w:t xml:space="preserve">0 </w:t>
            </w:r>
          </w:p>
        </w:tc>
      </w:tr>
      <w:tr w:rsidR="003B399F" w:rsidRPr="006A6AE2" w14:paraId="65C24617"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DAE05B"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4.</w:t>
            </w:r>
            <w:r w:rsidRPr="006A6AE2">
              <w:rPr>
                <w:rFonts w:hint="eastAsia"/>
                <w:color w:val="000000" w:themeColor="text1"/>
                <w:sz w:val="22"/>
                <w:szCs w:val="22"/>
              </w:rPr>
              <w:t>創新或研究發展設備維護費</w:t>
            </w:r>
          </w:p>
        </w:tc>
        <w:tc>
          <w:tcPr>
            <w:tcW w:w="897" w:type="dxa"/>
            <w:tcBorders>
              <w:top w:val="single" w:sz="4" w:space="0" w:color="auto"/>
              <w:left w:val="nil"/>
              <w:bottom w:val="single" w:sz="4" w:space="0" w:color="auto"/>
              <w:right w:val="single" w:sz="4" w:space="0" w:color="auto"/>
            </w:tcBorders>
            <w:shd w:val="clear" w:color="auto" w:fill="auto"/>
            <w:noWrap/>
          </w:tcPr>
          <w:p w14:paraId="0ADE0510" w14:textId="238711FE"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0274EFFD" w14:textId="0FC9FB05"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5B2760B9" w14:textId="52AF95B4"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10B692AC" w14:textId="350EFEA5" w:rsidR="00601105" w:rsidRPr="006A6AE2" w:rsidRDefault="00601105" w:rsidP="00601105">
            <w:pPr>
              <w:jc w:val="right"/>
              <w:rPr>
                <w:rFonts w:eastAsia="新細明體"/>
                <w:color w:val="000000" w:themeColor="text1"/>
              </w:rPr>
            </w:pPr>
          </w:p>
        </w:tc>
        <w:tc>
          <w:tcPr>
            <w:tcW w:w="897" w:type="dxa"/>
            <w:tcBorders>
              <w:top w:val="single" w:sz="4" w:space="0" w:color="auto"/>
              <w:left w:val="nil"/>
              <w:bottom w:val="single" w:sz="4" w:space="0" w:color="auto"/>
              <w:right w:val="single" w:sz="4" w:space="0" w:color="auto"/>
            </w:tcBorders>
            <w:shd w:val="clear" w:color="auto" w:fill="auto"/>
            <w:noWrap/>
          </w:tcPr>
          <w:p w14:paraId="47258575" w14:textId="1B4BDB22"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057DC375" w14:textId="48225D00"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44C00CD6" w14:textId="3C026028"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16B94377" w14:textId="3BA4277A"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7" w:type="dxa"/>
            <w:tcBorders>
              <w:top w:val="single" w:sz="4" w:space="0" w:color="auto"/>
              <w:left w:val="nil"/>
              <w:bottom w:val="single" w:sz="4" w:space="0" w:color="auto"/>
              <w:right w:val="single" w:sz="4" w:space="0" w:color="auto"/>
            </w:tcBorders>
            <w:shd w:val="clear" w:color="auto" w:fill="auto"/>
            <w:noWrap/>
          </w:tcPr>
          <w:p w14:paraId="5C5DD7EA" w14:textId="3277EB6E"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173101E1" w14:textId="0C093C66"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4E21CE5C" w14:textId="224BB195"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01F66D0D" w14:textId="0BEAE2FB" w:rsidR="00601105" w:rsidRPr="006A6AE2" w:rsidRDefault="00601105" w:rsidP="00601105">
            <w:pPr>
              <w:jc w:val="right"/>
              <w:rPr>
                <w:rFonts w:eastAsia="新細明體"/>
                <w:color w:val="000000" w:themeColor="text1"/>
              </w:rPr>
            </w:pPr>
            <w:r w:rsidRPr="006A6AE2">
              <w:rPr>
                <w:color w:val="000000" w:themeColor="text1"/>
              </w:rPr>
              <w:t xml:space="preserve">0 </w:t>
            </w:r>
          </w:p>
        </w:tc>
      </w:tr>
      <w:tr w:rsidR="003B399F" w:rsidRPr="006A6AE2" w14:paraId="4C7F3FEB"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07CD4D"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(1)</w:t>
            </w:r>
            <w:r w:rsidRPr="006A6AE2">
              <w:rPr>
                <w:rFonts w:hint="eastAsia"/>
                <w:color w:val="000000" w:themeColor="text1"/>
                <w:sz w:val="22"/>
                <w:szCs w:val="22"/>
              </w:rPr>
              <w:t>已有設備</w:t>
            </w:r>
          </w:p>
        </w:tc>
        <w:tc>
          <w:tcPr>
            <w:tcW w:w="897" w:type="dxa"/>
            <w:tcBorders>
              <w:top w:val="single" w:sz="4" w:space="0" w:color="auto"/>
              <w:left w:val="nil"/>
              <w:bottom w:val="single" w:sz="4" w:space="0" w:color="auto"/>
              <w:right w:val="single" w:sz="4" w:space="0" w:color="auto"/>
            </w:tcBorders>
            <w:shd w:val="clear" w:color="auto" w:fill="auto"/>
            <w:noWrap/>
            <w:hideMark/>
          </w:tcPr>
          <w:p w14:paraId="6B5BF7DC" w14:textId="4A82CBE4"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42409A8C" w14:textId="79A2DCF7"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4375CECA" w14:textId="48A2C662"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198B04BC" w14:textId="793932AB"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7" w:type="dxa"/>
            <w:tcBorders>
              <w:top w:val="single" w:sz="4" w:space="0" w:color="auto"/>
              <w:left w:val="nil"/>
              <w:bottom w:val="single" w:sz="4" w:space="0" w:color="auto"/>
              <w:right w:val="single" w:sz="4" w:space="0" w:color="auto"/>
            </w:tcBorders>
            <w:shd w:val="clear" w:color="auto" w:fill="auto"/>
            <w:noWrap/>
            <w:hideMark/>
          </w:tcPr>
          <w:p w14:paraId="0541629D" w14:textId="66A5C713"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3870CAFF" w14:textId="3B9939F6"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5A2867AF" w14:textId="4C750420"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5B1E969D" w14:textId="77BFBFF0"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7" w:type="dxa"/>
            <w:tcBorders>
              <w:top w:val="single" w:sz="4" w:space="0" w:color="auto"/>
              <w:left w:val="nil"/>
              <w:bottom w:val="single" w:sz="4" w:space="0" w:color="auto"/>
              <w:right w:val="single" w:sz="4" w:space="0" w:color="auto"/>
            </w:tcBorders>
            <w:shd w:val="clear" w:color="auto" w:fill="auto"/>
            <w:noWrap/>
            <w:hideMark/>
          </w:tcPr>
          <w:p w14:paraId="3F84F068" w14:textId="58AC2E3A"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6A07AAC8" w14:textId="544E0130"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432FB52A" w14:textId="75F10FF0"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1845E56D" w14:textId="04EA0471" w:rsidR="00601105" w:rsidRPr="006A6AE2" w:rsidRDefault="00601105" w:rsidP="00601105">
            <w:pPr>
              <w:jc w:val="right"/>
              <w:rPr>
                <w:rFonts w:eastAsia="新細明體"/>
                <w:color w:val="000000" w:themeColor="text1"/>
              </w:rPr>
            </w:pPr>
            <w:r w:rsidRPr="006A6AE2">
              <w:rPr>
                <w:color w:val="000000" w:themeColor="text1"/>
              </w:rPr>
              <w:t xml:space="preserve">0 </w:t>
            </w:r>
          </w:p>
        </w:tc>
      </w:tr>
      <w:tr w:rsidR="003B399F" w:rsidRPr="006A6AE2" w14:paraId="225DFA09"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C3F27D"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(2)</w:t>
            </w:r>
            <w:r w:rsidRPr="006A6AE2">
              <w:rPr>
                <w:rFonts w:hint="eastAsia"/>
                <w:color w:val="000000" w:themeColor="text1"/>
                <w:sz w:val="22"/>
                <w:szCs w:val="22"/>
              </w:rPr>
              <w:t>新購設備</w:t>
            </w:r>
          </w:p>
        </w:tc>
        <w:tc>
          <w:tcPr>
            <w:tcW w:w="897" w:type="dxa"/>
            <w:tcBorders>
              <w:top w:val="single" w:sz="4" w:space="0" w:color="auto"/>
              <w:left w:val="nil"/>
              <w:bottom w:val="single" w:sz="4" w:space="0" w:color="auto"/>
              <w:right w:val="single" w:sz="4" w:space="0" w:color="auto"/>
            </w:tcBorders>
            <w:shd w:val="clear" w:color="auto" w:fill="auto"/>
            <w:noWrap/>
            <w:hideMark/>
          </w:tcPr>
          <w:p w14:paraId="203A7044" w14:textId="35A1C56D"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7CF1A5C9" w14:textId="4F00FC0A"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5D71FBFD" w14:textId="58936B27"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78DD0F5E" w14:textId="6D04D6C7"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7" w:type="dxa"/>
            <w:tcBorders>
              <w:top w:val="single" w:sz="4" w:space="0" w:color="auto"/>
              <w:left w:val="nil"/>
              <w:bottom w:val="single" w:sz="4" w:space="0" w:color="auto"/>
              <w:right w:val="single" w:sz="4" w:space="0" w:color="auto"/>
            </w:tcBorders>
            <w:shd w:val="clear" w:color="auto" w:fill="auto"/>
            <w:noWrap/>
            <w:hideMark/>
          </w:tcPr>
          <w:p w14:paraId="53A39005" w14:textId="266E0EDF"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44D8E7DB" w14:textId="3737F5DA"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5043A6CE" w14:textId="30EF66E9" w:rsidR="00601105" w:rsidRPr="006A6AE2" w:rsidRDefault="00601105" w:rsidP="00601105">
            <w:pPr>
              <w:jc w:val="right"/>
              <w:rPr>
                <w:rFonts w:eastAsia="新細明體"/>
                <w:color w:val="000000" w:themeColor="text1"/>
              </w:rPr>
            </w:pPr>
            <w:r w:rsidRPr="006A6AE2">
              <w:rPr>
                <w:color w:val="000000" w:themeColor="text1"/>
              </w:rPr>
              <w:t xml:space="preserve">253 </w:t>
            </w:r>
          </w:p>
        </w:tc>
        <w:tc>
          <w:tcPr>
            <w:tcW w:w="898" w:type="dxa"/>
            <w:tcBorders>
              <w:top w:val="single" w:sz="4" w:space="0" w:color="auto"/>
              <w:left w:val="nil"/>
              <w:bottom w:val="single" w:sz="4" w:space="0" w:color="auto"/>
              <w:right w:val="single" w:sz="4" w:space="0" w:color="auto"/>
            </w:tcBorders>
            <w:shd w:val="clear" w:color="auto" w:fill="auto"/>
            <w:noWrap/>
            <w:hideMark/>
          </w:tcPr>
          <w:p w14:paraId="4E631C67" w14:textId="5480CB9E" w:rsidR="00601105" w:rsidRPr="006A6AE2" w:rsidRDefault="00601105" w:rsidP="00601105">
            <w:pPr>
              <w:jc w:val="right"/>
              <w:rPr>
                <w:rFonts w:eastAsia="新細明體"/>
                <w:color w:val="000000" w:themeColor="text1"/>
              </w:rPr>
            </w:pPr>
            <w:r w:rsidRPr="006A6AE2">
              <w:rPr>
                <w:color w:val="000000" w:themeColor="text1"/>
              </w:rPr>
              <w:t xml:space="preserve">253 </w:t>
            </w:r>
          </w:p>
        </w:tc>
        <w:tc>
          <w:tcPr>
            <w:tcW w:w="897" w:type="dxa"/>
            <w:tcBorders>
              <w:top w:val="single" w:sz="4" w:space="0" w:color="auto"/>
              <w:left w:val="nil"/>
              <w:bottom w:val="single" w:sz="4" w:space="0" w:color="auto"/>
              <w:right w:val="single" w:sz="4" w:space="0" w:color="auto"/>
            </w:tcBorders>
            <w:shd w:val="clear" w:color="auto" w:fill="auto"/>
            <w:noWrap/>
            <w:hideMark/>
          </w:tcPr>
          <w:p w14:paraId="4B458704" w14:textId="4951CD96" w:rsidR="00601105" w:rsidRPr="006A6AE2" w:rsidRDefault="00601105" w:rsidP="00601105">
            <w:pPr>
              <w:jc w:val="right"/>
              <w:rPr>
                <w:rFonts w:eastAsia="新細明體"/>
                <w:color w:val="000000" w:themeColor="text1"/>
              </w:rPr>
            </w:pPr>
            <w:r w:rsidRPr="006A6AE2">
              <w:rPr>
                <w:color w:val="000000" w:themeColor="text1"/>
              </w:rPr>
              <w:t xml:space="preserve">505 </w:t>
            </w:r>
          </w:p>
        </w:tc>
        <w:tc>
          <w:tcPr>
            <w:tcW w:w="898" w:type="dxa"/>
            <w:tcBorders>
              <w:top w:val="single" w:sz="4" w:space="0" w:color="auto"/>
              <w:left w:val="nil"/>
              <w:bottom w:val="single" w:sz="4" w:space="0" w:color="auto"/>
              <w:right w:val="single" w:sz="4" w:space="0" w:color="auto"/>
            </w:tcBorders>
            <w:shd w:val="clear" w:color="auto" w:fill="auto"/>
            <w:noWrap/>
            <w:hideMark/>
          </w:tcPr>
          <w:p w14:paraId="45597800" w14:textId="74C50BB1" w:rsidR="00601105" w:rsidRPr="006A6AE2" w:rsidRDefault="00601105" w:rsidP="00601105">
            <w:pPr>
              <w:jc w:val="right"/>
              <w:rPr>
                <w:rFonts w:eastAsia="新細明體"/>
                <w:color w:val="000000" w:themeColor="text1"/>
              </w:rPr>
            </w:pPr>
            <w:r w:rsidRPr="006A6AE2">
              <w:rPr>
                <w:color w:val="000000" w:themeColor="text1"/>
              </w:rPr>
              <w:t xml:space="preserve">253 </w:t>
            </w:r>
          </w:p>
        </w:tc>
        <w:tc>
          <w:tcPr>
            <w:tcW w:w="898" w:type="dxa"/>
            <w:tcBorders>
              <w:top w:val="single" w:sz="4" w:space="0" w:color="auto"/>
              <w:left w:val="nil"/>
              <w:bottom w:val="single" w:sz="4" w:space="0" w:color="auto"/>
              <w:right w:val="single" w:sz="4" w:space="0" w:color="auto"/>
            </w:tcBorders>
            <w:shd w:val="clear" w:color="auto" w:fill="auto"/>
            <w:noWrap/>
            <w:hideMark/>
          </w:tcPr>
          <w:p w14:paraId="145D5FC9" w14:textId="2FA540AF" w:rsidR="00601105" w:rsidRPr="006A6AE2" w:rsidRDefault="00601105" w:rsidP="00601105">
            <w:pPr>
              <w:jc w:val="right"/>
              <w:rPr>
                <w:rFonts w:eastAsia="新細明體"/>
                <w:color w:val="000000" w:themeColor="text1"/>
              </w:rPr>
            </w:pPr>
            <w:r w:rsidRPr="006A6AE2">
              <w:rPr>
                <w:color w:val="000000" w:themeColor="text1"/>
              </w:rPr>
              <w:t xml:space="preserve">253 </w:t>
            </w:r>
          </w:p>
        </w:tc>
        <w:tc>
          <w:tcPr>
            <w:tcW w:w="898" w:type="dxa"/>
            <w:tcBorders>
              <w:top w:val="single" w:sz="4" w:space="0" w:color="auto"/>
              <w:left w:val="nil"/>
              <w:bottom w:val="single" w:sz="4" w:space="0" w:color="auto"/>
              <w:right w:val="single" w:sz="4" w:space="0" w:color="auto"/>
            </w:tcBorders>
            <w:shd w:val="clear" w:color="auto" w:fill="auto"/>
            <w:noWrap/>
            <w:hideMark/>
          </w:tcPr>
          <w:p w14:paraId="5D3055F2" w14:textId="6AB3229F" w:rsidR="00601105" w:rsidRPr="006A6AE2" w:rsidRDefault="00601105" w:rsidP="00601105">
            <w:pPr>
              <w:jc w:val="right"/>
              <w:rPr>
                <w:rFonts w:eastAsia="新細明體"/>
                <w:color w:val="000000" w:themeColor="text1"/>
              </w:rPr>
            </w:pPr>
            <w:r w:rsidRPr="006A6AE2">
              <w:rPr>
                <w:color w:val="000000" w:themeColor="text1"/>
              </w:rPr>
              <w:t xml:space="preserve">505 </w:t>
            </w:r>
          </w:p>
        </w:tc>
      </w:tr>
      <w:tr w:rsidR="003B399F" w:rsidRPr="006A6AE2" w14:paraId="586D85B4"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DEBF0"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5.</w:t>
            </w:r>
            <w:r w:rsidRPr="006A6AE2">
              <w:rPr>
                <w:rFonts w:hint="eastAsia"/>
                <w:color w:val="000000" w:themeColor="text1"/>
                <w:sz w:val="22"/>
                <w:szCs w:val="22"/>
              </w:rPr>
              <w:t>無形資產之引進、委託研究或驗證費</w:t>
            </w:r>
          </w:p>
        </w:tc>
        <w:tc>
          <w:tcPr>
            <w:tcW w:w="897" w:type="dxa"/>
            <w:tcBorders>
              <w:top w:val="single" w:sz="4" w:space="0" w:color="auto"/>
              <w:left w:val="nil"/>
              <w:bottom w:val="single" w:sz="4" w:space="0" w:color="auto"/>
              <w:right w:val="single" w:sz="4" w:space="0" w:color="auto"/>
            </w:tcBorders>
            <w:shd w:val="clear" w:color="auto" w:fill="auto"/>
            <w:noWrap/>
          </w:tcPr>
          <w:p w14:paraId="6A61004C" w14:textId="6248E11C"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26554099" w14:textId="20F0E569"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2F9BF105" w14:textId="549DB8BF"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0C7A1294" w14:textId="41C55BCA" w:rsidR="00601105" w:rsidRPr="006A6AE2" w:rsidRDefault="00601105" w:rsidP="00601105">
            <w:pPr>
              <w:jc w:val="right"/>
              <w:rPr>
                <w:rFonts w:eastAsia="新細明體"/>
                <w:color w:val="000000" w:themeColor="text1"/>
              </w:rPr>
            </w:pPr>
          </w:p>
        </w:tc>
        <w:tc>
          <w:tcPr>
            <w:tcW w:w="897" w:type="dxa"/>
            <w:tcBorders>
              <w:top w:val="single" w:sz="4" w:space="0" w:color="auto"/>
              <w:left w:val="nil"/>
              <w:bottom w:val="single" w:sz="4" w:space="0" w:color="auto"/>
              <w:right w:val="single" w:sz="4" w:space="0" w:color="auto"/>
            </w:tcBorders>
            <w:shd w:val="clear" w:color="auto" w:fill="auto"/>
            <w:noWrap/>
          </w:tcPr>
          <w:p w14:paraId="42276F5D" w14:textId="4B5F3D82"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7DE81414" w14:textId="1FC77800" w:rsidR="00601105" w:rsidRPr="006A6AE2" w:rsidRDefault="00601105" w:rsidP="00601105">
            <w:pPr>
              <w:jc w:val="right"/>
              <w:rPr>
                <w:rFonts w:eastAsia="新細明體"/>
                <w:color w:val="000000" w:themeColor="text1"/>
              </w:rPr>
            </w:pPr>
          </w:p>
        </w:tc>
        <w:tc>
          <w:tcPr>
            <w:tcW w:w="898" w:type="dxa"/>
            <w:tcBorders>
              <w:top w:val="single" w:sz="4" w:space="0" w:color="auto"/>
              <w:left w:val="nil"/>
              <w:bottom w:val="single" w:sz="4" w:space="0" w:color="auto"/>
              <w:right w:val="single" w:sz="4" w:space="0" w:color="auto"/>
            </w:tcBorders>
            <w:shd w:val="clear" w:color="auto" w:fill="auto"/>
            <w:noWrap/>
          </w:tcPr>
          <w:p w14:paraId="4B57468A" w14:textId="10F09415"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6E39FEF6" w14:textId="1FA6ECB1"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7" w:type="dxa"/>
            <w:tcBorders>
              <w:top w:val="single" w:sz="4" w:space="0" w:color="auto"/>
              <w:left w:val="nil"/>
              <w:bottom w:val="single" w:sz="4" w:space="0" w:color="auto"/>
              <w:right w:val="single" w:sz="4" w:space="0" w:color="auto"/>
            </w:tcBorders>
            <w:shd w:val="clear" w:color="auto" w:fill="auto"/>
            <w:noWrap/>
          </w:tcPr>
          <w:p w14:paraId="41F7139C" w14:textId="76061B22"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3EB82568" w14:textId="5239FEB2"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397FE98A" w14:textId="3B709FE0"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tcPr>
          <w:p w14:paraId="7B2F160A" w14:textId="51C8F876" w:rsidR="00601105" w:rsidRPr="006A6AE2" w:rsidRDefault="00601105" w:rsidP="00601105">
            <w:pPr>
              <w:jc w:val="right"/>
              <w:rPr>
                <w:rFonts w:eastAsia="新細明體"/>
                <w:color w:val="000000" w:themeColor="text1"/>
              </w:rPr>
            </w:pPr>
            <w:r w:rsidRPr="006A6AE2">
              <w:rPr>
                <w:color w:val="000000" w:themeColor="text1"/>
              </w:rPr>
              <w:t xml:space="preserve">0 </w:t>
            </w:r>
          </w:p>
        </w:tc>
      </w:tr>
      <w:tr w:rsidR="003B399F" w:rsidRPr="006A6AE2" w14:paraId="5A60174B"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F1ED5"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(1)</w:t>
            </w:r>
            <w:r w:rsidRPr="006A6AE2">
              <w:rPr>
                <w:rFonts w:hint="eastAsia"/>
                <w:color w:val="000000" w:themeColor="text1"/>
                <w:sz w:val="22"/>
                <w:szCs w:val="22"/>
              </w:rPr>
              <w:t>無形資產之引進</w:t>
            </w:r>
          </w:p>
        </w:tc>
        <w:tc>
          <w:tcPr>
            <w:tcW w:w="897" w:type="dxa"/>
            <w:tcBorders>
              <w:top w:val="single" w:sz="4" w:space="0" w:color="auto"/>
              <w:left w:val="nil"/>
              <w:bottom w:val="single" w:sz="4" w:space="0" w:color="auto"/>
              <w:right w:val="single" w:sz="4" w:space="0" w:color="auto"/>
            </w:tcBorders>
            <w:shd w:val="clear" w:color="auto" w:fill="auto"/>
            <w:noWrap/>
            <w:hideMark/>
          </w:tcPr>
          <w:p w14:paraId="653EC66A" w14:textId="70FC4FF8"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344EC639" w14:textId="5B0BE904"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4D1739E5" w14:textId="0BDEED42"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0F14E115" w14:textId="0833D301" w:rsidR="00601105" w:rsidRPr="006A6AE2" w:rsidRDefault="00601105" w:rsidP="00601105">
            <w:pPr>
              <w:jc w:val="right"/>
              <w:rPr>
                <w:rFonts w:eastAsia="新細明體"/>
                <w:color w:val="000000" w:themeColor="text1"/>
              </w:rPr>
            </w:pPr>
            <w:r w:rsidRPr="006A6AE2">
              <w:rPr>
                <w:color w:val="000000" w:themeColor="text1"/>
              </w:rPr>
              <w:t xml:space="preserve">23,250 </w:t>
            </w:r>
          </w:p>
        </w:tc>
        <w:tc>
          <w:tcPr>
            <w:tcW w:w="897" w:type="dxa"/>
            <w:tcBorders>
              <w:top w:val="single" w:sz="4" w:space="0" w:color="auto"/>
              <w:left w:val="nil"/>
              <w:bottom w:val="single" w:sz="4" w:space="0" w:color="auto"/>
              <w:right w:val="single" w:sz="4" w:space="0" w:color="auto"/>
            </w:tcBorders>
            <w:shd w:val="clear" w:color="auto" w:fill="auto"/>
            <w:noWrap/>
            <w:hideMark/>
          </w:tcPr>
          <w:p w14:paraId="2F0BA2C5" w14:textId="77A81F37" w:rsidR="00601105" w:rsidRPr="006A6AE2" w:rsidRDefault="00601105" w:rsidP="00601105">
            <w:pPr>
              <w:jc w:val="right"/>
              <w:rPr>
                <w:rFonts w:eastAsia="新細明體"/>
                <w:color w:val="000000" w:themeColor="text1"/>
              </w:rPr>
            </w:pPr>
            <w:r w:rsidRPr="006A6AE2">
              <w:rPr>
                <w:color w:val="000000" w:themeColor="text1"/>
              </w:rPr>
              <w:t xml:space="preserve">25,550 </w:t>
            </w:r>
          </w:p>
        </w:tc>
        <w:tc>
          <w:tcPr>
            <w:tcW w:w="898" w:type="dxa"/>
            <w:tcBorders>
              <w:top w:val="single" w:sz="4" w:space="0" w:color="auto"/>
              <w:left w:val="nil"/>
              <w:bottom w:val="single" w:sz="4" w:space="0" w:color="auto"/>
              <w:right w:val="single" w:sz="4" w:space="0" w:color="auto"/>
            </w:tcBorders>
            <w:shd w:val="clear" w:color="auto" w:fill="auto"/>
            <w:noWrap/>
            <w:hideMark/>
          </w:tcPr>
          <w:p w14:paraId="6C70259F" w14:textId="4C41957A" w:rsidR="00601105" w:rsidRPr="006A6AE2" w:rsidRDefault="00601105" w:rsidP="00601105">
            <w:pPr>
              <w:jc w:val="right"/>
              <w:rPr>
                <w:rFonts w:eastAsia="新細明體"/>
                <w:color w:val="000000" w:themeColor="text1"/>
              </w:rPr>
            </w:pPr>
            <w:r w:rsidRPr="006A6AE2">
              <w:rPr>
                <w:color w:val="000000" w:themeColor="text1"/>
              </w:rPr>
              <w:t xml:space="preserve">48,800 </w:t>
            </w:r>
          </w:p>
        </w:tc>
        <w:tc>
          <w:tcPr>
            <w:tcW w:w="898" w:type="dxa"/>
            <w:tcBorders>
              <w:top w:val="single" w:sz="4" w:space="0" w:color="auto"/>
              <w:left w:val="nil"/>
              <w:bottom w:val="single" w:sz="4" w:space="0" w:color="auto"/>
              <w:right w:val="single" w:sz="4" w:space="0" w:color="auto"/>
            </w:tcBorders>
            <w:shd w:val="clear" w:color="auto" w:fill="auto"/>
            <w:noWrap/>
            <w:hideMark/>
          </w:tcPr>
          <w:p w14:paraId="25603E99" w14:textId="0C79D036" w:rsidR="00601105" w:rsidRPr="006A6AE2" w:rsidRDefault="00601105" w:rsidP="00601105">
            <w:pPr>
              <w:jc w:val="right"/>
              <w:rPr>
                <w:rFonts w:eastAsia="新細明體"/>
                <w:color w:val="000000" w:themeColor="text1"/>
              </w:rPr>
            </w:pPr>
            <w:r w:rsidRPr="006A6AE2">
              <w:rPr>
                <w:color w:val="000000" w:themeColor="text1"/>
              </w:rPr>
              <w:t xml:space="preserve">23,250 </w:t>
            </w:r>
          </w:p>
        </w:tc>
        <w:tc>
          <w:tcPr>
            <w:tcW w:w="898" w:type="dxa"/>
            <w:tcBorders>
              <w:top w:val="single" w:sz="4" w:space="0" w:color="auto"/>
              <w:left w:val="nil"/>
              <w:bottom w:val="single" w:sz="4" w:space="0" w:color="auto"/>
              <w:right w:val="single" w:sz="4" w:space="0" w:color="auto"/>
            </w:tcBorders>
            <w:shd w:val="clear" w:color="auto" w:fill="auto"/>
            <w:noWrap/>
            <w:hideMark/>
          </w:tcPr>
          <w:p w14:paraId="784E348B" w14:textId="756CB16D" w:rsidR="00601105" w:rsidRPr="006A6AE2" w:rsidRDefault="00601105" w:rsidP="00601105">
            <w:pPr>
              <w:jc w:val="right"/>
              <w:rPr>
                <w:rFonts w:eastAsia="新細明體"/>
                <w:color w:val="000000" w:themeColor="text1"/>
              </w:rPr>
            </w:pPr>
            <w:r w:rsidRPr="006A6AE2">
              <w:rPr>
                <w:color w:val="000000" w:themeColor="text1"/>
              </w:rPr>
              <w:t xml:space="preserve">25,550 </w:t>
            </w:r>
          </w:p>
        </w:tc>
        <w:tc>
          <w:tcPr>
            <w:tcW w:w="897" w:type="dxa"/>
            <w:tcBorders>
              <w:top w:val="single" w:sz="4" w:space="0" w:color="auto"/>
              <w:left w:val="nil"/>
              <w:bottom w:val="single" w:sz="4" w:space="0" w:color="auto"/>
              <w:right w:val="single" w:sz="4" w:space="0" w:color="auto"/>
            </w:tcBorders>
            <w:shd w:val="clear" w:color="auto" w:fill="auto"/>
            <w:noWrap/>
            <w:hideMark/>
          </w:tcPr>
          <w:p w14:paraId="6B42A4D7" w14:textId="4E4791DF" w:rsidR="00601105" w:rsidRPr="006A6AE2" w:rsidRDefault="00601105" w:rsidP="00601105">
            <w:pPr>
              <w:jc w:val="right"/>
              <w:rPr>
                <w:rFonts w:eastAsia="新細明體"/>
                <w:color w:val="000000" w:themeColor="text1"/>
              </w:rPr>
            </w:pPr>
            <w:r w:rsidRPr="006A6AE2">
              <w:rPr>
                <w:color w:val="000000" w:themeColor="text1"/>
              </w:rPr>
              <w:t xml:space="preserve">48,800 </w:t>
            </w:r>
          </w:p>
        </w:tc>
        <w:tc>
          <w:tcPr>
            <w:tcW w:w="898" w:type="dxa"/>
            <w:tcBorders>
              <w:top w:val="single" w:sz="4" w:space="0" w:color="auto"/>
              <w:left w:val="nil"/>
              <w:bottom w:val="single" w:sz="4" w:space="0" w:color="auto"/>
              <w:right w:val="single" w:sz="4" w:space="0" w:color="auto"/>
            </w:tcBorders>
            <w:shd w:val="clear" w:color="auto" w:fill="auto"/>
            <w:noWrap/>
            <w:hideMark/>
          </w:tcPr>
          <w:p w14:paraId="76BABF1E" w14:textId="1B800F5C" w:rsidR="00601105" w:rsidRPr="006A6AE2" w:rsidRDefault="00601105" w:rsidP="00601105">
            <w:pPr>
              <w:jc w:val="right"/>
              <w:rPr>
                <w:rFonts w:eastAsia="新細明體"/>
                <w:color w:val="000000" w:themeColor="text1"/>
              </w:rPr>
            </w:pPr>
            <w:r w:rsidRPr="006A6AE2">
              <w:rPr>
                <w:color w:val="000000" w:themeColor="text1"/>
              </w:rPr>
              <w:t xml:space="preserve">46,500 </w:t>
            </w:r>
          </w:p>
        </w:tc>
        <w:tc>
          <w:tcPr>
            <w:tcW w:w="898" w:type="dxa"/>
            <w:tcBorders>
              <w:top w:val="single" w:sz="4" w:space="0" w:color="auto"/>
              <w:left w:val="nil"/>
              <w:bottom w:val="single" w:sz="4" w:space="0" w:color="auto"/>
              <w:right w:val="single" w:sz="4" w:space="0" w:color="auto"/>
            </w:tcBorders>
            <w:shd w:val="clear" w:color="auto" w:fill="auto"/>
            <w:noWrap/>
            <w:hideMark/>
          </w:tcPr>
          <w:p w14:paraId="7542DB34" w14:textId="3761CA61" w:rsidR="00601105" w:rsidRPr="006A6AE2" w:rsidRDefault="00601105" w:rsidP="00601105">
            <w:pPr>
              <w:jc w:val="right"/>
              <w:rPr>
                <w:rFonts w:eastAsia="新細明體"/>
                <w:color w:val="000000" w:themeColor="text1"/>
              </w:rPr>
            </w:pPr>
            <w:r w:rsidRPr="006A6AE2">
              <w:rPr>
                <w:color w:val="000000" w:themeColor="text1"/>
              </w:rPr>
              <w:t xml:space="preserve">51,100 </w:t>
            </w:r>
          </w:p>
        </w:tc>
        <w:tc>
          <w:tcPr>
            <w:tcW w:w="898" w:type="dxa"/>
            <w:tcBorders>
              <w:top w:val="single" w:sz="4" w:space="0" w:color="auto"/>
              <w:left w:val="nil"/>
              <w:bottom w:val="single" w:sz="4" w:space="0" w:color="auto"/>
              <w:right w:val="single" w:sz="4" w:space="0" w:color="auto"/>
            </w:tcBorders>
            <w:shd w:val="clear" w:color="auto" w:fill="auto"/>
            <w:noWrap/>
            <w:hideMark/>
          </w:tcPr>
          <w:p w14:paraId="20E05D18" w14:textId="698FD712" w:rsidR="00601105" w:rsidRPr="006A6AE2" w:rsidRDefault="00601105" w:rsidP="00601105">
            <w:pPr>
              <w:jc w:val="right"/>
              <w:rPr>
                <w:rFonts w:eastAsia="新細明體"/>
                <w:color w:val="000000" w:themeColor="text1"/>
              </w:rPr>
            </w:pPr>
            <w:r w:rsidRPr="006A6AE2">
              <w:rPr>
                <w:color w:val="000000" w:themeColor="text1"/>
              </w:rPr>
              <w:t xml:space="preserve">97,600 </w:t>
            </w:r>
          </w:p>
        </w:tc>
      </w:tr>
      <w:tr w:rsidR="003B399F" w:rsidRPr="006A6AE2" w14:paraId="58F126D9"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6A6D37"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(2)</w:t>
            </w:r>
            <w:r w:rsidRPr="006A6AE2">
              <w:rPr>
                <w:rFonts w:hint="eastAsia"/>
                <w:color w:val="000000" w:themeColor="text1"/>
                <w:sz w:val="22"/>
                <w:szCs w:val="22"/>
              </w:rPr>
              <w:t>委託研究費</w:t>
            </w:r>
          </w:p>
        </w:tc>
        <w:tc>
          <w:tcPr>
            <w:tcW w:w="897" w:type="dxa"/>
            <w:tcBorders>
              <w:top w:val="single" w:sz="4" w:space="0" w:color="auto"/>
              <w:left w:val="nil"/>
              <w:bottom w:val="single" w:sz="4" w:space="0" w:color="auto"/>
              <w:right w:val="single" w:sz="4" w:space="0" w:color="auto"/>
            </w:tcBorders>
            <w:shd w:val="clear" w:color="auto" w:fill="auto"/>
            <w:noWrap/>
            <w:hideMark/>
          </w:tcPr>
          <w:p w14:paraId="14ECB013" w14:textId="57F28018"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572B7B41" w14:textId="789A7659"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3A2448DA" w14:textId="20C15EC2"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1D0B9DAD" w14:textId="4AA94C3B" w:rsidR="00601105" w:rsidRPr="006A6AE2" w:rsidRDefault="00601105" w:rsidP="00601105">
            <w:pPr>
              <w:jc w:val="right"/>
              <w:rPr>
                <w:rFonts w:eastAsia="新細明體"/>
                <w:color w:val="000000" w:themeColor="text1"/>
              </w:rPr>
            </w:pPr>
            <w:r w:rsidRPr="006A6AE2">
              <w:rPr>
                <w:color w:val="000000" w:themeColor="text1"/>
              </w:rPr>
              <w:t xml:space="preserve">8,368 </w:t>
            </w:r>
          </w:p>
        </w:tc>
        <w:tc>
          <w:tcPr>
            <w:tcW w:w="897" w:type="dxa"/>
            <w:tcBorders>
              <w:top w:val="single" w:sz="4" w:space="0" w:color="auto"/>
              <w:left w:val="nil"/>
              <w:bottom w:val="single" w:sz="4" w:space="0" w:color="auto"/>
              <w:right w:val="single" w:sz="4" w:space="0" w:color="auto"/>
            </w:tcBorders>
            <w:shd w:val="clear" w:color="auto" w:fill="auto"/>
            <w:noWrap/>
            <w:hideMark/>
          </w:tcPr>
          <w:p w14:paraId="61ACBE74" w14:textId="7D07886A" w:rsidR="00601105" w:rsidRPr="006A6AE2" w:rsidRDefault="00601105" w:rsidP="00601105">
            <w:pPr>
              <w:jc w:val="right"/>
              <w:rPr>
                <w:rFonts w:eastAsia="新細明體"/>
                <w:color w:val="000000" w:themeColor="text1"/>
              </w:rPr>
            </w:pPr>
            <w:r w:rsidRPr="006A6AE2">
              <w:rPr>
                <w:color w:val="000000" w:themeColor="text1"/>
              </w:rPr>
              <w:t xml:space="preserve">8,782 </w:t>
            </w:r>
          </w:p>
        </w:tc>
        <w:tc>
          <w:tcPr>
            <w:tcW w:w="898" w:type="dxa"/>
            <w:tcBorders>
              <w:top w:val="single" w:sz="4" w:space="0" w:color="auto"/>
              <w:left w:val="nil"/>
              <w:bottom w:val="single" w:sz="4" w:space="0" w:color="auto"/>
              <w:right w:val="single" w:sz="4" w:space="0" w:color="auto"/>
            </w:tcBorders>
            <w:shd w:val="clear" w:color="auto" w:fill="auto"/>
            <w:noWrap/>
            <w:hideMark/>
          </w:tcPr>
          <w:p w14:paraId="3B13425B" w14:textId="6E9E2FCB" w:rsidR="00601105" w:rsidRPr="006A6AE2" w:rsidRDefault="00601105" w:rsidP="00601105">
            <w:pPr>
              <w:jc w:val="right"/>
              <w:rPr>
                <w:rFonts w:eastAsia="新細明體"/>
                <w:color w:val="000000" w:themeColor="text1"/>
              </w:rPr>
            </w:pPr>
            <w:r w:rsidRPr="006A6AE2">
              <w:rPr>
                <w:color w:val="000000" w:themeColor="text1"/>
              </w:rPr>
              <w:t xml:space="preserve">17,150 </w:t>
            </w:r>
          </w:p>
        </w:tc>
        <w:tc>
          <w:tcPr>
            <w:tcW w:w="898" w:type="dxa"/>
            <w:tcBorders>
              <w:top w:val="single" w:sz="4" w:space="0" w:color="auto"/>
              <w:left w:val="nil"/>
              <w:bottom w:val="single" w:sz="4" w:space="0" w:color="auto"/>
              <w:right w:val="single" w:sz="4" w:space="0" w:color="auto"/>
            </w:tcBorders>
            <w:shd w:val="clear" w:color="auto" w:fill="auto"/>
            <w:noWrap/>
            <w:hideMark/>
          </w:tcPr>
          <w:p w14:paraId="6CE56B35" w14:textId="1CE7C2D2" w:rsidR="00601105" w:rsidRPr="006A6AE2" w:rsidRDefault="00601105" w:rsidP="00601105">
            <w:pPr>
              <w:jc w:val="right"/>
              <w:rPr>
                <w:rFonts w:eastAsia="新細明體"/>
                <w:color w:val="000000" w:themeColor="text1"/>
              </w:rPr>
            </w:pPr>
            <w:r w:rsidRPr="006A6AE2">
              <w:rPr>
                <w:color w:val="000000" w:themeColor="text1"/>
              </w:rPr>
              <w:t xml:space="preserve">8,368 </w:t>
            </w:r>
          </w:p>
        </w:tc>
        <w:tc>
          <w:tcPr>
            <w:tcW w:w="898" w:type="dxa"/>
            <w:tcBorders>
              <w:top w:val="single" w:sz="4" w:space="0" w:color="auto"/>
              <w:left w:val="nil"/>
              <w:bottom w:val="single" w:sz="4" w:space="0" w:color="auto"/>
              <w:right w:val="single" w:sz="4" w:space="0" w:color="auto"/>
            </w:tcBorders>
            <w:shd w:val="clear" w:color="auto" w:fill="auto"/>
            <w:noWrap/>
            <w:hideMark/>
          </w:tcPr>
          <w:p w14:paraId="384EBB67" w14:textId="15D41ED5" w:rsidR="00601105" w:rsidRPr="006A6AE2" w:rsidRDefault="00601105" w:rsidP="00601105">
            <w:pPr>
              <w:jc w:val="right"/>
              <w:rPr>
                <w:rFonts w:eastAsia="新細明體"/>
                <w:color w:val="000000" w:themeColor="text1"/>
              </w:rPr>
            </w:pPr>
            <w:r w:rsidRPr="006A6AE2">
              <w:rPr>
                <w:color w:val="000000" w:themeColor="text1"/>
              </w:rPr>
              <w:t xml:space="preserve">8,782 </w:t>
            </w:r>
          </w:p>
        </w:tc>
        <w:tc>
          <w:tcPr>
            <w:tcW w:w="897" w:type="dxa"/>
            <w:tcBorders>
              <w:top w:val="single" w:sz="4" w:space="0" w:color="auto"/>
              <w:left w:val="nil"/>
              <w:bottom w:val="single" w:sz="4" w:space="0" w:color="auto"/>
              <w:right w:val="single" w:sz="4" w:space="0" w:color="auto"/>
            </w:tcBorders>
            <w:shd w:val="clear" w:color="auto" w:fill="auto"/>
            <w:noWrap/>
            <w:hideMark/>
          </w:tcPr>
          <w:p w14:paraId="3F782EAB" w14:textId="38D39662" w:rsidR="00601105" w:rsidRPr="006A6AE2" w:rsidRDefault="00601105" w:rsidP="00601105">
            <w:pPr>
              <w:jc w:val="right"/>
              <w:rPr>
                <w:rFonts w:eastAsia="新細明體"/>
                <w:color w:val="000000" w:themeColor="text1"/>
              </w:rPr>
            </w:pPr>
            <w:r w:rsidRPr="006A6AE2">
              <w:rPr>
                <w:color w:val="000000" w:themeColor="text1"/>
              </w:rPr>
              <w:t xml:space="preserve">17,150 </w:t>
            </w:r>
          </w:p>
        </w:tc>
        <w:tc>
          <w:tcPr>
            <w:tcW w:w="898" w:type="dxa"/>
            <w:tcBorders>
              <w:top w:val="single" w:sz="4" w:space="0" w:color="auto"/>
              <w:left w:val="nil"/>
              <w:bottom w:val="single" w:sz="4" w:space="0" w:color="auto"/>
              <w:right w:val="single" w:sz="4" w:space="0" w:color="auto"/>
            </w:tcBorders>
            <w:shd w:val="clear" w:color="auto" w:fill="auto"/>
            <w:noWrap/>
            <w:hideMark/>
          </w:tcPr>
          <w:p w14:paraId="00A31E35" w14:textId="40C00606" w:rsidR="00601105" w:rsidRPr="006A6AE2" w:rsidRDefault="00601105" w:rsidP="00601105">
            <w:pPr>
              <w:jc w:val="right"/>
              <w:rPr>
                <w:rFonts w:eastAsia="新細明體"/>
                <w:color w:val="000000" w:themeColor="text1"/>
              </w:rPr>
            </w:pPr>
            <w:r w:rsidRPr="006A6AE2">
              <w:rPr>
                <w:color w:val="000000" w:themeColor="text1"/>
              </w:rPr>
              <w:t xml:space="preserve">16,736 </w:t>
            </w:r>
          </w:p>
        </w:tc>
        <w:tc>
          <w:tcPr>
            <w:tcW w:w="898" w:type="dxa"/>
            <w:tcBorders>
              <w:top w:val="single" w:sz="4" w:space="0" w:color="auto"/>
              <w:left w:val="nil"/>
              <w:bottom w:val="single" w:sz="4" w:space="0" w:color="auto"/>
              <w:right w:val="single" w:sz="4" w:space="0" w:color="auto"/>
            </w:tcBorders>
            <w:shd w:val="clear" w:color="auto" w:fill="auto"/>
            <w:noWrap/>
            <w:hideMark/>
          </w:tcPr>
          <w:p w14:paraId="0CCA80B1" w14:textId="0E4C0CAA" w:rsidR="00601105" w:rsidRPr="006A6AE2" w:rsidRDefault="00601105" w:rsidP="00601105">
            <w:pPr>
              <w:jc w:val="right"/>
              <w:rPr>
                <w:rFonts w:eastAsia="新細明體"/>
                <w:color w:val="000000" w:themeColor="text1"/>
              </w:rPr>
            </w:pPr>
            <w:r w:rsidRPr="006A6AE2">
              <w:rPr>
                <w:color w:val="000000" w:themeColor="text1"/>
              </w:rPr>
              <w:t xml:space="preserve">17,564 </w:t>
            </w:r>
          </w:p>
        </w:tc>
        <w:tc>
          <w:tcPr>
            <w:tcW w:w="898" w:type="dxa"/>
            <w:tcBorders>
              <w:top w:val="single" w:sz="4" w:space="0" w:color="auto"/>
              <w:left w:val="nil"/>
              <w:bottom w:val="single" w:sz="4" w:space="0" w:color="auto"/>
              <w:right w:val="single" w:sz="4" w:space="0" w:color="auto"/>
            </w:tcBorders>
            <w:shd w:val="clear" w:color="auto" w:fill="auto"/>
            <w:noWrap/>
            <w:hideMark/>
          </w:tcPr>
          <w:p w14:paraId="4FB7CAF0" w14:textId="76D74196" w:rsidR="00601105" w:rsidRPr="006A6AE2" w:rsidRDefault="00601105" w:rsidP="00601105">
            <w:pPr>
              <w:jc w:val="right"/>
              <w:rPr>
                <w:rFonts w:eastAsia="新細明體"/>
                <w:color w:val="000000" w:themeColor="text1"/>
              </w:rPr>
            </w:pPr>
            <w:r w:rsidRPr="006A6AE2">
              <w:rPr>
                <w:color w:val="000000" w:themeColor="text1"/>
              </w:rPr>
              <w:t xml:space="preserve">34,300 </w:t>
            </w:r>
          </w:p>
        </w:tc>
      </w:tr>
      <w:tr w:rsidR="003B399F" w:rsidRPr="006A6AE2" w14:paraId="63E878CB"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6C4A45"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(3)</w:t>
            </w:r>
            <w:r w:rsidRPr="006A6AE2">
              <w:rPr>
                <w:rFonts w:hint="eastAsia"/>
                <w:color w:val="000000" w:themeColor="text1"/>
                <w:sz w:val="22"/>
                <w:szCs w:val="22"/>
              </w:rPr>
              <w:t>委託研究</w:t>
            </w:r>
            <w:r w:rsidRPr="006A6AE2">
              <w:rPr>
                <w:color w:val="000000" w:themeColor="text1"/>
                <w:sz w:val="22"/>
                <w:szCs w:val="22"/>
              </w:rPr>
              <w:t>-</w:t>
            </w:r>
            <w:r w:rsidRPr="006A6AE2">
              <w:rPr>
                <w:rFonts w:hint="eastAsia"/>
                <w:color w:val="000000" w:themeColor="text1"/>
                <w:sz w:val="22"/>
                <w:szCs w:val="22"/>
              </w:rPr>
              <w:t>計畫管理</w:t>
            </w:r>
          </w:p>
        </w:tc>
        <w:tc>
          <w:tcPr>
            <w:tcW w:w="897" w:type="dxa"/>
            <w:tcBorders>
              <w:top w:val="single" w:sz="4" w:space="0" w:color="auto"/>
              <w:left w:val="nil"/>
              <w:bottom w:val="single" w:sz="4" w:space="0" w:color="auto"/>
              <w:right w:val="single" w:sz="4" w:space="0" w:color="auto"/>
            </w:tcBorders>
            <w:shd w:val="clear" w:color="auto" w:fill="auto"/>
            <w:noWrap/>
            <w:hideMark/>
          </w:tcPr>
          <w:p w14:paraId="736A0112"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c>
          <w:tcPr>
            <w:tcW w:w="898" w:type="dxa"/>
            <w:tcBorders>
              <w:top w:val="single" w:sz="4" w:space="0" w:color="auto"/>
              <w:left w:val="nil"/>
              <w:bottom w:val="single" w:sz="4" w:space="0" w:color="auto"/>
              <w:right w:val="single" w:sz="4" w:space="0" w:color="auto"/>
            </w:tcBorders>
            <w:shd w:val="clear" w:color="auto" w:fill="auto"/>
            <w:noWrap/>
            <w:hideMark/>
          </w:tcPr>
          <w:p w14:paraId="44B7FEBC"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c>
          <w:tcPr>
            <w:tcW w:w="898" w:type="dxa"/>
            <w:tcBorders>
              <w:top w:val="single" w:sz="4" w:space="0" w:color="auto"/>
              <w:left w:val="nil"/>
              <w:bottom w:val="single" w:sz="4" w:space="0" w:color="auto"/>
              <w:right w:val="single" w:sz="4" w:space="0" w:color="auto"/>
            </w:tcBorders>
            <w:shd w:val="clear" w:color="auto" w:fill="auto"/>
            <w:noWrap/>
            <w:hideMark/>
          </w:tcPr>
          <w:p w14:paraId="61B43B0D"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c>
          <w:tcPr>
            <w:tcW w:w="898" w:type="dxa"/>
            <w:tcBorders>
              <w:top w:val="single" w:sz="4" w:space="0" w:color="auto"/>
              <w:left w:val="nil"/>
              <w:bottom w:val="single" w:sz="4" w:space="0" w:color="auto"/>
              <w:right w:val="single" w:sz="4" w:space="0" w:color="auto"/>
            </w:tcBorders>
            <w:shd w:val="clear" w:color="auto" w:fill="auto"/>
            <w:noWrap/>
            <w:hideMark/>
          </w:tcPr>
          <w:p w14:paraId="5A4A49DF"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c>
          <w:tcPr>
            <w:tcW w:w="897" w:type="dxa"/>
            <w:tcBorders>
              <w:top w:val="single" w:sz="4" w:space="0" w:color="auto"/>
              <w:left w:val="nil"/>
              <w:bottom w:val="single" w:sz="4" w:space="0" w:color="auto"/>
              <w:right w:val="single" w:sz="4" w:space="0" w:color="auto"/>
            </w:tcBorders>
            <w:shd w:val="clear" w:color="auto" w:fill="auto"/>
            <w:noWrap/>
            <w:hideMark/>
          </w:tcPr>
          <w:p w14:paraId="6F00DC48"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c>
          <w:tcPr>
            <w:tcW w:w="898" w:type="dxa"/>
            <w:tcBorders>
              <w:top w:val="single" w:sz="4" w:space="0" w:color="auto"/>
              <w:left w:val="nil"/>
              <w:bottom w:val="single" w:sz="4" w:space="0" w:color="auto"/>
              <w:right w:val="single" w:sz="4" w:space="0" w:color="auto"/>
            </w:tcBorders>
            <w:shd w:val="clear" w:color="auto" w:fill="auto"/>
            <w:noWrap/>
            <w:hideMark/>
          </w:tcPr>
          <w:p w14:paraId="0F0FA20E"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c>
          <w:tcPr>
            <w:tcW w:w="898" w:type="dxa"/>
            <w:tcBorders>
              <w:top w:val="single" w:sz="4" w:space="0" w:color="auto"/>
              <w:left w:val="nil"/>
              <w:bottom w:val="single" w:sz="4" w:space="0" w:color="auto"/>
              <w:right w:val="single" w:sz="4" w:space="0" w:color="auto"/>
            </w:tcBorders>
            <w:shd w:val="clear" w:color="auto" w:fill="auto"/>
            <w:noWrap/>
            <w:hideMark/>
          </w:tcPr>
          <w:p w14:paraId="65C8BC24"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c>
          <w:tcPr>
            <w:tcW w:w="898" w:type="dxa"/>
            <w:tcBorders>
              <w:top w:val="single" w:sz="4" w:space="0" w:color="auto"/>
              <w:left w:val="nil"/>
              <w:bottom w:val="single" w:sz="4" w:space="0" w:color="auto"/>
              <w:right w:val="single" w:sz="4" w:space="0" w:color="auto"/>
            </w:tcBorders>
            <w:shd w:val="clear" w:color="auto" w:fill="auto"/>
            <w:noWrap/>
            <w:hideMark/>
          </w:tcPr>
          <w:p w14:paraId="60E68EBD"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c>
          <w:tcPr>
            <w:tcW w:w="897" w:type="dxa"/>
            <w:tcBorders>
              <w:top w:val="single" w:sz="4" w:space="0" w:color="auto"/>
              <w:left w:val="nil"/>
              <w:bottom w:val="single" w:sz="4" w:space="0" w:color="auto"/>
              <w:right w:val="single" w:sz="4" w:space="0" w:color="auto"/>
            </w:tcBorders>
            <w:shd w:val="clear" w:color="auto" w:fill="auto"/>
            <w:noWrap/>
            <w:hideMark/>
          </w:tcPr>
          <w:p w14:paraId="07FEC473"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c>
          <w:tcPr>
            <w:tcW w:w="898" w:type="dxa"/>
            <w:tcBorders>
              <w:top w:val="single" w:sz="4" w:space="0" w:color="auto"/>
              <w:left w:val="nil"/>
              <w:bottom w:val="single" w:sz="4" w:space="0" w:color="auto"/>
              <w:right w:val="single" w:sz="4" w:space="0" w:color="auto"/>
            </w:tcBorders>
            <w:shd w:val="clear" w:color="auto" w:fill="auto"/>
            <w:noWrap/>
            <w:hideMark/>
          </w:tcPr>
          <w:p w14:paraId="53C336CF"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c>
          <w:tcPr>
            <w:tcW w:w="898" w:type="dxa"/>
            <w:tcBorders>
              <w:top w:val="single" w:sz="4" w:space="0" w:color="auto"/>
              <w:left w:val="nil"/>
              <w:bottom w:val="single" w:sz="4" w:space="0" w:color="auto"/>
              <w:right w:val="single" w:sz="4" w:space="0" w:color="auto"/>
            </w:tcBorders>
            <w:shd w:val="clear" w:color="auto" w:fill="auto"/>
            <w:noWrap/>
            <w:hideMark/>
          </w:tcPr>
          <w:p w14:paraId="031A8489"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c>
          <w:tcPr>
            <w:tcW w:w="898" w:type="dxa"/>
            <w:tcBorders>
              <w:top w:val="single" w:sz="4" w:space="0" w:color="auto"/>
              <w:left w:val="nil"/>
              <w:bottom w:val="single" w:sz="4" w:space="0" w:color="auto"/>
              <w:right w:val="single" w:sz="4" w:space="0" w:color="auto"/>
            </w:tcBorders>
            <w:shd w:val="clear" w:color="auto" w:fill="auto"/>
            <w:noWrap/>
            <w:hideMark/>
          </w:tcPr>
          <w:p w14:paraId="2B5B2D60" w14:textId="77777777" w:rsidR="007767CC" w:rsidRPr="006A6AE2" w:rsidRDefault="007767CC" w:rsidP="00B122F6">
            <w:pPr>
              <w:jc w:val="right"/>
              <w:rPr>
                <w:rFonts w:eastAsia="新細明體"/>
                <w:color w:val="000000" w:themeColor="text1"/>
              </w:rPr>
            </w:pPr>
            <w:r w:rsidRPr="006A6AE2">
              <w:rPr>
                <w:color w:val="000000" w:themeColor="text1"/>
              </w:rPr>
              <w:t xml:space="preserve"> -   </w:t>
            </w:r>
          </w:p>
        </w:tc>
      </w:tr>
      <w:tr w:rsidR="003B399F" w:rsidRPr="006A6AE2" w14:paraId="7049EB57"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EE813"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(4)</w:t>
            </w:r>
            <w:r w:rsidRPr="006A6AE2">
              <w:rPr>
                <w:rFonts w:hint="eastAsia"/>
                <w:color w:val="000000" w:themeColor="text1"/>
                <w:sz w:val="22"/>
                <w:szCs w:val="22"/>
              </w:rPr>
              <w:t>驗證費</w:t>
            </w:r>
          </w:p>
        </w:tc>
        <w:tc>
          <w:tcPr>
            <w:tcW w:w="897" w:type="dxa"/>
            <w:tcBorders>
              <w:top w:val="single" w:sz="4" w:space="0" w:color="auto"/>
              <w:left w:val="nil"/>
              <w:bottom w:val="single" w:sz="4" w:space="0" w:color="auto"/>
              <w:right w:val="single" w:sz="4" w:space="0" w:color="auto"/>
            </w:tcBorders>
            <w:shd w:val="clear" w:color="auto" w:fill="auto"/>
            <w:noWrap/>
            <w:hideMark/>
          </w:tcPr>
          <w:p w14:paraId="01CA0310" w14:textId="682B59CA"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3DE42E57" w14:textId="1516FDDA"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75D29BEB" w14:textId="032EAEDB"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2BB46ED3" w14:textId="052731CD" w:rsidR="00601105" w:rsidRPr="006A6AE2" w:rsidRDefault="00601105" w:rsidP="00601105">
            <w:pPr>
              <w:jc w:val="right"/>
              <w:rPr>
                <w:rFonts w:eastAsia="新細明體"/>
                <w:color w:val="000000" w:themeColor="text1"/>
              </w:rPr>
            </w:pPr>
            <w:r w:rsidRPr="006A6AE2">
              <w:rPr>
                <w:color w:val="000000" w:themeColor="text1"/>
              </w:rPr>
              <w:t xml:space="preserve">550 </w:t>
            </w:r>
          </w:p>
        </w:tc>
        <w:tc>
          <w:tcPr>
            <w:tcW w:w="897" w:type="dxa"/>
            <w:tcBorders>
              <w:top w:val="single" w:sz="4" w:space="0" w:color="auto"/>
              <w:left w:val="nil"/>
              <w:bottom w:val="single" w:sz="4" w:space="0" w:color="auto"/>
              <w:right w:val="single" w:sz="4" w:space="0" w:color="auto"/>
            </w:tcBorders>
            <w:shd w:val="clear" w:color="auto" w:fill="auto"/>
            <w:noWrap/>
            <w:hideMark/>
          </w:tcPr>
          <w:p w14:paraId="440C5038" w14:textId="74C31FD8" w:rsidR="00601105" w:rsidRPr="006A6AE2" w:rsidRDefault="00601105" w:rsidP="00601105">
            <w:pPr>
              <w:jc w:val="right"/>
              <w:rPr>
                <w:rFonts w:eastAsia="新細明體"/>
                <w:color w:val="000000" w:themeColor="text1"/>
              </w:rPr>
            </w:pPr>
            <w:r w:rsidRPr="006A6AE2">
              <w:rPr>
                <w:color w:val="000000" w:themeColor="text1"/>
              </w:rPr>
              <w:t xml:space="preserve">550 </w:t>
            </w:r>
          </w:p>
        </w:tc>
        <w:tc>
          <w:tcPr>
            <w:tcW w:w="898" w:type="dxa"/>
            <w:tcBorders>
              <w:top w:val="single" w:sz="4" w:space="0" w:color="auto"/>
              <w:left w:val="nil"/>
              <w:bottom w:val="single" w:sz="4" w:space="0" w:color="auto"/>
              <w:right w:val="single" w:sz="4" w:space="0" w:color="auto"/>
            </w:tcBorders>
            <w:shd w:val="clear" w:color="auto" w:fill="auto"/>
            <w:noWrap/>
            <w:hideMark/>
          </w:tcPr>
          <w:p w14:paraId="276E5DB2" w14:textId="11EE5DC5" w:rsidR="00601105" w:rsidRPr="006A6AE2" w:rsidRDefault="00601105" w:rsidP="00601105">
            <w:pPr>
              <w:jc w:val="right"/>
              <w:rPr>
                <w:rFonts w:eastAsia="新細明體"/>
                <w:color w:val="000000" w:themeColor="text1"/>
              </w:rPr>
            </w:pPr>
            <w:r w:rsidRPr="006A6AE2">
              <w:rPr>
                <w:color w:val="000000" w:themeColor="text1"/>
              </w:rPr>
              <w:t xml:space="preserve">1,100 </w:t>
            </w:r>
          </w:p>
        </w:tc>
        <w:tc>
          <w:tcPr>
            <w:tcW w:w="898" w:type="dxa"/>
            <w:tcBorders>
              <w:top w:val="single" w:sz="4" w:space="0" w:color="auto"/>
              <w:left w:val="nil"/>
              <w:bottom w:val="single" w:sz="4" w:space="0" w:color="auto"/>
              <w:right w:val="single" w:sz="4" w:space="0" w:color="auto"/>
            </w:tcBorders>
            <w:shd w:val="clear" w:color="auto" w:fill="auto"/>
            <w:noWrap/>
            <w:hideMark/>
          </w:tcPr>
          <w:p w14:paraId="500D37FA" w14:textId="312C6057" w:rsidR="00601105" w:rsidRPr="006A6AE2" w:rsidRDefault="00601105" w:rsidP="00601105">
            <w:pPr>
              <w:jc w:val="right"/>
              <w:rPr>
                <w:rFonts w:eastAsia="新細明體"/>
                <w:color w:val="000000" w:themeColor="text1"/>
              </w:rPr>
            </w:pPr>
            <w:r w:rsidRPr="006A6AE2">
              <w:rPr>
                <w:color w:val="000000" w:themeColor="text1"/>
              </w:rPr>
              <w:t xml:space="preserve">600 </w:t>
            </w:r>
          </w:p>
        </w:tc>
        <w:tc>
          <w:tcPr>
            <w:tcW w:w="898" w:type="dxa"/>
            <w:tcBorders>
              <w:top w:val="single" w:sz="4" w:space="0" w:color="auto"/>
              <w:left w:val="nil"/>
              <w:bottom w:val="single" w:sz="4" w:space="0" w:color="auto"/>
              <w:right w:val="single" w:sz="4" w:space="0" w:color="auto"/>
            </w:tcBorders>
            <w:shd w:val="clear" w:color="auto" w:fill="auto"/>
            <w:noWrap/>
            <w:hideMark/>
          </w:tcPr>
          <w:p w14:paraId="26294225" w14:textId="4798E47D" w:rsidR="00601105" w:rsidRPr="006A6AE2" w:rsidRDefault="00601105" w:rsidP="00601105">
            <w:pPr>
              <w:jc w:val="right"/>
              <w:rPr>
                <w:rFonts w:eastAsia="新細明體"/>
                <w:color w:val="000000" w:themeColor="text1"/>
              </w:rPr>
            </w:pPr>
            <w:r w:rsidRPr="006A6AE2">
              <w:rPr>
                <w:color w:val="000000" w:themeColor="text1"/>
              </w:rPr>
              <w:t xml:space="preserve">600 </w:t>
            </w:r>
          </w:p>
        </w:tc>
        <w:tc>
          <w:tcPr>
            <w:tcW w:w="897" w:type="dxa"/>
            <w:tcBorders>
              <w:top w:val="single" w:sz="4" w:space="0" w:color="auto"/>
              <w:left w:val="nil"/>
              <w:bottom w:val="single" w:sz="4" w:space="0" w:color="auto"/>
              <w:right w:val="single" w:sz="4" w:space="0" w:color="auto"/>
            </w:tcBorders>
            <w:shd w:val="clear" w:color="auto" w:fill="auto"/>
            <w:noWrap/>
            <w:hideMark/>
          </w:tcPr>
          <w:p w14:paraId="17DB547E" w14:textId="576770E8" w:rsidR="00601105" w:rsidRPr="006A6AE2" w:rsidRDefault="00601105" w:rsidP="00601105">
            <w:pPr>
              <w:jc w:val="right"/>
              <w:rPr>
                <w:rFonts w:eastAsia="新細明體"/>
                <w:color w:val="000000" w:themeColor="text1"/>
              </w:rPr>
            </w:pPr>
            <w:r w:rsidRPr="006A6AE2">
              <w:rPr>
                <w:color w:val="000000" w:themeColor="text1"/>
              </w:rPr>
              <w:t xml:space="preserve">1,200 </w:t>
            </w:r>
          </w:p>
        </w:tc>
        <w:tc>
          <w:tcPr>
            <w:tcW w:w="898" w:type="dxa"/>
            <w:tcBorders>
              <w:top w:val="single" w:sz="4" w:space="0" w:color="auto"/>
              <w:left w:val="nil"/>
              <w:bottom w:val="single" w:sz="4" w:space="0" w:color="auto"/>
              <w:right w:val="single" w:sz="4" w:space="0" w:color="auto"/>
            </w:tcBorders>
            <w:shd w:val="clear" w:color="auto" w:fill="auto"/>
            <w:noWrap/>
            <w:hideMark/>
          </w:tcPr>
          <w:p w14:paraId="54453173" w14:textId="41FB0492" w:rsidR="00601105" w:rsidRPr="006A6AE2" w:rsidRDefault="00601105" w:rsidP="00601105">
            <w:pPr>
              <w:jc w:val="right"/>
              <w:rPr>
                <w:rFonts w:eastAsia="新細明體"/>
                <w:color w:val="000000" w:themeColor="text1"/>
              </w:rPr>
            </w:pPr>
            <w:r w:rsidRPr="006A6AE2">
              <w:rPr>
                <w:color w:val="000000" w:themeColor="text1"/>
              </w:rPr>
              <w:t xml:space="preserve">1,150 </w:t>
            </w:r>
          </w:p>
        </w:tc>
        <w:tc>
          <w:tcPr>
            <w:tcW w:w="898" w:type="dxa"/>
            <w:tcBorders>
              <w:top w:val="single" w:sz="4" w:space="0" w:color="auto"/>
              <w:left w:val="nil"/>
              <w:bottom w:val="single" w:sz="4" w:space="0" w:color="auto"/>
              <w:right w:val="single" w:sz="4" w:space="0" w:color="auto"/>
            </w:tcBorders>
            <w:shd w:val="clear" w:color="auto" w:fill="auto"/>
            <w:noWrap/>
            <w:hideMark/>
          </w:tcPr>
          <w:p w14:paraId="7D86F425" w14:textId="3A4A0139" w:rsidR="00601105" w:rsidRPr="006A6AE2" w:rsidRDefault="00601105" w:rsidP="00601105">
            <w:pPr>
              <w:jc w:val="right"/>
              <w:rPr>
                <w:rFonts w:eastAsia="新細明體"/>
                <w:color w:val="000000" w:themeColor="text1"/>
              </w:rPr>
            </w:pPr>
            <w:r w:rsidRPr="006A6AE2">
              <w:rPr>
                <w:color w:val="000000" w:themeColor="text1"/>
              </w:rPr>
              <w:t xml:space="preserve">1,150 </w:t>
            </w:r>
          </w:p>
        </w:tc>
        <w:tc>
          <w:tcPr>
            <w:tcW w:w="898" w:type="dxa"/>
            <w:tcBorders>
              <w:top w:val="single" w:sz="4" w:space="0" w:color="auto"/>
              <w:left w:val="nil"/>
              <w:bottom w:val="single" w:sz="4" w:space="0" w:color="auto"/>
              <w:right w:val="single" w:sz="4" w:space="0" w:color="auto"/>
            </w:tcBorders>
            <w:shd w:val="clear" w:color="auto" w:fill="auto"/>
            <w:noWrap/>
            <w:hideMark/>
          </w:tcPr>
          <w:p w14:paraId="3D513ACF" w14:textId="41AB8B28" w:rsidR="00601105" w:rsidRPr="006A6AE2" w:rsidRDefault="00601105" w:rsidP="00601105">
            <w:pPr>
              <w:jc w:val="right"/>
              <w:rPr>
                <w:rFonts w:eastAsia="新細明體"/>
                <w:color w:val="000000" w:themeColor="text1"/>
              </w:rPr>
            </w:pPr>
            <w:r w:rsidRPr="006A6AE2">
              <w:rPr>
                <w:color w:val="000000" w:themeColor="text1"/>
              </w:rPr>
              <w:t xml:space="preserve">2,300 </w:t>
            </w:r>
          </w:p>
        </w:tc>
      </w:tr>
      <w:tr w:rsidR="003B399F" w:rsidRPr="006A6AE2" w14:paraId="1E2B7AAB"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D66822"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6.</w:t>
            </w:r>
            <w:r w:rsidRPr="006A6AE2">
              <w:rPr>
                <w:rFonts w:hint="eastAsia"/>
                <w:color w:val="000000" w:themeColor="text1"/>
                <w:sz w:val="22"/>
                <w:szCs w:val="22"/>
              </w:rPr>
              <w:t>國內差旅費</w:t>
            </w:r>
          </w:p>
        </w:tc>
        <w:tc>
          <w:tcPr>
            <w:tcW w:w="897" w:type="dxa"/>
            <w:tcBorders>
              <w:top w:val="single" w:sz="4" w:space="0" w:color="auto"/>
              <w:left w:val="nil"/>
              <w:bottom w:val="single" w:sz="4" w:space="0" w:color="auto"/>
              <w:right w:val="single" w:sz="4" w:space="0" w:color="auto"/>
            </w:tcBorders>
            <w:shd w:val="clear" w:color="auto" w:fill="auto"/>
            <w:noWrap/>
          </w:tcPr>
          <w:p w14:paraId="6265C02F" w14:textId="19AA9918" w:rsidR="00601105" w:rsidRPr="006A6AE2" w:rsidRDefault="00601105" w:rsidP="00601105">
            <w:pPr>
              <w:jc w:val="right"/>
              <w:rPr>
                <w:rFonts w:eastAsia="新細明體"/>
                <w:color w:val="000000" w:themeColor="text1"/>
              </w:rPr>
            </w:pPr>
            <w:r w:rsidRPr="006A6AE2">
              <w:rPr>
                <w:color w:val="000000" w:themeColor="text1"/>
              </w:rPr>
              <w:t xml:space="preserve">7 </w:t>
            </w:r>
          </w:p>
        </w:tc>
        <w:tc>
          <w:tcPr>
            <w:tcW w:w="898" w:type="dxa"/>
            <w:tcBorders>
              <w:top w:val="single" w:sz="4" w:space="0" w:color="auto"/>
              <w:left w:val="nil"/>
              <w:bottom w:val="single" w:sz="4" w:space="0" w:color="auto"/>
              <w:right w:val="single" w:sz="4" w:space="0" w:color="auto"/>
            </w:tcBorders>
            <w:shd w:val="clear" w:color="auto" w:fill="auto"/>
            <w:noWrap/>
          </w:tcPr>
          <w:p w14:paraId="748AB120" w14:textId="1CAD8726" w:rsidR="00601105" w:rsidRPr="006A6AE2" w:rsidRDefault="00601105" w:rsidP="00601105">
            <w:pPr>
              <w:jc w:val="right"/>
              <w:rPr>
                <w:rFonts w:eastAsia="新細明體"/>
                <w:color w:val="000000" w:themeColor="text1"/>
              </w:rPr>
            </w:pPr>
            <w:r w:rsidRPr="006A6AE2">
              <w:rPr>
                <w:color w:val="000000" w:themeColor="text1"/>
              </w:rPr>
              <w:t xml:space="preserve">7 </w:t>
            </w:r>
          </w:p>
        </w:tc>
        <w:tc>
          <w:tcPr>
            <w:tcW w:w="898" w:type="dxa"/>
            <w:tcBorders>
              <w:top w:val="single" w:sz="4" w:space="0" w:color="auto"/>
              <w:left w:val="nil"/>
              <w:bottom w:val="single" w:sz="4" w:space="0" w:color="auto"/>
              <w:right w:val="single" w:sz="4" w:space="0" w:color="auto"/>
            </w:tcBorders>
            <w:shd w:val="clear" w:color="auto" w:fill="auto"/>
            <w:noWrap/>
          </w:tcPr>
          <w:p w14:paraId="07BA019A" w14:textId="072F7A81" w:rsidR="00601105" w:rsidRPr="006A6AE2" w:rsidRDefault="00601105" w:rsidP="00601105">
            <w:pPr>
              <w:jc w:val="right"/>
              <w:rPr>
                <w:rFonts w:eastAsia="新細明體"/>
                <w:color w:val="000000" w:themeColor="text1"/>
              </w:rPr>
            </w:pPr>
            <w:r w:rsidRPr="006A6AE2">
              <w:rPr>
                <w:color w:val="000000" w:themeColor="text1"/>
              </w:rPr>
              <w:t xml:space="preserve">14 </w:t>
            </w:r>
          </w:p>
        </w:tc>
        <w:tc>
          <w:tcPr>
            <w:tcW w:w="898" w:type="dxa"/>
            <w:tcBorders>
              <w:top w:val="single" w:sz="4" w:space="0" w:color="auto"/>
              <w:left w:val="nil"/>
              <w:bottom w:val="single" w:sz="4" w:space="0" w:color="auto"/>
              <w:right w:val="single" w:sz="4" w:space="0" w:color="auto"/>
            </w:tcBorders>
            <w:shd w:val="clear" w:color="auto" w:fill="auto"/>
            <w:noWrap/>
            <w:hideMark/>
          </w:tcPr>
          <w:p w14:paraId="05DC36DB" w14:textId="6BEFA82D" w:rsidR="00601105" w:rsidRPr="006A6AE2" w:rsidRDefault="00601105" w:rsidP="00601105">
            <w:pPr>
              <w:jc w:val="right"/>
              <w:rPr>
                <w:rFonts w:eastAsia="新細明體"/>
                <w:color w:val="000000" w:themeColor="text1"/>
              </w:rPr>
            </w:pPr>
            <w:r w:rsidRPr="006A6AE2">
              <w:rPr>
                <w:color w:val="000000" w:themeColor="text1"/>
              </w:rPr>
              <w:t xml:space="preserve">135 </w:t>
            </w:r>
          </w:p>
        </w:tc>
        <w:tc>
          <w:tcPr>
            <w:tcW w:w="897" w:type="dxa"/>
            <w:tcBorders>
              <w:top w:val="single" w:sz="4" w:space="0" w:color="auto"/>
              <w:left w:val="nil"/>
              <w:bottom w:val="single" w:sz="4" w:space="0" w:color="auto"/>
              <w:right w:val="single" w:sz="4" w:space="0" w:color="auto"/>
            </w:tcBorders>
            <w:shd w:val="clear" w:color="auto" w:fill="auto"/>
            <w:noWrap/>
            <w:hideMark/>
          </w:tcPr>
          <w:p w14:paraId="6C313517" w14:textId="61DDCD32" w:rsidR="00601105" w:rsidRPr="006A6AE2" w:rsidRDefault="00601105" w:rsidP="00601105">
            <w:pPr>
              <w:jc w:val="right"/>
              <w:rPr>
                <w:rFonts w:eastAsia="新細明體"/>
                <w:color w:val="000000" w:themeColor="text1"/>
              </w:rPr>
            </w:pPr>
            <w:r w:rsidRPr="006A6AE2">
              <w:rPr>
                <w:color w:val="000000" w:themeColor="text1"/>
              </w:rPr>
              <w:t xml:space="preserve">137 </w:t>
            </w:r>
          </w:p>
        </w:tc>
        <w:tc>
          <w:tcPr>
            <w:tcW w:w="898" w:type="dxa"/>
            <w:tcBorders>
              <w:top w:val="single" w:sz="4" w:space="0" w:color="auto"/>
              <w:left w:val="nil"/>
              <w:bottom w:val="single" w:sz="4" w:space="0" w:color="auto"/>
              <w:right w:val="single" w:sz="4" w:space="0" w:color="auto"/>
            </w:tcBorders>
            <w:shd w:val="clear" w:color="auto" w:fill="auto"/>
            <w:noWrap/>
            <w:hideMark/>
          </w:tcPr>
          <w:p w14:paraId="36CEA2C6" w14:textId="063888E7" w:rsidR="00601105" w:rsidRPr="006A6AE2" w:rsidRDefault="00601105" w:rsidP="00601105">
            <w:pPr>
              <w:jc w:val="right"/>
              <w:rPr>
                <w:rFonts w:eastAsia="新細明體"/>
                <w:color w:val="000000" w:themeColor="text1"/>
              </w:rPr>
            </w:pPr>
            <w:r w:rsidRPr="006A6AE2">
              <w:rPr>
                <w:color w:val="000000" w:themeColor="text1"/>
              </w:rPr>
              <w:t xml:space="preserve">271 </w:t>
            </w:r>
          </w:p>
        </w:tc>
        <w:tc>
          <w:tcPr>
            <w:tcW w:w="898" w:type="dxa"/>
            <w:tcBorders>
              <w:top w:val="single" w:sz="4" w:space="0" w:color="auto"/>
              <w:left w:val="nil"/>
              <w:bottom w:val="single" w:sz="4" w:space="0" w:color="auto"/>
              <w:right w:val="single" w:sz="4" w:space="0" w:color="auto"/>
            </w:tcBorders>
            <w:shd w:val="clear" w:color="auto" w:fill="auto"/>
            <w:noWrap/>
            <w:hideMark/>
          </w:tcPr>
          <w:p w14:paraId="304763AB" w14:textId="1853C6E9" w:rsidR="00601105" w:rsidRPr="006A6AE2" w:rsidRDefault="00601105" w:rsidP="00601105">
            <w:pPr>
              <w:jc w:val="right"/>
              <w:rPr>
                <w:rFonts w:eastAsia="新細明體"/>
                <w:color w:val="000000" w:themeColor="text1"/>
              </w:rPr>
            </w:pPr>
            <w:r w:rsidRPr="006A6AE2">
              <w:rPr>
                <w:color w:val="000000" w:themeColor="text1"/>
              </w:rPr>
              <w:t xml:space="preserve">90 </w:t>
            </w:r>
          </w:p>
        </w:tc>
        <w:tc>
          <w:tcPr>
            <w:tcW w:w="898" w:type="dxa"/>
            <w:tcBorders>
              <w:top w:val="single" w:sz="4" w:space="0" w:color="auto"/>
              <w:left w:val="nil"/>
              <w:bottom w:val="single" w:sz="4" w:space="0" w:color="auto"/>
              <w:right w:val="single" w:sz="4" w:space="0" w:color="auto"/>
            </w:tcBorders>
            <w:shd w:val="clear" w:color="auto" w:fill="auto"/>
            <w:noWrap/>
            <w:hideMark/>
          </w:tcPr>
          <w:p w14:paraId="3DC75384" w14:textId="3978B66D" w:rsidR="00601105" w:rsidRPr="006A6AE2" w:rsidRDefault="00601105" w:rsidP="00601105">
            <w:pPr>
              <w:jc w:val="right"/>
              <w:rPr>
                <w:rFonts w:eastAsia="新細明體"/>
                <w:color w:val="000000" w:themeColor="text1"/>
              </w:rPr>
            </w:pPr>
            <w:r w:rsidRPr="006A6AE2">
              <w:rPr>
                <w:color w:val="000000" w:themeColor="text1"/>
              </w:rPr>
              <w:t xml:space="preserve">91 </w:t>
            </w:r>
          </w:p>
        </w:tc>
        <w:tc>
          <w:tcPr>
            <w:tcW w:w="897" w:type="dxa"/>
            <w:tcBorders>
              <w:top w:val="single" w:sz="4" w:space="0" w:color="auto"/>
              <w:left w:val="nil"/>
              <w:bottom w:val="single" w:sz="4" w:space="0" w:color="auto"/>
              <w:right w:val="single" w:sz="4" w:space="0" w:color="auto"/>
            </w:tcBorders>
            <w:shd w:val="clear" w:color="auto" w:fill="auto"/>
            <w:noWrap/>
            <w:hideMark/>
          </w:tcPr>
          <w:p w14:paraId="22DBB1DE" w14:textId="5132BABB" w:rsidR="00601105" w:rsidRPr="006A6AE2" w:rsidRDefault="00601105" w:rsidP="00601105">
            <w:pPr>
              <w:jc w:val="right"/>
              <w:rPr>
                <w:rFonts w:eastAsia="新細明體"/>
                <w:color w:val="000000" w:themeColor="text1"/>
              </w:rPr>
            </w:pPr>
            <w:r w:rsidRPr="006A6AE2">
              <w:rPr>
                <w:color w:val="000000" w:themeColor="text1"/>
              </w:rPr>
              <w:t xml:space="preserve">180 </w:t>
            </w:r>
          </w:p>
        </w:tc>
        <w:tc>
          <w:tcPr>
            <w:tcW w:w="898" w:type="dxa"/>
            <w:tcBorders>
              <w:top w:val="single" w:sz="4" w:space="0" w:color="auto"/>
              <w:left w:val="nil"/>
              <w:bottom w:val="single" w:sz="4" w:space="0" w:color="auto"/>
              <w:right w:val="single" w:sz="4" w:space="0" w:color="auto"/>
            </w:tcBorders>
            <w:shd w:val="clear" w:color="auto" w:fill="auto"/>
            <w:noWrap/>
            <w:hideMark/>
          </w:tcPr>
          <w:p w14:paraId="61434CFD" w14:textId="26D9EE9E" w:rsidR="00601105" w:rsidRPr="006A6AE2" w:rsidRDefault="00601105" w:rsidP="00601105">
            <w:pPr>
              <w:jc w:val="right"/>
              <w:rPr>
                <w:rFonts w:eastAsia="新細明體"/>
                <w:color w:val="000000" w:themeColor="text1"/>
              </w:rPr>
            </w:pPr>
            <w:r w:rsidRPr="006A6AE2">
              <w:rPr>
                <w:color w:val="000000" w:themeColor="text1"/>
              </w:rPr>
              <w:t xml:space="preserve">231 </w:t>
            </w:r>
          </w:p>
        </w:tc>
        <w:tc>
          <w:tcPr>
            <w:tcW w:w="898" w:type="dxa"/>
            <w:tcBorders>
              <w:top w:val="single" w:sz="4" w:space="0" w:color="auto"/>
              <w:left w:val="nil"/>
              <w:bottom w:val="single" w:sz="4" w:space="0" w:color="auto"/>
              <w:right w:val="single" w:sz="4" w:space="0" w:color="auto"/>
            </w:tcBorders>
            <w:shd w:val="clear" w:color="auto" w:fill="auto"/>
            <w:noWrap/>
            <w:hideMark/>
          </w:tcPr>
          <w:p w14:paraId="6DED80B7" w14:textId="5856FFF0" w:rsidR="00601105" w:rsidRPr="006A6AE2" w:rsidRDefault="00601105" w:rsidP="00601105">
            <w:pPr>
              <w:jc w:val="right"/>
              <w:rPr>
                <w:rFonts w:eastAsia="新細明體"/>
                <w:color w:val="000000" w:themeColor="text1"/>
              </w:rPr>
            </w:pPr>
            <w:r w:rsidRPr="006A6AE2">
              <w:rPr>
                <w:color w:val="000000" w:themeColor="text1"/>
              </w:rPr>
              <w:t xml:space="preserve">234 </w:t>
            </w:r>
          </w:p>
        </w:tc>
        <w:tc>
          <w:tcPr>
            <w:tcW w:w="898" w:type="dxa"/>
            <w:tcBorders>
              <w:top w:val="single" w:sz="4" w:space="0" w:color="auto"/>
              <w:left w:val="nil"/>
              <w:bottom w:val="single" w:sz="4" w:space="0" w:color="auto"/>
              <w:right w:val="single" w:sz="4" w:space="0" w:color="auto"/>
            </w:tcBorders>
            <w:shd w:val="clear" w:color="auto" w:fill="auto"/>
            <w:noWrap/>
            <w:hideMark/>
          </w:tcPr>
          <w:p w14:paraId="4B6FE185" w14:textId="152FA1E3" w:rsidR="00601105" w:rsidRPr="006A6AE2" w:rsidRDefault="00601105" w:rsidP="00601105">
            <w:pPr>
              <w:jc w:val="right"/>
              <w:rPr>
                <w:rFonts w:eastAsia="新細明體"/>
                <w:color w:val="000000" w:themeColor="text1"/>
              </w:rPr>
            </w:pPr>
            <w:r w:rsidRPr="006A6AE2">
              <w:rPr>
                <w:color w:val="000000" w:themeColor="text1"/>
              </w:rPr>
              <w:t xml:space="preserve">465 </w:t>
            </w:r>
          </w:p>
        </w:tc>
      </w:tr>
      <w:tr w:rsidR="003B399F" w:rsidRPr="006A6AE2" w14:paraId="1058D7FF"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0DB350" w14:textId="77777777" w:rsidR="00601105" w:rsidRPr="006A6AE2" w:rsidRDefault="00601105" w:rsidP="00601105">
            <w:pPr>
              <w:widowControl/>
              <w:adjustRightInd/>
              <w:spacing w:line="240" w:lineRule="auto"/>
              <w:textAlignment w:val="auto"/>
              <w:rPr>
                <w:color w:val="000000" w:themeColor="text1"/>
                <w:sz w:val="22"/>
                <w:szCs w:val="22"/>
              </w:rPr>
            </w:pPr>
            <w:r w:rsidRPr="006A6AE2">
              <w:rPr>
                <w:color w:val="000000" w:themeColor="text1"/>
                <w:sz w:val="22"/>
                <w:szCs w:val="22"/>
              </w:rPr>
              <w:t>7.</w:t>
            </w:r>
            <w:r w:rsidRPr="006A6AE2">
              <w:rPr>
                <w:rFonts w:hint="eastAsia"/>
                <w:color w:val="000000" w:themeColor="text1"/>
                <w:sz w:val="22"/>
                <w:szCs w:val="22"/>
              </w:rPr>
              <w:t>專利申請費</w:t>
            </w:r>
          </w:p>
        </w:tc>
        <w:tc>
          <w:tcPr>
            <w:tcW w:w="897" w:type="dxa"/>
            <w:tcBorders>
              <w:top w:val="single" w:sz="4" w:space="0" w:color="auto"/>
              <w:left w:val="nil"/>
              <w:bottom w:val="single" w:sz="4" w:space="0" w:color="auto"/>
              <w:right w:val="single" w:sz="4" w:space="0" w:color="auto"/>
            </w:tcBorders>
            <w:shd w:val="clear" w:color="auto" w:fill="auto"/>
            <w:noWrap/>
            <w:hideMark/>
          </w:tcPr>
          <w:p w14:paraId="79A4B896" w14:textId="04E7633C"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3F4A38FF" w14:textId="343C0007"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1D7954B2" w14:textId="4AF596FA"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52B30422" w14:textId="08AFFD24" w:rsidR="00601105" w:rsidRPr="006A6AE2" w:rsidRDefault="00601105" w:rsidP="00601105">
            <w:pPr>
              <w:jc w:val="right"/>
              <w:rPr>
                <w:rFonts w:eastAsia="新細明體"/>
                <w:color w:val="000000" w:themeColor="text1"/>
              </w:rPr>
            </w:pPr>
            <w:r w:rsidRPr="006A6AE2">
              <w:rPr>
                <w:color w:val="000000" w:themeColor="text1"/>
              </w:rPr>
              <w:t xml:space="preserve">1,560 </w:t>
            </w:r>
          </w:p>
        </w:tc>
        <w:tc>
          <w:tcPr>
            <w:tcW w:w="897" w:type="dxa"/>
            <w:tcBorders>
              <w:top w:val="single" w:sz="4" w:space="0" w:color="auto"/>
              <w:left w:val="nil"/>
              <w:bottom w:val="single" w:sz="4" w:space="0" w:color="auto"/>
              <w:right w:val="single" w:sz="4" w:space="0" w:color="auto"/>
            </w:tcBorders>
            <w:shd w:val="clear" w:color="auto" w:fill="auto"/>
            <w:noWrap/>
            <w:hideMark/>
          </w:tcPr>
          <w:p w14:paraId="38B27387" w14:textId="218C49A9"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3106E074" w14:textId="7D8234F5" w:rsidR="00601105" w:rsidRPr="006A6AE2" w:rsidRDefault="00601105" w:rsidP="00601105">
            <w:pPr>
              <w:jc w:val="right"/>
              <w:rPr>
                <w:rFonts w:eastAsia="新細明體"/>
                <w:color w:val="000000" w:themeColor="text1"/>
              </w:rPr>
            </w:pPr>
            <w:r w:rsidRPr="006A6AE2">
              <w:rPr>
                <w:color w:val="000000" w:themeColor="text1"/>
              </w:rPr>
              <w:t xml:space="preserve">1,560 </w:t>
            </w:r>
          </w:p>
        </w:tc>
        <w:tc>
          <w:tcPr>
            <w:tcW w:w="898" w:type="dxa"/>
            <w:tcBorders>
              <w:top w:val="single" w:sz="4" w:space="0" w:color="auto"/>
              <w:left w:val="nil"/>
              <w:bottom w:val="single" w:sz="4" w:space="0" w:color="auto"/>
              <w:right w:val="single" w:sz="4" w:space="0" w:color="auto"/>
            </w:tcBorders>
            <w:shd w:val="clear" w:color="auto" w:fill="auto"/>
            <w:noWrap/>
            <w:hideMark/>
          </w:tcPr>
          <w:p w14:paraId="6FDD96E2" w14:textId="517D7993" w:rsidR="00601105" w:rsidRPr="006A6AE2" w:rsidRDefault="00601105" w:rsidP="00601105">
            <w:pPr>
              <w:jc w:val="right"/>
              <w:rPr>
                <w:rFonts w:eastAsia="新細明體"/>
                <w:color w:val="000000" w:themeColor="text1"/>
              </w:rPr>
            </w:pPr>
            <w:r w:rsidRPr="006A6AE2">
              <w:rPr>
                <w:color w:val="000000" w:themeColor="text1"/>
              </w:rPr>
              <w:t xml:space="preserve">4,600 </w:t>
            </w:r>
          </w:p>
        </w:tc>
        <w:tc>
          <w:tcPr>
            <w:tcW w:w="898" w:type="dxa"/>
            <w:tcBorders>
              <w:top w:val="single" w:sz="4" w:space="0" w:color="auto"/>
              <w:left w:val="nil"/>
              <w:bottom w:val="single" w:sz="4" w:space="0" w:color="auto"/>
              <w:right w:val="single" w:sz="4" w:space="0" w:color="auto"/>
            </w:tcBorders>
            <w:shd w:val="clear" w:color="auto" w:fill="auto"/>
            <w:noWrap/>
            <w:hideMark/>
          </w:tcPr>
          <w:p w14:paraId="22F246A7" w14:textId="093D377C"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7" w:type="dxa"/>
            <w:tcBorders>
              <w:top w:val="single" w:sz="4" w:space="0" w:color="auto"/>
              <w:left w:val="nil"/>
              <w:bottom w:val="single" w:sz="4" w:space="0" w:color="auto"/>
              <w:right w:val="single" w:sz="4" w:space="0" w:color="auto"/>
            </w:tcBorders>
            <w:shd w:val="clear" w:color="auto" w:fill="auto"/>
            <w:noWrap/>
            <w:hideMark/>
          </w:tcPr>
          <w:p w14:paraId="438D3388" w14:textId="144F6F12" w:rsidR="00601105" w:rsidRPr="006A6AE2" w:rsidRDefault="00601105" w:rsidP="00601105">
            <w:pPr>
              <w:jc w:val="right"/>
              <w:rPr>
                <w:rFonts w:eastAsia="新細明體"/>
                <w:color w:val="000000" w:themeColor="text1"/>
              </w:rPr>
            </w:pPr>
            <w:r w:rsidRPr="006A6AE2">
              <w:rPr>
                <w:color w:val="000000" w:themeColor="text1"/>
              </w:rPr>
              <w:t xml:space="preserve">4,600 </w:t>
            </w:r>
          </w:p>
        </w:tc>
        <w:tc>
          <w:tcPr>
            <w:tcW w:w="898" w:type="dxa"/>
            <w:tcBorders>
              <w:top w:val="single" w:sz="4" w:space="0" w:color="auto"/>
              <w:left w:val="nil"/>
              <w:bottom w:val="single" w:sz="4" w:space="0" w:color="auto"/>
              <w:right w:val="single" w:sz="4" w:space="0" w:color="auto"/>
            </w:tcBorders>
            <w:shd w:val="clear" w:color="auto" w:fill="auto"/>
            <w:noWrap/>
            <w:hideMark/>
          </w:tcPr>
          <w:p w14:paraId="1AFED175" w14:textId="56594A6D" w:rsidR="00601105" w:rsidRPr="006A6AE2" w:rsidRDefault="00601105" w:rsidP="00601105">
            <w:pPr>
              <w:jc w:val="right"/>
              <w:rPr>
                <w:rFonts w:eastAsia="新細明體"/>
                <w:color w:val="000000" w:themeColor="text1"/>
              </w:rPr>
            </w:pPr>
            <w:r w:rsidRPr="006A6AE2">
              <w:rPr>
                <w:color w:val="000000" w:themeColor="text1"/>
              </w:rPr>
              <w:t xml:space="preserve">6,160 </w:t>
            </w:r>
          </w:p>
        </w:tc>
        <w:tc>
          <w:tcPr>
            <w:tcW w:w="898" w:type="dxa"/>
            <w:tcBorders>
              <w:top w:val="single" w:sz="4" w:space="0" w:color="auto"/>
              <w:left w:val="nil"/>
              <w:bottom w:val="single" w:sz="4" w:space="0" w:color="auto"/>
              <w:right w:val="single" w:sz="4" w:space="0" w:color="auto"/>
            </w:tcBorders>
            <w:shd w:val="clear" w:color="auto" w:fill="auto"/>
            <w:noWrap/>
            <w:hideMark/>
          </w:tcPr>
          <w:p w14:paraId="3CB6424E" w14:textId="3B5CDA19" w:rsidR="00601105" w:rsidRPr="006A6AE2" w:rsidRDefault="00601105" w:rsidP="00601105">
            <w:pPr>
              <w:jc w:val="right"/>
              <w:rPr>
                <w:rFonts w:eastAsia="新細明體"/>
                <w:color w:val="000000" w:themeColor="text1"/>
              </w:rPr>
            </w:pPr>
            <w:r w:rsidRPr="006A6AE2">
              <w:rPr>
                <w:color w:val="000000" w:themeColor="text1"/>
              </w:rPr>
              <w:t xml:space="preserve">0 </w:t>
            </w:r>
          </w:p>
        </w:tc>
        <w:tc>
          <w:tcPr>
            <w:tcW w:w="898" w:type="dxa"/>
            <w:tcBorders>
              <w:top w:val="single" w:sz="4" w:space="0" w:color="auto"/>
              <w:left w:val="nil"/>
              <w:bottom w:val="single" w:sz="4" w:space="0" w:color="auto"/>
              <w:right w:val="single" w:sz="4" w:space="0" w:color="auto"/>
            </w:tcBorders>
            <w:shd w:val="clear" w:color="auto" w:fill="auto"/>
            <w:noWrap/>
            <w:hideMark/>
          </w:tcPr>
          <w:p w14:paraId="371A8B25" w14:textId="321FB9C2" w:rsidR="00601105" w:rsidRPr="006A6AE2" w:rsidRDefault="00601105" w:rsidP="00601105">
            <w:pPr>
              <w:jc w:val="right"/>
              <w:rPr>
                <w:rFonts w:eastAsia="新細明體"/>
                <w:color w:val="000000" w:themeColor="text1"/>
              </w:rPr>
            </w:pPr>
            <w:r w:rsidRPr="006A6AE2">
              <w:rPr>
                <w:color w:val="000000" w:themeColor="text1"/>
              </w:rPr>
              <w:t xml:space="preserve">6,160 </w:t>
            </w:r>
          </w:p>
        </w:tc>
      </w:tr>
      <w:tr w:rsidR="003B399F" w:rsidRPr="006A6AE2" w14:paraId="5C842215"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3B63050A" w14:textId="77777777" w:rsidR="00601105" w:rsidRPr="006A6AE2" w:rsidRDefault="00601105" w:rsidP="00601105">
            <w:pPr>
              <w:widowControl/>
              <w:adjustRightInd/>
              <w:spacing w:line="240" w:lineRule="auto"/>
              <w:jc w:val="center"/>
              <w:textAlignment w:val="auto"/>
              <w:rPr>
                <w:b/>
                <w:bCs/>
                <w:color w:val="000000" w:themeColor="text1"/>
                <w:sz w:val="22"/>
                <w:szCs w:val="22"/>
              </w:rPr>
            </w:pPr>
            <w:r w:rsidRPr="006A6AE2">
              <w:rPr>
                <w:rFonts w:hint="eastAsia"/>
                <w:b/>
                <w:bCs/>
                <w:color w:val="000000" w:themeColor="text1"/>
                <w:sz w:val="22"/>
                <w:szCs w:val="22"/>
              </w:rPr>
              <w:t>總開發經費</w:t>
            </w:r>
          </w:p>
        </w:tc>
        <w:tc>
          <w:tcPr>
            <w:tcW w:w="897" w:type="dxa"/>
            <w:tcBorders>
              <w:top w:val="single" w:sz="4" w:space="0" w:color="auto"/>
              <w:left w:val="nil"/>
              <w:bottom w:val="single" w:sz="4" w:space="0" w:color="auto"/>
              <w:right w:val="single" w:sz="4" w:space="0" w:color="auto"/>
            </w:tcBorders>
            <w:shd w:val="clear" w:color="000000" w:fill="D8E4BC"/>
            <w:noWrap/>
            <w:hideMark/>
          </w:tcPr>
          <w:p w14:paraId="60C51B56" w14:textId="06925EBC" w:rsidR="00601105" w:rsidRPr="006A6AE2" w:rsidRDefault="00601105" w:rsidP="00601105">
            <w:pPr>
              <w:jc w:val="right"/>
              <w:rPr>
                <w:rFonts w:eastAsia="新細明體"/>
                <w:color w:val="000000" w:themeColor="text1"/>
              </w:rPr>
            </w:pPr>
            <w:r w:rsidRPr="006A6AE2">
              <w:rPr>
                <w:color w:val="000000" w:themeColor="text1"/>
              </w:rPr>
              <w:t xml:space="preserve">1,617 </w:t>
            </w:r>
          </w:p>
        </w:tc>
        <w:tc>
          <w:tcPr>
            <w:tcW w:w="898" w:type="dxa"/>
            <w:tcBorders>
              <w:top w:val="single" w:sz="4" w:space="0" w:color="auto"/>
              <w:left w:val="nil"/>
              <w:bottom w:val="single" w:sz="4" w:space="0" w:color="auto"/>
              <w:right w:val="single" w:sz="4" w:space="0" w:color="auto"/>
            </w:tcBorders>
            <w:shd w:val="clear" w:color="000000" w:fill="D8E4BC"/>
            <w:noWrap/>
            <w:hideMark/>
          </w:tcPr>
          <w:p w14:paraId="04B68FC2" w14:textId="62E2A072" w:rsidR="00601105" w:rsidRPr="006A6AE2" w:rsidRDefault="00601105" w:rsidP="00601105">
            <w:pPr>
              <w:jc w:val="right"/>
              <w:rPr>
                <w:rFonts w:eastAsia="新細明體"/>
                <w:color w:val="000000" w:themeColor="text1"/>
              </w:rPr>
            </w:pPr>
            <w:r w:rsidRPr="006A6AE2">
              <w:rPr>
                <w:color w:val="000000" w:themeColor="text1"/>
              </w:rPr>
              <w:t xml:space="preserve">1,869 </w:t>
            </w:r>
          </w:p>
        </w:tc>
        <w:tc>
          <w:tcPr>
            <w:tcW w:w="898" w:type="dxa"/>
            <w:tcBorders>
              <w:top w:val="single" w:sz="4" w:space="0" w:color="auto"/>
              <w:left w:val="nil"/>
              <w:bottom w:val="single" w:sz="4" w:space="0" w:color="auto"/>
              <w:right w:val="single" w:sz="4" w:space="0" w:color="auto"/>
            </w:tcBorders>
            <w:shd w:val="clear" w:color="000000" w:fill="D8E4BC"/>
            <w:noWrap/>
            <w:hideMark/>
          </w:tcPr>
          <w:p w14:paraId="6AB5ACF6" w14:textId="3F2BCC7C" w:rsidR="00601105" w:rsidRPr="006A6AE2" w:rsidRDefault="00601105" w:rsidP="00601105">
            <w:pPr>
              <w:jc w:val="right"/>
              <w:rPr>
                <w:rFonts w:eastAsia="新細明體"/>
                <w:color w:val="000000" w:themeColor="text1"/>
              </w:rPr>
            </w:pPr>
            <w:r w:rsidRPr="006A6AE2">
              <w:rPr>
                <w:color w:val="000000" w:themeColor="text1"/>
              </w:rPr>
              <w:t xml:space="preserve">3,486 </w:t>
            </w:r>
          </w:p>
        </w:tc>
        <w:tc>
          <w:tcPr>
            <w:tcW w:w="898" w:type="dxa"/>
            <w:tcBorders>
              <w:top w:val="single" w:sz="4" w:space="0" w:color="auto"/>
              <w:left w:val="nil"/>
              <w:bottom w:val="single" w:sz="4" w:space="0" w:color="auto"/>
              <w:right w:val="single" w:sz="4" w:space="0" w:color="auto"/>
            </w:tcBorders>
            <w:shd w:val="clear" w:color="000000" w:fill="D8E4BC"/>
            <w:noWrap/>
            <w:hideMark/>
          </w:tcPr>
          <w:p w14:paraId="56B94F01" w14:textId="44A7A438" w:rsidR="00601105" w:rsidRPr="006A6AE2" w:rsidRDefault="00601105" w:rsidP="00601105">
            <w:pPr>
              <w:jc w:val="right"/>
              <w:rPr>
                <w:rFonts w:eastAsia="新細明體"/>
                <w:color w:val="000000" w:themeColor="text1"/>
              </w:rPr>
            </w:pPr>
            <w:r w:rsidRPr="006A6AE2">
              <w:rPr>
                <w:color w:val="000000" w:themeColor="text1"/>
              </w:rPr>
              <w:t xml:space="preserve">114,963 </w:t>
            </w:r>
          </w:p>
        </w:tc>
        <w:tc>
          <w:tcPr>
            <w:tcW w:w="897" w:type="dxa"/>
            <w:tcBorders>
              <w:top w:val="single" w:sz="4" w:space="0" w:color="auto"/>
              <w:left w:val="nil"/>
              <w:bottom w:val="single" w:sz="4" w:space="0" w:color="auto"/>
              <w:right w:val="single" w:sz="4" w:space="0" w:color="auto"/>
            </w:tcBorders>
            <w:shd w:val="clear" w:color="000000" w:fill="D8E4BC"/>
            <w:noWrap/>
            <w:hideMark/>
          </w:tcPr>
          <w:p w14:paraId="1E18B9F3" w14:textId="23428943" w:rsidR="00601105" w:rsidRPr="006A6AE2" w:rsidRDefault="00601105" w:rsidP="00601105">
            <w:pPr>
              <w:jc w:val="right"/>
              <w:rPr>
                <w:rFonts w:eastAsia="新細明體"/>
                <w:color w:val="000000" w:themeColor="text1"/>
              </w:rPr>
            </w:pPr>
            <w:r w:rsidRPr="006A6AE2">
              <w:rPr>
                <w:color w:val="000000" w:themeColor="text1"/>
              </w:rPr>
              <w:t xml:space="preserve">120,110 </w:t>
            </w:r>
          </w:p>
        </w:tc>
        <w:tc>
          <w:tcPr>
            <w:tcW w:w="898" w:type="dxa"/>
            <w:tcBorders>
              <w:top w:val="single" w:sz="4" w:space="0" w:color="auto"/>
              <w:left w:val="nil"/>
              <w:bottom w:val="single" w:sz="4" w:space="0" w:color="auto"/>
              <w:right w:val="single" w:sz="4" w:space="0" w:color="auto"/>
            </w:tcBorders>
            <w:shd w:val="clear" w:color="000000" w:fill="D8E4BC"/>
            <w:noWrap/>
            <w:hideMark/>
          </w:tcPr>
          <w:p w14:paraId="35A257ED" w14:textId="5ABF3C7D" w:rsidR="00601105" w:rsidRPr="006A6AE2" w:rsidRDefault="00601105" w:rsidP="00601105">
            <w:pPr>
              <w:jc w:val="right"/>
              <w:rPr>
                <w:rFonts w:eastAsia="新細明體"/>
                <w:color w:val="000000" w:themeColor="text1"/>
              </w:rPr>
            </w:pPr>
            <w:r w:rsidRPr="006A6AE2">
              <w:rPr>
                <w:color w:val="000000" w:themeColor="text1"/>
              </w:rPr>
              <w:t xml:space="preserve">235,073 </w:t>
            </w:r>
          </w:p>
        </w:tc>
        <w:tc>
          <w:tcPr>
            <w:tcW w:w="898" w:type="dxa"/>
            <w:tcBorders>
              <w:top w:val="single" w:sz="4" w:space="0" w:color="auto"/>
              <w:left w:val="nil"/>
              <w:bottom w:val="single" w:sz="4" w:space="0" w:color="auto"/>
              <w:right w:val="single" w:sz="4" w:space="0" w:color="auto"/>
            </w:tcBorders>
            <w:shd w:val="clear" w:color="000000" w:fill="D8E4BC"/>
            <w:noWrap/>
            <w:hideMark/>
          </w:tcPr>
          <w:p w14:paraId="3013DEDD" w14:textId="5BEE4597" w:rsidR="00601105" w:rsidRPr="006A6AE2" w:rsidRDefault="00601105" w:rsidP="00601105">
            <w:pPr>
              <w:jc w:val="right"/>
              <w:rPr>
                <w:rFonts w:eastAsia="新細明體"/>
                <w:color w:val="000000" w:themeColor="text1"/>
              </w:rPr>
            </w:pPr>
            <w:r w:rsidRPr="006A6AE2">
              <w:rPr>
                <w:color w:val="000000" w:themeColor="text1"/>
              </w:rPr>
              <w:t xml:space="preserve">117,675 </w:t>
            </w:r>
          </w:p>
        </w:tc>
        <w:tc>
          <w:tcPr>
            <w:tcW w:w="898" w:type="dxa"/>
            <w:tcBorders>
              <w:top w:val="single" w:sz="4" w:space="0" w:color="auto"/>
              <w:left w:val="nil"/>
              <w:bottom w:val="single" w:sz="4" w:space="0" w:color="auto"/>
              <w:right w:val="single" w:sz="4" w:space="0" w:color="auto"/>
            </w:tcBorders>
            <w:shd w:val="clear" w:color="000000" w:fill="D8E4BC"/>
            <w:noWrap/>
            <w:hideMark/>
          </w:tcPr>
          <w:p w14:paraId="05598DDE" w14:textId="4DEF748B" w:rsidR="00601105" w:rsidRPr="006A6AE2" w:rsidRDefault="00601105" w:rsidP="00601105">
            <w:pPr>
              <w:jc w:val="right"/>
              <w:rPr>
                <w:rFonts w:eastAsia="新細明體"/>
                <w:color w:val="000000" w:themeColor="text1"/>
              </w:rPr>
            </w:pPr>
            <w:r w:rsidRPr="006A6AE2">
              <w:rPr>
                <w:color w:val="000000" w:themeColor="text1"/>
              </w:rPr>
              <w:t xml:space="preserve">120,125 </w:t>
            </w:r>
          </w:p>
        </w:tc>
        <w:tc>
          <w:tcPr>
            <w:tcW w:w="897" w:type="dxa"/>
            <w:tcBorders>
              <w:top w:val="single" w:sz="4" w:space="0" w:color="auto"/>
              <w:left w:val="nil"/>
              <w:bottom w:val="single" w:sz="4" w:space="0" w:color="auto"/>
              <w:right w:val="single" w:sz="4" w:space="0" w:color="auto"/>
            </w:tcBorders>
            <w:shd w:val="clear" w:color="000000" w:fill="D8E4BC"/>
            <w:noWrap/>
            <w:hideMark/>
          </w:tcPr>
          <w:p w14:paraId="57A43F5C" w14:textId="79FE53DD" w:rsidR="00601105" w:rsidRPr="006A6AE2" w:rsidRDefault="00601105" w:rsidP="00601105">
            <w:pPr>
              <w:jc w:val="right"/>
              <w:rPr>
                <w:rFonts w:eastAsia="新細明體"/>
                <w:color w:val="000000" w:themeColor="text1"/>
              </w:rPr>
            </w:pPr>
            <w:r w:rsidRPr="006A6AE2">
              <w:rPr>
                <w:color w:val="000000" w:themeColor="text1"/>
              </w:rPr>
              <w:t xml:space="preserve">237,800 </w:t>
            </w:r>
          </w:p>
        </w:tc>
        <w:tc>
          <w:tcPr>
            <w:tcW w:w="898" w:type="dxa"/>
            <w:tcBorders>
              <w:top w:val="single" w:sz="4" w:space="0" w:color="auto"/>
              <w:left w:val="nil"/>
              <w:bottom w:val="single" w:sz="4" w:space="0" w:color="auto"/>
              <w:right w:val="single" w:sz="4" w:space="0" w:color="auto"/>
            </w:tcBorders>
            <w:shd w:val="clear" w:color="000000" w:fill="D8E4BC"/>
            <w:noWrap/>
            <w:hideMark/>
          </w:tcPr>
          <w:p w14:paraId="531F91B9" w14:textId="5789A3CB" w:rsidR="00601105" w:rsidRPr="006A6AE2" w:rsidRDefault="00601105" w:rsidP="00601105">
            <w:pPr>
              <w:jc w:val="right"/>
              <w:rPr>
                <w:rFonts w:eastAsia="新細明體"/>
                <w:color w:val="000000" w:themeColor="text1"/>
              </w:rPr>
            </w:pPr>
            <w:r w:rsidRPr="006A6AE2">
              <w:rPr>
                <w:color w:val="000000" w:themeColor="text1"/>
              </w:rPr>
              <w:t xml:space="preserve">234,255 </w:t>
            </w:r>
          </w:p>
        </w:tc>
        <w:tc>
          <w:tcPr>
            <w:tcW w:w="898" w:type="dxa"/>
            <w:tcBorders>
              <w:top w:val="single" w:sz="4" w:space="0" w:color="auto"/>
              <w:left w:val="nil"/>
              <w:bottom w:val="single" w:sz="4" w:space="0" w:color="auto"/>
              <w:right w:val="single" w:sz="4" w:space="0" w:color="auto"/>
            </w:tcBorders>
            <w:shd w:val="clear" w:color="000000" w:fill="D8E4BC"/>
            <w:noWrap/>
            <w:hideMark/>
          </w:tcPr>
          <w:p w14:paraId="7D265639" w14:textId="5A50A5DF" w:rsidR="00601105" w:rsidRPr="006A6AE2" w:rsidRDefault="00601105" w:rsidP="00601105">
            <w:pPr>
              <w:jc w:val="right"/>
              <w:rPr>
                <w:rFonts w:eastAsia="新細明體"/>
                <w:color w:val="000000" w:themeColor="text1"/>
              </w:rPr>
            </w:pPr>
            <w:r w:rsidRPr="006A6AE2">
              <w:rPr>
                <w:color w:val="000000" w:themeColor="text1"/>
              </w:rPr>
              <w:t xml:space="preserve">242,105 </w:t>
            </w:r>
          </w:p>
        </w:tc>
        <w:tc>
          <w:tcPr>
            <w:tcW w:w="898" w:type="dxa"/>
            <w:tcBorders>
              <w:top w:val="single" w:sz="4" w:space="0" w:color="auto"/>
              <w:left w:val="nil"/>
              <w:bottom w:val="single" w:sz="4" w:space="0" w:color="auto"/>
              <w:right w:val="single" w:sz="4" w:space="0" w:color="auto"/>
            </w:tcBorders>
            <w:shd w:val="clear" w:color="000000" w:fill="D8E4BC"/>
            <w:noWrap/>
            <w:hideMark/>
          </w:tcPr>
          <w:p w14:paraId="42C6B7C0" w14:textId="695EA509" w:rsidR="00601105" w:rsidRPr="006A6AE2" w:rsidRDefault="00601105" w:rsidP="00601105">
            <w:pPr>
              <w:jc w:val="right"/>
              <w:rPr>
                <w:rFonts w:eastAsia="新細明體"/>
                <w:color w:val="000000" w:themeColor="text1"/>
              </w:rPr>
            </w:pPr>
            <w:r w:rsidRPr="006A6AE2">
              <w:rPr>
                <w:color w:val="000000" w:themeColor="text1"/>
              </w:rPr>
              <w:t xml:space="preserve">476,360 </w:t>
            </w:r>
          </w:p>
        </w:tc>
      </w:tr>
      <w:tr w:rsidR="003B399F" w:rsidRPr="006A6AE2" w14:paraId="12E4574D"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1C5798"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百分比</w:t>
            </w:r>
          </w:p>
        </w:tc>
        <w:tc>
          <w:tcPr>
            <w:tcW w:w="897" w:type="dxa"/>
            <w:tcBorders>
              <w:top w:val="single" w:sz="4" w:space="0" w:color="auto"/>
              <w:left w:val="nil"/>
              <w:bottom w:val="single" w:sz="4" w:space="0" w:color="auto"/>
              <w:right w:val="single" w:sz="4" w:space="0" w:color="auto"/>
            </w:tcBorders>
            <w:shd w:val="clear" w:color="auto" w:fill="auto"/>
            <w:noWrap/>
            <w:hideMark/>
          </w:tcPr>
          <w:p w14:paraId="5E59457F" w14:textId="77777777" w:rsidR="007767CC" w:rsidRPr="006A6AE2" w:rsidRDefault="007767CC" w:rsidP="00B122F6">
            <w:pPr>
              <w:jc w:val="right"/>
              <w:rPr>
                <w:rFonts w:eastAsia="新細明體"/>
                <w:color w:val="000000" w:themeColor="text1"/>
              </w:rPr>
            </w:pPr>
            <w:r w:rsidRPr="006A6AE2">
              <w:rPr>
                <w:color w:val="000000" w:themeColor="text1"/>
              </w:rPr>
              <w:t>0.8%</w:t>
            </w:r>
          </w:p>
        </w:tc>
        <w:tc>
          <w:tcPr>
            <w:tcW w:w="898" w:type="dxa"/>
            <w:tcBorders>
              <w:top w:val="single" w:sz="4" w:space="0" w:color="auto"/>
              <w:left w:val="nil"/>
              <w:bottom w:val="single" w:sz="4" w:space="0" w:color="auto"/>
              <w:right w:val="single" w:sz="4" w:space="0" w:color="auto"/>
            </w:tcBorders>
            <w:shd w:val="clear" w:color="auto" w:fill="auto"/>
            <w:noWrap/>
            <w:hideMark/>
          </w:tcPr>
          <w:p w14:paraId="21CC0CD4" w14:textId="77777777" w:rsidR="007767CC" w:rsidRPr="006A6AE2" w:rsidRDefault="007767CC" w:rsidP="00B122F6">
            <w:pPr>
              <w:jc w:val="right"/>
              <w:rPr>
                <w:rFonts w:eastAsia="新細明體"/>
                <w:color w:val="000000" w:themeColor="text1"/>
              </w:rPr>
            </w:pPr>
            <w:r w:rsidRPr="006A6AE2">
              <w:rPr>
                <w:color w:val="000000" w:themeColor="text1"/>
              </w:rPr>
              <w:t>0.4%</w:t>
            </w:r>
          </w:p>
        </w:tc>
        <w:tc>
          <w:tcPr>
            <w:tcW w:w="898" w:type="dxa"/>
            <w:tcBorders>
              <w:top w:val="single" w:sz="4" w:space="0" w:color="auto"/>
              <w:left w:val="nil"/>
              <w:bottom w:val="single" w:sz="4" w:space="0" w:color="auto"/>
              <w:right w:val="single" w:sz="4" w:space="0" w:color="auto"/>
            </w:tcBorders>
            <w:shd w:val="clear" w:color="auto" w:fill="auto"/>
            <w:noWrap/>
            <w:hideMark/>
          </w:tcPr>
          <w:p w14:paraId="2C14E5E0" w14:textId="77777777" w:rsidR="007767CC" w:rsidRPr="006A6AE2" w:rsidRDefault="007767CC" w:rsidP="00B122F6">
            <w:pPr>
              <w:jc w:val="right"/>
              <w:rPr>
                <w:rFonts w:eastAsia="新細明體"/>
                <w:color w:val="000000" w:themeColor="text1"/>
              </w:rPr>
            </w:pPr>
            <w:r w:rsidRPr="006A6AE2">
              <w:rPr>
                <w:color w:val="000000" w:themeColor="text1"/>
              </w:rPr>
              <w:t>1.2%</w:t>
            </w:r>
          </w:p>
        </w:tc>
        <w:tc>
          <w:tcPr>
            <w:tcW w:w="898" w:type="dxa"/>
            <w:tcBorders>
              <w:top w:val="single" w:sz="4" w:space="0" w:color="auto"/>
              <w:left w:val="nil"/>
              <w:bottom w:val="single" w:sz="4" w:space="0" w:color="auto"/>
              <w:right w:val="single" w:sz="4" w:space="0" w:color="auto"/>
            </w:tcBorders>
            <w:shd w:val="clear" w:color="auto" w:fill="auto"/>
            <w:noWrap/>
            <w:hideMark/>
          </w:tcPr>
          <w:p w14:paraId="38C39971" w14:textId="77777777" w:rsidR="007767CC" w:rsidRPr="006A6AE2" w:rsidRDefault="007767CC" w:rsidP="00B122F6">
            <w:pPr>
              <w:jc w:val="right"/>
              <w:rPr>
                <w:rFonts w:eastAsia="新細明體"/>
                <w:color w:val="000000" w:themeColor="text1"/>
              </w:rPr>
            </w:pPr>
            <w:r w:rsidRPr="006A6AE2">
              <w:rPr>
                <w:color w:val="000000" w:themeColor="text1"/>
              </w:rPr>
              <w:t>26.8%</w:t>
            </w:r>
          </w:p>
        </w:tc>
        <w:tc>
          <w:tcPr>
            <w:tcW w:w="897" w:type="dxa"/>
            <w:tcBorders>
              <w:top w:val="single" w:sz="4" w:space="0" w:color="auto"/>
              <w:left w:val="nil"/>
              <w:bottom w:val="single" w:sz="4" w:space="0" w:color="auto"/>
              <w:right w:val="single" w:sz="4" w:space="0" w:color="auto"/>
            </w:tcBorders>
            <w:shd w:val="clear" w:color="auto" w:fill="auto"/>
            <w:noWrap/>
            <w:hideMark/>
          </w:tcPr>
          <w:p w14:paraId="42E26070" w14:textId="77777777" w:rsidR="007767CC" w:rsidRPr="006A6AE2" w:rsidRDefault="007767CC" w:rsidP="00B122F6">
            <w:pPr>
              <w:jc w:val="right"/>
              <w:rPr>
                <w:rFonts w:eastAsia="新細明體"/>
                <w:color w:val="000000" w:themeColor="text1"/>
              </w:rPr>
            </w:pPr>
            <w:r w:rsidRPr="006A6AE2">
              <w:rPr>
                <w:color w:val="000000" w:themeColor="text1"/>
              </w:rPr>
              <w:t>28.0%</w:t>
            </w:r>
          </w:p>
        </w:tc>
        <w:tc>
          <w:tcPr>
            <w:tcW w:w="898" w:type="dxa"/>
            <w:tcBorders>
              <w:top w:val="single" w:sz="4" w:space="0" w:color="auto"/>
              <w:left w:val="nil"/>
              <w:bottom w:val="single" w:sz="4" w:space="0" w:color="auto"/>
              <w:right w:val="single" w:sz="4" w:space="0" w:color="auto"/>
            </w:tcBorders>
            <w:shd w:val="clear" w:color="auto" w:fill="auto"/>
            <w:noWrap/>
            <w:hideMark/>
          </w:tcPr>
          <w:p w14:paraId="019A811B" w14:textId="77777777" w:rsidR="007767CC" w:rsidRPr="006A6AE2" w:rsidRDefault="007767CC" w:rsidP="00B122F6">
            <w:pPr>
              <w:jc w:val="right"/>
              <w:rPr>
                <w:rFonts w:eastAsia="新細明體"/>
                <w:color w:val="000000" w:themeColor="text1"/>
              </w:rPr>
            </w:pPr>
            <w:r w:rsidRPr="006A6AE2">
              <w:rPr>
                <w:color w:val="000000" w:themeColor="text1"/>
              </w:rPr>
              <w:t>54.8%</w:t>
            </w:r>
          </w:p>
        </w:tc>
        <w:tc>
          <w:tcPr>
            <w:tcW w:w="898" w:type="dxa"/>
            <w:tcBorders>
              <w:top w:val="single" w:sz="4" w:space="0" w:color="auto"/>
              <w:left w:val="nil"/>
              <w:bottom w:val="single" w:sz="4" w:space="0" w:color="auto"/>
              <w:right w:val="single" w:sz="4" w:space="0" w:color="auto"/>
            </w:tcBorders>
            <w:shd w:val="clear" w:color="auto" w:fill="auto"/>
            <w:noWrap/>
            <w:hideMark/>
          </w:tcPr>
          <w:p w14:paraId="1F57A92D" w14:textId="77777777" w:rsidR="007767CC" w:rsidRPr="006A6AE2" w:rsidRDefault="007767CC" w:rsidP="00B122F6">
            <w:pPr>
              <w:jc w:val="right"/>
              <w:rPr>
                <w:rFonts w:eastAsia="新細明體"/>
                <w:color w:val="000000" w:themeColor="text1"/>
              </w:rPr>
            </w:pPr>
            <w:r w:rsidRPr="006A6AE2">
              <w:rPr>
                <w:color w:val="000000" w:themeColor="text1"/>
              </w:rPr>
              <w:t>21.9%</w:t>
            </w:r>
          </w:p>
        </w:tc>
        <w:tc>
          <w:tcPr>
            <w:tcW w:w="898" w:type="dxa"/>
            <w:tcBorders>
              <w:top w:val="single" w:sz="4" w:space="0" w:color="auto"/>
              <w:left w:val="nil"/>
              <w:bottom w:val="single" w:sz="4" w:space="0" w:color="auto"/>
              <w:right w:val="single" w:sz="4" w:space="0" w:color="auto"/>
            </w:tcBorders>
            <w:shd w:val="clear" w:color="auto" w:fill="auto"/>
            <w:noWrap/>
            <w:hideMark/>
          </w:tcPr>
          <w:p w14:paraId="0101D7F4" w14:textId="77777777" w:rsidR="007767CC" w:rsidRPr="006A6AE2" w:rsidRDefault="007767CC" w:rsidP="00B122F6">
            <w:pPr>
              <w:jc w:val="right"/>
              <w:rPr>
                <w:rFonts w:eastAsia="新細明體"/>
                <w:color w:val="000000" w:themeColor="text1"/>
              </w:rPr>
            </w:pPr>
            <w:r w:rsidRPr="006A6AE2">
              <w:rPr>
                <w:color w:val="000000" w:themeColor="text1"/>
              </w:rPr>
              <w:t>22.5%</w:t>
            </w:r>
          </w:p>
        </w:tc>
        <w:tc>
          <w:tcPr>
            <w:tcW w:w="897" w:type="dxa"/>
            <w:tcBorders>
              <w:top w:val="single" w:sz="4" w:space="0" w:color="auto"/>
              <w:left w:val="nil"/>
              <w:bottom w:val="single" w:sz="4" w:space="0" w:color="auto"/>
              <w:right w:val="single" w:sz="4" w:space="0" w:color="auto"/>
            </w:tcBorders>
            <w:shd w:val="clear" w:color="auto" w:fill="auto"/>
            <w:noWrap/>
            <w:hideMark/>
          </w:tcPr>
          <w:p w14:paraId="3EC657E3" w14:textId="77777777" w:rsidR="007767CC" w:rsidRPr="006A6AE2" w:rsidRDefault="007767CC" w:rsidP="00B122F6">
            <w:pPr>
              <w:jc w:val="right"/>
              <w:rPr>
                <w:rFonts w:eastAsia="新細明體"/>
                <w:color w:val="000000" w:themeColor="text1"/>
              </w:rPr>
            </w:pPr>
            <w:r w:rsidRPr="006A6AE2">
              <w:rPr>
                <w:color w:val="000000" w:themeColor="text1"/>
              </w:rPr>
              <w:t>44.3%</w:t>
            </w:r>
          </w:p>
        </w:tc>
        <w:tc>
          <w:tcPr>
            <w:tcW w:w="898" w:type="dxa"/>
            <w:tcBorders>
              <w:top w:val="single" w:sz="4" w:space="0" w:color="auto"/>
              <w:left w:val="nil"/>
              <w:bottom w:val="single" w:sz="4" w:space="0" w:color="auto"/>
              <w:right w:val="single" w:sz="4" w:space="0" w:color="auto"/>
            </w:tcBorders>
            <w:shd w:val="clear" w:color="auto" w:fill="auto"/>
            <w:noWrap/>
            <w:hideMark/>
          </w:tcPr>
          <w:p w14:paraId="5A26700D" w14:textId="77777777" w:rsidR="007767CC" w:rsidRPr="006A6AE2" w:rsidRDefault="007767CC" w:rsidP="00B122F6">
            <w:pPr>
              <w:jc w:val="right"/>
              <w:rPr>
                <w:rFonts w:eastAsia="新細明體"/>
                <w:color w:val="000000" w:themeColor="text1"/>
              </w:rPr>
            </w:pPr>
            <w:r w:rsidRPr="006A6AE2">
              <w:rPr>
                <w:color w:val="000000" w:themeColor="text1"/>
              </w:rPr>
              <w:t>49.1%</w:t>
            </w:r>
          </w:p>
        </w:tc>
        <w:tc>
          <w:tcPr>
            <w:tcW w:w="898" w:type="dxa"/>
            <w:tcBorders>
              <w:top w:val="single" w:sz="4" w:space="0" w:color="auto"/>
              <w:left w:val="nil"/>
              <w:bottom w:val="single" w:sz="4" w:space="0" w:color="auto"/>
              <w:right w:val="single" w:sz="4" w:space="0" w:color="auto"/>
            </w:tcBorders>
            <w:shd w:val="clear" w:color="auto" w:fill="auto"/>
            <w:noWrap/>
            <w:hideMark/>
          </w:tcPr>
          <w:p w14:paraId="0FA5827C" w14:textId="77777777" w:rsidR="007767CC" w:rsidRPr="006A6AE2" w:rsidRDefault="007767CC" w:rsidP="00B122F6">
            <w:pPr>
              <w:jc w:val="right"/>
              <w:rPr>
                <w:rFonts w:eastAsia="新細明體"/>
                <w:color w:val="000000" w:themeColor="text1"/>
              </w:rPr>
            </w:pPr>
            <w:r w:rsidRPr="006A6AE2">
              <w:rPr>
                <w:color w:val="000000" w:themeColor="text1"/>
              </w:rPr>
              <w:t>50.9%</w:t>
            </w:r>
          </w:p>
        </w:tc>
        <w:tc>
          <w:tcPr>
            <w:tcW w:w="898" w:type="dxa"/>
            <w:tcBorders>
              <w:top w:val="single" w:sz="4" w:space="0" w:color="auto"/>
              <w:left w:val="nil"/>
              <w:bottom w:val="single" w:sz="4" w:space="0" w:color="auto"/>
              <w:right w:val="single" w:sz="4" w:space="0" w:color="auto"/>
            </w:tcBorders>
            <w:shd w:val="clear" w:color="auto" w:fill="auto"/>
            <w:noWrap/>
            <w:hideMark/>
          </w:tcPr>
          <w:p w14:paraId="5B8B87C4" w14:textId="77777777" w:rsidR="007767CC" w:rsidRPr="006A6AE2" w:rsidRDefault="007767CC" w:rsidP="00B122F6">
            <w:pPr>
              <w:jc w:val="right"/>
              <w:rPr>
                <w:rFonts w:eastAsia="新細明體"/>
                <w:color w:val="000000" w:themeColor="text1"/>
              </w:rPr>
            </w:pPr>
            <w:r w:rsidRPr="006A6AE2">
              <w:rPr>
                <w:color w:val="000000" w:themeColor="text1"/>
              </w:rPr>
              <w:t>100.0%</w:t>
            </w:r>
          </w:p>
        </w:tc>
      </w:tr>
    </w:tbl>
    <w:p w14:paraId="2DC63631" w14:textId="21C580C1" w:rsidR="00A931EA" w:rsidRPr="003B399F" w:rsidRDefault="003B399F" w:rsidP="003B399F">
      <w:pPr>
        <w:spacing w:line="200" w:lineRule="exact"/>
        <w:rPr>
          <w:color w:val="000000" w:themeColor="text1"/>
          <w:sz w:val="20"/>
          <w:szCs w:val="20"/>
        </w:rPr>
      </w:pPr>
      <w:r w:rsidRPr="003B399F">
        <w:rPr>
          <w:color w:val="000000" w:themeColor="text1"/>
          <w:sz w:val="20"/>
          <w:szCs w:val="20"/>
        </w:rPr>
        <w:t>註：</w:t>
      </w:r>
      <w:r w:rsidRPr="003B399F">
        <w:rPr>
          <w:color w:val="000000" w:themeColor="text1"/>
          <w:sz w:val="20"/>
          <w:szCs w:val="20"/>
        </w:rPr>
        <w:t>1.</w:t>
      </w:r>
      <w:r w:rsidRPr="003B399F">
        <w:rPr>
          <w:color w:val="000000" w:themeColor="text1"/>
          <w:sz w:val="20"/>
          <w:szCs w:val="20"/>
        </w:rPr>
        <w:t>百分比</w:t>
      </w:r>
      <w:r w:rsidRPr="003B399F">
        <w:rPr>
          <w:color w:val="000000" w:themeColor="text1"/>
          <w:sz w:val="20"/>
          <w:szCs w:val="20"/>
        </w:rPr>
        <w:t>=</w:t>
      </w:r>
      <w:r w:rsidRPr="003B399F">
        <w:rPr>
          <w:color w:val="000000" w:themeColor="text1"/>
          <w:sz w:val="20"/>
          <w:szCs w:val="20"/>
        </w:rPr>
        <w:t>各年度各款項</w:t>
      </w:r>
      <w:r w:rsidRPr="003B399F">
        <w:rPr>
          <w:color w:val="000000" w:themeColor="text1"/>
          <w:sz w:val="20"/>
          <w:szCs w:val="20"/>
        </w:rPr>
        <w:t>/</w:t>
      </w:r>
      <w:r w:rsidRPr="003B399F">
        <w:rPr>
          <w:color w:val="000000" w:themeColor="text1"/>
          <w:sz w:val="20"/>
          <w:szCs w:val="20"/>
        </w:rPr>
        <w:t>合計。</w:t>
      </w:r>
      <w:r w:rsidRPr="003B399F">
        <w:rPr>
          <w:color w:val="000000" w:themeColor="text1"/>
          <w:sz w:val="20"/>
          <w:szCs w:val="20"/>
        </w:rPr>
        <w:t>2.</w:t>
      </w:r>
      <w:r w:rsidRPr="003B399F">
        <w:rPr>
          <w:color w:val="000000" w:themeColor="text1"/>
          <w:sz w:val="20"/>
          <w:szCs w:val="20"/>
        </w:rPr>
        <w:t>總開發經費之自籌款須大於或等於總開發經費合計數之</w:t>
      </w:r>
      <w:r w:rsidRPr="003B399F">
        <w:rPr>
          <w:color w:val="000000" w:themeColor="text1"/>
          <w:sz w:val="20"/>
          <w:szCs w:val="20"/>
        </w:rPr>
        <w:t>50%</w:t>
      </w:r>
      <w:r w:rsidRPr="003B399F">
        <w:rPr>
          <w:color w:val="000000" w:themeColor="text1"/>
          <w:sz w:val="20"/>
          <w:szCs w:val="20"/>
        </w:rPr>
        <w:t>。</w:t>
      </w:r>
    </w:p>
    <w:p w14:paraId="2819C24E" w14:textId="4C169DFF" w:rsidR="00A931EA" w:rsidRDefault="00A931EA" w:rsidP="002D5ED4">
      <w:pPr>
        <w:pStyle w:val="affc"/>
        <w:numPr>
          <w:ilvl w:val="0"/>
          <w:numId w:val="55"/>
        </w:numPr>
        <w:spacing w:line="400" w:lineRule="exact"/>
        <w:ind w:leftChars="0"/>
        <w:jc w:val="both"/>
        <w:rPr>
          <w:rFonts w:ascii="Times New Roman"/>
          <w:sz w:val="24"/>
        </w:rPr>
      </w:pPr>
      <w:r w:rsidRPr="00EE3251">
        <w:rPr>
          <w:rFonts w:ascii="Times New Roman"/>
          <w:sz w:val="24"/>
        </w:rPr>
        <w:lastRenderedPageBreak/>
        <w:t>A</w:t>
      </w:r>
      <w:r w:rsidRPr="00EE3251">
        <w:rPr>
          <w:rFonts w:ascii="Times New Roman"/>
          <w:sz w:val="24"/>
        </w:rPr>
        <w:t>力晶積成電子製造股份有限公司</w:t>
      </w:r>
    </w:p>
    <w:p w14:paraId="1AB80A7E" w14:textId="180020B9" w:rsidR="00B25CE2" w:rsidRPr="00B25CE2" w:rsidRDefault="00B25CE2" w:rsidP="00B25CE2">
      <w:pPr>
        <w:pStyle w:val="aff2"/>
        <w:rPr>
          <w:rFonts w:ascii="Times New Roman"/>
        </w:rPr>
      </w:pPr>
      <w:bookmarkStart w:id="542" w:name="_Toc39829527"/>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33</w:t>
      </w:r>
      <w:r>
        <w:fldChar w:fldCharType="end"/>
      </w:r>
      <w:r w:rsidRPr="006A6AE2">
        <w:rPr>
          <w:rFonts w:hint="eastAsia"/>
          <w:color w:val="000000" w:themeColor="text1"/>
          <w:sz w:val="22"/>
          <w:szCs w:val="22"/>
        </w:rPr>
        <w:t>年度經費使用分配表</w:t>
      </w:r>
      <w:r>
        <w:rPr>
          <w:rFonts w:hint="eastAsia"/>
          <w:color w:val="000000" w:themeColor="text1"/>
          <w:sz w:val="22"/>
          <w:szCs w:val="22"/>
        </w:rPr>
        <w:t>(</w:t>
      </w:r>
      <w:r>
        <w:rPr>
          <w:rFonts w:hint="eastAsia"/>
          <w:color w:val="000000" w:themeColor="text1"/>
          <w:sz w:val="22"/>
          <w:szCs w:val="22"/>
        </w:rPr>
        <w:t>力積電</w:t>
      </w:r>
      <w:r>
        <w:rPr>
          <w:rFonts w:hint="eastAsia"/>
          <w:color w:val="000000" w:themeColor="text1"/>
          <w:sz w:val="22"/>
          <w:szCs w:val="22"/>
        </w:rPr>
        <w:t>)</w:t>
      </w:r>
      <w:bookmarkEnd w:id="542"/>
    </w:p>
    <w:tbl>
      <w:tblPr>
        <w:tblW w:w="14601" w:type="dxa"/>
        <w:tblInd w:w="-5" w:type="dxa"/>
        <w:tblLayout w:type="fixed"/>
        <w:tblCellMar>
          <w:left w:w="28" w:type="dxa"/>
          <w:right w:w="28" w:type="dxa"/>
        </w:tblCellMar>
        <w:tblLook w:val="04A0" w:firstRow="1" w:lastRow="0" w:firstColumn="1" w:lastColumn="0" w:noHBand="0" w:noVBand="1"/>
      </w:tblPr>
      <w:tblGrid>
        <w:gridCol w:w="3800"/>
        <w:gridCol w:w="900"/>
        <w:gridCol w:w="900"/>
        <w:gridCol w:w="900"/>
        <w:gridCol w:w="900"/>
        <w:gridCol w:w="900"/>
        <w:gridCol w:w="900"/>
        <w:gridCol w:w="900"/>
        <w:gridCol w:w="900"/>
        <w:gridCol w:w="900"/>
        <w:gridCol w:w="900"/>
        <w:gridCol w:w="900"/>
        <w:gridCol w:w="901"/>
      </w:tblGrid>
      <w:tr w:rsidR="00A931EA" w:rsidRPr="00EE3251" w14:paraId="514B3575" w14:textId="77777777" w:rsidTr="003B399F">
        <w:trPr>
          <w:trHeight w:val="76"/>
        </w:trPr>
        <w:tc>
          <w:tcPr>
            <w:tcW w:w="3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2A5C9"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會計科目</w:t>
            </w:r>
          </w:p>
        </w:tc>
        <w:tc>
          <w:tcPr>
            <w:tcW w:w="2700" w:type="dxa"/>
            <w:gridSpan w:val="3"/>
            <w:tcBorders>
              <w:top w:val="single" w:sz="4" w:space="0" w:color="auto"/>
              <w:left w:val="nil"/>
              <w:bottom w:val="single" w:sz="4" w:space="0" w:color="auto"/>
              <w:right w:val="single" w:sz="4" w:space="0" w:color="auto"/>
            </w:tcBorders>
            <w:shd w:val="clear" w:color="auto" w:fill="auto"/>
            <w:vAlign w:val="center"/>
            <w:hideMark/>
          </w:tcPr>
          <w:p w14:paraId="4A9EEFC7" w14:textId="77777777" w:rsidR="00A931EA" w:rsidRPr="00EE3251" w:rsidRDefault="00A931EA" w:rsidP="004F3EFB">
            <w:pPr>
              <w:widowControl/>
              <w:adjustRightInd/>
              <w:spacing w:line="240" w:lineRule="auto"/>
              <w:jc w:val="center"/>
              <w:textAlignment w:val="auto"/>
              <w:rPr>
                <w:sz w:val="22"/>
                <w:szCs w:val="22"/>
              </w:rPr>
            </w:pPr>
            <w:r w:rsidRPr="00EE3251">
              <w:t>108</w:t>
            </w:r>
            <w:r w:rsidRPr="00EE3251">
              <w:rPr>
                <w:sz w:val="22"/>
                <w:szCs w:val="22"/>
              </w:rPr>
              <w:t>年度</w:t>
            </w:r>
            <w:r w:rsidRPr="00EE3251">
              <w:rPr>
                <w:sz w:val="22"/>
                <w:szCs w:val="22"/>
              </w:rPr>
              <w:br/>
              <w:t>(12</w:t>
            </w:r>
            <w:r w:rsidRPr="00EE3251">
              <w:rPr>
                <w:sz w:val="22"/>
                <w:szCs w:val="22"/>
              </w:rPr>
              <w:t>月</w:t>
            </w:r>
            <w:r w:rsidRPr="00EE3251">
              <w:rPr>
                <w:sz w:val="22"/>
                <w:szCs w:val="22"/>
              </w:rPr>
              <w:t>1</w:t>
            </w:r>
            <w:r w:rsidRPr="00EE3251">
              <w:rPr>
                <w:sz w:val="22"/>
                <w:szCs w:val="22"/>
              </w:rPr>
              <w:t>日至</w:t>
            </w:r>
            <w:r w:rsidRPr="00EE3251">
              <w:rPr>
                <w:sz w:val="22"/>
                <w:szCs w:val="22"/>
              </w:rPr>
              <w:t>12</w:t>
            </w:r>
            <w:r w:rsidRPr="00EE3251">
              <w:rPr>
                <w:sz w:val="22"/>
                <w:szCs w:val="22"/>
              </w:rPr>
              <w:t>月</w:t>
            </w:r>
            <w:r w:rsidRPr="00EE3251">
              <w:rPr>
                <w:sz w:val="22"/>
                <w:szCs w:val="22"/>
              </w:rPr>
              <w:t>31</w:t>
            </w:r>
            <w:r w:rsidRPr="00EE3251">
              <w:rPr>
                <w:sz w:val="22"/>
                <w:szCs w:val="22"/>
              </w:rPr>
              <w:t>日</w:t>
            </w:r>
            <w:r w:rsidRPr="00EE3251">
              <w:rPr>
                <w:sz w:val="22"/>
                <w:szCs w:val="22"/>
              </w:rPr>
              <w:t>)</w:t>
            </w:r>
          </w:p>
        </w:tc>
        <w:tc>
          <w:tcPr>
            <w:tcW w:w="2700" w:type="dxa"/>
            <w:gridSpan w:val="3"/>
            <w:tcBorders>
              <w:top w:val="single" w:sz="4" w:space="0" w:color="auto"/>
              <w:left w:val="nil"/>
              <w:bottom w:val="single" w:sz="4" w:space="0" w:color="auto"/>
              <w:right w:val="single" w:sz="4" w:space="0" w:color="auto"/>
            </w:tcBorders>
            <w:shd w:val="clear" w:color="auto" w:fill="auto"/>
            <w:vAlign w:val="center"/>
            <w:hideMark/>
          </w:tcPr>
          <w:p w14:paraId="4E618460" w14:textId="77777777" w:rsidR="00A931EA" w:rsidRPr="00EE3251" w:rsidRDefault="00A931EA" w:rsidP="004F3EFB">
            <w:pPr>
              <w:widowControl/>
              <w:adjustRightInd/>
              <w:spacing w:line="240" w:lineRule="auto"/>
              <w:jc w:val="center"/>
              <w:textAlignment w:val="auto"/>
              <w:rPr>
                <w:sz w:val="22"/>
                <w:szCs w:val="22"/>
              </w:rPr>
            </w:pPr>
            <w:r w:rsidRPr="00EE3251">
              <w:t>109</w:t>
            </w:r>
            <w:r w:rsidRPr="00EE3251">
              <w:rPr>
                <w:sz w:val="22"/>
                <w:szCs w:val="22"/>
              </w:rPr>
              <w:t>年度</w:t>
            </w:r>
            <w:r w:rsidRPr="00EE3251">
              <w:rPr>
                <w:sz w:val="22"/>
                <w:szCs w:val="22"/>
              </w:rPr>
              <w:br/>
              <w:t>(1</w:t>
            </w:r>
            <w:r w:rsidRPr="00EE3251">
              <w:rPr>
                <w:sz w:val="22"/>
                <w:szCs w:val="22"/>
              </w:rPr>
              <w:t>月</w:t>
            </w:r>
            <w:r w:rsidRPr="00EE3251">
              <w:rPr>
                <w:sz w:val="22"/>
                <w:szCs w:val="22"/>
              </w:rPr>
              <w:t>1</w:t>
            </w:r>
            <w:r w:rsidRPr="00EE3251">
              <w:rPr>
                <w:sz w:val="22"/>
                <w:szCs w:val="22"/>
              </w:rPr>
              <w:t>日至</w:t>
            </w:r>
            <w:r w:rsidRPr="00EE3251">
              <w:rPr>
                <w:sz w:val="22"/>
                <w:szCs w:val="22"/>
              </w:rPr>
              <w:t>12</w:t>
            </w:r>
            <w:r w:rsidRPr="00EE3251">
              <w:rPr>
                <w:sz w:val="22"/>
                <w:szCs w:val="22"/>
              </w:rPr>
              <w:t>月</w:t>
            </w:r>
            <w:r w:rsidRPr="00EE3251">
              <w:rPr>
                <w:sz w:val="22"/>
                <w:szCs w:val="22"/>
              </w:rPr>
              <w:t>31</w:t>
            </w:r>
            <w:r w:rsidRPr="00EE3251">
              <w:rPr>
                <w:sz w:val="22"/>
                <w:szCs w:val="22"/>
              </w:rPr>
              <w:t>日</w:t>
            </w:r>
            <w:r w:rsidRPr="00EE3251">
              <w:rPr>
                <w:sz w:val="22"/>
                <w:szCs w:val="22"/>
              </w:rPr>
              <w:t>)</w:t>
            </w:r>
          </w:p>
        </w:tc>
        <w:tc>
          <w:tcPr>
            <w:tcW w:w="2700" w:type="dxa"/>
            <w:gridSpan w:val="3"/>
            <w:tcBorders>
              <w:top w:val="single" w:sz="4" w:space="0" w:color="auto"/>
              <w:left w:val="nil"/>
              <w:bottom w:val="single" w:sz="4" w:space="0" w:color="auto"/>
              <w:right w:val="single" w:sz="4" w:space="0" w:color="auto"/>
            </w:tcBorders>
            <w:shd w:val="clear" w:color="auto" w:fill="auto"/>
            <w:vAlign w:val="center"/>
            <w:hideMark/>
          </w:tcPr>
          <w:p w14:paraId="0E2043F9" w14:textId="77777777" w:rsidR="00A931EA" w:rsidRPr="00EE3251" w:rsidRDefault="00A931EA" w:rsidP="004F3EFB">
            <w:pPr>
              <w:widowControl/>
              <w:adjustRightInd/>
              <w:spacing w:line="240" w:lineRule="auto"/>
              <w:jc w:val="center"/>
              <w:textAlignment w:val="auto"/>
              <w:rPr>
                <w:sz w:val="22"/>
                <w:szCs w:val="22"/>
              </w:rPr>
            </w:pPr>
            <w:r w:rsidRPr="00EE3251">
              <w:t>110</w:t>
            </w:r>
            <w:r w:rsidRPr="00EE3251">
              <w:rPr>
                <w:sz w:val="22"/>
                <w:szCs w:val="22"/>
              </w:rPr>
              <w:t>年度</w:t>
            </w:r>
            <w:r w:rsidRPr="00EE3251">
              <w:rPr>
                <w:sz w:val="22"/>
                <w:szCs w:val="22"/>
              </w:rPr>
              <w:br/>
              <w:t>(1</w:t>
            </w:r>
            <w:r w:rsidRPr="00EE3251">
              <w:rPr>
                <w:sz w:val="22"/>
                <w:szCs w:val="22"/>
              </w:rPr>
              <w:t>月</w:t>
            </w:r>
            <w:r w:rsidRPr="00EE3251">
              <w:rPr>
                <w:sz w:val="22"/>
                <w:szCs w:val="22"/>
              </w:rPr>
              <w:t>1</w:t>
            </w:r>
            <w:r w:rsidRPr="00EE3251">
              <w:rPr>
                <w:sz w:val="22"/>
                <w:szCs w:val="22"/>
              </w:rPr>
              <w:t>日至</w:t>
            </w:r>
            <w:r w:rsidRPr="00EE3251">
              <w:rPr>
                <w:sz w:val="22"/>
                <w:szCs w:val="22"/>
              </w:rPr>
              <w:t>11</w:t>
            </w:r>
            <w:r w:rsidRPr="00EE3251">
              <w:rPr>
                <w:sz w:val="22"/>
                <w:szCs w:val="22"/>
              </w:rPr>
              <w:t>月</w:t>
            </w:r>
            <w:r w:rsidRPr="00EE3251">
              <w:rPr>
                <w:sz w:val="22"/>
                <w:szCs w:val="22"/>
              </w:rPr>
              <w:t>30</w:t>
            </w:r>
            <w:r w:rsidRPr="00EE3251">
              <w:rPr>
                <w:sz w:val="22"/>
                <w:szCs w:val="22"/>
              </w:rPr>
              <w:t>日</w:t>
            </w:r>
            <w:r w:rsidRPr="00EE3251">
              <w:rPr>
                <w:sz w:val="22"/>
                <w:szCs w:val="22"/>
              </w:rPr>
              <w:t>)</w:t>
            </w:r>
          </w:p>
        </w:tc>
        <w:tc>
          <w:tcPr>
            <w:tcW w:w="270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6DC6CEB"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總計</w:t>
            </w:r>
          </w:p>
        </w:tc>
      </w:tr>
      <w:tr w:rsidR="00A931EA" w:rsidRPr="00EE3251" w14:paraId="4B5FF933" w14:textId="77777777" w:rsidTr="003B399F">
        <w:trPr>
          <w:trHeight w:val="37"/>
        </w:trPr>
        <w:tc>
          <w:tcPr>
            <w:tcW w:w="3800" w:type="dxa"/>
            <w:vMerge/>
            <w:tcBorders>
              <w:top w:val="single" w:sz="4" w:space="0" w:color="auto"/>
              <w:left w:val="single" w:sz="4" w:space="0" w:color="auto"/>
              <w:bottom w:val="single" w:sz="4" w:space="0" w:color="auto"/>
              <w:right w:val="single" w:sz="4" w:space="0" w:color="auto"/>
            </w:tcBorders>
            <w:vAlign w:val="center"/>
            <w:hideMark/>
          </w:tcPr>
          <w:p w14:paraId="4D4EAB49" w14:textId="77777777" w:rsidR="00A931EA" w:rsidRPr="00EE3251" w:rsidRDefault="00A931EA" w:rsidP="004F3EFB">
            <w:pPr>
              <w:widowControl/>
              <w:adjustRightInd/>
              <w:spacing w:line="240" w:lineRule="auto"/>
              <w:textAlignment w:val="auto"/>
              <w:rPr>
                <w:sz w:val="22"/>
                <w:szCs w:val="22"/>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E0DEAEE"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補助款</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6FA9D60"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自籌款</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77461CF"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小計</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6D93EA7"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補助款</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745818F"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自籌款</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0880C37"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小計</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E495579"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補助款</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E60E556"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自籌款</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64B010A"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小計</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673AC95"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補助款</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EB0A2B4"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自籌款</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495E8D4F"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合計</w:t>
            </w:r>
          </w:p>
        </w:tc>
      </w:tr>
      <w:tr w:rsidR="00A931EA" w:rsidRPr="00EE3251" w14:paraId="625E7D49"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7E9C7" w14:textId="77777777" w:rsidR="00A931EA" w:rsidRPr="00EE3251" w:rsidRDefault="00A931EA" w:rsidP="004F3EFB">
            <w:pPr>
              <w:widowControl/>
              <w:adjustRightInd/>
              <w:spacing w:line="240" w:lineRule="auto"/>
              <w:textAlignment w:val="auto"/>
              <w:rPr>
                <w:sz w:val="22"/>
                <w:szCs w:val="22"/>
              </w:rPr>
            </w:pPr>
            <w:r w:rsidRPr="00EE3251">
              <w:rPr>
                <w:sz w:val="22"/>
                <w:szCs w:val="22"/>
              </w:rPr>
              <w:t>1.</w:t>
            </w:r>
            <w:r w:rsidRPr="00EE3251">
              <w:rPr>
                <w:sz w:val="22"/>
                <w:szCs w:val="22"/>
              </w:rPr>
              <w:t>創新或研究發展人員之人事費</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B003F60"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38C15AC"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028527C"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5F12135"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E93D701"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8AC18A8"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D3AAFF7"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F7D3C6C"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283BCB9"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2EBD59B"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C6E7154"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53FE6B12"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r>
      <w:tr w:rsidR="00601105" w:rsidRPr="00EE3251" w14:paraId="0AB90BB8"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F93B00" w14:textId="77777777" w:rsidR="00601105" w:rsidRPr="00EE3251" w:rsidRDefault="00601105" w:rsidP="00601105">
            <w:pPr>
              <w:widowControl/>
              <w:adjustRightInd/>
              <w:spacing w:line="240" w:lineRule="auto"/>
              <w:textAlignment w:val="auto"/>
              <w:rPr>
                <w:sz w:val="22"/>
                <w:szCs w:val="22"/>
              </w:rPr>
            </w:pPr>
            <w:r w:rsidRPr="00EE3251">
              <w:rPr>
                <w:sz w:val="22"/>
                <w:szCs w:val="22"/>
              </w:rPr>
              <w:t>(1)</w:t>
            </w:r>
            <w:r w:rsidRPr="00EE3251">
              <w:t>研究發展人員</w:t>
            </w:r>
          </w:p>
        </w:tc>
        <w:tc>
          <w:tcPr>
            <w:tcW w:w="900" w:type="dxa"/>
            <w:tcBorders>
              <w:top w:val="single" w:sz="4" w:space="0" w:color="auto"/>
              <w:left w:val="nil"/>
              <w:bottom w:val="single" w:sz="4" w:space="0" w:color="auto"/>
              <w:right w:val="single" w:sz="4" w:space="0" w:color="auto"/>
            </w:tcBorders>
            <w:shd w:val="clear" w:color="auto" w:fill="auto"/>
            <w:noWrap/>
            <w:hideMark/>
          </w:tcPr>
          <w:p w14:paraId="3D5954E7" w14:textId="443CF235" w:rsidR="00601105" w:rsidRPr="00EE3251" w:rsidRDefault="00601105" w:rsidP="00601105">
            <w:pPr>
              <w:jc w:val="right"/>
              <w:rPr>
                <w:rFonts w:eastAsia="新細明體"/>
                <w:color w:val="000000"/>
              </w:rPr>
            </w:pPr>
            <w:r w:rsidRPr="00CC720E">
              <w:t xml:space="preserve">896 </w:t>
            </w:r>
          </w:p>
        </w:tc>
        <w:tc>
          <w:tcPr>
            <w:tcW w:w="900" w:type="dxa"/>
            <w:tcBorders>
              <w:top w:val="single" w:sz="4" w:space="0" w:color="auto"/>
              <w:left w:val="nil"/>
              <w:bottom w:val="single" w:sz="4" w:space="0" w:color="auto"/>
              <w:right w:val="single" w:sz="4" w:space="0" w:color="auto"/>
            </w:tcBorders>
            <w:shd w:val="clear" w:color="auto" w:fill="auto"/>
            <w:noWrap/>
            <w:hideMark/>
          </w:tcPr>
          <w:p w14:paraId="271AFCF5" w14:textId="2891DEE7" w:rsidR="00601105" w:rsidRPr="00EE3251" w:rsidRDefault="00601105" w:rsidP="00601105">
            <w:pPr>
              <w:jc w:val="right"/>
              <w:rPr>
                <w:rFonts w:eastAsia="新細明體"/>
                <w:color w:val="000000"/>
              </w:rPr>
            </w:pPr>
            <w:r w:rsidRPr="00CC720E">
              <w:t xml:space="preserve">1,095 </w:t>
            </w:r>
          </w:p>
        </w:tc>
        <w:tc>
          <w:tcPr>
            <w:tcW w:w="900" w:type="dxa"/>
            <w:tcBorders>
              <w:top w:val="single" w:sz="4" w:space="0" w:color="auto"/>
              <w:left w:val="nil"/>
              <w:bottom w:val="single" w:sz="4" w:space="0" w:color="auto"/>
              <w:right w:val="single" w:sz="4" w:space="0" w:color="auto"/>
            </w:tcBorders>
            <w:shd w:val="clear" w:color="auto" w:fill="auto"/>
            <w:noWrap/>
            <w:hideMark/>
          </w:tcPr>
          <w:p w14:paraId="51671114" w14:textId="33A4F6FA" w:rsidR="00601105" w:rsidRPr="00EE3251" w:rsidRDefault="00601105" w:rsidP="00601105">
            <w:pPr>
              <w:jc w:val="right"/>
              <w:rPr>
                <w:rFonts w:eastAsia="新細明體"/>
                <w:color w:val="000000"/>
              </w:rPr>
            </w:pPr>
            <w:r w:rsidRPr="00CC720E">
              <w:t xml:space="preserve">1,990 </w:t>
            </w:r>
          </w:p>
        </w:tc>
        <w:tc>
          <w:tcPr>
            <w:tcW w:w="900" w:type="dxa"/>
            <w:tcBorders>
              <w:top w:val="single" w:sz="4" w:space="0" w:color="auto"/>
              <w:left w:val="nil"/>
              <w:bottom w:val="single" w:sz="4" w:space="0" w:color="auto"/>
              <w:right w:val="single" w:sz="4" w:space="0" w:color="auto"/>
            </w:tcBorders>
            <w:shd w:val="clear" w:color="auto" w:fill="auto"/>
            <w:noWrap/>
            <w:hideMark/>
          </w:tcPr>
          <w:p w14:paraId="7A071071" w14:textId="555650B8" w:rsidR="00601105" w:rsidRPr="00EE3251" w:rsidRDefault="00601105" w:rsidP="00601105">
            <w:pPr>
              <w:jc w:val="right"/>
              <w:rPr>
                <w:rFonts w:eastAsia="新細明體"/>
                <w:color w:val="000000"/>
              </w:rPr>
            </w:pPr>
            <w:r w:rsidRPr="00CC720E">
              <w:t xml:space="preserve">14,282 </w:t>
            </w:r>
          </w:p>
        </w:tc>
        <w:tc>
          <w:tcPr>
            <w:tcW w:w="900" w:type="dxa"/>
            <w:tcBorders>
              <w:top w:val="single" w:sz="4" w:space="0" w:color="auto"/>
              <w:left w:val="nil"/>
              <w:bottom w:val="single" w:sz="4" w:space="0" w:color="auto"/>
              <w:right w:val="single" w:sz="4" w:space="0" w:color="auto"/>
            </w:tcBorders>
            <w:shd w:val="clear" w:color="auto" w:fill="auto"/>
            <w:noWrap/>
            <w:hideMark/>
          </w:tcPr>
          <w:p w14:paraId="7C0EB9A1" w14:textId="64F7BD1F" w:rsidR="00601105" w:rsidRPr="00EE3251" w:rsidRDefault="00601105" w:rsidP="00601105">
            <w:pPr>
              <w:jc w:val="right"/>
              <w:rPr>
                <w:rFonts w:eastAsia="新細明體"/>
                <w:color w:val="000000"/>
              </w:rPr>
            </w:pPr>
            <w:r w:rsidRPr="00CC720E">
              <w:t xml:space="preserve">17,456 </w:t>
            </w:r>
          </w:p>
        </w:tc>
        <w:tc>
          <w:tcPr>
            <w:tcW w:w="900" w:type="dxa"/>
            <w:tcBorders>
              <w:top w:val="single" w:sz="4" w:space="0" w:color="auto"/>
              <w:left w:val="nil"/>
              <w:bottom w:val="single" w:sz="4" w:space="0" w:color="auto"/>
              <w:right w:val="single" w:sz="4" w:space="0" w:color="auto"/>
            </w:tcBorders>
            <w:shd w:val="clear" w:color="auto" w:fill="auto"/>
            <w:noWrap/>
            <w:hideMark/>
          </w:tcPr>
          <w:p w14:paraId="5BF45BFC" w14:textId="3AFBABFA" w:rsidR="00601105" w:rsidRPr="00EE3251" w:rsidRDefault="00601105" w:rsidP="00601105">
            <w:pPr>
              <w:jc w:val="right"/>
              <w:rPr>
                <w:rFonts w:eastAsia="新細明體"/>
                <w:color w:val="000000"/>
              </w:rPr>
            </w:pPr>
            <w:r w:rsidRPr="00CC720E">
              <w:t xml:space="preserve">31,738 </w:t>
            </w:r>
          </w:p>
        </w:tc>
        <w:tc>
          <w:tcPr>
            <w:tcW w:w="900" w:type="dxa"/>
            <w:tcBorders>
              <w:top w:val="single" w:sz="4" w:space="0" w:color="auto"/>
              <w:left w:val="nil"/>
              <w:bottom w:val="single" w:sz="4" w:space="0" w:color="auto"/>
              <w:right w:val="single" w:sz="4" w:space="0" w:color="auto"/>
            </w:tcBorders>
            <w:shd w:val="clear" w:color="auto" w:fill="auto"/>
            <w:noWrap/>
            <w:hideMark/>
          </w:tcPr>
          <w:p w14:paraId="4879AE2F" w14:textId="26A9B21F" w:rsidR="00601105" w:rsidRPr="00EE3251" w:rsidRDefault="00601105" w:rsidP="00601105">
            <w:pPr>
              <w:jc w:val="right"/>
              <w:rPr>
                <w:rFonts w:eastAsia="新細明體"/>
                <w:color w:val="000000"/>
              </w:rPr>
            </w:pPr>
            <w:r w:rsidRPr="00CC720E">
              <w:t xml:space="preserve">15,984 </w:t>
            </w:r>
          </w:p>
        </w:tc>
        <w:tc>
          <w:tcPr>
            <w:tcW w:w="900" w:type="dxa"/>
            <w:tcBorders>
              <w:top w:val="single" w:sz="4" w:space="0" w:color="auto"/>
              <w:left w:val="nil"/>
              <w:bottom w:val="single" w:sz="4" w:space="0" w:color="auto"/>
              <w:right w:val="single" w:sz="4" w:space="0" w:color="auto"/>
            </w:tcBorders>
            <w:shd w:val="clear" w:color="auto" w:fill="auto"/>
            <w:noWrap/>
            <w:hideMark/>
          </w:tcPr>
          <w:p w14:paraId="7F1C2088" w14:textId="7571DB3A" w:rsidR="00601105" w:rsidRPr="00EE3251" w:rsidRDefault="00601105" w:rsidP="00601105">
            <w:pPr>
              <w:jc w:val="right"/>
              <w:rPr>
                <w:rFonts w:eastAsia="新細明體"/>
                <w:color w:val="000000"/>
              </w:rPr>
            </w:pPr>
            <w:r w:rsidRPr="00CC720E">
              <w:t xml:space="preserve">19,535 </w:t>
            </w:r>
          </w:p>
        </w:tc>
        <w:tc>
          <w:tcPr>
            <w:tcW w:w="900" w:type="dxa"/>
            <w:tcBorders>
              <w:top w:val="single" w:sz="4" w:space="0" w:color="auto"/>
              <w:left w:val="nil"/>
              <w:bottom w:val="single" w:sz="4" w:space="0" w:color="auto"/>
              <w:right w:val="single" w:sz="4" w:space="0" w:color="auto"/>
            </w:tcBorders>
            <w:shd w:val="clear" w:color="auto" w:fill="auto"/>
            <w:noWrap/>
            <w:hideMark/>
          </w:tcPr>
          <w:p w14:paraId="7518EAFA" w14:textId="50EE763B" w:rsidR="00601105" w:rsidRPr="00EE3251" w:rsidRDefault="00601105" w:rsidP="00601105">
            <w:pPr>
              <w:jc w:val="right"/>
              <w:rPr>
                <w:rFonts w:eastAsia="新細明體"/>
                <w:color w:val="000000"/>
              </w:rPr>
            </w:pPr>
            <w:r w:rsidRPr="00CC720E">
              <w:t xml:space="preserve">35,519 </w:t>
            </w:r>
          </w:p>
        </w:tc>
        <w:tc>
          <w:tcPr>
            <w:tcW w:w="900" w:type="dxa"/>
            <w:tcBorders>
              <w:top w:val="single" w:sz="4" w:space="0" w:color="auto"/>
              <w:left w:val="nil"/>
              <w:bottom w:val="single" w:sz="4" w:space="0" w:color="auto"/>
              <w:right w:val="single" w:sz="4" w:space="0" w:color="auto"/>
            </w:tcBorders>
            <w:shd w:val="clear" w:color="auto" w:fill="auto"/>
            <w:noWrap/>
            <w:hideMark/>
          </w:tcPr>
          <w:p w14:paraId="57FB7679" w14:textId="4086DA12" w:rsidR="00601105" w:rsidRPr="00EE3251" w:rsidRDefault="00601105" w:rsidP="00601105">
            <w:pPr>
              <w:jc w:val="right"/>
              <w:rPr>
                <w:rFonts w:eastAsia="新細明體"/>
                <w:color w:val="000000"/>
              </w:rPr>
            </w:pPr>
            <w:r w:rsidRPr="007804CC">
              <w:t xml:space="preserve">31,161 </w:t>
            </w:r>
          </w:p>
        </w:tc>
        <w:tc>
          <w:tcPr>
            <w:tcW w:w="900" w:type="dxa"/>
            <w:tcBorders>
              <w:top w:val="single" w:sz="4" w:space="0" w:color="auto"/>
              <w:left w:val="nil"/>
              <w:bottom w:val="single" w:sz="4" w:space="0" w:color="auto"/>
              <w:right w:val="single" w:sz="4" w:space="0" w:color="auto"/>
            </w:tcBorders>
            <w:shd w:val="clear" w:color="auto" w:fill="auto"/>
            <w:noWrap/>
            <w:hideMark/>
          </w:tcPr>
          <w:p w14:paraId="64FCF152" w14:textId="1E64D504" w:rsidR="00601105" w:rsidRPr="00EE3251" w:rsidRDefault="00601105" w:rsidP="00601105">
            <w:pPr>
              <w:jc w:val="right"/>
              <w:rPr>
                <w:rFonts w:eastAsia="新細明體"/>
                <w:color w:val="000000"/>
              </w:rPr>
            </w:pPr>
            <w:r w:rsidRPr="007804CC">
              <w:t xml:space="preserve">38,086 </w:t>
            </w:r>
          </w:p>
        </w:tc>
        <w:tc>
          <w:tcPr>
            <w:tcW w:w="901" w:type="dxa"/>
            <w:tcBorders>
              <w:top w:val="single" w:sz="4" w:space="0" w:color="auto"/>
              <w:left w:val="nil"/>
              <w:bottom w:val="single" w:sz="4" w:space="0" w:color="auto"/>
              <w:right w:val="single" w:sz="4" w:space="0" w:color="auto"/>
            </w:tcBorders>
            <w:shd w:val="clear" w:color="auto" w:fill="auto"/>
            <w:noWrap/>
            <w:hideMark/>
          </w:tcPr>
          <w:p w14:paraId="56C2D02C" w14:textId="22548E27" w:rsidR="00601105" w:rsidRPr="00EE3251" w:rsidRDefault="00601105" w:rsidP="00601105">
            <w:pPr>
              <w:jc w:val="right"/>
              <w:rPr>
                <w:rFonts w:eastAsia="新細明體"/>
                <w:color w:val="000000"/>
              </w:rPr>
            </w:pPr>
            <w:r w:rsidRPr="007804CC">
              <w:t xml:space="preserve">69,247 </w:t>
            </w:r>
          </w:p>
        </w:tc>
      </w:tr>
      <w:tr w:rsidR="00601105" w:rsidRPr="00EE3251" w14:paraId="7555CCF4"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033C40" w14:textId="77777777" w:rsidR="00601105" w:rsidRPr="00EE3251" w:rsidRDefault="00601105" w:rsidP="00601105">
            <w:pPr>
              <w:widowControl/>
              <w:adjustRightInd/>
              <w:spacing w:line="240" w:lineRule="auto"/>
              <w:textAlignment w:val="auto"/>
              <w:rPr>
                <w:sz w:val="22"/>
                <w:szCs w:val="22"/>
              </w:rPr>
            </w:pPr>
            <w:r w:rsidRPr="00EE3251">
              <w:rPr>
                <w:sz w:val="22"/>
                <w:szCs w:val="22"/>
              </w:rPr>
              <w:t>(2)</w:t>
            </w:r>
            <w:r w:rsidRPr="00EE3251">
              <w:rPr>
                <w:sz w:val="22"/>
                <w:szCs w:val="22"/>
              </w:rPr>
              <w:t>國際研發人員</w:t>
            </w:r>
          </w:p>
        </w:tc>
        <w:tc>
          <w:tcPr>
            <w:tcW w:w="900" w:type="dxa"/>
            <w:tcBorders>
              <w:top w:val="single" w:sz="4" w:space="0" w:color="auto"/>
              <w:left w:val="nil"/>
              <w:bottom w:val="single" w:sz="4" w:space="0" w:color="auto"/>
              <w:right w:val="single" w:sz="4" w:space="0" w:color="auto"/>
            </w:tcBorders>
            <w:shd w:val="clear" w:color="auto" w:fill="auto"/>
            <w:noWrap/>
            <w:hideMark/>
          </w:tcPr>
          <w:p w14:paraId="2F2B5C1C" w14:textId="501AF99F"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2D797790" w14:textId="0140C770"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27EC9D8A" w14:textId="1C65CE87"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3B6482E3" w14:textId="04D8313B"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19FE0A72" w14:textId="1F48F1C9"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41E371EF" w14:textId="118774B8"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4D96B258" w14:textId="47106FF0"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2944AF9D" w14:textId="7AACA692"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4B11E51D" w14:textId="481B9A10"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088F6387" w14:textId="05D17C34" w:rsidR="00601105" w:rsidRPr="00EE3251" w:rsidRDefault="00601105" w:rsidP="00601105">
            <w:pPr>
              <w:jc w:val="right"/>
              <w:rPr>
                <w:rFonts w:eastAsia="新細明體"/>
                <w:color w:val="000000"/>
              </w:rPr>
            </w:pPr>
            <w:r w:rsidRPr="007804CC">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7FE9EB49" w14:textId="3869DF4A" w:rsidR="00601105" w:rsidRPr="00EE3251" w:rsidRDefault="00601105" w:rsidP="00601105">
            <w:pPr>
              <w:jc w:val="right"/>
              <w:rPr>
                <w:rFonts w:eastAsia="新細明體"/>
                <w:color w:val="000000"/>
              </w:rPr>
            </w:pPr>
            <w:r w:rsidRPr="007804CC">
              <w:t xml:space="preserve">0 </w:t>
            </w:r>
          </w:p>
        </w:tc>
        <w:tc>
          <w:tcPr>
            <w:tcW w:w="901" w:type="dxa"/>
            <w:tcBorders>
              <w:top w:val="single" w:sz="4" w:space="0" w:color="auto"/>
              <w:left w:val="nil"/>
              <w:bottom w:val="single" w:sz="4" w:space="0" w:color="auto"/>
              <w:right w:val="single" w:sz="4" w:space="0" w:color="auto"/>
            </w:tcBorders>
            <w:shd w:val="clear" w:color="auto" w:fill="auto"/>
            <w:noWrap/>
            <w:hideMark/>
          </w:tcPr>
          <w:p w14:paraId="4BF44708" w14:textId="55355DC7" w:rsidR="00601105" w:rsidRPr="00EE3251" w:rsidRDefault="00601105" w:rsidP="00601105">
            <w:pPr>
              <w:jc w:val="right"/>
              <w:rPr>
                <w:rFonts w:eastAsia="新細明體"/>
                <w:color w:val="000000"/>
              </w:rPr>
            </w:pPr>
            <w:r w:rsidRPr="007804CC">
              <w:t xml:space="preserve">0 </w:t>
            </w:r>
          </w:p>
        </w:tc>
      </w:tr>
      <w:tr w:rsidR="00601105" w:rsidRPr="00EE3251" w14:paraId="2FD651DD"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A49EAE" w14:textId="77777777" w:rsidR="00601105" w:rsidRPr="00EE3251" w:rsidRDefault="00601105" w:rsidP="00601105">
            <w:pPr>
              <w:widowControl/>
              <w:adjustRightInd/>
              <w:spacing w:line="240" w:lineRule="auto"/>
              <w:textAlignment w:val="auto"/>
              <w:rPr>
                <w:sz w:val="22"/>
                <w:szCs w:val="22"/>
              </w:rPr>
            </w:pPr>
            <w:r w:rsidRPr="00EE3251">
              <w:rPr>
                <w:sz w:val="22"/>
                <w:szCs w:val="22"/>
              </w:rPr>
              <w:t>(3)</w:t>
            </w:r>
            <w:r w:rsidRPr="00EE3251">
              <w:rPr>
                <w:sz w:val="22"/>
                <w:szCs w:val="22"/>
              </w:rPr>
              <w:t>顧問、專家</w:t>
            </w:r>
          </w:p>
        </w:tc>
        <w:tc>
          <w:tcPr>
            <w:tcW w:w="900" w:type="dxa"/>
            <w:tcBorders>
              <w:top w:val="single" w:sz="4" w:space="0" w:color="auto"/>
              <w:left w:val="nil"/>
              <w:bottom w:val="single" w:sz="4" w:space="0" w:color="auto"/>
              <w:right w:val="single" w:sz="4" w:space="0" w:color="auto"/>
            </w:tcBorders>
            <w:shd w:val="clear" w:color="auto" w:fill="auto"/>
            <w:noWrap/>
            <w:hideMark/>
          </w:tcPr>
          <w:p w14:paraId="01686496" w14:textId="14D562F5"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1CE78D36" w14:textId="5813ED6D"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7A21055D" w14:textId="7E12B708"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5FD7C7B1" w14:textId="619B19B6"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7414BFF8" w14:textId="3DAAD25A"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5B1571CC" w14:textId="0FFBF7D6"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60BB7DBE" w14:textId="7C1CC69F"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13D3CBAD" w14:textId="5AD7C4D2"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3F3963AB" w14:textId="6D8AC295"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17B17D53" w14:textId="7DEBB38E" w:rsidR="00601105" w:rsidRPr="00EE3251" w:rsidRDefault="00601105" w:rsidP="00601105">
            <w:pPr>
              <w:jc w:val="right"/>
              <w:rPr>
                <w:rFonts w:eastAsia="新細明體"/>
                <w:color w:val="000000"/>
              </w:rPr>
            </w:pPr>
            <w:r w:rsidRPr="007804CC">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0F21A9B4" w14:textId="7BD267F4" w:rsidR="00601105" w:rsidRPr="00EE3251" w:rsidRDefault="00601105" w:rsidP="00601105">
            <w:pPr>
              <w:jc w:val="right"/>
              <w:rPr>
                <w:rFonts w:eastAsia="新細明體"/>
                <w:color w:val="000000"/>
              </w:rPr>
            </w:pPr>
            <w:r w:rsidRPr="007804CC">
              <w:t xml:space="preserve">0 </w:t>
            </w:r>
          </w:p>
        </w:tc>
        <w:tc>
          <w:tcPr>
            <w:tcW w:w="901" w:type="dxa"/>
            <w:tcBorders>
              <w:top w:val="single" w:sz="4" w:space="0" w:color="auto"/>
              <w:left w:val="nil"/>
              <w:bottom w:val="single" w:sz="4" w:space="0" w:color="auto"/>
              <w:right w:val="single" w:sz="4" w:space="0" w:color="auto"/>
            </w:tcBorders>
            <w:shd w:val="clear" w:color="auto" w:fill="auto"/>
            <w:noWrap/>
            <w:hideMark/>
          </w:tcPr>
          <w:p w14:paraId="19781BFC" w14:textId="3E1187B2" w:rsidR="00601105" w:rsidRPr="00EE3251" w:rsidRDefault="00601105" w:rsidP="00601105">
            <w:pPr>
              <w:jc w:val="right"/>
              <w:rPr>
                <w:rFonts w:eastAsia="新細明體"/>
                <w:color w:val="000000"/>
              </w:rPr>
            </w:pPr>
            <w:r w:rsidRPr="007804CC">
              <w:t xml:space="preserve">0 </w:t>
            </w:r>
          </w:p>
        </w:tc>
      </w:tr>
      <w:tr w:rsidR="00601105" w:rsidRPr="00EE3251" w14:paraId="58E34D45"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F516B" w14:textId="77777777" w:rsidR="00601105" w:rsidRPr="00EE3251" w:rsidRDefault="00601105" w:rsidP="00601105">
            <w:pPr>
              <w:widowControl/>
              <w:adjustRightInd/>
              <w:spacing w:line="240" w:lineRule="auto"/>
              <w:textAlignment w:val="auto"/>
              <w:rPr>
                <w:sz w:val="22"/>
                <w:szCs w:val="22"/>
              </w:rPr>
            </w:pPr>
            <w:r w:rsidRPr="00EE3251">
              <w:rPr>
                <w:sz w:val="22"/>
                <w:szCs w:val="22"/>
              </w:rPr>
              <w:t>2.</w:t>
            </w:r>
            <w:r w:rsidRPr="00EE3251">
              <w:rPr>
                <w:sz w:val="22"/>
                <w:szCs w:val="22"/>
              </w:rPr>
              <w:t>消耗性器材及原材料費</w:t>
            </w:r>
          </w:p>
        </w:tc>
        <w:tc>
          <w:tcPr>
            <w:tcW w:w="900" w:type="dxa"/>
            <w:tcBorders>
              <w:top w:val="single" w:sz="4" w:space="0" w:color="auto"/>
              <w:left w:val="nil"/>
              <w:bottom w:val="single" w:sz="4" w:space="0" w:color="auto"/>
              <w:right w:val="single" w:sz="4" w:space="0" w:color="auto"/>
            </w:tcBorders>
            <w:shd w:val="clear" w:color="auto" w:fill="auto"/>
            <w:noWrap/>
            <w:hideMark/>
          </w:tcPr>
          <w:p w14:paraId="02B35050" w14:textId="65ECAC20"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341CC9C1" w14:textId="2724C943"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4F74CFE6" w14:textId="32B464B2"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4F5892C8" w14:textId="6E3E2AE6" w:rsidR="00601105" w:rsidRPr="00EE3251" w:rsidRDefault="00601105" w:rsidP="00601105">
            <w:pPr>
              <w:jc w:val="right"/>
              <w:rPr>
                <w:rFonts w:eastAsia="新細明體"/>
                <w:color w:val="000000"/>
              </w:rPr>
            </w:pPr>
            <w:r w:rsidRPr="00CC720E">
              <w:t xml:space="preserve">45,924 </w:t>
            </w:r>
          </w:p>
        </w:tc>
        <w:tc>
          <w:tcPr>
            <w:tcW w:w="900" w:type="dxa"/>
            <w:tcBorders>
              <w:top w:val="single" w:sz="4" w:space="0" w:color="auto"/>
              <w:left w:val="nil"/>
              <w:bottom w:val="single" w:sz="4" w:space="0" w:color="auto"/>
              <w:right w:val="single" w:sz="4" w:space="0" w:color="auto"/>
            </w:tcBorders>
            <w:shd w:val="clear" w:color="auto" w:fill="auto"/>
            <w:noWrap/>
            <w:hideMark/>
          </w:tcPr>
          <w:p w14:paraId="1403CF89" w14:textId="4C87CB67" w:rsidR="00601105" w:rsidRPr="00EE3251" w:rsidRDefault="00601105" w:rsidP="00601105">
            <w:pPr>
              <w:jc w:val="right"/>
              <w:rPr>
                <w:rFonts w:eastAsia="新細明體"/>
                <w:color w:val="000000"/>
              </w:rPr>
            </w:pPr>
            <w:r w:rsidRPr="00CC720E">
              <w:t xml:space="preserve">45,924 </w:t>
            </w:r>
          </w:p>
        </w:tc>
        <w:tc>
          <w:tcPr>
            <w:tcW w:w="900" w:type="dxa"/>
            <w:tcBorders>
              <w:top w:val="single" w:sz="4" w:space="0" w:color="auto"/>
              <w:left w:val="nil"/>
              <w:bottom w:val="single" w:sz="4" w:space="0" w:color="auto"/>
              <w:right w:val="single" w:sz="4" w:space="0" w:color="auto"/>
            </w:tcBorders>
            <w:shd w:val="clear" w:color="auto" w:fill="auto"/>
            <w:noWrap/>
            <w:hideMark/>
          </w:tcPr>
          <w:p w14:paraId="713D7C2E" w14:textId="72D3479B" w:rsidR="00601105" w:rsidRPr="00EE3251" w:rsidRDefault="00601105" w:rsidP="00601105">
            <w:pPr>
              <w:jc w:val="right"/>
              <w:rPr>
                <w:rFonts w:eastAsia="新細明體"/>
                <w:color w:val="000000"/>
              </w:rPr>
            </w:pPr>
            <w:r w:rsidRPr="00CC720E">
              <w:t xml:space="preserve">91,847 </w:t>
            </w:r>
          </w:p>
        </w:tc>
        <w:tc>
          <w:tcPr>
            <w:tcW w:w="900" w:type="dxa"/>
            <w:tcBorders>
              <w:top w:val="single" w:sz="4" w:space="0" w:color="auto"/>
              <w:left w:val="nil"/>
              <w:bottom w:val="single" w:sz="4" w:space="0" w:color="auto"/>
              <w:right w:val="single" w:sz="4" w:space="0" w:color="auto"/>
            </w:tcBorders>
            <w:shd w:val="clear" w:color="auto" w:fill="auto"/>
            <w:noWrap/>
            <w:hideMark/>
          </w:tcPr>
          <w:p w14:paraId="5ED1E081" w14:textId="6FF1D546" w:rsidR="00601105" w:rsidRPr="00EE3251" w:rsidRDefault="00601105" w:rsidP="00601105">
            <w:pPr>
              <w:jc w:val="right"/>
              <w:rPr>
                <w:rFonts w:eastAsia="新細明體"/>
                <w:color w:val="000000"/>
              </w:rPr>
            </w:pPr>
            <w:r w:rsidRPr="00CC720E">
              <w:t xml:space="preserve">45,280 </w:t>
            </w:r>
          </w:p>
        </w:tc>
        <w:tc>
          <w:tcPr>
            <w:tcW w:w="900" w:type="dxa"/>
            <w:tcBorders>
              <w:top w:val="single" w:sz="4" w:space="0" w:color="auto"/>
              <w:left w:val="nil"/>
              <w:bottom w:val="single" w:sz="4" w:space="0" w:color="auto"/>
              <w:right w:val="single" w:sz="4" w:space="0" w:color="auto"/>
            </w:tcBorders>
            <w:shd w:val="clear" w:color="auto" w:fill="auto"/>
            <w:noWrap/>
            <w:hideMark/>
          </w:tcPr>
          <w:p w14:paraId="349E8F01" w14:textId="47A4F276" w:rsidR="00601105" w:rsidRPr="00EE3251" w:rsidRDefault="00601105" w:rsidP="00601105">
            <w:pPr>
              <w:jc w:val="right"/>
              <w:rPr>
                <w:rFonts w:eastAsia="新細明體"/>
                <w:color w:val="000000"/>
              </w:rPr>
            </w:pPr>
            <w:r w:rsidRPr="00CC720E">
              <w:t xml:space="preserve">45,280 </w:t>
            </w:r>
          </w:p>
        </w:tc>
        <w:tc>
          <w:tcPr>
            <w:tcW w:w="900" w:type="dxa"/>
            <w:tcBorders>
              <w:top w:val="single" w:sz="4" w:space="0" w:color="auto"/>
              <w:left w:val="nil"/>
              <w:bottom w:val="single" w:sz="4" w:space="0" w:color="auto"/>
              <w:right w:val="single" w:sz="4" w:space="0" w:color="auto"/>
            </w:tcBorders>
            <w:shd w:val="clear" w:color="auto" w:fill="auto"/>
            <w:noWrap/>
            <w:hideMark/>
          </w:tcPr>
          <w:p w14:paraId="41E0E08C" w14:textId="11620987" w:rsidR="00601105" w:rsidRPr="00EE3251" w:rsidRDefault="00601105" w:rsidP="00601105">
            <w:pPr>
              <w:jc w:val="right"/>
              <w:rPr>
                <w:rFonts w:eastAsia="新細明體"/>
                <w:color w:val="000000"/>
              </w:rPr>
            </w:pPr>
            <w:r w:rsidRPr="00CC720E">
              <w:t xml:space="preserve">90,560 </w:t>
            </w:r>
          </w:p>
        </w:tc>
        <w:tc>
          <w:tcPr>
            <w:tcW w:w="900" w:type="dxa"/>
            <w:tcBorders>
              <w:top w:val="single" w:sz="4" w:space="0" w:color="auto"/>
              <w:left w:val="nil"/>
              <w:bottom w:val="single" w:sz="4" w:space="0" w:color="auto"/>
              <w:right w:val="single" w:sz="4" w:space="0" w:color="auto"/>
            </w:tcBorders>
            <w:shd w:val="clear" w:color="auto" w:fill="auto"/>
            <w:noWrap/>
            <w:hideMark/>
          </w:tcPr>
          <w:p w14:paraId="6B1323C3" w14:textId="3DB95D6C" w:rsidR="00601105" w:rsidRPr="00EE3251" w:rsidRDefault="00601105" w:rsidP="00601105">
            <w:pPr>
              <w:jc w:val="right"/>
              <w:rPr>
                <w:rFonts w:eastAsia="新細明體"/>
                <w:color w:val="000000"/>
              </w:rPr>
            </w:pPr>
            <w:r w:rsidRPr="007804CC">
              <w:t xml:space="preserve">91,204 </w:t>
            </w:r>
          </w:p>
        </w:tc>
        <w:tc>
          <w:tcPr>
            <w:tcW w:w="900" w:type="dxa"/>
            <w:tcBorders>
              <w:top w:val="single" w:sz="4" w:space="0" w:color="auto"/>
              <w:left w:val="nil"/>
              <w:bottom w:val="single" w:sz="4" w:space="0" w:color="auto"/>
              <w:right w:val="single" w:sz="4" w:space="0" w:color="auto"/>
            </w:tcBorders>
            <w:shd w:val="clear" w:color="auto" w:fill="auto"/>
            <w:noWrap/>
            <w:hideMark/>
          </w:tcPr>
          <w:p w14:paraId="584FE5ED" w14:textId="74F46DCA" w:rsidR="00601105" w:rsidRPr="00EE3251" w:rsidRDefault="00601105" w:rsidP="00601105">
            <w:pPr>
              <w:jc w:val="right"/>
              <w:rPr>
                <w:rFonts w:eastAsia="新細明體"/>
                <w:color w:val="000000"/>
              </w:rPr>
            </w:pPr>
            <w:r w:rsidRPr="007804CC">
              <w:t xml:space="preserve">91,204 </w:t>
            </w:r>
          </w:p>
        </w:tc>
        <w:tc>
          <w:tcPr>
            <w:tcW w:w="901" w:type="dxa"/>
            <w:tcBorders>
              <w:top w:val="single" w:sz="4" w:space="0" w:color="auto"/>
              <w:left w:val="nil"/>
              <w:bottom w:val="single" w:sz="4" w:space="0" w:color="auto"/>
              <w:right w:val="single" w:sz="4" w:space="0" w:color="auto"/>
            </w:tcBorders>
            <w:shd w:val="clear" w:color="auto" w:fill="auto"/>
            <w:noWrap/>
            <w:hideMark/>
          </w:tcPr>
          <w:p w14:paraId="0C349921" w14:textId="011D1696" w:rsidR="00601105" w:rsidRPr="00EE3251" w:rsidRDefault="00601105" w:rsidP="00601105">
            <w:pPr>
              <w:jc w:val="right"/>
              <w:rPr>
                <w:rFonts w:eastAsia="新細明體"/>
                <w:color w:val="000000"/>
              </w:rPr>
            </w:pPr>
            <w:r w:rsidRPr="007804CC">
              <w:t xml:space="preserve">182,407 </w:t>
            </w:r>
          </w:p>
        </w:tc>
      </w:tr>
      <w:tr w:rsidR="00601105" w:rsidRPr="00EE3251" w14:paraId="48DCCB04"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83872" w14:textId="77777777" w:rsidR="00601105" w:rsidRPr="00EE3251" w:rsidRDefault="00601105" w:rsidP="00601105">
            <w:pPr>
              <w:widowControl/>
              <w:adjustRightInd/>
              <w:spacing w:line="240" w:lineRule="auto"/>
              <w:textAlignment w:val="auto"/>
              <w:rPr>
                <w:sz w:val="22"/>
                <w:szCs w:val="22"/>
              </w:rPr>
            </w:pPr>
            <w:r w:rsidRPr="00EE3251">
              <w:rPr>
                <w:sz w:val="22"/>
                <w:szCs w:val="22"/>
              </w:rPr>
              <w:t>3.</w:t>
            </w:r>
            <w:r w:rsidRPr="00EE3251">
              <w:rPr>
                <w:sz w:val="22"/>
                <w:szCs w:val="22"/>
              </w:rPr>
              <w:t>創新或研究發展設備使用費</w:t>
            </w:r>
          </w:p>
        </w:tc>
        <w:tc>
          <w:tcPr>
            <w:tcW w:w="900" w:type="dxa"/>
            <w:tcBorders>
              <w:top w:val="single" w:sz="4" w:space="0" w:color="auto"/>
              <w:left w:val="nil"/>
              <w:bottom w:val="single" w:sz="4" w:space="0" w:color="auto"/>
              <w:right w:val="single" w:sz="4" w:space="0" w:color="auto"/>
            </w:tcBorders>
            <w:shd w:val="clear" w:color="auto" w:fill="auto"/>
            <w:noWrap/>
            <w:hideMark/>
          </w:tcPr>
          <w:p w14:paraId="733A21DC" w14:textId="77777777" w:rsidR="00601105" w:rsidRPr="00EE3251" w:rsidRDefault="00601105" w:rsidP="00601105">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hideMark/>
          </w:tcPr>
          <w:p w14:paraId="1831FAD2" w14:textId="77777777" w:rsidR="00601105" w:rsidRPr="00EE3251" w:rsidRDefault="00601105" w:rsidP="00601105">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hideMark/>
          </w:tcPr>
          <w:p w14:paraId="5070148B" w14:textId="77777777" w:rsidR="00601105" w:rsidRPr="00EE3251" w:rsidRDefault="00601105" w:rsidP="00601105">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hideMark/>
          </w:tcPr>
          <w:p w14:paraId="76D0F28F" w14:textId="77777777" w:rsidR="00601105" w:rsidRPr="00EE3251" w:rsidRDefault="00601105" w:rsidP="00601105">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hideMark/>
          </w:tcPr>
          <w:p w14:paraId="48F63E87" w14:textId="77777777" w:rsidR="00601105" w:rsidRPr="00EE3251" w:rsidRDefault="00601105" w:rsidP="00601105">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hideMark/>
          </w:tcPr>
          <w:p w14:paraId="29C98E25" w14:textId="77777777" w:rsidR="00601105" w:rsidRPr="00EE3251" w:rsidRDefault="00601105" w:rsidP="00601105">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hideMark/>
          </w:tcPr>
          <w:p w14:paraId="345EF7C3" w14:textId="77777777" w:rsidR="00601105" w:rsidRPr="00EE3251" w:rsidRDefault="00601105" w:rsidP="00601105">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hideMark/>
          </w:tcPr>
          <w:p w14:paraId="3A53B0E8" w14:textId="77777777" w:rsidR="00601105" w:rsidRPr="00EE3251" w:rsidRDefault="00601105" w:rsidP="00601105">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hideMark/>
          </w:tcPr>
          <w:p w14:paraId="37B68F8B" w14:textId="77777777" w:rsidR="00601105" w:rsidRPr="00EE3251" w:rsidRDefault="00601105" w:rsidP="00601105">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hideMark/>
          </w:tcPr>
          <w:p w14:paraId="71ADAA79" w14:textId="77777777" w:rsidR="00601105" w:rsidRPr="00EE3251" w:rsidRDefault="00601105" w:rsidP="00601105">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hideMark/>
          </w:tcPr>
          <w:p w14:paraId="2E71E223" w14:textId="77777777" w:rsidR="00601105" w:rsidRPr="00EE3251" w:rsidRDefault="00601105" w:rsidP="00601105">
            <w:pPr>
              <w:rPr>
                <w:rFonts w:eastAsia="新細明體"/>
                <w:color w:val="000000"/>
              </w:rPr>
            </w:pPr>
          </w:p>
        </w:tc>
        <w:tc>
          <w:tcPr>
            <w:tcW w:w="901" w:type="dxa"/>
            <w:tcBorders>
              <w:top w:val="single" w:sz="4" w:space="0" w:color="auto"/>
              <w:left w:val="nil"/>
              <w:bottom w:val="single" w:sz="4" w:space="0" w:color="auto"/>
              <w:right w:val="single" w:sz="4" w:space="0" w:color="auto"/>
            </w:tcBorders>
            <w:shd w:val="clear" w:color="auto" w:fill="auto"/>
            <w:noWrap/>
            <w:hideMark/>
          </w:tcPr>
          <w:p w14:paraId="61FD2E0E" w14:textId="77777777" w:rsidR="00601105" w:rsidRPr="00EE3251" w:rsidRDefault="00601105" w:rsidP="00601105">
            <w:pPr>
              <w:rPr>
                <w:rFonts w:eastAsia="新細明體"/>
                <w:color w:val="000000"/>
              </w:rPr>
            </w:pPr>
          </w:p>
        </w:tc>
      </w:tr>
      <w:tr w:rsidR="00601105" w:rsidRPr="00EE3251" w14:paraId="7490D675"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6542ED" w14:textId="77777777" w:rsidR="00601105" w:rsidRPr="00EE3251" w:rsidRDefault="00601105" w:rsidP="00601105">
            <w:pPr>
              <w:widowControl/>
              <w:adjustRightInd/>
              <w:spacing w:line="240" w:lineRule="auto"/>
              <w:textAlignment w:val="auto"/>
              <w:rPr>
                <w:sz w:val="22"/>
                <w:szCs w:val="22"/>
              </w:rPr>
            </w:pPr>
            <w:r w:rsidRPr="00EE3251">
              <w:rPr>
                <w:sz w:val="22"/>
                <w:szCs w:val="22"/>
              </w:rPr>
              <w:t>(1)</w:t>
            </w:r>
            <w:r w:rsidRPr="00EE3251">
              <w:rPr>
                <w:sz w:val="22"/>
                <w:szCs w:val="22"/>
              </w:rPr>
              <w:t>已有設備</w:t>
            </w:r>
          </w:p>
        </w:tc>
        <w:tc>
          <w:tcPr>
            <w:tcW w:w="900" w:type="dxa"/>
            <w:tcBorders>
              <w:top w:val="single" w:sz="4" w:space="0" w:color="auto"/>
              <w:left w:val="nil"/>
              <w:bottom w:val="single" w:sz="4" w:space="0" w:color="auto"/>
              <w:right w:val="single" w:sz="4" w:space="0" w:color="auto"/>
            </w:tcBorders>
            <w:shd w:val="clear" w:color="auto" w:fill="auto"/>
            <w:noWrap/>
            <w:hideMark/>
          </w:tcPr>
          <w:p w14:paraId="1CC55C36" w14:textId="154BBB09" w:rsidR="00601105" w:rsidRPr="00EE3251" w:rsidRDefault="00601105" w:rsidP="00601105">
            <w:pPr>
              <w:jc w:val="right"/>
              <w:rPr>
                <w:rFonts w:eastAsia="新細明體"/>
                <w:color w:val="000000"/>
              </w:rPr>
            </w:pPr>
            <w:r w:rsidRPr="00CC720E">
              <w:t xml:space="preserve">50 </w:t>
            </w:r>
          </w:p>
        </w:tc>
        <w:tc>
          <w:tcPr>
            <w:tcW w:w="900" w:type="dxa"/>
            <w:tcBorders>
              <w:top w:val="single" w:sz="4" w:space="0" w:color="auto"/>
              <w:left w:val="nil"/>
              <w:bottom w:val="single" w:sz="4" w:space="0" w:color="auto"/>
              <w:right w:val="single" w:sz="4" w:space="0" w:color="auto"/>
            </w:tcBorders>
            <w:shd w:val="clear" w:color="auto" w:fill="auto"/>
            <w:noWrap/>
            <w:hideMark/>
          </w:tcPr>
          <w:p w14:paraId="5A6F3C7D" w14:textId="2F3F75A4" w:rsidR="00601105" w:rsidRPr="00EE3251" w:rsidRDefault="00601105" w:rsidP="00601105">
            <w:pPr>
              <w:jc w:val="right"/>
              <w:rPr>
                <w:rFonts w:eastAsia="新細明體"/>
                <w:color w:val="000000"/>
              </w:rPr>
            </w:pPr>
            <w:r w:rsidRPr="00CC720E">
              <w:t xml:space="preserve">50 </w:t>
            </w:r>
          </w:p>
        </w:tc>
        <w:tc>
          <w:tcPr>
            <w:tcW w:w="900" w:type="dxa"/>
            <w:tcBorders>
              <w:top w:val="single" w:sz="4" w:space="0" w:color="auto"/>
              <w:left w:val="nil"/>
              <w:bottom w:val="single" w:sz="4" w:space="0" w:color="auto"/>
              <w:right w:val="single" w:sz="4" w:space="0" w:color="auto"/>
            </w:tcBorders>
            <w:shd w:val="clear" w:color="auto" w:fill="auto"/>
            <w:noWrap/>
            <w:hideMark/>
          </w:tcPr>
          <w:p w14:paraId="78705C13" w14:textId="41AD20D7" w:rsidR="00601105" w:rsidRPr="00EE3251" w:rsidRDefault="00601105" w:rsidP="00601105">
            <w:pPr>
              <w:jc w:val="right"/>
              <w:rPr>
                <w:rFonts w:eastAsia="新細明體"/>
                <w:color w:val="000000"/>
              </w:rPr>
            </w:pPr>
            <w:r w:rsidRPr="00CC720E">
              <w:t xml:space="preserve">100 </w:t>
            </w:r>
          </w:p>
        </w:tc>
        <w:tc>
          <w:tcPr>
            <w:tcW w:w="900" w:type="dxa"/>
            <w:tcBorders>
              <w:top w:val="single" w:sz="4" w:space="0" w:color="auto"/>
              <w:left w:val="nil"/>
              <w:bottom w:val="single" w:sz="4" w:space="0" w:color="auto"/>
              <w:right w:val="single" w:sz="4" w:space="0" w:color="auto"/>
            </w:tcBorders>
            <w:shd w:val="clear" w:color="auto" w:fill="auto"/>
            <w:noWrap/>
            <w:hideMark/>
          </w:tcPr>
          <w:p w14:paraId="09894ED9" w14:textId="69E70224" w:rsidR="00601105" w:rsidRPr="00EE3251" w:rsidRDefault="00601105" w:rsidP="00601105">
            <w:pPr>
              <w:jc w:val="right"/>
              <w:rPr>
                <w:rFonts w:eastAsia="新細明體"/>
                <w:color w:val="000000"/>
              </w:rPr>
            </w:pPr>
            <w:r w:rsidRPr="00CC720E">
              <w:t xml:space="preserve">208 </w:t>
            </w:r>
          </w:p>
        </w:tc>
        <w:tc>
          <w:tcPr>
            <w:tcW w:w="900" w:type="dxa"/>
            <w:tcBorders>
              <w:top w:val="single" w:sz="4" w:space="0" w:color="auto"/>
              <w:left w:val="nil"/>
              <w:bottom w:val="single" w:sz="4" w:space="0" w:color="auto"/>
              <w:right w:val="single" w:sz="4" w:space="0" w:color="auto"/>
            </w:tcBorders>
            <w:shd w:val="clear" w:color="auto" w:fill="auto"/>
            <w:noWrap/>
            <w:hideMark/>
          </w:tcPr>
          <w:p w14:paraId="73A29DBD" w14:textId="580453DA" w:rsidR="00601105" w:rsidRPr="00EE3251" w:rsidRDefault="00601105" w:rsidP="00601105">
            <w:pPr>
              <w:jc w:val="right"/>
              <w:rPr>
                <w:rFonts w:eastAsia="新細明體"/>
                <w:color w:val="000000"/>
              </w:rPr>
            </w:pPr>
            <w:r w:rsidRPr="00CC720E">
              <w:t xml:space="preserve">208 </w:t>
            </w:r>
          </w:p>
        </w:tc>
        <w:tc>
          <w:tcPr>
            <w:tcW w:w="900" w:type="dxa"/>
            <w:tcBorders>
              <w:top w:val="single" w:sz="4" w:space="0" w:color="auto"/>
              <w:left w:val="nil"/>
              <w:bottom w:val="single" w:sz="4" w:space="0" w:color="auto"/>
              <w:right w:val="single" w:sz="4" w:space="0" w:color="auto"/>
            </w:tcBorders>
            <w:shd w:val="clear" w:color="auto" w:fill="auto"/>
            <w:noWrap/>
            <w:hideMark/>
          </w:tcPr>
          <w:p w14:paraId="408A63BB" w14:textId="762FA4DF" w:rsidR="00601105" w:rsidRPr="00EE3251" w:rsidRDefault="00601105" w:rsidP="00601105">
            <w:pPr>
              <w:jc w:val="right"/>
              <w:rPr>
                <w:rFonts w:eastAsia="新細明體"/>
                <w:color w:val="000000"/>
              </w:rPr>
            </w:pPr>
            <w:r w:rsidRPr="00CC720E">
              <w:t xml:space="preserve">416 </w:t>
            </w:r>
          </w:p>
        </w:tc>
        <w:tc>
          <w:tcPr>
            <w:tcW w:w="900" w:type="dxa"/>
            <w:tcBorders>
              <w:top w:val="single" w:sz="4" w:space="0" w:color="auto"/>
              <w:left w:val="nil"/>
              <w:bottom w:val="single" w:sz="4" w:space="0" w:color="auto"/>
              <w:right w:val="single" w:sz="4" w:space="0" w:color="auto"/>
            </w:tcBorders>
            <w:shd w:val="clear" w:color="auto" w:fill="auto"/>
            <w:noWrap/>
            <w:hideMark/>
          </w:tcPr>
          <w:p w14:paraId="1820D161" w14:textId="2E1CA319" w:rsidR="00601105" w:rsidRPr="00EE3251" w:rsidRDefault="00601105" w:rsidP="00601105">
            <w:pPr>
              <w:jc w:val="right"/>
              <w:rPr>
                <w:rFonts w:eastAsia="新細明體"/>
                <w:color w:val="000000"/>
              </w:rPr>
            </w:pPr>
            <w:r w:rsidRPr="00CC720E">
              <w:t xml:space="preserve">19 </w:t>
            </w:r>
          </w:p>
        </w:tc>
        <w:tc>
          <w:tcPr>
            <w:tcW w:w="900" w:type="dxa"/>
            <w:tcBorders>
              <w:top w:val="single" w:sz="4" w:space="0" w:color="auto"/>
              <w:left w:val="nil"/>
              <w:bottom w:val="single" w:sz="4" w:space="0" w:color="auto"/>
              <w:right w:val="single" w:sz="4" w:space="0" w:color="auto"/>
            </w:tcBorders>
            <w:shd w:val="clear" w:color="auto" w:fill="auto"/>
            <w:noWrap/>
            <w:hideMark/>
          </w:tcPr>
          <w:p w14:paraId="3E0D44EA" w14:textId="58D76DBB" w:rsidR="00601105" w:rsidRPr="00EE3251" w:rsidRDefault="00601105" w:rsidP="00601105">
            <w:pPr>
              <w:jc w:val="right"/>
              <w:rPr>
                <w:rFonts w:eastAsia="新細明體"/>
                <w:color w:val="000000"/>
              </w:rPr>
            </w:pPr>
            <w:r w:rsidRPr="00CC720E">
              <w:t xml:space="preserve">19 </w:t>
            </w:r>
          </w:p>
        </w:tc>
        <w:tc>
          <w:tcPr>
            <w:tcW w:w="900" w:type="dxa"/>
            <w:tcBorders>
              <w:top w:val="single" w:sz="4" w:space="0" w:color="auto"/>
              <w:left w:val="nil"/>
              <w:bottom w:val="single" w:sz="4" w:space="0" w:color="auto"/>
              <w:right w:val="single" w:sz="4" w:space="0" w:color="auto"/>
            </w:tcBorders>
            <w:shd w:val="clear" w:color="auto" w:fill="auto"/>
            <w:noWrap/>
            <w:hideMark/>
          </w:tcPr>
          <w:p w14:paraId="1E199436" w14:textId="2995B749" w:rsidR="00601105" w:rsidRPr="00EE3251" w:rsidRDefault="00601105" w:rsidP="00601105">
            <w:pPr>
              <w:jc w:val="right"/>
              <w:rPr>
                <w:rFonts w:eastAsia="新細明體"/>
                <w:color w:val="000000"/>
              </w:rPr>
            </w:pPr>
            <w:r w:rsidRPr="00CC720E">
              <w:t xml:space="preserve">38 </w:t>
            </w:r>
          </w:p>
        </w:tc>
        <w:tc>
          <w:tcPr>
            <w:tcW w:w="900" w:type="dxa"/>
            <w:tcBorders>
              <w:top w:val="single" w:sz="4" w:space="0" w:color="auto"/>
              <w:left w:val="nil"/>
              <w:bottom w:val="single" w:sz="4" w:space="0" w:color="auto"/>
              <w:right w:val="single" w:sz="4" w:space="0" w:color="auto"/>
            </w:tcBorders>
            <w:shd w:val="clear" w:color="auto" w:fill="auto"/>
            <w:noWrap/>
            <w:hideMark/>
          </w:tcPr>
          <w:p w14:paraId="56578EDE" w14:textId="7223419E" w:rsidR="00601105" w:rsidRPr="00EE3251" w:rsidRDefault="00601105" w:rsidP="00601105">
            <w:pPr>
              <w:jc w:val="right"/>
              <w:rPr>
                <w:rFonts w:eastAsia="新細明體"/>
                <w:color w:val="000000"/>
              </w:rPr>
            </w:pPr>
            <w:r w:rsidRPr="007804CC">
              <w:t xml:space="preserve">277 </w:t>
            </w:r>
          </w:p>
        </w:tc>
        <w:tc>
          <w:tcPr>
            <w:tcW w:w="900" w:type="dxa"/>
            <w:tcBorders>
              <w:top w:val="single" w:sz="4" w:space="0" w:color="auto"/>
              <w:left w:val="nil"/>
              <w:bottom w:val="single" w:sz="4" w:space="0" w:color="auto"/>
              <w:right w:val="single" w:sz="4" w:space="0" w:color="auto"/>
            </w:tcBorders>
            <w:shd w:val="clear" w:color="auto" w:fill="auto"/>
            <w:noWrap/>
            <w:hideMark/>
          </w:tcPr>
          <w:p w14:paraId="7810BDC7" w14:textId="0CB308FD" w:rsidR="00601105" w:rsidRPr="00EE3251" w:rsidRDefault="00601105" w:rsidP="00601105">
            <w:pPr>
              <w:jc w:val="right"/>
              <w:rPr>
                <w:rFonts w:eastAsia="新細明體"/>
                <w:color w:val="000000"/>
              </w:rPr>
            </w:pPr>
            <w:r w:rsidRPr="007804CC">
              <w:t xml:space="preserve">277 </w:t>
            </w:r>
          </w:p>
        </w:tc>
        <w:tc>
          <w:tcPr>
            <w:tcW w:w="901" w:type="dxa"/>
            <w:tcBorders>
              <w:top w:val="single" w:sz="4" w:space="0" w:color="auto"/>
              <w:left w:val="nil"/>
              <w:bottom w:val="single" w:sz="4" w:space="0" w:color="auto"/>
              <w:right w:val="single" w:sz="4" w:space="0" w:color="auto"/>
            </w:tcBorders>
            <w:shd w:val="clear" w:color="auto" w:fill="auto"/>
            <w:noWrap/>
            <w:hideMark/>
          </w:tcPr>
          <w:p w14:paraId="354D610C" w14:textId="1EAD4879" w:rsidR="00601105" w:rsidRPr="00EE3251" w:rsidRDefault="00601105" w:rsidP="00601105">
            <w:pPr>
              <w:jc w:val="right"/>
              <w:rPr>
                <w:rFonts w:eastAsia="新細明體"/>
                <w:color w:val="000000"/>
              </w:rPr>
            </w:pPr>
            <w:r w:rsidRPr="007804CC">
              <w:t xml:space="preserve">553 </w:t>
            </w:r>
          </w:p>
        </w:tc>
      </w:tr>
      <w:tr w:rsidR="00601105" w:rsidRPr="00EE3251" w14:paraId="68086482"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80432F" w14:textId="77777777" w:rsidR="00601105" w:rsidRPr="00EE3251" w:rsidRDefault="00601105" w:rsidP="00601105">
            <w:pPr>
              <w:widowControl/>
              <w:adjustRightInd/>
              <w:spacing w:line="240" w:lineRule="auto"/>
              <w:textAlignment w:val="auto"/>
              <w:rPr>
                <w:sz w:val="22"/>
                <w:szCs w:val="22"/>
              </w:rPr>
            </w:pPr>
            <w:r w:rsidRPr="00EE3251">
              <w:rPr>
                <w:sz w:val="22"/>
                <w:szCs w:val="22"/>
              </w:rPr>
              <w:t>(2)</w:t>
            </w:r>
            <w:r w:rsidRPr="00EE3251">
              <w:rPr>
                <w:sz w:val="22"/>
                <w:szCs w:val="22"/>
              </w:rPr>
              <w:t>新購設備</w:t>
            </w:r>
          </w:p>
        </w:tc>
        <w:tc>
          <w:tcPr>
            <w:tcW w:w="900" w:type="dxa"/>
            <w:tcBorders>
              <w:top w:val="single" w:sz="4" w:space="0" w:color="auto"/>
              <w:left w:val="nil"/>
              <w:bottom w:val="single" w:sz="4" w:space="0" w:color="auto"/>
              <w:right w:val="single" w:sz="4" w:space="0" w:color="auto"/>
            </w:tcBorders>
            <w:shd w:val="clear" w:color="auto" w:fill="auto"/>
            <w:noWrap/>
            <w:hideMark/>
          </w:tcPr>
          <w:p w14:paraId="1A9E4582" w14:textId="2ED934D5"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44DD4133" w14:textId="0E87A666"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771B2B79" w14:textId="064CB7DB"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685FBB03" w14:textId="5902BE15" w:rsidR="00601105" w:rsidRPr="00EE3251" w:rsidRDefault="00601105" w:rsidP="00601105">
            <w:pPr>
              <w:jc w:val="right"/>
              <w:rPr>
                <w:rFonts w:eastAsia="新細明體"/>
                <w:color w:val="000000"/>
              </w:rPr>
            </w:pPr>
            <w:r w:rsidRPr="00CC720E">
              <w:t xml:space="preserve">117 </w:t>
            </w:r>
          </w:p>
        </w:tc>
        <w:tc>
          <w:tcPr>
            <w:tcW w:w="900" w:type="dxa"/>
            <w:tcBorders>
              <w:top w:val="single" w:sz="4" w:space="0" w:color="auto"/>
              <w:left w:val="nil"/>
              <w:bottom w:val="single" w:sz="4" w:space="0" w:color="auto"/>
              <w:right w:val="single" w:sz="4" w:space="0" w:color="auto"/>
            </w:tcBorders>
            <w:shd w:val="clear" w:color="auto" w:fill="auto"/>
            <w:noWrap/>
            <w:hideMark/>
          </w:tcPr>
          <w:p w14:paraId="3B965E3F" w14:textId="7A8EE5C3" w:rsidR="00601105" w:rsidRPr="00EE3251" w:rsidRDefault="00601105" w:rsidP="00601105">
            <w:pPr>
              <w:jc w:val="right"/>
              <w:rPr>
                <w:rFonts w:eastAsia="新細明體"/>
                <w:color w:val="000000"/>
              </w:rPr>
            </w:pPr>
            <w:r w:rsidRPr="00CC720E">
              <w:t xml:space="preserve">117 </w:t>
            </w:r>
          </w:p>
        </w:tc>
        <w:tc>
          <w:tcPr>
            <w:tcW w:w="900" w:type="dxa"/>
            <w:tcBorders>
              <w:top w:val="single" w:sz="4" w:space="0" w:color="auto"/>
              <w:left w:val="nil"/>
              <w:bottom w:val="single" w:sz="4" w:space="0" w:color="auto"/>
              <w:right w:val="single" w:sz="4" w:space="0" w:color="auto"/>
            </w:tcBorders>
            <w:shd w:val="clear" w:color="auto" w:fill="auto"/>
            <w:noWrap/>
            <w:hideMark/>
          </w:tcPr>
          <w:p w14:paraId="12AA6FE8" w14:textId="535FEB42" w:rsidR="00601105" w:rsidRPr="00EE3251" w:rsidRDefault="00601105" w:rsidP="00601105">
            <w:pPr>
              <w:jc w:val="right"/>
              <w:rPr>
                <w:rFonts w:eastAsia="新細明體"/>
                <w:color w:val="000000"/>
              </w:rPr>
            </w:pPr>
            <w:r w:rsidRPr="00CC720E">
              <w:t xml:space="preserve">234 </w:t>
            </w:r>
          </w:p>
        </w:tc>
        <w:tc>
          <w:tcPr>
            <w:tcW w:w="900" w:type="dxa"/>
            <w:tcBorders>
              <w:top w:val="single" w:sz="4" w:space="0" w:color="auto"/>
              <w:left w:val="nil"/>
              <w:bottom w:val="single" w:sz="4" w:space="0" w:color="auto"/>
              <w:right w:val="single" w:sz="4" w:space="0" w:color="auto"/>
            </w:tcBorders>
            <w:shd w:val="clear" w:color="auto" w:fill="auto"/>
            <w:noWrap/>
            <w:hideMark/>
          </w:tcPr>
          <w:p w14:paraId="2F93C2AB" w14:textId="6F17666A" w:rsidR="00601105" w:rsidRPr="00EE3251" w:rsidRDefault="00601105" w:rsidP="00601105">
            <w:pPr>
              <w:jc w:val="right"/>
              <w:rPr>
                <w:rFonts w:eastAsia="新細明體"/>
                <w:color w:val="000000"/>
              </w:rPr>
            </w:pPr>
            <w:r w:rsidRPr="00CC720E">
              <w:t xml:space="preserve">234 </w:t>
            </w:r>
          </w:p>
        </w:tc>
        <w:tc>
          <w:tcPr>
            <w:tcW w:w="900" w:type="dxa"/>
            <w:tcBorders>
              <w:top w:val="single" w:sz="4" w:space="0" w:color="auto"/>
              <w:left w:val="nil"/>
              <w:bottom w:val="single" w:sz="4" w:space="0" w:color="auto"/>
              <w:right w:val="single" w:sz="4" w:space="0" w:color="auto"/>
            </w:tcBorders>
            <w:shd w:val="clear" w:color="auto" w:fill="auto"/>
            <w:noWrap/>
            <w:hideMark/>
          </w:tcPr>
          <w:p w14:paraId="529FD41D" w14:textId="54335214" w:rsidR="00601105" w:rsidRPr="00EE3251" w:rsidRDefault="00601105" w:rsidP="00601105">
            <w:pPr>
              <w:jc w:val="right"/>
              <w:rPr>
                <w:rFonts w:eastAsia="新細明體"/>
                <w:color w:val="000000"/>
              </w:rPr>
            </w:pPr>
            <w:r w:rsidRPr="00CC720E">
              <w:t xml:space="preserve">234 </w:t>
            </w:r>
          </w:p>
        </w:tc>
        <w:tc>
          <w:tcPr>
            <w:tcW w:w="900" w:type="dxa"/>
            <w:tcBorders>
              <w:top w:val="single" w:sz="4" w:space="0" w:color="auto"/>
              <w:left w:val="nil"/>
              <w:bottom w:val="single" w:sz="4" w:space="0" w:color="auto"/>
              <w:right w:val="single" w:sz="4" w:space="0" w:color="auto"/>
            </w:tcBorders>
            <w:shd w:val="clear" w:color="auto" w:fill="auto"/>
            <w:noWrap/>
            <w:hideMark/>
          </w:tcPr>
          <w:p w14:paraId="58994D00" w14:textId="788A8CB8" w:rsidR="00601105" w:rsidRPr="00EE3251" w:rsidRDefault="00601105" w:rsidP="00601105">
            <w:pPr>
              <w:jc w:val="right"/>
              <w:rPr>
                <w:rFonts w:eastAsia="新細明體"/>
                <w:color w:val="000000"/>
              </w:rPr>
            </w:pPr>
            <w:r w:rsidRPr="00CC720E">
              <w:t xml:space="preserve">467 </w:t>
            </w:r>
          </w:p>
        </w:tc>
        <w:tc>
          <w:tcPr>
            <w:tcW w:w="900" w:type="dxa"/>
            <w:tcBorders>
              <w:top w:val="single" w:sz="4" w:space="0" w:color="auto"/>
              <w:left w:val="nil"/>
              <w:bottom w:val="single" w:sz="4" w:space="0" w:color="auto"/>
              <w:right w:val="single" w:sz="4" w:space="0" w:color="auto"/>
            </w:tcBorders>
            <w:shd w:val="clear" w:color="auto" w:fill="auto"/>
            <w:noWrap/>
            <w:hideMark/>
          </w:tcPr>
          <w:p w14:paraId="0C2BEB7E" w14:textId="485D57E1" w:rsidR="00601105" w:rsidRPr="00EE3251" w:rsidRDefault="00601105" w:rsidP="00601105">
            <w:pPr>
              <w:jc w:val="right"/>
              <w:rPr>
                <w:rFonts w:eastAsia="新細明體"/>
                <w:color w:val="000000"/>
              </w:rPr>
            </w:pPr>
            <w:r w:rsidRPr="007804CC">
              <w:t xml:space="preserve">351 </w:t>
            </w:r>
          </w:p>
        </w:tc>
        <w:tc>
          <w:tcPr>
            <w:tcW w:w="900" w:type="dxa"/>
            <w:tcBorders>
              <w:top w:val="single" w:sz="4" w:space="0" w:color="auto"/>
              <w:left w:val="nil"/>
              <w:bottom w:val="single" w:sz="4" w:space="0" w:color="auto"/>
              <w:right w:val="single" w:sz="4" w:space="0" w:color="auto"/>
            </w:tcBorders>
            <w:shd w:val="clear" w:color="auto" w:fill="auto"/>
            <w:noWrap/>
            <w:hideMark/>
          </w:tcPr>
          <w:p w14:paraId="0BF6093C" w14:textId="0903B0D6" w:rsidR="00601105" w:rsidRPr="00EE3251" w:rsidRDefault="00601105" w:rsidP="00601105">
            <w:pPr>
              <w:jc w:val="right"/>
              <w:rPr>
                <w:rFonts w:eastAsia="新細明體"/>
                <w:color w:val="000000"/>
              </w:rPr>
            </w:pPr>
            <w:r w:rsidRPr="007804CC">
              <w:t xml:space="preserve">351 </w:t>
            </w:r>
          </w:p>
        </w:tc>
        <w:tc>
          <w:tcPr>
            <w:tcW w:w="901" w:type="dxa"/>
            <w:tcBorders>
              <w:top w:val="single" w:sz="4" w:space="0" w:color="auto"/>
              <w:left w:val="nil"/>
              <w:bottom w:val="single" w:sz="4" w:space="0" w:color="auto"/>
              <w:right w:val="single" w:sz="4" w:space="0" w:color="auto"/>
            </w:tcBorders>
            <w:shd w:val="clear" w:color="auto" w:fill="auto"/>
            <w:noWrap/>
            <w:hideMark/>
          </w:tcPr>
          <w:p w14:paraId="78CCE8B5" w14:textId="3D746B1E" w:rsidR="00601105" w:rsidRPr="00EE3251" w:rsidRDefault="00601105" w:rsidP="00601105">
            <w:pPr>
              <w:jc w:val="right"/>
              <w:rPr>
                <w:rFonts w:eastAsia="新細明體"/>
                <w:color w:val="000000"/>
              </w:rPr>
            </w:pPr>
            <w:r w:rsidRPr="007804CC">
              <w:t xml:space="preserve">701 </w:t>
            </w:r>
          </w:p>
        </w:tc>
      </w:tr>
      <w:tr w:rsidR="00601105" w:rsidRPr="00EE3251" w14:paraId="6EBDB87A"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04B9B4" w14:textId="77777777" w:rsidR="00601105" w:rsidRPr="00EE3251" w:rsidRDefault="00601105" w:rsidP="00601105">
            <w:pPr>
              <w:widowControl/>
              <w:adjustRightInd/>
              <w:spacing w:line="240" w:lineRule="auto"/>
              <w:textAlignment w:val="auto"/>
              <w:rPr>
                <w:sz w:val="22"/>
                <w:szCs w:val="22"/>
              </w:rPr>
            </w:pPr>
            <w:r w:rsidRPr="00EE3251">
              <w:rPr>
                <w:sz w:val="22"/>
                <w:szCs w:val="22"/>
              </w:rPr>
              <w:t>(3)EDATool</w:t>
            </w:r>
            <w:r w:rsidRPr="00EE3251">
              <w:rPr>
                <w:sz w:val="22"/>
                <w:szCs w:val="22"/>
              </w:rPr>
              <w:t>租金費</w:t>
            </w:r>
          </w:p>
        </w:tc>
        <w:tc>
          <w:tcPr>
            <w:tcW w:w="900" w:type="dxa"/>
            <w:tcBorders>
              <w:top w:val="single" w:sz="4" w:space="0" w:color="auto"/>
              <w:left w:val="nil"/>
              <w:bottom w:val="single" w:sz="4" w:space="0" w:color="auto"/>
              <w:right w:val="single" w:sz="4" w:space="0" w:color="auto"/>
            </w:tcBorders>
            <w:shd w:val="clear" w:color="auto" w:fill="auto"/>
            <w:noWrap/>
            <w:hideMark/>
          </w:tcPr>
          <w:p w14:paraId="4154E623" w14:textId="5E214F5E"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710DABF2" w14:textId="65B5C126"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348A5DF3" w14:textId="3BCC9294" w:rsidR="00601105" w:rsidRPr="00EE3251" w:rsidRDefault="00601105" w:rsidP="00601105">
            <w:pPr>
              <w:jc w:val="right"/>
              <w:rPr>
                <w:rFonts w:eastAsia="新細明體"/>
                <w:color w:val="000000"/>
              </w:rPr>
            </w:pPr>
            <w:r w:rsidRPr="00CC720E">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3B42F07F" w14:textId="140DF073" w:rsidR="00601105" w:rsidRPr="00EE3251" w:rsidRDefault="00601105" w:rsidP="00601105">
            <w:pPr>
              <w:jc w:val="right"/>
              <w:rPr>
                <w:rFonts w:eastAsia="新細明體"/>
                <w:color w:val="000000"/>
              </w:rPr>
            </w:pPr>
            <w:r w:rsidRPr="00CC720E">
              <w:t xml:space="preserve">5,285 </w:t>
            </w:r>
          </w:p>
        </w:tc>
        <w:tc>
          <w:tcPr>
            <w:tcW w:w="900" w:type="dxa"/>
            <w:tcBorders>
              <w:top w:val="single" w:sz="4" w:space="0" w:color="auto"/>
              <w:left w:val="nil"/>
              <w:bottom w:val="single" w:sz="4" w:space="0" w:color="auto"/>
              <w:right w:val="single" w:sz="4" w:space="0" w:color="auto"/>
            </w:tcBorders>
            <w:shd w:val="clear" w:color="auto" w:fill="auto"/>
            <w:noWrap/>
            <w:hideMark/>
          </w:tcPr>
          <w:p w14:paraId="1210FAFA" w14:textId="7EFC5902" w:rsidR="00601105" w:rsidRPr="00EE3251" w:rsidRDefault="00601105" w:rsidP="00601105">
            <w:pPr>
              <w:jc w:val="right"/>
              <w:rPr>
                <w:rFonts w:eastAsia="新細明體"/>
                <w:color w:val="000000"/>
              </w:rPr>
            </w:pPr>
            <w:r w:rsidRPr="00CC720E">
              <w:t xml:space="preserve">5,285 </w:t>
            </w:r>
          </w:p>
        </w:tc>
        <w:tc>
          <w:tcPr>
            <w:tcW w:w="900" w:type="dxa"/>
            <w:tcBorders>
              <w:top w:val="single" w:sz="4" w:space="0" w:color="auto"/>
              <w:left w:val="nil"/>
              <w:bottom w:val="single" w:sz="4" w:space="0" w:color="auto"/>
              <w:right w:val="single" w:sz="4" w:space="0" w:color="auto"/>
            </w:tcBorders>
            <w:shd w:val="clear" w:color="auto" w:fill="auto"/>
            <w:noWrap/>
            <w:hideMark/>
          </w:tcPr>
          <w:p w14:paraId="3078FD32" w14:textId="4EB71524" w:rsidR="00601105" w:rsidRPr="00EE3251" w:rsidRDefault="00601105" w:rsidP="00601105">
            <w:pPr>
              <w:jc w:val="right"/>
              <w:rPr>
                <w:rFonts w:eastAsia="新細明體"/>
                <w:color w:val="000000"/>
              </w:rPr>
            </w:pPr>
            <w:r w:rsidRPr="00CC720E">
              <w:t xml:space="preserve">10,570 </w:t>
            </w:r>
          </w:p>
        </w:tc>
        <w:tc>
          <w:tcPr>
            <w:tcW w:w="900" w:type="dxa"/>
            <w:tcBorders>
              <w:top w:val="single" w:sz="4" w:space="0" w:color="auto"/>
              <w:left w:val="nil"/>
              <w:bottom w:val="single" w:sz="4" w:space="0" w:color="auto"/>
              <w:right w:val="single" w:sz="4" w:space="0" w:color="auto"/>
            </w:tcBorders>
            <w:shd w:val="clear" w:color="auto" w:fill="auto"/>
            <w:noWrap/>
            <w:hideMark/>
          </w:tcPr>
          <w:p w14:paraId="2C963FBB" w14:textId="4B6A1357" w:rsidR="00601105" w:rsidRPr="00EE3251" w:rsidRDefault="00601105" w:rsidP="00601105">
            <w:pPr>
              <w:jc w:val="right"/>
              <w:rPr>
                <w:rFonts w:eastAsia="新細明體"/>
                <w:color w:val="000000"/>
              </w:rPr>
            </w:pPr>
            <w:r w:rsidRPr="00CC720E">
              <w:t xml:space="preserve">3,595 </w:t>
            </w:r>
          </w:p>
        </w:tc>
        <w:tc>
          <w:tcPr>
            <w:tcW w:w="900" w:type="dxa"/>
            <w:tcBorders>
              <w:top w:val="single" w:sz="4" w:space="0" w:color="auto"/>
              <w:left w:val="nil"/>
              <w:bottom w:val="single" w:sz="4" w:space="0" w:color="auto"/>
              <w:right w:val="single" w:sz="4" w:space="0" w:color="auto"/>
            </w:tcBorders>
            <w:shd w:val="clear" w:color="auto" w:fill="auto"/>
            <w:noWrap/>
            <w:hideMark/>
          </w:tcPr>
          <w:p w14:paraId="1B17B73C" w14:textId="013C09EC" w:rsidR="00601105" w:rsidRPr="00EE3251" w:rsidRDefault="00601105" w:rsidP="00601105">
            <w:pPr>
              <w:jc w:val="right"/>
              <w:rPr>
                <w:rFonts w:eastAsia="新細明體"/>
                <w:color w:val="000000"/>
              </w:rPr>
            </w:pPr>
            <w:r w:rsidRPr="00CC720E">
              <w:t xml:space="preserve">3,595 </w:t>
            </w:r>
          </w:p>
        </w:tc>
        <w:tc>
          <w:tcPr>
            <w:tcW w:w="900" w:type="dxa"/>
            <w:tcBorders>
              <w:top w:val="single" w:sz="4" w:space="0" w:color="auto"/>
              <w:left w:val="nil"/>
              <w:bottom w:val="single" w:sz="4" w:space="0" w:color="auto"/>
              <w:right w:val="single" w:sz="4" w:space="0" w:color="auto"/>
            </w:tcBorders>
            <w:shd w:val="clear" w:color="auto" w:fill="auto"/>
            <w:noWrap/>
            <w:hideMark/>
          </w:tcPr>
          <w:p w14:paraId="77DD4B84" w14:textId="206BC0B2" w:rsidR="00601105" w:rsidRPr="00EE3251" w:rsidRDefault="00601105" w:rsidP="00601105">
            <w:pPr>
              <w:jc w:val="right"/>
              <w:rPr>
                <w:rFonts w:eastAsia="新細明體"/>
                <w:color w:val="000000"/>
              </w:rPr>
            </w:pPr>
            <w:r w:rsidRPr="00CC720E">
              <w:t xml:space="preserve">7,190 </w:t>
            </w:r>
          </w:p>
        </w:tc>
        <w:tc>
          <w:tcPr>
            <w:tcW w:w="900" w:type="dxa"/>
            <w:tcBorders>
              <w:top w:val="single" w:sz="4" w:space="0" w:color="auto"/>
              <w:left w:val="nil"/>
              <w:bottom w:val="single" w:sz="4" w:space="0" w:color="auto"/>
              <w:right w:val="single" w:sz="4" w:space="0" w:color="auto"/>
            </w:tcBorders>
            <w:shd w:val="clear" w:color="auto" w:fill="auto"/>
            <w:noWrap/>
            <w:hideMark/>
          </w:tcPr>
          <w:p w14:paraId="7FA6F52B" w14:textId="0C8E1818" w:rsidR="00601105" w:rsidRPr="00EE3251" w:rsidRDefault="00601105" w:rsidP="00601105">
            <w:pPr>
              <w:jc w:val="right"/>
              <w:rPr>
                <w:rFonts w:eastAsia="新細明體"/>
                <w:color w:val="000000"/>
              </w:rPr>
            </w:pPr>
            <w:r w:rsidRPr="007804CC">
              <w:t xml:space="preserve">8,880 </w:t>
            </w:r>
          </w:p>
        </w:tc>
        <w:tc>
          <w:tcPr>
            <w:tcW w:w="900" w:type="dxa"/>
            <w:tcBorders>
              <w:top w:val="single" w:sz="4" w:space="0" w:color="auto"/>
              <w:left w:val="nil"/>
              <w:bottom w:val="single" w:sz="4" w:space="0" w:color="auto"/>
              <w:right w:val="single" w:sz="4" w:space="0" w:color="auto"/>
            </w:tcBorders>
            <w:shd w:val="clear" w:color="auto" w:fill="auto"/>
            <w:noWrap/>
            <w:hideMark/>
          </w:tcPr>
          <w:p w14:paraId="43187A51" w14:textId="066885A6" w:rsidR="00601105" w:rsidRPr="00EE3251" w:rsidRDefault="00601105" w:rsidP="00601105">
            <w:pPr>
              <w:jc w:val="right"/>
              <w:rPr>
                <w:rFonts w:eastAsia="新細明體"/>
                <w:color w:val="000000"/>
              </w:rPr>
            </w:pPr>
            <w:r w:rsidRPr="007804CC">
              <w:t xml:space="preserve">8,880 </w:t>
            </w:r>
          </w:p>
        </w:tc>
        <w:tc>
          <w:tcPr>
            <w:tcW w:w="901" w:type="dxa"/>
            <w:tcBorders>
              <w:top w:val="single" w:sz="4" w:space="0" w:color="auto"/>
              <w:left w:val="nil"/>
              <w:bottom w:val="single" w:sz="4" w:space="0" w:color="auto"/>
              <w:right w:val="single" w:sz="4" w:space="0" w:color="auto"/>
            </w:tcBorders>
            <w:shd w:val="clear" w:color="auto" w:fill="auto"/>
            <w:noWrap/>
            <w:hideMark/>
          </w:tcPr>
          <w:p w14:paraId="1D194D78" w14:textId="7BB8FDBC" w:rsidR="00601105" w:rsidRPr="00EE3251" w:rsidRDefault="00601105" w:rsidP="00601105">
            <w:pPr>
              <w:jc w:val="right"/>
              <w:rPr>
                <w:rFonts w:eastAsia="新細明體"/>
                <w:color w:val="000000"/>
              </w:rPr>
            </w:pPr>
            <w:r w:rsidRPr="007804CC">
              <w:t xml:space="preserve">17,760 </w:t>
            </w:r>
          </w:p>
        </w:tc>
      </w:tr>
      <w:tr w:rsidR="00A931EA" w:rsidRPr="00EE3251" w14:paraId="4FC46A0C"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5B0FE3" w14:textId="77777777" w:rsidR="00A931EA" w:rsidRPr="00EE3251" w:rsidRDefault="00A931EA" w:rsidP="004F3EFB">
            <w:pPr>
              <w:widowControl/>
              <w:adjustRightInd/>
              <w:spacing w:line="240" w:lineRule="auto"/>
              <w:textAlignment w:val="auto"/>
              <w:rPr>
                <w:sz w:val="22"/>
                <w:szCs w:val="22"/>
              </w:rPr>
            </w:pPr>
            <w:r w:rsidRPr="00EE3251">
              <w:rPr>
                <w:sz w:val="22"/>
                <w:szCs w:val="22"/>
              </w:rPr>
              <w:t>(4)</w:t>
            </w:r>
            <w:r w:rsidRPr="00EE3251">
              <w:rPr>
                <w:sz w:val="22"/>
                <w:szCs w:val="22"/>
              </w:rPr>
              <w:t>雲端設備租賃費</w:t>
            </w:r>
          </w:p>
        </w:tc>
        <w:tc>
          <w:tcPr>
            <w:tcW w:w="900" w:type="dxa"/>
            <w:tcBorders>
              <w:top w:val="single" w:sz="4" w:space="0" w:color="auto"/>
              <w:left w:val="nil"/>
              <w:bottom w:val="single" w:sz="4" w:space="0" w:color="auto"/>
              <w:right w:val="single" w:sz="4" w:space="0" w:color="auto"/>
            </w:tcBorders>
            <w:shd w:val="clear" w:color="auto" w:fill="auto"/>
            <w:noWrap/>
            <w:vAlign w:val="center"/>
          </w:tcPr>
          <w:p w14:paraId="637D6323"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tcPr>
          <w:p w14:paraId="5C51104D"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tcPr>
          <w:p w14:paraId="2CEB4AF7"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tcPr>
          <w:p w14:paraId="59A7BC45"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tcPr>
          <w:p w14:paraId="12EE9B68"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tcPr>
          <w:p w14:paraId="66CC8D51"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tcPr>
          <w:p w14:paraId="50564088"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tcPr>
          <w:p w14:paraId="17F66EA9"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tcPr>
          <w:p w14:paraId="64000749"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tcPr>
          <w:p w14:paraId="702456B4"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tcPr>
          <w:p w14:paraId="3D1F39C4" w14:textId="77777777" w:rsidR="00A931EA" w:rsidRPr="00EE3251" w:rsidRDefault="00A931EA" w:rsidP="004F3EFB">
            <w:pPr>
              <w:jc w:val="right"/>
              <w:rPr>
                <w:rFonts w:eastAsia="新細明體"/>
                <w:color w:val="000000"/>
              </w:rPr>
            </w:pPr>
            <w:r w:rsidRPr="00EE3251">
              <w:rPr>
                <w:color w:val="000000"/>
              </w:rPr>
              <w:t xml:space="preserve">0 </w:t>
            </w:r>
          </w:p>
        </w:tc>
        <w:tc>
          <w:tcPr>
            <w:tcW w:w="901" w:type="dxa"/>
            <w:tcBorders>
              <w:top w:val="single" w:sz="4" w:space="0" w:color="auto"/>
              <w:left w:val="nil"/>
              <w:bottom w:val="single" w:sz="4" w:space="0" w:color="auto"/>
              <w:right w:val="single" w:sz="4" w:space="0" w:color="auto"/>
            </w:tcBorders>
            <w:shd w:val="clear" w:color="auto" w:fill="auto"/>
            <w:noWrap/>
            <w:vAlign w:val="center"/>
          </w:tcPr>
          <w:p w14:paraId="71F7F023" w14:textId="77777777" w:rsidR="00A931EA" w:rsidRPr="00EE3251" w:rsidRDefault="00A931EA" w:rsidP="004F3EFB">
            <w:pPr>
              <w:jc w:val="right"/>
              <w:rPr>
                <w:rFonts w:eastAsia="新細明體"/>
                <w:color w:val="000000"/>
              </w:rPr>
            </w:pPr>
            <w:r w:rsidRPr="00EE3251">
              <w:rPr>
                <w:color w:val="000000"/>
              </w:rPr>
              <w:t xml:space="preserve">0 </w:t>
            </w:r>
          </w:p>
        </w:tc>
      </w:tr>
      <w:tr w:rsidR="00A931EA" w:rsidRPr="00EE3251" w14:paraId="57806116"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52773" w14:textId="77777777" w:rsidR="00A931EA" w:rsidRPr="00EE3251" w:rsidRDefault="00A931EA" w:rsidP="004F3EFB">
            <w:pPr>
              <w:widowControl/>
              <w:adjustRightInd/>
              <w:spacing w:line="240" w:lineRule="auto"/>
              <w:textAlignment w:val="auto"/>
              <w:rPr>
                <w:sz w:val="22"/>
                <w:szCs w:val="22"/>
              </w:rPr>
            </w:pPr>
            <w:r w:rsidRPr="00EE3251">
              <w:rPr>
                <w:sz w:val="22"/>
                <w:szCs w:val="22"/>
              </w:rPr>
              <w:t>4.</w:t>
            </w:r>
            <w:r w:rsidRPr="00EE3251">
              <w:rPr>
                <w:sz w:val="22"/>
                <w:szCs w:val="22"/>
              </w:rPr>
              <w:t>創新或研究發展設備維護費</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5673F7E"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4FBA102"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45CBA91"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46E3BA6"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3F3033B"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CCFC38E"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98DDF40"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2BA6AB8"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49D1831"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9B5F9AD" w14:textId="77777777" w:rsidR="00A931EA" w:rsidRPr="00EE3251" w:rsidRDefault="00A931EA" w:rsidP="004F3EFB">
            <w:pPr>
              <w:rPr>
                <w:rFonts w:eastAsia="新細明體"/>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5382EA6" w14:textId="77777777" w:rsidR="00A931EA" w:rsidRPr="00EE3251" w:rsidRDefault="00A931EA" w:rsidP="004F3EFB">
            <w:pPr>
              <w:rPr>
                <w:rFonts w:eastAsia="新細明體"/>
                <w:color w:val="000000"/>
              </w:rPr>
            </w:pP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3762771D" w14:textId="77777777" w:rsidR="00A931EA" w:rsidRPr="00EE3251" w:rsidRDefault="00A931EA" w:rsidP="004F3EFB">
            <w:pPr>
              <w:rPr>
                <w:rFonts w:eastAsia="新細明體"/>
                <w:color w:val="000000"/>
              </w:rPr>
            </w:pPr>
          </w:p>
        </w:tc>
      </w:tr>
      <w:tr w:rsidR="00A931EA" w:rsidRPr="00CC06D4" w14:paraId="5171ED98"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962C1" w14:textId="77777777" w:rsidR="00A931EA" w:rsidRPr="00CC06D4" w:rsidRDefault="00A931EA" w:rsidP="004F3EFB">
            <w:pPr>
              <w:widowControl/>
              <w:adjustRightInd/>
              <w:spacing w:line="240" w:lineRule="auto"/>
              <w:textAlignment w:val="auto"/>
              <w:rPr>
                <w:color w:val="000000" w:themeColor="text1"/>
                <w:sz w:val="22"/>
                <w:szCs w:val="22"/>
              </w:rPr>
            </w:pPr>
            <w:r w:rsidRPr="00CC06D4">
              <w:rPr>
                <w:color w:val="000000" w:themeColor="text1"/>
                <w:sz w:val="22"/>
                <w:szCs w:val="22"/>
              </w:rPr>
              <w:t>(1)</w:t>
            </w:r>
            <w:r w:rsidRPr="00CC06D4">
              <w:rPr>
                <w:color w:val="000000" w:themeColor="text1"/>
                <w:sz w:val="22"/>
                <w:szCs w:val="22"/>
              </w:rPr>
              <w:t>已有設備</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FEE772E"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A5EFD4B"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928216D"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397441C"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D1CED7F"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9CFD643"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55B99DD"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62A7EBD"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74CEF20"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D7E8FFF"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B66D64B"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4337DEFA"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r>
      <w:tr w:rsidR="00A931EA" w:rsidRPr="00CC06D4" w14:paraId="3D3A2D0A"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B4B2B8" w14:textId="77777777" w:rsidR="00A931EA" w:rsidRPr="00CC06D4" w:rsidRDefault="00A931EA" w:rsidP="004F3EFB">
            <w:pPr>
              <w:widowControl/>
              <w:adjustRightInd/>
              <w:spacing w:line="240" w:lineRule="auto"/>
              <w:textAlignment w:val="auto"/>
              <w:rPr>
                <w:color w:val="000000" w:themeColor="text1"/>
                <w:sz w:val="22"/>
                <w:szCs w:val="22"/>
              </w:rPr>
            </w:pPr>
            <w:r w:rsidRPr="00CC06D4">
              <w:rPr>
                <w:color w:val="000000" w:themeColor="text1"/>
                <w:sz w:val="22"/>
                <w:szCs w:val="22"/>
              </w:rPr>
              <w:t>(2)</w:t>
            </w:r>
            <w:r w:rsidRPr="00CC06D4">
              <w:rPr>
                <w:color w:val="000000" w:themeColor="text1"/>
                <w:sz w:val="22"/>
                <w:szCs w:val="22"/>
              </w:rPr>
              <w:t>新購設備</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138EFCC"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0542C5E"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836E205"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C89CBC8"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D5B9C0F"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E7ED493"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2ADDF2D"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35777AB"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D96CF6A"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D9FDC65"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8D6BBB9"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70EC886A"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r>
      <w:tr w:rsidR="00A931EA" w:rsidRPr="00CC06D4" w14:paraId="7954FFAF"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D13" w14:textId="77777777" w:rsidR="00A931EA" w:rsidRPr="00CC06D4" w:rsidRDefault="00A931EA" w:rsidP="004F3EFB">
            <w:pPr>
              <w:widowControl/>
              <w:adjustRightInd/>
              <w:spacing w:line="240" w:lineRule="auto"/>
              <w:textAlignment w:val="auto"/>
              <w:rPr>
                <w:color w:val="000000" w:themeColor="text1"/>
                <w:sz w:val="22"/>
                <w:szCs w:val="22"/>
              </w:rPr>
            </w:pPr>
            <w:r w:rsidRPr="00CC06D4">
              <w:rPr>
                <w:color w:val="000000" w:themeColor="text1"/>
                <w:sz w:val="22"/>
                <w:szCs w:val="22"/>
              </w:rPr>
              <w:t>5.</w:t>
            </w:r>
            <w:r w:rsidRPr="00CC06D4">
              <w:rPr>
                <w:color w:val="000000" w:themeColor="text1"/>
                <w:sz w:val="22"/>
                <w:szCs w:val="22"/>
              </w:rPr>
              <w:t>無形資產之引進、委託研究或驗證費</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8A2A6F1" w14:textId="77777777" w:rsidR="00A931EA" w:rsidRPr="00CC06D4" w:rsidRDefault="00A931EA" w:rsidP="004F3EFB">
            <w:pPr>
              <w:rPr>
                <w:rFonts w:eastAsia="新細明體"/>
                <w:color w:val="000000" w:themeColor="text1"/>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2EB3AC1" w14:textId="77777777" w:rsidR="00A931EA" w:rsidRPr="00CC06D4" w:rsidRDefault="00A931EA" w:rsidP="004F3EFB">
            <w:pPr>
              <w:rPr>
                <w:rFonts w:eastAsia="新細明體"/>
                <w:color w:val="000000" w:themeColor="text1"/>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539B15E" w14:textId="77777777" w:rsidR="00A931EA" w:rsidRPr="00CC06D4" w:rsidRDefault="00A931EA" w:rsidP="004F3EFB">
            <w:pPr>
              <w:rPr>
                <w:rFonts w:eastAsia="新細明體"/>
                <w:color w:val="000000" w:themeColor="text1"/>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1561FEA" w14:textId="77777777" w:rsidR="00A931EA" w:rsidRPr="00CC06D4" w:rsidRDefault="00A931EA" w:rsidP="004F3EFB">
            <w:pPr>
              <w:rPr>
                <w:rFonts w:eastAsia="新細明體"/>
                <w:color w:val="000000" w:themeColor="text1"/>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01350C4" w14:textId="77777777" w:rsidR="00A931EA" w:rsidRPr="00CC06D4" w:rsidRDefault="00A931EA" w:rsidP="004F3EFB">
            <w:pPr>
              <w:rPr>
                <w:rFonts w:eastAsia="新細明體"/>
                <w:color w:val="000000" w:themeColor="text1"/>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00E333D" w14:textId="77777777" w:rsidR="00A931EA" w:rsidRPr="00CC06D4" w:rsidRDefault="00A931EA" w:rsidP="004F3EFB">
            <w:pPr>
              <w:rPr>
                <w:rFonts w:eastAsia="新細明體"/>
                <w:color w:val="000000" w:themeColor="text1"/>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BD0824C" w14:textId="77777777" w:rsidR="00A931EA" w:rsidRPr="00CC06D4" w:rsidRDefault="00A931EA" w:rsidP="004F3EFB">
            <w:pPr>
              <w:rPr>
                <w:rFonts w:eastAsia="新細明體"/>
                <w:color w:val="000000" w:themeColor="text1"/>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923A755" w14:textId="77777777" w:rsidR="00A931EA" w:rsidRPr="00CC06D4" w:rsidRDefault="00A931EA" w:rsidP="004F3EFB">
            <w:pPr>
              <w:rPr>
                <w:rFonts w:eastAsia="新細明體"/>
                <w:color w:val="000000" w:themeColor="text1"/>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7D715D0" w14:textId="77777777" w:rsidR="00A931EA" w:rsidRPr="00CC06D4" w:rsidRDefault="00A931EA" w:rsidP="004F3EFB">
            <w:pPr>
              <w:rPr>
                <w:rFonts w:eastAsia="新細明體"/>
                <w:color w:val="000000" w:themeColor="text1"/>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16C8D4D" w14:textId="77777777" w:rsidR="00A931EA" w:rsidRPr="00CC06D4" w:rsidRDefault="00A931EA" w:rsidP="004F3EFB">
            <w:pPr>
              <w:rPr>
                <w:rFonts w:eastAsia="新細明體"/>
                <w:color w:val="000000" w:themeColor="text1"/>
              </w:rPr>
            </w:pP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C759A6A" w14:textId="77777777" w:rsidR="00A931EA" w:rsidRPr="00CC06D4" w:rsidRDefault="00A931EA" w:rsidP="004F3EFB">
            <w:pPr>
              <w:rPr>
                <w:rFonts w:eastAsia="新細明體"/>
                <w:color w:val="000000" w:themeColor="text1"/>
              </w:rPr>
            </w:pP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56B1AD5F" w14:textId="77777777" w:rsidR="00A931EA" w:rsidRPr="00CC06D4" w:rsidRDefault="00A931EA" w:rsidP="004F3EFB">
            <w:pPr>
              <w:rPr>
                <w:rFonts w:eastAsia="新細明體"/>
                <w:color w:val="000000" w:themeColor="text1"/>
              </w:rPr>
            </w:pPr>
          </w:p>
        </w:tc>
      </w:tr>
      <w:tr w:rsidR="00601105" w:rsidRPr="00CC06D4" w14:paraId="18E51EA5"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E1C52C" w14:textId="77777777" w:rsidR="00601105" w:rsidRPr="00CC06D4" w:rsidRDefault="00601105" w:rsidP="00601105">
            <w:pPr>
              <w:widowControl/>
              <w:adjustRightInd/>
              <w:spacing w:line="240" w:lineRule="auto"/>
              <w:textAlignment w:val="auto"/>
              <w:rPr>
                <w:color w:val="000000" w:themeColor="text1"/>
                <w:sz w:val="22"/>
                <w:szCs w:val="22"/>
              </w:rPr>
            </w:pPr>
            <w:r w:rsidRPr="00CC06D4">
              <w:rPr>
                <w:color w:val="000000" w:themeColor="text1"/>
                <w:sz w:val="22"/>
                <w:szCs w:val="22"/>
              </w:rPr>
              <w:t>(1)</w:t>
            </w:r>
            <w:r w:rsidRPr="00CC06D4">
              <w:rPr>
                <w:color w:val="000000" w:themeColor="text1"/>
                <w:sz w:val="22"/>
                <w:szCs w:val="22"/>
              </w:rPr>
              <w:t>無形資產之引進</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C5618B5" w14:textId="77777777" w:rsidR="00601105" w:rsidRPr="00CC06D4" w:rsidRDefault="00601105" w:rsidP="00601105">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DFE848F" w14:textId="77777777" w:rsidR="00601105" w:rsidRPr="00CC06D4" w:rsidRDefault="00601105" w:rsidP="00601105">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830539F" w14:textId="77777777" w:rsidR="00601105" w:rsidRPr="00CC06D4" w:rsidRDefault="00601105" w:rsidP="00601105">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41049CEE" w14:textId="2F68F637" w:rsidR="00601105" w:rsidRPr="00CC06D4" w:rsidRDefault="00601105" w:rsidP="00601105">
            <w:pPr>
              <w:jc w:val="right"/>
              <w:rPr>
                <w:rFonts w:eastAsia="新細明體"/>
                <w:color w:val="000000" w:themeColor="text1"/>
              </w:rPr>
            </w:pPr>
            <w:r w:rsidRPr="00A6068F">
              <w:t xml:space="preserve">20,640 </w:t>
            </w:r>
          </w:p>
        </w:tc>
        <w:tc>
          <w:tcPr>
            <w:tcW w:w="900" w:type="dxa"/>
            <w:tcBorders>
              <w:top w:val="single" w:sz="4" w:space="0" w:color="auto"/>
              <w:left w:val="nil"/>
              <w:bottom w:val="single" w:sz="4" w:space="0" w:color="auto"/>
              <w:right w:val="single" w:sz="4" w:space="0" w:color="auto"/>
            </w:tcBorders>
            <w:shd w:val="clear" w:color="auto" w:fill="auto"/>
            <w:noWrap/>
            <w:hideMark/>
          </w:tcPr>
          <w:p w14:paraId="690529B4" w14:textId="54D0C4C1" w:rsidR="00601105" w:rsidRPr="00CC06D4" w:rsidRDefault="00601105" w:rsidP="00601105">
            <w:pPr>
              <w:jc w:val="right"/>
              <w:rPr>
                <w:rFonts w:eastAsia="新細明體"/>
                <w:color w:val="000000" w:themeColor="text1"/>
              </w:rPr>
            </w:pPr>
            <w:r w:rsidRPr="00A6068F">
              <w:t xml:space="preserve">22,360 </w:t>
            </w:r>
          </w:p>
        </w:tc>
        <w:tc>
          <w:tcPr>
            <w:tcW w:w="900" w:type="dxa"/>
            <w:tcBorders>
              <w:top w:val="single" w:sz="4" w:space="0" w:color="auto"/>
              <w:left w:val="nil"/>
              <w:bottom w:val="single" w:sz="4" w:space="0" w:color="auto"/>
              <w:right w:val="single" w:sz="4" w:space="0" w:color="auto"/>
            </w:tcBorders>
            <w:shd w:val="clear" w:color="auto" w:fill="auto"/>
            <w:noWrap/>
            <w:hideMark/>
          </w:tcPr>
          <w:p w14:paraId="061DD707" w14:textId="2042A270" w:rsidR="00601105" w:rsidRPr="00CC06D4" w:rsidRDefault="00601105" w:rsidP="00601105">
            <w:pPr>
              <w:jc w:val="right"/>
              <w:rPr>
                <w:rFonts w:eastAsia="新細明體"/>
                <w:color w:val="000000" w:themeColor="text1"/>
              </w:rPr>
            </w:pPr>
            <w:r w:rsidRPr="00A6068F">
              <w:t xml:space="preserve">43,000 </w:t>
            </w:r>
          </w:p>
        </w:tc>
        <w:tc>
          <w:tcPr>
            <w:tcW w:w="900" w:type="dxa"/>
            <w:tcBorders>
              <w:top w:val="single" w:sz="4" w:space="0" w:color="auto"/>
              <w:left w:val="nil"/>
              <w:bottom w:val="single" w:sz="4" w:space="0" w:color="auto"/>
              <w:right w:val="single" w:sz="4" w:space="0" w:color="auto"/>
            </w:tcBorders>
            <w:shd w:val="clear" w:color="auto" w:fill="auto"/>
            <w:noWrap/>
            <w:hideMark/>
          </w:tcPr>
          <w:p w14:paraId="41CEEBF4" w14:textId="3A69CBEE" w:rsidR="00601105" w:rsidRPr="00CC06D4" w:rsidRDefault="00601105" w:rsidP="00601105">
            <w:pPr>
              <w:jc w:val="right"/>
              <w:rPr>
                <w:rFonts w:eastAsia="新細明體"/>
                <w:color w:val="000000" w:themeColor="text1"/>
              </w:rPr>
            </w:pPr>
            <w:r w:rsidRPr="00A6068F">
              <w:t xml:space="preserve">20,640 </w:t>
            </w:r>
          </w:p>
        </w:tc>
        <w:tc>
          <w:tcPr>
            <w:tcW w:w="900" w:type="dxa"/>
            <w:tcBorders>
              <w:top w:val="single" w:sz="4" w:space="0" w:color="auto"/>
              <w:left w:val="nil"/>
              <w:bottom w:val="single" w:sz="4" w:space="0" w:color="auto"/>
              <w:right w:val="single" w:sz="4" w:space="0" w:color="auto"/>
            </w:tcBorders>
            <w:shd w:val="clear" w:color="auto" w:fill="auto"/>
            <w:noWrap/>
            <w:hideMark/>
          </w:tcPr>
          <w:p w14:paraId="3A3EC343" w14:textId="198811F2" w:rsidR="00601105" w:rsidRPr="00CC06D4" w:rsidRDefault="00601105" w:rsidP="00601105">
            <w:pPr>
              <w:jc w:val="right"/>
              <w:rPr>
                <w:rFonts w:eastAsia="新細明體"/>
                <w:color w:val="000000" w:themeColor="text1"/>
              </w:rPr>
            </w:pPr>
            <w:r w:rsidRPr="00A6068F">
              <w:t xml:space="preserve">22,360 </w:t>
            </w:r>
          </w:p>
        </w:tc>
        <w:tc>
          <w:tcPr>
            <w:tcW w:w="900" w:type="dxa"/>
            <w:tcBorders>
              <w:top w:val="single" w:sz="4" w:space="0" w:color="auto"/>
              <w:left w:val="nil"/>
              <w:bottom w:val="single" w:sz="4" w:space="0" w:color="auto"/>
              <w:right w:val="single" w:sz="4" w:space="0" w:color="auto"/>
            </w:tcBorders>
            <w:shd w:val="clear" w:color="auto" w:fill="auto"/>
            <w:noWrap/>
            <w:hideMark/>
          </w:tcPr>
          <w:p w14:paraId="14D5B018" w14:textId="6FDAE308" w:rsidR="00601105" w:rsidRPr="00CC06D4" w:rsidRDefault="00601105" w:rsidP="00601105">
            <w:pPr>
              <w:jc w:val="right"/>
              <w:rPr>
                <w:rFonts w:eastAsia="新細明體"/>
                <w:color w:val="000000" w:themeColor="text1"/>
              </w:rPr>
            </w:pPr>
            <w:r w:rsidRPr="00A6068F">
              <w:t xml:space="preserve">43,000 </w:t>
            </w:r>
          </w:p>
        </w:tc>
        <w:tc>
          <w:tcPr>
            <w:tcW w:w="900" w:type="dxa"/>
            <w:tcBorders>
              <w:top w:val="single" w:sz="4" w:space="0" w:color="auto"/>
              <w:left w:val="nil"/>
              <w:bottom w:val="single" w:sz="4" w:space="0" w:color="auto"/>
              <w:right w:val="single" w:sz="4" w:space="0" w:color="auto"/>
            </w:tcBorders>
            <w:shd w:val="clear" w:color="auto" w:fill="auto"/>
            <w:noWrap/>
            <w:hideMark/>
          </w:tcPr>
          <w:p w14:paraId="64D13885" w14:textId="7D40E5DA" w:rsidR="00601105" w:rsidRPr="00CC06D4" w:rsidRDefault="00601105" w:rsidP="00601105">
            <w:pPr>
              <w:jc w:val="right"/>
              <w:rPr>
                <w:rFonts w:eastAsia="新細明體"/>
                <w:color w:val="000000" w:themeColor="text1"/>
              </w:rPr>
            </w:pPr>
            <w:r w:rsidRPr="00CA18F9">
              <w:t xml:space="preserve">41,280 </w:t>
            </w:r>
          </w:p>
        </w:tc>
        <w:tc>
          <w:tcPr>
            <w:tcW w:w="900" w:type="dxa"/>
            <w:tcBorders>
              <w:top w:val="single" w:sz="4" w:space="0" w:color="auto"/>
              <w:left w:val="nil"/>
              <w:bottom w:val="single" w:sz="4" w:space="0" w:color="auto"/>
              <w:right w:val="single" w:sz="4" w:space="0" w:color="auto"/>
            </w:tcBorders>
            <w:shd w:val="clear" w:color="auto" w:fill="auto"/>
            <w:noWrap/>
            <w:hideMark/>
          </w:tcPr>
          <w:p w14:paraId="4972422C" w14:textId="5E4DC479" w:rsidR="00601105" w:rsidRPr="00CC06D4" w:rsidRDefault="00601105" w:rsidP="00601105">
            <w:pPr>
              <w:jc w:val="right"/>
              <w:rPr>
                <w:rFonts w:eastAsia="新細明體"/>
                <w:color w:val="000000" w:themeColor="text1"/>
              </w:rPr>
            </w:pPr>
            <w:r w:rsidRPr="00CA18F9">
              <w:t xml:space="preserve">44,720 </w:t>
            </w:r>
          </w:p>
        </w:tc>
        <w:tc>
          <w:tcPr>
            <w:tcW w:w="901" w:type="dxa"/>
            <w:tcBorders>
              <w:top w:val="single" w:sz="4" w:space="0" w:color="auto"/>
              <w:left w:val="nil"/>
              <w:bottom w:val="single" w:sz="4" w:space="0" w:color="auto"/>
              <w:right w:val="single" w:sz="4" w:space="0" w:color="auto"/>
            </w:tcBorders>
            <w:shd w:val="clear" w:color="auto" w:fill="auto"/>
            <w:noWrap/>
            <w:hideMark/>
          </w:tcPr>
          <w:p w14:paraId="3F61757D" w14:textId="40CD4722" w:rsidR="00601105" w:rsidRPr="00CC06D4" w:rsidRDefault="00601105" w:rsidP="00601105">
            <w:pPr>
              <w:jc w:val="right"/>
              <w:rPr>
                <w:rFonts w:eastAsia="新細明體"/>
                <w:color w:val="000000" w:themeColor="text1"/>
              </w:rPr>
            </w:pPr>
            <w:r w:rsidRPr="00CA18F9">
              <w:t xml:space="preserve">86,000 </w:t>
            </w:r>
          </w:p>
        </w:tc>
      </w:tr>
      <w:tr w:rsidR="00601105" w:rsidRPr="00CC06D4" w14:paraId="40C444FF"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55870" w14:textId="77777777" w:rsidR="00601105" w:rsidRPr="00CC06D4" w:rsidRDefault="00601105" w:rsidP="00601105">
            <w:pPr>
              <w:widowControl/>
              <w:adjustRightInd/>
              <w:spacing w:line="240" w:lineRule="auto"/>
              <w:textAlignment w:val="auto"/>
              <w:rPr>
                <w:color w:val="000000" w:themeColor="text1"/>
                <w:sz w:val="22"/>
                <w:szCs w:val="22"/>
              </w:rPr>
            </w:pPr>
            <w:r w:rsidRPr="00CC06D4">
              <w:rPr>
                <w:color w:val="000000" w:themeColor="text1"/>
                <w:sz w:val="22"/>
                <w:szCs w:val="22"/>
              </w:rPr>
              <w:t>(2)</w:t>
            </w:r>
            <w:r w:rsidRPr="00CC06D4">
              <w:rPr>
                <w:color w:val="000000" w:themeColor="text1"/>
                <w:sz w:val="22"/>
                <w:szCs w:val="22"/>
              </w:rPr>
              <w:t>委託研究費</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BAE98E1" w14:textId="77777777" w:rsidR="00601105" w:rsidRPr="00CC06D4" w:rsidRDefault="00601105" w:rsidP="00601105">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42BC190" w14:textId="77777777" w:rsidR="00601105" w:rsidRPr="00CC06D4" w:rsidRDefault="00601105" w:rsidP="00601105">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DAD7246" w14:textId="77777777" w:rsidR="00601105" w:rsidRPr="00CC06D4" w:rsidRDefault="00601105" w:rsidP="00601105">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hideMark/>
          </w:tcPr>
          <w:p w14:paraId="3205D3C7" w14:textId="535E9001" w:rsidR="00601105" w:rsidRPr="00CC06D4" w:rsidRDefault="00601105" w:rsidP="00601105">
            <w:pPr>
              <w:jc w:val="right"/>
              <w:rPr>
                <w:rFonts w:eastAsia="新細明體"/>
                <w:color w:val="000000" w:themeColor="text1"/>
              </w:rPr>
            </w:pPr>
            <w:r w:rsidRPr="00A6068F">
              <w:t xml:space="preserve">6,000 </w:t>
            </w:r>
          </w:p>
        </w:tc>
        <w:tc>
          <w:tcPr>
            <w:tcW w:w="900" w:type="dxa"/>
            <w:tcBorders>
              <w:top w:val="single" w:sz="4" w:space="0" w:color="auto"/>
              <w:left w:val="nil"/>
              <w:bottom w:val="single" w:sz="4" w:space="0" w:color="auto"/>
              <w:right w:val="single" w:sz="4" w:space="0" w:color="auto"/>
            </w:tcBorders>
            <w:shd w:val="clear" w:color="auto" w:fill="auto"/>
            <w:noWrap/>
            <w:hideMark/>
          </w:tcPr>
          <w:p w14:paraId="249A45CC" w14:textId="1584683A" w:rsidR="00601105" w:rsidRPr="00CC06D4" w:rsidRDefault="00601105" w:rsidP="00601105">
            <w:pPr>
              <w:jc w:val="right"/>
              <w:rPr>
                <w:rFonts w:eastAsia="新細明體"/>
                <w:color w:val="000000" w:themeColor="text1"/>
              </w:rPr>
            </w:pPr>
            <w:r w:rsidRPr="00A6068F">
              <w:t xml:space="preserve">6,000 </w:t>
            </w:r>
          </w:p>
        </w:tc>
        <w:tc>
          <w:tcPr>
            <w:tcW w:w="900" w:type="dxa"/>
            <w:tcBorders>
              <w:top w:val="single" w:sz="4" w:space="0" w:color="auto"/>
              <w:left w:val="nil"/>
              <w:bottom w:val="single" w:sz="4" w:space="0" w:color="auto"/>
              <w:right w:val="single" w:sz="4" w:space="0" w:color="auto"/>
            </w:tcBorders>
            <w:shd w:val="clear" w:color="auto" w:fill="auto"/>
            <w:noWrap/>
            <w:hideMark/>
          </w:tcPr>
          <w:p w14:paraId="4D74680B" w14:textId="5B5D5576" w:rsidR="00601105" w:rsidRPr="00CC06D4" w:rsidRDefault="00601105" w:rsidP="00601105">
            <w:pPr>
              <w:jc w:val="right"/>
              <w:rPr>
                <w:rFonts w:eastAsia="新細明體"/>
                <w:color w:val="000000" w:themeColor="text1"/>
              </w:rPr>
            </w:pPr>
            <w:r w:rsidRPr="00A6068F">
              <w:t xml:space="preserve">12,000 </w:t>
            </w:r>
          </w:p>
        </w:tc>
        <w:tc>
          <w:tcPr>
            <w:tcW w:w="900" w:type="dxa"/>
            <w:tcBorders>
              <w:top w:val="single" w:sz="4" w:space="0" w:color="auto"/>
              <w:left w:val="nil"/>
              <w:bottom w:val="single" w:sz="4" w:space="0" w:color="auto"/>
              <w:right w:val="single" w:sz="4" w:space="0" w:color="auto"/>
            </w:tcBorders>
            <w:shd w:val="clear" w:color="auto" w:fill="auto"/>
            <w:noWrap/>
            <w:hideMark/>
          </w:tcPr>
          <w:p w14:paraId="05C84C09" w14:textId="10AB2610" w:rsidR="00601105" w:rsidRPr="00CC06D4" w:rsidRDefault="00601105" w:rsidP="00601105">
            <w:pPr>
              <w:jc w:val="right"/>
              <w:rPr>
                <w:rFonts w:eastAsia="新細明體"/>
                <w:color w:val="000000" w:themeColor="text1"/>
              </w:rPr>
            </w:pPr>
            <w:r w:rsidRPr="00A6068F">
              <w:t xml:space="preserve">6,000 </w:t>
            </w:r>
          </w:p>
        </w:tc>
        <w:tc>
          <w:tcPr>
            <w:tcW w:w="900" w:type="dxa"/>
            <w:tcBorders>
              <w:top w:val="single" w:sz="4" w:space="0" w:color="auto"/>
              <w:left w:val="nil"/>
              <w:bottom w:val="single" w:sz="4" w:space="0" w:color="auto"/>
              <w:right w:val="single" w:sz="4" w:space="0" w:color="auto"/>
            </w:tcBorders>
            <w:shd w:val="clear" w:color="auto" w:fill="auto"/>
            <w:noWrap/>
            <w:hideMark/>
          </w:tcPr>
          <w:p w14:paraId="7019A72B" w14:textId="77A4DFF8" w:rsidR="00601105" w:rsidRPr="00CC06D4" w:rsidRDefault="00601105" w:rsidP="00601105">
            <w:pPr>
              <w:jc w:val="right"/>
              <w:rPr>
                <w:rFonts w:eastAsia="新細明體"/>
                <w:color w:val="000000" w:themeColor="text1"/>
              </w:rPr>
            </w:pPr>
            <w:r w:rsidRPr="00A6068F">
              <w:t xml:space="preserve">6,000 </w:t>
            </w:r>
          </w:p>
        </w:tc>
        <w:tc>
          <w:tcPr>
            <w:tcW w:w="900" w:type="dxa"/>
            <w:tcBorders>
              <w:top w:val="single" w:sz="4" w:space="0" w:color="auto"/>
              <w:left w:val="nil"/>
              <w:bottom w:val="single" w:sz="4" w:space="0" w:color="auto"/>
              <w:right w:val="single" w:sz="4" w:space="0" w:color="auto"/>
            </w:tcBorders>
            <w:shd w:val="clear" w:color="auto" w:fill="auto"/>
            <w:noWrap/>
            <w:hideMark/>
          </w:tcPr>
          <w:p w14:paraId="232F1BC7" w14:textId="749E7CA7" w:rsidR="00601105" w:rsidRPr="00CC06D4" w:rsidRDefault="00601105" w:rsidP="00601105">
            <w:pPr>
              <w:jc w:val="right"/>
              <w:rPr>
                <w:rFonts w:eastAsia="新細明體"/>
                <w:color w:val="000000" w:themeColor="text1"/>
              </w:rPr>
            </w:pPr>
            <w:r w:rsidRPr="00A6068F">
              <w:t xml:space="preserve">12,000 </w:t>
            </w:r>
          </w:p>
        </w:tc>
        <w:tc>
          <w:tcPr>
            <w:tcW w:w="900" w:type="dxa"/>
            <w:tcBorders>
              <w:top w:val="single" w:sz="4" w:space="0" w:color="auto"/>
              <w:left w:val="nil"/>
              <w:bottom w:val="single" w:sz="4" w:space="0" w:color="auto"/>
              <w:right w:val="single" w:sz="4" w:space="0" w:color="auto"/>
            </w:tcBorders>
            <w:shd w:val="clear" w:color="auto" w:fill="auto"/>
            <w:noWrap/>
            <w:hideMark/>
          </w:tcPr>
          <w:p w14:paraId="61495E35" w14:textId="020E7320" w:rsidR="00601105" w:rsidRPr="00CC06D4" w:rsidRDefault="00601105" w:rsidP="00601105">
            <w:pPr>
              <w:jc w:val="right"/>
              <w:rPr>
                <w:rFonts w:eastAsia="新細明體"/>
                <w:color w:val="000000" w:themeColor="text1"/>
              </w:rPr>
            </w:pPr>
            <w:r w:rsidRPr="00CA18F9">
              <w:t xml:space="preserve">12,000 </w:t>
            </w:r>
          </w:p>
        </w:tc>
        <w:tc>
          <w:tcPr>
            <w:tcW w:w="900" w:type="dxa"/>
            <w:tcBorders>
              <w:top w:val="single" w:sz="4" w:space="0" w:color="auto"/>
              <w:left w:val="nil"/>
              <w:bottom w:val="single" w:sz="4" w:space="0" w:color="auto"/>
              <w:right w:val="single" w:sz="4" w:space="0" w:color="auto"/>
            </w:tcBorders>
            <w:shd w:val="clear" w:color="auto" w:fill="auto"/>
            <w:noWrap/>
            <w:hideMark/>
          </w:tcPr>
          <w:p w14:paraId="56B00AF1" w14:textId="1BCAA48C" w:rsidR="00601105" w:rsidRPr="00CC06D4" w:rsidRDefault="00601105" w:rsidP="00601105">
            <w:pPr>
              <w:jc w:val="right"/>
              <w:rPr>
                <w:rFonts w:eastAsia="新細明體"/>
                <w:color w:val="000000" w:themeColor="text1"/>
              </w:rPr>
            </w:pPr>
            <w:r w:rsidRPr="00CA18F9">
              <w:t xml:space="preserve">12,000 </w:t>
            </w:r>
          </w:p>
        </w:tc>
        <w:tc>
          <w:tcPr>
            <w:tcW w:w="901" w:type="dxa"/>
            <w:tcBorders>
              <w:top w:val="single" w:sz="4" w:space="0" w:color="auto"/>
              <w:left w:val="nil"/>
              <w:bottom w:val="single" w:sz="4" w:space="0" w:color="auto"/>
              <w:right w:val="single" w:sz="4" w:space="0" w:color="auto"/>
            </w:tcBorders>
            <w:shd w:val="clear" w:color="auto" w:fill="auto"/>
            <w:noWrap/>
            <w:hideMark/>
          </w:tcPr>
          <w:p w14:paraId="3AA0AAC6" w14:textId="43524122" w:rsidR="00601105" w:rsidRPr="00CC06D4" w:rsidRDefault="00601105" w:rsidP="00601105">
            <w:pPr>
              <w:jc w:val="right"/>
              <w:rPr>
                <w:rFonts w:eastAsia="新細明體"/>
                <w:color w:val="000000" w:themeColor="text1"/>
              </w:rPr>
            </w:pPr>
            <w:r w:rsidRPr="00CA18F9">
              <w:t xml:space="preserve">24,000 </w:t>
            </w:r>
          </w:p>
        </w:tc>
      </w:tr>
      <w:tr w:rsidR="00A931EA" w:rsidRPr="00CC06D4" w14:paraId="3BB85D56"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97C706" w14:textId="77777777" w:rsidR="00A931EA" w:rsidRPr="00CC06D4" w:rsidRDefault="00A931EA" w:rsidP="004F3EFB">
            <w:pPr>
              <w:widowControl/>
              <w:adjustRightInd/>
              <w:spacing w:line="240" w:lineRule="auto"/>
              <w:textAlignment w:val="auto"/>
              <w:rPr>
                <w:color w:val="000000" w:themeColor="text1"/>
                <w:sz w:val="22"/>
                <w:szCs w:val="22"/>
              </w:rPr>
            </w:pPr>
            <w:r w:rsidRPr="00CC06D4">
              <w:rPr>
                <w:color w:val="000000" w:themeColor="text1"/>
                <w:sz w:val="22"/>
                <w:szCs w:val="22"/>
              </w:rPr>
              <w:t>(3)</w:t>
            </w:r>
            <w:r w:rsidRPr="00CC06D4">
              <w:rPr>
                <w:color w:val="000000" w:themeColor="text1"/>
                <w:sz w:val="22"/>
                <w:szCs w:val="22"/>
              </w:rPr>
              <w:t>委託研究</w:t>
            </w:r>
            <w:r w:rsidRPr="00CC06D4">
              <w:rPr>
                <w:color w:val="000000" w:themeColor="text1"/>
                <w:sz w:val="22"/>
                <w:szCs w:val="22"/>
              </w:rPr>
              <w:t>-</w:t>
            </w:r>
            <w:r w:rsidRPr="00CC06D4">
              <w:rPr>
                <w:color w:val="000000" w:themeColor="text1"/>
                <w:sz w:val="22"/>
                <w:szCs w:val="22"/>
              </w:rPr>
              <w:t>計畫管理</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DBB0999"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B6BF2F2"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75408E0"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DE566D8"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4A754C4"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26BDD69"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F19E8E1"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007AA25"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117464C"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4F0D15D"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59CAB16"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265C3DB7"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r>
      <w:tr w:rsidR="00A931EA" w:rsidRPr="00CC06D4" w14:paraId="07DEE0EA"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E18D80" w14:textId="77777777" w:rsidR="00A931EA" w:rsidRPr="00CC06D4" w:rsidRDefault="00A931EA" w:rsidP="004F3EFB">
            <w:pPr>
              <w:widowControl/>
              <w:adjustRightInd/>
              <w:spacing w:line="240" w:lineRule="auto"/>
              <w:textAlignment w:val="auto"/>
              <w:rPr>
                <w:color w:val="000000" w:themeColor="text1"/>
                <w:sz w:val="22"/>
                <w:szCs w:val="22"/>
              </w:rPr>
            </w:pPr>
            <w:r w:rsidRPr="00CC06D4">
              <w:rPr>
                <w:color w:val="000000" w:themeColor="text1"/>
                <w:sz w:val="22"/>
                <w:szCs w:val="22"/>
              </w:rPr>
              <w:t>(4)</w:t>
            </w:r>
            <w:r w:rsidRPr="00CC06D4">
              <w:rPr>
                <w:color w:val="000000" w:themeColor="text1"/>
                <w:sz w:val="22"/>
                <w:szCs w:val="22"/>
              </w:rPr>
              <w:t>驗證費</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9FE3880"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8CA478A"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3274616"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4B88260"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56E6230"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6B97F97"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5608784"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33BAD9E"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38057FE"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DBCA40F"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8EEA5CB"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565B4E7C"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r>
      <w:tr w:rsidR="00A931EA" w:rsidRPr="00CC06D4" w14:paraId="34FF3E21"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6719C6" w14:textId="77777777" w:rsidR="00A931EA" w:rsidRPr="00CC06D4" w:rsidRDefault="00A931EA" w:rsidP="004F3EFB">
            <w:pPr>
              <w:widowControl/>
              <w:adjustRightInd/>
              <w:spacing w:line="240" w:lineRule="auto"/>
              <w:textAlignment w:val="auto"/>
              <w:rPr>
                <w:color w:val="000000" w:themeColor="text1"/>
                <w:sz w:val="22"/>
                <w:szCs w:val="22"/>
              </w:rPr>
            </w:pPr>
            <w:r w:rsidRPr="00CC06D4">
              <w:rPr>
                <w:color w:val="000000" w:themeColor="text1"/>
                <w:sz w:val="22"/>
                <w:szCs w:val="22"/>
              </w:rPr>
              <w:t>6.</w:t>
            </w:r>
            <w:r w:rsidRPr="00CC06D4">
              <w:rPr>
                <w:color w:val="000000" w:themeColor="text1"/>
                <w:sz w:val="22"/>
                <w:szCs w:val="22"/>
              </w:rPr>
              <w:t>國內差旅費</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A546D36"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3EE97DE"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3450507"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9DEAE2A"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ECC6C2E"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35F0258"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EE9B785"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7324315"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E444754"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C716564"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54B7B2E"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2BC162FD"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r>
      <w:tr w:rsidR="00A931EA" w:rsidRPr="00EE3251" w14:paraId="73DABF17"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FF56FF" w14:textId="77777777" w:rsidR="00A931EA" w:rsidRPr="00EE3251" w:rsidRDefault="00A931EA" w:rsidP="004F3EFB">
            <w:pPr>
              <w:widowControl/>
              <w:adjustRightInd/>
              <w:spacing w:line="240" w:lineRule="auto"/>
              <w:textAlignment w:val="auto"/>
              <w:rPr>
                <w:sz w:val="22"/>
                <w:szCs w:val="22"/>
              </w:rPr>
            </w:pPr>
            <w:r w:rsidRPr="00EE3251">
              <w:rPr>
                <w:sz w:val="22"/>
                <w:szCs w:val="22"/>
              </w:rPr>
              <w:t>7.</w:t>
            </w:r>
            <w:r w:rsidRPr="00EE3251">
              <w:rPr>
                <w:sz w:val="22"/>
                <w:szCs w:val="22"/>
              </w:rPr>
              <w:t>專利申請費</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4B95AC3"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5DBDAC9"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E6512BB"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68C753D" w14:textId="77777777" w:rsidR="00A931EA" w:rsidRPr="00EE3251" w:rsidRDefault="00A931EA" w:rsidP="004F3EFB">
            <w:pPr>
              <w:jc w:val="right"/>
              <w:rPr>
                <w:rFonts w:eastAsia="新細明體"/>
                <w:color w:val="000000"/>
              </w:rPr>
            </w:pPr>
            <w:r w:rsidRPr="00EE3251">
              <w:rPr>
                <w:color w:val="000000"/>
              </w:rPr>
              <w:t xml:space="preserve">1,560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57A6ED1"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4FA109B" w14:textId="77777777" w:rsidR="00A931EA" w:rsidRPr="00EE3251" w:rsidRDefault="00A931EA" w:rsidP="004F3EFB">
            <w:pPr>
              <w:jc w:val="right"/>
              <w:rPr>
                <w:rFonts w:eastAsia="新細明體"/>
                <w:color w:val="000000"/>
              </w:rPr>
            </w:pPr>
            <w:r w:rsidRPr="00EE3251">
              <w:rPr>
                <w:color w:val="000000"/>
              </w:rPr>
              <w:t xml:space="preserve">1,560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85BEB7D" w14:textId="77777777" w:rsidR="00A931EA" w:rsidRPr="00EE3251" w:rsidRDefault="00A931EA" w:rsidP="004F3EFB">
            <w:pPr>
              <w:jc w:val="right"/>
              <w:rPr>
                <w:rFonts w:eastAsia="新細明體"/>
                <w:color w:val="000000"/>
              </w:rPr>
            </w:pPr>
            <w:r w:rsidRPr="00EE3251">
              <w:rPr>
                <w:color w:val="000000"/>
              </w:rPr>
              <w:t xml:space="preserve">3,120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9660ACE" w14:textId="77777777" w:rsidR="00A931EA" w:rsidRPr="00EE3251" w:rsidRDefault="00A931EA" w:rsidP="004F3EFB">
            <w:pPr>
              <w:jc w:val="right"/>
              <w:rPr>
                <w:rFonts w:eastAsia="新細明體"/>
                <w:color w:val="000000"/>
              </w:rPr>
            </w:pPr>
            <w:r w:rsidRPr="00EE3251">
              <w:rPr>
                <w:color w:val="000000"/>
              </w:rPr>
              <w:t xml:space="preserve">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AB945FF" w14:textId="77777777" w:rsidR="00A931EA" w:rsidRPr="00EE3251" w:rsidRDefault="00A931EA" w:rsidP="004F3EFB">
            <w:pPr>
              <w:jc w:val="right"/>
              <w:rPr>
                <w:rFonts w:eastAsia="新細明體"/>
                <w:color w:val="000000"/>
              </w:rPr>
            </w:pPr>
            <w:r w:rsidRPr="00EE3251">
              <w:rPr>
                <w:color w:val="000000"/>
              </w:rPr>
              <w:t xml:space="preserve">3,120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0BF1437" w14:textId="77777777" w:rsidR="00A931EA" w:rsidRPr="00EE3251" w:rsidRDefault="00A931EA" w:rsidP="004F3EFB">
            <w:pPr>
              <w:jc w:val="right"/>
              <w:rPr>
                <w:rFonts w:eastAsia="新細明體"/>
                <w:color w:val="000000"/>
              </w:rPr>
            </w:pPr>
            <w:r w:rsidRPr="00EE3251">
              <w:rPr>
                <w:color w:val="000000"/>
              </w:rPr>
              <w:t xml:space="preserve">4,680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7D774DE1" w14:textId="77777777" w:rsidR="00A931EA" w:rsidRPr="00EE3251" w:rsidRDefault="00A931EA" w:rsidP="004F3EFB">
            <w:pPr>
              <w:jc w:val="right"/>
              <w:rPr>
                <w:rFonts w:eastAsia="新細明體"/>
                <w:color w:val="000000"/>
              </w:rPr>
            </w:pPr>
            <w:r w:rsidRPr="00EE3251">
              <w:rPr>
                <w:color w:val="000000"/>
              </w:rPr>
              <w:t xml:space="preserve">0 </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64F3B103" w14:textId="77777777" w:rsidR="00A931EA" w:rsidRPr="00EE3251" w:rsidRDefault="00A931EA" w:rsidP="004F3EFB">
            <w:pPr>
              <w:jc w:val="right"/>
              <w:rPr>
                <w:rFonts w:eastAsia="新細明體"/>
                <w:color w:val="000000"/>
              </w:rPr>
            </w:pPr>
            <w:r w:rsidRPr="00EE3251">
              <w:rPr>
                <w:color w:val="000000"/>
              </w:rPr>
              <w:t xml:space="preserve">4,680 </w:t>
            </w:r>
          </w:p>
        </w:tc>
      </w:tr>
      <w:tr w:rsidR="00601105" w:rsidRPr="00EE3251" w14:paraId="2D764CE3"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29E1D0FD" w14:textId="77777777" w:rsidR="00601105" w:rsidRPr="00EE3251" w:rsidRDefault="00601105" w:rsidP="00601105">
            <w:pPr>
              <w:widowControl/>
              <w:adjustRightInd/>
              <w:spacing w:line="240" w:lineRule="auto"/>
              <w:jc w:val="center"/>
              <w:textAlignment w:val="auto"/>
              <w:rPr>
                <w:b/>
                <w:bCs/>
                <w:sz w:val="22"/>
                <w:szCs w:val="22"/>
              </w:rPr>
            </w:pPr>
            <w:r w:rsidRPr="00EE3251">
              <w:rPr>
                <w:b/>
                <w:bCs/>
                <w:sz w:val="22"/>
                <w:szCs w:val="22"/>
              </w:rPr>
              <w:t>總開發經費</w:t>
            </w:r>
          </w:p>
        </w:tc>
        <w:tc>
          <w:tcPr>
            <w:tcW w:w="900" w:type="dxa"/>
            <w:tcBorders>
              <w:top w:val="single" w:sz="4" w:space="0" w:color="auto"/>
              <w:left w:val="nil"/>
              <w:bottom w:val="single" w:sz="4" w:space="0" w:color="auto"/>
              <w:right w:val="single" w:sz="4" w:space="0" w:color="auto"/>
            </w:tcBorders>
            <w:shd w:val="clear" w:color="000000" w:fill="D8E4BC"/>
            <w:noWrap/>
            <w:hideMark/>
          </w:tcPr>
          <w:p w14:paraId="571B4882" w14:textId="53537636" w:rsidR="00601105" w:rsidRPr="00EE3251" w:rsidRDefault="00601105" w:rsidP="00601105">
            <w:pPr>
              <w:jc w:val="right"/>
              <w:rPr>
                <w:rFonts w:eastAsia="新細明體"/>
                <w:color w:val="000000"/>
              </w:rPr>
            </w:pPr>
            <w:r w:rsidRPr="00FA4733">
              <w:t xml:space="preserve">946 </w:t>
            </w:r>
          </w:p>
        </w:tc>
        <w:tc>
          <w:tcPr>
            <w:tcW w:w="900" w:type="dxa"/>
            <w:tcBorders>
              <w:top w:val="single" w:sz="4" w:space="0" w:color="auto"/>
              <w:left w:val="nil"/>
              <w:bottom w:val="single" w:sz="4" w:space="0" w:color="auto"/>
              <w:right w:val="single" w:sz="4" w:space="0" w:color="auto"/>
            </w:tcBorders>
            <w:shd w:val="clear" w:color="000000" w:fill="D8E4BC"/>
            <w:noWrap/>
            <w:hideMark/>
          </w:tcPr>
          <w:p w14:paraId="4CB991D2" w14:textId="210BD9DA" w:rsidR="00601105" w:rsidRPr="00EE3251" w:rsidRDefault="00601105" w:rsidP="00601105">
            <w:pPr>
              <w:jc w:val="right"/>
              <w:rPr>
                <w:rFonts w:eastAsia="新細明體"/>
                <w:color w:val="000000"/>
              </w:rPr>
            </w:pPr>
            <w:r w:rsidRPr="00FA4733">
              <w:t xml:space="preserve">1,145 </w:t>
            </w:r>
          </w:p>
        </w:tc>
        <w:tc>
          <w:tcPr>
            <w:tcW w:w="900" w:type="dxa"/>
            <w:tcBorders>
              <w:top w:val="single" w:sz="4" w:space="0" w:color="auto"/>
              <w:left w:val="nil"/>
              <w:bottom w:val="single" w:sz="4" w:space="0" w:color="auto"/>
              <w:right w:val="single" w:sz="4" w:space="0" w:color="auto"/>
            </w:tcBorders>
            <w:shd w:val="clear" w:color="000000" w:fill="D8E4BC"/>
            <w:noWrap/>
            <w:hideMark/>
          </w:tcPr>
          <w:p w14:paraId="061C0307" w14:textId="520EFD03" w:rsidR="00601105" w:rsidRPr="00EE3251" w:rsidRDefault="00601105" w:rsidP="00601105">
            <w:pPr>
              <w:jc w:val="right"/>
              <w:rPr>
                <w:rFonts w:eastAsia="新細明體"/>
                <w:color w:val="000000"/>
              </w:rPr>
            </w:pPr>
            <w:r w:rsidRPr="00FA4733">
              <w:t xml:space="preserve">2,090 </w:t>
            </w:r>
          </w:p>
        </w:tc>
        <w:tc>
          <w:tcPr>
            <w:tcW w:w="900" w:type="dxa"/>
            <w:tcBorders>
              <w:top w:val="single" w:sz="4" w:space="0" w:color="auto"/>
              <w:left w:val="nil"/>
              <w:bottom w:val="single" w:sz="4" w:space="0" w:color="auto"/>
              <w:right w:val="single" w:sz="4" w:space="0" w:color="auto"/>
            </w:tcBorders>
            <w:shd w:val="clear" w:color="000000" w:fill="D8E4BC"/>
            <w:noWrap/>
            <w:hideMark/>
          </w:tcPr>
          <w:p w14:paraId="7BACDFEF" w14:textId="2D78537E" w:rsidR="00601105" w:rsidRPr="00EE3251" w:rsidRDefault="00601105" w:rsidP="00601105">
            <w:pPr>
              <w:jc w:val="right"/>
              <w:rPr>
                <w:rFonts w:eastAsia="新細明體"/>
                <w:color w:val="000000"/>
              </w:rPr>
            </w:pPr>
            <w:r w:rsidRPr="00FA4733">
              <w:t xml:space="preserve">94,015 </w:t>
            </w:r>
          </w:p>
        </w:tc>
        <w:tc>
          <w:tcPr>
            <w:tcW w:w="900" w:type="dxa"/>
            <w:tcBorders>
              <w:top w:val="single" w:sz="4" w:space="0" w:color="auto"/>
              <w:left w:val="nil"/>
              <w:bottom w:val="single" w:sz="4" w:space="0" w:color="auto"/>
              <w:right w:val="single" w:sz="4" w:space="0" w:color="auto"/>
            </w:tcBorders>
            <w:shd w:val="clear" w:color="000000" w:fill="D8E4BC"/>
            <w:noWrap/>
            <w:hideMark/>
          </w:tcPr>
          <w:p w14:paraId="3217BD1A" w14:textId="1DB81A8B" w:rsidR="00601105" w:rsidRPr="00EE3251" w:rsidRDefault="00601105" w:rsidP="00601105">
            <w:pPr>
              <w:jc w:val="right"/>
              <w:rPr>
                <w:rFonts w:eastAsia="新細明體"/>
                <w:color w:val="000000"/>
              </w:rPr>
            </w:pPr>
            <w:r w:rsidRPr="00FA4733">
              <w:t xml:space="preserve">97,349 </w:t>
            </w:r>
          </w:p>
        </w:tc>
        <w:tc>
          <w:tcPr>
            <w:tcW w:w="900" w:type="dxa"/>
            <w:tcBorders>
              <w:top w:val="single" w:sz="4" w:space="0" w:color="auto"/>
              <w:left w:val="nil"/>
              <w:bottom w:val="single" w:sz="4" w:space="0" w:color="auto"/>
              <w:right w:val="single" w:sz="4" w:space="0" w:color="auto"/>
            </w:tcBorders>
            <w:shd w:val="clear" w:color="000000" w:fill="D8E4BC"/>
            <w:noWrap/>
            <w:hideMark/>
          </w:tcPr>
          <w:p w14:paraId="53BE49DD" w14:textId="179B91F5" w:rsidR="00601105" w:rsidRPr="00EE3251" w:rsidRDefault="00601105" w:rsidP="00601105">
            <w:pPr>
              <w:jc w:val="right"/>
              <w:rPr>
                <w:rFonts w:eastAsia="新細明體"/>
                <w:color w:val="000000"/>
              </w:rPr>
            </w:pPr>
            <w:r w:rsidRPr="00FA4733">
              <w:t xml:space="preserve">191,364 </w:t>
            </w:r>
          </w:p>
        </w:tc>
        <w:tc>
          <w:tcPr>
            <w:tcW w:w="900" w:type="dxa"/>
            <w:tcBorders>
              <w:top w:val="single" w:sz="4" w:space="0" w:color="auto"/>
              <w:left w:val="nil"/>
              <w:bottom w:val="single" w:sz="4" w:space="0" w:color="auto"/>
              <w:right w:val="single" w:sz="4" w:space="0" w:color="auto"/>
            </w:tcBorders>
            <w:shd w:val="clear" w:color="000000" w:fill="D8E4BC"/>
            <w:noWrap/>
            <w:hideMark/>
          </w:tcPr>
          <w:p w14:paraId="46247EB3" w14:textId="67FA2D92" w:rsidR="00601105" w:rsidRPr="00EE3251" w:rsidRDefault="00601105" w:rsidP="00601105">
            <w:pPr>
              <w:jc w:val="right"/>
              <w:rPr>
                <w:rFonts w:eastAsia="新細明體"/>
                <w:color w:val="000000"/>
              </w:rPr>
            </w:pPr>
            <w:r w:rsidRPr="00FA4733">
              <w:t xml:space="preserve">94,871 </w:t>
            </w:r>
          </w:p>
        </w:tc>
        <w:tc>
          <w:tcPr>
            <w:tcW w:w="900" w:type="dxa"/>
            <w:tcBorders>
              <w:top w:val="single" w:sz="4" w:space="0" w:color="auto"/>
              <w:left w:val="nil"/>
              <w:bottom w:val="single" w:sz="4" w:space="0" w:color="auto"/>
              <w:right w:val="single" w:sz="4" w:space="0" w:color="auto"/>
            </w:tcBorders>
            <w:shd w:val="clear" w:color="000000" w:fill="D8E4BC"/>
            <w:noWrap/>
            <w:hideMark/>
          </w:tcPr>
          <w:p w14:paraId="011D6396" w14:textId="0D94B0C9" w:rsidR="00601105" w:rsidRPr="00EE3251" w:rsidRDefault="00601105" w:rsidP="00601105">
            <w:pPr>
              <w:jc w:val="right"/>
              <w:rPr>
                <w:rFonts w:eastAsia="新細明體"/>
                <w:color w:val="000000"/>
              </w:rPr>
            </w:pPr>
            <w:r w:rsidRPr="00FA4733">
              <w:t xml:space="preserve">97,023 </w:t>
            </w:r>
          </w:p>
        </w:tc>
        <w:tc>
          <w:tcPr>
            <w:tcW w:w="900" w:type="dxa"/>
            <w:tcBorders>
              <w:top w:val="single" w:sz="4" w:space="0" w:color="auto"/>
              <w:left w:val="nil"/>
              <w:bottom w:val="single" w:sz="4" w:space="0" w:color="auto"/>
              <w:right w:val="single" w:sz="4" w:space="0" w:color="auto"/>
            </w:tcBorders>
            <w:shd w:val="clear" w:color="000000" w:fill="D8E4BC"/>
            <w:noWrap/>
            <w:hideMark/>
          </w:tcPr>
          <w:p w14:paraId="5F821AB3" w14:textId="15518AC2" w:rsidR="00601105" w:rsidRPr="00EE3251" w:rsidRDefault="00601105" w:rsidP="00601105">
            <w:pPr>
              <w:jc w:val="right"/>
              <w:rPr>
                <w:rFonts w:eastAsia="新細明體"/>
                <w:color w:val="000000"/>
              </w:rPr>
            </w:pPr>
            <w:r w:rsidRPr="00FA4733">
              <w:t xml:space="preserve">191,894 </w:t>
            </w:r>
          </w:p>
        </w:tc>
        <w:tc>
          <w:tcPr>
            <w:tcW w:w="900" w:type="dxa"/>
            <w:tcBorders>
              <w:top w:val="single" w:sz="4" w:space="0" w:color="auto"/>
              <w:left w:val="nil"/>
              <w:bottom w:val="single" w:sz="4" w:space="0" w:color="auto"/>
              <w:right w:val="single" w:sz="4" w:space="0" w:color="auto"/>
            </w:tcBorders>
            <w:shd w:val="clear" w:color="000000" w:fill="D8E4BC"/>
            <w:noWrap/>
            <w:hideMark/>
          </w:tcPr>
          <w:p w14:paraId="1D47417D" w14:textId="43CE8A46" w:rsidR="00601105" w:rsidRPr="00EE3251" w:rsidRDefault="00601105" w:rsidP="00601105">
            <w:pPr>
              <w:jc w:val="right"/>
              <w:rPr>
                <w:rFonts w:eastAsia="新細明體"/>
                <w:color w:val="000000"/>
              </w:rPr>
            </w:pPr>
            <w:r w:rsidRPr="00B60007">
              <w:t xml:space="preserve">189,832 </w:t>
            </w:r>
          </w:p>
        </w:tc>
        <w:tc>
          <w:tcPr>
            <w:tcW w:w="900" w:type="dxa"/>
            <w:tcBorders>
              <w:top w:val="single" w:sz="4" w:space="0" w:color="auto"/>
              <w:left w:val="nil"/>
              <w:bottom w:val="single" w:sz="4" w:space="0" w:color="auto"/>
              <w:right w:val="single" w:sz="4" w:space="0" w:color="auto"/>
            </w:tcBorders>
            <w:shd w:val="clear" w:color="000000" w:fill="D8E4BC"/>
            <w:noWrap/>
            <w:hideMark/>
          </w:tcPr>
          <w:p w14:paraId="51A80C09" w14:textId="19A4B0F0" w:rsidR="00601105" w:rsidRPr="00EE3251" w:rsidRDefault="00601105" w:rsidP="00601105">
            <w:pPr>
              <w:jc w:val="right"/>
              <w:rPr>
                <w:rFonts w:eastAsia="新細明體"/>
                <w:color w:val="000000"/>
              </w:rPr>
            </w:pPr>
            <w:r w:rsidRPr="00B60007">
              <w:t xml:space="preserve">195,517 </w:t>
            </w:r>
          </w:p>
        </w:tc>
        <w:tc>
          <w:tcPr>
            <w:tcW w:w="901" w:type="dxa"/>
            <w:tcBorders>
              <w:top w:val="single" w:sz="4" w:space="0" w:color="auto"/>
              <w:left w:val="nil"/>
              <w:bottom w:val="single" w:sz="4" w:space="0" w:color="auto"/>
              <w:right w:val="single" w:sz="4" w:space="0" w:color="auto"/>
            </w:tcBorders>
            <w:shd w:val="clear" w:color="000000" w:fill="D8E4BC"/>
            <w:noWrap/>
            <w:hideMark/>
          </w:tcPr>
          <w:p w14:paraId="36E294E1" w14:textId="3F568606" w:rsidR="00601105" w:rsidRPr="00EE3251" w:rsidRDefault="00601105" w:rsidP="00601105">
            <w:pPr>
              <w:jc w:val="right"/>
              <w:rPr>
                <w:rFonts w:eastAsia="新細明體"/>
                <w:color w:val="000000"/>
              </w:rPr>
            </w:pPr>
            <w:r w:rsidRPr="00B60007">
              <w:t xml:space="preserve">385,349 </w:t>
            </w:r>
          </w:p>
        </w:tc>
      </w:tr>
      <w:tr w:rsidR="00A931EA" w:rsidRPr="00EE3251" w14:paraId="1A41A5A8"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706F71"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百分比</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A7006C3" w14:textId="77777777" w:rsidR="00A931EA" w:rsidRPr="00EE3251" w:rsidRDefault="00A931EA" w:rsidP="004F3EFB">
            <w:pPr>
              <w:jc w:val="right"/>
              <w:rPr>
                <w:rFonts w:eastAsia="新細明體"/>
                <w:color w:val="000000"/>
              </w:rPr>
            </w:pPr>
            <w:r w:rsidRPr="00EE3251">
              <w:rPr>
                <w:color w:val="000000"/>
              </w:rPr>
              <w:t>45.2%</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6C02FF9" w14:textId="77777777" w:rsidR="00A931EA" w:rsidRPr="00EE3251" w:rsidRDefault="00A931EA" w:rsidP="004F3EFB">
            <w:pPr>
              <w:jc w:val="right"/>
              <w:rPr>
                <w:rFonts w:eastAsia="新細明體"/>
                <w:color w:val="000000"/>
              </w:rPr>
            </w:pPr>
            <w:r w:rsidRPr="00EE3251">
              <w:rPr>
                <w:color w:val="000000"/>
              </w:rPr>
              <w:t>54.8%</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5FD21B9" w14:textId="77777777" w:rsidR="00A931EA" w:rsidRPr="00EE3251" w:rsidRDefault="00A931EA" w:rsidP="004F3EFB">
            <w:pPr>
              <w:jc w:val="right"/>
              <w:rPr>
                <w:rFonts w:eastAsia="新細明體"/>
                <w:color w:val="000000"/>
              </w:rPr>
            </w:pPr>
            <w:r w:rsidRPr="00EE3251">
              <w:rPr>
                <w:color w:val="000000"/>
              </w:rPr>
              <w:t>100.0%</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B038DDF" w14:textId="77777777" w:rsidR="00A931EA" w:rsidRPr="00EE3251" w:rsidRDefault="00A931EA" w:rsidP="004F3EFB">
            <w:pPr>
              <w:jc w:val="right"/>
              <w:rPr>
                <w:rFonts w:eastAsia="新細明體"/>
                <w:color w:val="000000"/>
              </w:rPr>
            </w:pPr>
            <w:r w:rsidRPr="00EE3251">
              <w:rPr>
                <w:color w:val="000000"/>
              </w:rPr>
              <w:t>49.1%</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626691C8" w14:textId="77777777" w:rsidR="00A931EA" w:rsidRPr="00EE3251" w:rsidRDefault="00A931EA" w:rsidP="004F3EFB">
            <w:pPr>
              <w:jc w:val="right"/>
              <w:rPr>
                <w:rFonts w:eastAsia="新細明體"/>
                <w:color w:val="000000"/>
              </w:rPr>
            </w:pPr>
            <w:r w:rsidRPr="00EE3251">
              <w:rPr>
                <w:color w:val="000000"/>
              </w:rPr>
              <w:t>50.9%</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3F38378" w14:textId="77777777" w:rsidR="00A931EA" w:rsidRPr="00EE3251" w:rsidRDefault="00A931EA" w:rsidP="004F3EFB">
            <w:pPr>
              <w:jc w:val="right"/>
              <w:rPr>
                <w:rFonts w:eastAsia="新細明體"/>
                <w:color w:val="000000"/>
              </w:rPr>
            </w:pPr>
            <w:r w:rsidRPr="00EE3251">
              <w:rPr>
                <w:color w:val="000000"/>
              </w:rPr>
              <w:t>100.0%</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00755F5" w14:textId="77777777" w:rsidR="00A931EA" w:rsidRPr="00EE3251" w:rsidRDefault="00A931EA" w:rsidP="004F3EFB">
            <w:pPr>
              <w:jc w:val="right"/>
              <w:rPr>
                <w:rFonts w:eastAsia="新細明體"/>
                <w:color w:val="000000"/>
              </w:rPr>
            </w:pPr>
            <w:r w:rsidRPr="00EE3251">
              <w:rPr>
                <w:color w:val="000000"/>
              </w:rPr>
              <w:t>49.2%</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347956CB" w14:textId="77777777" w:rsidR="00A931EA" w:rsidRPr="00EE3251" w:rsidRDefault="00A931EA" w:rsidP="004F3EFB">
            <w:pPr>
              <w:jc w:val="right"/>
              <w:rPr>
                <w:rFonts w:eastAsia="新細明體"/>
                <w:color w:val="000000"/>
              </w:rPr>
            </w:pPr>
            <w:r w:rsidRPr="00EE3251">
              <w:rPr>
                <w:color w:val="000000"/>
              </w:rPr>
              <w:t>50.8%</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E038BD4" w14:textId="77777777" w:rsidR="00A931EA" w:rsidRPr="00EE3251" w:rsidRDefault="00A931EA" w:rsidP="004F3EFB">
            <w:pPr>
              <w:jc w:val="right"/>
              <w:rPr>
                <w:rFonts w:eastAsia="新細明體"/>
                <w:color w:val="000000"/>
              </w:rPr>
            </w:pPr>
            <w:r w:rsidRPr="00EE3251">
              <w:rPr>
                <w:color w:val="000000"/>
              </w:rPr>
              <w:t>100.0%</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59182293" w14:textId="77777777" w:rsidR="00A931EA" w:rsidRPr="00EE3251" w:rsidRDefault="00A931EA" w:rsidP="004F3EFB">
            <w:pPr>
              <w:jc w:val="right"/>
              <w:rPr>
                <w:rFonts w:eastAsia="新細明體"/>
                <w:color w:val="000000"/>
              </w:rPr>
            </w:pPr>
            <w:r w:rsidRPr="00EE3251">
              <w:rPr>
                <w:color w:val="000000"/>
              </w:rPr>
              <w:t>49.1%</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DF34416" w14:textId="77777777" w:rsidR="00A931EA" w:rsidRPr="00EE3251" w:rsidRDefault="00A931EA" w:rsidP="004F3EFB">
            <w:pPr>
              <w:jc w:val="right"/>
              <w:rPr>
                <w:rFonts w:eastAsia="新細明體"/>
                <w:color w:val="000000"/>
              </w:rPr>
            </w:pPr>
            <w:r w:rsidRPr="00EE3251">
              <w:rPr>
                <w:color w:val="000000"/>
              </w:rPr>
              <w:t>50.9%</w:t>
            </w:r>
          </w:p>
        </w:tc>
        <w:tc>
          <w:tcPr>
            <w:tcW w:w="901" w:type="dxa"/>
            <w:tcBorders>
              <w:top w:val="single" w:sz="4" w:space="0" w:color="auto"/>
              <w:left w:val="nil"/>
              <w:bottom w:val="single" w:sz="4" w:space="0" w:color="auto"/>
              <w:right w:val="single" w:sz="4" w:space="0" w:color="auto"/>
            </w:tcBorders>
            <w:shd w:val="clear" w:color="auto" w:fill="auto"/>
            <w:noWrap/>
            <w:vAlign w:val="center"/>
            <w:hideMark/>
          </w:tcPr>
          <w:p w14:paraId="4887BBEF" w14:textId="77777777" w:rsidR="00A931EA" w:rsidRPr="00EE3251" w:rsidRDefault="00A931EA" w:rsidP="004F3EFB">
            <w:pPr>
              <w:jc w:val="right"/>
              <w:rPr>
                <w:rFonts w:eastAsia="新細明體"/>
                <w:color w:val="000000"/>
              </w:rPr>
            </w:pPr>
            <w:r w:rsidRPr="00EE3251">
              <w:rPr>
                <w:color w:val="000000"/>
              </w:rPr>
              <w:t>100.0%</w:t>
            </w:r>
          </w:p>
        </w:tc>
      </w:tr>
      <w:tr w:rsidR="00A931EA" w:rsidRPr="00EE3251" w14:paraId="45A0E3DB" w14:textId="77777777" w:rsidTr="003B399F">
        <w:trPr>
          <w:trHeight w:val="31"/>
        </w:trPr>
        <w:tc>
          <w:tcPr>
            <w:tcW w:w="14601" w:type="dxa"/>
            <w:gridSpan w:val="13"/>
            <w:tcBorders>
              <w:top w:val="single" w:sz="8" w:space="0" w:color="auto"/>
              <w:left w:val="nil"/>
              <w:bottom w:val="nil"/>
              <w:right w:val="nil"/>
            </w:tcBorders>
            <w:shd w:val="clear" w:color="auto" w:fill="auto"/>
            <w:noWrap/>
            <w:vAlign w:val="center"/>
            <w:hideMark/>
          </w:tcPr>
          <w:p w14:paraId="637CCBBC" w14:textId="77777777" w:rsidR="00A931EA" w:rsidRPr="00EE3251" w:rsidRDefault="00A931EA" w:rsidP="004F3EFB">
            <w:pPr>
              <w:widowControl/>
              <w:adjustRightInd/>
              <w:spacing w:line="240" w:lineRule="auto"/>
              <w:textAlignment w:val="auto"/>
              <w:rPr>
                <w:sz w:val="22"/>
                <w:szCs w:val="22"/>
              </w:rPr>
            </w:pPr>
            <w:r w:rsidRPr="00EE3251">
              <w:rPr>
                <w:sz w:val="22"/>
                <w:szCs w:val="22"/>
              </w:rPr>
              <w:t>註：</w:t>
            </w:r>
            <w:r w:rsidRPr="00EE3251">
              <w:rPr>
                <w:sz w:val="22"/>
                <w:szCs w:val="22"/>
              </w:rPr>
              <w:t>1.</w:t>
            </w:r>
            <w:r w:rsidRPr="00EE3251">
              <w:rPr>
                <w:sz w:val="22"/>
                <w:szCs w:val="22"/>
              </w:rPr>
              <w:t>百分比</w:t>
            </w:r>
            <w:r w:rsidRPr="00EE3251">
              <w:rPr>
                <w:sz w:val="22"/>
                <w:szCs w:val="22"/>
              </w:rPr>
              <w:t>=</w:t>
            </w:r>
            <w:r w:rsidRPr="00EE3251">
              <w:rPr>
                <w:sz w:val="22"/>
                <w:szCs w:val="22"/>
              </w:rPr>
              <w:t>各年度各款項</w:t>
            </w:r>
            <w:r w:rsidRPr="00EE3251">
              <w:rPr>
                <w:sz w:val="22"/>
                <w:szCs w:val="22"/>
              </w:rPr>
              <w:t>/</w:t>
            </w:r>
            <w:r w:rsidRPr="00EE3251">
              <w:rPr>
                <w:sz w:val="22"/>
                <w:szCs w:val="22"/>
              </w:rPr>
              <w:t>合計。</w:t>
            </w:r>
            <w:r w:rsidRPr="00EE3251">
              <w:rPr>
                <w:sz w:val="22"/>
                <w:szCs w:val="22"/>
              </w:rPr>
              <w:t>2.</w:t>
            </w:r>
            <w:r w:rsidRPr="00EE3251">
              <w:rPr>
                <w:sz w:val="22"/>
                <w:szCs w:val="22"/>
              </w:rPr>
              <w:t>總開發經費之自籌款須大於或等於總開發經費合計數之</w:t>
            </w:r>
            <w:r w:rsidRPr="00EE3251">
              <w:rPr>
                <w:sz w:val="22"/>
                <w:szCs w:val="22"/>
              </w:rPr>
              <w:t>50%</w:t>
            </w:r>
            <w:r w:rsidRPr="00EE3251">
              <w:rPr>
                <w:sz w:val="22"/>
                <w:szCs w:val="22"/>
              </w:rPr>
              <w:t>。</w:t>
            </w:r>
          </w:p>
        </w:tc>
      </w:tr>
    </w:tbl>
    <w:p w14:paraId="137CC387" w14:textId="7747B2FE" w:rsidR="00A931EA" w:rsidRDefault="00A931EA" w:rsidP="002D5ED4">
      <w:pPr>
        <w:pStyle w:val="affc"/>
        <w:numPr>
          <w:ilvl w:val="0"/>
          <w:numId w:val="55"/>
        </w:numPr>
        <w:spacing w:line="400" w:lineRule="exact"/>
        <w:ind w:leftChars="0"/>
        <w:jc w:val="both"/>
        <w:rPr>
          <w:rFonts w:ascii="Times New Roman"/>
          <w:sz w:val="24"/>
        </w:rPr>
      </w:pPr>
      <w:r w:rsidRPr="00EE3251">
        <w:rPr>
          <w:rFonts w:ascii="Times New Roman"/>
          <w:sz w:val="24"/>
        </w:rPr>
        <w:lastRenderedPageBreak/>
        <w:t>B</w:t>
      </w:r>
      <w:r w:rsidRPr="00EE3251">
        <w:rPr>
          <w:rFonts w:ascii="Times New Roman"/>
          <w:sz w:val="24"/>
        </w:rPr>
        <w:t>先進車系統股份有限公司</w:t>
      </w:r>
    </w:p>
    <w:p w14:paraId="14AABC34" w14:textId="22F2CB06" w:rsidR="00B25CE2" w:rsidRPr="00B25CE2" w:rsidRDefault="00B25CE2" w:rsidP="00B25CE2">
      <w:pPr>
        <w:pStyle w:val="aff2"/>
        <w:rPr>
          <w:rFonts w:ascii="Times New Roman"/>
        </w:rPr>
      </w:pPr>
      <w:bookmarkStart w:id="543" w:name="_Toc39829528"/>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34</w:t>
      </w:r>
      <w:r>
        <w:fldChar w:fldCharType="end"/>
      </w:r>
      <w:r w:rsidRPr="006A6AE2">
        <w:rPr>
          <w:rFonts w:hint="eastAsia"/>
          <w:color w:val="000000" w:themeColor="text1"/>
          <w:sz w:val="22"/>
          <w:szCs w:val="22"/>
        </w:rPr>
        <w:t>年度經費使用分配表</w:t>
      </w:r>
      <w:r>
        <w:rPr>
          <w:rFonts w:hint="eastAsia"/>
          <w:color w:val="000000" w:themeColor="text1"/>
          <w:sz w:val="22"/>
          <w:szCs w:val="22"/>
        </w:rPr>
        <w:t>(</w:t>
      </w:r>
      <w:r>
        <w:rPr>
          <w:rFonts w:hint="eastAsia"/>
          <w:color w:val="000000" w:themeColor="text1"/>
          <w:sz w:val="22"/>
          <w:szCs w:val="22"/>
        </w:rPr>
        <w:t>先進車</w:t>
      </w:r>
      <w:r>
        <w:rPr>
          <w:rFonts w:hint="eastAsia"/>
          <w:color w:val="000000" w:themeColor="text1"/>
          <w:sz w:val="22"/>
          <w:szCs w:val="22"/>
        </w:rPr>
        <w:t>)</w:t>
      </w:r>
      <w:bookmarkEnd w:id="543"/>
    </w:p>
    <w:tbl>
      <w:tblPr>
        <w:tblW w:w="14431" w:type="dxa"/>
        <w:tblInd w:w="23" w:type="dxa"/>
        <w:tblLayout w:type="fixed"/>
        <w:tblCellMar>
          <w:left w:w="28" w:type="dxa"/>
          <w:right w:w="28" w:type="dxa"/>
        </w:tblCellMar>
        <w:tblLook w:val="04A0" w:firstRow="1" w:lastRow="0" w:firstColumn="1" w:lastColumn="0" w:noHBand="0" w:noVBand="1"/>
      </w:tblPr>
      <w:tblGrid>
        <w:gridCol w:w="3800"/>
        <w:gridCol w:w="885"/>
        <w:gridCol w:w="886"/>
        <w:gridCol w:w="886"/>
        <w:gridCol w:w="886"/>
        <w:gridCol w:w="886"/>
        <w:gridCol w:w="886"/>
        <w:gridCol w:w="886"/>
        <w:gridCol w:w="886"/>
        <w:gridCol w:w="886"/>
        <w:gridCol w:w="886"/>
        <w:gridCol w:w="886"/>
        <w:gridCol w:w="886"/>
      </w:tblGrid>
      <w:tr w:rsidR="00A931EA" w:rsidRPr="00EE3251" w14:paraId="60B8EBB5" w14:textId="77777777" w:rsidTr="003B399F">
        <w:trPr>
          <w:trHeight w:val="76"/>
        </w:trPr>
        <w:tc>
          <w:tcPr>
            <w:tcW w:w="38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89520C"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會計科目</w:t>
            </w:r>
          </w:p>
        </w:tc>
        <w:tc>
          <w:tcPr>
            <w:tcW w:w="2657" w:type="dxa"/>
            <w:gridSpan w:val="3"/>
            <w:tcBorders>
              <w:top w:val="single" w:sz="4" w:space="0" w:color="auto"/>
              <w:left w:val="nil"/>
              <w:bottom w:val="single" w:sz="4" w:space="0" w:color="auto"/>
              <w:right w:val="single" w:sz="4" w:space="0" w:color="auto"/>
            </w:tcBorders>
            <w:shd w:val="clear" w:color="auto" w:fill="auto"/>
            <w:vAlign w:val="center"/>
            <w:hideMark/>
          </w:tcPr>
          <w:p w14:paraId="071D77FF" w14:textId="77777777" w:rsidR="00A931EA" w:rsidRPr="00EE3251" w:rsidRDefault="00A931EA" w:rsidP="004F3EFB">
            <w:pPr>
              <w:widowControl/>
              <w:adjustRightInd/>
              <w:spacing w:line="240" w:lineRule="auto"/>
              <w:jc w:val="center"/>
              <w:textAlignment w:val="auto"/>
              <w:rPr>
                <w:sz w:val="22"/>
                <w:szCs w:val="22"/>
              </w:rPr>
            </w:pPr>
            <w:r w:rsidRPr="00EE3251">
              <w:t>108</w:t>
            </w:r>
            <w:r w:rsidRPr="00EE3251">
              <w:rPr>
                <w:sz w:val="22"/>
                <w:szCs w:val="22"/>
              </w:rPr>
              <w:t>年度</w:t>
            </w:r>
            <w:r w:rsidRPr="00EE3251">
              <w:rPr>
                <w:sz w:val="22"/>
                <w:szCs w:val="22"/>
              </w:rPr>
              <w:br/>
              <w:t>(12</w:t>
            </w:r>
            <w:r w:rsidRPr="00EE3251">
              <w:rPr>
                <w:sz w:val="22"/>
                <w:szCs w:val="22"/>
              </w:rPr>
              <w:t>月</w:t>
            </w:r>
            <w:r w:rsidRPr="00EE3251">
              <w:rPr>
                <w:sz w:val="22"/>
                <w:szCs w:val="22"/>
              </w:rPr>
              <w:t>1</w:t>
            </w:r>
            <w:r w:rsidRPr="00EE3251">
              <w:rPr>
                <w:sz w:val="22"/>
                <w:szCs w:val="22"/>
              </w:rPr>
              <w:t>日至</w:t>
            </w:r>
            <w:r w:rsidRPr="00EE3251">
              <w:rPr>
                <w:sz w:val="22"/>
                <w:szCs w:val="22"/>
              </w:rPr>
              <w:t>12</w:t>
            </w:r>
            <w:r w:rsidRPr="00EE3251">
              <w:rPr>
                <w:sz w:val="22"/>
                <w:szCs w:val="22"/>
              </w:rPr>
              <w:t>月</w:t>
            </w:r>
            <w:r w:rsidRPr="00EE3251">
              <w:rPr>
                <w:sz w:val="22"/>
                <w:szCs w:val="22"/>
              </w:rPr>
              <w:t>31</w:t>
            </w:r>
            <w:r w:rsidRPr="00EE3251">
              <w:rPr>
                <w:sz w:val="22"/>
                <w:szCs w:val="22"/>
              </w:rPr>
              <w:t>日</w:t>
            </w:r>
            <w:r w:rsidRPr="00EE3251">
              <w:rPr>
                <w:sz w:val="22"/>
                <w:szCs w:val="22"/>
              </w:rPr>
              <w:t>)</w:t>
            </w:r>
          </w:p>
        </w:tc>
        <w:tc>
          <w:tcPr>
            <w:tcW w:w="2658" w:type="dxa"/>
            <w:gridSpan w:val="3"/>
            <w:tcBorders>
              <w:top w:val="single" w:sz="4" w:space="0" w:color="auto"/>
              <w:left w:val="nil"/>
              <w:bottom w:val="single" w:sz="4" w:space="0" w:color="auto"/>
              <w:right w:val="single" w:sz="4" w:space="0" w:color="auto"/>
            </w:tcBorders>
            <w:shd w:val="clear" w:color="auto" w:fill="auto"/>
            <w:vAlign w:val="center"/>
            <w:hideMark/>
          </w:tcPr>
          <w:p w14:paraId="109118C1" w14:textId="77777777" w:rsidR="00A931EA" w:rsidRPr="00EE3251" w:rsidRDefault="00A931EA" w:rsidP="004F3EFB">
            <w:pPr>
              <w:widowControl/>
              <w:adjustRightInd/>
              <w:spacing w:line="240" w:lineRule="auto"/>
              <w:jc w:val="center"/>
              <w:textAlignment w:val="auto"/>
              <w:rPr>
                <w:sz w:val="22"/>
                <w:szCs w:val="22"/>
              </w:rPr>
            </w:pPr>
            <w:r w:rsidRPr="00EE3251">
              <w:t>109</w:t>
            </w:r>
            <w:r w:rsidRPr="00EE3251">
              <w:rPr>
                <w:sz w:val="22"/>
                <w:szCs w:val="22"/>
              </w:rPr>
              <w:t>年度</w:t>
            </w:r>
            <w:r w:rsidRPr="00EE3251">
              <w:rPr>
                <w:sz w:val="22"/>
                <w:szCs w:val="22"/>
              </w:rPr>
              <w:br/>
              <w:t>(1</w:t>
            </w:r>
            <w:r w:rsidRPr="00EE3251">
              <w:rPr>
                <w:sz w:val="22"/>
                <w:szCs w:val="22"/>
              </w:rPr>
              <w:t>月</w:t>
            </w:r>
            <w:r w:rsidRPr="00EE3251">
              <w:rPr>
                <w:sz w:val="22"/>
                <w:szCs w:val="22"/>
              </w:rPr>
              <w:t>1</w:t>
            </w:r>
            <w:r w:rsidRPr="00EE3251">
              <w:rPr>
                <w:sz w:val="22"/>
                <w:szCs w:val="22"/>
              </w:rPr>
              <w:t>日至</w:t>
            </w:r>
            <w:r w:rsidRPr="00EE3251">
              <w:rPr>
                <w:sz w:val="22"/>
                <w:szCs w:val="22"/>
              </w:rPr>
              <w:t>12</w:t>
            </w:r>
            <w:r w:rsidRPr="00EE3251">
              <w:rPr>
                <w:sz w:val="22"/>
                <w:szCs w:val="22"/>
              </w:rPr>
              <w:t>月</w:t>
            </w:r>
            <w:r w:rsidRPr="00EE3251">
              <w:rPr>
                <w:sz w:val="22"/>
                <w:szCs w:val="22"/>
              </w:rPr>
              <w:t>31</w:t>
            </w:r>
            <w:r w:rsidRPr="00EE3251">
              <w:rPr>
                <w:sz w:val="22"/>
                <w:szCs w:val="22"/>
              </w:rPr>
              <w:t>日</w:t>
            </w:r>
            <w:r w:rsidRPr="00EE3251">
              <w:rPr>
                <w:sz w:val="22"/>
                <w:szCs w:val="22"/>
              </w:rPr>
              <w:t>)</w:t>
            </w:r>
          </w:p>
        </w:tc>
        <w:tc>
          <w:tcPr>
            <w:tcW w:w="2658" w:type="dxa"/>
            <w:gridSpan w:val="3"/>
            <w:tcBorders>
              <w:top w:val="single" w:sz="4" w:space="0" w:color="auto"/>
              <w:left w:val="nil"/>
              <w:bottom w:val="single" w:sz="4" w:space="0" w:color="auto"/>
              <w:right w:val="single" w:sz="4" w:space="0" w:color="auto"/>
            </w:tcBorders>
            <w:shd w:val="clear" w:color="auto" w:fill="auto"/>
            <w:vAlign w:val="center"/>
            <w:hideMark/>
          </w:tcPr>
          <w:p w14:paraId="296F508C" w14:textId="77777777" w:rsidR="00A931EA" w:rsidRPr="00EE3251" w:rsidRDefault="00A931EA" w:rsidP="004F3EFB">
            <w:pPr>
              <w:widowControl/>
              <w:adjustRightInd/>
              <w:spacing w:line="240" w:lineRule="auto"/>
              <w:jc w:val="center"/>
              <w:textAlignment w:val="auto"/>
              <w:rPr>
                <w:sz w:val="22"/>
                <w:szCs w:val="22"/>
              </w:rPr>
            </w:pPr>
            <w:r w:rsidRPr="00EE3251">
              <w:t>110</w:t>
            </w:r>
            <w:r w:rsidRPr="00EE3251">
              <w:rPr>
                <w:sz w:val="22"/>
                <w:szCs w:val="22"/>
              </w:rPr>
              <w:t>年度</w:t>
            </w:r>
            <w:r w:rsidRPr="00EE3251">
              <w:rPr>
                <w:sz w:val="22"/>
                <w:szCs w:val="22"/>
              </w:rPr>
              <w:br/>
              <w:t>(1</w:t>
            </w:r>
            <w:r w:rsidRPr="00EE3251">
              <w:rPr>
                <w:sz w:val="22"/>
                <w:szCs w:val="22"/>
              </w:rPr>
              <w:t>月</w:t>
            </w:r>
            <w:r w:rsidRPr="00EE3251">
              <w:rPr>
                <w:sz w:val="22"/>
                <w:szCs w:val="22"/>
              </w:rPr>
              <w:t>1</w:t>
            </w:r>
            <w:r w:rsidRPr="00EE3251">
              <w:rPr>
                <w:sz w:val="22"/>
                <w:szCs w:val="22"/>
              </w:rPr>
              <w:t>日至</w:t>
            </w:r>
            <w:r w:rsidRPr="00EE3251">
              <w:rPr>
                <w:sz w:val="22"/>
                <w:szCs w:val="22"/>
              </w:rPr>
              <w:t>11</w:t>
            </w:r>
            <w:r w:rsidRPr="00EE3251">
              <w:rPr>
                <w:sz w:val="22"/>
                <w:szCs w:val="22"/>
              </w:rPr>
              <w:t>月</w:t>
            </w:r>
            <w:r w:rsidRPr="00EE3251">
              <w:rPr>
                <w:sz w:val="22"/>
                <w:szCs w:val="22"/>
              </w:rPr>
              <w:t>30</w:t>
            </w:r>
            <w:r w:rsidRPr="00EE3251">
              <w:rPr>
                <w:sz w:val="22"/>
                <w:szCs w:val="22"/>
              </w:rPr>
              <w:t>日</w:t>
            </w:r>
            <w:r w:rsidRPr="00EE3251">
              <w:rPr>
                <w:sz w:val="22"/>
                <w:szCs w:val="22"/>
              </w:rPr>
              <w:t>)</w:t>
            </w:r>
          </w:p>
        </w:tc>
        <w:tc>
          <w:tcPr>
            <w:tcW w:w="2658" w:type="dxa"/>
            <w:gridSpan w:val="3"/>
            <w:tcBorders>
              <w:top w:val="single" w:sz="4" w:space="0" w:color="auto"/>
              <w:left w:val="nil"/>
              <w:bottom w:val="single" w:sz="4" w:space="0" w:color="auto"/>
              <w:right w:val="single" w:sz="4" w:space="0" w:color="auto"/>
            </w:tcBorders>
            <w:shd w:val="clear" w:color="auto" w:fill="auto"/>
            <w:noWrap/>
            <w:vAlign w:val="center"/>
            <w:hideMark/>
          </w:tcPr>
          <w:p w14:paraId="2E71D9AF"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總計</w:t>
            </w:r>
          </w:p>
        </w:tc>
      </w:tr>
      <w:tr w:rsidR="00A931EA" w:rsidRPr="00EE3251" w14:paraId="60171E9E" w14:textId="77777777" w:rsidTr="003B399F">
        <w:trPr>
          <w:trHeight w:val="37"/>
        </w:trPr>
        <w:tc>
          <w:tcPr>
            <w:tcW w:w="3800" w:type="dxa"/>
            <w:vMerge/>
            <w:tcBorders>
              <w:top w:val="single" w:sz="4" w:space="0" w:color="auto"/>
              <w:left w:val="single" w:sz="4" w:space="0" w:color="auto"/>
              <w:bottom w:val="single" w:sz="4" w:space="0" w:color="auto"/>
              <w:right w:val="single" w:sz="4" w:space="0" w:color="auto"/>
            </w:tcBorders>
            <w:vAlign w:val="center"/>
            <w:hideMark/>
          </w:tcPr>
          <w:p w14:paraId="3137767E" w14:textId="77777777" w:rsidR="00A931EA" w:rsidRPr="00EE3251" w:rsidRDefault="00A931EA" w:rsidP="004F3EFB">
            <w:pPr>
              <w:widowControl/>
              <w:adjustRightInd/>
              <w:spacing w:line="240" w:lineRule="auto"/>
              <w:textAlignment w:val="auto"/>
              <w:rPr>
                <w:sz w:val="22"/>
                <w:szCs w:val="22"/>
              </w:rPr>
            </w:pP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7C97D4A"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補助款</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7D85E98"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自籌款</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2B1B779"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小計</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6D87706"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補助款</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95AE165"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自籌款</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E85ACB7"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小計</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93FDE32"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補助款</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23BE56D"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自籌款</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EDD6875"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小計</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EFD0C85"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補助款</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CD6371D"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自籌款</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10D237C"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合計</w:t>
            </w:r>
          </w:p>
        </w:tc>
      </w:tr>
      <w:tr w:rsidR="00A931EA" w:rsidRPr="00EE3251" w14:paraId="011CBB28"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E73AE" w14:textId="77777777" w:rsidR="00A931EA" w:rsidRPr="00EE3251" w:rsidRDefault="00A931EA" w:rsidP="004F3EFB">
            <w:pPr>
              <w:widowControl/>
              <w:adjustRightInd/>
              <w:spacing w:line="240" w:lineRule="auto"/>
              <w:textAlignment w:val="auto"/>
              <w:rPr>
                <w:sz w:val="22"/>
                <w:szCs w:val="22"/>
              </w:rPr>
            </w:pPr>
            <w:r w:rsidRPr="00EE3251">
              <w:rPr>
                <w:sz w:val="22"/>
                <w:szCs w:val="22"/>
              </w:rPr>
              <w:t>1.</w:t>
            </w:r>
            <w:r w:rsidRPr="00EE3251">
              <w:rPr>
                <w:sz w:val="22"/>
                <w:szCs w:val="22"/>
              </w:rPr>
              <w:t>創新或研究發展人員之人事費</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9A8C3B6"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A68ED5D"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666F73A"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727623B"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CF05C6E"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C16D07D"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2490DCC"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7A32266"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86B9459"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226E662"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9612573"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EE6A38A" w14:textId="77777777" w:rsidR="00A931EA" w:rsidRPr="00EE3251" w:rsidRDefault="00A931EA" w:rsidP="004F3EFB">
            <w:pPr>
              <w:widowControl/>
              <w:adjustRightInd/>
              <w:spacing w:line="240" w:lineRule="auto"/>
              <w:jc w:val="right"/>
              <w:textAlignment w:val="auto"/>
              <w:rPr>
                <w:sz w:val="22"/>
                <w:szCs w:val="22"/>
              </w:rPr>
            </w:pPr>
            <w:r w:rsidRPr="00EE3251">
              <w:rPr>
                <w:sz w:val="22"/>
                <w:szCs w:val="22"/>
              </w:rPr>
              <w:t xml:space="preserve">　</w:t>
            </w:r>
          </w:p>
        </w:tc>
      </w:tr>
      <w:tr w:rsidR="00A931EA" w:rsidRPr="00EE3251" w14:paraId="37AC8874"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48EB9" w14:textId="77777777" w:rsidR="00A931EA" w:rsidRPr="00EE3251" w:rsidRDefault="00A931EA" w:rsidP="004F3EFB">
            <w:pPr>
              <w:widowControl/>
              <w:adjustRightInd/>
              <w:spacing w:line="240" w:lineRule="auto"/>
              <w:textAlignment w:val="auto"/>
              <w:rPr>
                <w:sz w:val="22"/>
                <w:szCs w:val="22"/>
              </w:rPr>
            </w:pPr>
            <w:r w:rsidRPr="00EE3251">
              <w:rPr>
                <w:sz w:val="22"/>
                <w:szCs w:val="22"/>
              </w:rPr>
              <w:t>(1)</w:t>
            </w:r>
            <w:r w:rsidRPr="00EE3251">
              <w:t>研究發展人員</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F243AF4" w14:textId="77777777" w:rsidR="00A931EA" w:rsidRPr="00EE3251" w:rsidRDefault="00A931EA" w:rsidP="004F3EFB">
            <w:pPr>
              <w:jc w:val="right"/>
              <w:rPr>
                <w:rFonts w:eastAsia="新細明體"/>
                <w:color w:val="000000"/>
              </w:rPr>
            </w:pPr>
            <w:r w:rsidRPr="00EE3251">
              <w:rPr>
                <w:color w:val="000000"/>
              </w:rPr>
              <w:t xml:space="preserve">643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BF68F96" w14:textId="77777777" w:rsidR="00A931EA" w:rsidRPr="00EE3251" w:rsidRDefault="00A931EA" w:rsidP="004F3EFB">
            <w:pPr>
              <w:jc w:val="right"/>
              <w:rPr>
                <w:rFonts w:eastAsia="新細明體"/>
                <w:color w:val="000000"/>
              </w:rPr>
            </w:pPr>
            <w:r w:rsidRPr="00EE3251">
              <w:rPr>
                <w:color w:val="000000"/>
              </w:rPr>
              <w:t xml:space="preserve">696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CEF4B60" w14:textId="77777777" w:rsidR="00A931EA" w:rsidRPr="00EE3251" w:rsidRDefault="00A931EA" w:rsidP="004F3EFB">
            <w:pPr>
              <w:jc w:val="right"/>
              <w:rPr>
                <w:rFonts w:eastAsia="新細明體"/>
                <w:color w:val="000000"/>
              </w:rPr>
            </w:pPr>
            <w:r w:rsidRPr="00EE3251">
              <w:rPr>
                <w:color w:val="000000"/>
              </w:rPr>
              <w:t xml:space="preserve">1,339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32B9292" w14:textId="77777777" w:rsidR="00A931EA" w:rsidRPr="00EE3251" w:rsidRDefault="00A931EA" w:rsidP="004F3EFB">
            <w:pPr>
              <w:jc w:val="right"/>
              <w:rPr>
                <w:rFonts w:eastAsia="新細明體"/>
                <w:color w:val="000000"/>
              </w:rPr>
            </w:pPr>
            <w:r w:rsidRPr="00EE3251">
              <w:rPr>
                <w:color w:val="000000"/>
              </w:rPr>
              <w:t xml:space="preserve">7,580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9A2A5B5" w14:textId="77777777" w:rsidR="00A931EA" w:rsidRPr="00EE3251" w:rsidRDefault="00A931EA" w:rsidP="004F3EFB">
            <w:pPr>
              <w:jc w:val="right"/>
              <w:rPr>
                <w:rFonts w:eastAsia="新細明體"/>
                <w:color w:val="000000"/>
              </w:rPr>
            </w:pPr>
            <w:r w:rsidRPr="00EE3251">
              <w:rPr>
                <w:color w:val="000000"/>
              </w:rPr>
              <w:t xml:space="preserve">8,212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FBBF337" w14:textId="77777777" w:rsidR="00A931EA" w:rsidRPr="00EE3251" w:rsidRDefault="00A931EA" w:rsidP="004F3EFB">
            <w:pPr>
              <w:jc w:val="right"/>
              <w:rPr>
                <w:rFonts w:eastAsia="新細明體"/>
                <w:color w:val="000000"/>
              </w:rPr>
            </w:pPr>
            <w:r w:rsidRPr="00EE3251">
              <w:rPr>
                <w:color w:val="000000"/>
              </w:rPr>
              <w:t xml:space="preserve">15,792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86E4305" w14:textId="77777777" w:rsidR="00A931EA" w:rsidRPr="00EE3251" w:rsidRDefault="00A931EA" w:rsidP="004F3EFB">
            <w:pPr>
              <w:jc w:val="right"/>
              <w:rPr>
                <w:rFonts w:eastAsia="新細明體"/>
                <w:color w:val="000000"/>
              </w:rPr>
            </w:pPr>
            <w:r w:rsidRPr="00EE3251">
              <w:rPr>
                <w:color w:val="000000"/>
              </w:rPr>
              <w:t xml:space="preserve">7,236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90DFFF2" w14:textId="77777777" w:rsidR="00A931EA" w:rsidRPr="00EE3251" w:rsidRDefault="00A931EA" w:rsidP="004F3EFB">
            <w:pPr>
              <w:jc w:val="right"/>
              <w:rPr>
                <w:rFonts w:eastAsia="新細明體"/>
                <w:color w:val="000000"/>
              </w:rPr>
            </w:pPr>
            <w:r w:rsidRPr="00EE3251">
              <w:rPr>
                <w:color w:val="000000"/>
              </w:rPr>
              <w:t xml:space="preserve">7,838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9209452" w14:textId="77777777" w:rsidR="00A931EA" w:rsidRPr="00EE3251" w:rsidRDefault="00A931EA" w:rsidP="004F3EFB">
            <w:pPr>
              <w:jc w:val="right"/>
              <w:rPr>
                <w:rFonts w:eastAsia="新細明體"/>
                <w:color w:val="000000"/>
              </w:rPr>
            </w:pPr>
            <w:r w:rsidRPr="00EE3251">
              <w:rPr>
                <w:color w:val="000000"/>
              </w:rPr>
              <w:t xml:space="preserve">15,074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1E6EA7B" w14:textId="77777777" w:rsidR="00A931EA" w:rsidRPr="00EE3251" w:rsidRDefault="00A931EA" w:rsidP="004F3EFB">
            <w:pPr>
              <w:jc w:val="right"/>
              <w:rPr>
                <w:rFonts w:eastAsia="新細明體"/>
                <w:color w:val="000000"/>
              </w:rPr>
            </w:pPr>
            <w:r w:rsidRPr="00EE3251">
              <w:rPr>
                <w:color w:val="000000"/>
              </w:rPr>
              <w:t xml:space="preserve">15,458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2BE1840" w14:textId="77777777" w:rsidR="00A931EA" w:rsidRPr="00EE3251" w:rsidRDefault="00A931EA" w:rsidP="004F3EFB">
            <w:pPr>
              <w:jc w:val="right"/>
              <w:rPr>
                <w:rFonts w:eastAsia="新細明體"/>
                <w:color w:val="000000"/>
              </w:rPr>
            </w:pPr>
            <w:r w:rsidRPr="00EE3251">
              <w:rPr>
                <w:color w:val="000000"/>
              </w:rPr>
              <w:t xml:space="preserve">16,747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1B4FF22" w14:textId="77777777" w:rsidR="00A931EA" w:rsidRPr="00EE3251" w:rsidRDefault="00A931EA" w:rsidP="004F3EFB">
            <w:pPr>
              <w:jc w:val="right"/>
              <w:rPr>
                <w:rFonts w:eastAsia="新細明體"/>
                <w:color w:val="000000"/>
              </w:rPr>
            </w:pPr>
            <w:r w:rsidRPr="00EE3251">
              <w:rPr>
                <w:color w:val="000000"/>
              </w:rPr>
              <w:t xml:space="preserve">32,205 </w:t>
            </w:r>
          </w:p>
        </w:tc>
      </w:tr>
      <w:tr w:rsidR="00A931EA" w:rsidRPr="00EE3251" w14:paraId="72A9B89F"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FBA075" w14:textId="77777777" w:rsidR="00A931EA" w:rsidRPr="00EE3251" w:rsidRDefault="00A931EA" w:rsidP="004F3EFB">
            <w:pPr>
              <w:widowControl/>
              <w:adjustRightInd/>
              <w:spacing w:line="240" w:lineRule="auto"/>
              <w:textAlignment w:val="auto"/>
              <w:rPr>
                <w:sz w:val="22"/>
                <w:szCs w:val="22"/>
              </w:rPr>
            </w:pPr>
            <w:r w:rsidRPr="00EE3251">
              <w:rPr>
                <w:sz w:val="22"/>
                <w:szCs w:val="22"/>
              </w:rPr>
              <w:t>(2)</w:t>
            </w:r>
            <w:r w:rsidRPr="00EE3251">
              <w:rPr>
                <w:sz w:val="22"/>
                <w:szCs w:val="22"/>
              </w:rPr>
              <w:t>國際研發人員</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00478BF0"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3D02B29"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414ADD7"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85E198C"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D070739"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1ACD6C0"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EB72A56"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3E013FD"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66BAD39"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BE13527"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9C10403"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CC3E80B" w14:textId="77777777" w:rsidR="00A931EA" w:rsidRPr="00EE3251" w:rsidRDefault="00A931EA" w:rsidP="004F3EFB">
            <w:pPr>
              <w:jc w:val="right"/>
              <w:rPr>
                <w:rFonts w:eastAsia="新細明體"/>
                <w:color w:val="000000"/>
              </w:rPr>
            </w:pPr>
            <w:r w:rsidRPr="00EE3251">
              <w:rPr>
                <w:color w:val="000000"/>
              </w:rPr>
              <w:t xml:space="preserve">0 </w:t>
            </w:r>
          </w:p>
        </w:tc>
      </w:tr>
      <w:tr w:rsidR="00A931EA" w:rsidRPr="00EE3251" w14:paraId="31F0DCCD"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1CA8AA" w14:textId="77777777" w:rsidR="00A931EA" w:rsidRPr="00EE3251" w:rsidRDefault="00A931EA" w:rsidP="004F3EFB">
            <w:pPr>
              <w:widowControl/>
              <w:adjustRightInd/>
              <w:spacing w:line="240" w:lineRule="auto"/>
              <w:textAlignment w:val="auto"/>
              <w:rPr>
                <w:sz w:val="22"/>
                <w:szCs w:val="22"/>
              </w:rPr>
            </w:pPr>
            <w:r w:rsidRPr="00EE3251">
              <w:rPr>
                <w:sz w:val="22"/>
                <w:szCs w:val="22"/>
              </w:rPr>
              <w:t>(3)</w:t>
            </w:r>
            <w:r w:rsidRPr="00EE3251">
              <w:rPr>
                <w:sz w:val="22"/>
                <w:szCs w:val="22"/>
              </w:rPr>
              <w:t>顧問、專家</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0A7F7A2C"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77E9990"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ED61044"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53ACA35" w14:textId="77777777" w:rsidR="00A931EA" w:rsidRPr="00EE3251" w:rsidRDefault="00A931EA" w:rsidP="004F3EFB">
            <w:pPr>
              <w:jc w:val="right"/>
              <w:rPr>
                <w:rFonts w:eastAsia="新細明體"/>
                <w:color w:val="000000"/>
              </w:rPr>
            </w:pPr>
            <w:r w:rsidRPr="00EE3251">
              <w:rPr>
                <w:color w:val="000000"/>
              </w:rPr>
              <w:t xml:space="preserve">1,140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B6C345D" w14:textId="77777777" w:rsidR="00A931EA" w:rsidRPr="00EE3251" w:rsidRDefault="00A931EA" w:rsidP="004F3EFB">
            <w:pPr>
              <w:jc w:val="right"/>
              <w:rPr>
                <w:rFonts w:eastAsia="新細明體"/>
                <w:color w:val="000000"/>
              </w:rPr>
            </w:pPr>
            <w:r w:rsidRPr="00EE3251">
              <w:rPr>
                <w:color w:val="000000"/>
              </w:rPr>
              <w:t xml:space="preserve">1,140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12196D9" w14:textId="77777777" w:rsidR="00A931EA" w:rsidRPr="00EE3251" w:rsidRDefault="00A931EA" w:rsidP="004F3EFB">
            <w:pPr>
              <w:jc w:val="right"/>
              <w:rPr>
                <w:rFonts w:eastAsia="新細明體"/>
                <w:color w:val="000000"/>
              </w:rPr>
            </w:pPr>
            <w:r w:rsidRPr="00EE3251">
              <w:rPr>
                <w:color w:val="000000"/>
              </w:rPr>
              <w:t xml:space="preserve">2,280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0A4CC1D" w14:textId="77777777" w:rsidR="00A931EA" w:rsidRPr="00EE3251" w:rsidRDefault="00A931EA" w:rsidP="004F3EFB">
            <w:pPr>
              <w:jc w:val="right"/>
              <w:rPr>
                <w:rFonts w:eastAsia="新細明體"/>
                <w:color w:val="000000"/>
              </w:rPr>
            </w:pPr>
            <w:r w:rsidRPr="00EE3251">
              <w:rPr>
                <w:color w:val="000000"/>
              </w:rPr>
              <w:t xml:space="preserve">1,100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D3740BC" w14:textId="77777777" w:rsidR="00A931EA" w:rsidRPr="00EE3251" w:rsidRDefault="00A931EA" w:rsidP="004F3EFB">
            <w:pPr>
              <w:jc w:val="right"/>
              <w:rPr>
                <w:rFonts w:eastAsia="新細明體"/>
                <w:color w:val="000000"/>
              </w:rPr>
            </w:pPr>
            <w:r w:rsidRPr="00EE3251">
              <w:rPr>
                <w:color w:val="000000"/>
              </w:rPr>
              <w:t xml:space="preserve">1,100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BBB6215" w14:textId="77777777" w:rsidR="00A931EA" w:rsidRPr="00EE3251" w:rsidRDefault="00A931EA" w:rsidP="004F3EFB">
            <w:pPr>
              <w:jc w:val="right"/>
              <w:rPr>
                <w:rFonts w:eastAsia="新細明體"/>
                <w:color w:val="000000"/>
              </w:rPr>
            </w:pPr>
            <w:r w:rsidRPr="00EE3251">
              <w:rPr>
                <w:color w:val="000000"/>
              </w:rPr>
              <w:t xml:space="preserve">2,200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EAEAE26" w14:textId="77777777" w:rsidR="00A931EA" w:rsidRPr="00EE3251" w:rsidRDefault="00A931EA" w:rsidP="004F3EFB">
            <w:pPr>
              <w:jc w:val="right"/>
              <w:rPr>
                <w:rFonts w:eastAsia="新細明體"/>
                <w:color w:val="000000"/>
              </w:rPr>
            </w:pPr>
            <w:r w:rsidRPr="00EE3251">
              <w:rPr>
                <w:color w:val="000000"/>
              </w:rPr>
              <w:t xml:space="preserve">2,240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E5BBEA5" w14:textId="77777777" w:rsidR="00A931EA" w:rsidRPr="00EE3251" w:rsidRDefault="00A931EA" w:rsidP="004F3EFB">
            <w:pPr>
              <w:jc w:val="right"/>
              <w:rPr>
                <w:rFonts w:eastAsia="新細明體"/>
                <w:color w:val="000000"/>
              </w:rPr>
            </w:pPr>
            <w:r w:rsidRPr="00EE3251">
              <w:rPr>
                <w:color w:val="000000"/>
              </w:rPr>
              <w:t xml:space="preserve">2,240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0ADADC9" w14:textId="77777777" w:rsidR="00A931EA" w:rsidRPr="00EE3251" w:rsidRDefault="00A931EA" w:rsidP="004F3EFB">
            <w:pPr>
              <w:jc w:val="right"/>
              <w:rPr>
                <w:rFonts w:eastAsia="新細明體"/>
                <w:color w:val="000000"/>
              </w:rPr>
            </w:pPr>
            <w:r w:rsidRPr="00EE3251">
              <w:rPr>
                <w:color w:val="000000"/>
              </w:rPr>
              <w:t xml:space="preserve">4,480 </w:t>
            </w:r>
          </w:p>
        </w:tc>
      </w:tr>
      <w:tr w:rsidR="00A931EA" w:rsidRPr="00EE3251" w14:paraId="3BD02A4B"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363B7" w14:textId="77777777" w:rsidR="00A931EA" w:rsidRPr="00EE3251" w:rsidRDefault="00A931EA" w:rsidP="004F3EFB">
            <w:pPr>
              <w:widowControl/>
              <w:adjustRightInd/>
              <w:spacing w:line="240" w:lineRule="auto"/>
              <w:textAlignment w:val="auto"/>
              <w:rPr>
                <w:sz w:val="22"/>
                <w:szCs w:val="22"/>
              </w:rPr>
            </w:pPr>
            <w:r w:rsidRPr="00EE3251">
              <w:rPr>
                <w:sz w:val="22"/>
                <w:szCs w:val="22"/>
              </w:rPr>
              <w:t>2.</w:t>
            </w:r>
            <w:r w:rsidRPr="00EE3251">
              <w:rPr>
                <w:sz w:val="22"/>
                <w:szCs w:val="22"/>
              </w:rPr>
              <w:t>消耗性器材及原材料費</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1A2522A6" w14:textId="77777777" w:rsidR="00A931EA" w:rsidRPr="00EE3251" w:rsidRDefault="00A931EA" w:rsidP="004F3EFB">
            <w:pPr>
              <w:jc w:val="right"/>
              <w:rPr>
                <w:rFonts w:eastAsia="新細明體"/>
                <w:color w:val="000000"/>
              </w:rPr>
            </w:pPr>
            <w:r w:rsidRPr="00EE3251">
              <w:rPr>
                <w:color w:val="000000"/>
              </w:rPr>
              <w:t xml:space="preserve">14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DAEF281" w14:textId="77777777" w:rsidR="00A931EA" w:rsidRPr="00EE3251" w:rsidRDefault="00A931EA" w:rsidP="004F3EFB">
            <w:pPr>
              <w:jc w:val="right"/>
              <w:rPr>
                <w:rFonts w:eastAsia="新細明體"/>
                <w:color w:val="000000"/>
              </w:rPr>
            </w:pPr>
            <w:r w:rsidRPr="00EE3251">
              <w:rPr>
                <w:color w:val="000000"/>
              </w:rPr>
              <w:t xml:space="preserve">14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B9A098C" w14:textId="77777777" w:rsidR="00A931EA" w:rsidRPr="00EE3251" w:rsidRDefault="00A931EA" w:rsidP="004F3EFB">
            <w:pPr>
              <w:jc w:val="right"/>
              <w:rPr>
                <w:rFonts w:eastAsia="新細明體"/>
                <w:color w:val="000000"/>
              </w:rPr>
            </w:pPr>
            <w:r w:rsidRPr="00EE3251">
              <w:rPr>
                <w:color w:val="000000"/>
              </w:rPr>
              <w:t xml:space="preserve">27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F6D253D" w14:textId="77777777" w:rsidR="00A931EA" w:rsidRPr="00EE3251" w:rsidRDefault="00A931EA" w:rsidP="004F3EFB">
            <w:pPr>
              <w:jc w:val="right"/>
              <w:rPr>
                <w:rFonts w:eastAsia="新細明體"/>
                <w:color w:val="000000"/>
              </w:rPr>
            </w:pPr>
            <w:r w:rsidRPr="00EE3251">
              <w:rPr>
                <w:color w:val="000000"/>
              </w:rPr>
              <w:t xml:space="preserve">1,607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93A65C8" w14:textId="77777777" w:rsidR="00A931EA" w:rsidRPr="00EE3251" w:rsidRDefault="00A931EA" w:rsidP="004F3EFB">
            <w:pPr>
              <w:jc w:val="right"/>
              <w:rPr>
                <w:rFonts w:eastAsia="新細明體"/>
                <w:color w:val="000000"/>
              </w:rPr>
            </w:pPr>
            <w:r w:rsidRPr="00EE3251">
              <w:rPr>
                <w:color w:val="000000"/>
              </w:rPr>
              <w:t xml:space="preserve">1,607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05F9495" w14:textId="77777777" w:rsidR="00A931EA" w:rsidRPr="00EE3251" w:rsidRDefault="00A931EA" w:rsidP="004F3EFB">
            <w:pPr>
              <w:jc w:val="right"/>
              <w:rPr>
                <w:rFonts w:eastAsia="新細明體"/>
                <w:color w:val="000000"/>
              </w:rPr>
            </w:pPr>
            <w:r w:rsidRPr="00EE3251">
              <w:rPr>
                <w:color w:val="000000"/>
              </w:rPr>
              <w:t xml:space="preserve">3,213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DD3D352" w14:textId="77777777" w:rsidR="00A931EA" w:rsidRPr="00EE3251" w:rsidRDefault="00A931EA" w:rsidP="004F3EFB">
            <w:pPr>
              <w:jc w:val="right"/>
              <w:rPr>
                <w:rFonts w:eastAsia="新細明體"/>
                <w:color w:val="000000"/>
              </w:rPr>
            </w:pPr>
            <w:r w:rsidRPr="00EE3251">
              <w:rPr>
                <w:color w:val="000000"/>
              </w:rPr>
              <w:t xml:space="preserve">2,327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25EDDA9" w14:textId="77777777" w:rsidR="00A931EA" w:rsidRPr="00EE3251" w:rsidRDefault="00A931EA" w:rsidP="004F3EFB">
            <w:pPr>
              <w:jc w:val="right"/>
              <w:rPr>
                <w:rFonts w:eastAsia="新細明體"/>
                <w:color w:val="000000"/>
              </w:rPr>
            </w:pPr>
            <w:r w:rsidRPr="00EE3251">
              <w:rPr>
                <w:color w:val="000000"/>
              </w:rPr>
              <w:t xml:space="preserve">2,327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C6A7350" w14:textId="77777777" w:rsidR="00A931EA" w:rsidRPr="00EE3251" w:rsidRDefault="00A931EA" w:rsidP="004F3EFB">
            <w:pPr>
              <w:jc w:val="right"/>
              <w:rPr>
                <w:rFonts w:eastAsia="新細明體"/>
                <w:color w:val="000000"/>
              </w:rPr>
            </w:pPr>
            <w:r w:rsidRPr="00EE3251">
              <w:rPr>
                <w:color w:val="000000"/>
              </w:rPr>
              <w:t xml:space="preserve">4,653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AD69284" w14:textId="77777777" w:rsidR="00A931EA" w:rsidRPr="00EE3251" w:rsidRDefault="00A931EA" w:rsidP="004F3EFB">
            <w:pPr>
              <w:jc w:val="right"/>
              <w:rPr>
                <w:rFonts w:eastAsia="新細明體"/>
                <w:color w:val="000000"/>
              </w:rPr>
            </w:pPr>
            <w:r w:rsidRPr="00EE3251">
              <w:rPr>
                <w:color w:val="000000"/>
              </w:rPr>
              <w:t xml:space="preserve">3,947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4BF8C3F" w14:textId="77777777" w:rsidR="00A931EA" w:rsidRPr="00EE3251" w:rsidRDefault="00A931EA" w:rsidP="004F3EFB">
            <w:pPr>
              <w:jc w:val="right"/>
              <w:rPr>
                <w:rFonts w:eastAsia="新細明體"/>
                <w:color w:val="000000"/>
              </w:rPr>
            </w:pPr>
            <w:r w:rsidRPr="00EE3251">
              <w:rPr>
                <w:color w:val="000000"/>
              </w:rPr>
              <w:t xml:space="preserve">3,947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37432DE" w14:textId="77777777" w:rsidR="00A931EA" w:rsidRPr="00EE3251" w:rsidRDefault="00A931EA" w:rsidP="004F3EFB">
            <w:pPr>
              <w:jc w:val="right"/>
              <w:rPr>
                <w:rFonts w:eastAsia="新細明體"/>
                <w:color w:val="000000"/>
              </w:rPr>
            </w:pPr>
            <w:r w:rsidRPr="00EE3251">
              <w:rPr>
                <w:color w:val="000000"/>
              </w:rPr>
              <w:t xml:space="preserve">7,893 </w:t>
            </w:r>
          </w:p>
        </w:tc>
      </w:tr>
      <w:tr w:rsidR="00A931EA" w:rsidRPr="00EE3251" w14:paraId="1D436DFF"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F34933" w14:textId="77777777" w:rsidR="00A931EA" w:rsidRPr="00EE3251" w:rsidRDefault="00A931EA" w:rsidP="004F3EFB">
            <w:pPr>
              <w:widowControl/>
              <w:adjustRightInd/>
              <w:spacing w:line="240" w:lineRule="auto"/>
              <w:textAlignment w:val="auto"/>
              <w:rPr>
                <w:sz w:val="22"/>
                <w:szCs w:val="22"/>
              </w:rPr>
            </w:pPr>
            <w:r w:rsidRPr="00EE3251">
              <w:rPr>
                <w:sz w:val="22"/>
                <w:szCs w:val="22"/>
              </w:rPr>
              <w:t>3.</w:t>
            </w:r>
            <w:r w:rsidRPr="00EE3251">
              <w:rPr>
                <w:sz w:val="22"/>
                <w:szCs w:val="22"/>
              </w:rPr>
              <w:t>創新或研究發展設備使用費</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7F4C0E14"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3C50C54"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976BE1E"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B68694E"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F9C9819"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583CADB"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C09E9E2"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35E5107"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4574FC9"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49CAE7B"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9DE8411"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87D62C9" w14:textId="77777777" w:rsidR="00A931EA" w:rsidRPr="00EE3251" w:rsidRDefault="00A931EA" w:rsidP="004F3EFB">
            <w:pPr>
              <w:jc w:val="right"/>
              <w:rPr>
                <w:rFonts w:eastAsia="新細明體"/>
                <w:color w:val="000000"/>
              </w:rPr>
            </w:pPr>
          </w:p>
        </w:tc>
      </w:tr>
      <w:tr w:rsidR="00A931EA" w:rsidRPr="00EE3251" w14:paraId="4F4932B9"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F9339" w14:textId="77777777" w:rsidR="00A931EA" w:rsidRPr="00EE3251" w:rsidRDefault="00A931EA" w:rsidP="004F3EFB">
            <w:pPr>
              <w:widowControl/>
              <w:adjustRightInd/>
              <w:spacing w:line="240" w:lineRule="auto"/>
              <w:textAlignment w:val="auto"/>
              <w:rPr>
                <w:sz w:val="22"/>
                <w:szCs w:val="22"/>
              </w:rPr>
            </w:pPr>
            <w:r w:rsidRPr="00EE3251">
              <w:rPr>
                <w:sz w:val="22"/>
                <w:szCs w:val="22"/>
              </w:rPr>
              <w:t>(1)</w:t>
            </w:r>
            <w:r w:rsidRPr="00EE3251">
              <w:rPr>
                <w:sz w:val="22"/>
                <w:szCs w:val="22"/>
              </w:rPr>
              <w:t>已有設備</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221FC567"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7E4D623"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0F7CEC2"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DC3E4B6"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F29D3BC"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2ACC74A"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9661C41"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D56B033"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1B2630E"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38ED159"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9022531"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25984D1" w14:textId="77777777" w:rsidR="00A931EA" w:rsidRPr="00EE3251" w:rsidRDefault="00A931EA" w:rsidP="004F3EFB">
            <w:pPr>
              <w:jc w:val="right"/>
              <w:rPr>
                <w:rFonts w:eastAsia="新細明體"/>
                <w:color w:val="000000"/>
              </w:rPr>
            </w:pPr>
            <w:r w:rsidRPr="00EE3251">
              <w:rPr>
                <w:color w:val="000000"/>
              </w:rPr>
              <w:t xml:space="preserve">0 </w:t>
            </w:r>
          </w:p>
        </w:tc>
      </w:tr>
      <w:tr w:rsidR="00A931EA" w:rsidRPr="00EE3251" w14:paraId="26604967"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2BB328" w14:textId="77777777" w:rsidR="00A931EA" w:rsidRPr="00EE3251" w:rsidRDefault="00A931EA" w:rsidP="004F3EFB">
            <w:pPr>
              <w:widowControl/>
              <w:adjustRightInd/>
              <w:spacing w:line="240" w:lineRule="auto"/>
              <w:textAlignment w:val="auto"/>
              <w:rPr>
                <w:sz w:val="22"/>
                <w:szCs w:val="22"/>
              </w:rPr>
            </w:pPr>
            <w:r w:rsidRPr="00EE3251">
              <w:rPr>
                <w:sz w:val="22"/>
                <w:szCs w:val="22"/>
              </w:rPr>
              <w:t>(2)</w:t>
            </w:r>
            <w:r w:rsidRPr="00EE3251">
              <w:rPr>
                <w:sz w:val="22"/>
                <w:szCs w:val="22"/>
              </w:rPr>
              <w:t>新購設備</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1584D81B" w14:textId="77777777" w:rsidR="00A931EA" w:rsidRPr="00EE3251" w:rsidRDefault="00A931EA" w:rsidP="004F3EFB">
            <w:pPr>
              <w:jc w:val="right"/>
              <w:rPr>
                <w:rFonts w:eastAsia="新細明體"/>
                <w:color w:val="000000"/>
              </w:rPr>
            </w:pPr>
            <w:r w:rsidRPr="00EE3251">
              <w:rPr>
                <w:color w:val="000000"/>
              </w:rPr>
              <w:t xml:space="preserve">8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4633DBB" w14:textId="77777777" w:rsidR="00A931EA" w:rsidRPr="00EE3251" w:rsidRDefault="00A931EA" w:rsidP="004F3EFB">
            <w:pPr>
              <w:jc w:val="right"/>
              <w:rPr>
                <w:rFonts w:eastAsia="新細明體"/>
                <w:color w:val="000000"/>
              </w:rPr>
            </w:pPr>
            <w:r w:rsidRPr="00EE3251">
              <w:rPr>
                <w:color w:val="000000"/>
              </w:rPr>
              <w:t xml:space="preserve">8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E43F213" w14:textId="77777777" w:rsidR="00A931EA" w:rsidRPr="00EE3251" w:rsidRDefault="00A931EA" w:rsidP="004F3EFB">
            <w:pPr>
              <w:jc w:val="right"/>
              <w:rPr>
                <w:rFonts w:eastAsia="新細明體"/>
                <w:color w:val="000000"/>
              </w:rPr>
            </w:pPr>
            <w:r w:rsidRPr="00EE3251">
              <w:rPr>
                <w:color w:val="000000"/>
              </w:rPr>
              <w:t xml:space="preserve">16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FAA6CC9" w14:textId="77777777" w:rsidR="00A931EA" w:rsidRPr="00EE3251" w:rsidRDefault="00A931EA" w:rsidP="004F3EFB">
            <w:pPr>
              <w:jc w:val="right"/>
              <w:rPr>
                <w:rFonts w:eastAsia="新細明體"/>
                <w:color w:val="000000"/>
              </w:rPr>
            </w:pPr>
            <w:r w:rsidRPr="00EE3251">
              <w:rPr>
                <w:color w:val="000000"/>
              </w:rPr>
              <w:t xml:space="preserve">355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81C4977" w14:textId="77777777" w:rsidR="00A931EA" w:rsidRPr="00EE3251" w:rsidRDefault="00A931EA" w:rsidP="004F3EFB">
            <w:pPr>
              <w:jc w:val="right"/>
              <w:rPr>
                <w:rFonts w:eastAsia="新細明體"/>
                <w:color w:val="000000"/>
              </w:rPr>
            </w:pPr>
            <w:r w:rsidRPr="00EE3251">
              <w:rPr>
                <w:color w:val="000000"/>
              </w:rPr>
              <w:t xml:space="preserve">355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03B2A07" w14:textId="77777777" w:rsidR="00A931EA" w:rsidRPr="00EE3251" w:rsidRDefault="00A931EA" w:rsidP="004F3EFB">
            <w:pPr>
              <w:jc w:val="right"/>
              <w:rPr>
                <w:rFonts w:eastAsia="新細明體"/>
                <w:color w:val="000000"/>
              </w:rPr>
            </w:pPr>
            <w:r w:rsidRPr="00EE3251">
              <w:rPr>
                <w:color w:val="000000"/>
              </w:rPr>
              <w:t xml:space="preserve">711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8C8398A" w14:textId="77777777" w:rsidR="00A931EA" w:rsidRPr="00EE3251" w:rsidRDefault="00A931EA" w:rsidP="004F3EFB">
            <w:pPr>
              <w:jc w:val="right"/>
              <w:rPr>
                <w:rFonts w:eastAsia="新細明體"/>
                <w:color w:val="000000"/>
              </w:rPr>
            </w:pPr>
            <w:r w:rsidRPr="00EE3251">
              <w:rPr>
                <w:color w:val="000000"/>
              </w:rPr>
              <w:t xml:space="preserve">347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4544BA9" w14:textId="77777777" w:rsidR="00A931EA" w:rsidRPr="00EE3251" w:rsidRDefault="00A931EA" w:rsidP="004F3EFB">
            <w:pPr>
              <w:jc w:val="right"/>
              <w:rPr>
                <w:rFonts w:eastAsia="新細明體"/>
                <w:color w:val="000000"/>
              </w:rPr>
            </w:pPr>
            <w:r w:rsidRPr="00EE3251">
              <w:rPr>
                <w:color w:val="000000"/>
              </w:rPr>
              <w:t xml:space="preserve">347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0E754C9" w14:textId="77777777" w:rsidR="00A931EA" w:rsidRPr="00EE3251" w:rsidRDefault="00A931EA" w:rsidP="004F3EFB">
            <w:pPr>
              <w:jc w:val="right"/>
              <w:rPr>
                <w:rFonts w:eastAsia="新細明體"/>
                <w:color w:val="000000"/>
              </w:rPr>
            </w:pPr>
            <w:r w:rsidRPr="00EE3251">
              <w:rPr>
                <w:color w:val="000000"/>
              </w:rPr>
              <w:t xml:space="preserve">694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5AC53F3" w14:textId="77777777" w:rsidR="00A931EA" w:rsidRPr="00EE3251" w:rsidRDefault="00A931EA" w:rsidP="004F3EFB">
            <w:pPr>
              <w:jc w:val="right"/>
              <w:rPr>
                <w:rFonts w:eastAsia="新細明體"/>
                <w:color w:val="000000"/>
              </w:rPr>
            </w:pPr>
            <w:r w:rsidRPr="00EE3251">
              <w:rPr>
                <w:color w:val="000000"/>
              </w:rPr>
              <w:t xml:space="preserve">711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F1D5C34" w14:textId="77777777" w:rsidR="00A931EA" w:rsidRPr="00EE3251" w:rsidRDefault="00A931EA" w:rsidP="004F3EFB">
            <w:pPr>
              <w:jc w:val="right"/>
              <w:rPr>
                <w:rFonts w:eastAsia="新細明體"/>
                <w:color w:val="000000"/>
              </w:rPr>
            </w:pPr>
            <w:r w:rsidRPr="00EE3251">
              <w:rPr>
                <w:color w:val="000000"/>
              </w:rPr>
              <w:t xml:space="preserve">711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46734C6" w14:textId="77777777" w:rsidR="00A931EA" w:rsidRPr="00EE3251" w:rsidRDefault="00A931EA" w:rsidP="004F3EFB">
            <w:pPr>
              <w:jc w:val="right"/>
              <w:rPr>
                <w:rFonts w:eastAsia="新細明體"/>
                <w:color w:val="000000"/>
              </w:rPr>
            </w:pPr>
            <w:r w:rsidRPr="00EE3251">
              <w:rPr>
                <w:color w:val="000000"/>
              </w:rPr>
              <w:t xml:space="preserve">1,421 </w:t>
            </w:r>
          </w:p>
        </w:tc>
      </w:tr>
      <w:tr w:rsidR="00A931EA" w:rsidRPr="00EE3251" w14:paraId="55DE1483"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ECB41B" w14:textId="77777777" w:rsidR="00A931EA" w:rsidRPr="00EE3251" w:rsidRDefault="00A931EA" w:rsidP="004F3EFB">
            <w:pPr>
              <w:widowControl/>
              <w:adjustRightInd/>
              <w:spacing w:line="240" w:lineRule="auto"/>
              <w:textAlignment w:val="auto"/>
              <w:rPr>
                <w:sz w:val="22"/>
                <w:szCs w:val="22"/>
              </w:rPr>
            </w:pPr>
            <w:r w:rsidRPr="00EE3251">
              <w:rPr>
                <w:sz w:val="22"/>
                <w:szCs w:val="22"/>
              </w:rPr>
              <w:t>(3)EDATool</w:t>
            </w:r>
            <w:r w:rsidRPr="00EE3251">
              <w:rPr>
                <w:sz w:val="22"/>
                <w:szCs w:val="22"/>
              </w:rPr>
              <w:t>租金費</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51C658C8"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148DCDA"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34D7C20"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E9FA4CC"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D8229C1"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588D6DD"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DA7989A"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1962E40"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9793315"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9A95A57"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0FB6770"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7BC177F" w14:textId="77777777" w:rsidR="00A931EA" w:rsidRPr="00EE3251" w:rsidRDefault="00A931EA" w:rsidP="004F3EFB">
            <w:pPr>
              <w:jc w:val="right"/>
              <w:rPr>
                <w:rFonts w:eastAsia="新細明體"/>
                <w:color w:val="000000"/>
              </w:rPr>
            </w:pPr>
            <w:r w:rsidRPr="00EE3251">
              <w:rPr>
                <w:color w:val="000000"/>
              </w:rPr>
              <w:t xml:space="preserve">0 </w:t>
            </w:r>
          </w:p>
        </w:tc>
      </w:tr>
      <w:tr w:rsidR="00A931EA" w:rsidRPr="00EE3251" w14:paraId="60D7D36D"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C5DA54" w14:textId="77777777" w:rsidR="00A931EA" w:rsidRPr="00EE3251" w:rsidRDefault="00A931EA" w:rsidP="004F3EFB">
            <w:pPr>
              <w:widowControl/>
              <w:adjustRightInd/>
              <w:spacing w:line="240" w:lineRule="auto"/>
              <w:textAlignment w:val="auto"/>
              <w:rPr>
                <w:sz w:val="22"/>
                <w:szCs w:val="22"/>
              </w:rPr>
            </w:pPr>
            <w:r w:rsidRPr="00EE3251">
              <w:rPr>
                <w:sz w:val="22"/>
                <w:szCs w:val="22"/>
              </w:rPr>
              <w:t>(4)</w:t>
            </w:r>
            <w:r w:rsidRPr="00EE3251">
              <w:rPr>
                <w:sz w:val="22"/>
                <w:szCs w:val="22"/>
              </w:rPr>
              <w:t>雲端設備租賃費</w:t>
            </w:r>
          </w:p>
        </w:tc>
        <w:tc>
          <w:tcPr>
            <w:tcW w:w="885" w:type="dxa"/>
            <w:tcBorders>
              <w:top w:val="single" w:sz="4" w:space="0" w:color="auto"/>
              <w:left w:val="nil"/>
              <w:bottom w:val="single" w:sz="4" w:space="0" w:color="auto"/>
              <w:right w:val="single" w:sz="4" w:space="0" w:color="auto"/>
            </w:tcBorders>
            <w:shd w:val="clear" w:color="auto" w:fill="auto"/>
            <w:noWrap/>
            <w:vAlign w:val="center"/>
          </w:tcPr>
          <w:p w14:paraId="1855A235"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283C8EFE"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3646618B"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4518DEF9"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662EC940"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2BEB9170"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073752D4"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70713A06"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42CBDC0F"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21C60A3C"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45837105"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5E93A2C2" w14:textId="77777777" w:rsidR="00A931EA" w:rsidRPr="00EE3251" w:rsidRDefault="00A931EA" w:rsidP="004F3EFB">
            <w:pPr>
              <w:jc w:val="right"/>
              <w:rPr>
                <w:rFonts w:eastAsia="新細明體"/>
                <w:color w:val="000000"/>
              </w:rPr>
            </w:pPr>
            <w:r w:rsidRPr="00EE3251">
              <w:rPr>
                <w:color w:val="000000"/>
              </w:rPr>
              <w:t xml:space="preserve">0 </w:t>
            </w:r>
          </w:p>
        </w:tc>
      </w:tr>
      <w:tr w:rsidR="00A931EA" w:rsidRPr="00EE3251" w14:paraId="35FACA61"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6EC77" w14:textId="77777777" w:rsidR="00A931EA" w:rsidRPr="00EE3251" w:rsidRDefault="00A931EA" w:rsidP="004F3EFB">
            <w:pPr>
              <w:widowControl/>
              <w:adjustRightInd/>
              <w:spacing w:line="240" w:lineRule="auto"/>
              <w:textAlignment w:val="auto"/>
              <w:rPr>
                <w:sz w:val="22"/>
                <w:szCs w:val="22"/>
              </w:rPr>
            </w:pPr>
            <w:r w:rsidRPr="00EE3251">
              <w:rPr>
                <w:sz w:val="22"/>
                <w:szCs w:val="22"/>
              </w:rPr>
              <w:t>4.</w:t>
            </w:r>
            <w:r w:rsidRPr="00EE3251">
              <w:rPr>
                <w:sz w:val="22"/>
                <w:szCs w:val="22"/>
              </w:rPr>
              <w:t>創新或研究發展設備維護費</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1A3A7257"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F4136AA"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3DB0767"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4B7C69E"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94B9130"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30DA698"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DBCEBFC"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3B6096C"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9945D22"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BC5C695"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D6004D0"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7A592BA" w14:textId="77777777" w:rsidR="00A931EA" w:rsidRPr="00EE3251" w:rsidRDefault="00A931EA" w:rsidP="004F3EFB">
            <w:pPr>
              <w:jc w:val="right"/>
              <w:rPr>
                <w:rFonts w:eastAsia="新細明體"/>
                <w:color w:val="000000"/>
              </w:rPr>
            </w:pPr>
          </w:p>
        </w:tc>
      </w:tr>
      <w:tr w:rsidR="00A931EA" w:rsidRPr="00EE3251" w14:paraId="412676E4"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2B8C9" w14:textId="77777777" w:rsidR="00A931EA" w:rsidRPr="00EE3251" w:rsidRDefault="00A931EA" w:rsidP="004F3EFB">
            <w:pPr>
              <w:widowControl/>
              <w:adjustRightInd/>
              <w:spacing w:line="240" w:lineRule="auto"/>
              <w:textAlignment w:val="auto"/>
              <w:rPr>
                <w:sz w:val="22"/>
                <w:szCs w:val="22"/>
              </w:rPr>
            </w:pPr>
            <w:r w:rsidRPr="00EE3251">
              <w:rPr>
                <w:sz w:val="22"/>
                <w:szCs w:val="22"/>
              </w:rPr>
              <w:t>(1)</w:t>
            </w:r>
            <w:r w:rsidRPr="00EE3251">
              <w:rPr>
                <w:sz w:val="22"/>
                <w:szCs w:val="22"/>
              </w:rPr>
              <w:t>已有設備</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1E7F726"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B013781"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8BB53BC"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5884783"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82C3BF1"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4044DBC"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427268C"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CFEAF70"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19D28B6"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52FC3D4"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4788390"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E5C2C90" w14:textId="77777777" w:rsidR="00A931EA" w:rsidRPr="00EE3251" w:rsidRDefault="00A931EA" w:rsidP="004F3EFB">
            <w:pPr>
              <w:jc w:val="right"/>
              <w:rPr>
                <w:rFonts w:eastAsia="新細明體"/>
                <w:color w:val="000000"/>
              </w:rPr>
            </w:pPr>
            <w:r w:rsidRPr="00EE3251">
              <w:rPr>
                <w:color w:val="000000"/>
              </w:rPr>
              <w:t xml:space="preserve">0 </w:t>
            </w:r>
          </w:p>
        </w:tc>
      </w:tr>
      <w:tr w:rsidR="00A931EA" w:rsidRPr="00CC06D4" w14:paraId="1C5FEE36"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BD5DA" w14:textId="77777777" w:rsidR="00A931EA" w:rsidRPr="00CC06D4" w:rsidRDefault="00A931EA" w:rsidP="004F3EFB">
            <w:pPr>
              <w:widowControl/>
              <w:adjustRightInd/>
              <w:spacing w:line="240" w:lineRule="auto"/>
              <w:textAlignment w:val="auto"/>
              <w:rPr>
                <w:color w:val="000000" w:themeColor="text1"/>
                <w:sz w:val="22"/>
                <w:szCs w:val="22"/>
              </w:rPr>
            </w:pPr>
            <w:r w:rsidRPr="00CC06D4">
              <w:rPr>
                <w:color w:val="000000" w:themeColor="text1"/>
                <w:sz w:val="22"/>
                <w:szCs w:val="22"/>
              </w:rPr>
              <w:t>(2)</w:t>
            </w:r>
            <w:r w:rsidRPr="00CC06D4">
              <w:rPr>
                <w:color w:val="000000" w:themeColor="text1"/>
                <w:sz w:val="22"/>
                <w:szCs w:val="22"/>
              </w:rPr>
              <w:t>新購設備</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0A3801E9"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1AE08E9"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C988E24"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391B718"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82A0084"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E6297E7"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76A4B7D" w14:textId="77777777" w:rsidR="00A931EA" w:rsidRPr="00CC06D4" w:rsidRDefault="00A931EA" w:rsidP="004F3EFB">
            <w:pPr>
              <w:jc w:val="right"/>
              <w:rPr>
                <w:rFonts w:eastAsia="新細明體"/>
                <w:color w:val="000000" w:themeColor="text1"/>
              </w:rPr>
            </w:pPr>
            <w:r w:rsidRPr="00CC06D4">
              <w:rPr>
                <w:color w:val="000000" w:themeColor="text1"/>
              </w:rPr>
              <w:t xml:space="preserve">253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3DEDAB1" w14:textId="77777777" w:rsidR="00A931EA" w:rsidRPr="00CC06D4" w:rsidRDefault="00A931EA" w:rsidP="004F3EFB">
            <w:pPr>
              <w:jc w:val="right"/>
              <w:rPr>
                <w:rFonts w:eastAsia="新細明體"/>
                <w:color w:val="000000" w:themeColor="text1"/>
              </w:rPr>
            </w:pPr>
            <w:r w:rsidRPr="00CC06D4">
              <w:rPr>
                <w:color w:val="000000" w:themeColor="text1"/>
              </w:rPr>
              <w:t xml:space="preserve">253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778A1CD" w14:textId="77777777" w:rsidR="00A931EA" w:rsidRPr="00CC06D4" w:rsidRDefault="00A931EA" w:rsidP="004F3EFB">
            <w:pPr>
              <w:jc w:val="right"/>
              <w:rPr>
                <w:rFonts w:eastAsia="新細明體"/>
                <w:color w:val="000000" w:themeColor="text1"/>
              </w:rPr>
            </w:pPr>
            <w:r w:rsidRPr="00CC06D4">
              <w:rPr>
                <w:color w:val="000000" w:themeColor="text1"/>
              </w:rPr>
              <w:t xml:space="preserve">505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9E405B8" w14:textId="77777777" w:rsidR="00A931EA" w:rsidRPr="00CC06D4" w:rsidRDefault="00A931EA" w:rsidP="004F3EFB">
            <w:pPr>
              <w:jc w:val="right"/>
              <w:rPr>
                <w:rFonts w:eastAsia="新細明體"/>
                <w:color w:val="000000" w:themeColor="text1"/>
              </w:rPr>
            </w:pPr>
            <w:r w:rsidRPr="00CC06D4">
              <w:rPr>
                <w:color w:val="000000" w:themeColor="text1"/>
              </w:rPr>
              <w:t xml:space="preserve">253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BBC524A" w14:textId="77777777" w:rsidR="00A931EA" w:rsidRPr="00CC06D4" w:rsidRDefault="00A931EA" w:rsidP="004F3EFB">
            <w:pPr>
              <w:jc w:val="right"/>
              <w:rPr>
                <w:rFonts w:eastAsia="新細明體"/>
                <w:color w:val="000000" w:themeColor="text1"/>
              </w:rPr>
            </w:pPr>
            <w:r w:rsidRPr="00CC06D4">
              <w:rPr>
                <w:color w:val="000000" w:themeColor="text1"/>
              </w:rPr>
              <w:t xml:space="preserve">253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2ADB0AE" w14:textId="77777777" w:rsidR="00A931EA" w:rsidRPr="00CC06D4" w:rsidRDefault="00A931EA" w:rsidP="004F3EFB">
            <w:pPr>
              <w:jc w:val="right"/>
              <w:rPr>
                <w:rFonts w:eastAsia="新細明體"/>
                <w:color w:val="000000" w:themeColor="text1"/>
              </w:rPr>
            </w:pPr>
            <w:r w:rsidRPr="00CC06D4">
              <w:rPr>
                <w:color w:val="000000" w:themeColor="text1"/>
              </w:rPr>
              <w:t xml:space="preserve">505 </w:t>
            </w:r>
          </w:p>
        </w:tc>
      </w:tr>
      <w:tr w:rsidR="00A931EA" w:rsidRPr="00CC06D4" w14:paraId="7109107E"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24FC8" w14:textId="77777777" w:rsidR="00A931EA" w:rsidRPr="00CC06D4" w:rsidRDefault="00A931EA" w:rsidP="004F3EFB">
            <w:pPr>
              <w:widowControl/>
              <w:adjustRightInd/>
              <w:spacing w:line="240" w:lineRule="auto"/>
              <w:textAlignment w:val="auto"/>
              <w:rPr>
                <w:color w:val="000000" w:themeColor="text1"/>
                <w:sz w:val="22"/>
                <w:szCs w:val="22"/>
              </w:rPr>
            </w:pPr>
            <w:r w:rsidRPr="00CC06D4">
              <w:rPr>
                <w:color w:val="000000" w:themeColor="text1"/>
                <w:sz w:val="22"/>
                <w:szCs w:val="22"/>
              </w:rPr>
              <w:t>5.</w:t>
            </w:r>
            <w:r w:rsidRPr="00CC06D4">
              <w:rPr>
                <w:color w:val="000000" w:themeColor="text1"/>
                <w:sz w:val="22"/>
                <w:szCs w:val="22"/>
              </w:rPr>
              <w:t>無形資產之引進、委託研究或驗證費</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35FB6E0B" w14:textId="77777777" w:rsidR="00A931EA" w:rsidRPr="00CC06D4" w:rsidRDefault="00A931EA" w:rsidP="004F3EFB">
            <w:pPr>
              <w:jc w:val="right"/>
              <w:rPr>
                <w:rFonts w:eastAsia="新細明體"/>
                <w:color w:val="000000" w:themeColor="text1"/>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9B9734B" w14:textId="77777777" w:rsidR="00A931EA" w:rsidRPr="00CC06D4" w:rsidRDefault="00A931EA" w:rsidP="004F3EFB">
            <w:pPr>
              <w:jc w:val="right"/>
              <w:rPr>
                <w:rFonts w:eastAsia="新細明體"/>
                <w:color w:val="000000" w:themeColor="text1"/>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A88A8D0" w14:textId="77777777" w:rsidR="00A931EA" w:rsidRPr="00CC06D4" w:rsidRDefault="00A931EA" w:rsidP="004F3EFB">
            <w:pPr>
              <w:jc w:val="right"/>
              <w:rPr>
                <w:rFonts w:eastAsia="新細明體"/>
                <w:color w:val="000000" w:themeColor="text1"/>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7C0FF9D" w14:textId="77777777" w:rsidR="00A931EA" w:rsidRPr="00CC06D4" w:rsidRDefault="00A931EA" w:rsidP="004F3EFB">
            <w:pPr>
              <w:jc w:val="right"/>
              <w:rPr>
                <w:rFonts w:eastAsia="新細明體"/>
                <w:color w:val="000000" w:themeColor="text1"/>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21B11E3" w14:textId="77777777" w:rsidR="00A931EA" w:rsidRPr="00CC06D4" w:rsidRDefault="00A931EA" w:rsidP="004F3EFB">
            <w:pPr>
              <w:jc w:val="right"/>
              <w:rPr>
                <w:rFonts w:eastAsia="新細明體"/>
                <w:color w:val="000000" w:themeColor="text1"/>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38A01DE" w14:textId="77777777" w:rsidR="00A931EA" w:rsidRPr="00CC06D4" w:rsidRDefault="00A931EA" w:rsidP="004F3EFB">
            <w:pPr>
              <w:jc w:val="right"/>
              <w:rPr>
                <w:rFonts w:eastAsia="新細明體"/>
                <w:color w:val="000000" w:themeColor="text1"/>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076514D" w14:textId="77777777" w:rsidR="00A931EA" w:rsidRPr="00CC06D4" w:rsidRDefault="00A931EA" w:rsidP="004F3EFB">
            <w:pPr>
              <w:jc w:val="right"/>
              <w:rPr>
                <w:rFonts w:eastAsia="新細明體"/>
                <w:color w:val="000000" w:themeColor="text1"/>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619E4E5" w14:textId="77777777" w:rsidR="00A931EA" w:rsidRPr="00CC06D4" w:rsidRDefault="00A931EA" w:rsidP="004F3EFB">
            <w:pPr>
              <w:jc w:val="right"/>
              <w:rPr>
                <w:rFonts w:eastAsia="新細明體"/>
                <w:color w:val="000000" w:themeColor="text1"/>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A6EEA94" w14:textId="77777777" w:rsidR="00A931EA" w:rsidRPr="00CC06D4" w:rsidRDefault="00A931EA" w:rsidP="004F3EFB">
            <w:pPr>
              <w:jc w:val="right"/>
              <w:rPr>
                <w:rFonts w:eastAsia="新細明體"/>
                <w:color w:val="000000" w:themeColor="text1"/>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C29EAE3" w14:textId="77777777" w:rsidR="00A931EA" w:rsidRPr="00CC06D4" w:rsidRDefault="00A931EA" w:rsidP="004F3EFB">
            <w:pPr>
              <w:jc w:val="right"/>
              <w:rPr>
                <w:rFonts w:eastAsia="新細明體"/>
                <w:color w:val="000000" w:themeColor="text1"/>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F24C601" w14:textId="77777777" w:rsidR="00A931EA" w:rsidRPr="00CC06D4" w:rsidRDefault="00A931EA" w:rsidP="004F3EFB">
            <w:pPr>
              <w:jc w:val="right"/>
              <w:rPr>
                <w:rFonts w:eastAsia="新細明體"/>
                <w:color w:val="000000" w:themeColor="text1"/>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0CCEF67" w14:textId="77777777" w:rsidR="00A931EA" w:rsidRPr="00CC06D4" w:rsidRDefault="00A931EA" w:rsidP="004F3EFB">
            <w:pPr>
              <w:jc w:val="right"/>
              <w:rPr>
                <w:rFonts w:eastAsia="新細明體"/>
                <w:color w:val="000000" w:themeColor="text1"/>
              </w:rPr>
            </w:pPr>
          </w:p>
        </w:tc>
      </w:tr>
      <w:tr w:rsidR="00A931EA" w:rsidRPr="00CC06D4" w14:paraId="6A44AA13"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CA95F5" w14:textId="77777777" w:rsidR="00A931EA" w:rsidRPr="00CC06D4" w:rsidRDefault="00A931EA" w:rsidP="004F3EFB">
            <w:pPr>
              <w:widowControl/>
              <w:adjustRightInd/>
              <w:spacing w:line="240" w:lineRule="auto"/>
              <w:textAlignment w:val="auto"/>
              <w:rPr>
                <w:color w:val="000000" w:themeColor="text1"/>
                <w:sz w:val="22"/>
                <w:szCs w:val="22"/>
              </w:rPr>
            </w:pPr>
            <w:r w:rsidRPr="00CC06D4">
              <w:rPr>
                <w:color w:val="000000" w:themeColor="text1"/>
                <w:sz w:val="22"/>
                <w:szCs w:val="22"/>
              </w:rPr>
              <w:t>(1)</w:t>
            </w:r>
            <w:r w:rsidRPr="00CC06D4">
              <w:rPr>
                <w:color w:val="000000" w:themeColor="text1"/>
                <w:sz w:val="22"/>
                <w:szCs w:val="22"/>
              </w:rPr>
              <w:t>無形資產之引進</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0DE785F0"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60A08EE"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A05438A"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6FCDDFF" w14:textId="77777777" w:rsidR="00A931EA" w:rsidRPr="00CC06D4" w:rsidRDefault="00A931EA" w:rsidP="004F3EFB">
            <w:pPr>
              <w:jc w:val="right"/>
              <w:rPr>
                <w:rFonts w:eastAsia="新細明體"/>
                <w:color w:val="000000" w:themeColor="text1"/>
              </w:rPr>
            </w:pPr>
            <w:r w:rsidRPr="00CC06D4">
              <w:rPr>
                <w:color w:val="000000" w:themeColor="text1"/>
              </w:rPr>
              <w:t xml:space="preserve">2,610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DDD69CF" w14:textId="77777777" w:rsidR="00A931EA" w:rsidRPr="00CC06D4" w:rsidRDefault="00A931EA" w:rsidP="004F3EFB">
            <w:pPr>
              <w:jc w:val="right"/>
              <w:rPr>
                <w:rFonts w:eastAsia="新細明體"/>
                <w:color w:val="000000" w:themeColor="text1"/>
              </w:rPr>
            </w:pPr>
            <w:r w:rsidRPr="00CC06D4">
              <w:rPr>
                <w:color w:val="000000" w:themeColor="text1"/>
              </w:rPr>
              <w:t xml:space="preserve">3,190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23112CC" w14:textId="77777777" w:rsidR="00A931EA" w:rsidRPr="00CC06D4" w:rsidRDefault="00A931EA" w:rsidP="004F3EFB">
            <w:pPr>
              <w:jc w:val="right"/>
              <w:rPr>
                <w:rFonts w:eastAsia="新細明體"/>
                <w:color w:val="000000" w:themeColor="text1"/>
              </w:rPr>
            </w:pPr>
            <w:r w:rsidRPr="00CC06D4">
              <w:rPr>
                <w:color w:val="000000" w:themeColor="text1"/>
              </w:rPr>
              <w:t xml:space="preserve">5,800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FAB0BD5" w14:textId="77777777" w:rsidR="00A931EA" w:rsidRPr="00CC06D4" w:rsidRDefault="00A931EA" w:rsidP="004F3EFB">
            <w:pPr>
              <w:jc w:val="right"/>
              <w:rPr>
                <w:rFonts w:eastAsia="新細明體"/>
                <w:color w:val="000000" w:themeColor="text1"/>
              </w:rPr>
            </w:pPr>
            <w:r w:rsidRPr="00CC06D4">
              <w:rPr>
                <w:color w:val="000000" w:themeColor="text1"/>
              </w:rPr>
              <w:t xml:space="preserve">2,610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FF19730" w14:textId="77777777" w:rsidR="00A931EA" w:rsidRPr="00CC06D4" w:rsidRDefault="00A931EA" w:rsidP="004F3EFB">
            <w:pPr>
              <w:jc w:val="right"/>
              <w:rPr>
                <w:rFonts w:eastAsia="新細明體"/>
                <w:color w:val="000000" w:themeColor="text1"/>
              </w:rPr>
            </w:pPr>
            <w:r w:rsidRPr="00CC06D4">
              <w:rPr>
                <w:color w:val="000000" w:themeColor="text1"/>
              </w:rPr>
              <w:t xml:space="preserve">3,190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241D7BD" w14:textId="77777777" w:rsidR="00A931EA" w:rsidRPr="00CC06D4" w:rsidRDefault="00A931EA" w:rsidP="004F3EFB">
            <w:pPr>
              <w:jc w:val="right"/>
              <w:rPr>
                <w:rFonts w:eastAsia="新細明體"/>
                <w:color w:val="000000" w:themeColor="text1"/>
              </w:rPr>
            </w:pPr>
            <w:r w:rsidRPr="00CC06D4">
              <w:rPr>
                <w:color w:val="000000" w:themeColor="text1"/>
              </w:rPr>
              <w:t xml:space="preserve">5,800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2FE5C8F" w14:textId="77777777" w:rsidR="00A931EA" w:rsidRPr="00CC06D4" w:rsidRDefault="00A931EA" w:rsidP="004F3EFB">
            <w:pPr>
              <w:jc w:val="right"/>
              <w:rPr>
                <w:rFonts w:eastAsia="新細明體"/>
                <w:color w:val="000000" w:themeColor="text1"/>
              </w:rPr>
            </w:pPr>
            <w:r w:rsidRPr="00CC06D4">
              <w:rPr>
                <w:color w:val="000000" w:themeColor="text1"/>
              </w:rPr>
              <w:t xml:space="preserve">5,220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33186D5" w14:textId="77777777" w:rsidR="00A931EA" w:rsidRPr="00CC06D4" w:rsidRDefault="00A931EA" w:rsidP="004F3EFB">
            <w:pPr>
              <w:jc w:val="right"/>
              <w:rPr>
                <w:rFonts w:eastAsia="新細明體"/>
                <w:color w:val="000000" w:themeColor="text1"/>
              </w:rPr>
            </w:pPr>
            <w:r w:rsidRPr="00CC06D4">
              <w:rPr>
                <w:color w:val="000000" w:themeColor="text1"/>
              </w:rPr>
              <w:t xml:space="preserve">6,380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E0E6BA6" w14:textId="77777777" w:rsidR="00A931EA" w:rsidRPr="00CC06D4" w:rsidRDefault="00A931EA" w:rsidP="004F3EFB">
            <w:pPr>
              <w:jc w:val="right"/>
              <w:rPr>
                <w:rFonts w:eastAsia="新細明體"/>
                <w:color w:val="000000" w:themeColor="text1"/>
              </w:rPr>
            </w:pPr>
            <w:r w:rsidRPr="00CC06D4">
              <w:rPr>
                <w:color w:val="000000" w:themeColor="text1"/>
              </w:rPr>
              <w:t xml:space="preserve">11,600 </w:t>
            </w:r>
          </w:p>
        </w:tc>
      </w:tr>
      <w:tr w:rsidR="00A931EA" w:rsidRPr="00CC06D4" w14:paraId="29911801"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D94E2" w14:textId="77777777" w:rsidR="00A931EA" w:rsidRPr="00CC06D4" w:rsidRDefault="00A931EA" w:rsidP="004F3EFB">
            <w:pPr>
              <w:widowControl/>
              <w:adjustRightInd/>
              <w:spacing w:line="240" w:lineRule="auto"/>
              <w:textAlignment w:val="auto"/>
              <w:rPr>
                <w:color w:val="000000" w:themeColor="text1"/>
                <w:sz w:val="22"/>
                <w:szCs w:val="22"/>
              </w:rPr>
            </w:pPr>
            <w:r w:rsidRPr="00CC06D4">
              <w:rPr>
                <w:color w:val="000000" w:themeColor="text1"/>
                <w:sz w:val="22"/>
                <w:szCs w:val="22"/>
              </w:rPr>
              <w:t>(2)</w:t>
            </w:r>
            <w:r w:rsidRPr="00CC06D4">
              <w:rPr>
                <w:color w:val="000000" w:themeColor="text1"/>
                <w:sz w:val="22"/>
                <w:szCs w:val="22"/>
              </w:rPr>
              <w:t>委託研究費</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0859737"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006EF25"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5115A4D"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5C1F91E" w14:textId="77777777" w:rsidR="00A931EA" w:rsidRPr="00CC06D4" w:rsidRDefault="00A931EA" w:rsidP="004F3EFB">
            <w:pPr>
              <w:jc w:val="right"/>
              <w:rPr>
                <w:rFonts w:eastAsia="新細明體"/>
                <w:color w:val="000000" w:themeColor="text1"/>
              </w:rPr>
            </w:pPr>
            <w:r w:rsidRPr="00CC06D4">
              <w:rPr>
                <w:color w:val="000000" w:themeColor="text1"/>
              </w:rPr>
              <w:t xml:space="preserve">1,755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D7EAFC3" w14:textId="77777777" w:rsidR="00A931EA" w:rsidRPr="00CC06D4" w:rsidRDefault="00A931EA" w:rsidP="004F3EFB">
            <w:pPr>
              <w:jc w:val="right"/>
              <w:rPr>
                <w:rFonts w:eastAsia="新細明體"/>
                <w:color w:val="000000" w:themeColor="text1"/>
              </w:rPr>
            </w:pPr>
            <w:r w:rsidRPr="00CC06D4">
              <w:rPr>
                <w:color w:val="000000" w:themeColor="text1"/>
              </w:rPr>
              <w:t xml:space="preserve">2,145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029D111" w14:textId="77777777" w:rsidR="00A931EA" w:rsidRPr="00CC06D4" w:rsidRDefault="00A931EA" w:rsidP="004F3EFB">
            <w:pPr>
              <w:jc w:val="right"/>
              <w:rPr>
                <w:rFonts w:eastAsia="新細明體"/>
                <w:color w:val="000000" w:themeColor="text1"/>
              </w:rPr>
            </w:pPr>
            <w:r w:rsidRPr="00CC06D4">
              <w:rPr>
                <w:color w:val="000000" w:themeColor="text1"/>
              </w:rPr>
              <w:t xml:space="preserve">3,900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F462B00" w14:textId="77777777" w:rsidR="00A931EA" w:rsidRPr="00CC06D4" w:rsidRDefault="00A931EA" w:rsidP="004F3EFB">
            <w:pPr>
              <w:jc w:val="right"/>
              <w:rPr>
                <w:rFonts w:eastAsia="新細明體"/>
                <w:color w:val="000000" w:themeColor="text1"/>
              </w:rPr>
            </w:pPr>
            <w:r w:rsidRPr="00CC06D4">
              <w:rPr>
                <w:color w:val="000000" w:themeColor="text1"/>
              </w:rPr>
              <w:t xml:space="preserve">1,755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1EC9730" w14:textId="77777777" w:rsidR="00A931EA" w:rsidRPr="00CC06D4" w:rsidRDefault="00A931EA" w:rsidP="004F3EFB">
            <w:pPr>
              <w:jc w:val="right"/>
              <w:rPr>
                <w:rFonts w:eastAsia="新細明體"/>
                <w:color w:val="000000" w:themeColor="text1"/>
              </w:rPr>
            </w:pPr>
            <w:r w:rsidRPr="00CC06D4">
              <w:rPr>
                <w:color w:val="000000" w:themeColor="text1"/>
              </w:rPr>
              <w:t xml:space="preserve">2,145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C70DBCA" w14:textId="77777777" w:rsidR="00A931EA" w:rsidRPr="00CC06D4" w:rsidRDefault="00A931EA" w:rsidP="004F3EFB">
            <w:pPr>
              <w:jc w:val="right"/>
              <w:rPr>
                <w:rFonts w:eastAsia="新細明體"/>
                <w:color w:val="000000" w:themeColor="text1"/>
              </w:rPr>
            </w:pPr>
            <w:r w:rsidRPr="00CC06D4">
              <w:rPr>
                <w:color w:val="000000" w:themeColor="text1"/>
              </w:rPr>
              <w:t xml:space="preserve">3,900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0AC9592" w14:textId="77777777" w:rsidR="00A931EA" w:rsidRPr="00CC06D4" w:rsidRDefault="00A931EA" w:rsidP="004F3EFB">
            <w:pPr>
              <w:jc w:val="right"/>
              <w:rPr>
                <w:rFonts w:eastAsia="新細明體"/>
                <w:color w:val="000000" w:themeColor="text1"/>
              </w:rPr>
            </w:pPr>
            <w:r w:rsidRPr="00CC06D4">
              <w:rPr>
                <w:color w:val="000000" w:themeColor="text1"/>
              </w:rPr>
              <w:t xml:space="preserve">3,510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7F2DCED" w14:textId="77777777" w:rsidR="00A931EA" w:rsidRPr="00CC06D4" w:rsidRDefault="00A931EA" w:rsidP="004F3EFB">
            <w:pPr>
              <w:jc w:val="right"/>
              <w:rPr>
                <w:rFonts w:eastAsia="新細明體"/>
                <w:color w:val="000000" w:themeColor="text1"/>
              </w:rPr>
            </w:pPr>
            <w:r w:rsidRPr="00CC06D4">
              <w:rPr>
                <w:color w:val="000000" w:themeColor="text1"/>
              </w:rPr>
              <w:t xml:space="preserve">4,290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B12569A" w14:textId="77777777" w:rsidR="00A931EA" w:rsidRPr="00CC06D4" w:rsidRDefault="00A931EA" w:rsidP="004F3EFB">
            <w:pPr>
              <w:jc w:val="right"/>
              <w:rPr>
                <w:rFonts w:eastAsia="新細明體"/>
                <w:color w:val="000000" w:themeColor="text1"/>
              </w:rPr>
            </w:pPr>
            <w:r w:rsidRPr="00CC06D4">
              <w:rPr>
                <w:color w:val="000000" w:themeColor="text1"/>
              </w:rPr>
              <w:t xml:space="preserve">7,800 </w:t>
            </w:r>
          </w:p>
        </w:tc>
      </w:tr>
      <w:tr w:rsidR="00A931EA" w:rsidRPr="00CC06D4" w14:paraId="563F1E67"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52B1D5" w14:textId="77777777" w:rsidR="00A931EA" w:rsidRPr="00CC06D4" w:rsidRDefault="00A931EA" w:rsidP="004F3EFB">
            <w:pPr>
              <w:widowControl/>
              <w:adjustRightInd/>
              <w:spacing w:line="240" w:lineRule="auto"/>
              <w:textAlignment w:val="auto"/>
              <w:rPr>
                <w:color w:val="000000" w:themeColor="text1"/>
                <w:sz w:val="22"/>
                <w:szCs w:val="22"/>
              </w:rPr>
            </w:pPr>
            <w:r w:rsidRPr="00CC06D4">
              <w:rPr>
                <w:color w:val="000000" w:themeColor="text1"/>
                <w:sz w:val="22"/>
                <w:szCs w:val="22"/>
              </w:rPr>
              <w:t>(3)</w:t>
            </w:r>
            <w:r w:rsidRPr="00CC06D4">
              <w:rPr>
                <w:color w:val="000000" w:themeColor="text1"/>
                <w:sz w:val="22"/>
                <w:szCs w:val="22"/>
              </w:rPr>
              <w:t>委託研究</w:t>
            </w:r>
            <w:r w:rsidRPr="00CC06D4">
              <w:rPr>
                <w:color w:val="000000" w:themeColor="text1"/>
                <w:sz w:val="22"/>
                <w:szCs w:val="22"/>
              </w:rPr>
              <w:t>-</w:t>
            </w:r>
            <w:r w:rsidRPr="00CC06D4">
              <w:rPr>
                <w:color w:val="000000" w:themeColor="text1"/>
                <w:sz w:val="22"/>
                <w:szCs w:val="22"/>
              </w:rPr>
              <w:t>計畫管理</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057D1F8F"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C3068FF"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838D361"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7121ACA"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C9A7619"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CB17832"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F5CEB34"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AB83050"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72241A7"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83DA6A4"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02ECEE5"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EC427FE" w14:textId="77777777" w:rsidR="00A931EA" w:rsidRPr="00CC06D4" w:rsidRDefault="00A931EA" w:rsidP="004F3EFB">
            <w:pPr>
              <w:jc w:val="right"/>
              <w:rPr>
                <w:rFonts w:eastAsia="新細明體"/>
                <w:color w:val="000000" w:themeColor="text1"/>
              </w:rPr>
            </w:pPr>
            <w:r w:rsidRPr="00CC06D4">
              <w:rPr>
                <w:color w:val="000000" w:themeColor="text1"/>
              </w:rPr>
              <w:t xml:space="preserve">0 </w:t>
            </w:r>
          </w:p>
        </w:tc>
      </w:tr>
      <w:tr w:rsidR="00A931EA" w:rsidRPr="00EE3251" w14:paraId="0849F322"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E3B2C" w14:textId="77777777" w:rsidR="00A931EA" w:rsidRPr="00EE3251" w:rsidRDefault="00A931EA" w:rsidP="004F3EFB">
            <w:pPr>
              <w:widowControl/>
              <w:adjustRightInd/>
              <w:spacing w:line="240" w:lineRule="auto"/>
              <w:textAlignment w:val="auto"/>
              <w:rPr>
                <w:sz w:val="22"/>
                <w:szCs w:val="22"/>
              </w:rPr>
            </w:pPr>
            <w:r w:rsidRPr="00EE3251">
              <w:rPr>
                <w:sz w:val="22"/>
                <w:szCs w:val="22"/>
              </w:rPr>
              <w:t>(4)</w:t>
            </w:r>
            <w:r w:rsidRPr="00EE3251">
              <w:rPr>
                <w:sz w:val="22"/>
                <w:szCs w:val="22"/>
              </w:rPr>
              <w:t>驗證費</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5BB0D416"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9C52650"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B5B8822"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1823540" w14:textId="77777777" w:rsidR="00A931EA" w:rsidRPr="00EE3251" w:rsidRDefault="00A931EA" w:rsidP="004F3EFB">
            <w:pPr>
              <w:jc w:val="right"/>
              <w:rPr>
                <w:rFonts w:eastAsia="新細明體"/>
                <w:color w:val="000000"/>
              </w:rPr>
            </w:pPr>
            <w:r w:rsidRPr="00EE3251">
              <w:rPr>
                <w:color w:val="000000"/>
              </w:rPr>
              <w:t xml:space="preserve">550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B41BB3C" w14:textId="77777777" w:rsidR="00A931EA" w:rsidRPr="00EE3251" w:rsidRDefault="00A931EA" w:rsidP="004F3EFB">
            <w:pPr>
              <w:jc w:val="right"/>
              <w:rPr>
                <w:rFonts w:eastAsia="新細明體"/>
                <w:color w:val="000000"/>
              </w:rPr>
            </w:pPr>
            <w:r w:rsidRPr="00EE3251">
              <w:rPr>
                <w:color w:val="000000"/>
              </w:rPr>
              <w:t xml:space="preserve">550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3B89E3F" w14:textId="77777777" w:rsidR="00A931EA" w:rsidRPr="00EE3251" w:rsidRDefault="00A931EA" w:rsidP="004F3EFB">
            <w:pPr>
              <w:jc w:val="right"/>
              <w:rPr>
                <w:rFonts w:eastAsia="新細明體"/>
                <w:color w:val="000000"/>
              </w:rPr>
            </w:pPr>
            <w:r w:rsidRPr="00EE3251">
              <w:rPr>
                <w:color w:val="000000"/>
              </w:rPr>
              <w:t xml:space="preserve">1,100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C9BD299" w14:textId="77777777" w:rsidR="00A931EA" w:rsidRPr="00EE3251" w:rsidRDefault="00A931EA" w:rsidP="004F3EFB">
            <w:pPr>
              <w:jc w:val="right"/>
              <w:rPr>
                <w:rFonts w:eastAsia="新細明體"/>
                <w:color w:val="000000"/>
              </w:rPr>
            </w:pPr>
            <w:r w:rsidRPr="00EE3251">
              <w:rPr>
                <w:color w:val="000000"/>
              </w:rPr>
              <w:t xml:space="preserve">600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0EAE6DC" w14:textId="77777777" w:rsidR="00A931EA" w:rsidRPr="00EE3251" w:rsidRDefault="00A931EA" w:rsidP="004F3EFB">
            <w:pPr>
              <w:jc w:val="right"/>
              <w:rPr>
                <w:rFonts w:eastAsia="新細明體"/>
                <w:color w:val="000000"/>
              </w:rPr>
            </w:pPr>
            <w:r w:rsidRPr="00EE3251">
              <w:rPr>
                <w:color w:val="000000"/>
              </w:rPr>
              <w:t xml:space="preserve">600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EA7775D" w14:textId="77777777" w:rsidR="00A931EA" w:rsidRPr="00EE3251" w:rsidRDefault="00A931EA" w:rsidP="004F3EFB">
            <w:pPr>
              <w:jc w:val="right"/>
              <w:rPr>
                <w:rFonts w:eastAsia="新細明體"/>
                <w:color w:val="000000"/>
              </w:rPr>
            </w:pPr>
            <w:r w:rsidRPr="00EE3251">
              <w:rPr>
                <w:color w:val="000000"/>
              </w:rPr>
              <w:t xml:space="preserve">1,200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99B04C6" w14:textId="77777777" w:rsidR="00A931EA" w:rsidRPr="00EE3251" w:rsidRDefault="00A931EA" w:rsidP="004F3EFB">
            <w:pPr>
              <w:jc w:val="right"/>
              <w:rPr>
                <w:rFonts w:eastAsia="新細明體"/>
                <w:color w:val="000000"/>
              </w:rPr>
            </w:pPr>
            <w:r w:rsidRPr="00EE3251">
              <w:rPr>
                <w:color w:val="000000"/>
              </w:rPr>
              <w:t xml:space="preserve">1,150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B12FF8A" w14:textId="77777777" w:rsidR="00A931EA" w:rsidRPr="00EE3251" w:rsidRDefault="00A931EA" w:rsidP="004F3EFB">
            <w:pPr>
              <w:jc w:val="right"/>
              <w:rPr>
                <w:rFonts w:eastAsia="新細明體"/>
                <w:color w:val="000000"/>
              </w:rPr>
            </w:pPr>
            <w:r w:rsidRPr="00EE3251">
              <w:rPr>
                <w:color w:val="000000"/>
              </w:rPr>
              <w:t xml:space="preserve">1,150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2E22249" w14:textId="77777777" w:rsidR="00A931EA" w:rsidRPr="00EE3251" w:rsidRDefault="00A931EA" w:rsidP="004F3EFB">
            <w:pPr>
              <w:jc w:val="right"/>
              <w:rPr>
                <w:rFonts w:eastAsia="新細明體"/>
                <w:color w:val="000000"/>
              </w:rPr>
            </w:pPr>
            <w:r w:rsidRPr="00EE3251">
              <w:rPr>
                <w:color w:val="000000"/>
              </w:rPr>
              <w:t xml:space="preserve">2,300 </w:t>
            </w:r>
          </w:p>
        </w:tc>
      </w:tr>
      <w:tr w:rsidR="00A931EA" w:rsidRPr="00EE3251" w14:paraId="69F6D95D"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012410" w14:textId="77777777" w:rsidR="00A931EA" w:rsidRPr="00EE3251" w:rsidRDefault="00A931EA" w:rsidP="004F3EFB">
            <w:pPr>
              <w:widowControl/>
              <w:adjustRightInd/>
              <w:spacing w:line="240" w:lineRule="auto"/>
              <w:textAlignment w:val="auto"/>
              <w:rPr>
                <w:sz w:val="22"/>
                <w:szCs w:val="22"/>
              </w:rPr>
            </w:pPr>
            <w:r w:rsidRPr="00EE3251">
              <w:rPr>
                <w:sz w:val="22"/>
                <w:szCs w:val="22"/>
              </w:rPr>
              <w:t>6.</w:t>
            </w:r>
            <w:r w:rsidRPr="00EE3251">
              <w:rPr>
                <w:sz w:val="22"/>
                <w:szCs w:val="22"/>
              </w:rPr>
              <w:t>國內差旅費</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7ED142F0" w14:textId="77777777" w:rsidR="00A931EA" w:rsidRPr="00EE3251" w:rsidRDefault="00A931EA" w:rsidP="004F3EFB">
            <w:pPr>
              <w:jc w:val="right"/>
              <w:rPr>
                <w:rFonts w:eastAsia="新細明體"/>
                <w:color w:val="000000"/>
              </w:rPr>
            </w:pPr>
            <w:r w:rsidRPr="00EE3251">
              <w:rPr>
                <w:color w:val="000000"/>
              </w:rPr>
              <w:t xml:space="preserve">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D01FC2E" w14:textId="77777777" w:rsidR="00A931EA" w:rsidRPr="00EE3251" w:rsidRDefault="00A931EA" w:rsidP="004F3EFB">
            <w:pPr>
              <w:jc w:val="right"/>
              <w:rPr>
                <w:rFonts w:eastAsia="新細明體"/>
                <w:color w:val="000000"/>
              </w:rPr>
            </w:pPr>
            <w:r w:rsidRPr="00EE3251">
              <w:rPr>
                <w:color w:val="000000"/>
              </w:rPr>
              <w:t xml:space="preserve">7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0344875" w14:textId="77777777" w:rsidR="00A931EA" w:rsidRPr="00EE3251" w:rsidRDefault="00A931EA" w:rsidP="004F3EFB">
            <w:pPr>
              <w:jc w:val="right"/>
              <w:rPr>
                <w:rFonts w:eastAsia="新細明體"/>
                <w:color w:val="000000"/>
              </w:rPr>
            </w:pPr>
            <w:r w:rsidRPr="00EE3251">
              <w:rPr>
                <w:color w:val="000000"/>
              </w:rPr>
              <w:t xml:space="preserve">14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0CC5884" w14:textId="77777777" w:rsidR="00A931EA" w:rsidRPr="00EE3251" w:rsidRDefault="00A931EA" w:rsidP="004F3EFB">
            <w:pPr>
              <w:jc w:val="right"/>
              <w:rPr>
                <w:rFonts w:eastAsia="新細明體"/>
                <w:color w:val="000000"/>
              </w:rPr>
            </w:pPr>
            <w:r w:rsidRPr="00EE3251">
              <w:rPr>
                <w:color w:val="000000"/>
              </w:rPr>
              <w:t xml:space="preserve">82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A6C99A4" w14:textId="77777777" w:rsidR="00A931EA" w:rsidRPr="00EE3251" w:rsidRDefault="00A931EA" w:rsidP="004F3EFB">
            <w:pPr>
              <w:jc w:val="right"/>
              <w:rPr>
                <w:rFonts w:eastAsia="新細明體"/>
                <w:color w:val="000000"/>
              </w:rPr>
            </w:pPr>
            <w:r w:rsidRPr="00EE3251">
              <w:rPr>
                <w:color w:val="000000"/>
              </w:rPr>
              <w:t xml:space="preserve">82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34F12AD" w14:textId="77777777" w:rsidR="00A931EA" w:rsidRPr="00EE3251" w:rsidRDefault="00A931EA" w:rsidP="004F3EFB">
            <w:pPr>
              <w:jc w:val="right"/>
              <w:rPr>
                <w:rFonts w:eastAsia="新細明體"/>
                <w:color w:val="000000"/>
              </w:rPr>
            </w:pPr>
            <w:r w:rsidRPr="00EE3251">
              <w:rPr>
                <w:color w:val="000000"/>
              </w:rPr>
              <w:t xml:space="preserve">163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B8C587A" w14:textId="77777777" w:rsidR="00A931EA" w:rsidRPr="00EE3251" w:rsidRDefault="00A931EA" w:rsidP="004F3EFB">
            <w:pPr>
              <w:jc w:val="right"/>
              <w:rPr>
                <w:rFonts w:eastAsia="新細明體"/>
                <w:color w:val="000000"/>
              </w:rPr>
            </w:pPr>
            <w:r w:rsidRPr="00EE3251">
              <w:rPr>
                <w:color w:val="000000"/>
              </w:rPr>
              <w:t xml:space="preserve">70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22B3429" w14:textId="77777777" w:rsidR="00A931EA" w:rsidRPr="00EE3251" w:rsidRDefault="00A931EA" w:rsidP="004F3EFB">
            <w:pPr>
              <w:jc w:val="right"/>
              <w:rPr>
                <w:rFonts w:eastAsia="新細明體"/>
                <w:color w:val="000000"/>
              </w:rPr>
            </w:pPr>
            <w:r w:rsidRPr="00EE3251">
              <w:rPr>
                <w:color w:val="000000"/>
              </w:rPr>
              <w:t xml:space="preserve">70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E7CDBB0" w14:textId="77777777" w:rsidR="00A931EA" w:rsidRPr="00EE3251" w:rsidRDefault="00A931EA" w:rsidP="004F3EFB">
            <w:pPr>
              <w:jc w:val="right"/>
              <w:rPr>
                <w:rFonts w:eastAsia="新細明體"/>
                <w:color w:val="000000"/>
              </w:rPr>
            </w:pPr>
            <w:r w:rsidRPr="00EE3251">
              <w:rPr>
                <w:color w:val="000000"/>
              </w:rPr>
              <w:t xml:space="preserve">139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704E41F" w14:textId="77777777" w:rsidR="00A931EA" w:rsidRPr="00EE3251" w:rsidRDefault="00A931EA" w:rsidP="004F3EFB">
            <w:pPr>
              <w:jc w:val="right"/>
              <w:rPr>
                <w:rFonts w:eastAsia="新細明體"/>
                <w:color w:val="000000"/>
              </w:rPr>
            </w:pPr>
            <w:r w:rsidRPr="00EE3251">
              <w:rPr>
                <w:color w:val="000000"/>
              </w:rPr>
              <w:t xml:space="preserve">158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1B07CC4" w14:textId="77777777" w:rsidR="00A931EA" w:rsidRPr="00EE3251" w:rsidRDefault="00A931EA" w:rsidP="004F3EFB">
            <w:pPr>
              <w:jc w:val="right"/>
              <w:rPr>
                <w:rFonts w:eastAsia="新細明體"/>
                <w:color w:val="000000"/>
              </w:rPr>
            </w:pPr>
            <w:r w:rsidRPr="00EE3251">
              <w:rPr>
                <w:color w:val="000000"/>
              </w:rPr>
              <w:t xml:space="preserve">158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AAF164A" w14:textId="77777777" w:rsidR="00A931EA" w:rsidRPr="00EE3251" w:rsidRDefault="00A931EA" w:rsidP="004F3EFB">
            <w:pPr>
              <w:jc w:val="right"/>
              <w:rPr>
                <w:rFonts w:eastAsia="新細明體"/>
                <w:color w:val="000000"/>
              </w:rPr>
            </w:pPr>
            <w:r w:rsidRPr="00EE3251">
              <w:rPr>
                <w:color w:val="000000"/>
              </w:rPr>
              <w:t xml:space="preserve">316 </w:t>
            </w:r>
          </w:p>
        </w:tc>
      </w:tr>
      <w:tr w:rsidR="00A931EA" w:rsidRPr="00EE3251" w14:paraId="485F9D21"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FDC5BD" w14:textId="77777777" w:rsidR="00A931EA" w:rsidRPr="00EE3251" w:rsidRDefault="00A931EA" w:rsidP="004F3EFB">
            <w:pPr>
              <w:widowControl/>
              <w:adjustRightInd/>
              <w:spacing w:line="240" w:lineRule="auto"/>
              <w:textAlignment w:val="auto"/>
              <w:rPr>
                <w:sz w:val="22"/>
                <w:szCs w:val="22"/>
              </w:rPr>
            </w:pPr>
            <w:r w:rsidRPr="00EE3251">
              <w:rPr>
                <w:sz w:val="22"/>
                <w:szCs w:val="22"/>
              </w:rPr>
              <w:t>7.</w:t>
            </w:r>
            <w:r w:rsidRPr="00EE3251">
              <w:rPr>
                <w:sz w:val="22"/>
                <w:szCs w:val="22"/>
              </w:rPr>
              <w:t>專利申請費</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B97AE4A"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506236E"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789DE92"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F2C55F0"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2E9BC4B"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BE95680"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1A82A64" w14:textId="77777777" w:rsidR="00A931EA" w:rsidRPr="00EE3251" w:rsidRDefault="00A931EA" w:rsidP="004F3EFB">
            <w:pPr>
              <w:jc w:val="right"/>
              <w:rPr>
                <w:rFonts w:eastAsia="新細明體"/>
                <w:color w:val="000000"/>
              </w:rPr>
            </w:pPr>
            <w:r w:rsidRPr="00EE3251">
              <w:rPr>
                <w:color w:val="000000"/>
              </w:rPr>
              <w:t xml:space="preserve">1,480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B6F1985" w14:textId="77777777" w:rsidR="00A931EA" w:rsidRPr="00EE3251" w:rsidRDefault="00A931EA" w:rsidP="004F3EFB">
            <w:pPr>
              <w:jc w:val="right"/>
              <w:rPr>
                <w:rFonts w:eastAsia="新細明體"/>
                <w:color w:val="000000"/>
              </w:rPr>
            </w:pP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032B8F8" w14:textId="77777777" w:rsidR="00A931EA" w:rsidRPr="00EE3251" w:rsidRDefault="00A931EA" w:rsidP="004F3EFB">
            <w:pPr>
              <w:jc w:val="right"/>
              <w:rPr>
                <w:rFonts w:eastAsia="新細明體"/>
                <w:color w:val="000000"/>
              </w:rPr>
            </w:pPr>
            <w:r w:rsidRPr="00EE3251">
              <w:rPr>
                <w:color w:val="000000"/>
              </w:rPr>
              <w:t xml:space="preserve">1,480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4EEB7AC" w14:textId="77777777" w:rsidR="00A931EA" w:rsidRPr="00EE3251" w:rsidRDefault="00A931EA" w:rsidP="004F3EFB">
            <w:pPr>
              <w:jc w:val="right"/>
              <w:rPr>
                <w:rFonts w:eastAsia="新細明體"/>
                <w:color w:val="000000"/>
              </w:rPr>
            </w:pPr>
            <w:r w:rsidRPr="00EE3251">
              <w:rPr>
                <w:color w:val="000000"/>
              </w:rPr>
              <w:t xml:space="preserve">1,480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508F017" w14:textId="77777777" w:rsidR="00A931EA" w:rsidRPr="00EE3251" w:rsidRDefault="00A931EA" w:rsidP="004F3EFB">
            <w:pPr>
              <w:jc w:val="right"/>
              <w:rPr>
                <w:rFonts w:eastAsia="新細明體"/>
                <w:color w:val="000000"/>
              </w:rPr>
            </w:pPr>
            <w:r w:rsidRPr="00EE3251">
              <w:rPr>
                <w:color w:val="000000"/>
              </w:rPr>
              <w:t xml:space="preserve">0 </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2EF7B72" w14:textId="77777777" w:rsidR="00A931EA" w:rsidRPr="00EE3251" w:rsidRDefault="00A931EA" w:rsidP="004F3EFB">
            <w:pPr>
              <w:jc w:val="right"/>
              <w:rPr>
                <w:rFonts w:eastAsia="新細明體"/>
                <w:color w:val="000000"/>
              </w:rPr>
            </w:pPr>
            <w:r w:rsidRPr="00EE3251">
              <w:rPr>
                <w:color w:val="000000"/>
              </w:rPr>
              <w:t xml:space="preserve">1,480 </w:t>
            </w:r>
          </w:p>
        </w:tc>
      </w:tr>
      <w:tr w:rsidR="00A931EA" w:rsidRPr="00EE3251" w14:paraId="53355D95"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171BD73A" w14:textId="77777777" w:rsidR="00A931EA" w:rsidRPr="00EE3251" w:rsidRDefault="00A931EA" w:rsidP="004F3EFB">
            <w:pPr>
              <w:widowControl/>
              <w:adjustRightInd/>
              <w:spacing w:line="240" w:lineRule="auto"/>
              <w:jc w:val="center"/>
              <w:textAlignment w:val="auto"/>
              <w:rPr>
                <w:b/>
                <w:bCs/>
                <w:sz w:val="22"/>
                <w:szCs w:val="22"/>
              </w:rPr>
            </w:pPr>
            <w:r w:rsidRPr="00EE3251">
              <w:rPr>
                <w:b/>
                <w:bCs/>
                <w:sz w:val="22"/>
                <w:szCs w:val="22"/>
              </w:rPr>
              <w:t>總開發經費</w:t>
            </w:r>
          </w:p>
        </w:tc>
        <w:tc>
          <w:tcPr>
            <w:tcW w:w="885" w:type="dxa"/>
            <w:tcBorders>
              <w:top w:val="single" w:sz="4" w:space="0" w:color="auto"/>
              <w:left w:val="nil"/>
              <w:bottom w:val="single" w:sz="4" w:space="0" w:color="auto"/>
              <w:right w:val="single" w:sz="4" w:space="0" w:color="auto"/>
            </w:tcBorders>
            <w:shd w:val="clear" w:color="000000" w:fill="D8E4BC"/>
            <w:noWrap/>
            <w:vAlign w:val="center"/>
            <w:hideMark/>
          </w:tcPr>
          <w:p w14:paraId="221C968D" w14:textId="77777777" w:rsidR="00A931EA" w:rsidRPr="00EE3251" w:rsidRDefault="00A931EA" w:rsidP="004F3EFB">
            <w:pPr>
              <w:jc w:val="right"/>
              <w:rPr>
                <w:rFonts w:eastAsia="新細明體"/>
                <w:color w:val="000000"/>
              </w:rPr>
            </w:pPr>
            <w:r w:rsidRPr="00EE3251">
              <w:rPr>
                <w:color w:val="000000"/>
              </w:rPr>
              <w:t xml:space="preserve">671 </w:t>
            </w:r>
          </w:p>
        </w:tc>
        <w:tc>
          <w:tcPr>
            <w:tcW w:w="886" w:type="dxa"/>
            <w:tcBorders>
              <w:top w:val="single" w:sz="4" w:space="0" w:color="auto"/>
              <w:left w:val="nil"/>
              <w:bottom w:val="single" w:sz="4" w:space="0" w:color="auto"/>
              <w:right w:val="single" w:sz="4" w:space="0" w:color="auto"/>
            </w:tcBorders>
            <w:shd w:val="clear" w:color="000000" w:fill="D8E4BC"/>
            <w:noWrap/>
            <w:vAlign w:val="center"/>
            <w:hideMark/>
          </w:tcPr>
          <w:p w14:paraId="3DC867D4" w14:textId="77777777" w:rsidR="00A931EA" w:rsidRPr="00EE3251" w:rsidRDefault="00A931EA" w:rsidP="004F3EFB">
            <w:pPr>
              <w:jc w:val="right"/>
              <w:rPr>
                <w:rFonts w:eastAsia="新細明體"/>
                <w:color w:val="000000"/>
              </w:rPr>
            </w:pPr>
            <w:r w:rsidRPr="00EE3251">
              <w:rPr>
                <w:color w:val="000000"/>
              </w:rPr>
              <w:t xml:space="preserve">725 </w:t>
            </w:r>
          </w:p>
        </w:tc>
        <w:tc>
          <w:tcPr>
            <w:tcW w:w="886" w:type="dxa"/>
            <w:tcBorders>
              <w:top w:val="single" w:sz="4" w:space="0" w:color="auto"/>
              <w:left w:val="nil"/>
              <w:bottom w:val="single" w:sz="4" w:space="0" w:color="auto"/>
              <w:right w:val="single" w:sz="4" w:space="0" w:color="auto"/>
            </w:tcBorders>
            <w:shd w:val="clear" w:color="000000" w:fill="D8E4BC"/>
            <w:noWrap/>
            <w:vAlign w:val="center"/>
            <w:hideMark/>
          </w:tcPr>
          <w:p w14:paraId="4C440A3B" w14:textId="77777777" w:rsidR="00A931EA" w:rsidRPr="00EE3251" w:rsidRDefault="00A931EA" w:rsidP="004F3EFB">
            <w:pPr>
              <w:jc w:val="right"/>
              <w:rPr>
                <w:rFonts w:eastAsia="新細明體"/>
                <w:color w:val="000000"/>
              </w:rPr>
            </w:pPr>
            <w:r w:rsidRPr="00EE3251">
              <w:rPr>
                <w:color w:val="000000"/>
              </w:rPr>
              <w:t xml:space="preserve">1,396 </w:t>
            </w:r>
          </w:p>
        </w:tc>
        <w:tc>
          <w:tcPr>
            <w:tcW w:w="886" w:type="dxa"/>
            <w:tcBorders>
              <w:top w:val="single" w:sz="4" w:space="0" w:color="auto"/>
              <w:left w:val="nil"/>
              <w:bottom w:val="single" w:sz="4" w:space="0" w:color="auto"/>
              <w:right w:val="single" w:sz="4" w:space="0" w:color="auto"/>
            </w:tcBorders>
            <w:shd w:val="clear" w:color="000000" w:fill="D8E4BC"/>
            <w:noWrap/>
            <w:vAlign w:val="center"/>
            <w:hideMark/>
          </w:tcPr>
          <w:p w14:paraId="69494795" w14:textId="77777777" w:rsidR="00A931EA" w:rsidRPr="00EE3251" w:rsidRDefault="00A931EA" w:rsidP="004F3EFB">
            <w:pPr>
              <w:jc w:val="right"/>
              <w:rPr>
                <w:rFonts w:eastAsia="新細明體"/>
                <w:color w:val="000000"/>
              </w:rPr>
            </w:pPr>
            <w:r w:rsidRPr="00EE3251">
              <w:rPr>
                <w:color w:val="000000"/>
              </w:rPr>
              <w:t xml:space="preserve">15,679 </w:t>
            </w:r>
          </w:p>
        </w:tc>
        <w:tc>
          <w:tcPr>
            <w:tcW w:w="886" w:type="dxa"/>
            <w:tcBorders>
              <w:top w:val="single" w:sz="4" w:space="0" w:color="auto"/>
              <w:left w:val="nil"/>
              <w:bottom w:val="single" w:sz="4" w:space="0" w:color="auto"/>
              <w:right w:val="single" w:sz="4" w:space="0" w:color="auto"/>
            </w:tcBorders>
            <w:shd w:val="clear" w:color="000000" w:fill="D8E4BC"/>
            <w:noWrap/>
            <w:vAlign w:val="center"/>
            <w:hideMark/>
          </w:tcPr>
          <w:p w14:paraId="3B4C0A47" w14:textId="77777777" w:rsidR="00A931EA" w:rsidRPr="00EE3251" w:rsidRDefault="00A931EA" w:rsidP="004F3EFB">
            <w:pPr>
              <w:jc w:val="right"/>
              <w:rPr>
                <w:rFonts w:eastAsia="新細明體"/>
                <w:color w:val="000000"/>
              </w:rPr>
            </w:pPr>
            <w:r w:rsidRPr="00EE3251">
              <w:rPr>
                <w:color w:val="000000"/>
              </w:rPr>
              <w:t xml:space="preserve">17,280 </w:t>
            </w:r>
          </w:p>
        </w:tc>
        <w:tc>
          <w:tcPr>
            <w:tcW w:w="886" w:type="dxa"/>
            <w:tcBorders>
              <w:top w:val="single" w:sz="4" w:space="0" w:color="auto"/>
              <w:left w:val="nil"/>
              <w:bottom w:val="single" w:sz="4" w:space="0" w:color="auto"/>
              <w:right w:val="single" w:sz="4" w:space="0" w:color="auto"/>
            </w:tcBorders>
            <w:shd w:val="clear" w:color="000000" w:fill="D8E4BC"/>
            <w:noWrap/>
            <w:vAlign w:val="center"/>
            <w:hideMark/>
          </w:tcPr>
          <w:p w14:paraId="6F3315E4" w14:textId="77777777" w:rsidR="00A931EA" w:rsidRPr="00EE3251" w:rsidRDefault="00A931EA" w:rsidP="004F3EFB">
            <w:pPr>
              <w:jc w:val="right"/>
              <w:rPr>
                <w:rFonts w:eastAsia="新細明體"/>
                <w:color w:val="000000"/>
              </w:rPr>
            </w:pPr>
            <w:r w:rsidRPr="00EE3251">
              <w:rPr>
                <w:color w:val="000000"/>
              </w:rPr>
              <w:t xml:space="preserve">32,959 </w:t>
            </w:r>
          </w:p>
        </w:tc>
        <w:tc>
          <w:tcPr>
            <w:tcW w:w="886" w:type="dxa"/>
            <w:tcBorders>
              <w:top w:val="single" w:sz="4" w:space="0" w:color="auto"/>
              <w:left w:val="nil"/>
              <w:bottom w:val="single" w:sz="4" w:space="0" w:color="auto"/>
              <w:right w:val="single" w:sz="4" w:space="0" w:color="auto"/>
            </w:tcBorders>
            <w:shd w:val="clear" w:color="000000" w:fill="D8E4BC"/>
            <w:noWrap/>
            <w:vAlign w:val="center"/>
            <w:hideMark/>
          </w:tcPr>
          <w:p w14:paraId="15DBAC57" w14:textId="77777777" w:rsidR="00A931EA" w:rsidRPr="00EE3251" w:rsidRDefault="00A931EA" w:rsidP="004F3EFB">
            <w:pPr>
              <w:jc w:val="right"/>
              <w:rPr>
                <w:rFonts w:eastAsia="新細明體"/>
                <w:color w:val="000000"/>
              </w:rPr>
            </w:pPr>
            <w:r w:rsidRPr="00EE3251">
              <w:rPr>
                <w:color w:val="000000"/>
              </w:rPr>
              <w:t xml:space="preserve">17,776 </w:t>
            </w:r>
          </w:p>
        </w:tc>
        <w:tc>
          <w:tcPr>
            <w:tcW w:w="886" w:type="dxa"/>
            <w:tcBorders>
              <w:top w:val="single" w:sz="4" w:space="0" w:color="auto"/>
              <w:left w:val="nil"/>
              <w:bottom w:val="single" w:sz="4" w:space="0" w:color="auto"/>
              <w:right w:val="single" w:sz="4" w:space="0" w:color="auto"/>
            </w:tcBorders>
            <w:shd w:val="clear" w:color="000000" w:fill="D8E4BC"/>
            <w:noWrap/>
            <w:vAlign w:val="center"/>
            <w:hideMark/>
          </w:tcPr>
          <w:p w14:paraId="276F3749" w14:textId="77777777" w:rsidR="00A931EA" w:rsidRPr="00EE3251" w:rsidRDefault="00A931EA" w:rsidP="004F3EFB">
            <w:pPr>
              <w:jc w:val="right"/>
              <w:rPr>
                <w:rFonts w:eastAsia="新細明體"/>
                <w:color w:val="000000"/>
              </w:rPr>
            </w:pPr>
            <w:r w:rsidRPr="00EE3251">
              <w:rPr>
                <w:color w:val="000000"/>
              </w:rPr>
              <w:t xml:space="preserve">17,869 </w:t>
            </w:r>
          </w:p>
        </w:tc>
        <w:tc>
          <w:tcPr>
            <w:tcW w:w="886" w:type="dxa"/>
            <w:tcBorders>
              <w:top w:val="single" w:sz="4" w:space="0" w:color="auto"/>
              <w:left w:val="nil"/>
              <w:bottom w:val="single" w:sz="4" w:space="0" w:color="auto"/>
              <w:right w:val="single" w:sz="4" w:space="0" w:color="auto"/>
            </w:tcBorders>
            <w:shd w:val="clear" w:color="000000" w:fill="D8E4BC"/>
            <w:noWrap/>
            <w:vAlign w:val="center"/>
            <w:hideMark/>
          </w:tcPr>
          <w:p w14:paraId="70A8AF67" w14:textId="77777777" w:rsidR="00A931EA" w:rsidRPr="00EE3251" w:rsidRDefault="00A931EA" w:rsidP="004F3EFB">
            <w:pPr>
              <w:jc w:val="right"/>
              <w:rPr>
                <w:rFonts w:eastAsia="新細明體"/>
                <w:color w:val="000000"/>
              </w:rPr>
            </w:pPr>
            <w:r w:rsidRPr="00EE3251">
              <w:rPr>
                <w:color w:val="000000"/>
              </w:rPr>
              <w:t xml:space="preserve">35,645 </w:t>
            </w:r>
          </w:p>
        </w:tc>
        <w:tc>
          <w:tcPr>
            <w:tcW w:w="886" w:type="dxa"/>
            <w:tcBorders>
              <w:top w:val="single" w:sz="4" w:space="0" w:color="auto"/>
              <w:left w:val="nil"/>
              <w:bottom w:val="single" w:sz="4" w:space="0" w:color="auto"/>
              <w:right w:val="single" w:sz="4" w:space="0" w:color="auto"/>
            </w:tcBorders>
            <w:shd w:val="clear" w:color="000000" w:fill="D8E4BC"/>
            <w:noWrap/>
            <w:vAlign w:val="center"/>
            <w:hideMark/>
          </w:tcPr>
          <w:p w14:paraId="125DF1FD" w14:textId="77777777" w:rsidR="00A931EA" w:rsidRPr="00EE3251" w:rsidRDefault="00A931EA" w:rsidP="004F3EFB">
            <w:pPr>
              <w:jc w:val="right"/>
              <w:rPr>
                <w:rFonts w:eastAsia="新細明體"/>
                <w:color w:val="000000"/>
              </w:rPr>
            </w:pPr>
            <w:r w:rsidRPr="00EE3251">
              <w:rPr>
                <w:color w:val="000000"/>
              </w:rPr>
              <w:t xml:space="preserve">34,126 </w:t>
            </w:r>
          </w:p>
        </w:tc>
        <w:tc>
          <w:tcPr>
            <w:tcW w:w="886" w:type="dxa"/>
            <w:tcBorders>
              <w:top w:val="single" w:sz="4" w:space="0" w:color="auto"/>
              <w:left w:val="nil"/>
              <w:bottom w:val="single" w:sz="4" w:space="0" w:color="auto"/>
              <w:right w:val="single" w:sz="4" w:space="0" w:color="auto"/>
            </w:tcBorders>
            <w:shd w:val="clear" w:color="000000" w:fill="D8E4BC"/>
            <w:noWrap/>
            <w:vAlign w:val="center"/>
            <w:hideMark/>
          </w:tcPr>
          <w:p w14:paraId="39193C38" w14:textId="77777777" w:rsidR="00A931EA" w:rsidRPr="00EE3251" w:rsidRDefault="00A931EA" w:rsidP="004F3EFB">
            <w:pPr>
              <w:jc w:val="right"/>
              <w:rPr>
                <w:rFonts w:eastAsia="新細明體"/>
                <w:color w:val="000000"/>
              </w:rPr>
            </w:pPr>
            <w:r w:rsidRPr="00EE3251">
              <w:rPr>
                <w:color w:val="000000"/>
              </w:rPr>
              <w:t xml:space="preserve">35,874 </w:t>
            </w:r>
          </w:p>
        </w:tc>
        <w:tc>
          <w:tcPr>
            <w:tcW w:w="886" w:type="dxa"/>
            <w:tcBorders>
              <w:top w:val="single" w:sz="4" w:space="0" w:color="auto"/>
              <w:left w:val="nil"/>
              <w:bottom w:val="single" w:sz="4" w:space="0" w:color="auto"/>
              <w:right w:val="single" w:sz="4" w:space="0" w:color="auto"/>
            </w:tcBorders>
            <w:shd w:val="clear" w:color="000000" w:fill="D8E4BC"/>
            <w:noWrap/>
            <w:vAlign w:val="center"/>
            <w:hideMark/>
          </w:tcPr>
          <w:p w14:paraId="18280ADC" w14:textId="77777777" w:rsidR="00A931EA" w:rsidRPr="00EE3251" w:rsidRDefault="00A931EA" w:rsidP="004F3EFB">
            <w:pPr>
              <w:jc w:val="right"/>
              <w:rPr>
                <w:rFonts w:eastAsia="新細明體"/>
                <w:color w:val="000000"/>
              </w:rPr>
            </w:pPr>
            <w:r w:rsidRPr="00EE3251">
              <w:rPr>
                <w:color w:val="000000"/>
              </w:rPr>
              <w:t xml:space="preserve">70,000 </w:t>
            </w:r>
          </w:p>
        </w:tc>
      </w:tr>
      <w:tr w:rsidR="00A931EA" w:rsidRPr="00EE3251" w14:paraId="7BD3C064" w14:textId="77777777" w:rsidTr="003B399F">
        <w:trPr>
          <w:trHeight w:val="37"/>
        </w:trPr>
        <w:tc>
          <w:tcPr>
            <w:tcW w:w="3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53F7CB" w14:textId="77777777" w:rsidR="00A931EA" w:rsidRPr="00EE3251" w:rsidRDefault="00A931EA" w:rsidP="004F3EFB">
            <w:pPr>
              <w:widowControl/>
              <w:adjustRightInd/>
              <w:spacing w:line="240" w:lineRule="auto"/>
              <w:jc w:val="center"/>
              <w:textAlignment w:val="auto"/>
              <w:rPr>
                <w:sz w:val="22"/>
                <w:szCs w:val="22"/>
              </w:rPr>
            </w:pPr>
            <w:r w:rsidRPr="00EE3251">
              <w:rPr>
                <w:sz w:val="22"/>
                <w:szCs w:val="22"/>
              </w:rPr>
              <w:t>百分比</w:t>
            </w:r>
          </w:p>
        </w:tc>
        <w:tc>
          <w:tcPr>
            <w:tcW w:w="885" w:type="dxa"/>
            <w:tcBorders>
              <w:top w:val="single" w:sz="4" w:space="0" w:color="auto"/>
              <w:left w:val="nil"/>
              <w:bottom w:val="single" w:sz="4" w:space="0" w:color="auto"/>
              <w:right w:val="single" w:sz="4" w:space="0" w:color="auto"/>
            </w:tcBorders>
            <w:shd w:val="clear" w:color="auto" w:fill="auto"/>
            <w:noWrap/>
            <w:vAlign w:val="center"/>
            <w:hideMark/>
          </w:tcPr>
          <w:p w14:paraId="4D55F858" w14:textId="77777777" w:rsidR="00A931EA" w:rsidRPr="00EE3251" w:rsidRDefault="00A931EA" w:rsidP="004F3EFB">
            <w:pPr>
              <w:jc w:val="right"/>
              <w:rPr>
                <w:rFonts w:eastAsia="新細明體"/>
                <w:color w:val="000000"/>
              </w:rPr>
            </w:pPr>
            <w:r w:rsidRPr="00EE3251">
              <w:rPr>
                <w:color w:val="000000"/>
              </w:rPr>
              <w:t>48.1%</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6251A63" w14:textId="77777777" w:rsidR="00A931EA" w:rsidRPr="00EE3251" w:rsidRDefault="00A931EA" w:rsidP="004F3EFB">
            <w:pPr>
              <w:jc w:val="right"/>
              <w:rPr>
                <w:rFonts w:eastAsia="新細明體"/>
                <w:color w:val="000000"/>
              </w:rPr>
            </w:pPr>
            <w:r w:rsidRPr="00EE3251">
              <w:rPr>
                <w:color w:val="000000"/>
              </w:rPr>
              <w:t>51.9%</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087240AE" w14:textId="77777777" w:rsidR="00A931EA" w:rsidRPr="00EE3251" w:rsidRDefault="00A931EA" w:rsidP="004F3EFB">
            <w:pPr>
              <w:jc w:val="right"/>
              <w:rPr>
                <w:rFonts w:eastAsia="新細明體"/>
                <w:color w:val="000000"/>
              </w:rPr>
            </w:pPr>
            <w:r w:rsidRPr="00EE3251">
              <w:rPr>
                <w:color w:val="000000"/>
              </w:rPr>
              <w:t>100.0%</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2227F84D" w14:textId="77777777" w:rsidR="00A931EA" w:rsidRPr="00EE3251" w:rsidRDefault="00A931EA" w:rsidP="004F3EFB">
            <w:pPr>
              <w:jc w:val="right"/>
              <w:rPr>
                <w:rFonts w:eastAsia="新細明體"/>
                <w:color w:val="000000"/>
              </w:rPr>
            </w:pPr>
            <w:r w:rsidRPr="00EE3251">
              <w:rPr>
                <w:color w:val="000000"/>
              </w:rPr>
              <w:t>47.6%</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726D7870" w14:textId="77777777" w:rsidR="00A931EA" w:rsidRPr="00EE3251" w:rsidRDefault="00A931EA" w:rsidP="004F3EFB">
            <w:pPr>
              <w:jc w:val="right"/>
              <w:rPr>
                <w:rFonts w:eastAsia="新細明體"/>
                <w:color w:val="000000"/>
              </w:rPr>
            </w:pPr>
            <w:r w:rsidRPr="00EE3251">
              <w:rPr>
                <w:color w:val="000000"/>
              </w:rPr>
              <w:t>52.4%</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CB2520D" w14:textId="77777777" w:rsidR="00A931EA" w:rsidRPr="00EE3251" w:rsidRDefault="00A931EA" w:rsidP="004F3EFB">
            <w:pPr>
              <w:jc w:val="right"/>
              <w:rPr>
                <w:rFonts w:eastAsia="新細明體"/>
                <w:color w:val="000000"/>
              </w:rPr>
            </w:pPr>
            <w:r w:rsidRPr="00EE3251">
              <w:rPr>
                <w:color w:val="000000"/>
              </w:rPr>
              <w:t>100.0%</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1002B62F" w14:textId="77777777" w:rsidR="00A931EA" w:rsidRPr="00EE3251" w:rsidRDefault="00A931EA" w:rsidP="004F3EFB">
            <w:pPr>
              <w:jc w:val="right"/>
              <w:rPr>
                <w:rFonts w:eastAsia="新細明體"/>
                <w:color w:val="000000"/>
              </w:rPr>
            </w:pPr>
            <w:r w:rsidRPr="00EE3251">
              <w:rPr>
                <w:color w:val="000000"/>
              </w:rPr>
              <w:t>49.9%</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313ED7C" w14:textId="77777777" w:rsidR="00A931EA" w:rsidRPr="00EE3251" w:rsidRDefault="00A931EA" w:rsidP="004F3EFB">
            <w:pPr>
              <w:jc w:val="right"/>
              <w:rPr>
                <w:rFonts w:eastAsia="新細明體"/>
                <w:color w:val="000000"/>
              </w:rPr>
            </w:pPr>
            <w:r w:rsidRPr="00EE3251">
              <w:rPr>
                <w:color w:val="000000"/>
              </w:rPr>
              <w:t>50.1%</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3E8A81AB" w14:textId="77777777" w:rsidR="00A931EA" w:rsidRPr="00EE3251" w:rsidRDefault="00A931EA" w:rsidP="004F3EFB">
            <w:pPr>
              <w:jc w:val="right"/>
              <w:rPr>
                <w:rFonts w:eastAsia="新細明體"/>
                <w:color w:val="000000"/>
              </w:rPr>
            </w:pPr>
            <w:r w:rsidRPr="00EE3251">
              <w:rPr>
                <w:color w:val="000000"/>
              </w:rPr>
              <w:t>100.0%</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629D4BDE" w14:textId="77777777" w:rsidR="00A931EA" w:rsidRPr="00EE3251" w:rsidRDefault="00A931EA" w:rsidP="004F3EFB">
            <w:pPr>
              <w:jc w:val="right"/>
              <w:rPr>
                <w:rFonts w:eastAsia="新細明體"/>
                <w:color w:val="000000"/>
              </w:rPr>
            </w:pPr>
            <w:r w:rsidRPr="00EE3251">
              <w:rPr>
                <w:color w:val="000000"/>
              </w:rPr>
              <w:t>48.8%</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4774802E" w14:textId="77777777" w:rsidR="00A931EA" w:rsidRPr="00EE3251" w:rsidRDefault="00A931EA" w:rsidP="004F3EFB">
            <w:pPr>
              <w:jc w:val="right"/>
              <w:rPr>
                <w:rFonts w:eastAsia="新細明體"/>
                <w:color w:val="000000"/>
              </w:rPr>
            </w:pPr>
            <w:r w:rsidRPr="00EE3251">
              <w:rPr>
                <w:color w:val="000000"/>
              </w:rPr>
              <w:t>51.2%</w:t>
            </w:r>
          </w:p>
        </w:tc>
        <w:tc>
          <w:tcPr>
            <w:tcW w:w="886" w:type="dxa"/>
            <w:tcBorders>
              <w:top w:val="single" w:sz="4" w:space="0" w:color="auto"/>
              <w:left w:val="nil"/>
              <w:bottom w:val="single" w:sz="4" w:space="0" w:color="auto"/>
              <w:right w:val="single" w:sz="4" w:space="0" w:color="auto"/>
            </w:tcBorders>
            <w:shd w:val="clear" w:color="auto" w:fill="auto"/>
            <w:noWrap/>
            <w:vAlign w:val="center"/>
            <w:hideMark/>
          </w:tcPr>
          <w:p w14:paraId="5B663A34" w14:textId="77777777" w:rsidR="00A931EA" w:rsidRPr="00EE3251" w:rsidRDefault="00A931EA" w:rsidP="004F3EFB">
            <w:pPr>
              <w:jc w:val="right"/>
              <w:rPr>
                <w:rFonts w:eastAsia="新細明體"/>
                <w:color w:val="000000"/>
              </w:rPr>
            </w:pPr>
            <w:r w:rsidRPr="00EE3251">
              <w:rPr>
                <w:color w:val="000000"/>
              </w:rPr>
              <w:t>100.0%</w:t>
            </w:r>
          </w:p>
        </w:tc>
      </w:tr>
      <w:tr w:rsidR="00A931EA" w:rsidRPr="00EE3251" w14:paraId="6AF770AB" w14:textId="77777777" w:rsidTr="003B399F">
        <w:trPr>
          <w:trHeight w:val="31"/>
        </w:trPr>
        <w:tc>
          <w:tcPr>
            <w:tcW w:w="14431" w:type="dxa"/>
            <w:gridSpan w:val="13"/>
            <w:tcBorders>
              <w:top w:val="single" w:sz="8" w:space="0" w:color="auto"/>
              <w:left w:val="nil"/>
              <w:bottom w:val="single" w:sz="8" w:space="0" w:color="auto"/>
              <w:right w:val="nil"/>
            </w:tcBorders>
            <w:shd w:val="clear" w:color="auto" w:fill="auto"/>
            <w:noWrap/>
            <w:vAlign w:val="center"/>
            <w:hideMark/>
          </w:tcPr>
          <w:p w14:paraId="0588C4ED" w14:textId="77777777" w:rsidR="00A931EA" w:rsidRPr="00EE3251" w:rsidRDefault="00A931EA" w:rsidP="004F3EFB">
            <w:pPr>
              <w:widowControl/>
              <w:adjustRightInd/>
              <w:spacing w:line="240" w:lineRule="auto"/>
              <w:textAlignment w:val="auto"/>
              <w:rPr>
                <w:sz w:val="22"/>
                <w:szCs w:val="22"/>
              </w:rPr>
            </w:pPr>
            <w:r w:rsidRPr="00EE3251">
              <w:rPr>
                <w:sz w:val="22"/>
                <w:szCs w:val="22"/>
              </w:rPr>
              <w:t>註：</w:t>
            </w:r>
            <w:r w:rsidRPr="00EE3251">
              <w:rPr>
                <w:sz w:val="22"/>
                <w:szCs w:val="22"/>
              </w:rPr>
              <w:t>1.</w:t>
            </w:r>
            <w:r w:rsidRPr="00EE3251">
              <w:rPr>
                <w:sz w:val="22"/>
                <w:szCs w:val="22"/>
              </w:rPr>
              <w:t>百分比</w:t>
            </w:r>
            <w:r w:rsidRPr="00EE3251">
              <w:rPr>
                <w:sz w:val="22"/>
                <w:szCs w:val="22"/>
              </w:rPr>
              <w:t>=</w:t>
            </w:r>
            <w:r w:rsidRPr="00EE3251">
              <w:rPr>
                <w:sz w:val="22"/>
                <w:szCs w:val="22"/>
              </w:rPr>
              <w:t>各年度各款項</w:t>
            </w:r>
            <w:r w:rsidRPr="00EE3251">
              <w:rPr>
                <w:sz w:val="22"/>
                <w:szCs w:val="22"/>
              </w:rPr>
              <w:t>/</w:t>
            </w:r>
            <w:r w:rsidRPr="00EE3251">
              <w:rPr>
                <w:sz w:val="22"/>
                <w:szCs w:val="22"/>
              </w:rPr>
              <w:t>合計。</w:t>
            </w:r>
            <w:r w:rsidRPr="00EE3251">
              <w:rPr>
                <w:sz w:val="22"/>
                <w:szCs w:val="22"/>
              </w:rPr>
              <w:t>2.</w:t>
            </w:r>
            <w:r w:rsidRPr="00EE3251">
              <w:rPr>
                <w:sz w:val="22"/>
                <w:szCs w:val="22"/>
              </w:rPr>
              <w:t>總開發經費之自籌款須大於或等於總開發經費合計數之</w:t>
            </w:r>
            <w:r w:rsidRPr="00EE3251">
              <w:rPr>
                <w:sz w:val="22"/>
                <w:szCs w:val="22"/>
              </w:rPr>
              <w:t>50%</w:t>
            </w:r>
            <w:r w:rsidRPr="00EE3251">
              <w:rPr>
                <w:sz w:val="22"/>
                <w:szCs w:val="22"/>
              </w:rPr>
              <w:t>。</w:t>
            </w:r>
          </w:p>
        </w:tc>
      </w:tr>
    </w:tbl>
    <w:p w14:paraId="512E47D7" w14:textId="6014F357" w:rsidR="007767CC" w:rsidRDefault="007767CC" w:rsidP="002D5ED4">
      <w:pPr>
        <w:pStyle w:val="affc"/>
        <w:numPr>
          <w:ilvl w:val="0"/>
          <w:numId w:val="55"/>
        </w:numPr>
        <w:spacing w:line="400" w:lineRule="exact"/>
        <w:ind w:leftChars="0"/>
        <w:jc w:val="both"/>
        <w:rPr>
          <w:rFonts w:ascii="Times New Roman"/>
          <w:sz w:val="24"/>
        </w:rPr>
      </w:pPr>
      <w:r>
        <w:rPr>
          <w:rFonts w:ascii="Times New Roman" w:hint="eastAsia"/>
          <w:sz w:val="24"/>
        </w:rPr>
        <w:lastRenderedPageBreak/>
        <w:t>Ｃ博遠智能科技</w:t>
      </w:r>
      <w:r w:rsidRPr="00EE3251">
        <w:rPr>
          <w:rFonts w:ascii="Times New Roman"/>
          <w:sz w:val="24"/>
        </w:rPr>
        <w:t>股份有限公司</w:t>
      </w:r>
    </w:p>
    <w:p w14:paraId="1EC83EAD" w14:textId="0A1D6383" w:rsidR="00B25CE2" w:rsidRPr="00B25CE2" w:rsidRDefault="00B25CE2" w:rsidP="00153162">
      <w:pPr>
        <w:pStyle w:val="aff2"/>
        <w:spacing w:before="0" w:after="0"/>
        <w:rPr>
          <w:rFonts w:ascii="Times New Roman"/>
        </w:rPr>
      </w:pPr>
      <w:bookmarkStart w:id="544" w:name="_Toc39829529"/>
      <w:r>
        <w:rPr>
          <w:rFonts w:hint="eastAsia"/>
        </w:rPr>
        <w:t>表</w:t>
      </w:r>
      <w:r>
        <w:rPr>
          <w:rFonts w:hint="eastAsia"/>
        </w:rPr>
        <w:t>4.</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82588F">
        <w:rPr>
          <w:noProof/>
        </w:rPr>
        <w:t>35</w:t>
      </w:r>
      <w:r>
        <w:fldChar w:fldCharType="end"/>
      </w:r>
      <w:r w:rsidRPr="006A6AE2">
        <w:rPr>
          <w:rFonts w:hint="eastAsia"/>
          <w:color w:val="000000" w:themeColor="text1"/>
          <w:sz w:val="22"/>
          <w:szCs w:val="22"/>
        </w:rPr>
        <w:t>年度經費使用分配表</w:t>
      </w:r>
      <w:r>
        <w:rPr>
          <w:rFonts w:hint="eastAsia"/>
          <w:color w:val="000000" w:themeColor="text1"/>
          <w:sz w:val="22"/>
          <w:szCs w:val="22"/>
        </w:rPr>
        <w:t>(</w:t>
      </w:r>
      <w:r>
        <w:rPr>
          <w:rFonts w:hint="eastAsia"/>
          <w:color w:val="000000" w:themeColor="text1"/>
          <w:sz w:val="22"/>
          <w:szCs w:val="22"/>
        </w:rPr>
        <w:t>博遠智能</w:t>
      </w:r>
      <w:r>
        <w:rPr>
          <w:rFonts w:hint="eastAsia"/>
          <w:color w:val="000000" w:themeColor="text1"/>
          <w:sz w:val="22"/>
          <w:szCs w:val="22"/>
        </w:rPr>
        <w:t>)</w:t>
      </w:r>
      <w:bookmarkEnd w:id="544"/>
    </w:p>
    <w:tbl>
      <w:tblPr>
        <w:tblW w:w="14148" w:type="dxa"/>
        <w:tblInd w:w="22" w:type="dxa"/>
        <w:tblLayout w:type="fixed"/>
        <w:tblCellMar>
          <w:left w:w="28" w:type="dxa"/>
          <w:right w:w="28" w:type="dxa"/>
        </w:tblCellMar>
        <w:tblLook w:val="04A0" w:firstRow="1" w:lastRow="0" w:firstColumn="1" w:lastColumn="0" w:noHBand="0" w:noVBand="1"/>
      </w:tblPr>
      <w:tblGrid>
        <w:gridCol w:w="3092"/>
        <w:gridCol w:w="921"/>
        <w:gridCol w:w="921"/>
        <w:gridCol w:w="922"/>
        <w:gridCol w:w="921"/>
        <w:gridCol w:w="921"/>
        <w:gridCol w:w="922"/>
        <w:gridCol w:w="921"/>
        <w:gridCol w:w="921"/>
        <w:gridCol w:w="922"/>
        <w:gridCol w:w="921"/>
        <w:gridCol w:w="921"/>
        <w:gridCol w:w="922"/>
      </w:tblGrid>
      <w:tr w:rsidR="006A6AE2" w:rsidRPr="006A6AE2" w14:paraId="73C3B84E" w14:textId="77777777" w:rsidTr="00153162">
        <w:trPr>
          <w:trHeight w:val="76"/>
        </w:trPr>
        <w:tc>
          <w:tcPr>
            <w:tcW w:w="309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76300"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會計科目</w:t>
            </w:r>
          </w:p>
        </w:tc>
        <w:tc>
          <w:tcPr>
            <w:tcW w:w="2764" w:type="dxa"/>
            <w:gridSpan w:val="3"/>
            <w:tcBorders>
              <w:top w:val="single" w:sz="4" w:space="0" w:color="auto"/>
              <w:left w:val="nil"/>
              <w:bottom w:val="single" w:sz="4" w:space="0" w:color="auto"/>
              <w:right w:val="single" w:sz="4" w:space="0" w:color="auto"/>
            </w:tcBorders>
            <w:shd w:val="clear" w:color="auto" w:fill="auto"/>
            <w:vAlign w:val="center"/>
            <w:hideMark/>
          </w:tcPr>
          <w:p w14:paraId="01DDE4B3" w14:textId="77777777" w:rsidR="007767CC" w:rsidRPr="006A6AE2" w:rsidRDefault="007767CC" w:rsidP="00153162">
            <w:pPr>
              <w:widowControl/>
              <w:adjustRightInd/>
              <w:spacing w:line="240" w:lineRule="auto"/>
              <w:textAlignment w:val="auto"/>
              <w:rPr>
                <w:color w:val="000000" w:themeColor="text1"/>
                <w:sz w:val="22"/>
                <w:szCs w:val="22"/>
              </w:rPr>
            </w:pPr>
            <w:r w:rsidRPr="006A6AE2">
              <w:rPr>
                <w:color w:val="000000" w:themeColor="text1"/>
              </w:rPr>
              <w:t>108</w:t>
            </w:r>
            <w:r w:rsidRPr="006A6AE2">
              <w:rPr>
                <w:rFonts w:hint="eastAsia"/>
                <w:color w:val="000000" w:themeColor="text1"/>
                <w:sz w:val="22"/>
                <w:szCs w:val="22"/>
              </w:rPr>
              <w:t>年度</w:t>
            </w:r>
            <w:r w:rsidRPr="006A6AE2">
              <w:rPr>
                <w:color w:val="000000" w:themeColor="text1"/>
                <w:sz w:val="22"/>
                <w:szCs w:val="22"/>
              </w:rPr>
              <w:br/>
              <w:t>(12</w:t>
            </w:r>
            <w:r w:rsidRPr="006A6AE2">
              <w:rPr>
                <w:rFonts w:hint="eastAsia"/>
                <w:color w:val="000000" w:themeColor="text1"/>
                <w:sz w:val="22"/>
                <w:szCs w:val="22"/>
              </w:rPr>
              <w:t>月</w:t>
            </w:r>
            <w:r w:rsidRPr="006A6AE2">
              <w:rPr>
                <w:color w:val="000000" w:themeColor="text1"/>
                <w:sz w:val="22"/>
                <w:szCs w:val="22"/>
              </w:rPr>
              <w:t>1</w:t>
            </w:r>
            <w:r w:rsidRPr="006A6AE2">
              <w:rPr>
                <w:rFonts w:hint="eastAsia"/>
                <w:color w:val="000000" w:themeColor="text1"/>
                <w:sz w:val="22"/>
                <w:szCs w:val="22"/>
              </w:rPr>
              <w:t>日至</w:t>
            </w:r>
            <w:r w:rsidRPr="006A6AE2">
              <w:rPr>
                <w:color w:val="000000" w:themeColor="text1"/>
                <w:sz w:val="22"/>
                <w:szCs w:val="22"/>
              </w:rPr>
              <w:t>12</w:t>
            </w:r>
            <w:r w:rsidRPr="006A6AE2">
              <w:rPr>
                <w:rFonts w:hint="eastAsia"/>
                <w:color w:val="000000" w:themeColor="text1"/>
                <w:sz w:val="22"/>
                <w:szCs w:val="22"/>
              </w:rPr>
              <w:t>月</w:t>
            </w:r>
            <w:r w:rsidRPr="006A6AE2">
              <w:rPr>
                <w:color w:val="000000" w:themeColor="text1"/>
                <w:sz w:val="22"/>
                <w:szCs w:val="22"/>
              </w:rPr>
              <w:t>31</w:t>
            </w:r>
            <w:r w:rsidRPr="006A6AE2">
              <w:rPr>
                <w:rFonts w:hint="eastAsia"/>
                <w:color w:val="000000" w:themeColor="text1"/>
                <w:sz w:val="22"/>
                <w:szCs w:val="22"/>
              </w:rPr>
              <w:t>日</w:t>
            </w:r>
            <w:r w:rsidRPr="006A6AE2">
              <w:rPr>
                <w:color w:val="000000" w:themeColor="text1"/>
                <w:sz w:val="22"/>
                <w:szCs w:val="22"/>
              </w:rPr>
              <w:t>)</w:t>
            </w:r>
          </w:p>
        </w:tc>
        <w:tc>
          <w:tcPr>
            <w:tcW w:w="2764" w:type="dxa"/>
            <w:gridSpan w:val="3"/>
            <w:tcBorders>
              <w:top w:val="single" w:sz="4" w:space="0" w:color="auto"/>
              <w:left w:val="nil"/>
              <w:bottom w:val="single" w:sz="4" w:space="0" w:color="auto"/>
              <w:right w:val="single" w:sz="4" w:space="0" w:color="auto"/>
            </w:tcBorders>
            <w:shd w:val="clear" w:color="auto" w:fill="auto"/>
            <w:vAlign w:val="center"/>
            <w:hideMark/>
          </w:tcPr>
          <w:p w14:paraId="389B5782" w14:textId="77777777" w:rsidR="007767CC" w:rsidRPr="006A6AE2" w:rsidRDefault="007767CC" w:rsidP="00153162">
            <w:pPr>
              <w:widowControl/>
              <w:adjustRightInd/>
              <w:spacing w:line="240" w:lineRule="auto"/>
              <w:textAlignment w:val="auto"/>
              <w:rPr>
                <w:color w:val="000000" w:themeColor="text1"/>
                <w:sz w:val="22"/>
                <w:szCs w:val="22"/>
              </w:rPr>
            </w:pPr>
            <w:r w:rsidRPr="006A6AE2">
              <w:rPr>
                <w:color w:val="000000" w:themeColor="text1"/>
              </w:rPr>
              <w:t>109</w:t>
            </w:r>
            <w:r w:rsidRPr="006A6AE2">
              <w:rPr>
                <w:rFonts w:hint="eastAsia"/>
                <w:color w:val="000000" w:themeColor="text1"/>
                <w:sz w:val="22"/>
                <w:szCs w:val="22"/>
              </w:rPr>
              <w:t>年度</w:t>
            </w:r>
            <w:r w:rsidRPr="006A6AE2">
              <w:rPr>
                <w:color w:val="000000" w:themeColor="text1"/>
                <w:sz w:val="22"/>
                <w:szCs w:val="22"/>
              </w:rPr>
              <w:br/>
              <w:t>(1</w:t>
            </w:r>
            <w:r w:rsidRPr="006A6AE2">
              <w:rPr>
                <w:rFonts w:hint="eastAsia"/>
                <w:color w:val="000000" w:themeColor="text1"/>
                <w:sz w:val="22"/>
                <w:szCs w:val="22"/>
              </w:rPr>
              <w:t>月</w:t>
            </w:r>
            <w:r w:rsidRPr="006A6AE2">
              <w:rPr>
                <w:color w:val="000000" w:themeColor="text1"/>
                <w:sz w:val="22"/>
                <w:szCs w:val="22"/>
              </w:rPr>
              <w:t>1</w:t>
            </w:r>
            <w:r w:rsidRPr="006A6AE2">
              <w:rPr>
                <w:rFonts w:hint="eastAsia"/>
                <w:color w:val="000000" w:themeColor="text1"/>
                <w:sz w:val="22"/>
                <w:szCs w:val="22"/>
              </w:rPr>
              <w:t>日至</w:t>
            </w:r>
            <w:r w:rsidRPr="006A6AE2">
              <w:rPr>
                <w:color w:val="000000" w:themeColor="text1"/>
                <w:sz w:val="22"/>
                <w:szCs w:val="22"/>
              </w:rPr>
              <w:t>12</w:t>
            </w:r>
            <w:r w:rsidRPr="006A6AE2">
              <w:rPr>
                <w:rFonts w:hint="eastAsia"/>
                <w:color w:val="000000" w:themeColor="text1"/>
                <w:sz w:val="22"/>
                <w:szCs w:val="22"/>
              </w:rPr>
              <w:t>月</w:t>
            </w:r>
            <w:r w:rsidRPr="006A6AE2">
              <w:rPr>
                <w:color w:val="000000" w:themeColor="text1"/>
                <w:sz w:val="22"/>
                <w:szCs w:val="22"/>
              </w:rPr>
              <w:t>31</w:t>
            </w:r>
            <w:r w:rsidRPr="006A6AE2">
              <w:rPr>
                <w:rFonts w:hint="eastAsia"/>
                <w:color w:val="000000" w:themeColor="text1"/>
                <w:sz w:val="22"/>
                <w:szCs w:val="22"/>
              </w:rPr>
              <w:t>日</w:t>
            </w:r>
            <w:r w:rsidRPr="006A6AE2">
              <w:rPr>
                <w:color w:val="000000" w:themeColor="text1"/>
                <w:sz w:val="22"/>
                <w:szCs w:val="22"/>
              </w:rPr>
              <w:t>)</w:t>
            </w:r>
          </w:p>
        </w:tc>
        <w:tc>
          <w:tcPr>
            <w:tcW w:w="2764" w:type="dxa"/>
            <w:gridSpan w:val="3"/>
            <w:tcBorders>
              <w:top w:val="single" w:sz="4" w:space="0" w:color="auto"/>
              <w:left w:val="nil"/>
              <w:bottom w:val="single" w:sz="4" w:space="0" w:color="auto"/>
              <w:right w:val="single" w:sz="4" w:space="0" w:color="auto"/>
            </w:tcBorders>
            <w:shd w:val="clear" w:color="auto" w:fill="auto"/>
            <w:vAlign w:val="center"/>
            <w:hideMark/>
          </w:tcPr>
          <w:p w14:paraId="3A78DDB6" w14:textId="77777777" w:rsidR="007767CC" w:rsidRPr="006A6AE2" w:rsidRDefault="007767CC" w:rsidP="00153162">
            <w:pPr>
              <w:widowControl/>
              <w:adjustRightInd/>
              <w:spacing w:line="240" w:lineRule="auto"/>
              <w:textAlignment w:val="auto"/>
              <w:rPr>
                <w:color w:val="000000" w:themeColor="text1"/>
                <w:sz w:val="22"/>
                <w:szCs w:val="22"/>
              </w:rPr>
            </w:pPr>
            <w:r w:rsidRPr="006A6AE2">
              <w:rPr>
                <w:color w:val="000000" w:themeColor="text1"/>
              </w:rPr>
              <w:t>110</w:t>
            </w:r>
            <w:r w:rsidRPr="006A6AE2">
              <w:rPr>
                <w:rFonts w:hint="eastAsia"/>
                <w:color w:val="000000" w:themeColor="text1"/>
                <w:sz w:val="22"/>
                <w:szCs w:val="22"/>
              </w:rPr>
              <w:t>年度</w:t>
            </w:r>
            <w:r w:rsidRPr="006A6AE2">
              <w:rPr>
                <w:color w:val="000000" w:themeColor="text1"/>
                <w:sz w:val="22"/>
                <w:szCs w:val="22"/>
              </w:rPr>
              <w:br/>
              <w:t>(1</w:t>
            </w:r>
            <w:r w:rsidRPr="006A6AE2">
              <w:rPr>
                <w:rFonts w:hint="eastAsia"/>
                <w:color w:val="000000" w:themeColor="text1"/>
                <w:sz w:val="22"/>
                <w:szCs w:val="22"/>
              </w:rPr>
              <w:t>月</w:t>
            </w:r>
            <w:r w:rsidRPr="006A6AE2">
              <w:rPr>
                <w:color w:val="000000" w:themeColor="text1"/>
                <w:sz w:val="22"/>
                <w:szCs w:val="22"/>
              </w:rPr>
              <w:t>1</w:t>
            </w:r>
            <w:r w:rsidRPr="006A6AE2">
              <w:rPr>
                <w:rFonts w:hint="eastAsia"/>
                <w:color w:val="000000" w:themeColor="text1"/>
                <w:sz w:val="22"/>
                <w:szCs w:val="22"/>
              </w:rPr>
              <w:t>日至</w:t>
            </w:r>
            <w:r w:rsidRPr="006A6AE2">
              <w:rPr>
                <w:color w:val="000000" w:themeColor="text1"/>
                <w:sz w:val="22"/>
                <w:szCs w:val="22"/>
              </w:rPr>
              <w:t>11</w:t>
            </w:r>
            <w:r w:rsidRPr="006A6AE2">
              <w:rPr>
                <w:rFonts w:hint="eastAsia"/>
                <w:color w:val="000000" w:themeColor="text1"/>
                <w:sz w:val="22"/>
                <w:szCs w:val="22"/>
              </w:rPr>
              <w:t>月</w:t>
            </w:r>
            <w:r w:rsidRPr="006A6AE2">
              <w:rPr>
                <w:color w:val="000000" w:themeColor="text1"/>
                <w:sz w:val="22"/>
                <w:szCs w:val="22"/>
              </w:rPr>
              <w:t>30</w:t>
            </w:r>
            <w:r w:rsidRPr="006A6AE2">
              <w:rPr>
                <w:rFonts w:hint="eastAsia"/>
                <w:color w:val="000000" w:themeColor="text1"/>
                <w:sz w:val="22"/>
                <w:szCs w:val="22"/>
              </w:rPr>
              <w:t>日</w:t>
            </w:r>
            <w:r w:rsidRPr="006A6AE2">
              <w:rPr>
                <w:color w:val="000000" w:themeColor="text1"/>
                <w:sz w:val="22"/>
                <w:szCs w:val="22"/>
              </w:rPr>
              <w:t>)</w:t>
            </w:r>
          </w:p>
        </w:tc>
        <w:tc>
          <w:tcPr>
            <w:tcW w:w="2764" w:type="dxa"/>
            <w:gridSpan w:val="3"/>
            <w:tcBorders>
              <w:top w:val="single" w:sz="4" w:space="0" w:color="auto"/>
              <w:left w:val="nil"/>
              <w:bottom w:val="single" w:sz="4" w:space="0" w:color="auto"/>
              <w:right w:val="single" w:sz="4" w:space="0" w:color="auto"/>
            </w:tcBorders>
            <w:shd w:val="clear" w:color="auto" w:fill="auto"/>
            <w:noWrap/>
            <w:vAlign w:val="center"/>
            <w:hideMark/>
          </w:tcPr>
          <w:p w14:paraId="49DE6489" w14:textId="77777777" w:rsidR="007767CC" w:rsidRPr="006A6AE2" w:rsidRDefault="007767CC" w:rsidP="00153162">
            <w:pPr>
              <w:widowControl/>
              <w:adjustRightInd/>
              <w:spacing w:line="240" w:lineRule="auto"/>
              <w:textAlignment w:val="auto"/>
              <w:rPr>
                <w:color w:val="000000" w:themeColor="text1"/>
                <w:sz w:val="22"/>
                <w:szCs w:val="22"/>
              </w:rPr>
            </w:pPr>
            <w:r w:rsidRPr="006A6AE2">
              <w:rPr>
                <w:rFonts w:hint="eastAsia"/>
                <w:color w:val="000000" w:themeColor="text1"/>
                <w:sz w:val="22"/>
                <w:szCs w:val="22"/>
              </w:rPr>
              <w:t>總計</w:t>
            </w:r>
          </w:p>
        </w:tc>
      </w:tr>
      <w:tr w:rsidR="006A6AE2" w:rsidRPr="006A6AE2" w14:paraId="4F6F692E" w14:textId="77777777" w:rsidTr="00153162">
        <w:trPr>
          <w:trHeight w:val="37"/>
        </w:trPr>
        <w:tc>
          <w:tcPr>
            <w:tcW w:w="3092" w:type="dxa"/>
            <w:vMerge/>
            <w:tcBorders>
              <w:top w:val="single" w:sz="4" w:space="0" w:color="auto"/>
              <w:left w:val="single" w:sz="4" w:space="0" w:color="auto"/>
              <w:bottom w:val="single" w:sz="4" w:space="0" w:color="auto"/>
              <w:right w:val="single" w:sz="4" w:space="0" w:color="auto"/>
            </w:tcBorders>
            <w:vAlign w:val="center"/>
            <w:hideMark/>
          </w:tcPr>
          <w:p w14:paraId="36826EB0" w14:textId="77777777" w:rsidR="007767CC" w:rsidRPr="006A6AE2" w:rsidRDefault="007767CC" w:rsidP="00B122F6">
            <w:pPr>
              <w:widowControl/>
              <w:adjustRightInd/>
              <w:spacing w:line="240" w:lineRule="auto"/>
              <w:textAlignment w:val="auto"/>
              <w:rPr>
                <w:color w:val="000000" w:themeColor="text1"/>
                <w:sz w:val="22"/>
                <w:szCs w:val="22"/>
              </w:rPr>
            </w:pP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44DD3492"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補助款</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7536AEAF"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自籌款</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14:paraId="4DD8741F"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小計</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03EBAF8B"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補助款</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03BA18A7"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自籌款</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14:paraId="15507824"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小計</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4B1DBCC4"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補助款</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4EDF942D"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自籌款</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14:paraId="72446E8B"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小計</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4651AF6D"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補助款</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46C3B5D9"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自籌款</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14:paraId="5D242A16"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合計</w:t>
            </w:r>
          </w:p>
        </w:tc>
      </w:tr>
      <w:tr w:rsidR="006A6AE2" w:rsidRPr="006A6AE2" w14:paraId="13D0AC22"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22E5BA"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1.</w:t>
            </w:r>
            <w:r w:rsidRPr="006A6AE2">
              <w:rPr>
                <w:rFonts w:hint="eastAsia"/>
                <w:color w:val="000000" w:themeColor="text1"/>
                <w:sz w:val="22"/>
                <w:szCs w:val="22"/>
              </w:rPr>
              <w:t>創新或研究發展人員之人事費</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55D3C625"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38654E6A"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14:paraId="217DF99F"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78DE1CAE"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7BFF29D5"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14:paraId="06F4BC81"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75F05888"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2081580A"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14:paraId="1D1B2A36"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362F2466"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14:paraId="49941B2C"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14:paraId="51E330B7" w14:textId="77777777" w:rsidR="007767CC" w:rsidRPr="006A6AE2" w:rsidRDefault="007767CC" w:rsidP="00B122F6">
            <w:pPr>
              <w:widowControl/>
              <w:adjustRightInd/>
              <w:spacing w:line="240" w:lineRule="auto"/>
              <w:jc w:val="right"/>
              <w:textAlignment w:val="auto"/>
              <w:rPr>
                <w:color w:val="000000" w:themeColor="text1"/>
                <w:sz w:val="22"/>
                <w:szCs w:val="22"/>
              </w:rPr>
            </w:pPr>
            <w:r w:rsidRPr="006A6AE2">
              <w:rPr>
                <w:rFonts w:hint="eastAsia"/>
                <w:color w:val="000000" w:themeColor="text1"/>
                <w:sz w:val="22"/>
                <w:szCs w:val="22"/>
              </w:rPr>
              <w:t xml:space="preserve">　</w:t>
            </w:r>
          </w:p>
        </w:tc>
      </w:tr>
      <w:tr w:rsidR="006A6AE2" w:rsidRPr="006A6AE2" w14:paraId="6194A783"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684B0D"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(1)</w:t>
            </w:r>
            <w:r w:rsidRPr="006A6AE2">
              <w:rPr>
                <w:rFonts w:hint="eastAsia"/>
                <w:color w:val="000000" w:themeColor="text1"/>
              </w:rPr>
              <w:t>研究發展人員</w:t>
            </w:r>
          </w:p>
        </w:tc>
        <w:tc>
          <w:tcPr>
            <w:tcW w:w="921" w:type="dxa"/>
            <w:tcBorders>
              <w:top w:val="single" w:sz="4" w:space="0" w:color="auto"/>
              <w:left w:val="nil"/>
              <w:bottom w:val="single" w:sz="4" w:space="0" w:color="auto"/>
              <w:right w:val="single" w:sz="4" w:space="0" w:color="auto"/>
            </w:tcBorders>
            <w:shd w:val="clear" w:color="auto" w:fill="auto"/>
            <w:noWrap/>
          </w:tcPr>
          <w:p w14:paraId="0713FC2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24BC3FA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64E1BB75"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42E16BA5" w14:textId="77777777" w:rsidR="007767CC" w:rsidRPr="006A6AE2" w:rsidRDefault="007767CC" w:rsidP="00B122F6">
            <w:pPr>
              <w:jc w:val="right"/>
              <w:rPr>
                <w:rFonts w:eastAsia="新細明體"/>
                <w:color w:val="000000" w:themeColor="text1"/>
              </w:rPr>
            </w:pPr>
            <w:r w:rsidRPr="006A6AE2">
              <w:rPr>
                <w:color w:val="000000" w:themeColor="text1"/>
              </w:rPr>
              <w:t xml:space="preserve">3,741 </w:t>
            </w:r>
          </w:p>
        </w:tc>
        <w:tc>
          <w:tcPr>
            <w:tcW w:w="921" w:type="dxa"/>
            <w:tcBorders>
              <w:top w:val="single" w:sz="4" w:space="0" w:color="auto"/>
              <w:left w:val="nil"/>
              <w:bottom w:val="single" w:sz="4" w:space="0" w:color="auto"/>
              <w:right w:val="single" w:sz="4" w:space="0" w:color="auto"/>
            </w:tcBorders>
            <w:shd w:val="clear" w:color="auto" w:fill="auto"/>
            <w:noWrap/>
          </w:tcPr>
          <w:p w14:paraId="5CEB613F" w14:textId="77777777" w:rsidR="007767CC" w:rsidRPr="006A6AE2" w:rsidRDefault="007767CC" w:rsidP="00B122F6">
            <w:pPr>
              <w:jc w:val="right"/>
              <w:rPr>
                <w:rFonts w:eastAsia="新細明體"/>
                <w:color w:val="000000" w:themeColor="text1"/>
              </w:rPr>
            </w:pPr>
            <w:r w:rsidRPr="006A6AE2">
              <w:rPr>
                <w:color w:val="000000" w:themeColor="text1"/>
              </w:rPr>
              <w:t xml:space="preserve">3,893 </w:t>
            </w:r>
          </w:p>
        </w:tc>
        <w:tc>
          <w:tcPr>
            <w:tcW w:w="922" w:type="dxa"/>
            <w:tcBorders>
              <w:top w:val="single" w:sz="4" w:space="0" w:color="auto"/>
              <w:left w:val="nil"/>
              <w:bottom w:val="single" w:sz="4" w:space="0" w:color="auto"/>
              <w:right w:val="single" w:sz="4" w:space="0" w:color="auto"/>
            </w:tcBorders>
            <w:shd w:val="clear" w:color="auto" w:fill="auto"/>
            <w:noWrap/>
          </w:tcPr>
          <w:p w14:paraId="4CFE9297" w14:textId="77777777" w:rsidR="007767CC" w:rsidRPr="006A6AE2" w:rsidRDefault="007767CC" w:rsidP="00B122F6">
            <w:pPr>
              <w:jc w:val="right"/>
              <w:rPr>
                <w:rFonts w:eastAsia="新細明體"/>
                <w:color w:val="000000" w:themeColor="text1"/>
              </w:rPr>
            </w:pPr>
            <w:r w:rsidRPr="006A6AE2">
              <w:rPr>
                <w:color w:val="000000" w:themeColor="text1"/>
              </w:rPr>
              <w:t xml:space="preserve">7,634 </w:t>
            </w:r>
          </w:p>
        </w:tc>
        <w:tc>
          <w:tcPr>
            <w:tcW w:w="921" w:type="dxa"/>
            <w:tcBorders>
              <w:top w:val="single" w:sz="4" w:space="0" w:color="auto"/>
              <w:left w:val="nil"/>
              <w:bottom w:val="single" w:sz="4" w:space="0" w:color="auto"/>
              <w:right w:val="single" w:sz="4" w:space="0" w:color="auto"/>
            </w:tcBorders>
            <w:shd w:val="clear" w:color="auto" w:fill="auto"/>
            <w:noWrap/>
          </w:tcPr>
          <w:p w14:paraId="5D4A897D" w14:textId="77777777" w:rsidR="007767CC" w:rsidRPr="006A6AE2" w:rsidRDefault="007767CC" w:rsidP="00B122F6">
            <w:pPr>
              <w:jc w:val="right"/>
              <w:rPr>
                <w:rFonts w:eastAsia="新細明體"/>
                <w:color w:val="000000" w:themeColor="text1"/>
              </w:rPr>
            </w:pPr>
            <w:r w:rsidRPr="006A6AE2">
              <w:rPr>
                <w:color w:val="000000" w:themeColor="text1"/>
              </w:rPr>
              <w:t xml:space="preserve">3,804 </w:t>
            </w:r>
          </w:p>
        </w:tc>
        <w:tc>
          <w:tcPr>
            <w:tcW w:w="921" w:type="dxa"/>
            <w:tcBorders>
              <w:top w:val="single" w:sz="4" w:space="0" w:color="auto"/>
              <w:left w:val="nil"/>
              <w:bottom w:val="single" w:sz="4" w:space="0" w:color="auto"/>
              <w:right w:val="single" w:sz="4" w:space="0" w:color="auto"/>
            </w:tcBorders>
            <w:shd w:val="clear" w:color="auto" w:fill="auto"/>
            <w:noWrap/>
          </w:tcPr>
          <w:p w14:paraId="0F896A10" w14:textId="77777777" w:rsidR="007767CC" w:rsidRPr="006A6AE2" w:rsidRDefault="007767CC" w:rsidP="00B122F6">
            <w:pPr>
              <w:jc w:val="right"/>
              <w:rPr>
                <w:rFonts w:eastAsia="新細明體"/>
                <w:color w:val="000000" w:themeColor="text1"/>
              </w:rPr>
            </w:pPr>
            <w:r w:rsidRPr="006A6AE2">
              <w:rPr>
                <w:color w:val="000000" w:themeColor="text1"/>
              </w:rPr>
              <w:t xml:space="preserve">3,960 </w:t>
            </w:r>
          </w:p>
        </w:tc>
        <w:tc>
          <w:tcPr>
            <w:tcW w:w="922" w:type="dxa"/>
            <w:tcBorders>
              <w:top w:val="single" w:sz="4" w:space="0" w:color="auto"/>
              <w:left w:val="nil"/>
              <w:bottom w:val="single" w:sz="4" w:space="0" w:color="auto"/>
              <w:right w:val="single" w:sz="4" w:space="0" w:color="auto"/>
            </w:tcBorders>
            <w:shd w:val="clear" w:color="auto" w:fill="auto"/>
            <w:noWrap/>
          </w:tcPr>
          <w:p w14:paraId="25B69FA3" w14:textId="77777777" w:rsidR="007767CC" w:rsidRPr="006A6AE2" w:rsidRDefault="007767CC" w:rsidP="00B122F6">
            <w:pPr>
              <w:jc w:val="right"/>
              <w:rPr>
                <w:rFonts w:eastAsia="新細明體"/>
                <w:color w:val="000000" w:themeColor="text1"/>
              </w:rPr>
            </w:pPr>
            <w:r w:rsidRPr="006A6AE2">
              <w:rPr>
                <w:color w:val="000000" w:themeColor="text1"/>
              </w:rPr>
              <w:t xml:space="preserve">7,764 </w:t>
            </w:r>
          </w:p>
        </w:tc>
        <w:tc>
          <w:tcPr>
            <w:tcW w:w="921" w:type="dxa"/>
            <w:tcBorders>
              <w:top w:val="single" w:sz="4" w:space="0" w:color="auto"/>
              <w:left w:val="nil"/>
              <w:bottom w:val="single" w:sz="4" w:space="0" w:color="auto"/>
              <w:right w:val="single" w:sz="4" w:space="0" w:color="auto"/>
            </w:tcBorders>
            <w:shd w:val="clear" w:color="auto" w:fill="auto"/>
            <w:noWrap/>
          </w:tcPr>
          <w:p w14:paraId="6A16F00D" w14:textId="77777777" w:rsidR="007767CC" w:rsidRPr="006A6AE2" w:rsidRDefault="007767CC" w:rsidP="00B122F6">
            <w:pPr>
              <w:jc w:val="right"/>
              <w:rPr>
                <w:rFonts w:eastAsia="新細明體"/>
                <w:color w:val="000000" w:themeColor="text1"/>
              </w:rPr>
            </w:pPr>
            <w:r w:rsidRPr="006A6AE2">
              <w:rPr>
                <w:color w:val="000000" w:themeColor="text1"/>
              </w:rPr>
              <w:t xml:space="preserve">7,545 </w:t>
            </w:r>
          </w:p>
        </w:tc>
        <w:tc>
          <w:tcPr>
            <w:tcW w:w="921" w:type="dxa"/>
            <w:tcBorders>
              <w:top w:val="single" w:sz="4" w:space="0" w:color="auto"/>
              <w:left w:val="nil"/>
              <w:bottom w:val="single" w:sz="4" w:space="0" w:color="auto"/>
              <w:right w:val="single" w:sz="4" w:space="0" w:color="auto"/>
            </w:tcBorders>
            <w:shd w:val="clear" w:color="auto" w:fill="auto"/>
            <w:noWrap/>
          </w:tcPr>
          <w:p w14:paraId="0D0419A3" w14:textId="77777777" w:rsidR="007767CC" w:rsidRPr="006A6AE2" w:rsidRDefault="007767CC" w:rsidP="00B122F6">
            <w:pPr>
              <w:jc w:val="right"/>
              <w:rPr>
                <w:rFonts w:eastAsia="新細明體"/>
                <w:color w:val="000000" w:themeColor="text1"/>
              </w:rPr>
            </w:pPr>
            <w:r w:rsidRPr="006A6AE2">
              <w:rPr>
                <w:color w:val="000000" w:themeColor="text1"/>
              </w:rPr>
              <w:t xml:space="preserve">7,853 </w:t>
            </w:r>
          </w:p>
        </w:tc>
        <w:tc>
          <w:tcPr>
            <w:tcW w:w="922" w:type="dxa"/>
            <w:tcBorders>
              <w:top w:val="single" w:sz="4" w:space="0" w:color="auto"/>
              <w:left w:val="nil"/>
              <w:bottom w:val="single" w:sz="4" w:space="0" w:color="auto"/>
              <w:right w:val="single" w:sz="4" w:space="0" w:color="auto"/>
            </w:tcBorders>
            <w:shd w:val="clear" w:color="auto" w:fill="auto"/>
            <w:noWrap/>
          </w:tcPr>
          <w:p w14:paraId="71583FCE" w14:textId="77777777" w:rsidR="007767CC" w:rsidRPr="006A6AE2" w:rsidRDefault="007767CC" w:rsidP="00B122F6">
            <w:pPr>
              <w:jc w:val="right"/>
              <w:rPr>
                <w:rFonts w:eastAsia="新細明體"/>
                <w:color w:val="000000" w:themeColor="text1"/>
              </w:rPr>
            </w:pPr>
            <w:r w:rsidRPr="006A6AE2">
              <w:rPr>
                <w:color w:val="000000" w:themeColor="text1"/>
              </w:rPr>
              <w:t xml:space="preserve">15,398 </w:t>
            </w:r>
          </w:p>
        </w:tc>
      </w:tr>
      <w:tr w:rsidR="006A6AE2" w:rsidRPr="006A6AE2" w14:paraId="13A37517"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EB392A"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(2)</w:t>
            </w:r>
            <w:r w:rsidRPr="006A6AE2">
              <w:rPr>
                <w:rFonts w:hint="eastAsia"/>
                <w:color w:val="000000" w:themeColor="text1"/>
                <w:sz w:val="22"/>
                <w:szCs w:val="22"/>
              </w:rPr>
              <w:t>國際研發人員</w:t>
            </w:r>
          </w:p>
        </w:tc>
        <w:tc>
          <w:tcPr>
            <w:tcW w:w="921" w:type="dxa"/>
            <w:tcBorders>
              <w:top w:val="single" w:sz="4" w:space="0" w:color="auto"/>
              <w:left w:val="nil"/>
              <w:bottom w:val="single" w:sz="4" w:space="0" w:color="auto"/>
              <w:right w:val="single" w:sz="4" w:space="0" w:color="auto"/>
            </w:tcBorders>
            <w:shd w:val="clear" w:color="auto" w:fill="auto"/>
            <w:noWrap/>
          </w:tcPr>
          <w:p w14:paraId="40FCBB4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3AAA57E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33FB3E7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489742C0"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DE8A773"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116CCF9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1665254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415408E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4FE7812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7F51B3B0"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7C676BE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26A4998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5C034460"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CFB60C"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(3)</w:t>
            </w:r>
            <w:r w:rsidRPr="006A6AE2">
              <w:rPr>
                <w:rFonts w:hint="eastAsia"/>
                <w:color w:val="000000" w:themeColor="text1"/>
                <w:sz w:val="22"/>
                <w:szCs w:val="22"/>
              </w:rPr>
              <w:t>顧問、專家</w:t>
            </w:r>
          </w:p>
        </w:tc>
        <w:tc>
          <w:tcPr>
            <w:tcW w:w="921" w:type="dxa"/>
            <w:tcBorders>
              <w:top w:val="single" w:sz="4" w:space="0" w:color="auto"/>
              <w:left w:val="nil"/>
              <w:bottom w:val="single" w:sz="4" w:space="0" w:color="auto"/>
              <w:right w:val="single" w:sz="4" w:space="0" w:color="auto"/>
            </w:tcBorders>
            <w:shd w:val="clear" w:color="auto" w:fill="auto"/>
            <w:noWrap/>
          </w:tcPr>
          <w:p w14:paraId="3B8790CC"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ACAC2E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2FA48A63"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65DC9B6"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7102B79"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7260B16C"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2836EB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73B9E0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152A3ED3"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10B8EBAE"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21361DE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34271FF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7EFB8B26"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630B0E"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2.</w:t>
            </w:r>
            <w:r w:rsidRPr="006A6AE2">
              <w:rPr>
                <w:rFonts w:hint="eastAsia"/>
                <w:color w:val="000000" w:themeColor="text1"/>
                <w:sz w:val="22"/>
                <w:szCs w:val="22"/>
              </w:rPr>
              <w:t>消耗性器材及原材料費</w:t>
            </w:r>
          </w:p>
        </w:tc>
        <w:tc>
          <w:tcPr>
            <w:tcW w:w="921" w:type="dxa"/>
            <w:tcBorders>
              <w:top w:val="single" w:sz="4" w:space="0" w:color="auto"/>
              <w:left w:val="nil"/>
              <w:bottom w:val="single" w:sz="4" w:space="0" w:color="auto"/>
              <w:right w:val="single" w:sz="4" w:space="0" w:color="auto"/>
            </w:tcBorders>
            <w:shd w:val="clear" w:color="auto" w:fill="auto"/>
            <w:noWrap/>
          </w:tcPr>
          <w:p w14:paraId="66ABD0B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8737C0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316B3B65"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79D25366" w14:textId="77777777" w:rsidR="007767CC" w:rsidRPr="006A6AE2" w:rsidRDefault="007767CC" w:rsidP="00B122F6">
            <w:pPr>
              <w:jc w:val="right"/>
              <w:rPr>
                <w:rFonts w:eastAsia="新細明體"/>
                <w:color w:val="000000" w:themeColor="text1"/>
              </w:rPr>
            </w:pPr>
            <w:r w:rsidRPr="006A6AE2">
              <w:rPr>
                <w:color w:val="000000" w:themeColor="text1"/>
              </w:rPr>
              <w:t xml:space="preserve">816 </w:t>
            </w:r>
          </w:p>
        </w:tc>
        <w:tc>
          <w:tcPr>
            <w:tcW w:w="921" w:type="dxa"/>
            <w:tcBorders>
              <w:top w:val="single" w:sz="4" w:space="0" w:color="auto"/>
              <w:left w:val="nil"/>
              <w:bottom w:val="single" w:sz="4" w:space="0" w:color="auto"/>
              <w:right w:val="single" w:sz="4" w:space="0" w:color="auto"/>
            </w:tcBorders>
            <w:shd w:val="clear" w:color="auto" w:fill="auto"/>
            <w:noWrap/>
          </w:tcPr>
          <w:p w14:paraId="14D67BB9" w14:textId="77777777" w:rsidR="007767CC" w:rsidRPr="006A6AE2" w:rsidRDefault="007767CC" w:rsidP="00B122F6">
            <w:pPr>
              <w:jc w:val="right"/>
              <w:rPr>
                <w:rFonts w:eastAsia="新細明體"/>
                <w:color w:val="000000" w:themeColor="text1"/>
              </w:rPr>
            </w:pPr>
            <w:r w:rsidRPr="006A6AE2">
              <w:rPr>
                <w:color w:val="000000" w:themeColor="text1"/>
              </w:rPr>
              <w:t xml:space="preserve">849 </w:t>
            </w:r>
          </w:p>
        </w:tc>
        <w:tc>
          <w:tcPr>
            <w:tcW w:w="922" w:type="dxa"/>
            <w:tcBorders>
              <w:top w:val="single" w:sz="4" w:space="0" w:color="auto"/>
              <w:left w:val="nil"/>
              <w:bottom w:val="single" w:sz="4" w:space="0" w:color="auto"/>
              <w:right w:val="single" w:sz="4" w:space="0" w:color="auto"/>
            </w:tcBorders>
            <w:shd w:val="clear" w:color="auto" w:fill="auto"/>
            <w:noWrap/>
          </w:tcPr>
          <w:p w14:paraId="035531DE" w14:textId="77777777" w:rsidR="007767CC" w:rsidRPr="006A6AE2" w:rsidRDefault="007767CC" w:rsidP="00B122F6">
            <w:pPr>
              <w:jc w:val="right"/>
              <w:rPr>
                <w:rFonts w:eastAsia="新細明體"/>
                <w:color w:val="000000" w:themeColor="text1"/>
              </w:rPr>
            </w:pPr>
            <w:r w:rsidRPr="006A6AE2">
              <w:rPr>
                <w:color w:val="000000" w:themeColor="text1"/>
              </w:rPr>
              <w:t xml:space="preserve">1,665 </w:t>
            </w:r>
          </w:p>
        </w:tc>
        <w:tc>
          <w:tcPr>
            <w:tcW w:w="921" w:type="dxa"/>
            <w:tcBorders>
              <w:top w:val="single" w:sz="4" w:space="0" w:color="auto"/>
              <w:left w:val="nil"/>
              <w:bottom w:val="single" w:sz="4" w:space="0" w:color="auto"/>
              <w:right w:val="single" w:sz="4" w:space="0" w:color="auto"/>
            </w:tcBorders>
            <w:shd w:val="clear" w:color="auto" w:fill="auto"/>
            <w:noWrap/>
          </w:tcPr>
          <w:p w14:paraId="7666B3F6" w14:textId="77777777" w:rsidR="007767CC" w:rsidRPr="006A6AE2" w:rsidRDefault="007767CC" w:rsidP="00B122F6">
            <w:pPr>
              <w:jc w:val="right"/>
              <w:rPr>
                <w:rFonts w:eastAsia="新細明體"/>
                <w:color w:val="000000" w:themeColor="text1"/>
              </w:rPr>
            </w:pPr>
            <w:r w:rsidRPr="006A6AE2">
              <w:rPr>
                <w:color w:val="000000" w:themeColor="text1"/>
              </w:rPr>
              <w:t xml:space="preserve">544 </w:t>
            </w:r>
          </w:p>
        </w:tc>
        <w:tc>
          <w:tcPr>
            <w:tcW w:w="921" w:type="dxa"/>
            <w:tcBorders>
              <w:top w:val="single" w:sz="4" w:space="0" w:color="auto"/>
              <w:left w:val="nil"/>
              <w:bottom w:val="single" w:sz="4" w:space="0" w:color="auto"/>
              <w:right w:val="single" w:sz="4" w:space="0" w:color="auto"/>
            </w:tcBorders>
            <w:shd w:val="clear" w:color="auto" w:fill="auto"/>
            <w:noWrap/>
          </w:tcPr>
          <w:p w14:paraId="5D12EBEA" w14:textId="77777777" w:rsidR="007767CC" w:rsidRPr="006A6AE2" w:rsidRDefault="007767CC" w:rsidP="00B122F6">
            <w:pPr>
              <w:jc w:val="right"/>
              <w:rPr>
                <w:rFonts w:eastAsia="新細明體"/>
                <w:color w:val="000000" w:themeColor="text1"/>
              </w:rPr>
            </w:pPr>
            <w:r w:rsidRPr="006A6AE2">
              <w:rPr>
                <w:color w:val="000000" w:themeColor="text1"/>
              </w:rPr>
              <w:t xml:space="preserve">566 </w:t>
            </w:r>
          </w:p>
        </w:tc>
        <w:tc>
          <w:tcPr>
            <w:tcW w:w="922" w:type="dxa"/>
            <w:tcBorders>
              <w:top w:val="single" w:sz="4" w:space="0" w:color="auto"/>
              <w:left w:val="nil"/>
              <w:bottom w:val="single" w:sz="4" w:space="0" w:color="auto"/>
              <w:right w:val="single" w:sz="4" w:space="0" w:color="auto"/>
            </w:tcBorders>
            <w:shd w:val="clear" w:color="auto" w:fill="auto"/>
            <w:noWrap/>
          </w:tcPr>
          <w:p w14:paraId="39F1510A" w14:textId="77777777" w:rsidR="007767CC" w:rsidRPr="006A6AE2" w:rsidRDefault="007767CC" w:rsidP="00B122F6">
            <w:pPr>
              <w:jc w:val="right"/>
              <w:rPr>
                <w:rFonts w:eastAsia="新細明體"/>
                <w:color w:val="000000" w:themeColor="text1"/>
              </w:rPr>
            </w:pPr>
            <w:r w:rsidRPr="006A6AE2">
              <w:rPr>
                <w:color w:val="000000" w:themeColor="text1"/>
              </w:rPr>
              <w:t xml:space="preserve">1,110 </w:t>
            </w:r>
          </w:p>
        </w:tc>
        <w:tc>
          <w:tcPr>
            <w:tcW w:w="921" w:type="dxa"/>
            <w:tcBorders>
              <w:top w:val="single" w:sz="4" w:space="0" w:color="auto"/>
              <w:left w:val="nil"/>
              <w:bottom w:val="single" w:sz="4" w:space="0" w:color="auto"/>
              <w:right w:val="single" w:sz="4" w:space="0" w:color="auto"/>
            </w:tcBorders>
            <w:shd w:val="clear" w:color="auto" w:fill="auto"/>
            <w:noWrap/>
          </w:tcPr>
          <w:p w14:paraId="79BECF16" w14:textId="77777777" w:rsidR="007767CC" w:rsidRPr="006A6AE2" w:rsidRDefault="007767CC" w:rsidP="00B122F6">
            <w:pPr>
              <w:jc w:val="right"/>
              <w:rPr>
                <w:rFonts w:eastAsia="新細明體"/>
                <w:color w:val="000000" w:themeColor="text1"/>
              </w:rPr>
            </w:pPr>
            <w:r w:rsidRPr="006A6AE2">
              <w:rPr>
                <w:color w:val="000000" w:themeColor="text1"/>
              </w:rPr>
              <w:t xml:space="preserve">1,360 </w:t>
            </w:r>
          </w:p>
        </w:tc>
        <w:tc>
          <w:tcPr>
            <w:tcW w:w="921" w:type="dxa"/>
            <w:tcBorders>
              <w:top w:val="single" w:sz="4" w:space="0" w:color="auto"/>
              <w:left w:val="nil"/>
              <w:bottom w:val="single" w:sz="4" w:space="0" w:color="auto"/>
              <w:right w:val="single" w:sz="4" w:space="0" w:color="auto"/>
            </w:tcBorders>
            <w:shd w:val="clear" w:color="auto" w:fill="auto"/>
            <w:noWrap/>
          </w:tcPr>
          <w:p w14:paraId="281B72C2" w14:textId="77777777" w:rsidR="007767CC" w:rsidRPr="006A6AE2" w:rsidRDefault="007767CC" w:rsidP="00B122F6">
            <w:pPr>
              <w:jc w:val="right"/>
              <w:rPr>
                <w:rFonts w:eastAsia="新細明體"/>
                <w:color w:val="000000" w:themeColor="text1"/>
              </w:rPr>
            </w:pPr>
            <w:r w:rsidRPr="006A6AE2">
              <w:rPr>
                <w:color w:val="000000" w:themeColor="text1"/>
              </w:rPr>
              <w:t xml:space="preserve">1,415 </w:t>
            </w:r>
          </w:p>
        </w:tc>
        <w:tc>
          <w:tcPr>
            <w:tcW w:w="922" w:type="dxa"/>
            <w:tcBorders>
              <w:top w:val="single" w:sz="4" w:space="0" w:color="auto"/>
              <w:left w:val="nil"/>
              <w:bottom w:val="single" w:sz="4" w:space="0" w:color="auto"/>
              <w:right w:val="single" w:sz="4" w:space="0" w:color="auto"/>
            </w:tcBorders>
            <w:shd w:val="clear" w:color="auto" w:fill="auto"/>
            <w:noWrap/>
          </w:tcPr>
          <w:p w14:paraId="400E4861" w14:textId="77777777" w:rsidR="007767CC" w:rsidRPr="006A6AE2" w:rsidRDefault="007767CC" w:rsidP="00B122F6">
            <w:pPr>
              <w:jc w:val="right"/>
              <w:rPr>
                <w:rFonts w:eastAsia="新細明體"/>
                <w:color w:val="000000" w:themeColor="text1"/>
              </w:rPr>
            </w:pPr>
            <w:r w:rsidRPr="006A6AE2">
              <w:rPr>
                <w:color w:val="000000" w:themeColor="text1"/>
              </w:rPr>
              <w:t xml:space="preserve">2,775 </w:t>
            </w:r>
          </w:p>
        </w:tc>
      </w:tr>
      <w:tr w:rsidR="006A6AE2" w:rsidRPr="006A6AE2" w14:paraId="33342991"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162FD0"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3.</w:t>
            </w:r>
            <w:r w:rsidRPr="006A6AE2">
              <w:rPr>
                <w:rFonts w:hint="eastAsia"/>
                <w:color w:val="000000" w:themeColor="text1"/>
                <w:sz w:val="22"/>
                <w:szCs w:val="22"/>
              </w:rPr>
              <w:t>創新或研究發展設備使用費</w:t>
            </w:r>
          </w:p>
        </w:tc>
        <w:tc>
          <w:tcPr>
            <w:tcW w:w="921" w:type="dxa"/>
            <w:tcBorders>
              <w:top w:val="single" w:sz="4" w:space="0" w:color="auto"/>
              <w:left w:val="nil"/>
              <w:bottom w:val="single" w:sz="4" w:space="0" w:color="auto"/>
              <w:right w:val="single" w:sz="4" w:space="0" w:color="auto"/>
            </w:tcBorders>
            <w:shd w:val="clear" w:color="auto" w:fill="auto"/>
            <w:noWrap/>
          </w:tcPr>
          <w:p w14:paraId="5534ED8B"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6A89C310" w14:textId="77777777" w:rsidR="007767CC" w:rsidRPr="006A6AE2" w:rsidRDefault="007767CC" w:rsidP="00B122F6">
            <w:pPr>
              <w:jc w:val="right"/>
              <w:rPr>
                <w:rFonts w:eastAsia="新細明體"/>
                <w:color w:val="000000" w:themeColor="text1"/>
              </w:rPr>
            </w:pPr>
          </w:p>
        </w:tc>
        <w:tc>
          <w:tcPr>
            <w:tcW w:w="922" w:type="dxa"/>
            <w:tcBorders>
              <w:top w:val="single" w:sz="4" w:space="0" w:color="auto"/>
              <w:left w:val="nil"/>
              <w:bottom w:val="single" w:sz="4" w:space="0" w:color="auto"/>
              <w:right w:val="single" w:sz="4" w:space="0" w:color="auto"/>
            </w:tcBorders>
            <w:shd w:val="clear" w:color="auto" w:fill="auto"/>
            <w:noWrap/>
          </w:tcPr>
          <w:p w14:paraId="420D2749"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0DA8F9A2"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267D74B9" w14:textId="77777777" w:rsidR="007767CC" w:rsidRPr="006A6AE2" w:rsidRDefault="007767CC" w:rsidP="00B122F6">
            <w:pPr>
              <w:jc w:val="right"/>
              <w:rPr>
                <w:rFonts w:eastAsia="新細明體"/>
                <w:color w:val="000000" w:themeColor="text1"/>
              </w:rPr>
            </w:pPr>
          </w:p>
        </w:tc>
        <w:tc>
          <w:tcPr>
            <w:tcW w:w="922" w:type="dxa"/>
            <w:tcBorders>
              <w:top w:val="single" w:sz="4" w:space="0" w:color="auto"/>
              <w:left w:val="nil"/>
              <w:bottom w:val="single" w:sz="4" w:space="0" w:color="auto"/>
              <w:right w:val="single" w:sz="4" w:space="0" w:color="auto"/>
            </w:tcBorders>
            <w:shd w:val="clear" w:color="auto" w:fill="auto"/>
            <w:noWrap/>
          </w:tcPr>
          <w:p w14:paraId="35F3B1E0"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60FBC1F4"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354C96D7" w14:textId="77777777" w:rsidR="007767CC" w:rsidRPr="006A6AE2" w:rsidRDefault="007767CC" w:rsidP="00B122F6">
            <w:pPr>
              <w:jc w:val="right"/>
              <w:rPr>
                <w:rFonts w:eastAsia="新細明體"/>
                <w:color w:val="000000" w:themeColor="text1"/>
              </w:rPr>
            </w:pPr>
          </w:p>
        </w:tc>
        <w:tc>
          <w:tcPr>
            <w:tcW w:w="922" w:type="dxa"/>
            <w:tcBorders>
              <w:top w:val="single" w:sz="4" w:space="0" w:color="auto"/>
              <w:left w:val="nil"/>
              <w:bottom w:val="single" w:sz="4" w:space="0" w:color="auto"/>
              <w:right w:val="single" w:sz="4" w:space="0" w:color="auto"/>
            </w:tcBorders>
            <w:shd w:val="clear" w:color="auto" w:fill="auto"/>
            <w:noWrap/>
          </w:tcPr>
          <w:p w14:paraId="564390D8"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7918870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3D013292"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71FDDDD5" w14:textId="77777777" w:rsidR="007767CC" w:rsidRPr="006A6AE2" w:rsidRDefault="007767CC" w:rsidP="00B122F6">
            <w:pPr>
              <w:jc w:val="right"/>
              <w:rPr>
                <w:rFonts w:eastAsia="新細明體"/>
                <w:color w:val="000000" w:themeColor="text1"/>
              </w:rPr>
            </w:pPr>
          </w:p>
        </w:tc>
      </w:tr>
      <w:tr w:rsidR="006A6AE2" w:rsidRPr="006A6AE2" w14:paraId="13E5B832"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2B7CCF"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(1)</w:t>
            </w:r>
            <w:r w:rsidRPr="006A6AE2">
              <w:rPr>
                <w:rFonts w:hint="eastAsia"/>
                <w:color w:val="000000" w:themeColor="text1"/>
                <w:sz w:val="22"/>
                <w:szCs w:val="22"/>
              </w:rPr>
              <w:t>已有設備</w:t>
            </w:r>
          </w:p>
        </w:tc>
        <w:tc>
          <w:tcPr>
            <w:tcW w:w="921" w:type="dxa"/>
            <w:tcBorders>
              <w:top w:val="single" w:sz="4" w:space="0" w:color="auto"/>
              <w:left w:val="nil"/>
              <w:bottom w:val="single" w:sz="4" w:space="0" w:color="auto"/>
              <w:right w:val="single" w:sz="4" w:space="0" w:color="auto"/>
            </w:tcBorders>
            <w:shd w:val="clear" w:color="auto" w:fill="auto"/>
            <w:noWrap/>
          </w:tcPr>
          <w:p w14:paraId="666008E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D439CD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75E543D7"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7768777A"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7DBC849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4436BB9E"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2C8698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D8429D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32451A5C"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20110754"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4852D51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2CC4C5D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6A222BED"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D824C3"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(2)</w:t>
            </w:r>
            <w:r w:rsidRPr="006A6AE2">
              <w:rPr>
                <w:rFonts w:hint="eastAsia"/>
                <w:color w:val="000000" w:themeColor="text1"/>
                <w:sz w:val="22"/>
                <w:szCs w:val="22"/>
              </w:rPr>
              <w:t>新購設備</w:t>
            </w:r>
          </w:p>
        </w:tc>
        <w:tc>
          <w:tcPr>
            <w:tcW w:w="921" w:type="dxa"/>
            <w:tcBorders>
              <w:top w:val="single" w:sz="4" w:space="0" w:color="auto"/>
              <w:left w:val="nil"/>
              <w:bottom w:val="single" w:sz="4" w:space="0" w:color="auto"/>
              <w:right w:val="single" w:sz="4" w:space="0" w:color="auto"/>
            </w:tcBorders>
            <w:shd w:val="clear" w:color="auto" w:fill="auto"/>
            <w:noWrap/>
          </w:tcPr>
          <w:p w14:paraId="75073B6E"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317FEF10"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1402F54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0889509" w14:textId="77777777" w:rsidR="007767CC" w:rsidRPr="006A6AE2" w:rsidRDefault="007767CC" w:rsidP="00B122F6">
            <w:pPr>
              <w:jc w:val="right"/>
              <w:rPr>
                <w:rFonts w:eastAsia="新細明體"/>
                <w:color w:val="000000" w:themeColor="text1"/>
              </w:rPr>
            </w:pPr>
            <w:r w:rsidRPr="006A6AE2">
              <w:rPr>
                <w:color w:val="000000" w:themeColor="text1"/>
              </w:rPr>
              <w:t xml:space="preserve">46 </w:t>
            </w:r>
          </w:p>
        </w:tc>
        <w:tc>
          <w:tcPr>
            <w:tcW w:w="921" w:type="dxa"/>
            <w:tcBorders>
              <w:top w:val="single" w:sz="4" w:space="0" w:color="auto"/>
              <w:left w:val="nil"/>
              <w:bottom w:val="single" w:sz="4" w:space="0" w:color="auto"/>
              <w:right w:val="single" w:sz="4" w:space="0" w:color="auto"/>
            </w:tcBorders>
            <w:shd w:val="clear" w:color="auto" w:fill="auto"/>
            <w:noWrap/>
          </w:tcPr>
          <w:p w14:paraId="22CA57DB" w14:textId="77777777" w:rsidR="007767CC" w:rsidRPr="006A6AE2" w:rsidRDefault="007767CC" w:rsidP="00B122F6">
            <w:pPr>
              <w:jc w:val="right"/>
              <w:rPr>
                <w:rFonts w:eastAsia="新細明體"/>
                <w:color w:val="000000" w:themeColor="text1"/>
              </w:rPr>
            </w:pPr>
            <w:r w:rsidRPr="006A6AE2">
              <w:rPr>
                <w:color w:val="000000" w:themeColor="text1"/>
              </w:rPr>
              <w:t xml:space="preserve">47 </w:t>
            </w:r>
          </w:p>
        </w:tc>
        <w:tc>
          <w:tcPr>
            <w:tcW w:w="922" w:type="dxa"/>
            <w:tcBorders>
              <w:top w:val="single" w:sz="4" w:space="0" w:color="auto"/>
              <w:left w:val="nil"/>
              <w:bottom w:val="single" w:sz="4" w:space="0" w:color="auto"/>
              <w:right w:val="single" w:sz="4" w:space="0" w:color="auto"/>
            </w:tcBorders>
            <w:shd w:val="clear" w:color="auto" w:fill="auto"/>
            <w:noWrap/>
          </w:tcPr>
          <w:p w14:paraId="47994161" w14:textId="77777777" w:rsidR="007767CC" w:rsidRPr="006A6AE2" w:rsidRDefault="007767CC" w:rsidP="00B122F6">
            <w:pPr>
              <w:jc w:val="right"/>
              <w:rPr>
                <w:rFonts w:eastAsia="新細明體"/>
                <w:color w:val="000000" w:themeColor="text1"/>
              </w:rPr>
            </w:pPr>
            <w:r w:rsidRPr="006A6AE2">
              <w:rPr>
                <w:color w:val="000000" w:themeColor="text1"/>
              </w:rPr>
              <w:t xml:space="preserve">93 </w:t>
            </w:r>
          </w:p>
        </w:tc>
        <w:tc>
          <w:tcPr>
            <w:tcW w:w="921" w:type="dxa"/>
            <w:tcBorders>
              <w:top w:val="single" w:sz="4" w:space="0" w:color="auto"/>
              <w:left w:val="nil"/>
              <w:bottom w:val="single" w:sz="4" w:space="0" w:color="auto"/>
              <w:right w:val="single" w:sz="4" w:space="0" w:color="auto"/>
            </w:tcBorders>
            <w:shd w:val="clear" w:color="auto" w:fill="auto"/>
            <w:noWrap/>
          </w:tcPr>
          <w:p w14:paraId="5D6DF164" w14:textId="77777777" w:rsidR="007767CC" w:rsidRPr="006A6AE2" w:rsidRDefault="007767CC" w:rsidP="00B122F6">
            <w:pPr>
              <w:jc w:val="right"/>
              <w:rPr>
                <w:rFonts w:eastAsia="新細明體"/>
                <w:color w:val="000000" w:themeColor="text1"/>
              </w:rPr>
            </w:pPr>
            <w:r w:rsidRPr="006A6AE2">
              <w:rPr>
                <w:color w:val="000000" w:themeColor="text1"/>
              </w:rPr>
              <w:t xml:space="preserve">47 </w:t>
            </w:r>
          </w:p>
        </w:tc>
        <w:tc>
          <w:tcPr>
            <w:tcW w:w="921" w:type="dxa"/>
            <w:tcBorders>
              <w:top w:val="single" w:sz="4" w:space="0" w:color="auto"/>
              <w:left w:val="nil"/>
              <w:bottom w:val="single" w:sz="4" w:space="0" w:color="auto"/>
              <w:right w:val="single" w:sz="4" w:space="0" w:color="auto"/>
            </w:tcBorders>
            <w:shd w:val="clear" w:color="auto" w:fill="auto"/>
            <w:noWrap/>
          </w:tcPr>
          <w:p w14:paraId="5DD26A49" w14:textId="77777777" w:rsidR="007767CC" w:rsidRPr="006A6AE2" w:rsidRDefault="007767CC" w:rsidP="00B122F6">
            <w:pPr>
              <w:jc w:val="right"/>
              <w:rPr>
                <w:rFonts w:eastAsia="新細明體"/>
                <w:color w:val="000000" w:themeColor="text1"/>
              </w:rPr>
            </w:pPr>
            <w:r w:rsidRPr="006A6AE2">
              <w:rPr>
                <w:color w:val="000000" w:themeColor="text1"/>
              </w:rPr>
              <w:t xml:space="preserve">49 </w:t>
            </w:r>
          </w:p>
        </w:tc>
        <w:tc>
          <w:tcPr>
            <w:tcW w:w="922" w:type="dxa"/>
            <w:tcBorders>
              <w:top w:val="single" w:sz="4" w:space="0" w:color="auto"/>
              <w:left w:val="nil"/>
              <w:bottom w:val="single" w:sz="4" w:space="0" w:color="auto"/>
              <w:right w:val="single" w:sz="4" w:space="0" w:color="auto"/>
            </w:tcBorders>
            <w:shd w:val="clear" w:color="auto" w:fill="auto"/>
            <w:noWrap/>
          </w:tcPr>
          <w:p w14:paraId="6C444E01" w14:textId="77777777" w:rsidR="007767CC" w:rsidRPr="006A6AE2" w:rsidRDefault="007767CC" w:rsidP="00B122F6">
            <w:pPr>
              <w:jc w:val="right"/>
              <w:rPr>
                <w:rFonts w:eastAsia="新細明體"/>
                <w:color w:val="000000" w:themeColor="text1"/>
              </w:rPr>
            </w:pPr>
            <w:r w:rsidRPr="006A6AE2">
              <w:rPr>
                <w:color w:val="000000" w:themeColor="text1"/>
              </w:rPr>
              <w:t xml:space="preserve">96 </w:t>
            </w:r>
          </w:p>
        </w:tc>
        <w:tc>
          <w:tcPr>
            <w:tcW w:w="921" w:type="dxa"/>
            <w:tcBorders>
              <w:top w:val="single" w:sz="4" w:space="0" w:color="auto"/>
              <w:left w:val="nil"/>
              <w:bottom w:val="single" w:sz="4" w:space="0" w:color="auto"/>
              <w:right w:val="single" w:sz="4" w:space="0" w:color="auto"/>
            </w:tcBorders>
            <w:shd w:val="clear" w:color="auto" w:fill="auto"/>
            <w:noWrap/>
          </w:tcPr>
          <w:p w14:paraId="13717440" w14:textId="77777777" w:rsidR="007767CC" w:rsidRPr="006A6AE2" w:rsidRDefault="007767CC" w:rsidP="00B122F6">
            <w:pPr>
              <w:jc w:val="right"/>
              <w:rPr>
                <w:rFonts w:eastAsia="新細明體"/>
                <w:color w:val="000000" w:themeColor="text1"/>
              </w:rPr>
            </w:pPr>
            <w:r w:rsidRPr="006A6AE2">
              <w:rPr>
                <w:color w:val="000000" w:themeColor="text1"/>
              </w:rPr>
              <w:t xml:space="preserve">93 </w:t>
            </w:r>
          </w:p>
        </w:tc>
        <w:tc>
          <w:tcPr>
            <w:tcW w:w="921" w:type="dxa"/>
            <w:tcBorders>
              <w:top w:val="single" w:sz="4" w:space="0" w:color="auto"/>
              <w:left w:val="nil"/>
              <w:bottom w:val="single" w:sz="4" w:space="0" w:color="auto"/>
              <w:right w:val="single" w:sz="4" w:space="0" w:color="auto"/>
            </w:tcBorders>
            <w:shd w:val="clear" w:color="auto" w:fill="auto"/>
            <w:noWrap/>
          </w:tcPr>
          <w:p w14:paraId="028586B5" w14:textId="77777777" w:rsidR="007767CC" w:rsidRPr="006A6AE2" w:rsidRDefault="007767CC" w:rsidP="00B122F6">
            <w:pPr>
              <w:jc w:val="right"/>
              <w:rPr>
                <w:rFonts w:eastAsia="新細明體"/>
                <w:color w:val="000000" w:themeColor="text1"/>
              </w:rPr>
            </w:pPr>
            <w:r w:rsidRPr="006A6AE2">
              <w:rPr>
                <w:color w:val="000000" w:themeColor="text1"/>
              </w:rPr>
              <w:t xml:space="preserve">96 </w:t>
            </w:r>
          </w:p>
        </w:tc>
        <w:tc>
          <w:tcPr>
            <w:tcW w:w="922" w:type="dxa"/>
            <w:tcBorders>
              <w:top w:val="single" w:sz="4" w:space="0" w:color="auto"/>
              <w:left w:val="nil"/>
              <w:bottom w:val="single" w:sz="4" w:space="0" w:color="auto"/>
              <w:right w:val="single" w:sz="4" w:space="0" w:color="auto"/>
            </w:tcBorders>
            <w:shd w:val="clear" w:color="auto" w:fill="auto"/>
            <w:noWrap/>
          </w:tcPr>
          <w:p w14:paraId="578D7DDB" w14:textId="77777777" w:rsidR="007767CC" w:rsidRPr="006A6AE2" w:rsidRDefault="007767CC" w:rsidP="00B122F6">
            <w:pPr>
              <w:jc w:val="right"/>
              <w:rPr>
                <w:rFonts w:eastAsia="新細明體"/>
                <w:color w:val="000000" w:themeColor="text1"/>
              </w:rPr>
            </w:pPr>
            <w:r w:rsidRPr="006A6AE2">
              <w:rPr>
                <w:color w:val="000000" w:themeColor="text1"/>
              </w:rPr>
              <w:t xml:space="preserve">189 </w:t>
            </w:r>
          </w:p>
        </w:tc>
      </w:tr>
      <w:tr w:rsidR="006A6AE2" w:rsidRPr="006A6AE2" w14:paraId="5A567E36"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FC0D1F"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(3)EDATool</w:t>
            </w:r>
            <w:r w:rsidRPr="006A6AE2">
              <w:rPr>
                <w:rFonts w:hint="eastAsia"/>
                <w:color w:val="000000" w:themeColor="text1"/>
                <w:sz w:val="22"/>
                <w:szCs w:val="22"/>
              </w:rPr>
              <w:t>租金費</w:t>
            </w:r>
          </w:p>
        </w:tc>
        <w:tc>
          <w:tcPr>
            <w:tcW w:w="921" w:type="dxa"/>
            <w:tcBorders>
              <w:top w:val="single" w:sz="4" w:space="0" w:color="auto"/>
              <w:left w:val="nil"/>
              <w:bottom w:val="single" w:sz="4" w:space="0" w:color="auto"/>
              <w:right w:val="single" w:sz="4" w:space="0" w:color="auto"/>
            </w:tcBorders>
            <w:shd w:val="clear" w:color="auto" w:fill="auto"/>
            <w:noWrap/>
          </w:tcPr>
          <w:p w14:paraId="4F9038E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AE4ADB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61E85815"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29881657"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4CDD2F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4723DD0C"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45E3E47C"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2C13BB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5A1BDC8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79E8F299"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78AFCE9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0B947B9A"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34BC7F2B"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34D175"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(4)</w:t>
            </w:r>
            <w:r w:rsidRPr="006A6AE2">
              <w:rPr>
                <w:rFonts w:hint="eastAsia"/>
                <w:color w:val="000000" w:themeColor="text1"/>
                <w:sz w:val="22"/>
                <w:szCs w:val="22"/>
              </w:rPr>
              <w:t>雲端設備租賃費</w:t>
            </w:r>
          </w:p>
        </w:tc>
        <w:tc>
          <w:tcPr>
            <w:tcW w:w="921" w:type="dxa"/>
            <w:tcBorders>
              <w:top w:val="single" w:sz="4" w:space="0" w:color="auto"/>
              <w:left w:val="nil"/>
              <w:bottom w:val="single" w:sz="4" w:space="0" w:color="auto"/>
              <w:right w:val="single" w:sz="4" w:space="0" w:color="auto"/>
            </w:tcBorders>
            <w:shd w:val="clear" w:color="auto" w:fill="auto"/>
            <w:noWrap/>
          </w:tcPr>
          <w:p w14:paraId="5C54484C"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286680C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7F67EF3E"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1521542"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506690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71F73802"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342C8D1A"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2C2DF956"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7AC3186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298B2DA9"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B637FF0"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13300856"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635D4E5C"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6769BD"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4.</w:t>
            </w:r>
            <w:r w:rsidRPr="006A6AE2">
              <w:rPr>
                <w:rFonts w:hint="eastAsia"/>
                <w:color w:val="000000" w:themeColor="text1"/>
                <w:sz w:val="22"/>
                <w:szCs w:val="22"/>
              </w:rPr>
              <w:t>創新或研究發展設備維護費</w:t>
            </w:r>
          </w:p>
        </w:tc>
        <w:tc>
          <w:tcPr>
            <w:tcW w:w="921" w:type="dxa"/>
            <w:tcBorders>
              <w:top w:val="single" w:sz="4" w:space="0" w:color="auto"/>
              <w:left w:val="nil"/>
              <w:bottom w:val="single" w:sz="4" w:space="0" w:color="auto"/>
              <w:right w:val="single" w:sz="4" w:space="0" w:color="auto"/>
            </w:tcBorders>
            <w:shd w:val="clear" w:color="auto" w:fill="auto"/>
            <w:noWrap/>
          </w:tcPr>
          <w:p w14:paraId="20505EB0"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464D5669" w14:textId="77777777" w:rsidR="007767CC" w:rsidRPr="006A6AE2" w:rsidRDefault="007767CC" w:rsidP="00B122F6">
            <w:pPr>
              <w:jc w:val="right"/>
              <w:rPr>
                <w:rFonts w:eastAsia="新細明體"/>
                <w:color w:val="000000" w:themeColor="text1"/>
              </w:rPr>
            </w:pPr>
          </w:p>
        </w:tc>
        <w:tc>
          <w:tcPr>
            <w:tcW w:w="922" w:type="dxa"/>
            <w:tcBorders>
              <w:top w:val="single" w:sz="4" w:space="0" w:color="auto"/>
              <w:left w:val="nil"/>
              <w:bottom w:val="single" w:sz="4" w:space="0" w:color="auto"/>
              <w:right w:val="single" w:sz="4" w:space="0" w:color="auto"/>
            </w:tcBorders>
            <w:shd w:val="clear" w:color="auto" w:fill="auto"/>
            <w:noWrap/>
          </w:tcPr>
          <w:p w14:paraId="1FF8D722"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2861F6CA"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51456924" w14:textId="77777777" w:rsidR="007767CC" w:rsidRPr="006A6AE2" w:rsidRDefault="007767CC" w:rsidP="00B122F6">
            <w:pPr>
              <w:jc w:val="right"/>
              <w:rPr>
                <w:rFonts w:eastAsia="新細明體"/>
                <w:color w:val="000000" w:themeColor="text1"/>
              </w:rPr>
            </w:pPr>
          </w:p>
        </w:tc>
        <w:tc>
          <w:tcPr>
            <w:tcW w:w="922" w:type="dxa"/>
            <w:tcBorders>
              <w:top w:val="single" w:sz="4" w:space="0" w:color="auto"/>
              <w:left w:val="nil"/>
              <w:bottom w:val="single" w:sz="4" w:space="0" w:color="auto"/>
              <w:right w:val="single" w:sz="4" w:space="0" w:color="auto"/>
            </w:tcBorders>
            <w:shd w:val="clear" w:color="auto" w:fill="auto"/>
            <w:noWrap/>
          </w:tcPr>
          <w:p w14:paraId="6EDF6809"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0BA718EF"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24743F73" w14:textId="77777777" w:rsidR="007767CC" w:rsidRPr="006A6AE2" w:rsidRDefault="007767CC" w:rsidP="00B122F6">
            <w:pPr>
              <w:jc w:val="right"/>
              <w:rPr>
                <w:rFonts w:eastAsia="新細明體"/>
                <w:color w:val="000000" w:themeColor="text1"/>
              </w:rPr>
            </w:pPr>
          </w:p>
        </w:tc>
        <w:tc>
          <w:tcPr>
            <w:tcW w:w="922" w:type="dxa"/>
            <w:tcBorders>
              <w:top w:val="single" w:sz="4" w:space="0" w:color="auto"/>
              <w:left w:val="nil"/>
              <w:bottom w:val="single" w:sz="4" w:space="0" w:color="auto"/>
              <w:right w:val="single" w:sz="4" w:space="0" w:color="auto"/>
            </w:tcBorders>
            <w:shd w:val="clear" w:color="auto" w:fill="auto"/>
            <w:noWrap/>
          </w:tcPr>
          <w:p w14:paraId="1AB2E237"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5B9D1DB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358AB99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25FFDA10" w14:textId="77777777" w:rsidR="007767CC" w:rsidRPr="006A6AE2" w:rsidRDefault="007767CC" w:rsidP="00B122F6">
            <w:pPr>
              <w:jc w:val="right"/>
              <w:rPr>
                <w:rFonts w:eastAsia="新細明體"/>
                <w:color w:val="000000" w:themeColor="text1"/>
              </w:rPr>
            </w:pPr>
          </w:p>
        </w:tc>
      </w:tr>
      <w:tr w:rsidR="006A6AE2" w:rsidRPr="006A6AE2" w14:paraId="21E47DF0"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940241"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(1)</w:t>
            </w:r>
            <w:r w:rsidRPr="006A6AE2">
              <w:rPr>
                <w:rFonts w:hint="eastAsia"/>
                <w:color w:val="000000" w:themeColor="text1"/>
                <w:sz w:val="22"/>
                <w:szCs w:val="22"/>
              </w:rPr>
              <w:t>已有設備</w:t>
            </w:r>
          </w:p>
        </w:tc>
        <w:tc>
          <w:tcPr>
            <w:tcW w:w="921" w:type="dxa"/>
            <w:tcBorders>
              <w:top w:val="single" w:sz="4" w:space="0" w:color="auto"/>
              <w:left w:val="nil"/>
              <w:bottom w:val="single" w:sz="4" w:space="0" w:color="auto"/>
              <w:right w:val="single" w:sz="4" w:space="0" w:color="auto"/>
            </w:tcBorders>
            <w:shd w:val="clear" w:color="auto" w:fill="auto"/>
            <w:noWrap/>
          </w:tcPr>
          <w:p w14:paraId="0227417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37085C5C"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56CC0A3E"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CB1CEA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7C52C119"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0DC6DED6"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215F69D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46D5757"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51BCA1C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4C98700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F0F3AC7"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564EA38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6315530E"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C01862"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(2)</w:t>
            </w:r>
            <w:r w:rsidRPr="006A6AE2">
              <w:rPr>
                <w:rFonts w:hint="eastAsia"/>
                <w:color w:val="000000" w:themeColor="text1"/>
                <w:sz w:val="22"/>
                <w:szCs w:val="22"/>
              </w:rPr>
              <w:t>新購設備</w:t>
            </w:r>
          </w:p>
        </w:tc>
        <w:tc>
          <w:tcPr>
            <w:tcW w:w="921" w:type="dxa"/>
            <w:tcBorders>
              <w:top w:val="single" w:sz="4" w:space="0" w:color="auto"/>
              <w:left w:val="nil"/>
              <w:bottom w:val="single" w:sz="4" w:space="0" w:color="auto"/>
              <w:right w:val="single" w:sz="4" w:space="0" w:color="auto"/>
            </w:tcBorders>
            <w:shd w:val="clear" w:color="auto" w:fill="auto"/>
            <w:noWrap/>
          </w:tcPr>
          <w:p w14:paraId="45744A4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19528E77"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0F302AB3"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45E2C2BC"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2755787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14FC5D95"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309ECE82"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7651F9A"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5D7A30A2"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33A8A0F3"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7336BE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3ABF971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2244D03B"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203546"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5.</w:t>
            </w:r>
            <w:r w:rsidRPr="006A6AE2">
              <w:rPr>
                <w:rFonts w:hint="eastAsia"/>
                <w:color w:val="000000" w:themeColor="text1"/>
                <w:sz w:val="22"/>
                <w:szCs w:val="22"/>
              </w:rPr>
              <w:t>無形資產之引進、委託研究或驗證費</w:t>
            </w:r>
          </w:p>
        </w:tc>
        <w:tc>
          <w:tcPr>
            <w:tcW w:w="921" w:type="dxa"/>
            <w:tcBorders>
              <w:top w:val="single" w:sz="4" w:space="0" w:color="auto"/>
              <w:left w:val="nil"/>
              <w:bottom w:val="single" w:sz="4" w:space="0" w:color="auto"/>
              <w:right w:val="single" w:sz="4" w:space="0" w:color="auto"/>
            </w:tcBorders>
            <w:shd w:val="clear" w:color="auto" w:fill="auto"/>
            <w:noWrap/>
          </w:tcPr>
          <w:p w14:paraId="22A89B91"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3964DB0C" w14:textId="77777777" w:rsidR="007767CC" w:rsidRPr="006A6AE2" w:rsidRDefault="007767CC" w:rsidP="00B122F6">
            <w:pPr>
              <w:jc w:val="right"/>
              <w:rPr>
                <w:rFonts w:eastAsia="新細明體"/>
                <w:color w:val="000000" w:themeColor="text1"/>
              </w:rPr>
            </w:pPr>
          </w:p>
        </w:tc>
        <w:tc>
          <w:tcPr>
            <w:tcW w:w="922" w:type="dxa"/>
            <w:tcBorders>
              <w:top w:val="single" w:sz="4" w:space="0" w:color="auto"/>
              <w:left w:val="nil"/>
              <w:bottom w:val="single" w:sz="4" w:space="0" w:color="auto"/>
              <w:right w:val="single" w:sz="4" w:space="0" w:color="auto"/>
            </w:tcBorders>
            <w:shd w:val="clear" w:color="auto" w:fill="auto"/>
            <w:noWrap/>
          </w:tcPr>
          <w:p w14:paraId="6D343F3D"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086AE5E0"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08016645" w14:textId="77777777" w:rsidR="007767CC" w:rsidRPr="006A6AE2" w:rsidRDefault="007767CC" w:rsidP="00B122F6">
            <w:pPr>
              <w:jc w:val="right"/>
              <w:rPr>
                <w:rFonts w:eastAsia="新細明體"/>
                <w:color w:val="000000" w:themeColor="text1"/>
              </w:rPr>
            </w:pPr>
          </w:p>
        </w:tc>
        <w:tc>
          <w:tcPr>
            <w:tcW w:w="922" w:type="dxa"/>
            <w:tcBorders>
              <w:top w:val="single" w:sz="4" w:space="0" w:color="auto"/>
              <w:left w:val="nil"/>
              <w:bottom w:val="single" w:sz="4" w:space="0" w:color="auto"/>
              <w:right w:val="single" w:sz="4" w:space="0" w:color="auto"/>
            </w:tcBorders>
            <w:shd w:val="clear" w:color="auto" w:fill="auto"/>
            <w:noWrap/>
          </w:tcPr>
          <w:p w14:paraId="38BD18C5"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496BFDC8"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4EF3AEAF" w14:textId="77777777" w:rsidR="007767CC" w:rsidRPr="006A6AE2" w:rsidRDefault="007767CC" w:rsidP="00B122F6">
            <w:pPr>
              <w:jc w:val="right"/>
              <w:rPr>
                <w:rFonts w:eastAsia="新細明體"/>
                <w:color w:val="000000" w:themeColor="text1"/>
              </w:rPr>
            </w:pPr>
          </w:p>
        </w:tc>
        <w:tc>
          <w:tcPr>
            <w:tcW w:w="922" w:type="dxa"/>
            <w:tcBorders>
              <w:top w:val="single" w:sz="4" w:space="0" w:color="auto"/>
              <w:left w:val="nil"/>
              <w:bottom w:val="single" w:sz="4" w:space="0" w:color="auto"/>
              <w:right w:val="single" w:sz="4" w:space="0" w:color="auto"/>
            </w:tcBorders>
            <w:shd w:val="clear" w:color="auto" w:fill="auto"/>
            <w:noWrap/>
          </w:tcPr>
          <w:p w14:paraId="75813EEC" w14:textId="77777777" w:rsidR="007767CC" w:rsidRPr="006A6AE2" w:rsidRDefault="007767CC" w:rsidP="00B122F6">
            <w:pPr>
              <w:jc w:val="right"/>
              <w:rPr>
                <w:rFonts w:eastAsia="新細明體"/>
                <w:color w:val="000000" w:themeColor="text1"/>
              </w:rPr>
            </w:pPr>
          </w:p>
        </w:tc>
        <w:tc>
          <w:tcPr>
            <w:tcW w:w="921" w:type="dxa"/>
            <w:tcBorders>
              <w:top w:val="single" w:sz="4" w:space="0" w:color="auto"/>
              <w:left w:val="nil"/>
              <w:bottom w:val="single" w:sz="4" w:space="0" w:color="auto"/>
              <w:right w:val="single" w:sz="4" w:space="0" w:color="auto"/>
            </w:tcBorders>
            <w:shd w:val="clear" w:color="auto" w:fill="auto"/>
            <w:noWrap/>
          </w:tcPr>
          <w:p w14:paraId="7A57CB4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151E8A8F"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4FB65E19"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46580378"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F53788"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(1)</w:t>
            </w:r>
            <w:r w:rsidRPr="006A6AE2">
              <w:rPr>
                <w:rFonts w:hint="eastAsia"/>
                <w:color w:val="000000" w:themeColor="text1"/>
                <w:sz w:val="22"/>
                <w:szCs w:val="22"/>
              </w:rPr>
              <w:t>無形資產之引進</w:t>
            </w:r>
          </w:p>
        </w:tc>
        <w:tc>
          <w:tcPr>
            <w:tcW w:w="921" w:type="dxa"/>
            <w:tcBorders>
              <w:top w:val="single" w:sz="4" w:space="0" w:color="auto"/>
              <w:left w:val="nil"/>
              <w:bottom w:val="single" w:sz="4" w:space="0" w:color="auto"/>
              <w:right w:val="single" w:sz="4" w:space="0" w:color="auto"/>
            </w:tcBorders>
            <w:shd w:val="clear" w:color="auto" w:fill="auto"/>
            <w:noWrap/>
          </w:tcPr>
          <w:p w14:paraId="0E603CE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1D0DB50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31E7779C"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17E464E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2FFED0F9"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5DA3B400"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C3D5224"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7852FBC"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1B84EE2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5B02F9E"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31FB31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52273CE5"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36FF7A47"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9EA1C"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(2)</w:t>
            </w:r>
            <w:r w:rsidRPr="006A6AE2">
              <w:rPr>
                <w:rFonts w:hint="eastAsia"/>
                <w:color w:val="000000" w:themeColor="text1"/>
                <w:sz w:val="22"/>
                <w:szCs w:val="22"/>
              </w:rPr>
              <w:t>委託研究費</w:t>
            </w:r>
          </w:p>
        </w:tc>
        <w:tc>
          <w:tcPr>
            <w:tcW w:w="921" w:type="dxa"/>
            <w:tcBorders>
              <w:top w:val="single" w:sz="4" w:space="0" w:color="auto"/>
              <w:left w:val="nil"/>
              <w:bottom w:val="single" w:sz="4" w:space="0" w:color="auto"/>
              <w:right w:val="single" w:sz="4" w:space="0" w:color="auto"/>
            </w:tcBorders>
            <w:shd w:val="clear" w:color="auto" w:fill="auto"/>
            <w:noWrap/>
          </w:tcPr>
          <w:p w14:paraId="7AE71400"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DF7506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63D4DBA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77FAA99E" w14:textId="77777777" w:rsidR="007767CC" w:rsidRPr="006A6AE2" w:rsidRDefault="007767CC" w:rsidP="00B122F6">
            <w:pPr>
              <w:jc w:val="right"/>
              <w:rPr>
                <w:rFonts w:eastAsia="新細明體"/>
                <w:color w:val="000000" w:themeColor="text1"/>
              </w:rPr>
            </w:pPr>
            <w:r w:rsidRPr="006A6AE2">
              <w:rPr>
                <w:color w:val="000000" w:themeColor="text1"/>
              </w:rPr>
              <w:t xml:space="preserve">613 </w:t>
            </w:r>
          </w:p>
        </w:tc>
        <w:tc>
          <w:tcPr>
            <w:tcW w:w="921" w:type="dxa"/>
            <w:tcBorders>
              <w:top w:val="single" w:sz="4" w:space="0" w:color="auto"/>
              <w:left w:val="nil"/>
              <w:bottom w:val="single" w:sz="4" w:space="0" w:color="auto"/>
              <w:right w:val="single" w:sz="4" w:space="0" w:color="auto"/>
            </w:tcBorders>
            <w:shd w:val="clear" w:color="auto" w:fill="auto"/>
            <w:noWrap/>
          </w:tcPr>
          <w:p w14:paraId="664A1572" w14:textId="77777777" w:rsidR="007767CC" w:rsidRPr="006A6AE2" w:rsidRDefault="007767CC" w:rsidP="00B122F6">
            <w:pPr>
              <w:jc w:val="right"/>
              <w:rPr>
                <w:rFonts w:eastAsia="新細明體"/>
                <w:color w:val="000000" w:themeColor="text1"/>
              </w:rPr>
            </w:pPr>
            <w:r w:rsidRPr="006A6AE2">
              <w:rPr>
                <w:color w:val="000000" w:themeColor="text1"/>
              </w:rPr>
              <w:t xml:space="preserve">637 </w:t>
            </w:r>
          </w:p>
        </w:tc>
        <w:tc>
          <w:tcPr>
            <w:tcW w:w="922" w:type="dxa"/>
            <w:tcBorders>
              <w:top w:val="single" w:sz="4" w:space="0" w:color="auto"/>
              <w:left w:val="nil"/>
              <w:bottom w:val="single" w:sz="4" w:space="0" w:color="auto"/>
              <w:right w:val="single" w:sz="4" w:space="0" w:color="auto"/>
            </w:tcBorders>
            <w:shd w:val="clear" w:color="auto" w:fill="auto"/>
            <w:noWrap/>
          </w:tcPr>
          <w:p w14:paraId="4325AAC7" w14:textId="77777777" w:rsidR="007767CC" w:rsidRPr="006A6AE2" w:rsidRDefault="007767CC" w:rsidP="00B122F6">
            <w:pPr>
              <w:jc w:val="right"/>
              <w:rPr>
                <w:rFonts w:eastAsia="新細明體"/>
                <w:color w:val="000000" w:themeColor="text1"/>
              </w:rPr>
            </w:pPr>
            <w:r w:rsidRPr="006A6AE2">
              <w:rPr>
                <w:color w:val="000000" w:themeColor="text1"/>
              </w:rPr>
              <w:t xml:space="preserve">1,250 </w:t>
            </w:r>
          </w:p>
        </w:tc>
        <w:tc>
          <w:tcPr>
            <w:tcW w:w="921" w:type="dxa"/>
            <w:tcBorders>
              <w:top w:val="single" w:sz="4" w:space="0" w:color="auto"/>
              <w:left w:val="nil"/>
              <w:bottom w:val="single" w:sz="4" w:space="0" w:color="auto"/>
              <w:right w:val="single" w:sz="4" w:space="0" w:color="auto"/>
            </w:tcBorders>
            <w:shd w:val="clear" w:color="auto" w:fill="auto"/>
            <w:noWrap/>
          </w:tcPr>
          <w:p w14:paraId="17157182" w14:textId="77777777" w:rsidR="007767CC" w:rsidRPr="006A6AE2" w:rsidRDefault="007767CC" w:rsidP="00B122F6">
            <w:pPr>
              <w:jc w:val="right"/>
              <w:rPr>
                <w:rFonts w:eastAsia="新細明體"/>
                <w:color w:val="000000" w:themeColor="text1"/>
              </w:rPr>
            </w:pPr>
            <w:r w:rsidRPr="006A6AE2">
              <w:rPr>
                <w:color w:val="000000" w:themeColor="text1"/>
              </w:rPr>
              <w:t xml:space="preserve">613 </w:t>
            </w:r>
          </w:p>
        </w:tc>
        <w:tc>
          <w:tcPr>
            <w:tcW w:w="921" w:type="dxa"/>
            <w:tcBorders>
              <w:top w:val="single" w:sz="4" w:space="0" w:color="auto"/>
              <w:left w:val="nil"/>
              <w:bottom w:val="single" w:sz="4" w:space="0" w:color="auto"/>
              <w:right w:val="single" w:sz="4" w:space="0" w:color="auto"/>
            </w:tcBorders>
            <w:shd w:val="clear" w:color="auto" w:fill="auto"/>
            <w:noWrap/>
          </w:tcPr>
          <w:p w14:paraId="2CB03A35" w14:textId="77777777" w:rsidR="007767CC" w:rsidRPr="006A6AE2" w:rsidRDefault="007767CC" w:rsidP="00B122F6">
            <w:pPr>
              <w:jc w:val="right"/>
              <w:rPr>
                <w:rFonts w:eastAsia="新細明體"/>
                <w:color w:val="000000" w:themeColor="text1"/>
              </w:rPr>
            </w:pPr>
            <w:r w:rsidRPr="006A6AE2">
              <w:rPr>
                <w:color w:val="000000" w:themeColor="text1"/>
              </w:rPr>
              <w:t xml:space="preserve">637 </w:t>
            </w:r>
          </w:p>
        </w:tc>
        <w:tc>
          <w:tcPr>
            <w:tcW w:w="922" w:type="dxa"/>
            <w:tcBorders>
              <w:top w:val="single" w:sz="4" w:space="0" w:color="auto"/>
              <w:left w:val="nil"/>
              <w:bottom w:val="single" w:sz="4" w:space="0" w:color="auto"/>
              <w:right w:val="single" w:sz="4" w:space="0" w:color="auto"/>
            </w:tcBorders>
            <w:shd w:val="clear" w:color="auto" w:fill="auto"/>
            <w:noWrap/>
          </w:tcPr>
          <w:p w14:paraId="7FB5BCA5" w14:textId="77777777" w:rsidR="007767CC" w:rsidRPr="006A6AE2" w:rsidRDefault="007767CC" w:rsidP="00B122F6">
            <w:pPr>
              <w:jc w:val="right"/>
              <w:rPr>
                <w:rFonts w:eastAsia="新細明體"/>
                <w:color w:val="000000" w:themeColor="text1"/>
              </w:rPr>
            </w:pPr>
            <w:r w:rsidRPr="006A6AE2">
              <w:rPr>
                <w:color w:val="000000" w:themeColor="text1"/>
              </w:rPr>
              <w:t xml:space="preserve">1,250 </w:t>
            </w:r>
          </w:p>
        </w:tc>
        <w:tc>
          <w:tcPr>
            <w:tcW w:w="921" w:type="dxa"/>
            <w:tcBorders>
              <w:top w:val="single" w:sz="4" w:space="0" w:color="auto"/>
              <w:left w:val="nil"/>
              <w:bottom w:val="single" w:sz="4" w:space="0" w:color="auto"/>
              <w:right w:val="single" w:sz="4" w:space="0" w:color="auto"/>
            </w:tcBorders>
            <w:shd w:val="clear" w:color="auto" w:fill="auto"/>
            <w:noWrap/>
          </w:tcPr>
          <w:p w14:paraId="7A130B63" w14:textId="77777777" w:rsidR="007767CC" w:rsidRPr="006A6AE2" w:rsidRDefault="007767CC" w:rsidP="00B122F6">
            <w:pPr>
              <w:jc w:val="right"/>
              <w:rPr>
                <w:rFonts w:eastAsia="新細明體"/>
                <w:color w:val="000000" w:themeColor="text1"/>
              </w:rPr>
            </w:pPr>
            <w:r w:rsidRPr="006A6AE2">
              <w:rPr>
                <w:color w:val="000000" w:themeColor="text1"/>
              </w:rPr>
              <w:t xml:space="preserve">1,226 </w:t>
            </w:r>
          </w:p>
        </w:tc>
        <w:tc>
          <w:tcPr>
            <w:tcW w:w="921" w:type="dxa"/>
            <w:tcBorders>
              <w:top w:val="single" w:sz="4" w:space="0" w:color="auto"/>
              <w:left w:val="nil"/>
              <w:bottom w:val="single" w:sz="4" w:space="0" w:color="auto"/>
              <w:right w:val="single" w:sz="4" w:space="0" w:color="auto"/>
            </w:tcBorders>
            <w:shd w:val="clear" w:color="auto" w:fill="auto"/>
            <w:noWrap/>
          </w:tcPr>
          <w:p w14:paraId="47A8C223" w14:textId="77777777" w:rsidR="007767CC" w:rsidRPr="006A6AE2" w:rsidRDefault="007767CC" w:rsidP="00B122F6">
            <w:pPr>
              <w:jc w:val="right"/>
              <w:rPr>
                <w:rFonts w:eastAsia="新細明體"/>
                <w:color w:val="000000" w:themeColor="text1"/>
              </w:rPr>
            </w:pPr>
            <w:r w:rsidRPr="006A6AE2">
              <w:rPr>
                <w:color w:val="000000" w:themeColor="text1"/>
              </w:rPr>
              <w:t xml:space="preserve">1,274 </w:t>
            </w:r>
          </w:p>
        </w:tc>
        <w:tc>
          <w:tcPr>
            <w:tcW w:w="922" w:type="dxa"/>
            <w:tcBorders>
              <w:top w:val="single" w:sz="4" w:space="0" w:color="auto"/>
              <w:left w:val="nil"/>
              <w:bottom w:val="single" w:sz="4" w:space="0" w:color="auto"/>
              <w:right w:val="single" w:sz="4" w:space="0" w:color="auto"/>
            </w:tcBorders>
            <w:shd w:val="clear" w:color="auto" w:fill="auto"/>
            <w:noWrap/>
          </w:tcPr>
          <w:p w14:paraId="302C8538" w14:textId="77777777" w:rsidR="007767CC" w:rsidRPr="006A6AE2" w:rsidRDefault="007767CC" w:rsidP="00B122F6">
            <w:pPr>
              <w:jc w:val="right"/>
              <w:rPr>
                <w:rFonts w:eastAsia="新細明體"/>
                <w:color w:val="000000" w:themeColor="text1"/>
              </w:rPr>
            </w:pPr>
            <w:r w:rsidRPr="006A6AE2">
              <w:rPr>
                <w:color w:val="000000" w:themeColor="text1"/>
              </w:rPr>
              <w:t xml:space="preserve">2,500 </w:t>
            </w:r>
          </w:p>
        </w:tc>
      </w:tr>
      <w:tr w:rsidR="006A6AE2" w:rsidRPr="006A6AE2" w14:paraId="401FDF51"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02D3D5"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(3)</w:t>
            </w:r>
            <w:r w:rsidRPr="006A6AE2">
              <w:rPr>
                <w:rFonts w:hint="eastAsia"/>
                <w:color w:val="000000" w:themeColor="text1"/>
                <w:sz w:val="22"/>
                <w:szCs w:val="22"/>
              </w:rPr>
              <w:t>委託研究</w:t>
            </w:r>
            <w:r w:rsidRPr="006A6AE2">
              <w:rPr>
                <w:color w:val="000000" w:themeColor="text1"/>
                <w:sz w:val="22"/>
                <w:szCs w:val="22"/>
              </w:rPr>
              <w:t>-</w:t>
            </w:r>
            <w:r w:rsidRPr="006A6AE2">
              <w:rPr>
                <w:rFonts w:hint="eastAsia"/>
                <w:color w:val="000000" w:themeColor="text1"/>
                <w:sz w:val="22"/>
                <w:szCs w:val="22"/>
              </w:rPr>
              <w:t>計畫管理</w:t>
            </w:r>
          </w:p>
        </w:tc>
        <w:tc>
          <w:tcPr>
            <w:tcW w:w="921" w:type="dxa"/>
            <w:tcBorders>
              <w:top w:val="single" w:sz="4" w:space="0" w:color="auto"/>
              <w:left w:val="nil"/>
              <w:bottom w:val="single" w:sz="4" w:space="0" w:color="auto"/>
              <w:right w:val="single" w:sz="4" w:space="0" w:color="auto"/>
            </w:tcBorders>
            <w:shd w:val="clear" w:color="auto" w:fill="auto"/>
            <w:noWrap/>
          </w:tcPr>
          <w:p w14:paraId="4185444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309956F3"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05A97C20"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20B94EA"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215CC52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7F0525F6"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38E4DA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5468A57"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7E35F0B0"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765F7BE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482169BE"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44E27E9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4A417D86"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70C8E"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(4)</w:t>
            </w:r>
            <w:r w:rsidRPr="006A6AE2">
              <w:rPr>
                <w:rFonts w:hint="eastAsia"/>
                <w:color w:val="000000" w:themeColor="text1"/>
                <w:sz w:val="22"/>
                <w:szCs w:val="22"/>
              </w:rPr>
              <w:t>驗證費</w:t>
            </w:r>
          </w:p>
        </w:tc>
        <w:tc>
          <w:tcPr>
            <w:tcW w:w="921" w:type="dxa"/>
            <w:tcBorders>
              <w:top w:val="single" w:sz="4" w:space="0" w:color="auto"/>
              <w:left w:val="nil"/>
              <w:bottom w:val="single" w:sz="4" w:space="0" w:color="auto"/>
              <w:right w:val="single" w:sz="4" w:space="0" w:color="auto"/>
            </w:tcBorders>
            <w:shd w:val="clear" w:color="auto" w:fill="auto"/>
            <w:noWrap/>
          </w:tcPr>
          <w:p w14:paraId="6C396D2A"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721DCC55"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7C34BE4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E73BAA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8CD4A74"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46AE022E"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1C9687D6"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5E5F083"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7148AE46"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C52A7B9"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9F91416"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43846C74"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37252516"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96049"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6.</w:t>
            </w:r>
            <w:r w:rsidRPr="006A6AE2">
              <w:rPr>
                <w:rFonts w:hint="eastAsia"/>
                <w:color w:val="000000" w:themeColor="text1"/>
                <w:sz w:val="22"/>
                <w:szCs w:val="22"/>
              </w:rPr>
              <w:t>國內差旅費</w:t>
            </w:r>
          </w:p>
        </w:tc>
        <w:tc>
          <w:tcPr>
            <w:tcW w:w="921" w:type="dxa"/>
            <w:tcBorders>
              <w:top w:val="single" w:sz="4" w:space="0" w:color="auto"/>
              <w:left w:val="nil"/>
              <w:bottom w:val="single" w:sz="4" w:space="0" w:color="auto"/>
              <w:right w:val="single" w:sz="4" w:space="0" w:color="auto"/>
            </w:tcBorders>
            <w:shd w:val="clear" w:color="auto" w:fill="auto"/>
            <w:noWrap/>
          </w:tcPr>
          <w:p w14:paraId="446FABD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B20DA83"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066B80ED"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53DB373" w14:textId="77777777" w:rsidR="007767CC" w:rsidRPr="006A6AE2" w:rsidRDefault="007767CC" w:rsidP="00B122F6">
            <w:pPr>
              <w:jc w:val="right"/>
              <w:rPr>
                <w:rFonts w:eastAsia="新細明體"/>
                <w:color w:val="000000" w:themeColor="text1"/>
              </w:rPr>
            </w:pPr>
            <w:r w:rsidRPr="006A6AE2">
              <w:rPr>
                <w:color w:val="000000" w:themeColor="text1"/>
              </w:rPr>
              <w:t xml:space="preserve">53 </w:t>
            </w:r>
          </w:p>
        </w:tc>
        <w:tc>
          <w:tcPr>
            <w:tcW w:w="921" w:type="dxa"/>
            <w:tcBorders>
              <w:top w:val="single" w:sz="4" w:space="0" w:color="auto"/>
              <w:left w:val="nil"/>
              <w:bottom w:val="single" w:sz="4" w:space="0" w:color="auto"/>
              <w:right w:val="single" w:sz="4" w:space="0" w:color="auto"/>
            </w:tcBorders>
            <w:shd w:val="clear" w:color="auto" w:fill="auto"/>
            <w:noWrap/>
          </w:tcPr>
          <w:p w14:paraId="0B1A3B31" w14:textId="77777777" w:rsidR="007767CC" w:rsidRPr="006A6AE2" w:rsidRDefault="007767CC" w:rsidP="00B122F6">
            <w:pPr>
              <w:jc w:val="right"/>
              <w:rPr>
                <w:rFonts w:eastAsia="新細明體"/>
                <w:color w:val="000000" w:themeColor="text1"/>
              </w:rPr>
            </w:pPr>
            <w:r w:rsidRPr="006A6AE2">
              <w:rPr>
                <w:color w:val="000000" w:themeColor="text1"/>
              </w:rPr>
              <w:t xml:space="preserve">55 </w:t>
            </w:r>
          </w:p>
        </w:tc>
        <w:tc>
          <w:tcPr>
            <w:tcW w:w="922" w:type="dxa"/>
            <w:tcBorders>
              <w:top w:val="single" w:sz="4" w:space="0" w:color="auto"/>
              <w:left w:val="nil"/>
              <w:bottom w:val="single" w:sz="4" w:space="0" w:color="auto"/>
              <w:right w:val="single" w:sz="4" w:space="0" w:color="auto"/>
            </w:tcBorders>
            <w:shd w:val="clear" w:color="auto" w:fill="auto"/>
            <w:noWrap/>
          </w:tcPr>
          <w:p w14:paraId="085D764F" w14:textId="77777777" w:rsidR="007767CC" w:rsidRPr="006A6AE2" w:rsidRDefault="007767CC" w:rsidP="00B122F6">
            <w:pPr>
              <w:jc w:val="right"/>
              <w:rPr>
                <w:rFonts w:eastAsia="新細明體"/>
                <w:color w:val="000000" w:themeColor="text1"/>
              </w:rPr>
            </w:pPr>
            <w:r w:rsidRPr="006A6AE2">
              <w:rPr>
                <w:color w:val="000000" w:themeColor="text1"/>
              </w:rPr>
              <w:t xml:space="preserve">108 </w:t>
            </w:r>
          </w:p>
        </w:tc>
        <w:tc>
          <w:tcPr>
            <w:tcW w:w="921" w:type="dxa"/>
            <w:tcBorders>
              <w:top w:val="single" w:sz="4" w:space="0" w:color="auto"/>
              <w:left w:val="nil"/>
              <w:bottom w:val="single" w:sz="4" w:space="0" w:color="auto"/>
              <w:right w:val="single" w:sz="4" w:space="0" w:color="auto"/>
            </w:tcBorders>
            <w:shd w:val="clear" w:color="auto" w:fill="auto"/>
            <w:noWrap/>
          </w:tcPr>
          <w:p w14:paraId="04906E53" w14:textId="77777777" w:rsidR="007767CC" w:rsidRPr="006A6AE2" w:rsidRDefault="007767CC" w:rsidP="00B122F6">
            <w:pPr>
              <w:jc w:val="right"/>
              <w:rPr>
                <w:rFonts w:eastAsia="新細明體"/>
                <w:color w:val="000000" w:themeColor="text1"/>
              </w:rPr>
            </w:pPr>
            <w:r w:rsidRPr="006A6AE2">
              <w:rPr>
                <w:color w:val="000000" w:themeColor="text1"/>
              </w:rPr>
              <w:t xml:space="preserve">20 </w:t>
            </w:r>
          </w:p>
        </w:tc>
        <w:tc>
          <w:tcPr>
            <w:tcW w:w="921" w:type="dxa"/>
            <w:tcBorders>
              <w:top w:val="single" w:sz="4" w:space="0" w:color="auto"/>
              <w:left w:val="nil"/>
              <w:bottom w:val="single" w:sz="4" w:space="0" w:color="auto"/>
              <w:right w:val="single" w:sz="4" w:space="0" w:color="auto"/>
            </w:tcBorders>
            <w:shd w:val="clear" w:color="auto" w:fill="auto"/>
            <w:noWrap/>
          </w:tcPr>
          <w:p w14:paraId="33E50D6A" w14:textId="77777777" w:rsidR="007767CC" w:rsidRPr="006A6AE2" w:rsidRDefault="007767CC" w:rsidP="00B122F6">
            <w:pPr>
              <w:jc w:val="right"/>
              <w:rPr>
                <w:rFonts w:eastAsia="新細明體"/>
                <w:color w:val="000000" w:themeColor="text1"/>
              </w:rPr>
            </w:pPr>
            <w:r w:rsidRPr="006A6AE2">
              <w:rPr>
                <w:color w:val="000000" w:themeColor="text1"/>
              </w:rPr>
              <w:t xml:space="preserve">21 </w:t>
            </w:r>
          </w:p>
        </w:tc>
        <w:tc>
          <w:tcPr>
            <w:tcW w:w="922" w:type="dxa"/>
            <w:tcBorders>
              <w:top w:val="single" w:sz="4" w:space="0" w:color="auto"/>
              <w:left w:val="nil"/>
              <w:bottom w:val="single" w:sz="4" w:space="0" w:color="auto"/>
              <w:right w:val="single" w:sz="4" w:space="0" w:color="auto"/>
            </w:tcBorders>
            <w:shd w:val="clear" w:color="auto" w:fill="auto"/>
            <w:noWrap/>
          </w:tcPr>
          <w:p w14:paraId="75407C3D" w14:textId="77777777" w:rsidR="007767CC" w:rsidRPr="006A6AE2" w:rsidRDefault="007767CC" w:rsidP="00B122F6">
            <w:pPr>
              <w:jc w:val="right"/>
              <w:rPr>
                <w:rFonts w:eastAsia="新細明體"/>
                <w:color w:val="000000" w:themeColor="text1"/>
              </w:rPr>
            </w:pPr>
            <w:r w:rsidRPr="006A6AE2">
              <w:rPr>
                <w:color w:val="000000" w:themeColor="text1"/>
              </w:rPr>
              <w:t xml:space="preserve">41 </w:t>
            </w:r>
          </w:p>
        </w:tc>
        <w:tc>
          <w:tcPr>
            <w:tcW w:w="921" w:type="dxa"/>
            <w:tcBorders>
              <w:top w:val="single" w:sz="4" w:space="0" w:color="auto"/>
              <w:left w:val="nil"/>
              <w:bottom w:val="single" w:sz="4" w:space="0" w:color="auto"/>
              <w:right w:val="single" w:sz="4" w:space="0" w:color="auto"/>
            </w:tcBorders>
            <w:shd w:val="clear" w:color="auto" w:fill="auto"/>
            <w:noWrap/>
          </w:tcPr>
          <w:p w14:paraId="45EB1D1B" w14:textId="77777777" w:rsidR="007767CC" w:rsidRPr="006A6AE2" w:rsidRDefault="007767CC" w:rsidP="00B122F6">
            <w:pPr>
              <w:jc w:val="right"/>
              <w:rPr>
                <w:rFonts w:eastAsia="新細明體"/>
                <w:color w:val="000000" w:themeColor="text1"/>
              </w:rPr>
            </w:pPr>
            <w:r w:rsidRPr="006A6AE2">
              <w:rPr>
                <w:color w:val="000000" w:themeColor="text1"/>
              </w:rPr>
              <w:t xml:space="preserve">73 </w:t>
            </w:r>
          </w:p>
        </w:tc>
        <w:tc>
          <w:tcPr>
            <w:tcW w:w="921" w:type="dxa"/>
            <w:tcBorders>
              <w:top w:val="single" w:sz="4" w:space="0" w:color="auto"/>
              <w:left w:val="nil"/>
              <w:bottom w:val="single" w:sz="4" w:space="0" w:color="auto"/>
              <w:right w:val="single" w:sz="4" w:space="0" w:color="auto"/>
            </w:tcBorders>
            <w:shd w:val="clear" w:color="auto" w:fill="auto"/>
            <w:noWrap/>
          </w:tcPr>
          <w:p w14:paraId="67C872D7" w14:textId="77777777" w:rsidR="007767CC" w:rsidRPr="006A6AE2" w:rsidRDefault="007767CC" w:rsidP="00B122F6">
            <w:pPr>
              <w:jc w:val="right"/>
              <w:rPr>
                <w:rFonts w:eastAsia="新細明體"/>
                <w:color w:val="000000" w:themeColor="text1"/>
              </w:rPr>
            </w:pPr>
            <w:r w:rsidRPr="006A6AE2">
              <w:rPr>
                <w:color w:val="000000" w:themeColor="text1"/>
              </w:rPr>
              <w:t xml:space="preserve">76 </w:t>
            </w:r>
          </w:p>
        </w:tc>
        <w:tc>
          <w:tcPr>
            <w:tcW w:w="922" w:type="dxa"/>
            <w:tcBorders>
              <w:top w:val="single" w:sz="4" w:space="0" w:color="auto"/>
              <w:left w:val="nil"/>
              <w:bottom w:val="single" w:sz="4" w:space="0" w:color="auto"/>
              <w:right w:val="single" w:sz="4" w:space="0" w:color="auto"/>
            </w:tcBorders>
            <w:shd w:val="clear" w:color="auto" w:fill="auto"/>
            <w:noWrap/>
          </w:tcPr>
          <w:p w14:paraId="0FEAA0BD" w14:textId="77777777" w:rsidR="007767CC" w:rsidRPr="006A6AE2" w:rsidRDefault="007767CC" w:rsidP="00B122F6">
            <w:pPr>
              <w:jc w:val="right"/>
              <w:rPr>
                <w:rFonts w:eastAsia="新細明體"/>
                <w:color w:val="000000" w:themeColor="text1"/>
              </w:rPr>
            </w:pPr>
            <w:r w:rsidRPr="006A6AE2">
              <w:rPr>
                <w:color w:val="000000" w:themeColor="text1"/>
              </w:rPr>
              <w:t xml:space="preserve">149 </w:t>
            </w:r>
          </w:p>
        </w:tc>
      </w:tr>
      <w:tr w:rsidR="006A6AE2" w:rsidRPr="006A6AE2" w14:paraId="79B6103C" w14:textId="77777777" w:rsidTr="00153162">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CA033"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7.</w:t>
            </w:r>
            <w:r w:rsidRPr="006A6AE2">
              <w:rPr>
                <w:rFonts w:hint="eastAsia"/>
                <w:color w:val="000000" w:themeColor="text1"/>
                <w:sz w:val="22"/>
                <w:szCs w:val="22"/>
              </w:rPr>
              <w:t>專利申請費</w:t>
            </w:r>
          </w:p>
        </w:tc>
        <w:tc>
          <w:tcPr>
            <w:tcW w:w="921" w:type="dxa"/>
            <w:tcBorders>
              <w:top w:val="single" w:sz="4" w:space="0" w:color="auto"/>
              <w:left w:val="nil"/>
              <w:bottom w:val="single" w:sz="4" w:space="0" w:color="auto"/>
              <w:right w:val="single" w:sz="4" w:space="0" w:color="auto"/>
            </w:tcBorders>
            <w:shd w:val="clear" w:color="auto" w:fill="auto"/>
            <w:noWrap/>
          </w:tcPr>
          <w:p w14:paraId="2A6A8AE3"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545EEF72"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5914BF1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0BF44EB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367CAF81"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6865A65A"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1EABB745"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3CA28D1C"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430C4A1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4983CCF8"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auto" w:fill="auto"/>
            <w:noWrap/>
          </w:tcPr>
          <w:p w14:paraId="605B13C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auto" w:fill="auto"/>
            <w:noWrap/>
          </w:tcPr>
          <w:p w14:paraId="21133A73"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r>
      <w:tr w:rsidR="006A6AE2" w:rsidRPr="006A6AE2" w14:paraId="7B382545" w14:textId="77777777" w:rsidTr="007570E0">
        <w:trPr>
          <w:trHeight w:val="37"/>
        </w:trPr>
        <w:tc>
          <w:tcPr>
            <w:tcW w:w="3092" w:type="dxa"/>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5899D26B" w14:textId="77777777" w:rsidR="007767CC" w:rsidRPr="006A6AE2" w:rsidRDefault="007767CC" w:rsidP="00B122F6">
            <w:pPr>
              <w:widowControl/>
              <w:adjustRightInd/>
              <w:spacing w:line="240" w:lineRule="auto"/>
              <w:jc w:val="center"/>
              <w:textAlignment w:val="auto"/>
              <w:rPr>
                <w:b/>
                <w:bCs/>
                <w:color w:val="000000" w:themeColor="text1"/>
                <w:sz w:val="22"/>
                <w:szCs w:val="22"/>
              </w:rPr>
            </w:pPr>
            <w:r w:rsidRPr="006A6AE2">
              <w:rPr>
                <w:rFonts w:hint="eastAsia"/>
                <w:b/>
                <w:bCs/>
                <w:color w:val="000000" w:themeColor="text1"/>
                <w:sz w:val="22"/>
                <w:szCs w:val="22"/>
              </w:rPr>
              <w:t>總開發經費</w:t>
            </w:r>
          </w:p>
        </w:tc>
        <w:tc>
          <w:tcPr>
            <w:tcW w:w="921" w:type="dxa"/>
            <w:tcBorders>
              <w:top w:val="single" w:sz="4" w:space="0" w:color="auto"/>
              <w:left w:val="nil"/>
              <w:bottom w:val="single" w:sz="4" w:space="0" w:color="auto"/>
              <w:right w:val="single" w:sz="4" w:space="0" w:color="auto"/>
            </w:tcBorders>
            <w:shd w:val="clear" w:color="000000" w:fill="D8E4BC"/>
            <w:noWrap/>
          </w:tcPr>
          <w:p w14:paraId="202A4032"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000000" w:fill="D8E4BC"/>
            <w:noWrap/>
          </w:tcPr>
          <w:p w14:paraId="0FED722B"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2" w:type="dxa"/>
            <w:tcBorders>
              <w:top w:val="single" w:sz="4" w:space="0" w:color="auto"/>
              <w:left w:val="nil"/>
              <w:bottom w:val="single" w:sz="4" w:space="0" w:color="auto"/>
              <w:right w:val="single" w:sz="4" w:space="0" w:color="auto"/>
            </w:tcBorders>
            <w:shd w:val="clear" w:color="000000" w:fill="D8E4BC"/>
            <w:noWrap/>
          </w:tcPr>
          <w:p w14:paraId="23419159" w14:textId="77777777" w:rsidR="007767CC" w:rsidRPr="006A6AE2" w:rsidRDefault="007767CC" w:rsidP="00B122F6">
            <w:pPr>
              <w:jc w:val="right"/>
              <w:rPr>
                <w:rFonts w:eastAsia="新細明體"/>
                <w:color w:val="000000" w:themeColor="text1"/>
              </w:rPr>
            </w:pPr>
            <w:r w:rsidRPr="006A6AE2">
              <w:rPr>
                <w:color w:val="000000" w:themeColor="text1"/>
              </w:rPr>
              <w:t xml:space="preserve">0 </w:t>
            </w:r>
          </w:p>
        </w:tc>
        <w:tc>
          <w:tcPr>
            <w:tcW w:w="921" w:type="dxa"/>
            <w:tcBorders>
              <w:top w:val="single" w:sz="4" w:space="0" w:color="auto"/>
              <w:left w:val="nil"/>
              <w:bottom w:val="single" w:sz="4" w:space="0" w:color="auto"/>
              <w:right w:val="single" w:sz="4" w:space="0" w:color="auto"/>
            </w:tcBorders>
            <w:shd w:val="clear" w:color="000000" w:fill="D8E4BC"/>
            <w:noWrap/>
          </w:tcPr>
          <w:p w14:paraId="2571BFE0" w14:textId="77777777" w:rsidR="007767CC" w:rsidRPr="006A6AE2" w:rsidRDefault="007767CC" w:rsidP="00B122F6">
            <w:pPr>
              <w:jc w:val="right"/>
              <w:rPr>
                <w:rFonts w:eastAsia="新細明體"/>
                <w:color w:val="000000" w:themeColor="text1"/>
              </w:rPr>
            </w:pPr>
            <w:r w:rsidRPr="006A6AE2">
              <w:rPr>
                <w:color w:val="000000" w:themeColor="text1"/>
              </w:rPr>
              <w:t xml:space="preserve">5,269 </w:t>
            </w:r>
          </w:p>
        </w:tc>
        <w:tc>
          <w:tcPr>
            <w:tcW w:w="921" w:type="dxa"/>
            <w:tcBorders>
              <w:top w:val="single" w:sz="4" w:space="0" w:color="auto"/>
              <w:left w:val="nil"/>
              <w:bottom w:val="single" w:sz="4" w:space="0" w:color="auto"/>
              <w:right w:val="single" w:sz="4" w:space="0" w:color="auto"/>
            </w:tcBorders>
            <w:shd w:val="clear" w:color="000000" w:fill="D8E4BC"/>
            <w:noWrap/>
          </w:tcPr>
          <w:p w14:paraId="17DAC53A" w14:textId="77777777" w:rsidR="007767CC" w:rsidRPr="006A6AE2" w:rsidRDefault="007767CC" w:rsidP="00B122F6">
            <w:pPr>
              <w:jc w:val="right"/>
              <w:rPr>
                <w:rFonts w:eastAsia="新細明體"/>
                <w:color w:val="000000" w:themeColor="text1"/>
              </w:rPr>
            </w:pPr>
            <w:r w:rsidRPr="006A6AE2">
              <w:rPr>
                <w:color w:val="000000" w:themeColor="text1"/>
              </w:rPr>
              <w:t xml:space="preserve">5,481 </w:t>
            </w:r>
          </w:p>
        </w:tc>
        <w:tc>
          <w:tcPr>
            <w:tcW w:w="922" w:type="dxa"/>
            <w:tcBorders>
              <w:top w:val="single" w:sz="4" w:space="0" w:color="auto"/>
              <w:left w:val="nil"/>
              <w:bottom w:val="single" w:sz="4" w:space="0" w:color="auto"/>
              <w:right w:val="single" w:sz="4" w:space="0" w:color="auto"/>
            </w:tcBorders>
            <w:shd w:val="clear" w:color="000000" w:fill="D8E4BC"/>
            <w:noWrap/>
          </w:tcPr>
          <w:p w14:paraId="3ECCF52C" w14:textId="77777777" w:rsidR="007767CC" w:rsidRPr="006A6AE2" w:rsidRDefault="007767CC" w:rsidP="00B122F6">
            <w:pPr>
              <w:jc w:val="right"/>
              <w:rPr>
                <w:rFonts w:eastAsia="新細明體"/>
                <w:color w:val="000000" w:themeColor="text1"/>
              </w:rPr>
            </w:pPr>
            <w:r w:rsidRPr="006A6AE2">
              <w:rPr>
                <w:color w:val="000000" w:themeColor="text1"/>
              </w:rPr>
              <w:t xml:space="preserve">10,750 </w:t>
            </w:r>
          </w:p>
        </w:tc>
        <w:tc>
          <w:tcPr>
            <w:tcW w:w="921" w:type="dxa"/>
            <w:tcBorders>
              <w:top w:val="single" w:sz="4" w:space="0" w:color="auto"/>
              <w:left w:val="nil"/>
              <w:bottom w:val="single" w:sz="4" w:space="0" w:color="auto"/>
              <w:right w:val="single" w:sz="4" w:space="0" w:color="auto"/>
            </w:tcBorders>
            <w:shd w:val="clear" w:color="000000" w:fill="D8E4BC"/>
            <w:noWrap/>
          </w:tcPr>
          <w:p w14:paraId="57E66E2D" w14:textId="77777777" w:rsidR="007767CC" w:rsidRPr="006A6AE2" w:rsidRDefault="007767CC" w:rsidP="00B122F6">
            <w:pPr>
              <w:jc w:val="right"/>
              <w:rPr>
                <w:rFonts w:eastAsia="新細明體"/>
                <w:color w:val="000000" w:themeColor="text1"/>
              </w:rPr>
            </w:pPr>
            <w:r w:rsidRPr="006A6AE2">
              <w:rPr>
                <w:color w:val="000000" w:themeColor="text1"/>
              </w:rPr>
              <w:t xml:space="preserve">5,028 </w:t>
            </w:r>
          </w:p>
        </w:tc>
        <w:tc>
          <w:tcPr>
            <w:tcW w:w="921" w:type="dxa"/>
            <w:tcBorders>
              <w:top w:val="single" w:sz="4" w:space="0" w:color="auto"/>
              <w:left w:val="nil"/>
              <w:bottom w:val="single" w:sz="4" w:space="0" w:color="auto"/>
              <w:right w:val="single" w:sz="4" w:space="0" w:color="auto"/>
            </w:tcBorders>
            <w:shd w:val="clear" w:color="000000" w:fill="D8E4BC"/>
            <w:noWrap/>
          </w:tcPr>
          <w:p w14:paraId="3E1DA258" w14:textId="77777777" w:rsidR="007767CC" w:rsidRPr="006A6AE2" w:rsidRDefault="007767CC" w:rsidP="00B122F6">
            <w:pPr>
              <w:jc w:val="right"/>
              <w:rPr>
                <w:rFonts w:eastAsia="新細明體"/>
                <w:color w:val="000000" w:themeColor="text1"/>
              </w:rPr>
            </w:pPr>
            <w:r w:rsidRPr="006A6AE2">
              <w:rPr>
                <w:color w:val="000000" w:themeColor="text1"/>
              </w:rPr>
              <w:t xml:space="preserve">5,233 </w:t>
            </w:r>
          </w:p>
        </w:tc>
        <w:tc>
          <w:tcPr>
            <w:tcW w:w="922" w:type="dxa"/>
            <w:tcBorders>
              <w:top w:val="single" w:sz="4" w:space="0" w:color="auto"/>
              <w:left w:val="nil"/>
              <w:bottom w:val="single" w:sz="4" w:space="0" w:color="auto"/>
              <w:right w:val="single" w:sz="4" w:space="0" w:color="auto"/>
            </w:tcBorders>
            <w:shd w:val="clear" w:color="000000" w:fill="D8E4BC"/>
            <w:noWrap/>
          </w:tcPr>
          <w:p w14:paraId="11E9D653" w14:textId="77777777" w:rsidR="007767CC" w:rsidRPr="006A6AE2" w:rsidRDefault="007767CC" w:rsidP="00B122F6">
            <w:pPr>
              <w:jc w:val="right"/>
              <w:rPr>
                <w:rFonts w:eastAsia="新細明體"/>
                <w:color w:val="000000" w:themeColor="text1"/>
              </w:rPr>
            </w:pPr>
            <w:r w:rsidRPr="006A6AE2">
              <w:rPr>
                <w:color w:val="000000" w:themeColor="text1"/>
              </w:rPr>
              <w:t xml:space="preserve">10,261 </w:t>
            </w:r>
          </w:p>
        </w:tc>
        <w:tc>
          <w:tcPr>
            <w:tcW w:w="921" w:type="dxa"/>
            <w:tcBorders>
              <w:top w:val="single" w:sz="4" w:space="0" w:color="auto"/>
              <w:left w:val="nil"/>
              <w:bottom w:val="single" w:sz="4" w:space="0" w:color="auto"/>
              <w:right w:val="single" w:sz="4" w:space="0" w:color="auto"/>
            </w:tcBorders>
            <w:shd w:val="clear" w:color="000000" w:fill="D8E4BC"/>
            <w:noWrap/>
          </w:tcPr>
          <w:p w14:paraId="52CFE526" w14:textId="77777777" w:rsidR="007767CC" w:rsidRPr="006A6AE2" w:rsidRDefault="007767CC" w:rsidP="00B122F6">
            <w:pPr>
              <w:jc w:val="right"/>
              <w:rPr>
                <w:rFonts w:eastAsia="新細明體"/>
                <w:color w:val="000000" w:themeColor="text1"/>
              </w:rPr>
            </w:pPr>
            <w:r w:rsidRPr="006A6AE2">
              <w:rPr>
                <w:color w:val="000000" w:themeColor="text1"/>
              </w:rPr>
              <w:t xml:space="preserve">10,297 </w:t>
            </w:r>
          </w:p>
        </w:tc>
        <w:tc>
          <w:tcPr>
            <w:tcW w:w="921" w:type="dxa"/>
            <w:tcBorders>
              <w:top w:val="single" w:sz="4" w:space="0" w:color="auto"/>
              <w:left w:val="nil"/>
              <w:bottom w:val="single" w:sz="4" w:space="0" w:color="auto"/>
              <w:right w:val="single" w:sz="4" w:space="0" w:color="auto"/>
            </w:tcBorders>
            <w:shd w:val="clear" w:color="000000" w:fill="D8E4BC"/>
            <w:noWrap/>
          </w:tcPr>
          <w:p w14:paraId="0C96C916" w14:textId="77777777" w:rsidR="007767CC" w:rsidRPr="006A6AE2" w:rsidRDefault="007767CC" w:rsidP="00B122F6">
            <w:pPr>
              <w:jc w:val="right"/>
              <w:rPr>
                <w:rFonts w:eastAsia="新細明體"/>
                <w:color w:val="000000" w:themeColor="text1"/>
              </w:rPr>
            </w:pPr>
            <w:r w:rsidRPr="006A6AE2">
              <w:rPr>
                <w:color w:val="000000" w:themeColor="text1"/>
              </w:rPr>
              <w:t xml:space="preserve">10,714 </w:t>
            </w:r>
          </w:p>
        </w:tc>
        <w:tc>
          <w:tcPr>
            <w:tcW w:w="922" w:type="dxa"/>
            <w:tcBorders>
              <w:top w:val="single" w:sz="4" w:space="0" w:color="auto"/>
              <w:left w:val="nil"/>
              <w:bottom w:val="single" w:sz="4" w:space="0" w:color="auto"/>
              <w:right w:val="single" w:sz="4" w:space="0" w:color="auto"/>
            </w:tcBorders>
            <w:shd w:val="clear" w:color="000000" w:fill="D8E4BC"/>
            <w:noWrap/>
          </w:tcPr>
          <w:p w14:paraId="0FAD0226" w14:textId="77777777" w:rsidR="007767CC" w:rsidRPr="006A6AE2" w:rsidRDefault="007767CC" w:rsidP="00B122F6">
            <w:pPr>
              <w:jc w:val="right"/>
              <w:rPr>
                <w:rFonts w:eastAsia="新細明體"/>
                <w:color w:val="000000" w:themeColor="text1"/>
              </w:rPr>
            </w:pPr>
            <w:r w:rsidRPr="006A6AE2">
              <w:rPr>
                <w:color w:val="000000" w:themeColor="text1"/>
              </w:rPr>
              <w:t xml:space="preserve">21,011 </w:t>
            </w:r>
          </w:p>
        </w:tc>
      </w:tr>
      <w:tr w:rsidR="006A6AE2" w:rsidRPr="006A6AE2" w14:paraId="688CF8AE" w14:textId="77777777" w:rsidTr="007570E0">
        <w:trPr>
          <w:trHeight w:val="37"/>
        </w:trPr>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FAD47C" w14:textId="77777777" w:rsidR="007767CC" w:rsidRPr="006A6AE2" w:rsidRDefault="007767CC" w:rsidP="00B122F6">
            <w:pPr>
              <w:widowControl/>
              <w:adjustRightInd/>
              <w:spacing w:line="240" w:lineRule="auto"/>
              <w:jc w:val="center"/>
              <w:textAlignment w:val="auto"/>
              <w:rPr>
                <w:color w:val="000000" w:themeColor="text1"/>
                <w:sz w:val="22"/>
                <w:szCs w:val="22"/>
              </w:rPr>
            </w:pPr>
            <w:r w:rsidRPr="006A6AE2">
              <w:rPr>
                <w:rFonts w:hint="eastAsia"/>
                <w:color w:val="000000" w:themeColor="text1"/>
                <w:sz w:val="22"/>
                <w:szCs w:val="22"/>
              </w:rPr>
              <w:t>百分比</w:t>
            </w:r>
          </w:p>
        </w:tc>
        <w:tc>
          <w:tcPr>
            <w:tcW w:w="921" w:type="dxa"/>
            <w:tcBorders>
              <w:top w:val="single" w:sz="4" w:space="0" w:color="auto"/>
              <w:left w:val="nil"/>
              <w:bottom w:val="single" w:sz="4" w:space="0" w:color="auto"/>
              <w:right w:val="single" w:sz="4" w:space="0" w:color="auto"/>
            </w:tcBorders>
            <w:shd w:val="clear" w:color="auto" w:fill="auto"/>
            <w:noWrap/>
          </w:tcPr>
          <w:p w14:paraId="38B65BCF" w14:textId="77777777" w:rsidR="007767CC" w:rsidRPr="006A6AE2" w:rsidRDefault="007767CC" w:rsidP="00B122F6">
            <w:pPr>
              <w:jc w:val="right"/>
              <w:rPr>
                <w:rFonts w:eastAsia="新細明體"/>
                <w:color w:val="000000" w:themeColor="text1"/>
              </w:rPr>
            </w:pPr>
            <w:r w:rsidRPr="006A6AE2">
              <w:rPr>
                <w:color w:val="000000" w:themeColor="text1"/>
              </w:rPr>
              <w:t>0.0%</w:t>
            </w:r>
          </w:p>
        </w:tc>
        <w:tc>
          <w:tcPr>
            <w:tcW w:w="921" w:type="dxa"/>
            <w:tcBorders>
              <w:top w:val="single" w:sz="4" w:space="0" w:color="auto"/>
              <w:left w:val="nil"/>
              <w:bottom w:val="single" w:sz="4" w:space="0" w:color="auto"/>
              <w:right w:val="single" w:sz="4" w:space="0" w:color="auto"/>
            </w:tcBorders>
            <w:shd w:val="clear" w:color="auto" w:fill="auto"/>
            <w:noWrap/>
          </w:tcPr>
          <w:p w14:paraId="46ECE7F8" w14:textId="77777777" w:rsidR="007767CC" w:rsidRPr="006A6AE2" w:rsidRDefault="007767CC" w:rsidP="00B122F6">
            <w:pPr>
              <w:jc w:val="right"/>
              <w:rPr>
                <w:rFonts w:eastAsia="新細明體"/>
                <w:color w:val="000000" w:themeColor="text1"/>
              </w:rPr>
            </w:pPr>
            <w:r w:rsidRPr="006A6AE2">
              <w:rPr>
                <w:color w:val="000000" w:themeColor="text1"/>
              </w:rPr>
              <w:t>0.0%</w:t>
            </w:r>
          </w:p>
        </w:tc>
        <w:tc>
          <w:tcPr>
            <w:tcW w:w="922" w:type="dxa"/>
            <w:tcBorders>
              <w:top w:val="single" w:sz="4" w:space="0" w:color="auto"/>
              <w:left w:val="nil"/>
              <w:bottom w:val="single" w:sz="4" w:space="0" w:color="auto"/>
              <w:right w:val="single" w:sz="4" w:space="0" w:color="auto"/>
            </w:tcBorders>
            <w:shd w:val="clear" w:color="auto" w:fill="auto"/>
            <w:noWrap/>
          </w:tcPr>
          <w:p w14:paraId="098BF1C9" w14:textId="77777777" w:rsidR="007767CC" w:rsidRPr="006A6AE2" w:rsidRDefault="007767CC" w:rsidP="00B122F6">
            <w:pPr>
              <w:jc w:val="right"/>
              <w:rPr>
                <w:rFonts w:eastAsia="新細明體"/>
                <w:color w:val="000000" w:themeColor="text1"/>
              </w:rPr>
            </w:pPr>
            <w:r w:rsidRPr="006A6AE2">
              <w:rPr>
                <w:color w:val="000000" w:themeColor="text1"/>
              </w:rPr>
              <w:t>0.0%</w:t>
            </w:r>
          </w:p>
        </w:tc>
        <w:tc>
          <w:tcPr>
            <w:tcW w:w="921" w:type="dxa"/>
            <w:tcBorders>
              <w:top w:val="single" w:sz="4" w:space="0" w:color="auto"/>
              <w:left w:val="nil"/>
              <w:bottom w:val="single" w:sz="4" w:space="0" w:color="auto"/>
              <w:right w:val="single" w:sz="4" w:space="0" w:color="auto"/>
            </w:tcBorders>
            <w:shd w:val="clear" w:color="auto" w:fill="auto"/>
            <w:noWrap/>
          </w:tcPr>
          <w:p w14:paraId="58C75395" w14:textId="77777777" w:rsidR="007767CC" w:rsidRPr="006A6AE2" w:rsidRDefault="007767CC" w:rsidP="00B122F6">
            <w:pPr>
              <w:jc w:val="right"/>
              <w:rPr>
                <w:rFonts w:eastAsia="新細明體"/>
                <w:color w:val="000000" w:themeColor="text1"/>
              </w:rPr>
            </w:pPr>
            <w:r w:rsidRPr="006A6AE2">
              <w:rPr>
                <w:color w:val="000000" w:themeColor="text1"/>
              </w:rPr>
              <w:t>25.1%</w:t>
            </w:r>
          </w:p>
        </w:tc>
        <w:tc>
          <w:tcPr>
            <w:tcW w:w="921" w:type="dxa"/>
            <w:tcBorders>
              <w:top w:val="single" w:sz="4" w:space="0" w:color="auto"/>
              <w:left w:val="nil"/>
              <w:bottom w:val="single" w:sz="4" w:space="0" w:color="auto"/>
              <w:right w:val="single" w:sz="4" w:space="0" w:color="auto"/>
            </w:tcBorders>
            <w:shd w:val="clear" w:color="auto" w:fill="auto"/>
            <w:noWrap/>
          </w:tcPr>
          <w:p w14:paraId="71DE515E" w14:textId="77777777" w:rsidR="007767CC" w:rsidRPr="006A6AE2" w:rsidRDefault="007767CC" w:rsidP="00B122F6">
            <w:pPr>
              <w:jc w:val="right"/>
              <w:rPr>
                <w:rFonts w:eastAsia="新細明體"/>
                <w:color w:val="000000" w:themeColor="text1"/>
              </w:rPr>
            </w:pPr>
            <w:r w:rsidRPr="006A6AE2">
              <w:rPr>
                <w:color w:val="000000" w:themeColor="text1"/>
              </w:rPr>
              <w:t>26.1%</w:t>
            </w:r>
          </w:p>
        </w:tc>
        <w:tc>
          <w:tcPr>
            <w:tcW w:w="922" w:type="dxa"/>
            <w:tcBorders>
              <w:top w:val="single" w:sz="4" w:space="0" w:color="auto"/>
              <w:left w:val="nil"/>
              <w:bottom w:val="single" w:sz="4" w:space="0" w:color="auto"/>
              <w:right w:val="single" w:sz="4" w:space="0" w:color="auto"/>
            </w:tcBorders>
            <w:shd w:val="clear" w:color="auto" w:fill="auto"/>
            <w:noWrap/>
          </w:tcPr>
          <w:p w14:paraId="78E485F8" w14:textId="77777777" w:rsidR="007767CC" w:rsidRPr="006A6AE2" w:rsidRDefault="007767CC" w:rsidP="00B122F6">
            <w:pPr>
              <w:jc w:val="right"/>
              <w:rPr>
                <w:rFonts w:eastAsia="新細明體"/>
                <w:color w:val="000000" w:themeColor="text1"/>
              </w:rPr>
            </w:pPr>
            <w:r w:rsidRPr="006A6AE2">
              <w:rPr>
                <w:color w:val="000000" w:themeColor="text1"/>
              </w:rPr>
              <w:t>51.1%</w:t>
            </w:r>
          </w:p>
        </w:tc>
        <w:tc>
          <w:tcPr>
            <w:tcW w:w="921" w:type="dxa"/>
            <w:tcBorders>
              <w:top w:val="single" w:sz="4" w:space="0" w:color="auto"/>
              <w:left w:val="nil"/>
              <w:bottom w:val="single" w:sz="4" w:space="0" w:color="auto"/>
              <w:right w:val="single" w:sz="4" w:space="0" w:color="auto"/>
            </w:tcBorders>
            <w:shd w:val="clear" w:color="auto" w:fill="auto"/>
            <w:noWrap/>
          </w:tcPr>
          <w:p w14:paraId="71F480FD" w14:textId="77777777" w:rsidR="007767CC" w:rsidRPr="006A6AE2" w:rsidRDefault="007767CC" w:rsidP="00B122F6">
            <w:pPr>
              <w:jc w:val="right"/>
              <w:rPr>
                <w:rFonts w:eastAsia="新細明體"/>
                <w:color w:val="000000" w:themeColor="text1"/>
              </w:rPr>
            </w:pPr>
            <w:r w:rsidRPr="006A6AE2">
              <w:rPr>
                <w:color w:val="000000" w:themeColor="text1"/>
              </w:rPr>
              <w:t>23.9%</w:t>
            </w:r>
          </w:p>
        </w:tc>
        <w:tc>
          <w:tcPr>
            <w:tcW w:w="921" w:type="dxa"/>
            <w:tcBorders>
              <w:top w:val="single" w:sz="4" w:space="0" w:color="auto"/>
              <w:left w:val="nil"/>
              <w:bottom w:val="single" w:sz="4" w:space="0" w:color="auto"/>
              <w:right w:val="single" w:sz="4" w:space="0" w:color="auto"/>
            </w:tcBorders>
            <w:shd w:val="clear" w:color="auto" w:fill="auto"/>
            <w:noWrap/>
          </w:tcPr>
          <w:p w14:paraId="4C055A87" w14:textId="77777777" w:rsidR="007767CC" w:rsidRPr="006A6AE2" w:rsidRDefault="007767CC" w:rsidP="00B122F6">
            <w:pPr>
              <w:jc w:val="right"/>
              <w:rPr>
                <w:rFonts w:eastAsia="新細明體"/>
                <w:color w:val="000000" w:themeColor="text1"/>
              </w:rPr>
            </w:pPr>
            <w:r w:rsidRPr="006A6AE2">
              <w:rPr>
                <w:color w:val="000000" w:themeColor="text1"/>
              </w:rPr>
              <w:t>24.9%</w:t>
            </w:r>
          </w:p>
        </w:tc>
        <w:tc>
          <w:tcPr>
            <w:tcW w:w="922" w:type="dxa"/>
            <w:tcBorders>
              <w:top w:val="single" w:sz="4" w:space="0" w:color="auto"/>
              <w:left w:val="nil"/>
              <w:bottom w:val="single" w:sz="4" w:space="0" w:color="auto"/>
              <w:right w:val="single" w:sz="4" w:space="0" w:color="auto"/>
            </w:tcBorders>
            <w:shd w:val="clear" w:color="auto" w:fill="auto"/>
            <w:noWrap/>
          </w:tcPr>
          <w:p w14:paraId="046EC730" w14:textId="77777777" w:rsidR="007767CC" w:rsidRPr="006A6AE2" w:rsidRDefault="007767CC" w:rsidP="00B122F6">
            <w:pPr>
              <w:jc w:val="right"/>
              <w:rPr>
                <w:rFonts w:eastAsia="新細明體"/>
                <w:color w:val="000000" w:themeColor="text1"/>
              </w:rPr>
            </w:pPr>
            <w:r w:rsidRPr="006A6AE2">
              <w:rPr>
                <w:color w:val="000000" w:themeColor="text1"/>
              </w:rPr>
              <w:t>48.8%</w:t>
            </w:r>
          </w:p>
        </w:tc>
        <w:tc>
          <w:tcPr>
            <w:tcW w:w="921" w:type="dxa"/>
            <w:tcBorders>
              <w:top w:val="single" w:sz="4" w:space="0" w:color="auto"/>
              <w:left w:val="nil"/>
              <w:bottom w:val="single" w:sz="4" w:space="0" w:color="auto"/>
              <w:right w:val="single" w:sz="4" w:space="0" w:color="auto"/>
            </w:tcBorders>
            <w:shd w:val="clear" w:color="auto" w:fill="auto"/>
            <w:noWrap/>
          </w:tcPr>
          <w:p w14:paraId="28DC1D42" w14:textId="77777777" w:rsidR="007767CC" w:rsidRPr="006A6AE2" w:rsidRDefault="007767CC" w:rsidP="00B122F6">
            <w:pPr>
              <w:jc w:val="right"/>
              <w:rPr>
                <w:rFonts w:eastAsia="新細明體"/>
                <w:color w:val="000000" w:themeColor="text1"/>
              </w:rPr>
            </w:pPr>
            <w:r w:rsidRPr="006A6AE2">
              <w:rPr>
                <w:color w:val="000000" w:themeColor="text1"/>
              </w:rPr>
              <w:t>49.0%</w:t>
            </w:r>
          </w:p>
        </w:tc>
        <w:tc>
          <w:tcPr>
            <w:tcW w:w="921" w:type="dxa"/>
            <w:tcBorders>
              <w:top w:val="single" w:sz="4" w:space="0" w:color="auto"/>
              <w:left w:val="nil"/>
              <w:bottom w:val="single" w:sz="4" w:space="0" w:color="auto"/>
              <w:right w:val="single" w:sz="4" w:space="0" w:color="auto"/>
            </w:tcBorders>
            <w:shd w:val="clear" w:color="auto" w:fill="auto"/>
            <w:noWrap/>
          </w:tcPr>
          <w:p w14:paraId="1F5B35E2" w14:textId="77777777" w:rsidR="007767CC" w:rsidRPr="006A6AE2" w:rsidRDefault="007767CC" w:rsidP="00B122F6">
            <w:pPr>
              <w:jc w:val="right"/>
              <w:rPr>
                <w:rFonts w:eastAsia="新細明體"/>
                <w:color w:val="000000" w:themeColor="text1"/>
              </w:rPr>
            </w:pPr>
            <w:r w:rsidRPr="006A6AE2">
              <w:rPr>
                <w:color w:val="000000" w:themeColor="text1"/>
              </w:rPr>
              <w:t>51.0%</w:t>
            </w:r>
          </w:p>
        </w:tc>
        <w:tc>
          <w:tcPr>
            <w:tcW w:w="922" w:type="dxa"/>
            <w:tcBorders>
              <w:top w:val="single" w:sz="4" w:space="0" w:color="auto"/>
              <w:left w:val="nil"/>
              <w:bottom w:val="single" w:sz="4" w:space="0" w:color="auto"/>
              <w:right w:val="single" w:sz="4" w:space="0" w:color="auto"/>
            </w:tcBorders>
            <w:shd w:val="clear" w:color="auto" w:fill="auto"/>
            <w:noWrap/>
          </w:tcPr>
          <w:p w14:paraId="092EEED4" w14:textId="77777777" w:rsidR="007767CC" w:rsidRPr="006A6AE2" w:rsidRDefault="007767CC" w:rsidP="00B122F6">
            <w:pPr>
              <w:jc w:val="right"/>
              <w:rPr>
                <w:rFonts w:eastAsia="新細明體"/>
                <w:color w:val="000000" w:themeColor="text1"/>
              </w:rPr>
            </w:pPr>
            <w:r w:rsidRPr="006A6AE2">
              <w:rPr>
                <w:color w:val="000000" w:themeColor="text1"/>
              </w:rPr>
              <w:t>100.0%</w:t>
            </w:r>
          </w:p>
        </w:tc>
      </w:tr>
      <w:tr w:rsidR="006A6AE2" w:rsidRPr="006A6AE2" w14:paraId="73F914EE" w14:textId="77777777" w:rsidTr="00153162">
        <w:trPr>
          <w:trHeight w:val="31"/>
        </w:trPr>
        <w:tc>
          <w:tcPr>
            <w:tcW w:w="14148" w:type="dxa"/>
            <w:gridSpan w:val="13"/>
            <w:tcBorders>
              <w:top w:val="single" w:sz="8" w:space="0" w:color="auto"/>
              <w:left w:val="nil"/>
              <w:bottom w:val="nil"/>
              <w:right w:val="nil"/>
            </w:tcBorders>
            <w:shd w:val="clear" w:color="auto" w:fill="auto"/>
            <w:noWrap/>
            <w:vAlign w:val="center"/>
            <w:hideMark/>
          </w:tcPr>
          <w:p w14:paraId="032D17DC" w14:textId="77777777" w:rsidR="007767CC" w:rsidRPr="006A6AE2" w:rsidRDefault="007767CC" w:rsidP="00B122F6">
            <w:pPr>
              <w:widowControl/>
              <w:adjustRightInd/>
              <w:spacing w:line="240" w:lineRule="auto"/>
              <w:textAlignment w:val="auto"/>
              <w:rPr>
                <w:color w:val="000000" w:themeColor="text1"/>
                <w:sz w:val="22"/>
                <w:szCs w:val="22"/>
              </w:rPr>
            </w:pPr>
            <w:r w:rsidRPr="006A6AE2">
              <w:rPr>
                <w:color w:val="000000" w:themeColor="text1"/>
                <w:sz w:val="22"/>
                <w:szCs w:val="22"/>
              </w:rPr>
              <w:t>註：</w:t>
            </w:r>
            <w:r w:rsidRPr="006A6AE2">
              <w:rPr>
                <w:color w:val="000000" w:themeColor="text1"/>
                <w:sz w:val="22"/>
                <w:szCs w:val="22"/>
              </w:rPr>
              <w:t>1.</w:t>
            </w:r>
            <w:r w:rsidRPr="006A6AE2">
              <w:rPr>
                <w:color w:val="000000" w:themeColor="text1"/>
                <w:sz w:val="22"/>
                <w:szCs w:val="22"/>
              </w:rPr>
              <w:t>百分比</w:t>
            </w:r>
            <w:r w:rsidRPr="006A6AE2">
              <w:rPr>
                <w:color w:val="000000" w:themeColor="text1"/>
                <w:sz w:val="22"/>
                <w:szCs w:val="22"/>
              </w:rPr>
              <w:t>=</w:t>
            </w:r>
            <w:r w:rsidRPr="006A6AE2">
              <w:rPr>
                <w:color w:val="000000" w:themeColor="text1"/>
                <w:sz w:val="22"/>
                <w:szCs w:val="22"/>
              </w:rPr>
              <w:t>各年度各款項</w:t>
            </w:r>
            <w:r w:rsidRPr="006A6AE2">
              <w:rPr>
                <w:color w:val="000000" w:themeColor="text1"/>
                <w:sz w:val="22"/>
                <w:szCs w:val="22"/>
              </w:rPr>
              <w:t>/</w:t>
            </w:r>
            <w:r w:rsidRPr="006A6AE2">
              <w:rPr>
                <w:color w:val="000000" w:themeColor="text1"/>
                <w:sz w:val="22"/>
                <w:szCs w:val="22"/>
              </w:rPr>
              <w:t>合計。</w:t>
            </w:r>
            <w:r w:rsidRPr="006A6AE2">
              <w:rPr>
                <w:color w:val="000000" w:themeColor="text1"/>
                <w:sz w:val="22"/>
                <w:szCs w:val="22"/>
              </w:rPr>
              <w:t>2.</w:t>
            </w:r>
            <w:r w:rsidRPr="006A6AE2">
              <w:rPr>
                <w:color w:val="000000" w:themeColor="text1"/>
                <w:sz w:val="22"/>
                <w:szCs w:val="22"/>
              </w:rPr>
              <w:t>總開發經費之自籌款須大於或等於總開發經費合計數之</w:t>
            </w:r>
            <w:r w:rsidRPr="006A6AE2">
              <w:rPr>
                <w:color w:val="000000" w:themeColor="text1"/>
                <w:sz w:val="22"/>
                <w:szCs w:val="22"/>
              </w:rPr>
              <w:t>50%</w:t>
            </w:r>
            <w:r w:rsidRPr="006A6AE2">
              <w:rPr>
                <w:color w:val="000000" w:themeColor="text1"/>
                <w:sz w:val="22"/>
                <w:szCs w:val="22"/>
              </w:rPr>
              <w:t>。</w:t>
            </w:r>
          </w:p>
        </w:tc>
      </w:tr>
    </w:tbl>
    <w:p w14:paraId="44E4D3F2" w14:textId="77777777" w:rsidR="00153162" w:rsidRPr="00EE3251" w:rsidRDefault="00153162" w:rsidP="00420D9C">
      <w:pPr>
        <w:sectPr w:rsidR="00153162" w:rsidRPr="00EE3251" w:rsidSect="003B399F">
          <w:footerReference w:type="default" r:id="rId114"/>
          <w:pgSz w:w="16840" w:h="11907" w:orient="landscape" w:code="9"/>
          <w:pgMar w:top="454" w:right="1191" w:bottom="454" w:left="1191" w:header="720" w:footer="720" w:gutter="0"/>
          <w:cols w:space="425"/>
          <w:docGrid w:linePitch="326"/>
        </w:sectPr>
      </w:pPr>
    </w:p>
    <w:p w14:paraId="34594534" w14:textId="77777777" w:rsidR="00C34A69" w:rsidRPr="00C34A69" w:rsidRDefault="00C34A69" w:rsidP="00C34A69">
      <w:pPr>
        <w:pStyle w:val="afc"/>
        <w:tabs>
          <w:tab w:val="left" w:pos="1827"/>
          <w:tab w:val="left" w:pos="8907"/>
        </w:tabs>
        <w:kinsoku w:val="0"/>
        <w:snapToGrid w:val="0"/>
        <w:spacing w:before="120" w:line="240" w:lineRule="auto"/>
        <w:outlineLvl w:val="0"/>
        <w:rPr>
          <w:b/>
          <w:bCs/>
          <w:kern w:val="52"/>
          <w:sz w:val="28"/>
          <w:szCs w:val="28"/>
        </w:rPr>
      </w:pPr>
      <w:bookmarkStart w:id="545" w:name="_Toc40189934"/>
      <w:r w:rsidRPr="00C34A69">
        <w:rPr>
          <w:b/>
          <w:bCs/>
          <w:kern w:val="52"/>
          <w:sz w:val="28"/>
          <w:szCs w:val="28"/>
        </w:rPr>
        <w:lastRenderedPageBreak/>
        <w:t>伍、附件</w:t>
      </w:r>
      <w:bookmarkEnd w:id="545"/>
    </w:p>
    <w:p w14:paraId="0C15A06D" w14:textId="45924F71" w:rsidR="00786418" w:rsidRPr="00786418" w:rsidRDefault="00C76A8F" w:rsidP="00786418">
      <w:pPr>
        <w:pStyle w:val="2"/>
        <w:spacing w:after="120"/>
      </w:pPr>
      <w:bookmarkStart w:id="546" w:name="_Toc40189935"/>
      <w:r w:rsidRPr="000D3C21">
        <w:rPr>
          <w:rFonts w:hint="eastAsia"/>
        </w:rPr>
        <w:t>附件一、委託研究合作意</w:t>
      </w:r>
      <w:r w:rsidR="003A6825" w:rsidRPr="000D3C21">
        <w:rPr>
          <w:rFonts w:hint="eastAsia"/>
        </w:rPr>
        <w:t>願</w:t>
      </w:r>
      <w:r w:rsidRPr="000D3C21">
        <w:rPr>
          <w:rFonts w:hint="eastAsia"/>
        </w:rPr>
        <w:t>書</w:t>
      </w:r>
      <w:bookmarkEnd w:id="546"/>
    </w:p>
    <w:p w14:paraId="134052C9" w14:textId="3921ABA5" w:rsidR="00AA47A6" w:rsidRDefault="00AA47A6" w:rsidP="00C34A69">
      <w:pPr>
        <w:pStyle w:val="2"/>
        <w:spacing w:after="120"/>
      </w:pPr>
      <w:bookmarkStart w:id="547" w:name="_Toc40189936"/>
      <w:r w:rsidRPr="000D3C21">
        <w:rPr>
          <w:rFonts w:hint="eastAsia"/>
        </w:rPr>
        <w:t>附件二、</w:t>
      </w:r>
      <w:r w:rsidR="00786418">
        <w:rPr>
          <w:rFonts w:hint="eastAsia"/>
        </w:rPr>
        <w:t>委託研究或無形資產引進執行計畫書</w:t>
      </w:r>
      <w:bookmarkEnd w:id="547"/>
    </w:p>
    <w:p w14:paraId="501BCA14" w14:textId="1D73E6F5" w:rsidR="00786418" w:rsidRDefault="00786418">
      <w:pPr>
        <w:widowControl/>
        <w:adjustRightInd/>
        <w:spacing w:line="240" w:lineRule="auto"/>
        <w:textAlignment w:val="auto"/>
      </w:pPr>
    </w:p>
    <w:p w14:paraId="74227E71" w14:textId="77777777" w:rsidR="00786418" w:rsidRDefault="00786418" w:rsidP="00786418">
      <w:pPr>
        <w:jc w:val="center"/>
      </w:pPr>
      <w:r w:rsidRPr="00FF5EA1">
        <w:rPr>
          <w:rFonts w:hint="eastAsia"/>
        </w:rPr>
        <w:t>委託研究</w:t>
      </w:r>
      <w:r w:rsidRPr="00FF5EA1">
        <w:rPr>
          <w:rFonts w:hint="eastAsia"/>
        </w:rPr>
        <w:t>/</w:t>
      </w:r>
      <w:r w:rsidRPr="00FF5EA1">
        <w:rPr>
          <w:rFonts w:hint="eastAsia"/>
        </w:rPr>
        <w:t>無形資產引進執行計畫書</w:t>
      </w:r>
      <w:r>
        <w:rPr>
          <w:rFonts w:hint="eastAsia"/>
        </w:rPr>
        <w:t>-</w:t>
      </w:r>
      <w:r w:rsidRPr="00265BB2">
        <w:rPr>
          <w:rFonts w:ascii="Times New Roman" w:hAnsi="Times New Roman"/>
        </w:rPr>
        <w:t>分項</w:t>
      </w:r>
      <w:r w:rsidRPr="00265BB2">
        <w:rPr>
          <w:rFonts w:ascii="Times New Roman" w:hAnsi="Times New Roman"/>
        </w:rPr>
        <w:t>C</w:t>
      </w:r>
      <w:r>
        <w:rPr>
          <w:rFonts w:ascii="Times New Roman" w:hAnsi="Times New Roman" w:hint="eastAsia"/>
        </w:rPr>
        <w:t>力積電委託與技術引進</w:t>
      </w:r>
      <w:r>
        <w:rPr>
          <w:rFonts w:ascii="Times New Roman" w:hAnsi="Times New Roman" w:hint="eastAsia"/>
        </w:rPr>
        <w:t>(</w:t>
      </w:r>
      <w:r w:rsidRPr="00265BB2">
        <w:rPr>
          <w:rFonts w:ascii="Times New Roman" w:hAnsi="Times New Roman"/>
        </w:rPr>
        <w:t>工</w:t>
      </w:r>
      <w:r w:rsidRPr="00415273">
        <w:rPr>
          <w:rFonts w:ascii="Times New Roman" w:hAnsi="Times New Roman"/>
        </w:rPr>
        <w:t>研院</w:t>
      </w:r>
      <w:r w:rsidRPr="00415273">
        <w:rPr>
          <w:rFonts w:ascii="Times New Roman" w:hAnsi="Times New Roman"/>
        </w:rPr>
        <w:t>)</w:t>
      </w:r>
    </w:p>
    <w:p w14:paraId="6A599974" w14:textId="77777777" w:rsidR="00786418" w:rsidRDefault="00786418" w:rsidP="00786418">
      <w:pPr>
        <w:jc w:val="center"/>
      </w:pPr>
    </w:p>
    <w:p w14:paraId="0A60E045" w14:textId="77777777" w:rsidR="00786418" w:rsidRPr="000C0BB4" w:rsidRDefault="00786418" w:rsidP="00786418">
      <w:pPr>
        <w:numPr>
          <w:ilvl w:val="0"/>
          <w:numId w:val="87"/>
        </w:numPr>
        <w:ind w:leftChars="-69" w:left="314"/>
        <w:rPr>
          <w:rFonts w:ascii="Times New Roman" w:hAnsi="Times New Roman"/>
        </w:rPr>
      </w:pPr>
      <w:r w:rsidRPr="000C0BB4">
        <w:rPr>
          <w:rFonts w:ascii="Times New Roman" w:hAnsi="Times New Roman"/>
        </w:rPr>
        <w:t>計畫目標</w:t>
      </w:r>
    </w:p>
    <w:p w14:paraId="41886479" w14:textId="77777777" w:rsidR="00786418" w:rsidRPr="000C0BB4" w:rsidRDefault="00786418" w:rsidP="00786418">
      <w:pPr>
        <w:rPr>
          <w:rFonts w:ascii="Times New Roman" w:hAnsi="Times New Roman"/>
        </w:rPr>
      </w:pPr>
      <w:r w:rsidRPr="000C0BB4">
        <w:rPr>
          <w:rFonts w:ascii="Times New Roman" w:hAnsi="Times New Roman"/>
        </w:rPr>
        <w:t>進行</w:t>
      </w:r>
      <w:r w:rsidRPr="000C0BB4">
        <w:rPr>
          <w:rFonts w:ascii="Times New Roman" w:hAnsi="Times New Roman"/>
          <w:shd w:val="clear" w:color="auto" w:fill="FFFFFF"/>
        </w:rPr>
        <w:t>AI</w:t>
      </w:r>
      <w:r w:rsidRPr="000C0BB4">
        <w:rPr>
          <w:rFonts w:ascii="Times New Roman" w:hAnsi="Times New Roman"/>
          <w:shd w:val="clear" w:color="auto" w:fill="FFFFFF"/>
        </w:rPr>
        <w:t>加速器網路架構設計方法</w:t>
      </w:r>
      <w:r>
        <w:rPr>
          <w:rFonts w:ascii="Times New Roman" w:hAnsi="Times New Roman" w:hint="eastAsia"/>
          <w:shd w:val="clear" w:color="auto" w:fill="FFFFFF"/>
        </w:rPr>
        <w:t>(</w:t>
      </w:r>
      <w:r>
        <w:rPr>
          <w:rFonts w:ascii="Times New Roman" w:hAnsi="Times New Roman" w:hint="eastAsia"/>
          <w:shd w:val="clear" w:color="auto" w:fill="FFFFFF"/>
        </w:rPr>
        <w:t>含專利</w:t>
      </w:r>
      <w:r>
        <w:rPr>
          <w:rFonts w:ascii="Times New Roman" w:hAnsi="Times New Roman" w:hint="eastAsia"/>
          <w:shd w:val="clear" w:color="auto" w:fill="FFFFFF"/>
        </w:rPr>
        <w:t>)</w:t>
      </w:r>
      <w:r w:rsidRPr="000C0BB4">
        <w:rPr>
          <w:rFonts w:ascii="Times New Roman" w:hAnsi="Times New Roman"/>
          <w:shd w:val="clear" w:color="auto" w:fill="FFFFFF"/>
        </w:rPr>
        <w:t>、</w:t>
      </w:r>
      <w:r w:rsidRPr="000C0BB4">
        <w:rPr>
          <w:rFonts w:ascii="Times New Roman" w:hAnsi="Times New Roman"/>
          <w:shd w:val="clear" w:color="auto" w:fill="FFFFFF"/>
        </w:rPr>
        <w:t>AI</w:t>
      </w:r>
      <w:r w:rsidRPr="000C0BB4">
        <w:rPr>
          <w:rFonts w:ascii="Times New Roman" w:hAnsi="Times New Roman"/>
          <w:shd w:val="clear" w:color="auto" w:fill="FFFFFF"/>
        </w:rPr>
        <w:t>加速器動態調整傳輸頻寬之系統與方法</w:t>
      </w:r>
      <w:r>
        <w:rPr>
          <w:rFonts w:ascii="Times New Roman" w:hAnsi="Times New Roman" w:hint="eastAsia"/>
          <w:shd w:val="clear" w:color="auto" w:fill="FFFFFF"/>
        </w:rPr>
        <w:t>(</w:t>
      </w:r>
      <w:r>
        <w:rPr>
          <w:rFonts w:ascii="Times New Roman" w:hAnsi="Times New Roman" w:hint="eastAsia"/>
          <w:shd w:val="clear" w:color="auto" w:fill="FFFFFF"/>
        </w:rPr>
        <w:t>含專利</w:t>
      </w:r>
      <w:r>
        <w:rPr>
          <w:rFonts w:ascii="Times New Roman" w:hAnsi="Times New Roman" w:hint="eastAsia"/>
          <w:shd w:val="clear" w:color="auto" w:fill="FFFFFF"/>
        </w:rPr>
        <w:t>)</w:t>
      </w:r>
      <w:r w:rsidRPr="000C0BB4">
        <w:rPr>
          <w:rFonts w:ascii="Times New Roman" w:hAnsi="Times New Roman"/>
          <w:shd w:val="clear" w:color="auto" w:fill="FFFFFF"/>
        </w:rPr>
        <w:t>、</w:t>
      </w:r>
      <w:r w:rsidRPr="000C0BB4">
        <w:rPr>
          <w:rFonts w:ascii="Times New Roman" w:hAnsi="Times New Roman"/>
          <w:shd w:val="clear" w:color="auto" w:fill="FFFFFF"/>
        </w:rPr>
        <w:t>AI</w:t>
      </w:r>
      <w:r w:rsidRPr="000C0BB4">
        <w:rPr>
          <w:rFonts w:ascii="Times New Roman" w:hAnsi="Times New Roman"/>
          <w:shd w:val="clear" w:color="auto" w:fill="FFFFFF"/>
        </w:rPr>
        <w:t>晶片架構探索自動化技術、</w:t>
      </w:r>
      <w:r w:rsidRPr="000C0BB4">
        <w:rPr>
          <w:rFonts w:ascii="Times New Roman" w:hAnsi="Times New Roman"/>
          <w:shd w:val="clear" w:color="auto" w:fill="FFFFFF"/>
        </w:rPr>
        <w:t>AI</w:t>
      </w:r>
      <w:r w:rsidRPr="000C0BB4">
        <w:rPr>
          <w:rFonts w:ascii="Times New Roman" w:hAnsi="Times New Roman"/>
          <w:shd w:val="clear" w:color="auto" w:fill="FFFFFF"/>
        </w:rPr>
        <w:t>加速器資料流排程系統與方法技術與專利授權，並</w:t>
      </w:r>
      <w:r w:rsidRPr="000C0BB4">
        <w:rPr>
          <w:rFonts w:ascii="Times New Roman" w:hAnsi="Times New Roman"/>
        </w:rPr>
        <w:t>基於</w:t>
      </w:r>
      <w:r w:rsidRPr="000C0BB4">
        <w:rPr>
          <w:rFonts w:ascii="Times New Roman" w:hAnsi="Times New Roman"/>
        </w:rPr>
        <w:t xml:space="preserve">AIM </w:t>
      </w:r>
      <w:r w:rsidRPr="000C0BB4">
        <w:rPr>
          <w:rFonts w:ascii="Times New Roman" w:hAnsi="Times New Roman"/>
        </w:rPr>
        <w:t>整合計算與資料存取一體架構之研發策略佈局，研發相關的</w:t>
      </w:r>
      <w:r w:rsidRPr="000C0BB4">
        <w:rPr>
          <w:rFonts w:ascii="Times New Roman" w:hAnsi="Times New Roman"/>
        </w:rPr>
        <w:t xml:space="preserve">AIM </w:t>
      </w:r>
      <w:r>
        <w:rPr>
          <w:rFonts w:ascii="Times New Roman" w:hAnsi="Times New Roman"/>
        </w:rPr>
        <w:t>晶片架構設計自動化與全系統軟硬整合驗證軟體平台</w:t>
      </w:r>
      <w:r>
        <w:rPr>
          <w:rFonts w:ascii="Times New Roman" w:hAnsi="Times New Roman" w:hint="eastAsia"/>
        </w:rPr>
        <w:t>。針對</w:t>
      </w:r>
      <w:r w:rsidRPr="000C0BB4">
        <w:rPr>
          <w:rFonts w:ascii="Times New Roman" w:hAnsi="Times New Roman"/>
        </w:rPr>
        <w:t>不同的應用情境，開發</w:t>
      </w:r>
      <w:r w:rsidRPr="000C0BB4">
        <w:rPr>
          <w:rFonts w:ascii="Times New Roman" w:hAnsi="Times New Roman"/>
        </w:rPr>
        <w:t>2</w:t>
      </w:r>
      <w:r w:rsidRPr="000C0BB4">
        <w:rPr>
          <w:rFonts w:ascii="Times New Roman" w:hAnsi="Times New Roman"/>
        </w:rPr>
        <w:t>顆內嵌</w:t>
      </w:r>
      <w:r w:rsidRPr="000C0BB4">
        <w:rPr>
          <w:rFonts w:ascii="Times New Roman" w:hAnsi="Times New Roman"/>
        </w:rPr>
        <w:t xml:space="preserve"> AI </w:t>
      </w:r>
      <w:r w:rsidRPr="000C0BB4">
        <w:rPr>
          <w:rFonts w:ascii="Times New Roman" w:hAnsi="Times New Roman"/>
        </w:rPr>
        <w:t>加速器之</w:t>
      </w:r>
      <w:r w:rsidRPr="000C0BB4">
        <w:rPr>
          <w:rFonts w:ascii="Times New Roman" w:hAnsi="Times New Roman"/>
        </w:rPr>
        <w:t xml:space="preserve"> AIM SOC</w:t>
      </w:r>
      <w:r w:rsidRPr="000C0BB4">
        <w:rPr>
          <w:rFonts w:ascii="Times New Roman" w:hAnsi="Times New Roman"/>
        </w:rPr>
        <w:t>整合晶片，一顆內含駕駛監測引擎，偵測駕駛者之不當行為，一顆內含物件與語義分割引擎，加速執行多種圖像辨識與分類，以期應用於</w:t>
      </w:r>
      <w:r>
        <w:rPr>
          <w:rFonts w:ascii="Times New Roman" w:hAnsi="Times New Roman" w:hint="eastAsia"/>
        </w:rPr>
        <w:t>警用</w:t>
      </w:r>
      <w:r>
        <w:rPr>
          <w:rFonts w:ascii="Times New Roman" w:hAnsi="Times New Roman" w:hint="eastAsia"/>
        </w:rPr>
        <w:t>SmartCam</w:t>
      </w:r>
      <w:r>
        <w:rPr>
          <w:rFonts w:ascii="Times New Roman" w:hAnsi="Times New Roman" w:hint="eastAsia"/>
        </w:rPr>
        <w:t>與</w:t>
      </w:r>
      <w:r w:rsidRPr="000C0BB4">
        <w:rPr>
          <w:rFonts w:ascii="Times New Roman" w:hAnsi="Times New Roman"/>
        </w:rPr>
        <w:t>自駕車</w:t>
      </w:r>
      <w:r w:rsidRPr="000C0BB4">
        <w:rPr>
          <w:rFonts w:ascii="Times New Roman" w:hAnsi="Times New Roman"/>
        </w:rPr>
        <w:t>ADAS</w:t>
      </w:r>
      <w:r w:rsidRPr="000C0BB4">
        <w:rPr>
          <w:rFonts w:ascii="Times New Roman" w:hAnsi="Times New Roman"/>
        </w:rPr>
        <w:t>系統領域。</w:t>
      </w:r>
    </w:p>
    <w:p w14:paraId="288352A5" w14:textId="63234056" w:rsidR="00786418" w:rsidRDefault="00786418" w:rsidP="00786418">
      <w:pPr>
        <w:rPr>
          <w:bCs/>
        </w:rPr>
      </w:pPr>
    </w:p>
    <w:p w14:paraId="5A681D13" w14:textId="77777777" w:rsidR="00733F00" w:rsidRPr="00FF5EA1" w:rsidRDefault="00733F00" w:rsidP="00786418">
      <w:pPr>
        <w:rPr>
          <w:bCs/>
        </w:rPr>
      </w:pPr>
    </w:p>
    <w:p w14:paraId="510651DE" w14:textId="77777777" w:rsidR="00786418" w:rsidRPr="00FF5EA1" w:rsidRDefault="00786418" w:rsidP="00786418">
      <w:pPr>
        <w:numPr>
          <w:ilvl w:val="0"/>
          <w:numId w:val="87"/>
        </w:numPr>
        <w:ind w:leftChars="-69" w:left="314"/>
      </w:pPr>
      <w:r w:rsidRPr="00FF5EA1">
        <w:t>實施方法</w:t>
      </w:r>
    </w:p>
    <w:p w14:paraId="7A7F87E3" w14:textId="77777777" w:rsidR="00786418" w:rsidRPr="000C0BB4" w:rsidRDefault="00786418" w:rsidP="00786418">
      <w:pPr>
        <w:numPr>
          <w:ilvl w:val="0"/>
          <w:numId w:val="88"/>
        </w:numPr>
        <w:rPr>
          <w:rFonts w:ascii="Times New Roman" w:hAnsi="Times New Roman"/>
        </w:rPr>
      </w:pPr>
      <w:r w:rsidRPr="000C0BB4">
        <w:rPr>
          <w:rFonts w:ascii="Times New Roman" w:hAnsi="Times New Roman"/>
        </w:rPr>
        <w:t>整合智能駕駛監測引擎，</w:t>
      </w:r>
      <w:r w:rsidRPr="000C0BB4">
        <w:rPr>
          <w:rFonts w:ascii="Times New Roman" w:hAnsi="Times New Roman"/>
        </w:rPr>
        <w:t>RISC-V CPU</w:t>
      </w:r>
      <w:r w:rsidRPr="000C0BB4">
        <w:rPr>
          <w:rFonts w:ascii="Times New Roman" w:hAnsi="Times New Roman"/>
        </w:rPr>
        <w:t>與</w:t>
      </w:r>
      <w:r w:rsidRPr="000C0BB4">
        <w:rPr>
          <w:rFonts w:ascii="Times New Roman" w:hAnsi="Times New Roman"/>
        </w:rPr>
        <w:t xml:space="preserve">AXI </w:t>
      </w:r>
      <w:r w:rsidRPr="000C0BB4">
        <w:rPr>
          <w:rFonts w:ascii="Times New Roman" w:hAnsi="Times New Roman"/>
        </w:rPr>
        <w:t>平台等</w:t>
      </w:r>
      <w:r w:rsidRPr="000C0BB4">
        <w:rPr>
          <w:rFonts w:ascii="Times New Roman" w:hAnsi="Times New Roman"/>
        </w:rPr>
        <w:t>IP</w:t>
      </w:r>
      <w:r w:rsidRPr="000C0BB4">
        <w:rPr>
          <w:rFonts w:ascii="Times New Roman" w:hAnsi="Times New Roman"/>
        </w:rPr>
        <w:t>，完成</w:t>
      </w:r>
      <w:r w:rsidRPr="000C0BB4">
        <w:rPr>
          <w:rFonts w:ascii="Times New Roman" w:hAnsi="Times New Roman"/>
        </w:rPr>
        <w:t>SOC</w:t>
      </w:r>
      <w:r w:rsidRPr="000C0BB4">
        <w:rPr>
          <w:rFonts w:ascii="Times New Roman" w:hAnsi="Times New Roman"/>
        </w:rPr>
        <w:t>單晶片設計，並以力積電</w:t>
      </w:r>
      <w:r w:rsidRPr="000C0BB4">
        <w:rPr>
          <w:rFonts w:ascii="Times New Roman" w:hAnsi="Times New Roman"/>
        </w:rPr>
        <w:t xml:space="preserve">DRAM 25nm </w:t>
      </w:r>
      <w:r w:rsidRPr="000C0BB4">
        <w:rPr>
          <w:rFonts w:ascii="Times New Roman" w:hAnsi="Times New Roman"/>
        </w:rPr>
        <w:t>製程技術，進行</w:t>
      </w:r>
      <w:r w:rsidRPr="000C0BB4">
        <w:rPr>
          <w:rFonts w:ascii="Times New Roman" w:hAnsi="Times New Roman"/>
        </w:rPr>
        <w:t xml:space="preserve">DRAM </w:t>
      </w:r>
      <w:r w:rsidRPr="000C0BB4">
        <w:rPr>
          <w:rFonts w:ascii="Times New Roman" w:hAnsi="Times New Roman"/>
        </w:rPr>
        <w:t>與邏輯電路共構之系統單晶片</w:t>
      </w:r>
    </w:p>
    <w:p w14:paraId="098D124B" w14:textId="77777777" w:rsidR="00786418" w:rsidRPr="000C0BB4" w:rsidRDefault="00786418" w:rsidP="00786418">
      <w:pPr>
        <w:numPr>
          <w:ilvl w:val="0"/>
          <w:numId w:val="93"/>
        </w:numPr>
        <w:rPr>
          <w:rFonts w:ascii="Times New Roman" w:hAnsi="Times New Roman"/>
        </w:rPr>
      </w:pPr>
      <w:r w:rsidRPr="000C0BB4">
        <w:rPr>
          <w:rFonts w:ascii="Times New Roman" w:hAnsi="Times New Roman"/>
        </w:rPr>
        <w:t>完成內含智能駕駛監控監測引擎之</w:t>
      </w:r>
      <w:r w:rsidRPr="000C0BB4">
        <w:rPr>
          <w:rFonts w:ascii="Times New Roman" w:hAnsi="Times New Roman"/>
        </w:rPr>
        <w:t>SOC</w:t>
      </w:r>
      <w:r w:rsidRPr="000C0BB4">
        <w:rPr>
          <w:rFonts w:ascii="Times New Roman" w:hAnsi="Times New Roman"/>
        </w:rPr>
        <w:t>的</w:t>
      </w:r>
      <w:r w:rsidRPr="000C0BB4">
        <w:rPr>
          <w:rFonts w:ascii="Times New Roman" w:hAnsi="Times New Roman"/>
        </w:rPr>
        <w:t>FPGA</w:t>
      </w:r>
      <w:r w:rsidRPr="000C0BB4">
        <w:rPr>
          <w:rFonts w:ascii="Times New Roman" w:hAnsi="Times New Roman"/>
        </w:rPr>
        <w:t>整合與驗證</w:t>
      </w:r>
      <w:r w:rsidRPr="000C0BB4">
        <w:rPr>
          <w:rFonts w:ascii="Times New Roman" w:hAnsi="Times New Roman"/>
        </w:rPr>
        <w:t xml:space="preserve"> </w:t>
      </w:r>
    </w:p>
    <w:p w14:paraId="0403806C" w14:textId="77777777" w:rsidR="00786418" w:rsidRPr="000C0BB4" w:rsidRDefault="00786418" w:rsidP="00786418">
      <w:pPr>
        <w:numPr>
          <w:ilvl w:val="0"/>
          <w:numId w:val="96"/>
        </w:numPr>
        <w:rPr>
          <w:rFonts w:ascii="Times New Roman" w:hAnsi="Times New Roman"/>
        </w:rPr>
      </w:pPr>
      <w:r w:rsidRPr="000C0BB4">
        <w:rPr>
          <w:rFonts w:ascii="Times New Roman" w:hAnsi="Times New Roman"/>
        </w:rPr>
        <w:t>完成</w:t>
      </w:r>
      <w:r w:rsidRPr="000C0BB4">
        <w:rPr>
          <w:rFonts w:ascii="Times New Roman" w:hAnsi="Times New Roman"/>
        </w:rPr>
        <w:t>AI</w:t>
      </w:r>
      <w:r w:rsidRPr="000C0BB4">
        <w:rPr>
          <w:rFonts w:ascii="Times New Roman" w:hAnsi="Times New Roman"/>
        </w:rPr>
        <w:t>加速引擎以及其他</w:t>
      </w:r>
      <w:r w:rsidRPr="000C0BB4">
        <w:rPr>
          <w:rFonts w:ascii="Times New Roman" w:hAnsi="Times New Roman"/>
        </w:rPr>
        <w:t>IP</w:t>
      </w:r>
      <w:r w:rsidRPr="000C0BB4">
        <w:rPr>
          <w:rFonts w:ascii="Times New Roman" w:hAnsi="Times New Roman"/>
        </w:rPr>
        <w:t>的</w:t>
      </w:r>
      <w:r w:rsidRPr="000C0BB4">
        <w:rPr>
          <w:rFonts w:ascii="Times New Roman" w:hAnsi="Times New Roman"/>
        </w:rPr>
        <w:t>RTL</w:t>
      </w:r>
      <w:r w:rsidRPr="000C0BB4">
        <w:rPr>
          <w:rFonts w:ascii="Times New Roman" w:hAnsi="Times New Roman"/>
        </w:rPr>
        <w:t>設計與模擬</w:t>
      </w:r>
      <w:r w:rsidRPr="000C0BB4">
        <w:rPr>
          <w:rFonts w:ascii="Times New Roman" w:hAnsi="Times New Roman"/>
        </w:rPr>
        <w:t xml:space="preserve"> </w:t>
      </w:r>
    </w:p>
    <w:p w14:paraId="1562530E" w14:textId="77777777" w:rsidR="00786418" w:rsidRPr="000C0BB4" w:rsidRDefault="00786418" w:rsidP="00786418">
      <w:pPr>
        <w:numPr>
          <w:ilvl w:val="0"/>
          <w:numId w:val="96"/>
        </w:numPr>
        <w:rPr>
          <w:rFonts w:ascii="Times New Roman" w:hAnsi="Times New Roman"/>
        </w:rPr>
      </w:pPr>
      <w:r w:rsidRPr="000C0BB4">
        <w:rPr>
          <w:rFonts w:ascii="Times New Roman" w:hAnsi="Times New Roman"/>
        </w:rPr>
        <w:t>整合</w:t>
      </w:r>
      <w:r w:rsidRPr="000C0BB4">
        <w:rPr>
          <w:rFonts w:ascii="Times New Roman" w:hAnsi="Times New Roman"/>
        </w:rPr>
        <w:t>RISC-V</w:t>
      </w:r>
      <w:r w:rsidRPr="000C0BB4">
        <w:rPr>
          <w:rFonts w:ascii="Times New Roman" w:hAnsi="Times New Roman"/>
        </w:rPr>
        <w:t>，</w:t>
      </w:r>
      <w:r w:rsidRPr="000C0BB4">
        <w:rPr>
          <w:rFonts w:ascii="Times New Roman" w:hAnsi="Times New Roman"/>
        </w:rPr>
        <w:t>AXI</w:t>
      </w:r>
      <w:r w:rsidRPr="000C0BB4">
        <w:rPr>
          <w:rFonts w:ascii="Times New Roman" w:hAnsi="Times New Roman"/>
        </w:rPr>
        <w:t>平台，週邊</w:t>
      </w:r>
      <w:r w:rsidRPr="000C0BB4">
        <w:rPr>
          <w:rFonts w:ascii="Times New Roman" w:hAnsi="Times New Roman"/>
        </w:rPr>
        <w:t>IP</w:t>
      </w:r>
      <w:r w:rsidRPr="000C0BB4">
        <w:rPr>
          <w:rFonts w:ascii="Times New Roman" w:hAnsi="Times New Roman"/>
        </w:rPr>
        <w:t>以及</w:t>
      </w:r>
      <w:r w:rsidRPr="000C0BB4">
        <w:rPr>
          <w:rFonts w:ascii="Times New Roman" w:hAnsi="Times New Roman"/>
        </w:rPr>
        <w:t>AI</w:t>
      </w:r>
      <w:r w:rsidRPr="000C0BB4">
        <w:rPr>
          <w:rFonts w:ascii="Times New Roman" w:hAnsi="Times New Roman"/>
        </w:rPr>
        <w:t>加速器引擎，搭配</w:t>
      </w:r>
      <w:r w:rsidRPr="000C0BB4">
        <w:rPr>
          <w:rFonts w:ascii="Times New Roman" w:hAnsi="Times New Roman"/>
        </w:rPr>
        <w:t>FPGA</w:t>
      </w:r>
      <w:r w:rsidRPr="000C0BB4">
        <w:rPr>
          <w:rFonts w:ascii="Times New Roman" w:hAnsi="Times New Roman"/>
        </w:rPr>
        <w:t>特有的週邊</w:t>
      </w:r>
      <w:r w:rsidRPr="000C0BB4">
        <w:rPr>
          <w:rFonts w:ascii="Times New Roman" w:hAnsi="Times New Roman"/>
        </w:rPr>
        <w:t xml:space="preserve">, </w:t>
      </w:r>
      <w:r w:rsidRPr="000C0BB4">
        <w:rPr>
          <w:rFonts w:ascii="Times New Roman" w:hAnsi="Times New Roman"/>
        </w:rPr>
        <w:t>例如</w:t>
      </w:r>
      <w:r w:rsidRPr="000C0BB4">
        <w:rPr>
          <w:rFonts w:ascii="Times New Roman" w:hAnsi="Times New Roman"/>
        </w:rPr>
        <w:t>HBM memory</w:t>
      </w:r>
      <w:r w:rsidRPr="000C0BB4">
        <w:rPr>
          <w:rFonts w:ascii="Times New Roman" w:hAnsi="Times New Roman"/>
        </w:rPr>
        <w:t>，完成適用於</w:t>
      </w:r>
      <w:r w:rsidRPr="000C0BB4">
        <w:rPr>
          <w:rFonts w:ascii="Times New Roman" w:hAnsi="Times New Roman"/>
        </w:rPr>
        <w:t>FPGA</w:t>
      </w:r>
      <w:r w:rsidRPr="000C0BB4">
        <w:rPr>
          <w:rFonts w:ascii="Times New Roman" w:hAnsi="Times New Roman"/>
        </w:rPr>
        <w:t>的</w:t>
      </w:r>
      <w:r w:rsidRPr="000C0BB4">
        <w:rPr>
          <w:rFonts w:ascii="Times New Roman" w:hAnsi="Times New Roman"/>
        </w:rPr>
        <w:t xml:space="preserve">whole chip RTL </w:t>
      </w:r>
    </w:p>
    <w:p w14:paraId="7818ECD1" w14:textId="77777777" w:rsidR="00786418" w:rsidRPr="000C0BB4" w:rsidRDefault="00786418" w:rsidP="00786418">
      <w:pPr>
        <w:numPr>
          <w:ilvl w:val="0"/>
          <w:numId w:val="96"/>
        </w:numPr>
        <w:rPr>
          <w:rFonts w:ascii="Times New Roman" w:hAnsi="Times New Roman"/>
        </w:rPr>
      </w:pPr>
      <w:r w:rsidRPr="000C0BB4">
        <w:rPr>
          <w:rFonts w:ascii="Times New Roman" w:hAnsi="Times New Roman"/>
        </w:rPr>
        <w:t>設定必要的</w:t>
      </w:r>
      <w:r w:rsidRPr="000C0BB4">
        <w:rPr>
          <w:rFonts w:ascii="Times New Roman" w:hAnsi="Times New Roman"/>
        </w:rPr>
        <w:t>synthesis constraint</w:t>
      </w:r>
      <w:r w:rsidRPr="000C0BB4">
        <w:rPr>
          <w:rFonts w:ascii="Times New Roman" w:hAnsi="Times New Roman"/>
        </w:rPr>
        <w:t>，產生</w:t>
      </w:r>
      <w:r w:rsidRPr="000C0BB4">
        <w:rPr>
          <w:rFonts w:ascii="Times New Roman" w:hAnsi="Times New Roman"/>
        </w:rPr>
        <w:t>FPGA bit</w:t>
      </w:r>
      <w:r w:rsidRPr="000C0BB4">
        <w:rPr>
          <w:rFonts w:ascii="Times New Roman" w:hAnsi="Times New Roman"/>
        </w:rPr>
        <w:t>檔</w:t>
      </w:r>
      <w:r w:rsidRPr="000C0BB4">
        <w:rPr>
          <w:rFonts w:ascii="Times New Roman" w:hAnsi="Times New Roman"/>
        </w:rPr>
        <w:t xml:space="preserve"> </w:t>
      </w:r>
    </w:p>
    <w:p w14:paraId="6F41F89F" w14:textId="77777777" w:rsidR="00786418" w:rsidRPr="000C0BB4" w:rsidRDefault="00786418" w:rsidP="00786418">
      <w:pPr>
        <w:numPr>
          <w:ilvl w:val="0"/>
          <w:numId w:val="96"/>
        </w:numPr>
        <w:rPr>
          <w:rFonts w:ascii="Times New Roman" w:hAnsi="Times New Roman"/>
        </w:rPr>
      </w:pPr>
      <w:r w:rsidRPr="000C0BB4">
        <w:rPr>
          <w:rFonts w:ascii="Times New Roman" w:hAnsi="Times New Roman"/>
        </w:rPr>
        <w:t>於</w:t>
      </w:r>
      <w:r w:rsidRPr="000C0BB4">
        <w:rPr>
          <w:rFonts w:ascii="Times New Roman" w:hAnsi="Times New Roman"/>
        </w:rPr>
        <w:t>FPGA</w:t>
      </w:r>
      <w:r w:rsidRPr="000C0BB4">
        <w:rPr>
          <w:rFonts w:ascii="Times New Roman" w:hAnsi="Times New Roman"/>
        </w:rPr>
        <w:t>開發板進行系統驗證，以完整的</w:t>
      </w:r>
      <w:r w:rsidRPr="000C0BB4">
        <w:rPr>
          <w:rFonts w:ascii="Times New Roman" w:hAnsi="Times New Roman"/>
        </w:rPr>
        <w:t>FPGA</w:t>
      </w:r>
      <w:r w:rsidRPr="000C0BB4">
        <w:rPr>
          <w:rFonts w:ascii="Times New Roman" w:hAnsi="Times New Roman"/>
        </w:rPr>
        <w:t>系統驗證，減少晶片下線發生錯誤的風險</w:t>
      </w:r>
      <w:r w:rsidRPr="000C0BB4">
        <w:rPr>
          <w:rFonts w:ascii="Times New Roman" w:hAnsi="Times New Roman"/>
        </w:rPr>
        <w:t xml:space="preserve"> </w:t>
      </w:r>
    </w:p>
    <w:p w14:paraId="50EBDEC7" w14:textId="77777777" w:rsidR="00786418" w:rsidRPr="000C0BB4" w:rsidRDefault="00786418" w:rsidP="00786418">
      <w:pPr>
        <w:numPr>
          <w:ilvl w:val="0"/>
          <w:numId w:val="93"/>
        </w:numPr>
        <w:rPr>
          <w:rFonts w:ascii="Times New Roman" w:hAnsi="Times New Roman"/>
        </w:rPr>
      </w:pPr>
      <w:r w:rsidRPr="000C0BB4">
        <w:rPr>
          <w:rFonts w:ascii="Times New Roman" w:hAnsi="Times New Roman"/>
        </w:rPr>
        <w:t>完成內含智能駕駛監控監測引擎之</w:t>
      </w:r>
      <w:r w:rsidRPr="000C0BB4">
        <w:rPr>
          <w:rFonts w:ascii="Times New Roman" w:hAnsi="Times New Roman"/>
        </w:rPr>
        <w:t>SOC</w:t>
      </w:r>
      <w:r w:rsidRPr="000C0BB4">
        <w:rPr>
          <w:rFonts w:ascii="Times New Roman" w:hAnsi="Times New Roman"/>
        </w:rPr>
        <w:t>單晶片下線</w:t>
      </w:r>
    </w:p>
    <w:p w14:paraId="03CE4B3E" w14:textId="77777777" w:rsidR="00786418" w:rsidRPr="000C0BB4" w:rsidRDefault="00786418" w:rsidP="00786418">
      <w:pPr>
        <w:numPr>
          <w:ilvl w:val="0"/>
          <w:numId w:val="94"/>
        </w:numPr>
        <w:rPr>
          <w:rFonts w:ascii="Times New Roman" w:hAnsi="Times New Roman"/>
        </w:rPr>
      </w:pPr>
      <w:r w:rsidRPr="000C0BB4">
        <w:rPr>
          <w:rFonts w:ascii="Times New Roman" w:hAnsi="Times New Roman"/>
        </w:rPr>
        <w:t>完成</w:t>
      </w:r>
      <w:r w:rsidRPr="000C0BB4">
        <w:rPr>
          <w:rFonts w:ascii="Times New Roman" w:hAnsi="Times New Roman"/>
        </w:rPr>
        <w:t>AI</w:t>
      </w:r>
      <w:r w:rsidRPr="000C0BB4">
        <w:rPr>
          <w:rFonts w:ascii="Times New Roman" w:hAnsi="Times New Roman"/>
        </w:rPr>
        <w:t>加速引擎以及其他</w:t>
      </w:r>
      <w:r w:rsidRPr="000C0BB4">
        <w:rPr>
          <w:rFonts w:ascii="Times New Roman" w:hAnsi="Times New Roman"/>
        </w:rPr>
        <w:t>IP</w:t>
      </w:r>
      <w:r w:rsidRPr="000C0BB4">
        <w:rPr>
          <w:rFonts w:ascii="Times New Roman" w:hAnsi="Times New Roman"/>
        </w:rPr>
        <w:t>的</w:t>
      </w:r>
      <w:r w:rsidRPr="000C0BB4">
        <w:rPr>
          <w:rFonts w:ascii="Times New Roman" w:hAnsi="Times New Roman"/>
        </w:rPr>
        <w:t>RTL</w:t>
      </w:r>
      <w:r w:rsidRPr="000C0BB4">
        <w:rPr>
          <w:rFonts w:ascii="Times New Roman" w:hAnsi="Times New Roman"/>
        </w:rPr>
        <w:t>設計與模擬</w:t>
      </w:r>
      <w:r w:rsidRPr="000C0BB4">
        <w:rPr>
          <w:rFonts w:ascii="Times New Roman" w:hAnsi="Times New Roman"/>
        </w:rPr>
        <w:t xml:space="preserve"> </w:t>
      </w:r>
    </w:p>
    <w:p w14:paraId="1C293FED" w14:textId="77777777" w:rsidR="00786418" w:rsidRPr="000C0BB4" w:rsidRDefault="00786418" w:rsidP="00786418">
      <w:pPr>
        <w:numPr>
          <w:ilvl w:val="0"/>
          <w:numId w:val="94"/>
        </w:numPr>
        <w:rPr>
          <w:rFonts w:ascii="Times New Roman" w:hAnsi="Times New Roman"/>
        </w:rPr>
      </w:pPr>
      <w:r w:rsidRPr="000C0BB4">
        <w:rPr>
          <w:rFonts w:ascii="Times New Roman" w:hAnsi="Times New Roman"/>
        </w:rPr>
        <w:t>整合</w:t>
      </w:r>
      <w:r w:rsidRPr="000C0BB4">
        <w:rPr>
          <w:rFonts w:ascii="Times New Roman" w:hAnsi="Times New Roman"/>
        </w:rPr>
        <w:t>RISC-V</w:t>
      </w:r>
      <w:r w:rsidRPr="000C0BB4">
        <w:rPr>
          <w:rFonts w:ascii="Times New Roman" w:hAnsi="Times New Roman"/>
        </w:rPr>
        <w:t>，</w:t>
      </w:r>
      <w:r w:rsidRPr="000C0BB4">
        <w:rPr>
          <w:rFonts w:ascii="Times New Roman" w:hAnsi="Times New Roman"/>
        </w:rPr>
        <w:t>AXI</w:t>
      </w:r>
      <w:r w:rsidRPr="000C0BB4">
        <w:rPr>
          <w:rFonts w:ascii="Times New Roman" w:hAnsi="Times New Roman"/>
        </w:rPr>
        <w:t>平台，週邊</w:t>
      </w:r>
      <w:r w:rsidRPr="000C0BB4">
        <w:rPr>
          <w:rFonts w:ascii="Times New Roman" w:hAnsi="Times New Roman"/>
        </w:rPr>
        <w:t>IP</w:t>
      </w:r>
      <w:r w:rsidRPr="000C0BB4">
        <w:rPr>
          <w:rFonts w:ascii="Times New Roman" w:hAnsi="Times New Roman"/>
        </w:rPr>
        <w:t>以及</w:t>
      </w:r>
      <w:r w:rsidRPr="000C0BB4">
        <w:rPr>
          <w:rFonts w:ascii="Times New Roman" w:hAnsi="Times New Roman"/>
        </w:rPr>
        <w:t>AI</w:t>
      </w:r>
      <w:r w:rsidRPr="000C0BB4">
        <w:rPr>
          <w:rFonts w:ascii="Times New Roman" w:hAnsi="Times New Roman"/>
        </w:rPr>
        <w:t>加速器引擎，進行</w:t>
      </w:r>
      <w:r w:rsidRPr="000C0BB4">
        <w:rPr>
          <w:rFonts w:ascii="Times New Roman" w:hAnsi="Times New Roman"/>
        </w:rPr>
        <w:t>whole chip</w:t>
      </w:r>
      <w:r w:rsidRPr="000C0BB4">
        <w:rPr>
          <w:rFonts w:ascii="Times New Roman" w:hAnsi="Times New Roman"/>
        </w:rPr>
        <w:t>整合以及模擬</w:t>
      </w:r>
    </w:p>
    <w:p w14:paraId="758615A0" w14:textId="77777777" w:rsidR="00786418" w:rsidRPr="000C0BB4" w:rsidRDefault="00786418" w:rsidP="00786418">
      <w:pPr>
        <w:numPr>
          <w:ilvl w:val="0"/>
          <w:numId w:val="94"/>
        </w:numPr>
        <w:rPr>
          <w:rFonts w:ascii="Times New Roman" w:hAnsi="Times New Roman"/>
        </w:rPr>
      </w:pPr>
      <w:r w:rsidRPr="000C0BB4">
        <w:rPr>
          <w:rFonts w:ascii="Times New Roman" w:hAnsi="Times New Roman"/>
        </w:rPr>
        <w:t>進行</w:t>
      </w:r>
      <w:r w:rsidRPr="000C0BB4">
        <w:rPr>
          <w:rFonts w:ascii="Times New Roman" w:hAnsi="Times New Roman"/>
        </w:rPr>
        <w:t>whole chip</w:t>
      </w:r>
      <w:r w:rsidRPr="000C0BB4">
        <w:rPr>
          <w:rFonts w:ascii="Times New Roman" w:hAnsi="Times New Roman"/>
        </w:rPr>
        <w:t>電路合成，將</w:t>
      </w:r>
      <w:r w:rsidRPr="000C0BB4">
        <w:rPr>
          <w:rFonts w:ascii="Times New Roman" w:hAnsi="Times New Roman"/>
        </w:rPr>
        <w:t>RTL</w:t>
      </w:r>
      <w:r w:rsidRPr="000C0BB4">
        <w:rPr>
          <w:rFonts w:ascii="Times New Roman" w:hAnsi="Times New Roman"/>
        </w:rPr>
        <w:t>轉成</w:t>
      </w:r>
      <w:r w:rsidRPr="000C0BB4">
        <w:rPr>
          <w:rFonts w:ascii="Times New Roman" w:hAnsi="Times New Roman"/>
        </w:rPr>
        <w:t>netlist</w:t>
      </w:r>
      <w:r w:rsidRPr="000C0BB4">
        <w:rPr>
          <w:rFonts w:ascii="Times New Roman" w:hAnsi="Times New Roman"/>
        </w:rPr>
        <w:t>，經過</w:t>
      </w:r>
      <w:r w:rsidRPr="000C0BB4">
        <w:rPr>
          <w:rFonts w:ascii="Times New Roman" w:hAnsi="Times New Roman"/>
        </w:rPr>
        <w:t>pre-layout</w:t>
      </w:r>
      <w:r w:rsidRPr="000C0BB4">
        <w:rPr>
          <w:rFonts w:ascii="Times New Roman" w:hAnsi="Times New Roman"/>
        </w:rPr>
        <w:t>模擬無誤後，將</w:t>
      </w:r>
      <w:r w:rsidRPr="000C0BB4">
        <w:rPr>
          <w:rFonts w:ascii="Times New Roman" w:hAnsi="Times New Roman"/>
        </w:rPr>
        <w:t>netlist</w:t>
      </w:r>
      <w:r w:rsidRPr="000C0BB4">
        <w:rPr>
          <w:rFonts w:ascii="Times New Roman" w:hAnsi="Times New Roman"/>
        </w:rPr>
        <w:t>交由</w:t>
      </w:r>
      <w:r w:rsidRPr="000C0BB4">
        <w:rPr>
          <w:rFonts w:ascii="Times New Roman" w:hAnsi="Times New Roman"/>
        </w:rPr>
        <w:t>CAD</w:t>
      </w:r>
    </w:p>
    <w:p w14:paraId="33F8939C" w14:textId="77777777" w:rsidR="00786418" w:rsidRPr="000C0BB4" w:rsidRDefault="00786418" w:rsidP="00786418">
      <w:pPr>
        <w:numPr>
          <w:ilvl w:val="0"/>
          <w:numId w:val="94"/>
        </w:numPr>
        <w:rPr>
          <w:rFonts w:ascii="Times New Roman" w:hAnsi="Times New Roman"/>
        </w:rPr>
      </w:pPr>
      <w:r w:rsidRPr="000C0BB4">
        <w:rPr>
          <w:rFonts w:ascii="Times New Roman" w:hAnsi="Times New Roman"/>
        </w:rPr>
        <w:t>CAD</w:t>
      </w:r>
      <w:r w:rsidRPr="000C0BB4">
        <w:rPr>
          <w:rFonts w:ascii="Times New Roman" w:hAnsi="Times New Roman"/>
        </w:rPr>
        <w:t>工程師根據各</w:t>
      </w:r>
      <w:r w:rsidRPr="000C0BB4">
        <w:rPr>
          <w:rFonts w:ascii="Times New Roman" w:hAnsi="Times New Roman"/>
        </w:rPr>
        <w:t>IP</w:t>
      </w:r>
      <w:r w:rsidRPr="000C0BB4">
        <w:rPr>
          <w:rFonts w:ascii="Times New Roman" w:hAnsi="Times New Roman"/>
        </w:rPr>
        <w:t>的屬性以及</w:t>
      </w:r>
      <w:r w:rsidRPr="000C0BB4">
        <w:rPr>
          <w:rFonts w:ascii="Times New Roman" w:hAnsi="Times New Roman"/>
        </w:rPr>
        <w:t>designer</w:t>
      </w:r>
      <w:r w:rsidRPr="000C0BB4">
        <w:rPr>
          <w:rFonts w:ascii="Times New Roman" w:hAnsi="Times New Roman"/>
        </w:rPr>
        <w:t>提供的</w:t>
      </w:r>
      <w:r w:rsidRPr="000C0BB4">
        <w:rPr>
          <w:rFonts w:ascii="Times New Roman" w:hAnsi="Times New Roman"/>
        </w:rPr>
        <w:t>layout constraint</w:t>
      </w:r>
      <w:r w:rsidRPr="000C0BB4">
        <w:rPr>
          <w:rFonts w:ascii="Times New Roman" w:hAnsi="Times New Roman"/>
        </w:rPr>
        <w:t>，進行晶片的實際</w:t>
      </w:r>
      <w:r w:rsidRPr="000C0BB4">
        <w:rPr>
          <w:rFonts w:ascii="Times New Roman" w:hAnsi="Times New Roman"/>
        </w:rPr>
        <w:t>Floor plan</w:t>
      </w:r>
      <w:r w:rsidRPr="000C0BB4">
        <w:rPr>
          <w:rFonts w:ascii="Times New Roman" w:hAnsi="Times New Roman"/>
        </w:rPr>
        <w:t>以及</w:t>
      </w:r>
      <w:r w:rsidRPr="000C0BB4">
        <w:rPr>
          <w:rFonts w:ascii="Times New Roman" w:hAnsi="Times New Roman"/>
        </w:rPr>
        <w:t>P&amp;R</w:t>
      </w:r>
      <w:r w:rsidRPr="000C0BB4">
        <w:rPr>
          <w:rFonts w:ascii="Times New Roman" w:hAnsi="Times New Roman"/>
        </w:rPr>
        <w:t>，產生</w:t>
      </w:r>
      <w:r w:rsidRPr="000C0BB4">
        <w:rPr>
          <w:rFonts w:ascii="Times New Roman" w:hAnsi="Times New Roman"/>
        </w:rPr>
        <w:t>post-layout netlist</w:t>
      </w:r>
      <w:r w:rsidRPr="000C0BB4">
        <w:rPr>
          <w:rFonts w:ascii="Times New Roman" w:hAnsi="Times New Roman"/>
        </w:rPr>
        <w:t>以及對應的</w:t>
      </w:r>
      <w:r w:rsidRPr="000C0BB4">
        <w:rPr>
          <w:rFonts w:ascii="Times New Roman" w:hAnsi="Times New Roman"/>
        </w:rPr>
        <w:t xml:space="preserve">timing model </w:t>
      </w:r>
    </w:p>
    <w:p w14:paraId="6243A482" w14:textId="77777777" w:rsidR="00786418" w:rsidRPr="000C0BB4" w:rsidRDefault="00786418" w:rsidP="00786418">
      <w:pPr>
        <w:numPr>
          <w:ilvl w:val="0"/>
          <w:numId w:val="94"/>
        </w:numPr>
        <w:rPr>
          <w:rFonts w:ascii="Times New Roman" w:hAnsi="Times New Roman"/>
        </w:rPr>
      </w:pPr>
      <w:r w:rsidRPr="000C0BB4">
        <w:rPr>
          <w:rFonts w:ascii="Times New Roman" w:hAnsi="Times New Roman"/>
        </w:rPr>
        <w:t>designer</w:t>
      </w:r>
      <w:r w:rsidRPr="000C0BB4">
        <w:rPr>
          <w:rFonts w:ascii="Times New Roman" w:hAnsi="Times New Roman"/>
        </w:rPr>
        <w:t>再依據</w:t>
      </w:r>
      <w:r w:rsidRPr="000C0BB4">
        <w:rPr>
          <w:rFonts w:ascii="Times New Roman" w:hAnsi="Times New Roman"/>
        </w:rPr>
        <w:t>post-layout netlist</w:t>
      </w:r>
      <w:r w:rsidRPr="000C0BB4">
        <w:rPr>
          <w:rFonts w:ascii="Times New Roman" w:hAnsi="Times New Roman"/>
        </w:rPr>
        <w:t>以及</w:t>
      </w:r>
      <w:r w:rsidRPr="000C0BB4">
        <w:rPr>
          <w:rFonts w:ascii="Times New Roman" w:hAnsi="Times New Roman"/>
        </w:rPr>
        <w:t>timing model</w:t>
      </w:r>
      <w:r w:rsidRPr="000C0BB4">
        <w:rPr>
          <w:rFonts w:ascii="Times New Roman" w:hAnsi="Times New Roman"/>
        </w:rPr>
        <w:t>進行時序分析與</w:t>
      </w:r>
      <w:r w:rsidRPr="000C0BB4">
        <w:rPr>
          <w:rFonts w:ascii="Times New Roman" w:hAnsi="Times New Roman"/>
        </w:rPr>
        <w:t>post-layout</w:t>
      </w:r>
      <w:r w:rsidRPr="000C0BB4">
        <w:rPr>
          <w:rFonts w:ascii="Times New Roman" w:hAnsi="Times New Roman"/>
        </w:rPr>
        <w:t>模擬，如功能錯誤或是效能不足，再微幅修改電路，進行</w:t>
      </w:r>
      <w:r w:rsidRPr="000C0BB4">
        <w:rPr>
          <w:rFonts w:ascii="Times New Roman" w:hAnsi="Times New Roman"/>
        </w:rPr>
        <w:t>ECO</w:t>
      </w:r>
      <w:r w:rsidRPr="000C0BB4">
        <w:rPr>
          <w:rFonts w:ascii="Times New Roman" w:hAnsi="Times New Roman"/>
        </w:rPr>
        <w:t>流程</w:t>
      </w:r>
    </w:p>
    <w:p w14:paraId="580AEB16" w14:textId="77777777" w:rsidR="00786418" w:rsidRPr="000C0BB4" w:rsidRDefault="00786418" w:rsidP="00786418">
      <w:pPr>
        <w:numPr>
          <w:ilvl w:val="0"/>
          <w:numId w:val="94"/>
        </w:numPr>
        <w:rPr>
          <w:rFonts w:ascii="Times New Roman" w:hAnsi="Times New Roman"/>
        </w:rPr>
      </w:pPr>
      <w:r w:rsidRPr="000C0BB4">
        <w:rPr>
          <w:rFonts w:ascii="Times New Roman" w:hAnsi="Times New Roman"/>
        </w:rPr>
        <w:lastRenderedPageBreak/>
        <w:t>反覆進行</w:t>
      </w:r>
      <w:r w:rsidRPr="000C0BB4">
        <w:rPr>
          <w:rFonts w:ascii="Times New Roman" w:hAnsi="Times New Roman"/>
        </w:rPr>
        <w:t>(d)</w:t>
      </w:r>
      <w:r w:rsidRPr="000C0BB4">
        <w:rPr>
          <w:rFonts w:ascii="Times New Roman" w:hAnsi="Times New Roman"/>
        </w:rPr>
        <w:t>與</w:t>
      </w:r>
      <w:r w:rsidRPr="000C0BB4">
        <w:rPr>
          <w:rFonts w:ascii="Times New Roman" w:hAnsi="Times New Roman"/>
        </w:rPr>
        <w:t>(e)</w:t>
      </w:r>
      <w:r w:rsidRPr="000C0BB4">
        <w:rPr>
          <w:rFonts w:ascii="Times New Roman" w:hAnsi="Times New Roman"/>
        </w:rPr>
        <w:t>流程，達到功能與效能預期目標後，將</w:t>
      </w:r>
      <w:r w:rsidRPr="000C0BB4">
        <w:rPr>
          <w:rFonts w:ascii="Times New Roman" w:hAnsi="Times New Roman"/>
        </w:rPr>
        <w:t>GDS</w:t>
      </w:r>
      <w:r w:rsidRPr="000C0BB4">
        <w:rPr>
          <w:rFonts w:ascii="Times New Roman" w:hAnsi="Times New Roman"/>
        </w:rPr>
        <w:t>交由力積電進行晶片下線</w:t>
      </w:r>
    </w:p>
    <w:p w14:paraId="35E99F5B" w14:textId="77777777" w:rsidR="00786418" w:rsidRPr="000C0BB4" w:rsidRDefault="00786418" w:rsidP="00786418">
      <w:pPr>
        <w:rPr>
          <w:rFonts w:ascii="Times New Roman" w:hAnsi="Times New Roman"/>
        </w:rPr>
      </w:pPr>
    </w:p>
    <w:p w14:paraId="5E934345" w14:textId="77777777" w:rsidR="00786418" w:rsidRPr="000C0BB4" w:rsidRDefault="00786418" w:rsidP="00786418">
      <w:pPr>
        <w:numPr>
          <w:ilvl w:val="0"/>
          <w:numId w:val="88"/>
        </w:numPr>
        <w:rPr>
          <w:rFonts w:ascii="Times New Roman" w:hAnsi="Times New Roman"/>
        </w:rPr>
      </w:pPr>
      <w:r w:rsidRPr="000C0BB4">
        <w:rPr>
          <w:rFonts w:ascii="Times New Roman" w:hAnsi="Times New Roman"/>
        </w:rPr>
        <w:t>整合物件與語義分割引擎，</w:t>
      </w:r>
      <w:r w:rsidRPr="000C0BB4">
        <w:rPr>
          <w:rFonts w:ascii="Times New Roman" w:hAnsi="Times New Roman"/>
        </w:rPr>
        <w:t>RISC-V CPU</w:t>
      </w:r>
      <w:r w:rsidRPr="000C0BB4">
        <w:rPr>
          <w:rFonts w:ascii="Times New Roman" w:hAnsi="Times New Roman"/>
        </w:rPr>
        <w:t>與</w:t>
      </w:r>
      <w:r w:rsidRPr="000C0BB4">
        <w:rPr>
          <w:rFonts w:ascii="Times New Roman" w:hAnsi="Times New Roman"/>
        </w:rPr>
        <w:t xml:space="preserve">AXI </w:t>
      </w:r>
      <w:r w:rsidRPr="000C0BB4">
        <w:rPr>
          <w:rFonts w:ascii="Times New Roman" w:hAnsi="Times New Roman"/>
        </w:rPr>
        <w:t>平台等</w:t>
      </w:r>
      <w:r w:rsidRPr="000C0BB4">
        <w:rPr>
          <w:rFonts w:ascii="Times New Roman" w:hAnsi="Times New Roman"/>
        </w:rPr>
        <w:t>IP</w:t>
      </w:r>
      <w:r w:rsidRPr="000C0BB4">
        <w:rPr>
          <w:rFonts w:ascii="Times New Roman" w:hAnsi="Times New Roman"/>
        </w:rPr>
        <w:t>，完成</w:t>
      </w:r>
      <w:r w:rsidRPr="000C0BB4">
        <w:rPr>
          <w:rFonts w:ascii="Times New Roman" w:hAnsi="Times New Roman"/>
        </w:rPr>
        <w:t>SOC</w:t>
      </w:r>
      <w:r w:rsidRPr="000C0BB4">
        <w:rPr>
          <w:rFonts w:ascii="Times New Roman" w:hAnsi="Times New Roman"/>
        </w:rPr>
        <w:t>單晶片設計，並以力積電</w:t>
      </w:r>
      <w:r w:rsidRPr="000C0BB4">
        <w:rPr>
          <w:rFonts w:ascii="Times New Roman" w:hAnsi="Times New Roman"/>
        </w:rPr>
        <w:t xml:space="preserve">DRAM 25nm </w:t>
      </w:r>
      <w:r w:rsidRPr="000C0BB4">
        <w:rPr>
          <w:rFonts w:ascii="Times New Roman" w:hAnsi="Times New Roman"/>
        </w:rPr>
        <w:t>製程技術，進行</w:t>
      </w:r>
      <w:r w:rsidRPr="000C0BB4">
        <w:rPr>
          <w:rFonts w:ascii="Times New Roman" w:hAnsi="Times New Roman"/>
        </w:rPr>
        <w:t xml:space="preserve">DRAM </w:t>
      </w:r>
      <w:r w:rsidRPr="000C0BB4">
        <w:rPr>
          <w:rFonts w:ascii="Times New Roman" w:hAnsi="Times New Roman"/>
        </w:rPr>
        <w:t>與邏輯電路共構之系統單晶片</w:t>
      </w:r>
      <w:r w:rsidRPr="000C0BB4">
        <w:rPr>
          <w:rFonts w:ascii="Times New Roman" w:hAnsi="Times New Roman"/>
        </w:rPr>
        <w:t xml:space="preserve"> </w:t>
      </w:r>
    </w:p>
    <w:p w14:paraId="52888668" w14:textId="77777777" w:rsidR="00786418" w:rsidRPr="000C0BB4" w:rsidRDefault="00786418" w:rsidP="00786418">
      <w:pPr>
        <w:numPr>
          <w:ilvl w:val="0"/>
          <w:numId w:val="92"/>
        </w:numPr>
        <w:rPr>
          <w:rFonts w:ascii="Times New Roman" w:hAnsi="Times New Roman"/>
        </w:rPr>
      </w:pPr>
      <w:r w:rsidRPr="000C0BB4">
        <w:rPr>
          <w:rFonts w:ascii="Times New Roman" w:hAnsi="Times New Roman"/>
        </w:rPr>
        <w:t>完成內含物件與語義分割引擎之</w:t>
      </w:r>
      <w:r w:rsidRPr="000C0BB4">
        <w:rPr>
          <w:rFonts w:ascii="Times New Roman" w:hAnsi="Times New Roman"/>
        </w:rPr>
        <w:t>SOC</w:t>
      </w:r>
      <w:r w:rsidRPr="000C0BB4">
        <w:rPr>
          <w:rFonts w:ascii="Times New Roman" w:hAnsi="Times New Roman"/>
        </w:rPr>
        <w:t>的</w:t>
      </w:r>
      <w:r w:rsidRPr="000C0BB4">
        <w:rPr>
          <w:rFonts w:ascii="Times New Roman" w:hAnsi="Times New Roman"/>
        </w:rPr>
        <w:t>FPGA</w:t>
      </w:r>
      <w:r w:rsidRPr="000C0BB4">
        <w:rPr>
          <w:rFonts w:ascii="Times New Roman" w:hAnsi="Times New Roman"/>
        </w:rPr>
        <w:t>整合與驗證</w:t>
      </w:r>
    </w:p>
    <w:p w14:paraId="5A99238A" w14:textId="77777777" w:rsidR="00786418" w:rsidRPr="00265BB2" w:rsidRDefault="00786418" w:rsidP="00786418">
      <w:pPr>
        <w:pStyle w:val="affc"/>
        <w:numPr>
          <w:ilvl w:val="0"/>
          <w:numId w:val="97"/>
        </w:numPr>
        <w:ind w:leftChars="0"/>
        <w:rPr>
          <w:rFonts w:ascii="Times New Roman" w:hAnsi="Times New Roman"/>
          <w:sz w:val="24"/>
        </w:rPr>
      </w:pPr>
      <w:r w:rsidRPr="00265BB2">
        <w:rPr>
          <w:rFonts w:ascii="Times New Roman" w:hAnsi="Times New Roman"/>
          <w:sz w:val="24"/>
        </w:rPr>
        <w:t>完成</w:t>
      </w:r>
      <w:r w:rsidRPr="00265BB2">
        <w:rPr>
          <w:rFonts w:ascii="Times New Roman" w:hAnsi="Times New Roman"/>
          <w:sz w:val="24"/>
        </w:rPr>
        <w:t>AI</w:t>
      </w:r>
      <w:r w:rsidRPr="00265BB2">
        <w:rPr>
          <w:rFonts w:ascii="Times New Roman" w:hAnsi="Times New Roman"/>
          <w:sz w:val="24"/>
        </w:rPr>
        <w:t>加速引擎以及其他</w:t>
      </w:r>
      <w:r w:rsidRPr="00265BB2">
        <w:rPr>
          <w:rFonts w:ascii="Times New Roman" w:hAnsi="Times New Roman"/>
          <w:sz w:val="24"/>
        </w:rPr>
        <w:t>IP</w:t>
      </w:r>
      <w:r w:rsidRPr="00265BB2">
        <w:rPr>
          <w:rFonts w:ascii="Times New Roman" w:hAnsi="Times New Roman"/>
          <w:sz w:val="24"/>
        </w:rPr>
        <w:t>的</w:t>
      </w:r>
      <w:r w:rsidRPr="00265BB2">
        <w:rPr>
          <w:rFonts w:ascii="Times New Roman" w:hAnsi="Times New Roman"/>
          <w:sz w:val="24"/>
        </w:rPr>
        <w:t>RTL</w:t>
      </w:r>
      <w:r w:rsidRPr="00265BB2">
        <w:rPr>
          <w:rFonts w:ascii="Times New Roman" w:hAnsi="Times New Roman"/>
          <w:sz w:val="24"/>
        </w:rPr>
        <w:t>設計與模擬</w:t>
      </w:r>
    </w:p>
    <w:p w14:paraId="3FF54438" w14:textId="77777777" w:rsidR="00786418" w:rsidRPr="00265BB2" w:rsidRDefault="00786418" w:rsidP="00786418">
      <w:pPr>
        <w:numPr>
          <w:ilvl w:val="0"/>
          <w:numId w:val="97"/>
        </w:numPr>
        <w:rPr>
          <w:rFonts w:ascii="Times New Roman" w:hAnsi="Times New Roman"/>
        </w:rPr>
      </w:pPr>
      <w:r w:rsidRPr="00265BB2">
        <w:rPr>
          <w:rFonts w:ascii="Times New Roman" w:hAnsi="Times New Roman"/>
        </w:rPr>
        <w:t>整合</w:t>
      </w:r>
      <w:r w:rsidRPr="00265BB2">
        <w:rPr>
          <w:rFonts w:ascii="Times New Roman" w:hAnsi="Times New Roman"/>
        </w:rPr>
        <w:t>RISC-V</w:t>
      </w:r>
      <w:r w:rsidRPr="00265BB2">
        <w:rPr>
          <w:rFonts w:ascii="Times New Roman" w:hAnsi="Times New Roman"/>
        </w:rPr>
        <w:t>，</w:t>
      </w:r>
      <w:r w:rsidRPr="00265BB2">
        <w:rPr>
          <w:rFonts w:ascii="Times New Roman" w:hAnsi="Times New Roman"/>
        </w:rPr>
        <w:t>AXI</w:t>
      </w:r>
      <w:r w:rsidRPr="00265BB2">
        <w:rPr>
          <w:rFonts w:ascii="Times New Roman" w:hAnsi="Times New Roman"/>
        </w:rPr>
        <w:t>平台，週邊</w:t>
      </w:r>
      <w:r w:rsidRPr="00265BB2">
        <w:rPr>
          <w:rFonts w:ascii="Times New Roman" w:hAnsi="Times New Roman"/>
        </w:rPr>
        <w:t>IP</w:t>
      </w:r>
      <w:r w:rsidRPr="00265BB2">
        <w:rPr>
          <w:rFonts w:ascii="Times New Roman" w:hAnsi="Times New Roman"/>
        </w:rPr>
        <w:t>以及</w:t>
      </w:r>
      <w:r w:rsidRPr="00265BB2">
        <w:rPr>
          <w:rFonts w:ascii="Times New Roman" w:hAnsi="Times New Roman"/>
        </w:rPr>
        <w:t>AI</w:t>
      </w:r>
      <w:r w:rsidRPr="00265BB2">
        <w:rPr>
          <w:rFonts w:ascii="Times New Roman" w:hAnsi="Times New Roman"/>
        </w:rPr>
        <w:t>加速器引擎，搭配</w:t>
      </w:r>
      <w:r w:rsidRPr="00265BB2">
        <w:rPr>
          <w:rFonts w:ascii="Times New Roman" w:hAnsi="Times New Roman"/>
        </w:rPr>
        <w:t>FPGA</w:t>
      </w:r>
      <w:r w:rsidRPr="00265BB2">
        <w:rPr>
          <w:rFonts w:ascii="Times New Roman" w:hAnsi="Times New Roman"/>
        </w:rPr>
        <w:t>特有的週邊，例如</w:t>
      </w:r>
      <w:r w:rsidRPr="00265BB2">
        <w:rPr>
          <w:rFonts w:ascii="Times New Roman" w:hAnsi="Times New Roman"/>
        </w:rPr>
        <w:t>DDR4 memory</w:t>
      </w:r>
      <w:r w:rsidRPr="00265BB2">
        <w:rPr>
          <w:rFonts w:ascii="Times New Roman" w:hAnsi="Times New Roman"/>
        </w:rPr>
        <w:t>，完成適用於</w:t>
      </w:r>
      <w:r w:rsidRPr="00265BB2">
        <w:rPr>
          <w:rFonts w:ascii="Times New Roman" w:hAnsi="Times New Roman"/>
        </w:rPr>
        <w:t>FPGA</w:t>
      </w:r>
      <w:r w:rsidRPr="00265BB2">
        <w:rPr>
          <w:rFonts w:ascii="Times New Roman" w:hAnsi="Times New Roman"/>
        </w:rPr>
        <w:t>的</w:t>
      </w:r>
      <w:r w:rsidRPr="00265BB2">
        <w:rPr>
          <w:rFonts w:ascii="Times New Roman" w:hAnsi="Times New Roman"/>
        </w:rPr>
        <w:t>whole chip RTL</w:t>
      </w:r>
    </w:p>
    <w:p w14:paraId="3F46DF14" w14:textId="77777777" w:rsidR="00786418" w:rsidRPr="00265BB2" w:rsidRDefault="00786418" w:rsidP="00786418">
      <w:pPr>
        <w:numPr>
          <w:ilvl w:val="0"/>
          <w:numId w:val="97"/>
        </w:numPr>
        <w:rPr>
          <w:rFonts w:ascii="Times New Roman" w:hAnsi="Times New Roman"/>
        </w:rPr>
      </w:pPr>
      <w:r w:rsidRPr="00265BB2">
        <w:rPr>
          <w:rFonts w:ascii="Times New Roman" w:hAnsi="Times New Roman"/>
        </w:rPr>
        <w:t>設定必要的</w:t>
      </w:r>
      <w:r w:rsidRPr="00265BB2">
        <w:rPr>
          <w:rFonts w:ascii="Times New Roman" w:hAnsi="Times New Roman"/>
        </w:rPr>
        <w:t>synthesis constraint</w:t>
      </w:r>
      <w:r w:rsidRPr="00265BB2">
        <w:rPr>
          <w:rFonts w:ascii="Times New Roman" w:hAnsi="Times New Roman"/>
        </w:rPr>
        <w:t>，產生</w:t>
      </w:r>
      <w:r w:rsidRPr="00265BB2">
        <w:rPr>
          <w:rFonts w:ascii="Times New Roman" w:hAnsi="Times New Roman"/>
        </w:rPr>
        <w:t>FPGA bit</w:t>
      </w:r>
      <w:r w:rsidRPr="00265BB2">
        <w:rPr>
          <w:rFonts w:ascii="Times New Roman" w:hAnsi="Times New Roman"/>
        </w:rPr>
        <w:t>檔</w:t>
      </w:r>
    </w:p>
    <w:p w14:paraId="1CE8C7BA" w14:textId="77777777" w:rsidR="00786418" w:rsidRPr="00265BB2" w:rsidRDefault="00786418" w:rsidP="00786418">
      <w:pPr>
        <w:numPr>
          <w:ilvl w:val="0"/>
          <w:numId w:val="97"/>
        </w:numPr>
        <w:rPr>
          <w:rFonts w:ascii="Times New Roman" w:hAnsi="Times New Roman"/>
        </w:rPr>
      </w:pPr>
      <w:r w:rsidRPr="00265BB2">
        <w:rPr>
          <w:rFonts w:ascii="Times New Roman" w:hAnsi="Times New Roman"/>
        </w:rPr>
        <w:t>於</w:t>
      </w:r>
      <w:r w:rsidRPr="00265BB2">
        <w:rPr>
          <w:rFonts w:ascii="Times New Roman" w:hAnsi="Times New Roman"/>
        </w:rPr>
        <w:t>FPGA</w:t>
      </w:r>
      <w:r w:rsidRPr="00265BB2">
        <w:rPr>
          <w:rFonts w:ascii="Times New Roman" w:hAnsi="Times New Roman"/>
        </w:rPr>
        <w:t>開發板進行系統驗證，以完整的</w:t>
      </w:r>
      <w:r w:rsidRPr="00265BB2">
        <w:rPr>
          <w:rFonts w:ascii="Times New Roman" w:hAnsi="Times New Roman"/>
        </w:rPr>
        <w:t>FPGA</w:t>
      </w:r>
      <w:r w:rsidRPr="00265BB2">
        <w:rPr>
          <w:rFonts w:ascii="Times New Roman" w:hAnsi="Times New Roman"/>
        </w:rPr>
        <w:t>系統驗證，減少晶片下線發生錯誤的風險</w:t>
      </w:r>
    </w:p>
    <w:p w14:paraId="2942ECA9" w14:textId="77777777" w:rsidR="00786418" w:rsidRPr="000C0BB4" w:rsidRDefault="00786418" w:rsidP="00786418">
      <w:pPr>
        <w:numPr>
          <w:ilvl w:val="0"/>
          <w:numId w:val="92"/>
        </w:numPr>
        <w:rPr>
          <w:rFonts w:ascii="Times New Roman" w:hAnsi="Times New Roman"/>
        </w:rPr>
      </w:pPr>
      <w:r w:rsidRPr="000C0BB4">
        <w:rPr>
          <w:rFonts w:ascii="Times New Roman" w:hAnsi="Times New Roman"/>
        </w:rPr>
        <w:t>完成內含物件與語義分割引擎之單晶片下線</w:t>
      </w:r>
    </w:p>
    <w:p w14:paraId="077DCAD1" w14:textId="77777777" w:rsidR="00786418" w:rsidRPr="000C0BB4" w:rsidRDefault="00786418" w:rsidP="00786418">
      <w:pPr>
        <w:numPr>
          <w:ilvl w:val="0"/>
          <w:numId w:val="95"/>
        </w:numPr>
        <w:rPr>
          <w:rFonts w:ascii="Times New Roman" w:hAnsi="Times New Roman"/>
        </w:rPr>
      </w:pPr>
      <w:r w:rsidRPr="000C0BB4">
        <w:rPr>
          <w:rFonts w:ascii="Times New Roman" w:hAnsi="Times New Roman"/>
        </w:rPr>
        <w:t>完成</w:t>
      </w:r>
      <w:r w:rsidRPr="000C0BB4">
        <w:rPr>
          <w:rFonts w:ascii="Times New Roman" w:hAnsi="Times New Roman"/>
        </w:rPr>
        <w:t>AI</w:t>
      </w:r>
      <w:r w:rsidRPr="000C0BB4">
        <w:rPr>
          <w:rFonts w:ascii="Times New Roman" w:hAnsi="Times New Roman"/>
        </w:rPr>
        <w:t>加速引擎以及其他</w:t>
      </w:r>
      <w:r w:rsidRPr="000C0BB4">
        <w:rPr>
          <w:rFonts w:ascii="Times New Roman" w:hAnsi="Times New Roman"/>
        </w:rPr>
        <w:t>IP</w:t>
      </w:r>
      <w:r w:rsidRPr="000C0BB4">
        <w:rPr>
          <w:rFonts w:ascii="Times New Roman" w:hAnsi="Times New Roman"/>
        </w:rPr>
        <w:t>的</w:t>
      </w:r>
      <w:r w:rsidRPr="000C0BB4">
        <w:rPr>
          <w:rFonts w:ascii="Times New Roman" w:hAnsi="Times New Roman"/>
        </w:rPr>
        <w:t>RTL</w:t>
      </w:r>
      <w:r w:rsidRPr="000C0BB4">
        <w:rPr>
          <w:rFonts w:ascii="Times New Roman" w:hAnsi="Times New Roman"/>
        </w:rPr>
        <w:t>設計與模擬</w:t>
      </w:r>
    </w:p>
    <w:p w14:paraId="7FDA68F9" w14:textId="77777777" w:rsidR="00786418" w:rsidRPr="000C0BB4" w:rsidRDefault="00786418" w:rsidP="00786418">
      <w:pPr>
        <w:numPr>
          <w:ilvl w:val="0"/>
          <w:numId w:val="95"/>
        </w:numPr>
        <w:rPr>
          <w:rFonts w:ascii="Times New Roman" w:hAnsi="Times New Roman"/>
        </w:rPr>
      </w:pPr>
      <w:r w:rsidRPr="000C0BB4">
        <w:rPr>
          <w:rFonts w:ascii="Times New Roman" w:hAnsi="Times New Roman"/>
        </w:rPr>
        <w:t>整合</w:t>
      </w:r>
      <w:r w:rsidRPr="000C0BB4">
        <w:rPr>
          <w:rFonts w:ascii="Times New Roman" w:hAnsi="Times New Roman"/>
        </w:rPr>
        <w:t>RISC-V</w:t>
      </w:r>
      <w:r w:rsidRPr="000C0BB4">
        <w:rPr>
          <w:rFonts w:ascii="Times New Roman" w:hAnsi="Times New Roman"/>
        </w:rPr>
        <w:t>，</w:t>
      </w:r>
      <w:r w:rsidRPr="000C0BB4">
        <w:rPr>
          <w:rFonts w:ascii="Times New Roman" w:hAnsi="Times New Roman"/>
        </w:rPr>
        <w:t>AXI</w:t>
      </w:r>
      <w:r w:rsidRPr="000C0BB4">
        <w:rPr>
          <w:rFonts w:ascii="Times New Roman" w:hAnsi="Times New Roman"/>
        </w:rPr>
        <w:t>平台，週邊</w:t>
      </w:r>
      <w:r w:rsidRPr="000C0BB4">
        <w:rPr>
          <w:rFonts w:ascii="Times New Roman" w:hAnsi="Times New Roman"/>
        </w:rPr>
        <w:t>IP</w:t>
      </w:r>
      <w:r w:rsidRPr="000C0BB4">
        <w:rPr>
          <w:rFonts w:ascii="Times New Roman" w:hAnsi="Times New Roman"/>
        </w:rPr>
        <w:t>以及</w:t>
      </w:r>
      <w:r w:rsidRPr="000C0BB4">
        <w:rPr>
          <w:rFonts w:ascii="Times New Roman" w:hAnsi="Times New Roman"/>
        </w:rPr>
        <w:t>AI</w:t>
      </w:r>
      <w:r w:rsidRPr="000C0BB4">
        <w:rPr>
          <w:rFonts w:ascii="Times New Roman" w:hAnsi="Times New Roman"/>
        </w:rPr>
        <w:t>加速器引擎，進行</w:t>
      </w:r>
      <w:r w:rsidRPr="000C0BB4">
        <w:rPr>
          <w:rFonts w:ascii="Times New Roman" w:hAnsi="Times New Roman"/>
        </w:rPr>
        <w:t>whole chip</w:t>
      </w:r>
      <w:r w:rsidRPr="000C0BB4">
        <w:rPr>
          <w:rFonts w:ascii="Times New Roman" w:hAnsi="Times New Roman"/>
        </w:rPr>
        <w:t>整合以及模擬</w:t>
      </w:r>
    </w:p>
    <w:p w14:paraId="78FA095F" w14:textId="77777777" w:rsidR="00786418" w:rsidRPr="000C0BB4" w:rsidRDefault="00786418" w:rsidP="00786418">
      <w:pPr>
        <w:numPr>
          <w:ilvl w:val="0"/>
          <w:numId w:val="95"/>
        </w:numPr>
        <w:rPr>
          <w:rFonts w:ascii="Times New Roman" w:hAnsi="Times New Roman"/>
        </w:rPr>
      </w:pPr>
      <w:r w:rsidRPr="000C0BB4">
        <w:rPr>
          <w:rFonts w:ascii="Times New Roman" w:hAnsi="Times New Roman"/>
        </w:rPr>
        <w:t>進行</w:t>
      </w:r>
      <w:r w:rsidRPr="000C0BB4">
        <w:rPr>
          <w:rFonts w:ascii="Times New Roman" w:hAnsi="Times New Roman"/>
        </w:rPr>
        <w:t>whole chip</w:t>
      </w:r>
      <w:r w:rsidRPr="000C0BB4">
        <w:rPr>
          <w:rFonts w:ascii="Times New Roman" w:hAnsi="Times New Roman"/>
        </w:rPr>
        <w:t>電路合成，將</w:t>
      </w:r>
      <w:r w:rsidRPr="000C0BB4">
        <w:rPr>
          <w:rFonts w:ascii="Times New Roman" w:hAnsi="Times New Roman"/>
        </w:rPr>
        <w:t>RTL</w:t>
      </w:r>
      <w:r w:rsidRPr="000C0BB4">
        <w:rPr>
          <w:rFonts w:ascii="Times New Roman" w:hAnsi="Times New Roman"/>
        </w:rPr>
        <w:t>轉成</w:t>
      </w:r>
      <w:r w:rsidRPr="000C0BB4">
        <w:rPr>
          <w:rFonts w:ascii="Times New Roman" w:hAnsi="Times New Roman"/>
        </w:rPr>
        <w:t>netlist</w:t>
      </w:r>
      <w:r w:rsidRPr="000C0BB4">
        <w:rPr>
          <w:rFonts w:ascii="Times New Roman" w:hAnsi="Times New Roman"/>
        </w:rPr>
        <w:t>，經過</w:t>
      </w:r>
      <w:r w:rsidRPr="000C0BB4">
        <w:rPr>
          <w:rFonts w:ascii="Times New Roman" w:hAnsi="Times New Roman"/>
        </w:rPr>
        <w:t>pre-layout</w:t>
      </w:r>
      <w:r w:rsidRPr="000C0BB4">
        <w:rPr>
          <w:rFonts w:ascii="Times New Roman" w:hAnsi="Times New Roman"/>
        </w:rPr>
        <w:t>模擬無誤後，將</w:t>
      </w:r>
      <w:r w:rsidRPr="000C0BB4">
        <w:rPr>
          <w:rFonts w:ascii="Times New Roman" w:hAnsi="Times New Roman"/>
        </w:rPr>
        <w:t>netlist</w:t>
      </w:r>
      <w:r w:rsidRPr="000C0BB4">
        <w:rPr>
          <w:rFonts w:ascii="Times New Roman" w:hAnsi="Times New Roman"/>
        </w:rPr>
        <w:t>交由</w:t>
      </w:r>
      <w:r w:rsidRPr="000C0BB4">
        <w:rPr>
          <w:rFonts w:ascii="Times New Roman" w:hAnsi="Times New Roman"/>
        </w:rPr>
        <w:t>CAD</w:t>
      </w:r>
    </w:p>
    <w:p w14:paraId="2B467786" w14:textId="77777777" w:rsidR="00786418" w:rsidRPr="000C0BB4" w:rsidRDefault="00786418" w:rsidP="00786418">
      <w:pPr>
        <w:numPr>
          <w:ilvl w:val="0"/>
          <w:numId w:val="95"/>
        </w:numPr>
        <w:rPr>
          <w:rFonts w:ascii="Times New Roman" w:hAnsi="Times New Roman"/>
        </w:rPr>
      </w:pPr>
      <w:r w:rsidRPr="000C0BB4">
        <w:rPr>
          <w:rFonts w:ascii="Times New Roman" w:hAnsi="Times New Roman"/>
        </w:rPr>
        <w:t>CAD</w:t>
      </w:r>
      <w:r w:rsidRPr="000C0BB4">
        <w:rPr>
          <w:rFonts w:ascii="Times New Roman" w:hAnsi="Times New Roman"/>
        </w:rPr>
        <w:t>工程師根據各</w:t>
      </w:r>
      <w:r w:rsidRPr="000C0BB4">
        <w:rPr>
          <w:rFonts w:ascii="Times New Roman" w:hAnsi="Times New Roman"/>
        </w:rPr>
        <w:t>IP</w:t>
      </w:r>
      <w:r w:rsidRPr="000C0BB4">
        <w:rPr>
          <w:rFonts w:ascii="Times New Roman" w:hAnsi="Times New Roman"/>
        </w:rPr>
        <w:t>的屬性以及</w:t>
      </w:r>
      <w:r w:rsidRPr="000C0BB4">
        <w:rPr>
          <w:rFonts w:ascii="Times New Roman" w:hAnsi="Times New Roman"/>
        </w:rPr>
        <w:t>designer</w:t>
      </w:r>
      <w:r w:rsidRPr="000C0BB4">
        <w:rPr>
          <w:rFonts w:ascii="Times New Roman" w:hAnsi="Times New Roman"/>
        </w:rPr>
        <w:t>提供的</w:t>
      </w:r>
      <w:r w:rsidRPr="000C0BB4">
        <w:rPr>
          <w:rFonts w:ascii="Times New Roman" w:hAnsi="Times New Roman"/>
        </w:rPr>
        <w:t>layout constraint</w:t>
      </w:r>
      <w:r w:rsidRPr="000C0BB4">
        <w:rPr>
          <w:rFonts w:ascii="Times New Roman" w:hAnsi="Times New Roman"/>
        </w:rPr>
        <w:t>，進行晶片的實際</w:t>
      </w:r>
      <w:r w:rsidRPr="000C0BB4">
        <w:rPr>
          <w:rFonts w:ascii="Times New Roman" w:hAnsi="Times New Roman"/>
        </w:rPr>
        <w:t>Floor plan</w:t>
      </w:r>
      <w:r w:rsidRPr="000C0BB4">
        <w:rPr>
          <w:rFonts w:ascii="Times New Roman" w:hAnsi="Times New Roman"/>
        </w:rPr>
        <w:t>以及</w:t>
      </w:r>
      <w:r w:rsidRPr="000C0BB4">
        <w:rPr>
          <w:rFonts w:ascii="Times New Roman" w:hAnsi="Times New Roman"/>
        </w:rPr>
        <w:t>P&amp;R</w:t>
      </w:r>
      <w:r w:rsidRPr="000C0BB4">
        <w:rPr>
          <w:rFonts w:ascii="Times New Roman" w:hAnsi="Times New Roman"/>
        </w:rPr>
        <w:t>，產生</w:t>
      </w:r>
      <w:r w:rsidRPr="000C0BB4">
        <w:rPr>
          <w:rFonts w:ascii="Times New Roman" w:hAnsi="Times New Roman"/>
        </w:rPr>
        <w:t>post-layout netlist</w:t>
      </w:r>
      <w:r w:rsidRPr="000C0BB4">
        <w:rPr>
          <w:rFonts w:ascii="Times New Roman" w:hAnsi="Times New Roman"/>
        </w:rPr>
        <w:t>以及對應的</w:t>
      </w:r>
      <w:r w:rsidRPr="000C0BB4">
        <w:rPr>
          <w:rFonts w:ascii="Times New Roman" w:hAnsi="Times New Roman"/>
        </w:rPr>
        <w:t>timing model</w:t>
      </w:r>
    </w:p>
    <w:p w14:paraId="49642CD1" w14:textId="77777777" w:rsidR="00786418" w:rsidRPr="000C0BB4" w:rsidRDefault="00786418" w:rsidP="00786418">
      <w:pPr>
        <w:numPr>
          <w:ilvl w:val="0"/>
          <w:numId w:val="95"/>
        </w:numPr>
        <w:rPr>
          <w:rFonts w:ascii="Times New Roman" w:hAnsi="Times New Roman"/>
        </w:rPr>
      </w:pPr>
      <w:r w:rsidRPr="000C0BB4">
        <w:rPr>
          <w:rFonts w:ascii="Times New Roman" w:hAnsi="Times New Roman"/>
        </w:rPr>
        <w:t>designer</w:t>
      </w:r>
      <w:r w:rsidRPr="000C0BB4">
        <w:rPr>
          <w:rFonts w:ascii="Times New Roman" w:hAnsi="Times New Roman"/>
        </w:rPr>
        <w:t>再依據</w:t>
      </w:r>
      <w:r w:rsidRPr="000C0BB4">
        <w:rPr>
          <w:rFonts w:ascii="Times New Roman" w:hAnsi="Times New Roman"/>
        </w:rPr>
        <w:t>post-layout netlist</w:t>
      </w:r>
      <w:r w:rsidRPr="000C0BB4">
        <w:rPr>
          <w:rFonts w:ascii="Times New Roman" w:hAnsi="Times New Roman"/>
        </w:rPr>
        <w:t>以及</w:t>
      </w:r>
      <w:r w:rsidRPr="000C0BB4">
        <w:rPr>
          <w:rFonts w:ascii="Times New Roman" w:hAnsi="Times New Roman"/>
        </w:rPr>
        <w:t>timing model</w:t>
      </w:r>
      <w:r w:rsidRPr="000C0BB4">
        <w:rPr>
          <w:rFonts w:ascii="Times New Roman" w:hAnsi="Times New Roman"/>
        </w:rPr>
        <w:t>進行時序分析與</w:t>
      </w:r>
      <w:r w:rsidRPr="000C0BB4">
        <w:rPr>
          <w:rFonts w:ascii="Times New Roman" w:hAnsi="Times New Roman"/>
        </w:rPr>
        <w:t>post-layout</w:t>
      </w:r>
      <w:r w:rsidRPr="000C0BB4">
        <w:rPr>
          <w:rFonts w:ascii="Times New Roman" w:hAnsi="Times New Roman"/>
        </w:rPr>
        <w:t>模擬，如功能錯誤或是效能不足，再微幅修改電路，進行</w:t>
      </w:r>
      <w:r w:rsidRPr="000C0BB4">
        <w:rPr>
          <w:rFonts w:ascii="Times New Roman" w:hAnsi="Times New Roman"/>
        </w:rPr>
        <w:t>ECO</w:t>
      </w:r>
      <w:r w:rsidRPr="000C0BB4">
        <w:rPr>
          <w:rFonts w:ascii="Times New Roman" w:hAnsi="Times New Roman"/>
        </w:rPr>
        <w:t>流程</w:t>
      </w:r>
    </w:p>
    <w:p w14:paraId="23181F4D" w14:textId="77777777" w:rsidR="00786418" w:rsidRPr="000C0BB4" w:rsidRDefault="00786418" w:rsidP="00786418">
      <w:pPr>
        <w:numPr>
          <w:ilvl w:val="0"/>
          <w:numId w:val="95"/>
        </w:numPr>
        <w:rPr>
          <w:rFonts w:ascii="Times New Roman" w:hAnsi="Times New Roman"/>
        </w:rPr>
      </w:pPr>
      <w:r w:rsidRPr="000C0BB4">
        <w:rPr>
          <w:rFonts w:ascii="Times New Roman" w:hAnsi="Times New Roman"/>
        </w:rPr>
        <w:t>反覆進行</w:t>
      </w:r>
      <w:r w:rsidRPr="000C0BB4">
        <w:rPr>
          <w:rFonts w:ascii="Times New Roman" w:hAnsi="Times New Roman"/>
        </w:rPr>
        <w:t>(d)</w:t>
      </w:r>
      <w:r w:rsidRPr="000C0BB4">
        <w:rPr>
          <w:rFonts w:ascii="Times New Roman" w:hAnsi="Times New Roman"/>
        </w:rPr>
        <w:t>與</w:t>
      </w:r>
      <w:r w:rsidRPr="000C0BB4">
        <w:rPr>
          <w:rFonts w:ascii="Times New Roman" w:hAnsi="Times New Roman"/>
        </w:rPr>
        <w:t>(e)</w:t>
      </w:r>
      <w:r w:rsidRPr="000C0BB4">
        <w:rPr>
          <w:rFonts w:ascii="Times New Roman" w:hAnsi="Times New Roman"/>
        </w:rPr>
        <w:t>流程，達到功能與效能預期目標後，將</w:t>
      </w:r>
      <w:r w:rsidRPr="000C0BB4">
        <w:rPr>
          <w:rFonts w:ascii="Times New Roman" w:hAnsi="Times New Roman"/>
        </w:rPr>
        <w:t>GDS</w:t>
      </w:r>
      <w:r w:rsidRPr="000C0BB4">
        <w:rPr>
          <w:rFonts w:ascii="Times New Roman" w:hAnsi="Times New Roman"/>
        </w:rPr>
        <w:t>交由力積電進行晶片下線</w:t>
      </w:r>
    </w:p>
    <w:p w14:paraId="6F758A7C" w14:textId="77777777" w:rsidR="00786418" w:rsidRPr="00FF5EA1" w:rsidRDefault="00786418" w:rsidP="00786418"/>
    <w:p w14:paraId="0B4EBC20" w14:textId="77777777" w:rsidR="00786418" w:rsidRPr="00FF5EA1" w:rsidRDefault="00786418" w:rsidP="00786418">
      <w:pPr>
        <w:numPr>
          <w:ilvl w:val="0"/>
          <w:numId w:val="87"/>
        </w:numPr>
        <w:ind w:leftChars="-69" w:left="314"/>
      </w:pPr>
      <w:r w:rsidRPr="00FF5EA1">
        <w:t>預期成果</w:t>
      </w:r>
    </w:p>
    <w:p w14:paraId="6693BB83" w14:textId="77777777" w:rsidR="00786418" w:rsidRPr="000C0BB4" w:rsidRDefault="00786418" w:rsidP="00786418">
      <w:pPr>
        <w:rPr>
          <w:rFonts w:ascii="Times New Roman" w:hAnsi="Times New Roman"/>
          <w:bCs/>
        </w:rPr>
      </w:pPr>
      <w:r w:rsidRPr="000C0BB4">
        <w:rPr>
          <w:rFonts w:ascii="Times New Roman" w:hAnsi="Times New Roman"/>
        </w:rPr>
        <w:t>完成項目包含</w:t>
      </w:r>
      <w:r w:rsidRPr="000C0BB4">
        <w:rPr>
          <w:rFonts w:ascii="Times New Roman" w:hAnsi="Times New Roman"/>
        </w:rPr>
        <w:t>(1)</w:t>
      </w:r>
      <w:r w:rsidRPr="000C0BB4">
        <w:rPr>
          <w:rFonts w:ascii="Times New Roman" w:hAnsi="Times New Roman"/>
          <w:bCs/>
        </w:rPr>
        <w:t>搭載</w:t>
      </w:r>
      <w:r w:rsidRPr="000C0BB4">
        <w:rPr>
          <w:rFonts w:ascii="Times New Roman" w:hAnsi="Times New Roman"/>
        </w:rPr>
        <w:t>智能駕駛監測引擎之</w:t>
      </w:r>
      <w:r w:rsidRPr="000C0BB4">
        <w:rPr>
          <w:rFonts w:ascii="Times New Roman" w:hAnsi="Times New Roman"/>
        </w:rPr>
        <w:t>SOC</w:t>
      </w:r>
      <w:r w:rsidRPr="000C0BB4">
        <w:rPr>
          <w:rFonts w:ascii="Times New Roman" w:hAnsi="Times New Roman"/>
        </w:rPr>
        <w:t>單晶片，駕駛監控達</w:t>
      </w:r>
      <w:r w:rsidRPr="000C0BB4">
        <w:rPr>
          <w:rFonts w:ascii="Times New Roman" w:hAnsi="Times New Roman"/>
        </w:rPr>
        <w:t xml:space="preserve"> 5 FPS</w:t>
      </w:r>
      <w:r w:rsidRPr="000C0BB4">
        <w:rPr>
          <w:rFonts w:ascii="Times New Roman" w:hAnsi="Times New Roman"/>
          <w:bCs/>
        </w:rPr>
        <w:t>; (2</w:t>
      </w:r>
      <w:r w:rsidRPr="000C0BB4">
        <w:rPr>
          <w:rFonts w:ascii="Times New Roman" w:hAnsi="Times New Roman"/>
        </w:rPr>
        <w:t>)</w:t>
      </w:r>
      <w:r w:rsidRPr="000C0BB4">
        <w:rPr>
          <w:rFonts w:ascii="Times New Roman" w:hAnsi="Times New Roman"/>
          <w:bCs/>
        </w:rPr>
        <w:t>搭載</w:t>
      </w:r>
      <w:r w:rsidRPr="000C0BB4">
        <w:rPr>
          <w:rFonts w:ascii="Times New Roman" w:hAnsi="Times New Roman"/>
        </w:rPr>
        <w:t>物件與語義分割引擎之</w:t>
      </w:r>
      <w:r w:rsidRPr="000C0BB4">
        <w:rPr>
          <w:rFonts w:ascii="Times New Roman" w:hAnsi="Times New Roman"/>
        </w:rPr>
        <w:t>SOC</w:t>
      </w:r>
      <w:r w:rsidRPr="000C0BB4">
        <w:rPr>
          <w:rFonts w:ascii="Times New Roman" w:hAnsi="Times New Roman"/>
        </w:rPr>
        <w:t>單晶片，物件偵測速度達</w:t>
      </w:r>
      <w:r w:rsidRPr="000C0BB4">
        <w:rPr>
          <w:rFonts w:ascii="Times New Roman" w:hAnsi="Times New Roman"/>
        </w:rPr>
        <w:t>30 FPS</w:t>
      </w:r>
      <w:r w:rsidRPr="000C0BB4">
        <w:rPr>
          <w:rFonts w:ascii="Times New Roman" w:hAnsi="Times New Roman"/>
          <w:bCs/>
        </w:rPr>
        <w:t>。</w:t>
      </w:r>
    </w:p>
    <w:p w14:paraId="4C8D9104" w14:textId="77777777" w:rsidR="00786418" w:rsidRPr="000C0BB4" w:rsidRDefault="00786418" w:rsidP="00786418">
      <w:pPr>
        <w:rPr>
          <w:rFonts w:ascii="Times New Roman" w:hAnsi="Times New Roman"/>
          <w:bCs/>
        </w:rPr>
      </w:pPr>
    </w:p>
    <w:p w14:paraId="6E012D07" w14:textId="77777777" w:rsidR="00786418" w:rsidRPr="001E38E9" w:rsidRDefault="00786418" w:rsidP="00786418">
      <w:pPr>
        <w:numPr>
          <w:ilvl w:val="0"/>
          <w:numId w:val="87"/>
        </w:numPr>
        <w:ind w:leftChars="-69" w:left="314"/>
        <w:rPr>
          <w:bCs/>
        </w:rPr>
      </w:pPr>
      <w:r w:rsidRPr="00FF5EA1">
        <w:t>預定進度及查核點</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1413"/>
        <w:gridCol w:w="1701"/>
        <w:gridCol w:w="6231"/>
      </w:tblGrid>
      <w:tr w:rsidR="00786418" w:rsidRPr="00265BB2" w14:paraId="00ECDDA9" w14:textId="77777777" w:rsidTr="00786418">
        <w:trPr>
          <w:cantSplit/>
          <w:trHeight w:val="292"/>
          <w:tblHeader/>
        </w:trPr>
        <w:tc>
          <w:tcPr>
            <w:tcW w:w="756" w:type="pct"/>
            <w:tcBorders>
              <w:top w:val="single" w:sz="4" w:space="0" w:color="auto"/>
              <w:left w:val="single" w:sz="4" w:space="0" w:color="auto"/>
              <w:bottom w:val="single" w:sz="4" w:space="0" w:color="auto"/>
              <w:right w:val="single" w:sz="4" w:space="0" w:color="auto"/>
            </w:tcBorders>
            <w:vAlign w:val="center"/>
          </w:tcPr>
          <w:p w14:paraId="3E2958EF" w14:textId="77777777" w:rsidR="00786418" w:rsidRPr="00265BB2" w:rsidRDefault="00786418" w:rsidP="00786418">
            <w:pPr>
              <w:rPr>
                <w:rFonts w:ascii="Times New Roman" w:hAnsi="Times New Roman"/>
              </w:rPr>
            </w:pPr>
            <w:r w:rsidRPr="00265BB2">
              <w:rPr>
                <w:rFonts w:ascii="Times New Roman" w:hAnsi="Times New Roman"/>
              </w:rPr>
              <w:t>查核點編號</w:t>
            </w:r>
          </w:p>
        </w:tc>
        <w:tc>
          <w:tcPr>
            <w:tcW w:w="910" w:type="pct"/>
            <w:tcBorders>
              <w:top w:val="single" w:sz="4" w:space="0" w:color="auto"/>
              <w:left w:val="single" w:sz="4" w:space="0" w:color="auto"/>
              <w:bottom w:val="single" w:sz="4" w:space="0" w:color="auto"/>
              <w:right w:val="single" w:sz="4" w:space="0" w:color="auto"/>
            </w:tcBorders>
            <w:vAlign w:val="center"/>
          </w:tcPr>
          <w:p w14:paraId="5345982C" w14:textId="77777777" w:rsidR="00786418" w:rsidRPr="00265BB2" w:rsidRDefault="00786418" w:rsidP="00786418">
            <w:pPr>
              <w:rPr>
                <w:rFonts w:ascii="Times New Roman" w:hAnsi="Times New Roman"/>
              </w:rPr>
            </w:pPr>
            <w:r w:rsidRPr="00265BB2">
              <w:rPr>
                <w:rFonts w:ascii="Times New Roman" w:hAnsi="Times New Roman"/>
              </w:rPr>
              <w:t>預定完成時間</w:t>
            </w:r>
          </w:p>
        </w:tc>
        <w:tc>
          <w:tcPr>
            <w:tcW w:w="3334" w:type="pct"/>
            <w:tcBorders>
              <w:top w:val="single" w:sz="4" w:space="0" w:color="auto"/>
              <w:left w:val="single" w:sz="4" w:space="0" w:color="auto"/>
              <w:bottom w:val="single" w:sz="4" w:space="0" w:color="auto"/>
              <w:right w:val="single" w:sz="4" w:space="0" w:color="auto"/>
            </w:tcBorders>
            <w:vAlign w:val="center"/>
          </w:tcPr>
          <w:p w14:paraId="2FEBB789" w14:textId="77777777" w:rsidR="00786418" w:rsidRPr="00265BB2" w:rsidRDefault="00786418" w:rsidP="00786418">
            <w:pPr>
              <w:rPr>
                <w:rFonts w:ascii="Times New Roman" w:hAnsi="Times New Roman"/>
              </w:rPr>
            </w:pPr>
            <w:r w:rsidRPr="00265BB2">
              <w:rPr>
                <w:rFonts w:ascii="Times New Roman" w:hAnsi="Times New Roman"/>
              </w:rPr>
              <w:t>預定進度</w:t>
            </w:r>
          </w:p>
        </w:tc>
      </w:tr>
      <w:tr w:rsidR="00786418" w:rsidRPr="00265BB2" w14:paraId="0E7C3160" w14:textId="77777777" w:rsidTr="00786418">
        <w:trPr>
          <w:cantSplit/>
          <w:trHeight w:val="741"/>
        </w:trPr>
        <w:tc>
          <w:tcPr>
            <w:tcW w:w="756" w:type="pct"/>
            <w:tcBorders>
              <w:top w:val="single" w:sz="4" w:space="0" w:color="auto"/>
              <w:left w:val="single" w:sz="6" w:space="0" w:color="auto"/>
              <w:bottom w:val="single" w:sz="4" w:space="0" w:color="auto"/>
              <w:right w:val="single" w:sz="6" w:space="0" w:color="auto"/>
            </w:tcBorders>
            <w:vAlign w:val="center"/>
          </w:tcPr>
          <w:p w14:paraId="1A005C89" w14:textId="77777777" w:rsidR="00786418" w:rsidRPr="00265BB2" w:rsidRDefault="00786418" w:rsidP="00786418">
            <w:pPr>
              <w:rPr>
                <w:rFonts w:ascii="Times New Roman" w:hAnsi="Times New Roman"/>
              </w:rPr>
            </w:pPr>
            <w:r w:rsidRPr="00265BB2">
              <w:rPr>
                <w:rFonts w:ascii="Times New Roman" w:hAnsi="Times New Roman"/>
              </w:rPr>
              <w:t>D4.1</w:t>
            </w:r>
          </w:p>
        </w:tc>
        <w:tc>
          <w:tcPr>
            <w:tcW w:w="910" w:type="pct"/>
            <w:tcBorders>
              <w:top w:val="single" w:sz="4" w:space="0" w:color="auto"/>
              <w:left w:val="single" w:sz="6" w:space="0" w:color="auto"/>
              <w:bottom w:val="single" w:sz="4" w:space="0" w:color="auto"/>
              <w:right w:val="single" w:sz="6" w:space="0" w:color="auto"/>
            </w:tcBorders>
            <w:vAlign w:val="center"/>
          </w:tcPr>
          <w:p w14:paraId="1AEAB9D5" w14:textId="77777777" w:rsidR="00786418" w:rsidRPr="00265BB2" w:rsidRDefault="00786418" w:rsidP="00786418">
            <w:pPr>
              <w:rPr>
                <w:rFonts w:ascii="Times New Roman" w:hAnsi="Times New Roman"/>
              </w:rPr>
            </w:pPr>
            <w:r w:rsidRPr="00265BB2">
              <w:rPr>
                <w:rFonts w:ascii="Times New Roman" w:hAnsi="Times New Roman"/>
              </w:rPr>
              <w:t>110</w:t>
            </w:r>
            <w:r w:rsidRPr="00265BB2">
              <w:rPr>
                <w:rFonts w:ascii="Times New Roman" w:hAnsi="Times New Roman"/>
              </w:rPr>
              <w:t>年</w:t>
            </w:r>
            <w:r w:rsidRPr="00265BB2">
              <w:rPr>
                <w:rFonts w:ascii="Times New Roman" w:hAnsi="Times New Roman"/>
              </w:rPr>
              <w:t>7</w:t>
            </w:r>
            <w:r w:rsidRPr="00265BB2">
              <w:rPr>
                <w:rFonts w:ascii="Times New Roman" w:hAnsi="Times New Roman"/>
              </w:rPr>
              <w:t>月</w:t>
            </w:r>
          </w:p>
        </w:tc>
        <w:tc>
          <w:tcPr>
            <w:tcW w:w="3334" w:type="pct"/>
            <w:tcBorders>
              <w:top w:val="single" w:sz="4" w:space="0" w:color="auto"/>
              <w:left w:val="single" w:sz="6" w:space="0" w:color="auto"/>
              <w:bottom w:val="single" w:sz="4" w:space="0" w:color="auto"/>
              <w:right w:val="single" w:sz="6" w:space="0" w:color="auto"/>
            </w:tcBorders>
            <w:vAlign w:val="center"/>
          </w:tcPr>
          <w:p w14:paraId="39E7D8FD" w14:textId="77777777" w:rsidR="00786418" w:rsidRPr="00265BB2" w:rsidRDefault="00786418" w:rsidP="00786418">
            <w:pPr>
              <w:rPr>
                <w:rFonts w:ascii="Times New Roman" w:hAnsi="Times New Roman"/>
              </w:rPr>
            </w:pPr>
            <w:r w:rsidRPr="00265BB2">
              <w:rPr>
                <w:rFonts w:ascii="Times New Roman" w:hAnsi="Times New Roman"/>
                <w:bCs/>
              </w:rPr>
              <w:t>完成整合</w:t>
            </w:r>
            <w:r w:rsidRPr="00265BB2">
              <w:rPr>
                <w:rFonts w:ascii="Times New Roman" w:hAnsi="Times New Roman"/>
              </w:rPr>
              <w:t>智能駕駛監測引擎</w:t>
            </w:r>
            <w:r w:rsidRPr="00265BB2">
              <w:rPr>
                <w:rFonts w:ascii="Times New Roman" w:hAnsi="Times New Roman"/>
                <w:bCs/>
              </w:rPr>
              <w:t>之</w:t>
            </w:r>
            <w:r w:rsidRPr="00265BB2">
              <w:rPr>
                <w:rFonts w:ascii="Times New Roman" w:hAnsi="Times New Roman"/>
                <w:bCs/>
              </w:rPr>
              <w:t>AIM SOC</w:t>
            </w:r>
            <w:r w:rsidRPr="00265BB2">
              <w:rPr>
                <w:rFonts w:ascii="Times New Roman" w:hAnsi="Times New Roman"/>
                <w:bCs/>
              </w:rPr>
              <w:t>晶片下線。</w:t>
            </w:r>
          </w:p>
        </w:tc>
      </w:tr>
      <w:tr w:rsidR="00786418" w:rsidRPr="00265BB2" w14:paraId="736CF9F1" w14:textId="77777777" w:rsidTr="00786418">
        <w:trPr>
          <w:cantSplit/>
          <w:trHeight w:val="741"/>
        </w:trPr>
        <w:tc>
          <w:tcPr>
            <w:tcW w:w="756" w:type="pct"/>
            <w:tcBorders>
              <w:top w:val="single" w:sz="4" w:space="0" w:color="auto"/>
              <w:left w:val="single" w:sz="6" w:space="0" w:color="auto"/>
              <w:bottom w:val="single" w:sz="4" w:space="0" w:color="auto"/>
              <w:right w:val="single" w:sz="6" w:space="0" w:color="auto"/>
            </w:tcBorders>
            <w:vAlign w:val="center"/>
          </w:tcPr>
          <w:p w14:paraId="4D7EE85F" w14:textId="77777777" w:rsidR="00786418" w:rsidRPr="00265BB2" w:rsidRDefault="00786418" w:rsidP="00786418">
            <w:pPr>
              <w:rPr>
                <w:rFonts w:ascii="Times New Roman" w:hAnsi="Times New Roman"/>
              </w:rPr>
            </w:pPr>
            <w:r w:rsidRPr="00265BB2">
              <w:rPr>
                <w:rFonts w:ascii="Times New Roman" w:hAnsi="Times New Roman"/>
              </w:rPr>
              <w:t>D4.2</w:t>
            </w:r>
          </w:p>
        </w:tc>
        <w:tc>
          <w:tcPr>
            <w:tcW w:w="910" w:type="pct"/>
            <w:tcBorders>
              <w:top w:val="single" w:sz="4" w:space="0" w:color="auto"/>
              <w:left w:val="single" w:sz="6" w:space="0" w:color="auto"/>
              <w:bottom w:val="single" w:sz="4" w:space="0" w:color="auto"/>
              <w:right w:val="single" w:sz="6" w:space="0" w:color="auto"/>
            </w:tcBorders>
            <w:vAlign w:val="center"/>
          </w:tcPr>
          <w:p w14:paraId="18A55CB4" w14:textId="77777777" w:rsidR="00786418" w:rsidRPr="00265BB2" w:rsidRDefault="00786418" w:rsidP="00786418">
            <w:pPr>
              <w:rPr>
                <w:rFonts w:ascii="Times New Roman" w:hAnsi="Times New Roman"/>
              </w:rPr>
            </w:pPr>
            <w:r w:rsidRPr="00265BB2">
              <w:rPr>
                <w:rFonts w:ascii="Times New Roman" w:hAnsi="Times New Roman"/>
              </w:rPr>
              <w:t>110</w:t>
            </w:r>
            <w:r w:rsidRPr="00265BB2">
              <w:rPr>
                <w:rFonts w:ascii="Times New Roman" w:hAnsi="Times New Roman"/>
              </w:rPr>
              <w:t>年</w:t>
            </w:r>
            <w:r w:rsidRPr="00265BB2">
              <w:rPr>
                <w:rFonts w:ascii="Times New Roman" w:hAnsi="Times New Roman"/>
              </w:rPr>
              <w:t>7</w:t>
            </w:r>
            <w:r w:rsidRPr="00265BB2">
              <w:rPr>
                <w:rFonts w:ascii="Times New Roman" w:hAnsi="Times New Roman"/>
              </w:rPr>
              <w:t>月</w:t>
            </w:r>
          </w:p>
        </w:tc>
        <w:tc>
          <w:tcPr>
            <w:tcW w:w="3334" w:type="pct"/>
            <w:tcBorders>
              <w:top w:val="single" w:sz="4" w:space="0" w:color="auto"/>
              <w:left w:val="single" w:sz="6" w:space="0" w:color="auto"/>
              <w:bottom w:val="single" w:sz="4" w:space="0" w:color="auto"/>
              <w:right w:val="single" w:sz="6" w:space="0" w:color="auto"/>
            </w:tcBorders>
            <w:vAlign w:val="center"/>
          </w:tcPr>
          <w:p w14:paraId="1AE23737" w14:textId="77777777" w:rsidR="00786418" w:rsidRPr="00265BB2" w:rsidRDefault="00786418" w:rsidP="00786418">
            <w:pPr>
              <w:rPr>
                <w:rFonts w:ascii="Times New Roman" w:hAnsi="Times New Roman"/>
              </w:rPr>
            </w:pPr>
            <w:r w:rsidRPr="00265BB2">
              <w:rPr>
                <w:rFonts w:ascii="Times New Roman" w:hAnsi="Times New Roman"/>
                <w:bCs/>
              </w:rPr>
              <w:t>完成整合</w:t>
            </w:r>
            <w:r w:rsidRPr="00265BB2">
              <w:rPr>
                <w:rFonts w:ascii="Times New Roman" w:hAnsi="Times New Roman"/>
              </w:rPr>
              <w:t>物件與語義分割引擎</w:t>
            </w:r>
            <w:r w:rsidRPr="00265BB2">
              <w:rPr>
                <w:rFonts w:ascii="Times New Roman" w:hAnsi="Times New Roman"/>
                <w:bCs/>
              </w:rPr>
              <w:t>之</w:t>
            </w:r>
            <w:r w:rsidRPr="00265BB2">
              <w:rPr>
                <w:rFonts w:ascii="Times New Roman" w:hAnsi="Times New Roman"/>
                <w:bCs/>
              </w:rPr>
              <w:t>AIM SOC</w:t>
            </w:r>
            <w:r w:rsidRPr="00265BB2">
              <w:rPr>
                <w:rFonts w:ascii="Times New Roman" w:hAnsi="Times New Roman"/>
                <w:bCs/>
              </w:rPr>
              <w:t>晶片下線。</w:t>
            </w:r>
          </w:p>
        </w:tc>
      </w:tr>
    </w:tbl>
    <w:p w14:paraId="36BD7EE6" w14:textId="77777777" w:rsidR="00786418" w:rsidRDefault="00786418" w:rsidP="00786418"/>
    <w:p w14:paraId="1EBA0A35" w14:textId="77777777" w:rsidR="00786418" w:rsidRDefault="00786418" w:rsidP="00786418"/>
    <w:p w14:paraId="6226661F" w14:textId="77777777" w:rsidR="00786418" w:rsidRDefault="00786418" w:rsidP="00786418"/>
    <w:p w14:paraId="7628AF6A" w14:textId="77777777" w:rsidR="00786418" w:rsidRDefault="00786418" w:rsidP="00786418"/>
    <w:p w14:paraId="11DE74E4" w14:textId="77777777" w:rsidR="00786418" w:rsidRDefault="00786418" w:rsidP="00786418"/>
    <w:p w14:paraId="1E36FA37" w14:textId="77777777" w:rsidR="00786418" w:rsidRDefault="00786418" w:rsidP="00786418"/>
    <w:p w14:paraId="3E29C9FA" w14:textId="77777777" w:rsidR="00786418" w:rsidRDefault="00786418" w:rsidP="00786418"/>
    <w:p w14:paraId="643645EC" w14:textId="77777777" w:rsidR="00786418" w:rsidRPr="00FF5EA1" w:rsidRDefault="00786418" w:rsidP="00786418">
      <w:r w:rsidRPr="00FF5EA1">
        <w:t>五、人力配置及需求</w:t>
      </w:r>
    </w:p>
    <w:tbl>
      <w:tblPr>
        <w:tblW w:w="5082" w:type="pct"/>
        <w:jc w:val="center"/>
        <w:tblCellMar>
          <w:left w:w="0" w:type="dxa"/>
          <w:right w:w="0" w:type="dxa"/>
        </w:tblCellMar>
        <w:tblLook w:val="04A0" w:firstRow="1" w:lastRow="0" w:firstColumn="1" w:lastColumn="0" w:noHBand="0" w:noVBand="1"/>
      </w:tblPr>
      <w:tblGrid>
        <w:gridCol w:w="1692"/>
        <w:gridCol w:w="710"/>
        <w:gridCol w:w="5526"/>
        <w:gridCol w:w="1560"/>
      </w:tblGrid>
      <w:tr w:rsidR="00786418" w:rsidRPr="00265BB2" w14:paraId="488C7C1C" w14:textId="77777777" w:rsidTr="00786418">
        <w:trPr>
          <w:trHeight w:val="428"/>
          <w:jc w:val="center"/>
        </w:trPr>
        <w:tc>
          <w:tcPr>
            <w:tcW w:w="89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125613A" w14:textId="77777777" w:rsidR="00786418" w:rsidRPr="00265BB2" w:rsidRDefault="00786418" w:rsidP="00786418">
            <w:pPr>
              <w:rPr>
                <w:rFonts w:ascii="Times New Roman" w:hAnsi="Times New Roman"/>
              </w:rPr>
            </w:pPr>
            <w:r w:rsidRPr="00265BB2">
              <w:rPr>
                <w:rFonts w:ascii="Times New Roman" w:hAnsi="Times New Roman"/>
              </w:rPr>
              <w:t>工程師</w:t>
            </w:r>
          </w:p>
        </w:tc>
        <w:tc>
          <w:tcPr>
            <w:tcW w:w="3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20FB686" w14:textId="77777777" w:rsidR="00786418" w:rsidRPr="00265BB2" w:rsidRDefault="00786418" w:rsidP="00786418">
            <w:pPr>
              <w:rPr>
                <w:rFonts w:ascii="Times New Roman" w:hAnsi="Times New Roman"/>
              </w:rPr>
            </w:pPr>
            <w:r w:rsidRPr="00265BB2">
              <w:rPr>
                <w:rFonts w:ascii="Times New Roman" w:hAnsi="Times New Roman"/>
              </w:rPr>
              <w:t>人數</w:t>
            </w:r>
          </w:p>
        </w:tc>
        <w:tc>
          <w:tcPr>
            <w:tcW w:w="29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FDA2553" w14:textId="77777777" w:rsidR="00786418" w:rsidRPr="00265BB2" w:rsidRDefault="00786418" w:rsidP="00786418">
            <w:pPr>
              <w:rPr>
                <w:rFonts w:ascii="Times New Roman" w:hAnsi="Times New Roman"/>
              </w:rPr>
            </w:pPr>
            <w:r w:rsidRPr="00265BB2">
              <w:rPr>
                <w:rFonts w:ascii="Times New Roman" w:hAnsi="Times New Roman"/>
              </w:rPr>
              <w:t>工作項目</w:t>
            </w:r>
          </w:p>
        </w:tc>
        <w:tc>
          <w:tcPr>
            <w:tcW w:w="8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ED6912F" w14:textId="77777777" w:rsidR="00786418" w:rsidRPr="00265BB2" w:rsidRDefault="00786418" w:rsidP="00786418">
            <w:pPr>
              <w:rPr>
                <w:rFonts w:ascii="Times New Roman" w:hAnsi="Times New Roman"/>
              </w:rPr>
            </w:pPr>
            <w:r w:rsidRPr="00265BB2">
              <w:rPr>
                <w:rFonts w:ascii="Times New Roman" w:hAnsi="Times New Roman"/>
              </w:rPr>
              <w:t>投入人月數</w:t>
            </w:r>
          </w:p>
        </w:tc>
      </w:tr>
      <w:tr w:rsidR="00786418" w:rsidRPr="00265BB2" w14:paraId="5616FB27" w14:textId="77777777" w:rsidTr="00786418">
        <w:trPr>
          <w:trHeight w:val="823"/>
          <w:jc w:val="center"/>
        </w:trPr>
        <w:tc>
          <w:tcPr>
            <w:tcW w:w="89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0821550" w14:textId="77777777" w:rsidR="00786418" w:rsidRPr="00265BB2" w:rsidRDefault="00786418" w:rsidP="00786418">
            <w:pPr>
              <w:rPr>
                <w:rFonts w:ascii="Times New Roman" w:hAnsi="Times New Roman"/>
              </w:rPr>
            </w:pPr>
            <w:r>
              <w:rPr>
                <w:rFonts w:ascii="Times New Roman" w:hAnsi="Times New Roman" w:hint="eastAsia"/>
              </w:rPr>
              <w:t>計畫主持人</w:t>
            </w:r>
          </w:p>
        </w:tc>
        <w:tc>
          <w:tcPr>
            <w:tcW w:w="3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978816B" w14:textId="77777777" w:rsidR="00786418" w:rsidRDefault="00786418" w:rsidP="00786418">
            <w:pPr>
              <w:rPr>
                <w:rFonts w:ascii="Times New Roman" w:hAnsi="Times New Roman"/>
              </w:rPr>
            </w:pPr>
            <w:r>
              <w:rPr>
                <w:rFonts w:ascii="Times New Roman" w:hAnsi="Times New Roman" w:hint="eastAsia"/>
              </w:rPr>
              <w:t>1</w:t>
            </w:r>
          </w:p>
        </w:tc>
        <w:tc>
          <w:tcPr>
            <w:tcW w:w="29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F09BA2B" w14:textId="77777777" w:rsidR="00786418" w:rsidRPr="001E38E9" w:rsidRDefault="00786418" w:rsidP="00786418">
            <w:pPr>
              <w:pStyle w:val="affc"/>
              <w:numPr>
                <w:ilvl w:val="0"/>
                <w:numId w:val="89"/>
              </w:numPr>
              <w:ind w:leftChars="0"/>
              <w:jc w:val="both"/>
              <w:rPr>
                <w:rFonts w:ascii="Times New Roman" w:hAnsi="Times New Roman"/>
                <w:sz w:val="24"/>
              </w:rPr>
            </w:pPr>
            <w:r w:rsidRPr="001E38E9">
              <w:rPr>
                <w:rFonts w:ascii="Times New Roman" w:hAnsi="Times New Roman"/>
                <w:kern w:val="2"/>
                <w:sz w:val="24"/>
              </w:rPr>
              <w:t>計畫之規畫、協調與督導</w:t>
            </w:r>
          </w:p>
          <w:p w14:paraId="0337C45D" w14:textId="77777777" w:rsidR="00786418" w:rsidRPr="001E38E9" w:rsidRDefault="00786418" w:rsidP="00786418">
            <w:pPr>
              <w:pStyle w:val="affc"/>
              <w:numPr>
                <w:ilvl w:val="0"/>
                <w:numId w:val="89"/>
              </w:numPr>
              <w:ind w:leftChars="0"/>
              <w:jc w:val="both"/>
              <w:rPr>
                <w:rFonts w:ascii="Times New Roman" w:hAnsi="Times New Roman"/>
                <w:sz w:val="24"/>
              </w:rPr>
            </w:pPr>
            <w:r w:rsidRPr="001E38E9">
              <w:rPr>
                <w:rFonts w:ascii="Times New Roman" w:hAnsi="Times New Roman"/>
                <w:kern w:val="2"/>
                <w:sz w:val="24"/>
              </w:rPr>
              <w:t>協助規格定義與系統功能驗證</w:t>
            </w:r>
          </w:p>
        </w:tc>
        <w:tc>
          <w:tcPr>
            <w:tcW w:w="8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D74D4DE" w14:textId="77777777" w:rsidR="00786418" w:rsidRDefault="00786418" w:rsidP="00786418">
            <w:pPr>
              <w:rPr>
                <w:rFonts w:ascii="Times New Roman" w:hAnsi="Times New Roman"/>
              </w:rPr>
            </w:pPr>
            <w:r>
              <w:rPr>
                <w:rFonts w:ascii="Times New Roman" w:hAnsi="Times New Roman" w:hint="eastAsia"/>
              </w:rPr>
              <w:t>18</w:t>
            </w:r>
          </w:p>
        </w:tc>
      </w:tr>
      <w:tr w:rsidR="00786418" w:rsidRPr="00265BB2" w14:paraId="456F0892" w14:textId="77777777" w:rsidTr="00786418">
        <w:trPr>
          <w:trHeight w:val="823"/>
          <w:jc w:val="center"/>
        </w:trPr>
        <w:tc>
          <w:tcPr>
            <w:tcW w:w="89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AADE1FB" w14:textId="77777777" w:rsidR="00786418" w:rsidRDefault="00786418" w:rsidP="00786418">
            <w:pPr>
              <w:rPr>
                <w:rFonts w:ascii="Times New Roman" w:hAnsi="Times New Roman"/>
              </w:rPr>
            </w:pPr>
            <w:r>
              <w:rPr>
                <w:rFonts w:ascii="Times New Roman" w:hAnsi="Times New Roman" w:hint="eastAsia"/>
              </w:rPr>
              <w:t>系統架構師</w:t>
            </w:r>
          </w:p>
        </w:tc>
        <w:tc>
          <w:tcPr>
            <w:tcW w:w="3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BC339B8" w14:textId="77777777" w:rsidR="00786418" w:rsidRDefault="00786418" w:rsidP="00786418">
            <w:pPr>
              <w:rPr>
                <w:rFonts w:ascii="Times New Roman" w:hAnsi="Times New Roman"/>
              </w:rPr>
            </w:pPr>
            <w:r>
              <w:rPr>
                <w:rFonts w:ascii="Times New Roman" w:hAnsi="Times New Roman" w:hint="eastAsia"/>
              </w:rPr>
              <w:t>4</w:t>
            </w:r>
          </w:p>
        </w:tc>
        <w:tc>
          <w:tcPr>
            <w:tcW w:w="29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B8A1205" w14:textId="77777777" w:rsidR="00786418" w:rsidRDefault="00786418" w:rsidP="00786418">
            <w:pPr>
              <w:numPr>
                <w:ilvl w:val="0"/>
                <w:numId w:val="107"/>
              </w:numPr>
              <w:rPr>
                <w:rFonts w:ascii="Times New Roman" w:hAnsi="Times New Roman"/>
              </w:rPr>
            </w:pPr>
            <w:r>
              <w:rPr>
                <w:rFonts w:ascii="Times New Roman" w:hAnsi="Times New Roman" w:hint="eastAsia"/>
              </w:rPr>
              <w:t>開發人工智慧加速器硬體模型</w:t>
            </w:r>
          </w:p>
          <w:p w14:paraId="5AE24346" w14:textId="77777777" w:rsidR="00786418" w:rsidRDefault="00786418" w:rsidP="00786418">
            <w:pPr>
              <w:numPr>
                <w:ilvl w:val="0"/>
                <w:numId w:val="107"/>
              </w:numPr>
              <w:rPr>
                <w:rFonts w:ascii="Times New Roman" w:hAnsi="Times New Roman"/>
              </w:rPr>
            </w:pPr>
            <w:r w:rsidRPr="00D9567A">
              <w:rPr>
                <w:rFonts w:ascii="Times New Roman" w:hAnsi="Times New Roman" w:hint="eastAsia"/>
              </w:rPr>
              <w:t>建構虛擬平台</w:t>
            </w:r>
          </w:p>
          <w:p w14:paraId="353BBF21" w14:textId="77777777" w:rsidR="00786418" w:rsidRDefault="00786418" w:rsidP="00786418">
            <w:pPr>
              <w:numPr>
                <w:ilvl w:val="0"/>
                <w:numId w:val="107"/>
              </w:numPr>
              <w:rPr>
                <w:rFonts w:ascii="Times New Roman" w:hAnsi="Times New Roman"/>
              </w:rPr>
            </w:pPr>
            <w:r>
              <w:rPr>
                <w:rFonts w:ascii="Times New Roman" w:hAnsi="Times New Roman" w:hint="eastAsia"/>
              </w:rPr>
              <w:t>開發</w:t>
            </w:r>
            <w:r w:rsidRPr="00D50FD2">
              <w:rPr>
                <w:rFonts w:ascii="Times New Roman" w:hAnsi="Times New Roman" w:hint="eastAsia"/>
              </w:rPr>
              <w:t>卷積神經網路引擎</w:t>
            </w:r>
            <w:r>
              <w:rPr>
                <w:rFonts w:ascii="Times New Roman" w:hAnsi="Times New Roman" w:hint="eastAsia"/>
              </w:rPr>
              <w:t>效能分析</w:t>
            </w:r>
          </w:p>
          <w:p w14:paraId="502021A4" w14:textId="77777777" w:rsidR="00786418" w:rsidRPr="00974B88" w:rsidRDefault="00786418" w:rsidP="00786418">
            <w:pPr>
              <w:numPr>
                <w:ilvl w:val="0"/>
                <w:numId w:val="107"/>
              </w:numPr>
              <w:rPr>
                <w:rFonts w:ascii="Times New Roman" w:hAnsi="Times New Roman"/>
              </w:rPr>
            </w:pPr>
            <w:r w:rsidRPr="00974B88">
              <w:rPr>
                <w:rFonts w:ascii="Times New Roman" w:hAnsi="Times New Roman" w:hint="eastAsia"/>
              </w:rPr>
              <w:t>人工智慧加速器架構設計</w:t>
            </w:r>
          </w:p>
        </w:tc>
        <w:tc>
          <w:tcPr>
            <w:tcW w:w="8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BB76372" w14:textId="77777777" w:rsidR="00786418" w:rsidRDefault="00786418" w:rsidP="00786418">
            <w:pPr>
              <w:rPr>
                <w:rFonts w:ascii="Times New Roman" w:hAnsi="Times New Roman"/>
              </w:rPr>
            </w:pPr>
            <w:r>
              <w:rPr>
                <w:rFonts w:ascii="Times New Roman" w:hAnsi="Times New Roman" w:hint="eastAsia"/>
              </w:rPr>
              <w:t>30</w:t>
            </w:r>
          </w:p>
        </w:tc>
      </w:tr>
      <w:tr w:rsidR="00786418" w:rsidRPr="00265BB2" w14:paraId="760D1DFB" w14:textId="77777777" w:rsidTr="00786418">
        <w:trPr>
          <w:trHeight w:val="823"/>
          <w:jc w:val="center"/>
        </w:trPr>
        <w:tc>
          <w:tcPr>
            <w:tcW w:w="89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FA8A221" w14:textId="77777777" w:rsidR="00786418" w:rsidRDefault="00786418" w:rsidP="00786418">
            <w:pPr>
              <w:rPr>
                <w:rFonts w:ascii="Times New Roman" w:hAnsi="Times New Roman"/>
              </w:rPr>
            </w:pPr>
            <w:r>
              <w:rPr>
                <w:rFonts w:ascii="Times New Roman" w:hAnsi="Times New Roman" w:hint="eastAsia"/>
              </w:rPr>
              <w:t>驗證工程師</w:t>
            </w:r>
          </w:p>
        </w:tc>
        <w:tc>
          <w:tcPr>
            <w:tcW w:w="3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360A4B5" w14:textId="77777777" w:rsidR="00786418" w:rsidRDefault="00786418" w:rsidP="00786418">
            <w:pPr>
              <w:rPr>
                <w:rFonts w:ascii="Times New Roman" w:hAnsi="Times New Roman"/>
              </w:rPr>
            </w:pPr>
            <w:r>
              <w:rPr>
                <w:rFonts w:ascii="Times New Roman" w:hAnsi="Times New Roman" w:hint="eastAsia"/>
              </w:rPr>
              <w:t>2</w:t>
            </w:r>
          </w:p>
        </w:tc>
        <w:tc>
          <w:tcPr>
            <w:tcW w:w="29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D9B69A0" w14:textId="77777777" w:rsidR="00786418" w:rsidRDefault="00786418" w:rsidP="00786418">
            <w:pPr>
              <w:numPr>
                <w:ilvl w:val="0"/>
                <w:numId w:val="108"/>
              </w:numPr>
              <w:rPr>
                <w:rFonts w:ascii="Times New Roman" w:hAnsi="Times New Roman"/>
                <w:kern w:val="2"/>
              </w:rPr>
            </w:pPr>
            <w:r w:rsidRPr="00D9567A">
              <w:rPr>
                <w:rFonts w:ascii="Times New Roman" w:hAnsi="Times New Roman" w:hint="eastAsia"/>
              </w:rPr>
              <w:t>開發</w:t>
            </w:r>
            <w:r w:rsidRPr="00D9567A">
              <w:rPr>
                <w:rFonts w:ascii="Times New Roman" w:hAnsi="Times New Roman"/>
              </w:rPr>
              <w:t xml:space="preserve">AIM </w:t>
            </w:r>
            <w:r w:rsidRPr="00D9567A">
              <w:rPr>
                <w:rFonts w:ascii="Times New Roman" w:hAnsi="Times New Roman" w:hint="eastAsia"/>
              </w:rPr>
              <w:t>晶片架構設計自動化與全系統軟硬整合驗證軟體平台</w:t>
            </w:r>
          </w:p>
          <w:p w14:paraId="4E300FF7" w14:textId="77777777" w:rsidR="00786418" w:rsidRPr="00974B88" w:rsidRDefault="00786418" w:rsidP="00786418">
            <w:pPr>
              <w:numPr>
                <w:ilvl w:val="0"/>
                <w:numId w:val="108"/>
              </w:numPr>
              <w:rPr>
                <w:rFonts w:ascii="Times New Roman" w:hAnsi="Times New Roman"/>
                <w:kern w:val="2"/>
              </w:rPr>
            </w:pPr>
            <w:r w:rsidRPr="00974B88">
              <w:rPr>
                <w:rFonts w:ascii="Times New Roman" w:hAnsi="Times New Roman" w:hint="eastAsia"/>
              </w:rPr>
              <w:t>針對</w:t>
            </w:r>
            <w:r w:rsidRPr="00974B88">
              <w:rPr>
                <w:rFonts w:ascii="Times New Roman" w:hAnsi="Times New Roman"/>
              </w:rPr>
              <w:t xml:space="preserve">AIM </w:t>
            </w:r>
            <w:r w:rsidRPr="00974B88">
              <w:rPr>
                <w:rFonts w:ascii="Times New Roman" w:hAnsi="Times New Roman"/>
              </w:rPr>
              <w:t>晶片</w:t>
            </w:r>
            <w:r w:rsidRPr="00974B88">
              <w:rPr>
                <w:rFonts w:ascii="Times New Roman" w:hAnsi="Times New Roman" w:hint="eastAsia"/>
              </w:rPr>
              <w:t>進行硬體驗證</w:t>
            </w:r>
          </w:p>
        </w:tc>
        <w:tc>
          <w:tcPr>
            <w:tcW w:w="8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4E165DA" w14:textId="77777777" w:rsidR="00786418" w:rsidRDefault="00786418" w:rsidP="00786418">
            <w:pPr>
              <w:rPr>
                <w:rFonts w:ascii="Times New Roman" w:hAnsi="Times New Roman"/>
              </w:rPr>
            </w:pPr>
            <w:r>
              <w:rPr>
                <w:rFonts w:ascii="Times New Roman" w:hAnsi="Times New Roman" w:hint="eastAsia"/>
              </w:rPr>
              <w:t>10</w:t>
            </w:r>
          </w:p>
        </w:tc>
      </w:tr>
      <w:tr w:rsidR="00786418" w:rsidRPr="00265BB2" w14:paraId="50E03F01" w14:textId="77777777" w:rsidTr="00786418">
        <w:trPr>
          <w:trHeight w:val="823"/>
          <w:jc w:val="center"/>
        </w:trPr>
        <w:tc>
          <w:tcPr>
            <w:tcW w:w="89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0441274" w14:textId="77777777" w:rsidR="00786418" w:rsidRPr="00265BB2" w:rsidRDefault="00786418" w:rsidP="00786418">
            <w:pPr>
              <w:rPr>
                <w:rFonts w:ascii="Times New Roman" w:hAnsi="Times New Roman"/>
              </w:rPr>
            </w:pPr>
            <w:r w:rsidRPr="00265BB2">
              <w:rPr>
                <w:rFonts w:ascii="Times New Roman" w:hAnsi="Times New Roman"/>
              </w:rPr>
              <w:t>演算法工程師</w:t>
            </w:r>
          </w:p>
        </w:tc>
        <w:tc>
          <w:tcPr>
            <w:tcW w:w="3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E84D81C" w14:textId="77777777" w:rsidR="00786418" w:rsidRPr="00974B88" w:rsidRDefault="00786418" w:rsidP="00786418">
            <w:pPr>
              <w:rPr>
                <w:rFonts w:ascii="Times New Roman" w:hAnsi="Times New Roman"/>
              </w:rPr>
            </w:pPr>
            <w:r w:rsidRPr="00974B88">
              <w:rPr>
                <w:rFonts w:ascii="Times New Roman" w:hAnsi="Times New Roman" w:hint="eastAsia"/>
              </w:rPr>
              <w:t>4</w:t>
            </w:r>
          </w:p>
        </w:tc>
        <w:tc>
          <w:tcPr>
            <w:tcW w:w="29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963A0A2" w14:textId="77777777" w:rsidR="00786418" w:rsidRDefault="00786418" w:rsidP="00786418">
            <w:pPr>
              <w:pStyle w:val="affc"/>
              <w:numPr>
                <w:ilvl w:val="0"/>
                <w:numId w:val="109"/>
              </w:numPr>
              <w:ind w:leftChars="0"/>
              <w:rPr>
                <w:rFonts w:ascii="Times New Roman" w:hAnsi="Times New Roman"/>
                <w:sz w:val="24"/>
              </w:rPr>
            </w:pPr>
            <w:r w:rsidRPr="00974B88">
              <w:rPr>
                <w:rFonts w:ascii="Times New Roman" w:hAnsi="Times New Roman" w:hint="eastAsia"/>
                <w:sz w:val="24"/>
              </w:rPr>
              <w:t>針對</w:t>
            </w:r>
            <w:r w:rsidRPr="00974B88">
              <w:rPr>
                <w:rFonts w:ascii="Times New Roman" w:hAnsi="Times New Roman" w:hint="eastAsia"/>
                <w:sz w:val="24"/>
              </w:rPr>
              <w:t>AI</w:t>
            </w:r>
            <w:r w:rsidRPr="00974B88">
              <w:rPr>
                <w:rFonts w:ascii="Times New Roman" w:hAnsi="Times New Roman" w:hint="eastAsia"/>
                <w:sz w:val="24"/>
              </w:rPr>
              <w:t>模型進行模型量化開發</w:t>
            </w:r>
          </w:p>
          <w:p w14:paraId="0E164770" w14:textId="77777777" w:rsidR="00786418" w:rsidRPr="00974B88" w:rsidRDefault="00786418" w:rsidP="00786418">
            <w:pPr>
              <w:pStyle w:val="affc"/>
              <w:numPr>
                <w:ilvl w:val="0"/>
                <w:numId w:val="109"/>
              </w:numPr>
              <w:ind w:leftChars="0"/>
              <w:rPr>
                <w:rFonts w:ascii="Times New Roman" w:hAnsi="Times New Roman"/>
                <w:sz w:val="24"/>
              </w:rPr>
            </w:pPr>
            <w:r w:rsidRPr="00974B88">
              <w:rPr>
                <w:rFonts w:ascii="Times New Roman" w:hAnsi="Times New Roman" w:hint="eastAsia"/>
                <w:sz w:val="24"/>
              </w:rPr>
              <w:t>開發</w:t>
            </w:r>
            <w:r w:rsidRPr="00974B88">
              <w:rPr>
                <w:rFonts w:ascii="Times New Roman" w:hAnsi="Times New Roman" w:hint="eastAsia"/>
                <w:sz w:val="24"/>
              </w:rPr>
              <w:t>AI</w:t>
            </w:r>
            <w:r w:rsidRPr="00974B88">
              <w:rPr>
                <w:rFonts w:ascii="Times New Roman" w:hAnsi="Times New Roman" w:hint="eastAsia"/>
                <w:sz w:val="24"/>
              </w:rPr>
              <w:t>加速引擎之工具鏈</w:t>
            </w:r>
          </w:p>
        </w:tc>
        <w:tc>
          <w:tcPr>
            <w:tcW w:w="8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7BF4C56" w14:textId="77777777" w:rsidR="00786418" w:rsidRPr="00265BB2" w:rsidRDefault="00786418" w:rsidP="00786418">
            <w:pPr>
              <w:rPr>
                <w:rFonts w:ascii="Times New Roman" w:hAnsi="Times New Roman"/>
              </w:rPr>
            </w:pPr>
            <w:r>
              <w:rPr>
                <w:rFonts w:ascii="Times New Roman" w:hAnsi="Times New Roman" w:hint="eastAsia"/>
              </w:rPr>
              <w:t>36</w:t>
            </w:r>
          </w:p>
        </w:tc>
      </w:tr>
      <w:tr w:rsidR="00786418" w:rsidRPr="00265BB2" w14:paraId="1605E5F7" w14:textId="77777777" w:rsidTr="00786418">
        <w:trPr>
          <w:trHeight w:val="409"/>
          <w:jc w:val="center"/>
        </w:trPr>
        <w:tc>
          <w:tcPr>
            <w:tcW w:w="89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5DDF94E" w14:textId="77777777" w:rsidR="00786418" w:rsidRPr="00265BB2" w:rsidRDefault="00786418" w:rsidP="00786418">
            <w:pPr>
              <w:rPr>
                <w:rFonts w:ascii="Times New Roman" w:hAnsi="Times New Roman"/>
              </w:rPr>
            </w:pPr>
            <w:r w:rsidRPr="00265BB2">
              <w:rPr>
                <w:rFonts w:ascii="Times New Roman" w:hAnsi="Times New Roman"/>
              </w:rPr>
              <w:t>硬體工程師</w:t>
            </w:r>
          </w:p>
        </w:tc>
        <w:tc>
          <w:tcPr>
            <w:tcW w:w="3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FB20D69" w14:textId="77777777" w:rsidR="00786418" w:rsidRPr="00265BB2" w:rsidRDefault="00786418" w:rsidP="00786418">
            <w:pPr>
              <w:rPr>
                <w:rFonts w:ascii="Times New Roman" w:hAnsi="Times New Roman"/>
              </w:rPr>
            </w:pPr>
            <w:r>
              <w:rPr>
                <w:rFonts w:ascii="Times New Roman" w:hAnsi="Times New Roman" w:hint="eastAsia"/>
              </w:rPr>
              <w:t>3</w:t>
            </w:r>
          </w:p>
        </w:tc>
        <w:tc>
          <w:tcPr>
            <w:tcW w:w="29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CB95A73" w14:textId="77777777" w:rsidR="00786418" w:rsidRDefault="00786418" w:rsidP="00786418">
            <w:pPr>
              <w:numPr>
                <w:ilvl w:val="0"/>
                <w:numId w:val="90"/>
              </w:numPr>
              <w:rPr>
                <w:rFonts w:ascii="Times New Roman" w:hAnsi="Times New Roman"/>
              </w:rPr>
            </w:pPr>
            <w:r w:rsidRPr="00265BB2">
              <w:rPr>
                <w:rFonts w:ascii="Times New Roman" w:hAnsi="Times New Roman"/>
              </w:rPr>
              <w:t>開發智能駕駛監控監測</w:t>
            </w:r>
            <w:r w:rsidRPr="00265BB2">
              <w:rPr>
                <w:rFonts w:ascii="Times New Roman" w:hAnsi="Times New Roman"/>
              </w:rPr>
              <w:t>AI</w:t>
            </w:r>
            <w:r w:rsidRPr="00265BB2">
              <w:rPr>
                <w:rFonts w:ascii="Times New Roman" w:hAnsi="Times New Roman"/>
              </w:rPr>
              <w:t>加速引擎</w:t>
            </w:r>
          </w:p>
          <w:p w14:paraId="0DCFB76F" w14:textId="77777777" w:rsidR="00786418" w:rsidRDefault="00786418" w:rsidP="00786418">
            <w:pPr>
              <w:numPr>
                <w:ilvl w:val="0"/>
                <w:numId w:val="90"/>
              </w:numPr>
              <w:rPr>
                <w:rFonts w:ascii="Times New Roman" w:hAnsi="Times New Roman"/>
              </w:rPr>
            </w:pPr>
            <w:r>
              <w:rPr>
                <w:rFonts w:ascii="Times New Roman" w:hAnsi="Times New Roman" w:hint="eastAsia"/>
              </w:rPr>
              <w:t>針對</w:t>
            </w:r>
            <w:r w:rsidRPr="00133B1B">
              <w:rPr>
                <w:rFonts w:ascii="Times New Roman" w:hAnsi="Times New Roman" w:hint="eastAsia"/>
              </w:rPr>
              <w:t>AI</w:t>
            </w:r>
            <w:r w:rsidRPr="00133B1B">
              <w:rPr>
                <w:rFonts w:ascii="Times New Roman" w:hAnsi="Times New Roman" w:hint="eastAsia"/>
              </w:rPr>
              <w:t>加速引擎</w:t>
            </w:r>
            <w:r>
              <w:rPr>
                <w:rFonts w:ascii="Times New Roman" w:hAnsi="Times New Roman" w:hint="eastAsia"/>
              </w:rPr>
              <w:t>開發多通道</w:t>
            </w:r>
            <w:r>
              <w:rPr>
                <w:rFonts w:ascii="Times New Roman" w:hAnsi="Times New Roman" w:hint="eastAsia"/>
              </w:rPr>
              <w:t>DMA Controller</w:t>
            </w:r>
          </w:p>
          <w:p w14:paraId="74BCE600" w14:textId="77777777" w:rsidR="00786418" w:rsidRPr="00974B88" w:rsidRDefault="00786418" w:rsidP="00786418">
            <w:pPr>
              <w:numPr>
                <w:ilvl w:val="0"/>
                <w:numId w:val="90"/>
              </w:numPr>
              <w:rPr>
                <w:rFonts w:ascii="Times New Roman" w:hAnsi="Times New Roman"/>
              </w:rPr>
            </w:pPr>
            <w:r>
              <w:rPr>
                <w:rFonts w:ascii="Times New Roman" w:hAnsi="Times New Roman" w:hint="eastAsia"/>
              </w:rPr>
              <w:t>開發</w:t>
            </w:r>
            <w:r w:rsidRPr="00265BB2">
              <w:rPr>
                <w:rFonts w:ascii="Times New Roman" w:hAnsi="Times New Roman"/>
              </w:rPr>
              <w:t xml:space="preserve">AIM </w:t>
            </w:r>
            <w:r w:rsidRPr="00265BB2">
              <w:rPr>
                <w:rFonts w:ascii="Times New Roman" w:hAnsi="Times New Roman"/>
              </w:rPr>
              <w:t>晶片架構</w:t>
            </w:r>
            <w:r>
              <w:rPr>
                <w:rFonts w:ascii="Times New Roman" w:hAnsi="Times New Roman" w:hint="eastAsia"/>
              </w:rPr>
              <w:t>中</w:t>
            </w:r>
            <w:r>
              <w:rPr>
                <w:rFonts w:ascii="Times New Roman" w:hAnsi="Times New Roman" w:hint="eastAsia"/>
              </w:rPr>
              <w:t>DRAM Memory Controller</w:t>
            </w:r>
          </w:p>
        </w:tc>
        <w:tc>
          <w:tcPr>
            <w:tcW w:w="8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DD0958C" w14:textId="77777777" w:rsidR="00786418" w:rsidRPr="00265BB2" w:rsidRDefault="00786418" w:rsidP="00786418">
            <w:pPr>
              <w:rPr>
                <w:rFonts w:ascii="Times New Roman" w:hAnsi="Times New Roman"/>
              </w:rPr>
            </w:pPr>
            <w:r>
              <w:rPr>
                <w:rFonts w:ascii="Times New Roman" w:hAnsi="Times New Roman" w:hint="eastAsia"/>
              </w:rPr>
              <w:t>27</w:t>
            </w:r>
          </w:p>
        </w:tc>
      </w:tr>
      <w:tr w:rsidR="00786418" w:rsidRPr="00265BB2" w14:paraId="004F267F" w14:textId="77777777" w:rsidTr="00786418">
        <w:trPr>
          <w:trHeight w:val="409"/>
          <w:jc w:val="center"/>
        </w:trPr>
        <w:tc>
          <w:tcPr>
            <w:tcW w:w="89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B5400DB" w14:textId="77777777" w:rsidR="00786418" w:rsidRPr="00265BB2" w:rsidRDefault="00786418" w:rsidP="00786418">
            <w:pPr>
              <w:rPr>
                <w:rFonts w:ascii="Times New Roman" w:hAnsi="Times New Roman"/>
              </w:rPr>
            </w:pPr>
            <w:r w:rsidRPr="00265BB2">
              <w:rPr>
                <w:rFonts w:ascii="Times New Roman" w:hAnsi="Times New Roman"/>
              </w:rPr>
              <w:t>整合工程師</w:t>
            </w:r>
          </w:p>
        </w:tc>
        <w:tc>
          <w:tcPr>
            <w:tcW w:w="3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0B1C060" w14:textId="77777777" w:rsidR="00786418" w:rsidRPr="00265BB2" w:rsidRDefault="00786418" w:rsidP="00786418">
            <w:pPr>
              <w:rPr>
                <w:rFonts w:ascii="Times New Roman" w:hAnsi="Times New Roman"/>
              </w:rPr>
            </w:pPr>
            <w:r>
              <w:rPr>
                <w:rFonts w:ascii="Times New Roman" w:hAnsi="Times New Roman" w:hint="eastAsia"/>
              </w:rPr>
              <w:t>3</w:t>
            </w:r>
          </w:p>
        </w:tc>
        <w:tc>
          <w:tcPr>
            <w:tcW w:w="29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E2E1598" w14:textId="77777777" w:rsidR="00786418" w:rsidRPr="00265BB2" w:rsidRDefault="00786418" w:rsidP="00786418">
            <w:pPr>
              <w:numPr>
                <w:ilvl w:val="0"/>
                <w:numId w:val="91"/>
              </w:numPr>
              <w:rPr>
                <w:rFonts w:ascii="Times New Roman" w:hAnsi="Times New Roman"/>
              </w:rPr>
            </w:pPr>
            <w:r w:rsidRPr="00265BB2">
              <w:rPr>
                <w:rFonts w:ascii="Times New Roman" w:hAnsi="Times New Roman"/>
              </w:rPr>
              <w:t>FPGA</w:t>
            </w:r>
            <w:r w:rsidRPr="00265BB2">
              <w:rPr>
                <w:rFonts w:ascii="Times New Roman" w:hAnsi="Times New Roman"/>
              </w:rPr>
              <w:t>平台整合</w:t>
            </w:r>
            <w:r w:rsidRPr="00265BB2">
              <w:rPr>
                <w:rFonts w:ascii="Times New Roman" w:hAnsi="Times New Roman"/>
              </w:rPr>
              <w:t xml:space="preserve">, </w:t>
            </w:r>
            <w:r w:rsidRPr="00265BB2">
              <w:rPr>
                <w:rFonts w:ascii="Times New Roman" w:hAnsi="Times New Roman"/>
              </w:rPr>
              <w:t>驗證</w:t>
            </w:r>
          </w:p>
          <w:p w14:paraId="68FF1F37" w14:textId="77777777" w:rsidR="00786418" w:rsidRPr="00265BB2" w:rsidRDefault="00786418" w:rsidP="00786418">
            <w:pPr>
              <w:numPr>
                <w:ilvl w:val="0"/>
                <w:numId w:val="91"/>
              </w:numPr>
              <w:rPr>
                <w:rFonts w:ascii="Times New Roman" w:hAnsi="Times New Roman"/>
              </w:rPr>
            </w:pPr>
            <w:r w:rsidRPr="00265BB2">
              <w:rPr>
                <w:rFonts w:ascii="Times New Roman" w:hAnsi="Times New Roman"/>
              </w:rPr>
              <w:t>Whole chip RTL</w:t>
            </w:r>
            <w:r w:rsidRPr="00265BB2">
              <w:rPr>
                <w:rFonts w:ascii="Times New Roman" w:hAnsi="Times New Roman"/>
              </w:rPr>
              <w:t>整合</w:t>
            </w:r>
            <w:r>
              <w:rPr>
                <w:rFonts w:ascii="Times New Roman" w:hAnsi="Times New Roman" w:hint="eastAsia"/>
              </w:rPr>
              <w:t>、</w:t>
            </w:r>
            <w:r w:rsidRPr="00265BB2">
              <w:rPr>
                <w:rFonts w:ascii="Times New Roman" w:hAnsi="Times New Roman"/>
              </w:rPr>
              <w:t>模擬</w:t>
            </w:r>
            <w:r>
              <w:rPr>
                <w:rFonts w:ascii="Times New Roman" w:hAnsi="Times New Roman" w:hint="eastAsia"/>
              </w:rPr>
              <w:t>、</w:t>
            </w:r>
            <w:r w:rsidRPr="00265BB2">
              <w:rPr>
                <w:rFonts w:ascii="Times New Roman" w:hAnsi="Times New Roman"/>
              </w:rPr>
              <w:t>合成</w:t>
            </w:r>
            <w:r>
              <w:rPr>
                <w:rFonts w:ascii="Times New Roman" w:hAnsi="Times New Roman" w:hint="eastAsia"/>
              </w:rPr>
              <w:t>、</w:t>
            </w:r>
            <w:r w:rsidRPr="00265BB2">
              <w:rPr>
                <w:rFonts w:ascii="Times New Roman" w:hAnsi="Times New Roman"/>
              </w:rPr>
              <w:t>時序分析</w:t>
            </w:r>
          </w:p>
        </w:tc>
        <w:tc>
          <w:tcPr>
            <w:tcW w:w="8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E5D6743" w14:textId="77777777" w:rsidR="00786418" w:rsidRPr="00265BB2" w:rsidRDefault="00786418" w:rsidP="00786418">
            <w:pPr>
              <w:rPr>
                <w:rFonts w:ascii="Times New Roman" w:hAnsi="Times New Roman"/>
              </w:rPr>
            </w:pPr>
            <w:r>
              <w:rPr>
                <w:rFonts w:ascii="Times New Roman" w:hAnsi="Times New Roman" w:hint="eastAsia"/>
              </w:rPr>
              <w:t>24</w:t>
            </w:r>
          </w:p>
        </w:tc>
      </w:tr>
      <w:tr w:rsidR="00786418" w:rsidRPr="00265BB2" w14:paraId="5705B6CC" w14:textId="77777777" w:rsidTr="00786418">
        <w:trPr>
          <w:trHeight w:val="409"/>
          <w:jc w:val="center"/>
        </w:trPr>
        <w:tc>
          <w:tcPr>
            <w:tcW w:w="89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7848F9B" w14:textId="77777777" w:rsidR="00786418" w:rsidRPr="00265BB2" w:rsidRDefault="00786418" w:rsidP="00786418">
            <w:pPr>
              <w:rPr>
                <w:rFonts w:ascii="Times New Roman" w:hAnsi="Times New Roman"/>
              </w:rPr>
            </w:pPr>
            <w:r w:rsidRPr="00265BB2">
              <w:rPr>
                <w:rFonts w:ascii="Times New Roman" w:hAnsi="Times New Roman"/>
              </w:rPr>
              <w:t>CAD</w:t>
            </w:r>
            <w:r w:rsidRPr="00265BB2">
              <w:rPr>
                <w:rFonts w:ascii="Times New Roman" w:hAnsi="Times New Roman"/>
              </w:rPr>
              <w:t>工程師</w:t>
            </w:r>
          </w:p>
        </w:tc>
        <w:tc>
          <w:tcPr>
            <w:tcW w:w="37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386135D" w14:textId="77777777" w:rsidR="00786418" w:rsidRPr="00265BB2" w:rsidRDefault="00786418" w:rsidP="00786418">
            <w:pPr>
              <w:rPr>
                <w:rFonts w:ascii="Times New Roman" w:hAnsi="Times New Roman"/>
              </w:rPr>
            </w:pPr>
            <w:r>
              <w:rPr>
                <w:rFonts w:ascii="Times New Roman" w:hAnsi="Times New Roman" w:hint="eastAsia"/>
              </w:rPr>
              <w:t>2</w:t>
            </w:r>
          </w:p>
        </w:tc>
        <w:tc>
          <w:tcPr>
            <w:tcW w:w="29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9A1A7C9" w14:textId="77777777" w:rsidR="00786418" w:rsidRPr="00591220" w:rsidRDefault="00786418" w:rsidP="00786418">
            <w:pPr>
              <w:pStyle w:val="affc"/>
              <w:numPr>
                <w:ilvl w:val="0"/>
                <w:numId w:val="103"/>
              </w:numPr>
              <w:ind w:leftChars="0"/>
              <w:rPr>
                <w:rFonts w:ascii="Times New Roman" w:hAnsi="Times New Roman"/>
                <w:sz w:val="24"/>
              </w:rPr>
            </w:pPr>
            <w:r w:rsidRPr="00591220">
              <w:rPr>
                <w:rFonts w:ascii="Times New Roman" w:hAnsi="Times New Roman"/>
                <w:sz w:val="24"/>
              </w:rPr>
              <w:t>晶片</w:t>
            </w:r>
            <w:r w:rsidRPr="00591220">
              <w:rPr>
                <w:rFonts w:ascii="Times New Roman" w:hAnsi="Times New Roman"/>
                <w:sz w:val="24"/>
              </w:rPr>
              <w:t>Floor plan, P&amp;R</w:t>
            </w:r>
          </w:p>
          <w:p w14:paraId="09AE8B10" w14:textId="77777777" w:rsidR="00786418" w:rsidRPr="00265BB2" w:rsidRDefault="00786418" w:rsidP="00786418">
            <w:pPr>
              <w:numPr>
                <w:ilvl w:val="0"/>
                <w:numId w:val="103"/>
              </w:numPr>
              <w:rPr>
                <w:rFonts w:ascii="Times New Roman" w:hAnsi="Times New Roman"/>
              </w:rPr>
            </w:pPr>
            <w:r w:rsidRPr="00265BB2">
              <w:rPr>
                <w:rFonts w:ascii="Times New Roman" w:hAnsi="Times New Roman"/>
                <w:bCs/>
              </w:rPr>
              <w:t>DRC/ERC/LVS check</w:t>
            </w:r>
            <w:r w:rsidRPr="00265BB2">
              <w:rPr>
                <w:rFonts w:ascii="Times New Roman" w:hAnsi="Times New Roman"/>
                <w:bCs/>
              </w:rPr>
              <w:t>與</w:t>
            </w:r>
            <w:r w:rsidRPr="00265BB2">
              <w:rPr>
                <w:rFonts w:ascii="Times New Roman" w:hAnsi="Times New Roman"/>
                <w:bCs/>
              </w:rPr>
              <w:t>tape-out sign-off</w:t>
            </w:r>
          </w:p>
        </w:tc>
        <w:tc>
          <w:tcPr>
            <w:tcW w:w="8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8198B68" w14:textId="77777777" w:rsidR="00786418" w:rsidRPr="00265BB2" w:rsidRDefault="00786418" w:rsidP="00786418">
            <w:pPr>
              <w:rPr>
                <w:rFonts w:ascii="Times New Roman" w:hAnsi="Times New Roman"/>
              </w:rPr>
            </w:pPr>
            <w:r>
              <w:rPr>
                <w:rFonts w:ascii="Times New Roman" w:hAnsi="Times New Roman" w:hint="eastAsia"/>
              </w:rPr>
              <w:t>18</w:t>
            </w:r>
          </w:p>
        </w:tc>
      </w:tr>
      <w:tr w:rsidR="00786418" w:rsidRPr="00265BB2" w14:paraId="33AEB5A5" w14:textId="77777777" w:rsidTr="00786418">
        <w:trPr>
          <w:trHeight w:val="25"/>
          <w:jc w:val="center"/>
        </w:trPr>
        <w:tc>
          <w:tcPr>
            <w:tcW w:w="4178"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1429BC9" w14:textId="77777777" w:rsidR="00786418" w:rsidRPr="00265BB2" w:rsidRDefault="00786418" w:rsidP="00786418">
            <w:pPr>
              <w:rPr>
                <w:rFonts w:ascii="Times New Roman" w:hAnsi="Times New Roman"/>
              </w:rPr>
            </w:pPr>
            <w:r w:rsidRPr="00265BB2">
              <w:rPr>
                <w:rFonts w:ascii="Times New Roman" w:hAnsi="Times New Roman"/>
              </w:rPr>
              <w:t>總計</w:t>
            </w:r>
          </w:p>
        </w:tc>
        <w:tc>
          <w:tcPr>
            <w:tcW w:w="82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35F222B" w14:textId="77777777" w:rsidR="00786418" w:rsidRPr="00265BB2" w:rsidRDefault="00786418" w:rsidP="00786418">
            <w:pPr>
              <w:rPr>
                <w:rFonts w:ascii="Times New Roman" w:hAnsi="Times New Roman"/>
              </w:rPr>
            </w:pPr>
            <w:r>
              <w:rPr>
                <w:rFonts w:ascii="Times New Roman" w:hAnsi="Times New Roman" w:hint="eastAsia"/>
              </w:rPr>
              <w:t>163</w:t>
            </w:r>
          </w:p>
        </w:tc>
      </w:tr>
    </w:tbl>
    <w:p w14:paraId="507B559B" w14:textId="77777777" w:rsidR="00786418" w:rsidRPr="00FF5EA1" w:rsidRDefault="00786418" w:rsidP="00786418">
      <w:r w:rsidRPr="00FF5EA1">
        <w:t>六、經費需求計算</w:t>
      </w:r>
    </w:p>
    <w:tbl>
      <w:tblPr>
        <w:tblW w:w="5082" w:type="pct"/>
        <w:jc w:val="center"/>
        <w:tblCellMar>
          <w:left w:w="0" w:type="dxa"/>
          <w:right w:w="0" w:type="dxa"/>
        </w:tblCellMar>
        <w:tblLook w:val="04A0" w:firstRow="1" w:lastRow="0" w:firstColumn="1" w:lastColumn="0" w:noHBand="0" w:noVBand="1"/>
      </w:tblPr>
      <w:tblGrid>
        <w:gridCol w:w="1499"/>
        <w:gridCol w:w="1509"/>
        <w:gridCol w:w="6480"/>
      </w:tblGrid>
      <w:tr w:rsidR="00786418" w:rsidRPr="00265BB2" w14:paraId="7A0A3F1C" w14:textId="77777777" w:rsidTr="00786418">
        <w:trPr>
          <w:trHeight w:val="417"/>
          <w:jc w:val="center"/>
        </w:trPr>
        <w:tc>
          <w:tcPr>
            <w:tcW w:w="7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68FECE8" w14:textId="77777777" w:rsidR="00786418" w:rsidRPr="00265BB2" w:rsidRDefault="00786418" w:rsidP="00786418">
            <w:pPr>
              <w:rPr>
                <w:rFonts w:ascii="Times New Roman" w:hAnsi="Times New Roman"/>
              </w:rPr>
            </w:pPr>
          </w:p>
        </w:tc>
        <w:tc>
          <w:tcPr>
            <w:tcW w:w="7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A8052B3" w14:textId="77777777" w:rsidR="00786418" w:rsidRPr="00265BB2" w:rsidRDefault="00786418" w:rsidP="00786418">
            <w:pPr>
              <w:rPr>
                <w:rFonts w:ascii="Times New Roman" w:hAnsi="Times New Roman"/>
              </w:rPr>
            </w:pPr>
            <w:r w:rsidRPr="00265BB2">
              <w:rPr>
                <w:rFonts w:ascii="Times New Roman" w:hAnsi="Times New Roman"/>
              </w:rPr>
              <w:t>單位</w:t>
            </w:r>
            <w:r w:rsidRPr="00265BB2">
              <w:rPr>
                <w:rFonts w:ascii="Times New Roman" w:hAnsi="Times New Roman"/>
              </w:rPr>
              <w:t xml:space="preserve">: </w:t>
            </w:r>
            <w:r w:rsidRPr="00265BB2">
              <w:rPr>
                <w:rFonts w:ascii="Times New Roman" w:hAnsi="Times New Roman"/>
              </w:rPr>
              <w:t>千元</w:t>
            </w:r>
          </w:p>
        </w:tc>
        <w:tc>
          <w:tcPr>
            <w:tcW w:w="34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7F195BD" w14:textId="77777777" w:rsidR="00786418" w:rsidRPr="00265BB2" w:rsidRDefault="00786418" w:rsidP="00786418">
            <w:pPr>
              <w:rPr>
                <w:rFonts w:ascii="Times New Roman" w:hAnsi="Times New Roman"/>
              </w:rPr>
            </w:pPr>
            <w:r w:rsidRPr="00265BB2">
              <w:rPr>
                <w:rFonts w:ascii="Times New Roman" w:hAnsi="Times New Roman"/>
              </w:rPr>
              <w:t>說</w:t>
            </w:r>
            <w:r w:rsidRPr="00265BB2">
              <w:rPr>
                <w:rFonts w:ascii="Times New Roman" w:hAnsi="Times New Roman"/>
              </w:rPr>
              <w:t xml:space="preserve">  </w:t>
            </w:r>
            <w:r w:rsidRPr="00265BB2">
              <w:rPr>
                <w:rFonts w:ascii="Times New Roman" w:hAnsi="Times New Roman"/>
              </w:rPr>
              <w:t>明</w:t>
            </w:r>
          </w:p>
        </w:tc>
      </w:tr>
      <w:tr w:rsidR="00786418" w:rsidRPr="00265BB2" w14:paraId="3BDA4101" w14:textId="77777777" w:rsidTr="00786418">
        <w:trPr>
          <w:trHeight w:val="417"/>
          <w:jc w:val="center"/>
        </w:trPr>
        <w:tc>
          <w:tcPr>
            <w:tcW w:w="7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6241200" w14:textId="77777777" w:rsidR="00786418" w:rsidRPr="00265BB2" w:rsidRDefault="00786418" w:rsidP="00786418">
            <w:pPr>
              <w:rPr>
                <w:rFonts w:ascii="Times New Roman" w:hAnsi="Times New Roman"/>
              </w:rPr>
            </w:pPr>
            <w:r w:rsidRPr="00265BB2">
              <w:rPr>
                <w:rFonts w:ascii="Times New Roman" w:hAnsi="Times New Roman"/>
              </w:rPr>
              <w:t>人事費</w:t>
            </w:r>
          </w:p>
        </w:tc>
        <w:tc>
          <w:tcPr>
            <w:tcW w:w="7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0D37B84" w14:textId="77777777" w:rsidR="00786418" w:rsidRPr="00265BB2" w:rsidRDefault="00786418" w:rsidP="00786418">
            <w:pPr>
              <w:rPr>
                <w:rFonts w:ascii="Times New Roman" w:hAnsi="Times New Roman"/>
              </w:rPr>
            </w:pPr>
            <w:r>
              <w:rPr>
                <w:rFonts w:ascii="Times New Roman" w:hAnsi="Times New Roman"/>
              </w:rPr>
              <w:t>16</w:t>
            </w:r>
            <w:r w:rsidRPr="00265BB2">
              <w:rPr>
                <w:rFonts w:ascii="Times New Roman" w:hAnsi="Times New Roman"/>
              </w:rPr>
              <w:t>,</w:t>
            </w:r>
            <w:r>
              <w:rPr>
                <w:rFonts w:ascii="Times New Roman" w:hAnsi="Times New Roman"/>
              </w:rPr>
              <w:t>42</w:t>
            </w:r>
            <w:r w:rsidRPr="00265BB2">
              <w:rPr>
                <w:rFonts w:ascii="Times New Roman" w:hAnsi="Times New Roman"/>
              </w:rPr>
              <w:t>0</w:t>
            </w:r>
          </w:p>
        </w:tc>
        <w:tc>
          <w:tcPr>
            <w:tcW w:w="34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C3657FD" w14:textId="77777777" w:rsidR="00786418" w:rsidRPr="00265BB2" w:rsidRDefault="00786418" w:rsidP="00786418">
            <w:pPr>
              <w:rPr>
                <w:rFonts w:ascii="Times New Roman" w:hAnsi="Times New Roman"/>
              </w:rPr>
            </w:pPr>
            <w:r w:rsidRPr="00265BB2">
              <w:rPr>
                <w:rFonts w:ascii="Times New Roman" w:hAnsi="Times New Roman"/>
              </w:rPr>
              <w:t>技術開發驗證總計投入</w:t>
            </w:r>
            <w:r>
              <w:rPr>
                <w:rFonts w:ascii="Times New Roman" w:hAnsi="Times New Roman"/>
              </w:rPr>
              <w:t>163</w:t>
            </w:r>
            <w:r w:rsidRPr="00265BB2">
              <w:rPr>
                <w:rFonts w:ascii="Times New Roman" w:hAnsi="Times New Roman"/>
              </w:rPr>
              <w:t>人月</w:t>
            </w:r>
          </w:p>
        </w:tc>
      </w:tr>
      <w:tr w:rsidR="00786418" w:rsidRPr="00265BB2" w14:paraId="4A4CEC08" w14:textId="77777777" w:rsidTr="00786418">
        <w:trPr>
          <w:trHeight w:val="105"/>
          <w:jc w:val="center"/>
        </w:trPr>
        <w:tc>
          <w:tcPr>
            <w:tcW w:w="7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EFC90C4" w14:textId="77777777" w:rsidR="00786418" w:rsidRPr="00265BB2" w:rsidRDefault="00786418" w:rsidP="00786418">
            <w:pPr>
              <w:rPr>
                <w:rFonts w:ascii="Times New Roman" w:hAnsi="Times New Roman"/>
              </w:rPr>
            </w:pPr>
            <w:r w:rsidRPr="00265BB2">
              <w:rPr>
                <w:rFonts w:ascii="Times New Roman" w:hAnsi="Times New Roman"/>
              </w:rPr>
              <w:t>旅運費</w:t>
            </w:r>
          </w:p>
        </w:tc>
        <w:tc>
          <w:tcPr>
            <w:tcW w:w="7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A4A7B07" w14:textId="77777777" w:rsidR="00786418" w:rsidRPr="00265BB2" w:rsidRDefault="00786418" w:rsidP="00786418">
            <w:pPr>
              <w:rPr>
                <w:rFonts w:ascii="Times New Roman" w:hAnsi="Times New Roman"/>
              </w:rPr>
            </w:pPr>
            <w:r>
              <w:rPr>
                <w:rFonts w:ascii="Times New Roman" w:hAnsi="Times New Roman"/>
              </w:rPr>
              <w:t>8</w:t>
            </w:r>
            <w:r w:rsidRPr="00265BB2">
              <w:rPr>
                <w:rFonts w:ascii="Times New Roman" w:hAnsi="Times New Roman"/>
              </w:rPr>
              <w:t>0</w:t>
            </w:r>
          </w:p>
        </w:tc>
        <w:tc>
          <w:tcPr>
            <w:tcW w:w="34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65EB4DB" w14:textId="77777777" w:rsidR="00786418" w:rsidRPr="00265BB2" w:rsidRDefault="00786418" w:rsidP="00786418">
            <w:pPr>
              <w:rPr>
                <w:rFonts w:ascii="Times New Roman" w:hAnsi="Times New Roman"/>
              </w:rPr>
            </w:pPr>
            <w:r w:rsidRPr="00265BB2">
              <w:rPr>
                <w:rFonts w:ascii="Times New Roman" w:hAnsi="Times New Roman"/>
              </w:rPr>
              <w:t>開會交通費用</w:t>
            </w:r>
          </w:p>
        </w:tc>
      </w:tr>
      <w:tr w:rsidR="00786418" w:rsidRPr="00265BB2" w14:paraId="41A2D4CE" w14:textId="77777777" w:rsidTr="00786418">
        <w:trPr>
          <w:trHeight w:val="35"/>
          <w:jc w:val="center"/>
        </w:trPr>
        <w:tc>
          <w:tcPr>
            <w:tcW w:w="7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407CAC6" w14:textId="77777777" w:rsidR="00786418" w:rsidRPr="00265BB2" w:rsidRDefault="00786418" w:rsidP="00786418">
            <w:pPr>
              <w:rPr>
                <w:rFonts w:ascii="Times New Roman" w:hAnsi="Times New Roman"/>
              </w:rPr>
            </w:pPr>
            <w:r w:rsidRPr="00265BB2">
              <w:rPr>
                <w:rFonts w:ascii="Times New Roman" w:hAnsi="Times New Roman"/>
              </w:rPr>
              <w:t>材料費</w:t>
            </w:r>
          </w:p>
        </w:tc>
        <w:tc>
          <w:tcPr>
            <w:tcW w:w="7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9FAB591" w14:textId="77777777" w:rsidR="00786418" w:rsidRPr="00265BB2" w:rsidRDefault="00786418" w:rsidP="00786418">
            <w:pPr>
              <w:rPr>
                <w:rFonts w:ascii="Times New Roman" w:hAnsi="Times New Roman"/>
              </w:rPr>
            </w:pPr>
            <w:r>
              <w:rPr>
                <w:rFonts w:ascii="Times New Roman" w:hAnsi="Times New Roman"/>
              </w:rPr>
              <w:t>40</w:t>
            </w:r>
            <w:r w:rsidRPr="00265BB2">
              <w:rPr>
                <w:rFonts w:ascii="Times New Roman" w:hAnsi="Times New Roman"/>
              </w:rPr>
              <w:t>0</w:t>
            </w:r>
          </w:p>
        </w:tc>
        <w:tc>
          <w:tcPr>
            <w:tcW w:w="34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21458E3" w14:textId="77777777" w:rsidR="00786418" w:rsidRPr="00265BB2" w:rsidRDefault="00786418" w:rsidP="00786418">
            <w:pPr>
              <w:rPr>
                <w:rFonts w:ascii="Times New Roman" w:hAnsi="Times New Roman"/>
              </w:rPr>
            </w:pPr>
            <w:r w:rsidRPr="00265BB2">
              <w:rPr>
                <w:rFonts w:ascii="Times New Roman" w:hAnsi="Times New Roman"/>
              </w:rPr>
              <w:t>整合測試相關耗材，如實驗平台等</w:t>
            </w:r>
          </w:p>
        </w:tc>
      </w:tr>
      <w:tr w:rsidR="00786418" w:rsidRPr="00265BB2" w14:paraId="76ADD2FF" w14:textId="77777777" w:rsidTr="00786418">
        <w:trPr>
          <w:trHeight w:val="35"/>
          <w:jc w:val="center"/>
        </w:trPr>
        <w:tc>
          <w:tcPr>
            <w:tcW w:w="7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ECAC299" w14:textId="77777777" w:rsidR="00786418" w:rsidRPr="00265BB2" w:rsidRDefault="00786418" w:rsidP="00786418">
            <w:pPr>
              <w:rPr>
                <w:rFonts w:ascii="Times New Roman" w:hAnsi="Times New Roman"/>
              </w:rPr>
            </w:pPr>
            <w:r>
              <w:rPr>
                <w:rFonts w:ascii="Times New Roman" w:hAnsi="Times New Roman" w:hint="eastAsia"/>
              </w:rPr>
              <w:t>維護費</w:t>
            </w:r>
          </w:p>
        </w:tc>
        <w:tc>
          <w:tcPr>
            <w:tcW w:w="7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398204D" w14:textId="77777777" w:rsidR="00786418" w:rsidRPr="00265BB2" w:rsidRDefault="00786418" w:rsidP="00786418">
            <w:pPr>
              <w:rPr>
                <w:rFonts w:ascii="Times New Roman" w:hAnsi="Times New Roman"/>
              </w:rPr>
            </w:pPr>
            <w:r>
              <w:rPr>
                <w:rFonts w:ascii="Times New Roman" w:hAnsi="Times New Roman" w:hint="eastAsia"/>
              </w:rPr>
              <w:t>1</w:t>
            </w:r>
            <w:r>
              <w:rPr>
                <w:rFonts w:ascii="Times New Roman" w:hAnsi="Times New Roman"/>
              </w:rPr>
              <w:t>,</w:t>
            </w:r>
            <w:r>
              <w:rPr>
                <w:rFonts w:ascii="Times New Roman" w:hAnsi="Times New Roman" w:hint="eastAsia"/>
              </w:rPr>
              <w:t>500</w:t>
            </w:r>
          </w:p>
        </w:tc>
        <w:tc>
          <w:tcPr>
            <w:tcW w:w="34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E1C1711" w14:textId="77777777" w:rsidR="00786418" w:rsidRPr="00484D82" w:rsidRDefault="00786418" w:rsidP="00786418">
            <w:pPr>
              <w:rPr>
                <w:rFonts w:ascii="Times New Roman" w:hAnsi="Times New Roman"/>
              </w:rPr>
            </w:pPr>
            <w:r w:rsidRPr="00484D82">
              <w:rPr>
                <w:rFonts w:ascii="Times New Roman" w:hAnsi="Times New Roman"/>
                <w:kern w:val="2"/>
              </w:rPr>
              <w:t>EDA </w:t>
            </w:r>
            <w:r w:rsidRPr="00484D82">
              <w:rPr>
                <w:rFonts w:ascii="Times New Roman" w:hAnsi="Times New Roman"/>
                <w:kern w:val="2"/>
              </w:rPr>
              <w:t>軟體</w:t>
            </w:r>
            <w:r>
              <w:rPr>
                <w:rFonts w:ascii="Times New Roman" w:hAnsi="Times New Roman" w:hint="eastAsia"/>
                <w:kern w:val="2"/>
              </w:rPr>
              <w:t>、</w:t>
            </w:r>
            <w:r w:rsidRPr="00484D82">
              <w:rPr>
                <w:rFonts w:ascii="Times New Roman" w:hAnsi="Times New Roman"/>
                <w:kern w:val="2"/>
              </w:rPr>
              <w:t>電腦</w:t>
            </w:r>
            <w:r>
              <w:rPr>
                <w:rFonts w:ascii="Times New Roman" w:hAnsi="Times New Roman" w:hint="eastAsia"/>
                <w:kern w:val="2"/>
              </w:rPr>
              <w:t>、</w:t>
            </w:r>
            <w:r w:rsidRPr="00484D82">
              <w:rPr>
                <w:rFonts w:ascii="Times New Roman" w:hAnsi="Times New Roman"/>
                <w:kern w:val="2"/>
              </w:rPr>
              <w:t>儀器使用費</w:t>
            </w:r>
          </w:p>
        </w:tc>
      </w:tr>
      <w:tr w:rsidR="00786418" w:rsidRPr="00265BB2" w14:paraId="02AE3B4F" w14:textId="77777777" w:rsidTr="00786418">
        <w:trPr>
          <w:trHeight w:val="35"/>
          <w:jc w:val="center"/>
        </w:trPr>
        <w:tc>
          <w:tcPr>
            <w:tcW w:w="7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5846917" w14:textId="77777777" w:rsidR="00786418" w:rsidRPr="00265BB2" w:rsidRDefault="00786418" w:rsidP="00786418">
            <w:pPr>
              <w:rPr>
                <w:rFonts w:ascii="Times New Roman" w:hAnsi="Times New Roman"/>
              </w:rPr>
            </w:pPr>
            <w:r w:rsidRPr="00265BB2">
              <w:rPr>
                <w:rFonts w:ascii="Times New Roman" w:hAnsi="Times New Roman"/>
              </w:rPr>
              <w:t>業務費</w:t>
            </w:r>
          </w:p>
        </w:tc>
        <w:tc>
          <w:tcPr>
            <w:tcW w:w="7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3C052EC" w14:textId="77777777" w:rsidR="00786418" w:rsidRPr="00265BB2" w:rsidRDefault="00786418" w:rsidP="00786418">
            <w:pPr>
              <w:rPr>
                <w:rFonts w:ascii="Times New Roman" w:hAnsi="Times New Roman"/>
              </w:rPr>
            </w:pPr>
            <w:r>
              <w:rPr>
                <w:rFonts w:ascii="Times New Roman" w:hAnsi="Times New Roman"/>
              </w:rPr>
              <w:t>1,6</w:t>
            </w:r>
            <w:r w:rsidRPr="00265BB2">
              <w:rPr>
                <w:rFonts w:ascii="Times New Roman" w:hAnsi="Times New Roman"/>
              </w:rPr>
              <w:t>00</w:t>
            </w:r>
          </w:p>
        </w:tc>
        <w:tc>
          <w:tcPr>
            <w:tcW w:w="34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43A1115" w14:textId="77777777" w:rsidR="00786418" w:rsidRPr="00265BB2" w:rsidRDefault="00786418" w:rsidP="00786418">
            <w:pPr>
              <w:rPr>
                <w:rFonts w:ascii="Times New Roman" w:hAnsi="Times New Roman"/>
              </w:rPr>
            </w:pPr>
            <w:r>
              <w:rPr>
                <w:rFonts w:ascii="Times New Roman" w:hAnsi="Times New Roman" w:hint="eastAsia"/>
              </w:rPr>
              <w:t>晶片測試</w:t>
            </w:r>
            <w:r w:rsidRPr="00265BB2">
              <w:rPr>
                <w:rFonts w:ascii="Times New Roman" w:hAnsi="Times New Roman"/>
              </w:rPr>
              <w:t>板製作</w:t>
            </w:r>
            <w:r>
              <w:rPr>
                <w:rFonts w:ascii="Times New Roman" w:hAnsi="Times New Roman"/>
              </w:rPr>
              <w:t>(5</w:t>
            </w:r>
            <w:r w:rsidRPr="00265BB2">
              <w:rPr>
                <w:rFonts w:ascii="Times New Roman" w:hAnsi="Times New Roman"/>
              </w:rPr>
              <w:t>片</w:t>
            </w:r>
            <w:r w:rsidRPr="00265BB2">
              <w:rPr>
                <w:rFonts w:ascii="Times New Roman" w:hAnsi="Times New Roman"/>
              </w:rPr>
              <w:t>)</w:t>
            </w:r>
            <w:r w:rsidRPr="00265BB2">
              <w:rPr>
                <w:rFonts w:ascii="Times New Roman" w:hAnsi="Times New Roman"/>
              </w:rPr>
              <w:t>費用</w:t>
            </w:r>
            <w:r>
              <w:rPr>
                <w:rFonts w:ascii="Times New Roman" w:hAnsi="Times New Roman" w:hint="eastAsia"/>
              </w:rPr>
              <w:t>與</w:t>
            </w:r>
            <w:r>
              <w:rPr>
                <w:rFonts w:ascii="Times New Roman" w:hAnsi="Times New Roman" w:hint="eastAsia"/>
              </w:rPr>
              <w:t>demo board</w:t>
            </w:r>
            <w:r>
              <w:rPr>
                <w:rFonts w:ascii="Times New Roman" w:hAnsi="Times New Roman" w:hint="eastAsia"/>
              </w:rPr>
              <w:t>製作</w:t>
            </w:r>
            <w:r>
              <w:rPr>
                <w:rFonts w:ascii="Times New Roman" w:hAnsi="Times New Roman"/>
              </w:rPr>
              <w:t>(5</w:t>
            </w:r>
            <w:r w:rsidRPr="00265BB2">
              <w:rPr>
                <w:rFonts w:ascii="Times New Roman" w:hAnsi="Times New Roman"/>
              </w:rPr>
              <w:t>片</w:t>
            </w:r>
            <w:r w:rsidRPr="00265BB2">
              <w:rPr>
                <w:rFonts w:ascii="Times New Roman" w:hAnsi="Times New Roman"/>
              </w:rPr>
              <w:t>)</w:t>
            </w:r>
            <w:r>
              <w:rPr>
                <w:rFonts w:ascii="Times New Roman" w:hAnsi="Times New Roman" w:hint="eastAsia"/>
              </w:rPr>
              <w:t>費用</w:t>
            </w:r>
            <w:r w:rsidRPr="00265BB2">
              <w:rPr>
                <w:rFonts w:ascii="Times New Roman" w:hAnsi="Times New Roman"/>
              </w:rPr>
              <w:t>，</w:t>
            </w:r>
            <w:r>
              <w:rPr>
                <w:rFonts w:ascii="Times New Roman" w:hAnsi="Times New Roman" w:hint="eastAsia"/>
              </w:rPr>
              <w:t>含</w:t>
            </w:r>
            <w:r w:rsidRPr="00EB40F6">
              <w:rPr>
                <w:rFonts w:ascii="Times New Roman" w:hAnsi="Times New Roman" w:hint="eastAsia"/>
              </w:rPr>
              <w:lastRenderedPageBreak/>
              <w:t>layout</w:t>
            </w:r>
            <w:r w:rsidRPr="00EB40F6">
              <w:rPr>
                <w:rFonts w:ascii="Times New Roman" w:hAnsi="Times New Roman" w:hint="eastAsia"/>
              </w:rPr>
              <w:t>、洗板、打件</w:t>
            </w:r>
            <w:r w:rsidRPr="00265BB2">
              <w:rPr>
                <w:rFonts w:ascii="Times New Roman" w:hAnsi="Times New Roman"/>
              </w:rPr>
              <w:t>，總計</w:t>
            </w:r>
            <w:r>
              <w:rPr>
                <w:rFonts w:ascii="Times New Roman" w:hAnsi="Times New Roman" w:hint="eastAsia"/>
              </w:rPr>
              <w:t>1</w:t>
            </w:r>
            <w:r>
              <w:rPr>
                <w:rFonts w:ascii="Times New Roman" w:hAnsi="Times New Roman"/>
              </w:rPr>
              <w:t>,</w:t>
            </w:r>
            <w:r>
              <w:rPr>
                <w:rFonts w:ascii="Times New Roman" w:hAnsi="Times New Roman" w:hint="eastAsia"/>
              </w:rPr>
              <w:t>6</w:t>
            </w:r>
            <w:r w:rsidRPr="00265BB2">
              <w:rPr>
                <w:rFonts w:ascii="Times New Roman" w:hAnsi="Times New Roman"/>
              </w:rPr>
              <w:t>00K</w:t>
            </w:r>
          </w:p>
        </w:tc>
      </w:tr>
      <w:tr w:rsidR="00786418" w:rsidRPr="00265BB2" w14:paraId="1343F007" w14:textId="77777777" w:rsidTr="00786418">
        <w:trPr>
          <w:trHeight w:val="35"/>
          <w:jc w:val="center"/>
        </w:trPr>
        <w:tc>
          <w:tcPr>
            <w:tcW w:w="7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125EFA8" w14:textId="77777777" w:rsidR="00786418" w:rsidRPr="00265BB2" w:rsidRDefault="00786418" w:rsidP="00786418">
            <w:pPr>
              <w:rPr>
                <w:rFonts w:ascii="Times New Roman" w:hAnsi="Times New Roman"/>
              </w:rPr>
            </w:pPr>
            <w:r w:rsidRPr="00265BB2">
              <w:rPr>
                <w:rFonts w:ascii="Times New Roman" w:hAnsi="Times New Roman"/>
              </w:rPr>
              <w:lastRenderedPageBreak/>
              <w:t>技術與專利授權費</w:t>
            </w:r>
          </w:p>
        </w:tc>
        <w:tc>
          <w:tcPr>
            <w:tcW w:w="7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767F572" w14:textId="77777777" w:rsidR="00786418" w:rsidRPr="00265BB2" w:rsidRDefault="00786418" w:rsidP="00786418">
            <w:pPr>
              <w:rPr>
                <w:rFonts w:ascii="Times New Roman" w:hAnsi="Times New Roman"/>
              </w:rPr>
            </w:pPr>
            <w:r>
              <w:rPr>
                <w:rFonts w:ascii="Times New Roman" w:hAnsi="Times New Roman"/>
              </w:rPr>
              <w:t>10</w:t>
            </w:r>
            <w:r w:rsidRPr="00265BB2">
              <w:rPr>
                <w:rFonts w:ascii="Times New Roman" w:hAnsi="Times New Roman"/>
              </w:rPr>
              <w:t>,000</w:t>
            </w:r>
          </w:p>
        </w:tc>
        <w:tc>
          <w:tcPr>
            <w:tcW w:w="34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A3FF918" w14:textId="77777777" w:rsidR="00786418" w:rsidRPr="00265BB2" w:rsidRDefault="00786418" w:rsidP="00786418">
            <w:pPr>
              <w:rPr>
                <w:rFonts w:ascii="Times New Roman" w:hAnsi="Times New Roman"/>
              </w:rPr>
            </w:pPr>
            <w:r>
              <w:rPr>
                <w:rFonts w:ascii="Times New Roman" w:hAnsi="Times New Roman"/>
                <w:shd w:val="clear" w:color="auto" w:fill="FFFFFF"/>
              </w:rPr>
              <w:t>A</w:t>
            </w:r>
            <w:r w:rsidRPr="000C0BB4">
              <w:rPr>
                <w:rFonts w:ascii="Times New Roman" w:hAnsi="Times New Roman"/>
                <w:shd w:val="clear" w:color="auto" w:fill="FFFFFF"/>
              </w:rPr>
              <w:t>I</w:t>
            </w:r>
            <w:r w:rsidRPr="000C0BB4">
              <w:rPr>
                <w:rFonts w:ascii="Times New Roman" w:hAnsi="Times New Roman"/>
                <w:shd w:val="clear" w:color="auto" w:fill="FFFFFF"/>
              </w:rPr>
              <w:t>加速器網路架構設計方法</w:t>
            </w:r>
            <w:r>
              <w:rPr>
                <w:rFonts w:ascii="Times New Roman" w:hAnsi="Times New Roman" w:hint="eastAsia"/>
                <w:shd w:val="clear" w:color="auto" w:fill="FFFFFF"/>
              </w:rPr>
              <w:t>(</w:t>
            </w:r>
            <w:r>
              <w:rPr>
                <w:rFonts w:ascii="Times New Roman" w:hAnsi="Times New Roman" w:hint="eastAsia"/>
                <w:shd w:val="clear" w:color="auto" w:fill="FFFFFF"/>
              </w:rPr>
              <w:t>含專利</w:t>
            </w:r>
            <w:r>
              <w:rPr>
                <w:rFonts w:ascii="Times New Roman" w:hAnsi="Times New Roman" w:hint="eastAsia"/>
                <w:shd w:val="clear" w:color="auto" w:fill="FFFFFF"/>
              </w:rPr>
              <w:t>)</w:t>
            </w:r>
            <w:r w:rsidRPr="000C0BB4">
              <w:rPr>
                <w:rFonts w:ascii="Times New Roman" w:hAnsi="Times New Roman"/>
                <w:shd w:val="clear" w:color="auto" w:fill="FFFFFF"/>
              </w:rPr>
              <w:t>、</w:t>
            </w:r>
            <w:r w:rsidRPr="000C0BB4">
              <w:rPr>
                <w:rFonts w:ascii="Times New Roman" w:hAnsi="Times New Roman"/>
                <w:shd w:val="clear" w:color="auto" w:fill="FFFFFF"/>
              </w:rPr>
              <w:t>AI</w:t>
            </w:r>
            <w:r w:rsidRPr="000C0BB4">
              <w:rPr>
                <w:rFonts w:ascii="Times New Roman" w:hAnsi="Times New Roman"/>
                <w:shd w:val="clear" w:color="auto" w:fill="FFFFFF"/>
              </w:rPr>
              <w:t>加速器動態調整傳輸頻寬之系統與方法</w:t>
            </w:r>
            <w:r>
              <w:rPr>
                <w:rFonts w:ascii="Times New Roman" w:hAnsi="Times New Roman" w:hint="eastAsia"/>
                <w:shd w:val="clear" w:color="auto" w:fill="FFFFFF"/>
              </w:rPr>
              <w:t>(</w:t>
            </w:r>
            <w:r>
              <w:rPr>
                <w:rFonts w:ascii="Times New Roman" w:hAnsi="Times New Roman" w:hint="eastAsia"/>
                <w:shd w:val="clear" w:color="auto" w:fill="FFFFFF"/>
              </w:rPr>
              <w:t>含專利</w:t>
            </w:r>
            <w:r>
              <w:rPr>
                <w:rFonts w:ascii="Times New Roman" w:hAnsi="Times New Roman" w:hint="eastAsia"/>
                <w:shd w:val="clear" w:color="auto" w:fill="FFFFFF"/>
              </w:rPr>
              <w:t>)</w:t>
            </w:r>
            <w:r w:rsidRPr="000C0BB4">
              <w:rPr>
                <w:rFonts w:ascii="Times New Roman" w:hAnsi="Times New Roman"/>
                <w:shd w:val="clear" w:color="auto" w:fill="FFFFFF"/>
              </w:rPr>
              <w:t>、</w:t>
            </w:r>
            <w:r w:rsidRPr="000C0BB4">
              <w:rPr>
                <w:rFonts w:ascii="Times New Roman" w:hAnsi="Times New Roman"/>
                <w:shd w:val="clear" w:color="auto" w:fill="FFFFFF"/>
              </w:rPr>
              <w:t>AI</w:t>
            </w:r>
            <w:r w:rsidRPr="000C0BB4">
              <w:rPr>
                <w:rFonts w:ascii="Times New Roman" w:hAnsi="Times New Roman"/>
                <w:shd w:val="clear" w:color="auto" w:fill="FFFFFF"/>
              </w:rPr>
              <w:t>晶片架構探索自動化技術、</w:t>
            </w:r>
            <w:r w:rsidRPr="000C0BB4">
              <w:rPr>
                <w:rFonts w:ascii="Times New Roman" w:hAnsi="Times New Roman"/>
                <w:shd w:val="clear" w:color="auto" w:fill="FFFFFF"/>
              </w:rPr>
              <w:t>AI</w:t>
            </w:r>
            <w:r w:rsidRPr="000C0BB4">
              <w:rPr>
                <w:rFonts w:ascii="Times New Roman" w:hAnsi="Times New Roman"/>
                <w:shd w:val="clear" w:color="auto" w:fill="FFFFFF"/>
              </w:rPr>
              <w:t>加速器資料流排程系統與方法技術與專利授權</w:t>
            </w:r>
          </w:p>
        </w:tc>
      </w:tr>
      <w:tr w:rsidR="00786418" w:rsidRPr="00265BB2" w14:paraId="3B4DF424" w14:textId="77777777" w:rsidTr="00786418">
        <w:trPr>
          <w:trHeight w:val="25"/>
          <w:jc w:val="center"/>
        </w:trPr>
        <w:tc>
          <w:tcPr>
            <w:tcW w:w="7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05BFC02" w14:textId="77777777" w:rsidR="00786418" w:rsidRPr="00265BB2" w:rsidRDefault="00786418" w:rsidP="00786418">
            <w:pPr>
              <w:rPr>
                <w:rFonts w:ascii="Times New Roman" w:hAnsi="Times New Roman"/>
              </w:rPr>
            </w:pPr>
            <w:r w:rsidRPr="00265BB2">
              <w:rPr>
                <w:rFonts w:ascii="Times New Roman" w:hAnsi="Times New Roman"/>
              </w:rPr>
              <w:t>總計</w:t>
            </w:r>
            <w:r w:rsidRPr="00265BB2">
              <w:rPr>
                <w:rFonts w:ascii="Times New Roman" w:hAnsi="Times New Roman"/>
              </w:rPr>
              <w:t>(</w:t>
            </w:r>
            <w:r w:rsidRPr="00265BB2">
              <w:rPr>
                <w:rFonts w:ascii="Times New Roman" w:hAnsi="Times New Roman"/>
              </w:rPr>
              <w:t>未稅</w:t>
            </w:r>
            <w:r w:rsidRPr="00265BB2">
              <w:rPr>
                <w:rFonts w:ascii="Times New Roman" w:hAnsi="Times New Roman"/>
              </w:rPr>
              <w:t>)</w:t>
            </w:r>
          </w:p>
        </w:tc>
        <w:tc>
          <w:tcPr>
            <w:tcW w:w="7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3DFACCC" w14:textId="77777777" w:rsidR="00786418" w:rsidRPr="00265BB2" w:rsidRDefault="00786418" w:rsidP="00786418">
            <w:pPr>
              <w:rPr>
                <w:rFonts w:ascii="Times New Roman" w:hAnsi="Times New Roman"/>
              </w:rPr>
            </w:pPr>
            <w:r>
              <w:rPr>
                <w:rFonts w:ascii="Times New Roman" w:hAnsi="Times New Roman"/>
              </w:rPr>
              <w:t>30,</w:t>
            </w:r>
            <w:r w:rsidRPr="00265BB2">
              <w:rPr>
                <w:rFonts w:ascii="Times New Roman" w:hAnsi="Times New Roman"/>
              </w:rPr>
              <w:t>000</w:t>
            </w:r>
          </w:p>
        </w:tc>
        <w:tc>
          <w:tcPr>
            <w:tcW w:w="34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6F4E04E" w14:textId="77777777" w:rsidR="00786418" w:rsidRPr="00265BB2" w:rsidRDefault="00786418" w:rsidP="00786418">
            <w:pPr>
              <w:rPr>
                <w:rFonts w:ascii="Times New Roman" w:hAnsi="Times New Roman"/>
              </w:rPr>
            </w:pPr>
          </w:p>
        </w:tc>
      </w:tr>
    </w:tbl>
    <w:p w14:paraId="389BE0D2" w14:textId="77777777" w:rsidR="00786418" w:rsidRPr="00AA3F62" w:rsidRDefault="00786418" w:rsidP="00786418">
      <w:pPr>
        <w:rPr>
          <w:sz w:val="22"/>
          <w:szCs w:val="22"/>
        </w:rPr>
      </w:pPr>
      <w:r w:rsidRPr="00AA3F62">
        <w:rPr>
          <w:sz w:val="22"/>
          <w:szCs w:val="22"/>
        </w:rPr>
        <w:t>上述僅初步預估之經費，實際金額以正式合約為主</w:t>
      </w:r>
    </w:p>
    <w:p w14:paraId="4F0CA6AA" w14:textId="77777777" w:rsidR="00786418" w:rsidRDefault="00786418" w:rsidP="00786418">
      <w:pPr>
        <w:jc w:val="center"/>
      </w:pPr>
      <w:r w:rsidRPr="00FF5EA1">
        <w:rPr>
          <w:rFonts w:hint="eastAsia"/>
        </w:rPr>
        <w:t>委託研究</w:t>
      </w:r>
      <w:r w:rsidRPr="00FF5EA1">
        <w:rPr>
          <w:rFonts w:hint="eastAsia"/>
        </w:rPr>
        <w:t>/</w:t>
      </w:r>
      <w:r w:rsidRPr="00FF5EA1">
        <w:rPr>
          <w:rFonts w:hint="eastAsia"/>
        </w:rPr>
        <w:t>無形資產引進執行計畫書</w:t>
      </w:r>
      <w:r>
        <w:rPr>
          <w:rFonts w:hint="eastAsia"/>
        </w:rPr>
        <w:t>-</w:t>
      </w:r>
      <w:r w:rsidRPr="00265BB2">
        <w:rPr>
          <w:rFonts w:ascii="Times New Roman" w:hAnsi="Times New Roman"/>
        </w:rPr>
        <w:t>分項</w:t>
      </w:r>
      <w:r>
        <w:rPr>
          <w:rFonts w:ascii="Times New Roman" w:hAnsi="Times New Roman"/>
        </w:rPr>
        <w:t>D</w:t>
      </w:r>
      <w:r>
        <w:rPr>
          <w:rFonts w:ascii="Times New Roman" w:hAnsi="Times New Roman" w:hint="eastAsia"/>
        </w:rPr>
        <w:t>先進車委託與技術引進</w:t>
      </w:r>
      <w:r>
        <w:rPr>
          <w:rFonts w:ascii="Times New Roman" w:hAnsi="Times New Roman" w:hint="eastAsia"/>
        </w:rPr>
        <w:t>(</w:t>
      </w:r>
      <w:r w:rsidRPr="00265BB2">
        <w:rPr>
          <w:rFonts w:ascii="Times New Roman" w:hAnsi="Times New Roman"/>
        </w:rPr>
        <w:t>工</w:t>
      </w:r>
      <w:r>
        <w:rPr>
          <w:rFonts w:hint="eastAsia"/>
        </w:rPr>
        <w:t>研院</w:t>
      </w:r>
      <w:r>
        <w:rPr>
          <w:rFonts w:hint="eastAsia"/>
        </w:rPr>
        <w:t>)</w:t>
      </w:r>
    </w:p>
    <w:p w14:paraId="3362A173" w14:textId="77777777" w:rsidR="00786418" w:rsidRDefault="00786418" w:rsidP="00786418">
      <w:pPr>
        <w:widowControl/>
        <w:kinsoku w:val="0"/>
        <w:adjustRightInd/>
        <w:spacing w:line="264" w:lineRule="auto"/>
        <w:jc w:val="both"/>
        <w:textAlignment w:val="auto"/>
      </w:pPr>
    </w:p>
    <w:p w14:paraId="69D87C83" w14:textId="77777777" w:rsidR="00786418" w:rsidRPr="00484D82" w:rsidRDefault="00786418" w:rsidP="00786418">
      <w:pPr>
        <w:widowControl/>
        <w:kinsoku w:val="0"/>
        <w:adjustRightInd/>
        <w:spacing w:line="264" w:lineRule="auto"/>
        <w:jc w:val="both"/>
        <w:textAlignment w:val="auto"/>
        <w:rPr>
          <w:rFonts w:ascii="Times New Roman" w:hAnsi="Times New Roman"/>
        </w:rPr>
      </w:pPr>
      <w:r w:rsidRPr="00484D82">
        <w:rPr>
          <w:rFonts w:hint="eastAsia"/>
        </w:rPr>
        <w:t>一、</w:t>
      </w:r>
      <w:r w:rsidRPr="00484D82">
        <w:rPr>
          <w:rFonts w:ascii="Times New Roman" w:hAnsi="Times New Roman"/>
        </w:rPr>
        <w:t>計畫目標</w:t>
      </w:r>
    </w:p>
    <w:p w14:paraId="312D8F39" w14:textId="26557180" w:rsidR="00786418" w:rsidRPr="00484D82" w:rsidRDefault="00786418" w:rsidP="00786418">
      <w:pPr>
        <w:kinsoku w:val="0"/>
        <w:spacing w:line="264" w:lineRule="auto"/>
        <w:ind w:left="314"/>
        <w:jc w:val="both"/>
        <w:rPr>
          <w:rFonts w:ascii="Times New Roman" w:hAnsi="Times New Roman"/>
          <w:bCs/>
          <w:kern w:val="2"/>
        </w:rPr>
      </w:pPr>
      <w:r w:rsidRPr="00484D82">
        <w:rPr>
          <w:rFonts w:ascii="Times New Roman" w:hAnsi="Times New Roman"/>
          <w:bCs/>
          <w:kern w:val="2"/>
        </w:rPr>
        <w:t>規劃基於車規晶片</w:t>
      </w:r>
      <w:r w:rsidRPr="00484D82">
        <w:rPr>
          <w:rFonts w:ascii="Times New Roman" w:hAnsi="Times New Roman"/>
          <w:bCs/>
          <w:kern w:val="2"/>
        </w:rPr>
        <w:t>NXP SoC</w:t>
      </w:r>
      <w:r w:rsidRPr="00484D82">
        <w:rPr>
          <w:rFonts w:ascii="Times New Roman" w:hAnsi="Times New Roman"/>
          <w:bCs/>
          <w:kern w:val="2"/>
        </w:rPr>
        <w:t>整合</w:t>
      </w:r>
      <w:r w:rsidRPr="00484D82">
        <w:rPr>
          <w:rFonts w:ascii="Times New Roman" w:hAnsi="Times New Roman"/>
          <w:bCs/>
          <w:kern w:val="2"/>
        </w:rPr>
        <w:t>AIM</w:t>
      </w:r>
      <w:ins w:id="548" w:author="Joyce" w:date="2020-05-14T14:05:00Z">
        <w:r w:rsidR="00C968FA">
          <w:rPr>
            <w:rFonts w:ascii="Times New Roman" w:hAnsi="Times New Roman"/>
            <w:bCs/>
            <w:kern w:val="2"/>
          </w:rPr>
          <w:t>-2 SoC</w:t>
        </w:r>
      </w:ins>
      <w:r w:rsidRPr="00484D82">
        <w:rPr>
          <w:rFonts w:ascii="Times New Roman" w:hAnsi="Times New Roman"/>
          <w:bCs/>
          <w:kern w:val="2"/>
        </w:rPr>
        <w:t xml:space="preserve"> </w:t>
      </w:r>
      <w:del w:id="549" w:author="Joyce" w:date="2020-05-14T14:05:00Z">
        <w:r w:rsidRPr="00484D82" w:rsidDel="00C968FA">
          <w:rPr>
            <w:rFonts w:ascii="Times New Roman" w:hAnsi="Times New Roman"/>
            <w:bCs/>
            <w:kern w:val="2"/>
          </w:rPr>
          <w:delText>晶片</w:delText>
        </w:r>
      </w:del>
      <w:r w:rsidRPr="00484D82">
        <w:rPr>
          <w:rFonts w:ascii="Times New Roman" w:hAnsi="Times New Roman"/>
          <w:bCs/>
          <w:kern w:val="2"/>
        </w:rPr>
        <w:t>，建構一個俱備</w:t>
      </w:r>
      <w:r w:rsidRPr="00484D82">
        <w:rPr>
          <w:rFonts w:ascii="Times New Roman" w:hAnsi="Times New Roman"/>
          <w:bCs/>
          <w:kern w:val="2"/>
        </w:rPr>
        <w:t>CPU</w:t>
      </w:r>
      <w:r w:rsidRPr="00484D82">
        <w:rPr>
          <w:rFonts w:ascii="Times New Roman" w:hAnsi="Times New Roman"/>
          <w:bCs/>
          <w:kern w:val="2"/>
        </w:rPr>
        <w:t>、</w:t>
      </w:r>
      <w:r w:rsidRPr="00484D82">
        <w:rPr>
          <w:rFonts w:ascii="Times New Roman" w:hAnsi="Times New Roman"/>
          <w:bCs/>
          <w:kern w:val="2"/>
        </w:rPr>
        <w:t>DSP</w:t>
      </w:r>
      <w:r w:rsidRPr="00484D82">
        <w:rPr>
          <w:rFonts w:ascii="Times New Roman" w:hAnsi="Times New Roman"/>
          <w:bCs/>
          <w:kern w:val="2"/>
        </w:rPr>
        <w:t>、</w:t>
      </w:r>
      <w:r w:rsidRPr="00484D82">
        <w:rPr>
          <w:rFonts w:ascii="Times New Roman" w:hAnsi="Times New Roman"/>
          <w:bCs/>
          <w:kern w:val="2"/>
        </w:rPr>
        <w:t>AIM</w:t>
      </w:r>
      <w:r w:rsidRPr="00484D82">
        <w:rPr>
          <w:rFonts w:ascii="Times New Roman" w:hAnsi="Times New Roman"/>
          <w:bCs/>
          <w:kern w:val="2"/>
        </w:rPr>
        <w:t>之硬體運算單元之平台，完成開發</w:t>
      </w:r>
      <w:r w:rsidRPr="00484D82">
        <w:rPr>
          <w:rFonts w:ascii="Times New Roman" w:hAnsi="Times New Roman"/>
          <w:bCs/>
          <w:kern w:val="2"/>
        </w:rPr>
        <w:t>AEB</w:t>
      </w:r>
      <w:r w:rsidRPr="00484D82">
        <w:rPr>
          <w:rFonts w:ascii="Times New Roman" w:hAnsi="Times New Roman"/>
          <w:bCs/>
          <w:kern w:val="2"/>
        </w:rPr>
        <w:t>功能與車規電路板平台軟體工具開發，並以</w:t>
      </w:r>
      <w:r w:rsidRPr="00484D82">
        <w:rPr>
          <w:rFonts w:ascii="Times New Roman" w:hAnsi="Times New Roman"/>
          <w:bCs/>
          <w:kern w:val="2"/>
        </w:rPr>
        <w:t>Euro-NCAP</w:t>
      </w:r>
      <w:r w:rsidRPr="00484D82">
        <w:rPr>
          <w:rFonts w:ascii="Times New Roman" w:hAnsi="Times New Roman"/>
          <w:bCs/>
          <w:kern w:val="2"/>
        </w:rPr>
        <w:t>測試方式，於車速</w:t>
      </w:r>
      <w:r w:rsidRPr="00484D82">
        <w:rPr>
          <w:rFonts w:ascii="Times New Roman" w:hAnsi="Times New Roman"/>
          <w:bCs/>
          <w:kern w:val="2"/>
        </w:rPr>
        <w:t>30-80Km/h</w:t>
      </w:r>
      <w:r w:rsidRPr="00484D82">
        <w:rPr>
          <w:rFonts w:ascii="Times New Roman" w:hAnsi="Times New Roman"/>
          <w:bCs/>
          <w:kern w:val="2"/>
        </w:rPr>
        <w:t>條件下，無追撞於前方靜止車輛，通過實車測試驗證，使計畫產出能具體落實</w:t>
      </w:r>
      <w:r w:rsidRPr="00484D82">
        <w:rPr>
          <w:rFonts w:ascii="Times New Roman" w:hAnsi="Times New Roman"/>
          <w:bCs/>
          <w:kern w:val="2"/>
        </w:rPr>
        <w:t>AIM AI</w:t>
      </w:r>
      <w:r w:rsidRPr="00484D82">
        <w:rPr>
          <w:rFonts w:ascii="Times New Roman" w:hAnsi="Times New Roman"/>
          <w:bCs/>
          <w:kern w:val="2"/>
        </w:rPr>
        <w:t>加速運算應用於先進駕駛輔助系統之目標。</w:t>
      </w:r>
    </w:p>
    <w:p w14:paraId="3BDC4B2F" w14:textId="77777777" w:rsidR="00786418" w:rsidRPr="00484D82" w:rsidRDefault="00786418" w:rsidP="00786418">
      <w:pPr>
        <w:kinsoku w:val="0"/>
        <w:spacing w:line="264" w:lineRule="auto"/>
        <w:ind w:left="314"/>
        <w:jc w:val="both"/>
        <w:rPr>
          <w:rFonts w:ascii="Times New Roman" w:hAnsi="Times New Roman"/>
          <w:bCs/>
          <w:kern w:val="2"/>
        </w:rPr>
      </w:pPr>
    </w:p>
    <w:p w14:paraId="0D3D1CE0" w14:textId="77777777" w:rsidR="00786418" w:rsidRPr="00484D82" w:rsidRDefault="00786418" w:rsidP="00786418">
      <w:pPr>
        <w:pStyle w:val="affc"/>
        <w:widowControl/>
        <w:numPr>
          <w:ilvl w:val="0"/>
          <w:numId w:val="98"/>
        </w:numPr>
        <w:kinsoku w:val="0"/>
        <w:spacing w:line="264" w:lineRule="auto"/>
        <w:ind w:leftChars="0"/>
        <w:jc w:val="both"/>
        <w:rPr>
          <w:rFonts w:ascii="Times New Roman" w:hAnsi="Times New Roman"/>
          <w:sz w:val="24"/>
        </w:rPr>
      </w:pPr>
      <w:r w:rsidRPr="00484D82">
        <w:rPr>
          <w:rFonts w:ascii="Times New Roman" w:hAnsi="Times New Roman"/>
          <w:sz w:val="24"/>
        </w:rPr>
        <w:t>實施方法</w:t>
      </w:r>
    </w:p>
    <w:p w14:paraId="7C8965D5" w14:textId="77777777" w:rsidR="00786418" w:rsidRPr="00484D82" w:rsidRDefault="00786418" w:rsidP="00786418">
      <w:pPr>
        <w:pStyle w:val="affc"/>
        <w:widowControl/>
        <w:numPr>
          <w:ilvl w:val="0"/>
          <w:numId w:val="99"/>
        </w:numPr>
        <w:kinsoku w:val="0"/>
        <w:spacing w:line="264" w:lineRule="auto"/>
        <w:ind w:leftChars="0"/>
        <w:jc w:val="both"/>
        <w:rPr>
          <w:rFonts w:ascii="Times New Roman" w:hAnsi="Times New Roman"/>
          <w:sz w:val="24"/>
        </w:rPr>
      </w:pPr>
      <w:r w:rsidRPr="00484D82">
        <w:rPr>
          <w:rFonts w:ascii="Times New Roman" w:hAnsi="Times New Roman"/>
          <w:sz w:val="24"/>
        </w:rPr>
        <w:t>基於</w:t>
      </w:r>
      <w:r w:rsidRPr="00484D82">
        <w:rPr>
          <w:rFonts w:ascii="Times New Roman" w:hAnsi="Times New Roman"/>
          <w:sz w:val="24"/>
        </w:rPr>
        <w:t>DDRx</w:t>
      </w:r>
      <w:r w:rsidRPr="00484D82">
        <w:rPr>
          <w:rFonts w:ascii="Times New Roman" w:hAnsi="Times New Roman"/>
          <w:sz w:val="24"/>
        </w:rPr>
        <w:t>標準介面，整合</w:t>
      </w:r>
      <w:r w:rsidRPr="00484D82">
        <w:rPr>
          <w:rFonts w:ascii="Times New Roman" w:hAnsi="Times New Roman"/>
          <w:sz w:val="24"/>
        </w:rPr>
        <w:t>4</w:t>
      </w:r>
      <w:r w:rsidRPr="00484D82">
        <w:rPr>
          <w:rFonts w:ascii="Times New Roman" w:hAnsi="Times New Roman"/>
          <w:sz w:val="24"/>
        </w:rPr>
        <w:t>核心</w:t>
      </w:r>
      <w:r w:rsidRPr="00484D82">
        <w:rPr>
          <w:rFonts w:ascii="Times New Roman" w:hAnsi="Times New Roman"/>
          <w:sz w:val="24"/>
        </w:rPr>
        <w:t>Cortex A53</w:t>
      </w:r>
      <w:r w:rsidRPr="00484D82">
        <w:rPr>
          <w:rFonts w:ascii="Times New Roman" w:hAnsi="Times New Roman"/>
          <w:sz w:val="24"/>
        </w:rPr>
        <w:t>與</w:t>
      </w:r>
      <w:r w:rsidRPr="00484D82">
        <w:rPr>
          <w:rFonts w:ascii="Times New Roman" w:hAnsi="Times New Roman"/>
          <w:sz w:val="24"/>
        </w:rPr>
        <w:t xml:space="preserve">AIM </w:t>
      </w:r>
      <w:r w:rsidRPr="00484D82">
        <w:rPr>
          <w:rFonts w:ascii="Times New Roman" w:hAnsi="Times New Roman"/>
          <w:sz w:val="24"/>
        </w:rPr>
        <w:t>加速器，移植</w:t>
      </w:r>
      <w:r w:rsidRPr="00484D82">
        <w:rPr>
          <w:rFonts w:ascii="Times New Roman" w:hAnsi="Times New Roman"/>
          <w:sz w:val="24"/>
        </w:rPr>
        <w:t>NXP 32V Board Support Package</w:t>
      </w:r>
      <w:r w:rsidRPr="00484D82">
        <w:rPr>
          <w:rFonts w:ascii="Times New Roman" w:hAnsi="Times New Roman"/>
          <w:sz w:val="24"/>
        </w:rPr>
        <w:t>。</w:t>
      </w:r>
    </w:p>
    <w:p w14:paraId="3E149FE1" w14:textId="77777777" w:rsidR="00786418" w:rsidRPr="00484D82" w:rsidRDefault="00786418" w:rsidP="00786418">
      <w:pPr>
        <w:pStyle w:val="affc"/>
        <w:widowControl/>
        <w:numPr>
          <w:ilvl w:val="0"/>
          <w:numId w:val="99"/>
        </w:numPr>
        <w:kinsoku w:val="0"/>
        <w:spacing w:line="264" w:lineRule="auto"/>
        <w:ind w:leftChars="0"/>
        <w:jc w:val="both"/>
        <w:rPr>
          <w:rFonts w:ascii="Times New Roman" w:hAnsi="Times New Roman"/>
          <w:sz w:val="24"/>
        </w:rPr>
      </w:pPr>
      <w:r w:rsidRPr="00484D82">
        <w:rPr>
          <w:rFonts w:ascii="Times New Roman" w:hAnsi="Times New Roman"/>
          <w:sz w:val="24"/>
        </w:rPr>
        <w:t xml:space="preserve">AIM </w:t>
      </w:r>
      <w:r w:rsidRPr="00484D82">
        <w:rPr>
          <w:rFonts w:ascii="Times New Roman" w:hAnsi="Times New Roman"/>
          <w:sz w:val="24"/>
        </w:rPr>
        <w:t>加速器介面軟體、驅動程式、異質核心溝通機制設計，完成</w:t>
      </w:r>
      <w:r w:rsidRPr="00484D82">
        <w:rPr>
          <w:rFonts w:ascii="Times New Roman" w:hAnsi="Times New Roman"/>
          <w:bCs/>
          <w:kern w:val="2"/>
          <w:sz w:val="24"/>
        </w:rPr>
        <w:t>車規電路板平台軟體工具開發</w:t>
      </w:r>
      <w:r w:rsidRPr="00484D82">
        <w:rPr>
          <w:rFonts w:ascii="Times New Roman" w:hAnsi="Times New Roman"/>
          <w:sz w:val="24"/>
        </w:rPr>
        <w:t>。</w:t>
      </w:r>
    </w:p>
    <w:p w14:paraId="38464C30" w14:textId="77777777" w:rsidR="00786418" w:rsidRPr="00484D82" w:rsidRDefault="00786418" w:rsidP="00786418">
      <w:pPr>
        <w:pStyle w:val="affc"/>
        <w:widowControl/>
        <w:numPr>
          <w:ilvl w:val="0"/>
          <w:numId w:val="88"/>
        </w:numPr>
        <w:kinsoku w:val="0"/>
        <w:spacing w:line="264" w:lineRule="auto"/>
        <w:ind w:leftChars="0" w:left="669" w:hanging="357"/>
        <w:jc w:val="both"/>
        <w:rPr>
          <w:rFonts w:ascii="Times New Roman" w:hAnsi="Times New Roman"/>
          <w:sz w:val="24"/>
        </w:rPr>
      </w:pPr>
      <w:r w:rsidRPr="00484D82">
        <w:rPr>
          <w:rFonts w:ascii="Times New Roman" w:hAnsi="Times New Roman"/>
          <w:sz w:val="24"/>
        </w:rPr>
        <w:t>結合</w:t>
      </w:r>
      <w:r w:rsidRPr="00484D82">
        <w:rPr>
          <w:rFonts w:ascii="Times New Roman" w:hAnsi="Times New Roman"/>
          <w:sz w:val="24"/>
        </w:rPr>
        <w:t xml:space="preserve">AIM </w:t>
      </w:r>
      <w:r w:rsidRPr="00484D82">
        <w:rPr>
          <w:rFonts w:ascii="Times New Roman" w:hAnsi="Times New Roman"/>
          <w:sz w:val="24"/>
        </w:rPr>
        <w:t>加速器，開發深度估測演算法、雜訊濾波器、車輛決策等應用後處理演算法開發。</w:t>
      </w:r>
    </w:p>
    <w:p w14:paraId="7BE591EB" w14:textId="50BCF122" w:rsidR="00786418" w:rsidRPr="00484D82" w:rsidRDefault="00786418" w:rsidP="00786418">
      <w:pPr>
        <w:pStyle w:val="affc"/>
        <w:widowControl/>
        <w:numPr>
          <w:ilvl w:val="0"/>
          <w:numId w:val="88"/>
        </w:numPr>
        <w:adjustRightInd w:val="0"/>
        <w:snapToGrid w:val="0"/>
        <w:spacing w:line="264" w:lineRule="auto"/>
        <w:ind w:leftChars="0"/>
        <w:jc w:val="both"/>
        <w:rPr>
          <w:rFonts w:ascii="Times New Roman" w:hAnsi="Times New Roman"/>
          <w:sz w:val="24"/>
        </w:rPr>
      </w:pPr>
      <w:r w:rsidRPr="00484D82">
        <w:rPr>
          <w:rFonts w:ascii="Times New Roman" w:hAnsi="Times New Roman"/>
          <w:sz w:val="24"/>
        </w:rPr>
        <w:t>透過模擬器完成</w:t>
      </w:r>
      <w:r w:rsidRPr="00484D82">
        <w:rPr>
          <w:rFonts w:ascii="Times New Roman" w:hAnsi="Times New Roman"/>
          <w:sz w:val="24"/>
        </w:rPr>
        <w:t>Hardware in the Loop</w:t>
      </w:r>
      <w:r w:rsidRPr="00484D82">
        <w:rPr>
          <w:rFonts w:ascii="Times New Roman" w:hAnsi="Times New Roman"/>
          <w:sz w:val="24"/>
        </w:rPr>
        <w:t>，驗證測試感知與決策是否能夠應對</w:t>
      </w:r>
      <w:r w:rsidRPr="00484D82">
        <w:rPr>
          <w:rFonts w:ascii="Times New Roman" w:hAnsi="Times New Roman"/>
          <w:sz w:val="24"/>
        </w:rPr>
        <w:t>AEB</w:t>
      </w:r>
      <w:r w:rsidRPr="00484D82">
        <w:rPr>
          <w:rFonts w:ascii="Times New Roman" w:hAnsi="Times New Roman"/>
          <w:sz w:val="24"/>
        </w:rPr>
        <w:t>之情境，如下</w:t>
      </w:r>
      <w:r w:rsidRPr="00484D82">
        <w:rPr>
          <w:rFonts w:ascii="Times New Roman" w:hAnsi="Times New Roman"/>
          <w:sz w:val="24"/>
        </w:rPr>
        <w:fldChar w:fldCharType="begin"/>
      </w:r>
      <w:r w:rsidRPr="00484D82">
        <w:rPr>
          <w:rFonts w:ascii="Times New Roman" w:hAnsi="Times New Roman"/>
          <w:sz w:val="24"/>
        </w:rPr>
        <w:instrText xml:space="preserve"> REF _Ref31850553 \h  \* MERGEFORMAT </w:instrText>
      </w:r>
      <w:r w:rsidRPr="00484D82">
        <w:rPr>
          <w:rFonts w:ascii="Times New Roman" w:hAnsi="Times New Roman"/>
          <w:sz w:val="24"/>
        </w:rPr>
      </w:r>
      <w:r w:rsidRPr="00484D82">
        <w:rPr>
          <w:rFonts w:ascii="Times New Roman" w:hAnsi="Times New Roman"/>
          <w:sz w:val="24"/>
        </w:rPr>
        <w:fldChar w:fldCharType="separate"/>
      </w:r>
      <w:r w:rsidR="0082588F" w:rsidRPr="0082588F">
        <w:rPr>
          <w:rFonts w:ascii="Times New Roman" w:hAnsi="Times New Roman"/>
          <w:sz w:val="24"/>
        </w:rPr>
        <w:t>圖</w:t>
      </w:r>
      <w:r w:rsidR="0082588F" w:rsidRPr="0082588F">
        <w:rPr>
          <w:rFonts w:ascii="Times New Roman" w:hAnsi="Times New Roman"/>
          <w:sz w:val="24"/>
        </w:rPr>
        <w:t>2.49</w:t>
      </w:r>
      <w:r w:rsidRPr="00484D82">
        <w:rPr>
          <w:rFonts w:ascii="Times New Roman" w:hAnsi="Times New Roman"/>
          <w:sz w:val="24"/>
        </w:rPr>
        <w:fldChar w:fldCharType="end"/>
      </w:r>
      <w:r w:rsidRPr="00484D82">
        <w:rPr>
          <w:rFonts w:ascii="Times New Roman" w:hAnsi="Times New Roman"/>
          <w:sz w:val="24"/>
        </w:rPr>
        <w:t>所示</w:t>
      </w:r>
      <w:r w:rsidRPr="00484D82">
        <w:rPr>
          <w:rFonts w:ascii="Times New Roman" w:hAnsi="Times New Roman"/>
          <w:sz w:val="24"/>
        </w:rPr>
        <w:t>:</w:t>
      </w:r>
    </w:p>
    <w:p w14:paraId="311BE553" w14:textId="77777777" w:rsidR="00786418" w:rsidRPr="00484D82" w:rsidRDefault="00786418" w:rsidP="00786418">
      <w:pPr>
        <w:snapToGrid w:val="0"/>
        <w:spacing w:line="264" w:lineRule="auto"/>
        <w:ind w:left="314"/>
        <w:jc w:val="center"/>
        <w:rPr>
          <w:rFonts w:ascii="Times New Roman" w:hAnsi="Times New Roman"/>
        </w:rPr>
      </w:pPr>
      <w:r w:rsidRPr="00484D82">
        <w:rPr>
          <w:rFonts w:ascii="Times New Roman" w:hAnsi="Times New Roman"/>
          <w:noProof/>
        </w:rPr>
        <w:drawing>
          <wp:inline distT="0" distB="0" distL="0" distR="0" wp14:anchorId="62416200" wp14:editId="01598D05">
            <wp:extent cx="4670426" cy="2078574"/>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36294" cy="2152394"/>
                    </a:xfrm>
                    <a:prstGeom prst="rect">
                      <a:avLst/>
                    </a:prstGeom>
                    <a:noFill/>
                    <a:ln>
                      <a:noFill/>
                    </a:ln>
                  </pic:spPr>
                </pic:pic>
              </a:graphicData>
            </a:graphic>
          </wp:inline>
        </w:drawing>
      </w:r>
    </w:p>
    <w:p w14:paraId="16396BDC" w14:textId="77777777" w:rsidR="00786418" w:rsidRPr="00484D82" w:rsidRDefault="00786418" w:rsidP="00786418">
      <w:pPr>
        <w:snapToGrid w:val="0"/>
        <w:spacing w:line="264" w:lineRule="auto"/>
        <w:jc w:val="center"/>
        <w:rPr>
          <w:rFonts w:ascii="Times New Roman" w:hAnsi="Times New Roman"/>
        </w:rPr>
      </w:pPr>
      <w:r w:rsidRPr="00484D82">
        <w:rPr>
          <w:rFonts w:ascii="Times New Roman" w:hAnsi="Times New Roman"/>
        </w:rPr>
        <w:t>Hardware in the Loop</w:t>
      </w:r>
      <w:r w:rsidRPr="00484D82">
        <w:rPr>
          <w:rFonts w:ascii="Times New Roman" w:hAnsi="Times New Roman"/>
        </w:rPr>
        <w:t>示意圖</w:t>
      </w:r>
    </w:p>
    <w:p w14:paraId="33EB8E12" w14:textId="77777777" w:rsidR="00786418" w:rsidRPr="00484D82" w:rsidRDefault="00786418" w:rsidP="00786418">
      <w:pPr>
        <w:snapToGrid w:val="0"/>
        <w:spacing w:line="264" w:lineRule="auto"/>
        <w:rPr>
          <w:rFonts w:ascii="Times New Roman" w:hAnsi="Times New Roman"/>
        </w:rPr>
      </w:pPr>
      <w:r w:rsidRPr="00484D82">
        <w:rPr>
          <w:rFonts w:ascii="Times New Roman" w:hAnsi="Times New Roman"/>
        </w:rPr>
        <w:t xml:space="preserve">    </w:t>
      </w:r>
    </w:p>
    <w:p w14:paraId="6EB61663" w14:textId="77777777" w:rsidR="00786418" w:rsidRPr="00484D82" w:rsidRDefault="00786418" w:rsidP="00786418">
      <w:pPr>
        <w:pStyle w:val="affc"/>
        <w:widowControl/>
        <w:numPr>
          <w:ilvl w:val="0"/>
          <w:numId w:val="88"/>
        </w:numPr>
        <w:kinsoku w:val="0"/>
        <w:spacing w:line="264" w:lineRule="auto"/>
        <w:ind w:leftChars="0" w:left="669" w:hanging="357"/>
        <w:jc w:val="both"/>
        <w:rPr>
          <w:rFonts w:ascii="Times New Roman" w:hAnsi="Times New Roman"/>
          <w:sz w:val="24"/>
        </w:rPr>
      </w:pPr>
      <w:r w:rsidRPr="00484D82">
        <w:rPr>
          <w:rFonts w:ascii="Times New Roman" w:hAnsi="Times New Roman"/>
          <w:sz w:val="24"/>
        </w:rPr>
        <w:t>基於車輛決策演算法，結合毫米波雷達與影像感測器，並透過</w:t>
      </w:r>
      <w:r w:rsidRPr="00484D82">
        <w:rPr>
          <w:rFonts w:ascii="Times New Roman" w:hAnsi="Times New Roman"/>
          <w:sz w:val="24"/>
        </w:rPr>
        <w:t>CAN Interface</w:t>
      </w:r>
      <w:r w:rsidRPr="00484D82">
        <w:rPr>
          <w:rFonts w:ascii="Times New Roman" w:hAnsi="Times New Roman"/>
          <w:sz w:val="24"/>
        </w:rPr>
        <w:t>與</w:t>
      </w:r>
      <w:r w:rsidRPr="00484D82">
        <w:rPr>
          <w:rFonts w:ascii="Times New Roman" w:hAnsi="Times New Roman"/>
          <w:sz w:val="24"/>
        </w:rPr>
        <w:t>S3 EV Gateway</w:t>
      </w:r>
      <w:r w:rsidRPr="00484D82">
        <w:rPr>
          <w:rFonts w:ascii="Times New Roman" w:hAnsi="Times New Roman"/>
          <w:sz w:val="24"/>
        </w:rPr>
        <w:t>介接，進而操控車輛之煞車、油門、轉向，整合系統，如下圖所示，於</w:t>
      </w:r>
      <w:r w:rsidRPr="00484D82">
        <w:rPr>
          <w:rFonts w:ascii="Times New Roman" w:hAnsi="Times New Roman"/>
          <w:sz w:val="24"/>
        </w:rPr>
        <w:t>S3 EV</w:t>
      </w:r>
      <w:r w:rsidRPr="00484D82">
        <w:rPr>
          <w:rFonts w:ascii="Times New Roman" w:hAnsi="Times New Roman"/>
          <w:sz w:val="24"/>
        </w:rPr>
        <w:t>車款實現車輛控制功能。</w:t>
      </w:r>
    </w:p>
    <w:p w14:paraId="5A85C99A" w14:textId="77777777" w:rsidR="00786418" w:rsidRPr="00484D82" w:rsidRDefault="00786418" w:rsidP="00786418">
      <w:pPr>
        <w:kinsoku w:val="0"/>
        <w:spacing w:line="264" w:lineRule="auto"/>
        <w:rPr>
          <w:rFonts w:ascii="Times New Roman" w:hAnsi="Times New Roman"/>
        </w:rPr>
      </w:pPr>
      <w:r w:rsidRPr="00484D82">
        <w:rPr>
          <w:rFonts w:ascii="Times New Roman" w:hAnsi="Times New Roman"/>
        </w:rPr>
        <w:t xml:space="preserve">    </w:t>
      </w:r>
    </w:p>
    <w:p w14:paraId="5993F9AD" w14:textId="77777777" w:rsidR="00786418" w:rsidRPr="00484D82" w:rsidRDefault="00786418" w:rsidP="00786418">
      <w:pPr>
        <w:kinsoku w:val="0"/>
        <w:spacing w:line="264" w:lineRule="auto"/>
        <w:ind w:left="312"/>
        <w:jc w:val="center"/>
        <w:rPr>
          <w:rFonts w:ascii="Times New Roman" w:hAnsi="Times New Roman"/>
        </w:rPr>
      </w:pPr>
      <w:r w:rsidRPr="00484D82">
        <w:rPr>
          <w:rFonts w:ascii="Times New Roman" w:hAnsi="Times New Roman"/>
          <w:noProof/>
        </w:rPr>
        <w:lastRenderedPageBreak/>
        <w:drawing>
          <wp:inline distT="0" distB="0" distL="0" distR="0" wp14:anchorId="6383A552" wp14:editId="4C6A36F2">
            <wp:extent cx="3770300" cy="1694708"/>
            <wp:effectExtent l="0" t="0" r="1905" b="127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04652" cy="1755098"/>
                    </a:xfrm>
                    <a:prstGeom prst="rect">
                      <a:avLst/>
                    </a:prstGeom>
                    <a:noFill/>
                    <a:ln>
                      <a:noFill/>
                    </a:ln>
                  </pic:spPr>
                </pic:pic>
              </a:graphicData>
            </a:graphic>
          </wp:inline>
        </w:drawing>
      </w:r>
    </w:p>
    <w:p w14:paraId="1CDE4ECC" w14:textId="77777777" w:rsidR="00786418" w:rsidRPr="00484D82" w:rsidRDefault="00786418" w:rsidP="00786418">
      <w:pPr>
        <w:pStyle w:val="affc"/>
        <w:widowControl/>
        <w:numPr>
          <w:ilvl w:val="0"/>
          <w:numId w:val="88"/>
        </w:numPr>
        <w:kinsoku w:val="0"/>
        <w:spacing w:line="264" w:lineRule="auto"/>
        <w:ind w:leftChars="0" w:left="669" w:hanging="357"/>
        <w:jc w:val="both"/>
        <w:rPr>
          <w:rFonts w:ascii="Times New Roman" w:hAnsi="Times New Roman"/>
          <w:sz w:val="24"/>
        </w:rPr>
      </w:pPr>
      <w:r w:rsidRPr="00484D82">
        <w:rPr>
          <w:rFonts w:ascii="Times New Roman" w:hAnsi="Times New Roman"/>
          <w:sz w:val="24"/>
        </w:rPr>
        <w:t>完成</w:t>
      </w:r>
      <w:r w:rsidRPr="00484D82">
        <w:rPr>
          <w:rFonts w:ascii="Times New Roman" w:hAnsi="Times New Roman"/>
          <w:sz w:val="24"/>
        </w:rPr>
        <w:t>AEB</w:t>
      </w:r>
      <w:r w:rsidRPr="00484D82">
        <w:rPr>
          <w:rFonts w:ascii="Times New Roman" w:hAnsi="Times New Roman"/>
          <w:sz w:val="24"/>
        </w:rPr>
        <w:t>整車測試，測試情境符合</w:t>
      </w:r>
      <w:r w:rsidRPr="00484D82">
        <w:rPr>
          <w:rFonts w:ascii="Times New Roman" w:hAnsi="Times New Roman"/>
          <w:bCs/>
          <w:kern w:val="2"/>
          <w:sz w:val="24"/>
        </w:rPr>
        <w:t>Euro-NCAP</w:t>
      </w:r>
      <w:r w:rsidRPr="00484D82">
        <w:rPr>
          <w:rFonts w:ascii="Times New Roman" w:hAnsi="Times New Roman"/>
          <w:bCs/>
          <w:kern w:val="2"/>
          <w:sz w:val="24"/>
        </w:rPr>
        <w:t>，如下所示。</w:t>
      </w:r>
    </w:p>
    <w:p w14:paraId="17819FA2" w14:textId="77777777" w:rsidR="00786418" w:rsidRPr="00484D82" w:rsidRDefault="00786418" w:rsidP="00786418">
      <w:pPr>
        <w:kinsoku w:val="0"/>
        <w:spacing w:line="264" w:lineRule="auto"/>
        <w:ind w:left="312"/>
        <w:jc w:val="center"/>
        <w:rPr>
          <w:rFonts w:ascii="Times New Roman" w:hAnsi="Times New Roman"/>
        </w:rPr>
      </w:pPr>
      <w:r w:rsidRPr="00484D82">
        <w:rPr>
          <w:rFonts w:ascii="Times New Roman" w:hAnsi="Times New Roman"/>
          <w:noProof/>
        </w:rPr>
        <w:drawing>
          <wp:inline distT="0" distB="0" distL="0" distR="0" wp14:anchorId="21CAC665" wp14:editId="7B29DA6B">
            <wp:extent cx="3472624" cy="2661920"/>
            <wp:effectExtent l="0" t="0" r="0" b="5080"/>
            <wp:docPr id="100" name="圖片 3">
              <a:extLst xmlns:a="http://schemas.openxmlformats.org/drawingml/2006/main">
                <a:ext uri="{FF2B5EF4-FFF2-40B4-BE49-F238E27FC236}">
                  <a16:creationId xmlns:a16="http://schemas.microsoft.com/office/drawing/2014/main" id="{B0B8AC77-55BD-4E74-95C1-3CC63CB895A0}"/>
                </a:ext>
              </a:extLst>
            </wp:docPr>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B0B8AC77-55BD-4E74-95C1-3CC63CB895A0}"/>
                        </a:ext>
                      </a:extLst>
                    </pic:cNvPr>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38777" cy="2712630"/>
                    </a:xfrm>
                    <a:prstGeom prst="rect">
                      <a:avLst/>
                    </a:prstGeom>
                  </pic:spPr>
                </pic:pic>
              </a:graphicData>
            </a:graphic>
          </wp:inline>
        </w:drawing>
      </w:r>
    </w:p>
    <w:p w14:paraId="62D5D42E" w14:textId="77777777" w:rsidR="00786418" w:rsidRPr="00484D82" w:rsidRDefault="00786418" w:rsidP="00786418">
      <w:pPr>
        <w:kinsoku w:val="0"/>
        <w:spacing w:line="264" w:lineRule="auto"/>
        <w:rPr>
          <w:rFonts w:ascii="Times New Roman" w:hAnsi="Times New Roman"/>
        </w:rPr>
      </w:pPr>
    </w:p>
    <w:p w14:paraId="4039C9BE" w14:textId="77777777" w:rsidR="00786418" w:rsidRPr="00484D82" w:rsidRDefault="00786418" w:rsidP="00786418">
      <w:pPr>
        <w:widowControl/>
        <w:numPr>
          <w:ilvl w:val="0"/>
          <w:numId w:val="98"/>
        </w:numPr>
        <w:kinsoku w:val="0"/>
        <w:adjustRightInd/>
        <w:spacing w:line="264" w:lineRule="auto"/>
        <w:ind w:leftChars="-69" w:left="274"/>
        <w:jc w:val="both"/>
        <w:textAlignment w:val="auto"/>
        <w:rPr>
          <w:rFonts w:ascii="Times New Roman" w:hAnsi="Times New Roman"/>
        </w:rPr>
      </w:pPr>
      <w:r w:rsidRPr="00484D82">
        <w:rPr>
          <w:rFonts w:ascii="Times New Roman" w:hAnsi="Times New Roman"/>
        </w:rPr>
        <w:t>預期成果</w:t>
      </w:r>
    </w:p>
    <w:p w14:paraId="03FD607C" w14:textId="77777777" w:rsidR="00786418" w:rsidRPr="00484D82" w:rsidRDefault="00786418" w:rsidP="00786418">
      <w:pPr>
        <w:kinsoku w:val="0"/>
        <w:spacing w:line="264" w:lineRule="auto"/>
        <w:ind w:left="314"/>
        <w:jc w:val="both"/>
        <w:rPr>
          <w:rFonts w:ascii="Times New Roman" w:hAnsi="Times New Roman"/>
          <w:bCs/>
          <w:kern w:val="2"/>
        </w:rPr>
      </w:pPr>
      <w:r w:rsidRPr="00484D82">
        <w:rPr>
          <w:rFonts w:ascii="Times New Roman" w:hAnsi="Times New Roman"/>
        </w:rPr>
        <w:t>完成項目包含</w:t>
      </w:r>
      <w:r w:rsidRPr="00484D82">
        <w:rPr>
          <w:rFonts w:ascii="Times New Roman" w:hAnsi="Times New Roman"/>
        </w:rPr>
        <w:t>(1)</w:t>
      </w:r>
      <w:r w:rsidRPr="00484D82">
        <w:rPr>
          <w:rFonts w:ascii="Times New Roman" w:hAnsi="Times New Roman"/>
          <w:bCs/>
          <w:kern w:val="2"/>
        </w:rPr>
        <w:t>車規電路板平台軟體工具</w:t>
      </w:r>
      <w:r w:rsidRPr="00484D82">
        <w:rPr>
          <w:rFonts w:ascii="Times New Roman" w:hAnsi="Times New Roman"/>
          <w:bCs/>
          <w:kern w:val="2"/>
        </w:rPr>
        <w:t>; (2)AEB</w:t>
      </w:r>
      <w:r w:rsidRPr="00484D82">
        <w:rPr>
          <w:rFonts w:ascii="Times New Roman" w:hAnsi="Times New Roman"/>
          <w:bCs/>
          <w:kern w:val="2"/>
        </w:rPr>
        <w:t>功能</w:t>
      </w:r>
      <w:r w:rsidRPr="00484D82">
        <w:rPr>
          <w:rFonts w:ascii="Times New Roman" w:hAnsi="Times New Roman"/>
          <w:bCs/>
          <w:kern w:val="2"/>
        </w:rPr>
        <w:t>; (3</w:t>
      </w:r>
      <w:r w:rsidRPr="00484D82">
        <w:rPr>
          <w:rFonts w:ascii="Times New Roman" w:hAnsi="Times New Roman"/>
        </w:rPr>
        <w:t>)</w:t>
      </w:r>
      <w:r w:rsidRPr="00484D82">
        <w:rPr>
          <w:rFonts w:ascii="Times New Roman" w:hAnsi="Times New Roman"/>
        </w:rPr>
        <w:t>載具實車驗證與產品系統測試，達到結合</w:t>
      </w:r>
      <w:r w:rsidRPr="00484D82">
        <w:rPr>
          <w:rFonts w:ascii="Times New Roman" w:hAnsi="Times New Roman"/>
        </w:rPr>
        <w:t xml:space="preserve">AIM </w:t>
      </w:r>
      <w:r w:rsidRPr="00484D82">
        <w:rPr>
          <w:rFonts w:ascii="Times New Roman" w:hAnsi="Times New Roman"/>
        </w:rPr>
        <w:t>、</w:t>
      </w:r>
      <w:r w:rsidRPr="00484D82">
        <w:rPr>
          <w:rFonts w:ascii="Times New Roman" w:hAnsi="Times New Roman"/>
        </w:rPr>
        <w:t>DSP</w:t>
      </w:r>
      <w:r w:rsidRPr="00484D82">
        <w:rPr>
          <w:rFonts w:ascii="Times New Roman" w:hAnsi="Times New Roman"/>
        </w:rPr>
        <w:t>、</w:t>
      </w:r>
      <w:r w:rsidRPr="00484D82">
        <w:rPr>
          <w:rFonts w:ascii="Times New Roman" w:hAnsi="Times New Roman"/>
        </w:rPr>
        <w:t>ARM</w:t>
      </w:r>
      <w:r w:rsidRPr="00484D82">
        <w:rPr>
          <w:rFonts w:ascii="Times New Roman" w:hAnsi="Times New Roman"/>
        </w:rPr>
        <w:t>等運算單元，發展低複雜度之演算法及適用於高能效低成本之整合式軟硬體驗證環境，並以多功能先進駕駛輔助次系統為驗證載具，通過</w:t>
      </w:r>
      <w:r w:rsidRPr="00484D82">
        <w:rPr>
          <w:rFonts w:ascii="Times New Roman" w:hAnsi="Times New Roman"/>
          <w:bCs/>
          <w:kern w:val="2"/>
        </w:rPr>
        <w:t>Euro-NCAP AEB</w:t>
      </w:r>
      <w:r w:rsidRPr="00484D82">
        <w:rPr>
          <w:rFonts w:ascii="Times New Roman" w:hAnsi="Times New Roman"/>
          <w:bCs/>
          <w:kern w:val="2"/>
        </w:rPr>
        <w:t>測試規範，完成</w:t>
      </w:r>
      <w:r w:rsidRPr="00484D82">
        <w:rPr>
          <w:rFonts w:ascii="Times New Roman" w:hAnsi="Times New Roman"/>
          <w:bCs/>
          <w:kern w:val="2"/>
        </w:rPr>
        <w:t>AIM AI</w:t>
      </w:r>
      <w:r w:rsidRPr="00484D82">
        <w:rPr>
          <w:rFonts w:ascii="Times New Roman" w:hAnsi="Times New Roman"/>
          <w:bCs/>
          <w:kern w:val="2"/>
        </w:rPr>
        <w:t>加速運算應用於先進駕駛輔助系統之成果。</w:t>
      </w:r>
    </w:p>
    <w:p w14:paraId="2A6B1C16" w14:textId="77777777" w:rsidR="00786418" w:rsidRPr="00484D82" w:rsidRDefault="00786418" w:rsidP="00786418">
      <w:pPr>
        <w:kinsoku w:val="0"/>
        <w:spacing w:line="264" w:lineRule="auto"/>
        <w:jc w:val="both"/>
        <w:rPr>
          <w:rFonts w:ascii="Times New Roman" w:hAnsi="Times New Roman"/>
          <w:bCs/>
          <w:kern w:val="2"/>
        </w:rPr>
      </w:pPr>
    </w:p>
    <w:p w14:paraId="6A2143D1" w14:textId="77777777" w:rsidR="00786418" w:rsidRPr="00484D82" w:rsidRDefault="00786418" w:rsidP="00786418">
      <w:pPr>
        <w:widowControl/>
        <w:numPr>
          <w:ilvl w:val="0"/>
          <w:numId w:val="98"/>
        </w:numPr>
        <w:kinsoku w:val="0"/>
        <w:adjustRightInd/>
        <w:spacing w:line="264" w:lineRule="auto"/>
        <w:ind w:leftChars="-69" w:left="274"/>
        <w:jc w:val="both"/>
        <w:textAlignment w:val="auto"/>
        <w:rPr>
          <w:rFonts w:ascii="Times New Roman" w:hAnsi="Times New Roman"/>
          <w:bCs/>
          <w:kern w:val="2"/>
        </w:rPr>
      </w:pPr>
      <w:r w:rsidRPr="00484D82">
        <w:rPr>
          <w:rFonts w:ascii="Times New Roman" w:hAnsi="Times New Roman"/>
        </w:rPr>
        <w:t>預定進度及查核點</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1177"/>
        <w:gridCol w:w="1376"/>
        <w:gridCol w:w="6792"/>
      </w:tblGrid>
      <w:tr w:rsidR="00786418" w:rsidRPr="00484D82" w14:paraId="73177EAA" w14:textId="77777777" w:rsidTr="00786418">
        <w:trPr>
          <w:cantSplit/>
          <w:trHeight w:val="292"/>
          <w:tblHeader/>
        </w:trPr>
        <w:tc>
          <w:tcPr>
            <w:tcW w:w="630" w:type="pct"/>
            <w:tcBorders>
              <w:top w:val="single" w:sz="4" w:space="0" w:color="auto"/>
              <w:left w:val="single" w:sz="4" w:space="0" w:color="auto"/>
              <w:bottom w:val="single" w:sz="4" w:space="0" w:color="auto"/>
              <w:right w:val="single" w:sz="4" w:space="0" w:color="auto"/>
            </w:tcBorders>
            <w:vAlign w:val="center"/>
          </w:tcPr>
          <w:p w14:paraId="1933A23D" w14:textId="77777777" w:rsidR="00786418" w:rsidRPr="00484D82" w:rsidRDefault="00786418" w:rsidP="00786418">
            <w:pPr>
              <w:kinsoku w:val="0"/>
              <w:snapToGrid w:val="0"/>
              <w:spacing w:line="288" w:lineRule="auto"/>
              <w:jc w:val="center"/>
              <w:rPr>
                <w:rFonts w:ascii="Times New Roman" w:hAnsi="Times New Roman"/>
              </w:rPr>
            </w:pPr>
            <w:r w:rsidRPr="00484D82">
              <w:rPr>
                <w:rFonts w:ascii="Times New Roman" w:hAnsi="Times New Roman"/>
              </w:rPr>
              <w:t>查核點編號</w:t>
            </w:r>
          </w:p>
        </w:tc>
        <w:tc>
          <w:tcPr>
            <w:tcW w:w="736" w:type="pct"/>
            <w:tcBorders>
              <w:top w:val="single" w:sz="4" w:space="0" w:color="auto"/>
              <w:left w:val="single" w:sz="4" w:space="0" w:color="auto"/>
              <w:bottom w:val="single" w:sz="4" w:space="0" w:color="auto"/>
              <w:right w:val="single" w:sz="4" w:space="0" w:color="auto"/>
            </w:tcBorders>
            <w:vAlign w:val="center"/>
          </w:tcPr>
          <w:p w14:paraId="6CE3B48E" w14:textId="77777777" w:rsidR="00786418" w:rsidRPr="00484D82" w:rsidRDefault="00786418" w:rsidP="00786418">
            <w:pPr>
              <w:kinsoku w:val="0"/>
              <w:snapToGrid w:val="0"/>
              <w:spacing w:line="288" w:lineRule="auto"/>
              <w:jc w:val="center"/>
              <w:rPr>
                <w:rFonts w:ascii="Times New Roman" w:hAnsi="Times New Roman"/>
              </w:rPr>
            </w:pPr>
            <w:r w:rsidRPr="00484D82">
              <w:rPr>
                <w:rFonts w:ascii="Times New Roman" w:hAnsi="Times New Roman"/>
              </w:rPr>
              <w:t>預定完成時間</w:t>
            </w:r>
          </w:p>
        </w:tc>
        <w:tc>
          <w:tcPr>
            <w:tcW w:w="3633" w:type="pct"/>
            <w:tcBorders>
              <w:top w:val="single" w:sz="4" w:space="0" w:color="auto"/>
              <w:left w:val="single" w:sz="4" w:space="0" w:color="auto"/>
              <w:bottom w:val="single" w:sz="4" w:space="0" w:color="auto"/>
              <w:right w:val="single" w:sz="4" w:space="0" w:color="auto"/>
            </w:tcBorders>
            <w:vAlign w:val="center"/>
          </w:tcPr>
          <w:p w14:paraId="7692A6D7" w14:textId="77777777" w:rsidR="00786418" w:rsidRPr="00484D82" w:rsidRDefault="00786418" w:rsidP="00786418">
            <w:pPr>
              <w:kinsoku w:val="0"/>
              <w:snapToGrid w:val="0"/>
              <w:spacing w:line="288" w:lineRule="auto"/>
              <w:jc w:val="center"/>
              <w:rPr>
                <w:rFonts w:ascii="Times New Roman" w:hAnsi="Times New Roman"/>
              </w:rPr>
            </w:pPr>
            <w:r w:rsidRPr="00484D82">
              <w:rPr>
                <w:rFonts w:ascii="Times New Roman" w:hAnsi="Times New Roman"/>
              </w:rPr>
              <w:t>預定進度</w:t>
            </w:r>
          </w:p>
        </w:tc>
      </w:tr>
      <w:tr w:rsidR="00786418" w:rsidRPr="00484D82" w14:paraId="346FA8A7" w14:textId="77777777" w:rsidTr="00786418">
        <w:trPr>
          <w:cantSplit/>
          <w:trHeight w:val="741"/>
        </w:trPr>
        <w:tc>
          <w:tcPr>
            <w:tcW w:w="630" w:type="pct"/>
            <w:tcBorders>
              <w:top w:val="single" w:sz="4" w:space="0" w:color="auto"/>
              <w:left w:val="single" w:sz="6" w:space="0" w:color="auto"/>
              <w:bottom w:val="single" w:sz="4" w:space="0" w:color="auto"/>
              <w:right w:val="single" w:sz="6" w:space="0" w:color="auto"/>
            </w:tcBorders>
            <w:vAlign w:val="center"/>
          </w:tcPr>
          <w:p w14:paraId="676323A3"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t>D1.1</w:t>
            </w:r>
          </w:p>
        </w:tc>
        <w:tc>
          <w:tcPr>
            <w:tcW w:w="736" w:type="pct"/>
            <w:tcBorders>
              <w:top w:val="single" w:sz="4" w:space="0" w:color="auto"/>
              <w:left w:val="single" w:sz="6" w:space="0" w:color="auto"/>
              <w:bottom w:val="single" w:sz="4" w:space="0" w:color="auto"/>
              <w:right w:val="single" w:sz="6" w:space="0" w:color="auto"/>
            </w:tcBorders>
            <w:vAlign w:val="center"/>
          </w:tcPr>
          <w:p w14:paraId="615B02FF"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t>109</w:t>
            </w:r>
            <w:r w:rsidRPr="00484D82">
              <w:rPr>
                <w:rFonts w:ascii="Times New Roman" w:hAnsi="Times New Roman"/>
              </w:rPr>
              <w:t>年</w:t>
            </w:r>
            <w:r w:rsidRPr="00484D82">
              <w:rPr>
                <w:rFonts w:ascii="Times New Roman" w:hAnsi="Times New Roman"/>
              </w:rPr>
              <w:t>5</w:t>
            </w:r>
            <w:r w:rsidRPr="00484D82">
              <w:rPr>
                <w:rFonts w:ascii="Times New Roman" w:hAnsi="Times New Roman"/>
              </w:rPr>
              <w:t>月</w:t>
            </w:r>
          </w:p>
        </w:tc>
        <w:tc>
          <w:tcPr>
            <w:tcW w:w="3633" w:type="pct"/>
            <w:tcBorders>
              <w:top w:val="single" w:sz="4" w:space="0" w:color="auto"/>
              <w:left w:val="single" w:sz="6" w:space="0" w:color="auto"/>
              <w:bottom w:val="single" w:sz="4" w:space="0" w:color="auto"/>
              <w:right w:val="single" w:sz="6" w:space="0" w:color="auto"/>
            </w:tcBorders>
            <w:vAlign w:val="center"/>
          </w:tcPr>
          <w:p w14:paraId="7B8EE838"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bCs/>
                <w:color w:val="000000" w:themeColor="text1"/>
              </w:rPr>
              <w:t>完成</w:t>
            </w:r>
            <w:r w:rsidRPr="00484D82">
              <w:rPr>
                <w:rFonts w:ascii="Times New Roman" w:hAnsi="Times New Roman"/>
                <w:bCs/>
                <w:color w:val="000000" w:themeColor="text1"/>
              </w:rPr>
              <w:t>AIM SoC</w:t>
            </w:r>
            <w:r w:rsidRPr="00484D82">
              <w:rPr>
                <w:rFonts w:ascii="Times New Roman" w:hAnsi="Times New Roman"/>
                <w:bCs/>
                <w:color w:val="000000" w:themeColor="text1"/>
              </w:rPr>
              <w:t>之</w:t>
            </w:r>
            <w:r w:rsidRPr="00484D82">
              <w:rPr>
                <w:rFonts w:ascii="Times New Roman" w:hAnsi="Times New Roman"/>
                <w:bCs/>
                <w:color w:val="000000" w:themeColor="text1"/>
              </w:rPr>
              <w:t>DDR</w:t>
            </w:r>
            <w:r w:rsidRPr="00484D82">
              <w:rPr>
                <w:rFonts w:ascii="Times New Roman" w:hAnsi="Times New Roman"/>
                <w:bCs/>
                <w:color w:val="000000" w:themeColor="text1"/>
                <w:vertAlign w:val="subscript"/>
              </w:rPr>
              <w:t>x</w:t>
            </w:r>
            <w:r w:rsidRPr="00484D82">
              <w:rPr>
                <w:rFonts w:ascii="Times New Roman" w:hAnsi="Times New Roman"/>
                <w:bCs/>
                <w:color w:val="000000" w:themeColor="text1"/>
              </w:rPr>
              <w:t>介面整合，達到同時傳輸</w:t>
            </w:r>
            <w:r w:rsidRPr="00484D82">
              <w:rPr>
                <w:rFonts w:ascii="Times New Roman" w:hAnsi="Times New Roman"/>
                <w:bCs/>
                <w:color w:val="000000" w:themeColor="text1"/>
              </w:rPr>
              <w:t>1920x1080@30FPS</w:t>
            </w:r>
            <w:r w:rsidRPr="00484D82">
              <w:rPr>
                <w:rFonts w:ascii="Times New Roman" w:hAnsi="Times New Roman"/>
                <w:bCs/>
                <w:color w:val="000000" w:themeColor="text1"/>
              </w:rPr>
              <w:t>與</w:t>
            </w:r>
            <w:r w:rsidRPr="00484D82">
              <w:rPr>
                <w:rFonts w:ascii="Times New Roman" w:hAnsi="Times New Roman"/>
                <w:bCs/>
                <w:color w:val="000000" w:themeColor="text1"/>
              </w:rPr>
              <w:t>1920x1080@5FPS</w:t>
            </w:r>
            <w:r w:rsidRPr="00484D82">
              <w:rPr>
                <w:rFonts w:ascii="Times New Roman" w:hAnsi="Times New Roman"/>
                <w:bCs/>
                <w:color w:val="000000" w:themeColor="text1"/>
              </w:rPr>
              <w:t>影像。</w:t>
            </w:r>
          </w:p>
        </w:tc>
      </w:tr>
      <w:tr w:rsidR="00786418" w:rsidRPr="00484D82" w14:paraId="000D1204" w14:textId="77777777" w:rsidTr="00786418">
        <w:trPr>
          <w:cantSplit/>
          <w:trHeight w:val="741"/>
        </w:trPr>
        <w:tc>
          <w:tcPr>
            <w:tcW w:w="630" w:type="pct"/>
            <w:tcBorders>
              <w:top w:val="single" w:sz="4" w:space="0" w:color="auto"/>
              <w:left w:val="single" w:sz="6" w:space="0" w:color="auto"/>
              <w:bottom w:val="single" w:sz="4" w:space="0" w:color="auto"/>
              <w:right w:val="single" w:sz="6" w:space="0" w:color="auto"/>
            </w:tcBorders>
            <w:vAlign w:val="center"/>
          </w:tcPr>
          <w:p w14:paraId="3AA5CF55"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t>D1.2</w:t>
            </w:r>
          </w:p>
        </w:tc>
        <w:tc>
          <w:tcPr>
            <w:tcW w:w="736" w:type="pct"/>
            <w:tcBorders>
              <w:top w:val="single" w:sz="4" w:space="0" w:color="auto"/>
              <w:left w:val="single" w:sz="6" w:space="0" w:color="auto"/>
              <w:bottom w:val="single" w:sz="4" w:space="0" w:color="auto"/>
              <w:right w:val="single" w:sz="6" w:space="0" w:color="auto"/>
            </w:tcBorders>
            <w:vAlign w:val="center"/>
          </w:tcPr>
          <w:p w14:paraId="060FC05B"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t>109</w:t>
            </w:r>
            <w:r w:rsidRPr="00484D82">
              <w:rPr>
                <w:rFonts w:ascii="Times New Roman" w:hAnsi="Times New Roman"/>
              </w:rPr>
              <w:t>年</w:t>
            </w:r>
            <w:r w:rsidRPr="00484D82">
              <w:rPr>
                <w:rFonts w:ascii="Times New Roman" w:hAnsi="Times New Roman"/>
              </w:rPr>
              <w:t>11</w:t>
            </w:r>
            <w:r w:rsidRPr="00484D82">
              <w:rPr>
                <w:rFonts w:ascii="Times New Roman" w:hAnsi="Times New Roman"/>
              </w:rPr>
              <w:t>月</w:t>
            </w:r>
          </w:p>
        </w:tc>
        <w:tc>
          <w:tcPr>
            <w:tcW w:w="3633" w:type="pct"/>
            <w:tcBorders>
              <w:top w:val="single" w:sz="4" w:space="0" w:color="auto"/>
              <w:left w:val="single" w:sz="6" w:space="0" w:color="auto"/>
              <w:bottom w:val="single" w:sz="4" w:space="0" w:color="auto"/>
              <w:right w:val="single" w:sz="6" w:space="0" w:color="auto"/>
            </w:tcBorders>
            <w:vAlign w:val="center"/>
          </w:tcPr>
          <w:p w14:paraId="255319AF"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bCs/>
                <w:color w:val="000000" w:themeColor="text1"/>
              </w:rPr>
              <w:t>完成電路板平台之軟體設計與實作報告，包含</w:t>
            </w:r>
            <w:r w:rsidRPr="00484D82">
              <w:rPr>
                <w:rFonts w:ascii="Times New Roman" w:hAnsi="Times New Roman"/>
              </w:rPr>
              <w:t>介面軟體、驅動程式、異質核心溝通機制設計，</w:t>
            </w:r>
            <w:r w:rsidRPr="00484D82">
              <w:rPr>
                <w:rFonts w:ascii="Times New Roman" w:hAnsi="Times New Roman"/>
                <w:bCs/>
                <w:color w:val="000000" w:themeColor="text1"/>
              </w:rPr>
              <w:t>支援</w:t>
            </w:r>
            <w:r w:rsidRPr="00484D82">
              <w:rPr>
                <w:rFonts w:ascii="Times New Roman" w:hAnsi="Times New Roman"/>
                <w:bCs/>
                <w:color w:val="000000" w:themeColor="text1"/>
              </w:rPr>
              <w:t>2</w:t>
            </w:r>
            <w:r w:rsidRPr="00484D82">
              <w:rPr>
                <w:rFonts w:ascii="Times New Roman" w:hAnsi="Times New Roman"/>
                <w:bCs/>
                <w:color w:val="000000" w:themeColor="text1"/>
              </w:rPr>
              <w:t>個</w:t>
            </w:r>
            <w:r w:rsidRPr="00484D82">
              <w:rPr>
                <w:rFonts w:ascii="Times New Roman" w:hAnsi="Times New Roman"/>
                <w:bCs/>
                <w:color w:val="000000" w:themeColor="text1"/>
              </w:rPr>
              <w:t>1920x1080</w:t>
            </w:r>
            <w:r w:rsidRPr="00484D82">
              <w:rPr>
                <w:rFonts w:ascii="Times New Roman" w:hAnsi="Times New Roman"/>
                <w:bCs/>
                <w:color w:val="000000" w:themeColor="text1"/>
              </w:rPr>
              <w:t>解析度影像傳輸於</w:t>
            </w:r>
            <w:r w:rsidRPr="00484D82">
              <w:rPr>
                <w:rFonts w:ascii="Times New Roman" w:hAnsi="Times New Roman"/>
                <w:bCs/>
                <w:color w:val="000000" w:themeColor="text1"/>
              </w:rPr>
              <w:t>AIM SoC</w:t>
            </w:r>
            <w:r w:rsidRPr="00484D82">
              <w:rPr>
                <w:rFonts w:ascii="Times New Roman" w:hAnsi="Times New Roman"/>
                <w:bCs/>
                <w:color w:val="000000" w:themeColor="text1"/>
              </w:rPr>
              <w:t>功能。</w:t>
            </w:r>
          </w:p>
        </w:tc>
      </w:tr>
      <w:tr w:rsidR="00786418" w:rsidRPr="00484D82" w14:paraId="6CC54856" w14:textId="77777777" w:rsidTr="00786418">
        <w:trPr>
          <w:cantSplit/>
          <w:trHeight w:val="741"/>
        </w:trPr>
        <w:tc>
          <w:tcPr>
            <w:tcW w:w="630" w:type="pct"/>
            <w:tcBorders>
              <w:top w:val="single" w:sz="4" w:space="0" w:color="auto"/>
              <w:left w:val="single" w:sz="6" w:space="0" w:color="auto"/>
              <w:bottom w:val="single" w:sz="4" w:space="0" w:color="auto"/>
              <w:right w:val="single" w:sz="6" w:space="0" w:color="auto"/>
            </w:tcBorders>
            <w:vAlign w:val="center"/>
          </w:tcPr>
          <w:p w14:paraId="1078C2DA"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t>D2.1</w:t>
            </w:r>
          </w:p>
        </w:tc>
        <w:tc>
          <w:tcPr>
            <w:tcW w:w="736" w:type="pct"/>
            <w:tcBorders>
              <w:top w:val="single" w:sz="4" w:space="0" w:color="auto"/>
              <w:left w:val="single" w:sz="6" w:space="0" w:color="auto"/>
              <w:bottom w:val="single" w:sz="4" w:space="0" w:color="auto"/>
              <w:right w:val="single" w:sz="6" w:space="0" w:color="auto"/>
            </w:tcBorders>
            <w:vAlign w:val="center"/>
          </w:tcPr>
          <w:p w14:paraId="03D7DCCC"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t>109</w:t>
            </w:r>
            <w:r w:rsidRPr="00484D82">
              <w:rPr>
                <w:rFonts w:ascii="Times New Roman" w:hAnsi="Times New Roman"/>
              </w:rPr>
              <w:t>年</w:t>
            </w:r>
            <w:r w:rsidRPr="00484D82">
              <w:rPr>
                <w:rFonts w:ascii="Times New Roman" w:hAnsi="Times New Roman"/>
              </w:rPr>
              <w:t>8</w:t>
            </w:r>
            <w:r w:rsidRPr="00484D82">
              <w:rPr>
                <w:rFonts w:ascii="Times New Roman" w:hAnsi="Times New Roman"/>
              </w:rPr>
              <w:t>月</w:t>
            </w:r>
          </w:p>
        </w:tc>
        <w:tc>
          <w:tcPr>
            <w:tcW w:w="3633" w:type="pct"/>
            <w:tcBorders>
              <w:top w:val="single" w:sz="4" w:space="0" w:color="auto"/>
              <w:left w:val="single" w:sz="6" w:space="0" w:color="auto"/>
              <w:bottom w:val="single" w:sz="4" w:space="0" w:color="auto"/>
              <w:right w:val="single" w:sz="6" w:space="0" w:color="auto"/>
            </w:tcBorders>
            <w:vAlign w:val="center"/>
          </w:tcPr>
          <w:p w14:paraId="0B3E36B4" w14:textId="77777777" w:rsidR="00786418" w:rsidRPr="00484D82" w:rsidRDefault="00786418" w:rsidP="00786418">
            <w:pPr>
              <w:snapToGrid w:val="0"/>
              <w:spacing w:line="288" w:lineRule="auto"/>
              <w:jc w:val="both"/>
              <w:rPr>
                <w:rFonts w:ascii="Times New Roman" w:hAnsi="Times New Roman"/>
                <w:bCs/>
                <w:color w:val="000000" w:themeColor="text1"/>
              </w:rPr>
            </w:pPr>
            <w:r w:rsidRPr="00484D82">
              <w:rPr>
                <w:rFonts w:ascii="Times New Roman" w:hAnsi="Times New Roman"/>
                <w:bCs/>
                <w:color w:val="000000" w:themeColor="text1"/>
              </w:rPr>
              <w:t>完成</w:t>
            </w:r>
            <w:r w:rsidRPr="00484D82">
              <w:rPr>
                <w:rFonts w:ascii="Times New Roman" w:hAnsi="Times New Roman"/>
                <w:bCs/>
                <w:color w:val="000000" w:themeColor="text1"/>
              </w:rPr>
              <w:t>AIM SoC</w:t>
            </w:r>
            <w:r w:rsidRPr="00484D82">
              <w:rPr>
                <w:rFonts w:ascii="Times New Roman" w:hAnsi="Times New Roman"/>
                <w:bCs/>
                <w:color w:val="000000" w:themeColor="text1"/>
              </w:rPr>
              <w:t>影像語義與影像</w:t>
            </w:r>
            <w:r w:rsidRPr="00484D82">
              <w:rPr>
                <w:rFonts w:ascii="Times New Roman" w:hAnsi="Times New Roman"/>
                <w:bCs/>
                <w:color w:val="000000" w:themeColor="text1"/>
              </w:rPr>
              <w:t>ROI</w:t>
            </w:r>
            <w:r w:rsidRPr="00484D82">
              <w:rPr>
                <w:rFonts w:ascii="Times New Roman" w:hAnsi="Times New Roman"/>
                <w:bCs/>
                <w:color w:val="000000" w:themeColor="text1"/>
              </w:rPr>
              <w:t>資訊之後處理演算法設計報告與程式碼，於非</w:t>
            </w:r>
            <w:r w:rsidRPr="00484D82">
              <w:rPr>
                <w:rFonts w:ascii="Times New Roman" w:hAnsi="Times New Roman"/>
                <w:bCs/>
                <w:color w:val="000000" w:themeColor="text1"/>
              </w:rPr>
              <w:t>ARM</w:t>
            </w:r>
            <w:r w:rsidRPr="00484D82">
              <w:rPr>
                <w:rFonts w:ascii="Times New Roman" w:hAnsi="Times New Roman"/>
                <w:bCs/>
                <w:color w:val="000000" w:themeColor="text1"/>
              </w:rPr>
              <w:t>平台效能達</w:t>
            </w:r>
            <w:r w:rsidRPr="00484D82">
              <w:rPr>
                <w:rFonts w:ascii="Times New Roman" w:hAnsi="Times New Roman"/>
                <w:bCs/>
                <w:color w:val="000000" w:themeColor="text1"/>
              </w:rPr>
              <w:t>30FPS</w:t>
            </w:r>
            <w:r w:rsidRPr="00484D82">
              <w:rPr>
                <w:rFonts w:ascii="Times New Roman" w:hAnsi="Times New Roman"/>
                <w:bCs/>
                <w:color w:val="000000" w:themeColor="text1"/>
              </w:rPr>
              <w:t>。</w:t>
            </w:r>
          </w:p>
        </w:tc>
      </w:tr>
      <w:tr w:rsidR="00786418" w:rsidRPr="00484D82" w14:paraId="0A8C948C" w14:textId="77777777" w:rsidTr="00786418">
        <w:trPr>
          <w:cantSplit/>
          <w:trHeight w:val="741"/>
        </w:trPr>
        <w:tc>
          <w:tcPr>
            <w:tcW w:w="630" w:type="pct"/>
            <w:tcBorders>
              <w:top w:val="single" w:sz="4" w:space="0" w:color="auto"/>
              <w:left w:val="single" w:sz="6" w:space="0" w:color="auto"/>
              <w:bottom w:val="single" w:sz="4" w:space="0" w:color="auto"/>
              <w:right w:val="single" w:sz="6" w:space="0" w:color="auto"/>
            </w:tcBorders>
            <w:vAlign w:val="center"/>
          </w:tcPr>
          <w:p w14:paraId="6774F4AF"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lastRenderedPageBreak/>
              <w:t>D2.2</w:t>
            </w:r>
          </w:p>
        </w:tc>
        <w:tc>
          <w:tcPr>
            <w:tcW w:w="736" w:type="pct"/>
            <w:tcBorders>
              <w:top w:val="single" w:sz="4" w:space="0" w:color="auto"/>
              <w:left w:val="single" w:sz="6" w:space="0" w:color="auto"/>
              <w:bottom w:val="single" w:sz="4" w:space="0" w:color="auto"/>
              <w:right w:val="single" w:sz="6" w:space="0" w:color="auto"/>
            </w:tcBorders>
            <w:vAlign w:val="center"/>
          </w:tcPr>
          <w:p w14:paraId="0CDBC581"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t>110</w:t>
            </w:r>
            <w:r w:rsidRPr="00484D82">
              <w:rPr>
                <w:rFonts w:ascii="Times New Roman" w:hAnsi="Times New Roman"/>
              </w:rPr>
              <w:t>年</w:t>
            </w:r>
            <w:r w:rsidRPr="00484D82">
              <w:rPr>
                <w:rFonts w:ascii="Times New Roman" w:hAnsi="Times New Roman"/>
              </w:rPr>
              <w:t>2</w:t>
            </w:r>
            <w:r w:rsidRPr="00484D82">
              <w:rPr>
                <w:rFonts w:ascii="Times New Roman" w:hAnsi="Times New Roman"/>
              </w:rPr>
              <w:t>月</w:t>
            </w:r>
          </w:p>
        </w:tc>
        <w:tc>
          <w:tcPr>
            <w:tcW w:w="3633" w:type="pct"/>
            <w:tcBorders>
              <w:top w:val="single" w:sz="4" w:space="0" w:color="auto"/>
              <w:left w:val="single" w:sz="6" w:space="0" w:color="auto"/>
              <w:bottom w:val="single" w:sz="4" w:space="0" w:color="auto"/>
              <w:right w:val="single" w:sz="6" w:space="0" w:color="auto"/>
            </w:tcBorders>
            <w:vAlign w:val="center"/>
          </w:tcPr>
          <w:p w14:paraId="663496DD" w14:textId="77777777" w:rsidR="00786418" w:rsidRPr="00484D82" w:rsidRDefault="00786418" w:rsidP="00786418">
            <w:pPr>
              <w:snapToGrid w:val="0"/>
              <w:spacing w:line="288" w:lineRule="auto"/>
              <w:jc w:val="both"/>
              <w:rPr>
                <w:rFonts w:ascii="Times New Roman" w:hAnsi="Times New Roman"/>
                <w:bCs/>
                <w:color w:val="000000" w:themeColor="text1"/>
              </w:rPr>
            </w:pPr>
            <w:r w:rsidRPr="00484D82">
              <w:rPr>
                <w:rFonts w:ascii="Times New Roman" w:hAnsi="Times New Roman"/>
                <w:bCs/>
                <w:color w:val="000000" w:themeColor="text1"/>
              </w:rPr>
              <w:t>完成後處理實作，物件偵測速度達</w:t>
            </w:r>
            <w:r w:rsidRPr="00484D82">
              <w:rPr>
                <w:rFonts w:ascii="Times New Roman" w:hAnsi="Times New Roman"/>
                <w:bCs/>
                <w:color w:val="000000" w:themeColor="text1"/>
              </w:rPr>
              <w:t>30FPS</w:t>
            </w:r>
            <w:r w:rsidRPr="00484D82">
              <w:rPr>
                <w:rFonts w:ascii="Times New Roman" w:hAnsi="Times New Roman"/>
                <w:bCs/>
                <w:color w:val="000000" w:themeColor="text1"/>
              </w:rPr>
              <w:t>，車輛決策達</w:t>
            </w:r>
            <w:r w:rsidRPr="00484D82">
              <w:rPr>
                <w:rFonts w:ascii="Times New Roman" w:hAnsi="Times New Roman"/>
                <w:bCs/>
                <w:color w:val="000000" w:themeColor="text1"/>
              </w:rPr>
              <w:t>33ms</w:t>
            </w:r>
            <w:r w:rsidRPr="00484D82">
              <w:rPr>
                <w:rFonts w:ascii="Times New Roman" w:hAnsi="Times New Roman"/>
                <w:bCs/>
                <w:color w:val="000000" w:themeColor="text1"/>
              </w:rPr>
              <w:t>。</w:t>
            </w:r>
          </w:p>
        </w:tc>
      </w:tr>
      <w:tr w:rsidR="00786418" w:rsidRPr="00484D82" w14:paraId="179D2ECA" w14:textId="77777777" w:rsidTr="00786418">
        <w:trPr>
          <w:cantSplit/>
          <w:trHeight w:val="741"/>
        </w:trPr>
        <w:tc>
          <w:tcPr>
            <w:tcW w:w="630" w:type="pct"/>
            <w:tcBorders>
              <w:top w:val="single" w:sz="4" w:space="0" w:color="auto"/>
              <w:left w:val="single" w:sz="6" w:space="0" w:color="auto"/>
              <w:bottom w:val="single" w:sz="4" w:space="0" w:color="auto"/>
              <w:right w:val="single" w:sz="6" w:space="0" w:color="auto"/>
            </w:tcBorders>
            <w:vAlign w:val="center"/>
          </w:tcPr>
          <w:p w14:paraId="4E2B86CA"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t>D3.1</w:t>
            </w:r>
          </w:p>
        </w:tc>
        <w:tc>
          <w:tcPr>
            <w:tcW w:w="736" w:type="pct"/>
            <w:tcBorders>
              <w:top w:val="single" w:sz="4" w:space="0" w:color="auto"/>
              <w:left w:val="single" w:sz="6" w:space="0" w:color="auto"/>
              <w:bottom w:val="single" w:sz="4" w:space="0" w:color="auto"/>
              <w:right w:val="single" w:sz="6" w:space="0" w:color="auto"/>
            </w:tcBorders>
            <w:vAlign w:val="center"/>
          </w:tcPr>
          <w:p w14:paraId="76DEDB9B"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t>110</w:t>
            </w:r>
            <w:r w:rsidRPr="00484D82">
              <w:rPr>
                <w:rFonts w:ascii="Times New Roman" w:hAnsi="Times New Roman"/>
              </w:rPr>
              <w:t>年</w:t>
            </w:r>
            <w:r w:rsidRPr="00484D82">
              <w:rPr>
                <w:rFonts w:ascii="Times New Roman" w:hAnsi="Times New Roman"/>
              </w:rPr>
              <w:t>5</w:t>
            </w:r>
            <w:r w:rsidRPr="00484D82">
              <w:rPr>
                <w:rFonts w:ascii="Times New Roman" w:hAnsi="Times New Roman"/>
              </w:rPr>
              <w:t>月</w:t>
            </w:r>
          </w:p>
        </w:tc>
        <w:tc>
          <w:tcPr>
            <w:tcW w:w="3633" w:type="pct"/>
            <w:tcBorders>
              <w:top w:val="single" w:sz="4" w:space="0" w:color="auto"/>
              <w:left w:val="single" w:sz="6" w:space="0" w:color="auto"/>
              <w:bottom w:val="single" w:sz="4" w:space="0" w:color="auto"/>
              <w:right w:val="single" w:sz="6" w:space="0" w:color="auto"/>
            </w:tcBorders>
            <w:vAlign w:val="center"/>
          </w:tcPr>
          <w:p w14:paraId="5E9BBC8C" w14:textId="77777777" w:rsidR="00786418" w:rsidRPr="00484D82" w:rsidRDefault="00786418" w:rsidP="00786418">
            <w:pPr>
              <w:snapToGrid w:val="0"/>
              <w:spacing w:line="288" w:lineRule="auto"/>
              <w:jc w:val="both"/>
              <w:rPr>
                <w:rFonts w:ascii="Times New Roman" w:hAnsi="Times New Roman"/>
                <w:bCs/>
                <w:color w:val="000000" w:themeColor="text1"/>
              </w:rPr>
            </w:pPr>
            <w:r w:rsidRPr="00484D82">
              <w:rPr>
                <w:rFonts w:ascii="Times New Roman" w:hAnsi="Times New Roman"/>
                <w:bCs/>
                <w:color w:val="000000" w:themeColor="text1"/>
              </w:rPr>
              <w:t>完成</w:t>
            </w:r>
            <w:r w:rsidRPr="00484D82">
              <w:rPr>
                <w:rFonts w:ascii="Times New Roman" w:hAnsi="Times New Roman"/>
                <w:bCs/>
                <w:color w:val="000000" w:themeColor="text1"/>
              </w:rPr>
              <w:t>HiL</w:t>
            </w:r>
            <w:r w:rsidRPr="00484D82">
              <w:rPr>
                <w:rFonts w:ascii="Times New Roman" w:hAnsi="Times New Roman"/>
                <w:bCs/>
                <w:color w:val="000000" w:themeColor="text1"/>
              </w:rPr>
              <w:t>環境建置設計報告與程式碼，達到車速</w:t>
            </w:r>
            <w:r w:rsidRPr="00484D82">
              <w:rPr>
                <w:rFonts w:ascii="Times New Roman" w:hAnsi="Times New Roman"/>
                <w:bCs/>
                <w:color w:val="000000" w:themeColor="text1"/>
              </w:rPr>
              <w:t>80Km/h</w:t>
            </w:r>
            <w:r w:rsidRPr="00484D82">
              <w:rPr>
                <w:rFonts w:ascii="Times New Roman" w:hAnsi="Times New Roman"/>
                <w:bCs/>
                <w:color w:val="000000" w:themeColor="text1"/>
              </w:rPr>
              <w:t>條件下之</w:t>
            </w:r>
            <w:r w:rsidRPr="00484D82">
              <w:rPr>
                <w:rFonts w:ascii="Times New Roman" w:hAnsi="Times New Roman"/>
                <w:bCs/>
                <w:color w:val="000000" w:themeColor="text1"/>
              </w:rPr>
              <w:t>AEB</w:t>
            </w:r>
            <w:r w:rsidRPr="00484D82">
              <w:rPr>
                <w:rFonts w:ascii="Times New Roman" w:hAnsi="Times New Roman"/>
                <w:bCs/>
                <w:color w:val="000000" w:themeColor="text1"/>
              </w:rPr>
              <w:t>模擬測試。</w:t>
            </w:r>
          </w:p>
        </w:tc>
      </w:tr>
      <w:tr w:rsidR="00786418" w:rsidRPr="00484D82" w14:paraId="35C22F35" w14:textId="77777777" w:rsidTr="00786418">
        <w:trPr>
          <w:cantSplit/>
          <w:trHeight w:val="60"/>
        </w:trPr>
        <w:tc>
          <w:tcPr>
            <w:tcW w:w="630" w:type="pct"/>
            <w:tcBorders>
              <w:top w:val="single" w:sz="4" w:space="0" w:color="auto"/>
              <w:left w:val="single" w:sz="6" w:space="0" w:color="auto"/>
              <w:bottom w:val="single" w:sz="4" w:space="0" w:color="auto"/>
              <w:right w:val="single" w:sz="6" w:space="0" w:color="auto"/>
            </w:tcBorders>
            <w:vAlign w:val="center"/>
          </w:tcPr>
          <w:p w14:paraId="0418AC64"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t>D3.2</w:t>
            </w:r>
          </w:p>
        </w:tc>
        <w:tc>
          <w:tcPr>
            <w:tcW w:w="736" w:type="pct"/>
            <w:tcBorders>
              <w:top w:val="single" w:sz="4" w:space="0" w:color="auto"/>
              <w:left w:val="single" w:sz="6" w:space="0" w:color="auto"/>
              <w:bottom w:val="single" w:sz="4" w:space="0" w:color="auto"/>
              <w:right w:val="single" w:sz="6" w:space="0" w:color="auto"/>
            </w:tcBorders>
            <w:vAlign w:val="center"/>
          </w:tcPr>
          <w:p w14:paraId="419A23DD" w14:textId="77777777" w:rsidR="00786418" w:rsidRPr="00484D82" w:rsidRDefault="00786418" w:rsidP="00786418">
            <w:pPr>
              <w:kinsoku w:val="0"/>
              <w:snapToGrid w:val="0"/>
              <w:spacing w:line="288" w:lineRule="auto"/>
              <w:jc w:val="both"/>
              <w:rPr>
                <w:rFonts w:ascii="Times New Roman" w:hAnsi="Times New Roman"/>
              </w:rPr>
            </w:pPr>
            <w:r w:rsidRPr="00484D82">
              <w:rPr>
                <w:rFonts w:ascii="Times New Roman" w:hAnsi="Times New Roman"/>
              </w:rPr>
              <w:t>110</w:t>
            </w:r>
            <w:r w:rsidRPr="00484D82">
              <w:rPr>
                <w:rFonts w:ascii="Times New Roman" w:hAnsi="Times New Roman"/>
              </w:rPr>
              <w:t>年</w:t>
            </w:r>
            <w:r w:rsidRPr="00484D82">
              <w:rPr>
                <w:rFonts w:ascii="Times New Roman" w:hAnsi="Times New Roman"/>
              </w:rPr>
              <w:t>10</w:t>
            </w:r>
            <w:r w:rsidRPr="00484D82">
              <w:rPr>
                <w:rFonts w:ascii="Times New Roman" w:hAnsi="Times New Roman"/>
              </w:rPr>
              <w:t>月</w:t>
            </w:r>
          </w:p>
        </w:tc>
        <w:tc>
          <w:tcPr>
            <w:tcW w:w="3633" w:type="pct"/>
            <w:tcBorders>
              <w:top w:val="single" w:sz="4" w:space="0" w:color="auto"/>
              <w:left w:val="single" w:sz="6" w:space="0" w:color="auto"/>
              <w:bottom w:val="single" w:sz="4" w:space="0" w:color="auto"/>
              <w:right w:val="single" w:sz="6" w:space="0" w:color="auto"/>
            </w:tcBorders>
            <w:vAlign w:val="center"/>
          </w:tcPr>
          <w:p w14:paraId="515E9D37" w14:textId="77777777" w:rsidR="00786418" w:rsidRPr="00484D82" w:rsidRDefault="00786418" w:rsidP="00786418">
            <w:pPr>
              <w:snapToGrid w:val="0"/>
              <w:spacing w:line="288" w:lineRule="auto"/>
              <w:jc w:val="both"/>
              <w:rPr>
                <w:rFonts w:ascii="Times New Roman" w:hAnsi="Times New Roman"/>
                <w:bCs/>
                <w:color w:val="000000" w:themeColor="text1"/>
              </w:rPr>
            </w:pPr>
            <w:r w:rsidRPr="00484D82">
              <w:rPr>
                <w:rFonts w:ascii="Times New Roman" w:hAnsi="Times New Roman"/>
                <w:bCs/>
                <w:color w:val="000000" w:themeColor="text1"/>
              </w:rPr>
              <w:t>完成實車測試之</w:t>
            </w:r>
            <w:r w:rsidRPr="00484D82">
              <w:rPr>
                <w:rFonts w:ascii="Times New Roman" w:hAnsi="Times New Roman"/>
                <w:bCs/>
                <w:color w:val="000000" w:themeColor="text1"/>
              </w:rPr>
              <w:t>AIM</w:t>
            </w:r>
            <w:r w:rsidRPr="00484D82">
              <w:rPr>
                <w:rFonts w:ascii="Times New Roman" w:hAnsi="Times New Roman"/>
                <w:bCs/>
                <w:color w:val="000000" w:themeColor="text1"/>
              </w:rPr>
              <w:t>系統與車輛控制整合，達到車速</w:t>
            </w:r>
            <w:r w:rsidRPr="00484D82">
              <w:rPr>
                <w:rFonts w:ascii="Times New Roman" w:hAnsi="Times New Roman"/>
                <w:bCs/>
                <w:color w:val="000000" w:themeColor="text1"/>
              </w:rPr>
              <w:t>80Km/H</w:t>
            </w:r>
            <w:r w:rsidRPr="00484D82">
              <w:rPr>
                <w:rFonts w:ascii="Times New Roman" w:hAnsi="Times New Roman"/>
                <w:bCs/>
                <w:color w:val="000000" w:themeColor="text1"/>
              </w:rPr>
              <w:t>條件下之</w:t>
            </w:r>
            <w:r w:rsidRPr="00484D82">
              <w:rPr>
                <w:rFonts w:ascii="Times New Roman" w:hAnsi="Times New Roman"/>
                <w:bCs/>
                <w:color w:val="000000" w:themeColor="text1"/>
              </w:rPr>
              <w:t>AEB</w:t>
            </w:r>
            <w:r w:rsidRPr="00484D82">
              <w:rPr>
                <w:rFonts w:ascii="Times New Roman" w:hAnsi="Times New Roman"/>
                <w:bCs/>
                <w:color w:val="000000" w:themeColor="text1"/>
              </w:rPr>
              <w:t>實戶外車道路測試。</w:t>
            </w:r>
          </w:p>
        </w:tc>
      </w:tr>
    </w:tbl>
    <w:p w14:paraId="7599D121" w14:textId="77777777" w:rsidR="00786418" w:rsidRPr="00484D82" w:rsidRDefault="00786418" w:rsidP="00786418">
      <w:pPr>
        <w:kinsoku w:val="0"/>
        <w:spacing w:line="264" w:lineRule="auto"/>
        <w:ind w:leftChars="-69" w:left="40" w:hangingChars="86" w:hanging="206"/>
        <w:jc w:val="both"/>
        <w:rPr>
          <w:rFonts w:ascii="Times New Roman" w:hAnsi="Times New Roman"/>
        </w:rPr>
      </w:pPr>
    </w:p>
    <w:p w14:paraId="28F8C6C4" w14:textId="77777777" w:rsidR="00786418" w:rsidRPr="00484D82" w:rsidRDefault="00786418" w:rsidP="00786418">
      <w:pPr>
        <w:kinsoku w:val="0"/>
        <w:spacing w:line="264" w:lineRule="auto"/>
        <w:ind w:leftChars="-69" w:left="40" w:hangingChars="86" w:hanging="206"/>
        <w:jc w:val="both"/>
        <w:rPr>
          <w:rFonts w:ascii="Times New Roman" w:hAnsi="Times New Roman"/>
        </w:rPr>
      </w:pPr>
    </w:p>
    <w:p w14:paraId="6AEE16B5" w14:textId="77777777" w:rsidR="00786418" w:rsidRPr="00484D82" w:rsidRDefault="00786418" w:rsidP="00786418">
      <w:pPr>
        <w:kinsoku w:val="0"/>
        <w:spacing w:line="264" w:lineRule="auto"/>
        <w:jc w:val="both"/>
        <w:rPr>
          <w:rFonts w:ascii="Times New Roman" w:hAnsi="Times New Roman"/>
        </w:rPr>
      </w:pPr>
    </w:p>
    <w:p w14:paraId="4AE9FEDC" w14:textId="77777777" w:rsidR="00786418" w:rsidRPr="00484D82" w:rsidRDefault="00786418" w:rsidP="00786418">
      <w:pPr>
        <w:kinsoku w:val="0"/>
        <w:spacing w:line="264" w:lineRule="auto"/>
        <w:ind w:leftChars="-69" w:left="40" w:hangingChars="86" w:hanging="206"/>
        <w:jc w:val="both"/>
        <w:rPr>
          <w:rFonts w:ascii="Times New Roman" w:hAnsi="Times New Roman"/>
        </w:rPr>
      </w:pPr>
      <w:r w:rsidRPr="00484D82">
        <w:rPr>
          <w:rFonts w:ascii="Times New Roman" w:hAnsi="Times New Roman"/>
        </w:rPr>
        <w:t>五、人力配置及需求</w:t>
      </w:r>
    </w:p>
    <w:tbl>
      <w:tblPr>
        <w:tblW w:w="5000" w:type="pct"/>
        <w:jc w:val="center"/>
        <w:tblCellMar>
          <w:left w:w="0" w:type="dxa"/>
          <w:right w:w="0" w:type="dxa"/>
        </w:tblCellMar>
        <w:tblLook w:val="04A0" w:firstRow="1" w:lastRow="0" w:firstColumn="1" w:lastColumn="0" w:noHBand="0" w:noVBand="1"/>
      </w:tblPr>
      <w:tblGrid>
        <w:gridCol w:w="1581"/>
        <w:gridCol w:w="618"/>
        <w:gridCol w:w="5588"/>
        <w:gridCol w:w="1548"/>
      </w:tblGrid>
      <w:tr w:rsidR="00786418" w:rsidRPr="00484D82" w14:paraId="59D926A6" w14:textId="77777777" w:rsidTr="00786418">
        <w:trPr>
          <w:trHeight w:val="428"/>
          <w:jc w:val="center"/>
        </w:trPr>
        <w:tc>
          <w:tcPr>
            <w:tcW w:w="84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DE32759" w14:textId="77777777" w:rsidR="00786418" w:rsidRPr="00484D82" w:rsidRDefault="00786418" w:rsidP="00786418">
            <w:pPr>
              <w:snapToGrid w:val="0"/>
              <w:spacing w:line="288" w:lineRule="auto"/>
              <w:ind w:firstLine="14"/>
              <w:jc w:val="center"/>
              <w:rPr>
                <w:rFonts w:ascii="Times New Roman" w:hAnsi="Times New Roman"/>
              </w:rPr>
            </w:pPr>
            <w:r w:rsidRPr="00484D82">
              <w:rPr>
                <w:rFonts w:ascii="Times New Roman" w:hAnsi="Times New Roman"/>
                <w:kern w:val="2"/>
              </w:rPr>
              <w:t>工程師</w:t>
            </w:r>
          </w:p>
        </w:tc>
        <w:tc>
          <w:tcPr>
            <w:tcW w:w="33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E694A9C" w14:textId="77777777" w:rsidR="00786418" w:rsidRPr="00484D82" w:rsidRDefault="00786418" w:rsidP="00786418">
            <w:pPr>
              <w:snapToGrid w:val="0"/>
              <w:spacing w:line="288" w:lineRule="auto"/>
              <w:ind w:firstLine="14"/>
              <w:jc w:val="center"/>
              <w:rPr>
                <w:rFonts w:ascii="Times New Roman" w:hAnsi="Times New Roman"/>
              </w:rPr>
            </w:pPr>
            <w:r w:rsidRPr="00484D82">
              <w:rPr>
                <w:rFonts w:ascii="Times New Roman" w:hAnsi="Times New Roman"/>
                <w:kern w:val="2"/>
              </w:rPr>
              <w:t>人數</w:t>
            </w:r>
          </w:p>
        </w:tc>
        <w:tc>
          <w:tcPr>
            <w:tcW w:w="29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860353E" w14:textId="77777777" w:rsidR="00786418" w:rsidRPr="00484D82" w:rsidRDefault="00786418" w:rsidP="00786418">
            <w:pPr>
              <w:snapToGrid w:val="0"/>
              <w:spacing w:line="288" w:lineRule="auto"/>
              <w:ind w:firstLine="14"/>
              <w:jc w:val="center"/>
              <w:rPr>
                <w:rFonts w:ascii="Times New Roman" w:hAnsi="Times New Roman"/>
              </w:rPr>
            </w:pPr>
            <w:r w:rsidRPr="00484D82">
              <w:rPr>
                <w:rFonts w:ascii="Times New Roman" w:hAnsi="Times New Roman"/>
                <w:kern w:val="2"/>
              </w:rPr>
              <w:t>工作項目</w:t>
            </w:r>
          </w:p>
        </w:tc>
        <w:tc>
          <w:tcPr>
            <w:tcW w:w="8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DE73495" w14:textId="77777777" w:rsidR="00786418" w:rsidRPr="00484D82" w:rsidRDefault="00786418" w:rsidP="00786418">
            <w:pPr>
              <w:snapToGrid w:val="0"/>
              <w:spacing w:line="288" w:lineRule="auto"/>
              <w:ind w:firstLine="14"/>
              <w:jc w:val="center"/>
              <w:rPr>
                <w:rFonts w:ascii="Times New Roman" w:hAnsi="Times New Roman"/>
              </w:rPr>
            </w:pPr>
            <w:r w:rsidRPr="00484D82">
              <w:rPr>
                <w:rFonts w:ascii="Times New Roman" w:hAnsi="Times New Roman"/>
                <w:kern w:val="2"/>
              </w:rPr>
              <w:t>投入人月數</w:t>
            </w:r>
          </w:p>
        </w:tc>
      </w:tr>
      <w:tr w:rsidR="00786418" w:rsidRPr="00484D82" w14:paraId="47D5577B" w14:textId="77777777" w:rsidTr="00786418">
        <w:trPr>
          <w:trHeight w:val="823"/>
          <w:jc w:val="center"/>
        </w:trPr>
        <w:tc>
          <w:tcPr>
            <w:tcW w:w="84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AAC8525" w14:textId="77777777" w:rsidR="00786418" w:rsidRPr="00484D82" w:rsidRDefault="00786418" w:rsidP="00786418">
            <w:pPr>
              <w:snapToGrid w:val="0"/>
              <w:spacing w:line="288" w:lineRule="auto"/>
              <w:rPr>
                <w:rFonts w:ascii="Times New Roman" w:hAnsi="Times New Roman"/>
              </w:rPr>
            </w:pPr>
            <w:r w:rsidRPr="00484D82">
              <w:rPr>
                <w:rFonts w:ascii="Times New Roman" w:hAnsi="Times New Roman"/>
                <w:kern w:val="2"/>
              </w:rPr>
              <w:t>韌體工程師</w:t>
            </w:r>
          </w:p>
        </w:tc>
        <w:tc>
          <w:tcPr>
            <w:tcW w:w="33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77CCA49" w14:textId="77777777" w:rsidR="00786418" w:rsidRPr="00484D82" w:rsidRDefault="00786418" w:rsidP="00786418">
            <w:pPr>
              <w:snapToGrid w:val="0"/>
              <w:spacing w:line="288" w:lineRule="auto"/>
              <w:ind w:firstLine="14"/>
              <w:jc w:val="center"/>
              <w:rPr>
                <w:rFonts w:ascii="Times New Roman" w:hAnsi="Times New Roman"/>
              </w:rPr>
            </w:pPr>
            <w:r w:rsidRPr="00484D82">
              <w:rPr>
                <w:rFonts w:ascii="Times New Roman" w:hAnsi="Times New Roman"/>
                <w:kern w:val="2"/>
              </w:rPr>
              <w:t>2</w:t>
            </w:r>
          </w:p>
        </w:tc>
        <w:tc>
          <w:tcPr>
            <w:tcW w:w="29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9693773" w14:textId="77777777" w:rsidR="00786418" w:rsidRPr="00484D82" w:rsidRDefault="00786418" w:rsidP="00786418">
            <w:pPr>
              <w:pStyle w:val="affc"/>
              <w:widowControl/>
              <w:numPr>
                <w:ilvl w:val="0"/>
                <w:numId w:val="104"/>
              </w:numPr>
              <w:snapToGrid w:val="0"/>
              <w:spacing w:line="288" w:lineRule="auto"/>
              <w:ind w:leftChars="0"/>
              <w:rPr>
                <w:rFonts w:ascii="Times New Roman" w:hAnsi="Times New Roman"/>
                <w:sz w:val="24"/>
              </w:rPr>
            </w:pPr>
            <w:r w:rsidRPr="00484D82">
              <w:rPr>
                <w:rFonts w:ascii="Times New Roman" w:hAnsi="Times New Roman"/>
                <w:sz w:val="24"/>
              </w:rPr>
              <w:t>基於</w:t>
            </w:r>
            <w:r w:rsidRPr="00484D82">
              <w:rPr>
                <w:rFonts w:ascii="Times New Roman" w:hAnsi="Times New Roman"/>
                <w:sz w:val="24"/>
              </w:rPr>
              <w:t>DDR</w:t>
            </w:r>
            <w:r w:rsidRPr="00484D82">
              <w:rPr>
                <w:rFonts w:ascii="Times New Roman" w:hAnsi="Times New Roman"/>
                <w:sz w:val="24"/>
                <w:vertAlign w:val="subscript"/>
              </w:rPr>
              <w:t>x</w:t>
            </w:r>
            <w:r w:rsidRPr="00484D82">
              <w:rPr>
                <w:rFonts w:ascii="Times New Roman" w:hAnsi="Times New Roman"/>
                <w:sz w:val="24"/>
              </w:rPr>
              <w:t>標準介面，整合</w:t>
            </w:r>
            <w:r w:rsidRPr="00484D82">
              <w:rPr>
                <w:rFonts w:ascii="Times New Roman" w:hAnsi="Times New Roman"/>
                <w:sz w:val="24"/>
              </w:rPr>
              <w:t>4</w:t>
            </w:r>
            <w:r w:rsidRPr="00484D82">
              <w:rPr>
                <w:rFonts w:ascii="Times New Roman" w:hAnsi="Times New Roman"/>
                <w:sz w:val="24"/>
              </w:rPr>
              <w:t>核心</w:t>
            </w:r>
            <w:r w:rsidRPr="00484D82">
              <w:rPr>
                <w:rFonts w:ascii="Times New Roman" w:hAnsi="Times New Roman"/>
                <w:sz w:val="24"/>
              </w:rPr>
              <w:t>Cortex A53</w:t>
            </w:r>
            <w:r w:rsidRPr="00484D82">
              <w:rPr>
                <w:rFonts w:ascii="Times New Roman" w:hAnsi="Times New Roman"/>
                <w:sz w:val="24"/>
              </w:rPr>
              <w:t>與</w:t>
            </w:r>
            <w:r w:rsidRPr="00484D82">
              <w:rPr>
                <w:rFonts w:ascii="Times New Roman" w:hAnsi="Times New Roman"/>
                <w:sz w:val="24"/>
              </w:rPr>
              <w:t xml:space="preserve">AIM </w:t>
            </w:r>
            <w:r w:rsidRPr="00484D82">
              <w:rPr>
                <w:rFonts w:ascii="Times New Roman" w:hAnsi="Times New Roman"/>
                <w:sz w:val="24"/>
              </w:rPr>
              <w:t>加速器，移植</w:t>
            </w:r>
            <w:r w:rsidRPr="00484D82">
              <w:rPr>
                <w:rFonts w:ascii="Times New Roman" w:hAnsi="Times New Roman"/>
                <w:sz w:val="24"/>
              </w:rPr>
              <w:t>NXP 32V Board Support Package</w:t>
            </w:r>
            <w:r w:rsidRPr="00484D82">
              <w:rPr>
                <w:rFonts w:ascii="Times New Roman" w:hAnsi="Times New Roman"/>
                <w:sz w:val="24"/>
              </w:rPr>
              <w:t>。</w:t>
            </w:r>
          </w:p>
          <w:p w14:paraId="748103F3" w14:textId="77777777" w:rsidR="00786418" w:rsidRPr="00484D82" w:rsidRDefault="00786418" w:rsidP="00786418">
            <w:pPr>
              <w:pStyle w:val="affc"/>
              <w:widowControl/>
              <w:numPr>
                <w:ilvl w:val="0"/>
                <w:numId w:val="104"/>
              </w:numPr>
              <w:snapToGrid w:val="0"/>
              <w:spacing w:line="288" w:lineRule="auto"/>
              <w:ind w:leftChars="0"/>
              <w:rPr>
                <w:rFonts w:ascii="Times New Roman" w:hAnsi="Times New Roman"/>
                <w:sz w:val="24"/>
              </w:rPr>
            </w:pPr>
            <w:r w:rsidRPr="00484D82">
              <w:rPr>
                <w:rFonts w:ascii="Times New Roman" w:hAnsi="Times New Roman"/>
                <w:sz w:val="24"/>
              </w:rPr>
              <w:t xml:space="preserve">AIM </w:t>
            </w:r>
            <w:r w:rsidRPr="00484D82">
              <w:rPr>
                <w:rFonts w:ascii="Times New Roman" w:hAnsi="Times New Roman"/>
                <w:sz w:val="24"/>
              </w:rPr>
              <w:t>加速器介面軟體、驅動程式、異質核心溝通機制設計開發。</w:t>
            </w:r>
          </w:p>
        </w:tc>
        <w:tc>
          <w:tcPr>
            <w:tcW w:w="8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48184EE" w14:textId="77777777" w:rsidR="00786418" w:rsidRPr="00484D82" w:rsidRDefault="00786418" w:rsidP="00786418">
            <w:pPr>
              <w:snapToGrid w:val="0"/>
              <w:spacing w:line="288" w:lineRule="auto"/>
              <w:ind w:firstLine="14"/>
              <w:jc w:val="center"/>
              <w:rPr>
                <w:rFonts w:ascii="Times New Roman" w:hAnsi="Times New Roman"/>
              </w:rPr>
            </w:pPr>
            <w:r w:rsidRPr="00484D82">
              <w:rPr>
                <w:rFonts w:ascii="Times New Roman" w:hAnsi="Times New Roman"/>
              </w:rPr>
              <w:t>16</w:t>
            </w:r>
          </w:p>
        </w:tc>
      </w:tr>
      <w:tr w:rsidR="00786418" w:rsidRPr="00484D82" w14:paraId="33D992CF" w14:textId="77777777" w:rsidTr="00786418">
        <w:trPr>
          <w:trHeight w:val="409"/>
          <w:jc w:val="center"/>
        </w:trPr>
        <w:tc>
          <w:tcPr>
            <w:tcW w:w="84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E89EC4A" w14:textId="77777777" w:rsidR="00786418" w:rsidRPr="00484D82" w:rsidRDefault="00786418" w:rsidP="00786418">
            <w:pPr>
              <w:snapToGrid w:val="0"/>
              <w:spacing w:line="288" w:lineRule="auto"/>
              <w:ind w:firstLine="14"/>
              <w:rPr>
                <w:rFonts w:ascii="Times New Roman" w:hAnsi="Times New Roman"/>
              </w:rPr>
            </w:pPr>
            <w:r w:rsidRPr="00484D82">
              <w:rPr>
                <w:rFonts w:ascii="Times New Roman" w:hAnsi="Times New Roman"/>
              </w:rPr>
              <w:t>演算法工程師</w:t>
            </w:r>
          </w:p>
        </w:tc>
        <w:tc>
          <w:tcPr>
            <w:tcW w:w="33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C3AAE38" w14:textId="77777777" w:rsidR="00786418" w:rsidRPr="00484D82" w:rsidRDefault="00786418" w:rsidP="00786418">
            <w:pPr>
              <w:snapToGrid w:val="0"/>
              <w:spacing w:line="288" w:lineRule="auto"/>
              <w:ind w:firstLine="14"/>
              <w:jc w:val="center"/>
              <w:rPr>
                <w:rFonts w:ascii="Times New Roman" w:hAnsi="Times New Roman"/>
              </w:rPr>
            </w:pPr>
            <w:r w:rsidRPr="00484D82">
              <w:rPr>
                <w:rFonts w:ascii="Times New Roman" w:hAnsi="Times New Roman"/>
                <w:kern w:val="2"/>
              </w:rPr>
              <w:t>2</w:t>
            </w:r>
          </w:p>
        </w:tc>
        <w:tc>
          <w:tcPr>
            <w:tcW w:w="29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23A844B" w14:textId="77777777" w:rsidR="00786418" w:rsidRPr="00484D82" w:rsidRDefault="00786418" w:rsidP="00786418">
            <w:pPr>
              <w:pStyle w:val="affc"/>
              <w:widowControl/>
              <w:numPr>
                <w:ilvl w:val="0"/>
                <w:numId w:val="105"/>
              </w:numPr>
              <w:snapToGrid w:val="0"/>
              <w:spacing w:line="288" w:lineRule="auto"/>
              <w:ind w:leftChars="0"/>
              <w:rPr>
                <w:rFonts w:ascii="Times New Roman" w:hAnsi="Times New Roman"/>
                <w:kern w:val="2"/>
                <w:sz w:val="24"/>
              </w:rPr>
            </w:pPr>
            <w:r w:rsidRPr="00484D82">
              <w:rPr>
                <w:rFonts w:ascii="Times New Roman" w:hAnsi="Times New Roman"/>
                <w:kern w:val="2"/>
                <w:sz w:val="24"/>
              </w:rPr>
              <w:t>深度估測、</w:t>
            </w:r>
            <w:r w:rsidRPr="00484D82">
              <w:rPr>
                <w:rFonts w:ascii="Times New Roman" w:hAnsi="Times New Roman"/>
                <w:bCs/>
                <w:color w:val="000000" w:themeColor="text1"/>
                <w:sz w:val="24"/>
              </w:rPr>
              <w:t>影像語義與影像</w:t>
            </w:r>
            <w:r w:rsidRPr="00484D82">
              <w:rPr>
                <w:rFonts w:ascii="Times New Roman" w:hAnsi="Times New Roman"/>
                <w:bCs/>
                <w:color w:val="000000" w:themeColor="text1"/>
                <w:sz w:val="24"/>
              </w:rPr>
              <w:t>ROI</w:t>
            </w:r>
            <w:r w:rsidRPr="00484D82">
              <w:rPr>
                <w:rFonts w:ascii="Times New Roman" w:hAnsi="Times New Roman"/>
                <w:bCs/>
                <w:color w:val="000000" w:themeColor="text1"/>
                <w:sz w:val="24"/>
              </w:rPr>
              <w:t>資訊之後處理演算法設計與實作。</w:t>
            </w:r>
          </w:p>
          <w:p w14:paraId="39F20517" w14:textId="77777777" w:rsidR="00786418" w:rsidRPr="00484D82" w:rsidRDefault="00786418" w:rsidP="00786418">
            <w:pPr>
              <w:pStyle w:val="affc"/>
              <w:widowControl/>
              <w:numPr>
                <w:ilvl w:val="0"/>
                <w:numId w:val="105"/>
              </w:numPr>
              <w:snapToGrid w:val="0"/>
              <w:spacing w:line="288" w:lineRule="auto"/>
              <w:ind w:leftChars="0"/>
              <w:rPr>
                <w:rFonts w:ascii="Times New Roman" w:hAnsi="Times New Roman"/>
                <w:kern w:val="2"/>
                <w:sz w:val="24"/>
              </w:rPr>
            </w:pPr>
            <w:r w:rsidRPr="00484D82">
              <w:rPr>
                <w:rFonts w:ascii="Times New Roman" w:hAnsi="Times New Roman"/>
                <w:bCs/>
                <w:color w:val="000000" w:themeColor="text1"/>
                <w:sz w:val="24"/>
              </w:rPr>
              <w:t>車輛決策演算法設計與實作。</w:t>
            </w:r>
          </w:p>
          <w:p w14:paraId="14BA2703" w14:textId="77777777" w:rsidR="00786418" w:rsidRPr="00484D82" w:rsidRDefault="00786418" w:rsidP="00786418">
            <w:pPr>
              <w:pStyle w:val="affc"/>
              <w:widowControl/>
              <w:numPr>
                <w:ilvl w:val="0"/>
                <w:numId w:val="90"/>
              </w:numPr>
              <w:adjustRightInd w:val="0"/>
              <w:snapToGrid w:val="0"/>
              <w:spacing w:line="288" w:lineRule="auto"/>
              <w:ind w:leftChars="0"/>
              <w:rPr>
                <w:rFonts w:ascii="Times New Roman" w:hAnsi="Times New Roman"/>
                <w:kern w:val="2"/>
                <w:sz w:val="24"/>
              </w:rPr>
            </w:pPr>
            <w:r w:rsidRPr="00484D82">
              <w:rPr>
                <w:rFonts w:ascii="Times New Roman" w:hAnsi="Times New Roman"/>
                <w:kern w:val="2"/>
                <w:sz w:val="24"/>
              </w:rPr>
              <w:t>HIL</w:t>
            </w:r>
            <w:r w:rsidRPr="00484D82">
              <w:rPr>
                <w:rFonts w:ascii="Times New Roman" w:hAnsi="Times New Roman"/>
                <w:kern w:val="2"/>
                <w:sz w:val="24"/>
              </w:rPr>
              <w:t>測試驗證系統設計開發。</w:t>
            </w:r>
          </w:p>
        </w:tc>
        <w:tc>
          <w:tcPr>
            <w:tcW w:w="8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47767E5" w14:textId="77777777" w:rsidR="00786418" w:rsidRPr="00484D82" w:rsidRDefault="00786418" w:rsidP="00786418">
            <w:pPr>
              <w:snapToGrid w:val="0"/>
              <w:spacing w:line="288" w:lineRule="auto"/>
              <w:ind w:firstLine="14"/>
              <w:jc w:val="center"/>
              <w:rPr>
                <w:rFonts w:ascii="Times New Roman" w:hAnsi="Times New Roman"/>
              </w:rPr>
            </w:pPr>
            <w:r w:rsidRPr="00484D82">
              <w:rPr>
                <w:rFonts w:ascii="Times New Roman" w:hAnsi="Times New Roman"/>
                <w:kern w:val="2"/>
              </w:rPr>
              <w:t>12</w:t>
            </w:r>
          </w:p>
        </w:tc>
      </w:tr>
      <w:tr w:rsidR="00786418" w:rsidRPr="00484D82" w14:paraId="7073E85E" w14:textId="77777777" w:rsidTr="00786418">
        <w:trPr>
          <w:trHeight w:val="409"/>
          <w:jc w:val="center"/>
        </w:trPr>
        <w:tc>
          <w:tcPr>
            <w:tcW w:w="84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CE1E824" w14:textId="77777777" w:rsidR="00786418" w:rsidRPr="00484D82" w:rsidRDefault="00786418" w:rsidP="00786418">
            <w:pPr>
              <w:snapToGrid w:val="0"/>
              <w:spacing w:line="288" w:lineRule="auto"/>
              <w:ind w:firstLine="14"/>
              <w:rPr>
                <w:rFonts w:ascii="Times New Roman" w:hAnsi="Times New Roman"/>
              </w:rPr>
            </w:pPr>
            <w:r w:rsidRPr="00484D82">
              <w:rPr>
                <w:rFonts w:ascii="Times New Roman" w:hAnsi="Times New Roman"/>
                <w:kern w:val="2"/>
              </w:rPr>
              <w:t>系統整合工程師</w:t>
            </w:r>
          </w:p>
        </w:tc>
        <w:tc>
          <w:tcPr>
            <w:tcW w:w="33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19377DB" w14:textId="77777777" w:rsidR="00786418" w:rsidRPr="00484D82" w:rsidRDefault="00786418" w:rsidP="00786418">
            <w:pPr>
              <w:snapToGrid w:val="0"/>
              <w:spacing w:line="288" w:lineRule="auto"/>
              <w:ind w:firstLine="14"/>
              <w:jc w:val="center"/>
              <w:rPr>
                <w:rFonts w:ascii="Times New Roman" w:hAnsi="Times New Roman"/>
              </w:rPr>
            </w:pPr>
            <w:r w:rsidRPr="00484D82">
              <w:rPr>
                <w:rFonts w:ascii="Times New Roman" w:hAnsi="Times New Roman"/>
                <w:kern w:val="2"/>
              </w:rPr>
              <w:t>3</w:t>
            </w:r>
          </w:p>
        </w:tc>
        <w:tc>
          <w:tcPr>
            <w:tcW w:w="299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169F109" w14:textId="77777777" w:rsidR="00786418" w:rsidRPr="00484D82" w:rsidRDefault="00786418" w:rsidP="00786418">
            <w:pPr>
              <w:pStyle w:val="affc"/>
              <w:widowControl/>
              <w:numPr>
                <w:ilvl w:val="0"/>
                <w:numId w:val="106"/>
              </w:numPr>
              <w:snapToGrid w:val="0"/>
              <w:spacing w:line="288" w:lineRule="auto"/>
              <w:ind w:leftChars="0"/>
              <w:rPr>
                <w:rFonts w:ascii="Times New Roman" w:hAnsi="Times New Roman"/>
                <w:kern w:val="2"/>
                <w:sz w:val="24"/>
              </w:rPr>
            </w:pPr>
            <w:r w:rsidRPr="00484D82">
              <w:rPr>
                <w:rFonts w:ascii="Times New Roman" w:hAnsi="Times New Roman"/>
                <w:kern w:val="2"/>
                <w:sz w:val="24"/>
              </w:rPr>
              <w:t>AEB</w:t>
            </w:r>
            <w:r w:rsidRPr="00484D82">
              <w:rPr>
                <w:rFonts w:ascii="Times New Roman" w:hAnsi="Times New Roman"/>
                <w:kern w:val="2"/>
                <w:sz w:val="24"/>
              </w:rPr>
              <w:t>次系統整合驗證。</w:t>
            </w:r>
          </w:p>
          <w:p w14:paraId="6850D65C" w14:textId="77777777" w:rsidR="00786418" w:rsidRPr="00484D82" w:rsidRDefault="00786418" w:rsidP="00786418">
            <w:pPr>
              <w:pStyle w:val="affc"/>
              <w:widowControl/>
              <w:numPr>
                <w:ilvl w:val="0"/>
                <w:numId w:val="106"/>
              </w:numPr>
              <w:snapToGrid w:val="0"/>
              <w:spacing w:line="288" w:lineRule="auto"/>
              <w:ind w:leftChars="0"/>
              <w:rPr>
                <w:rFonts w:ascii="Times New Roman" w:hAnsi="Times New Roman"/>
                <w:kern w:val="2"/>
                <w:sz w:val="24"/>
              </w:rPr>
            </w:pPr>
            <w:r w:rsidRPr="00484D82">
              <w:rPr>
                <w:rFonts w:ascii="Times New Roman" w:hAnsi="Times New Roman"/>
                <w:kern w:val="2"/>
                <w:sz w:val="24"/>
              </w:rPr>
              <w:t>車輛控制設計與實作。</w:t>
            </w:r>
          </w:p>
          <w:p w14:paraId="003C7D70" w14:textId="77777777" w:rsidR="00786418" w:rsidRPr="00484D82" w:rsidRDefault="00786418" w:rsidP="00786418">
            <w:pPr>
              <w:pStyle w:val="affc"/>
              <w:widowControl/>
              <w:numPr>
                <w:ilvl w:val="0"/>
                <w:numId w:val="103"/>
              </w:numPr>
              <w:adjustRightInd w:val="0"/>
              <w:snapToGrid w:val="0"/>
              <w:spacing w:line="288" w:lineRule="auto"/>
              <w:ind w:leftChars="0" w:left="368" w:hanging="357"/>
              <w:rPr>
                <w:rFonts w:ascii="Times New Roman" w:hAnsi="Times New Roman"/>
                <w:kern w:val="2"/>
                <w:sz w:val="24"/>
              </w:rPr>
            </w:pPr>
            <w:r w:rsidRPr="00484D82">
              <w:rPr>
                <w:rFonts w:ascii="Times New Roman" w:hAnsi="Times New Roman"/>
                <w:bCs/>
                <w:kern w:val="2"/>
                <w:sz w:val="24"/>
              </w:rPr>
              <w:t>Euro-NCAP AEB</w:t>
            </w:r>
            <w:r w:rsidRPr="00484D82">
              <w:rPr>
                <w:rFonts w:ascii="Times New Roman" w:hAnsi="Times New Roman"/>
                <w:bCs/>
                <w:kern w:val="2"/>
                <w:sz w:val="24"/>
              </w:rPr>
              <w:t>測試驗證。</w:t>
            </w:r>
          </w:p>
        </w:tc>
        <w:tc>
          <w:tcPr>
            <w:tcW w:w="8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BA4E863" w14:textId="77777777" w:rsidR="00786418" w:rsidRPr="00484D82" w:rsidRDefault="00786418" w:rsidP="00786418">
            <w:pPr>
              <w:snapToGrid w:val="0"/>
              <w:spacing w:line="288" w:lineRule="auto"/>
              <w:ind w:firstLine="14"/>
              <w:jc w:val="center"/>
              <w:rPr>
                <w:rFonts w:ascii="Times New Roman" w:hAnsi="Times New Roman"/>
              </w:rPr>
            </w:pPr>
            <w:r w:rsidRPr="00484D82">
              <w:rPr>
                <w:rFonts w:ascii="Times New Roman" w:hAnsi="Times New Roman"/>
              </w:rPr>
              <w:t>18</w:t>
            </w:r>
          </w:p>
        </w:tc>
      </w:tr>
      <w:tr w:rsidR="00786418" w:rsidRPr="00484D82" w14:paraId="163AE3DD" w14:textId="77777777" w:rsidTr="00786418">
        <w:trPr>
          <w:trHeight w:val="409"/>
          <w:jc w:val="center"/>
        </w:trPr>
        <w:tc>
          <w:tcPr>
            <w:tcW w:w="4171"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9A65489" w14:textId="77777777" w:rsidR="00786418" w:rsidRPr="00484D82" w:rsidRDefault="00786418" w:rsidP="00786418">
            <w:pPr>
              <w:snapToGrid w:val="0"/>
              <w:spacing w:line="288" w:lineRule="auto"/>
              <w:ind w:firstLine="14"/>
              <w:rPr>
                <w:rFonts w:ascii="Times New Roman" w:hAnsi="Times New Roman"/>
              </w:rPr>
            </w:pPr>
            <w:r w:rsidRPr="00484D82">
              <w:rPr>
                <w:rFonts w:ascii="Times New Roman" w:hAnsi="Times New Roman"/>
                <w:kern w:val="2"/>
              </w:rPr>
              <w:t>總計</w:t>
            </w:r>
          </w:p>
        </w:tc>
        <w:tc>
          <w:tcPr>
            <w:tcW w:w="82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D05E54E" w14:textId="77777777" w:rsidR="00786418" w:rsidRPr="00484D82" w:rsidRDefault="00786418" w:rsidP="00786418">
            <w:pPr>
              <w:snapToGrid w:val="0"/>
              <w:spacing w:line="288" w:lineRule="auto"/>
              <w:ind w:firstLine="14"/>
              <w:jc w:val="center"/>
              <w:rPr>
                <w:rFonts w:ascii="Times New Roman" w:hAnsi="Times New Roman"/>
              </w:rPr>
            </w:pPr>
            <w:r w:rsidRPr="00484D82">
              <w:rPr>
                <w:rFonts w:ascii="Times New Roman" w:hAnsi="Times New Roman"/>
                <w:kern w:val="2"/>
              </w:rPr>
              <w:t>46</w:t>
            </w:r>
          </w:p>
        </w:tc>
      </w:tr>
    </w:tbl>
    <w:p w14:paraId="6C4458F1" w14:textId="77777777" w:rsidR="00786418" w:rsidRPr="00484D82" w:rsidRDefault="00786418" w:rsidP="00786418">
      <w:pPr>
        <w:kinsoku w:val="0"/>
        <w:spacing w:line="264" w:lineRule="auto"/>
        <w:ind w:leftChars="331" w:left="1000" w:hangingChars="86" w:hanging="206"/>
        <w:jc w:val="both"/>
        <w:rPr>
          <w:rFonts w:ascii="Times New Roman" w:hAnsi="Times New Roman"/>
        </w:rPr>
      </w:pPr>
    </w:p>
    <w:p w14:paraId="15151695" w14:textId="77777777" w:rsidR="00786418" w:rsidRPr="00484D82" w:rsidRDefault="00786418" w:rsidP="00786418">
      <w:pPr>
        <w:kinsoku w:val="0"/>
        <w:spacing w:line="264" w:lineRule="auto"/>
        <w:ind w:leftChars="-69" w:left="40" w:hangingChars="86" w:hanging="206"/>
        <w:jc w:val="both"/>
        <w:rPr>
          <w:rFonts w:ascii="Times New Roman" w:hAnsi="Times New Roman"/>
        </w:rPr>
      </w:pPr>
      <w:r w:rsidRPr="00484D82">
        <w:rPr>
          <w:rFonts w:ascii="Times New Roman" w:hAnsi="Times New Roman"/>
        </w:rPr>
        <w:t>六、經費需求計算</w:t>
      </w:r>
    </w:p>
    <w:tbl>
      <w:tblPr>
        <w:tblW w:w="5000" w:type="pct"/>
        <w:jc w:val="center"/>
        <w:tblCellMar>
          <w:left w:w="0" w:type="dxa"/>
          <w:right w:w="0" w:type="dxa"/>
        </w:tblCellMar>
        <w:tblLook w:val="04A0" w:firstRow="1" w:lastRow="0" w:firstColumn="1" w:lastColumn="0" w:noHBand="0" w:noVBand="1"/>
      </w:tblPr>
      <w:tblGrid>
        <w:gridCol w:w="1499"/>
        <w:gridCol w:w="1509"/>
        <w:gridCol w:w="6327"/>
      </w:tblGrid>
      <w:tr w:rsidR="00786418" w:rsidRPr="00484D82" w14:paraId="526D99BA" w14:textId="77777777" w:rsidTr="00786418">
        <w:trPr>
          <w:trHeight w:val="417"/>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50FFD83" w14:textId="77777777" w:rsidR="00786418" w:rsidRPr="00484D82" w:rsidRDefault="00786418" w:rsidP="00786418">
            <w:pPr>
              <w:snapToGrid w:val="0"/>
              <w:spacing w:line="288" w:lineRule="auto"/>
              <w:jc w:val="both"/>
              <w:rPr>
                <w:rFonts w:ascii="Times New Roman" w:hAnsi="Times New Roman"/>
              </w:rPr>
            </w:pP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17D6AF3"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kern w:val="2"/>
              </w:rPr>
              <w:t>單位</w:t>
            </w:r>
            <w:r w:rsidRPr="00484D82">
              <w:rPr>
                <w:rFonts w:ascii="Times New Roman" w:hAnsi="Times New Roman"/>
                <w:kern w:val="2"/>
              </w:rPr>
              <w:t xml:space="preserve">: </w:t>
            </w:r>
            <w:r w:rsidRPr="00484D82">
              <w:rPr>
                <w:rFonts w:ascii="Times New Roman" w:hAnsi="Times New Roman"/>
                <w:kern w:val="2"/>
              </w:rPr>
              <w:t>千元</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37CB662"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kern w:val="2"/>
              </w:rPr>
              <w:t>說</w:t>
            </w:r>
            <w:r w:rsidRPr="00484D82">
              <w:rPr>
                <w:rFonts w:ascii="Times New Roman" w:hAnsi="Times New Roman"/>
                <w:kern w:val="2"/>
              </w:rPr>
              <w:t xml:space="preserve">  </w:t>
            </w:r>
            <w:r w:rsidRPr="00484D82">
              <w:rPr>
                <w:rFonts w:ascii="Times New Roman" w:hAnsi="Times New Roman"/>
                <w:kern w:val="2"/>
              </w:rPr>
              <w:t>明</w:t>
            </w:r>
          </w:p>
        </w:tc>
      </w:tr>
      <w:tr w:rsidR="00786418" w:rsidRPr="00484D82" w14:paraId="0BDE846E" w14:textId="77777777" w:rsidTr="00786418">
        <w:trPr>
          <w:trHeight w:val="417"/>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1AF6363"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kern w:val="2"/>
              </w:rPr>
              <w:t>人事費</w:t>
            </w: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084BF9B" w14:textId="77777777" w:rsidR="00786418" w:rsidRPr="00484D82" w:rsidRDefault="00786418" w:rsidP="00786418">
            <w:pPr>
              <w:snapToGrid w:val="0"/>
              <w:spacing w:line="288" w:lineRule="auto"/>
              <w:jc w:val="right"/>
              <w:rPr>
                <w:rFonts w:ascii="Times New Roman" w:hAnsi="Times New Roman"/>
              </w:rPr>
            </w:pPr>
            <w:r w:rsidRPr="00484D82">
              <w:rPr>
                <w:rFonts w:ascii="Times New Roman" w:hAnsi="Times New Roman"/>
                <w:kern w:val="2"/>
              </w:rPr>
              <w:t>3,290</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FB773B4"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kern w:val="2"/>
              </w:rPr>
              <w:t>技術開發驗證總計投入</w:t>
            </w:r>
            <w:r w:rsidRPr="00484D82">
              <w:rPr>
                <w:rFonts w:ascii="Times New Roman" w:hAnsi="Times New Roman"/>
                <w:kern w:val="2"/>
              </w:rPr>
              <w:t>46</w:t>
            </w:r>
            <w:r w:rsidRPr="00484D82">
              <w:rPr>
                <w:rFonts w:ascii="Times New Roman" w:hAnsi="Times New Roman"/>
                <w:kern w:val="2"/>
              </w:rPr>
              <w:t>人月</w:t>
            </w:r>
          </w:p>
        </w:tc>
      </w:tr>
      <w:tr w:rsidR="00786418" w:rsidRPr="00484D82" w14:paraId="452EE53B" w14:textId="77777777" w:rsidTr="00786418">
        <w:trPr>
          <w:trHeight w:val="105"/>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28B20BD"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kern w:val="2"/>
              </w:rPr>
              <w:t>旅運費</w:t>
            </w: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E73D603" w14:textId="77777777" w:rsidR="00786418" w:rsidRPr="00484D82" w:rsidRDefault="00786418" w:rsidP="00786418">
            <w:pPr>
              <w:snapToGrid w:val="0"/>
              <w:spacing w:line="288" w:lineRule="auto"/>
              <w:jc w:val="right"/>
              <w:rPr>
                <w:rFonts w:ascii="Times New Roman" w:hAnsi="Times New Roman"/>
              </w:rPr>
            </w:pPr>
            <w:r w:rsidRPr="00484D82">
              <w:rPr>
                <w:rFonts w:ascii="Times New Roman" w:hAnsi="Times New Roman"/>
                <w:kern w:val="2"/>
              </w:rPr>
              <w:t>60</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CE62BE6"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kern w:val="2"/>
              </w:rPr>
              <w:t>開會交通費用</w:t>
            </w:r>
          </w:p>
        </w:tc>
      </w:tr>
      <w:tr w:rsidR="00786418" w:rsidRPr="00484D82" w14:paraId="59E1DA40" w14:textId="77777777" w:rsidTr="00786418">
        <w:trPr>
          <w:trHeight w:val="35"/>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31CD7A2"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kern w:val="2"/>
              </w:rPr>
              <w:t>材料費</w:t>
            </w: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4893B77" w14:textId="77777777" w:rsidR="00786418" w:rsidRPr="00484D82" w:rsidRDefault="00786418" w:rsidP="00786418">
            <w:pPr>
              <w:snapToGrid w:val="0"/>
              <w:spacing w:line="288" w:lineRule="auto"/>
              <w:jc w:val="right"/>
              <w:rPr>
                <w:rFonts w:ascii="Times New Roman" w:hAnsi="Times New Roman"/>
              </w:rPr>
            </w:pPr>
            <w:r w:rsidRPr="00484D82">
              <w:rPr>
                <w:rFonts w:ascii="Times New Roman" w:hAnsi="Times New Roman"/>
                <w:kern w:val="2"/>
              </w:rPr>
              <w:t>350</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FBB275C"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kern w:val="2"/>
              </w:rPr>
              <w:t>整合測試相關耗材，如線材、轉接頭、感測器、支架、實驗平台等</w:t>
            </w:r>
          </w:p>
        </w:tc>
      </w:tr>
      <w:tr w:rsidR="00786418" w:rsidRPr="00484D82" w14:paraId="32114370" w14:textId="77777777" w:rsidTr="00786418">
        <w:trPr>
          <w:trHeight w:val="35"/>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87E9D52"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kern w:val="2"/>
              </w:rPr>
              <w:t>業務費</w:t>
            </w: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C6624FC" w14:textId="77777777" w:rsidR="00786418" w:rsidRPr="00484D82" w:rsidRDefault="00786418" w:rsidP="00786418">
            <w:pPr>
              <w:snapToGrid w:val="0"/>
              <w:spacing w:line="288" w:lineRule="auto"/>
              <w:jc w:val="right"/>
              <w:rPr>
                <w:rFonts w:ascii="Times New Roman" w:hAnsi="Times New Roman"/>
              </w:rPr>
            </w:pPr>
            <w:r w:rsidRPr="00484D82">
              <w:rPr>
                <w:rFonts w:ascii="Times New Roman" w:hAnsi="Times New Roman"/>
                <w:kern w:val="2"/>
              </w:rPr>
              <w:t>300</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5A5BB5A"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rPr>
              <w:t>感測器校正製具、模擬器之模型與地圖等</w:t>
            </w:r>
          </w:p>
        </w:tc>
      </w:tr>
      <w:tr w:rsidR="00786418" w:rsidRPr="00484D82" w14:paraId="0770A438" w14:textId="77777777" w:rsidTr="00786418">
        <w:trPr>
          <w:trHeight w:val="35"/>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B54EE10" w14:textId="77777777" w:rsidR="00786418" w:rsidRPr="00484D82" w:rsidRDefault="00786418" w:rsidP="00786418">
            <w:pPr>
              <w:snapToGrid w:val="0"/>
              <w:spacing w:line="288" w:lineRule="auto"/>
              <w:jc w:val="both"/>
              <w:rPr>
                <w:rFonts w:ascii="Times New Roman" w:hAnsi="Times New Roman"/>
                <w:kern w:val="2"/>
              </w:rPr>
            </w:pPr>
            <w:r w:rsidRPr="00484D82">
              <w:rPr>
                <w:rFonts w:ascii="Times New Roman" w:hAnsi="Times New Roman"/>
                <w:kern w:val="2"/>
              </w:rPr>
              <w:t>技術授權費</w:t>
            </w: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43DB580" w14:textId="77777777" w:rsidR="00786418" w:rsidRPr="00484D82" w:rsidRDefault="00786418" w:rsidP="00786418">
            <w:pPr>
              <w:snapToGrid w:val="0"/>
              <w:spacing w:line="288" w:lineRule="auto"/>
              <w:jc w:val="right"/>
              <w:rPr>
                <w:rFonts w:ascii="Times New Roman" w:hAnsi="Times New Roman"/>
                <w:kern w:val="2"/>
              </w:rPr>
            </w:pPr>
            <w:r w:rsidRPr="00484D82">
              <w:rPr>
                <w:rFonts w:ascii="Times New Roman" w:hAnsi="Times New Roman"/>
                <w:kern w:val="2"/>
              </w:rPr>
              <w:t>8,000</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E68D99A"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rPr>
              <w:t>AI ADAS</w:t>
            </w:r>
            <w:r w:rsidRPr="00484D82">
              <w:rPr>
                <w:rFonts w:ascii="Times New Roman" w:hAnsi="Times New Roman"/>
              </w:rPr>
              <w:t>演算法</w:t>
            </w:r>
            <w:r w:rsidRPr="00484D82">
              <w:rPr>
                <w:rFonts w:ascii="Times New Roman" w:hAnsi="Times New Roman"/>
              </w:rPr>
              <w:t>(</w:t>
            </w:r>
            <w:r w:rsidRPr="00484D82">
              <w:rPr>
                <w:rFonts w:ascii="Times New Roman" w:hAnsi="Times New Roman"/>
              </w:rPr>
              <w:t>含物件偵測辨識後處理演算法、深度估測</w:t>
            </w:r>
            <w:r w:rsidRPr="00484D82">
              <w:rPr>
                <w:rFonts w:ascii="Times New Roman" w:hAnsi="Times New Roman"/>
              </w:rPr>
              <w:lastRenderedPageBreak/>
              <w:t>演算法與車輛決策演算法</w:t>
            </w:r>
            <w:r>
              <w:rPr>
                <w:rFonts w:ascii="Times New Roman" w:hAnsi="Times New Roman" w:hint="eastAsia"/>
              </w:rPr>
              <w:t>、車輛控制、</w:t>
            </w:r>
            <w:r>
              <w:rPr>
                <w:rFonts w:ascii="Times New Roman" w:hAnsi="Times New Roman" w:hint="eastAsia"/>
              </w:rPr>
              <w:t>HiL</w:t>
            </w:r>
            <w:r>
              <w:rPr>
                <w:rFonts w:ascii="Times New Roman" w:hAnsi="Times New Roman" w:hint="eastAsia"/>
              </w:rPr>
              <w:t>測試驗證軟體等</w:t>
            </w:r>
            <w:r w:rsidRPr="00484D82">
              <w:rPr>
                <w:rFonts w:ascii="Times New Roman" w:hAnsi="Times New Roman"/>
              </w:rPr>
              <w:t>)</w:t>
            </w:r>
            <w:r w:rsidRPr="00484D82">
              <w:rPr>
                <w:rFonts w:ascii="Times New Roman" w:hAnsi="Times New Roman"/>
              </w:rPr>
              <w:t>技術授權</w:t>
            </w:r>
          </w:p>
        </w:tc>
      </w:tr>
      <w:tr w:rsidR="00786418" w:rsidRPr="00484D82" w14:paraId="170AF540" w14:textId="77777777" w:rsidTr="00786418">
        <w:trPr>
          <w:trHeight w:val="417"/>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7589F76" w14:textId="77777777" w:rsidR="00786418" w:rsidRPr="00484D82" w:rsidRDefault="00786418" w:rsidP="00786418">
            <w:pPr>
              <w:snapToGrid w:val="0"/>
              <w:spacing w:line="288" w:lineRule="auto"/>
              <w:jc w:val="both"/>
              <w:rPr>
                <w:rFonts w:ascii="Times New Roman" w:hAnsi="Times New Roman"/>
              </w:rPr>
            </w:pPr>
            <w:r w:rsidRPr="00484D82">
              <w:rPr>
                <w:rFonts w:ascii="Times New Roman" w:hAnsi="Times New Roman"/>
                <w:kern w:val="2"/>
              </w:rPr>
              <w:lastRenderedPageBreak/>
              <w:t>總計</w:t>
            </w:r>
            <w:r w:rsidRPr="00484D82">
              <w:rPr>
                <w:rFonts w:ascii="Times New Roman" w:hAnsi="Times New Roman"/>
                <w:kern w:val="2"/>
              </w:rPr>
              <w:t>(</w:t>
            </w:r>
            <w:r w:rsidRPr="00484D82">
              <w:rPr>
                <w:rFonts w:ascii="Times New Roman" w:hAnsi="Times New Roman"/>
                <w:kern w:val="2"/>
              </w:rPr>
              <w:t>未稅</w:t>
            </w:r>
            <w:r w:rsidRPr="00484D82">
              <w:rPr>
                <w:rFonts w:ascii="Times New Roman" w:hAnsi="Times New Roman"/>
                <w:kern w:val="2"/>
              </w:rPr>
              <w:t>)</w:t>
            </w: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DEA1E4C" w14:textId="77777777" w:rsidR="00786418" w:rsidRPr="00484D82" w:rsidRDefault="00786418" w:rsidP="00786418">
            <w:pPr>
              <w:snapToGrid w:val="0"/>
              <w:spacing w:line="288" w:lineRule="auto"/>
              <w:jc w:val="right"/>
              <w:rPr>
                <w:rFonts w:ascii="Times New Roman" w:hAnsi="Times New Roman"/>
              </w:rPr>
            </w:pPr>
            <w:r w:rsidRPr="00484D82">
              <w:rPr>
                <w:rFonts w:ascii="Times New Roman" w:hAnsi="Times New Roman"/>
                <w:kern w:val="2"/>
              </w:rPr>
              <w:t>1,2000</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9993ECC" w14:textId="77777777" w:rsidR="00786418" w:rsidRPr="00484D82" w:rsidRDefault="00786418" w:rsidP="00786418">
            <w:pPr>
              <w:snapToGrid w:val="0"/>
              <w:spacing w:line="288" w:lineRule="auto"/>
              <w:jc w:val="both"/>
              <w:rPr>
                <w:rFonts w:ascii="Times New Roman" w:hAnsi="Times New Roman"/>
              </w:rPr>
            </w:pPr>
          </w:p>
        </w:tc>
      </w:tr>
    </w:tbl>
    <w:p w14:paraId="1A6F4343" w14:textId="77777777" w:rsidR="00786418" w:rsidRDefault="00786418" w:rsidP="00786418">
      <w:pPr>
        <w:rPr>
          <w:rFonts w:ascii="Times New Roman" w:hAnsi="Times New Roman"/>
          <w:sz w:val="22"/>
          <w:szCs w:val="22"/>
        </w:rPr>
      </w:pPr>
      <w:r w:rsidRPr="00415273">
        <w:rPr>
          <w:rFonts w:ascii="Times New Roman" w:hAnsi="Times New Roman"/>
          <w:sz w:val="22"/>
          <w:szCs w:val="22"/>
        </w:rPr>
        <w:t>上述僅初步預估之經費，實際金額以正式合約為主。</w:t>
      </w:r>
    </w:p>
    <w:p w14:paraId="39741EDB" w14:textId="77777777" w:rsidR="00786418" w:rsidRDefault="00786418" w:rsidP="00786418">
      <w:pPr>
        <w:rPr>
          <w:rFonts w:ascii="Times New Roman" w:hAnsi="Times New Roman"/>
          <w:sz w:val="22"/>
          <w:szCs w:val="22"/>
        </w:rPr>
      </w:pPr>
    </w:p>
    <w:p w14:paraId="36D09645" w14:textId="77777777" w:rsidR="00786418" w:rsidRDefault="00786418" w:rsidP="00786418">
      <w:pPr>
        <w:rPr>
          <w:rFonts w:ascii="Times New Roman" w:hAnsi="Times New Roman"/>
          <w:sz w:val="22"/>
          <w:szCs w:val="22"/>
        </w:rPr>
      </w:pPr>
    </w:p>
    <w:p w14:paraId="7B219F51" w14:textId="77777777" w:rsidR="00786418" w:rsidRDefault="00786418" w:rsidP="00786418">
      <w:pPr>
        <w:rPr>
          <w:rFonts w:ascii="Times New Roman" w:hAnsi="Times New Roman"/>
          <w:sz w:val="22"/>
          <w:szCs w:val="22"/>
        </w:rPr>
      </w:pPr>
    </w:p>
    <w:p w14:paraId="53E9E6DA" w14:textId="77777777" w:rsidR="00786418" w:rsidRDefault="00786418" w:rsidP="00786418">
      <w:pPr>
        <w:rPr>
          <w:rFonts w:ascii="Times New Roman" w:hAnsi="Times New Roman"/>
          <w:sz w:val="22"/>
          <w:szCs w:val="22"/>
        </w:rPr>
      </w:pPr>
    </w:p>
    <w:p w14:paraId="4F4A1FEC" w14:textId="77777777" w:rsidR="00786418" w:rsidRDefault="00786418" w:rsidP="00786418">
      <w:pPr>
        <w:rPr>
          <w:rFonts w:ascii="Times New Roman" w:hAnsi="Times New Roman"/>
          <w:sz w:val="22"/>
          <w:szCs w:val="22"/>
        </w:rPr>
      </w:pPr>
    </w:p>
    <w:p w14:paraId="69B77BB2" w14:textId="77777777" w:rsidR="00786418" w:rsidRDefault="00786418" w:rsidP="00786418">
      <w:pPr>
        <w:rPr>
          <w:rFonts w:ascii="Times New Roman" w:hAnsi="Times New Roman"/>
          <w:sz w:val="22"/>
          <w:szCs w:val="22"/>
        </w:rPr>
      </w:pPr>
    </w:p>
    <w:p w14:paraId="3F114922" w14:textId="77777777" w:rsidR="00786418" w:rsidRPr="00A62761" w:rsidRDefault="00786418" w:rsidP="00786418">
      <w:pPr>
        <w:jc w:val="center"/>
        <w:rPr>
          <w:rFonts w:ascii="Times New Roman" w:hAnsi="Times New Roman"/>
        </w:rPr>
      </w:pPr>
      <w:r w:rsidRPr="00A62761">
        <w:rPr>
          <w:rFonts w:ascii="Times New Roman" w:hAnsi="Times New Roman"/>
        </w:rPr>
        <w:t>委託研究</w:t>
      </w:r>
      <w:r w:rsidRPr="00A62761">
        <w:rPr>
          <w:rFonts w:ascii="Times New Roman" w:hAnsi="Times New Roman"/>
        </w:rPr>
        <w:t>/</w:t>
      </w:r>
      <w:r w:rsidRPr="00A62761">
        <w:rPr>
          <w:rFonts w:ascii="Times New Roman" w:hAnsi="Times New Roman"/>
        </w:rPr>
        <w:t>無形資產引進執行計畫書</w:t>
      </w:r>
      <w:r w:rsidRPr="00A62761">
        <w:rPr>
          <w:rFonts w:ascii="Times New Roman" w:hAnsi="Times New Roman"/>
        </w:rPr>
        <w:t>-</w:t>
      </w:r>
      <w:r w:rsidRPr="00A62761">
        <w:rPr>
          <w:rFonts w:ascii="Times New Roman" w:hAnsi="Times New Roman"/>
        </w:rPr>
        <w:t>分項</w:t>
      </w:r>
      <w:r w:rsidRPr="00A62761">
        <w:rPr>
          <w:rFonts w:ascii="Times New Roman" w:hAnsi="Times New Roman"/>
        </w:rPr>
        <w:t>D</w:t>
      </w:r>
      <w:r w:rsidRPr="00A62761">
        <w:rPr>
          <w:rFonts w:ascii="Times New Roman" w:hAnsi="Times New Roman"/>
        </w:rPr>
        <w:t>博遠智能委託</w:t>
      </w:r>
      <w:r w:rsidRPr="00A62761">
        <w:rPr>
          <w:rFonts w:ascii="Times New Roman" w:hAnsi="Times New Roman"/>
        </w:rPr>
        <w:t>(</w:t>
      </w:r>
      <w:r w:rsidRPr="00A62761">
        <w:rPr>
          <w:rFonts w:ascii="Times New Roman" w:hAnsi="Times New Roman"/>
        </w:rPr>
        <w:t>工研院</w:t>
      </w:r>
      <w:r w:rsidRPr="00A62761">
        <w:rPr>
          <w:rFonts w:ascii="Times New Roman" w:hAnsi="Times New Roman"/>
        </w:rPr>
        <w:t>)</w:t>
      </w:r>
    </w:p>
    <w:p w14:paraId="152F85A8" w14:textId="77777777" w:rsidR="00786418" w:rsidRDefault="00786418" w:rsidP="00786418">
      <w:pPr>
        <w:widowControl/>
        <w:kinsoku w:val="0"/>
        <w:adjustRightInd/>
        <w:spacing w:line="264" w:lineRule="auto"/>
        <w:jc w:val="both"/>
        <w:textAlignment w:val="auto"/>
        <w:rPr>
          <w:rFonts w:ascii="Times New Roman" w:hAnsi="Times New Roman"/>
          <w:sz w:val="22"/>
          <w:szCs w:val="22"/>
        </w:rPr>
      </w:pPr>
    </w:p>
    <w:p w14:paraId="5B272B83" w14:textId="77777777" w:rsidR="00786418" w:rsidRPr="00D32802" w:rsidRDefault="00786418" w:rsidP="00786418">
      <w:pPr>
        <w:widowControl/>
        <w:kinsoku w:val="0"/>
        <w:adjustRightInd/>
        <w:spacing w:line="264" w:lineRule="auto"/>
        <w:jc w:val="both"/>
        <w:textAlignment w:val="auto"/>
        <w:rPr>
          <w:rFonts w:ascii="Times New Roman" w:hAnsi="Times New Roman"/>
        </w:rPr>
      </w:pPr>
      <w:r w:rsidRPr="00D32802">
        <w:rPr>
          <w:rFonts w:ascii="Times New Roman" w:hAnsi="Times New Roman" w:hint="eastAsia"/>
        </w:rPr>
        <w:t>一、</w:t>
      </w:r>
      <w:r w:rsidRPr="00D32802">
        <w:rPr>
          <w:rFonts w:ascii="Times New Roman" w:hAnsi="Times New Roman"/>
        </w:rPr>
        <w:t>計畫目標</w:t>
      </w:r>
    </w:p>
    <w:p w14:paraId="08BD2440" w14:textId="77777777" w:rsidR="00786418" w:rsidRPr="00D32802" w:rsidRDefault="00786418" w:rsidP="00786418">
      <w:pPr>
        <w:kinsoku w:val="0"/>
        <w:spacing w:line="264" w:lineRule="auto"/>
        <w:ind w:left="314"/>
        <w:jc w:val="both"/>
        <w:rPr>
          <w:rFonts w:ascii="Times New Roman" w:hAnsi="Times New Roman"/>
          <w:bCs/>
          <w:kern w:val="2"/>
        </w:rPr>
      </w:pPr>
      <w:r w:rsidRPr="00D32802">
        <w:rPr>
          <w:rFonts w:ascii="Times New Roman" w:hAnsi="Times New Roman"/>
          <w:bCs/>
          <w:kern w:val="2"/>
        </w:rPr>
        <w:t>基於</w:t>
      </w:r>
      <w:r w:rsidRPr="00D32802">
        <w:rPr>
          <w:rFonts w:ascii="Times New Roman" w:hAnsi="Times New Roman"/>
          <w:bCs/>
          <w:kern w:val="2"/>
        </w:rPr>
        <w:t xml:space="preserve">AIM </w:t>
      </w:r>
      <w:r w:rsidRPr="00D32802">
        <w:rPr>
          <w:rFonts w:ascii="Times New Roman" w:hAnsi="Times New Roman"/>
          <w:bCs/>
          <w:kern w:val="2"/>
        </w:rPr>
        <w:t>晶片進行整合應用雛形功能開發，以</w:t>
      </w:r>
      <w:r w:rsidRPr="00D32802">
        <w:rPr>
          <w:rFonts w:ascii="Times New Roman" w:hAnsi="Times New Roman"/>
          <w:bCs/>
          <w:kern w:val="2"/>
        </w:rPr>
        <w:t>Android</w:t>
      </w:r>
      <w:r w:rsidRPr="00D32802">
        <w:rPr>
          <w:rFonts w:ascii="Times New Roman" w:hAnsi="Times New Roman"/>
          <w:bCs/>
          <w:kern w:val="2"/>
        </w:rPr>
        <w:t>手持裝置為載具，搭配</w:t>
      </w:r>
      <w:r w:rsidRPr="00D32802">
        <w:rPr>
          <w:rFonts w:ascii="Times New Roman" w:hAnsi="Times New Roman"/>
          <w:bCs/>
          <w:kern w:val="2"/>
        </w:rPr>
        <w:t>AIM</w:t>
      </w:r>
      <w:r w:rsidRPr="00D32802">
        <w:rPr>
          <w:rFonts w:ascii="Times New Roman" w:hAnsi="Times New Roman"/>
          <w:bCs/>
          <w:kern w:val="2"/>
        </w:rPr>
        <w:t>晶片對</w:t>
      </w:r>
      <w:r w:rsidRPr="00D32802">
        <w:rPr>
          <w:rFonts w:ascii="Times New Roman" w:hAnsi="Times New Roman"/>
          <w:bCs/>
          <w:kern w:val="2"/>
        </w:rPr>
        <w:t>NN model</w:t>
      </w:r>
      <w:r w:rsidRPr="00D32802">
        <w:rPr>
          <w:rFonts w:ascii="Times New Roman" w:hAnsi="Times New Roman"/>
          <w:bCs/>
          <w:kern w:val="2"/>
        </w:rPr>
        <w:t>的加速運算能力，達成人臉偵測與識別之目的。</w:t>
      </w:r>
    </w:p>
    <w:p w14:paraId="5B244EB1" w14:textId="77777777" w:rsidR="00786418" w:rsidRPr="00D32802" w:rsidRDefault="00786418" w:rsidP="00786418">
      <w:pPr>
        <w:kinsoku w:val="0"/>
        <w:spacing w:line="264" w:lineRule="auto"/>
        <w:ind w:left="314"/>
        <w:jc w:val="both"/>
        <w:rPr>
          <w:rFonts w:ascii="Times New Roman" w:hAnsi="Times New Roman"/>
          <w:bCs/>
          <w:kern w:val="2"/>
        </w:rPr>
      </w:pPr>
    </w:p>
    <w:p w14:paraId="1AEBB2EC" w14:textId="77777777" w:rsidR="00786418" w:rsidRPr="00D32802" w:rsidRDefault="00786418" w:rsidP="00786418">
      <w:pPr>
        <w:pStyle w:val="affc"/>
        <w:widowControl/>
        <w:numPr>
          <w:ilvl w:val="0"/>
          <w:numId w:val="100"/>
        </w:numPr>
        <w:kinsoku w:val="0"/>
        <w:spacing w:line="264" w:lineRule="auto"/>
        <w:ind w:leftChars="0"/>
        <w:jc w:val="both"/>
        <w:rPr>
          <w:rFonts w:ascii="Times New Roman" w:hAnsi="Times New Roman"/>
          <w:sz w:val="24"/>
        </w:rPr>
      </w:pPr>
      <w:r w:rsidRPr="00D32802">
        <w:rPr>
          <w:rFonts w:ascii="Times New Roman" w:hAnsi="Times New Roman"/>
          <w:sz w:val="24"/>
        </w:rPr>
        <w:t>實施方法</w:t>
      </w:r>
    </w:p>
    <w:p w14:paraId="5F3BBA4F" w14:textId="77777777" w:rsidR="00786418" w:rsidRPr="00D32802" w:rsidRDefault="00786418" w:rsidP="00786418">
      <w:pPr>
        <w:pStyle w:val="affc"/>
        <w:widowControl/>
        <w:numPr>
          <w:ilvl w:val="0"/>
          <w:numId w:val="101"/>
        </w:numPr>
        <w:kinsoku w:val="0"/>
        <w:spacing w:line="264" w:lineRule="auto"/>
        <w:ind w:leftChars="0"/>
        <w:jc w:val="both"/>
        <w:rPr>
          <w:rFonts w:ascii="Times New Roman" w:hAnsi="Times New Roman"/>
          <w:sz w:val="24"/>
        </w:rPr>
      </w:pPr>
      <w:r w:rsidRPr="00D32802">
        <w:rPr>
          <w:rFonts w:ascii="Times New Roman" w:hAnsi="Times New Roman"/>
          <w:sz w:val="24"/>
        </w:rPr>
        <w:t>資料流起始為</w:t>
      </w:r>
      <w:r w:rsidRPr="00D32802">
        <w:rPr>
          <w:rFonts w:ascii="Times New Roman" w:hAnsi="Times New Roman"/>
          <w:sz w:val="24"/>
        </w:rPr>
        <w:t>Android</w:t>
      </w:r>
      <w:r w:rsidRPr="00D32802">
        <w:rPr>
          <w:rFonts w:ascii="Times New Roman" w:hAnsi="Times New Roman"/>
          <w:sz w:val="24"/>
        </w:rPr>
        <w:t>手持裝置端的</w:t>
      </w:r>
      <w:r w:rsidRPr="00D32802">
        <w:rPr>
          <w:rFonts w:ascii="Times New Roman" w:hAnsi="Times New Roman"/>
          <w:sz w:val="24"/>
        </w:rPr>
        <w:t>APP</w:t>
      </w:r>
      <w:r w:rsidRPr="00D32802">
        <w:rPr>
          <w:rFonts w:ascii="Times New Roman" w:hAnsi="Times New Roman"/>
          <w:sz w:val="24"/>
        </w:rPr>
        <w:t>應用程式，首先能透過手持裝置取得</w:t>
      </w:r>
      <w:r w:rsidRPr="00D32802">
        <w:rPr>
          <w:rFonts w:ascii="Times New Roman" w:hAnsi="Times New Roman"/>
          <w:sz w:val="24"/>
        </w:rPr>
        <w:t>Camera</w:t>
      </w:r>
      <w:r w:rsidRPr="00D32802">
        <w:rPr>
          <w:rFonts w:ascii="Times New Roman" w:hAnsi="Times New Roman"/>
          <w:sz w:val="24"/>
        </w:rPr>
        <w:t>資料，接著透過</w:t>
      </w:r>
      <w:r w:rsidRPr="00D32802">
        <w:rPr>
          <w:rFonts w:ascii="Times New Roman" w:hAnsi="Times New Roman"/>
          <w:sz w:val="24"/>
        </w:rPr>
        <w:t>MTCNN</w:t>
      </w:r>
      <w:r w:rsidRPr="00D32802">
        <w:rPr>
          <w:rFonts w:ascii="Times New Roman" w:hAnsi="Times New Roman"/>
          <w:sz w:val="24"/>
        </w:rPr>
        <w:t>演算法框取相片中人臉之位置，達到人臉偵測的目的，後續再透過</w:t>
      </w:r>
      <w:r w:rsidRPr="00D32802">
        <w:rPr>
          <w:rFonts w:ascii="Times New Roman" w:hAnsi="Times New Roman"/>
          <w:sz w:val="24"/>
        </w:rPr>
        <w:t>USB</w:t>
      </w:r>
      <w:r w:rsidRPr="00D32802">
        <w:rPr>
          <w:rFonts w:ascii="Times New Roman" w:hAnsi="Times New Roman"/>
          <w:sz w:val="24"/>
        </w:rPr>
        <w:t>驅動程式，透過</w:t>
      </w:r>
      <w:r w:rsidRPr="00D32802">
        <w:rPr>
          <w:rFonts w:ascii="Times New Roman" w:hAnsi="Times New Roman"/>
          <w:sz w:val="24"/>
        </w:rPr>
        <w:t>FTDI USB Bridge</w:t>
      </w:r>
      <w:r w:rsidRPr="00D32802">
        <w:rPr>
          <w:rFonts w:ascii="Times New Roman" w:hAnsi="Times New Roman"/>
          <w:sz w:val="24"/>
        </w:rPr>
        <w:t>硬體將人臉資料傳送至</w:t>
      </w:r>
      <w:r w:rsidRPr="00D32802">
        <w:rPr>
          <w:rFonts w:ascii="Times New Roman" w:hAnsi="Times New Roman"/>
          <w:sz w:val="24"/>
        </w:rPr>
        <w:t>AIM</w:t>
      </w:r>
      <w:r w:rsidRPr="00D32802">
        <w:rPr>
          <w:rFonts w:ascii="Times New Roman" w:hAnsi="Times New Roman"/>
          <w:sz w:val="24"/>
        </w:rPr>
        <w:t>晶片端，經由晶片端韌體控至硬體完成</w:t>
      </w:r>
      <w:r w:rsidRPr="00D32802">
        <w:rPr>
          <w:rFonts w:ascii="Times New Roman" w:hAnsi="Times New Roman"/>
          <w:sz w:val="24"/>
        </w:rPr>
        <w:t>NN model</w:t>
      </w:r>
      <w:r w:rsidRPr="00D32802">
        <w:rPr>
          <w:rFonts w:ascii="Times New Roman" w:hAnsi="Times New Roman"/>
          <w:sz w:val="24"/>
        </w:rPr>
        <w:t>運算後，得到具識別該人臉資料之多維向量，而後再將此向量返回手機端，最後比對向量中最相似值並搭配資料庫取得人臉與人名之標記。</w:t>
      </w:r>
    </w:p>
    <w:p w14:paraId="116759D8" w14:textId="77777777" w:rsidR="00786418" w:rsidRPr="00D32802" w:rsidRDefault="00786418" w:rsidP="00786418">
      <w:pPr>
        <w:pStyle w:val="affc"/>
        <w:widowControl/>
        <w:numPr>
          <w:ilvl w:val="0"/>
          <w:numId w:val="101"/>
        </w:numPr>
        <w:kinsoku w:val="0"/>
        <w:spacing w:line="264" w:lineRule="auto"/>
        <w:ind w:leftChars="0"/>
        <w:jc w:val="both"/>
        <w:rPr>
          <w:rFonts w:ascii="Times New Roman" w:hAnsi="Times New Roman"/>
          <w:sz w:val="24"/>
        </w:rPr>
      </w:pPr>
      <w:r w:rsidRPr="00D32802">
        <w:rPr>
          <w:rFonts w:ascii="Times New Roman" w:hAnsi="Times New Roman"/>
          <w:sz w:val="24"/>
        </w:rPr>
        <w:t>Android</w:t>
      </w:r>
      <w:r w:rsidRPr="00D32802">
        <w:rPr>
          <w:rFonts w:ascii="Times New Roman" w:hAnsi="Times New Roman"/>
          <w:sz w:val="24"/>
        </w:rPr>
        <w:t>手持裝置端介面展示軟體、驅動程式、溝通機制設計，完成人臉</w:t>
      </w:r>
      <w:r w:rsidRPr="00D32802">
        <w:rPr>
          <w:rFonts w:ascii="Times New Roman" w:hAnsi="Times New Roman"/>
          <w:bCs/>
          <w:kern w:val="2"/>
          <w:sz w:val="24"/>
        </w:rPr>
        <w:t>偵測與</w:t>
      </w:r>
      <w:r w:rsidRPr="00D32802">
        <w:rPr>
          <w:rFonts w:ascii="Times New Roman" w:hAnsi="Times New Roman"/>
          <w:sz w:val="24"/>
        </w:rPr>
        <w:t>識別功能</w:t>
      </w:r>
      <w:r w:rsidRPr="00D32802">
        <w:rPr>
          <w:rFonts w:ascii="Times New Roman" w:hAnsi="Times New Roman"/>
          <w:bCs/>
          <w:kern w:val="2"/>
          <w:sz w:val="24"/>
        </w:rPr>
        <w:t>開發</w:t>
      </w:r>
      <w:r w:rsidRPr="00D32802">
        <w:rPr>
          <w:rFonts w:ascii="Times New Roman" w:hAnsi="Times New Roman"/>
          <w:sz w:val="24"/>
        </w:rPr>
        <w:t>。</w:t>
      </w:r>
      <w:r w:rsidRPr="00D32802">
        <w:rPr>
          <w:rFonts w:ascii="Times New Roman" w:hAnsi="Times New Roman"/>
          <w:sz w:val="24"/>
        </w:rPr>
        <w:t xml:space="preserve">    </w:t>
      </w:r>
    </w:p>
    <w:p w14:paraId="44EE7196" w14:textId="77777777" w:rsidR="00786418" w:rsidRPr="00D32802" w:rsidRDefault="00786418" w:rsidP="00786418">
      <w:pPr>
        <w:snapToGrid w:val="0"/>
        <w:spacing w:line="264" w:lineRule="auto"/>
        <w:ind w:left="314"/>
        <w:jc w:val="center"/>
        <w:rPr>
          <w:rFonts w:ascii="Times New Roman" w:hAnsi="Times New Roman"/>
        </w:rPr>
      </w:pPr>
      <w:r w:rsidRPr="00D32802">
        <w:rPr>
          <w:rFonts w:ascii="Times New Roman" w:hAnsi="Times New Roman"/>
          <w:noProof/>
        </w:rPr>
        <w:drawing>
          <wp:inline distT="0" distB="0" distL="0" distR="0" wp14:anchorId="0FAD30E3" wp14:editId="02392B3E">
            <wp:extent cx="3762376" cy="227189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79826" cy="2282433"/>
                    </a:xfrm>
                    <a:prstGeom prst="rect">
                      <a:avLst/>
                    </a:prstGeom>
                  </pic:spPr>
                </pic:pic>
              </a:graphicData>
            </a:graphic>
          </wp:inline>
        </w:drawing>
      </w:r>
    </w:p>
    <w:p w14:paraId="0A88513A" w14:textId="77777777" w:rsidR="00786418" w:rsidRPr="00D32802" w:rsidRDefault="00786418" w:rsidP="00786418">
      <w:pPr>
        <w:snapToGrid w:val="0"/>
        <w:spacing w:line="264" w:lineRule="auto"/>
        <w:jc w:val="center"/>
        <w:rPr>
          <w:rFonts w:ascii="Times New Roman" w:hAnsi="Times New Roman"/>
        </w:rPr>
      </w:pPr>
      <w:r w:rsidRPr="00D32802">
        <w:rPr>
          <w:rFonts w:ascii="Times New Roman" w:hAnsi="Times New Roman"/>
        </w:rPr>
        <w:t>SmartCam</w:t>
      </w:r>
      <w:r w:rsidRPr="00D32802">
        <w:rPr>
          <w:rFonts w:ascii="Times New Roman" w:hAnsi="Times New Roman"/>
        </w:rPr>
        <w:t>系統架構圖</w:t>
      </w:r>
    </w:p>
    <w:p w14:paraId="2AA0C75C" w14:textId="77777777" w:rsidR="00786418" w:rsidRPr="00D32802" w:rsidRDefault="00786418" w:rsidP="00786418">
      <w:pPr>
        <w:snapToGrid w:val="0"/>
        <w:spacing w:line="264" w:lineRule="auto"/>
        <w:rPr>
          <w:rFonts w:ascii="Times New Roman" w:hAnsi="Times New Roman"/>
        </w:rPr>
      </w:pPr>
      <w:r w:rsidRPr="00D32802">
        <w:rPr>
          <w:rFonts w:ascii="Times New Roman" w:hAnsi="Times New Roman"/>
        </w:rPr>
        <w:t xml:space="preserve">    </w:t>
      </w:r>
    </w:p>
    <w:p w14:paraId="750CCB1E" w14:textId="77777777" w:rsidR="00786418" w:rsidRPr="00B23BD9" w:rsidRDefault="00786418" w:rsidP="00786418">
      <w:pPr>
        <w:pStyle w:val="affc"/>
        <w:widowControl/>
        <w:numPr>
          <w:ilvl w:val="0"/>
          <w:numId w:val="101"/>
        </w:numPr>
        <w:kinsoku w:val="0"/>
        <w:spacing w:line="264" w:lineRule="auto"/>
        <w:ind w:leftChars="0"/>
        <w:jc w:val="both"/>
        <w:rPr>
          <w:rFonts w:ascii="Times New Roman" w:hAnsi="Times New Roman"/>
          <w:sz w:val="24"/>
        </w:rPr>
      </w:pPr>
      <w:r w:rsidRPr="00D32802">
        <w:rPr>
          <w:rFonts w:ascii="Times New Roman" w:hAnsi="Times New Roman"/>
          <w:sz w:val="24"/>
        </w:rPr>
        <w:t>資料傳輸的部分，採用的是</w:t>
      </w:r>
      <w:r w:rsidRPr="00D32802">
        <w:rPr>
          <w:rFonts w:ascii="Times New Roman" w:hAnsi="Times New Roman"/>
          <w:sz w:val="24"/>
        </w:rPr>
        <w:t>FTDI</w:t>
      </w:r>
      <w:r w:rsidRPr="00D32802">
        <w:rPr>
          <w:rFonts w:ascii="Times New Roman" w:hAnsi="Times New Roman"/>
          <w:sz w:val="24"/>
        </w:rPr>
        <w:t>公司的</w:t>
      </w:r>
      <w:r w:rsidRPr="00D32802">
        <w:rPr>
          <w:rFonts w:ascii="Times New Roman" w:hAnsi="Times New Roman"/>
          <w:sz w:val="24"/>
        </w:rPr>
        <w:t>USB Bridge</w:t>
      </w:r>
      <w:r w:rsidRPr="00D32802">
        <w:rPr>
          <w:rFonts w:ascii="Times New Roman" w:hAnsi="Times New Roman"/>
          <w:sz w:val="24"/>
        </w:rPr>
        <w:t>硬體，除了需要</w:t>
      </w:r>
      <w:r w:rsidRPr="00D32802">
        <w:rPr>
          <w:rFonts w:ascii="Times New Roman" w:hAnsi="Times New Roman"/>
          <w:sz w:val="24"/>
        </w:rPr>
        <w:t>Android</w:t>
      </w:r>
      <w:r w:rsidRPr="00D32802">
        <w:rPr>
          <w:rFonts w:ascii="Times New Roman" w:hAnsi="Times New Roman"/>
          <w:sz w:val="24"/>
        </w:rPr>
        <w:t>作業系統本身對</w:t>
      </w:r>
      <w:r w:rsidRPr="00D32802">
        <w:rPr>
          <w:rFonts w:ascii="Times New Roman" w:hAnsi="Times New Roman"/>
          <w:sz w:val="24"/>
        </w:rPr>
        <w:t>USB Host Controller</w:t>
      </w:r>
      <w:r w:rsidRPr="00D32802">
        <w:rPr>
          <w:rFonts w:ascii="Times New Roman" w:hAnsi="Times New Roman"/>
          <w:sz w:val="24"/>
        </w:rPr>
        <w:t>驅動程式的支援外，本計畫所開發的</w:t>
      </w:r>
      <w:r w:rsidRPr="00D32802">
        <w:rPr>
          <w:rFonts w:ascii="Times New Roman" w:hAnsi="Times New Roman"/>
          <w:sz w:val="24"/>
        </w:rPr>
        <w:t>APP</w:t>
      </w:r>
      <w:r w:rsidRPr="00D32802">
        <w:rPr>
          <w:rFonts w:ascii="Times New Roman" w:hAnsi="Times New Roman"/>
          <w:sz w:val="24"/>
        </w:rPr>
        <w:t>還需要載入</w:t>
      </w:r>
      <w:r w:rsidRPr="00D32802">
        <w:rPr>
          <w:rFonts w:ascii="Times New Roman" w:hAnsi="Times New Roman"/>
          <w:sz w:val="24"/>
        </w:rPr>
        <w:lastRenderedPageBreak/>
        <w:t>FTD3</w:t>
      </w:r>
      <w:r w:rsidRPr="00D32802">
        <w:rPr>
          <w:rFonts w:ascii="Times New Roman" w:hAnsi="Times New Roman"/>
          <w:sz w:val="24"/>
        </w:rPr>
        <w:t>系列的函式庫，透過此函式庫提供的</w:t>
      </w:r>
      <w:r w:rsidRPr="00D32802">
        <w:rPr>
          <w:rFonts w:ascii="Times New Roman" w:hAnsi="Times New Roman"/>
          <w:sz w:val="24"/>
        </w:rPr>
        <w:t>API</w:t>
      </w:r>
      <w:r w:rsidRPr="00D32802">
        <w:rPr>
          <w:rFonts w:ascii="Times New Roman" w:hAnsi="Times New Roman"/>
          <w:sz w:val="24"/>
        </w:rPr>
        <w:t>，應用程式才能將已偵測出的人臉資訊藉由</w:t>
      </w:r>
      <w:r w:rsidRPr="00D32802">
        <w:rPr>
          <w:rFonts w:ascii="Times New Roman" w:hAnsi="Times New Roman"/>
          <w:sz w:val="24"/>
        </w:rPr>
        <w:t>USB</w:t>
      </w:r>
      <w:r w:rsidRPr="00D32802">
        <w:rPr>
          <w:rFonts w:ascii="Times New Roman" w:hAnsi="Times New Roman"/>
          <w:sz w:val="24"/>
        </w:rPr>
        <w:t>協定傳輸之</w:t>
      </w:r>
      <w:r w:rsidRPr="00D32802">
        <w:rPr>
          <w:rFonts w:ascii="Times New Roman" w:hAnsi="Times New Roman"/>
          <w:sz w:val="24"/>
        </w:rPr>
        <w:t>AIM</w:t>
      </w:r>
      <w:r w:rsidRPr="00D32802">
        <w:rPr>
          <w:rFonts w:ascii="Times New Roman" w:hAnsi="Times New Roman"/>
          <w:sz w:val="24"/>
        </w:rPr>
        <w:t>晶片端，之後也才能由</w:t>
      </w:r>
      <w:r w:rsidRPr="00D32802">
        <w:rPr>
          <w:rFonts w:ascii="Times New Roman" w:hAnsi="Times New Roman"/>
          <w:sz w:val="24"/>
        </w:rPr>
        <w:t>AIM</w:t>
      </w:r>
      <w:r w:rsidRPr="00D32802">
        <w:rPr>
          <w:rFonts w:ascii="Times New Roman" w:hAnsi="Times New Roman"/>
          <w:sz w:val="24"/>
        </w:rPr>
        <w:t>晶片端接收人臉</w:t>
      </w:r>
      <w:r w:rsidRPr="00D32802">
        <w:rPr>
          <w:rFonts w:ascii="Times New Roman" w:hAnsi="Times New Roman"/>
          <w:sz w:val="24"/>
        </w:rPr>
        <w:t>vector feature</w:t>
      </w:r>
      <w:r w:rsidRPr="00D32802">
        <w:rPr>
          <w:rFonts w:ascii="Times New Roman" w:hAnsi="Times New Roman"/>
          <w:sz w:val="24"/>
        </w:rPr>
        <w:t>。</w:t>
      </w:r>
    </w:p>
    <w:p w14:paraId="06D92EAB" w14:textId="77777777" w:rsidR="00786418" w:rsidRPr="00D32802" w:rsidRDefault="00786418" w:rsidP="00786418">
      <w:pPr>
        <w:kinsoku w:val="0"/>
        <w:spacing w:line="264" w:lineRule="auto"/>
        <w:ind w:left="312"/>
        <w:jc w:val="center"/>
        <w:rPr>
          <w:rFonts w:ascii="Times New Roman" w:hAnsi="Times New Roman"/>
        </w:rPr>
      </w:pPr>
      <w:r w:rsidRPr="00D32802">
        <w:rPr>
          <w:rFonts w:ascii="Times New Roman" w:hAnsi="Times New Roman"/>
          <w:noProof/>
        </w:rPr>
        <w:drawing>
          <wp:inline distT="0" distB="0" distL="0" distR="0" wp14:anchorId="663C9488" wp14:editId="3D1B094A">
            <wp:extent cx="1795146" cy="1466672"/>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16104" cy="1483795"/>
                    </a:xfrm>
                    <a:prstGeom prst="rect">
                      <a:avLst/>
                    </a:prstGeom>
                  </pic:spPr>
                </pic:pic>
              </a:graphicData>
            </a:graphic>
          </wp:inline>
        </w:drawing>
      </w:r>
    </w:p>
    <w:p w14:paraId="54E017D5" w14:textId="77777777" w:rsidR="00786418" w:rsidRPr="00D32802" w:rsidRDefault="00786418" w:rsidP="00786418">
      <w:pPr>
        <w:snapToGrid w:val="0"/>
        <w:spacing w:line="264" w:lineRule="auto"/>
        <w:jc w:val="center"/>
        <w:rPr>
          <w:rFonts w:ascii="Times New Roman" w:hAnsi="Times New Roman"/>
        </w:rPr>
      </w:pPr>
      <w:r w:rsidRPr="00D32802">
        <w:rPr>
          <w:rFonts w:ascii="Times New Roman" w:hAnsi="Times New Roman"/>
        </w:rPr>
        <w:t>FTDI USB Software Stack</w:t>
      </w:r>
    </w:p>
    <w:p w14:paraId="33FF2BAF" w14:textId="77777777" w:rsidR="00786418" w:rsidRPr="00D32802" w:rsidRDefault="00786418" w:rsidP="00786418">
      <w:pPr>
        <w:pStyle w:val="affc"/>
        <w:widowControl/>
        <w:numPr>
          <w:ilvl w:val="0"/>
          <w:numId w:val="100"/>
        </w:numPr>
        <w:kinsoku w:val="0"/>
        <w:spacing w:line="264" w:lineRule="auto"/>
        <w:ind w:leftChars="0"/>
        <w:jc w:val="both"/>
        <w:rPr>
          <w:rFonts w:ascii="Times New Roman" w:hAnsi="Times New Roman"/>
          <w:sz w:val="24"/>
        </w:rPr>
      </w:pPr>
      <w:r w:rsidRPr="00D32802">
        <w:rPr>
          <w:rFonts w:ascii="Times New Roman" w:hAnsi="Times New Roman"/>
          <w:sz w:val="24"/>
        </w:rPr>
        <w:t>預期成果</w:t>
      </w:r>
    </w:p>
    <w:p w14:paraId="5F3BA23A" w14:textId="77777777" w:rsidR="00786418" w:rsidRDefault="00786418" w:rsidP="00786418">
      <w:pPr>
        <w:kinsoku w:val="0"/>
        <w:spacing w:line="264" w:lineRule="auto"/>
        <w:ind w:left="314"/>
        <w:jc w:val="both"/>
        <w:rPr>
          <w:rFonts w:ascii="Times New Roman" w:hAnsi="Times New Roman"/>
          <w:bCs/>
          <w:kern w:val="2"/>
        </w:rPr>
      </w:pPr>
      <w:r w:rsidRPr="00D32802">
        <w:rPr>
          <w:rFonts w:ascii="Times New Roman" w:hAnsi="Times New Roman"/>
        </w:rPr>
        <w:t>完成項目包含</w:t>
      </w:r>
      <w:r w:rsidRPr="00D32802">
        <w:rPr>
          <w:rFonts w:ascii="Times New Roman" w:hAnsi="Times New Roman"/>
        </w:rPr>
        <w:t>(1)</w:t>
      </w:r>
      <w:r w:rsidRPr="00D32802">
        <w:rPr>
          <w:rFonts w:ascii="Times New Roman" w:hAnsi="Times New Roman"/>
          <w:bCs/>
          <w:kern w:val="2"/>
        </w:rPr>
        <w:t>Android</w:t>
      </w:r>
      <w:r w:rsidRPr="00D32802">
        <w:rPr>
          <w:rFonts w:ascii="Times New Roman" w:hAnsi="Times New Roman"/>
          <w:bCs/>
          <w:kern w:val="2"/>
        </w:rPr>
        <w:t>手持裝置端軟體</w:t>
      </w:r>
      <w:r w:rsidRPr="00D32802">
        <w:rPr>
          <w:rFonts w:ascii="Times New Roman" w:hAnsi="Times New Roman"/>
          <w:bCs/>
          <w:kern w:val="2"/>
        </w:rPr>
        <w:t>; (2) Android</w:t>
      </w:r>
      <w:r w:rsidRPr="00D32802">
        <w:rPr>
          <w:rFonts w:ascii="Times New Roman" w:hAnsi="Times New Roman"/>
          <w:bCs/>
          <w:kern w:val="2"/>
        </w:rPr>
        <w:t>手持裝置端人臉偵測演算法開發</w:t>
      </w:r>
      <w:r w:rsidRPr="00D32802">
        <w:rPr>
          <w:rFonts w:ascii="Times New Roman" w:hAnsi="Times New Roman"/>
          <w:bCs/>
          <w:kern w:val="2"/>
        </w:rPr>
        <w:t>; (3</w:t>
      </w:r>
      <w:r w:rsidRPr="00D32802">
        <w:rPr>
          <w:rFonts w:ascii="Times New Roman" w:hAnsi="Times New Roman"/>
        </w:rPr>
        <w:t>)FTDI USB</w:t>
      </w:r>
      <w:r w:rsidRPr="00D32802">
        <w:rPr>
          <w:rFonts w:ascii="Times New Roman" w:hAnsi="Times New Roman"/>
        </w:rPr>
        <w:t>驅動程式</w:t>
      </w:r>
      <w:r w:rsidRPr="00D32802">
        <w:rPr>
          <w:rFonts w:ascii="Times New Roman" w:hAnsi="Times New Roman"/>
          <w:bCs/>
          <w:kern w:val="2"/>
        </w:rPr>
        <w:t>; (4</w:t>
      </w:r>
      <w:r w:rsidRPr="00D32802">
        <w:rPr>
          <w:rFonts w:ascii="Times New Roman" w:hAnsi="Times New Roman"/>
        </w:rPr>
        <w:t>)</w:t>
      </w:r>
      <w:r w:rsidRPr="00D32802">
        <w:rPr>
          <w:rFonts w:ascii="Times New Roman" w:hAnsi="Times New Roman"/>
        </w:rPr>
        <w:t>晶片端控制韌體開發，</w:t>
      </w:r>
      <w:r w:rsidRPr="00D32802">
        <w:rPr>
          <w:rFonts w:ascii="Times New Roman" w:hAnsi="Times New Roman"/>
          <w:bCs/>
          <w:kern w:val="2"/>
        </w:rPr>
        <w:t>完成基於</w:t>
      </w:r>
      <w:r w:rsidRPr="00D32802">
        <w:rPr>
          <w:rFonts w:ascii="Times New Roman" w:hAnsi="Times New Roman"/>
          <w:bCs/>
          <w:kern w:val="2"/>
        </w:rPr>
        <w:t>AIM AI</w:t>
      </w:r>
      <w:r w:rsidRPr="00D32802">
        <w:rPr>
          <w:rFonts w:ascii="Times New Roman" w:hAnsi="Times New Roman"/>
          <w:bCs/>
          <w:kern w:val="2"/>
        </w:rPr>
        <w:t>加速運算應用人臉偵測和識別系統之功能。</w:t>
      </w:r>
    </w:p>
    <w:p w14:paraId="0DCB7A1E" w14:textId="77777777" w:rsidR="00786418" w:rsidRPr="00B23BD9" w:rsidRDefault="00786418" w:rsidP="00E67169">
      <w:pPr>
        <w:kinsoku w:val="0"/>
        <w:spacing w:line="120" w:lineRule="exact"/>
        <w:ind w:left="312"/>
        <w:jc w:val="both"/>
        <w:rPr>
          <w:rFonts w:ascii="Times New Roman" w:hAnsi="Times New Roman"/>
          <w:bCs/>
          <w:kern w:val="2"/>
        </w:rPr>
      </w:pPr>
    </w:p>
    <w:p w14:paraId="52188BB7" w14:textId="77777777" w:rsidR="00786418" w:rsidRPr="00D32802" w:rsidRDefault="00786418" w:rsidP="00786418">
      <w:pPr>
        <w:pStyle w:val="affc"/>
        <w:widowControl/>
        <w:numPr>
          <w:ilvl w:val="0"/>
          <w:numId w:val="100"/>
        </w:numPr>
        <w:kinsoku w:val="0"/>
        <w:spacing w:line="264" w:lineRule="auto"/>
        <w:ind w:leftChars="0"/>
        <w:jc w:val="both"/>
        <w:rPr>
          <w:rFonts w:ascii="Times New Roman" w:hAnsi="Times New Roman"/>
          <w:bCs/>
          <w:kern w:val="2"/>
          <w:sz w:val="24"/>
        </w:rPr>
      </w:pPr>
      <w:r w:rsidRPr="00D32802">
        <w:rPr>
          <w:rFonts w:ascii="Times New Roman" w:hAnsi="Times New Roman"/>
          <w:sz w:val="24"/>
        </w:rPr>
        <w:t>預定進度及查核點</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56" w:type="dxa"/>
          <w:right w:w="56" w:type="dxa"/>
        </w:tblCellMar>
        <w:tblLook w:val="0000" w:firstRow="0" w:lastRow="0" w:firstColumn="0" w:lastColumn="0" w:noHBand="0" w:noVBand="0"/>
      </w:tblPr>
      <w:tblGrid>
        <w:gridCol w:w="1413"/>
        <w:gridCol w:w="1559"/>
        <w:gridCol w:w="6373"/>
      </w:tblGrid>
      <w:tr w:rsidR="00786418" w:rsidRPr="00D32802" w14:paraId="492D733C" w14:textId="77777777" w:rsidTr="00786418">
        <w:trPr>
          <w:cantSplit/>
          <w:trHeight w:val="292"/>
          <w:tblHeader/>
        </w:trPr>
        <w:tc>
          <w:tcPr>
            <w:tcW w:w="756" w:type="pct"/>
            <w:tcBorders>
              <w:top w:val="single" w:sz="4" w:space="0" w:color="auto"/>
              <w:left w:val="single" w:sz="4" w:space="0" w:color="auto"/>
              <w:bottom w:val="single" w:sz="4" w:space="0" w:color="auto"/>
              <w:right w:val="single" w:sz="4" w:space="0" w:color="auto"/>
            </w:tcBorders>
            <w:vAlign w:val="center"/>
          </w:tcPr>
          <w:p w14:paraId="12B4DBE0" w14:textId="77777777" w:rsidR="00786418" w:rsidRPr="00D32802" w:rsidRDefault="00786418" w:rsidP="00786418">
            <w:pPr>
              <w:kinsoku w:val="0"/>
              <w:snapToGrid w:val="0"/>
              <w:spacing w:line="288" w:lineRule="auto"/>
              <w:jc w:val="center"/>
              <w:rPr>
                <w:rFonts w:ascii="Times New Roman" w:hAnsi="Times New Roman"/>
              </w:rPr>
            </w:pPr>
            <w:r w:rsidRPr="00D32802">
              <w:rPr>
                <w:rFonts w:ascii="Times New Roman" w:hAnsi="Times New Roman"/>
              </w:rPr>
              <w:t>查核點編號</w:t>
            </w:r>
          </w:p>
        </w:tc>
        <w:tc>
          <w:tcPr>
            <w:tcW w:w="834" w:type="pct"/>
            <w:tcBorders>
              <w:top w:val="single" w:sz="4" w:space="0" w:color="auto"/>
              <w:left w:val="single" w:sz="4" w:space="0" w:color="auto"/>
              <w:bottom w:val="single" w:sz="4" w:space="0" w:color="auto"/>
              <w:right w:val="single" w:sz="4" w:space="0" w:color="auto"/>
            </w:tcBorders>
            <w:vAlign w:val="center"/>
          </w:tcPr>
          <w:p w14:paraId="3F63E589" w14:textId="77777777" w:rsidR="00786418" w:rsidRPr="00D32802" w:rsidRDefault="00786418" w:rsidP="00786418">
            <w:pPr>
              <w:kinsoku w:val="0"/>
              <w:snapToGrid w:val="0"/>
              <w:spacing w:line="288" w:lineRule="auto"/>
              <w:jc w:val="center"/>
              <w:rPr>
                <w:rFonts w:ascii="Times New Roman" w:hAnsi="Times New Roman"/>
              </w:rPr>
            </w:pPr>
            <w:r w:rsidRPr="00D32802">
              <w:rPr>
                <w:rFonts w:ascii="Times New Roman" w:hAnsi="Times New Roman"/>
              </w:rPr>
              <w:t>預定完成時間</w:t>
            </w:r>
          </w:p>
        </w:tc>
        <w:tc>
          <w:tcPr>
            <w:tcW w:w="3410" w:type="pct"/>
            <w:tcBorders>
              <w:top w:val="single" w:sz="4" w:space="0" w:color="auto"/>
              <w:left w:val="single" w:sz="4" w:space="0" w:color="auto"/>
              <w:bottom w:val="single" w:sz="4" w:space="0" w:color="auto"/>
              <w:right w:val="single" w:sz="4" w:space="0" w:color="auto"/>
            </w:tcBorders>
            <w:vAlign w:val="center"/>
          </w:tcPr>
          <w:p w14:paraId="76698558" w14:textId="77777777" w:rsidR="00786418" w:rsidRPr="00D32802" w:rsidRDefault="00786418" w:rsidP="00786418">
            <w:pPr>
              <w:kinsoku w:val="0"/>
              <w:snapToGrid w:val="0"/>
              <w:spacing w:line="288" w:lineRule="auto"/>
              <w:jc w:val="center"/>
              <w:rPr>
                <w:rFonts w:ascii="Times New Roman" w:hAnsi="Times New Roman"/>
              </w:rPr>
            </w:pPr>
            <w:r w:rsidRPr="00D32802">
              <w:rPr>
                <w:rFonts w:ascii="Times New Roman" w:hAnsi="Times New Roman"/>
              </w:rPr>
              <w:t>預定進度</w:t>
            </w:r>
          </w:p>
        </w:tc>
      </w:tr>
      <w:tr w:rsidR="00786418" w:rsidRPr="00D32802" w14:paraId="3B634D44" w14:textId="77777777" w:rsidTr="00786418">
        <w:trPr>
          <w:cantSplit/>
          <w:trHeight w:val="741"/>
        </w:trPr>
        <w:tc>
          <w:tcPr>
            <w:tcW w:w="756" w:type="pct"/>
            <w:tcBorders>
              <w:top w:val="single" w:sz="4" w:space="0" w:color="auto"/>
              <w:left w:val="single" w:sz="6" w:space="0" w:color="auto"/>
              <w:bottom w:val="single" w:sz="4" w:space="0" w:color="auto"/>
              <w:right w:val="single" w:sz="6" w:space="0" w:color="auto"/>
            </w:tcBorders>
            <w:vAlign w:val="center"/>
          </w:tcPr>
          <w:p w14:paraId="6FAA9EC8" w14:textId="77777777" w:rsidR="00786418" w:rsidRPr="00D32802" w:rsidRDefault="00786418" w:rsidP="00786418">
            <w:pPr>
              <w:kinsoku w:val="0"/>
              <w:snapToGrid w:val="0"/>
              <w:spacing w:line="288" w:lineRule="auto"/>
              <w:jc w:val="both"/>
              <w:rPr>
                <w:rFonts w:ascii="Times New Roman" w:hAnsi="Times New Roman"/>
              </w:rPr>
            </w:pPr>
            <w:r w:rsidRPr="00D32802">
              <w:rPr>
                <w:rFonts w:ascii="Times New Roman" w:hAnsi="Times New Roman"/>
              </w:rPr>
              <w:t>D1.1</w:t>
            </w:r>
          </w:p>
        </w:tc>
        <w:tc>
          <w:tcPr>
            <w:tcW w:w="834" w:type="pct"/>
            <w:tcBorders>
              <w:top w:val="single" w:sz="4" w:space="0" w:color="auto"/>
              <w:left w:val="single" w:sz="6" w:space="0" w:color="auto"/>
              <w:bottom w:val="single" w:sz="4" w:space="0" w:color="auto"/>
              <w:right w:val="single" w:sz="6" w:space="0" w:color="auto"/>
            </w:tcBorders>
            <w:vAlign w:val="center"/>
          </w:tcPr>
          <w:p w14:paraId="7F9A64A0" w14:textId="77777777" w:rsidR="00786418" w:rsidRPr="00D32802" w:rsidRDefault="00786418" w:rsidP="00786418">
            <w:pPr>
              <w:kinsoku w:val="0"/>
              <w:snapToGrid w:val="0"/>
              <w:spacing w:line="288" w:lineRule="auto"/>
              <w:jc w:val="both"/>
              <w:rPr>
                <w:rFonts w:ascii="Times New Roman" w:hAnsi="Times New Roman"/>
              </w:rPr>
            </w:pPr>
            <w:r>
              <w:rPr>
                <w:rFonts w:ascii="Times New Roman" w:hAnsi="Times New Roman"/>
              </w:rPr>
              <w:t>110</w:t>
            </w:r>
            <w:r w:rsidRPr="00D32802">
              <w:rPr>
                <w:rFonts w:ascii="Times New Roman" w:hAnsi="Times New Roman"/>
              </w:rPr>
              <w:t>年</w:t>
            </w:r>
            <w:r w:rsidRPr="00D32802">
              <w:rPr>
                <w:rFonts w:ascii="Times New Roman" w:hAnsi="Times New Roman"/>
              </w:rPr>
              <w:t>2</w:t>
            </w:r>
            <w:r w:rsidRPr="00D32802">
              <w:rPr>
                <w:rFonts w:ascii="Times New Roman" w:hAnsi="Times New Roman"/>
              </w:rPr>
              <w:t>月</w:t>
            </w:r>
          </w:p>
        </w:tc>
        <w:tc>
          <w:tcPr>
            <w:tcW w:w="3410" w:type="pct"/>
            <w:tcBorders>
              <w:top w:val="single" w:sz="4" w:space="0" w:color="auto"/>
              <w:left w:val="single" w:sz="6" w:space="0" w:color="auto"/>
              <w:bottom w:val="single" w:sz="4" w:space="0" w:color="auto"/>
              <w:right w:val="single" w:sz="6" w:space="0" w:color="auto"/>
            </w:tcBorders>
            <w:vAlign w:val="center"/>
          </w:tcPr>
          <w:p w14:paraId="611345A2" w14:textId="77777777" w:rsidR="00786418" w:rsidRPr="00D32802" w:rsidRDefault="00786418" w:rsidP="00786418">
            <w:pPr>
              <w:snapToGrid w:val="0"/>
              <w:spacing w:line="288" w:lineRule="auto"/>
              <w:jc w:val="both"/>
              <w:rPr>
                <w:rFonts w:ascii="Times New Roman" w:hAnsi="Times New Roman"/>
              </w:rPr>
            </w:pPr>
            <w:r w:rsidRPr="00D32802">
              <w:rPr>
                <w:rFonts w:ascii="Times New Roman" w:hAnsi="Times New Roman"/>
                <w:bCs/>
                <w:color w:val="000000" w:themeColor="text1"/>
              </w:rPr>
              <w:t>USB</w:t>
            </w:r>
            <w:r w:rsidRPr="00D32802">
              <w:rPr>
                <w:rFonts w:ascii="Times New Roman" w:hAnsi="Times New Roman"/>
                <w:bCs/>
                <w:color w:val="000000" w:themeColor="text1"/>
              </w:rPr>
              <w:t>軟硬整合功能驗證、</w:t>
            </w:r>
            <w:r w:rsidRPr="00D32802">
              <w:rPr>
                <w:rFonts w:ascii="Times New Roman" w:hAnsi="Times New Roman"/>
              </w:rPr>
              <w:t>晶片端控制韌體開發</w:t>
            </w:r>
            <w:r w:rsidRPr="00D32802">
              <w:rPr>
                <w:rFonts w:ascii="Times New Roman" w:hAnsi="Times New Roman"/>
                <w:bCs/>
                <w:color w:val="000000" w:themeColor="text1"/>
              </w:rPr>
              <w:t>、由</w:t>
            </w:r>
            <w:r w:rsidRPr="00D32802">
              <w:rPr>
                <w:rFonts w:ascii="Times New Roman" w:hAnsi="Times New Roman"/>
                <w:bCs/>
                <w:color w:val="000000" w:themeColor="text1"/>
              </w:rPr>
              <w:t>AIM FPGA</w:t>
            </w:r>
            <w:r w:rsidRPr="00D32802">
              <w:rPr>
                <w:rFonts w:ascii="Times New Roman" w:hAnsi="Times New Roman"/>
                <w:bCs/>
                <w:color w:val="000000" w:themeColor="text1"/>
              </w:rPr>
              <w:t>或其他替代硬體進行驗證。能藉由測試端程式透過</w:t>
            </w:r>
            <w:r w:rsidRPr="00D32802">
              <w:rPr>
                <w:rFonts w:ascii="Times New Roman" w:hAnsi="Times New Roman"/>
                <w:bCs/>
                <w:color w:val="000000" w:themeColor="text1"/>
              </w:rPr>
              <w:t>USB</w:t>
            </w:r>
            <w:r w:rsidRPr="00D32802">
              <w:rPr>
                <w:rFonts w:ascii="Times New Roman" w:hAnsi="Times New Roman"/>
                <w:bCs/>
                <w:color w:val="000000" w:themeColor="text1"/>
              </w:rPr>
              <w:t>協定將預先偵測完畢之人臉，傳輸至</w:t>
            </w:r>
            <w:r w:rsidRPr="00D32802">
              <w:rPr>
                <w:rFonts w:ascii="Times New Roman" w:hAnsi="Times New Roman"/>
                <w:bCs/>
                <w:color w:val="000000" w:themeColor="text1"/>
              </w:rPr>
              <w:t>FPGA</w:t>
            </w:r>
            <w:r w:rsidRPr="00D32802">
              <w:rPr>
                <w:rFonts w:ascii="Times New Roman" w:hAnsi="Times New Roman"/>
                <w:bCs/>
                <w:color w:val="000000" w:themeColor="text1"/>
              </w:rPr>
              <w:t>或其他替代硬體以取得</w:t>
            </w:r>
            <w:r w:rsidRPr="00D32802">
              <w:rPr>
                <w:rFonts w:ascii="Times New Roman" w:hAnsi="Times New Roman"/>
                <w:bCs/>
                <w:color w:val="000000" w:themeColor="text1"/>
              </w:rPr>
              <w:t>vector feature</w:t>
            </w:r>
            <w:r w:rsidRPr="00D32802">
              <w:rPr>
                <w:rFonts w:ascii="Times New Roman" w:hAnsi="Times New Roman"/>
                <w:bCs/>
                <w:color w:val="000000" w:themeColor="text1"/>
              </w:rPr>
              <w:t>，並將識別結果傳回測試端。</w:t>
            </w:r>
          </w:p>
        </w:tc>
      </w:tr>
      <w:tr w:rsidR="00786418" w:rsidRPr="00D32802" w14:paraId="33268EDD" w14:textId="77777777" w:rsidTr="00786418">
        <w:trPr>
          <w:cantSplit/>
          <w:trHeight w:val="2183"/>
        </w:trPr>
        <w:tc>
          <w:tcPr>
            <w:tcW w:w="756" w:type="pct"/>
            <w:tcBorders>
              <w:top w:val="single" w:sz="4" w:space="0" w:color="auto"/>
              <w:left w:val="single" w:sz="6" w:space="0" w:color="auto"/>
              <w:bottom w:val="single" w:sz="4" w:space="0" w:color="auto"/>
              <w:right w:val="single" w:sz="6" w:space="0" w:color="auto"/>
            </w:tcBorders>
            <w:vAlign w:val="center"/>
          </w:tcPr>
          <w:p w14:paraId="6B97F561" w14:textId="77777777" w:rsidR="00786418" w:rsidRPr="00D32802" w:rsidRDefault="00786418" w:rsidP="00786418">
            <w:pPr>
              <w:kinsoku w:val="0"/>
              <w:snapToGrid w:val="0"/>
              <w:spacing w:line="288" w:lineRule="auto"/>
              <w:jc w:val="both"/>
              <w:rPr>
                <w:rFonts w:ascii="Times New Roman" w:hAnsi="Times New Roman"/>
              </w:rPr>
            </w:pPr>
            <w:r w:rsidRPr="00D32802">
              <w:rPr>
                <w:rFonts w:ascii="Times New Roman" w:hAnsi="Times New Roman"/>
              </w:rPr>
              <w:t>D1.2</w:t>
            </w:r>
          </w:p>
        </w:tc>
        <w:tc>
          <w:tcPr>
            <w:tcW w:w="834" w:type="pct"/>
            <w:tcBorders>
              <w:top w:val="single" w:sz="4" w:space="0" w:color="auto"/>
              <w:left w:val="single" w:sz="6" w:space="0" w:color="auto"/>
              <w:bottom w:val="single" w:sz="4" w:space="0" w:color="auto"/>
              <w:right w:val="single" w:sz="6" w:space="0" w:color="auto"/>
            </w:tcBorders>
            <w:vAlign w:val="center"/>
          </w:tcPr>
          <w:p w14:paraId="3FAD759C" w14:textId="77777777" w:rsidR="00786418" w:rsidRPr="00D32802" w:rsidRDefault="00786418" w:rsidP="00786418">
            <w:pPr>
              <w:kinsoku w:val="0"/>
              <w:snapToGrid w:val="0"/>
              <w:spacing w:line="288" w:lineRule="auto"/>
              <w:jc w:val="both"/>
              <w:rPr>
                <w:rFonts w:ascii="Times New Roman" w:hAnsi="Times New Roman"/>
              </w:rPr>
            </w:pPr>
            <w:r w:rsidRPr="00D32802">
              <w:rPr>
                <w:rFonts w:ascii="Times New Roman" w:hAnsi="Times New Roman"/>
              </w:rPr>
              <w:t>110</w:t>
            </w:r>
            <w:r w:rsidRPr="00D32802">
              <w:rPr>
                <w:rFonts w:ascii="Times New Roman" w:hAnsi="Times New Roman"/>
              </w:rPr>
              <w:t>年</w:t>
            </w:r>
            <w:r>
              <w:rPr>
                <w:rFonts w:ascii="Times New Roman" w:hAnsi="Times New Roman"/>
              </w:rPr>
              <w:t>12</w:t>
            </w:r>
            <w:r w:rsidRPr="00D32802">
              <w:rPr>
                <w:rFonts w:ascii="Times New Roman" w:hAnsi="Times New Roman"/>
              </w:rPr>
              <w:t>月</w:t>
            </w:r>
          </w:p>
        </w:tc>
        <w:tc>
          <w:tcPr>
            <w:tcW w:w="3410" w:type="pct"/>
            <w:tcBorders>
              <w:top w:val="single" w:sz="4" w:space="0" w:color="auto"/>
              <w:left w:val="single" w:sz="6" w:space="0" w:color="auto"/>
              <w:bottom w:val="single" w:sz="4" w:space="0" w:color="auto"/>
              <w:right w:val="single" w:sz="6" w:space="0" w:color="auto"/>
            </w:tcBorders>
            <w:vAlign w:val="center"/>
          </w:tcPr>
          <w:p w14:paraId="7C85C6BF" w14:textId="77777777" w:rsidR="00786418" w:rsidRPr="00D32802" w:rsidRDefault="00786418" w:rsidP="00786418">
            <w:pPr>
              <w:snapToGrid w:val="0"/>
              <w:spacing w:line="288" w:lineRule="auto"/>
              <w:jc w:val="both"/>
              <w:rPr>
                <w:rFonts w:ascii="Times New Roman" w:hAnsi="Times New Roman"/>
              </w:rPr>
            </w:pPr>
            <w:r w:rsidRPr="00D32802">
              <w:rPr>
                <w:rFonts w:ascii="Times New Roman" w:hAnsi="Times New Roman"/>
                <w:bCs/>
                <w:color w:val="000000" w:themeColor="text1"/>
              </w:rPr>
              <w:t>完成</w:t>
            </w:r>
            <w:r w:rsidRPr="00D32802">
              <w:rPr>
                <w:rFonts w:ascii="Times New Roman" w:hAnsi="Times New Roman"/>
                <w:bCs/>
                <w:color w:val="000000" w:themeColor="text1"/>
              </w:rPr>
              <w:t>SmartCam</w:t>
            </w:r>
            <w:r w:rsidRPr="00D32802">
              <w:rPr>
                <w:rFonts w:ascii="Times New Roman" w:hAnsi="Times New Roman"/>
                <w:bCs/>
                <w:color w:val="000000" w:themeColor="text1"/>
              </w:rPr>
              <w:t>雛形功能開發與驗證，包含</w:t>
            </w:r>
            <w:r w:rsidRPr="00D32802">
              <w:rPr>
                <w:rFonts w:ascii="Times New Roman" w:hAnsi="Times New Roman"/>
                <w:bCs/>
                <w:color w:val="000000" w:themeColor="text1"/>
              </w:rPr>
              <w:t>Android</w:t>
            </w:r>
            <w:r w:rsidRPr="00D32802">
              <w:rPr>
                <w:rFonts w:ascii="Times New Roman" w:hAnsi="Times New Roman"/>
                <w:bCs/>
                <w:color w:val="000000" w:themeColor="text1"/>
              </w:rPr>
              <w:t>手持裝置端</w:t>
            </w:r>
            <w:r w:rsidRPr="00D32802">
              <w:rPr>
                <w:rFonts w:ascii="Times New Roman" w:hAnsi="Times New Roman"/>
                <w:bCs/>
                <w:color w:val="000000" w:themeColor="text1"/>
              </w:rPr>
              <w:t>APP</w:t>
            </w:r>
            <w:r w:rsidRPr="00D32802">
              <w:rPr>
                <w:rFonts w:ascii="Times New Roman" w:hAnsi="Times New Roman"/>
                <w:bCs/>
                <w:color w:val="000000" w:themeColor="text1"/>
              </w:rPr>
              <w:t>功能開發、</w:t>
            </w:r>
            <w:r w:rsidRPr="00D32802">
              <w:rPr>
                <w:rFonts w:ascii="Times New Roman" w:hAnsi="Times New Roman"/>
                <w:bCs/>
                <w:color w:val="000000" w:themeColor="text1"/>
              </w:rPr>
              <w:t>USB</w:t>
            </w:r>
            <w:r w:rsidRPr="00D32802">
              <w:rPr>
                <w:rFonts w:ascii="Times New Roman" w:hAnsi="Times New Roman"/>
                <w:bCs/>
                <w:color w:val="000000" w:themeColor="text1"/>
              </w:rPr>
              <w:t>軟硬整合功能驗證、</w:t>
            </w:r>
            <w:r w:rsidRPr="00D32802">
              <w:rPr>
                <w:rFonts w:ascii="Times New Roman" w:hAnsi="Times New Roman"/>
                <w:bCs/>
                <w:color w:val="000000" w:themeColor="text1"/>
              </w:rPr>
              <w:t>AIM FPGA</w:t>
            </w:r>
            <w:r w:rsidRPr="00D32802">
              <w:rPr>
                <w:rFonts w:ascii="Times New Roman" w:hAnsi="Times New Roman"/>
                <w:bCs/>
                <w:color w:val="000000" w:themeColor="text1"/>
              </w:rPr>
              <w:t>或其他替代硬體驗證，能至少完成以下之流程串接，包含人臉擷取偵測，藉由</w:t>
            </w:r>
            <w:r w:rsidRPr="00D32802">
              <w:rPr>
                <w:rFonts w:ascii="Times New Roman" w:hAnsi="Times New Roman"/>
                <w:bCs/>
                <w:color w:val="000000" w:themeColor="text1"/>
              </w:rPr>
              <w:t>USB</w:t>
            </w:r>
            <w:r w:rsidRPr="00D32802">
              <w:rPr>
                <w:rFonts w:ascii="Times New Roman" w:hAnsi="Times New Roman"/>
                <w:bCs/>
                <w:color w:val="000000" w:themeColor="text1"/>
              </w:rPr>
              <w:t>協定傳輸至</w:t>
            </w:r>
            <w:r w:rsidRPr="00D32802">
              <w:rPr>
                <w:rFonts w:ascii="Times New Roman" w:hAnsi="Times New Roman"/>
                <w:bCs/>
                <w:color w:val="000000" w:themeColor="text1"/>
              </w:rPr>
              <w:t>FPGA</w:t>
            </w:r>
            <w:r w:rsidRPr="00D32802">
              <w:rPr>
                <w:rFonts w:ascii="Times New Roman" w:hAnsi="Times New Roman"/>
                <w:bCs/>
                <w:color w:val="000000" w:themeColor="text1"/>
              </w:rPr>
              <w:t>或其他替代硬體以取得</w:t>
            </w:r>
            <w:r w:rsidRPr="00D32802">
              <w:rPr>
                <w:rFonts w:ascii="Times New Roman" w:hAnsi="Times New Roman"/>
                <w:bCs/>
                <w:color w:val="000000" w:themeColor="text1"/>
              </w:rPr>
              <w:t>vector feature</w:t>
            </w:r>
            <w:r w:rsidRPr="00D32802">
              <w:rPr>
                <w:rFonts w:ascii="Times New Roman" w:hAnsi="Times New Roman"/>
                <w:bCs/>
                <w:color w:val="000000" w:themeColor="text1"/>
              </w:rPr>
              <w:t>，並將識別結果呈現於</w:t>
            </w:r>
            <w:r w:rsidRPr="00D32802">
              <w:rPr>
                <w:rFonts w:ascii="Times New Roman" w:hAnsi="Times New Roman"/>
                <w:bCs/>
                <w:color w:val="000000" w:themeColor="text1"/>
              </w:rPr>
              <w:t>APP</w:t>
            </w:r>
            <w:r w:rsidRPr="00D32802">
              <w:rPr>
                <w:rFonts w:ascii="Times New Roman" w:hAnsi="Times New Roman"/>
                <w:bCs/>
                <w:color w:val="000000" w:themeColor="text1"/>
              </w:rPr>
              <w:t>端。人臉資料傳輸達</w:t>
            </w:r>
            <w:r w:rsidRPr="00D32802">
              <w:rPr>
                <w:rFonts w:ascii="Times New Roman" w:hAnsi="Times New Roman"/>
                <w:bCs/>
                <w:color w:val="000000" w:themeColor="text1"/>
              </w:rPr>
              <w:t>480Mbps</w:t>
            </w:r>
            <w:r w:rsidRPr="00D32802">
              <w:rPr>
                <w:rFonts w:ascii="Times New Roman" w:hAnsi="Times New Roman"/>
                <w:bCs/>
                <w:color w:val="000000" w:themeColor="text1"/>
              </w:rPr>
              <w:t>，人臉偵測與識別於手持裝置端效能達</w:t>
            </w:r>
            <w:r w:rsidRPr="00D32802">
              <w:rPr>
                <w:rFonts w:ascii="Times New Roman" w:hAnsi="Times New Roman"/>
                <w:bCs/>
                <w:color w:val="000000" w:themeColor="text1"/>
              </w:rPr>
              <w:t>10FPS</w:t>
            </w:r>
            <w:r w:rsidRPr="00D32802">
              <w:rPr>
                <w:rFonts w:ascii="Times New Roman" w:hAnsi="Times New Roman"/>
                <w:bCs/>
                <w:color w:val="000000" w:themeColor="text1"/>
              </w:rPr>
              <w:t>。</w:t>
            </w:r>
          </w:p>
        </w:tc>
      </w:tr>
    </w:tbl>
    <w:p w14:paraId="69438954" w14:textId="77777777" w:rsidR="00786418" w:rsidRPr="00D32802" w:rsidRDefault="00786418" w:rsidP="00E67169">
      <w:pPr>
        <w:kinsoku w:val="0"/>
        <w:spacing w:line="120" w:lineRule="exact"/>
        <w:ind w:left="312"/>
        <w:jc w:val="both"/>
        <w:rPr>
          <w:rFonts w:ascii="Times New Roman" w:hAnsi="Times New Roman"/>
        </w:rPr>
      </w:pPr>
    </w:p>
    <w:p w14:paraId="5EF83B92" w14:textId="77777777" w:rsidR="00786418" w:rsidRPr="00D32802" w:rsidRDefault="00786418" w:rsidP="00786418">
      <w:pPr>
        <w:kinsoku w:val="0"/>
        <w:spacing w:line="264" w:lineRule="auto"/>
        <w:ind w:leftChars="-69" w:left="40" w:hangingChars="86" w:hanging="206"/>
        <w:jc w:val="both"/>
        <w:rPr>
          <w:rFonts w:ascii="Times New Roman" w:hAnsi="Times New Roman"/>
        </w:rPr>
      </w:pPr>
      <w:r w:rsidRPr="00D32802">
        <w:rPr>
          <w:rFonts w:ascii="Times New Roman" w:hAnsi="Times New Roman"/>
        </w:rPr>
        <w:t>五、人力配置及需求</w:t>
      </w:r>
    </w:p>
    <w:tbl>
      <w:tblPr>
        <w:tblW w:w="5000" w:type="pct"/>
        <w:jc w:val="center"/>
        <w:tblCellMar>
          <w:left w:w="0" w:type="dxa"/>
          <w:right w:w="0" w:type="dxa"/>
        </w:tblCellMar>
        <w:tblLook w:val="04A0" w:firstRow="1" w:lastRow="0" w:firstColumn="1" w:lastColumn="0" w:noHBand="0" w:noVBand="1"/>
      </w:tblPr>
      <w:tblGrid>
        <w:gridCol w:w="1975"/>
        <w:gridCol w:w="849"/>
        <w:gridCol w:w="4821"/>
        <w:gridCol w:w="1690"/>
      </w:tblGrid>
      <w:tr w:rsidR="00786418" w:rsidRPr="00D32802" w14:paraId="6858BF5B" w14:textId="77777777" w:rsidTr="00786418">
        <w:trPr>
          <w:trHeight w:val="428"/>
          <w:jc w:val="center"/>
        </w:trPr>
        <w:tc>
          <w:tcPr>
            <w:tcW w:w="105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4124AFE" w14:textId="77777777" w:rsidR="00786418" w:rsidRPr="00D32802" w:rsidRDefault="00786418" w:rsidP="00786418">
            <w:pPr>
              <w:snapToGrid w:val="0"/>
              <w:spacing w:line="288" w:lineRule="auto"/>
              <w:ind w:firstLine="14"/>
              <w:jc w:val="center"/>
              <w:rPr>
                <w:rFonts w:ascii="Times New Roman" w:hAnsi="Times New Roman"/>
              </w:rPr>
            </w:pPr>
            <w:r w:rsidRPr="00D32802">
              <w:rPr>
                <w:rFonts w:ascii="Times New Roman" w:hAnsi="Times New Roman"/>
                <w:kern w:val="2"/>
              </w:rPr>
              <w:t>工程師</w:t>
            </w:r>
          </w:p>
        </w:tc>
        <w:tc>
          <w:tcPr>
            <w:tcW w:w="45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CD3F53F" w14:textId="77777777" w:rsidR="00786418" w:rsidRPr="00D32802" w:rsidRDefault="00786418" w:rsidP="00786418">
            <w:pPr>
              <w:snapToGrid w:val="0"/>
              <w:spacing w:line="288" w:lineRule="auto"/>
              <w:ind w:firstLine="14"/>
              <w:jc w:val="center"/>
              <w:rPr>
                <w:rFonts w:ascii="Times New Roman" w:hAnsi="Times New Roman"/>
              </w:rPr>
            </w:pPr>
            <w:r w:rsidRPr="00D32802">
              <w:rPr>
                <w:rFonts w:ascii="Times New Roman" w:hAnsi="Times New Roman"/>
                <w:kern w:val="2"/>
              </w:rPr>
              <w:t>人數</w:t>
            </w:r>
          </w:p>
        </w:tc>
        <w:tc>
          <w:tcPr>
            <w:tcW w:w="25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A745F34" w14:textId="77777777" w:rsidR="00786418" w:rsidRPr="00D32802" w:rsidRDefault="00786418" w:rsidP="00786418">
            <w:pPr>
              <w:snapToGrid w:val="0"/>
              <w:spacing w:line="288" w:lineRule="auto"/>
              <w:ind w:firstLine="14"/>
              <w:jc w:val="center"/>
              <w:rPr>
                <w:rFonts w:ascii="Times New Roman" w:hAnsi="Times New Roman"/>
              </w:rPr>
            </w:pPr>
            <w:r w:rsidRPr="00D32802">
              <w:rPr>
                <w:rFonts w:ascii="Times New Roman" w:hAnsi="Times New Roman"/>
                <w:kern w:val="2"/>
              </w:rPr>
              <w:t>工作項目</w:t>
            </w:r>
          </w:p>
        </w:tc>
        <w:tc>
          <w:tcPr>
            <w:tcW w:w="90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D754EB2" w14:textId="77777777" w:rsidR="00786418" w:rsidRPr="00D32802" w:rsidRDefault="00786418" w:rsidP="00786418">
            <w:pPr>
              <w:snapToGrid w:val="0"/>
              <w:spacing w:line="288" w:lineRule="auto"/>
              <w:ind w:firstLine="14"/>
              <w:jc w:val="center"/>
              <w:rPr>
                <w:rFonts w:ascii="Times New Roman" w:hAnsi="Times New Roman"/>
              </w:rPr>
            </w:pPr>
            <w:r w:rsidRPr="00D32802">
              <w:rPr>
                <w:rFonts w:ascii="Times New Roman" w:hAnsi="Times New Roman"/>
                <w:kern w:val="2"/>
              </w:rPr>
              <w:t>投入人月數</w:t>
            </w:r>
          </w:p>
        </w:tc>
      </w:tr>
      <w:tr w:rsidR="00786418" w:rsidRPr="00D32802" w14:paraId="2FF44FE7" w14:textId="77777777" w:rsidTr="00786418">
        <w:trPr>
          <w:trHeight w:val="823"/>
          <w:jc w:val="center"/>
        </w:trPr>
        <w:tc>
          <w:tcPr>
            <w:tcW w:w="105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FB1E4D8" w14:textId="77777777" w:rsidR="00786418" w:rsidRPr="00D32802" w:rsidRDefault="00786418" w:rsidP="00786418">
            <w:pPr>
              <w:snapToGrid w:val="0"/>
              <w:spacing w:line="288" w:lineRule="auto"/>
              <w:rPr>
                <w:rFonts w:ascii="Times New Roman" w:hAnsi="Times New Roman"/>
              </w:rPr>
            </w:pPr>
            <w:r w:rsidRPr="00D32802">
              <w:rPr>
                <w:rFonts w:ascii="Times New Roman" w:hAnsi="Times New Roman"/>
                <w:kern w:val="2"/>
              </w:rPr>
              <w:t>軟韌體工程師</w:t>
            </w:r>
          </w:p>
        </w:tc>
        <w:tc>
          <w:tcPr>
            <w:tcW w:w="45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6A503B1" w14:textId="77777777" w:rsidR="00786418" w:rsidRPr="00D32802" w:rsidRDefault="00786418" w:rsidP="00786418">
            <w:pPr>
              <w:snapToGrid w:val="0"/>
              <w:spacing w:line="288" w:lineRule="auto"/>
              <w:ind w:firstLine="14"/>
              <w:jc w:val="center"/>
              <w:rPr>
                <w:rFonts w:ascii="Times New Roman" w:hAnsi="Times New Roman"/>
              </w:rPr>
            </w:pPr>
            <w:r>
              <w:rPr>
                <w:rFonts w:ascii="Times New Roman" w:hAnsi="Times New Roman" w:hint="eastAsia"/>
              </w:rPr>
              <w:t>2</w:t>
            </w:r>
          </w:p>
        </w:tc>
        <w:tc>
          <w:tcPr>
            <w:tcW w:w="25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38B733F" w14:textId="77777777" w:rsidR="00786418" w:rsidRPr="00D32802" w:rsidRDefault="00786418" w:rsidP="00786418">
            <w:pPr>
              <w:pStyle w:val="affc"/>
              <w:widowControl/>
              <w:numPr>
                <w:ilvl w:val="0"/>
                <w:numId w:val="102"/>
              </w:numPr>
              <w:snapToGrid w:val="0"/>
              <w:spacing w:line="288" w:lineRule="auto"/>
              <w:ind w:leftChars="0"/>
              <w:rPr>
                <w:rFonts w:ascii="Times New Roman" w:hAnsi="Times New Roman"/>
                <w:sz w:val="24"/>
              </w:rPr>
            </w:pPr>
            <w:r w:rsidRPr="00D32802">
              <w:rPr>
                <w:rFonts w:ascii="Times New Roman" w:hAnsi="Times New Roman"/>
                <w:sz w:val="24"/>
              </w:rPr>
              <w:t>熟悉</w:t>
            </w:r>
            <w:r w:rsidRPr="00D32802">
              <w:rPr>
                <w:rFonts w:ascii="Times New Roman" w:hAnsi="Times New Roman"/>
                <w:sz w:val="24"/>
              </w:rPr>
              <w:t>Android</w:t>
            </w:r>
            <w:r w:rsidRPr="00D32802">
              <w:rPr>
                <w:rFonts w:ascii="Times New Roman" w:hAnsi="Times New Roman"/>
                <w:sz w:val="24"/>
              </w:rPr>
              <w:t>手持裝置程式</w:t>
            </w:r>
            <w:r w:rsidRPr="00D32802">
              <w:rPr>
                <w:rFonts w:ascii="Times New Roman" w:hAnsi="Times New Roman"/>
                <w:sz w:val="24"/>
              </w:rPr>
              <w:t>APP</w:t>
            </w:r>
            <w:r w:rsidRPr="00D32802">
              <w:rPr>
                <w:rFonts w:ascii="Times New Roman" w:hAnsi="Times New Roman"/>
                <w:sz w:val="24"/>
              </w:rPr>
              <w:t>設計開發。</w:t>
            </w:r>
          </w:p>
          <w:p w14:paraId="67D0F879" w14:textId="77777777" w:rsidR="00786418" w:rsidRPr="00D32802" w:rsidRDefault="00786418" w:rsidP="00786418">
            <w:pPr>
              <w:pStyle w:val="affc"/>
              <w:widowControl/>
              <w:numPr>
                <w:ilvl w:val="0"/>
                <w:numId w:val="102"/>
              </w:numPr>
              <w:snapToGrid w:val="0"/>
              <w:spacing w:line="288" w:lineRule="auto"/>
              <w:ind w:leftChars="0"/>
              <w:rPr>
                <w:rFonts w:ascii="Times New Roman" w:hAnsi="Times New Roman"/>
                <w:sz w:val="24"/>
              </w:rPr>
            </w:pPr>
            <w:r w:rsidRPr="00D32802">
              <w:rPr>
                <w:rFonts w:ascii="Times New Roman" w:hAnsi="Times New Roman"/>
                <w:sz w:val="24"/>
              </w:rPr>
              <w:t>驅動程式、異質核心溝通機制設計開發。</w:t>
            </w:r>
          </w:p>
          <w:p w14:paraId="56D929D3" w14:textId="77777777" w:rsidR="00786418" w:rsidRPr="00D32802" w:rsidRDefault="00786418" w:rsidP="00786418">
            <w:pPr>
              <w:pStyle w:val="affc"/>
              <w:widowControl/>
              <w:numPr>
                <w:ilvl w:val="0"/>
                <w:numId w:val="102"/>
              </w:numPr>
              <w:adjustRightInd w:val="0"/>
              <w:snapToGrid w:val="0"/>
              <w:spacing w:line="288" w:lineRule="auto"/>
              <w:ind w:leftChars="0" w:hanging="357"/>
              <w:rPr>
                <w:rFonts w:ascii="Times New Roman" w:hAnsi="Times New Roman"/>
                <w:sz w:val="24"/>
              </w:rPr>
            </w:pPr>
            <w:r w:rsidRPr="00D32802">
              <w:rPr>
                <w:rFonts w:ascii="Times New Roman" w:hAnsi="Times New Roman"/>
                <w:sz w:val="24"/>
              </w:rPr>
              <w:t>晶片端韌體設計開發</w:t>
            </w:r>
          </w:p>
        </w:tc>
        <w:tc>
          <w:tcPr>
            <w:tcW w:w="90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42664C2" w14:textId="77777777" w:rsidR="00786418" w:rsidRPr="00D32802" w:rsidRDefault="00786418" w:rsidP="00786418">
            <w:pPr>
              <w:snapToGrid w:val="0"/>
              <w:spacing w:line="288" w:lineRule="auto"/>
              <w:ind w:firstLine="14"/>
              <w:jc w:val="center"/>
              <w:rPr>
                <w:rFonts w:ascii="Times New Roman" w:hAnsi="Times New Roman"/>
              </w:rPr>
            </w:pPr>
            <w:r>
              <w:rPr>
                <w:rFonts w:ascii="Times New Roman" w:hAnsi="Times New Roman" w:hint="eastAsia"/>
              </w:rPr>
              <w:t>18</w:t>
            </w:r>
          </w:p>
        </w:tc>
      </w:tr>
      <w:tr w:rsidR="00786418" w:rsidRPr="00D32802" w14:paraId="3CDB5888" w14:textId="77777777" w:rsidTr="00786418">
        <w:trPr>
          <w:trHeight w:val="409"/>
          <w:jc w:val="center"/>
        </w:trPr>
        <w:tc>
          <w:tcPr>
            <w:tcW w:w="105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AAA1A33" w14:textId="77777777" w:rsidR="00786418" w:rsidRPr="00D32802" w:rsidRDefault="00786418" w:rsidP="00786418">
            <w:pPr>
              <w:snapToGrid w:val="0"/>
              <w:spacing w:line="288" w:lineRule="auto"/>
              <w:ind w:firstLine="14"/>
              <w:rPr>
                <w:rFonts w:ascii="Times New Roman" w:hAnsi="Times New Roman"/>
              </w:rPr>
            </w:pPr>
            <w:r w:rsidRPr="00D32802">
              <w:rPr>
                <w:rFonts w:ascii="Times New Roman" w:hAnsi="Times New Roman"/>
              </w:rPr>
              <w:t>演算法工程師</w:t>
            </w:r>
          </w:p>
        </w:tc>
        <w:tc>
          <w:tcPr>
            <w:tcW w:w="45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ABBE2BA" w14:textId="77777777" w:rsidR="00786418" w:rsidRPr="00D32802" w:rsidRDefault="00786418" w:rsidP="00786418">
            <w:pPr>
              <w:snapToGrid w:val="0"/>
              <w:spacing w:line="288" w:lineRule="auto"/>
              <w:ind w:firstLine="14"/>
              <w:jc w:val="center"/>
              <w:rPr>
                <w:rFonts w:ascii="Times New Roman" w:hAnsi="Times New Roman"/>
              </w:rPr>
            </w:pPr>
            <w:r>
              <w:rPr>
                <w:rFonts w:ascii="Times New Roman" w:hAnsi="Times New Roman" w:hint="eastAsia"/>
              </w:rPr>
              <w:t>1</w:t>
            </w:r>
          </w:p>
        </w:tc>
        <w:tc>
          <w:tcPr>
            <w:tcW w:w="25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4F5EF5C" w14:textId="77777777" w:rsidR="00786418" w:rsidRPr="00D32802" w:rsidRDefault="00786418" w:rsidP="00786418">
            <w:pPr>
              <w:widowControl/>
              <w:snapToGrid w:val="0"/>
              <w:spacing w:line="288" w:lineRule="auto"/>
              <w:rPr>
                <w:rFonts w:ascii="Times New Roman" w:hAnsi="Times New Roman"/>
                <w:kern w:val="2"/>
              </w:rPr>
            </w:pPr>
            <w:r w:rsidRPr="00D32802">
              <w:rPr>
                <w:rFonts w:ascii="Times New Roman" w:hAnsi="Times New Roman"/>
                <w:bCs/>
                <w:color w:val="000000" w:themeColor="text1"/>
              </w:rPr>
              <w:t>人臉偵測演算法設計與實作。</w:t>
            </w:r>
          </w:p>
        </w:tc>
        <w:tc>
          <w:tcPr>
            <w:tcW w:w="90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9EC6494" w14:textId="77777777" w:rsidR="00786418" w:rsidRPr="00D32802" w:rsidRDefault="00786418" w:rsidP="00786418">
            <w:pPr>
              <w:snapToGrid w:val="0"/>
              <w:spacing w:line="288" w:lineRule="auto"/>
              <w:ind w:firstLine="14"/>
              <w:jc w:val="center"/>
              <w:rPr>
                <w:rFonts w:ascii="Times New Roman" w:hAnsi="Times New Roman"/>
              </w:rPr>
            </w:pPr>
            <w:r>
              <w:rPr>
                <w:rFonts w:ascii="Times New Roman" w:hAnsi="Times New Roman" w:hint="eastAsia"/>
              </w:rPr>
              <w:t>3</w:t>
            </w:r>
          </w:p>
        </w:tc>
      </w:tr>
      <w:tr w:rsidR="00786418" w:rsidRPr="00D32802" w14:paraId="51AEE056" w14:textId="77777777" w:rsidTr="00786418">
        <w:trPr>
          <w:trHeight w:val="409"/>
          <w:jc w:val="center"/>
        </w:trPr>
        <w:tc>
          <w:tcPr>
            <w:tcW w:w="105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5E04048" w14:textId="77777777" w:rsidR="00786418" w:rsidRPr="00D32802" w:rsidRDefault="00786418" w:rsidP="00786418">
            <w:pPr>
              <w:snapToGrid w:val="0"/>
              <w:spacing w:line="288" w:lineRule="auto"/>
              <w:ind w:firstLine="14"/>
              <w:rPr>
                <w:rFonts w:ascii="Times New Roman" w:hAnsi="Times New Roman"/>
              </w:rPr>
            </w:pPr>
            <w:r w:rsidRPr="00D32802">
              <w:rPr>
                <w:rFonts w:ascii="Times New Roman" w:hAnsi="Times New Roman"/>
                <w:kern w:val="2"/>
              </w:rPr>
              <w:t>系統整合工程師</w:t>
            </w:r>
          </w:p>
        </w:tc>
        <w:tc>
          <w:tcPr>
            <w:tcW w:w="45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70EF30E" w14:textId="77777777" w:rsidR="00786418" w:rsidRPr="00D32802" w:rsidRDefault="00786418" w:rsidP="00786418">
            <w:pPr>
              <w:snapToGrid w:val="0"/>
              <w:spacing w:line="288" w:lineRule="auto"/>
              <w:ind w:firstLine="14"/>
              <w:jc w:val="center"/>
              <w:rPr>
                <w:rFonts w:ascii="Times New Roman" w:hAnsi="Times New Roman"/>
              </w:rPr>
            </w:pPr>
            <w:r>
              <w:rPr>
                <w:rFonts w:ascii="Times New Roman" w:hAnsi="Times New Roman" w:hint="eastAsia"/>
              </w:rPr>
              <w:t>1</w:t>
            </w:r>
          </w:p>
        </w:tc>
        <w:tc>
          <w:tcPr>
            <w:tcW w:w="25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38F4551" w14:textId="77777777" w:rsidR="00786418" w:rsidRPr="00D32802" w:rsidRDefault="00786418" w:rsidP="00786418">
            <w:pPr>
              <w:widowControl/>
              <w:snapToGrid w:val="0"/>
              <w:spacing w:line="288" w:lineRule="auto"/>
              <w:rPr>
                <w:rFonts w:ascii="Times New Roman" w:hAnsi="Times New Roman"/>
                <w:kern w:val="2"/>
              </w:rPr>
            </w:pPr>
            <w:r w:rsidRPr="00D32802">
              <w:rPr>
                <w:rFonts w:ascii="Times New Roman" w:hAnsi="Times New Roman"/>
                <w:kern w:val="2"/>
              </w:rPr>
              <w:t>系統整合驗證。</w:t>
            </w:r>
          </w:p>
        </w:tc>
        <w:tc>
          <w:tcPr>
            <w:tcW w:w="90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A62F71D" w14:textId="77777777" w:rsidR="00786418" w:rsidRPr="00D32802" w:rsidRDefault="00786418" w:rsidP="00786418">
            <w:pPr>
              <w:snapToGrid w:val="0"/>
              <w:spacing w:line="288" w:lineRule="auto"/>
              <w:ind w:firstLine="14"/>
              <w:jc w:val="center"/>
              <w:rPr>
                <w:rFonts w:ascii="Times New Roman" w:hAnsi="Times New Roman"/>
              </w:rPr>
            </w:pPr>
            <w:r>
              <w:rPr>
                <w:rFonts w:ascii="Times New Roman" w:hAnsi="Times New Roman" w:hint="eastAsia"/>
              </w:rPr>
              <w:t>6</w:t>
            </w:r>
          </w:p>
        </w:tc>
      </w:tr>
      <w:tr w:rsidR="00786418" w:rsidRPr="00D32802" w14:paraId="004C5B33" w14:textId="77777777" w:rsidTr="00786418">
        <w:trPr>
          <w:trHeight w:val="219"/>
          <w:jc w:val="center"/>
        </w:trPr>
        <w:tc>
          <w:tcPr>
            <w:tcW w:w="4095" w:type="pct"/>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CE1240D" w14:textId="77777777" w:rsidR="00786418" w:rsidRPr="00D32802" w:rsidRDefault="00786418" w:rsidP="00786418">
            <w:pPr>
              <w:snapToGrid w:val="0"/>
              <w:spacing w:line="288" w:lineRule="auto"/>
              <w:ind w:firstLine="14"/>
              <w:rPr>
                <w:rFonts w:ascii="Times New Roman" w:hAnsi="Times New Roman"/>
              </w:rPr>
            </w:pPr>
            <w:r w:rsidRPr="00D32802">
              <w:rPr>
                <w:rFonts w:ascii="Times New Roman" w:hAnsi="Times New Roman"/>
                <w:kern w:val="2"/>
              </w:rPr>
              <w:t>總計</w:t>
            </w:r>
          </w:p>
        </w:tc>
        <w:tc>
          <w:tcPr>
            <w:tcW w:w="90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430D447" w14:textId="77777777" w:rsidR="00786418" w:rsidRPr="00D32802" w:rsidRDefault="00786418" w:rsidP="00786418">
            <w:pPr>
              <w:snapToGrid w:val="0"/>
              <w:spacing w:line="288" w:lineRule="auto"/>
              <w:ind w:firstLine="14"/>
              <w:jc w:val="center"/>
              <w:rPr>
                <w:rFonts w:ascii="Times New Roman" w:hAnsi="Times New Roman"/>
              </w:rPr>
            </w:pPr>
            <w:r>
              <w:rPr>
                <w:rFonts w:ascii="Times New Roman" w:hAnsi="Times New Roman" w:hint="eastAsia"/>
              </w:rPr>
              <w:t>27</w:t>
            </w:r>
          </w:p>
        </w:tc>
      </w:tr>
    </w:tbl>
    <w:p w14:paraId="745EBD28" w14:textId="77777777" w:rsidR="00786418" w:rsidRPr="00D32802" w:rsidRDefault="00786418" w:rsidP="00786418">
      <w:pPr>
        <w:kinsoku w:val="0"/>
        <w:spacing w:line="264" w:lineRule="auto"/>
        <w:ind w:leftChars="-69" w:left="40" w:hangingChars="86" w:hanging="206"/>
        <w:jc w:val="both"/>
        <w:rPr>
          <w:rFonts w:ascii="Times New Roman" w:hAnsi="Times New Roman"/>
        </w:rPr>
      </w:pPr>
      <w:r w:rsidRPr="00D32802">
        <w:rPr>
          <w:rFonts w:ascii="Times New Roman" w:hAnsi="Times New Roman"/>
        </w:rPr>
        <w:lastRenderedPageBreak/>
        <w:t>六、經費需求計算</w:t>
      </w:r>
    </w:p>
    <w:tbl>
      <w:tblPr>
        <w:tblW w:w="5000" w:type="pct"/>
        <w:jc w:val="center"/>
        <w:tblCellMar>
          <w:left w:w="0" w:type="dxa"/>
          <w:right w:w="0" w:type="dxa"/>
        </w:tblCellMar>
        <w:tblLook w:val="04A0" w:firstRow="1" w:lastRow="0" w:firstColumn="1" w:lastColumn="0" w:noHBand="0" w:noVBand="1"/>
      </w:tblPr>
      <w:tblGrid>
        <w:gridCol w:w="1499"/>
        <w:gridCol w:w="1509"/>
        <w:gridCol w:w="6327"/>
      </w:tblGrid>
      <w:tr w:rsidR="00786418" w:rsidRPr="00D32802" w14:paraId="16F5C0CA" w14:textId="77777777" w:rsidTr="00786418">
        <w:trPr>
          <w:trHeight w:val="417"/>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18BAA1F" w14:textId="77777777" w:rsidR="00786418" w:rsidRPr="00D32802" w:rsidRDefault="00786418" w:rsidP="00786418">
            <w:pPr>
              <w:snapToGrid w:val="0"/>
              <w:spacing w:line="288" w:lineRule="auto"/>
              <w:jc w:val="both"/>
              <w:rPr>
                <w:rFonts w:ascii="Times New Roman" w:hAnsi="Times New Roman"/>
              </w:rPr>
            </w:pP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60A48E5" w14:textId="77777777" w:rsidR="00786418" w:rsidRPr="00D32802" w:rsidRDefault="00786418" w:rsidP="00786418">
            <w:pPr>
              <w:snapToGrid w:val="0"/>
              <w:spacing w:line="288" w:lineRule="auto"/>
              <w:jc w:val="both"/>
              <w:rPr>
                <w:rFonts w:ascii="Times New Roman" w:hAnsi="Times New Roman"/>
              </w:rPr>
            </w:pPr>
            <w:r w:rsidRPr="00D32802">
              <w:rPr>
                <w:rFonts w:ascii="Times New Roman" w:hAnsi="Times New Roman"/>
                <w:kern w:val="2"/>
              </w:rPr>
              <w:t>單位</w:t>
            </w:r>
            <w:r w:rsidRPr="00D32802">
              <w:rPr>
                <w:rFonts w:ascii="Times New Roman" w:hAnsi="Times New Roman"/>
                <w:kern w:val="2"/>
              </w:rPr>
              <w:t xml:space="preserve">: </w:t>
            </w:r>
            <w:r w:rsidRPr="00D32802">
              <w:rPr>
                <w:rFonts w:ascii="Times New Roman" w:hAnsi="Times New Roman"/>
                <w:kern w:val="2"/>
              </w:rPr>
              <w:t>千元</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39B46BF" w14:textId="77777777" w:rsidR="00786418" w:rsidRPr="00D32802" w:rsidRDefault="00786418" w:rsidP="00786418">
            <w:pPr>
              <w:snapToGrid w:val="0"/>
              <w:spacing w:line="288" w:lineRule="auto"/>
              <w:jc w:val="both"/>
              <w:rPr>
                <w:rFonts w:ascii="Times New Roman" w:hAnsi="Times New Roman"/>
              </w:rPr>
            </w:pPr>
            <w:r w:rsidRPr="00D32802">
              <w:rPr>
                <w:rFonts w:ascii="Times New Roman" w:hAnsi="Times New Roman"/>
                <w:kern w:val="2"/>
              </w:rPr>
              <w:t>說</w:t>
            </w:r>
            <w:r w:rsidRPr="00D32802">
              <w:rPr>
                <w:rFonts w:ascii="Times New Roman" w:hAnsi="Times New Roman"/>
                <w:kern w:val="2"/>
              </w:rPr>
              <w:t xml:space="preserve">  </w:t>
            </w:r>
            <w:r w:rsidRPr="00D32802">
              <w:rPr>
                <w:rFonts w:ascii="Times New Roman" w:hAnsi="Times New Roman"/>
                <w:kern w:val="2"/>
              </w:rPr>
              <w:t>明</w:t>
            </w:r>
          </w:p>
        </w:tc>
      </w:tr>
      <w:tr w:rsidR="00786418" w:rsidRPr="00D32802" w14:paraId="7B0ED6C0" w14:textId="77777777" w:rsidTr="00786418">
        <w:trPr>
          <w:trHeight w:val="417"/>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CF1D015" w14:textId="77777777" w:rsidR="00786418" w:rsidRPr="00D32802" w:rsidRDefault="00786418" w:rsidP="00786418">
            <w:pPr>
              <w:snapToGrid w:val="0"/>
              <w:spacing w:line="288" w:lineRule="auto"/>
              <w:jc w:val="both"/>
              <w:rPr>
                <w:rFonts w:ascii="Times New Roman" w:hAnsi="Times New Roman"/>
              </w:rPr>
            </w:pPr>
            <w:r w:rsidRPr="00D32802">
              <w:rPr>
                <w:rFonts w:ascii="Times New Roman" w:hAnsi="Times New Roman"/>
                <w:kern w:val="2"/>
              </w:rPr>
              <w:t>人事費</w:t>
            </w: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3C8B981" w14:textId="77777777" w:rsidR="00786418" w:rsidRPr="00D32802" w:rsidRDefault="00786418" w:rsidP="00786418">
            <w:pPr>
              <w:snapToGrid w:val="0"/>
              <w:spacing w:line="288" w:lineRule="auto"/>
              <w:jc w:val="right"/>
              <w:rPr>
                <w:rFonts w:ascii="Times New Roman" w:hAnsi="Times New Roman"/>
              </w:rPr>
            </w:pPr>
            <w:r>
              <w:rPr>
                <w:rFonts w:ascii="Times New Roman" w:hAnsi="Times New Roman"/>
                <w:kern w:val="2"/>
              </w:rPr>
              <w:t>2,</w:t>
            </w:r>
            <w:r w:rsidRPr="00D32802">
              <w:rPr>
                <w:rFonts w:ascii="Times New Roman" w:hAnsi="Times New Roman"/>
                <w:kern w:val="2"/>
              </w:rPr>
              <w:t>0</w:t>
            </w:r>
            <w:r>
              <w:rPr>
                <w:rFonts w:ascii="Times New Roman" w:hAnsi="Times New Roman"/>
                <w:kern w:val="2"/>
              </w:rPr>
              <w:t>25</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68157B7" w14:textId="77777777" w:rsidR="00786418" w:rsidRPr="00D32802" w:rsidRDefault="00786418" w:rsidP="00786418">
            <w:pPr>
              <w:snapToGrid w:val="0"/>
              <w:spacing w:line="288" w:lineRule="auto"/>
              <w:jc w:val="both"/>
              <w:rPr>
                <w:rFonts w:ascii="Times New Roman" w:hAnsi="Times New Roman"/>
              </w:rPr>
            </w:pPr>
            <w:r w:rsidRPr="00D32802">
              <w:rPr>
                <w:rFonts w:ascii="Times New Roman" w:hAnsi="Times New Roman"/>
                <w:kern w:val="2"/>
              </w:rPr>
              <w:t>技術開發驗證總計投入</w:t>
            </w:r>
            <w:r>
              <w:rPr>
                <w:rFonts w:ascii="Times New Roman" w:hAnsi="Times New Roman"/>
                <w:kern w:val="2"/>
              </w:rPr>
              <w:t>27</w:t>
            </w:r>
            <w:r w:rsidRPr="00D32802">
              <w:rPr>
                <w:rFonts w:ascii="Times New Roman" w:hAnsi="Times New Roman"/>
                <w:kern w:val="2"/>
              </w:rPr>
              <w:t>人月</w:t>
            </w:r>
          </w:p>
        </w:tc>
      </w:tr>
      <w:tr w:rsidR="00786418" w:rsidRPr="00D32802" w14:paraId="5F122282" w14:textId="77777777" w:rsidTr="00786418">
        <w:trPr>
          <w:trHeight w:val="105"/>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3518AB3" w14:textId="77777777" w:rsidR="00786418" w:rsidRPr="00D32802" w:rsidRDefault="00786418" w:rsidP="00786418">
            <w:pPr>
              <w:snapToGrid w:val="0"/>
              <w:spacing w:line="288" w:lineRule="auto"/>
              <w:jc w:val="both"/>
              <w:rPr>
                <w:rFonts w:ascii="Times New Roman" w:hAnsi="Times New Roman"/>
              </w:rPr>
            </w:pPr>
            <w:r w:rsidRPr="00D32802">
              <w:rPr>
                <w:rFonts w:ascii="Times New Roman" w:hAnsi="Times New Roman"/>
                <w:kern w:val="2"/>
              </w:rPr>
              <w:t>旅運費</w:t>
            </w: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A42ADBF" w14:textId="77777777" w:rsidR="00786418" w:rsidRPr="00D32802" w:rsidRDefault="00786418" w:rsidP="00786418">
            <w:pPr>
              <w:snapToGrid w:val="0"/>
              <w:spacing w:line="288" w:lineRule="auto"/>
              <w:jc w:val="right"/>
              <w:rPr>
                <w:rFonts w:ascii="Times New Roman" w:hAnsi="Times New Roman"/>
              </w:rPr>
            </w:pPr>
            <w:r>
              <w:rPr>
                <w:rFonts w:ascii="Times New Roman" w:hAnsi="Times New Roman"/>
                <w:kern w:val="2"/>
              </w:rPr>
              <w:t>25</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B10657D" w14:textId="77777777" w:rsidR="00786418" w:rsidRPr="00D32802" w:rsidRDefault="00786418" w:rsidP="00786418">
            <w:pPr>
              <w:snapToGrid w:val="0"/>
              <w:spacing w:line="288" w:lineRule="auto"/>
              <w:jc w:val="both"/>
              <w:rPr>
                <w:rFonts w:ascii="Times New Roman" w:hAnsi="Times New Roman"/>
              </w:rPr>
            </w:pPr>
            <w:r w:rsidRPr="00D32802">
              <w:rPr>
                <w:rFonts w:ascii="Times New Roman" w:hAnsi="Times New Roman"/>
                <w:kern w:val="2"/>
              </w:rPr>
              <w:t>開會交通費用</w:t>
            </w:r>
          </w:p>
        </w:tc>
      </w:tr>
      <w:tr w:rsidR="00786418" w:rsidRPr="00D32802" w14:paraId="26D21DF0" w14:textId="77777777" w:rsidTr="00786418">
        <w:trPr>
          <w:trHeight w:val="35"/>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5C2B49C" w14:textId="77777777" w:rsidR="00786418" w:rsidRPr="00D32802" w:rsidRDefault="00786418" w:rsidP="00786418">
            <w:pPr>
              <w:snapToGrid w:val="0"/>
              <w:spacing w:line="288" w:lineRule="auto"/>
              <w:jc w:val="both"/>
              <w:rPr>
                <w:rFonts w:ascii="Times New Roman" w:hAnsi="Times New Roman"/>
              </w:rPr>
            </w:pPr>
            <w:r w:rsidRPr="00D32802">
              <w:rPr>
                <w:rFonts w:ascii="Times New Roman" w:hAnsi="Times New Roman"/>
                <w:kern w:val="2"/>
              </w:rPr>
              <w:t>材料費</w:t>
            </w: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2997A747" w14:textId="77777777" w:rsidR="00786418" w:rsidRPr="00D32802" w:rsidRDefault="00786418" w:rsidP="00786418">
            <w:pPr>
              <w:snapToGrid w:val="0"/>
              <w:spacing w:line="288" w:lineRule="auto"/>
              <w:jc w:val="right"/>
              <w:rPr>
                <w:rFonts w:ascii="Times New Roman" w:hAnsi="Times New Roman"/>
              </w:rPr>
            </w:pPr>
            <w:r>
              <w:rPr>
                <w:rFonts w:ascii="Times New Roman" w:hAnsi="Times New Roman" w:hint="eastAsia"/>
                <w:kern w:val="2"/>
              </w:rPr>
              <w:t>15</w:t>
            </w:r>
            <w:r w:rsidRPr="00D32802">
              <w:rPr>
                <w:rFonts w:ascii="Times New Roman" w:hAnsi="Times New Roman"/>
                <w:kern w:val="2"/>
              </w:rPr>
              <w:t>0</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39F92A22" w14:textId="77777777" w:rsidR="00786418" w:rsidRPr="00D32802" w:rsidRDefault="00786418" w:rsidP="00786418">
            <w:pPr>
              <w:snapToGrid w:val="0"/>
              <w:spacing w:line="288" w:lineRule="auto"/>
              <w:jc w:val="both"/>
              <w:rPr>
                <w:rFonts w:ascii="Times New Roman" w:hAnsi="Times New Roman"/>
              </w:rPr>
            </w:pPr>
            <w:r>
              <w:rPr>
                <w:rFonts w:ascii="Times New Roman" w:hAnsi="Times New Roman" w:hint="eastAsia"/>
                <w:kern w:val="2"/>
              </w:rPr>
              <w:t>Qualcom SD</w:t>
            </w:r>
            <w:r>
              <w:rPr>
                <w:rFonts w:ascii="Times New Roman" w:hAnsi="Times New Roman"/>
                <w:kern w:val="2"/>
              </w:rPr>
              <w:t>M660</w:t>
            </w:r>
            <w:r>
              <w:rPr>
                <w:rFonts w:ascii="Times New Roman" w:hAnsi="Times New Roman" w:hint="eastAsia"/>
                <w:kern w:val="2"/>
              </w:rPr>
              <w:t>測試版與</w:t>
            </w:r>
            <w:r>
              <w:rPr>
                <w:rFonts w:ascii="Times New Roman" w:hAnsi="Times New Roman"/>
                <w:kern w:val="2"/>
              </w:rPr>
              <w:t>整合測試相關耗材</w:t>
            </w:r>
          </w:p>
        </w:tc>
      </w:tr>
      <w:tr w:rsidR="00786418" w:rsidRPr="00D32802" w14:paraId="6AF6C52F" w14:textId="77777777" w:rsidTr="00786418">
        <w:trPr>
          <w:trHeight w:val="35"/>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65D353E1" w14:textId="77777777" w:rsidR="00786418" w:rsidRPr="00D32802" w:rsidRDefault="00786418" w:rsidP="00786418">
            <w:pPr>
              <w:snapToGrid w:val="0"/>
              <w:spacing w:line="288" w:lineRule="auto"/>
              <w:jc w:val="both"/>
              <w:rPr>
                <w:rFonts w:ascii="Times New Roman" w:hAnsi="Times New Roman"/>
              </w:rPr>
            </w:pPr>
            <w:r>
              <w:rPr>
                <w:rFonts w:ascii="Times New Roman" w:hAnsi="Times New Roman" w:hint="eastAsia"/>
                <w:kern w:val="2"/>
              </w:rPr>
              <w:t>維護</w:t>
            </w:r>
            <w:r w:rsidRPr="00D32802">
              <w:rPr>
                <w:rFonts w:ascii="Times New Roman" w:hAnsi="Times New Roman"/>
                <w:kern w:val="2"/>
              </w:rPr>
              <w:t>費</w:t>
            </w: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745DAD1" w14:textId="77777777" w:rsidR="00786418" w:rsidRPr="00D32802" w:rsidRDefault="00786418" w:rsidP="00786418">
            <w:pPr>
              <w:snapToGrid w:val="0"/>
              <w:spacing w:line="288" w:lineRule="auto"/>
              <w:jc w:val="right"/>
              <w:rPr>
                <w:rFonts w:ascii="Times New Roman" w:hAnsi="Times New Roman"/>
              </w:rPr>
            </w:pPr>
            <w:r>
              <w:rPr>
                <w:rFonts w:ascii="Times New Roman" w:hAnsi="Times New Roman"/>
                <w:kern w:val="2"/>
              </w:rPr>
              <w:t>2</w:t>
            </w:r>
            <w:r w:rsidRPr="00D32802">
              <w:rPr>
                <w:rFonts w:ascii="Times New Roman" w:hAnsi="Times New Roman"/>
                <w:kern w:val="2"/>
              </w:rPr>
              <w:t>00</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DE87C56" w14:textId="77777777" w:rsidR="00786418" w:rsidRPr="00D32802" w:rsidRDefault="00786418" w:rsidP="00786418">
            <w:pPr>
              <w:snapToGrid w:val="0"/>
              <w:spacing w:line="288" w:lineRule="auto"/>
              <w:jc w:val="both"/>
              <w:rPr>
                <w:rFonts w:ascii="Times New Roman" w:hAnsi="Times New Roman"/>
              </w:rPr>
            </w:pPr>
            <w:r w:rsidRPr="00484D82">
              <w:rPr>
                <w:rFonts w:ascii="Times New Roman" w:hAnsi="Times New Roman"/>
                <w:kern w:val="2"/>
              </w:rPr>
              <w:t>軟體</w:t>
            </w:r>
            <w:r>
              <w:rPr>
                <w:rFonts w:ascii="Times New Roman" w:hAnsi="Times New Roman" w:hint="eastAsia"/>
                <w:kern w:val="2"/>
              </w:rPr>
              <w:t>、</w:t>
            </w:r>
            <w:r w:rsidRPr="00484D82">
              <w:rPr>
                <w:rFonts w:ascii="Times New Roman" w:hAnsi="Times New Roman"/>
                <w:kern w:val="2"/>
              </w:rPr>
              <w:t>電腦</w:t>
            </w:r>
            <w:r>
              <w:rPr>
                <w:rFonts w:ascii="Times New Roman" w:hAnsi="Times New Roman" w:hint="eastAsia"/>
                <w:kern w:val="2"/>
              </w:rPr>
              <w:t>、</w:t>
            </w:r>
            <w:r w:rsidRPr="00484D82">
              <w:rPr>
                <w:rFonts w:ascii="Times New Roman" w:hAnsi="Times New Roman"/>
                <w:kern w:val="2"/>
              </w:rPr>
              <w:t>儀器使用費</w:t>
            </w:r>
          </w:p>
        </w:tc>
      </w:tr>
      <w:tr w:rsidR="00786418" w:rsidRPr="00D32802" w14:paraId="67B7006F" w14:textId="77777777" w:rsidTr="00786418">
        <w:trPr>
          <w:trHeight w:val="138"/>
          <w:jc w:val="center"/>
        </w:trPr>
        <w:tc>
          <w:tcPr>
            <w:tcW w:w="8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7F78307" w14:textId="77777777" w:rsidR="00786418" w:rsidRPr="00D32802" w:rsidRDefault="00786418" w:rsidP="00786418">
            <w:pPr>
              <w:snapToGrid w:val="0"/>
              <w:spacing w:line="288" w:lineRule="auto"/>
              <w:jc w:val="both"/>
              <w:rPr>
                <w:rFonts w:ascii="Times New Roman" w:hAnsi="Times New Roman"/>
              </w:rPr>
            </w:pPr>
            <w:r w:rsidRPr="00D32802">
              <w:rPr>
                <w:rFonts w:ascii="Times New Roman" w:hAnsi="Times New Roman"/>
                <w:kern w:val="2"/>
              </w:rPr>
              <w:t>總計</w:t>
            </w:r>
            <w:r w:rsidRPr="00D32802">
              <w:rPr>
                <w:rFonts w:ascii="Times New Roman" w:hAnsi="Times New Roman"/>
                <w:kern w:val="2"/>
              </w:rPr>
              <w:t>(</w:t>
            </w:r>
            <w:r w:rsidRPr="00D32802">
              <w:rPr>
                <w:rFonts w:ascii="Times New Roman" w:hAnsi="Times New Roman"/>
                <w:kern w:val="2"/>
              </w:rPr>
              <w:t>未稅</w:t>
            </w:r>
            <w:r w:rsidRPr="00D32802">
              <w:rPr>
                <w:rFonts w:ascii="Times New Roman" w:hAnsi="Times New Roman"/>
                <w:kern w:val="2"/>
              </w:rPr>
              <w:t>)</w:t>
            </w:r>
          </w:p>
        </w:tc>
        <w:tc>
          <w:tcPr>
            <w:tcW w:w="8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D6A6D33" w14:textId="77777777" w:rsidR="00786418" w:rsidRPr="00D32802" w:rsidRDefault="00786418" w:rsidP="00786418">
            <w:pPr>
              <w:snapToGrid w:val="0"/>
              <w:spacing w:line="288" w:lineRule="auto"/>
              <w:jc w:val="right"/>
              <w:rPr>
                <w:rFonts w:ascii="Times New Roman" w:hAnsi="Times New Roman"/>
              </w:rPr>
            </w:pPr>
            <w:r>
              <w:rPr>
                <w:rFonts w:ascii="Times New Roman" w:hAnsi="Times New Roman"/>
                <w:kern w:val="2"/>
              </w:rPr>
              <w:t>2,4</w:t>
            </w:r>
            <w:r w:rsidRPr="00D32802">
              <w:rPr>
                <w:rFonts w:ascii="Times New Roman" w:hAnsi="Times New Roman"/>
                <w:kern w:val="2"/>
              </w:rPr>
              <w:t>00</w:t>
            </w:r>
          </w:p>
        </w:tc>
        <w:tc>
          <w:tcPr>
            <w:tcW w:w="338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6EC0635" w14:textId="77777777" w:rsidR="00786418" w:rsidRPr="00D32802" w:rsidRDefault="00786418" w:rsidP="00786418">
            <w:pPr>
              <w:snapToGrid w:val="0"/>
              <w:spacing w:line="288" w:lineRule="auto"/>
              <w:jc w:val="both"/>
              <w:rPr>
                <w:rFonts w:ascii="Times New Roman" w:hAnsi="Times New Roman"/>
              </w:rPr>
            </w:pPr>
          </w:p>
        </w:tc>
      </w:tr>
    </w:tbl>
    <w:p w14:paraId="3BCFB37D" w14:textId="22D2D6D2" w:rsidR="00786418" w:rsidRDefault="00786418" w:rsidP="00C56702">
      <w:pPr>
        <w:rPr>
          <w:rFonts w:ascii="Times New Roman" w:hAnsi="Times New Roman"/>
          <w:sz w:val="22"/>
          <w:szCs w:val="22"/>
        </w:rPr>
      </w:pPr>
      <w:r w:rsidRPr="00A62761">
        <w:rPr>
          <w:rFonts w:ascii="Times New Roman" w:hAnsi="Times New Roman"/>
          <w:sz w:val="22"/>
          <w:szCs w:val="22"/>
        </w:rPr>
        <w:t>上述僅初步預估之經費，實際金額以正式合約</w:t>
      </w:r>
    </w:p>
    <w:p w14:paraId="0D87FCF3" w14:textId="5A527248" w:rsidR="005F0157" w:rsidRDefault="005F0157">
      <w:pPr>
        <w:widowControl/>
        <w:adjustRightInd/>
        <w:spacing w:line="240" w:lineRule="auto"/>
        <w:textAlignment w:val="auto"/>
        <w:rPr>
          <w:rFonts w:ascii="Times New Roman" w:hAnsi="Times New Roman"/>
          <w:sz w:val="22"/>
          <w:szCs w:val="22"/>
        </w:rPr>
      </w:pPr>
      <w:r>
        <w:rPr>
          <w:rFonts w:ascii="Times New Roman" w:hAnsi="Times New Roman"/>
          <w:sz w:val="22"/>
          <w:szCs w:val="22"/>
        </w:rPr>
        <w:br w:type="page"/>
      </w:r>
    </w:p>
    <w:p w14:paraId="37EC15E6" w14:textId="77777777" w:rsidR="005F0157" w:rsidRDefault="005F0157" w:rsidP="005F0157">
      <w:pPr>
        <w:pStyle w:val="2"/>
        <w:spacing w:after="120"/>
      </w:pPr>
      <w:bookmarkStart w:id="550" w:name="_Toc40189937"/>
      <w:r w:rsidRPr="000D3C21">
        <w:rPr>
          <w:rFonts w:hint="eastAsia"/>
        </w:rPr>
        <w:lastRenderedPageBreak/>
        <w:t>附</w:t>
      </w:r>
      <w:r>
        <w:rPr>
          <w:rFonts w:hint="eastAsia"/>
        </w:rPr>
        <w:t>件三</w:t>
      </w:r>
      <w:r w:rsidRPr="000D3C21">
        <w:rPr>
          <w:rFonts w:hint="eastAsia"/>
        </w:rPr>
        <w:t>、清潔生產指標評</w:t>
      </w:r>
      <w:bookmarkEnd w:id="550"/>
    </w:p>
    <w:p w14:paraId="27F71245" w14:textId="77777777" w:rsidR="005F0157" w:rsidRPr="005F0157" w:rsidRDefault="005F0157" w:rsidP="005F0157"/>
    <w:sectPr w:rsidR="005F0157" w:rsidRPr="005F0157" w:rsidSect="00420D9C">
      <w:footerReference w:type="even" r:id="rId118"/>
      <w:footerReference w:type="default" r:id="rId119"/>
      <w:pgSz w:w="11907" w:h="16839" w:code="9"/>
      <w:pgMar w:top="1191" w:right="1276" w:bottom="1191" w:left="1276" w:header="720" w:footer="720" w:gutter="0"/>
      <w:cols w:space="425"/>
      <w:docGrid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0" w:author="Joyce" w:date="2020-05-14T13:45:00Z" w:initials="Joyce">
    <w:p w14:paraId="144766EE" w14:textId="4339E83A" w:rsidR="00BE793B" w:rsidRDefault="00BE793B">
      <w:pPr>
        <w:pStyle w:val="af5"/>
        <w:rPr>
          <w:rFonts w:hint="default"/>
        </w:rPr>
      </w:pPr>
      <w:r>
        <w:rPr>
          <w:rStyle w:val="afff6"/>
          <w:rFonts w:hint="default"/>
        </w:rPr>
        <w:annotationRef/>
      </w:r>
      <w:r>
        <w:t>是</w:t>
      </w:r>
      <w:r>
        <w:t>5FPS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44766E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D0448B" w14:textId="77777777" w:rsidR="00F34383" w:rsidRDefault="00F34383">
      <w:r>
        <w:separator/>
      </w:r>
    </w:p>
  </w:endnote>
  <w:endnote w:type="continuationSeparator" w:id="0">
    <w:p w14:paraId="6AE09A8D" w14:textId="77777777" w:rsidR="00F34383" w:rsidRDefault="00F343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華康中楷體">
    <w:altName w:val="細明體"/>
    <w:charset w:val="88"/>
    <w:family w:val="modern"/>
    <w:pitch w:val="default"/>
    <w:sig w:usb0="00000000" w:usb1="00000000" w:usb2="00000010" w:usb3="00000000" w:csb0="00100000" w:csb1="00000000"/>
  </w:font>
  <w:font w:name="細明體">
    <w:altName w:val="MingLiU"/>
    <w:panose1 w:val="02020509000000000000"/>
    <w:charset w:val="88"/>
    <w:family w:val="modern"/>
    <w:pitch w:val="fixed"/>
    <w:sig w:usb0="00000003" w:usb1="080E0000" w:usb2="00000016" w:usb3="00000000" w:csb0="00100001" w:csb1="00000000"/>
  </w:font>
  <w:font w:name="全真楷書">
    <w:altName w:val="細明體"/>
    <w:charset w:val="88"/>
    <w:family w:val="modern"/>
    <w:pitch w:val="fixed"/>
    <w:sig w:usb0="00000001" w:usb1="08080000" w:usb2="00000010" w:usb3="00000000" w:csb0="00100000" w:csb1="00000000"/>
  </w:font>
  <w:font w:name="Arial Unicode MS">
    <w:altName w:val="Arial"/>
    <w:panose1 w:val="020B0604020202020204"/>
    <w:charset w:val="88"/>
    <w:family w:val="swiss"/>
    <w:pitch w:val="variable"/>
    <w:sig w:usb0="F7FFAFFF" w:usb1="E9DFFFFF" w:usb2="0000003F" w:usb3="00000000" w:csb0="003F01FF"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080E0000" w:usb2="00000010" w:usb3="00000000" w:csb0="00040001" w:csb1="00000000"/>
  </w:font>
  <w:font w:name="Wingdings 2">
    <w:panose1 w:val="05020102010507070707"/>
    <w:charset w:val="02"/>
    <w:family w:val="roman"/>
    <w:pitch w:val="variable"/>
    <w:sig w:usb0="00000000" w:usb1="10000000" w:usb2="00000000" w:usb3="00000000" w:csb0="80000000" w:csb1="00000000"/>
  </w:font>
  <w:font w:name="微軟正黑體">
    <w:panose1 w:val="020B0604030504040204"/>
    <w:charset w:val="88"/>
    <w:family w:val="swiss"/>
    <w:pitch w:val="variable"/>
    <w:sig w:usb0="00000087" w:usb1="288F4000" w:usb2="00000016" w:usb3="00000000" w:csb0="00100009" w:csb1="00000000"/>
  </w:font>
  <w:font w:name="MS Mincho">
    <w:altName w:val="Yu Gothic UI"/>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33A9F" w14:textId="5FCF19A0" w:rsidR="00074DD8" w:rsidRPr="00A33ED0" w:rsidRDefault="00074DD8" w:rsidP="00A33ED0">
    <w:pPr>
      <w:pStyle w:val="a7"/>
      <w:jc w:val="center"/>
      <w:rPr>
        <w:rFonts w:ascii="標楷體" w:hAnsi="標楷體"/>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8FC818" w14:textId="30228E52" w:rsidR="00074DD8" w:rsidRPr="00A33ED0" w:rsidRDefault="00074DD8" w:rsidP="00A33ED0">
    <w:pPr>
      <w:pStyle w:val="a7"/>
      <w:jc w:val="center"/>
      <w:rPr>
        <w:rFonts w:ascii="標楷體" w:hAnsi="標楷體"/>
      </w:rPr>
    </w:pPr>
    <w:r>
      <w:rPr>
        <w:rStyle w:val="aa"/>
        <w:rFonts w:hint="eastAsia"/>
      </w:rPr>
      <w:t>-</w:t>
    </w:r>
    <w:r>
      <w:rPr>
        <w:rStyle w:val="aa"/>
      </w:rPr>
      <w:fldChar w:fldCharType="begin"/>
    </w:r>
    <w:r>
      <w:rPr>
        <w:rStyle w:val="aa"/>
      </w:rPr>
      <w:instrText xml:space="preserve"> PAGE </w:instrText>
    </w:r>
    <w:r>
      <w:rPr>
        <w:rStyle w:val="aa"/>
      </w:rPr>
      <w:fldChar w:fldCharType="separate"/>
    </w:r>
    <w:r w:rsidR="00856A13">
      <w:rPr>
        <w:rStyle w:val="aa"/>
        <w:noProof/>
      </w:rPr>
      <w:t>23</w:t>
    </w:r>
    <w:r>
      <w:rPr>
        <w:rStyle w:val="aa"/>
      </w:rPr>
      <w:fldChar w:fldCharType="end"/>
    </w:r>
    <w:r>
      <w:rPr>
        <w:rStyle w:val="aa"/>
        <w:rFonts w:hint="eastAsia"/>
      </w:rPr>
      <w:t>-</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6A99E2" w14:textId="6CEC189E" w:rsidR="00074DD8" w:rsidRPr="00A33ED0" w:rsidRDefault="00074DD8" w:rsidP="00A33ED0">
    <w:pPr>
      <w:pStyle w:val="a7"/>
      <w:jc w:val="center"/>
      <w:rPr>
        <w:rFonts w:ascii="標楷體" w:hAnsi="標楷體"/>
      </w:rPr>
    </w:pPr>
    <w:r>
      <w:rPr>
        <w:rStyle w:val="aa"/>
        <w:rFonts w:hint="eastAsia"/>
      </w:rPr>
      <w:t>-</w:t>
    </w:r>
    <w:r>
      <w:rPr>
        <w:rStyle w:val="aa"/>
      </w:rPr>
      <w:fldChar w:fldCharType="begin"/>
    </w:r>
    <w:r>
      <w:rPr>
        <w:rStyle w:val="aa"/>
      </w:rPr>
      <w:instrText xml:space="preserve"> PAGE </w:instrText>
    </w:r>
    <w:r>
      <w:rPr>
        <w:rStyle w:val="aa"/>
      </w:rPr>
      <w:fldChar w:fldCharType="separate"/>
    </w:r>
    <w:r w:rsidR="00856A13">
      <w:rPr>
        <w:rStyle w:val="aa"/>
        <w:noProof/>
      </w:rPr>
      <w:t>24</w:t>
    </w:r>
    <w:r>
      <w:rPr>
        <w:rStyle w:val="aa"/>
      </w:rPr>
      <w:fldChar w:fldCharType="end"/>
    </w:r>
    <w:r>
      <w:rPr>
        <w:rStyle w:val="aa"/>
        <w:rFonts w:hint="eastAsia"/>
      </w:rPr>
      <w:t>-</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6149939"/>
      <w:docPartObj>
        <w:docPartGallery w:val="Page Numbers (Bottom of Page)"/>
        <w:docPartUnique/>
      </w:docPartObj>
    </w:sdtPr>
    <w:sdtContent>
      <w:p w14:paraId="758BB277" w14:textId="54A946AC" w:rsidR="00074DD8" w:rsidRDefault="00074DD8">
        <w:pPr>
          <w:pStyle w:val="a7"/>
          <w:jc w:val="center"/>
        </w:pPr>
        <w:r>
          <w:fldChar w:fldCharType="begin"/>
        </w:r>
        <w:r>
          <w:instrText>PAGE   \* MERGEFORMAT</w:instrText>
        </w:r>
        <w:r>
          <w:fldChar w:fldCharType="separate"/>
        </w:r>
        <w:r w:rsidR="00C968FA" w:rsidRPr="00C968FA">
          <w:rPr>
            <w:noProof/>
            <w:lang w:val="zh-TW"/>
          </w:rPr>
          <w:t>46</w:t>
        </w:r>
        <w:r>
          <w:fldChar w:fldCharType="end"/>
        </w:r>
      </w:p>
    </w:sdtContent>
  </w:sdt>
  <w:p w14:paraId="7B5AD5F0" w14:textId="77777777" w:rsidR="00074DD8" w:rsidRDefault="00074DD8">
    <w:pPr>
      <w:pStyle w:val="a7"/>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7B7B43" w14:textId="1D695251" w:rsidR="00074DD8" w:rsidRPr="00A33ED0" w:rsidRDefault="00074DD8" w:rsidP="00A33ED0">
    <w:pPr>
      <w:pStyle w:val="a7"/>
      <w:jc w:val="center"/>
      <w:rPr>
        <w:rFonts w:ascii="標楷體" w:hAnsi="標楷體"/>
      </w:rPr>
    </w:pPr>
    <w:r>
      <w:rPr>
        <w:rStyle w:val="aa"/>
        <w:rFonts w:hint="eastAsia"/>
      </w:rPr>
      <w:t>-</w:t>
    </w:r>
    <w:r>
      <w:rPr>
        <w:rStyle w:val="aa"/>
      </w:rPr>
      <w:fldChar w:fldCharType="begin"/>
    </w:r>
    <w:r>
      <w:rPr>
        <w:rStyle w:val="aa"/>
      </w:rPr>
      <w:instrText xml:space="preserve"> PAGE </w:instrText>
    </w:r>
    <w:r>
      <w:rPr>
        <w:rStyle w:val="aa"/>
      </w:rPr>
      <w:fldChar w:fldCharType="separate"/>
    </w:r>
    <w:r w:rsidR="00C968FA">
      <w:rPr>
        <w:rStyle w:val="aa"/>
        <w:noProof/>
      </w:rPr>
      <w:t>56</w:t>
    </w:r>
    <w:r>
      <w:rPr>
        <w:rStyle w:val="aa"/>
      </w:rPr>
      <w:fldChar w:fldCharType="end"/>
    </w:r>
    <w:r>
      <w:rPr>
        <w:rStyle w:val="aa"/>
        <w:rFonts w:hint="eastAsia"/>
      </w:rPr>
      <w:t>-</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6F254D" w14:textId="5AF90A3D" w:rsidR="00074DD8" w:rsidRPr="00A33ED0" w:rsidRDefault="00074DD8" w:rsidP="00A33ED0">
    <w:pPr>
      <w:pStyle w:val="a7"/>
      <w:jc w:val="center"/>
      <w:rPr>
        <w:rFonts w:ascii="標楷體" w:hAnsi="標楷體"/>
      </w:rPr>
    </w:pPr>
    <w:r>
      <w:rPr>
        <w:rStyle w:val="aa"/>
        <w:rFonts w:hint="eastAsia"/>
      </w:rPr>
      <w:t>-</w:t>
    </w:r>
    <w:r>
      <w:rPr>
        <w:rStyle w:val="aa"/>
      </w:rPr>
      <w:fldChar w:fldCharType="begin"/>
    </w:r>
    <w:r>
      <w:rPr>
        <w:rStyle w:val="aa"/>
      </w:rPr>
      <w:instrText xml:space="preserve"> PAGE </w:instrText>
    </w:r>
    <w:r>
      <w:rPr>
        <w:rStyle w:val="aa"/>
      </w:rPr>
      <w:fldChar w:fldCharType="separate"/>
    </w:r>
    <w:r w:rsidR="00C968FA">
      <w:rPr>
        <w:rStyle w:val="aa"/>
        <w:noProof/>
      </w:rPr>
      <w:t>158</w:t>
    </w:r>
    <w:r>
      <w:rPr>
        <w:rStyle w:val="aa"/>
      </w:rPr>
      <w:fldChar w:fldCharType="end"/>
    </w:r>
    <w:r>
      <w:rPr>
        <w:rStyle w:val="aa"/>
        <w:rFonts w:hint="eastAsia"/>
      </w:rPr>
      <w:t>-</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F5B09C" w14:textId="77777777" w:rsidR="00074DD8" w:rsidRDefault="00074DD8">
    <w:pPr>
      <w:pStyle w:val="a7"/>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19850C2B" w14:textId="77777777" w:rsidR="00074DD8" w:rsidRDefault="00074DD8">
    <w:pPr>
      <w:pStyle w:val="a7"/>
      <w:ind w:right="360"/>
    </w:pPr>
  </w:p>
  <w:p w14:paraId="2C675E3D" w14:textId="77777777" w:rsidR="00074DD8" w:rsidRDefault="00074DD8"/>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7023948"/>
      <w:docPartObj>
        <w:docPartGallery w:val="Page Numbers (Bottom of Page)"/>
        <w:docPartUnique/>
      </w:docPartObj>
    </w:sdtPr>
    <w:sdtContent>
      <w:p w14:paraId="68A06E55" w14:textId="1BC855AF" w:rsidR="00074DD8" w:rsidRDefault="00074DD8">
        <w:pPr>
          <w:pStyle w:val="a7"/>
          <w:jc w:val="center"/>
        </w:pPr>
        <w:r>
          <w:fldChar w:fldCharType="begin"/>
        </w:r>
        <w:r>
          <w:instrText>PAGE   \* MERGEFORMAT</w:instrText>
        </w:r>
        <w:r>
          <w:fldChar w:fldCharType="separate"/>
        </w:r>
        <w:r w:rsidR="00C968FA" w:rsidRPr="00C968FA">
          <w:rPr>
            <w:noProof/>
            <w:lang w:val="zh-TW"/>
          </w:rPr>
          <w:t>163</w:t>
        </w:r>
        <w:r>
          <w:fldChar w:fldCharType="end"/>
        </w:r>
      </w:p>
    </w:sdtContent>
  </w:sdt>
  <w:p w14:paraId="419E2BD4" w14:textId="77777777" w:rsidR="00074DD8" w:rsidRDefault="00074DD8">
    <w:pPr>
      <w:pStyle w:val="a7"/>
    </w:pPr>
  </w:p>
  <w:p w14:paraId="67DD47A5" w14:textId="77777777" w:rsidR="00074DD8" w:rsidRDefault="00074DD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4CE15E" w14:textId="77777777" w:rsidR="00F34383" w:rsidRDefault="00F34383">
      <w:r>
        <w:separator/>
      </w:r>
    </w:p>
  </w:footnote>
  <w:footnote w:type="continuationSeparator" w:id="0">
    <w:p w14:paraId="7C62E072" w14:textId="77777777" w:rsidR="00F34383" w:rsidRDefault="00F34383">
      <w:r>
        <w:continuationSeparator/>
      </w:r>
    </w:p>
  </w:footnote>
  <w:footnote w:id="1">
    <w:p w14:paraId="68E4AADB" w14:textId="77777777" w:rsidR="00074DD8" w:rsidRPr="00E67169" w:rsidRDefault="00074DD8" w:rsidP="00E67169">
      <w:pPr>
        <w:pStyle w:val="afff0"/>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F00A5"/>
    <w:multiLevelType w:val="hybridMultilevel"/>
    <w:tmpl w:val="F5E63462"/>
    <w:lvl w:ilvl="0" w:tplc="E9FAD04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3D7214"/>
    <w:multiLevelType w:val="hybridMultilevel"/>
    <w:tmpl w:val="BDDC5284"/>
    <w:lvl w:ilvl="0" w:tplc="6570EB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AD265D"/>
    <w:multiLevelType w:val="hybridMultilevel"/>
    <w:tmpl w:val="DE002C88"/>
    <w:lvl w:ilvl="0" w:tplc="C1624A1A">
      <w:start w:val="1"/>
      <w:numFmt w:val="bullet"/>
      <w:lvlText w:val=""/>
      <w:lvlJc w:val="left"/>
      <w:pPr>
        <w:ind w:left="480" w:hanging="480"/>
      </w:pPr>
      <w:rPr>
        <w:rFonts w:ascii="Wingdings" w:hAnsi="Wingdings" w:hint="default"/>
        <w:b w:val="0"/>
        <w:i w:val="0"/>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6DB3B6F"/>
    <w:multiLevelType w:val="hybridMultilevel"/>
    <w:tmpl w:val="52E47CD6"/>
    <w:lvl w:ilvl="0" w:tplc="0409000F">
      <w:start w:val="1"/>
      <w:numFmt w:val="decimal"/>
      <w:lvlText w:val="%1."/>
      <w:lvlJc w:val="left"/>
      <w:pPr>
        <w:ind w:left="1614" w:hanging="480"/>
      </w:pPr>
    </w:lvl>
    <w:lvl w:ilvl="1" w:tplc="04090019" w:tentative="1">
      <w:start w:val="1"/>
      <w:numFmt w:val="ideographTraditional"/>
      <w:lvlText w:val="%2、"/>
      <w:lvlJc w:val="left"/>
      <w:pPr>
        <w:ind w:left="2094" w:hanging="480"/>
      </w:pPr>
    </w:lvl>
    <w:lvl w:ilvl="2" w:tplc="0409001B" w:tentative="1">
      <w:start w:val="1"/>
      <w:numFmt w:val="lowerRoman"/>
      <w:lvlText w:val="%3."/>
      <w:lvlJc w:val="right"/>
      <w:pPr>
        <w:ind w:left="2574" w:hanging="480"/>
      </w:pPr>
    </w:lvl>
    <w:lvl w:ilvl="3" w:tplc="0409000F" w:tentative="1">
      <w:start w:val="1"/>
      <w:numFmt w:val="decimal"/>
      <w:lvlText w:val="%4."/>
      <w:lvlJc w:val="left"/>
      <w:pPr>
        <w:ind w:left="3054" w:hanging="480"/>
      </w:pPr>
    </w:lvl>
    <w:lvl w:ilvl="4" w:tplc="04090019" w:tentative="1">
      <w:start w:val="1"/>
      <w:numFmt w:val="ideographTraditional"/>
      <w:lvlText w:val="%5、"/>
      <w:lvlJc w:val="left"/>
      <w:pPr>
        <w:ind w:left="3534" w:hanging="480"/>
      </w:pPr>
    </w:lvl>
    <w:lvl w:ilvl="5" w:tplc="0409001B" w:tentative="1">
      <w:start w:val="1"/>
      <w:numFmt w:val="lowerRoman"/>
      <w:lvlText w:val="%6."/>
      <w:lvlJc w:val="right"/>
      <w:pPr>
        <w:ind w:left="4014" w:hanging="480"/>
      </w:pPr>
    </w:lvl>
    <w:lvl w:ilvl="6" w:tplc="0409000F" w:tentative="1">
      <w:start w:val="1"/>
      <w:numFmt w:val="decimal"/>
      <w:lvlText w:val="%7."/>
      <w:lvlJc w:val="left"/>
      <w:pPr>
        <w:ind w:left="4494" w:hanging="480"/>
      </w:pPr>
    </w:lvl>
    <w:lvl w:ilvl="7" w:tplc="04090019" w:tentative="1">
      <w:start w:val="1"/>
      <w:numFmt w:val="ideographTraditional"/>
      <w:lvlText w:val="%8、"/>
      <w:lvlJc w:val="left"/>
      <w:pPr>
        <w:ind w:left="4974" w:hanging="480"/>
      </w:pPr>
    </w:lvl>
    <w:lvl w:ilvl="8" w:tplc="0409001B" w:tentative="1">
      <w:start w:val="1"/>
      <w:numFmt w:val="lowerRoman"/>
      <w:lvlText w:val="%9."/>
      <w:lvlJc w:val="right"/>
      <w:pPr>
        <w:ind w:left="5454" w:hanging="480"/>
      </w:pPr>
    </w:lvl>
  </w:abstractNum>
  <w:abstractNum w:abstractNumId="4" w15:restartNumberingAfterBreak="0">
    <w:nsid w:val="071C6682"/>
    <w:multiLevelType w:val="hybridMultilevel"/>
    <w:tmpl w:val="9A344DFE"/>
    <w:lvl w:ilvl="0" w:tplc="05E8D24C">
      <w:start w:val="1"/>
      <w:numFmt w:val="bullet"/>
      <w:lvlText w:val="•"/>
      <w:lvlJc w:val="left"/>
      <w:pPr>
        <w:ind w:left="360" w:hanging="360"/>
      </w:pPr>
      <w:rPr>
        <w:rFonts w:ascii="新細明體" w:hAnsi="新細明體" w:hint="default"/>
        <w:color w:val="0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8C4F42"/>
    <w:multiLevelType w:val="hybridMultilevel"/>
    <w:tmpl w:val="DA3270D2"/>
    <w:lvl w:ilvl="0" w:tplc="0409000F">
      <w:start w:val="1"/>
      <w:numFmt w:val="decimal"/>
      <w:lvlText w:val="%1."/>
      <w:lvlJc w:val="left"/>
      <w:pPr>
        <w:ind w:left="1006" w:hanging="480"/>
      </w:pPr>
    </w:lvl>
    <w:lvl w:ilvl="1" w:tplc="04090019" w:tentative="1">
      <w:start w:val="1"/>
      <w:numFmt w:val="ideographTraditional"/>
      <w:lvlText w:val="%2、"/>
      <w:lvlJc w:val="left"/>
      <w:pPr>
        <w:ind w:left="1486" w:hanging="480"/>
      </w:pPr>
    </w:lvl>
    <w:lvl w:ilvl="2" w:tplc="0409001B" w:tentative="1">
      <w:start w:val="1"/>
      <w:numFmt w:val="lowerRoman"/>
      <w:lvlText w:val="%3."/>
      <w:lvlJc w:val="right"/>
      <w:pPr>
        <w:ind w:left="1966" w:hanging="480"/>
      </w:pPr>
    </w:lvl>
    <w:lvl w:ilvl="3" w:tplc="0409000F" w:tentative="1">
      <w:start w:val="1"/>
      <w:numFmt w:val="decimal"/>
      <w:lvlText w:val="%4."/>
      <w:lvlJc w:val="left"/>
      <w:pPr>
        <w:ind w:left="2446" w:hanging="480"/>
      </w:pPr>
    </w:lvl>
    <w:lvl w:ilvl="4" w:tplc="04090019" w:tentative="1">
      <w:start w:val="1"/>
      <w:numFmt w:val="ideographTraditional"/>
      <w:lvlText w:val="%5、"/>
      <w:lvlJc w:val="left"/>
      <w:pPr>
        <w:ind w:left="2926" w:hanging="480"/>
      </w:pPr>
    </w:lvl>
    <w:lvl w:ilvl="5" w:tplc="0409001B" w:tentative="1">
      <w:start w:val="1"/>
      <w:numFmt w:val="lowerRoman"/>
      <w:lvlText w:val="%6."/>
      <w:lvlJc w:val="right"/>
      <w:pPr>
        <w:ind w:left="3406" w:hanging="480"/>
      </w:pPr>
    </w:lvl>
    <w:lvl w:ilvl="6" w:tplc="0409000F" w:tentative="1">
      <w:start w:val="1"/>
      <w:numFmt w:val="decimal"/>
      <w:lvlText w:val="%7."/>
      <w:lvlJc w:val="left"/>
      <w:pPr>
        <w:ind w:left="3886" w:hanging="480"/>
      </w:pPr>
    </w:lvl>
    <w:lvl w:ilvl="7" w:tplc="04090019" w:tentative="1">
      <w:start w:val="1"/>
      <w:numFmt w:val="ideographTraditional"/>
      <w:lvlText w:val="%8、"/>
      <w:lvlJc w:val="left"/>
      <w:pPr>
        <w:ind w:left="4366" w:hanging="480"/>
      </w:pPr>
    </w:lvl>
    <w:lvl w:ilvl="8" w:tplc="0409001B" w:tentative="1">
      <w:start w:val="1"/>
      <w:numFmt w:val="lowerRoman"/>
      <w:lvlText w:val="%9."/>
      <w:lvlJc w:val="right"/>
      <w:pPr>
        <w:ind w:left="4846" w:hanging="480"/>
      </w:pPr>
    </w:lvl>
  </w:abstractNum>
  <w:abstractNum w:abstractNumId="6" w15:restartNumberingAfterBreak="0">
    <w:nsid w:val="0B0E54A4"/>
    <w:multiLevelType w:val="hybridMultilevel"/>
    <w:tmpl w:val="D8363CBE"/>
    <w:lvl w:ilvl="0" w:tplc="05E8D24C">
      <w:start w:val="1"/>
      <w:numFmt w:val="bullet"/>
      <w:lvlText w:val="•"/>
      <w:lvlJc w:val="left"/>
      <w:pPr>
        <w:ind w:left="424" w:hanging="480"/>
      </w:pPr>
      <w:rPr>
        <w:rFonts w:ascii="新細明體" w:hAnsi="新細明體" w:hint="default"/>
        <w:color w:val="000000"/>
        <w:sz w:val="24"/>
        <w:lang w:val="en-US"/>
      </w:rPr>
    </w:lvl>
    <w:lvl w:ilvl="1" w:tplc="04090003" w:tentative="1">
      <w:start w:val="1"/>
      <w:numFmt w:val="bullet"/>
      <w:lvlText w:val=""/>
      <w:lvlJc w:val="left"/>
      <w:pPr>
        <w:ind w:left="904" w:hanging="480"/>
      </w:pPr>
      <w:rPr>
        <w:rFonts w:ascii="Wingdings" w:hAnsi="Wingdings" w:hint="default"/>
      </w:rPr>
    </w:lvl>
    <w:lvl w:ilvl="2" w:tplc="04090005" w:tentative="1">
      <w:start w:val="1"/>
      <w:numFmt w:val="bullet"/>
      <w:lvlText w:val=""/>
      <w:lvlJc w:val="left"/>
      <w:pPr>
        <w:ind w:left="1384" w:hanging="480"/>
      </w:pPr>
      <w:rPr>
        <w:rFonts w:ascii="Wingdings" w:hAnsi="Wingdings" w:hint="default"/>
      </w:rPr>
    </w:lvl>
    <w:lvl w:ilvl="3" w:tplc="04090001" w:tentative="1">
      <w:start w:val="1"/>
      <w:numFmt w:val="bullet"/>
      <w:lvlText w:val=""/>
      <w:lvlJc w:val="left"/>
      <w:pPr>
        <w:ind w:left="1864" w:hanging="480"/>
      </w:pPr>
      <w:rPr>
        <w:rFonts w:ascii="Wingdings" w:hAnsi="Wingdings" w:hint="default"/>
      </w:rPr>
    </w:lvl>
    <w:lvl w:ilvl="4" w:tplc="04090003" w:tentative="1">
      <w:start w:val="1"/>
      <w:numFmt w:val="bullet"/>
      <w:lvlText w:val=""/>
      <w:lvlJc w:val="left"/>
      <w:pPr>
        <w:ind w:left="2344" w:hanging="480"/>
      </w:pPr>
      <w:rPr>
        <w:rFonts w:ascii="Wingdings" w:hAnsi="Wingdings" w:hint="default"/>
      </w:rPr>
    </w:lvl>
    <w:lvl w:ilvl="5" w:tplc="04090005" w:tentative="1">
      <w:start w:val="1"/>
      <w:numFmt w:val="bullet"/>
      <w:lvlText w:val=""/>
      <w:lvlJc w:val="left"/>
      <w:pPr>
        <w:ind w:left="2824" w:hanging="480"/>
      </w:pPr>
      <w:rPr>
        <w:rFonts w:ascii="Wingdings" w:hAnsi="Wingdings" w:hint="default"/>
      </w:rPr>
    </w:lvl>
    <w:lvl w:ilvl="6" w:tplc="04090001" w:tentative="1">
      <w:start w:val="1"/>
      <w:numFmt w:val="bullet"/>
      <w:lvlText w:val=""/>
      <w:lvlJc w:val="left"/>
      <w:pPr>
        <w:ind w:left="3304" w:hanging="480"/>
      </w:pPr>
      <w:rPr>
        <w:rFonts w:ascii="Wingdings" w:hAnsi="Wingdings" w:hint="default"/>
      </w:rPr>
    </w:lvl>
    <w:lvl w:ilvl="7" w:tplc="04090003" w:tentative="1">
      <w:start w:val="1"/>
      <w:numFmt w:val="bullet"/>
      <w:lvlText w:val=""/>
      <w:lvlJc w:val="left"/>
      <w:pPr>
        <w:ind w:left="3784" w:hanging="480"/>
      </w:pPr>
      <w:rPr>
        <w:rFonts w:ascii="Wingdings" w:hAnsi="Wingdings" w:hint="default"/>
      </w:rPr>
    </w:lvl>
    <w:lvl w:ilvl="8" w:tplc="04090005" w:tentative="1">
      <w:start w:val="1"/>
      <w:numFmt w:val="bullet"/>
      <w:lvlText w:val=""/>
      <w:lvlJc w:val="left"/>
      <w:pPr>
        <w:ind w:left="4264" w:hanging="480"/>
      </w:pPr>
      <w:rPr>
        <w:rFonts w:ascii="Wingdings" w:hAnsi="Wingdings" w:hint="default"/>
      </w:rPr>
    </w:lvl>
  </w:abstractNum>
  <w:abstractNum w:abstractNumId="7" w15:restartNumberingAfterBreak="0">
    <w:nsid w:val="0B113297"/>
    <w:multiLevelType w:val="hybridMultilevel"/>
    <w:tmpl w:val="093EDEFE"/>
    <w:lvl w:ilvl="0" w:tplc="6296AC28">
      <w:start w:val="1"/>
      <w:numFmt w:val="bullet"/>
      <w:lvlText w:val="•"/>
      <w:lvlJc w:val="left"/>
      <w:pPr>
        <w:tabs>
          <w:tab w:val="num" w:pos="720"/>
        </w:tabs>
        <w:ind w:left="720" w:hanging="360"/>
      </w:pPr>
      <w:rPr>
        <w:rFonts w:ascii="Arial" w:hAnsi="Arial" w:hint="default"/>
      </w:rPr>
    </w:lvl>
    <w:lvl w:ilvl="1" w:tplc="0792D61E" w:tentative="1">
      <w:start w:val="1"/>
      <w:numFmt w:val="bullet"/>
      <w:lvlText w:val="•"/>
      <w:lvlJc w:val="left"/>
      <w:pPr>
        <w:tabs>
          <w:tab w:val="num" w:pos="1440"/>
        </w:tabs>
        <w:ind w:left="1440" w:hanging="360"/>
      </w:pPr>
      <w:rPr>
        <w:rFonts w:ascii="Arial" w:hAnsi="Arial" w:hint="default"/>
      </w:rPr>
    </w:lvl>
    <w:lvl w:ilvl="2" w:tplc="E1AC0C28" w:tentative="1">
      <w:start w:val="1"/>
      <w:numFmt w:val="bullet"/>
      <w:lvlText w:val="•"/>
      <w:lvlJc w:val="left"/>
      <w:pPr>
        <w:tabs>
          <w:tab w:val="num" w:pos="2160"/>
        </w:tabs>
        <w:ind w:left="2160" w:hanging="360"/>
      </w:pPr>
      <w:rPr>
        <w:rFonts w:ascii="Arial" w:hAnsi="Arial" w:hint="default"/>
      </w:rPr>
    </w:lvl>
    <w:lvl w:ilvl="3" w:tplc="D812D0C2" w:tentative="1">
      <w:start w:val="1"/>
      <w:numFmt w:val="bullet"/>
      <w:lvlText w:val="•"/>
      <w:lvlJc w:val="left"/>
      <w:pPr>
        <w:tabs>
          <w:tab w:val="num" w:pos="2880"/>
        </w:tabs>
        <w:ind w:left="2880" w:hanging="360"/>
      </w:pPr>
      <w:rPr>
        <w:rFonts w:ascii="Arial" w:hAnsi="Arial" w:hint="default"/>
      </w:rPr>
    </w:lvl>
    <w:lvl w:ilvl="4" w:tplc="52840090" w:tentative="1">
      <w:start w:val="1"/>
      <w:numFmt w:val="bullet"/>
      <w:lvlText w:val="•"/>
      <w:lvlJc w:val="left"/>
      <w:pPr>
        <w:tabs>
          <w:tab w:val="num" w:pos="3600"/>
        </w:tabs>
        <w:ind w:left="3600" w:hanging="360"/>
      </w:pPr>
      <w:rPr>
        <w:rFonts w:ascii="Arial" w:hAnsi="Arial" w:hint="default"/>
      </w:rPr>
    </w:lvl>
    <w:lvl w:ilvl="5" w:tplc="F14812B0" w:tentative="1">
      <w:start w:val="1"/>
      <w:numFmt w:val="bullet"/>
      <w:lvlText w:val="•"/>
      <w:lvlJc w:val="left"/>
      <w:pPr>
        <w:tabs>
          <w:tab w:val="num" w:pos="4320"/>
        </w:tabs>
        <w:ind w:left="4320" w:hanging="360"/>
      </w:pPr>
      <w:rPr>
        <w:rFonts w:ascii="Arial" w:hAnsi="Arial" w:hint="default"/>
      </w:rPr>
    </w:lvl>
    <w:lvl w:ilvl="6" w:tplc="6F684410" w:tentative="1">
      <w:start w:val="1"/>
      <w:numFmt w:val="bullet"/>
      <w:lvlText w:val="•"/>
      <w:lvlJc w:val="left"/>
      <w:pPr>
        <w:tabs>
          <w:tab w:val="num" w:pos="5040"/>
        </w:tabs>
        <w:ind w:left="5040" w:hanging="360"/>
      </w:pPr>
      <w:rPr>
        <w:rFonts w:ascii="Arial" w:hAnsi="Arial" w:hint="default"/>
      </w:rPr>
    </w:lvl>
    <w:lvl w:ilvl="7" w:tplc="6DD60B44" w:tentative="1">
      <w:start w:val="1"/>
      <w:numFmt w:val="bullet"/>
      <w:lvlText w:val="•"/>
      <w:lvlJc w:val="left"/>
      <w:pPr>
        <w:tabs>
          <w:tab w:val="num" w:pos="5760"/>
        </w:tabs>
        <w:ind w:left="5760" w:hanging="360"/>
      </w:pPr>
      <w:rPr>
        <w:rFonts w:ascii="Arial" w:hAnsi="Arial" w:hint="default"/>
      </w:rPr>
    </w:lvl>
    <w:lvl w:ilvl="8" w:tplc="A6BC19B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B671219"/>
    <w:multiLevelType w:val="hybridMultilevel"/>
    <w:tmpl w:val="129641A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9" w15:restartNumberingAfterBreak="0">
    <w:nsid w:val="0C832AE4"/>
    <w:multiLevelType w:val="hybridMultilevel"/>
    <w:tmpl w:val="57581FF0"/>
    <w:lvl w:ilvl="0" w:tplc="05E8D24C">
      <w:start w:val="1"/>
      <w:numFmt w:val="bullet"/>
      <w:lvlText w:val="•"/>
      <w:lvlJc w:val="left"/>
      <w:pPr>
        <w:ind w:left="1754" w:hanging="480"/>
      </w:pPr>
      <w:rPr>
        <w:rFonts w:ascii="新細明體" w:hAnsi="新細明體" w:hint="default"/>
        <w:color w:val="000000"/>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10" w15:restartNumberingAfterBreak="0">
    <w:nsid w:val="0CA71216"/>
    <w:multiLevelType w:val="hybridMultilevel"/>
    <w:tmpl w:val="1152C6A4"/>
    <w:lvl w:ilvl="0" w:tplc="3BA2008E">
      <w:start w:val="2013"/>
      <w:numFmt w:val="bullet"/>
      <w:lvlText w:val="‧"/>
      <w:lvlJc w:val="left"/>
      <w:pPr>
        <w:ind w:left="1613" w:hanging="480"/>
      </w:pPr>
      <w:rPr>
        <w:rFonts w:ascii="新細明體" w:eastAsia="新細明體" w:hAnsi="新細明體" w:cs="Tahoma" w:hint="eastAsia"/>
        <w:color w:val="auto"/>
        <w:sz w:val="24"/>
        <w:lang w:val="en-US"/>
      </w:rPr>
    </w:lvl>
    <w:lvl w:ilvl="1" w:tplc="3BA2008E">
      <w:start w:val="2013"/>
      <w:numFmt w:val="bullet"/>
      <w:lvlText w:val="‧"/>
      <w:lvlJc w:val="left"/>
      <w:pPr>
        <w:ind w:left="2093" w:hanging="480"/>
      </w:pPr>
      <w:rPr>
        <w:rFonts w:ascii="新細明體" w:eastAsia="新細明體" w:hAnsi="新細明體" w:cs="Tahoma" w:hint="eastAsia"/>
        <w:color w:val="auto"/>
        <w:sz w:val="24"/>
        <w:lang w:val="en-US"/>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11" w15:restartNumberingAfterBreak="0">
    <w:nsid w:val="0CD911A0"/>
    <w:multiLevelType w:val="hybridMultilevel"/>
    <w:tmpl w:val="BEB0FEA8"/>
    <w:lvl w:ilvl="0" w:tplc="05E8D24C">
      <w:start w:val="1"/>
      <w:numFmt w:val="bullet"/>
      <w:lvlText w:val="•"/>
      <w:lvlJc w:val="left"/>
      <w:pPr>
        <w:ind w:left="551" w:hanging="480"/>
      </w:pPr>
      <w:rPr>
        <w:rFonts w:ascii="新細明體" w:hAnsi="新細明體" w:hint="default"/>
        <w:color w:val="000000"/>
      </w:rPr>
    </w:lvl>
    <w:lvl w:ilvl="1" w:tplc="04090003" w:tentative="1">
      <w:start w:val="1"/>
      <w:numFmt w:val="bullet"/>
      <w:lvlText w:val=""/>
      <w:lvlJc w:val="left"/>
      <w:pPr>
        <w:ind w:left="1031" w:hanging="480"/>
      </w:pPr>
      <w:rPr>
        <w:rFonts w:ascii="Wingdings" w:hAnsi="Wingdings" w:hint="default"/>
      </w:rPr>
    </w:lvl>
    <w:lvl w:ilvl="2" w:tplc="04090005" w:tentative="1">
      <w:start w:val="1"/>
      <w:numFmt w:val="bullet"/>
      <w:lvlText w:val=""/>
      <w:lvlJc w:val="left"/>
      <w:pPr>
        <w:ind w:left="1511" w:hanging="480"/>
      </w:pPr>
      <w:rPr>
        <w:rFonts w:ascii="Wingdings" w:hAnsi="Wingdings" w:hint="default"/>
      </w:rPr>
    </w:lvl>
    <w:lvl w:ilvl="3" w:tplc="04090001" w:tentative="1">
      <w:start w:val="1"/>
      <w:numFmt w:val="bullet"/>
      <w:lvlText w:val=""/>
      <w:lvlJc w:val="left"/>
      <w:pPr>
        <w:ind w:left="1991" w:hanging="480"/>
      </w:pPr>
      <w:rPr>
        <w:rFonts w:ascii="Wingdings" w:hAnsi="Wingdings" w:hint="default"/>
      </w:rPr>
    </w:lvl>
    <w:lvl w:ilvl="4" w:tplc="04090003" w:tentative="1">
      <w:start w:val="1"/>
      <w:numFmt w:val="bullet"/>
      <w:lvlText w:val=""/>
      <w:lvlJc w:val="left"/>
      <w:pPr>
        <w:ind w:left="2471" w:hanging="480"/>
      </w:pPr>
      <w:rPr>
        <w:rFonts w:ascii="Wingdings" w:hAnsi="Wingdings" w:hint="default"/>
      </w:rPr>
    </w:lvl>
    <w:lvl w:ilvl="5" w:tplc="04090005" w:tentative="1">
      <w:start w:val="1"/>
      <w:numFmt w:val="bullet"/>
      <w:lvlText w:val=""/>
      <w:lvlJc w:val="left"/>
      <w:pPr>
        <w:ind w:left="2951" w:hanging="480"/>
      </w:pPr>
      <w:rPr>
        <w:rFonts w:ascii="Wingdings" w:hAnsi="Wingdings" w:hint="default"/>
      </w:rPr>
    </w:lvl>
    <w:lvl w:ilvl="6" w:tplc="04090001" w:tentative="1">
      <w:start w:val="1"/>
      <w:numFmt w:val="bullet"/>
      <w:lvlText w:val=""/>
      <w:lvlJc w:val="left"/>
      <w:pPr>
        <w:ind w:left="3431" w:hanging="480"/>
      </w:pPr>
      <w:rPr>
        <w:rFonts w:ascii="Wingdings" w:hAnsi="Wingdings" w:hint="default"/>
      </w:rPr>
    </w:lvl>
    <w:lvl w:ilvl="7" w:tplc="04090003" w:tentative="1">
      <w:start w:val="1"/>
      <w:numFmt w:val="bullet"/>
      <w:lvlText w:val=""/>
      <w:lvlJc w:val="left"/>
      <w:pPr>
        <w:ind w:left="3911" w:hanging="480"/>
      </w:pPr>
      <w:rPr>
        <w:rFonts w:ascii="Wingdings" w:hAnsi="Wingdings" w:hint="default"/>
      </w:rPr>
    </w:lvl>
    <w:lvl w:ilvl="8" w:tplc="04090005" w:tentative="1">
      <w:start w:val="1"/>
      <w:numFmt w:val="bullet"/>
      <w:lvlText w:val=""/>
      <w:lvlJc w:val="left"/>
      <w:pPr>
        <w:ind w:left="4391" w:hanging="480"/>
      </w:pPr>
      <w:rPr>
        <w:rFonts w:ascii="Wingdings" w:hAnsi="Wingdings" w:hint="default"/>
      </w:rPr>
    </w:lvl>
  </w:abstractNum>
  <w:abstractNum w:abstractNumId="12" w15:restartNumberingAfterBreak="0">
    <w:nsid w:val="0D4A0050"/>
    <w:multiLevelType w:val="hybridMultilevel"/>
    <w:tmpl w:val="BA3AF678"/>
    <w:lvl w:ilvl="0" w:tplc="02EEBE74">
      <w:start w:val="1"/>
      <w:numFmt w:val="bullet"/>
      <w:lvlText w:val="•"/>
      <w:lvlJc w:val="left"/>
      <w:pPr>
        <w:ind w:left="1046" w:hanging="480"/>
      </w:pPr>
      <w:rPr>
        <w:rFonts w:ascii="新細明體" w:hAnsi="新細明體" w:hint="default"/>
        <w:color w:val="auto"/>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13" w15:restartNumberingAfterBreak="0">
    <w:nsid w:val="0D9304F0"/>
    <w:multiLevelType w:val="hybridMultilevel"/>
    <w:tmpl w:val="2E68974E"/>
    <w:lvl w:ilvl="0" w:tplc="81D4030A">
      <w:numFmt w:val="bullet"/>
      <w:lvlText w:val="•"/>
      <w:lvlJc w:val="left"/>
      <w:pPr>
        <w:ind w:left="1757" w:hanging="480"/>
      </w:pPr>
      <w:rPr>
        <w:rFonts w:hint="default"/>
      </w:rPr>
    </w:lvl>
    <w:lvl w:ilvl="1" w:tplc="04090003" w:tentative="1">
      <w:start w:val="1"/>
      <w:numFmt w:val="bullet"/>
      <w:lvlText w:val=""/>
      <w:lvlJc w:val="left"/>
      <w:pPr>
        <w:ind w:left="2237" w:hanging="480"/>
      </w:pPr>
      <w:rPr>
        <w:rFonts w:ascii="Wingdings" w:hAnsi="Wingdings" w:hint="default"/>
      </w:rPr>
    </w:lvl>
    <w:lvl w:ilvl="2" w:tplc="04090005" w:tentative="1">
      <w:start w:val="1"/>
      <w:numFmt w:val="bullet"/>
      <w:lvlText w:val=""/>
      <w:lvlJc w:val="left"/>
      <w:pPr>
        <w:ind w:left="2717" w:hanging="480"/>
      </w:pPr>
      <w:rPr>
        <w:rFonts w:ascii="Wingdings" w:hAnsi="Wingdings" w:hint="default"/>
      </w:rPr>
    </w:lvl>
    <w:lvl w:ilvl="3" w:tplc="04090001" w:tentative="1">
      <w:start w:val="1"/>
      <w:numFmt w:val="bullet"/>
      <w:lvlText w:val=""/>
      <w:lvlJc w:val="left"/>
      <w:pPr>
        <w:ind w:left="3197" w:hanging="480"/>
      </w:pPr>
      <w:rPr>
        <w:rFonts w:ascii="Wingdings" w:hAnsi="Wingdings" w:hint="default"/>
      </w:rPr>
    </w:lvl>
    <w:lvl w:ilvl="4" w:tplc="04090003" w:tentative="1">
      <w:start w:val="1"/>
      <w:numFmt w:val="bullet"/>
      <w:lvlText w:val=""/>
      <w:lvlJc w:val="left"/>
      <w:pPr>
        <w:ind w:left="3677" w:hanging="480"/>
      </w:pPr>
      <w:rPr>
        <w:rFonts w:ascii="Wingdings" w:hAnsi="Wingdings" w:hint="default"/>
      </w:rPr>
    </w:lvl>
    <w:lvl w:ilvl="5" w:tplc="04090005" w:tentative="1">
      <w:start w:val="1"/>
      <w:numFmt w:val="bullet"/>
      <w:lvlText w:val=""/>
      <w:lvlJc w:val="left"/>
      <w:pPr>
        <w:ind w:left="4157" w:hanging="480"/>
      </w:pPr>
      <w:rPr>
        <w:rFonts w:ascii="Wingdings" w:hAnsi="Wingdings" w:hint="default"/>
      </w:rPr>
    </w:lvl>
    <w:lvl w:ilvl="6" w:tplc="04090001" w:tentative="1">
      <w:start w:val="1"/>
      <w:numFmt w:val="bullet"/>
      <w:lvlText w:val=""/>
      <w:lvlJc w:val="left"/>
      <w:pPr>
        <w:ind w:left="4637" w:hanging="480"/>
      </w:pPr>
      <w:rPr>
        <w:rFonts w:ascii="Wingdings" w:hAnsi="Wingdings" w:hint="default"/>
      </w:rPr>
    </w:lvl>
    <w:lvl w:ilvl="7" w:tplc="04090003" w:tentative="1">
      <w:start w:val="1"/>
      <w:numFmt w:val="bullet"/>
      <w:lvlText w:val=""/>
      <w:lvlJc w:val="left"/>
      <w:pPr>
        <w:ind w:left="5117" w:hanging="480"/>
      </w:pPr>
      <w:rPr>
        <w:rFonts w:ascii="Wingdings" w:hAnsi="Wingdings" w:hint="default"/>
      </w:rPr>
    </w:lvl>
    <w:lvl w:ilvl="8" w:tplc="04090005" w:tentative="1">
      <w:start w:val="1"/>
      <w:numFmt w:val="bullet"/>
      <w:lvlText w:val=""/>
      <w:lvlJc w:val="left"/>
      <w:pPr>
        <w:ind w:left="5597" w:hanging="480"/>
      </w:pPr>
      <w:rPr>
        <w:rFonts w:ascii="Wingdings" w:hAnsi="Wingdings" w:hint="default"/>
      </w:rPr>
    </w:lvl>
  </w:abstractNum>
  <w:abstractNum w:abstractNumId="14" w15:restartNumberingAfterBreak="0">
    <w:nsid w:val="0E11531C"/>
    <w:multiLevelType w:val="hybridMultilevel"/>
    <w:tmpl w:val="532E5D7A"/>
    <w:lvl w:ilvl="0" w:tplc="05E8D24C">
      <w:start w:val="1"/>
      <w:numFmt w:val="bullet"/>
      <w:lvlText w:val="•"/>
      <w:lvlJc w:val="left"/>
      <w:pPr>
        <w:ind w:left="1189" w:hanging="480"/>
      </w:pPr>
      <w:rPr>
        <w:rFonts w:ascii="新細明體" w:hAnsi="新細明體" w:hint="default"/>
        <w:color w:val="000000"/>
      </w:rPr>
    </w:lvl>
    <w:lvl w:ilvl="1" w:tplc="0409000D">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15" w15:restartNumberingAfterBreak="0">
    <w:nsid w:val="0E3F3835"/>
    <w:multiLevelType w:val="hybridMultilevel"/>
    <w:tmpl w:val="2DE8A4AE"/>
    <w:lvl w:ilvl="0" w:tplc="81D4030A">
      <w:numFmt w:val="bullet"/>
      <w:lvlText w:val="•"/>
      <w:lvlJc w:val="left"/>
      <w:pPr>
        <w:ind w:left="1756" w:hanging="480"/>
      </w:pPr>
      <w:rPr>
        <w:rFonts w:hint="default"/>
      </w:rPr>
    </w:lvl>
    <w:lvl w:ilvl="1" w:tplc="04090003" w:tentative="1">
      <w:start w:val="1"/>
      <w:numFmt w:val="bullet"/>
      <w:lvlText w:val=""/>
      <w:lvlJc w:val="left"/>
      <w:pPr>
        <w:ind w:left="2236" w:hanging="480"/>
      </w:pPr>
      <w:rPr>
        <w:rFonts w:ascii="Wingdings" w:hAnsi="Wingdings" w:hint="default"/>
      </w:rPr>
    </w:lvl>
    <w:lvl w:ilvl="2" w:tplc="04090005" w:tentative="1">
      <w:start w:val="1"/>
      <w:numFmt w:val="bullet"/>
      <w:lvlText w:val=""/>
      <w:lvlJc w:val="left"/>
      <w:pPr>
        <w:ind w:left="2716" w:hanging="480"/>
      </w:pPr>
      <w:rPr>
        <w:rFonts w:ascii="Wingdings" w:hAnsi="Wingdings" w:hint="default"/>
      </w:rPr>
    </w:lvl>
    <w:lvl w:ilvl="3" w:tplc="04090001" w:tentative="1">
      <w:start w:val="1"/>
      <w:numFmt w:val="bullet"/>
      <w:lvlText w:val=""/>
      <w:lvlJc w:val="left"/>
      <w:pPr>
        <w:ind w:left="3196" w:hanging="480"/>
      </w:pPr>
      <w:rPr>
        <w:rFonts w:ascii="Wingdings" w:hAnsi="Wingdings" w:hint="default"/>
      </w:rPr>
    </w:lvl>
    <w:lvl w:ilvl="4" w:tplc="04090003" w:tentative="1">
      <w:start w:val="1"/>
      <w:numFmt w:val="bullet"/>
      <w:lvlText w:val=""/>
      <w:lvlJc w:val="left"/>
      <w:pPr>
        <w:ind w:left="3676" w:hanging="480"/>
      </w:pPr>
      <w:rPr>
        <w:rFonts w:ascii="Wingdings" w:hAnsi="Wingdings" w:hint="default"/>
      </w:rPr>
    </w:lvl>
    <w:lvl w:ilvl="5" w:tplc="04090005" w:tentative="1">
      <w:start w:val="1"/>
      <w:numFmt w:val="bullet"/>
      <w:lvlText w:val=""/>
      <w:lvlJc w:val="left"/>
      <w:pPr>
        <w:ind w:left="4156" w:hanging="480"/>
      </w:pPr>
      <w:rPr>
        <w:rFonts w:ascii="Wingdings" w:hAnsi="Wingdings" w:hint="default"/>
      </w:rPr>
    </w:lvl>
    <w:lvl w:ilvl="6" w:tplc="04090001" w:tentative="1">
      <w:start w:val="1"/>
      <w:numFmt w:val="bullet"/>
      <w:lvlText w:val=""/>
      <w:lvlJc w:val="left"/>
      <w:pPr>
        <w:ind w:left="4636" w:hanging="480"/>
      </w:pPr>
      <w:rPr>
        <w:rFonts w:ascii="Wingdings" w:hAnsi="Wingdings" w:hint="default"/>
      </w:rPr>
    </w:lvl>
    <w:lvl w:ilvl="7" w:tplc="04090003" w:tentative="1">
      <w:start w:val="1"/>
      <w:numFmt w:val="bullet"/>
      <w:lvlText w:val=""/>
      <w:lvlJc w:val="left"/>
      <w:pPr>
        <w:ind w:left="5116" w:hanging="480"/>
      </w:pPr>
      <w:rPr>
        <w:rFonts w:ascii="Wingdings" w:hAnsi="Wingdings" w:hint="default"/>
      </w:rPr>
    </w:lvl>
    <w:lvl w:ilvl="8" w:tplc="04090005" w:tentative="1">
      <w:start w:val="1"/>
      <w:numFmt w:val="bullet"/>
      <w:lvlText w:val=""/>
      <w:lvlJc w:val="left"/>
      <w:pPr>
        <w:ind w:left="5596" w:hanging="480"/>
      </w:pPr>
      <w:rPr>
        <w:rFonts w:ascii="Wingdings" w:hAnsi="Wingdings" w:hint="default"/>
      </w:rPr>
    </w:lvl>
  </w:abstractNum>
  <w:abstractNum w:abstractNumId="16" w15:restartNumberingAfterBreak="0">
    <w:nsid w:val="0FE03CCE"/>
    <w:multiLevelType w:val="hybridMultilevel"/>
    <w:tmpl w:val="A6488AE4"/>
    <w:lvl w:ilvl="0" w:tplc="E9AC3070">
      <w:start w:val="1"/>
      <w:numFmt w:val="lowerLetter"/>
      <w:lvlText w:val="(%1)"/>
      <w:lvlJc w:val="left"/>
      <w:pPr>
        <w:ind w:left="1389" w:hanging="360"/>
      </w:pPr>
      <w:rPr>
        <w:rFonts w:hint="default"/>
      </w:rPr>
    </w:lvl>
    <w:lvl w:ilvl="1" w:tplc="04090019" w:tentative="1">
      <w:start w:val="1"/>
      <w:numFmt w:val="ideographTraditional"/>
      <w:lvlText w:val="%2、"/>
      <w:lvlJc w:val="left"/>
      <w:pPr>
        <w:ind w:left="1989" w:hanging="480"/>
      </w:pPr>
    </w:lvl>
    <w:lvl w:ilvl="2" w:tplc="0409001B" w:tentative="1">
      <w:start w:val="1"/>
      <w:numFmt w:val="lowerRoman"/>
      <w:lvlText w:val="%3."/>
      <w:lvlJc w:val="right"/>
      <w:pPr>
        <w:ind w:left="2469" w:hanging="480"/>
      </w:pPr>
    </w:lvl>
    <w:lvl w:ilvl="3" w:tplc="0409000F" w:tentative="1">
      <w:start w:val="1"/>
      <w:numFmt w:val="decimal"/>
      <w:lvlText w:val="%4."/>
      <w:lvlJc w:val="left"/>
      <w:pPr>
        <w:ind w:left="2949" w:hanging="480"/>
      </w:pPr>
    </w:lvl>
    <w:lvl w:ilvl="4" w:tplc="04090019" w:tentative="1">
      <w:start w:val="1"/>
      <w:numFmt w:val="ideographTraditional"/>
      <w:lvlText w:val="%5、"/>
      <w:lvlJc w:val="left"/>
      <w:pPr>
        <w:ind w:left="3429" w:hanging="480"/>
      </w:pPr>
    </w:lvl>
    <w:lvl w:ilvl="5" w:tplc="0409001B" w:tentative="1">
      <w:start w:val="1"/>
      <w:numFmt w:val="lowerRoman"/>
      <w:lvlText w:val="%6."/>
      <w:lvlJc w:val="right"/>
      <w:pPr>
        <w:ind w:left="3909" w:hanging="480"/>
      </w:pPr>
    </w:lvl>
    <w:lvl w:ilvl="6" w:tplc="0409000F" w:tentative="1">
      <w:start w:val="1"/>
      <w:numFmt w:val="decimal"/>
      <w:lvlText w:val="%7."/>
      <w:lvlJc w:val="left"/>
      <w:pPr>
        <w:ind w:left="4389" w:hanging="480"/>
      </w:pPr>
    </w:lvl>
    <w:lvl w:ilvl="7" w:tplc="04090019" w:tentative="1">
      <w:start w:val="1"/>
      <w:numFmt w:val="ideographTraditional"/>
      <w:lvlText w:val="%8、"/>
      <w:lvlJc w:val="left"/>
      <w:pPr>
        <w:ind w:left="4869" w:hanging="480"/>
      </w:pPr>
    </w:lvl>
    <w:lvl w:ilvl="8" w:tplc="0409001B" w:tentative="1">
      <w:start w:val="1"/>
      <w:numFmt w:val="lowerRoman"/>
      <w:lvlText w:val="%9."/>
      <w:lvlJc w:val="right"/>
      <w:pPr>
        <w:ind w:left="5349" w:hanging="480"/>
      </w:pPr>
    </w:lvl>
  </w:abstractNum>
  <w:abstractNum w:abstractNumId="17" w15:restartNumberingAfterBreak="0">
    <w:nsid w:val="100C4D4B"/>
    <w:multiLevelType w:val="hybridMultilevel"/>
    <w:tmpl w:val="C436CD26"/>
    <w:lvl w:ilvl="0" w:tplc="C5889430">
      <w:numFmt w:val="bullet"/>
      <w:lvlText w:val="•"/>
      <w:lvlJc w:val="left"/>
      <w:pPr>
        <w:ind w:left="1680" w:hanging="480"/>
      </w:pPr>
      <w:rPr>
        <w:rFonts w:ascii="Times New Roman" w:eastAsia="標楷體" w:hAnsi="Times New Roman" w:cs="Times New Roman" w:hint="default"/>
        <w:spacing w:val="0"/>
        <w:sz w:val="24"/>
        <w14:numSpacing w14:val="default"/>
      </w:rPr>
    </w:lvl>
    <w:lvl w:ilvl="1" w:tplc="04090003" w:tentative="1">
      <w:start w:val="1"/>
      <w:numFmt w:val="bullet"/>
      <w:lvlText w:val=""/>
      <w:lvlJc w:val="left"/>
      <w:pPr>
        <w:ind w:left="2160" w:hanging="480"/>
      </w:pPr>
      <w:rPr>
        <w:rFonts w:ascii="Wingdings" w:hAnsi="Wingdings" w:hint="default"/>
      </w:rPr>
    </w:lvl>
    <w:lvl w:ilvl="2" w:tplc="04090005" w:tentative="1">
      <w:start w:val="1"/>
      <w:numFmt w:val="bullet"/>
      <w:lvlText w:val=""/>
      <w:lvlJc w:val="left"/>
      <w:pPr>
        <w:ind w:left="2640" w:hanging="480"/>
      </w:pPr>
      <w:rPr>
        <w:rFonts w:ascii="Wingdings" w:hAnsi="Wingdings" w:hint="default"/>
      </w:rPr>
    </w:lvl>
    <w:lvl w:ilvl="3" w:tplc="04090001" w:tentative="1">
      <w:start w:val="1"/>
      <w:numFmt w:val="bullet"/>
      <w:lvlText w:val=""/>
      <w:lvlJc w:val="left"/>
      <w:pPr>
        <w:ind w:left="3120" w:hanging="480"/>
      </w:pPr>
      <w:rPr>
        <w:rFonts w:ascii="Wingdings" w:hAnsi="Wingdings" w:hint="default"/>
      </w:rPr>
    </w:lvl>
    <w:lvl w:ilvl="4" w:tplc="04090003" w:tentative="1">
      <w:start w:val="1"/>
      <w:numFmt w:val="bullet"/>
      <w:lvlText w:val=""/>
      <w:lvlJc w:val="left"/>
      <w:pPr>
        <w:ind w:left="3600" w:hanging="480"/>
      </w:pPr>
      <w:rPr>
        <w:rFonts w:ascii="Wingdings" w:hAnsi="Wingdings" w:hint="default"/>
      </w:rPr>
    </w:lvl>
    <w:lvl w:ilvl="5" w:tplc="04090005" w:tentative="1">
      <w:start w:val="1"/>
      <w:numFmt w:val="bullet"/>
      <w:lvlText w:val=""/>
      <w:lvlJc w:val="left"/>
      <w:pPr>
        <w:ind w:left="4080" w:hanging="480"/>
      </w:pPr>
      <w:rPr>
        <w:rFonts w:ascii="Wingdings" w:hAnsi="Wingdings" w:hint="default"/>
      </w:rPr>
    </w:lvl>
    <w:lvl w:ilvl="6" w:tplc="04090001" w:tentative="1">
      <w:start w:val="1"/>
      <w:numFmt w:val="bullet"/>
      <w:lvlText w:val=""/>
      <w:lvlJc w:val="left"/>
      <w:pPr>
        <w:ind w:left="4560" w:hanging="480"/>
      </w:pPr>
      <w:rPr>
        <w:rFonts w:ascii="Wingdings" w:hAnsi="Wingdings" w:hint="default"/>
      </w:rPr>
    </w:lvl>
    <w:lvl w:ilvl="7" w:tplc="04090003" w:tentative="1">
      <w:start w:val="1"/>
      <w:numFmt w:val="bullet"/>
      <w:lvlText w:val=""/>
      <w:lvlJc w:val="left"/>
      <w:pPr>
        <w:ind w:left="5040" w:hanging="480"/>
      </w:pPr>
      <w:rPr>
        <w:rFonts w:ascii="Wingdings" w:hAnsi="Wingdings" w:hint="default"/>
      </w:rPr>
    </w:lvl>
    <w:lvl w:ilvl="8" w:tplc="04090005" w:tentative="1">
      <w:start w:val="1"/>
      <w:numFmt w:val="bullet"/>
      <w:lvlText w:val=""/>
      <w:lvlJc w:val="left"/>
      <w:pPr>
        <w:ind w:left="5520" w:hanging="480"/>
      </w:pPr>
      <w:rPr>
        <w:rFonts w:ascii="Wingdings" w:hAnsi="Wingdings" w:hint="default"/>
      </w:rPr>
    </w:lvl>
  </w:abstractNum>
  <w:abstractNum w:abstractNumId="18" w15:restartNumberingAfterBreak="0">
    <w:nsid w:val="1384591A"/>
    <w:multiLevelType w:val="hybridMultilevel"/>
    <w:tmpl w:val="A5680798"/>
    <w:lvl w:ilvl="0" w:tplc="882466FE">
      <w:start w:val="1"/>
      <w:numFmt w:val="lowerLetter"/>
      <w:lvlText w:val="(%1)"/>
      <w:lvlJc w:val="left"/>
      <w:pPr>
        <w:ind w:left="1473" w:hanging="444"/>
      </w:pPr>
      <w:rPr>
        <w:rFonts w:hint="default"/>
        <w:color w:val="000000" w:themeColor="text1"/>
      </w:rPr>
    </w:lvl>
    <w:lvl w:ilvl="1" w:tplc="04090019" w:tentative="1">
      <w:start w:val="1"/>
      <w:numFmt w:val="ideographTraditional"/>
      <w:lvlText w:val="%2、"/>
      <w:lvlJc w:val="left"/>
      <w:pPr>
        <w:ind w:left="1989" w:hanging="480"/>
      </w:pPr>
    </w:lvl>
    <w:lvl w:ilvl="2" w:tplc="0409001B" w:tentative="1">
      <w:start w:val="1"/>
      <w:numFmt w:val="lowerRoman"/>
      <w:lvlText w:val="%3."/>
      <w:lvlJc w:val="right"/>
      <w:pPr>
        <w:ind w:left="2469" w:hanging="480"/>
      </w:pPr>
    </w:lvl>
    <w:lvl w:ilvl="3" w:tplc="0409000F" w:tentative="1">
      <w:start w:val="1"/>
      <w:numFmt w:val="decimal"/>
      <w:lvlText w:val="%4."/>
      <w:lvlJc w:val="left"/>
      <w:pPr>
        <w:ind w:left="2949" w:hanging="480"/>
      </w:pPr>
    </w:lvl>
    <w:lvl w:ilvl="4" w:tplc="04090019" w:tentative="1">
      <w:start w:val="1"/>
      <w:numFmt w:val="ideographTraditional"/>
      <w:lvlText w:val="%5、"/>
      <w:lvlJc w:val="left"/>
      <w:pPr>
        <w:ind w:left="3429" w:hanging="480"/>
      </w:pPr>
    </w:lvl>
    <w:lvl w:ilvl="5" w:tplc="0409001B" w:tentative="1">
      <w:start w:val="1"/>
      <w:numFmt w:val="lowerRoman"/>
      <w:lvlText w:val="%6."/>
      <w:lvlJc w:val="right"/>
      <w:pPr>
        <w:ind w:left="3909" w:hanging="480"/>
      </w:pPr>
    </w:lvl>
    <w:lvl w:ilvl="6" w:tplc="0409000F" w:tentative="1">
      <w:start w:val="1"/>
      <w:numFmt w:val="decimal"/>
      <w:lvlText w:val="%7."/>
      <w:lvlJc w:val="left"/>
      <w:pPr>
        <w:ind w:left="4389" w:hanging="480"/>
      </w:pPr>
    </w:lvl>
    <w:lvl w:ilvl="7" w:tplc="04090019" w:tentative="1">
      <w:start w:val="1"/>
      <w:numFmt w:val="ideographTraditional"/>
      <w:lvlText w:val="%8、"/>
      <w:lvlJc w:val="left"/>
      <w:pPr>
        <w:ind w:left="4869" w:hanging="480"/>
      </w:pPr>
    </w:lvl>
    <w:lvl w:ilvl="8" w:tplc="0409001B" w:tentative="1">
      <w:start w:val="1"/>
      <w:numFmt w:val="lowerRoman"/>
      <w:lvlText w:val="%9."/>
      <w:lvlJc w:val="right"/>
      <w:pPr>
        <w:ind w:left="5349" w:hanging="480"/>
      </w:pPr>
    </w:lvl>
  </w:abstractNum>
  <w:abstractNum w:abstractNumId="19" w15:restartNumberingAfterBreak="0">
    <w:nsid w:val="15EE72C9"/>
    <w:multiLevelType w:val="hybridMultilevel"/>
    <w:tmpl w:val="42B2108A"/>
    <w:lvl w:ilvl="0" w:tplc="E85E1E36">
      <w:start w:val="1"/>
      <w:numFmt w:val="decimal"/>
      <w:lvlText w:val="%1."/>
      <w:lvlJc w:val="left"/>
      <w:pPr>
        <w:ind w:left="374" w:hanging="360"/>
      </w:pPr>
      <w:rPr>
        <w:rFonts w:hint="default"/>
      </w:rPr>
    </w:lvl>
    <w:lvl w:ilvl="1" w:tplc="04090019" w:tentative="1">
      <w:start w:val="1"/>
      <w:numFmt w:val="ideographTraditional"/>
      <w:lvlText w:val="%2、"/>
      <w:lvlJc w:val="left"/>
      <w:pPr>
        <w:ind w:left="974" w:hanging="480"/>
      </w:pPr>
    </w:lvl>
    <w:lvl w:ilvl="2" w:tplc="0409001B" w:tentative="1">
      <w:start w:val="1"/>
      <w:numFmt w:val="lowerRoman"/>
      <w:lvlText w:val="%3."/>
      <w:lvlJc w:val="right"/>
      <w:pPr>
        <w:ind w:left="1454" w:hanging="480"/>
      </w:pPr>
    </w:lvl>
    <w:lvl w:ilvl="3" w:tplc="0409000F" w:tentative="1">
      <w:start w:val="1"/>
      <w:numFmt w:val="decimal"/>
      <w:lvlText w:val="%4."/>
      <w:lvlJc w:val="left"/>
      <w:pPr>
        <w:ind w:left="1934" w:hanging="480"/>
      </w:pPr>
    </w:lvl>
    <w:lvl w:ilvl="4" w:tplc="04090019" w:tentative="1">
      <w:start w:val="1"/>
      <w:numFmt w:val="ideographTraditional"/>
      <w:lvlText w:val="%5、"/>
      <w:lvlJc w:val="left"/>
      <w:pPr>
        <w:ind w:left="2414" w:hanging="480"/>
      </w:pPr>
    </w:lvl>
    <w:lvl w:ilvl="5" w:tplc="0409001B" w:tentative="1">
      <w:start w:val="1"/>
      <w:numFmt w:val="lowerRoman"/>
      <w:lvlText w:val="%6."/>
      <w:lvlJc w:val="right"/>
      <w:pPr>
        <w:ind w:left="2894" w:hanging="480"/>
      </w:pPr>
    </w:lvl>
    <w:lvl w:ilvl="6" w:tplc="0409000F" w:tentative="1">
      <w:start w:val="1"/>
      <w:numFmt w:val="decimal"/>
      <w:lvlText w:val="%7."/>
      <w:lvlJc w:val="left"/>
      <w:pPr>
        <w:ind w:left="3374" w:hanging="480"/>
      </w:pPr>
    </w:lvl>
    <w:lvl w:ilvl="7" w:tplc="04090019" w:tentative="1">
      <w:start w:val="1"/>
      <w:numFmt w:val="ideographTraditional"/>
      <w:lvlText w:val="%8、"/>
      <w:lvlJc w:val="left"/>
      <w:pPr>
        <w:ind w:left="3854" w:hanging="480"/>
      </w:pPr>
    </w:lvl>
    <w:lvl w:ilvl="8" w:tplc="0409001B" w:tentative="1">
      <w:start w:val="1"/>
      <w:numFmt w:val="lowerRoman"/>
      <w:lvlText w:val="%9."/>
      <w:lvlJc w:val="right"/>
      <w:pPr>
        <w:ind w:left="4334" w:hanging="480"/>
      </w:pPr>
    </w:lvl>
  </w:abstractNum>
  <w:abstractNum w:abstractNumId="20" w15:restartNumberingAfterBreak="0">
    <w:nsid w:val="16305E45"/>
    <w:multiLevelType w:val="hybridMultilevel"/>
    <w:tmpl w:val="DFB81668"/>
    <w:lvl w:ilvl="0" w:tplc="B2CE19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BFB3558"/>
    <w:multiLevelType w:val="hybridMultilevel"/>
    <w:tmpl w:val="BB869952"/>
    <w:lvl w:ilvl="0" w:tplc="56BAABE2">
      <w:start w:val="1"/>
      <w:numFmt w:val="upperLetter"/>
      <w:lvlText w:val="%1."/>
      <w:lvlJc w:val="left"/>
      <w:pPr>
        <w:ind w:left="1068" w:hanging="360"/>
      </w:pPr>
      <w:rPr>
        <w:rFonts w:ascii="Times New Roman" w:hAnsi="Times New Roman" w:cs="Times New Roman" w:hint="default"/>
        <w:sz w:val="24"/>
        <w:szCs w:val="24"/>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22" w15:restartNumberingAfterBreak="0">
    <w:nsid w:val="1CB579AD"/>
    <w:multiLevelType w:val="hybridMultilevel"/>
    <w:tmpl w:val="1FEE50C0"/>
    <w:lvl w:ilvl="0" w:tplc="09B00D8C">
      <w:start w:val="1"/>
      <w:numFmt w:val="taiwaneseCountingThousand"/>
      <w:lvlText w:val="%1、"/>
      <w:lvlJc w:val="left"/>
      <w:pPr>
        <w:ind w:left="1473" w:hanging="480"/>
      </w:pPr>
      <w:rPr>
        <w:rFonts w:hint="default"/>
      </w:rPr>
    </w:lvl>
    <w:lvl w:ilvl="1" w:tplc="04090019" w:tentative="1">
      <w:start w:val="1"/>
      <w:numFmt w:val="ideographTraditional"/>
      <w:lvlText w:val="%2、"/>
      <w:lvlJc w:val="left"/>
      <w:pPr>
        <w:ind w:left="1953" w:hanging="480"/>
      </w:pPr>
    </w:lvl>
    <w:lvl w:ilvl="2" w:tplc="0409001B" w:tentative="1">
      <w:start w:val="1"/>
      <w:numFmt w:val="lowerRoman"/>
      <w:lvlText w:val="%3."/>
      <w:lvlJc w:val="right"/>
      <w:pPr>
        <w:ind w:left="2433" w:hanging="480"/>
      </w:pPr>
    </w:lvl>
    <w:lvl w:ilvl="3" w:tplc="0409000F" w:tentative="1">
      <w:start w:val="1"/>
      <w:numFmt w:val="decimal"/>
      <w:lvlText w:val="%4."/>
      <w:lvlJc w:val="left"/>
      <w:pPr>
        <w:ind w:left="2913" w:hanging="480"/>
      </w:pPr>
    </w:lvl>
    <w:lvl w:ilvl="4" w:tplc="04090019" w:tentative="1">
      <w:start w:val="1"/>
      <w:numFmt w:val="ideographTraditional"/>
      <w:lvlText w:val="%5、"/>
      <w:lvlJc w:val="left"/>
      <w:pPr>
        <w:ind w:left="3393" w:hanging="480"/>
      </w:pPr>
    </w:lvl>
    <w:lvl w:ilvl="5" w:tplc="0409001B" w:tentative="1">
      <w:start w:val="1"/>
      <w:numFmt w:val="lowerRoman"/>
      <w:lvlText w:val="%6."/>
      <w:lvlJc w:val="right"/>
      <w:pPr>
        <w:ind w:left="3873" w:hanging="480"/>
      </w:pPr>
    </w:lvl>
    <w:lvl w:ilvl="6" w:tplc="0409000F" w:tentative="1">
      <w:start w:val="1"/>
      <w:numFmt w:val="decimal"/>
      <w:lvlText w:val="%7."/>
      <w:lvlJc w:val="left"/>
      <w:pPr>
        <w:ind w:left="4353" w:hanging="480"/>
      </w:pPr>
    </w:lvl>
    <w:lvl w:ilvl="7" w:tplc="04090019" w:tentative="1">
      <w:start w:val="1"/>
      <w:numFmt w:val="ideographTraditional"/>
      <w:lvlText w:val="%8、"/>
      <w:lvlJc w:val="left"/>
      <w:pPr>
        <w:ind w:left="4833" w:hanging="480"/>
      </w:pPr>
    </w:lvl>
    <w:lvl w:ilvl="8" w:tplc="0409001B" w:tentative="1">
      <w:start w:val="1"/>
      <w:numFmt w:val="lowerRoman"/>
      <w:lvlText w:val="%9."/>
      <w:lvlJc w:val="right"/>
      <w:pPr>
        <w:ind w:left="5313" w:hanging="480"/>
      </w:pPr>
    </w:lvl>
  </w:abstractNum>
  <w:abstractNum w:abstractNumId="23" w15:restartNumberingAfterBreak="0">
    <w:nsid w:val="1CDA115A"/>
    <w:multiLevelType w:val="hybridMultilevel"/>
    <w:tmpl w:val="2B8057D4"/>
    <w:lvl w:ilvl="0" w:tplc="FFFFFFFF">
      <w:start w:val="1"/>
      <w:numFmt w:val="taiwaneseCountingThousand"/>
      <w:pStyle w:val="1"/>
      <w:lvlText w:val="第%1條"/>
      <w:lvlJc w:val="left"/>
      <w:pPr>
        <w:tabs>
          <w:tab w:val="num" w:pos="1125"/>
        </w:tabs>
        <w:ind w:left="1125" w:hanging="1125"/>
      </w:pPr>
      <w:rPr>
        <w:rFonts w:hint="eastAsia"/>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24" w15:restartNumberingAfterBreak="0">
    <w:nsid w:val="1D087590"/>
    <w:multiLevelType w:val="hybridMultilevel"/>
    <w:tmpl w:val="A67C8B2A"/>
    <w:lvl w:ilvl="0" w:tplc="9466A8F6">
      <w:start w:val="1"/>
      <w:numFmt w:val="taiwaneseCountingThousand"/>
      <w:lvlText w:val="（%1）"/>
      <w:lvlJc w:val="left"/>
      <w:pPr>
        <w:ind w:left="480" w:hanging="480"/>
      </w:pPr>
      <w:rPr>
        <w:rFonts w:ascii="Times New Roman" w:eastAsia="標楷體" w:hAnsi="Times New Roman" w:hint="default"/>
        <w:b w:val="0"/>
        <w:i w:val="0"/>
        <w:sz w:val="24"/>
      </w:rPr>
    </w:lvl>
    <w:lvl w:ilvl="1" w:tplc="2D906A04">
      <w:start w:val="1"/>
      <w:numFmt w:val="upperLetter"/>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1D2C4634"/>
    <w:multiLevelType w:val="hybridMultilevel"/>
    <w:tmpl w:val="99722A92"/>
    <w:lvl w:ilvl="0" w:tplc="05E8D24C">
      <w:start w:val="1"/>
      <w:numFmt w:val="bullet"/>
      <w:lvlText w:val="•"/>
      <w:lvlJc w:val="left"/>
      <w:pPr>
        <w:ind w:left="1047"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1D9E7A20"/>
    <w:multiLevelType w:val="hybridMultilevel"/>
    <w:tmpl w:val="02966EEC"/>
    <w:lvl w:ilvl="0" w:tplc="F45271D4">
      <w:start w:val="1"/>
      <w:numFmt w:val="bullet"/>
      <w:lvlText w:val="•"/>
      <w:lvlJc w:val="left"/>
      <w:pPr>
        <w:tabs>
          <w:tab w:val="num" w:pos="720"/>
        </w:tabs>
        <w:ind w:left="720" w:hanging="360"/>
      </w:pPr>
      <w:rPr>
        <w:rFonts w:ascii="Arial" w:hAnsi="Arial" w:hint="default"/>
      </w:rPr>
    </w:lvl>
    <w:lvl w:ilvl="1" w:tplc="653047C0" w:tentative="1">
      <w:start w:val="1"/>
      <w:numFmt w:val="bullet"/>
      <w:lvlText w:val="•"/>
      <w:lvlJc w:val="left"/>
      <w:pPr>
        <w:tabs>
          <w:tab w:val="num" w:pos="1440"/>
        </w:tabs>
        <w:ind w:left="1440" w:hanging="360"/>
      </w:pPr>
      <w:rPr>
        <w:rFonts w:ascii="Arial" w:hAnsi="Arial" w:hint="default"/>
      </w:rPr>
    </w:lvl>
    <w:lvl w:ilvl="2" w:tplc="282C719E" w:tentative="1">
      <w:start w:val="1"/>
      <w:numFmt w:val="bullet"/>
      <w:lvlText w:val="•"/>
      <w:lvlJc w:val="left"/>
      <w:pPr>
        <w:tabs>
          <w:tab w:val="num" w:pos="2160"/>
        </w:tabs>
        <w:ind w:left="2160" w:hanging="360"/>
      </w:pPr>
      <w:rPr>
        <w:rFonts w:ascii="Arial" w:hAnsi="Arial" w:hint="default"/>
      </w:rPr>
    </w:lvl>
    <w:lvl w:ilvl="3" w:tplc="1862ABC0" w:tentative="1">
      <w:start w:val="1"/>
      <w:numFmt w:val="bullet"/>
      <w:lvlText w:val="•"/>
      <w:lvlJc w:val="left"/>
      <w:pPr>
        <w:tabs>
          <w:tab w:val="num" w:pos="2880"/>
        </w:tabs>
        <w:ind w:left="2880" w:hanging="360"/>
      </w:pPr>
      <w:rPr>
        <w:rFonts w:ascii="Arial" w:hAnsi="Arial" w:hint="default"/>
      </w:rPr>
    </w:lvl>
    <w:lvl w:ilvl="4" w:tplc="6E868EB8" w:tentative="1">
      <w:start w:val="1"/>
      <w:numFmt w:val="bullet"/>
      <w:lvlText w:val="•"/>
      <w:lvlJc w:val="left"/>
      <w:pPr>
        <w:tabs>
          <w:tab w:val="num" w:pos="3600"/>
        </w:tabs>
        <w:ind w:left="3600" w:hanging="360"/>
      </w:pPr>
      <w:rPr>
        <w:rFonts w:ascii="Arial" w:hAnsi="Arial" w:hint="default"/>
      </w:rPr>
    </w:lvl>
    <w:lvl w:ilvl="5" w:tplc="BAFAA96A" w:tentative="1">
      <w:start w:val="1"/>
      <w:numFmt w:val="bullet"/>
      <w:lvlText w:val="•"/>
      <w:lvlJc w:val="left"/>
      <w:pPr>
        <w:tabs>
          <w:tab w:val="num" w:pos="4320"/>
        </w:tabs>
        <w:ind w:left="4320" w:hanging="360"/>
      </w:pPr>
      <w:rPr>
        <w:rFonts w:ascii="Arial" w:hAnsi="Arial" w:hint="default"/>
      </w:rPr>
    </w:lvl>
    <w:lvl w:ilvl="6" w:tplc="F01854C2" w:tentative="1">
      <w:start w:val="1"/>
      <w:numFmt w:val="bullet"/>
      <w:lvlText w:val="•"/>
      <w:lvlJc w:val="left"/>
      <w:pPr>
        <w:tabs>
          <w:tab w:val="num" w:pos="5040"/>
        </w:tabs>
        <w:ind w:left="5040" w:hanging="360"/>
      </w:pPr>
      <w:rPr>
        <w:rFonts w:ascii="Arial" w:hAnsi="Arial" w:hint="default"/>
      </w:rPr>
    </w:lvl>
    <w:lvl w:ilvl="7" w:tplc="283260F6" w:tentative="1">
      <w:start w:val="1"/>
      <w:numFmt w:val="bullet"/>
      <w:lvlText w:val="•"/>
      <w:lvlJc w:val="left"/>
      <w:pPr>
        <w:tabs>
          <w:tab w:val="num" w:pos="5760"/>
        </w:tabs>
        <w:ind w:left="5760" w:hanging="360"/>
      </w:pPr>
      <w:rPr>
        <w:rFonts w:ascii="Arial" w:hAnsi="Arial" w:hint="default"/>
      </w:rPr>
    </w:lvl>
    <w:lvl w:ilvl="8" w:tplc="43462C7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1F510F0A"/>
    <w:multiLevelType w:val="hybridMultilevel"/>
    <w:tmpl w:val="5F98A0B6"/>
    <w:lvl w:ilvl="0" w:tplc="07025950">
      <w:start w:val="1"/>
      <w:numFmt w:val="bullet"/>
      <w:lvlText w:val="•"/>
      <w:lvlJc w:val="left"/>
      <w:pPr>
        <w:tabs>
          <w:tab w:val="num" w:pos="720"/>
        </w:tabs>
        <w:ind w:left="720" w:hanging="360"/>
      </w:pPr>
      <w:rPr>
        <w:rFonts w:ascii="Arial" w:hAnsi="Arial" w:hint="default"/>
      </w:rPr>
    </w:lvl>
    <w:lvl w:ilvl="1" w:tplc="BAC6E002" w:tentative="1">
      <w:start w:val="1"/>
      <w:numFmt w:val="bullet"/>
      <w:lvlText w:val="•"/>
      <w:lvlJc w:val="left"/>
      <w:pPr>
        <w:tabs>
          <w:tab w:val="num" w:pos="1440"/>
        </w:tabs>
        <w:ind w:left="1440" w:hanging="360"/>
      </w:pPr>
      <w:rPr>
        <w:rFonts w:ascii="Arial" w:hAnsi="Arial" w:hint="default"/>
      </w:rPr>
    </w:lvl>
    <w:lvl w:ilvl="2" w:tplc="476A1316" w:tentative="1">
      <w:start w:val="1"/>
      <w:numFmt w:val="bullet"/>
      <w:lvlText w:val="•"/>
      <w:lvlJc w:val="left"/>
      <w:pPr>
        <w:tabs>
          <w:tab w:val="num" w:pos="2160"/>
        </w:tabs>
        <w:ind w:left="2160" w:hanging="360"/>
      </w:pPr>
      <w:rPr>
        <w:rFonts w:ascii="Arial" w:hAnsi="Arial" w:hint="default"/>
      </w:rPr>
    </w:lvl>
    <w:lvl w:ilvl="3" w:tplc="7ABE6818" w:tentative="1">
      <w:start w:val="1"/>
      <w:numFmt w:val="bullet"/>
      <w:lvlText w:val="•"/>
      <w:lvlJc w:val="left"/>
      <w:pPr>
        <w:tabs>
          <w:tab w:val="num" w:pos="2880"/>
        </w:tabs>
        <w:ind w:left="2880" w:hanging="360"/>
      </w:pPr>
      <w:rPr>
        <w:rFonts w:ascii="Arial" w:hAnsi="Arial" w:hint="default"/>
      </w:rPr>
    </w:lvl>
    <w:lvl w:ilvl="4" w:tplc="DBB666E0" w:tentative="1">
      <w:start w:val="1"/>
      <w:numFmt w:val="bullet"/>
      <w:lvlText w:val="•"/>
      <w:lvlJc w:val="left"/>
      <w:pPr>
        <w:tabs>
          <w:tab w:val="num" w:pos="3600"/>
        </w:tabs>
        <w:ind w:left="3600" w:hanging="360"/>
      </w:pPr>
      <w:rPr>
        <w:rFonts w:ascii="Arial" w:hAnsi="Arial" w:hint="default"/>
      </w:rPr>
    </w:lvl>
    <w:lvl w:ilvl="5" w:tplc="29CE3A4E" w:tentative="1">
      <w:start w:val="1"/>
      <w:numFmt w:val="bullet"/>
      <w:lvlText w:val="•"/>
      <w:lvlJc w:val="left"/>
      <w:pPr>
        <w:tabs>
          <w:tab w:val="num" w:pos="4320"/>
        </w:tabs>
        <w:ind w:left="4320" w:hanging="360"/>
      </w:pPr>
      <w:rPr>
        <w:rFonts w:ascii="Arial" w:hAnsi="Arial" w:hint="default"/>
      </w:rPr>
    </w:lvl>
    <w:lvl w:ilvl="6" w:tplc="339E8B92" w:tentative="1">
      <w:start w:val="1"/>
      <w:numFmt w:val="bullet"/>
      <w:lvlText w:val="•"/>
      <w:lvlJc w:val="left"/>
      <w:pPr>
        <w:tabs>
          <w:tab w:val="num" w:pos="5040"/>
        </w:tabs>
        <w:ind w:left="5040" w:hanging="360"/>
      </w:pPr>
      <w:rPr>
        <w:rFonts w:ascii="Arial" w:hAnsi="Arial" w:hint="default"/>
      </w:rPr>
    </w:lvl>
    <w:lvl w:ilvl="7" w:tplc="F286BCAC" w:tentative="1">
      <w:start w:val="1"/>
      <w:numFmt w:val="bullet"/>
      <w:lvlText w:val="•"/>
      <w:lvlJc w:val="left"/>
      <w:pPr>
        <w:tabs>
          <w:tab w:val="num" w:pos="5760"/>
        </w:tabs>
        <w:ind w:left="5760" w:hanging="360"/>
      </w:pPr>
      <w:rPr>
        <w:rFonts w:ascii="Arial" w:hAnsi="Arial" w:hint="default"/>
      </w:rPr>
    </w:lvl>
    <w:lvl w:ilvl="8" w:tplc="A1ACB4C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F9A1FC5"/>
    <w:multiLevelType w:val="hybridMultilevel"/>
    <w:tmpl w:val="ECE6F3E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29" w15:restartNumberingAfterBreak="0">
    <w:nsid w:val="202D281F"/>
    <w:multiLevelType w:val="hybridMultilevel"/>
    <w:tmpl w:val="DFB81668"/>
    <w:lvl w:ilvl="0" w:tplc="B2CE19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11C6698"/>
    <w:multiLevelType w:val="hybridMultilevel"/>
    <w:tmpl w:val="4B766950"/>
    <w:lvl w:ilvl="0" w:tplc="82E40D5E">
      <w:start w:val="1"/>
      <w:numFmt w:val="decimal"/>
      <w:lvlText w:val="(%1)"/>
      <w:lvlJc w:val="left"/>
      <w:pPr>
        <w:ind w:left="1029" w:hanging="360"/>
      </w:pPr>
      <w:rPr>
        <w:rFonts w:ascii="Times New Roman" w:hAnsi="新細明體" w:cs="新細明體" w:hint="default"/>
        <w:color w:val="000000" w:themeColor="text1"/>
        <w:sz w:val="24"/>
      </w:rPr>
    </w:lvl>
    <w:lvl w:ilvl="1" w:tplc="04090019" w:tentative="1">
      <w:start w:val="1"/>
      <w:numFmt w:val="ideographTraditional"/>
      <w:lvlText w:val="%2、"/>
      <w:lvlJc w:val="left"/>
      <w:pPr>
        <w:ind w:left="1629" w:hanging="480"/>
      </w:pPr>
    </w:lvl>
    <w:lvl w:ilvl="2" w:tplc="0409001B" w:tentative="1">
      <w:start w:val="1"/>
      <w:numFmt w:val="lowerRoman"/>
      <w:lvlText w:val="%3."/>
      <w:lvlJc w:val="right"/>
      <w:pPr>
        <w:ind w:left="2109" w:hanging="480"/>
      </w:pPr>
    </w:lvl>
    <w:lvl w:ilvl="3" w:tplc="0409000F" w:tentative="1">
      <w:start w:val="1"/>
      <w:numFmt w:val="decimal"/>
      <w:lvlText w:val="%4."/>
      <w:lvlJc w:val="left"/>
      <w:pPr>
        <w:ind w:left="2589" w:hanging="480"/>
      </w:pPr>
    </w:lvl>
    <w:lvl w:ilvl="4" w:tplc="04090019" w:tentative="1">
      <w:start w:val="1"/>
      <w:numFmt w:val="ideographTraditional"/>
      <w:lvlText w:val="%5、"/>
      <w:lvlJc w:val="left"/>
      <w:pPr>
        <w:ind w:left="3069" w:hanging="480"/>
      </w:pPr>
    </w:lvl>
    <w:lvl w:ilvl="5" w:tplc="0409001B" w:tentative="1">
      <w:start w:val="1"/>
      <w:numFmt w:val="lowerRoman"/>
      <w:lvlText w:val="%6."/>
      <w:lvlJc w:val="right"/>
      <w:pPr>
        <w:ind w:left="3549" w:hanging="480"/>
      </w:pPr>
    </w:lvl>
    <w:lvl w:ilvl="6" w:tplc="0409000F" w:tentative="1">
      <w:start w:val="1"/>
      <w:numFmt w:val="decimal"/>
      <w:lvlText w:val="%7."/>
      <w:lvlJc w:val="left"/>
      <w:pPr>
        <w:ind w:left="4029" w:hanging="480"/>
      </w:pPr>
    </w:lvl>
    <w:lvl w:ilvl="7" w:tplc="04090019" w:tentative="1">
      <w:start w:val="1"/>
      <w:numFmt w:val="ideographTraditional"/>
      <w:lvlText w:val="%8、"/>
      <w:lvlJc w:val="left"/>
      <w:pPr>
        <w:ind w:left="4509" w:hanging="480"/>
      </w:pPr>
    </w:lvl>
    <w:lvl w:ilvl="8" w:tplc="0409001B" w:tentative="1">
      <w:start w:val="1"/>
      <w:numFmt w:val="lowerRoman"/>
      <w:lvlText w:val="%9."/>
      <w:lvlJc w:val="right"/>
      <w:pPr>
        <w:ind w:left="4989" w:hanging="480"/>
      </w:pPr>
    </w:lvl>
  </w:abstractNum>
  <w:abstractNum w:abstractNumId="31" w15:restartNumberingAfterBreak="0">
    <w:nsid w:val="21B317D8"/>
    <w:multiLevelType w:val="hybridMultilevel"/>
    <w:tmpl w:val="F5B0E144"/>
    <w:lvl w:ilvl="0" w:tplc="4178F2F2">
      <w:start w:val="1"/>
      <w:numFmt w:val="decimal"/>
      <w:lvlText w:val="%1."/>
      <w:lvlJc w:val="left"/>
      <w:pPr>
        <w:ind w:left="674" w:hanging="360"/>
      </w:pPr>
      <w:rPr>
        <w:rFonts w:hint="default"/>
      </w:rPr>
    </w:lvl>
    <w:lvl w:ilvl="1" w:tplc="04090019" w:tentative="1">
      <w:start w:val="1"/>
      <w:numFmt w:val="ideographTraditional"/>
      <w:lvlText w:val="%2、"/>
      <w:lvlJc w:val="left"/>
      <w:pPr>
        <w:ind w:left="1274" w:hanging="480"/>
      </w:pPr>
    </w:lvl>
    <w:lvl w:ilvl="2" w:tplc="0409001B" w:tentative="1">
      <w:start w:val="1"/>
      <w:numFmt w:val="lowerRoman"/>
      <w:lvlText w:val="%3."/>
      <w:lvlJc w:val="right"/>
      <w:pPr>
        <w:ind w:left="1754" w:hanging="480"/>
      </w:pPr>
    </w:lvl>
    <w:lvl w:ilvl="3" w:tplc="0409000F" w:tentative="1">
      <w:start w:val="1"/>
      <w:numFmt w:val="decimal"/>
      <w:lvlText w:val="%4."/>
      <w:lvlJc w:val="left"/>
      <w:pPr>
        <w:ind w:left="2234" w:hanging="480"/>
      </w:pPr>
    </w:lvl>
    <w:lvl w:ilvl="4" w:tplc="04090019" w:tentative="1">
      <w:start w:val="1"/>
      <w:numFmt w:val="ideographTraditional"/>
      <w:lvlText w:val="%5、"/>
      <w:lvlJc w:val="left"/>
      <w:pPr>
        <w:ind w:left="2714" w:hanging="480"/>
      </w:pPr>
    </w:lvl>
    <w:lvl w:ilvl="5" w:tplc="0409001B" w:tentative="1">
      <w:start w:val="1"/>
      <w:numFmt w:val="lowerRoman"/>
      <w:lvlText w:val="%6."/>
      <w:lvlJc w:val="right"/>
      <w:pPr>
        <w:ind w:left="3194" w:hanging="480"/>
      </w:pPr>
    </w:lvl>
    <w:lvl w:ilvl="6" w:tplc="0409000F" w:tentative="1">
      <w:start w:val="1"/>
      <w:numFmt w:val="decimal"/>
      <w:lvlText w:val="%7."/>
      <w:lvlJc w:val="left"/>
      <w:pPr>
        <w:ind w:left="3674" w:hanging="480"/>
      </w:pPr>
    </w:lvl>
    <w:lvl w:ilvl="7" w:tplc="04090019" w:tentative="1">
      <w:start w:val="1"/>
      <w:numFmt w:val="ideographTraditional"/>
      <w:lvlText w:val="%8、"/>
      <w:lvlJc w:val="left"/>
      <w:pPr>
        <w:ind w:left="4154" w:hanging="480"/>
      </w:pPr>
    </w:lvl>
    <w:lvl w:ilvl="8" w:tplc="0409001B" w:tentative="1">
      <w:start w:val="1"/>
      <w:numFmt w:val="lowerRoman"/>
      <w:lvlText w:val="%9."/>
      <w:lvlJc w:val="right"/>
      <w:pPr>
        <w:ind w:left="4634" w:hanging="480"/>
      </w:pPr>
    </w:lvl>
  </w:abstractNum>
  <w:abstractNum w:abstractNumId="32" w15:restartNumberingAfterBreak="0">
    <w:nsid w:val="21DA50AC"/>
    <w:multiLevelType w:val="hybridMultilevel"/>
    <w:tmpl w:val="9D962FCA"/>
    <w:lvl w:ilvl="0" w:tplc="27DC8F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23151E20"/>
    <w:multiLevelType w:val="hybridMultilevel"/>
    <w:tmpl w:val="A936E7D6"/>
    <w:lvl w:ilvl="0" w:tplc="9D2E6D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3727E99"/>
    <w:multiLevelType w:val="hybridMultilevel"/>
    <w:tmpl w:val="454ABF6E"/>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5" w15:restartNumberingAfterBreak="0">
    <w:nsid w:val="26F369A1"/>
    <w:multiLevelType w:val="hybridMultilevel"/>
    <w:tmpl w:val="E064197A"/>
    <w:lvl w:ilvl="0" w:tplc="003EBE9E">
      <w:start w:val="1"/>
      <w:numFmt w:val="taiwaneseCountingThousand"/>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8894C69"/>
    <w:multiLevelType w:val="hybridMultilevel"/>
    <w:tmpl w:val="29702C78"/>
    <w:lvl w:ilvl="0" w:tplc="35020E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8D05F9C"/>
    <w:multiLevelType w:val="hybridMultilevel"/>
    <w:tmpl w:val="6D54C89A"/>
    <w:lvl w:ilvl="0" w:tplc="81D4030A">
      <w:numFmt w:val="bullet"/>
      <w:lvlText w:val="•"/>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28ED571A"/>
    <w:multiLevelType w:val="hybridMultilevel"/>
    <w:tmpl w:val="83C82132"/>
    <w:lvl w:ilvl="0" w:tplc="D77652C6">
      <w:start w:val="1"/>
      <w:numFmt w:val="bullet"/>
      <w:lvlText w:val="•"/>
      <w:lvlJc w:val="left"/>
      <w:pPr>
        <w:tabs>
          <w:tab w:val="num" w:pos="720"/>
        </w:tabs>
        <w:ind w:left="720" w:hanging="360"/>
      </w:pPr>
      <w:rPr>
        <w:rFonts w:ascii="Arial" w:hAnsi="Arial" w:hint="default"/>
      </w:rPr>
    </w:lvl>
    <w:lvl w:ilvl="1" w:tplc="EDEC1AAC" w:tentative="1">
      <w:start w:val="1"/>
      <w:numFmt w:val="bullet"/>
      <w:lvlText w:val="•"/>
      <w:lvlJc w:val="left"/>
      <w:pPr>
        <w:tabs>
          <w:tab w:val="num" w:pos="1440"/>
        </w:tabs>
        <w:ind w:left="1440" w:hanging="360"/>
      </w:pPr>
      <w:rPr>
        <w:rFonts w:ascii="Arial" w:hAnsi="Arial" w:hint="default"/>
      </w:rPr>
    </w:lvl>
    <w:lvl w:ilvl="2" w:tplc="C2C6D4F6" w:tentative="1">
      <w:start w:val="1"/>
      <w:numFmt w:val="bullet"/>
      <w:lvlText w:val="•"/>
      <w:lvlJc w:val="left"/>
      <w:pPr>
        <w:tabs>
          <w:tab w:val="num" w:pos="2160"/>
        </w:tabs>
        <w:ind w:left="2160" w:hanging="360"/>
      </w:pPr>
      <w:rPr>
        <w:rFonts w:ascii="Arial" w:hAnsi="Arial" w:hint="default"/>
      </w:rPr>
    </w:lvl>
    <w:lvl w:ilvl="3" w:tplc="6950B562" w:tentative="1">
      <w:start w:val="1"/>
      <w:numFmt w:val="bullet"/>
      <w:lvlText w:val="•"/>
      <w:lvlJc w:val="left"/>
      <w:pPr>
        <w:tabs>
          <w:tab w:val="num" w:pos="2880"/>
        </w:tabs>
        <w:ind w:left="2880" w:hanging="360"/>
      </w:pPr>
      <w:rPr>
        <w:rFonts w:ascii="Arial" w:hAnsi="Arial" w:hint="default"/>
      </w:rPr>
    </w:lvl>
    <w:lvl w:ilvl="4" w:tplc="05BEBB7A" w:tentative="1">
      <w:start w:val="1"/>
      <w:numFmt w:val="bullet"/>
      <w:lvlText w:val="•"/>
      <w:lvlJc w:val="left"/>
      <w:pPr>
        <w:tabs>
          <w:tab w:val="num" w:pos="3600"/>
        </w:tabs>
        <w:ind w:left="3600" w:hanging="360"/>
      </w:pPr>
      <w:rPr>
        <w:rFonts w:ascii="Arial" w:hAnsi="Arial" w:hint="default"/>
      </w:rPr>
    </w:lvl>
    <w:lvl w:ilvl="5" w:tplc="E3EA1916" w:tentative="1">
      <w:start w:val="1"/>
      <w:numFmt w:val="bullet"/>
      <w:lvlText w:val="•"/>
      <w:lvlJc w:val="left"/>
      <w:pPr>
        <w:tabs>
          <w:tab w:val="num" w:pos="4320"/>
        </w:tabs>
        <w:ind w:left="4320" w:hanging="360"/>
      </w:pPr>
      <w:rPr>
        <w:rFonts w:ascii="Arial" w:hAnsi="Arial" w:hint="default"/>
      </w:rPr>
    </w:lvl>
    <w:lvl w:ilvl="6" w:tplc="A922FF8A" w:tentative="1">
      <w:start w:val="1"/>
      <w:numFmt w:val="bullet"/>
      <w:lvlText w:val="•"/>
      <w:lvlJc w:val="left"/>
      <w:pPr>
        <w:tabs>
          <w:tab w:val="num" w:pos="5040"/>
        </w:tabs>
        <w:ind w:left="5040" w:hanging="360"/>
      </w:pPr>
      <w:rPr>
        <w:rFonts w:ascii="Arial" w:hAnsi="Arial" w:hint="default"/>
      </w:rPr>
    </w:lvl>
    <w:lvl w:ilvl="7" w:tplc="D9EE21AA" w:tentative="1">
      <w:start w:val="1"/>
      <w:numFmt w:val="bullet"/>
      <w:lvlText w:val="•"/>
      <w:lvlJc w:val="left"/>
      <w:pPr>
        <w:tabs>
          <w:tab w:val="num" w:pos="5760"/>
        </w:tabs>
        <w:ind w:left="5760" w:hanging="360"/>
      </w:pPr>
      <w:rPr>
        <w:rFonts w:ascii="Arial" w:hAnsi="Arial" w:hint="default"/>
      </w:rPr>
    </w:lvl>
    <w:lvl w:ilvl="8" w:tplc="E7FE9F8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2B1A4DA8"/>
    <w:multiLevelType w:val="hybridMultilevel"/>
    <w:tmpl w:val="D95C5624"/>
    <w:lvl w:ilvl="0" w:tplc="C5AA867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2B2F70C8"/>
    <w:multiLevelType w:val="hybridMultilevel"/>
    <w:tmpl w:val="0B528F3C"/>
    <w:lvl w:ilvl="0" w:tplc="F7FAED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B45325E"/>
    <w:multiLevelType w:val="hybridMultilevel"/>
    <w:tmpl w:val="D9123D0A"/>
    <w:lvl w:ilvl="0" w:tplc="05E8D24C">
      <w:start w:val="1"/>
      <w:numFmt w:val="bullet"/>
      <w:lvlText w:val="•"/>
      <w:lvlJc w:val="left"/>
      <w:pPr>
        <w:ind w:left="1682" w:hanging="480"/>
      </w:pPr>
      <w:rPr>
        <w:rFonts w:ascii="新細明體" w:hAnsi="新細明體" w:hint="default"/>
        <w:color w:val="000000"/>
      </w:rPr>
    </w:lvl>
    <w:lvl w:ilvl="1" w:tplc="04090003" w:tentative="1">
      <w:start w:val="1"/>
      <w:numFmt w:val="bullet"/>
      <w:lvlText w:val=""/>
      <w:lvlJc w:val="left"/>
      <w:pPr>
        <w:ind w:left="2162" w:hanging="480"/>
      </w:pPr>
      <w:rPr>
        <w:rFonts w:ascii="Wingdings" w:hAnsi="Wingdings" w:hint="default"/>
      </w:rPr>
    </w:lvl>
    <w:lvl w:ilvl="2" w:tplc="04090005" w:tentative="1">
      <w:start w:val="1"/>
      <w:numFmt w:val="bullet"/>
      <w:lvlText w:val=""/>
      <w:lvlJc w:val="left"/>
      <w:pPr>
        <w:ind w:left="2642" w:hanging="480"/>
      </w:pPr>
      <w:rPr>
        <w:rFonts w:ascii="Wingdings" w:hAnsi="Wingdings" w:hint="default"/>
      </w:rPr>
    </w:lvl>
    <w:lvl w:ilvl="3" w:tplc="04090001" w:tentative="1">
      <w:start w:val="1"/>
      <w:numFmt w:val="bullet"/>
      <w:lvlText w:val=""/>
      <w:lvlJc w:val="left"/>
      <w:pPr>
        <w:ind w:left="3122" w:hanging="480"/>
      </w:pPr>
      <w:rPr>
        <w:rFonts w:ascii="Wingdings" w:hAnsi="Wingdings" w:hint="default"/>
      </w:rPr>
    </w:lvl>
    <w:lvl w:ilvl="4" w:tplc="04090003" w:tentative="1">
      <w:start w:val="1"/>
      <w:numFmt w:val="bullet"/>
      <w:lvlText w:val=""/>
      <w:lvlJc w:val="left"/>
      <w:pPr>
        <w:ind w:left="3602" w:hanging="480"/>
      </w:pPr>
      <w:rPr>
        <w:rFonts w:ascii="Wingdings" w:hAnsi="Wingdings" w:hint="default"/>
      </w:rPr>
    </w:lvl>
    <w:lvl w:ilvl="5" w:tplc="04090005" w:tentative="1">
      <w:start w:val="1"/>
      <w:numFmt w:val="bullet"/>
      <w:lvlText w:val=""/>
      <w:lvlJc w:val="left"/>
      <w:pPr>
        <w:ind w:left="4082" w:hanging="480"/>
      </w:pPr>
      <w:rPr>
        <w:rFonts w:ascii="Wingdings" w:hAnsi="Wingdings" w:hint="default"/>
      </w:rPr>
    </w:lvl>
    <w:lvl w:ilvl="6" w:tplc="04090001" w:tentative="1">
      <w:start w:val="1"/>
      <w:numFmt w:val="bullet"/>
      <w:lvlText w:val=""/>
      <w:lvlJc w:val="left"/>
      <w:pPr>
        <w:ind w:left="4562" w:hanging="480"/>
      </w:pPr>
      <w:rPr>
        <w:rFonts w:ascii="Wingdings" w:hAnsi="Wingdings" w:hint="default"/>
      </w:rPr>
    </w:lvl>
    <w:lvl w:ilvl="7" w:tplc="04090003" w:tentative="1">
      <w:start w:val="1"/>
      <w:numFmt w:val="bullet"/>
      <w:lvlText w:val=""/>
      <w:lvlJc w:val="left"/>
      <w:pPr>
        <w:ind w:left="5042" w:hanging="480"/>
      </w:pPr>
      <w:rPr>
        <w:rFonts w:ascii="Wingdings" w:hAnsi="Wingdings" w:hint="default"/>
      </w:rPr>
    </w:lvl>
    <w:lvl w:ilvl="8" w:tplc="04090005" w:tentative="1">
      <w:start w:val="1"/>
      <w:numFmt w:val="bullet"/>
      <w:lvlText w:val=""/>
      <w:lvlJc w:val="left"/>
      <w:pPr>
        <w:ind w:left="5522" w:hanging="480"/>
      </w:pPr>
      <w:rPr>
        <w:rFonts w:ascii="Wingdings" w:hAnsi="Wingdings" w:hint="default"/>
      </w:rPr>
    </w:lvl>
  </w:abstractNum>
  <w:abstractNum w:abstractNumId="42" w15:restartNumberingAfterBreak="0">
    <w:nsid w:val="2D973BB3"/>
    <w:multiLevelType w:val="hybridMultilevel"/>
    <w:tmpl w:val="F5C2C91E"/>
    <w:lvl w:ilvl="0" w:tplc="06C07790">
      <w:start w:val="1"/>
      <w:numFmt w:val="bullet"/>
      <w:lvlText w:val="•"/>
      <w:lvlJc w:val="left"/>
      <w:pPr>
        <w:tabs>
          <w:tab w:val="num" w:pos="720"/>
        </w:tabs>
        <w:ind w:left="720" w:hanging="360"/>
      </w:pPr>
      <w:rPr>
        <w:rFonts w:ascii="Arial" w:hAnsi="Arial" w:hint="default"/>
      </w:rPr>
    </w:lvl>
    <w:lvl w:ilvl="1" w:tplc="607288B0">
      <w:start w:val="607"/>
      <w:numFmt w:val="bullet"/>
      <w:lvlText w:val="•"/>
      <w:lvlJc w:val="left"/>
      <w:pPr>
        <w:tabs>
          <w:tab w:val="num" w:pos="1440"/>
        </w:tabs>
        <w:ind w:left="1440" w:hanging="360"/>
      </w:pPr>
      <w:rPr>
        <w:rFonts w:ascii="Arial" w:hAnsi="Arial" w:hint="default"/>
      </w:rPr>
    </w:lvl>
    <w:lvl w:ilvl="2" w:tplc="6EC4C372" w:tentative="1">
      <w:start w:val="1"/>
      <w:numFmt w:val="bullet"/>
      <w:lvlText w:val="•"/>
      <w:lvlJc w:val="left"/>
      <w:pPr>
        <w:tabs>
          <w:tab w:val="num" w:pos="2160"/>
        </w:tabs>
        <w:ind w:left="2160" w:hanging="360"/>
      </w:pPr>
      <w:rPr>
        <w:rFonts w:ascii="Arial" w:hAnsi="Arial" w:hint="default"/>
      </w:rPr>
    </w:lvl>
    <w:lvl w:ilvl="3" w:tplc="6C6E1A00" w:tentative="1">
      <w:start w:val="1"/>
      <w:numFmt w:val="bullet"/>
      <w:lvlText w:val="•"/>
      <w:lvlJc w:val="left"/>
      <w:pPr>
        <w:tabs>
          <w:tab w:val="num" w:pos="2880"/>
        </w:tabs>
        <w:ind w:left="2880" w:hanging="360"/>
      </w:pPr>
      <w:rPr>
        <w:rFonts w:ascii="Arial" w:hAnsi="Arial" w:hint="default"/>
      </w:rPr>
    </w:lvl>
    <w:lvl w:ilvl="4" w:tplc="E04ECAD4" w:tentative="1">
      <w:start w:val="1"/>
      <w:numFmt w:val="bullet"/>
      <w:lvlText w:val="•"/>
      <w:lvlJc w:val="left"/>
      <w:pPr>
        <w:tabs>
          <w:tab w:val="num" w:pos="3600"/>
        </w:tabs>
        <w:ind w:left="3600" w:hanging="360"/>
      </w:pPr>
      <w:rPr>
        <w:rFonts w:ascii="Arial" w:hAnsi="Arial" w:hint="default"/>
      </w:rPr>
    </w:lvl>
    <w:lvl w:ilvl="5" w:tplc="C2B42EB6" w:tentative="1">
      <w:start w:val="1"/>
      <w:numFmt w:val="bullet"/>
      <w:lvlText w:val="•"/>
      <w:lvlJc w:val="left"/>
      <w:pPr>
        <w:tabs>
          <w:tab w:val="num" w:pos="4320"/>
        </w:tabs>
        <w:ind w:left="4320" w:hanging="360"/>
      </w:pPr>
      <w:rPr>
        <w:rFonts w:ascii="Arial" w:hAnsi="Arial" w:hint="default"/>
      </w:rPr>
    </w:lvl>
    <w:lvl w:ilvl="6" w:tplc="587E45F0" w:tentative="1">
      <w:start w:val="1"/>
      <w:numFmt w:val="bullet"/>
      <w:lvlText w:val="•"/>
      <w:lvlJc w:val="left"/>
      <w:pPr>
        <w:tabs>
          <w:tab w:val="num" w:pos="5040"/>
        </w:tabs>
        <w:ind w:left="5040" w:hanging="360"/>
      </w:pPr>
      <w:rPr>
        <w:rFonts w:ascii="Arial" w:hAnsi="Arial" w:hint="default"/>
      </w:rPr>
    </w:lvl>
    <w:lvl w:ilvl="7" w:tplc="644E99F2" w:tentative="1">
      <w:start w:val="1"/>
      <w:numFmt w:val="bullet"/>
      <w:lvlText w:val="•"/>
      <w:lvlJc w:val="left"/>
      <w:pPr>
        <w:tabs>
          <w:tab w:val="num" w:pos="5760"/>
        </w:tabs>
        <w:ind w:left="5760" w:hanging="360"/>
      </w:pPr>
      <w:rPr>
        <w:rFonts w:ascii="Arial" w:hAnsi="Arial" w:hint="default"/>
      </w:rPr>
    </w:lvl>
    <w:lvl w:ilvl="8" w:tplc="70865ACC"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2DF84289"/>
    <w:multiLevelType w:val="hybridMultilevel"/>
    <w:tmpl w:val="99E2DC3C"/>
    <w:lvl w:ilvl="0" w:tplc="9E9404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2E1E6611"/>
    <w:multiLevelType w:val="hybridMultilevel"/>
    <w:tmpl w:val="75328EB8"/>
    <w:lvl w:ilvl="0" w:tplc="88EC25E0">
      <w:start w:val="1"/>
      <w:numFmt w:val="decimal"/>
      <w:lvlText w:val="%1."/>
      <w:lvlJc w:val="left"/>
      <w:pPr>
        <w:ind w:left="374" w:hanging="360"/>
      </w:pPr>
      <w:rPr>
        <w:rFonts w:hint="default"/>
      </w:rPr>
    </w:lvl>
    <w:lvl w:ilvl="1" w:tplc="04090019" w:tentative="1">
      <w:start w:val="1"/>
      <w:numFmt w:val="ideographTraditional"/>
      <w:lvlText w:val="%2、"/>
      <w:lvlJc w:val="left"/>
      <w:pPr>
        <w:ind w:left="974" w:hanging="480"/>
      </w:pPr>
    </w:lvl>
    <w:lvl w:ilvl="2" w:tplc="0409001B" w:tentative="1">
      <w:start w:val="1"/>
      <w:numFmt w:val="lowerRoman"/>
      <w:lvlText w:val="%3."/>
      <w:lvlJc w:val="right"/>
      <w:pPr>
        <w:ind w:left="1454" w:hanging="480"/>
      </w:pPr>
    </w:lvl>
    <w:lvl w:ilvl="3" w:tplc="0409000F" w:tentative="1">
      <w:start w:val="1"/>
      <w:numFmt w:val="decimal"/>
      <w:lvlText w:val="%4."/>
      <w:lvlJc w:val="left"/>
      <w:pPr>
        <w:ind w:left="1934" w:hanging="480"/>
      </w:pPr>
    </w:lvl>
    <w:lvl w:ilvl="4" w:tplc="04090019" w:tentative="1">
      <w:start w:val="1"/>
      <w:numFmt w:val="ideographTraditional"/>
      <w:lvlText w:val="%5、"/>
      <w:lvlJc w:val="left"/>
      <w:pPr>
        <w:ind w:left="2414" w:hanging="480"/>
      </w:pPr>
    </w:lvl>
    <w:lvl w:ilvl="5" w:tplc="0409001B" w:tentative="1">
      <w:start w:val="1"/>
      <w:numFmt w:val="lowerRoman"/>
      <w:lvlText w:val="%6."/>
      <w:lvlJc w:val="right"/>
      <w:pPr>
        <w:ind w:left="2894" w:hanging="480"/>
      </w:pPr>
    </w:lvl>
    <w:lvl w:ilvl="6" w:tplc="0409000F" w:tentative="1">
      <w:start w:val="1"/>
      <w:numFmt w:val="decimal"/>
      <w:lvlText w:val="%7."/>
      <w:lvlJc w:val="left"/>
      <w:pPr>
        <w:ind w:left="3374" w:hanging="480"/>
      </w:pPr>
    </w:lvl>
    <w:lvl w:ilvl="7" w:tplc="04090019" w:tentative="1">
      <w:start w:val="1"/>
      <w:numFmt w:val="ideographTraditional"/>
      <w:lvlText w:val="%8、"/>
      <w:lvlJc w:val="left"/>
      <w:pPr>
        <w:ind w:left="3854" w:hanging="480"/>
      </w:pPr>
    </w:lvl>
    <w:lvl w:ilvl="8" w:tplc="0409001B" w:tentative="1">
      <w:start w:val="1"/>
      <w:numFmt w:val="lowerRoman"/>
      <w:lvlText w:val="%9."/>
      <w:lvlJc w:val="right"/>
      <w:pPr>
        <w:ind w:left="4334" w:hanging="480"/>
      </w:pPr>
    </w:lvl>
  </w:abstractNum>
  <w:abstractNum w:abstractNumId="45" w15:restartNumberingAfterBreak="0">
    <w:nsid w:val="2EFC35C4"/>
    <w:multiLevelType w:val="hybridMultilevel"/>
    <w:tmpl w:val="454ABF6E"/>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6" w15:restartNumberingAfterBreak="0">
    <w:nsid w:val="30101311"/>
    <w:multiLevelType w:val="hybridMultilevel"/>
    <w:tmpl w:val="9FCAB380"/>
    <w:lvl w:ilvl="0" w:tplc="E30E2D34">
      <w:start w:val="1"/>
      <w:numFmt w:val="taiwaneseCountingThousand"/>
      <w:suff w:val="nothing"/>
      <w:lvlText w:val="%1、"/>
      <w:lvlJc w:val="left"/>
      <w:pPr>
        <w:ind w:left="0" w:firstLine="0"/>
      </w:pPr>
      <w:rPr>
        <w:rFonts w:hint="eastAsia"/>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3080615C"/>
    <w:multiLevelType w:val="hybridMultilevel"/>
    <w:tmpl w:val="95904CD4"/>
    <w:lvl w:ilvl="0" w:tplc="60CE4C3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321F10B6"/>
    <w:multiLevelType w:val="hybridMultilevel"/>
    <w:tmpl w:val="A76EC418"/>
    <w:lvl w:ilvl="0" w:tplc="91BA24A8">
      <w:start w:val="1"/>
      <w:numFmt w:val="decimal"/>
      <w:lvlText w:val="%1."/>
      <w:lvlJc w:val="left"/>
      <w:pPr>
        <w:ind w:left="674" w:hanging="360"/>
      </w:pPr>
      <w:rPr>
        <w:rFonts w:hint="default"/>
      </w:rPr>
    </w:lvl>
    <w:lvl w:ilvl="1" w:tplc="04090019" w:tentative="1">
      <w:start w:val="1"/>
      <w:numFmt w:val="ideographTraditional"/>
      <w:lvlText w:val="%2、"/>
      <w:lvlJc w:val="left"/>
      <w:pPr>
        <w:ind w:left="1274" w:hanging="480"/>
      </w:pPr>
    </w:lvl>
    <w:lvl w:ilvl="2" w:tplc="0409001B" w:tentative="1">
      <w:start w:val="1"/>
      <w:numFmt w:val="lowerRoman"/>
      <w:lvlText w:val="%3."/>
      <w:lvlJc w:val="right"/>
      <w:pPr>
        <w:ind w:left="1754" w:hanging="480"/>
      </w:pPr>
    </w:lvl>
    <w:lvl w:ilvl="3" w:tplc="0409000F" w:tentative="1">
      <w:start w:val="1"/>
      <w:numFmt w:val="decimal"/>
      <w:lvlText w:val="%4."/>
      <w:lvlJc w:val="left"/>
      <w:pPr>
        <w:ind w:left="2234" w:hanging="480"/>
      </w:pPr>
    </w:lvl>
    <w:lvl w:ilvl="4" w:tplc="04090019" w:tentative="1">
      <w:start w:val="1"/>
      <w:numFmt w:val="ideographTraditional"/>
      <w:lvlText w:val="%5、"/>
      <w:lvlJc w:val="left"/>
      <w:pPr>
        <w:ind w:left="2714" w:hanging="480"/>
      </w:pPr>
    </w:lvl>
    <w:lvl w:ilvl="5" w:tplc="0409001B" w:tentative="1">
      <w:start w:val="1"/>
      <w:numFmt w:val="lowerRoman"/>
      <w:lvlText w:val="%6."/>
      <w:lvlJc w:val="right"/>
      <w:pPr>
        <w:ind w:left="3194" w:hanging="480"/>
      </w:pPr>
    </w:lvl>
    <w:lvl w:ilvl="6" w:tplc="0409000F" w:tentative="1">
      <w:start w:val="1"/>
      <w:numFmt w:val="decimal"/>
      <w:lvlText w:val="%7."/>
      <w:lvlJc w:val="left"/>
      <w:pPr>
        <w:ind w:left="3674" w:hanging="480"/>
      </w:pPr>
    </w:lvl>
    <w:lvl w:ilvl="7" w:tplc="04090019" w:tentative="1">
      <w:start w:val="1"/>
      <w:numFmt w:val="ideographTraditional"/>
      <w:lvlText w:val="%8、"/>
      <w:lvlJc w:val="left"/>
      <w:pPr>
        <w:ind w:left="4154" w:hanging="480"/>
      </w:pPr>
    </w:lvl>
    <w:lvl w:ilvl="8" w:tplc="0409001B" w:tentative="1">
      <w:start w:val="1"/>
      <w:numFmt w:val="lowerRoman"/>
      <w:lvlText w:val="%9."/>
      <w:lvlJc w:val="right"/>
      <w:pPr>
        <w:ind w:left="4634" w:hanging="480"/>
      </w:pPr>
    </w:lvl>
  </w:abstractNum>
  <w:abstractNum w:abstractNumId="49" w15:restartNumberingAfterBreak="0">
    <w:nsid w:val="335C071F"/>
    <w:multiLevelType w:val="hybridMultilevel"/>
    <w:tmpl w:val="87B0E35A"/>
    <w:lvl w:ilvl="0" w:tplc="B76081A8">
      <w:start w:val="1"/>
      <w:numFmt w:val="decimal"/>
      <w:lvlText w:val="%1."/>
      <w:lvlJc w:val="left"/>
      <w:pPr>
        <w:ind w:left="360" w:hanging="36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36935A38"/>
    <w:multiLevelType w:val="hybridMultilevel"/>
    <w:tmpl w:val="DA3476FE"/>
    <w:lvl w:ilvl="0" w:tplc="70AE55FC">
      <w:start w:val="1"/>
      <w:numFmt w:val="bullet"/>
      <w:lvlText w:val="•"/>
      <w:lvlJc w:val="left"/>
      <w:pPr>
        <w:tabs>
          <w:tab w:val="num" w:pos="720"/>
        </w:tabs>
        <w:ind w:left="720" w:hanging="360"/>
      </w:pPr>
      <w:rPr>
        <w:rFonts w:ascii="Arial" w:hAnsi="Arial" w:hint="default"/>
      </w:rPr>
    </w:lvl>
    <w:lvl w:ilvl="1" w:tplc="3926DE88" w:tentative="1">
      <w:start w:val="1"/>
      <w:numFmt w:val="bullet"/>
      <w:lvlText w:val="•"/>
      <w:lvlJc w:val="left"/>
      <w:pPr>
        <w:tabs>
          <w:tab w:val="num" w:pos="1440"/>
        </w:tabs>
        <w:ind w:left="1440" w:hanging="360"/>
      </w:pPr>
      <w:rPr>
        <w:rFonts w:ascii="Arial" w:hAnsi="Arial" w:hint="default"/>
      </w:rPr>
    </w:lvl>
    <w:lvl w:ilvl="2" w:tplc="C38A108C" w:tentative="1">
      <w:start w:val="1"/>
      <w:numFmt w:val="bullet"/>
      <w:lvlText w:val="•"/>
      <w:lvlJc w:val="left"/>
      <w:pPr>
        <w:tabs>
          <w:tab w:val="num" w:pos="2160"/>
        </w:tabs>
        <w:ind w:left="2160" w:hanging="360"/>
      </w:pPr>
      <w:rPr>
        <w:rFonts w:ascii="Arial" w:hAnsi="Arial" w:hint="default"/>
      </w:rPr>
    </w:lvl>
    <w:lvl w:ilvl="3" w:tplc="28BAB87A" w:tentative="1">
      <w:start w:val="1"/>
      <w:numFmt w:val="bullet"/>
      <w:lvlText w:val="•"/>
      <w:lvlJc w:val="left"/>
      <w:pPr>
        <w:tabs>
          <w:tab w:val="num" w:pos="2880"/>
        </w:tabs>
        <w:ind w:left="2880" w:hanging="360"/>
      </w:pPr>
      <w:rPr>
        <w:rFonts w:ascii="Arial" w:hAnsi="Arial" w:hint="default"/>
      </w:rPr>
    </w:lvl>
    <w:lvl w:ilvl="4" w:tplc="95383324" w:tentative="1">
      <w:start w:val="1"/>
      <w:numFmt w:val="bullet"/>
      <w:lvlText w:val="•"/>
      <w:lvlJc w:val="left"/>
      <w:pPr>
        <w:tabs>
          <w:tab w:val="num" w:pos="3600"/>
        </w:tabs>
        <w:ind w:left="3600" w:hanging="360"/>
      </w:pPr>
      <w:rPr>
        <w:rFonts w:ascii="Arial" w:hAnsi="Arial" w:hint="default"/>
      </w:rPr>
    </w:lvl>
    <w:lvl w:ilvl="5" w:tplc="34F854C2" w:tentative="1">
      <w:start w:val="1"/>
      <w:numFmt w:val="bullet"/>
      <w:lvlText w:val="•"/>
      <w:lvlJc w:val="left"/>
      <w:pPr>
        <w:tabs>
          <w:tab w:val="num" w:pos="4320"/>
        </w:tabs>
        <w:ind w:left="4320" w:hanging="360"/>
      </w:pPr>
      <w:rPr>
        <w:rFonts w:ascii="Arial" w:hAnsi="Arial" w:hint="default"/>
      </w:rPr>
    </w:lvl>
    <w:lvl w:ilvl="6" w:tplc="0D84F3CE" w:tentative="1">
      <w:start w:val="1"/>
      <w:numFmt w:val="bullet"/>
      <w:lvlText w:val="•"/>
      <w:lvlJc w:val="left"/>
      <w:pPr>
        <w:tabs>
          <w:tab w:val="num" w:pos="5040"/>
        </w:tabs>
        <w:ind w:left="5040" w:hanging="360"/>
      </w:pPr>
      <w:rPr>
        <w:rFonts w:ascii="Arial" w:hAnsi="Arial" w:hint="default"/>
      </w:rPr>
    </w:lvl>
    <w:lvl w:ilvl="7" w:tplc="B404704E" w:tentative="1">
      <w:start w:val="1"/>
      <w:numFmt w:val="bullet"/>
      <w:lvlText w:val="•"/>
      <w:lvlJc w:val="left"/>
      <w:pPr>
        <w:tabs>
          <w:tab w:val="num" w:pos="5760"/>
        </w:tabs>
        <w:ind w:left="5760" w:hanging="360"/>
      </w:pPr>
      <w:rPr>
        <w:rFonts w:ascii="Arial" w:hAnsi="Arial" w:hint="default"/>
      </w:rPr>
    </w:lvl>
    <w:lvl w:ilvl="8" w:tplc="BCD6FFF6"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36AE6829"/>
    <w:multiLevelType w:val="hybridMultilevel"/>
    <w:tmpl w:val="D93EAA44"/>
    <w:lvl w:ilvl="0" w:tplc="79B0D450">
      <w:start w:val="1"/>
      <w:numFmt w:val="taiwaneseCountingThousand"/>
      <w:lvlText w:val="(%1)"/>
      <w:lvlJc w:val="left"/>
      <w:pPr>
        <w:tabs>
          <w:tab w:val="num" w:pos="5545"/>
        </w:tabs>
        <w:ind w:left="5545" w:hanging="390"/>
      </w:pPr>
      <w:rPr>
        <w:rFonts w:hint="default"/>
      </w:rPr>
    </w:lvl>
    <w:lvl w:ilvl="1" w:tplc="F3DC0876">
      <w:start w:val="1"/>
      <w:numFmt w:val="decimalFullWidth"/>
      <w:lvlText w:val="%2．"/>
      <w:lvlJc w:val="left"/>
      <w:pPr>
        <w:tabs>
          <w:tab w:val="num" w:pos="5635"/>
        </w:tabs>
        <w:ind w:left="5635" w:hanging="480"/>
      </w:pPr>
      <w:rPr>
        <w:rFonts w:hint="default"/>
      </w:rPr>
    </w:lvl>
    <w:lvl w:ilvl="2" w:tplc="0409001B" w:tentative="1">
      <w:start w:val="1"/>
      <w:numFmt w:val="lowerRoman"/>
      <w:lvlText w:val="%3."/>
      <w:lvlJc w:val="right"/>
      <w:pPr>
        <w:tabs>
          <w:tab w:val="num" w:pos="6115"/>
        </w:tabs>
        <w:ind w:left="6115" w:hanging="480"/>
      </w:pPr>
    </w:lvl>
    <w:lvl w:ilvl="3" w:tplc="0409000F" w:tentative="1">
      <w:start w:val="1"/>
      <w:numFmt w:val="decimal"/>
      <w:lvlText w:val="%4."/>
      <w:lvlJc w:val="left"/>
      <w:pPr>
        <w:tabs>
          <w:tab w:val="num" w:pos="6595"/>
        </w:tabs>
        <w:ind w:left="6595" w:hanging="480"/>
      </w:pPr>
    </w:lvl>
    <w:lvl w:ilvl="4" w:tplc="04090019" w:tentative="1">
      <w:start w:val="1"/>
      <w:numFmt w:val="ideographTraditional"/>
      <w:lvlText w:val="%5、"/>
      <w:lvlJc w:val="left"/>
      <w:pPr>
        <w:tabs>
          <w:tab w:val="num" w:pos="7075"/>
        </w:tabs>
        <w:ind w:left="7075" w:hanging="480"/>
      </w:pPr>
    </w:lvl>
    <w:lvl w:ilvl="5" w:tplc="0409001B" w:tentative="1">
      <w:start w:val="1"/>
      <w:numFmt w:val="lowerRoman"/>
      <w:lvlText w:val="%6."/>
      <w:lvlJc w:val="right"/>
      <w:pPr>
        <w:tabs>
          <w:tab w:val="num" w:pos="7555"/>
        </w:tabs>
        <w:ind w:left="7555" w:hanging="480"/>
      </w:pPr>
    </w:lvl>
    <w:lvl w:ilvl="6" w:tplc="0409000F" w:tentative="1">
      <w:start w:val="1"/>
      <w:numFmt w:val="decimal"/>
      <w:lvlText w:val="%7."/>
      <w:lvlJc w:val="left"/>
      <w:pPr>
        <w:tabs>
          <w:tab w:val="num" w:pos="8035"/>
        </w:tabs>
        <w:ind w:left="8035" w:hanging="480"/>
      </w:pPr>
    </w:lvl>
    <w:lvl w:ilvl="7" w:tplc="04090019" w:tentative="1">
      <w:start w:val="1"/>
      <w:numFmt w:val="ideographTraditional"/>
      <w:lvlText w:val="%8、"/>
      <w:lvlJc w:val="left"/>
      <w:pPr>
        <w:tabs>
          <w:tab w:val="num" w:pos="8515"/>
        </w:tabs>
        <w:ind w:left="8515" w:hanging="480"/>
      </w:pPr>
    </w:lvl>
    <w:lvl w:ilvl="8" w:tplc="0409001B" w:tentative="1">
      <w:start w:val="1"/>
      <w:numFmt w:val="lowerRoman"/>
      <w:lvlText w:val="%9."/>
      <w:lvlJc w:val="right"/>
      <w:pPr>
        <w:tabs>
          <w:tab w:val="num" w:pos="8995"/>
        </w:tabs>
        <w:ind w:left="8995" w:hanging="480"/>
      </w:pPr>
    </w:lvl>
  </w:abstractNum>
  <w:abstractNum w:abstractNumId="52" w15:restartNumberingAfterBreak="0">
    <w:nsid w:val="38C1780C"/>
    <w:multiLevelType w:val="hybridMultilevel"/>
    <w:tmpl w:val="94F4E2DA"/>
    <w:lvl w:ilvl="0" w:tplc="87449D12">
      <w:start w:val="1"/>
      <w:numFmt w:val="bullet"/>
      <w:lvlText w:val=""/>
      <w:lvlJc w:val="left"/>
      <w:pPr>
        <w:ind w:left="1200" w:hanging="480"/>
      </w:pPr>
      <w:rPr>
        <w:rFonts w:ascii="Wingdings" w:hAnsi="Wingdings" w:hint="default"/>
        <w:sz w:val="24"/>
        <w:szCs w:val="24"/>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53" w15:restartNumberingAfterBreak="0">
    <w:nsid w:val="3A28531B"/>
    <w:multiLevelType w:val="hybridMultilevel"/>
    <w:tmpl w:val="7AFEC788"/>
    <w:lvl w:ilvl="0" w:tplc="A5925C1E">
      <w:start w:val="1"/>
      <w:numFmt w:val="lowerLetter"/>
      <w:lvlText w:val="(%1)"/>
      <w:lvlJc w:val="left"/>
      <w:pPr>
        <w:ind w:left="1389" w:hanging="360"/>
      </w:pPr>
      <w:rPr>
        <w:rFonts w:cs="Calibri" w:hint="default"/>
        <w:color w:val="auto"/>
        <w:sz w:val="22"/>
      </w:rPr>
    </w:lvl>
    <w:lvl w:ilvl="1" w:tplc="04090019" w:tentative="1">
      <w:start w:val="1"/>
      <w:numFmt w:val="ideographTraditional"/>
      <w:lvlText w:val="%2、"/>
      <w:lvlJc w:val="left"/>
      <w:pPr>
        <w:ind w:left="1989" w:hanging="480"/>
      </w:pPr>
    </w:lvl>
    <w:lvl w:ilvl="2" w:tplc="0409001B" w:tentative="1">
      <w:start w:val="1"/>
      <w:numFmt w:val="lowerRoman"/>
      <w:lvlText w:val="%3."/>
      <w:lvlJc w:val="right"/>
      <w:pPr>
        <w:ind w:left="2469" w:hanging="480"/>
      </w:pPr>
    </w:lvl>
    <w:lvl w:ilvl="3" w:tplc="0409000F" w:tentative="1">
      <w:start w:val="1"/>
      <w:numFmt w:val="decimal"/>
      <w:lvlText w:val="%4."/>
      <w:lvlJc w:val="left"/>
      <w:pPr>
        <w:ind w:left="2949" w:hanging="480"/>
      </w:pPr>
    </w:lvl>
    <w:lvl w:ilvl="4" w:tplc="04090019" w:tentative="1">
      <w:start w:val="1"/>
      <w:numFmt w:val="ideographTraditional"/>
      <w:lvlText w:val="%5、"/>
      <w:lvlJc w:val="left"/>
      <w:pPr>
        <w:ind w:left="3429" w:hanging="480"/>
      </w:pPr>
    </w:lvl>
    <w:lvl w:ilvl="5" w:tplc="0409001B" w:tentative="1">
      <w:start w:val="1"/>
      <w:numFmt w:val="lowerRoman"/>
      <w:lvlText w:val="%6."/>
      <w:lvlJc w:val="right"/>
      <w:pPr>
        <w:ind w:left="3909" w:hanging="480"/>
      </w:pPr>
    </w:lvl>
    <w:lvl w:ilvl="6" w:tplc="0409000F" w:tentative="1">
      <w:start w:val="1"/>
      <w:numFmt w:val="decimal"/>
      <w:lvlText w:val="%7."/>
      <w:lvlJc w:val="left"/>
      <w:pPr>
        <w:ind w:left="4389" w:hanging="480"/>
      </w:pPr>
    </w:lvl>
    <w:lvl w:ilvl="7" w:tplc="04090019" w:tentative="1">
      <w:start w:val="1"/>
      <w:numFmt w:val="ideographTraditional"/>
      <w:lvlText w:val="%8、"/>
      <w:lvlJc w:val="left"/>
      <w:pPr>
        <w:ind w:left="4869" w:hanging="480"/>
      </w:pPr>
    </w:lvl>
    <w:lvl w:ilvl="8" w:tplc="0409001B" w:tentative="1">
      <w:start w:val="1"/>
      <w:numFmt w:val="lowerRoman"/>
      <w:lvlText w:val="%9."/>
      <w:lvlJc w:val="right"/>
      <w:pPr>
        <w:ind w:left="5349" w:hanging="480"/>
      </w:pPr>
    </w:lvl>
  </w:abstractNum>
  <w:abstractNum w:abstractNumId="54" w15:restartNumberingAfterBreak="0">
    <w:nsid w:val="3CBC3DA2"/>
    <w:multiLevelType w:val="hybridMultilevel"/>
    <w:tmpl w:val="454ABF6E"/>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5" w15:restartNumberingAfterBreak="0">
    <w:nsid w:val="3CDA3395"/>
    <w:multiLevelType w:val="hybridMultilevel"/>
    <w:tmpl w:val="39FE45F8"/>
    <w:lvl w:ilvl="0" w:tplc="C5249932">
      <w:start w:val="1"/>
      <w:numFmt w:val="bullet"/>
      <w:lvlText w:val="•"/>
      <w:lvlJc w:val="left"/>
      <w:pPr>
        <w:tabs>
          <w:tab w:val="num" w:pos="720"/>
        </w:tabs>
        <w:ind w:left="720" w:hanging="360"/>
      </w:pPr>
      <w:rPr>
        <w:rFonts w:ascii="Arial" w:hAnsi="Arial" w:hint="default"/>
      </w:rPr>
    </w:lvl>
    <w:lvl w:ilvl="1" w:tplc="B9B6EE2C" w:tentative="1">
      <w:start w:val="1"/>
      <w:numFmt w:val="bullet"/>
      <w:lvlText w:val="•"/>
      <w:lvlJc w:val="left"/>
      <w:pPr>
        <w:tabs>
          <w:tab w:val="num" w:pos="1440"/>
        </w:tabs>
        <w:ind w:left="1440" w:hanging="360"/>
      </w:pPr>
      <w:rPr>
        <w:rFonts w:ascii="Arial" w:hAnsi="Arial" w:hint="default"/>
      </w:rPr>
    </w:lvl>
    <w:lvl w:ilvl="2" w:tplc="D33C3534" w:tentative="1">
      <w:start w:val="1"/>
      <w:numFmt w:val="bullet"/>
      <w:lvlText w:val="•"/>
      <w:lvlJc w:val="left"/>
      <w:pPr>
        <w:tabs>
          <w:tab w:val="num" w:pos="2160"/>
        </w:tabs>
        <w:ind w:left="2160" w:hanging="360"/>
      </w:pPr>
      <w:rPr>
        <w:rFonts w:ascii="Arial" w:hAnsi="Arial" w:hint="default"/>
      </w:rPr>
    </w:lvl>
    <w:lvl w:ilvl="3" w:tplc="7EF6233A" w:tentative="1">
      <w:start w:val="1"/>
      <w:numFmt w:val="bullet"/>
      <w:lvlText w:val="•"/>
      <w:lvlJc w:val="left"/>
      <w:pPr>
        <w:tabs>
          <w:tab w:val="num" w:pos="2880"/>
        </w:tabs>
        <w:ind w:left="2880" w:hanging="360"/>
      </w:pPr>
      <w:rPr>
        <w:rFonts w:ascii="Arial" w:hAnsi="Arial" w:hint="default"/>
      </w:rPr>
    </w:lvl>
    <w:lvl w:ilvl="4" w:tplc="BDB6745A" w:tentative="1">
      <w:start w:val="1"/>
      <w:numFmt w:val="bullet"/>
      <w:lvlText w:val="•"/>
      <w:lvlJc w:val="left"/>
      <w:pPr>
        <w:tabs>
          <w:tab w:val="num" w:pos="3600"/>
        </w:tabs>
        <w:ind w:left="3600" w:hanging="360"/>
      </w:pPr>
      <w:rPr>
        <w:rFonts w:ascii="Arial" w:hAnsi="Arial" w:hint="default"/>
      </w:rPr>
    </w:lvl>
    <w:lvl w:ilvl="5" w:tplc="19203E2C" w:tentative="1">
      <w:start w:val="1"/>
      <w:numFmt w:val="bullet"/>
      <w:lvlText w:val="•"/>
      <w:lvlJc w:val="left"/>
      <w:pPr>
        <w:tabs>
          <w:tab w:val="num" w:pos="4320"/>
        </w:tabs>
        <w:ind w:left="4320" w:hanging="360"/>
      </w:pPr>
      <w:rPr>
        <w:rFonts w:ascii="Arial" w:hAnsi="Arial" w:hint="default"/>
      </w:rPr>
    </w:lvl>
    <w:lvl w:ilvl="6" w:tplc="85F8E626" w:tentative="1">
      <w:start w:val="1"/>
      <w:numFmt w:val="bullet"/>
      <w:lvlText w:val="•"/>
      <w:lvlJc w:val="left"/>
      <w:pPr>
        <w:tabs>
          <w:tab w:val="num" w:pos="5040"/>
        </w:tabs>
        <w:ind w:left="5040" w:hanging="360"/>
      </w:pPr>
      <w:rPr>
        <w:rFonts w:ascii="Arial" w:hAnsi="Arial" w:hint="default"/>
      </w:rPr>
    </w:lvl>
    <w:lvl w:ilvl="7" w:tplc="DAE62FCC" w:tentative="1">
      <w:start w:val="1"/>
      <w:numFmt w:val="bullet"/>
      <w:lvlText w:val="•"/>
      <w:lvlJc w:val="left"/>
      <w:pPr>
        <w:tabs>
          <w:tab w:val="num" w:pos="5760"/>
        </w:tabs>
        <w:ind w:left="5760" w:hanging="360"/>
      </w:pPr>
      <w:rPr>
        <w:rFonts w:ascii="Arial" w:hAnsi="Arial" w:hint="default"/>
      </w:rPr>
    </w:lvl>
    <w:lvl w:ilvl="8" w:tplc="277ADA52"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3CF705B4"/>
    <w:multiLevelType w:val="hybridMultilevel"/>
    <w:tmpl w:val="EDE2A17A"/>
    <w:lvl w:ilvl="0" w:tplc="7764BB52">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7" w15:restartNumberingAfterBreak="0">
    <w:nsid w:val="3E1148D4"/>
    <w:multiLevelType w:val="hybridMultilevel"/>
    <w:tmpl w:val="87182114"/>
    <w:lvl w:ilvl="0" w:tplc="C1624A1A">
      <w:start w:val="1"/>
      <w:numFmt w:val="bullet"/>
      <w:lvlText w:val=""/>
      <w:lvlJc w:val="left"/>
      <w:pPr>
        <w:ind w:left="480" w:hanging="480"/>
      </w:pPr>
      <w:rPr>
        <w:rFonts w:ascii="Wingdings" w:hAnsi="Wingdings" w:hint="default"/>
        <w:b w:val="0"/>
        <w:i w:val="0"/>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 w15:restartNumberingAfterBreak="0">
    <w:nsid w:val="3F211CD6"/>
    <w:multiLevelType w:val="hybridMultilevel"/>
    <w:tmpl w:val="7D9EA872"/>
    <w:lvl w:ilvl="0" w:tplc="0409000F">
      <w:start w:val="1"/>
      <w:numFmt w:val="decimal"/>
      <w:lvlText w:val="%1."/>
      <w:lvlJc w:val="left"/>
      <w:pPr>
        <w:ind w:left="1331" w:hanging="480"/>
      </w:pPr>
    </w:lvl>
    <w:lvl w:ilvl="1" w:tplc="A17C8832">
      <w:start w:val="1"/>
      <w:numFmt w:val="decimal"/>
      <w:pStyle w:val="b14"/>
      <w:lvlText w:val="(%2)"/>
      <w:lvlJc w:val="left"/>
      <w:pPr>
        <w:ind w:left="1811" w:hanging="480"/>
      </w:pPr>
      <w:rPr>
        <w:rFonts w:ascii="Times New Roman" w:hAnsi="Times New Roman" w:cs="Times New Roman" w:hint="default"/>
        <w:b w:val="0"/>
        <w:bCs w:val="0"/>
        <w:i w:val="0"/>
        <w:iCs w:val="0"/>
        <w:caps w:val="0"/>
        <w:smallCaps w:val="0"/>
        <w:strike w:val="0"/>
        <w:dstrike w:val="0"/>
        <w:vanish w:val="0"/>
        <w:spacing w:val="0"/>
        <w:position w:val="0"/>
        <w:u w:val="none"/>
        <w:vertAlign w:val="baseline"/>
        <w:em w:val="none"/>
      </w:r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59" w15:restartNumberingAfterBreak="0">
    <w:nsid w:val="3FB301B9"/>
    <w:multiLevelType w:val="hybridMultilevel"/>
    <w:tmpl w:val="95904CD4"/>
    <w:lvl w:ilvl="0" w:tplc="60CE4C3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4145280A"/>
    <w:multiLevelType w:val="hybridMultilevel"/>
    <w:tmpl w:val="90E40C20"/>
    <w:lvl w:ilvl="0" w:tplc="81D4030A">
      <w:numFmt w:val="bullet"/>
      <w:lvlText w:val="•"/>
      <w:lvlJc w:val="left"/>
      <w:pPr>
        <w:ind w:left="1754" w:hanging="480"/>
      </w:pPr>
      <w:rPr>
        <w:rFonts w:hint="default"/>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61" w15:restartNumberingAfterBreak="0">
    <w:nsid w:val="441529AA"/>
    <w:multiLevelType w:val="hybridMultilevel"/>
    <w:tmpl w:val="4CB64E8A"/>
    <w:lvl w:ilvl="0" w:tplc="9B4C28B0">
      <w:start w:val="1"/>
      <w:numFmt w:val="bullet"/>
      <w:lvlText w:val="•"/>
      <w:lvlJc w:val="left"/>
      <w:pPr>
        <w:tabs>
          <w:tab w:val="num" w:pos="720"/>
        </w:tabs>
        <w:ind w:left="720" w:hanging="360"/>
      </w:pPr>
      <w:rPr>
        <w:rFonts w:ascii="Arial" w:hAnsi="Arial" w:hint="default"/>
      </w:rPr>
    </w:lvl>
    <w:lvl w:ilvl="1" w:tplc="33BC3236" w:tentative="1">
      <w:start w:val="1"/>
      <w:numFmt w:val="bullet"/>
      <w:lvlText w:val="•"/>
      <w:lvlJc w:val="left"/>
      <w:pPr>
        <w:tabs>
          <w:tab w:val="num" w:pos="1440"/>
        </w:tabs>
        <w:ind w:left="1440" w:hanging="360"/>
      </w:pPr>
      <w:rPr>
        <w:rFonts w:ascii="Arial" w:hAnsi="Arial" w:hint="default"/>
      </w:rPr>
    </w:lvl>
    <w:lvl w:ilvl="2" w:tplc="9EE8BCD0" w:tentative="1">
      <w:start w:val="1"/>
      <w:numFmt w:val="bullet"/>
      <w:lvlText w:val="•"/>
      <w:lvlJc w:val="left"/>
      <w:pPr>
        <w:tabs>
          <w:tab w:val="num" w:pos="2160"/>
        </w:tabs>
        <w:ind w:left="2160" w:hanging="360"/>
      </w:pPr>
      <w:rPr>
        <w:rFonts w:ascii="Arial" w:hAnsi="Arial" w:hint="default"/>
      </w:rPr>
    </w:lvl>
    <w:lvl w:ilvl="3" w:tplc="12A0E790" w:tentative="1">
      <w:start w:val="1"/>
      <w:numFmt w:val="bullet"/>
      <w:lvlText w:val="•"/>
      <w:lvlJc w:val="left"/>
      <w:pPr>
        <w:tabs>
          <w:tab w:val="num" w:pos="2880"/>
        </w:tabs>
        <w:ind w:left="2880" w:hanging="360"/>
      </w:pPr>
      <w:rPr>
        <w:rFonts w:ascii="Arial" w:hAnsi="Arial" w:hint="default"/>
      </w:rPr>
    </w:lvl>
    <w:lvl w:ilvl="4" w:tplc="3654B840" w:tentative="1">
      <w:start w:val="1"/>
      <w:numFmt w:val="bullet"/>
      <w:lvlText w:val="•"/>
      <w:lvlJc w:val="left"/>
      <w:pPr>
        <w:tabs>
          <w:tab w:val="num" w:pos="3600"/>
        </w:tabs>
        <w:ind w:left="3600" w:hanging="360"/>
      </w:pPr>
      <w:rPr>
        <w:rFonts w:ascii="Arial" w:hAnsi="Arial" w:hint="default"/>
      </w:rPr>
    </w:lvl>
    <w:lvl w:ilvl="5" w:tplc="F92CB70E" w:tentative="1">
      <w:start w:val="1"/>
      <w:numFmt w:val="bullet"/>
      <w:lvlText w:val="•"/>
      <w:lvlJc w:val="left"/>
      <w:pPr>
        <w:tabs>
          <w:tab w:val="num" w:pos="4320"/>
        </w:tabs>
        <w:ind w:left="4320" w:hanging="360"/>
      </w:pPr>
      <w:rPr>
        <w:rFonts w:ascii="Arial" w:hAnsi="Arial" w:hint="default"/>
      </w:rPr>
    </w:lvl>
    <w:lvl w:ilvl="6" w:tplc="3788A410" w:tentative="1">
      <w:start w:val="1"/>
      <w:numFmt w:val="bullet"/>
      <w:lvlText w:val="•"/>
      <w:lvlJc w:val="left"/>
      <w:pPr>
        <w:tabs>
          <w:tab w:val="num" w:pos="5040"/>
        </w:tabs>
        <w:ind w:left="5040" w:hanging="360"/>
      </w:pPr>
      <w:rPr>
        <w:rFonts w:ascii="Arial" w:hAnsi="Arial" w:hint="default"/>
      </w:rPr>
    </w:lvl>
    <w:lvl w:ilvl="7" w:tplc="9E3002E8" w:tentative="1">
      <w:start w:val="1"/>
      <w:numFmt w:val="bullet"/>
      <w:lvlText w:val="•"/>
      <w:lvlJc w:val="left"/>
      <w:pPr>
        <w:tabs>
          <w:tab w:val="num" w:pos="5760"/>
        </w:tabs>
        <w:ind w:left="5760" w:hanging="360"/>
      </w:pPr>
      <w:rPr>
        <w:rFonts w:ascii="Arial" w:hAnsi="Arial" w:hint="default"/>
      </w:rPr>
    </w:lvl>
    <w:lvl w:ilvl="8" w:tplc="00366184"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45673311"/>
    <w:multiLevelType w:val="hybridMultilevel"/>
    <w:tmpl w:val="F48C5C40"/>
    <w:lvl w:ilvl="0" w:tplc="FE465A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636423C"/>
    <w:multiLevelType w:val="hybridMultilevel"/>
    <w:tmpl w:val="6E7A9AFC"/>
    <w:lvl w:ilvl="0" w:tplc="77125D4A">
      <w:start w:val="1"/>
      <w:numFmt w:val="decimal"/>
      <w:lvlText w:val="(%1)"/>
      <w:lvlJc w:val="left"/>
      <w:pPr>
        <w:ind w:left="1029" w:hanging="360"/>
      </w:pPr>
      <w:rPr>
        <w:rFonts w:hint="default"/>
      </w:rPr>
    </w:lvl>
    <w:lvl w:ilvl="1" w:tplc="04090019" w:tentative="1">
      <w:start w:val="1"/>
      <w:numFmt w:val="ideographTraditional"/>
      <w:lvlText w:val="%2、"/>
      <w:lvlJc w:val="left"/>
      <w:pPr>
        <w:ind w:left="1629" w:hanging="480"/>
      </w:pPr>
    </w:lvl>
    <w:lvl w:ilvl="2" w:tplc="0409001B" w:tentative="1">
      <w:start w:val="1"/>
      <w:numFmt w:val="lowerRoman"/>
      <w:lvlText w:val="%3."/>
      <w:lvlJc w:val="right"/>
      <w:pPr>
        <w:ind w:left="2109" w:hanging="480"/>
      </w:pPr>
    </w:lvl>
    <w:lvl w:ilvl="3" w:tplc="0409000F" w:tentative="1">
      <w:start w:val="1"/>
      <w:numFmt w:val="decimal"/>
      <w:lvlText w:val="%4."/>
      <w:lvlJc w:val="left"/>
      <w:pPr>
        <w:ind w:left="2589" w:hanging="480"/>
      </w:pPr>
    </w:lvl>
    <w:lvl w:ilvl="4" w:tplc="04090019" w:tentative="1">
      <w:start w:val="1"/>
      <w:numFmt w:val="ideographTraditional"/>
      <w:lvlText w:val="%5、"/>
      <w:lvlJc w:val="left"/>
      <w:pPr>
        <w:ind w:left="3069" w:hanging="480"/>
      </w:pPr>
    </w:lvl>
    <w:lvl w:ilvl="5" w:tplc="0409001B" w:tentative="1">
      <w:start w:val="1"/>
      <w:numFmt w:val="lowerRoman"/>
      <w:lvlText w:val="%6."/>
      <w:lvlJc w:val="right"/>
      <w:pPr>
        <w:ind w:left="3549" w:hanging="480"/>
      </w:pPr>
    </w:lvl>
    <w:lvl w:ilvl="6" w:tplc="0409000F" w:tentative="1">
      <w:start w:val="1"/>
      <w:numFmt w:val="decimal"/>
      <w:lvlText w:val="%7."/>
      <w:lvlJc w:val="left"/>
      <w:pPr>
        <w:ind w:left="4029" w:hanging="480"/>
      </w:pPr>
    </w:lvl>
    <w:lvl w:ilvl="7" w:tplc="04090019" w:tentative="1">
      <w:start w:val="1"/>
      <w:numFmt w:val="ideographTraditional"/>
      <w:lvlText w:val="%8、"/>
      <w:lvlJc w:val="left"/>
      <w:pPr>
        <w:ind w:left="4509" w:hanging="480"/>
      </w:pPr>
    </w:lvl>
    <w:lvl w:ilvl="8" w:tplc="0409001B" w:tentative="1">
      <w:start w:val="1"/>
      <w:numFmt w:val="lowerRoman"/>
      <w:lvlText w:val="%9."/>
      <w:lvlJc w:val="right"/>
      <w:pPr>
        <w:ind w:left="4989" w:hanging="480"/>
      </w:pPr>
    </w:lvl>
  </w:abstractNum>
  <w:abstractNum w:abstractNumId="64" w15:restartNumberingAfterBreak="0">
    <w:nsid w:val="47E968F3"/>
    <w:multiLevelType w:val="hybridMultilevel"/>
    <w:tmpl w:val="CA9EAD78"/>
    <w:lvl w:ilvl="0" w:tplc="808E2EB4">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start w:val="1"/>
      <w:numFmt w:val="bullet"/>
      <w:lvlText w:val=""/>
      <w:lvlJc w:val="left"/>
      <w:pPr>
        <w:ind w:left="4887" w:hanging="480"/>
      </w:pPr>
      <w:rPr>
        <w:rFonts w:ascii="Wingdings" w:hAnsi="Wingdings" w:hint="default"/>
      </w:rPr>
    </w:lvl>
  </w:abstractNum>
  <w:abstractNum w:abstractNumId="65" w15:restartNumberingAfterBreak="0">
    <w:nsid w:val="48633E95"/>
    <w:multiLevelType w:val="hybridMultilevel"/>
    <w:tmpl w:val="326003DE"/>
    <w:lvl w:ilvl="0" w:tplc="A90258CA">
      <w:start w:val="1"/>
      <w:numFmt w:val="bullet"/>
      <w:lvlText w:val="•"/>
      <w:lvlJc w:val="left"/>
      <w:pPr>
        <w:tabs>
          <w:tab w:val="num" w:pos="720"/>
        </w:tabs>
        <w:ind w:left="720" w:hanging="360"/>
      </w:pPr>
      <w:rPr>
        <w:rFonts w:ascii="Arial" w:hAnsi="Arial" w:hint="default"/>
      </w:rPr>
    </w:lvl>
    <w:lvl w:ilvl="1" w:tplc="B930FA00" w:tentative="1">
      <w:start w:val="1"/>
      <w:numFmt w:val="bullet"/>
      <w:lvlText w:val="•"/>
      <w:lvlJc w:val="left"/>
      <w:pPr>
        <w:tabs>
          <w:tab w:val="num" w:pos="1440"/>
        </w:tabs>
        <w:ind w:left="1440" w:hanging="360"/>
      </w:pPr>
      <w:rPr>
        <w:rFonts w:ascii="Arial" w:hAnsi="Arial" w:hint="default"/>
      </w:rPr>
    </w:lvl>
    <w:lvl w:ilvl="2" w:tplc="88FEE866" w:tentative="1">
      <w:start w:val="1"/>
      <w:numFmt w:val="bullet"/>
      <w:lvlText w:val="•"/>
      <w:lvlJc w:val="left"/>
      <w:pPr>
        <w:tabs>
          <w:tab w:val="num" w:pos="2160"/>
        </w:tabs>
        <w:ind w:left="2160" w:hanging="360"/>
      </w:pPr>
      <w:rPr>
        <w:rFonts w:ascii="Arial" w:hAnsi="Arial" w:hint="default"/>
      </w:rPr>
    </w:lvl>
    <w:lvl w:ilvl="3" w:tplc="1A8E178A" w:tentative="1">
      <w:start w:val="1"/>
      <w:numFmt w:val="bullet"/>
      <w:lvlText w:val="•"/>
      <w:lvlJc w:val="left"/>
      <w:pPr>
        <w:tabs>
          <w:tab w:val="num" w:pos="2880"/>
        </w:tabs>
        <w:ind w:left="2880" w:hanging="360"/>
      </w:pPr>
      <w:rPr>
        <w:rFonts w:ascii="Arial" w:hAnsi="Arial" w:hint="default"/>
      </w:rPr>
    </w:lvl>
    <w:lvl w:ilvl="4" w:tplc="92F417E4" w:tentative="1">
      <w:start w:val="1"/>
      <w:numFmt w:val="bullet"/>
      <w:lvlText w:val="•"/>
      <w:lvlJc w:val="left"/>
      <w:pPr>
        <w:tabs>
          <w:tab w:val="num" w:pos="3600"/>
        </w:tabs>
        <w:ind w:left="3600" w:hanging="360"/>
      </w:pPr>
      <w:rPr>
        <w:rFonts w:ascii="Arial" w:hAnsi="Arial" w:hint="default"/>
      </w:rPr>
    </w:lvl>
    <w:lvl w:ilvl="5" w:tplc="D86C56BC" w:tentative="1">
      <w:start w:val="1"/>
      <w:numFmt w:val="bullet"/>
      <w:lvlText w:val="•"/>
      <w:lvlJc w:val="left"/>
      <w:pPr>
        <w:tabs>
          <w:tab w:val="num" w:pos="4320"/>
        </w:tabs>
        <w:ind w:left="4320" w:hanging="360"/>
      </w:pPr>
      <w:rPr>
        <w:rFonts w:ascii="Arial" w:hAnsi="Arial" w:hint="default"/>
      </w:rPr>
    </w:lvl>
    <w:lvl w:ilvl="6" w:tplc="F118D33A" w:tentative="1">
      <w:start w:val="1"/>
      <w:numFmt w:val="bullet"/>
      <w:lvlText w:val="•"/>
      <w:lvlJc w:val="left"/>
      <w:pPr>
        <w:tabs>
          <w:tab w:val="num" w:pos="5040"/>
        </w:tabs>
        <w:ind w:left="5040" w:hanging="360"/>
      </w:pPr>
      <w:rPr>
        <w:rFonts w:ascii="Arial" w:hAnsi="Arial" w:hint="default"/>
      </w:rPr>
    </w:lvl>
    <w:lvl w:ilvl="7" w:tplc="0A887910" w:tentative="1">
      <w:start w:val="1"/>
      <w:numFmt w:val="bullet"/>
      <w:lvlText w:val="•"/>
      <w:lvlJc w:val="left"/>
      <w:pPr>
        <w:tabs>
          <w:tab w:val="num" w:pos="5760"/>
        </w:tabs>
        <w:ind w:left="5760" w:hanging="360"/>
      </w:pPr>
      <w:rPr>
        <w:rFonts w:ascii="Arial" w:hAnsi="Arial" w:hint="default"/>
      </w:rPr>
    </w:lvl>
    <w:lvl w:ilvl="8" w:tplc="CD7ED628" w:tentative="1">
      <w:start w:val="1"/>
      <w:numFmt w:val="bullet"/>
      <w:lvlText w:val="•"/>
      <w:lvlJc w:val="left"/>
      <w:pPr>
        <w:tabs>
          <w:tab w:val="num" w:pos="6480"/>
        </w:tabs>
        <w:ind w:left="6480" w:hanging="360"/>
      </w:pPr>
      <w:rPr>
        <w:rFonts w:ascii="Arial" w:hAnsi="Arial" w:hint="default"/>
      </w:rPr>
    </w:lvl>
  </w:abstractNum>
  <w:abstractNum w:abstractNumId="66" w15:restartNumberingAfterBreak="0">
    <w:nsid w:val="49743CB8"/>
    <w:multiLevelType w:val="hybridMultilevel"/>
    <w:tmpl w:val="3BEAD7B2"/>
    <w:lvl w:ilvl="0" w:tplc="502C2244">
      <w:start w:val="1"/>
      <w:numFmt w:val="japaneseCounting"/>
      <w:lvlText w:val="(%1)"/>
      <w:lvlJc w:val="left"/>
      <w:pPr>
        <w:ind w:left="480" w:hanging="480"/>
      </w:pPr>
      <w:rPr>
        <w:rFonts w:ascii="標楷體" w:eastAsia="標楷體" w:hAnsi="標楷體" w:hint="default"/>
        <w:b w:val="0"/>
        <w:i w:val="0"/>
        <w:dstrike w:val="0"/>
        <w:color w:val="auto"/>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9922609"/>
    <w:multiLevelType w:val="hybridMultilevel"/>
    <w:tmpl w:val="17BE1BB4"/>
    <w:lvl w:ilvl="0" w:tplc="231C61DE">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49C01809"/>
    <w:multiLevelType w:val="hybridMultilevel"/>
    <w:tmpl w:val="974E0110"/>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69" w15:restartNumberingAfterBreak="0">
    <w:nsid w:val="4A415340"/>
    <w:multiLevelType w:val="hybridMultilevel"/>
    <w:tmpl w:val="F116A234"/>
    <w:lvl w:ilvl="0" w:tplc="2B0230DE">
      <w:start w:val="1"/>
      <w:numFmt w:val="bullet"/>
      <w:lvlText w:val="•"/>
      <w:lvlJc w:val="left"/>
      <w:pPr>
        <w:tabs>
          <w:tab w:val="num" w:pos="720"/>
        </w:tabs>
        <w:ind w:left="720" w:hanging="360"/>
      </w:pPr>
      <w:rPr>
        <w:rFonts w:ascii="Arial" w:hAnsi="Arial" w:hint="default"/>
      </w:rPr>
    </w:lvl>
    <w:lvl w:ilvl="1" w:tplc="1B1EB2B2" w:tentative="1">
      <w:start w:val="1"/>
      <w:numFmt w:val="bullet"/>
      <w:lvlText w:val="•"/>
      <w:lvlJc w:val="left"/>
      <w:pPr>
        <w:tabs>
          <w:tab w:val="num" w:pos="1440"/>
        </w:tabs>
        <w:ind w:left="1440" w:hanging="360"/>
      </w:pPr>
      <w:rPr>
        <w:rFonts w:ascii="Arial" w:hAnsi="Arial" w:hint="default"/>
      </w:rPr>
    </w:lvl>
    <w:lvl w:ilvl="2" w:tplc="0D4A4518" w:tentative="1">
      <w:start w:val="1"/>
      <w:numFmt w:val="bullet"/>
      <w:lvlText w:val="•"/>
      <w:lvlJc w:val="left"/>
      <w:pPr>
        <w:tabs>
          <w:tab w:val="num" w:pos="2160"/>
        </w:tabs>
        <w:ind w:left="2160" w:hanging="360"/>
      </w:pPr>
      <w:rPr>
        <w:rFonts w:ascii="Arial" w:hAnsi="Arial" w:hint="default"/>
      </w:rPr>
    </w:lvl>
    <w:lvl w:ilvl="3" w:tplc="FA38E3A4" w:tentative="1">
      <w:start w:val="1"/>
      <w:numFmt w:val="bullet"/>
      <w:lvlText w:val="•"/>
      <w:lvlJc w:val="left"/>
      <w:pPr>
        <w:tabs>
          <w:tab w:val="num" w:pos="2880"/>
        </w:tabs>
        <w:ind w:left="2880" w:hanging="360"/>
      </w:pPr>
      <w:rPr>
        <w:rFonts w:ascii="Arial" w:hAnsi="Arial" w:hint="default"/>
      </w:rPr>
    </w:lvl>
    <w:lvl w:ilvl="4" w:tplc="90B62682" w:tentative="1">
      <w:start w:val="1"/>
      <w:numFmt w:val="bullet"/>
      <w:lvlText w:val="•"/>
      <w:lvlJc w:val="left"/>
      <w:pPr>
        <w:tabs>
          <w:tab w:val="num" w:pos="3600"/>
        </w:tabs>
        <w:ind w:left="3600" w:hanging="360"/>
      </w:pPr>
      <w:rPr>
        <w:rFonts w:ascii="Arial" w:hAnsi="Arial" w:hint="default"/>
      </w:rPr>
    </w:lvl>
    <w:lvl w:ilvl="5" w:tplc="A49C735E" w:tentative="1">
      <w:start w:val="1"/>
      <w:numFmt w:val="bullet"/>
      <w:lvlText w:val="•"/>
      <w:lvlJc w:val="left"/>
      <w:pPr>
        <w:tabs>
          <w:tab w:val="num" w:pos="4320"/>
        </w:tabs>
        <w:ind w:left="4320" w:hanging="360"/>
      </w:pPr>
      <w:rPr>
        <w:rFonts w:ascii="Arial" w:hAnsi="Arial" w:hint="default"/>
      </w:rPr>
    </w:lvl>
    <w:lvl w:ilvl="6" w:tplc="4582FE72" w:tentative="1">
      <w:start w:val="1"/>
      <w:numFmt w:val="bullet"/>
      <w:lvlText w:val="•"/>
      <w:lvlJc w:val="left"/>
      <w:pPr>
        <w:tabs>
          <w:tab w:val="num" w:pos="5040"/>
        </w:tabs>
        <w:ind w:left="5040" w:hanging="360"/>
      </w:pPr>
      <w:rPr>
        <w:rFonts w:ascii="Arial" w:hAnsi="Arial" w:hint="default"/>
      </w:rPr>
    </w:lvl>
    <w:lvl w:ilvl="7" w:tplc="1C2E906C" w:tentative="1">
      <w:start w:val="1"/>
      <w:numFmt w:val="bullet"/>
      <w:lvlText w:val="•"/>
      <w:lvlJc w:val="left"/>
      <w:pPr>
        <w:tabs>
          <w:tab w:val="num" w:pos="5760"/>
        </w:tabs>
        <w:ind w:left="5760" w:hanging="360"/>
      </w:pPr>
      <w:rPr>
        <w:rFonts w:ascii="Arial" w:hAnsi="Arial" w:hint="default"/>
      </w:rPr>
    </w:lvl>
    <w:lvl w:ilvl="8" w:tplc="F9BC3702"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4A875124"/>
    <w:multiLevelType w:val="hybridMultilevel"/>
    <w:tmpl w:val="4470C7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DCD04B7"/>
    <w:multiLevelType w:val="hybridMultilevel"/>
    <w:tmpl w:val="51FA5FA0"/>
    <w:lvl w:ilvl="0" w:tplc="E1C62DC2">
      <w:start w:val="1"/>
      <w:numFmt w:val="bullet"/>
      <w:lvlText w:val="•"/>
      <w:lvlJc w:val="left"/>
      <w:pPr>
        <w:ind w:left="851" w:firstLine="0"/>
      </w:pPr>
      <w:rPr>
        <w:rFonts w:ascii="新細明體" w:eastAsia="新細明體" w:hAnsi="新細明體" w:hint="eastAsia"/>
        <w:color w:val="auto"/>
        <w:sz w:val="24"/>
        <w:szCs w:val="24"/>
      </w:rPr>
    </w:lvl>
    <w:lvl w:ilvl="1" w:tplc="05E8D24C">
      <w:start w:val="1"/>
      <w:numFmt w:val="bullet"/>
      <w:lvlText w:val="•"/>
      <w:lvlJc w:val="left"/>
      <w:pPr>
        <w:ind w:left="960" w:hanging="480"/>
      </w:pPr>
      <w:rPr>
        <w:rFonts w:ascii="新細明體" w:hAnsi="新細明體" w:hint="default"/>
        <w:color w:val="00000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2" w15:restartNumberingAfterBreak="0">
    <w:nsid w:val="4E211F1F"/>
    <w:multiLevelType w:val="hybridMultilevel"/>
    <w:tmpl w:val="DFB81668"/>
    <w:lvl w:ilvl="0" w:tplc="B2CE19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E2A59F4"/>
    <w:multiLevelType w:val="hybridMultilevel"/>
    <w:tmpl w:val="7A80FE4E"/>
    <w:lvl w:ilvl="0" w:tplc="AA96BCA0">
      <w:start w:val="1"/>
      <w:numFmt w:val="bullet"/>
      <w:lvlText w:val="•"/>
      <w:lvlJc w:val="left"/>
      <w:pPr>
        <w:tabs>
          <w:tab w:val="num" w:pos="720"/>
        </w:tabs>
        <w:ind w:left="720" w:hanging="360"/>
      </w:pPr>
      <w:rPr>
        <w:rFonts w:ascii="Arial" w:hAnsi="Arial" w:hint="default"/>
      </w:rPr>
    </w:lvl>
    <w:lvl w:ilvl="1" w:tplc="B9B29A0E" w:tentative="1">
      <w:start w:val="1"/>
      <w:numFmt w:val="bullet"/>
      <w:lvlText w:val="•"/>
      <w:lvlJc w:val="left"/>
      <w:pPr>
        <w:tabs>
          <w:tab w:val="num" w:pos="1440"/>
        </w:tabs>
        <w:ind w:left="1440" w:hanging="360"/>
      </w:pPr>
      <w:rPr>
        <w:rFonts w:ascii="Arial" w:hAnsi="Arial" w:hint="default"/>
      </w:rPr>
    </w:lvl>
    <w:lvl w:ilvl="2" w:tplc="9B627A82" w:tentative="1">
      <w:start w:val="1"/>
      <w:numFmt w:val="bullet"/>
      <w:lvlText w:val="•"/>
      <w:lvlJc w:val="left"/>
      <w:pPr>
        <w:tabs>
          <w:tab w:val="num" w:pos="2160"/>
        </w:tabs>
        <w:ind w:left="2160" w:hanging="360"/>
      </w:pPr>
      <w:rPr>
        <w:rFonts w:ascii="Arial" w:hAnsi="Arial" w:hint="default"/>
      </w:rPr>
    </w:lvl>
    <w:lvl w:ilvl="3" w:tplc="40D23824" w:tentative="1">
      <w:start w:val="1"/>
      <w:numFmt w:val="bullet"/>
      <w:lvlText w:val="•"/>
      <w:lvlJc w:val="left"/>
      <w:pPr>
        <w:tabs>
          <w:tab w:val="num" w:pos="2880"/>
        </w:tabs>
        <w:ind w:left="2880" w:hanging="360"/>
      </w:pPr>
      <w:rPr>
        <w:rFonts w:ascii="Arial" w:hAnsi="Arial" w:hint="default"/>
      </w:rPr>
    </w:lvl>
    <w:lvl w:ilvl="4" w:tplc="2E38A7D0" w:tentative="1">
      <w:start w:val="1"/>
      <w:numFmt w:val="bullet"/>
      <w:lvlText w:val="•"/>
      <w:lvlJc w:val="left"/>
      <w:pPr>
        <w:tabs>
          <w:tab w:val="num" w:pos="3600"/>
        </w:tabs>
        <w:ind w:left="3600" w:hanging="360"/>
      </w:pPr>
      <w:rPr>
        <w:rFonts w:ascii="Arial" w:hAnsi="Arial" w:hint="default"/>
      </w:rPr>
    </w:lvl>
    <w:lvl w:ilvl="5" w:tplc="66DEC46E" w:tentative="1">
      <w:start w:val="1"/>
      <w:numFmt w:val="bullet"/>
      <w:lvlText w:val="•"/>
      <w:lvlJc w:val="left"/>
      <w:pPr>
        <w:tabs>
          <w:tab w:val="num" w:pos="4320"/>
        </w:tabs>
        <w:ind w:left="4320" w:hanging="360"/>
      </w:pPr>
      <w:rPr>
        <w:rFonts w:ascii="Arial" w:hAnsi="Arial" w:hint="default"/>
      </w:rPr>
    </w:lvl>
    <w:lvl w:ilvl="6" w:tplc="5D3AEDD8" w:tentative="1">
      <w:start w:val="1"/>
      <w:numFmt w:val="bullet"/>
      <w:lvlText w:val="•"/>
      <w:lvlJc w:val="left"/>
      <w:pPr>
        <w:tabs>
          <w:tab w:val="num" w:pos="5040"/>
        </w:tabs>
        <w:ind w:left="5040" w:hanging="360"/>
      </w:pPr>
      <w:rPr>
        <w:rFonts w:ascii="Arial" w:hAnsi="Arial" w:hint="default"/>
      </w:rPr>
    </w:lvl>
    <w:lvl w:ilvl="7" w:tplc="F9D0415A" w:tentative="1">
      <w:start w:val="1"/>
      <w:numFmt w:val="bullet"/>
      <w:lvlText w:val="•"/>
      <w:lvlJc w:val="left"/>
      <w:pPr>
        <w:tabs>
          <w:tab w:val="num" w:pos="5760"/>
        </w:tabs>
        <w:ind w:left="5760" w:hanging="360"/>
      </w:pPr>
      <w:rPr>
        <w:rFonts w:ascii="Arial" w:hAnsi="Arial" w:hint="default"/>
      </w:rPr>
    </w:lvl>
    <w:lvl w:ilvl="8" w:tplc="6AA823CC"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4ED17B17"/>
    <w:multiLevelType w:val="hybridMultilevel"/>
    <w:tmpl w:val="F30CD4B8"/>
    <w:lvl w:ilvl="0" w:tplc="44722A5A">
      <w:start w:val="1"/>
      <w:numFmt w:val="bullet"/>
      <w:lvlText w:val="•"/>
      <w:lvlJc w:val="left"/>
      <w:pPr>
        <w:tabs>
          <w:tab w:val="num" w:pos="720"/>
        </w:tabs>
        <w:ind w:left="720" w:hanging="360"/>
      </w:pPr>
      <w:rPr>
        <w:rFonts w:ascii="Arial" w:hAnsi="Arial" w:hint="default"/>
      </w:rPr>
    </w:lvl>
    <w:lvl w:ilvl="1" w:tplc="34122754" w:tentative="1">
      <w:start w:val="1"/>
      <w:numFmt w:val="bullet"/>
      <w:lvlText w:val="•"/>
      <w:lvlJc w:val="left"/>
      <w:pPr>
        <w:tabs>
          <w:tab w:val="num" w:pos="1440"/>
        </w:tabs>
        <w:ind w:left="1440" w:hanging="360"/>
      </w:pPr>
      <w:rPr>
        <w:rFonts w:ascii="Arial" w:hAnsi="Arial" w:hint="default"/>
      </w:rPr>
    </w:lvl>
    <w:lvl w:ilvl="2" w:tplc="1CF42FAE" w:tentative="1">
      <w:start w:val="1"/>
      <w:numFmt w:val="bullet"/>
      <w:lvlText w:val="•"/>
      <w:lvlJc w:val="left"/>
      <w:pPr>
        <w:tabs>
          <w:tab w:val="num" w:pos="2160"/>
        </w:tabs>
        <w:ind w:left="2160" w:hanging="360"/>
      </w:pPr>
      <w:rPr>
        <w:rFonts w:ascii="Arial" w:hAnsi="Arial" w:hint="default"/>
      </w:rPr>
    </w:lvl>
    <w:lvl w:ilvl="3" w:tplc="6C740322" w:tentative="1">
      <w:start w:val="1"/>
      <w:numFmt w:val="bullet"/>
      <w:lvlText w:val="•"/>
      <w:lvlJc w:val="left"/>
      <w:pPr>
        <w:tabs>
          <w:tab w:val="num" w:pos="2880"/>
        </w:tabs>
        <w:ind w:left="2880" w:hanging="360"/>
      </w:pPr>
      <w:rPr>
        <w:rFonts w:ascii="Arial" w:hAnsi="Arial" w:hint="default"/>
      </w:rPr>
    </w:lvl>
    <w:lvl w:ilvl="4" w:tplc="AA9E1930" w:tentative="1">
      <w:start w:val="1"/>
      <w:numFmt w:val="bullet"/>
      <w:lvlText w:val="•"/>
      <w:lvlJc w:val="left"/>
      <w:pPr>
        <w:tabs>
          <w:tab w:val="num" w:pos="3600"/>
        </w:tabs>
        <w:ind w:left="3600" w:hanging="360"/>
      </w:pPr>
      <w:rPr>
        <w:rFonts w:ascii="Arial" w:hAnsi="Arial" w:hint="default"/>
      </w:rPr>
    </w:lvl>
    <w:lvl w:ilvl="5" w:tplc="B7E694B8" w:tentative="1">
      <w:start w:val="1"/>
      <w:numFmt w:val="bullet"/>
      <w:lvlText w:val="•"/>
      <w:lvlJc w:val="left"/>
      <w:pPr>
        <w:tabs>
          <w:tab w:val="num" w:pos="4320"/>
        </w:tabs>
        <w:ind w:left="4320" w:hanging="360"/>
      </w:pPr>
      <w:rPr>
        <w:rFonts w:ascii="Arial" w:hAnsi="Arial" w:hint="default"/>
      </w:rPr>
    </w:lvl>
    <w:lvl w:ilvl="6" w:tplc="C2387048" w:tentative="1">
      <w:start w:val="1"/>
      <w:numFmt w:val="bullet"/>
      <w:lvlText w:val="•"/>
      <w:lvlJc w:val="left"/>
      <w:pPr>
        <w:tabs>
          <w:tab w:val="num" w:pos="5040"/>
        </w:tabs>
        <w:ind w:left="5040" w:hanging="360"/>
      </w:pPr>
      <w:rPr>
        <w:rFonts w:ascii="Arial" w:hAnsi="Arial" w:hint="default"/>
      </w:rPr>
    </w:lvl>
    <w:lvl w:ilvl="7" w:tplc="189450E4" w:tentative="1">
      <w:start w:val="1"/>
      <w:numFmt w:val="bullet"/>
      <w:lvlText w:val="•"/>
      <w:lvlJc w:val="left"/>
      <w:pPr>
        <w:tabs>
          <w:tab w:val="num" w:pos="5760"/>
        </w:tabs>
        <w:ind w:left="5760" w:hanging="360"/>
      </w:pPr>
      <w:rPr>
        <w:rFonts w:ascii="Arial" w:hAnsi="Arial" w:hint="default"/>
      </w:rPr>
    </w:lvl>
    <w:lvl w:ilvl="8" w:tplc="8A36B9A8"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4F6D3C8D"/>
    <w:multiLevelType w:val="hybridMultilevel"/>
    <w:tmpl w:val="6D302B66"/>
    <w:lvl w:ilvl="0" w:tplc="81D4030A">
      <w:numFmt w:val="bullet"/>
      <w:lvlText w:val="•"/>
      <w:lvlJc w:val="left"/>
      <w:pPr>
        <w:ind w:left="1613" w:hanging="480"/>
      </w:pPr>
      <w:rPr>
        <w:rFonts w:hint="default"/>
      </w:rPr>
    </w:lvl>
    <w:lvl w:ilvl="1" w:tplc="04090003" w:tentative="1">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76" w15:restartNumberingAfterBreak="0">
    <w:nsid w:val="500A5755"/>
    <w:multiLevelType w:val="hybridMultilevel"/>
    <w:tmpl w:val="5E542E2C"/>
    <w:lvl w:ilvl="0" w:tplc="D4A8C9F0">
      <w:start w:val="1"/>
      <w:numFmt w:val="bullet"/>
      <w:lvlText w:val="•"/>
      <w:lvlJc w:val="left"/>
      <w:pPr>
        <w:tabs>
          <w:tab w:val="num" w:pos="720"/>
        </w:tabs>
        <w:ind w:left="720" w:hanging="360"/>
      </w:pPr>
      <w:rPr>
        <w:rFonts w:ascii="Arial" w:hAnsi="Arial" w:hint="default"/>
      </w:rPr>
    </w:lvl>
    <w:lvl w:ilvl="1" w:tplc="AB263F02" w:tentative="1">
      <w:start w:val="1"/>
      <w:numFmt w:val="bullet"/>
      <w:lvlText w:val="•"/>
      <w:lvlJc w:val="left"/>
      <w:pPr>
        <w:tabs>
          <w:tab w:val="num" w:pos="1440"/>
        </w:tabs>
        <w:ind w:left="1440" w:hanging="360"/>
      </w:pPr>
      <w:rPr>
        <w:rFonts w:ascii="Arial" w:hAnsi="Arial" w:hint="default"/>
      </w:rPr>
    </w:lvl>
    <w:lvl w:ilvl="2" w:tplc="7F02ECB6" w:tentative="1">
      <w:start w:val="1"/>
      <w:numFmt w:val="bullet"/>
      <w:lvlText w:val="•"/>
      <w:lvlJc w:val="left"/>
      <w:pPr>
        <w:tabs>
          <w:tab w:val="num" w:pos="2160"/>
        </w:tabs>
        <w:ind w:left="2160" w:hanging="360"/>
      </w:pPr>
      <w:rPr>
        <w:rFonts w:ascii="Arial" w:hAnsi="Arial" w:hint="default"/>
      </w:rPr>
    </w:lvl>
    <w:lvl w:ilvl="3" w:tplc="85BAACC4" w:tentative="1">
      <w:start w:val="1"/>
      <w:numFmt w:val="bullet"/>
      <w:lvlText w:val="•"/>
      <w:lvlJc w:val="left"/>
      <w:pPr>
        <w:tabs>
          <w:tab w:val="num" w:pos="2880"/>
        </w:tabs>
        <w:ind w:left="2880" w:hanging="360"/>
      </w:pPr>
      <w:rPr>
        <w:rFonts w:ascii="Arial" w:hAnsi="Arial" w:hint="default"/>
      </w:rPr>
    </w:lvl>
    <w:lvl w:ilvl="4" w:tplc="62C8FA9E" w:tentative="1">
      <w:start w:val="1"/>
      <w:numFmt w:val="bullet"/>
      <w:lvlText w:val="•"/>
      <w:lvlJc w:val="left"/>
      <w:pPr>
        <w:tabs>
          <w:tab w:val="num" w:pos="3600"/>
        </w:tabs>
        <w:ind w:left="3600" w:hanging="360"/>
      </w:pPr>
      <w:rPr>
        <w:rFonts w:ascii="Arial" w:hAnsi="Arial" w:hint="default"/>
      </w:rPr>
    </w:lvl>
    <w:lvl w:ilvl="5" w:tplc="126879FE" w:tentative="1">
      <w:start w:val="1"/>
      <w:numFmt w:val="bullet"/>
      <w:lvlText w:val="•"/>
      <w:lvlJc w:val="left"/>
      <w:pPr>
        <w:tabs>
          <w:tab w:val="num" w:pos="4320"/>
        </w:tabs>
        <w:ind w:left="4320" w:hanging="360"/>
      </w:pPr>
      <w:rPr>
        <w:rFonts w:ascii="Arial" w:hAnsi="Arial" w:hint="default"/>
      </w:rPr>
    </w:lvl>
    <w:lvl w:ilvl="6" w:tplc="92C4F36C" w:tentative="1">
      <w:start w:val="1"/>
      <w:numFmt w:val="bullet"/>
      <w:lvlText w:val="•"/>
      <w:lvlJc w:val="left"/>
      <w:pPr>
        <w:tabs>
          <w:tab w:val="num" w:pos="5040"/>
        </w:tabs>
        <w:ind w:left="5040" w:hanging="360"/>
      </w:pPr>
      <w:rPr>
        <w:rFonts w:ascii="Arial" w:hAnsi="Arial" w:hint="default"/>
      </w:rPr>
    </w:lvl>
    <w:lvl w:ilvl="7" w:tplc="14D20356" w:tentative="1">
      <w:start w:val="1"/>
      <w:numFmt w:val="bullet"/>
      <w:lvlText w:val="•"/>
      <w:lvlJc w:val="left"/>
      <w:pPr>
        <w:tabs>
          <w:tab w:val="num" w:pos="5760"/>
        </w:tabs>
        <w:ind w:left="5760" w:hanging="360"/>
      </w:pPr>
      <w:rPr>
        <w:rFonts w:ascii="Arial" w:hAnsi="Arial" w:hint="default"/>
      </w:rPr>
    </w:lvl>
    <w:lvl w:ilvl="8" w:tplc="3B7C948A" w:tentative="1">
      <w:start w:val="1"/>
      <w:numFmt w:val="bullet"/>
      <w:lvlText w:val="•"/>
      <w:lvlJc w:val="left"/>
      <w:pPr>
        <w:tabs>
          <w:tab w:val="num" w:pos="6480"/>
        </w:tabs>
        <w:ind w:left="6480" w:hanging="360"/>
      </w:pPr>
      <w:rPr>
        <w:rFonts w:ascii="Arial" w:hAnsi="Arial" w:hint="default"/>
      </w:rPr>
    </w:lvl>
  </w:abstractNum>
  <w:abstractNum w:abstractNumId="77" w15:restartNumberingAfterBreak="0">
    <w:nsid w:val="5045353E"/>
    <w:multiLevelType w:val="multilevel"/>
    <w:tmpl w:val="A3E2A8CE"/>
    <w:lvl w:ilvl="0">
      <w:start w:val="8"/>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78" w15:restartNumberingAfterBreak="0">
    <w:nsid w:val="51212B54"/>
    <w:multiLevelType w:val="hybridMultilevel"/>
    <w:tmpl w:val="8DDEFA8C"/>
    <w:lvl w:ilvl="0" w:tplc="D0E8EC22">
      <w:start w:val="2"/>
      <w:numFmt w:val="taiwaneseCountingThousand"/>
      <w:lvlText w:val="%1、"/>
      <w:lvlJc w:val="left"/>
      <w:pPr>
        <w:ind w:left="440" w:hanging="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52012CB6"/>
    <w:multiLevelType w:val="hybridMultilevel"/>
    <w:tmpl w:val="1F6AA4DE"/>
    <w:lvl w:ilvl="0" w:tplc="4192DF36">
      <w:start w:val="1"/>
      <w:numFmt w:val="bullet"/>
      <w:lvlText w:val="•"/>
      <w:lvlJc w:val="left"/>
      <w:pPr>
        <w:tabs>
          <w:tab w:val="num" w:pos="720"/>
        </w:tabs>
        <w:ind w:left="720" w:hanging="360"/>
      </w:pPr>
      <w:rPr>
        <w:rFonts w:ascii="Arial" w:hAnsi="Arial" w:hint="default"/>
      </w:rPr>
    </w:lvl>
    <w:lvl w:ilvl="1" w:tplc="BD9A530A" w:tentative="1">
      <w:start w:val="1"/>
      <w:numFmt w:val="bullet"/>
      <w:lvlText w:val="•"/>
      <w:lvlJc w:val="left"/>
      <w:pPr>
        <w:tabs>
          <w:tab w:val="num" w:pos="1440"/>
        </w:tabs>
        <w:ind w:left="1440" w:hanging="360"/>
      </w:pPr>
      <w:rPr>
        <w:rFonts w:ascii="Arial" w:hAnsi="Arial" w:hint="default"/>
      </w:rPr>
    </w:lvl>
    <w:lvl w:ilvl="2" w:tplc="FA0E9FAC" w:tentative="1">
      <w:start w:val="1"/>
      <w:numFmt w:val="bullet"/>
      <w:lvlText w:val="•"/>
      <w:lvlJc w:val="left"/>
      <w:pPr>
        <w:tabs>
          <w:tab w:val="num" w:pos="2160"/>
        </w:tabs>
        <w:ind w:left="2160" w:hanging="360"/>
      </w:pPr>
      <w:rPr>
        <w:rFonts w:ascii="Arial" w:hAnsi="Arial" w:hint="default"/>
      </w:rPr>
    </w:lvl>
    <w:lvl w:ilvl="3" w:tplc="F7BEC8EA" w:tentative="1">
      <w:start w:val="1"/>
      <w:numFmt w:val="bullet"/>
      <w:lvlText w:val="•"/>
      <w:lvlJc w:val="left"/>
      <w:pPr>
        <w:tabs>
          <w:tab w:val="num" w:pos="2880"/>
        </w:tabs>
        <w:ind w:left="2880" w:hanging="360"/>
      </w:pPr>
      <w:rPr>
        <w:rFonts w:ascii="Arial" w:hAnsi="Arial" w:hint="default"/>
      </w:rPr>
    </w:lvl>
    <w:lvl w:ilvl="4" w:tplc="51022C00" w:tentative="1">
      <w:start w:val="1"/>
      <w:numFmt w:val="bullet"/>
      <w:lvlText w:val="•"/>
      <w:lvlJc w:val="left"/>
      <w:pPr>
        <w:tabs>
          <w:tab w:val="num" w:pos="3600"/>
        </w:tabs>
        <w:ind w:left="3600" w:hanging="360"/>
      </w:pPr>
      <w:rPr>
        <w:rFonts w:ascii="Arial" w:hAnsi="Arial" w:hint="default"/>
      </w:rPr>
    </w:lvl>
    <w:lvl w:ilvl="5" w:tplc="7062F35A" w:tentative="1">
      <w:start w:val="1"/>
      <w:numFmt w:val="bullet"/>
      <w:lvlText w:val="•"/>
      <w:lvlJc w:val="left"/>
      <w:pPr>
        <w:tabs>
          <w:tab w:val="num" w:pos="4320"/>
        </w:tabs>
        <w:ind w:left="4320" w:hanging="360"/>
      </w:pPr>
      <w:rPr>
        <w:rFonts w:ascii="Arial" w:hAnsi="Arial" w:hint="default"/>
      </w:rPr>
    </w:lvl>
    <w:lvl w:ilvl="6" w:tplc="763079FE" w:tentative="1">
      <w:start w:val="1"/>
      <w:numFmt w:val="bullet"/>
      <w:lvlText w:val="•"/>
      <w:lvlJc w:val="left"/>
      <w:pPr>
        <w:tabs>
          <w:tab w:val="num" w:pos="5040"/>
        </w:tabs>
        <w:ind w:left="5040" w:hanging="360"/>
      </w:pPr>
      <w:rPr>
        <w:rFonts w:ascii="Arial" w:hAnsi="Arial" w:hint="default"/>
      </w:rPr>
    </w:lvl>
    <w:lvl w:ilvl="7" w:tplc="6C2431F4" w:tentative="1">
      <w:start w:val="1"/>
      <w:numFmt w:val="bullet"/>
      <w:lvlText w:val="•"/>
      <w:lvlJc w:val="left"/>
      <w:pPr>
        <w:tabs>
          <w:tab w:val="num" w:pos="5760"/>
        </w:tabs>
        <w:ind w:left="5760" w:hanging="360"/>
      </w:pPr>
      <w:rPr>
        <w:rFonts w:ascii="Arial" w:hAnsi="Arial" w:hint="default"/>
      </w:rPr>
    </w:lvl>
    <w:lvl w:ilvl="8" w:tplc="BCA21D9A"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54FC0385"/>
    <w:multiLevelType w:val="hybridMultilevel"/>
    <w:tmpl w:val="1EC03162"/>
    <w:lvl w:ilvl="0" w:tplc="C088AB9C">
      <w:start w:val="1"/>
      <w:numFmt w:val="taiwaneseCountingThousand"/>
      <w:suff w:val="nothing"/>
      <w:lvlText w:val="%1、"/>
      <w:lvlJc w:val="left"/>
      <w:pPr>
        <w:ind w:left="0" w:firstLine="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6361EE6"/>
    <w:multiLevelType w:val="hybridMultilevel"/>
    <w:tmpl w:val="284EA596"/>
    <w:lvl w:ilvl="0" w:tplc="DD4A19DC">
      <w:start w:val="1"/>
      <w:numFmt w:val="bullet"/>
      <w:lvlText w:val="•"/>
      <w:lvlJc w:val="left"/>
      <w:pPr>
        <w:tabs>
          <w:tab w:val="num" w:pos="720"/>
        </w:tabs>
        <w:ind w:left="720" w:hanging="360"/>
      </w:pPr>
      <w:rPr>
        <w:rFonts w:ascii="Arial" w:hAnsi="Arial" w:hint="default"/>
      </w:rPr>
    </w:lvl>
    <w:lvl w:ilvl="1" w:tplc="51AEDB52" w:tentative="1">
      <w:start w:val="1"/>
      <w:numFmt w:val="bullet"/>
      <w:lvlText w:val="•"/>
      <w:lvlJc w:val="left"/>
      <w:pPr>
        <w:tabs>
          <w:tab w:val="num" w:pos="1440"/>
        </w:tabs>
        <w:ind w:left="1440" w:hanging="360"/>
      </w:pPr>
      <w:rPr>
        <w:rFonts w:ascii="Arial" w:hAnsi="Arial" w:hint="default"/>
      </w:rPr>
    </w:lvl>
    <w:lvl w:ilvl="2" w:tplc="739E185E" w:tentative="1">
      <w:start w:val="1"/>
      <w:numFmt w:val="bullet"/>
      <w:lvlText w:val="•"/>
      <w:lvlJc w:val="left"/>
      <w:pPr>
        <w:tabs>
          <w:tab w:val="num" w:pos="2160"/>
        </w:tabs>
        <w:ind w:left="2160" w:hanging="360"/>
      </w:pPr>
      <w:rPr>
        <w:rFonts w:ascii="Arial" w:hAnsi="Arial" w:hint="default"/>
      </w:rPr>
    </w:lvl>
    <w:lvl w:ilvl="3" w:tplc="0E88D0BE" w:tentative="1">
      <w:start w:val="1"/>
      <w:numFmt w:val="bullet"/>
      <w:lvlText w:val="•"/>
      <w:lvlJc w:val="left"/>
      <w:pPr>
        <w:tabs>
          <w:tab w:val="num" w:pos="2880"/>
        </w:tabs>
        <w:ind w:left="2880" w:hanging="360"/>
      </w:pPr>
      <w:rPr>
        <w:rFonts w:ascii="Arial" w:hAnsi="Arial" w:hint="default"/>
      </w:rPr>
    </w:lvl>
    <w:lvl w:ilvl="4" w:tplc="C81666EC" w:tentative="1">
      <w:start w:val="1"/>
      <w:numFmt w:val="bullet"/>
      <w:lvlText w:val="•"/>
      <w:lvlJc w:val="left"/>
      <w:pPr>
        <w:tabs>
          <w:tab w:val="num" w:pos="3600"/>
        </w:tabs>
        <w:ind w:left="3600" w:hanging="360"/>
      </w:pPr>
      <w:rPr>
        <w:rFonts w:ascii="Arial" w:hAnsi="Arial" w:hint="default"/>
      </w:rPr>
    </w:lvl>
    <w:lvl w:ilvl="5" w:tplc="EA5ECB6A" w:tentative="1">
      <w:start w:val="1"/>
      <w:numFmt w:val="bullet"/>
      <w:lvlText w:val="•"/>
      <w:lvlJc w:val="left"/>
      <w:pPr>
        <w:tabs>
          <w:tab w:val="num" w:pos="4320"/>
        </w:tabs>
        <w:ind w:left="4320" w:hanging="360"/>
      </w:pPr>
      <w:rPr>
        <w:rFonts w:ascii="Arial" w:hAnsi="Arial" w:hint="default"/>
      </w:rPr>
    </w:lvl>
    <w:lvl w:ilvl="6" w:tplc="4D1C9E90" w:tentative="1">
      <w:start w:val="1"/>
      <w:numFmt w:val="bullet"/>
      <w:lvlText w:val="•"/>
      <w:lvlJc w:val="left"/>
      <w:pPr>
        <w:tabs>
          <w:tab w:val="num" w:pos="5040"/>
        </w:tabs>
        <w:ind w:left="5040" w:hanging="360"/>
      </w:pPr>
      <w:rPr>
        <w:rFonts w:ascii="Arial" w:hAnsi="Arial" w:hint="default"/>
      </w:rPr>
    </w:lvl>
    <w:lvl w:ilvl="7" w:tplc="6B10C67E" w:tentative="1">
      <w:start w:val="1"/>
      <w:numFmt w:val="bullet"/>
      <w:lvlText w:val="•"/>
      <w:lvlJc w:val="left"/>
      <w:pPr>
        <w:tabs>
          <w:tab w:val="num" w:pos="5760"/>
        </w:tabs>
        <w:ind w:left="5760" w:hanging="360"/>
      </w:pPr>
      <w:rPr>
        <w:rFonts w:ascii="Arial" w:hAnsi="Arial" w:hint="default"/>
      </w:rPr>
    </w:lvl>
    <w:lvl w:ilvl="8" w:tplc="5B78A32A"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59765AB3"/>
    <w:multiLevelType w:val="hybridMultilevel"/>
    <w:tmpl w:val="AFC22368"/>
    <w:lvl w:ilvl="0" w:tplc="4DE6D5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59FD10AD"/>
    <w:multiLevelType w:val="multilevel"/>
    <w:tmpl w:val="B4D6F2D6"/>
    <w:lvl w:ilvl="0">
      <w:start w:val="6"/>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1712" w:hanging="720"/>
      </w:pPr>
      <w:rPr>
        <w:rFonts w:ascii="Times New Roman" w:hAnsi="Times New Roman" w:cs="Times New Roman" w:hint="default"/>
        <w:sz w:val="24"/>
        <w:szCs w:val="24"/>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84" w15:restartNumberingAfterBreak="0">
    <w:nsid w:val="5A3436D4"/>
    <w:multiLevelType w:val="hybridMultilevel"/>
    <w:tmpl w:val="DE0289EE"/>
    <w:lvl w:ilvl="0" w:tplc="34AC039C">
      <w:start w:val="1"/>
      <w:numFmt w:val="taiwaneseCountingThousand"/>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BF33AD2"/>
    <w:multiLevelType w:val="hybridMultilevel"/>
    <w:tmpl w:val="7F60065C"/>
    <w:lvl w:ilvl="0" w:tplc="07C0A386">
      <w:start w:val="1"/>
      <w:numFmt w:val="bullet"/>
      <w:lvlText w:val="•"/>
      <w:lvlJc w:val="left"/>
      <w:pPr>
        <w:ind w:left="1538" w:hanging="480"/>
      </w:pPr>
      <w:rPr>
        <w:rFonts w:ascii="Arial" w:hAnsi="Arial" w:hint="default"/>
      </w:rPr>
    </w:lvl>
    <w:lvl w:ilvl="1" w:tplc="460C8868">
      <w:start w:val="1"/>
      <w:numFmt w:val="bullet"/>
      <w:lvlText w:val=""/>
      <w:lvlJc w:val="left"/>
      <w:pPr>
        <w:ind w:left="1451" w:hanging="480"/>
      </w:pPr>
      <w:rPr>
        <w:rFonts w:ascii="Wingdings" w:hAnsi="Wingdings" w:hint="default"/>
      </w:rPr>
    </w:lvl>
    <w:lvl w:ilvl="2" w:tplc="04090005" w:tentative="1">
      <w:start w:val="1"/>
      <w:numFmt w:val="bullet"/>
      <w:lvlText w:val=""/>
      <w:lvlJc w:val="left"/>
      <w:pPr>
        <w:ind w:left="1931" w:hanging="480"/>
      </w:pPr>
      <w:rPr>
        <w:rFonts w:ascii="Wingdings" w:hAnsi="Wingdings" w:hint="default"/>
      </w:rPr>
    </w:lvl>
    <w:lvl w:ilvl="3" w:tplc="04090001" w:tentative="1">
      <w:start w:val="1"/>
      <w:numFmt w:val="bullet"/>
      <w:lvlText w:val=""/>
      <w:lvlJc w:val="left"/>
      <w:pPr>
        <w:ind w:left="2411" w:hanging="480"/>
      </w:pPr>
      <w:rPr>
        <w:rFonts w:ascii="Wingdings" w:hAnsi="Wingdings" w:hint="default"/>
      </w:rPr>
    </w:lvl>
    <w:lvl w:ilvl="4" w:tplc="04090003" w:tentative="1">
      <w:start w:val="1"/>
      <w:numFmt w:val="bullet"/>
      <w:lvlText w:val=""/>
      <w:lvlJc w:val="left"/>
      <w:pPr>
        <w:ind w:left="2891" w:hanging="480"/>
      </w:pPr>
      <w:rPr>
        <w:rFonts w:ascii="Wingdings" w:hAnsi="Wingdings" w:hint="default"/>
      </w:rPr>
    </w:lvl>
    <w:lvl w:ilvl="5" w:tplc="04090005" w:tentative="1">
      <w:start w:val="1"/>
      <w:numFmt w:val="bullet"/>
      <w:lvlText w:val=""/>
      <w:lvlJc w:val="left"/>
      <w:pPr>
        <w:ind w:left="3371" w:hanging="480"/>
      </w:pPr>
      <w:rPr>
        <w:rFonts w:ascii="Wingdings" w:hAnsi="Wingdings" w:hint="default"/>
      </w:rPr>
    </w:lvl>
    <w:lvl w:ilvl="6" w:tplc="04090001" w:tentative="1">
      <w:start w:val="1"/>
      <w:numFmt w:val="bullet"/>
      <w:lvlText w:val=""/>
      <w:lvlJc w:val="left"/>
      <w:pPr>
        <w:ind w:left="3851" w:hanging="480"/>
      </w:pPr>
      <w:rPr>
        <w:rFonts w:ascii="Wingdings" w:hAnsi="Wingdings" w:hint="default"/>
      </w:rPr>
    </w:lvl>
    <w:lvl w:ilvl="7" w:tplc="04090003" w:tentative="1">
      <w:start w:val="1"/>
      <w:numFmt w:val="bullet"/>
      <w:lvlText w:val=""/>
      <w:lvlJc w:val="left"/>
      <w:pPr>
        <w:ind w:left="4331" w:hanging="480"/>
      </w:pPr>
      <w:rPr>
        <w:rFonts w:ascii="Wingdings" w:hAnsi="Wingdings" w:hint="default"/>
      </w:rPr>
    </w:lvl>
    <w:lvl w:ilvl="8" w:tplc="04090005" w:tentative="1">
      <w:start w:val="1"/>
      <w:numFmt w:val="bullet"/>
      <w:lvlText w:val=""/>
      <w:lvlJc w:val="left"/>
      <w:pPr>
        <w:ind w:left="4811" w:hanging="480"/>
      </w:pPr>
      <w:rPr>
        <w:rFonts w:ascii="Wingdings" w:hAnsi="Wingdings" w:hint="default"/>
      </w:rPr>
    </w:lvl>
  </w:abstractNum>
  <w:abstractNum w:abstractNumId="86" w15:restartNumberingAfterBreak="0">
    <w:nsid w:val="5C9F0D4E"/>
    <w:multiLevelType w:val="hybridMultilevel"/>
    <w:tmpl w:val="00A05BF4"/>
    <w:lvl w:ilvl="0" w:tplc="460C8868">
      <w:start w:val="1"/>
      <w:numFmt w:val="bullet"/>
      <w:lvlText w:val=""/>
      <w:lvlJc w:val="left"/>
      <w:pPr>
        <w:ind w:left="1331" w:hanging="480"/>
      </w:pPr>
      <w:rPr>
        <w:rFonts w:ascii="Wingdings" w:hAnsi="Wingdings" w:hint="default"/>
      </w:rPr>
    </w:lvl>
    <w:lvl w:ilvl="1" w:tplc="04090003" w:tentative="1">
      <w:start w:val="1"/>
      <w:numFmt w:val="bullet"/>
      <w:lvlText w:val=""/>
      <w:lvlJc w:val="left"/>
      <w:pPr>
        <w:ind w:left="1811" w:hanging="480"/>
      </w:pPr>
      <w:rPr>
        <w:rFonts w:ascii="Wingdings" w:hAnsi="Wingdings" w:hint="default"/>
      </w:rPr>
    </w:lvl>
    <w:lvl w:ilvl="2" w:tplc="04090005" w:tentative="1">
      <w:start w:val="1"/>
      <w:numFmt w:val="bullet"/>
      <w:lvlText w:val=""/>
      <w:lvlJc w:val="left"/>
      <w:pPr>
        <w:ind w:left="2291" w:hanging="480"/>
      </w:pPr>
      <w:rPr>
        <w:rFonts w:ascii="Wingdings" w:hAnsi="Wingdings" w:hint="default"/>
      </w:rPr>
    </w:lvl>
    <w:lvl w:ilvl="3" w:tplc="04090001" w:tentative="1">
      <w:start w:val="1"/>
      <w:numFmt w:val="bullet"/>
      <w:lvlText w:val=""/>
      <w:lvlJc w:val="left"/>
      <w:pPr>
        <w:ind w:left="2771" w:hanging="480"/>
      </w:pPr>
      <w:rPr>
        <w:rFonts w:ascii="Wingdings" w:hAnsi="Wingdings" w:hint="default"/>
      </w:rPr>
    </w:lvl>
    <w:lvl w:ilvl="4" w:tplc="04090003" w:tentative="1">
      <w:start w:val="1"/>
      <w:numFmt w:val="bullet"/>
      <w:lvlText w:val=""/>
      <w:lvlJc w:val="left"/>
      <w:pPr>
        <w:ind w:left="3251" w:hanging="480"/>
      </w:pPr>
      <w:rPr>
        <w:rFonts w:ascii="Wingdings" w:hAnsi="Wingdings" w:hint="default"/>
      </w:rPr>
    </w:lvl>
    <w:lvl w:ilvl="5" w:tplc="04090005" w:tentative="1">
      <w:start w:val="1"/>
      <w:numFmt w:val="bullet"/>
      <w:lvlText w:val=""/>
      <w:lvlJc w:val="left"/>
      <w:pPr>
        <w:ind w:left="3731" w:hanging="480"/>
      </w:pPr>
      <w:rPr>
        <w:rFonts w:ascii="Wingdings" w:hAnsi="Wingdings" w:hint="default"/>
      </w:rPr>
    </w:lvl>
    <w:lvl w:ilvl="6" w:tplc="04090001" w:tentative="1">
      <w:start w:val="1"/>
      <w:numFmt w:val="bullet"/>
      <w:lvlText w:val=""/>
      <w:lvlJc w:val="left"/>
      <w:pPr>
        <w:ind w:left="4211" w:hanging="480"/>
      </w:pPr>
      <w:rPr>
        <w:rFonts w:ascii="Wingdings" w:hAnsi="Wingdings" w:hint="default"/>
      </w:rPr>
    </w:lvl>
    <w:lvl w:ilvl="7" w:tplc="04090003" w:tentative="1">
      <w:start w:val="1"/>
      <w:numFmt w:val="bullet"/>
      <w:lvlText w:val=""/>
      <w:lvlJc w:val="left"/>
      <w:pPr>
        <w:ind w:left="4691" w:hanging="480"/>
      </w:pPr>
      <w:rPr>
        <w:rFonts w:ascii="Wingdings" w:hAnsi="Wingdings" w:hint="default"/>
      </w:rPr>
    </w:lvl>
    <w:lvl w:ilvl="8" w:tplc="04090005" w:tentative="1">
      <w:start w:val="1"/>
      <w:numFmt w:val="bullet"/>
      <w:lvlText w:val=""/>
      <w:lvlJc w:val="left"/>
      <w:pPr>
        <w:ind w:left="5171" w:hanging="480"/>
      </w:pPr>
      <w:rPr>
        <w:rFonts w:ascii="Wingdings" w:hAnsi="Wingdings" w:hint="default"/>
      </w:rPr>
    </w:lvl>
  </w:abstractNum>
  <w:abstractNum w:abstractNumId="87" w15:restartNumberingAfterBreak="0">
    <w:nsid w:val="64A31BD4"/>
    <w:multiLevelType w:val="hybridMultilevel"/>
    <w:tmpl w:val="744A9E86"/>
    <w:lvl w:ilvl="0" w:tplc="05E8D24C">
      <w:start w:val="1"/>
      <w:numFmt w:val="bullet"/>
      <w:lvlText w:val="•"/>
      <w:lvlJc w:val="left"/>
      <w:pPr>
        <w:ind w:left="1189" w:hanging="480"/>
      </w:pPr>
      <w:rPr>
        <w:rFonts w:ascii="新細明體" w:hAnsi="新細明體" w:hint="default"/>
        <w:color w:val="000000"/>
      </w:rPr>
    </w:lvl>
    <w:lvl w:ilvl="1" w:tplc="04090003">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88" w15:restartNumberingAfterBreak="0">
    <w:nsid w:val="656C373B"/>
    <w:multiLevelType w:val="hybridMultilevel"/>
    <w:tmpl w:val="2C2286B2"/>
    <w:lvl w:ilvl="0" w:tplc="3BA2008E">
      <w:start w:val="2013"/>
      <w:numFmt w:val="bullet"/>
      <w:lvlText w:val="‧"/>
      <w:lvlJc w:val="left"/>
      <w:pPr>
        <w:ind w:left="1613" w:hanging="480"/>
      </w:pPr>
      <w:rPr>
        <w:rFonts w:ascii="新細明體" w:eastAsia="新細明體" w:hAnsi="新細明體" w:cs="Tahoma" w:hint="eastAsia"/>
        <w:color w:val="auto"/>
        <w:sz w:val="24"/>
        <w:lang w:val="en-US"/>
      </w:rPr>
    </w:lvl>
    <w:lvl w:ilvl="1" w:tplc="3BA2008E">
      <w:start w:val="2013"/>
      <w:numFmt w:val="bullet"/>
      <w:lvlText w:val="‧"/>
      <w:lvlJc w:val="left"/>
      <w:pPr>
        <w:ind w:left="2093" w:hanging="480"/>
      </w:pPr>
      <w:rPr>
        <w:rFonts w:ascii="新細明體" w:eastAsia="新細明體" w:hAnsi="新細明體" w:cs="Tahoma" w:hint="eastAsia"/>
        <w:color w:val="auto"/>
        <w:sz w:val="24"/>
        <w:lang w:val="en-US"/>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89" w15:restartNumberingAfterBreak="0">
    <w:nsid w:val="66C275E0"/>
    <w:multiLevelType w:val="hybridMultilevel"/>
    <w:tmpl w:val="251878A6"/>
    <w:lvl w:ilvl="0" w:tplc="C1624A1A">
      <w:start w:val="1"/>
      <w:numFmt w:val="bullet"/>
      <w:lvlText w:val=""/>
      <w:lvlJc w:val="left"/>
      <w:pPr>
        <w:ind w:left="1047" w:hanging="480"/>
      </w:pPr>
      <w:rPr>
        <w:rFonts w:ascii="Wingdings" w:hAnsi="Wingdings" w:hint="default"/>
        <w:b w:val="0"/>
        <w:i w:val="0"/>
        <w:sz w:val="24"/>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start w:val="1"/>
      <w:numFmt w:val="bullet"/>
      <w:lvlText w:val=""/>
      <w:lvlJc w:val="left"/>
      <w:pPr>
        <w:ind w:left="4887" w:hanging="480"/>
      </w:pPr>
      <w:rPr>
        <w:rFonts w:ascii="Wingdings" w:hAnsi="Wingdings" w:hint="default"/>
      </w:rPr>
    </w:lvl>
  </w:abstractNum>
  <w:abstractNum w:abstractNumId="90" w15:restartNumberingAfterBreak="0">
    <w:nsid w:val="69604281"/>
    <w:multiLevelType w:val="hybridMultilevel"/>
    <w:tmpl w:val="3B405672"/>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91" w15:restartNumberingAfterBreak="0">
    <w:nsid w:val="699E1352"/>
    <w:multiLevelType w:val="hybridMultilevel"/>
    <w:tmpl w:val="67C8D9A8"/>
    <w:lvl w:ilvl="0" w:tplc="E1C62DC2">
      <w:start w:val="1"/>
      <w:numFmt w:val="bullet"/>
      <w:lvlText w:val="•"/>
      <w:lvlJc w:val="left"/>
      <w:pPr>
        <w:ind w:left="1613" w:hanging="480"/>
      </w:pPr>
      <w:rPr>
        <w:rFonts w:ascii="新細明體" w:eastAsia="新細明體" w:hAnsi="新細明體" w:hint="eastAsia"/>
        <w:color w:val="auto"/>
        <w:sz w:val="24"/>
        <w:szCs w:val="24"/>
      </w:rPr>
    </w:lvl>
    <w:lvl w:ilvl="1" w:tplc="04090003" w:tentative="1">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92" w15:restartNumberingAfterBreak="0">
    <w:nsid w:val="69AA5ABA"/>
    <w:multiLevelType w:val="hybridMultilevel"/>
    <w:tmpl w:val="8C2A9F78"/>
    <w:lvl w:ilvl="0" w:tplc="2F7E7148">
      <w:start w:val="1"/>
      <w:numFmt w:val="lowerLetter"/>
      <w:lvlText w:val="(%1)"/>
      <w:lvlJc w:val="left"/>
      <w:pPr>
        <w:ind w:left="1389" w:hanging="360"/>
      </w:pPr>
      <w:rPr>
        <w:rFonts w:ascii="Times New Roman" w:eastAsia="標楷體" w:hAnsi="Times New Roman" w:cs="Times New Roman"/>
        <w:color w:val="000000" w:themeColor="text1"/>
        <w:sz w:val="24"/>
      </w:rPr>
    </w:lvl>
    <w:lvl w:ilvl="1" w:tplc="04090019" w:tentative="1">
      <w:start w:val="1"/>
      <w:numFmt w:val="ideographTraditional"/>
      <w:lvlText w:val="%2、"/>
      <w:lvlJc w:val="left"/>
      <w:pPr>
        <w:ind w:left="1989" w:hanging="480"/>
      </w:pPr>
    </w:lvl>
    <w:lvl w:ilvl="2" w:tplc="0409001B" w:tentative="1">
      <w:start w:val="1"/>
      <w:numFmt w:val="lowerRoman"/>
      <w:lvlText w:val="%3."/>
      <w:lvlJc w:val="right"/>
      <w:pPr>
        <w:ind w:left="2469" w:hanging="480"/>
      </w:pPr>
    </w:lvl>
    <w:lvl w:ilvl="3" w:tplc="0409000F" w:tentative="1">
      <w:start w:val="1"/>
      <w:numFmt w:val="decimal"/>
      <w:lvlText w:val="%4."/>
      <w:lvlJc w:val="left"/>
      <w:pPr>
        <w:ind w:left="2949" w:hanging="480"/>
      </w:pPr>
    </w:lvl>
    <w:lvl w:ilvl="4" w:tplc="04090019" w:tentative="1">
      <w:start w:val="1"/>
      <w:numFmt w:val="ideographTraditional"/>
      <w:lvlText w:val="%5、"/>
      <w:lvlJc w:val="left"/>
      <w:pPr>
        <w:ind w:left="3429" w:hanging="480"/>
      </w:pPr>
    </w:lvl>
    <w:lvl w:ilvl="5" w:tplc="0409001B" w:tentative="1">
      <w:start w:val="1"/>
      <w:numFmt w:val="lowerRoman"/>
      <w:lvlText w:val="%6."/>
      <w:lvlJc w:val="right"/>
      <w:pPr>
        <w:ind w:left="3909" w:hanging="480"/>
      </w:pPr>
    </w:lvl>
    <w:lvl w:ilvl="6" w:tplc="0409000F" w:tentative="1">
      <w:start w:val="1"/>
      <w:numFmt w:val="decimal"/>
      <w:lvlText w:val="%7."/>
      <w:lvlJc w:val="left"/>
      <w:pPr>
        <w:ind w:left="4389" w:hanging="480"/>
      </w:pPr>
    </w:lvl>
    <w:lvl w:ilvl="7" w:tplc="04090019" w:tentative="1">
      <w:start w:val="1"/>
      <w:numFmt w:val="ideographTraditional"/>
      <w:lvlText w:val="%8、"/>
      <w:lvlJc w:val="left"/>
      <w:pPr>
        <w:ind w:left="4869" w:hanging="480"/>
      </w:pPr>
    </w:lvl>
    <w:lvl w:ilvl="8" w:tplc="0409001B" w:tentative="1">
      <w:start w:val="1"/>
      <w:numFmt w:val="lowerRoman"/>
      <w:lvlText w:val="%9."/>
      <w:lvlJc w:val="right"/>
      <w:pPr>
        <w:ind w:left="5349" w:hanging="480"/>
      </w:pPr>
    </w:lvl>
  </w:abstractNum>
  <w:abstractNum w:abstractNumId="93" w15:restartNumberingAfterBreak="0">
    <w:nsid w:val="6A297707"/>
    <w:multiLevelType w:val="hybridMultilevel"/>
    <w:tmpl w:val="250A6C42"/>
    <w:lvl w:ilvl="0" w:tplc="05E8D24C">
      <w:start w:val="1"/>
      <w:numFmt w:val="bullet"/>
      <w:lvlText w:val="•"/>
      <w:lvlJc w:val="left"/>
      <w:pPr>
        <w:ind w:left="360" w:hanging="360"/>
      </w:pPr>
      <w:rPr>
        <w:rFonts w:ascii="新細明體" w:hAnsi="新細明體" w:hint="default"/>
        <w:color w:val="0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B963112"/>
    <w:multiLevelType w:val="hybridMultilevel"/>
    <w:tmpl w:val="DDCC675E"/>
    <w:lvl w:ilvl="0" w:tplc="A34E83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6BB67043"/>
    <w:multiLevelType w:val="hybridMultilevel"/>
    <w:tmpl w:val="F35240D6"/>
    <w:lvl w:ilvl="0" w:tplc="460C8868">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6" w15:restartNumberingAfterBreak="0">
    <w:nsid w:val="6D103EAC"/>
    <w:multiLevelType w:val="multilevel"/>
    <w:tmpl w:val="46E054E6"/>
    <w:lvl w:ilvl="0">
      <w:start w:val="1"/>
      <w:numFmt w:val="decimal"/>
      <w:lvlText w:val="%1."/>
      <w:lvlJc w:val="left"/>
      <w:pPr>
        <w:ind w:left="480" w:hanging="480"/>
      </w:pPr>
      <w:rPr>
        <w:rFonts w:hint="eastAsia"/>
      </w:rPr>
    </w:lvl>
    <w:lvl w:ilvl="1">
      <w:start w:val="1"/>
      <w:numFmt w:val="decimal"/>
      <w:isLgl/>
      <w:lvlText w:val="%1.%2"/>
      <w:lvlJc w:val="left"/>
      <w:pPr>
        <w:ind w:left="986" w:hanging="420"/>
      </w:pPr>
      <w:rPr>
        <w:rFonts w:hint="default"/>
      </w:rPr>
    </w:lvl>
    <w:lvl w:ilvl="2">
      <w:start w:val="1"/>
      <w:numFmt w:val="decimal"/>
      <w:isLgl/>
      <w:lvlText w:val="%1.%2.%3"/>
      <w:lvlJc w:val="left"/>
      <w:pPr>
        <w:ind w:left="1852" w:hanging="720"/>
      </w:pPr>
      <w:rPr>
        <w:rFonts w:hint="default"/>
      </w:rPr>
    </w:lvl>
    <w:lvl w:ilvl="3">
      <w:start w:val="1"/>
      <w:numFmt w:val="decimal"/>
      <w:isLgl/>
      <w:lvlText w:val="%1.%2.%3.%4"/>
      <w:lvlJc w:val="left"/>
      <w:pPr>
        <w:ind w:left="2418" w:hanging="720"/>
      </w:pPr>
      <w:rPr>
        <w:rFonts w:hint="default"/>
      </w:rPr>
    </w:lvl>
    <w:lvl w:ilvl="4">
      <w:start w:val="1"/>
      <w:numFmt w:val="decimal"/>
      <w:isLgl/>
      <w:lvlText w:val="%1.%2.%3.%4.%5"/>
      <w:lvlJc w:val="left"/>
      <w:pPr>
        <w:ind w:left="3344" w:hanging="1080"/>
      </w:pPr>
      <w:rPr>
        <w:rFonts w:hint="default"/>
      </w:rPr>
    </w:lvl>
    <w:lvl w:ilvl="5">
      <w:start w:val="1"/>
      <w:numFmt w:val="decimal"/>
      <w:isLgl/>
      <w:lvlText w:val="%1.%2.%3.%4.%5.%6"/>
      <w:lvlJc w:val="left"/>
      <w:pPr>
        <w:ind w:left="3910" w:hanging="1080"/>
      </w:pPr>
      <w:rPr>
        <w:rFonts w:hint="default"/>
      </w:rPr>
    </w:lvl>
    <w:lvl w:ilvl="6">
      <w:start w:val="1"/>
      <w:numFmt w:val="decimal"/>
      <w:isLgl/>
      <w:lvlText w:val="%1.%2.%3.%4.%5.%6.%7"/>
      <w:lvlJc w:val="left"/>
      <w:pPr>
        <w:ind w:left="4836" w:hanging="1440"/>
      </w:pPr>
      <w:rPr>
        <w:rFonts w:hint="default"/>
      </w:rPr>
    </w:lvl>
    <w:lvl w:ilvl="7">
      <w:start w:val="1"/>
      <w:numFmt w:val="decimal"/>
      <w:isLgl/>
      <w:lvlText w:val="%1.%2.%3.%4.%5.%6.%7.%8"/>
      <w:lvlJc w:val="left"/>
      <w:pPr>
        <w:ind w:left="5402" w:hanging="1440"/>
      </w:pPr>
      <w:rPr>
        <w:rFonts w:hint="default"/>
      </w:rPr>
    </w:lvl>
    <w:lvl w:ilvl="8">
      <w:start w:val="1"/>
      <w:numFmt w:val="decimal"/>
      <w:isLgl/>
      <w:lvlText w:val="%1.%2.%3.%4.%5.%6.%7.%8.%9"/>
      <w:lvlJc w:val="left"/>
      <w:pPr>
        <w:ind w:left="6328" w:hanging="1800"/>
      </w:pPr>
      <w:rPr>
        <w:rFonts w:hint="default"/>
      </w:rPr>
    </w:lvl>
  </w:abstractNum>
  <w:abstractNum w:abstractNumId="97" w15:restartNumberingAfterBreak="0">
    <w:nsid w:val="70221394"/>
    <w:multiLevelType w:val="hybridMultilevel"/>
    <w:tmpl w:val="71C89C00"/>
    <w:lvl w:ilvl="0" w:tplc="3BA2008E">
      <w:start w:val="2013"/>
      <w:numFmt w:val="bullet"/>
      <w:lvlText w:val="‧"/>
      <w:lvlJc w:val="left"/>
      <w:pPr>
        <w:ind w:left="905" w:hanging="480"/>
      </w:pPr>
      <w:rPr>
        <w:rFonts w:ascii="新細明體" w:eastAsia="新細明體" w:hAnsi="新細明體" w:cs="Tahoma" w:hint="eastAsia"/>
        <w:color w:val="auto"/>
        <w:sz w:val="24"/>
        <w:lang w:val="en-US"/>
      </w:rPr>
    </w:lvl>
    <w:lvl w:ilvl="1" w:tplc="05E8D24C">
      <w:start w:val="1"/>
      <w:numFmt w:val="bullet"/>
      <w:lvlText w:val="•"/>
      <w:lvlJc w:val="left"/>
      <w:pPr>
        <w:ind w:left="1385" w:hanging="480"/>
      </w:pPr>
      <w:rPr>
        <w:rFonts w:ascii="新細明體" w:hAnsi="新細明體" w:hint="default"/>
        <w:color w:val="000000"/>
      </w:rPr>
    </w:lvl>
    <w:lvl w:ilvl="2" w:tplc="04090005">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98" w15:restartNumberingAfterBreak="0">
    <w:nsid w:val="715D41F9"/>
    <w:multiLevelType w:val="hybridMultilevel"/>
    <w:tmpl w:val="3AE857EA"/>
    <w:lvl w:ilvl="0" w:tplc="12327686">
      <w:start w:val="1"/>
      <w:numFmt w:val="bullet"/>
      <w:lvlText w:val="•"/>
      <w:lvlJc w:val="left"/>
      <w:pPr>
        <w:tabs>
          <w:tab w:val="num" w:pos="720"/>
        </w:tabs>
        <w:ind w:left="720" w:hanging="360"/>
      </w:pPr>
      <w:rPr>
        <w:rFonts w:ascii="Arial" w:hAnsi="Arial" w:hint="default"/>
      </w:rPr>
    </w:lvl>
    <w:lvl w:ilvl="1" w:tplc="7CDEBCC0" w:tentative="1">
      <w:start w:val="1"/>
      <w:numFmt w:val="bullet"/>
      <w:lvlText w:val="•"/>
      <w:lvlJc w:val="left"/>
      <w:pPr>
        <w:tabs>
          <w:tab w:val="num" w:pos="1440"/>
        </w:tabs>
        <w:ind w:left="1440" w:hanging="360"/>
      </w:pPr>
      <w:rPr>
        <w:rFonts w:ascii="Arial" w:hAnsi="Arial" w:hint="default"/>
      </w:rPr>
    </w:lvl>
    <w:lvl w:ilvl="2" w:tplc="BBB82EFC" w:tentative="1">
      <w:start w:val="1"/>
      <w:numFmt w:val="bullet"/>
      <w:lvlText w:val="•"/>
      <w:lvlJc w:val="left"/>
      <w:pPr>
        <w:tabs>
          <w:tab w:val="num" w:pos="2160"/>
        </w:tabs>
        <w:ind w:left="2160" w:hanging="360"/>
      </w:pPr>
      <w:rPr>
        <w:rFonts w:ascii="Arial" w:hAnsi="Arial" w:hint="default"/>
      </w:rPr>
    </w:lvl>
    <w:lvl w:ilvl="3" w:tplc="D20CAA4E" w:tentative="1">
      <w:start w:val="1"/>
      <w:numFmt w:val="bullet"/>
      <w:lvlText w:val="•"/>
      <w:lvlJc w:val="left"/>
      <w:pPr>
        <w:tabs>
          <w:tab w:val="num" w:pos="2880"/>
        </w:tabs>
        <w:ind w:left="2880" w:hanging="360"/>
      </w:pPr>
      <w:rPr>
        <w:rFonts w:ascii="Arial" w:hAnsi="Arial" w:hint="default"/>
      </w:rPr>
    </w:lvl>
    <w:lvl w:ilvl="4" w:tplc="173E08DA" w:tentative="1">
      <w:start w:val="1"/>
      <w:numFmt w:val="bullet"/>
      <w:lvlText w:val="•"/>
      <w:lvlJc w:val="left"/>
      <w:pPr>
        <w:tabs>
          <w:tab w:val="num" w:pos="3600"/>
        </w:tabs>
        <w:ind w:left="3600" w:hanging="360"/>
      </w:pPr>
      <w:rPr>
        <w:rFonts w:ascii="Arial" w:hAnsi="Arial" w:hint="default"/>
      </w:rPr>
    </w:lvl>
    <w:lvl w:ilvl="5" w:tplc="CD6C59B4" w:tentative="1">
      <w:start w:val="1"/>
      <w:numFmt w:val="bullet"/>
      <w:lvlText w:val="•"/>
      <w:lvlJc w:val="left"/>
      <w:pPr>
        <w:tabs>
          <w:tab w:val="num" w:pos="4320"/>
        </w:tabs>
        <w:ind w:left="4320" w:hanging="360"/>
      </w:pPr>
      <w:rPr>
        <w:rFonts w:ascii="Arial" w:hAnsi="Arial" w:hint="default"/>
      </w:rPr>
    </w:lvl>
    <w:lvl w:ilvl="6" w:tplc="ABC65A2E" w:tentative="1">
      <w:start w:val="1"/>
      <w:numFmt w:val="bullet"/>
      <w:lvlText w:val="•"/>
      <w:lvlJc w:val="left"/>
      <w:pPr>
        <w:tabs>
          <w:tab w:val="num" w:pos="5040"/>
        </w:tabs>
        <w:ind w:left="5040" w:hanging="360"/>
      </w:pPr>
      <w:rPr>
        <w:rFonts w:ascii="Arial" w:hAnsi="Arial" w:hint="default"/>
      </w:rPr>
    </w:lvl>
    <w:lvl w:ilvl="7" w:tplc="1D9679E6" w:tentative="1">
      <w:start w:val="1"/>
      <w:numFmt w:val="bullet"/>
      <w:lvlText w:val="•"/>
      <w:lvlJc w:val="left"/>
      <w:pPr>
        <w:tabs>
          <w:tab w:val="num" w:pos="5760"/>
        </w:tabs>
        <w:ind w:left="5760" w:hanging="360"/>
      </w:pPr>
      <w:rPr>
        <w:rFonts w:ascii="Arial" w:hAnsi="Arial" w:hint="default"/>
      </w:rPr>
    </w:lvl>
    <w:lvl w:ilvl="8" w:tplc="D0BC41B4"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71B465F8"/>
    <w:multiLevelType w:val="hybridMultilevel"/>
    <w:tmpl w:val="85860610"/>
    <w:lvl w:ilvl="0" w:tplc="DFB83A00">
      <w:start w:val="1"/>
      <w:numFmt w:val="decimal"/>
      <w:lvlText w:val="%1."/>
      <w:lvlJc w:val="left"/>
      <w:pPr>
        <w:ind w:left="374" w:hanging="360"/>
      </w:pPr>
      <w:rPr>
        <w:rFonts w:hint="default"/>
      </w:rPr>
    </w:lvl>
    <w:lvl w:ilvl="1" w:tplc="04090019" w:tentative="1">
      <w:start w:val="1"/>
      <w:numFmt w:val="ideographTraditional"/>
      <w:lvlText w:val="%2、"/>
      <w:lvlJc w:val="left"/>
      <w:pPr>
        <w:ind w:left="974" w:hanging="480"/>
      </w:pPr>
    </w:lvl>
    <w:lvl w:ilvl="2" w:tplc="0409001B" w:tentative="1">
      <w:start w:val="1"/>
      <w:numFmt w:val="lowerRoman"/>
      <w:lvlText w:val="%3."/>
      <w:lvlJc w:val="right"/>
      <w:pPr>
        <w:ind w:left="1454" w:hanging="480"/>
      </w:pPr>
    </w:lvl>
    <w:lvl w:ilvl="3" w:tplc="0409000F" w:tentative="1">
      <w:start w:val="1"/>
      <w:numFmt w:val="decimal"/>
      <w:lvlText w:val="%4."/>
      <w:lvlJc w:val="left"/>
      <w:pPr>
        <w:ind w:left="1934" w:hanging="480"/>
      </w:pPr>
    </w:lvl>
    <w:lvl w:ilvl="4" w:tplc="04090019" w:tentative="1">
      <w:start w:val="1"/>
      <w:numFmt w:val="ideographTraditional"/>
      <w:lvlText w:val="%5、"/>
      <w:lvlJc w:val="left"/>
      <w:pPr>
        <w:ind w:left="2414" w:hanging="480"/>
      </w:pPr>
    </w:lvl>
    <w:lvl w:ilvl="5" w:tplc="0409001B" w:tentative="1">
      <w:start w:val="1"/>
      <w:numFmt w:val="lowerRoman"/>
      <w:lvlText w:val="%6."/>
      <w:lvlJc w:val="right"/>
      <w:pPr>
        <w:ind w:left="2894" w:hanging="480"/>
      </w:pPr>
    </w:lvl>
    <w:lvl w:ilvl="6" w:tplc="0409000F" w:tentative="1">
      <w:start w:val="1"/>
      <w:numFmt w:val="decimal"/>
      <w:lvlText w:val="%7."/>
      <w:lvlJc w:val="left"/>
      <w:pPr>
        <w:ind w:left="3374" w:hanging="480"/>
      </w:pPr>
    </w:lvl>
    <w:lvl w:ilvl="7" w:tplc="04090019" w:tentative="1">
      <w:start w:val="1"/>
      <w:numFmt w:val="ideographTraditional"/>
      <w:lvlText w:val="%8、"/>
      <w:lvlJc w:val="left"/>
      <w:pPr>
        <w:ind w:left="3854" w:hanging="480"/>
      </w:pPr>
    </w:lvl>
    <w:lvl w:ilvl="8" w:tplc="0409001B" w:tentative="1">
      <w:start w:val="1"/>
      <w:numFmt w:val="lowerRoman"/>
      <w:lvlText w:val="%9."/>
      <w:lvlJc w:val="right"/>
      <w:pPr>
        <w:ind w:left="4334" w:hanging="480"/>
      </w:pPr>
    </w:lvl>
  </w:abstractNum>
  <w:abstractNum w:abstractNumId="100" w15:restartNumberingAfterBreak="0">
    <w:nsid w:val="72DA67B8"/>
    <w:multiLevelType w:val="hybridMultilevel"/>
    <w:tmpl w:val="FFA025E0"/>
    <w:lvl w:ilvl="0" w:tplc="07C0A386">
      <w:start w:val="1"/>
      <w:numFmt w:val="bullet"/>
      <w:lvlText w:val="•"/>
      <w:lvlJc w:val="left"/>
      <w:pPr>
        <w:ind w:left="967" w:hanging="480"/>
      </w:pPr>
      <w:rPr>
        <w:rFonts w:ascii="Arial" w:hAnsi="Arial" w:hint="default"/>
      </w:rPr>
    </w:lvl>
    <w:lvl w:ilvl="1" w:tplc="04090003" w:tentative="1">
      <w:start w:val="1"/>
      <w:numFmt w:val="bullet"/>
      <w:lvlText w:val=""/>
      <w:lvlJc w:val="left"/>
      <w:pPr>
        <w:ind w:left="1447" w:hanging="480"/>
      </w:pPr>
      <w:rPr>
        <w:rFonts w:ascii="Wingdings" w:hAnsi="Wingdings" w:hint="default"/>
      </w:rPr>
    </w:lvl>
    <w:lvl w:ilvl="2" w:tplc="04090005" w:tentative="1">
      <w:start w:val="1"/>
      <w:numFmt w:val="bullet"/>
      <w:lvlText w:val=""/>
      <w:lvlJc w:val="left"/>
      <w:pPr>
        <w:ind w:left="1927" w:hanging="480"/>
      </w:pPr>
      <w:rPr>
        <w:rFonts w:ascii="Wingdings" w:hAnsi="Wingdings" w:hint="default"/>
      </w:rPr>
    </w:lvl>
    <w:lvl w:ilvl="3" w:tplc="04090001" w:tentative="1">
      <w:start w:val="1"/>
      <w:numFmt w:val="bullet"/>
      <w:lvlText w:val=""/>
      <w:lvlJc w:val="left"/>
      <w:pPr>
        <w:ind w:left="2407" w:hanging="480"/>
      </w:pPr>
      <w:rPr>
        <w:rFonts w:ascii="Wingdings" w:hAnsi="Wingdings" w:hint="default"/>
      </w:rPr>
    </w:lvl>
    <w:lvl w:ilvl="4" w:tplc="04090003" w:tentative="1">
      <w:start w:val="1"/>
      <w:numFmt w:val="bullet"/>
      <w:lvlText w:val=""/>
      <w:lvlJc w:val="left"/>
      <w:pPr>
        <w:ind w:left="2887" w:hanging="480"/>
      </w:pPr>
      <w:rPr>
        <w:rFonts w:ascii="Wingdings" w:hAnsi="Wingdings" w:hint="default"/>
      </w:rPr>
    </w:lvl>
    <w:lvl w:ilvl="5" w:tplc="04090005" w:tentative="1">
      <w:start w:val="1"/>
      <w:numFmt w:val="bullet"/>
      <w:lvlText w:val=""/>
      <w:lvlJc w:val="left"/>
      <w:pPr>
        <w:ind w:left="3367" w:hanging="480"/>
      </w:pPr>
      <w:rPr>
        <w:rFonts w:ascii="Wingdings" w:hAnsi="Wingdings" w:hint="default"/>
      </w:rPr>
    </w:lvl>
    <w:lvl w:ilvl="6" w:tplc="04090001" w:tentative="1">
      <w:start w:val="1"/>
      <w:numFmt w:val="bullet"/>
      <w:lvlText w:val=""/>
      <w:lvlJc w:val="left"/>
      <w:pPr>
        <w:ind w:left="3847" w:hanging="480"/>
      </w:pPr>
      <w:rPr>
        <w:rFonts w:ascii="Wingdings" w:hAnsi="Wingdings" w:hint="default"/>
      </w:rPr>
    </w:lvl>
    <w:lvl w:ilvl="7" w:tplc="04090003" w:tentative="1">
      <w:start w:val="1"/>
      <w:numFmt w:val="bullet"/>
      <w:lvlText w:val=""/>
      <w:lvlJc w:val="left"/>
      <w:pPr>
        <w:ind w:left="4327" w:hanging="480"/>
      </w:pPr>
      <w:rPr>
        <w:rFonts w:ascii="Wingdings" w:hAnsi="Wingdings" w:hint="default"/>
      </w:rPr>
    </w:lvl>
    <w:lvl w:ilvl="8" w:tplc="04090005" w:tentative="1">
      <w:start w:val="1"/>
      <w:numFmt w:val="bullet"/>
      <w:lvlText w:val=""/>
      <w:lvlJc w:val="left"/>
      <w:pPr>
        <w:ind w:left="4807" w:hanging="480"/>
      </w:pPr>
      <w:rPr>
        <w:rFonts w:ascii="Wingdings" w:hAnsi="Wingdings" w:hint="default"/>
      </w:rPr>
    </w:lvl>
  </w:abstractNum>
  <w:abstractNum w:abstractNumId="101" w15:restartNumberingAfterBreak="0">
    <w:nsid w:val="75965F29"/>
    <w:multiLevelType w:val="hybridMultilevel"/>
    <w:tmpl w:val="263C2032"/>
    <w:lvl w:ilvl="0" w:tplc="3BA2008E">
      <w:start w:val="2013"/>
      <w:numFmt w:val="bullet"/>
      <w:lvlText w:val="‧"/>
      <w:lvlJc w:val="left"/>
      <w:pPr>
        <w:ind w:left="1613" w:hanging="480"/>
      </w:pPr>
      <w:rPr>
        <w:rFonts w:ascii="新細明體" w:eastAsia="新細明體" w:hAnsi="新細明體" w:cs="Tahoma" w:hint="eastAsia"/>
        <w:color w:val="auto"/>
        <w:sz w:val="24"/>
        <w:lang w:val="en-US"/>
      </w:rPr>
    </w:lvl>
    <w:lvl w:ilvl="1" w:tplc="04090003">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102" w15:restartNumberingAfterBreak="0">
    <w:nsid w:val="76CE13C3"/>
    <w:multiLevelType w:val="hybridMultilevel"/>
    <w:tmpl w:val="A3CC7140"/>
    <w:lvl w:ilvl="0" w:tplc="48706C6C">
      <w:start w:val="1"/>
      <w:numFmt w:val="bullet"/>
      <w:lvlText w:val="•"/>
      <w:lvlJc w:val="left"/>
      <w:pPr>
        <w:tabs>
          <w:tab w:val="num" w:pos="720"/>
        </w:tabs>
        <w:ind w:left="720" w:hanging="360"/>
      </w:pPr>
      <w:rPr>
        <w:rFonts w:ascii="Arial" w:hAnsi="Arial" w:hint="default"/>
      </w:rPr>
    </w:lvl>
    <w:lvl w:ilvl="1" w:tplc="04CA1256" w:tentative="1">
      <w:start w:val="1"/>
      <w:numFmt w:val="bullet"/>
      <w:lvlText w:val="•"/>
      <w:lvlJc w:val="left"/>
      <w:pPr>
        <w:tabs>
          <w:tab w:val="num" w:pos="1440"/>
        </w:tabs>
        <w:ind w:left="1440" w:hanging="360"/>
      </w:pPr>
      <w:rPr>
        <w:rFonts w:ascii="Arial" w:hAnsi="Arial" w:hint="default"/>
      </w:rPr>
    </w:lvl>
    <w:lvl w:ilvl="2" w:tplc="E9085B1C" w:tentative="1">
      <w:start w:val="1"/>
      <w:numFmt w:val="bullet"/>
      <w:lvlText w:val="•"/>
      <w:lvlJc w:val="left"/>
      <w:pPr>
        <w:tabs>
          <w:tab w:val="num" w:pos="2160"/>
        </w:tabs>
        <w:ind w:left="2160" w:hanging="360"/>
      </w:pPr>
      <w:rPr>
        <w:rFonts w:ascii="Arial" w:hAnsi="Arial" w:hint="default"/>
      </w:rPr>
    </w:lvl>
    <w:lvl w:ilvl="3" w:tplc="B7B64094" w:tentative="1">
      <w:start w:val="1"/>
      <w:numFmt w:val="bullet"/>
      <w:lvlText w:val="•"/>
      <w:lvlJc w:val="left"/>
      <w:pPr>
        <w:tabs>
          <w:tab w:val="num" w:pos="2880"/>
        </w:tabs>
        <w:ind w:left="2880" w:hanging="360"/>
      </w:pPr>
      <w:rPr>
        <w:rFonts w:ascii="Arial" w:hAnsi="Arial" w:hint="default"/>
      </w:rPr>
    </w:lvl>
    <w:lvl w:ilvl="4" w:tplc="ECFC287E" w:tentative="1">
      <w:start w:val="1"/>
      <w:numFmt w:val="bullet"/>
      <w:lvlText w:val="•"/>
      <w:lvlJc w:val="left"/>
      <w:pPr>
        <w:tabs>
          <w:tab w:val="num" w:pos="3600"/>
        </w:tabs>
        <w:ind w:left="3600" w:hanging="360"/>
      </w:pPr>
      <w:rPr>
        <w:rFonts w:ascii="Arial" w:hAnsi="Arial" w:hint="default"/>
      </w:rPr>
    </w:lvl>
    <w:lvl w:ilvl="5" w:tplc="AE629118" w:tentative="1">
      <w:start w:val="1"/>
      <w:numFmt w:val="bullet"/>
      <w:lvlText w:val="•"/>
      <w:lvlJc w:val="left"/>
      <w:pPr>
        <w:tabs>
          <w:tab w:val="num" w:pos="4320"/>
        </w:tabs>
        <w:ind w:left="4320" w:hanging="360"/>
      </w:pPr>
      <w:rPr>
        <w:rFonts w:ascii="Arial" w:hAnsi="Arial" w:hint="default"/>
      </w:rPr>
    </w:lvl>
    <w:lvl w:ilvl="6" w:tplc="DF72D03E" w:tentative="1">
      <w:start w:val="1"/>
      <w:numFmt w:val="bullet"/>
      <w:lvlText w:val="•"/>
      <w:lvlJc w:val="left"/>
      <w:pPr>
        <w:tabs>
          <w:tab w:val="num" w:pos="5040"/>
        </w:tabs>
        <w:ind w:left="5040" w:hanging="360"/>
      </w:pPr>
      <w:rPr>
        <w:rFonts w:ascii="Arial" w:hAnsi="Arial" w:hint="default"/>
      </w:rPr>
    </w:lvl>
    <w:lvl w:ilvl="7" w:tplc="615A17A8" w:tentative="1">
      <w:start w:val="1"/>
      <w:numFmt w:val="bullet"/>
      <w:lvlText w:val="•"/>
      <w:lvlJc w:val="left"/>
      <w:pPr>
        <w:tabs>
          <w:tab w:val="num" w:pos="5760"/>
        </w:tabs>
        <w:ind w:left="5760" w:hanging="360"/>
      </w:pPr>
      <w:rPr>
        <w:rFonts w:ascii="Arial" w:hAnsi="Arial" w:hint="default"/>
      </w:rPr>
    </w:lvl>
    <w:lvl w:ilvl="8" w:tplc="0B5AD60C"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775536EA"/>
    <w:multiLevelType w:val="hybridMultilevel"/>
    <w:tmpl w:val="11400652"/>
    <w:lvl w:ilvl="0" w:tplc="CA7A49A8">
      <w:start w:val="2"/>
      <w:numFmt w:val="taiwaneseCountingThousand"/>
      <w:lvlText w:val="%1、"/>
      <w:lvlJc w:val="left"/>
      <w:pPr>
        <w:ind w:left="440" w:hanging="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79E17A75"/>
    <w:multiLevelType w:val="hybridMultilevel"/>
    <w:tmpl w:val="45261B9C"/>
    <w:lvl w:ilvl="0" w:tplc="1BBEA4A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7A1A0BEF"/>
    <w:multiLevelType w:val="hybridMultilevel"/>
    <w:tmpl w:val="B080A14A"/>
    <w:lvl w:ilvl="0" w:tplc="93BE622E">
      <w:start w:val="1"/>
      <w:numFmt w:val="taiwaneseCountingThousand"/>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7A526C5A"/>
    <w:multiLevelType w:val="hybridMultilevel"/>
    <w:tmpl w:val="E97E371A"/>
    <w:lvl w:ilvl="0" w:tplc="48CE7938">
      <w:start w:val="1"/>
      <w:numFmt w:val="bullet"/>
      <w:lvlText w:val="•"/>
      <w:lvlJc w:val="left"/>
      <w:pPr>
        <w:tabs>
          <w:tab w:val="num" w:pos="720"/>
        </w:tabs>
        <w:ind w:left="720" w:hanging="360"/>
      </w:pPr>
      <w:rPr>
        <w:rFonts w:ascii="Arial" w:hAnsi="Arial" w:hint="default"/>
      </w:rPr>
    </w:lvl>
    <w:lvl w:ilvl="1" w:tplc="D6B42F14" w:tentative="1">
      <w:start w:val="1"/>
      <w:numFmt w:val="bullet"/>
      <w:lvlText w:val="•"/>
      <w:lvlJc w:val="left"/>
      <w:pPr>
        <w:tabs>
          <w:tab w:val="num" w:pos="1440"/>
        </w:tabs>
        <w:ind w:left="1440" w:hanging="360"/>
      </w:pPr>
      <w:rPr>
        <w:rFonts w:ascii="Arial" w:hAnsi="Arial" w:hint="default"/>
      </w:rPr>
    </w:lvl>
    <w:lvl w:ilvl="2" w:tplc="9B8850DC" w:tentative="1">
      <w:start w:val="1"/>
      <w:numFmt w:val="bullet"/>
      <w:lvlText w:val="•"/>
      <w:lvlJc w:val="left"/>
      <w:pPr>
        <w:tabs>
          <w:tab w:val="num" w:pos="2160"/>
        </w:tabs>
        <w:ind w:left="2160" w:hanging="360"/>
      </w:pPr>
      <w:rPr>
        <w:rFonts w:ascii="Arial" w:hAnsi="Arial" w:hint="default"/>
      </w:rPr>
    </w:lvl>
    <w:lvl w:ilvl="3" w:tplc="6466183A" w:tentative="1">
      <w:start w:val="1"/>
      <w:numFmt w:val="bullet"/>
      <w:lvlText w:val="•"/>
      <w:lvlJc w:val="left"/>
      <w:pPr>
        <w:tabs>
          <w:tab w:val="num" w:pos="2880"/>
        </w:tabs>
        <w:ind w:left="2880" w:hanging="360"/>
      </w:pPr>
      <w:rPr>
        <w:rFonts w:ascii="Arial" w:hAnsi="Arial" w:hint="default"/>
      </w:rPr>
    </w:lvl>
    <w:lvl w:ilvl="4" w:tplc="B00C6BF2" w:tentative="1">
      <w:start w:val="1"/>
      <w:numFmt w:val="bullet"/>
      <w:lvlText w:val="•"/>
      <w:lvlJc w:val="left"/>
      <w:pPr>
        <w:tabs>
          <w:tab w:val="num" w:pos="3600"/>
        </w:tabs>
        <w:ind w:left="3600" w:hanging="360"/>
      </w:pPr>
      <w:rPr>
        <w:rFonts w:ascii="Arial" w:hAnsi="Arial" w:hint="default"/>
      </w:rPr>
    </w:lvl>
    <w:lvl w:ilvl="5" w:tplc="910602E0" w:tentative="1">
      <w:start w:val="1"/>
      <w:numFmt w:val="bullet"/>
      <w:lvlText w:val="•"/>
      <w:lvlJc w:val="left"/>
      <w:pPr>
        <w:tabs>
          <w:tab w:val="num" w:pos="4320"/>
        </w:tabs>
        <w:ind w:left="4320" w:hanging="360"/>
      </w:pPr>
      <w:rPr>
        <w:rFonts w:ascii="Arial" w:hAnsi="Arial" w:hint="default"/>
      </w:rPr>
    </w:lvl>
    <w:lvl w:ilvl="6" w:tplc="A0AEC914" w:tentative="1">
      <w:start w:val="1"/>
      <w:numFmt w:val="bullet"/>
      <w:lvlText w:val="•"/>
      <w:lvlJc w:val="left"/>
      <w:pPr>
        <w:tabs>
          <w:tab w:val="num" w:pos="5040"/>
        </w:tabs>
        <w:ind w:left="5040" w:hanging="360"/>
      </w:pPr>
      <w:rPr>
        <w:rFonts w:ascii="Arial" w:hAnsi="Arial" w:hint="default"/>
      </w:rPr>
    </w:lvl>
    <w:lvl w:ilvl="7" w:tplc="A0A44824" w:tentative="1">
      <w:start w:val="1"/>
      <w:numFmt w:val="bullet"/>
      <w:lvlText w:val="•"/>
      <w:lvlJc w:val="left"/>
      <w:pPr>
        <w:tabs>
          <w:tab w:val="num" w:pos="5760"/>
        </w:tabs>
        <w:ind w:left="5760" w:hanging="360"/>
      </w:pPr>
      <w:rPr>
        <w:rFonts w:ascii="Arial" w:hAnsi="Arial" w:hint="default"/>
      </w:rPr>
    </w:lvl>
    <w:lvl w:ilvl="8" w:tplc="F1D41284" w:tentative="1">
      <w:start w:val="1"/>
      <w:numFmt w:val="bullet"/>
      <w:lvlText w:val="•"/>
      <w:lvlJc w:val="left"/>
      <w:pPr>
        <w:tabs>
          <w:tab w:val="num" w:pos="6480"/>
        </w:tabs>
        <w:ind w:left="6480" w:hanging="360"/>
      </w:pPr>
      <w:rPr>
        <w:rFonts w:ascii="Arial" w:hAnsi="Arial" w:hint="default"/>
      </w:rPr>
    </w:lvl>
  </w:abstractNum>
  <w:abstractNum w:abstractNumId="107" w15:restartNumberingAfterBreak="0">
    <w:nsid w:val="7AF71F36"/>
    <w:multiLevelType w:val="hybridMultilevel"/>
    <w:tmpl w:val="624ECEA0"/>
    <w:lvl w:ilvl="0" w:tplc="07C0A386">
      <w:start w:val="1"/>
      <w:numFmt w:val="bullet"/>
      <w:lvlText w:val="•"/>
      <w:lvlJc w:val="left"/>
      <w:pPr>
        <w:ind w:left="1047" w:hanging="480"/>
      </w:pPr>
      <w:rPr>
        <w:rFonts w:ascii="Arial" w:hAnsi="Arial" w:hint="default"/>
      </w:rPr>
    </w:lvl>
    <w:lvl w:ilvl="1" w:tplc="04090003">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08" w15:restartNumberingAfterBreak="0">
    <w:nsid w:val="7B6E0A8D"/>
    <w:multiLevelType w:val="singleLevel"/>
    <w:tmpl w:val="509624D8"/>
    <w:lvl w:ilvl="0">
      <w:start w:val="1"/>
      <w:numFmt w:val="bullet"/>
      <w:pStyle w:val="a"/>
      <w:lvlText w:val=""/>
      <w:lvlJc w:val="left"/>
      <w:pPr>
        <w:tabs>
          <w:tab w:val="num" w:pos="425"/>
        </w:tabs>
        <w:ind w:left="425" w:hanging="425"/>
      </w:pPr>
      <w:rPr>
        <w:rFonts w:ascii="Wingdings" w:hAnsi="Wingdings" w:hint="default"/>
      </w:rPr>
    </w:lvl>
  </w:abstractNum>
  <w:abstractNum w:abstractNumId="109" w15:restartNumberingAfterBreak="0">
    <w:nsid w:val="7FA64C08"/>
    <w:multiLevelType w:val="hybridMultilevel"/>
    <w:tmpl w:val="35E2961A"/>
    <w:lvl w:ilvl="0" w:tplc="39BAE27A">
      <w:start w:val="1"/>
      <w:numFmt w:val="taiwaneseCountingThousand"/>
      <w:lvlText w:val="（%1）"/>
      <w:lvlJc w:val="left"/>
      <w:pPr>
        <w:ind w:left="480" w:hanging="480"/>
      </w:pPr>
      <w:rPr>
        <w:rFonts w:ascii="Times New Roman" w:eastAsia="標楷體" w:hAnsi="Times New Roman" w:hint="default"/>
        <w:b w:val="0"/>
        <w:i w:val="0"/>
        <w:sz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FF0667A"/>
    <w:multiLevelType w:val="hybridMultilevel"/>
    <w:tmpl w:val="4942E30A"/>
    <w:lvl w:ilvl="0" w:tplc="B89E0126">
      <w:start w:val="1"/>
      <w:numFmt w:val="bullet"/>
      <w:lvlText w:val="•"/>
      <w:lvlJc w:val="left"/>
      <w:pPr>
        <w:tabs>
          <w:tab w:val="num" w:pos="720"/>
        </w:tabs>
        <w:ind w:left="720" w:hanging="360"/>
      </w:pPr>
      <w:rPr>
        <w:rFonts w:ascii="Arial" w:hAnsi="Arial" w:hint="default"/>
      </w:rPr>
    </w:lvl>
    <w:lvl w:ilvl="1" w:tplc="4C98CE60" w:tentative="1">
      <w:start w:val="1"/>
      <w:numFmt w:val="bullet"/>
      <w:lvlText w:val="•"/>
      <w:lvlJc w:val="left"/>
      <w:pPr>
        <w:tabs>
          <w:tab w:val="num" w:pos="1440"/>
        </w:tabs>
        <w:ind w:left="1440" w:hanging="360"/>
      </w:pPr>
      <w:rPr>
        <w:rFonts w:ascii="Arial" w:hAnsi="Arial" w:hint="default"/>
      </w:rPr>
    </w:lvl>
    <w:lvl w:ilvl="2" w:tplc="C85640F2" w:tentative="1">
      <w:start w:val="1"/>
      <w:numFmt w:val="bullet"/>
      <w:lvlText w:val="•"/>
      <w:lvlJc w:val="left"/>
      <w:pPr>
        <w:tabs>
          <w:tab w:val="num" w:pos="2160"/>
        </w:tabs>
        <w:ind w:left="2160" w:hanging="360"/>
      </w:pPr>
      <w:rPr>
        <w:rFonts w:ascii="Arial" w:hAnsi="Arial" w:hint="default"/>
      </w:rPr>
    </w:lvl>
    <w:lvl w:ilvl="3" w:tplc="065EBA98" w:tentative="1">
      <w:start w:val="1"/>
      <w:numFmt w:val="bullet"/>
      <w:lvlText w:val="•"/>
      <w:lvlJc w:val="left"/>
      <w:pPr>
        <w:tabs>
          <w:tab w:val="num" w:pos="2880"/>
        </w:tabs>
        <w:ind w:left="2880" w:hanging="360"/>
      </w:pPr>
      <w:rPr>
        <w:rFonts w:ascii="Arial" w:hAnsi="Arial" w:hint="default"/>
      </w:rPr>
    </w:lvl>
    <w:lvl w:ilvl="4" w:tplc="C9DC9C64" w:tentative="1">
      <w:start w:val="1"/>
      <w:numFmt w:val="bullet"/>
      <w:lvlText w:val="•"/>
      <w:lvlJc w:val="left"/>
      <w:pPr>
        <w:tabs>
          <w:tab w:val="num" w:pos="3600"/>
        </w:tabs>
        <w:ind w:left="3600" w:hanging="360"/>
      </w:pPr>
      <w:rPr>
        <w:rFonts w:ascii="Arial" w:hAnsi="Arial" w:hint="default"/>
      </w:rPr>
    </w:lvl>
    <w:lvl w:ilvl="5" w:tplc="2746EFD0" w:tentative="1">
      <w:start w:val="1"/>
      <w:numFmt w:val="bullet"/>
      <w:lvlText w:val="•"/>
      <w:lvlJc w:val="left"/>
      <w:pPr>
        <w:tabs>
          <w:tab w:val="num" w:pos="4320"/>
        </w:tabs>
        <w:ind w:left="4320" w:hanging="360"/>
      </w:pPr>
      <w:rPr>
        <w:rFonts w:ascii="Arial" w:hAnsi="Arial" w:hint="default"/>
      </w:rPr>
    </w:lvl>
    <w:lvl w:ilvl="6" w:tplc="A1801C20" w:tentative="1">
      <w:start w:val="1"/>
      <w:numFmt w:val="bullet"/>
      <w:lvlText w:val="•"/>
      <w:lvlJc w:val="left"/>
      <w:pPr>
        <w:tabs>
          <w:tab w:val="num" w:pos="5040"/>
        </w:tabs>
        <w:ind w:left="5040" w:hanging="360"/>
      </w:pPr>
      <w:rPr>
        <w:rFonts w:ascii="Arial" w:hAnsi="Arial" w:hint="default"/>
      </w:rPr>
    </w:lvl>
    <w:lvl w:ilvl="7" w:tplc="5A4EF2E2" w:tentative="1">
      <w:start w:val="1"/>
      <w:numFmt w:val="bullet"/>
      <w:lvlText w:val="•"/>
      <w:lvlJc w:val="left"/>
      <w:pPr>
        <w:tabs>
          <w:tab w:val="num" w:pos="5760"/>
        </w:tabs>
        <w:ind w:left="5760" w:hanging="360"/>
      </w:pPr>
      <w:rPr>
        <w:rFonts w:ascii="Arial" w:hAnsi="Arial" w:hint="default"/>
      </w:rPr>
    </w:lvl>
    <w:lvl w:ilvl="8" w:tplc="7E9ED98A" w:tentative="1">
      <w:start w:val="1"/>
      <w:numFmt w:val="bullet"/>
      <w:lvlText w:val="•"/>
      <w:lvlJc w:val="left"/>
      <w:pPr>
        <w:tabs>
          <w:tab w:val="num" w:pos="6480"/>
        </w:tabs>
        <w:ind w:left="6480" w:hanging="360"/>
      </w:pPr>
      <w:rPr>
        <w:rFonts w:ascii="Arial" w:hAnsi="Arial" w:hint="default"/>
      </w:rPr>
    </w:lvl>
  </w:abstractNum>
  <w:num w:numId="1">
    <w:abstractNumId w:val="108"/>
  </w:num>
  <w:num w:numId="2">
    <w:abstractNumId w:val="58"/>
  </w:num>
  <w:num w:numId="3">
    <w:abstractNumId w:val="107"/>
  </w:num>
  <w:num w:numId="4">
    <w:abstractNumId w:val="66"/>
  </w:num>
  <w:num w:numId="5">
    <w:abstractNumId w:val="71"/>
  </w:num>
  <w:num w:numId="6">
    <w:abstractNumId w:val="25"/>
  </w:num>
  <w:num w:numId="7">
    <w:abstractNumId w:val="11"/>
  </w:num>
  <w:num w:numId="8">
    <w:abstractNumId w:val="24"/>
  </w:num>
  <w:num w:numId="9">
    <w:abstractNumId w:val="21"/>
  </w:num>
  <w:num w:numId="10">
    <w:abstractNumId w:val="9"/>
  </w:num>
  <w:num w:numId="11">
    <w:abstractNumId w:val="41"/>
  </w:num>
  <w:num w:numId="12">
    <w:abstractNumId w:val="8"/>
  </w:num>
  <w:num w:numId="13">
    <w:abstractNumId w:val="28"/>
  </w:num>
  <w:num w:numId="14">
    <w:abstractNumId w:val="68"/>
  </w:num>
  <w:num w:numId="15">
    <w:abstractNumId w:val="90"/>
  </w:num>
  <w:num w:numId="16">
    <w:abstractNumId w:val="37"/>
  </w:num>
  <w:num w:numId="17">
    <w:abstractNumId w:val="39"/>
  </w:num>
  <w:num w:numId="18">
    <w:abstractNumId w:val="23"/>
  </w:num>
  <w:num w:numId="19">
    <w:abstractNumId w:val="87"/>
  </w:num>
  <w:num w:numId="20">
    <w:abstractNumId w:val="14"/>
  </w:num>
  <w:num w:numId="21">
    <w:abstractNumId w:val="51"/>
  </w:num>
  <w:num w:numId="22">
    <w:abstractNumId w:val="4"/>
  </w:num>
  <w:num w:numId="23">
    <w:abstractNumId w:val="93"/>
  </w:num>
  <w:num w:numId="24">
    <w:abstractNumId w:val="83"/>
  </w:num>
  <w:num w:numId="25">
    <w:abstractNumId w:val="97"/>
  </w:num>
  <w:num w:numId="26">
    <w:abstractNumId w:val="101"/>
  </w:num>
  <w:num w:numId="27">
    <w:abstractNumId w:val="10"/>
  </w:num>
  <w:num w:numId="28">
    <w:abstractNumId w:val="88"/>
  </w:num>
  <w:num w:numId="29">
    <w:abstractNumId w:val="60"/>
  </w:num>
  <w:num w:numId="30">
    <w:abstractNumId w:val="15"/>
  </w:num>
  <w:num w:numId="31">
    <w:abstractNumId w:val="75"/>
  </w:num>
  <w:num w:numId="32">
    <w:abstractNumId w:val="95"/>
  </w:num>
  <w:num w:numId="33">
    <w:abstractNumId w:val="13"/>
  </w:num>
  <w:num w:numId="34">
    <w:abstractNumId w:val="100"/>
  </w:num>
  <w:num w:numId="35">
    <w:abstractNumId w:val="85"/>
  </w:num>
  <w:num w:numId="36">
    <w:abstractNumId w:val="77"/>
  </w:num>
  <w:num w:numId="37">
    <w:abstractNumId w:val="86"/>
  </w:num>
  <w:num w:numId="38">
    <w:abstractNumId w:val="84"/>
  </w:num>
  <w:num w:numId="39">
    <w:abstractNumId w:val="109"/>
  </w:num>
  <w:num w:numId="40">
    <w:abstractNumId w:val="35"/>
  </w:num>
  <w:num w:numId="41">
    <w:abstractNumId w:val="105"/>
  </w:num>
  <w:num w:numId="42">
    <w:abstractNumId w:val="59"/>
  </w:num>
  <w:num w:numId="43">
    <w:abstractNumId w:val="43"/>
  </w:num>
  <w:num w:numId="44">
    <w:abstractNumId w:val="56"/>
  </w:num>
  <w:num w:numId="45">
    <w:abstractNumId w:val="96"/>
  </w:num>
  <w:num w:numId="46">
    <w:abstractNumId w:val="64"/>
  </w:num>
  <w:num w:numId="47">
    <w:abstractNumId w:val="89"/>
  </w:num>
  <w:num w:numId="48">
    <w:abstractNumId w:val="12"/>
  </w:num>
  <w:num w:numId="49">
    <w:abstractNumId w:val="80"/>
  </w:num>
  <w:num w:numId="50">
    <w:abstractNumId w:val="46"/>
  </w:num>
  <w:num w:numId="51">
    <w:abstractNumId w:val="0"/>
  </w:num>
  <w:num w:numId="52">
    <w:abstractNumId w:val="49"/>
  </w:num>
  <w:num w:numId="53">
    <w:abstractNumId w:val="62"/>
  </w:num>
  <w:num w:numId="54">
    <w:abstractNumId w:val="104"/>
  </w:num>
  <w:num w:numId="55">
    <w:abstractNumId w:val="2"/>
  </w:num>
  <w:num w:numId="56">
    <w:abstractNumId w:val="57"/>
  </w:num>
  <w:num w:numId="57">
    <w:abstractNumId w:val="1"/>
  </w:num>
  <w:num w:numId="58">
    <w:abstractNumId w:val="6"/>
  </w:num>
  <w:num w:numId="59">
    <w:abstractNumId w:val="67"/>
  </w:num>
  <w:num w:numId="60">
    <w:abstractNumId w:val="47"/>
  </w:num>
  <w:num w:numId="61">
    <w:abstractNumId w:val="91"/>
  </w:num>
  <w:num w:numId="62">
    <w:abstractNumId w:val="70"/>
  </w:num>
  <w:num w:numId="63">
    <w:abstractNumId w:val="5"/>
  </w:num>
  <w:num w:numId="64">
    <w:abstractNumId w:val="110"/>
  </w:num>
  <w:num w:numId="65">
    <w:abstractNumId w:val="69"/>
  </w:num>
  <w:num w:numId="66">
    <w:abstractNumId w:val="73"/>
  </w:num>
  <w:num w:numId="67">
    <w:abstractNumId w:val="27"/>
  </w:num>
  <w:num w:numId="68">
    <w:abstractNumId w:val="61"/>
  </w:num>
  <w:num w:numId="69">
    <w:abstractNumId w:val="98"/>
  </w:num>
  <w:num w:numId="70">
    <w:abstractNumId w:val="50"/>
  </w:num>
  <w:num w:numId="71">
    <w:abstractNumId w:val="102"/>
  </w:num>
  <w:num w:numId="72">
    <w:abstractNumId w:val="54"/>
  </w:num>
  <w:num w:numId="73">
    <w:abstractNumId w:val="17"/>
  </w:num>
  <w:num w:numId="74">
    <w:abstractNumId w:val="45"/>
  </w:num>
  <w:num w:numId="75">
    <w:abstractNumId w:val="34"/>
  </w:num>
  <w:num w:numId="76">
    <w:abstractNumId w:val="81"/>
  </w:num>
  <w:num w:numId="77">
    <w:abstractNumId w:val="79"/>
  </w:num>
  <w:num w:numId="78">
    <w:abstractNumId w:val="7"/>
  </w:num>
  <w:num w:numId="79">
    <w:abstractNumId w:val="3"/>
  </w:num>
  <w:num w:numId="80">
    <w:abstractNumId w:val="106"/>
  </w:num>
  <w:num w:numId="81">
    <w:abstractNumId w:val="26"/>
  </w:num>
  <w:num w:numId="82">
    <w:abstractNumId w:val="74"/>
  </w:num>
  <w:num w:numId="83">
    <w:abstractNumId w:val="42"/>
  </w:num>
  <w:num w:numId="84">
    <w:abstractNumId w:val="65"/>
  </w:num>
  <w:num w:numId="85">
    <w:abstractNumId w:val="55"/>
  </w:num>
  <w:num w:numId="86">
    <w:abstractNumId w:val="38"/>
  </w:num>
  <w:num w:numId="87">
    <w:abstractNumId w:val="22"/>
  </w:num>
  <w:num w:numId="88">
    <w:abstractNumId w:val="31"/>
  </w:num>
  <w:num w:numId="89">
    <w:abstractNumId w:val="72"/>
  </w:num>
  <w:num w:numId="90">
    <w:abstractNumId w:val="19"/>
  </w:num>
  <w:num w:numId="91">
    <w:abstractNumId w:val="44"/>
  </w:num>
  <w:num w:numId="92">
    <w:abstractNumId w:val="63"/>
  </w:num>
  <w:num w:numId="93">
    <w:abstractNumId w:val="30"/>
  </w:num>
  <w:num w:numId="94">
    <w:abstractNumId w:val="53"/>
  </w:num>
  <w:num w:numId="95">
    <w:abstractNumId w:val="16"/>
  </w:num>
  <w:num w:numId="96">
    <w:abstractNumId w:val="18"/>
  </w:num>
  <w:num w:numId="97">
    <w:abstractNumId w:val="92"/>
  </w:num>
  <w:num w:numId="98">
    <w:abstractNumId w:val="103"/>
  </w:num>
  <w:num w:numId="99">
    <w:abstractNumId w:val="48"/>
  </w:num>
  <w:num w:numId="100">
    <w:abstractNumId w:val="78"/>
  </w:num>
  <w:num w:numId="101">
    <w:abstractNumId w:val="32"/>
  </w:num>
  <w:num w:numId="102">
    <w:abstractNumId w:val="36"/>
  </w:num>
  <w:num w:numId="103">
    <w:abstractNumId w:val="99"/>
  </w:num>
  <w:num w:numId="104">
    <w:abstractNumId w:val="94"/>
  </w:num>
  <w:num w:numId="105">
    <w:abstractNumId w:val="33"/>
  </w:num>
  <w:num w:numId="106">
    <w:abstractNumId w:val="82"/>
  </w:num>
  <w:num w:numId="107">
    <w:abstractNumId w:val="20"/>
  </w:num>
  <w:num w:numId="108">
    <w:abstractNumId w:val="29"/>
  </w:num>
  <w:num w:numId="109">
    <w:abstractNumId w:val="40"/>
  </w:num>
  <w:num w:numId="110">
    <w:abstractNumId w:val="52"/>
  </w:num>
  <w:num w:numId="111">
    <w:abstractNumId w:val="76"/>
  </w:num>
  <w:numIdMacAtCleanup w:val="10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yce">
    <w15:presenceInfo w15:providerId="None" w15:userId="Joy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embedSystemFonts/>
  <w:bordersDoNotSurroundHeader/>
  <w:bordersDoNotSurroundFooter/>
  <w:hideSpellingErrors/>
  <w:activeWritingStyle w:appName="MSWord" w:lang="en-US" w:vendorID="64" w:dllVersion="131078" w:nlCheck="1" w:checkStyle="0"/>
  <w:activeWritingStyle w:appName="MSWord" w:lang="zh-TW" w:vendorID="64" w:dllVersion="131077" w:nlCheck="1" w:checkStyle="1"/>
  <w:activeWritingStyle w:appName="MSWord" w:lang="zh-HK"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0"/>
  <w:drawingGridHorizontalSpacing w:val="120"/>
  <w:drawingGridVerticalSpacing w:val="12"/>
  <w:displayHorizontalDrawingGridEvery w:val="0"/>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C30"/>
    <w:rsid w:val="000004B1"/>
    <w:rsid w:val="00000B81"/>
    <w:rsid w:val="00001567"/>
    <w:rsid w:val="00001A95"/>
    <w:rsid w:val="000026E1"/>
    <w:rsid w:val="00003EBC"/>
    <w:rsid w:val="00004081"/>
    <w:rsid w:val="0000413A"/>
    <w:rsid w:val="000046B3"/>
    <w:rsid w:val="000048E8"/>
    <w:rsid w:val="00004B18"/>
    <w:rsid w:val="00005D27"/>
    <w:rsid w:val="00005D3B"/>
    <w:rsid w:val="0000673A"/>
    <w:rsid w:val="00006E12"/>
    <w:rsid w:val="00006F10"/>
    <w:rsid w:val="00011417"/>
    <w:rsid w:val="000118FF"/>
    <w:rsid w:val="0001198F"/>
    <w:rsid w:val="00011DC2"/>
    <w:rsid w:val="00012484"/>
    <w:rsid w:val="00013611"/>
    <w:rsid w:val="00013D38"/>
    <w:rsid w:val="00014B15"/>
    <w:rsid w:val="00015958"/>
    <w:rsid w:val="000167DA"/>
    <w:rsid w:val="00017227"/>
    <w:rsid w:val="00017506"/>
    <w:rsid w:val="000175F1"/>
    <w:rsid w:val="000177AA"/>
    <w:rsid w:val="00017900"/>
    <w:rsid w:val="000179C0"/>
    <w:rsid w:val="000206F9"/>
    <w:rsid w:val="00020B88"/>
    <w:rsid w:val="0002172C"/>
    <w:rsid w:val="00021D00"/>
    <w:rsid w:val="00021FD8"/>
    <w:rsid w:val="00022A9C"/>
    <w:rsid w:val="000234E3"/>
    <w:rsid w:val="000236B2"/>
    <w:rsid w:val="00024584"/>
    <w:rsid w:val="00025583"/>
    <w:rsid w:val="00025925"/>
    <w:rsid w:val="000262D2"/>
    <w:rsid w:val="00026353"/>
    <w:rsid w:val="00026B81"/>
    <w:rsid w:val="00026BBB"/>
    <w:rsid w:val="00026DBF"/>
    <w:rsid w:val="0002727A"/>
    <w:rsid w:val="00027430"/>
    <w:rsid w:val="000276E0"/>
    <w:rsid w:val="00031274"/>
    <w:rsid w:val="000319A1"/>
    <w:rsid w:val="00031BB7"/>
    <w:rsid w:val="00031CC7"/>
    <w:rsid w:val="00031DA4"/>
    <w:rsid w:val="000320C9"/>
    <w:rsid w:val="00033733"/>
    <w:rsid w:val="00033965"/>
    <w:rsid w:val="000344A2"/>
    <w:rsid w:val="00034EC2"/>
    <w:rsid w:val="00036D00"/>
    <w:rsid w:val="000370D5"/>
    <w:rsid w:val="00037657"/>
    <w:rsid w:val="00037E08"/>
    <w:rsid w:val="00040099"/>
    <w:rsid w:val="000400E3"/>
    <w:rsid w:val="0004020F"/>
    <w:rsid w:val="0004040D"/>
    <w:rsid w:val="000404CA"/>
    <w:rsid w:val="000405C0"/>
    <w:rsid w:val="00040D05"/>
    <w:rsid w:val="00040D06"/>
    <w:rsid w:val="0004150A"/>
    <w:rsid w:val="0004153A"/>
    <w:rsid w:val="00041A71"/>
    <w:rsid w:val="00041AA7"/>
    <w:rsid w:val="0004357E"/>
    <w:rsid w:val="00044FED"/>
    <w:rsid w:val="00045052"/>
    <w:rsid w:val="0004556F"/>
    <w:rsid w:val="0004580A"/>
    <w:rsid w:val="00045C5D"/>
    <w:rsid w:val="00045C94"/>
    <w:rsid w:val="0004622D"/>
    <w:rsid w:val="00046573"/>
    <w:rsid w:val="00050416"/>
    <w:rsid w:val="000506DD"/>
    <w:rsid w:val="00050D35"/>
    <w:rsid w:val="00051F82"/>
    <w:rsid w:val="000520BC"/>
    <w:rsid w:val="00052533"/>
    <w:rsid w:val="00054345"/>
    <w:rsid w:val="0005499F"/>
    <w:rsid w:val="00054C2E"/>
    <w:rsid w:val="00054E27"/>
    <w:rsid w:val="00054F91"/>
    <w:rsid w:val="00055FF8"/>
    <w:rsid w:val="00056FAA"/>
    <w:rsid w:val="0005758B"/>
    <w:rsid w:val="0005794F"/>
    <w:rsid w:val="0006080E"/>
    <w:rsid w:val="000615AB"/>
    <w:rsid w:val="000619BC"/>
    <w:rsid w:val="00062B86"/>
    <w:rsid w:val="00062C4A"/>
    <w:rsid w:val="000633EE"/>
    <w:rsid w:val="000638D3"/>
    <w:rsid w:val="000642DB"/>
    <w:rsid w:val="000650B7"/>
    <w:rsid w:val="00065F3D"/>
    <w:rsid w:val="0006637D"/>
    <w:rsid w:val="000664B6"/>
    <w:rsid w:val="00066543"/>
    <w:rsid w:val="0006683F"/>
    <w:rsid w:val="00067716"/>
    <w:rsid w:val="00067747"/>
    <w:rsid w:val="00067F6E"/>
    <w:rsid w:val="00071A18"/>
    <w:rsid w:val="00071C01"/>
    <w:rsid w:val="00071C42"/>
    <w:rsid w:val="00072B13"/>
    <w:rsid w:val="00074DD8"/>
    <w:rsid w:val="00074E8A"/>
    <w:rsid w:val="00075633"/>
    <w:rsid w:val="000756AD"/>
    <w:rsid w:val="000756CD"/>
    <w:rsid w:val="000760F1"/>
    <w:rsid w:val="00076D77"/>
    <w:rsid w:val="000777AD"/>
    <w:rsid w:val="0008004E"/>
    <w:rsid w:val="00081DF2"/>
    <w:rsid w:val="00082A67"/>
    <w:rsid w:val="00083003"/>
    <w:rsid w:val="000833A4"/>
    <w:rsid w:val="00083973"/>
    <w:rsid w:val="00083D6B"/>
    <w:rsid w:val="00083E5A"/>
    <w:rsid w:val="0008512E"/>
    <w:rsid w:val="00085A5E"/>
    <w:rsid w:val="00085DD7"/>
    <w:rsid w:val="00085ED0"/>
    <w:rsid w:val="000860DA"/>
    <w:rsid w:val="00086207"/>
    <w:rsid w:val="0008688B"/>
    <w:rsid w:val="00086DF5"/>
    <w:rsid w:val="00086E2C"/>
    <w:rsid w:val="00086F5A"/>
    <w:rsid w:val="00087427"/>
    <w:rsid w:val="00087B52"/>
    <w:rsid w:val="0009067A"/>
    <w:rsid w:val="00090829"/>
    <w:rsid w:val="0009103E"/>
    <w:rsid w:val="0009174B"/>
    <w:rsid w:val="00092728"/>
    <w:rsid w:val="00094131"/>
    <w:rsid w:val="00094B88"/>
    <w:rsid w:val="00095650"/>
    <w:rsid w:val="00095D36"/>
    <w:rsid w:val="00097168"/>
    <w:rsid w:val="0009799F"/>
    <w:rsid w:val="00097D9D"/>
    <w:rsid w:val="000A0AC8"/>
    <w:rsid w:val="000A0C68"/>
    <w:rsid w:val="000A1496"/>
    <w:rsid w:val="000A2026"/>
    <w:rsid w:val="000A22E8"/>
    <w:rsid w:val="000A2669"/>
    <w:rsid w:val="000A3617"/>
    <w:rsid w:val="000A4A97"/>
    <w:rsid w:val="000A4DF4"/>
    <w:rsid w:val="000A5661"/>
    <w:rsid w:val="000A67FB"/>
    <w:rsid w:val="000A6ACA"/>
    <w:rsid w:val="000A6E77"/>
    <w:rsid w:val="000A6ECD"/>
    <w:rsid w:val="000A772A"/>
    <w:rsid w:val="000A7B8E"/>
    <w:rsid w:val="000A7C6B"/>
    <w:rsid w:val="000B03B0"/>
    <w:rsid w:val="000B03E4"/>
    <w:rsid w:val="000B0538"/>
    <w:rsid w:val="000B0991"/>
    <w:rsid w:val="000B0C18"/>
    <w:rsid w:val="000B0CE1"/>
    <w:rsid w:val="000B155D"/>
    <w:rsid w:val="000B1770"/>
    <w:rsid w:val="000B1927"/>
    <w:rsid w:val="000B26A0"/>
    <w:rsid w:val="000B441C"/>
    <w:rsid w:val="000B4E4C"/>
    <w:rsid w:val="000B57A0"/>
    <w:rsid w:val="000B5813"/>
    <w:rsid w:val="000B69BC"/>
    <w:rsid w:val="000B71BC"/>
    <w:rsid w:val="000B71E4"/>
    <w:rsid w:val="000B728A"/>
    <w:rsid w:val="000B7D89"/>
    <w:rsid w:val="000B7E1C"/>
    <w:rsid w:val="000C0443"/>
    <w:rsid w:val="000C05F6"/>
    <w:rsid w:val="000C0640"/>
    <w:rsid w:val="000C07F1"/>
    <w:rsid w:val="000C2F79"/>
    <w:rsid w:val="000C3BD8"/>
    <w:rsid w:val="000C43AA"/>
    <w:rsid w:val="000C48A9"/>
    <w:rsid w:val="000C5101"/>
    <w:rsid w:val="000C5C27"/>
    <w:rsid w:val="000C64EA"/>
    <w:rsid w:val="000C7AA1"/>
    <w:rsid w:val="000D045E"/>
    <w:rsid w:val="000D05EA"/>
    <w:rsid w:val="000D084B"/>
    <w:rsid w:val="000D0DC2"/>
    <w:rsid w:val="000D0E2F"/>
    <w:rsid w:val="000D0E30"/>
    <w:rsid w:val="000D2A89"/>
    <w:rsid w:val="000D2BC3"/>
    <w:rsid w:val="000D33A5"/>
    <w:rsid w:val="000D3C21"/>
    <w:rsid w:val="000D3DA9"/>
    <w:rsid w:val="000D42C1"/>
    <w:rsid w:val="000D47B1"/>
    <w:rsid w:val="000D4B15"/>
    <w:rsid w:val="000D4B95"/>
    <w:rsid w:val="000D5B4F"/>
    <w:rsid w:val="000D5E4E"/>
    <w:rsid w:val="000D68D5"/>
    <w:rsid w:val="000D6910"/>
    <w:rsid w:val="000D6FEC"/>
    <w:rsid w:val="000E00E4"/>
    <w:rsid w:val="000E0666"/>
    <w:rsid w:val="000E11BC"/>
    <w:rsid w:val="000E1D05"/>
    <w:rsid w:val="000E26C5"/>
    <w:rsid w:val="000E271A"/>
    <w:rsid w:val="000E2EA4"/>
    <w:rsid w:val="000E3402"/>
    <w:rsid w:val="000E37D1"/>
    <w:rsid w:val="000E3CED"/>
    <w:rsid w:val="000E3D2F"/>
    <w:rsid w:val="000E516D"/>
    <w:rsid w:val="000E5CCF"/>
    <w:rsid w:val="000E5EB4"/>
    <w:rsid w:val="000E61B5"/>
    <w:rsid w:val="000E65B4"/>
    <w:rsid w:val="000F06E8"/>
    <w:rsid w:val="000F0E37"/>
    <w:rsid w:val="000F175C"/>
    <w:rsid w:val="000F1C77"/>
    <w:rsid w:val="000F29A6"/>
    <w:rsid w:val="000F31B1"/>
    <w:rsid w:val="000F459B"/>
    <w:rsid w:val="000F4A3F"/>
    <w:rsid w:val="000F4BE1"/>
    <w:rsid w:val="000F528A"/>
    <w:rsid w:val="000F5764"/>
    <w:rsid w:val="000F58D1"/>
    <w:rsid w:val="000F6A09"/>
    <w:rsid w:val="000F71C3"/>
    <w:rsid w:val="000F761C"/>
    <w:rsid w:val="000F7837"/>
    <w:rsid w:val="0010050C"/>
    <w:rsid w:val="0010126A"/>
    <w:rsid w:val="00101C22"/>
    <w:rsid w:val="0010303B"/>
    <w:rsid w:val="00105983"/>
    <w:rsid w:val="0010745A"/>
    <w:rsid w:val="001075F0"/>
    <w:rsid w:val="00107C4F"/>
    <w:rsid w:val="0011049D"/>
    <w:rsid w:val="00110D4C"/>
    <w:rsid w:val="00111C5C"/>
    <w:rsid w:val="00111F8C"/>
    <w:rsid w:val="00113629"/>
    <w:rsid w:val="00114FB6"/>
    <w:rsid w:val="001150C2"/>
    <w:rsid w:val="0011516A"/>
    <w:rsid w:val="00115219"/>
    <w:rsid w:val="001167F1"/>
    <w:rsid w:val="00116BBE"/>
    <w:rsid w:val="00117100"/>
    <w:rsid w:val="0011749C"/>
    <w:rsid w:val="0011778A"/>
    <w:rsid w:val="00117DB6"/>
    <w:rsid w:val="0012055F"/>
    <w:rsid w:val="00120991"/>
    <w:rsid w:val="00120E12"/>
    <w:rsid w:val="00120F7D"/>
    <w:rsid w:val="0012131A"/>
    <w:rsid w:val="001233E3"/>
    <w:rsid w:val="00123DB8"/>
    <w:rsid w:val="001242B7"/>
    <w:rsid w:val="001262A1"/>
    <w:rsid w:val="001262E7"/>
    <w:rsid w:val="001264C0"/>
    <w:rsid w:val="00126BB4"/>
    <w:rsid w:val="00126DD2"/>
    <w:rsid w:val="0012713C"/>
    <w:rsid w:val="001279D1"/>
    <w:rsid w:val="00130520"/>
    <w:rsid w:val="001308AC"/>
    <w:rsid w:val="00130B59"/>
    <w:rsid w:val="001311AF"/>
    <w:rsid w:val="00132038"/>
    <w:rsid w:val="001324D7"/>
    <w:rsid w:val="00132889"/>
    <w:rsid w:val="001329C4"/>
    <w:rsid w:val="00132DA9"/>
    <w:rsid w:val="001337E2"/>
    <w:rsid w:val="00133828"/>
    <w:rsid w:val="001338DD"/>
    <w:rsid w:val="00133C49"/>
    <w:rsid w:val="00133DF4"/>
    <w:rsid w:val="00134698"/>
    <w:rsid w:val="00134D11"/>
    <w:rsid w:val="001356E7"/>
    <w:rsid w:val="00136EC5"/>
    <w:rsid w:val="001372FD"/>
    <w:rsid w:val="001375ED"/>
    <w:rsid w:val="00141C44"/>
    <w:rsid w:val="00142C23"/>
    <w:rsid w:val="00142EB9"/>
    <w:rsid w:val="001445BA"/>
    <w:rsid w:val="001447A4"/>
    <w:rsid w:val="00144A41"/>
    <w:rsid w:val="00144D36"/>
    <w:rsid w:val="00144FCD"/>
    <w:rsid w:val="00145FAA"/>
    <w:rsid w:val="0014635D"/>
    <w:rsid w:val="00146499"/>
    <w:rsid w:val="00147F3B"/>
    <w:rsid w:val="00150A69"/>
    <w:rsid w:val="00150BD8"/>
    <w:rsid w:val="00153162"/>
    <w:rsid w:val="001532ED"/>
    <w:rsid w:val="001533F2"/>
    <w:rsid w:val="00153E7E"/>
    <w:rsid w:val="00154880"/>
    <w:rsid w:val="00155338"/>
    <w:rsid w:val="00155DD0"/>
    <w:rsid w:val="0015639C"/>
    <w:rsid w:val="0015650F"/>
    <w:rsid w:val="00156A66"/>
    <w:rsid w:val="00157AFD"/>
    <w:rsid w:val="00157D58"/>
    <w:rsid w:val="001609A7"/>
    <w:rsid w:val="00160FAF"/>
    <w:rsid w:val="001611FD"/>
    <w:rsid w:val="001615D9"/>
    <w:rsid w:val="00161E4C"/>
    <w:rsid w:val="00162060"/>
    <w:rsid w:val="00162400"/>
    <w:rsid w:val="00164048"/>
    <w:rsid w:val="00164165"/>
    <w:rsid w:val="00164472"/>
    <w:rsid w:val="00164EDB"/>
    <w:rsid w:val="00165915"/>
    <w:rsid w:val="00166326"/>
    <w:rsid w:val="001663D4"/>
    <w:rsid w:val="0016656B"/>
    <w:rsid w:val="001665C7"/>
    <w:rsid w:val="001667EA"/>
    <w:rsid w:val="0016780E"/>
    <w:rsid w:val="001703BC"/>
    <w:rsid w:val="0017113C"/>
    <w:rsid w:val="00172A8B"/>
    <w:rsid w:val="00173387"/>
    <w:rsid w:val="001733F0"/>
    <w:rsid w:val="00173B58"/>
    <w:rsid w:val="00173C58"/>
    <w:rsid w:val="0017405C"/>
    <w:rsid w:val="001743B2"/>
    <w:rsid w:val="001748B3"/>
    <w:rsid w:val="001756A5"/>
    <w:rsid w:val="00175BF6"/>
    <w:rsid w:val="00176943"/>
    <w:rsid w:val="001770A0"/>
    <w:rsid w:val="001770AD"/>
    <w:rsid w:val="00177815"/>
    <w:rsid w:val="00177CFD"/>
    <w:rsid w:val="00180FCF"/>
    <w:rsid w:val="00181368"/>
    <w:rsid w:val="001819F5"/>
    <w:rsid w:val="00181CBB"/>
    <w:rsid w:val="001820A4"/>
    <w:rsid w:val="0018361E"/>
    <w:rsid w:val="001840F9"/>
    <w:rsid w:val="00184254"/>
    <w:rsid w:val="00184703"/>
    <w:rsid w:val="001847F6"/>
    <w:rsid w:val="00184F1F"/>
    <w:rsid w:val="001859CD"/>
    <w:rsid w:val="00185BC0"/>
    <w:rsid w:val="0018643B"/>
    <w:rsid w:val="0018688E"/>
    <w:rsid w:val="00186FFC"/>
    <w:rsid w:val="0019090F"/>
    <w:rsid w:val="00191138"/>
    <w:rsid w:val="00192EFC"/>
    <w:rsid w:val="00193698"/>
    <w:rsid w:val="0019461C"/>
    <w:rsid w:val="0019521D"/>
    <w:rsid w:val="00195659"/>
    <w:rsid w:val="00195D4C"/>
    <w:rsid w:val="00196EC7"/>
    <w:rsid w:val="00196F38"/>
    <w:rsid w:val="001973AB"/>
    <w:rsid w:val="0019772E"/>
    <w:rsid w:val="0019799A"/>
    <w:rsid w:val="001A009C"/>
    <w:rsid w:val="001A0392"/>
    <w:rsid w:val="001A066E"/>
    <w:rsid w:val="001A06EF"/>
    <w:rsid w:val="001A1414"/>
    <w:rsid w:val="001A1A5F"/>
    <w:rsid w:val="001A1C45"/>
    <w:rsid w:val="001A1FAA"/>
    <w:rsid w:val="001A279E"/>
    <w:rsid w:val="001A2902"/>
    <w:rsid w:val="001A2AFE"/>
    <w:rsid w:val="001A2D7B"/>
    <w:rsid w:val="001A4FDE"/>
    <w:rsid w:val="001A51F9"/>
    <w:rsid w:val="001A52CD"/>
    <w:rsid w:val="001A543F"/>
    <w:rsid w:val="001A6934"/>
    <w:rsid w:val="001A6C75"/>
    <w:rsid w:val="001A731F"/>
    <w:rsid w:val="001A7F11"/>
    <w:rsid w:val="001B0180"/>
    <w:rsid w:val="001B0752"/>
    <w:rsid w:val="001B0FC0"/>
    <w:rsid w:val="001B18A7"/>
    <w:rsid w:val="001B1D87"/>
    <w:rsid w:val="001B1DB0"/>
    <w:rsid w:val="001B23D9"/>
    <w:rsid w:val="001B370B"/>
    <w:rsid w:val="001B39DC"/>
    <w:rsid w:val="001B3E34"/>
    <w:rsid w:val="001B3ED8"/>
    <w:rsid w:val="001B3F1B"/>
    <w:rsid w:val="001B4AD4"/>
    <w:rsid w:val="001B4D6C"/>
    <w:rsid w:val="001B507F"/>
    <w:rsid w:val="001B51E9"/>
    <w:rsid w:val="001B55CB"/>
    <w:rsid w:val="001B593A"/>
    <w:rsid w:val="001B5A68"/>
    <w:rsid w:val="001B5D05"/>
    <w:rsid w:val="001B63D9"/>
    <w:rsid w:val="001C0019"/>
    <w:rsid w:val="001C2F8F"/>
    <w:rsid w:val="001C3524"/>
    <w:rsid w:val="001C3D22"/>
    <w:rsid w:val="001C41A7"/>
    <w:rsid w:val="001C501C"/>
    <w:rsid w:val="001C5A83"/>
    <w:rsid w:val="001C5BB0"/>
    <w:rsid w:val="001C6D2C"/>
    <w:rsid w:val="001C72A8"/>
    <w:rsid w:val="001C7479"/>
    <w:rsid w:val="001C752B"/>
    <w:rsid w:val="001C7616"/>
    <w:rsid w:val="001C799D"/>
    <w:rsid w:val="001D04BD"/>
    <w:rsid w:val="001D079B"/>
    <w:rsid w:val="001D0982"/>
    <w:rsid w:val="001D0EF3"/>
    <w:rsid w:val="001D0F11"/>
    <w:rsid w:val="001D116E"/>
    <w:rsid w:val="001D1C62"/>
    <w:rsid w:val="001D1CE9"/>
    <w:rsid w:val="001D2177"/>
    <w:rsid w:val="001D304C"/>
    <w:rsid w:val="001D34F3"/>
    <w:rsid w:val="001D3ABC"/>
    <w:rsid w:val="001D3B98"/>
    <w:rsid w:val="001D421C"/>
    <w:rsid w:val="001D4340"/>
    <w:rsid w:val="001D45BE"/>
    <w:rsid w:val="001D4676"/>
    <w:rsid w:val="001D6B94"/>
    <w:rsid w:val="001D6D8A"/>
    <w:rsid w:val="001D7C50"/>
    <w:rsid w:val="001E04F2"/>
    <w:rsid w:val="001E07C2"/>
    <w:rsid w:val="001E09F9"/>
    <w:rsid w:val="001E1BAE"/>
    <w:rsid w:val="001E2539"/>
    <w:rsid w:val="001E2DEF"/>
    <w:rsid w:val="001E34C1"/>
    <w:rsid w:val="001E3552"/>
    <w:rsid w:val="001E41E0"/>
    <w:rsid w:val="001E5C01"/>
    <w:rsid w:val="001E664F"/>
    <w:rsid w:val="001E6DA8"/>
    <w:rsid w:val="001E77FC"/>
    <w:rsid w:val="001E7816"/>
    <w:rsid w:val="001E7905"/>
    <w:rsid w:val="001E7954"/>
    <w:rsid w:val="001F02E9"/>
    <w:rsid w:val="001F09D7"/>
    <w:rsid w:val="001F1999"/>
    <w:rsid w:val="001F1A2C"/>
    <w:rsid w:val="001F2CE7"/>
    <w:rsid w:val="001F3477"/>
    <w:rsid w:val="001F3C23"/>
    <w:rsid w:val="001F3DD3"/>
    <w:rsid w:val="001F3E24"/>
    <w:rsid w:val="001F40A2"/>
    <w:rsid w:val="001F448C"/>
    <w:rsid w:val="001F47F6"/>
    <w:rsid w:val="001F4EC3"/>
    <w:rsid w:val="001F5078"/>
    <w:rsid w:val="001F5806"/>
    <w:rsid w:val="001F594A"/>
    <w:rsid w:val="001F5B4A"/>
    <w:rsid w:val="001F5D39"/>
    <w:rsid w:val="001F64C3"/>
    <w:rsid w:val="001F68EE"/>
    <w:rsid w:val="002009EC"/>
    <w:rsid w:val="00201591"/>
    <w:rsid w:val="002017E0"/>
    <w:rsid w:val="00201928"/>
    <w:rsid w:val="0020200E"/>
    <w:rsid w:val="00202AD9"/>
    <w:rsid w:val="00203C15"/>
    <w:rsid w:val="00203D77"/>
    <w:rsid w:val="002042A9"/>
    <w:rsid w:val="00204EB2"/>
    <w:rsid w:val="00205CA6"/>
    <w:rsid w:val="00205CF9"/>
    <w:rsid w:val="00210AC5"/>
    <w:rsid w:val="00211026"/>
    <w:rsid w:val="0021147E"/>
    <w:rsid w:val="00211586"/>
    <w:rsid w:val="00211BEC"/>
    <w:rsid w:val="00211C9A"/>
    <w:rsid w:val="00212774"/>
    <w:rsid w:val="002127F0"/>
    <w:rsid w:val="00213277"/>
    <w:rsid w:val="00215496"/>
    <w:rsid w:val="00215B82"/>
    <w:rsid w:val="00215F11"/>
    <w:rsid w:val="00216048"/>
    <w:rsid w:val="00217F11"/>
    <w:rsid w:val="00217F45"/>
    <w:rsid w:val="00220392"/>
    <w:rsid w:val="00220B40"/>
    <w:rsid w:val="00220E9C"/>
    <w:rsid w:val="00220FC9"/>
    <w:rsid w:val="0022271A"/>
    <w:rsid w:val="00222F25"/>
    <w:rsid w:val="00222F42"/>
    <w:rsid w:val="0022489B"/>
    <w:rsid w:val="00224A30"/>
    <w:rsid w:val="002251A1"/>
    <w:rsid w:val="00225A1F"/>
    <w:rsid w:val="00225A72"/>
    <w:rsid w:val="00225D80"/>
    <w:rsid w:val="00226285"/>
    <w:rsid w:val="00226F8A"/>
    <w:rsid w:val="00226FE0"/>
    <w:rsid w:val="00226FE6"/>
    <w:rsid w:val="0022700D"/>
    <w:rsid w:val="00227282"/>
    <w:rsid w:val="00230566"/>
    <w:rsid w:val="00231B04"/>
    <w:rsid w:val="00232A30"/>
    <w:rsid w:val="00232D84"/>
    <w:rsid w:val="00232DE1"/>
    <w:rsid w:val="0023374D"/>
    <w:rsid w:val="0023434E"/>
    <w:rsid w:val="002343F1"/>
    <w:rsid w:val="0023529F"/>
    <w:rsid w:val="002363C5"/>
    <w:rsid w:val="0024106A"/>
    <w:rsid w:val="0024143C"/>
    <w:rsid w:val="002435B1"/>
    <w:rsid w:val="00243FC0"/>
    <w:rsid w:val="0024424B"/>
    <w:rsid w:val="002447B4"/>
    <w:rsid w:val="00244E0C"/>
    <w:rsid w:val="002453AA"/>
    <w:rsid w:val="00246245"/>
    <w:rsid w:val="00247290"/>
    <w:rsid w:val="00247599"/>
    <w:rsid w:val="00247926"/>
    <w:rsid w:val="0025140A"/>
    <w:rsid w:val="00251993"/>
    <w:rsid w:val="0025269B"/>
    <w:rsid w:val="002526C9"/>
    <w:rsid w:val="00252CD3"/>
    <w:rsid w:val="00252D8A"/>
    <w:rsid w:val="00253200"/>
    <w:rsid w:val="002542C4"/>
    <w:rsid w:val="002542CC"/>
    <w:rsid w:val="002570D5"/>
    <w:rsid w:val="00260140"/>
    <w:rsid w:val="00260A0B"/>
    <w:rsid w:val="00262B23"/>
    <w:rsid w:val="002637BE"/>
    <w:rsid w:val="0026398D"/>
    <w:rsid w:val="00263A17"/>
    <w:rsid w:val="002653EC"/>
    <w:rsid w:val="00266090"/>
    <w:rsid w:val="00266561"/>
    <w:rsid w:val="002669C9"/>
    <w:rsid w:val="0026746E"/>
    <w:rsid w:val="00267B95"/>
    <w:rsid w:val="00267E0F"/>
    <w:rsid w:val="00270E0F"/>
    <w:rsid w:val="00270ED6"/>
    <w:rsid w:val="002714AB"/>
    <w:rsid w:val="002715EE"/>
    <w:rsid w:val="002717AC"/>
    <w:rsid w:val="00271D38"/>
    <w:rsid w:val="0027213F"/>
    <w:rsid w:val="002723B0"/>
    <w:rsid w:val="00274A0F"/>
    <w:rsid w:val="00275B00"/>
    <w:rsid w:val="00276039"/>
    <w:rsid w:val="002760E6"/>
    <w:rsid w:val="002763D8"/>
    <w:rsid w:val="00276708"/>
    <w:rsid w:val="00280447"/>
    <w:rsid w:val="00280753"/>
    <w:rsid w:val="002807CB"/>
    <w:rsid w:val="0028131E"/>
    <w:rsid w:val="00281413"/>
    <w:rsid w:val="00281983"/>
    <w:rsid w:val="00281A7A"/>
    <w:rsid w:val="00281D1C"/>
    <w:rsid w:val="00281DA7"/>
    <w:rsid w:val="0028213E"/>
    <w:rsid w:val="00283680"/>
    <w:rsid w:val="002837A5"/>
    <w:rsid w:val="00285C4E"/>
    <w:rsid w:val="00286BA0"/>
    <w:rsid w:val="00286CC1"/>
    <w:rsid w:val="00286E1D"/>
    <w:rsid w:val="002877F7"/>
    <w:rsid w:val="00287D00"/>
    <w:rsid w:val="0029151B"/>
    <w:rsid w:val="00292239"/>
    <w:rsid w:val="002938C2"/>
    <w:rsid w:val="00293FE0"/>
    <w:rsid w:val="00294DD8"/>
    <w:rsid w:val="00295CB6"/>
    <w:rsid w:val="00295D31"/>
    <w:rsid w:val="00295F40"/>
    <w:rsid w:val="00295F8E"/>
    <w:rsid w:val="00296001"/>
    <w:rsid w:val="0029674F"/>
    <w:rsid w:val="002969A2"/>
    <w:rsid w:val="00296EEE"/>
    <w:rsid w:val="00297C64"/>
    <w:rsid w:val="00297E2A"/>
    <w:rsid w:val="00297F5F"/>
    <w:rsid w:val="002A048D"/>
    <w:rsid w:val="002A0808"/>
    <w:rsid w:val="002A0EA9"/>
    <w:rsid w:val="002A166F"/>
    <w:rsid w:val="002A2B7A"/>
    <w:rsid w:val="002A3B94"/>
    <w:rsid w:val="002A3DF2"/>
    <w:rsid w:val="002A3F08"/>
    <w:rsid w:val="002A4891"/>
    <w:rsid w:val="002A48F4"/>
    <w:rsid w:val="002A6025"/>
    <w:rsid w:val="002A63F5"/>
    <w:rsid w:val="002A6A8E"/>
    <w:rsid w:val="002B058F"/>
    <w:rsid w:val="002B0619"/>
    <w:rsid w:val="002B0AA6"/>
    <w:rsid w:val="002B17FC"/>
    <w:rsid w:val="002B1C5F"/>
    <w:rsid w:val="002B1E13"/>
    <w:rsid w:val="002B2DBB"/>
    <w:rsid w:val="002B2E6D"/>
    <w:rsid w:val="002B3626"/>
    <w:rsid w:val="002B3CF5"/>
    <w:rsid w:val="002B3FAF"/>
    <w:rsid w:val="002B4704"/>
    <w:rsid w:val="002B48E1"/>
    <w:rsid w:val="002B4C1E"/>
    <w:rsid w:val="002B5E4D"/>
    <w:rsid w:val="002B6AA2"/>
    <w:rsid w:val="002B6BBA"/>
    <w:rsid w:val="002B7842"/>
    <w:rsid w:val="002B7BA7"/>
    <w:rsid w:val="002C0351"/>
    <w:rsid w:val="002C0A43"/>
    <w:rsid w:val="002C0A5C"/>
    <w:rsid w:val="002C10D5"/>
    <w:rsid w:val="002C16F1"/>
    <w:rsid w:val="002C2EA3"/>
    <w:rsid w:val="002C325C"/>
    <w:rsid w:val="002C3E27"/>
    <w:rsid w:val="002C3FC2"/>
    <w:rsid w:val="002C4D86"/>
    <w:rsid w:val="002C55E2"/>
    <w:rsid w:val="002C5607"/>
    <w:rsid w:val="002C7BD3"/>
    <w:rsid w:val="002D01BE"/>
    <w:rsid w:val="002D2111"/>
    <w:rsid w:val="002D26BF"/>
    <w:rsid w:val="002D2A92"/>
    <w:rsid w:val="002D2BFD"/>
    <w:rsid w:val="002D35FE"/>
    <w:rsid w:val="002D360B"/>
    <w:rsid w:val="002D38D2"/>
    <w:rsid w:val="002D3BF2"/>
    <w:rsid w:val="002D4011"/>
    <w:rsid w:val="002D444C"/>
    <w:rsid w:val="002D4900"/>
    <w:rsid w:val="002D4BF0"/>
    <w:rsid w:val="002D54C8"/>
    <w:rsid w:val="002D5ED4"/>
    <w:rsid w:val="002D693E"/>
    <w:rsid w:val="002D7CBB"/>
    <w:rsid w:val="002E18B2"/>
    <w:rsid w:val="002E23F5"/>
    <w:rsid w:val="002E2A08"/>
    <w:rsid w:val="002E2B60"/>
    <w:rsid w:val="002E2F51"/>
    <w:rsid w:val="002E3A84"/>
    <w:rsid w:val="002E3A8A"/>
    <w:rsid w:val="002E3D46"/>
    <w:rsid w:val="002E477B"/>
    <w:rsid w:val="002E6007"/>
    <w:rsid w:val="002E637F"/>
    <w:rsid w:val="002E644A"/>
    <w:rsid w:val="002E6D9B"/>
    <w:rsid w:val="002E6EA5"/>
    <w:rsid w:val="002E7887"/>
    <w:rsid w:val="002E79E6"/>
    <w:rsid w:val="002F04B8"/>
    <w:rsid w:val="002F0578"/>
    <w:rsid w:val="002F0A83"/>
    <w:rsid w:val="002F0B3A"/>
    <w:rsid w:val="002F15D8"/>
    <w:rsid w:val="002F15F6"/>
    <w:rsid w:val="002F2004"/>
    <w:rsid w:val="002F2353"/>
    <w:rsid w:val="002F245D"/>
    <w:rsid w:val="002F3831"/>
    <w:rsid w:val="002F38B5"/>
    <w:rsid w:val="002F41FE"/>
    <w:rsid w:val="002F54D9"/>
    <w:rsid w:val="002F75EA"/>
    <w:rsid w:val="002F7ED7"/>
    <w:rsid w:val="003006BF"/>
    <w:rsid w:val="00300A74"/>
    <w:rsid w:val="00301197"/>
    <w:rsid w:val="00301B4E"/>
    <w:rsid w:val="00301DF4"/>
    <w:rsid w:val="003021A6"/>
    <w:rsid w:val="00303F0C"/>
    <w:rsid w:val="003040DC"/>
    <w:rsid w:val="0030799B"/>
    <w:rsid w:val="00307E7C"/>
    <w:rsid w:val="00310643"/>
    <w:rsid w:val="003106F3"/>
    <w:rsid w:val="00310A3F"/>
    <w:rsid w:val="00311297"/>
    <w:rsid w:val="00311812"/>
    <w:rsid w:val="00311FAE"/>
    <w:rsid w:val="0031290A"/>
    <w:rsid w:val="00313185"/>
    <w:rsid w:val="00313274"/>
    <w:rsid w:val="003137B5"/>
    <w:rsid w:val="00313D7F"/>
    <w:rsid w:val="00314595"/>
    <w:rsid w:val="00314E3A"/>
    <w:rsid w:val="0031534A"/>
    <w:rsid w:val="00315869"/>
    <w:rsid w:val="00317BF0"/>
    <w:rsid w:val="00321393"/>
    <w:rsid w:val="00321C9C"/>
    <w:rsid w:val="003220B1"/>
    <w:rsid w:val="00322894"/>
    <w:rsid w:val="00322C30"/>
    <w:rsid w:val="003231CA"/>
    <w:rsid w:val="0032352A"/>
    <w:rsid w:val="003254AD"/>
    <w:rsid w:val="003254DE"/>
    <w:rsid w:val="0032588B"/>
    <w:rsid w:val="00326002"/>
    <w:rsid w:val="003265EF"/>
    <w:rsid w:val="00327BB1"/>
    <w:rsid w:val="0033056B"/>
    <w:rsid w:val="0033127E"/>
    <w:rsid w:val="00331328"/>
    <w:rsid w:val="00331339"/>
    <w:rsid w:val="003316F3"/>
    <w:rsid w:val="003319CB"/>
    <w:rsid w:val="00331E8F"/>
    <w:rsid w:val="00332A13"/>
    <w:rsid w:val="00334DB1"/>
    <w:rsid w:val="0033513F"/>
    <w:rsid w:val="00335395"/>
    <w:rsid w:val="0033545F"/>
    <w:rsid w:val="0033547A"/>
    <w:rsid w:val="00335A50"/>
    <w:rsid w:val="00335FF2"/>
    <w:rsid w:val="00336114"/>
    <w:rsid w:val="003364A6"/>
    <w:rsid w:val="00336799"/>
    <w:rsid w:val="00336812"/>
    <w:rsid w:val="003370AC"/>
    <w:rsid w:val="0033770B"/>
    <w:rsid w:val="0033771E"/>
    <w:rsid w:val="00337730"/>
    <w:rsid w:val="00337BA7"/>
    <w:rsid w:val="00340437"/>
    <w:rsid w:val="00340A2C"/>
    <w:rsid w:val="00340E68"/>
    <w:rsid w:val="0034108C"/>
    <w:rsid w:val="00341BCD"/>
    <w:rsid w:val="00342828"/>
    <w:rsid w:val="00342EFE"/>
    <w:rsid w:val="00343352"/>
    <w:rsid w:val="00343475"/>
    <w:rsid w:val="00343EBB"/>
    <w:rsid w:val="00344B48"/>
    <w:rsid w:val="00345CC5"/>
    <w:rsid w:val="003462A2"/>
    <w:rsid w:val="003462E0"/>
    <w:rsid w:val="003464B5"/>
    <w:rsid w:val="00346E2F"/>
    <w:rsid w:val="00346E69"/>
    <w:rsid w:val="003470C2"/>
    <w:rsid w:val="003474E9"/>
    <w:rsid w:val="0034759C"/>
    <w:rsid w:val="00347A28"/>
    <w:rsid w:val="00347A52"/>
    <w:rsid w:val="00347ED5"/>
    <w:rsid w:val="0035019E"/>
    <w:rsid w:val="00350935"/>
    <w:rsid w:val="00351964"/>
    <w:rsid w:val="00352E7D"/>
    <w:rsid w:val="00353CEB"/>
    <w:rsid w:val="00353EE6"/>
    <w:rsid w:val="00353F0C"/>
    <w:rsid w:val="00354B02"/>
    <w:rsid w:val="00355779"/>
    <w:rsid w:val="00355B69"/>
    <w:rsid w:val="00355D29"/>
    <w:rsid w:val="00356777"/>
    <w:rsid w:val="00357CA1"/>
    <w:rsid w:val="00357F1B"/>
    <w:rsid w:val="00357FE5"/>
    <w:rsid w:val="00360A30"/>
    <w:rsid w:val="00361574"/>
    <w:rsid w:val="00363815"/>
    <w:rsid w:val="00363BA3"/>
    <w:rsid w:val="00364853"/>
    <w:rsid w:val="00365009"/>
    <w:rsid w:val="00365088"/>
    <w:rsid w:val="0036515D"/>
    <w:rsid w:val="0036682F"/>
    <w:rsid w:val="00366923"/>
    <w:rsid w:val="003674C8"/>
    <w:rsid w:val="00367CF5"/>
    <w:rsid w:val="0037092B"/>
    <w:rsid w:val="00370CC6"/>
    <w:rsid w:val="0037187A"/>
    <w:rsid w:val="003719BA"/>
    <w:rsid w:val="00371C41"/>
    <w:rsid w:val="00371F85"/>
    <w:rsid w:val="0037284C"/>
    <w:rsid w:val="00372972"/>
    <w:rsid w:val="00372988"/>
    <w:rsid w:val="00372F7B"/>
    <w:rsid w:val="0037323C"/>
    <w:rsid w:val="003733E3"/>
    <w:rsid w:val="003737FF"/>
    <w:rsid w:val="00373847"/>
    <w:rsid w:val="003739D0"/>
    <w:rsid w:val="00373BE3"/>
    <w:rsid w:val="0037475F"/>
    <w:rsid w:val="00374953"/>
    <w:rsid w:val="00374E47"/>
    <w:rsid w:val="00374FC9"/>
    <w:rsid w:val="003759D5"/>
    <w:rsid w:val="00375BE6"/>
    <w:rsid w:val="00376119"/>
    <w:rsid w:val="003776D2"/>
    <w:rsid w:val="00380885"/>
    <w:rsid w:val="003811DE"/>
    <w:rsid w:val="0038251D"/>
    <w:rsid w:val="00382ED9"/>
    <w:rsid w:val="00383388"/>
    <w:rsid w:val="0038368D"/>
    <w:rsid w:val="00383DE2"/>
    <w:rsid w:val="00383E32"/>
    <w:rsid w:val="003849E5"/>
    <w:rsid w:val="00384C58"/>
    <w:rsid w:val="00385B52"/>
    <w:rsid w:val="00385EA0"/>
    <w:rsid w:val="003860D3"/>
    <w:rsid w:val="00386989"/>
    <w:rsid w:val="00386B47"/>
    <w:rsid w:val="003876A8"/>
    <w:rsid w:val="00390A24"/>
    <w:rsid w:val="00391239"/>
    <w:rsid w:val="00392600"/>
    <w:rsid w:val="00392CF0"/>
    <w:rsid w:val="00392EA7"/>
    <w:rsid w:val="00393077"/>
    <w:rsid w:val="00393268"/>
    <w:rsid w:val="003944B9"/>
    <w:rsid w:val="00395C6A"/>
    <w:rsid w:val="00397418"/>
    <w:rsid w:val="003A06D3"/>
    <w:rsid w:val="003A0E22"/>
    <w:rsid w:val="003A2C80"/>
    <w:rsid w:val="003A2FD0"/>
    <w:rsid w:val="003A3048"/>
    <w:rsid w:val="003A3628"/>
    <w:rsid w:val="003A4011"/>
    <w:rsid w:val="003A4CDA"/>
    <w:rsid w:val="003A4DBA"/>
    <w:rsid w:val="003A4FC3"/>
    <w:rsid w:val="003A5B39"/>
    <w:rsid w:val="003A6007"/>
    <w:rsid w:val="003A6825"/>
    <w:rsid w:val="003A688C"/>
    <w:rsid w:val="003A6F0B"/>
    <w:rsid w:val="003A7E6E"/>
    <w:rsid w:val="003B0559"/>
    <w:rsid w:val="003B1061"/>
    <w:rsid w:val="003B11D2"/>
    <w:rsid w:val="003B1283"/>
    <w:rsid w:val="003B1C79"/>
    <w:rsid w:val="003B1FFA"/>
    <w:rsid w:val="003B243B"/>
    <w:rsid w:val="003B399F"/>
    <w:rsid w:val="003B3F9A"/>
    <w:rsid w:val="003B46EB"/>
    <w:rsid w:val="003B554B"/>
    <w:rsid w:val="003B576C"/>
    <w:rsid w:val="003B59F4"/>
    <w:rsid w:val="003B6032"/>
    <w:rsid w:val="003B64D2"/>
    <w:rsid w:val="003B6571"/>
    <w:rsid w:val="003B68DC"/>
    <w:rsid w:val="003B6A72"/>
    <w:rsid w:val="003B6D07"/>
    <w:rsid w:val="003B758B"/>
    <w:rsid w:val="003B7D7E"/>
    <w:rsid w:val="003C0348"/>
    <w:rsid w:val="003C167F"/>
    <w:rsid w:val="003C1747"/>
    <w:rsid w:val="003C184A"/>
    <w:rsid w:val="003C232C"/>
    <w:rsid w:val="003C30EC"/>
    <w:rsid w:val="003C318F"/>
    <w:rsid w:val="003C3197"/>
    <w:rsid w:val="003C3269"/>
    <w:rsid w:val="003C34CE"/>
    <w:rsid w:val="003C3C63"/>
    <w:rsid w:val="003C4D59"/>
    <w:rsid w:val="003C4DB7"/>
    <w:rsid w:val="003C5FA1"/>
    <w:rsid w:val="003C60E3"/>
    <w:rsid w:val="003C794B"/>
    <w:rsid w:val="003C7A56"/>
    <w:rsid w:val="003D0CDC"/>
    <w:rsid w:val="003D32D1"/>
    <w:rsid w:val="003D3751"/>
    <w:rsid w:val="003D3EDC"/>
    <w:rsid w:val="003D6284"/>
    <w:rsid w:val="003D62AD"/>
    <w:rsid w:val="003D63F9"/>
    <w:rsid w:val="003D69B6"/>
    <w:rsid w:val="003D720A"/>
    <w:rsid w:val="003D7618"/>
    <w:rsid w:val="003D7DB6"/>
    <w:rsid w:val="003E0BDB"/>
    <w:rsid w:val="003E0DA8"/>
    <w:rsid w:val="003E20FA"/>
    <w:rsid w:val="003E3140"/>
    <w:rsid w:val="003E3E17"/>
    <w:rsid w:val="003E4393"/>
    <w:rsid w:val="003E4448"/>
    <w:rsid w:val="003E4639"/>
    <w:rsid w:val="003E4BEE"/>
    <w:rsid w:val="003E51CD"/>
    <w:rsid w:val="003E70D4"/>
    <w:rsid w:val="003E73B0"/>
    <w:rsid w:val="003E754F"/>
    <w:rsid w:val="003F0116"/>
    <w:rsid w:val="003F0BF2"/>
    <w:rsid w:val="003F0E37"/>
    <w:rsid w:val="003F119E"/>
    <w:rsid w:val="003F1727"/>
    <w:rsid w:val="003F19FA"/>
    <w:rsid w:val="003F20DA"/>
    <w:rsid w:val="003F3207"/>
    <w:rsid w:val="003F34CD"/>
    <w:rsid w:val="003F4CFF"/>
    <w:rsid w:val="003F4DC4"/>
    <w:rsid w:val="003F4E11"/>
    <w:rsid w:val="003F508F"/>
    <w:rsid w:val="003F54B1"/>
    <w:rsid w:val="003F54C7"/>
    <w:rsid w:val="003F565A"/>
    <w:rsid w:val="003F624A"/>
    <w:rsid w:val="003F638A"/>
    <w:rsid w:val="003F6B6E"/>
    <w:rsid w:val="003F79A6"/>
    <w:rsid w:val="003F7DEE"/>
    <w:rsid w:val="00400CD0"/>
    <w:rsid w:val="00401AF3"/>
    <w:rsid w:val="00402A47"/>
    <w:rsid w:val="00402BA6"/>
    <w:rsid w:val="00402F6D"/>
    <w:rsid w:val="0040303C"/>
    <w:rsid w:val="00403895"/>
    <w:rsid w:val="00403C62"/>
    <w:rsid w:val="00403C81"/>
    <w:rsid w:val="00404BDF"/>
    <w:rsid w:val="00405FE8"/>
    <w:rsid w:val="00406AE2"/>
    <w:rsid w:val="00407097"/>
    <w:rsid w:val="0040743F"/>
    <w:rsid w:val="00410D90"/>
    <w:rsid w:val="00410ED9"/>
    <w:rsid w:val="00410F8B"/>
    <w:rsid w:val="0041104E"/>
    <w:rsid w:val="0041145F"/>
    <w:rsid w:val="00412130"/>
    <w:rsid w:val="004123FD"/>
    <w:rsid w:val="0041260E"/>
    <w:rsid w:val="00412A06"/>
    <w:rsid w:val="00412E77"/>
    <w:rsid w:val="004134BC"/>
    <w:rsid w:val="00413617"/>
    <w:rsid w:val="00413785"/>
    <w:rsid w:val="00414D97"/>
    <w:rsid w:val="00414F08"/>
    <w:rsid w:val="00414F98"/>
    <w:rsid w:val="0041518D"/>
    <w:rsid w:val="0041569D"/>
    <w:rsid w:val="00415B53"/>
    <w:rsid w:val="00416875"/>
    <w:rsid w:val="00417046"/>
    <w:rsid w:val="004177ED"/>
    <w:rsid w:val="00417D54"/>
    <w:rsid w:val="004200A3"/>
    <w:rsid w:val="004208A2"/>
    <w:rsid w:val="00420D9C"/>
    <w:rsid w:val="00420FD0"/>
    <w:rsid w:val="00421668"/>
    <w:rsid w:val="00422313"/>
    <w:rsid w:val="00422420"/>
    <w:rsid w:val="004227A0"/>
    <w:rsid w:val="00422B07"/>
    <w:rsid w:val="00422C57"/>
    <w:rsid w:val="004247EF"/>
    <w:rsid w:val="00424B17"/>
    <w:rsid w:val="004250CE"/>
    <w:rsid w:val="004251E3"/>
    <w:rsid w:val="004252DD"/>
    <w:rsid w:val="00425451"/>
    <w:rsid w:val="004261ED"/>
    <w:rsid w:val="004268E1"/>
    <w:rsid w:val="00426FB0"/>
    <w:rsid w:val="00427AB2"/>
    <w:rsid w:val="00430016"/>
    <w:rsid w:val="004300B2"/>
    <w:rsid w:val="00430272"/>
    <w:rsid w:val="00430FBC"/>
    <w:rsid w:val="00432345"/>
    <w:rsid w:val="00432A1B"/>
    <w:rsid w:val="004331D3"/>
    <w:rsid w:val="00433B30"/>
    <w:rsid w:val="00433CED"/>
    <w:rsid w:val="00433F77"/>
    <w:rsid w:val="0043421B"/>
    <w:rsid w:val="00434561"/>
    <w:rsid w:val="004350C5"/>
    <w:rsid w:val="00435FAF"/>
    <w:rsid w:val="004364C1"/>
    <w:rsid w:val="00436EC3"/>
    <w:rsid w:val="0043785F"/>
    <w:rsid w:val="0044004C"/>
    <w:rsid w:val="004401B5"/>
    <w:rsid w:val="004404E9"/>
    <w:rsid w:val="0044191B"/>
    <w:rsid w:val="00442502"/>
    <w:rsid w:val="004426E7"/>
    <w:rsid w:val="00443A63"/>
    <w:rsid w:val="00443C4A"/>
    <w:rsid w:val="00444677"/>
    <w:rsid w:val="0044497F"/>
    <w:rsid w:val="00445590"/>
    <w:rsid w:val="00445FD6"/>
    <w:rsid w:val="0044612D"/>
    <w:rsid w:val="00447218"/>
    <w:rsid w:val="00447742"/>
    <w:rsid w:val="004502C5"/>
    <w:rsid w:val="0045172D"/>
    <w:rsid w:val="0045197B"/>
    <w:rsid w:val="00451AF6"/>
    <w:rsid w:val="00451F58"/>
    <w:rsid w:val="0045316A"/>
    <w:rsid w:val="00453171"/>
    <w:rsid w:val="0045346B"/>
    <w:rsid w:val="00453A4A"/>
    <w:rsid w:val="00453D01"/>
    <w:rsid w:val="0045501C"/>
    <w:rsid w:val="00455997"/>
    <w:rsid w:val="00456169"/>
    <w:rsid w:val="00456AF2"/>
    <w:rsid w:val="00456D28"/>
    <w:rsid w:val="0045747B"/>
    <w:rsid w:val="0045780B"/>
    <w:rsid w:val="00457D55"/>
    <w:rsid w:val="00460B74"/>
    <w:rsid w:val="00461BCC"/>
    <w:rsid w:val="004627A8"/>
    <w:rsid w:val="00462F79"/>
    <w:rsid w:val="0046327A"/>
    <w:rsid w:val="004636B4"/>
    <w:rsid w:val="004639E0"/>
    <w:rsid w:val="00463B82"/>
    <w:rsid w:val="004643C7"/>
    <w:rsid w:val="00465448"/>
    <w:rsid w:val="00466D56"/>
    <w:rsid w:val="0046785A"/>
    <w:rsid w:val="00467A15"/>
    <w:rsid w:val="00471179"/>
    <w:rsid w:val="0047161D"/>
    <w:rsid w:val="004720C3"/>
    <w:rsid w:val="004721D9"/>
    <w:rsid w:val="0047289A"/>
    <w:rsid w:val="00472A42"/>
    <w:rsid w:val="00473124"/>
    <w:rsid w:val="00473208"/>
    <w:rsid w:val="0047320B"/>
    <w:rsid w:val="00474E55"/>
    <w:rsid w:val="004751ED"/>
    <w:rsid w:val="0047634C"/>
    <w:rsid w:val="00476803"/>
    <w:rsid w:val="004774CE"/>
    <w:rsid w:val="00477B55"/>
    <w:rsid w:val="00477F5E"/>
    <w:rsid w:val="004800E4"/>
    <w:rsid w:val="004802D7"/>
    <w:rsid w:val="00480852"/>
    <w:rsid w:val="00481D05"/>
    <w:rsid w:val="004825F2"/>
    <w:rsid w:val="00482A36"/>
    <w:rsid w:val="004837F4"/>
    <w:rsid w:val="0048401A"/>
    <w:rsid w:val="0048429B"/>
    <w:rsid w:val="00484930"/>
    <w:rsid w:val="00484E68"/>
    <w:rsid w:val="00484EF2"/>
    <w:rsid w:val="004852C8"/>
    <w:rsid w:val="00485F5C"/>
    <w:rsid w:val="00486527"/>
    <w:rsid w:val="004876CF"/>
    <w:rsid w:val="00487C6C"/>
    <w:rsid w:val="00490537"/>
    <w:rsid w:val="00490D4A"/>
    <w:rsid w:val="0049109B"/>
    <w:rsid w:val="004913BF"/>
    <w:rsid w:val="0049167F"/>
    <w:rsid w:val="00491ABB"/>
    <w:rsid w:val="004927DC"/>
    <w:rsid w:val="00492AC6"/>
    <w:rsid w:val="00492D5D"/>
    <w:rsid w:val="00492F3D"/>
    <w:rsid w:val="00493014"/>
    <w:rsid w:val="00493B44"/>
    <w:rsid w:val="00493C42"/>
    <w:rsid w:val="00493F61"/>
    <w:rsid w:val="00494765"/>
    <w:rsid w:val="00495152"/>
    <w:rsid w:val="00495C88"/>
    <w:rsid w:val="00496813"/>
    <w:rsid w:val="00496FD5"/>
    <w:rsid w:val="00497D81"/>
    <w:rsid w:val="004A0E67"/>
    <w:rsid w:val="004A0FD0"/>
    <w:rsid w:val="004A1238"/>
    <w:rsid w:val="004A1BD6"/>
    <w:rsid w:val="004A1D41"/>
    <w:rsid w:val="004A2ABD"/>
    <w:rsid w:val="004A3735"/>
    <w:rsid w:val="004A464D"/>
    <w:rsid w:val="004A47FB"/>
    <w:rsid w:val="004A499B"/>
    <w:rsid w:val="004A4C26"/>
    <w:rsid w:val="004A5692"/>
    <w:rsid w:val="004A7944"/>
    <w:rsid w:val="004A7DFC"/>
    <w:rsid w:val="004B01A0"/>
    <w:rsid w:val="004B04D0"/>
    <w:rsid w:val="004B04D6"/>
    <w:rsid w:val="004B12B7"/>
    <w:rsid w:val="004B20D1"/>
    <w:rsid w:val="004B233B"/>
    <w:rsid w:val="004B2681"/>
    <w:rsid w:val="004B2A98"/>
    <w:rsid w:val="004B3912"/>
    <w:rsid w:val="004B3ABC"/>
    <w:rsid w:val="004B4466"/>
    <w:rsid w:val="004B4CB0"/>
    <w:rsid w:val="004B4EA7"/>
    <w:rsid w:val="004B51E7"/>
    <w:rsid w:val="004B5A88"/>
    <w:rsid w:val="004B6C9C"/>
    <w:rsid w:val="004B7226"/>
    <w:rsid w:val="004B73F1"/>
    <w:rsid w:val="004C255E"/>
    <w:rsid w:val="004C30E4"/>
    <w:rsid w:val="004C3328"/>
    <w:rsid w:val="004C3A5C"/>
    <w:rsid w:val="004C3BF6"/>
    <w:rsid w:val="004C4BAB"/>
    <w:rsid w:val="004C5C11"/>
    <w:rsid w:val="004C5EE7"/>
    <w:rsid w:val="004C79FE"/>
    <w:rsid w:val="004C7D99"/>
    <w:rsid w:val="004D01C4"/>
    <w:rsid w:val="004D01F7"/>
    <w:rsid w:val="004D03E2"/>
    <w:rsid w:val="004D0D7F"/>
    <w:rsid w:val="004D1A3F"/>
    <w:rsid w:val="004D1B5B"/>
    <w:rsid w:val="004D27FC"/>
    <w:rsid w:val="004D2977"/>
    <w:rsid w:val="004D2E74"/>
    <w:rsid w:val="004D33B2"/>
    <w:rsid w:val="004D3623"/>
    <w:rsid w:val="004D3EF3"/>
    <w:rsid w:val="004D475B"/>
    <w:rsid w:val="004D4A7D"/>
    <w:rsid w:val="004D4ABA"/>
    <w:rsid w:val="004D5172"/>
    <w:rsid w:val="004D5AD7"/>
    <w:rsid w:val="004D5BF8"/>
    <w:rsid w:val="004D605C"/>
    <w:rsid w:val="004D67BD"/>
    <w:rsid w:val="004D6EC1"/>
    <w:rsid w:val="004D6FB3"/>
    <w:rsid w:val="004D7CB7"/>
    <w:rsid w:val="004E0997"/>
    <w:rsid w:val="004E0A2E"/>
    <w:rsid w:val="004E1444"/>
    <w:rsid w:val="004E167F"/>
    <w:rsid w:val="004E17D9"/>
    <w:rsid w:val="004E24EF"/>
    <w:rsid w:val="004E3569"/>
    <w:rsid w:val="004E3970"/>
    <w:rsid w:val="004E3BCD"/>
    <w:rsid w:val="004E47A4"/>
    <w:rsid w:val="004E528E"/>
    <w:rsid w:val="004E5B03"/>
    <w:rsid w:val="004E5E0C"/>
    <w:rsid w:val="004E5E60"/>
    <w:rsid w:val="004E72F9"/>
    <w:rsid w:val="004E77AC"/>
    <w:rsid w:val="004F005B"/>
    <w:rsid w:val="004F11DA"/>
    <w:rsid w:val="004F19D0"/>
    <w:rsid w:val="004F1C49"/>
    <w:rsid w:val="004F2A2F"/>
    <w:rsid w:val="004F2AA0"/>
    <w:rsid w:val="004F2E57"/>
    <w:rsid w:val="004F3240"/>
    <w:rsid w:val="004F32A2"/>
    <w:rsid w:val="004F3EFB"/>
    <w:rsid w:val="004F4011"/>
    <w:rsid w:val="004F4519"/>
    <w:rsid w:val="004F4637"/>
    <w:rsid w:val="004F58C3"/>
    <w:rsid w:val="004F5C67"/>
    <w:rsid w:val="004F6057"/>
    <w:rsid w:val="004F6681"/>
    <w:rsid w:val="004F6D37"/>
    <w:rsid w:val="004F712F"/>
    <w:rsid w:val="004F7410"/>
    <w:rsid w:val="004F7FCD"/>
    <w:rsid w:val="00500308"/>
    <w:rsid w:val="00500480"/>
    <w:rsid w:val="00500EA0"/>
    <w:rsid w:val="00501F3B"/>
    <w:rsid w:val="005027CC"/>
    <w:rsid w:val="00502957"/>
    <w:rsid w:val="00504DFE"/>
    <w:rsid w:val="00505AB7"/>
    <w:rsid w:val="00505C59"/>
    <w:rsid w:val="00506533"/>
    <w:rsid w:val="0050696E"/>
    <w:rsid w:val="00506B5B"/>
    <w:rsid w:val="005111BE"/>
    <w:rsid w:val="00511A79"/>
    <w:rsid w:val="00511B68"/>
    <w:rsid w:val="00511F2E"/>
    <w:rsid w:val="00512838"/>
    <w:rsid w:val="0051336F"/>
    <w:rsid w:val="0051384D"/>
    <w:rsid w:val="00513BE3"/>
    <w:rsid w:val="00515493"/>
    <w:rsid w:val="00515811"/>
    <w:rsid w:val="00515A5F"/>
    <w:rsid w:val="005164DB"/>
    <w:rsid w:val="0051740D"/>
    <w:rsid w:val="00517575"/>
    <w:rsid w:val="005177DB"/>
    <w:rsid w:val="00517B00"/>
    <w:rsid w:val="00520498"/>
    <w:rsid w:val="00520561"/>
    <w:rsid w:val="005206DE"/>
    <w:rsid w:val="0052091D"/>
    <w:rsid w:val="005209F2"/>
    <w:rsid w:val="00520B83"/>
    <w:rsid w:val="00521935"/>
    <w:rsid w:val="0052195D"/>
    <w:rsid w:val="0052333B"/>
    <w:rsid w:val="005235CA"/>
    <w:rsid w:val="00523B19"/>
    <w:rsid w:val="00523E59"/>
    <w:rsid w:val="00524ACC"/>
    <w:rsid w:val="00524B90"/>
    <w:rsid w:val="00524D54"/>
    <w:rsid w:val="00525D7D"/>
    <w:rsid w:val="00526220"/>
    <w:rsid w:val="005277FD"/>
    <w:rsid w:val="00527DC4"/>
    <w:rsid w:val="005304C2"/>
    <w:rsid w:val="005308A4"/>
    <w:rsid w:val="00530AC4"/>
    <w:rsid w:val="00531848"/>
    <w:rsid w:val="005325C3"/>
    <w:rsid w:val="005329D4"/>
    <w:rsid w:val="00533185"/>
    <w:rsid w:val="0053547A"/>
    <w:rsid w:val="005355D8"/>
    <w:rsid w:val="00535737"/>
    <w:rsid w:val="00536402"/>
    <w:rsid w:val="00536A89"/>
    <w:rsid w:val="00536EF1"/>
    <w:rsid w:val="00537104"/>
    <w:rsid w:val="00537DCA"/>
    <w:rsid w:val="005401A9"/>
    <w:rsid w:val="00540665"/>
    <w:rsid w:val="00540BF0"/>
    <w:rsid w:val="00540CB0"/>
    <w:rsid w:val="0054174E"/>
    <w:rsid w:val="00542551"/>
    <w:rsid w:val="0054293B"/>
    <w:rsid w:val="00543B60"/>
    <w:rsid w:val="00543DB6"/>
    <w:rsid w:val="00544130"/>
    <w:rsid w:val="00544ECA"/>
    <w:rsid w:val="00545143"/>
    <w:rsid w:val="005464DF"/>
    <w:rsid w:val="00546B65"/>
    <w:rsid w:val="005470E6"/>
    <w:rsid w:val="00547830"/>
    <w:rsid w:val="00547B44"/>
    <w:rsid w:val="00547B6E"/>
    <w:rsid w:val="00550409"/>
    <w:rsid w:val="00550925"/>
    <w:rsid w:val="00550EEE"/>
    <w:rsid w:val="00551579"/>
    <w:rsid w:val="00553272"/>
    <w:rsid w:val="00553E9F"/>
    <w:rsid w:val="00554083"/>
    <w:rsid w:val="0055499B"/>
    <w:rsid w:val="00554E15"/>
    <w:rsid w:val="00554FD8"/>
    <w:rsid w:val="00555588"/>
    <w:rsid w:val="005557F1"/>
    <w:rsid w:val="00556907"/>
    <w:rsid w:val="00557829"/>
    <w:rsid w:val="00557EBE"/>
    <w:rsid w:val="00560302"/>
    <w:rsid w:val="005603F8"/>
    <w:rsid w:val="00560B64"/>
    <w:rsid w:val="005626D5"/>
    <w:rsid w:val="005626ED"/>
    <w:rsid w:val="0056270D"/>
    <w:rsid w:val="005627BC"/>
    <w:rsid w:val="00562BE6"/>
    <w:rsid w:val="005636D9"/>
    <w:rsid w:val="00563D34"/>
    <w:rsid w:val="00566C21"/>
    <w:rsid w:val="00567DDF"/>
    <w:rsid w:val="00567ECB"/>
    <w:rsid w:val="005705B6"/>
    <w:rsid w:val="00570A8C"/>
    <w:rsid w:val="00570D3E"/>
    <w:rsid w:val="00570E8D"/>
    <w:rsid w:val="0057167C"/>
    <w:rsid w:val="00571815"/>
    <w:rsid w:val="00571AD4"/>
    <w:rsid w:val="00571DAD"/>
    <w:rsid w:val="00572508"/>
    <w:rsid w:val="00572594"/>
    <w:rsid w:val="00572E5A"/>
    <w:rsid w:val="0057440A"/>
    <w:rsid w:val="00574459"/>
    <w:rsid w:val="00574534"/>
    <w:rsid w:val="00575A62"/>
    <w:rsid w:val="00575C54"/>
    <w:rsid w:val="00575CB7"/>
    <w:rsid w:val="00576675"/>
    <w:rsid w:val="00576921"/>
    <w:rsid w:val="00576A15"/>
    <w:rsid w:val="00576D88"/>
    <w:rsid w:val="0057739E"/>
    <w:rsid w:val="00580261"/>
    <w:rsid w:val="0058048F"/>
    <w:rsid w:val="0058118F"/>
    <w:rsid w:val="00581B20"/>
    <w:rsid w:val="00582367"/>
    <w:rsid w:val="0058302B"/>
    <w:rsid w:val="0058389A"/>
    <w:rsid w:val="00583916"/>
    <w:rsid w:val="00584B2F"/>
    <w:rsid w:val="00584CB7"/>
    <w:rsid w:val="00585133"/>
    <w:rsid w:val="00585F02"/>
    <w:rsid w:val="00586121"/>
    <w:rsid w:val="005865B7"/>
    <w:rsid w:val="00586E80"/>
    <w:rsid w:val="00590DDD"/>
    <w:rsid w:val="005923FF"/>
    <w:rsid w:val="005926A0"/>
    <w:rsid w:val="00592888"/>
    <w:rsid w:val="00593325"/>
    <w:rsid w:val="00593D50"/>
    <w:rsid w:val="00593DB2"/>
    <w:rsid w:val="0059412A"/>
    <w:rsid w:val="0059471C"/>
    <w:rsid w:val="005949C0"/>
    <w:rsid w:val="00595CC9"/>
    <w:rsid w:val="0059666C"/>
    <w:rsid w:val="0059682A"/>
    <w:rsid w:val="0059767B"/>
    <w:rsid w:val="005978F1"/>
    <w:rsid w:val="005A0469"/>
    <w:rsid w:val="005A0A6E"/>
    <w:rsid w:val="005A1074"/>
    <w:rsid w:val="005A159A"/>
    <w:rsid w:val="005A2342"/>
    <w:rsid w:val="005A2ECA"/>
    <w:rsid w:val="005A3422"/>
    <w:rsid w:val="005A3FDE"/>
    <w:rsid w:val="005A4F89"/>
    <w:rsid w:val="005A543F"/>
    <w:rsid w:val="005A5FD1"/>
    <w:rsid w:val="005A743F"/>
    <w:rsid w:val="005A789D"/>
    <w:rsid w:val="005A79C4"/>
    <w:rsid w:val="005B025A"/>
    <w:rsid w:val="005B0392"/>
    <w:rsid w:val="005B09C5"/>
    <w:rsid w:val="005B0B3B"/>
    <w:rsid w:val="005B12C7"/>
    <w:rsid w:val="005B153F"/>
    <w:rsid w:val="005B1C0D"/>
    <w:rsid w:val="005B25F3"/>
    <w:rsid w:val="005B2D9F"/>
    <w:rsid w:val="005B2E43"/>
    <w:rsid w:val="005B2F16"/>
    <w:rsid w:val="005B3924"/>
    <w:rsid w:val="005B3E17"/>
    <w:rsid w:val="005B6483"/>
    <w:rsid w:val="005B6550"/>
    <w:rsid w:val="005B65BA"/>
    <w:rsid w:val="005B676E"/>
    <w:rsid w:val="005B6A01"/>
    <w:rsid w:val="005B7F08"/>
    <w:rsid w:val="005C0181"/>
    <w:rsid w:val="005C04A2"/>
    <w:rsid w:val="005C17E8"/>
    <w:rsid w:val="005C2CCA"/>
    <w:rsid w:val="005C2FDC"/>
    <w:rsid w:val="005C371B"/>
    <w:rsid w:val="005C3970"/>
    <w:rsid w:val="005C4852"/>
    <w:rsid w:val="005C4919"/>
    <w:rsid w:val="005C4B90"/>
    <w:rsid w:val="005C50E5"/>
    <w:rsid w:val="005C62D9"/>
    <w:rsid w:val="005C658F"/>
    <w:rsid w:val="005C6744"/>
    <w:rsid w:val="005C6A09"/>
    <w:rsid w:val="005C6D69"/>
    <w:rsid w:val="005C70F0"/>
    <w:rsid w:val="005C7657"/>
    <w:rsid w:val="005C7BA8"/>
    <w:rsid w:val="005D0B18"/>
    <w:rsid w:val="005D0E28"/>
    <w:rsid w:val="005D116A"/>
    <w:rsid w:val="005D1A6D"/>
    <w:rsid w:val="005D1CF7"/>
    <w:rsid w:val="005D1F56"/>
    <w:rsid w:val="005D216D"/>
    <w:rsid w:val="005D22D7"/>
    <w:rsid w:val="005D2AAF"/>
    <w:rsid w:val="005D318B"/>
    <w:rsid w:val="005D36E9"/>
    <w:rsid w:val="005D3B7D"/>
    <w:rsid w:val="005D44AC"/>
    <w:rsid w:val="005D4797"/>
    <w:rsid w:val="005D481B"/>
    <w:rsid w:val="005D491F"/>
    <w:rsid w:val="005D52F9"/>
    <w:rsid w:val="005D542E"/>
    <w:rsid w:val="005D59ED"/>
    <w:rsid w:val="005D5A26"/>
    <w:rsid w:val="005D6299"/>
    <w:rsid w:val="005E0053"/>
    <w:rsid w:val="005E005F"/>
    <w:rsid w:val="005E009D"/>
    <w:rsid w:val="005E07B0"/>
    <w:rsid w:val="005E0AE0"/>
    <w:rsid w:val="005E1009"/>
    <w:rsid w:val="005E189F"/>
    <w:rsid w:val="005E1D09"/>
    <w:rsid w:val="005E3216"/>
    <w:rsid w:val="005E3366"/>
    <w:rsid w:val="005E4471"/>
    <w:rsid w:val="005E4610"/>
    <w:rsid w:val="005E499F"/>
    <w:rsid w:val="005E4C50"/>
    <w:rsid w:val="005E4F18"/>
    <w:rsid w:val="005E504A"/>
    <w:rsid w:val="005E52F4"/>
    <w:rsid w:val="005E68F0"/>
    <w:rsid w:val="005E6E02"/>
    <w:rsid w:val="005E6E2D"/>
    <w:rsid w:val="005F0048"/>
    <w:rsid w:val="005F0157"/>
    <w:rsid w:val="005F01F7"/>
    <w:rsid w:val="005F1009"/>
    <w:rsid w:val="005F19A9"/>
    <w:rsid w:val="005F20B8"/>
    <w:rsid w:val="005F394E"/>
    <w:rsid w:val="005F4321"/>
    <w:rsid w:val="005F4DE1"/>
    <w:rsid w:val="005F5AF1"/>
    <w:rsid w:val="005F5BF2"/>
    <w:rsid w:val="005F600B"/>
    <w:rsid w:val="005F60B0"/>
    <w:rsid w:val="005F60E2"/>
    <w:rsid w:val="005F68F6"/>
    <w:rsid w:val="005F6B97"/>
    <w:rsid w:val="00600AE6"/>
    <w:rsid w:val="00601105"/>
    <w:rsid w:val="0060129B"/>
    <w:rsid w:val="006014C1"/>
    <w:rsid w:val="006027B2"/>
    <w:rsid w:val="00602EE1"/>
    <w:rsid w:val="006032C6"/>
    <w:rsid w:val="006036E8"/>
    <w:rsid w:val="00603E99"/>
    <w:rsid w:val="006057E4"/>
    <w:rsid w:val="00605A4E"/>
    <w:rsid w:val="00606024"/>
    <w:rsid w:val="006064DF"/>
    <w:rsid w:val="006069A1"/>
    <w:rsid w:val="00607FD5"/>
    <w:rsid w:val="0061005D"/>
    <w:rsid w:val="00610082"/>
    <w:rsid w:val="00610B36"/>
    <w:rsid w:val="00610E18"/>
    <w:rsid w:val="00611EB4"/>
    <w:rsid w:val="00612080"/>
    <w:rsid w:val="0061295A"/>
    <w:rsid w:val="00612B9F"/>
    <w:rsid w:val="006131C4"/>
    <w:rsid w:val="006137B8"/>
    <w:rsid w:val="00613BCE"/>
    <w:rsid w:val="00613D6C"/>
    <w:rsid w:val="00614B4F"/>
    <w:rsid w:val="00615669"/>
    <w:rsid w:val="006156B5"/>
    <w:rsid w:val="00615E00"/>
    <w:rsid w:val="00616207"/>
    <w:rsid w:val="006165CF"/>
    <w:rsid w:val="00616FCF"/>
    <w:rsid w:val="00617656"/>
    <w:rsid w:val="0061774D"/>
    <w:rsid w:val="00617EE1"/>
    <w:rsid w:val="00620671"/>
    <w:rsid w:val="00620840"/>
    <w:rsid w:val="006219AA"/>
    <w:rsid w:val="00621C66"/>
    <w:rsid w:val="0062268D"/>
    <w:rsid w:val="00622D1F"/>
    <w:rsid w:val="006231AA"/>
    <w:rsid w:val="00624D44"/>
    <w:rsid w:val="00624F59"/>
    <w:rsid w:val="0062524A"/>
    <w:rsid w:val="0062537D"/>
    <w:rsid w:val="0062550E"/>
    <w:rsid w:val="00625EC9"/>
    <w:rsid w:val="00626650"/>
    <w:rsid w:val="00627BD8"/>
    <w:rsid w:val="00630E71"/>
    <w:rsid w:val="00631545"/>
    <w:rsid w:val="00631660"/>
    <w:rsid w:val="00631885"/>
    <w:rsid w:val="006322E8"/>
    <w:rsid w:val="00632B09"/>
    <w:rsid w:val="006330C9"/>
    <w:rsid w:val="006348C1"/>
    <w:rsid w:val="00634946"/>
    <w:rsid w:val="0063537A"/>
    <w:rsid w:val="0063585E"/>
    <w:rsid w:val="0063627B"/>
    <w:rsid w:val="006364E2"/>
    <w:rsid w:val="006368DC"/>
    <w:rsid w:val="006375FB"/>
    <w:rsid w:val="0063786E"/>
    <w:rsid w:val="00637D20"/>
    <w:rsid w:val="0064050E"/>
    <w:rsid w:val="006406FB"/>
    <w:rsid w:val="0064090D"/>
    <w:rsid w:val="006416BA"/>
    <w:rsid w:val="0064172C"/>
    <w:rsid w:val="00642018"/>
    <w:rsid w:val="006420A1"/>
    <w:rsid w:val="00644DFD"/>
    <w:rsid w:val="0064758F"/>
    <w:rsid w:val="00647FDD"/>
    <w:rsid w:val="006503F0"/>
    <w:rsid w:val="006509B0"/>
    <w:rsid w:val="00650DF7"/>
    <w:rsid w:val="006519BF"/>
    <w:rsid w:val="00651C94"/>
    <w:rsid w:val="00651EB8"/>
    <w:rsid w:val="006522E1"/>
    <w:rsid w:val="00652403"/>
    <w:rsid w:val="006524C3"/>
    <w:rsid w:val="0065336F"/>
    <w:rsid w:val="00653501"/>
    <w:rsid w:val="00653D67"/>
    <w:rsid w:val="00654681"/>
    <w:rsid w:val="006557FD"/>
    <w:rsid w:val="006572FA"/>
    <w:rsid w:val="00657738"/>
    <w:rsid w:val="00660EE7"/>
    <w:rsid w:val="006612DE"/>
    <w:rsid w:val="0066145D"/>
    <w:rsid w:val="00661E42"/>
    <w:rsid w:val="00662C82"/>
    <w:rsid w:val="0066322B"/>
    <w:rsid w:val="00663734"/>
    <w:rsid w:val="00663989"/>
    <w:rsid w:val="00663DF3"/>
    <w:rsid w:val="00663F88"/>
    <w:rsid w:val="00664C40"/>
    <w:rsid w:val="00664F3B"/>
    <w:rsid w:val="00665930"/>
    <w:rsid w:val="0066639F"/>
    <w:rsid w:val="006664D2"/>
    <w:rsid w:val="006664FD"/>
    <w:rsid w:val="00666880"/>
    <w:rsid w:val="006668E6"/>
    <w:rsid w:val="00666921"/>
    <w:rsid w:val="00666F4B"/>
    <w:rsid w:val="0066725A"/>
    <w:rsid w:val="0066731F"/>
    <w:rsid w:val="006674A5"/>
    <w:rsid w:val="006678B1"/>
    <w:rsid w:val="00670267"/>
    <w:rsid w:val="00670D3B"/>
    <w:rsid w:val="0067147A"/>
    <w:rsid w:val="00671637"/>
    <w:rsid w:val="00671710"/>
    <w:rsid w:val="00671A29"/>
    <w:rsid w:val="00671C52"/>
    <w:rsid w:val="00672440"/>
    <w:rsid w:val="0067277B"/>
    <w:rsid w:val="00672ABE"/>
    <w:rsid w:val="00672CDB"/>
    <w:rsid w:val="00672D73"/>
    <w:rsid w:val="00672DB3"/>
    <w:rsid w:val="00673CF7"/>
    <w:rsid w:val="0067424B"/>
    <w:rsid w:val="00674C97"/>
    <w:rsid w:val="00675626"/>
    <w:rsid w:val="006759AA"/>
    <w:rsid w:val="00675C67"/>
    <w:rsid w:val="00676212"/>
    <w:rsid w:val="00676362"/>
    <w:rsid w:val="00676464"/>
    <w:rsid w:val="00677228"/>
    <w:rsid w:val="0067734E"/>
    <w:rsid w:val="00677F03"/>
    <w:rsid w:val="00677F0D"/>
    <w:rsid w:val="0068017E"/>
    <w:rsid w:val="006803CE"/>
    <w:rsid w:val="0068129E"/>
    <w:rsid w:val="00681CA6"/>
    <w:rsid w:val="00682005"/>
    <w:rsid w:val="0068218A"/>
    <w:rsid w:val="00682C99"/>
    <w:rsid w:val="006830A3"/>
    <w:rsid w:val="00683614"/>
    <w:rsid w:val="00683B8D"/>
    <w:rsid w:val="00683F50"/>
    <w:rsid w:val="00684D1F"/>
    <w:rsid w:val="006852D0"/>
    <w:rsid w:val="00685C9D"/>
    <w:rsid w:val="00685CA0"/>
    <w:rsid w:val="00685D76"/>
    <w:rsid w:val="00685FD9"/>
    <w:rsid w:val="00685FF4"/>
    <w:rsid w:val="00686FCC"/>
    <w:rsid w:val="00687315"/>
    <w:rsid w:val="0068764C"/>
    <w:rsid w:val="0068776E"/>
    <w:rsid w:val="00690D69"/>
    <w:rsid w:val="0069105C"/>
    <w:rsid w:val="00691098"/>
    <w:rsid w:val="006910A5"/>
    <w:rsid w:val="00691A14"/>
    <w:rsid w:val="00693616"/>
    <w:rsid w:val="0069379F"/>
    <w:rsid w:val="00693EDF"/>
    <w:rsid w:val="006941F4"/>
    <w:rsid w:val="00694FF1"/>
    <w:rsid w:val="00695441"/>
    <w:rsid w:val="0069635A"/>
    <w:rsid w:val="006966A1"/>
    <w:rsid w:val="006969F3"/>
    <w:rsid w:val="00696A9D"/>
    <w:rsid w:val="00697731"/>
    <w:rsid w:val="00697766"/>
    <w:rsid w:val="00697EA2"/>
    <w:rsid w:val="006A041D"/>
    <w:rsid w:val="006A10A2"/>
    <w:rsid w:val="006A166D"/>
    <w:rsid w:val="006A29D4"/>
    <w:rsid w:val="006A32A4"/>
    <w:rsid w:val="006A399B"/>
    <w:rsid w:val="006A3DD9"/>
    <w:rsid w:val="006A423B"/>
    <w:rsid w:val="006A46D3"/>
    <w:rsid w:val="006A6AE2"/>
    <w:rsid w:val="006A6B26"/>
    <w:rsid w:val="006A6D49"/>
    <w:rsid w:val="006A7ECB"/>
    <w:rsid w:val="006B02C8"/>
    <w:rsid w:val="006B0F98"/>
    <w:rsid w:val="006B1BAC"/>
    <w:rsid w:val="006B239D"/>
    <w:rsid w:val="006B3C39"/>
    <w:rsid w:val="006B3D40"/>
    <w:rsid w:val="006B538A"/>
    <w:rsid w:val="006B575C"/>
    <w:rsid w:val="006B5A67"/>
    <w:rsid w:val="006B5E05"/>
    <w:rsid w:val="006B601F"/>
    <w:rsid w:val="006B75C4"/>
    <w:rsid w:val="006B7B8E"/>
    <w:rsid w:val="006C04A1"/>
    <w:rsid w:val="006C0598"/>
    <w:rsid w:val="006C1273"/>
    <w:rsid w:val="006C2515"/>
    <w:rsid w:val="006C2A6F"/>
    <w:rsid w:val="006C2C29"/>
    <w:rsid w:val="006C309F"/>
    <w:rsid w:val="006C3197"/>
    <w:rsid w:val="006C3A7C"/>
    <w:rsid w:val="006C3F62"/>
    <w:rsid w:val="006C44BF"/>
    <w:rsid w:val="006C45B0"/>
    <w:rsid w:val="006C5220"/>
    <w:rsid w:val="006C52F9"/>
    <w:rsid w:val="006C56B7"/>
    <w:rsid w:val="006C57E7"/>
    <w:rsid w:val="006C58C4"/>
    <w:rsid w:val="006C5D2B"/>
    <w:rsid w:val="006C634A"/>
    <w:rsid w:val="006C673F"/>
    <w:rsid w:val="006C6B9B"/>
    <w:rsid w:val="006C7921"/>
    <w:rsid w:val="006C79C3"/>
    <w:rsid w:val="006D0A87"/>
    <w:rsid w:val="006D0E98"/>
    <w:rsid w:val="006D3213"/>
    <w:rsid w:val="006D4490"/>
    <w:rsid w:val="006D55AA"/>
    <w:rsid w:val="006D57CC"/>
    <w:rsid w:val="006D5CD0"/>
    <w:rsid w:val="006D76DB"/>
    <w:rsid w:val="006E0274"/>
    <w:rsid w:val="006E03F1"/>
    <w:rsid w:val="006E0494"/>
    <w:rsid w:val="006E0F87"/>
    <w:rsid w:val="006E1203"/>
    <w:rsid w:val="006E151F"/>
    <w:rsid w:val="006E18C6"/>
    <w:rsid w:val="006E1927"/>
    <w:rsid w:val="006E2EA8"/>
    <w:rsid w:val="006E35B5"/>
    <w:rsid w:val="006E420F"/>
    <w:rsid w:val="006E54F2"/>
    <w:rsid w:val="006E58F9"/>
    <w:rsid w:val="006E5FD9"/>
    <w:rsid w:val="006E6973"/>
    <w:rsid w:val="006E7974"/>
    <w:rsid w:val="006E7FD5"/>
    <w:rsid w:val="006F115B"/>
    <w:rsid w:val="006F2B45"/>
    <w:rsid w:val="006F2D69"/>
    <w:rsid w:val="006F31DA"/>
    <w:rsid w:val="006F3B4F"/>
    <w:rsid w:val="006F41BA"/>
    <w:rsid w:val="006F4455"/>
    <w:rsid w:val="006F5311"/>
    <w:rsid w:val="006F5B0D"/>
    <w:rsid w:val="006F639B"/>
    <w:rsid w:val="006F6FD4"/>
    <w:rsid w:val="00700A64"/>
    <w:rsid w:val="00700B80"/>
    <w:rsid w:val="0070136D"/>
    <w:rsid w:val="00701C6E"/>
    <w:rsid w:val="00704A10"/>
    <w:rsid w:val="00704E69"/>
    <w:rsid w:val="00705030"/>
    <w:rsid w:val="0070530E"/>
    <w:rsid w:val="007059F3"/>
    <w:rsid w:val="007062FA"/>
    <w:rsid w:val="00710853"/>
    <w:rsid w:val="00710957"/>
    <w:rsid w:val="00711AE0"/>
    <w:rsid w:val="00713383"/>
    <w:rsid w:val="00713E44"/>
    <w:rsid w:val="00713F64"/>
    <w:rsid w:val="00714D78"/>
    <w:rsid w:val="00715268"/>
    <w:rsid w:val="00716138"/>
    <w:rsid w:val="00716143"/>
    <w:rsid w:val="00716299"/>
    <w:rsid w:val="00717979"/>
    <w:rsid w:val="00717D2A"/>
    <w:rsid w:val="0072000F"/>
    <w:rsid w:val="00721289"/>
    <w:rsid w:val="00721AE9"/>
    <w:rsid w:val="0072462D"/>
    <w:rsid w:val="0072532B"/>
    <w:rsid w:val="007258A6"/>
    <w:rsid w:val="007259DE"/>
    <w:rsid w:val="00725F0B"/>
    <w:rsid w:val="0072645D"/>
    <w:rsid w:val="007275D0"/>
    <w:rsid w:val="00727B32"/>
    <w:rsid w:val="00727DF2"/>
    <w:rsid w:val="00727F3A"/>
    <w:rsid w:val="00730257"/>
    <w:rsid w:val="00730A5F"/>
    <w:rsid w:val="00731303"/>
    <w:rsid w:val="00731746"/>
    <w:rsid w:val="0073208F"/>
    <w:rsid w:val="00732105"/>
    <w:rsid w:val="00733814"/>
    <w:rsid w:val="007338DD"/>
    <w:rsid w:val="00733925"/>
    <w:rsid w:val="00733A6A"/>
    <w:rsid w:val="00733F00"/>
    <w:rsid w:val="0073532F"/>
    <w:rsid w:val="007362DD"/>
    <w:rsid w:val="0074009F"/>
    <w:rsid w:val="007401F1"/>
    <w:rsid w:val="007409A7"/>
    <w:rsid w:val="00741905"/>
    <w:rsid w:val="007419D9"/>
    <w:rsid w:val="00741BC7"/>
    <w:rsid w:val="00741F35"/>
    <w:rsid w:val="00742704"/>
    <w:rsid w:val="007428A5"/>
    <w:rsid w:val="007429C0"/>
    <w:rsid w:val="00742BC6"/>
    <w:rsid w:val="00742C32"/>
    <w:rsid w:val="00743153"/>
    <w:rsid w:val="007431EA"/>
    <w:rsid w:val="00743BEA"/>
    <w:rsid w:val="00744F2D"/>
    <w:rsid w:val="007456FE"/>
    <w:rsid w:val="00745B44"/>
    <w:rsid w:val="00745D67"/>
    <w:rsid w:val="00745F9A"/>
    <w:rsid w:val="0074604F"/>
    <w:rsid w:val="00746912"/>
    <w:rsid w:val="00746FEE"/>
    <w:rsid w:val="00747C25"/>
    <w:rsid w:val="007509C7"/>
    <w:rsid w:val="007510E5"/>
    <w:rsid w:val="007510F5"/>
    <w:rsid w:val="007513D6"/>
    <w:rsid w:val="0075141E"/>
    <w:rsid w:val="007514EA"/>
    <w:rsid w:val="0075163F"/>
    <w:rsid w:val="00752EA7"/>
    <w:rsid w:val="007535AE"/>
    <w:rsid w:val="00753A3D"/>
    <w:rsid w:val="00753C67"/>
    <w:rsid w:val="007540A5"/>
    <w:rsid w:val="00756B21"/>
    <w:rsid w:val="007570E0"/>
    <w:rsid w:val="00757FDF"/>
    <w:rsid w:val="007601FB"/>
    <w:rsid w:val="007602E9"/>
    <w:rsid w:val="00760353"/>
    <w:rsid w:val="007618EF"/>
    <w:rsid w:val="00761918"/>
    <w:rsid w:val="00762857"/>
    <w:rsid w:val="0076366B"/>
    <w:rsid w:val="00763DF2"/>
    <w:rsid w:val="007642D9"/>
    <w:rsid w:val="007648C1"/>
    <w:rsid w:val="00764FF6"/>
    <w:rsid w:val="00765C66"/>
    <w:rsid w:val="00765DFC"/>
    <w:rsid w:val="007663EA"/>
    <w:rsid w:val="00766782"/>
    <w:rsid w:val="007667D4"/>
    <w:rsid w:val="007701D8"/>
    <w:rsid w:val="00770BE9"/>
    <w:rsid w:val="00772021"/>
    <w:rsid w:val="00772335"/>
    <w:rsid w:val="00772A14"/>
    <w:rsid w:val="00772B64"/>
    <w:rsid w:val="007737BA"/>
    <w:rsid w:val="00773EE9"/>
    <w:rsid w:val="00773F0A"/>
    <w:rsid w:val="00774CDE"/>
    <w:rsid w:val="0077560E"/>
    <w:rsid w:val="007767CC"/>
    <w:rsid w:val="00776919"/>
    <w:rsid w:val="007769CC"/>
    <w:rsid w:val="0078052D"/>
    <w:rsid w:val="00780CBB"/>
    <w:rsid w:val="00780D8D"/>
    <w:rsid w:val="00780EB4"/>
    <w:rsid w:val="00781694"/>
    <w:rsid w:val="007817F2"/>
    <w:rsid w:val="00782BF3"/>
    <w:rsid w:val="0078360C"/>
    <w:rsid w:val="007836F1"/>
    <w:rsid w:val="00784244"/>
    <w:rsid w:val="00786418"/>
    <w:rsid w:val="00786BA5"/>
    <w:rsid w:val="00787299"/>
    <w:rsid w:val="00787B8C"/>
    <w:rsid w:val="007902D1"/>
    <w:rsid w:val="007903A7"/>
    <w:rsid w:val="00791961"/>
    <w:rsid w:val="00791BAC"/>
    <w:rsid w:val="00791BF0"/>
    <w:rsid w:val="0079230A"/>
    <w:rsid w:val="00792380"/>
    <w:rsid w:val="007928D6"/>
    <w:rsid w:val="00792CCF"/>
    <w:rsid w:val="00793000"/>
    <w:rsid w:val="00793F15"/>
    <w:rsid w:val="00794516"/>
    <w:rsid w:val="00795540"/>
    <w:rsid w:val="00795609"/>
    <w:rsid w:val="00795897"/>
    <w:rsid w:val="00795A2F"/>
    <w:rsid w:val="0079710C"/>
    <w:rsid w:val="007973D8"/>
    <w:rsid w:val="00797D3C"/>
    <w:rsid w:val="00797EB9"/>
    <w:rsid w:val="007A0575"/>
    <w:rsid w:val="007A080F"/>
    <w:rsid w:val="007A0B0E"/>
    <w:rsid w:val="007A18F1"/>
    <w:rsid w:val="007A2161"/>
    <w:rsid w:val="007A2596"/>
    <w:rsid w:val="007A3226"/>
    <w:rsid w:val="007A4C20"/>
    <w:rsid w:val="007A4C57"/>
    <w:rsid w:val="007A53D4"/>
    <w:rsid w:val="007A56B0"/>
    <w:rsid w:val="007A59F0"/>
    <w:rsid w:val="007A5C25"/>
    <w:rsid w:val="007A5D64"/>
    <w:rsid w:val="007A5E70"/>
    <w:rsid w:val="007A6B03"/>
    <w:rsid w:val="007A6BB1"/>
    <w:rsid w:val="007A7151"/>
    <w:rsid w:val="007A7BE8"/>
    <w:rsid w:val="007B009F"/>
    <w:rsid w:val="007B0648"/>
    <w:rsid w:val="007B0E47"/>
    <w:rsid w:val="007B12BE"/>
    <w:rsid w:val="007B21B9"/>
    <w:rsid w:val="007B2515"/>
    <w:rsid w:val="007B278F"/>
    <w:rsid w:val="007B2AAE"/>
    <w:rsid w:val="007B3441"/>
    <w:rsid w:val="007B40F6"/>
    <w:rsid w:val="007B5C59"/>
    <w:rsid w:val="007B62E4"/>
    <w:rsid w:val="007B7A50"/>
    <w:rsid w:val="007C0610"/>
    <w:rsid w:val="007C0CF0"/>
    <w:rsid w:val="007C1A88"/>
    <w:rsid w:val="007C1B3E"/>
    <w:rsid w:val="007C248F"/>
    <w:rsid w:val="007C3149"/>
    <w:rsid w:val="007C3543"/>
    <w:rsid w:val="007C4041"/>
    <w:rsid w:val="007C407C"/>
    <w:rsid w:val="007C40F6"/>
    <w:rsid w:val="007C42DD"/>
    <w:rsid w:val="007C4E28"/>
    <w:rsid w:val="007C609C"/>
    <w:rsid w:val="007C64A4"/>
    <w:rsid w:val="007C6DE7"/>
    <w:rsid w:val="007C7773"/>
    <w:rsid w:val="007C7B84"/>
    <w:rsid w:val="007C7C3F"/>
    <w:rsid w:val="007D0BDF"/>
    <w:rsid w:val="007D0FDC"/>
    <w:rsid w:val="007D2F8F"/>
    <w:rsid w:val="007D3645"/>
    <w:rsid w:val="007D3915"/>
    <w:rsid w:val="007D3B71"/>
    <w:rsid w:val="007D3E78"/>
    <w:rsid w:val="007D42FC"/>
    <w:rsid w:val="007D483F"/>
    <w:rsid w:val="007D4C4E"/>
    <w:rsid w:val="007D501E"/>
    <w:rsid w:val="007D5049"/>
    <w:rsid w:val="007D509A"/>
    <w:rsid w:val="007D524B"/>
    <w:rsid w:val="007D5F62"/>
    <w:rsid w:val="007D60FD"/>
    <w:rsid w:val="007D676C"/>
    <w:rsid w:val="007D72D2"/>
    <w:rsid w:val="007D743F"/>
    <w:rsid w:val="007D7EEF"/>
    <w:rsid w:val="007E0017"/>
    <w:rsid w:val="007E007F"/>
    <w:rsid w:val="007E16E6"/>
    <w:rsid w:val="007E2DD6"/>
    <w:rsid w:val="007E3EF8"/>
    <w:rsid w:val="007E42DD"/>
    <w:rsid w:val="007E45BF"/>
    <w:rsid w:val="007E4D74"/>
    <w:rsid w:val="007E5788"/>
    <w:rsid w:val="007E64A1"/>
    <w:rsid w:val="007E72DB"/>
    <w:rsid w:val="007E7600"/>
    <w:rsid w:val="007E7E75"/>
    <w:rsid w:val="007F0AA5"/>
    <w:rsid w:val="007F0CAB"/>
    <w:rsid w:val="007F0DC0"/>
    <w:rsid w:val="007F0F44"/>
    <w:rsid w:val="007F297B"/>
    <w:rsid w:val="007F4771"/>
    <w:rsid w:val="007F47A6"/>
    <w:rsid w:val="007F505B"/>
    <w:rsid w:val="007F62AF"/>
    <w:rsid w:val="007F6FE1"/>
    <w:rsid w:val="007F72D0"/>
    <w:rsid w:val="00800F43"/>
    <w:rsid w:val="008010BE"/>
    <w:rsid w:val="0080128D"/>
    <w:rsid w:val="00801877"/>
    <w:rsid w:val="00801BFE"/>
    <w:rsid w:val="0080242A"/>
    <w:rsid w:val="0080300B"/>
    <w:rsid w:val="00803760"/>
    <w:rsid w:val="00803AE1"/>
    <w:rsid w:val="00803E81"/>
    <w:rsid w:val="008045B8"/>
    <w:rsid w:val="00804E07"/>
    <w:rsid w:val="00805E7C"/>
    <w:rsid w:val="00806E39"/>
    <w:rsid w:val="008102F8"/>
    <w:rsid w:val="00811954"/>
    <w:rsid w:val="00813949"/>
    <w:rsid w:val="008148C6"/>
    <w:rsid w:val="00814FE5"/>
    <w:rsid w:val="00815273"/>
    <w:rsid w:val="00815EF0"/>
    <w:rsid w:val="00815F73"/>
    <w:rsid w:val="0081714D"/>
    <w:rsid w:val="00817907"/>
    <w:rsid w:val="00820070"/>
    <w:rsid w:val="008201DF"/>
    <w:rsid w:val="008205A8"/>
    <w:rsid w:val="00820866"/>
    <w:rsid w:val="00821E16"/>
    <w:rsid w:val="00822556"/>
    <w:rsid w:val="008232D9"/>
    <w:rsid w:val="00823578"/>
    <w:rsid w:val="00823791"/>
    <w:rsid w:val="0082588F"/>
    <w:rsid w:val="008305EF"/>
    <w:rsid w:val="00830DF0"/>
    <w:rsid w:val="00831ADE"/>
    <w:rsid w:val="00832591"/>
    <w:rsid w:val="008335B8"/>
    <w:rsid w:val="00833CE6"/>
    <w:rsid w:val="008345CE"/>
    <w:rsid w:val="00835807"/>
    <w:rsid w:val="00836035"/>
    <w:rsid w:val="00836EC9"/>
    <w:rsid w:val="0083720F"/>
    <w:rsid w:val="008375CE"/>
    <w:rsid w:val="00840EC9"/>
    <w:rsid w:val="00842712"/>
    <w:rsid w:val="008429B4"/>
    <w:rsid w:val="00842F55"/>
    <w:rsid w:val="008432F8"/>
    <w:rsid w:val="0084391D"/>
    <w:rsid w:val="00843B0B"/>
    <w:rsid w:val="00844F52"/>
    <w:rsid w:val="008452D9"/>
    <w:rsid w:val="00845F7A"/>
    <w:rsid w:val="0084606A"/>
    <w:rsid w:val="008465FE"/>
    <w:rsid w:val="008467B9"/>
    <w:rsid w:val="00847221"/>
    <w:rsid w:val="00847475"/>
    <w:rsid w:val="00847612"/>
    <w:rsid w:val="008505E0"/>
    <w:rsid w:val="008508D3"/>
    <w:rsid w:val="008512B9"/>
    <w:rsid w:val="00851E39"/>
    <w:rsid w:val="00852365"/>
    <w:rsid w:val="00852BF5"/>
    <w:rsid w:val="00853711"/>
    <w:rsid w:val="00854654"/>
    <w:rsid w:val="00854734"/>
    <w:rsid w:val="00854978"/>
    <w:rsid w:val="00854ED3"/>
    <w:rsid w:val="0085631D"/>
    <w:rsid w:val="00856559"/>
    <w:rsid w:val="00856A13"/>
    <w:rsid w:val="00856C10"/>
    <w:rsid w:val="00856D6F"/>
    <w:rsid w:val="00861278"/>
    <w:rsid w:val="00861FC3"/>
    <w:rsid w:val="008620E5"/>
    <w:rsid w:val="00862159"/>
    <w:rsid w:val="008621FF"/>
    <w:rsid w:val="0086230A"/>
    <w:rsid w:val="00863157"/>
    <w:rsid w:val="008635E7"/>
    <w:rsid w:val="00863878"/>
    <w:rsid w:val="008639AD"/>
    <w:rsid w:val="00864471"/>
    <w:rsid w:val="008645B5"/>
    <w:rsid w:val="0086476C"/>
    <w:rsid w:val="00865501"/>
    <w:rsid w:val="008656F6"/>
    <w:rsid w:val="00865B72"/>
    <w:rsid w:val="00865DA9"/>
    <w:rsid w:val="00866408"/>
    <w:rsid w:val="00866605"/>
    <w:rsid w:val="00866C1D"/>
    <w:rsid w:val="00867DB8"/>
    <w:rsid w:val="0087120B"/>
    <w:rsid w:val="00872BE6"/>
    <w:rsid w:val="008747C9"/>
    <w:rsid w:val="00874C16"/>
    <w:rsid w:val="00874DE0"/>
    <w:rsid w:val="0087544E"/>
    <w:rsid w:val="00875DF2"/>
    <w:rsid w:val="0087750C"/>
    <w:rsid w:val="00877714"/>
    <w:rsid w:val="00877BA1"/>
    <w:rsid w:val="00880027"/>
    <w:rsid w:val="00880DE8"/>
    <w:rsid w:val="00881E7F"/>
    <w:rsid w:val="00882BF9"/>
    <w:rsid w:val="00882EBB"/>
    <w:rsid w:val="00882ED3"/>
    <w:rsid w:val="00883CCB"/>
    <w:rsid w:val="008847BB"/>
    <w:rsid w:val="00884DA0"/>
    <w:rsid w:val="00885CCB"/>
    <w:rsid w:val="00886F03"/>
    <w:rsid w:val="0089012B"/>
    <w:rsid w:val="0089186C"/>
    <w:rsid w:val="0089227F"/>
    <w:rsid w:val="00892347"/>
    <w:rsid w:val="00892DC3"/>
    <w:rsid w:val="00893FDE"/>
    <w:rsid w:val="00894163"/>
    <w:rsid w:val="008950B1"/>
    <w:rsid w:val="008954B5"/>
    <w:rsid w:val="0089621B"/>
    <w:rsid w:val="008964F9"/>
    <w:rsid w:val="00896639"/>
    <w:rsid w:val="00897678"/>
    <w:rsid w:val="00897914"/>
    <w:rsid w:val="00897A6E"/>
    <w:rsid w:val="008A0EA7"/>
    <w:rsid w:val="008A1006"/>
    <w:rsid w:val="008A1AD2"/>
    <w:rsid w:val="008A2CC4"/>
    <w:rsid w:val="008A34D2"/>
    <w:rsid w:val="008A4A7F"/>
    <w:rsid w:val="008A4C99"/>
    <w:rsid w:val="008A4D34"/>
    <w:rsid w:val="008A5C69"/>
    <w:rsid w:val="008A60EA"/>
    <w:rsid w:val="008A6233"/>
    <w:rsid w:val="008A6D17"/>
    <w:rsid w:val="008A7CBD"/>
    <w:rsid w:val="008A7F4A"/>
    <w:rsid w:val="008B0E8C"/>
    <w:rsid w:val="008B128F"/>
    <w:rsid w:val="008B1743"/>
    <w:rsid w:val="008B27A7"/>
    <w:rsid w:val="008B2AEE"/>
    <w:rsid w:val="008B396C"/>
    <w:rsid w:val="008B3EFF"/>
    <w:rsid w:val="008B5338"/>
    <w:rsid w:val="008B604B"/>
    <w:rsid w:val="008B6050"/>
    <w:rsid w:val="008B605D"/>
    <w:rsid w:val="008C07B6"/>
    <w:rsid w:val="008C17A1"/>
    <w:rsid w:val="008C2F9B"/>
    <w:rsid w:val="008C3103"/>
    <w:rsid w:val="008C457F"/>
    <w:rsid w:val="008C51B0"/>
    <w:rsid w:val="008C537C"/>
    <w:rsid w:val="008C5553"/>
    <w:rsid w:val="008C5A36"/>
    <w:rsid w:val="008C5B7C"/>
    <w:rsid w:val="008C5D81"/>
    <w:rsid w:val="008C6642"/>
    <w:rsid w:val="008C6C9A"/>
    <w:rsid w:val="008C70CB"/>
    <w:rsid w:val="008C7D15"/>
    <w:rsid w:val="008C7D64"/>
    <w:rsid w:val="008C7E5B"/>
    <w:rsid w:val="008C7E83"/>
    <w:rsid w:val="008D0ABB"/>
    <w:rsid w:val="008D0CA1"/>
    <w:rsid w:val="008D0E0E"/>
    <w:rsid w:val="008D118A"/>
    <w:rsid w:val="008D1AF3"/>
    <w:rsid w:val="008D1B09"/>
    <w:rsid w:val="008D1CD6"/>
    <w:rsid w:val="008D207E"/>
    <w:rsid w:val="008D212B"/>
    <w:rsid w:val="008D2742"/>
    <w:rsid w:val="008D2B5B"/>
    <w:rsid w:val="008D2C3A"/>
    <w:rsid w:val="008D3672"/>
    <w:rsid w:val="008D40C7"/>
    <w:rsid w:val="008D4234"/>
    <w:rsid w:val="008D45FF"/>
    <w:rsid w:val="008D4711"/>
    <w:rsid w:val="008D4B83"/>
    <w:rsid w:val="008D5032"/>
    <w:rsid w:val="008D5797"/>
    <w:rsid w:val="008D6BC7"/>
    <w:rsid w:val="008D709D"/>
    <w:rsid w:val="008D7582"/>
    <w:rsid w:val="008D7624"/>
    <w:rsid w:val="008D779B"/>
    <w:rsid w:val="008D78E0"/>
    <w:rsid w:val="008E0598"/>
    <w:rsid w:val="008E26D4"/>
    <w:rsid w:val="008E2AC9"/>
    <w:rsid w:val="008E3718"/>
    <w:rsid w:val="008E4E4B"/>
    <w:rsid w:val="008E614D"/>
    <w:rsid w:val="008E6158"/>
    <w:rsid w:val="008E62A8"/>
    <w:rsid w:val="008E62DA"/>
    <w:rsid w:val="008E789E"/>
    <w:rsid w:val="008F02D2"/>
    <w:rsid w:val="008F05E9"/>
    <w:rsid w:val="008F116D"/>
    <w:rsid w:val="008F11A1"/>
    <w:rsid w:val="008F12C9"/>
    <w:rsid w:val="008F22D3"/>
    <w:rsid w:val="008F30E8"/>
    <w:rsid w:val="008F3A2A"/>
    <w:rsid w:val="008F3D2A"/>
    <w:rsid w:val="008F3DFA"/>
    <w:rsid w:val="008F4041"/>
    <w:rsid w:val="008F4B46"/>
    <w:rsid w:val="008F4BF1"/>
    <w:rsid w:val="008F4E3F"/>
    <w:rsid w:val="008F54C8"/>
    <w:rsid w:val="008F698E"/>
    <w:rsid w:val="008F6B7C"/>
    <w:rsid w:val="008F6BB7"/>
    <w:rsid w:val="008F6E91"/>
    <w:rsid w:val="008F7A42"/>
    <w:rsid w:val="00901174"/>
    <w:rsid w:val="0090264A"/>
    <w:rsid w:val="009032EF"/>
    <w:rsid w:val="009037A1"/>
    <w:rsid w:val="009043EF"/>
    <w:rsid w:val="00904847"/>
    <w:rsid w:val="00905FC4"/>
    <w:rsid w:val="0090639D"/>
    <w:rsid w:val="009064F1"/>
    <w:rsid w:val="00906DCB"/>
    <w:rsid w:val="00907AFE"/>
    <w:rsid w:val="00907EC4"/>
    <w:rsid w:val="009101B5"/>
    <w:rsid w:val="009102BA"/>
    <w:rsid w:val="0091048E"/>
    <w:rsid w:val="0091072C"/>
    <w:rsid w:val="009107E7"/>
    <w:rsid w:val="00910D01"/>
    <w:rsid w:val="0091207B"/>
    <w:rsid w:val="0091226E"/>
    <w:rsid w:val="00912A46"/>
    <w:rsid w:val="00912DA3"/>
    <w:rsid w:val="00912F5F"/>
    <w:rsid w:val="00913685"/>
    <w:rsid w:val="0091383B"/>
    <w:rsid w:val="009140EC"/>
    <w:rsid w:val="00914167"/>
    <w:rsid w:val="009145D8"/>
    <w:rsid w:val="00915D38"/>
    <w:rsid w:val="00915F53"/>
    <w:rsid w:val="00916129"/>
    <w:rsid w:val="009170F2"/>
    <w:rsid w:val="00920333"/>
    <w:rsid w:val="0092077E"/>
    <w:rsid w:val="0092094F"/>
    <w:rsid w:val="00920C9A"/>
    <w:rsid w:val="00920E1A"/>
    <w:rsid w:val="00921364"/>
    <w:rsid w:val="0092174A"/>
    <w:rsid w:val="0092205A"/>
    <w:rsid w:val="009222FF"/>
    <w:rsid w:val="009227E7"/>
    <w:rsid w:val="00922E7D"/>
    <w:rsid w:val="00923146"/>
    <w:rsid w:val="00923639"/>
    <w:rsid w:val="009238A6"/>
    <w:rsid w:val="00923D4A"/>
    <w:rsid w:val="0092558D"/>
    <w:rsid w:val="00925798"/>
    <w:rsid w:val="00925EAD"/>
    <w:rsid w:val="009278C3"/>
    <w:rsid w:val="00927B38"/>
    <w:rsid w:val="009307BD"/>
    <w:rsid w:val="00930819"/>
    <w:rsid w:val="00930EEF"/>
    <w:rsid w:val="009311ED"/>
    <w:rsid w:val="0093185C"/>
    <w:rsid w:val="00931C59"/>
    <w:rsid w:val="009321B7"/>
    <w:rsid w:val="00932D19"/>
    <w:rsid w:val="00932F5B"/>
    <w:rsid w:val="009336BC"/>
    <w:rsid w:val="00933A53"/>
    <w:rsid w:val="009347E3"/>
    <w:rsid w:val="00934823"/>
    <w:rsid w:val="00934C6D"/>
    <w:rsid w:val="0093551D"/>
    <w:rsid w:val="0093715C"/>
    <w:rsid w:val="00937E6D"/>
    <w:rsid w:val="00941052"/>
    <w:rsid w:val="00944535"/>
    <w:rsid w:val="00944729"/>
    <w:rsid w:val="009449D2"/>
    <w:rsid w:val="00944E00"/>
    <w:rsid w:val="00946143"/>
    <w:rsid w:val="0094676A"/>
    <w:rsid w:val="0094745E"/>
    <w:rsid w:val="0094758E"/>
    <w:rsid w:val="00947841"/>
    <w:rsid w:val="0095118D"/>
    <w:rsid w:val="00951891"/>
    <w:rsid w:val="00951AF4"/>
    <w:rsid w:val="00951B63"/>
    <w:rsid w:val="0095220A"/>
    <w:rsid w:val="00953078"/>
    <w:rsid w:val="00953794"/>
    <w:rsid w:val="00953E80"/>
    <w:rsid w:val="00953EC8"/>
    <w:rsid w:val="009540AD"/>
    <w:rsid w:val="009544CB"/>
    <w:rsid w:val="00954AAA"/>
    <w:rsid w:val="00954BDC"/>
    <w:rsid w:val="00954F2E"/>
    <w:rsid w:val="00955006"/>
    <w:rsid w:val="0095511B"/>
    <w:rsid w:val="00955348"/>
    <w:rsid w:val="009553D7"/>
    <w:rsid w:val="00955DD1"/>
    <w:rsid w:val="00957340"/>
    <w:rsid w:val="009600D1"/>
    <w:rsid w:val="0096073B"/>
    <w:rsid w:val="00960B38"/>
    <w:rsid w:val="00960DF6"/>
    <w:rsid w:val="00961771"/>
    <w:rsid w:val="009618B3"/>
    <w:rsid w:val="009619DE"/>
    <w:rsid w:val="00962578"/>
    <w:rsid w:val="00963657"/>
    <w:rsid w:val="0096390A"/>
    <w:rsid w:val="00963951"/>
    <w:rsid w:val="00963F0B"/>
    <w:rsid w:val="00964BCD"/>
    <w:rsid w:val="00964DD3"/>
    <w:rsid w:val="00965BF4"/>
    <w:rsid w:val="009663EE"/>
    <w:rsid w:val="009670F1"/>
    <w:rsid w:val="0096718F"/>
    <w:rsid w:val="009672F9"/>
    <w:rsid w:val="009702CC"/>
    <w:rsid w:val="00970659"/>
    <w:rsid w:val="00970714"/>
    <w:rsid w:val="00970EE4"/>
    <w:rsid w:val="00971041"/>
    <w:rsid w:val="0097149A"/>
    <w:rsid w:val="009718E4"/>
    <w:rsid w:val="00971CFA"/>
    <w:rsid w:val="009726DB"/>
    <w:rsid w:val="00973558"/>
    <w:rsid w:val="009737BD"/>
    <w:rsid w:val="0097387A"/>
    <w:rsid w:val="00973F60"/>
    <w:rsid w:val="0097552C"/>
    <w:rsid w:val="009756F6"/>
    <w:rsid w:val="00975846"/>
    <w:rsid w:val="00975D00"/>
    <w:rsid w:val="00976D24"/>
    <w:rsid w:val="00976DB0"/>
    <w:rsid w:val="0098093F"/>
    <w:rsid w:val="00980E77"/>
    <w:rsid w:val="009811DD"/>
    <w:rsid w:val="00981BC8"/>
    <w:rsid w:val="00982996"/>
    <w:rsid w:val="00982BE9"/>
    <w:rsid w:val="00982EBD"/>
    <w:rsid w:val="00983F63"/>
    <w:rsid w:val="0098500E"/>
    <w:rsid w:val="0098559E"/>
    <w:rsid w:val="009856A3"/>
    <w:rsid w:val="00985D20"/>
    <w:rsid w:val="00986B79"/>
    <w:rsid w:val="00986BBE"/>
    <w:rsid w:val="00986C0E"/>
    <w:rsid w:val="00986DF4"/>
    <w:rsid w:val="00986F4C"/>
    <w:rsid w:val="00987A24"/>
    <w:rsid w:val="00987BED"/>
    <w:rsid w:val="00987E5F"/>
    <w:rsid w:val="00990E05"/>
    <w:rsid w:val="00991BDC"/>
    <w:rsid w:val="00991EAA"/>
    <w:rsid w:val="009925AD"/>
    <w:rsid w:val="00992FD9"/>
    <w:rsid w:val="009931A1"/>
    <w:rsid w:val="00994243"/>
    <w:rsid w:val="0099435A"/>
    <w:rsid w:val="00994E56"/>
    <w:rsid w:val="00995338"/>
    <w:rsid w:val="00995F05"/>
    <w:rsid w:val="0099633B"/>
    <w:rsid w:val="0099724E"/>
    <w:rsid w:val="00997461"/>
    <w:rsid w:val="00997BF3"/>
    <w:rsid w:val="009A0F64"/>
    <w:rsid w:val="009A1996"/>
    <w:rsid w:val="009A1BE0"/>
    <w:rsid w:val="009A22D5"/>
    <w:rsid w:val="009A23A2"/>
    <w:rsid w:val="009A2F8F"/>
    <w:rsid w:val="009A434D"/>
    <w:rsid w:val="009A4AEC"/>
    <w:rsid w:val="009A50FF"/>
    <w:rsid w:val="009A52B9"/>
    <w:rsid w:val="009A56E2"/>
    <w:rsid w:val="009A5CF2"/>
    <w:rsid w:val="009A5EC7"/>
    <w:rsid w:val="009A6472"/>
    <w:rsid w:val="009A672D"/>
    <w:rsid w:val="009B287F"/>
    <w:rsid w:val="009B41E2"/>
    <w:rsid w:val="009B4DDB"/>
    <w:rsid w:val="009B5041"/>
    <w:rsid w:val="009B51F6"/>
    <w:rsid w:val="009B55AD"/>
    <w:rsid w:val="009B6044"/>
    <w:rsid w:val="009B6271"/>
    <w:rsid w:val="009B6D0E"/>
    <w:rsid w:val="009C0D8C"/>
    <w:rsid w:val="009C158C"/>
    <w:rsid w:val="009C1901"/>
    <w:rsid w:val="009C2AAA"/>
    <w:rsid w:val="009C2EAE"/>
    <w:rsid w:val="009C3513"/>
    <w:rsid w:val="009C3535"/>
    <w:rsid w:val="009C3F8F"/>
    <w:rsid w:val="009C45F2"/>
    <w:rsid w:val="009C4641"/>
    <w:rsid w:val="009C469E"/>
    <w:rsid w:val="009C4B89"/>
    <w:rsid w:val="009C5FBC"/>
    <w:rsid w:val="009C6846"/>
    <w:rsid w:val="009C6ADC"/>
    <w:rsid w:val="009C707D"/>
    <w:rsid w:val="009C70AA"/>
    <w:rsid w:val="009C7169"/>
    <w:rsid w:val="009C7DCD"/>
    <w:rsid w:val="009D031D"/>
    <w:rsid w:val="009D0DC6"/>
    <w:rsid w:val="009D15AB"/>
    <w:rsid w:val="009D1953"/>
    <w:rsid w:val="009D237B"/>
    <w:rsid w:val="009D24A4"/>
    <w:rsid w:val="009D2DAE"/>
    <w:rsid w:val="009D3A5E"/>
    <w:rsid w:val="009D3C47"/>
    <w:rsid w:val="009D4369"/>
    <w:rsid w:val="009D48B2"/>
    <w:rsid w:val="009D4FEE"/>
    <w:rsid w:val="009D652F"/>
    <w:rsid w:val="009D6932"/>
    <w:rsid w:val="009D74CB"/>
    <w:rsid w:val="009D7A3C"/>
    <w:rsid w:val="009E0E55"/>
    <w:rsid w:val="009E31A2"/>
    <w:rsid w:val="009E3F40"/>
    <w:rsid w:val="009E4177"/>
    <w:rsid w:val="009E429F"/>
    <w:rsid w:val="009E4700"/>
    <w:rsid w:val="009E4829"/>
    <w:rsid w:val="009E4CA4"/>
    <w:rsid w:val="009E535D"/>
    <w:rsid w:val="009E5C48"/>
    <w:rsid w:val="009E6198"/>
    <w:rsid w:val="009E6426"/>
    <w:rsid w:val="009E66F5"/>
    <w:rsid w:val="009E70D6"/>
    <w:rsid w:val="009E71C5"/>
    <w:rsid w:val="009E7201"/>
    <w:rsid w:val="009E72ED"/>
    <w:rsid w:val="009E76BD"/>
    <w:rsid w:val="009E7ACD"/>
    <w:rsid w:val="009F032D"/>
    <w:rsid w:val="009F0BC5"/>
    <w:rsid w:val="009F1048"/>
    <w:rsid w:val="009F1225"/>
    <w:rsid w:val="009F1C23"/>
    <w:rsid w:val="009F2686"/>
    <w:rsid w:val="009F2D19"/>
    <w:rsid w:val="009F4183"/>
    <w:rsid w:val="009F60CE"/>
    <w:rsid w:val="009F627B"/>
    <w:rsid w:val="009F6D6A"/>
    <w:rsid w:val="009F6D83"/>
    <w:rsid w:val="009F728B"/>
    <w:rsid w:val="009F794A"/>
    <w:rsid w:val="00A01173"/>
    <w:rsid w:val="00A01E8A"/>
    <w:rsid w:val="00A02094"/>
    <w:rsid w:val="00A020A7"/>
    <w:rsid w:val="00A02BAE"/>
    <w:rsid w:val="00A0400E"/>
    <w:rsid w:val="00A04850"/>
    <w:rsid w:val="00A04918"/>
    <w:rsid w:val="00A067D2"/>
    <w:rsid w:val="00A06B3C"/>
    <w:rsid w:val="00A06D81"/>
    <w:rsid w:val="00A070E3"/>
    <w:rsid w:val="00A1081E"/>
    <w:rsid w:val="00A109CD"/>
    <w:rsid w:val="00A10D25"/>
    <w:rsid w:val="00A11195"/>
    <w:rsid w:val="00A1159B"/>
    <w:rsid w:val="00A1269C"/>
    <w:rsid w:val="00A12AFD"/>
    <w:rsid w:val="00A12D01"/>
    <w:rsid w:val="00A131C9"/>
    <w:rsid w:val="00A14CBF"/>
    <w:rsid w:val="00A1565B"/>
    <w:rsid w:val="00A1627B"/>
    <w:rsid w:val="00A1631E"/>
    <w:rsid w:val="00A16450"/>
    <w:rsid w:val="00A17C94"/>
    <w:rsid w:val="00A204DA"/>
    <w:rsid w:val="00A2069E"/>
    <w:rsid w:val="00A21069"/>
    <w:rsid w:val="00A21BA6"/>
    <w:rsid w:val="00A2232C"/>
    <w:rsid w:val="00A23135"/>
    <w:rsid w:val="00A23303"/>
    <w:rsid w:val="00A24690"/>
    <w:rsid w:val="00A24EC6"/>
    <w:rsid w:val="00A2511D"/>
    <w:rsid w:val="00A259EA"/>
    <w:rsid w:val="00A25B9C"/>
    <w:rsid w:val="00A25CA7"/>
    <w:rsid w:val="00A2647B"/>
    <w:rsid w:val="00A26C20"/>
    <w:rsid w:val="00A272D7"/>
    <w:rsid w:val="00A275C2"/>
    <w:rsid w:val="00A27859"/>
    <w:rsid w:val="00A27C01"/>
    <w:rsid w:val="00A30673"/>
    <w:rsid w:val="00A30B9B"/>
    <w:rsid w:val="00A31E08"/>
    <w:rsid w:val="00A322DD"/>
    <w:rsid w:val="00A32FFE"/>
    <w:rsid w:val="00A33B4D"/>
    <w:rsid w:val="00A33ED0"/>
    <w:rsid w:val="00A346A0"/>
    <w:rsid w:val="00A34C89"/>
    <w:rsid w:val="00A358D7"/>
    <w:rsid w:val="00A35AB8"/>
    <w:rsid w:val="00A3602D"/>
    <w:rsid w:val="00A36BC7"/>
    <w:rsid w:val="00A36E6E"/>
    <w:rsid w:val="00A37159"/>
    <w:rsid w:val="00A37EEA"/>
    <w:rsid w:val="00A4025A"/>
    <w:rsid w:val="00A409F3"/>
    <w:rsid w:val="00A40A32"/>
    <w:rsid w:val="00A41011"/>
    <w:rsid w:val="00A41B64"/>
    <w:rsid w:val="00A41BF8"/>
    <w:rsid w:val="00A4274C"/>
    <w:rsid w:val="00A42D34"/>
    <w:rsid w:val="00A43A10"/>
    <w:rsid w:val="00A43B78"/>
    <w:rsid w:val="00A45C2A"/>
    <w:rsid w:val="00A47EFC"/>
    <w:rsid w:val="00A50554"/>
    <w:rsid w:val="00A5183E"/>
    <w:rsid w:val="00A518CF"/>
    <w:rsid w:val="00A54769"/>
    <w:rsid w:val="00A56A5D"/>
    <w:rsid w:val="00A56D60"/>
    <w:rsid w:val="00A5729D"/>
    <w:rsid w:val="00A5767B"/>
    <w:rsid w:val="00A6010B"/>
    <w:rsid w:val="00A621DC"/>
    <w:rsid w:val="00A6365A"/>
    <w:rsid w:val="00A644CB"/>
    <w:rsid w:val="00A64517"/>
    <w:rsid w:val="00A647D9"/>
    <w:rsid w:val="00A64EAA"/>
    <w:rsid w:val="00A6507E"/>
    <w:rsid w:val="00A65B3C"/>
    <w:rsid w:val="00A65C9E"/>
    <w:rsid w:val="00A65DBA"/>
    <w:rsid w:val="00A7017F"/>
    <w:rsid w:val="00A70769"/>
    <w:rsid w:val="00A70FF1"/>
    <w:rsid w:val="00A711CE"/>
    <w:rsid w:val="00A71901"/>
    <w:rsid w:val="00A72695"/>
    <w:rsid w:val="00A73120"/>
    <w:rsid w:val="00A74F29"/>
    <w:rsid w:val="00A756B3"/>
    <w:rsid w:val="00A75DF7"/>
    <w:rsid w:val="00A7701D"/>
    <w:rsid w:val="00A77D64"/>
    <w:rsid w:val="00A80330"/>
    <w:rsid w:val="00A805B6"/>
    <w:rsid w:val="00A80B12"/>
    <w:rsid w:val="00A81600"/>
    <w:rsid w:val="00A82552"/>
    <w:rsid w:val="00A83969"/>
    <w:rsid w:val="00A84484"/>
    <w:rsid w:val="00A84940"/>
    <w:rsid w:val="00A849C9"/>
    <w:rsid w:val="00A84CF9"/>
    <w:rsid w:val="00A85307"/>
    <w:rsid w:val="00A8562F"/>
    <w:rsid w:val="00A85CC3"/>
    <w:rsid w:val="00A87B0E"/>
    <w:rsid w:val="00A87CAA"/>
    <w:rsid w:val="00A9084E"/>
    <w:rsid w:val="00A90A7B"/>
    <w:rsid w:val="00A91F40"/>
    <w:rsid w:val="00A925E7"/>
    <w:rsid w:val="00A93191"/>
    <w:rsid w:val="00A931EA"/>
    <w:rsid w:val="00A933F1"/>
    <w:rsid w:val="00A93716"/>
    <w:rsid w:val="00A93C83"/>
    <w:rsid w:val="00A94DA4"/>
    <w:rsid w:val="00A962D1"/>
    <w:rsid w:val="00A97141"/>
    <w:rsid w:val="00AA01C9"/>
    <w:rsid w:val="00AA1A74"/>
    <w:rsid w:val="00AA1B2B"/>
    <w:rsid w:val="00AA1EA7"/>
    <w:rsid w:val="00AA47A6"/>
    <w:rsid w:val="00AA4917"/>
    <w:rsid w:val="00AA5072"/>
    <w:rsid w:val="00AA511A"/>
    <w:rsid w:val="00AA55C2"/>
    <w:rsid w:val="00AA5818"/>
    <w:rsid w:val="00AA5906"/>
    <w:rsid w:val="00AA61CE"/>
    <w:rsid w:val="00AA6E77"/>
    <w:rsid w:val="00AA7349"/>
    <w:rsid w:val="00AA7724"/>
    <w:rsid w:val="00AA7916"/>
    <w:rsid w:val="00AB022D"/>
    <w:rsid w:val="00AB058C"/>
    <w:rsid w:val="00AB06A6"/>
    <w:rsid w:val="00AB085A"/>
    <w:rsid w:val="00AB218C"/>
    <w:rsid w:val="00AB2976"/>
    <w:rsid w:val="00AB2E9A"/>
    <w:rsid w:val="00AB3394"/>
    <w:rsid w:val="00AB347F"/>
    <w:rsid w:val="00AB3D50"/>
    <w:rsid w:val="00AB51D4"/>
    <w:rsid w:val="00AB585D"/>
    <w:rsid w:val="00AB61F6"/>
    <w:rsid w:val="00AB6CE9"/>
    <w:rsid w:val="00AB79FF"/>
    <w:rsid w:val="00AB7F25"/>
    <w:rsid w:val="00AC0327"/>
    <w:rsid w:val="00AC0409"/>
    <w:rsid w:val="00AC1677"/>
    <w:rsid w:val="00AC1A2B"/>
    <w:rsid w:val="00AC1A7F"/>
    <w:rsid w:val="00AC28DD"/>
    <w:rsid w:val="00AC328E"/>
    <w:rsid w:val="00AC35BD"/>
    <w:rsid w:val="00AC3885"/>
    <w:rsid w:val="00AC3CE9"/>
    <w:rsid w:val="00AC4344"/>
    <w:rsid w:val="00AC4BF8"/>
    <w:rsid w:val="00AC4C38"/>
    <w:rsid w:val="00AC54DD"/>
    <w:rsid w:val="00AC5C68"/>
    <w:rsid w:val="00AC62C1"/>
    <w:rsid w:val="00AC706A"/>
    <w:rsid w:val="00AC7934"/>
    <w:rsid w:val="00AC7D8F"/>
    <w:rsid w:val="00AD00B8"/>
    <w:rsid w:val="00AD0340"/>
    <w:rsid w:val="00AD063C"/>
    <w:rsid w:val="00AD0CAD"/>
    <w:rsid w:val="00AD1B6E"/>
    <w:rsid w:val="00AD1E1B"/>
    <w:rsid w:val="00AD1E34"/>
    <w:rsid w:val="00AD22DA"/>
    <w:rsid w:val="00AD2337"/>
    <w:rsid w:val="00AD2793"/>
    <w:rsid w:val="00AD28D5"/>
    <w:rsid w:val="00AD28EB"/>
    <w:rsid w:val="00AD2D69"/>
    <w:rsid w:val="00AD37A7"/>
    <w:rsid w:val="00AD43A3"/>
    <w:rsid w:val="00AD4FAC"/>
    <w:rsid w:val="00AD5185"/>
    <w:rsid w:val="00AD57D1"/>
    <w:rsid w:val="00AD5C00"/>
    <w:rsid w:val="00AD635E"/>
    <w:rsid w:val="00AD6451"/>
    <w:rsid w:val="00AD6877"/>
    <w:rsid w:val="00AD70B9"/>
    <w:rsid w:val="00AE04EF"/>
    <w:rsid w:val="00AE07DC"/>
    <w:rsid w:val="00AE08DC"/>
    <w:rsid w:val="00AE09E5"/>
    <w:rsid w:val="00AE1DC6"/>
    <w:rsid w:val="00AE4694"/>
    <w:rsid w:val="00AE5AC9"/>
    <w:rsid w:val="00AE5E16"/>
    <w:rsid w:val="00AE6362"/>
    <w:rsid w:val="00AE6EE8"/>
    <w:rsid w:val="00AF197D"/>
    <w:rsid w:val="00AF2350"/>
    <w:rsid w:val="00AF2E6C"/>
    <w:rsid w:val="00AF3ED1"/>
    <w:rsid w:val="00AF4418"/>
    <w:rsid w:val="00AF50F1"/>
    <w:rsid w:val="00AF5133"/>
    <w:rsid w:val="00AF694B"/>
    <w:rsid w:val="00AF7280"/>
    <w:rsid w:val="00AF7D5A"/>
    <w:rsid w:val="00B0053B"/>
    <w:rsid w:val="00B005BD"/>
    <w:rsid w:val="00B017E6"/>
    <w:rsid w:val="00B0270B"/>
    <w:rsid w:val="00B029C2"/>
    <w:rsid w:val="00B02D6F"/>
    <w:rsid w:val="00B03836"/>
    <w:rsid w:val="00B03D7A"/>
    <w:rsid w:val="00B03F5B"/>
    <w:rsid w:val="00B054A3"/>
    <w:rsid w:val="00B05CF0"/>
    <w:rsid w:val="00B05D23"/>
    <w:rsid w:val="00B06042"/>
    <w:rsid w:val="00B06264"/>
    <w:rsid w:val="00B064CD"/>
    <w:rsid w:val="00B06E9B"/>
    <w:rsid w:val="00B06F9D"/>
    <w:rsid w:val="00B0774E"/>
    <w:rsid w:val="00B0775F"/>
    <w:rsid w:val="00B07DA4"/>
    <w:rsid w:val="00B1047F"/>
    <w:rsid w:val="00B108E2"/>
    <w:rsid w:val="00B10C5E"/>
    <w:rsid w:val="00B11BC8"/>
    <w:rsid w:val="00B121F4"/>
    <w:rsid w:val="00B122F6"/>
    <w:rsid w:val="00B123A6"/>
    <w:rsid w:val="00B134B9"/>
    <w:rsid w:val="00B137F7"/>
    <w:rsid w:val="00B14007"/>
    <w:rsid w:val="00B141A7"/>
    <w:rsid w:val="00B1493A"/>
    <w:rsid w:val="00B14B28"/>
    <w:rsid w:val="00B1527D"/>
    <w:rsid w:val="00B1540A"/>
    <w:rsid w:val="00B1595B"/>
    <w:rsid w:val="00B15F79"/>
    <w:rsid w:val="00B164CB"/>
    <w:rsid w:val="00B17E2E"/>
    <w:rsid w:val="00B20A80"/>
    <w:rsid w:val="00B20B17"/>
    <w:rsid w:val="00B20BF8"/>
    <w:rsid w:val="00B20EE0"/>
    <w:rsid w:val="00B2106D"/>
    <w:rsid w:val="00B21E4B"/>
    <w:rsid w:val="00B227E7"/>
    <w:rsid w:val="00B23AD5"/>
    <w:rsid w:val="00B246A8"/>
    <w:rsid w:val="00B24A41"/>
    <w:rsid w:val="00B24B1F"/>
    <w:rsid w:val="00B25CE2"/>
    <w:rsid w:val="00B26718"/>
    <w:rsid w:val="00B305A4"/>
    <w:rsid w:val="00B30C96"/>
    <w:rsid w:val="00B30C9C"/>
    <w:rsid w:val="00B31004"/>
    <w:rsid w:val="00B318E3"/>
    <w:rsid w:val="00B31A34"/>
    <w:rsid w:val="00B32835"/>
    <w:rsid w:val="00B33CBD"/>
    <w:rsid w:val="00B34286"/>
    <w:rsid w:val="00B347BB"/>
    <w:rsid w:val="00B3501E"/>
    <w:rsid w:val="00B3513E"/>
    <w:rsid w:val="00B36C00"/>
    <w:rsid w:val="00B401B7"/>
    <w:rsid w:val="00B41614"/>
    <w:rsid w:val="00B4192B"/>
    <w:rsid w:val="00B41F66"/>
    <w:rsid w:val="00B4280B"/>
    <w:rsid w:val="00B4325C"/>
    <w:rsid w:val="00B43516"/>
    <w:rsid w:val="00B435DE"/>
    <w:rsid w:val="00B43622"/>
    <w:rsid w:val="00B43D09"/>
    <w:rsid w:val="00B43FC3"/>
    <w:rsid w:val="00B44410"/>
    <w:rsid w:val="00B44CB5"/>
    <w:rsid w:val="00B4557B"/>
    <w:rsid w:val="00B45947"/>
    <w:rsid w:val="00B4657E"/>
    <w:rsid w:val="00B46817"/>
    <w:rsid w:val="00B5005C"/>
    <w:rsid w:val="00B50CCE"/>
    <w:rsid w:val="00B5175C"/>
    <w:rsid w:val="00B51D73"/>
    <w:rsid w:val="00B51EF7"/>
    <w:rsid w:val="00B52378"/>
    <w:rsid w:val="00B5248B"/>
    <w:rsid w:val="00B52E8A"/>
    <w:rsid w:val="00B53D7E"/>
    <w:rsid w:val="00B54135"/>
    <w:rsid w:val="00B54612"/>
    <w:rsid w:val="00B5473D"/>
    <w:rsid w:val="00B54A95"/>
    <w:rsid w:val="00B54CE4"/>
    <w:rsid w:val="00B55C86"/>
    <w:rsid w:val="00B55EB4"/>
    <w:rsid w:val="00B55FD8"/>
    <w:rsid w:val="00B56622"/>
    <w:rsid w:val="00B569CD"/>
    <w:rsid w:val="00B570C1"/>
    <w:rsid w:val="00B6006F"/>
    <w:rsid w:val="00B6015F"/>
    <w:rsid w:val="00B601A9"/>
    <w:rsid w:val="00B601CE"/>
    <w:rsid w:val="00B6049F"/>
    <w:rsid w:val="00B605AC"/>
    <w:rsid w:val="00B605B5"/>
    <w:rsid w:val="00B60A1D"/>
    <w:rsid w:val="00B61727"/>
    <w:rsid w:val="00B61AA7"/>
    <w:rsid w:val="00B61C43"/>
    <w:rsid w:val="00B61E59"/>
    <w:rsid w:val="00B62260"/>
    <w:rsid w:val="00B62BBA"/>
    <w:rsid w:val="00B63AC3"/>
    <w:rsid w:val="00B63DCE"/>
    <w:rsid w:val="00B641CE"/>
    <w:rsid w:val="00B6457A"/>
    <w:rsid w:val="00B64C84"/>
    <w:rsid w:val="00B65321"/>
    <w:rsid w:val="00B65DF0"/>
    <w:rsid w:val="00B6729F"/>
    <w:rsid w:val="00B6776D"/>
    <w:rsid w:val="00B7020B"/>
    <w:rsid w:val="00B70434"/>
    <w:rsid w:val="00B70672"/>
    <w:rsid w:val="00B70883"/>
    <w:rsid w:val="00B716A6"/>
    <w:rsid w:val="00B72048"/>
    <w:rsid w:val="00B721B7"/>
    <w:rsid w:val="00B728F1"/>
    <w:rsid w:val="00B72A59"/>
    <w:rsid w:val="00B73018"/>
    <w:rsid w:val="00B7308F"/>
    <w:rsid w:val="00B73326"/>
    <w:rsid w:val="00B73390"/>
    <w:rsid w:val="00B73886"/>
    <w:rsid w:val="00B73DD5"/>
    <w:rsid w:val="00B7499A"/>
    <w:rsid w:val="00B75352"/>
    <w:rsid w:val="00B755CA"/>
    <w:rsid w:val="00B77306"/>
    <w:rsid w:val="00B77663"/>
    <w:rsid w:val="00B814A0"/>
    <w:rsid w:val="00B8151C"/>
    <w:rsid w:val="00B81C3E"/>
    <w:rsid w:val="00B81E0B"/>
    <w:rsid w:val="00B81FAB"/>
    <w:rsid w:val="00B821C9"/>
    <w:rsid w:val="00B8549E"/>
    <w:rsid w:val="00B85C20"/>
    <w:rsid w:val="00B86193"/>
    <w:rsid w:val="00B86566"/>
    <w:rsid w:val="00B871BA"/>
    <w:rsid w:val="00B87303"/>
    <w:rsid w:val="00B87636"/>
    <w:rsid w:val="00B907CC"/>
    <w:rsid w:val="00B908F6"/>
    <w:rsid w:val="00B90905"/>
    <w:rsid w:val="00B90975"/>
    <w:rsid w:val="00B90B09"/>
    <w:rsid w:val="00B911E6"/>
    <w:rsid w:val="00B91E7F"/>
    <w:rsid w:val="00B92F89"/>
    <w:rsid w:val="00B937BC"/>
    <w:rsid w:val="00B93A1B"/>
    <w:rsid w:val="00B93BFD"/>
    <w:rsid w:val="00B93CEA"/>
    <w:rsid w:val="00B94EB6"/>
    <w:rsid w:val="00B95B22"/>
    <w:rsid w:val="00B95BAA"/>
    <w:rsid w:val="00B95E79"/>
    <w:rsid w:val="00B96CA8"/>
    <w:rsid w:val="00BA017C"/>
    <w:rsid w:val="00BA0D65"/>
    <w:rsid w:val="00BA19CC"/>
    <w:rsid w:val="00BA1D90"/>
    <w:rsid w:val="00BA2A4D"/>
    <w:rsid w:val="00BA336B"/>
    <w:rsid w:val="00BA3947"/>
    <w:rsid w:val="00BA3DE3"/>
    <w:rsid w:val="00BA3FDF"/>
    <w:rsid w:val="00BA4F8D"/>
    <w:rsid w:val="00BA5178"/>
    <w:rsid w:val="00BA5C97"/>
    <w:rsid w:val="00BA5D01"/>
    <w:rsid w:val="00BA65AA"/>
    <w:rsid w:val="00BA6651"/>
    <w:rsid w:val="00BA67FC"/>
    <w:rsid w:val="00BA6B7E"/>
    <w:rsid w:val="00BA6DDF"/>
    <w:rsid w:val="00BA6E5C"/>
    <w:rsid w:val="00BB21B4"/>
    <w:rsid w:val="00BB38B8"/>
    <w:rsid w:val="00BB474D"/>
    <w:rsid w:val="00BB4976"/>
    <w:rsid w:val="00BB49E2"/>
    <w:rsid w:val="00BB6A56"/>
    <w:rsid w:val="00BB7194"/>
    <w:rsid w:val="00BB7354"/>
    <w:rsid w:val="00BB7DC1"/>
    <w:rsid w:val="00BC0873"/>
    <w:rsid w:val="00BC1259"/>
    <w:rsid w:val="00BC12B1"/>
    <w:rsid w:val="00BC13B3"/>
    <w:rsid w:val="00BC16B9"/>
    <w:rsid w:val="00BC195D"/>
    <w:rsid w:val="00BC1B97"/>
    <w:rsid w:val="00BC1F78"/>
    <w:rsid w:val="00BC235C"/>
    <w:rsid w:val="00BC43BC"/>
    <w:rsid w:val="00BC44AF"/>
    <w:rsid w:val="00BC4AD2"/>
    <w:rsid w:val="00BC553A"/>
    <w:rsid w:val="00BC60C7"/>
    <w:rsid w:val="00BD02BC"/>
    <w:rsid w:val="00BD0828"/>
    <w:rsid w:val="00BD0A4D"/>
    <w:rsid w:val="00BD0E2E"/>
    <w:rsid w:val="00BD3016"/>
    <w:rsid w:val="00BD3104"/>
    <w:rsid w:val="00BD3640"/>
    <w:rsid w:val="00BD4110"/>
    <w:rsid w:val="00BD4243"/>
    <w:rsid w:val="00BD4CF9"/>
    <w:rsid w:val="00BD6ADC"/>
    <w:rsid w:val="00BD7006"/>
    <w:rsid w:val="00BD73BB"/>
    <w:rsid w:val="00BD73CB"/>
    <w:rsid w:val="00BD7737"/>
    <w:rsid w:val="00BD7C08"/>
    <w:rsid w:val="00BE03AF"/>
    <w:rsid w:val="00BE06CC"/>
    <w:rsid w:val="00BE09AF"/>
    <w:rsid w:val="00BE0D40"/>
    <w:rsid w:val="00BE1A74"/>
    <w:rsid w:val="00BE1EF9"/>
    <w:rsid w:val="00BE2BC3"/>
    <w:rsid w:val="00BE2C92"/>
    <w:rsid w:val="00BE2E58"/>
    <w:rsid w:val="00BE3729"/>
    <w:rsid w:val="00BE3F04"/>
    <w:rsid w:val="00BE3F6D"/>
    <w:rsid w:val="00BE4793"/>
    <w:rsid w:val="00BE5CDD"/>
    <w:rsid w:val="00BE6657"/>
    <w:rsid w:val="00BE67C6"/>
    <w:rsid w:val="00BE7270"/>
    <w:rsid w:val="00BE7321"/>
    <w:rsid w:val="00BE776E"/>
    <w:rsid w:val="00BE777E"/>
    <w:rsid w:val="00BE793B"/>
    <w:rsid w:val="00BF095E"/>
    <w:rsid w:val="00BF0BDF"/>
    <w:rsid w:val="00BF0C79"/>
    <w:rsid w:val="00BF0DDF"/>
    <w:rsid w:val="00BF1165"/>
    <w:rsid w:val="00BF16FA"/>
    <w:rsid w:val="00BF1C85"/>
    <w:rsid w:val="00BF1ECB"/>
    <w:rsid w:val="00BF242B"/>
    <w:rsid w:val="00BF2D6F"/>
    <w:rsid w:val="00BF2DC6"/>
    <w:rsid w:val="00BF331E"/>
    <w:rsid w:val="00BF3D54"/>
    <w:rsid w:val="00BF47DE"/>
    <w:rsid w:val="00BF49D2"/>
    <w:rsid w:val="00BF4AF5"/>
    <w:rsid w:val="00BF593D"/>
    <w:rsid w:val="00BF5FAD"/>
    <w:rsid w:val="00BF700F"/>
    <w:rsid w:val="00C00133"/>
    <w:rsid w:val="00C00365"/>
    <w:rsid w:val="00C00AE8"/>
    <w:rsid w:val="00C00FEB"/>
    <w:rsid w:val="00C0103D"/>
    <w:rsid w:val="00C0121B"/>
    <w:rsid w:val="00C0127D"/>
    <w:rsid w:val="00C02791"/>
    <w:rsid w:val="00C03319"/>
    <w:rsid w:val="00C03A60"/>
    <w:rsid w:val="00C0413B"/>
    <w:rsid w:val="00C0421B"/>
    <w:rsid w:val="00C0435D"/>
    <w:rsid w:val="00C04712"/>
    <w:rsid w:val="00C04C05"/>
    <w:rsid w:val="00C05365"/>
    <w:rsid w:val="00C054FF"/>
    <w:rsid w:val="00C056CC"/>
    <w:rsid w:val="00C05981"/>
    <w:rsid w:val="00C0759C"/>
    <w:rsid w:val="00C1009F"/>
    <w:rsid w:val="00C10615"/>
    <w:rsid w:val="00C107F1"/>
    <w:rsid w:val="00C108D7"/>
    <w:rsid w:val="00C11B0C"/>
    <w:rsid w:val="00C11B36"/>
    <w:rsid w:val="00C13171"/>
    <w:rsid w:val="00C13AF5"/>
    <w:rsid w:val="00C13D47"/>
    <w:rsid w:val="00C1507D"/>
    <w:rsid w:val="00C15189"/>
    <w:rsid w:val="00C15561"/>
    <w:rsid w:val="00C15B70"/>
    <w:rsid w:val="00C15E9D"/>
    <w:rsid w:val="00C16107"/>
    <w:rsid w:val="00C177C1"/>
    <w:rsid w:val="00C213FF"/>
    <w:rsid w:val="00C21BD6"/>
    <w:rsid w:val="00C21C39"/>
    <w:rsid w:val="00C229AC"/>
    <w:rsid w:val="00C22D92"/>
    <w:rsid w:val="00C23277"/>
    <w:rsid w:val="00C23460"/>
    <w:rsid w:val="00C2381F"/>
    <w:rsid w:val="00C23BC9"/>
    <w:rsid w:val="00C2451A"/>
    <w:rsid w:val="00C25522"/>
    <w:rsid w:val="00C260D5"/>
    <w:rsid w:val="00C261F5"/>
    <w:rsid w:val="00C262A2"/>
    <w:rsid w:val="00C2784D"/>
    <w:rsid w:val="00C27A15"/>
    <w:rsid w:val="00C302F0"/>
    <w:rsid w:val="00C3096D"/>
    <w:rsid w:val="00C31166"/>
    <w:rsid w:val="00C312FD"/>
    <w:rsid w:val="00C31BAC"/>
    <w:rsid w:val="00C34722"/>
    <w:rsid w:val="00C348BF"/>
    <w:rsid w:val="00C34A69"/>
    <w:rsid w:val="00C34CB1"/>
    <w:rsid w:val="00C35979"/>
    <w:rsid w:val="00C35B93"/>
    <w:rsid w:val="00C35F5C"/>
    <w:rsid w:val="00C3694D"/>
    <w:rsid w:val="00C36967"/>
    <w:rsid w:val="00C36DAB"/>
    <w:rsid w:val="00C371FD"/>
    <w:rsid w:val="00C40797"/>
    <w:rsid w:val="00C40849"/>
    <w:rsid w:val="00C40E64"/>
    <w:rsid w:val="00C40F54"/>
    <w:rsid w:val="00C41048"/>
    <w:rsid w:val="00C4197D"/>
    <w:rsid w:val="00C41AF4"/>
    <w:rsid w:val="00C41FC3"/>
    <w:rsid w:val="00C4248F"/>
    <w:rsid w:val="00C42AF5"/>
    <w:rsid w:val="00C42DCB"/>
    <w:rsid w:val="00C43913"/>
    <w:rsid w:val="00C43EA2"/>
    <w:rsid w:val="00C44395"/>
    <w:rsid w:val="00C4521B"/>
    <w:rsid w:val="00C45A06"/>
    <w:rsid w:val="00C46121"/>
    <w:rsid w:val="00C46195"/>
    <w:rsid w:val="00C4626B"/>
    <w:rsid w:val="00C46320"/>
    <w:rsid w:val="00C46A4F"/>
    <w:rsid w:val="00C47155"/>
    <w:rsid w:val="00C47776"/>
    <w:rsid w:val="00C478B4"/>
    <w:rsid w:val="00C50B54"/>
    <w:rsid w:val="00C51F40"/>
    <w:rsid w:val="00C5200D"/>
    <w:rsid w:val="00C53024"/>
    <w:rsid w:val="00C53500"/>
    <w:rsid w:val="00C53BB8"/>
    <w:rsid w:val="00C54054"/>
    <w:rsid w:val="00C548D3"/>
    <w:rsid w:val="00C54C5B"/>
    <w:rsid w:val="00C54F38"/>
    <w:rsid w:val="00C553B8"/>
    <w:rsid w:val="00C55D18"/>
    <w:rsid w:val="00C566C0"/>
    <w:rsid w:val="00C56702"/>
    <w:rsid w:val="00C574B6"/>
    <w:rsid w:val="00C5790F"/>
    <w:rsid w:val="00C604FB"/>
    <w:rsid w:val="00C607F0"/>
    <w:rsid w:val="00C60898"/>
    <w:rsid w:val="00C60F17"/>
    <w:rsid w:val="00C61853"/>
    <w:rsid w:val="00C61C60"/>
    <w:rsid w:val="00C61F73"/>
    <w:rsid w:val="00C62573"/>
    <w:rsid w:val="00C62856"/>
    <w:rsid w:val="00C62F70"/>
    <w:rsid w:val="00C632BD"/>
    <w:rsid w:val="00C6342A"/>
    <w:rsid w:val="00C648AE"/>
    <w:rsid w:val="00C64D08"/>
    <w:rsid w:val="00C64D1E"/>
    <w:rsid w:val="00C65EA9"/>
    <w:rsid w:val="00C70349"/>
    <w:rsid w:val="00C71434"/>
    <w:rsid w:val="00C7149B"/>
    <w:rsid w:val="00C71A7E"/>
    <w:rsid w:val="00C71BE5"/>
    <w:rsid w:val="00C72306"/>
    <w:rsid w:val="00C7287A"/>
    <w:rsid w:val="00C742F0"/>
    <w:rsid w:val="00C74665"/>
    <w:rsid w:val="00C75306"/>
    <w:rsid w:val="00C754AE"/>
    <w:rsid w:val="00C75BCF"/>
    <w:rsid w:val="00C766D4"/>
    <w:rsid w:val="00C76A8F"/>
    <w:rsid w:val="00C76F52"/>
    <w:rsid w:val="00C771F5"/>
    <w:rsid w:val="00C774E9"/>
    <w:rsid w:val="00C77A3F"/>
    <w:rsid w:val="00C77FC1"/>
    <w:rsid w:val="00C8069C"/>
    <w:rsid w:val="00C80E32"/>
    <w:rsid w:val="00C81569"/>
    <w:rsid w:val="00C817F7"/>
    <w:rsid w:val="00C81936"/>
    <w:rsid w:val="00C8194E"/>
    <w:rsid w:val="00C821F5"/>
    <w:rsid w:val="00C8338B"/>
    <w:rsid w:val="00C83A6B"/>
    <w:rsid w:val="00C83B15"/>
    <w:rsid w:val="00C846DE"/>
    <w:rsid w:val="00C84C1A"/>
    <w:rsid w:val="00C84F07"/>
    <w:rsid w:val="00C84FCE"/>
    <w:rsid w:val="00C8502A"/>
    <w:rsid w:val="00C85442"/>
    <w:rsid w:val="00C863D9"/>
    <w:rsid w:val="00C86869"/>
    <w:rsid w:val="00C86A38"/>
    <w:rsid w:val="00C8730C"/>
    <w:rsid w:val="00C87312"/>
    <w:rsid w:val="00C87619"/>
    <w:rsid w:val="00C90C13"/>
    <w:rsid w:val="00C90DDA"/>
    <w:rsid w:val="00C91D1A"/>
    <w:rsid w:val="00C91DA3"/>
    <w:rsid w:val="00C91ECC"/>
    <w:rsid w:val="00C9204D"/>
    <w:rsid w:val="00C921EE"/>
    <w:rsid w:val="00C92764"/>
    <w:rsid w:val="00C92831"/>
    <w:rsid w:val="00C929C2"/>
    <w:rsid w:val="00C92F94"/>
    <w:rsid w:val="00C9305E"/>
    <w:rsid w:val="00C939CB"/>
    <w:rsid w:val="00C940AE"/>
    <w:rsid w:val="00C9429E"/>
    <w:rsid w:val="00C94EFD"/>
    <w:rsid w:val="00C95C3A"/>
    <w:rsid w:val="00C96430"/>
    <w:rsid w:val="00C968FA"/>
    <w:rsid w:val="00C96EFE"/>
    <w:rsid w:val="00C979C9"/>
    <w:rsid w:val="00C97A50"/>
    <w:rsid w:val="00C97F76"/>
    <w:rsid w:val="00CA13BF"/>
    <w:rsid w:val="00CA168D"/>
    <w:rsid w:val="00CA22D2"/>
    <w:rsid w:val="00CA26C0"/>
    <w:rsid w:val="00CA2A3C"/>
    <w:rsid w:val="00CA2F2C"/>
    <w:rsid w:val="00CA32C4"/>
    <w:rsid w:val="00CA35A9"/>
    <w:rsid w:val="00CA35E0"/>
    <w:rsid w:val="00CA3A77"/>
    <w:rsid w:val="00CA45CB"/>
    <w:rsid w:val="00CA4A82"/>
    <w:rsid w:val="00CA4ADC"/>
    <w:rsid w:val="00CA4DE5"/>
    <w:rsid w:val="00CA50EB"/>
    <w:rsid w:val="00CA5180"/>
    <w:rsid w:val="00CA5717"/>
    <w:rsid w:val="00CA57AF"/>
    <w:rsid w:val="00CA5CEE"/>
    <w:rsid w:val="00CA5D44"/>
    <w:rsid w:val="00CA5FBA"/>
    <w:rsid w:val="00CA661B"/>
    <w:rsid w:val="00CB086E"/>
    <w:rsid w:val="00CB0B2B"/>
    <w:rsid w:val="00CB138B"/>
    <w:rsid w:val="00CB1DD1"/>
    <w:rsid w:val="00CB2729"/>
    <w:rsid w:val="00CB3890"/>
    <w:rsid w:val="00CB3CC1"/>
    <w:rsid w:val="00CB3DE1"/>
    <w:rsid w:val="00CB402F"/>
    <w:rsid w:val="00CB4692"/>
    <w:rsid w:val="00CB4AAD"/>
    <w:rsid w:val="00CB54D3"/>
    <w:rsid w:val="00CB5AF9"/>
    <w:rsid w:val="00CB5C70"/>
    <w:rsid w:val="00CB5E81"/>
    <w:rsid w:val="00CB7781"/>
    <w:rsid w:val="00CB7855"/>
    <w:rsid w:val="00CB79E9"/>
    <w:rsid w:val="00CC007B"/>
    <w:rsid w:val="00CC0094"/>
    <w:rsid w:val="00CC06D4"/>
    <w:rsid w:val="00CC1B2B"/>
    <w:rsid w:val="00CC2590"/>
    <w:rsid w:val="00CC2E15"/>
    <w:rsid w:val="00CC3160"/>
    <w:rsid w:val="00CC346C"/>
    <w:rsid w:val="00CC34A6"/>
    <w:rsid w:val="00CC3A3D"/>
    <w:rsid w:val="00CC4B43"/>
    <w:rsid w:val="00CC59C2"/>
    <w:rsid w:val="00CC5E82"/>
    <w:rsid w:val="00CC752F"/>
    <w:rsid w:val="00CC7AEE"/>
    <w:rsid w:val="00CC7FD3"/>
    <w:rsid w:val="00CD08A4"/>
    <w:rsid w:val="00CD0B37"/>
    <w:rsid w:val="00CD0E0D"/>
    <w:rsid w:val="00CD1450"/>
    <w:rsid w:val="00CD2809"/>
    <w:rsid w:val="00CD2A25"/>
    <w:rsid w:val="00CD2FA0"/>
    <w:rsid w:val="00CD2FED"/>
    <w:rsid w:val="00CD3D78"/>
    <w:rsid w:val="00CD4077"/>
    <w:rsid w:val="00CD4BE6"/>
    <w:rsid w:val="00CD58FD"/>
    <w:rsid w:val="00CD6145"/>
    <w:rsid w:val="00CD6306"/>
    <w:rsid w:val="00CD64CF"/>
    <w:rsid w:val="00CD73CA"/>
    <w:rsid w:val="00CD786A"/>
    <w:rsid w:val="00CD7DFD"/>
    <w:rsid w:val="00CE0244"/>
    <w:rsid w:val="00CE02F3"/>
    <w:rsid w:val="00CE056B"/>
    <w:rsid w:val="00CE0953"/>
    <w:rsid w:val="00CE128A"/>
    <w:rsid w:val="00CE144A"/>
    <w:rsid w:val="00CE1AA5"/>
    <w:rsid w:val="00CE2C98"/>
    <w:rsid w:val="00CE2CCD"/>
    <w:rsid w:val="00CE320C"/>
    <w:rsid w:val="00CE39FF"/>
    <w:rsid w:val="00CE4D6C"/>
    <w:rsid w:val="00CE4F68"/>
    <w:rsid w:val="00CE5128"/>
    <w:rsid w:val="00CE59B4"/>
    <w:rsid w:val="00CE6A8E"/>
    <w:rsid w:val="00CE6B40"/>
    <w:rsid w:val="00CE6B71"/>
    <w:rsid w:val="00CE7C9C"/>
    <w:rsid w:val="00CF0CAA"/>
    <w:rsid w:val="00CF25AB"/>
    <w:rsid w:val="00CF4378"/>
    <w:rsid w:val="00CF47EF"/>
    <w:rsid w:val="00CF4CFB"/>
    <w:rsid w:val="00CF5374"/>
    <w:rsid w:val="00CF675E"/>
    <w:rsid w:val="00CF753A"/>
    <w:rsid w:val="00CF794E"/>
    <w:rsid w:val="00CF7CEB"/>
    <w:rsid w:val="00D00FA1"/>
    <w:rsid w:val="00D01A37"/>
    <w:rsid w:val="00D01A8B"/>
    <w:rsid w:val="00D01B40"/>
    <w:rsid w:val="00D01C28"/>
    <w:rsid w:val="00D01E21"/>
    <w:rsid w:val="00D01EF9"/>
    <w:rsid w:val="00D02A5D"/>
    <w:rsid w:val="00D06485"/>
    <w:rsid w:val="00D07402"/>
    <w:rsid w:val="00D074DA"/>
    <w:rsid w:val="00D10C1B"/>
    <w:rsid w:val="00D115F5"/>
    <w:rsid w:val="00D12A79"/>
    <w:rsid w:val="00D13250"/>
    <w:rsid w:val="00D13C38"/>
    <w:rsid w:val="00D14583"/>
    <w:rsid w:val="00D14842"/>
    <w:rsid w:val="00D15AEB"/>
    <w:rsid w:val="00D163BC"/>
    <w:rsid w:val="00D1675C"/>
    <w:rsid w:val="00D16DBB"/>
    <w:rsid w:val="00D20358"/>
    <w:rsid w:val="00D20DEA"/>
    <w:rsid w:val="00D20EC3"/>
    <w:rsid w:val="00D211A3"/>
    <w:rsid w:val="00D214DD"/>
    <w:rsid w:val="00D21AC6"/>
    <w:rsid w:val="00D21CC6"/>
    <w:rsid w:val="00D21EE5"/>
    <w:rsid w:val="00D22255"/>
    <w:rsid w:val="00D227C7"/>
    <w:rsid w:val="00D22B6C"/>
    <w:rsid w:val="00D23471"/>
    <w:rsid w:val="00D240DE"/>
    <w:rsid w:val="00D2449C"/>
    <w:rsid w:val="00D252A0"/>
    <w:rsid w:val="00D25D05"/>
    <w:rsid w:val="00D2625D"/>
    <w:rsid w:val="00D26E4E"/>
    <w:rsid w:val="00D26E85"/>
    <w:rsid w:val="00D27351"/>
    <w:rsid w:val="00D278B9"/>
    <w:rsid w:val="00D2796E"/>
    <w:rsid w:val="00D27F52"/>
    <w:rsid w:val="00D30691"/>
    <w:rsid w:val="00D30B28"/>
    <w:rsid w:val="00D318D2"/>
    <w:rsid w:val="00D31E28"/>
    <w:rsid w:val="00D32771"/>
    <w:rsid w:val="00D32D24"/>
    <w:rsid w:val="00D33079"/>
    <w:rsid w:val="00D34360"/>
    <w:rsid w:val="00D3566F"/>
    <w:rsid w:val="00D35D68"/>
    <w:rsid w:val="00D3639D"/>
    <w:rsid w:val="00D3693A"/>
    <w:rsid w:val="00D37254"/>
    <w:rsid w:val="00D378B6"/>
    <w:rsid w:val="00D378FA"/>
    <w:rsid w:val="00D37C72"/>
    <w:rsid w:val="00D37D22"/>
    <w:rsid w:val="00D41E79"/>
    <w:rsid w:val="00D42991"/>
    <w:rsid w:val="00D42DE9"/>
    <w:rsid w:val="00D43356"/>
    <w:rsid w:val="00D442E2"/>
    <w:rsid w:val="00D4437F"/>
    <w:rsid w:val="00D443A6"/>
    <w:rsid w:val="00D443EC"/>
    <w:rsid w:val="00D4469A"/>
    <w:rsid w:val="00D44D9D"/>
    <w:rsid w:val="00D44F22"/>
    <w:rsid w:val="00D4530E"/>
    <w:rsid w:val="00D45901"/>
    <w:rsid w:val="00D46EC6"/>
    <w:rsid w:val="00D47B0B"/>
    <w:rsid w:val="00D5073E"/>
    <w:rsid w:val="00D518DA"/>
    <w:rsid w:val="00D526EE"/>
    <w:rsid w:val="00D535B5"/>
    <w:rsid w:val="00D53741"/>
    <w:rsid w:val="00D53D41"/>
    <w:rsid w:val="00D54417"/>
    <w:rsid w:val="00D54821"/>
    <w:rsid w:val="00D54BC4"/>
    <w:rsid w:val="00D56E56"/>
    <w:rsid w:val="00D56F84"/>
    <w:rsid w:val="00D578D1"/>
    <w:rsid w:val="00D57D78"/>
    <w:rsid w:val="00D60487"/>
    <w:rsid w:val="00D60960"/>
    <w:rsid w:val="00D61640"/>
    <w:rsid w:val="00D61EE8"/>
    <w:rsid w:val="00D620A6"/>
    <w:rsid w:val="00D621CA"/>
    <w:rsid w:val="00D62579"/>
    <w:rsid w:val="00D646B6"/>
    <w:rsid w:val="00D64E46"/>
    <w:rsid w:val="00D65CA2"/>
    <w:rsid w:val="00D66000"/>
    <w:rsid w:val="00D66055"/>
    <w:rsid w:val="00D66536"/>
    <w:rsid w:val="00D669EA"/>
    <w:rsid w:val="00D6771E"/>
    <w:rsid w:val="00D67D21"/>
    <w:rsid w:val="00D67E05"/>
    <w:rsid w:val="00D70500"/>
    <w:rsid w:val="00D7082E"/>
    <w:rsid w:val="00D714D7"/>
    <w:rsid w:val="00D72747"/>
    <w:rsid w:val="00D72EEB"/>
    <w:rsid w:val="00D73562"/>
    <w:rsid w:val="00D73811"/>
    <w:rsid w:val="00D7403F"/>
    <w:rsid w:val="00D74523"/>
    <w:rsid w:val="00D74877"/>
    <w:rsid w:val="00D753C6"/>
    <w:rsid w:val="00D763F2"/>
    <w:rsid w:val="00D768D6"/>
    <w:rsid w:val="00D76AFE"/>
    <w:rsid w:val="00D76BA9"/>
    <w:rsid w:val="00D76EEE"/>
    <w:rsid w:val="00D771D9"/>
    <w:rsid w:val="00D7770C"/>
    <w:rsid w:val="00D77C3B"/>
    <w:rsid w:val="00D80028"/>
    <w:rsid w:val="00D817A2"/>
    <w:rsid w:val="00D81F91"/>
    <w:rsid w:val="00D82483"/>
    <w:rsid w:val="00D8257B"/>
    <w:rsid w:val="00D83BF7"/>
    <w:rsid w:val="00D849BC"/>
    <w:rsid w:val="00D84B20"/>
    <w:rsid w:val="00D84BC9"/>
    <w:rsid w:val="00D85C42"/>
    <w:rsid w:val="00D85E41"/>
    <w:rsid w:val="00D8613F"/>
    <w:rsid w:val="00D867FF"/>
    <w:rsid w:val="00D87510"/>
    <w:rsid w:val="00D900B8"/>
    <w:rsid w:val="00D90D04"/>
    <w:rsid w:val="00D90D62"/>
    <w:rsid w:val="00D91260"/>
    <w:rsid w:val="00D913EE"/>
    <w:rsid w:val="00D915A9"/>
    <w:rsid w:val="00D92814"/>
    <w:rsid w:val="00D92ACE"/>
    <w:rsid w:val="00D93C4A"/>
    <w:rsid w:val="00D93E7E"/>
    <w:rsid w:val="00D945EA"/>
    <w:rsid w:val="00D9484D"/>
    <w:rsid w:val="00D9499B"/>
    <w:rsid w:val="00D9519A"/>
    <w:rsid w:val="00D9762C"/>
    <w:rsid w:val="00D9793C"/>
    <w:rsid w:val="00D97EF6"/>
    <w:rsid w:val="00DA0A77"/>
    <w:rsid w:val="00DA0BFB"/>
    <w:rsid w:val="00DA1A4A"/>
    <w:rsid w:val="00DA2F4D"/>
    <w:rsid w:val="00DA3569"/>
    <w:rsid w:val="00DA4D48"/>
    <w:rsid w:val="00DA7F3E"/>
    <w:rsid w:val="00DB06C1"/>
    <w:rsid w:val="00DB07E4"/>
    <w:rsid w:val="00DB0DF1"/>
    <w:rsid w:val="00DB1203"/>
    <w:rsid w:val="00DB13F4"/>
    <w:rsid w:val="00DB1771"/>
    <w:rsid w:val="00DB1D0F"/>
    <w:rsid w:val="00DB2897"/>
    <w:rsid w:val="00DB2907"/>
    <w:rsid w:val="00DB3174"/>
    <w:rsid w:val="00DB3858"/>
    <w:rsid w:val="00DB3D35"/>
    <w:rsid w:val="00DB4058"/>
    <w:rsid w:val="00DB4380"/>
    <w:rsid w:val="00DB5020"/>
    <w:rsid w:val="00DB6A30"/>
    <w:rsid w:val="00DB7178"/>
    <w:rsid w:val="00DB7208"/>
    <w:rsid w:val="00DC0062"/>
    <w:rsid w:val="00DC0332"/>
    <w:rsid w:val="00DC042C"/>
    <w:rsid w:val="00DC0486"/>
    <w:rsid w:val="00DC126B"/>
    <w:rsid w:val="00DC3312"/>
    <w:rsid w:val="00DC3451"/>
    <w:rsid w:val="00DC3C3E"/>
    <w:rsid w:val="00DC40A8"/>
    <w:rsid w:val="00DC4602"/>
    <w:rsid w:val="00DC5250"/>
    <w:rsid w:val="00DC53C3"/>
    <w:rsid w:val="00DC56E5"/>
    <w:rsid w:val="00DC64DA"/>
    <w:rsid w:val="00DC75C0"/>
    <w:rsid w:val="00DD0C56"/>
    <w:rsid w:val="00DD0C91"/>
    <w:rsid w:val="00DD0FF7"/>
    <w:rsid w:val="00DD143A"/>
    <w:rsid w:val="00DD1ECA"/>
    <w:rsid w:val="00DD1F99"/>
    <w:rsid w:val="00DD241B"/>
    <w:rsid w:val="00DD2681"/>
    <w:rsid w:val="00DD268C"/>
    <w:rsid w:val="00DD29EC"/>
    <w:rsid w:val="00DD2D22"/>
    <w:rsid w:val="00DD37C2"/>
    <w:rsid w:val="00DD46D5"/>
    <w:rsid w:val="00DD4F56"/>
    <w:rsid w:val="00DD590E"/>
    <w:rsid w:val="00DD6220"/>
    <w:rsid w:val="00DD6A1E"/>
    <w:rsid w:val="00DD6CAA"/>
    <w:rsid w:val="00DD6F07"/>
    <w:rsid w:val="00DD78E2"/>
    <w:rsid w:val="00DE0CDA"/>
    <w:rsid w:val="00DE1272"/>
    <w:rsid w:val="00DE13BB"/>
    <w:rsid w:val="00DE1794"/>
    <w:rsid w:val="00DE1B18"/>
    <w:rsid w:val="00DE1C30"/>
    <w:rsid w:val="00DE1C4C"/>
    <w:rsid w:val="00DE23BB"/>
    <w:rsid w:val="00DE29D3"/>
    <w:rsid w:val="00DE2AB2"/>
    <w:rsid w:val="00DE335D"/>
    <w:rsid w:val="00DE3A8B"/>
    <w:rsid w:val="00DE3ECE"/>
    <w:rsid w:val="00DE4C0D"/>
    <w:rsid w:val="00DE4CBF"/>
    <w:rsid w:val="00DE4EA4"/>
    <w:rsid w:val="00DE5566"/>
    <w:rsid w:val="00DE7301"/>
    <w:rsid w:val="00DE7382"/>
    <w:rsid w:val="00DE74BC"/>
    <w:rsid w:val="00DE77E1"/>
    <w:rsid w:val="00DE7E32"/>
    <w:rsid w:val="00DF0047"/>
    <w:rsid w:val="00DF06D5"/>
    <w:rsid w:val="00DF1379"/>
    <w:rsid w:val="00DF1992"/>
    <w:rsid w:val="00DF20BA"/>
    <w:rsid w:val="00DF2B5F"/>
    <w:rsid w:val="00DF2C72"/>
    <w:rsid w:val="00DF2F34"/>
    <w:rsid w:val="00DF3987"/>
    <w:rsid w:val="00DF3CF1"/>
    <w:rsid w:val="00DF3E88"/>
    <w:rsid w:val="00DF43E6"/>
    <w:rsid w:val="00DF50D8"/>
    <w:rsid w:val="00DF571C"/>
    <w:rsid w:val="00DF582F"/>
    <w:rsid w:val="00DF6059"/>
    <w:rsid w:val="00DF69C4"/>
    <w:rsid w:val="00DF7122"/>
    <w:rsid w:val="00DF7BC1"/>
    <w:rsid w:val="00E00F46"/>
    <w:rsid w:val="00E01445"/>
    <w:rsid w:val="00E01529"/>
    <w:rsid w:val="00E01EB8"/>
    <w:rsid w:val="00E02616"/>
    <w:rsid w:val="00E03CBD"/>
    <w:rsid w:val="00E0455E"/>
    <w:rsid w:val="00E05299"/>
    <w:rsid w:val="00E061B0"/>
    <w:rsid w:val="00E062F9"/>
    <w:rsid w:val="00E07410"/>
    <w:rsid w:val="00E10647"/>
    <w:rsid w:val="00E118BD"/>
    <w:rsid w:val="00E11999"/>
    <w:rsid w:val="00E11F42"/>
    <w:rsid w:val="00E120A2"/>
    <w:rsid w:val="00E1270C"/>
    <w:rsid w:val="00E12E0B"/>
    <w:rsid w:val="00E12E63"/>
    <w:rsid w:val="00E13598"/>
    <w:rsid w:val="00E13662"/>
    <w:rsid w:val="00E13E6D"/>
    <w:rsid w:val="00E13FDB"/>
    <w:rsid w:val="00E14B1C"/>
    <w:rsid w:val="00E15017"/>
    <w:rsid w:val="00E15351"/>
    <w:rsid w:val="00E15F96"/>
    <w:rsid w:val="00E17398"/>
    <w:rsid w:val="00E173F5"/>
    <w:rsid w:val="00E17521"/>
    <w:rsid w:val="00E17727"/>
    <w:rsid w:val="00E200A0"/>
    <w:rsid w:val="00E21696"/>
    <w:rsid w:val="00E21B1A"/>
    <w:rsid w:val="00E21F9A"/>
    <w:rsid w:val="00E223E1"/>
    <w:rsid w:val="00E224BC"/>
    <w:rsid w:val="00E226D6"/>
    <w:rsid w:val="00E24365"/>
    <w:rsid w:val="00E24691"/>
    <w:rsid w:val="00E24A21"/>
    <w:rsid w:val="00E25992"/>
    <w:rsid w:val="00E259C4"/>
    <w:rsid w:val="00E25F6A"/>
    <w:rsid w:val="00E26124"/>
    <w:rsid w:val="00E263CB"/>
    <w:rsid w:val="00E3050B"/>
    <w:rsid w:val="00E30824"/>
    <w:rsid w:val="00E316EE"/>
    <w:rsid w:val="00E31FAB"/>
    <w:rsid w:val="00E32AE2"/>
    <w:rsid w:val="00E335C1"/>
    <w:rsid w:val="00E341A3"/>
    <w:rsid w:val="00E350B4"/>
    <w:rsid w:val="00E355FF"/>
    <w:rsid w:val="00E363EB"/>
    <w:rsid w:val="00E400D7"/>
    <w:rsid w:val="00E415C9"/>
    <w:rsid w:val="00E4182E"/>
    <w:rsid w:val="00E41955"/>
    <w:rsid w:val="00E41C5E"/>
    <w:rsid w:val="00E4249C"/>
    <w:rsid w:val="00E42865"/>
    <w:rsid w:val="00E42A80"/>
    <w:rsid w:val="00E42C41"/>
    <w:rsid w:val="00E43015"/>
    <w:rsid w:val="00E43131"/>
    <w:rsid w:val="00E431B8"/>
    <w:rsid w:val="00E434B2"/>
    <w:rsid w:val="00E43ACC"/>
    <w:rsid w:val="00E43DA5"/>
    <w:rsid w:val="00E44231"/>
    <w:rsid w:val="00E45C1A"/>
    <w:rsid w:val="00E45CEE"/>
    <w:rsid w:val="00E46269"/>
    <w:rsid w:val="00E46982"/>
    <w:rsid w:val="00E47227"/>
    <w:rsid w:val="00E4791B"/>
    <w:rsid w:val="00E47972"/>
    <w:rsid w:val="00E47AA1"/>
    <w:rsid w:val="00E47F89"/>
    <w:rsid w:val="00E509DD"/>
    <w:rsid w:val="00E5129D"/>
    <w:rsid w:val="00E5135A"/>
    <w:rsid w:val="00E513B9"/>
    <w:rsid w:val="00E52088"/>
    <w:rsid w:val="00E52BDD"/>
    <w:rsid w:val="00E53151"/>
    <w:rsid w:val="00E5339A"/>
    <w:rsid w:val="00E538D8"/>
    <w:rsid w:val="00E5549F"/>
    <w:rsid w:val="00E55A7D"/>
    <w:rsid w:val="00E55FEB"/>
    <w:rsid w:val="00E56B9E"/>
    <w:rsid w:val="00E57144"/>
    <w:rsid w:val="00E60A6E"/>
    <w:rsid w:val="00E61C77"/>
    <w:rsid w:val="00E623CF"/>
    <w:rsid w:val="00E62D84"/>
    <w:rsid w:val="00E637DC"/>
    <w:rsid w:val="00E64227"/>
    <w:rsid w:val="00E643E6"/>
    <w:rsid w:val="00E647A1"/>
    <w:rsid w:val="00E64CE3"/>
    <w:rsid w:val="00E654FD"/>
    <w:rsid w:val="00E65B2D"/>
    <w:rsid w:val="00E66344"/>
    <w:rsid w:val="00E67096"/>
    <w:rsid w:val="00E67169"/>
    <w:rsid w:val="00E67A91"/>
    <w:rsid w:val="00E7059F"/>
    <w:rsid w:val="00E707AB"/>
    <w:rsid w:val="00E70BE0"/>
    <w:rsid w:val="00E7140A"/>
    <w:rsid w:val="00E71896"/>
    <w:rsid w:val="00E71A5A"/>
    <w:rsid w:val="00E721A4"/>
    <w:rsid w:val="00E72786"/>
    <w:rsid w:val="00E7335E"/>
    <w:rsid w:val="00E7389F"/>
    <w:rsid w:val="00E73AF6"/>
    <w:rsid w:val="00E7443C"/>
    <w:rsid w:val="00E749E1"/>
    <w:rsid w:val="00E74CD1"/>
    <w:rsid w:val="00E752D5"/>
    <w:rsid w:val="00E7584E"/>
    <w:rsid w:val="00E75B44"/>
    <w:rsid w:val="00E75D3F"/>
    <w:rsid w:val="00E75F0D"/>
    <w:rsid w:val="00E770AE"/>
    <w:rsid w:val="00E80A7A"/>
    <w:rsid w:val="00E80C12"/>
    <w:rsid w:val="00E80F22"/>
    <w:rsid w:val="00E81203"/>
    <w:rsid w:val="00E81452"/>
    <w:rsid w:val="00E8186B"/>
    <w:rsid w:val="00E82FBE"/>
    <w:rsid w:val="00E83244"/>
    <w:rsid w:val="00E83251"/>
    <w:rsid w:val="00E832C5"/>
    <w:rsid w:val="00E83D7F"/>
    <w:rsid w:val="00E83F28"/>
    <w:rsid w:val="00E85701"/>
    <w:rsid w:val="00E86A91"/>
    <w:rsid w:val="00E86FA1"/>
    <w:rsid w:val="00E873F9"/>
    <w:rsid w:val="00E876C0"/>
    <w:rsid w:val="00E87929"/>
    <w:rsid w:val="00E90199"/>
    <w:rsid w:val="00E913E3"/>
    <w:rsid w:val="00E9154F"/>
    <w:rsid w:val="00E92314"/>
    <w:rsid w:val="00E92721"/>
    <w:rsid w:val="00E9425C"/>
    <w:rsid w:val="00E944E1"/>
    <w:rsid w:val="00E94B7F"/>
    <w:rsid w:val="00E9522F"/>
    <w:rsid w:val="00E953C2"/>
    <w:rsid w:val="00E954C0"/>
    <w:rsid w:val="00E954DA"/>
    <w:rsid w:val="00E95758"/>
    <w:rsid w:val="00E957BB"/>
    <w:rsid w:val="00E95DD6"/>
    <w:rsid w:val="00E95E35"/>
    <w:rsid w:val="00E95F3D"/>
    <w:rsid w:val="00E961B3"/>
    <w:rsid w:val="00E96530"/>
    <w:rsid w:val="00E97139"/>
    <w:rsid w:val="00E975B1"/>
    <w:rsid w:val="00EA06C6"/>
    <w:rsid w:val="00EA141B"/>
    <w:rsid w:val="00EA158D"/>
    <w:rsid w:val="00EA17FD"/>
    <w:rsid w:val="00EA1C36"/>
    <w:rsid w:val="00EA2E4B"/>
    <w:rsid w:val="00EA3FD8"/>
    <w:rsid w:val="00EA4189"/>
    <w:rsid w:val="00EA4533"/>
    <w:rsid w:val="00EA513C"/>
    <w:rsid w:val="00EA55DE"/>
    <w:rsid w:val="00EA5B53"/>
    <w:rsid w:val="00EA5B78"/>
    <w:rsid w:val="00EA6423"/>
    <w:rsid w:val="00EA6A57"/>
    <w:rsid w:val="00EA6B8C"/>
    <w:rsid w:val="00EA74C4"/>
    <w:rsid w:val="00EB012F"/>
    <w:rsid w:val="00EB0434"/>
    <w:rsid w:val="00EB0E94"/>
    <w:rsid w:val="00EB1177"/>
    <w:rsid w:val="00EB12B5"/>
    <w:rsid w:val="00EB1500"/>
    <w:rsid w:val="00EB2DAE"/>
    <w:rsid w:val="00EB2FF1"/>
    <w:rsid w:val="00EB4F55"/>
    <w:rsid w:val="00EB595B"/>
    <w:rsid w:val="00EB5ADE"/>
    <w:rsid w:val="00EB5D26"/>
    <w:rsid w:val="00EB6E20"/>
    <w:rsid w:val="00EB6F4B"/>
    <w:rsid w:val="00EB76DE"/>
    <w:rsid w:val="00EC0D20"/>
    <w:rsid w:val="00EC0DAB"/>
    <w:rsid w:val="00EC19B2"/>
    <w:rsid w:val="00EC20F2"/>
    <w:rsid w:val="00EC25C4"/>
    <w:rsid w:val="00EC3050"/>
    <w:rsid w:val="00EC31D7"/>
    <w:rsid w:val="00EC3D8D"/>
    <w:rsid w:val="00EC4A33"/>
    <w:rsid w:val="00EC4E78"/>
    <w:rsid w:val="00EC5183"/>
    <w:rsid w:val="00EC560A"/>
    <w:rsid w:val="00EC56BD"/>
    <w:rsid w:val="00EC5893"/>
    <w:rsid w:val="00EC6739"/>
    <w:rsid w:val="00EC690E"/>
    <w:rsid w:val="00EC6C37"/>
    <w:rsid w:val="00EC6D0A"/>
    <w:rsid w:val="00ED079A"/>
    <w:rsid w:val="00ED297B"/>
    <w:rsid w:val="00ED2C16"/>
    <w:rsid w:val="00ED2D09"/>
    <w:rsid w:val="00ED2D25"/>
    <w:rsid w:val="00ED2DB1"/>
    <w:rsid w:val="00ED3FE4"/>
    <w:rsid w:val="00ED41B6"/>
    <w:rsid w:val="00ED5A58"/>
    <w:rsid w:val="00ED6823"/>
    <w:rsid w:val="00ED77FC"/>
    <w:rsid w:val="00EE07D7"/>
    <w:rsid w:val="00EE0983"/>
    <w:rsid w:val="00EE0B9D"/>
    <w:rsid w:val="00EE0BDD"/>
    <w:rsid w:val="00EE1E7F"/>
    <w:rsid w:val="00EE245A"/>
    <w:rsid w:val="00EE3204"/>
    <w:rsid w:val="00EE3251"/>
    <w:rsid w:val="00EE4BA1"/>
    <w:rsid w:val="00EE4F0B"/>
    <w:rsid w:val="00EE5C05"/>
    <w:rsid w:val="00EE5CF1"/>
    <w:rsid w:val="00EE7096"/>
    <w:rsid w:val="00EE72DC"/>
    <w:rsid w:val="00EE7E40"/>
    <w:rsid w:val="00EF00E3"/>
    <w:rsid w:val="00EF0772"/>
    <w:rsid w:val="00EF2F99"/>
    <w:rsid w:val="00EF3017"/>
    <w:rsid w:val="00EF3B85"/>
    <w:rsid w:val="00EF45F9"/>
    <w:rsid w:val="00EF4A10"/>
    <w:rsid w:val="00EF603A"/>
    <w:rsid w:val="00EF6090"/>
    <w:rsid w:val="00EF64BF"/>
    <w:rsid w:val="00EF6F5E"/>
    <w:rsid w:val="00EF7E82"/>
    <w:rsid w:val="00F0003B"/>
    <w:rsid w:val="00F00705"/>
    <w:rsid w:val="00F00959"/>
    <w:rsid w:val="00F00A47"/>
    <w:rsid w:val="00F00B96"/>
    <w:rsid w:val="00F00E5F"/>
    <w:rsid w:val="00F00F39"/>
    <w:rsid w:val="00F011AE"/>
    <w:rsid w:val="00F01929"/>
    <w:rsid w:val="00F0220C"/>
    <w:rsid w:val="00F02DC1"/>
    <w:rsid w:val="00F033DB"/>
    <w:rsid w:val="00F033EA"/>
    <w:rsid w:val="00F03568"/>
    <w:rsid w:val="00F036D9"/>
    <w:rsid w:val="00F038C7"/>
    <w:rsid w:val="00F0430C"/>
    <w:rsid w:val="00F0494E"/>
    <w:rsid w:val="00F0598E"/>
    <w:rsid w:val="00F066D5"/>
    <w:rsid w:val="00F0677A"/>
    <w:rsid w:val="00F06A29"/>
    <w:rsid w:val="00F10BB3"/>
    <w:rsid w:val="00F10D9E"/>
    <w:rsid w:val="00F10EE8"/>
    <w:rsid w:val="00F11E3A"/>
    <w:rsid w:val="00F12687"/>
    <w:rsid w:val="00F13F97"/>
    <w:rsid w:val="00F14844"/>
    <w:rsid w:val="00F14C2B"/>
    <w:rsid w:val="00F15005"/>
    <w:rsid w:val="00F15390"/>
    <w:rsid w:val="00F15812"/>
    <w:rsid w:val="00F15A11"/>
    <w:rsid w:val="00F163C0"/>
    <w:rsid w:val="00F1733E"/>
    <w:rsid w:val="00F20E3C"/>
    <w:rsid w:val="00F21BE5"/>
    <w:rsid w:val="00F21C97"/>
    <w:rsid w:val="00F22BD3"/>
    <w:rsid w:val="00F22D7E"/>
    <w:rsid w:val="00F234A0"/>
    <w:rsid w:val="00F25490"/>
    <w:rsid w:val="00F255CE"/>
    <w:rsid w:val="00F26862"/>
    <w:rsid w:val="00F27AC5"/>
    <w:rsid w:val="00F3061D"/>
    <w:rsid w:val="00F30851"/>
    <w:rsid w:val="00F316CB"/>
    <w:rsid w:val="00F31CC6"/>
    <w:rsid w:val="00F327A9"/>
    <w:rsid w:val="00F3305D"/>
    <w:rsid w:val="00F3379A"/>
    <w:rsid w:val="00F34351"/>
    <w:rsid w:val="00F34383"/>
    <w:rsid w:val="00F35700"/>
    <w:rsid w:val="00F35728"/>
    <w:rsid w:val="00F40064"/>
    <w:rsid w:val="00F41198"/>
    <w:rsid w:val="00F41386"/>
    <w:rsid w:val="00F418A1"/>
    <w:rsid w:val="00F41FE3"/>
    <w:rsid w:val="00F436C3"/>
    <w:rsid w:val="00F442B1"/>
    <w:rsid w:val="00F45687"/>
    <w:rsid w:val="00F45A5B"/>
    <w:rsid w:val="00F50A61"/>
    <w:rsid w:val="00F50E7E"/>
    <w:rsid w:val="00F52527"/>
    <w:rsid w:val="00F5290B"/>
    <w:rsid w:val="00F52937"/>
    <w:rsid w:val="00F53C2D"/>
    <w:rsid w:val="00F53EE4"/>
    <w:rsid w:val="00F542A4"/>
    <w:rsid w:val="00F5478C"/>
    <w:rsid w:val="00F55779"/>
    <w:rsid w:val="00F56B72"/>
    <w:rsid w:val="00F57316"/>
    <w:rsid w:val="00F576C9"/>
    <w:rsid w:val="00F578DF"/>
    <w:rsid w:val="00F6003A"/>
    <w:rsid w:val="00F60FD9"/>
    <w:rsid w:val="00F62726"/>
    <w:rsid w:val="00F62D82"/>
    <w:rsid w:val="00F6544F"/>
    <w:rsid w:val="00F65643"/>
    <w:rsid w:val="00F656F0"/>
    <w:rsid w:val="00F65C5F"/>
    <w:rsid w:val="00F665B5"/>
    <w:rsid w:val="00F70CD9"/>
    <w:rsid w:val="00F71689"/>
    <w:rsid w:val="00F71EF0"/>
    <w:rsid w:val="00F72131"/>
    <w:rsid w:val="00F7253F"/>
    <w:rsid w:val="00F72ACC"/>
    <w:rsid w:val="00F72EBC"/>
    <w:rsid w:val="00F73661"/>
    <w:rsid w:val="00F74759"/>
    <w:rsid w:val="00F747AE"/>
    <w:rsid w:val="00F74825"/>
    <w:rsid w:val="00F74978"/>
    <w:rsid w:val="00F75655"/>
    <w:rsid w:val="00F75DE4"/>
    <w:rsid w:val="00F75FE6"/>
    <w:rsid w:val="00F76CBB"/>
    <w:rsid w:val="00F777E0"/>
    <w:rsid w:val="00F77BB3"/>
    <w:rsid w:val="00F77DE9"/>
    <w:rsid w:val="00F803DD"/>
    <w:rsid w:val="00F808AE"/>
    <w:rsid w:val="00F8099E"/>
    <w:rsid w:val="00F80BD2"/>
    <w:rsid w:val="00F823AA"/>
    <w:rsid w:val="00F823B1"/>
    <w:rsid w:val="00F82863"/>
    <w:rsid w:val="00F82AB8"/>
    <w:rsid w:val="00F82F86"/>
    <w:rsid w:val="00F8368A"/>
    <w:rsid w:val="00F842F5"/>
    <w:rsid w:val="00F84404"/>
    <w:rsid w:val="00F846C3"/>
    <w:rsid w:val="00F852CE"/>
    <w:rsid w:val="00F852F1"/>
    <w:rsid w:val="00F86268"/>
    <w:rsid w:val="00F86867"/>
    <w:rsid w:val="00F8708D"/>
    <w:rsid w:val="00F87B82"/>
    <w:rsid w:val="00F87E16"/>
    <w:rsid w:val="00F90DB8"/>
    <w:rsid w:val="00F921A4"/>
    <w:rsid w:val="00F922C5"/>
    <w:rsid w:val="00F927CA"/>
    <w:rsid w:val="00F92C61"/>
    <w:rsid w:val="00F92FB6"/>
    <w:rsid w:val="00F9336B"/>
    <w:rsid w:val="00F935D7"/>
    <w:rsid w:val="00F9549A"/>
    <w:rsid w:val="00F95972"/>
    <w:rsid w:val="00F969FE"/>
    <w:rsid w:val="00F979B8"/>
    <w:rsid w:val="00FA0F64"/>
    <w:rsid w:val="00FA1F50"/>
    <w:rsid w:val="00FA2730"/>
    <w:rsid w:val="00FA2E6A"/>
    <w:rsid w:val="00FA308F"/>
    <w:rsid w:val="00FA5B52"/>
    <w:rsid w:val="00FA6686"/>
    <w:rsid w:val="00FA6990"/>
    <w:rsid w:val="00FA6D19"/>
    <w:rsid w:val="00FA6FCA"/>
    <w:rsid w:val="00FA7432"/>
    <w:rsid w:val="00FA7473"/>
    <w:rsid w:val="00FA7F29"/>
    <w:rsid w:val="00FB0115"/>
    <w:rsid w:val="00FB028F"/>
    <w:rsid w:val="00FB06D7"/>
    <w:rsid w:val="00FB0B84"/>
    <w:rsid w:val="00FB0E2B"/>
    <w:rsid w:val="00FB1361"/>
    <w:rsid w:val="00FB14A5"/>
    <w:rsid w:val="00FB2795"/>
    <w:rsid w:val="00FB2A23"/>
    <w:rsid w:val="00FB3AAD"/>
    <w:rsid w:val="00FB4A0B"/>
    <w:rsid w:val="00FB5025"/>
    <w:rsid w:val="00FB50A3"/>
    <w:rsid w:val="00FB50C4"/>
    <w:rsid w:val="00FB53A5"/>
    <w:rsid w:val="00FB557A"/>
    <w:rsid w:val="00FB5B76"/>
    <w:rsid w:val="00FB5D66"/>
    <w:rsid w:val="00FB6141"/>
    <w:rsid w:val="00FB6728"/>
    <w:rsid w:val="00FB6A75"/>
    <w:rsid w:val="00FB7AF0"/>
    <w:rsid w:val="00FC099F"/>
    <w:rsid w:val="00FC211C"/>
    <w:rsid w:val="00FC2366"/>
    <w:rsid w:val="00FC2ED5"/>
    <w:rsid w:val="00FC36F4"/>
    <w:rsid w:val="00FC4DD8"/>
    <w:rsid w:val="00FC5104"/>
    <w:rsid w:val="00FC5ED3"/>
    <w:rsid w:val="00FC6A0C"/>
    <w:rsid w:val="00FC70F7"/>
    <w:rsid w:val="00FC7643"/>
    <w:rsid w:val="00FC79D6"/>
    <w:rsid w:val="00FC7CB9"/>
    <w:rsid w:val="00FC7DA0"/>
    <w:rsid w:val="00FC7F02"/>
    <w:rsid w:val="00FD081D"/>
    <w:rsid w:val="00FD09D8"/>
    <w:rsid w:val="00FD1216"/>
    <w:rsid w:val="00FD1BDE"/>
    <w:rsid w:val="00FD2344"/>
    <w:rsid w:val="00FD2648"/>
    <w:rsid w:val="00FD55E2"/>
    <w:rsid w:val="00FD58FB"/>
    <w:rsid w:val="00FD6522"/>
    <w:rsid w:val="00FD691D"/>
    <w:rsid w:val="00FE039D"/>
    <w:rsid w:val="00FE18BB"/>
    <w:rsid w:val="00FE26A1"/>
    <w:rsid w:val="00FE28CB"/>
    <w:rsid w:val="00FE2FE7"/>
    <w:rsid w:val="00FE3235"/>
    <w:rsid w:val="00FE3854"/>
    <w:rsid w:val="00FE399F"/>
    <w:rsid w:val="00FE3D41"/>
    <w:rsid w:val="00FE41BF"/>
    <w:rsid w:val="00FE4FCD"/>
    <w:rsid w:val="00FE54D3"/>
    <w:rsid w:val="00FE5C61"/>
    <w:rsid w:val="00FE6FEE"/>
    <w:rsid w:val="00FE72DF"/>
    <w:rsid w:val="00FE77E4"/>
    <w:rsid w:val="00FE7D15"/>
    <w:rsid w:val="00FF09FA"/>
    <w:rsid w:val="00FF169B"/>
    <w:rsid w:val="00FF21F9"/>
    <w:rsid w:val="00FF25C2"/>
    <w:rsid w:val="00FF2890"/>
    <w:rsid w:val="00FF42E2"/>
    <w:rsid w:val="00FF4CB1"/>
    <w:rsid w:val="00FF4DAD"/>
    <w:rsid w:val="00FF5C1F"/>
    <w:rsid w:val="00FF5EF0"/>
    <w:rsid w:val="00FF6214"/>
    <w:rsid w:val="00FF65E0"/>
    <w:rsid w:val="00FF6E86"/>
    <w:rsid w:val="00FF72E7"/>
    <w:rsid w:val="00FF746C"/>
    <w:rsid w:val="00FF7585"/>
    <w:rsid w:val="00FF75B8"/>
    <w:rsid w:val="00FF762A"/>
    <w:rsid w:val="00FF78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516CB3"/>
  <w15:docId w15:val="{D5327A8A-B923-4700-86EE-5ED97D7A1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標楷體" w:hAnsi="Calibri" w:cs="Times New Roman"/>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626D5"/>
    <w:pPr>
      <w:widowControl w:val="0"/>
      <w:adjustRightInd w:val="0"/>
      <w:spacing w:line="360" w:lineRule="atLeast"/>
      <w:textAlignment w:val="baseline"/>
    </w:pPr>
  </w:style>
  <w:style w:type="paragraph" w:styleId="10">
    <w:name w:val="heading 1"/>
    <w:basedOn w:val="a0"/>
    <w:next w:val="a0"/>
    <w:link w:val="11"/>
    <w:qFormat/>
    <w:rsid w:val="00D91260"/>
    <w:pPr>
      <w:keepNext/>
      <w:spacing w:afterLines="50" w:after="50" w:line="400" w:lineRule="exact"/>
      <w:jc w:val="both"/>
      <w:outlineLvl w:val="0"/>
    </w:pPr>
    <w:rPr>
      <w:b/>
      <w:bCs/>
      <w:kern w:val="52"/>
      <w:sz w:val="28"/>
      <w:szCs w:val="52"/>
    </w:rPr>
  </w:style>
  <w:style w:type="paragraph" w:styleId="2">
    <w:name w:val="heading 2"/>
    <w:basedOn w:val="a0"/>
    <w:next w:val="a0"/>
    <w:link w:val="20"/>
    <w:qFormat/>
    <w:rsid w:val="00D91260"/>
    <w:pPr>
      <w:keepNext/>
      <w:spacing w:afterLines="50" w:after="50" w:line="400" w:lineRule="exact"/>
      <w:jc w:val="both"/>
      <w:outlineLvl w:val="1"/>
    </w:pPr>
  </w:style>
  <w:style w:type="paragraph" w:styleId="3">
    <w:name w:val="heading 3"/>
    <w:basedOn w:val="a0"/>
    <w:next w:val="a0"/>
    <w:link w:val="30"/>
    <w:qFormat/>
    <w:rsid w:val="00D57D78"/>
    <w:pPr>
      <w:keepNext/>
      <w:outlineLvl w:val="2"/>
    </w:pPr>
    <w:rPr>
      <w:w w:val="200"/>
      <w:sz w:val="28"/>
    </w:rPr>
  </w:style>
  <w:style w:type="paragraph" w:styleId="4">
    <w:name w:val="heading 4"/>
    <w:basedOn w:val="a0"/>
    <w:next w:val="a0"/>
    <w:link w:val="40"/>
    <w:qFormat/>
    <w:rsid w:val="00D57D78"/>
    <w:pPr>
      <w:keepNext/>
      <w:outlineLvl w:val="3"/>
    </w:pPr>
    <w:rPr>
      <w:rFonts w:ascii="Arial" w:hAnsi="Arial" w:cs="Arial"/>
      <w:b/>
      <w:bCs/>
      <w:i/>
      <w:iCs/>
      <w:sz w:val="28"/>
    </w:rPr>
  </w:style>
  <w:style w:type="paragraph" w:styleId="5">
    <w:name w:val="heading 5"/>
    <w:basedOn w:val="a0"/>
    <w:next w:val="a1"/>
    <w:link w:val="50"/>
    <w:qFormat/>
    <w:rsid w:val="00D57D78"/>
    <w:pPr>
      <w:spacing w:before="199" w:after="199"/>
      <w:ind w:left="1474"/>
      <w:outlineLvl w:val="4"/>
    </w:pPr>
    <w:rPr>
      <w:rFonts w:ascii="華康中楷體" w:eastAsia="華康中楷體"/>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link w:val="10"/>
    <w:rsid w:val="00D91260"/>
    <w:rPr>
      <w:rFonts w:eastAsia="標楷體"/>
      <w:b/>
      <w:bCs/>
      <w:kern w:val="52"/>
      <w:sz w:val="28"/>
      <w:szCs w:val="52"/>
    </w:rPr>
  </w:style>
  <w:style w:type="character" w:customStyle="1" w:styleId="20">
    <w:name w:val="標題 2 字元"/>
    <w:link w:val="2"/>
    <w:rsid w:val="00D91260"/>
    <w:rPr>
      <w:rFonts w:eastAsia="標楷體"/>
      <w:sz w:val="24"/>
    </w:rPr>
  </w:style>
  <w:style w:type="character" w:customStyle="1" w:styleId="30">
    <w:name w:val="標題 3 字元"/>
    <w:link w:val="3"/>
    <w:rsid w:val="00761918"/>
    <w:rPr>
      <w:w w:val="200"/>
      <w:sz w:val="28"/>
    </w:rPr>
  </w:style>
  <w:style w:type="character" w:customStyle="1" w:styleId="40">
    <w:name w:val="標題 4 字元"/>
    <w:link w:val="4"/>
    <w:rsid w:val="00761918"/>
    <w:rPr>
      <w:rFonts w:ascii="Arial" w:hAnsi="Arial" w:cs="Arial"/>
      <w:b/>
      <w:bCs/>
      <w:i/>
      <w:iCs/>
      <w:sz w:val="28"/>
    </w:rPr>
  </w:style>
  <w:style w:type="paragraph" w:styleId="a1">
    <w:name w:val="Normal Indent"/>
    <w:basedOn w:val="a0"/>
    <w:rsid w:val="00D57D78"/>
    <w:pPr>
      <w:ind w:left="480"/>
    </w:pPr>
  </w:style>
  <w:style w:type="character" w:customStyle="1" w:styleId="50">
    <w:name w:val="標題 5 字元"/>
    <w:link w:val="5"/>
    <w:rsid w:val="00761918"/>
    <w:rPr>
      <w:rFonts w:ascii="華康中楷體" w:eastAsia="華康中楷體"/>
      <w:sz w:val="24"/>
    </w:rPr>
  </w:style>
  <w:style w:type="paragraph" w:styleId="a5">
    <w:name w:val="header"/>
    <w:basedOn w:val="a0"/>
    <w:link w:val="a6"/>
    <w:uiPriority w:val="99"/>
    <w:rsid w:val="00D57D78"/>
    <w:pPr>
      <w:tabs>
        <w:tab w:val="center" w:pos="4153"/>
        <w:tab w:val="right" w:pos="8306"/>
      </w:tabs>
    </w:pPr>
    <w:rPr>
      <w:sz w:val="20"/>
    </w:rPr>
  </w:style>
  <w:style w:type="character" w:customStyle="1" w:styleId="a6">
    <w:name w:val="頁首 字元"/>
    <w:basedOn w:val="a2"/>
    <w:link w:val="a5"/>
    <w:uiPriority w:val="99"/>
    <w:rsid w:val="00DE77E1"/>
  </w:style>
  <w:style w:type="paragraph" w:styleId="a7">
    <w:name w:val="footer"/>
    <w:basedOn w:val="a0"/>
    <w:link w:val="a8"/>
    <w:uiPriority w:val="99"/>
    <w:rsid w:val="00D57D78"/>
    <w:pPr>
      <w:tabs>
        <w:tab w:val="center" w:pos="4153"/>
        <w:tab w:val="right" w:pos="8306"/>
      </w:tabs>
    </w:pPr>
    <w:rPr>
      <w:sz w:val="20"/>
    </w:rPr>
  </w:style>
  <w:style w:type="character" w:customStyle="1" w:styleId="a8">
    <w:name w:val="頁尾 字元"/>
    <w:basedOn w:val="a2"/>
    <w:link w:val="a7"/>
    <w:uiPriority w:val="99"/>
    <w:rsid w:val="00761918"/>
  </w:style>
  <w:style w:type="paragraph" w:customStyle="1" w:styleId="a10">
    <w:name w:val="a1"/>
    <w:basedOn w:val="a0"/>
    <w:rsid w:val="00D57D78"/>
    <w:pPr>
      <w:widowControl/>
      <w:autoSpaceDE w:val="0"/>
      <w:autoSpaceDN w:val="0"/>
      <w:ind w:left="2700" w:right="66" w:hanging="420"/>
      <w:jc w:val="both"/>
      <w:textDirection w:val="lrTbV"/>
      <w:textAlignment w:val="center"/>
    </w:pPr>
    <w:rPr>
      <w:rFonts w:ascii="標楷體"/>
      <w:sz w:val="28"/>
    </w:rPr>
  </w:style>
  <w:style w:type="paragraph" w:styleId="21">
    <w:name w:val="Body Text Indent 2"/>
    <w:basedOn w:val="a0"/>
    <w:link w:val="22"/>
    <w:rsid w:val="00D57D78"/>
    <w:pPr>
      <w:adjustRightInd/>
      <w:spacing w:before="120" w:line="240" w:lineRule="auto"/>
      <w:ind w:left="992" w:hanging="992"/>
      <w:jc w:val="both"/>
      <w:textAlignment w:val="auto"/>
    </w:pPr>
    <w:rPr>
      <w:rFonts w:eastAsia="華康中楷體"/>
      <w:kern w:val="2"/>
      <w:sz w:val="32"/>
    </w:rPr>
  </w:style>
  <w:style w:type="character" w:customStyle="1" w:styleId="22">
    <w:name w:val="本文縮排 2 字元"/>
    <w:link w:val="21"/>
    <w:rsid w:val="00761918"/>
    <w:rPr>
      <w:rFonts w:eastAsia="華康中楷體"/>
      <w:kern w:val="2"/>
      <w:sz w:val="32"/>
    </w:rPr>
  </w:style>
  <w:style w:type="paragraph" w:styleId="31">
    <w:name w:val="Body Text Indent 3"/>
    <w:basedOn w:val="a0"/>
    <w:link w:val="32"/>
    <w:rsid w:val="00D57D78"/>
    <w:pPr>
      <w:adjustRightInd/>
      <w:spacing w:line="240" w:lineRule="auto"/>
      <w:ind w:left="840" w:hanging="840"/>
      <w:textAlignment w:val="auto"/>
    </w:pPr>
    <w:rPr>
      <w:kern w:val="2"/>
      <w:sz w:val="28"/>
    </w:rPr>
  </w:style>
  <w:style w:type="character" w:customStyle="1" w:styleId="32">
    <w:name w:val="本文縮排 3 字元"/>
    <w:link w:val="31"/>
    <w:rsid w:val="00761918"/>
    <w:rPr>
      <w:rFonts w:eastAsia="標楷體"/>
      <w:kern w:val="2"/>
      <w:sz w:val="28"/>
    </w:rPr>
  </w:style>
  <w:style w:type="paragraph" w:styleId="a9">
    <w:name w:val="Block Text"/>
    <w:basedOn w:val="a0"/>
    <w:rsid w:val="00D57D78"/>
    <w:pPr>
      <w:widowControl/>
      <w:autoSpaceDE w:val="0"/>
      <w:autoSpaceDN w:val="0"/>
      <w:ind w:left="500" w:right="33"/>
      <w:textAlignment w:val="center"/>
    </w:pPr>
    <w:rPr>
      <w:rFonts w:ascii="標楷體"/>
    </w:rPr>
  </w:style>
  <w:style w:type="paragraph" w:customStyle="1" w:styleId="210">
    <w:name w:val="本文 21"/>
    <w:basedOn w:val="a0"/>
    <w:rsid w:val="00D57D78"/>
    <w:pPr>
      <w:autoSpaceDE w:val="0"/>
      <w:autoSpaceDN w:val="0"/>
      <w:spacing w:line="300" w:lineRule="auto"/>
      <w:ind w:left="1980" w:firstLine="540"/>
    </w:pPr>
    <w:rPr>
      <w:rFonts w:ascii="華康中楷體" w:eastAsia="華康中楷體"/>
      <w:sz w:val="32"/>
    </w:rPr>
  </w:style>
  <w:style w:type="character" w:styleId="aa">
    <w:name w:val="page number"/>
    <w:basedOn w:val="a2"/>
    <w:rsid w:val="00D57D78"/>
  </w:style>
  <w:style w:type="paragraph" w:customStyle="1" w:styleId="ab">
    <w:name w:val="條 二"/>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character" w:styleId="ac">
    <w:name w:val="Hyperlink"/>
    <w:uiPriority w:val="99"/>
    <w:rsid w:val="00D57D78"/>
    <w:rPr>
      <w:color w:val="0000FF"/>
      <w:u w:val="single"/>
    </w:rPr>
  </w:style>
  <w:style w:type="paragraph" w:customStyle="1" w:styleId="ad">
    <w:name w:val="格文"/>
    <w:rsid w:val="00D57D78"/>
    <w:pPr>
      <w:widowControl w:val="0"/>
      <w:adjustRightInd w:val="0"/>
      <w:spacing w:line="360" w:lineRule="atLeast"/>
      <w:textAlignment w:val="baseline"/>
    </w:pPr>
  </w:style>
  <w:style w:type="paragraph" w:styleId="ae">
    <w:name w:val="Document Map"/>
    <w:basedOn w:val="a0"/>
    <w:link w:val="af"/>
    <w:semiHidden/>
    <w:rsid w:val="00D57D78"/>
    <w:pPr>
      <w:shd w:val="clear" w:color="auto" w:fill="000080"/>
    </w:pPr>
    <w:rPr>
      <w:rFonts w:ascii="Arial" w:eastAsia="新細明體" w:hAnsi="Arial"/>
    </w:rPr>
  </w:style>
  <w:style w:type="character" w:customStyle="1" w:styleId="af">
    <w:name w:val="文件引導模式 字元"/>
    <w:link w:val="ae"/>
    <w:semiHidden/>
    <w:rsid w:val="00761918"/>
    <w:rPr>
      <w:rFonts w:ascii="Arial" w:eastAsia="新細明體" w:hAnsi="Arial"/>
      <w:sz w:val="24"/>
      <w:shd w:val="clear" w:color="auto" w:fill="000080"/>
    </w:rPr>
  </w:style>
  <w:style w:type="paragraph" w:styleId="af0">
    <w:name w:val="Body Text Indent"/>
    <w:basedOn w:val="a0"/>
    <w:link w:val="af1"/>
    <w:rsid w:val="00D57D78"/>
    <w:pPr>
      <w:spacing w:before="120"/>
      <w:ind w:left="851"/>
      <w:jc w:val="both"/>
    </w:pPr>
    <w:rPr>
      <w:rFonts w:ascii="標楷體"/>
    </w:rPr>
  </w:style>
  <w:style w:type="character" w:customStyle="1" w:styleId="af1">
    <w:name w:val="本文縮排 字元"/>
    <w:link w:val="af0"/>
    <w:rsid w:val="00761918"/>
    <w:rPr>
      <w:rFonts w:ascii="標楷體" w:eastAsia="標楷體"/>
      <w:sz w:val="24"/>
    </w:rPr>
  </w:style>
  <w:style w:type="paragraph" w:styleId="af2">
    <w:name w:val="Body Text"/>
    <w:basedOn w:val="a0"/>
    <w:link w:val="af3"/>
    <w:rsid w:val="00D57D78"/>
    <w:pPr>
      <w:spacing w:line="0" w:lineRule="atLeast"/>
      <w:jc w:val="both"/>
    </w:pPr>
    <w:rPr>
      <w:rFonts w:ascii="標楷體"/>
      <w:sz w:val="20"/>
    </w:rPr>
  </w:style>
  <w:style w:type="character" w:customStyle="1" w:styleId="af3">
    <w:name w:val="本文 字元"/>
    <w:link w:val="af2"/>
    <w:rsid w:val="00761918"/>
    <w:rPr>
      <w:rFonts w:ascii="標楷體" w:eastAsia="標楷體"/>
    </w:rPr>
  </w:style>
  <w:style w:type="paragraph" w:styleId="23">
    <w:name w:val="Body Text 2"/>
    <w:basedOn w:val="a0"/>
    <w:link w:val="24"/>
    <w:rsid w:val="00D57D78"/>
    <w:pPr>
      <w:spacing w:line="0" w:lineRule="atLeast"/>
      <w:jc w:val="both"/>
    </w:pPr>
    <w:rPr>
      <w:rFonts w:ascii="標楷體"/>
      <w:sz w:val="22"/>
    </w:rPr>
  </w:style>
  <w:style w:type="character" w:customStyle="1" w:styleId="24">
    <w:name w:val="本文 2 字元"/>
    <w:link w:val="23"/>
    <w:rsid w:val="00761918"/>
    <w:rPr>
      <w:rFonts w:ascii="標楷體" w:eastAsia="標楷體"/>
      <w:sz w:val="22"/>
    </w:rPr>
  </w:style>
  <w:style w:type="character" w:styleId="af4">
    <w:name w:val="FollowedHyperlink"/>
    <w:uiPriority w:val="99"/>
    <w:rsid w:val="00D57D78"/>
    <w:rPr>
      <w:color w:val="800080"/>
      <w:u w:val="single"/>
    </w:rPr>
  </w:style>
  <w:style w:type="paragraph" w:styleId="12">
    <w:name w:val="toc 1"/>
    <w:basedOn w:val="a0"/>
    <w:next w:val="a0"/>
    <w:autoRedefine/>
    <w:uiPriority w:val="39"/>
    <w:qFormat/>
    <w:rsid w:val="00217F45"/>
    <w:pPr>
      <w:tabs>
        <w:tab w:val="right" w:leader="dot" w:pos="9360"/>
      </w:tabs>
      <w:adjustRightInd/>
      <w:spacing w:afterLines="50" w:after="120" w:line="400" w:lineRule="exact"/>
    </w:pPr>
    <w:rPr>
      <w:caps/>
      <w:noProof/>
      <w:color w:val="000000"/>
    </w:rPr>
  </w:style>
  <w:style w:type="paragraph" w:styleId="af5">
    <w:name w:val="annotation text"/>
    <w:basedOn w:val="a0"/>
    <w:link w:val="af6"/>
    <w:semiHidden/>
    <w:rsid w:val="00D57D78"/>
    <w:pPr>
      <w:autoSpaceDE w:val="0"/>
      <w:autoSpaceDN w:val="0"/>
      <w:spacing w:line="240" w:lineRule="atLeast"/>
      <w:textAlignment w:val="auto"/>
    </w:pPr>
    <w:rPr>
      <w:rFonts w:ascii="細明體" w:hint="eastAsia"/>
    </w:rPr>
  </w:style>
  <w:style w:type="character" w:customStyle="1" w:styleId="af6">
    <w:name w:val="註解文字 字元"/>
    <w:link w:val="af5"/>
    <w:semiHidden/>
    <w:rsid w:val="00761918"/>
    <w:rPr>
      <w:rFonts w:ascii="細明體"/>
      <w:sz w:val="24"/>
    </w:rPr>
  </w:style>
  <w:style w:type="paragraph" w:styleId="25">
    <w:name w:val="toc 2"/>
    <w:basedOn w:val="a0"/>
    <w:next w:val="a0"/>
    <w:autoRedefine/>
    <w:uiPriority w:val="39"/>
    <w:qFormat/>
    <w:rsid w:val="00D57D78"/>
    <w:pPr>
      <w:ind w:left="480"/>
    </w:pPr>
  </w:style>
  <w:style w:type="paragraph" w:styleId="33">
    <w:name w:val="toc 3"/>
    <w:basedOn w:val="a0"/>
    <w:next w:val="a0"/>
    <w:autoRedefine/>
    <w:uiPriority w:val="39"/>
    <w:qFormat/>
    <w:rsid w:val="00D57D78"/>
    <w:pPr>
      <w:ind w:left="960"/>
    </w:pPr>
  </w:style>
  <w:style w:type="paragraph" w:styleId="41">
    <w:name w:val="toc 4"/>
    <w:basedOn w:val="a0"/>
    <w:next w:val="a0"/>
    <w:autoRedefine/>
    <w:semiHidden/>
    <w:rsid w:val="00D57D78"/>
    <w:pPr>
      <w:ind w:left="1440"/>
    </w:pPr>
  </w:style>
  <w:style w:type="paragraph" w:styleId="51">
    <w:name w:val="toc 5"/>
    <w:basedOn w:val="a0"/>
    <w:next w:val="a0"/>
    <w:autoRedefine/>
    <w:semiHidden/>
    <w:rsid w:val="00D57D78"/>
    <w:pPr>
      <w:ind w:left="1920"/>
    </w:pPr>
  </w:style>
  <w:style w:type="paragraph" w:styleId="6">
    <w:name w:val="toc 6"/>
    <w:basedOn w:val="a0"/>
    <w:next w:val="a0"/>
    <w:autoRedefine/>
    <w:semiHidden/>
    <w:rsid w:val="00D57D78"/>
    <w:pPr>
      <w:ind w:left="2400"/>
    </w:pPr>
  </w:style>
  <w:style w:type="paragraph" w:styleId="7">
    <w:name w:val="toc 7"/>
    <w:basedOn w:val="a0"/>
    <w:next w:val="a0"/>
    <w:autoRedefine/>
    <w:semiHidden/>
    <w:rsid w:val="00D57D78"/>
    <w:pPr>
      <w:ind w:left="2880"/>
    </w:pPr>
  </w:style>
  <w:style w:type="paragraph" w:styleId="8">
    <w:name w:val="toc 8"/>
    <w:basedOn w:val="a0"/>
    <w:next w:val="a0"/>
    <w:autoRedefine/>
    <w:semiHidden/>
    <w:rsid w:val="00D57D78"/>
    <w:pPr>
      <w:ind w:left="3360"/>
    </w:pPr>
  </w:style>
  <w:style w:type="paragraph" w:styleId="9">
    <w:name w:val="toc 9"/>
    <w:basedOn w:val="a0"/>
    <w:next w:val="a0"/>
    <w:autoRedefine/>
    <w:semiHidden/>
    <w:rsid w:val="00D57D78"/>
    <w:pPr>
      <w:ind w:left="3840"/>
    </w:pPr>
  </w:style>
  <w:style w:type="paragraph" w:styleId="af7">
    <w:name w:val="Body Text First Indent"/>
    <w:basedOn w:val="af2"/>
    <w:link w:val="af8"/>
    <w:rsid w:val="00D57D78"/>
    <w:pPr>
      <w:adjustRightInd/>
      <w:spacing w:after="120" w:line="240" w:lineRule="auto"/>
      <w:ind w:firstLine="567"/>
      <w:jc w:val="left"/>
      <w:textAlignment w:val="auto"/>
    </w:pPr>
    <w:rPr>
      <w:rFonts w:ascii="Times New Roman" w:eastAsia="新細明體"/>
      <w:kern w:val="2"/>
      <w:sz w:val="28"/>
    </w:rPr>
  </w:style>
  <w:style w:type="paragraph" w:customStyle="1" w:styleId="13">
    <w:name w:val="條條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0">
    <w:name w:val="說33"/>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14">
    <w:name w:val="條 二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6">
    <w:name w:val="條條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1">
    <w:name w:val="Body Text 21"/>
    <w:basedOn w:val="a0"/>
    <w:rsid w:val="00D57D78"/>
    <w:pPr>
      <w:autoSpaceDE w:val="0"/>
      <w:autoSpaceDN w:val="0"/>
      <w:spacing w:line="300" w:lineRule="auto"/>
      <w:ind w:left="1980" w:firstLine="540"/>
    </w:pPr>
    <w:rPr>
      <w:rFonts w:ascii="華康中楷體" w:eastAsia="華康中楷體"/>
      <w:sz w:val="32"/>
    </w:rPr>
  </w:style>
  <w:style w:type="paragraph" w:customStyle="1" w:styleId="af9">
    <w:name w:val="條文"/>
    <w:basedOn w:val="a0"/>
    <w:rsid w:val="00D57D78"/>
    <w:pPr>
      <w:spacing w:line="400" w:lineRule="atLeast"/>
      <w:textDirection w:val="lrTbV"/>
    </w:pPr>
    <w:rPr>
      <w:rFonts w:ascii="標楷體"/>
      <w:sz w:val="30"/>
    </w:rPr>
  </w:style>
  <w:style w:type="paragraph" w:customStyle="1" w:styleId="15">
    <w:name w:val="區塊文字1"/>
    <w:basedOn w:val="a0"/>
    <w:rsid w:val="00D57D78"/>
    <w:pPr>
      <w:spacing w:line="500" w:lineRule="exact"/>
      <w:ind w:left="589" w:right="212" w:hanging="240"/>
    </w:pPr>
    <w:rPr>
      <w:rFonts w:ascii="標楷體"/>
      <w:sz w:val="28"/>
    </w:rPr>
  </w:style>
  <w:style w:type="paragraph" w:customStyle="1" w:styleId="16">
    <w:name w:val="1"/>
    <w:basedOn w:val="a0"/>
    <w:rsid w:val="00D57D78"/>
    <w:pPr>
      <w:adjustRightInd/>
      <w:spacing w:before="60" w:after="60" w:line="400" w:lineRule="exact"/>
      <w:ind w:left="1320" w:right="92" w:hanging="1320"/>
      <w:jc w:val="both"/>
      <w:textAlignment w:val="auto"/>
    </w:pPr>
    <w:rPr>
      <w:kern w:val="2"/>
      <w:sz w:val="28"/>
    </w:rPr>
  </w:style>
  <w:style w:type="paragraph" w:customStyle="1" w:styleId="27">
    <w:name w:val="2"/>
    <w:basedOn w:val="a0"/>
    <w:rsid w:val="00D57D78"/>
    <w:pPr>
      <w:adjustRightInd/>
      <w:spacing w:before="60" w:after="60" w:line="400" w:lineRule="exact"/>
      <w:ind w:left="1320" w:right="91" w:firstLine="600"/>
      <w:jc w:val="both"/>
      <w:textAlignment w:val="auto"/>
    </w:pPr>
    <w:rPr>
      <w:kern w:val="2"/>
      <w:sz w:val="28"/>
    </w:rPr>
  </w:style>
  <w:style w:type="paragraph" w:customStyle="1" w:styleId="17">
    <w:name w:val="格文1"/>
    <w:rsid w:val="00D57D78"/>
    <w:pPr>
      <w:widowControl w:val="0"/>
      <w:adjustRightInd w:val="0"/>
      <w:spacing w:line="360" w:lineRule="atLeast"/>
      <w:textAlignment w:val="baseline"/>
    </w:pPr>
  </w:style>
  <w:style w:type="paragraph" w:customStyle="1" w:styleId="a">
    <w:name w:val="內文點列"/>
    <w:basedOn w:val="a0"/>
    <w:rsid w:val="00D57D78"/>
    <w:pPr>
      <w:numPr>
        <w:numId w:val="1"/>
      </w:numPr>
      <w:spacing w:line="360" w:lineRule="auto"/>
      <w:jc w:val="both"/>
    </w:pPr>
    <w:rPr>
      <w:rFonts w:ascii="Arial" w:eastAsia="全真楷書" w:hAnsi="Arial"/>
      <w:spacing w:val="15"/>
      <w:sz w:val="26"/>
    </w:rPr>
  </w:style>
  <w:style w:type="paragraph" w:customStyle="1" w:styleId="28">
    <w:name w:val="格文2"/>
    <w:rsid w:val="00D57D78"/>
    <w:pPr>
      <w:widowControl w:val="0"/>
      <w:adjustRightInd w:val="0"/>
      <w:spacing w:line="360" w:lineRule="atLeast"/>
      <w:textAlignment w:val="baseline"/>
    </w:pPr>
  </w:style>
  <w:style w:type="paragraph" w:styleId="afa">
    <w:name w:val="Note Heading"/>
    <w:basedOn w:val="a0"/>
    <w:next w:val="a0"/>
    <w:link w:val="afb"/>
    <w:rsid w:val="00D57D78"/>
    <w:pPr>
      <w:jc w:val="center"/>
    </w:pPr>
  </w:style>
  <w:style w:type="character" w:customStyle="1" w:styleId="afb">
    <w:name w:val="註釋標題 字元"/>
    <w:link w:val="afa"/>
    <w:rsid w:val="00761918"/>
    <w:rPr>
      <w:sz w:val="24"/>
    </w:rPr>
  </w:style>
  <w:style w:type="paragraph" w:customStyle="1" w:styleId="afc">
    <w:name w:val="表格文字"/>
    <w:basedOn w:val="a0"/>
    <w:qFormat/>
    <w:rsid w:val="00D57D78"/>
    <w:pPr>
      <w:spacing w:line="320" w:lineRule="exact"/>
    </w:pPr>
    <w:rPr>
      <w:sz w:val="22"/>
    </w:rPr>
  </w:style>
  <w:style w:type="paragraph" w:customStyle="1" w:styleId="afd">
    <w:name w:val="備註"/>
    <w:basedOn w:val="a0"/>
    <w:rsid w:val="00D57D78"/>
    <w:pPr>
      <w:spacing w:line="240" w:lineRule="auto"/>
    </w:pPr>
    <w:rPr>
      <w:position w:val="-24"/>
      <w:sz w:val="20"/>
    </w:rPr>
  </w:style>
  <w:style w:type="paragraph" w:customStyle="1" w:styleId="18">
    <w:name w:val="條文1"/>
    <w:basedOn w:val="a0"/>
    <w:rsid w:val="00D57D78"/>
    <w:pPr>
      <w:spacing w:line="400" w:lineRule="atLeast"/>
      <w:textDirection w:val="lrTbV"/>
    </w:pPr>
    <w:rPr>
      <w:rFonts w:ascii="標楷體"/>
      <w:sz w:val="30"/>
    </w:rPr>
  </w:style>
  <w:style w:type="paragraph" w:customStyle="1" w:styleId="afe">
    <w:name w:val="款文"/>
    <w:basedOn w:val="a0"/>
    <w:rsid w:val="00D57D78"/>
    <w:pPr>
      <w:spacing w:line="400" w:lineRule="atLeast"/>
      <w:ind w:left="1440" w:hanging="600"/>
      <w:textDirection w:val="lrTbV"/>
    </w:pPr>
    <w:rPr>
      <w:rFonts w:ascii="標楷體"/>
      <w:sz w:val="30"/>
    </w:rPr>
  </w:style>
  <w:style w:type="paragraph" w:customStyle="1" w:styleId="aff">
    <w:name w:val="條文內文"/>
    <w:basedOn w:val="afe"/>
    <w:rsid w:val="00D57D78"/>
    <w:pPr>
      <w:ind w:firstLine="0"/>
    </w:pPr>
  </w:style>
  <w:style w:type="paragraph" w:customStyle="1" w:styleId="aff0">
    <w:name w:val="項文"/>
    <w:basedOn w:val="a0"/>
    <w:rsid w:val="00D57D78"/>
    <w:pPr>
      <w:spacing w:line="440" w:lineRule="atLeast"/>
      <w:ind w:left="2280" w:right="227" w:hanging="840"/>
      <w:textDirection w:val="lrTbV"/>
    </w:pPr>
    <w:rPr>
      <w:rFonts w:ascii="標楷體"/>
      <w:sz w:val="30"/>
    </w:rPr>
  </w:style>
  <w:style w:type="paragraph" w:customStyle="1" w:styleId="aff1">
    <w:name w:val="內文一"/>
    <w:basedOn w:val="a0"/>
    <w:rsid w:val="00D57D78"/>
    <w:pPr>
      <w:spacing w:before="80" w:after="80"/>
      <w:ind w:left="601" w:right="284"/>
      <w:jc w:val="both"/>
    </w:pPr>
    <w:rPr>
      <w:sz w:val="28"/>
    </w:rPr>
  </w:style>
  <w:style w:type="paragraph" w:customStyle="1" w:styleId="B4">
    <w:name w:val="B4"/>
    <w:basedOn w:val="B3"/>
    <w:rsid w:val="00D57D78"/>
    <w:pPr>
      <w:ind w:left="1418"/>
    </w:pPr>
  </w:style>
  <w:style w:type="paragraph" w:customStyle="1" w:styleId="B3">
    <w:name w:val="B3"/>
    <w:basedOn w:val="b2"/>
    <w:rsid w:val="00D57D78"/>
    <w:pPr>
      <w:ind w:left="2836"/>
    </w:pPr>
  </w:style>
  <w:style w:type="paragraph" w:customStyle="1" w:styleId="b2">
    <w:name w:val="b2"/>
    <w:basedOn w:val="b1"/>
    <w:rsid w:val="00D57D78"/>
    <w:pPr>
      <w:spacing w:before="60" w:after="60"/>
      <w:ind w:left="567" w:hanging="397"/>
    </w:pPr>
  </w:style>
  <w:style w:type="paragraph" w:customStyle="1" w:styleId="b1">
    <w:name w:val="b1"/>
    <w:basedOn w:val="a0"/>
    <w:rsid w:val="00D57D78"/>
    <w:pPr>
      <w:spacing w:before="180"/>
    </w:pPr>
    <w:rPr>
      <w:rFonts w:ascii="華康中楷體" w:eastAsia="華康中楷體"/>
      <w:sz w:val="20"/>
    </w:rPr>
  </w:style>
  <w:style w:type="paragraph" w:customStyle="1" w:styleId="19">
    <w:name w:val="內文點列1"/>
    <w:basedOn w:val="a0"/>
    <w:rsid w:val="00D57D78"/>
    <w:pPr>
      <w:tabs>
        <w:tab w:val="num" w:pos="425"/>
      </w:tabs>
      <w:spacing w:line="360" w:lineRule="auto"/>
      <w:ind w:left="425" w:hanging="425"/>
      <w:jc w:val="both"/>
    </w:pPr>
    <w:rPr>
      <w:rFonts w:ascii="Arial" w:eastAsia="全真楷書" w:hAnsi="Arial"/>
      <w:spacing w:val="15"/>
      <w:sz w:val="26"/>
    </w:rPr>
  </w:style>
  <w:style w:type="paragraph" w:styleId="aff2">
    <w:name w:val="caption"/>
    <w:basedOn w:val="a0"/>
    <w:next w:val="a0"/>
    <w:qFormat/>
    <w:rsid w:val="002363C5"/>
    <w:pPr>
      <w:spacing w:before="120" w:after="120" w:line="240" w:lineRule="auto"/>
      <w:jc w:val="center"/>
    </w:pPr>
    <w:rPr>
      <w:rFonts w:asciiTheme="minorHAnsi" w:eastAsiaTheme="minorEastAsia" w:hAnsiTheme="minorHAnsi" w:cstheme="minorHAnsi"/>
    </w:rPr>
  </w:style>
  <w:style w:type="paragraph" w:styleId="aff3">
    <w:name w:val="Plain Text"/>
    <w:basedOn w:val="a0"/>
    <w:link w:val="aff4"/>
    <w:uiPriority w:val="99"/>
    <w:rsid w:val="00D57D78"/>
    <w:pPr>
      <w:adjustRightInd/>
      <w:spacing w:line="240" w:lineRule="auto"/>
      <w:textAlignment w:val="auto"/>
    </w:pPr>
    <w:rPr>
      <w:rFonts w:ascii="細明體" w:hAnsi="Courier New"/>
      <w:kern w:val="2"/>
    </w:rPr>
  </w:style>
  <w:style w:type="character" w:customStyle="1" w:styleId="aff4">
    <w:name w:val="純文字 字元"/>
    <w:link w:val="aff3"/>
    <w:uiPriority w:val="99"/>
    <w:rsid w:val="00761918"/>
    <w:rPr>
      <w:rFonts w:ascii="細明體" w:hAnsi="Courier New"/>
      <w:kern w:val="2"/>
      <w:sz w:val="24"/>
    </w:rPr>
  </w:style>
  <w:style w:type="paragraph" w:customStyle="1" w:styleId="T-1">
    <w:name w:val="T-1"/>
    <w:basedOn w:val="a0"/>
    <w:rsid w:val="00D57D78"/>
    <w:pPr>
      <w:spacing w:line="240" w:lineRule="exact"/>
      <w:ind w:left="256" w:hanging="256"/>
    </w:pPr>
    <w:rPr>
      <w:rFonts w:ascii="全真楷書" w:eastAsia="全真楷書"/>
    </w:rPr>
  </w:style>
  <w:style w:type="paragraph" w:customStyle="1" w:styleId="110">
    <w:name w:val="條條1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1">
    <w:name w:val="說33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29">
    <w:name w:val="條 二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11">
    <w:name w:val="條條2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2">
    <w:name w:val="Body Text 22"/>
    <w:basedOn w:val="a0"/>
    <w:rsid w:val="00D57D78"/>
    <w:pPr>
      <w:autoSpaceDE w:val="0"/>
      <w:autoSpaceDN w:val="0"/>
      <w:spacing w:line="300" w:lineRule="auto"/>
      <w:ind w:left="1980" w:firstLine="540"/>
    </w:pPr>
    <w:rPr>
      <w:rFonts w:ascii="華康中楷體" w:eastAsia="華康中楷體"/>
      <w:sz w:val="32"/>
    </w:rPr>
  </w:style>
  <w:style w:type="paragraph" w:customStyle="1" w:styleId="2a">
    <w:name w:val="條文2"/>
    <w:basedOn w:val="a0"/>
    <w:rsid w:val="00D57D78"/>
    <w:pPr>
      <w:spacing w:line="400" w:lineRule="atLeast"/>
      <w:textDirection w:val="lrTbV"/>
    </w:pPr>
    <w:rPr>
      <w:rFonts w:ascii="標楷體"/>
      <w:sz w:val="30"/>
    </w:rPr>
  </w:style>
  <w:style w:type="paragraph" w:customStyle="1" w:styleId="BlockText1">
    <w:name w:val="Block Text1"/>
    <w:basedOn w:val="a0"/>
    <w:rsid w:val="00D57D78"/>
    <w:pPr>
      <w:spacing w:line="500" w:lineRule="exact"/>
      <w:ind w:left="589" w:right="212" w:hanging="240"/>
    </w:pPr>
    <w:rPr>
      <w:rFonts w:ascii="標楷體"/>
      <w:sz w:val="28"/>
    </w:rPr>
  </w:style>
  <w:style w:type="paragraph" w:customStyle="1" w:styleId="111">
    <w:name w:val="11"/>
    <w:basedOn w:val="a0"/>
    <w:rsid w:val="00D57D78"/>
    <w:pPr>
      <w:adjustRightInd/>
      <w:spacing w:before="60" w:after="60" w:line="400" w:lineRule="exact"/>
      <w:ind w:left="1320" w:right="92" w:hanging="1320"/>
      <w:jc w:val="both"/>
      <w:textAlignment w:val="auto"/>
    </w:pPr>
    <w:rPr>
      <w:kern w:val="2"/>
      <w:sz w:val="28"/>
    </w:rPr>
  </w:style>
  <w:style w:type="paragraph" w:customStyle="1" w:styleId="212">
    <w:name w:val="21"/>
    <w:basedOn w:val="a0"/>
    <w:rsid w:val="00D57D78"/>
    <w:pPr>
      <w:adjustRightInd/>
      <w:spacing w:before="60" w:after="60" w:line="400" w:lineRule="exact"/>
      <w:ind w:left="1320" w:right="91" w:firstLine="600"/>
      <w:jc w:val="both"/>
      <w:textAlignment w:val="auto"/>
    </w:pPr>
    <w:rPr>
      <w:kern w:val="2"/>
      <w:sz w:val="28"/>
    </w:rPr>
  </w:style>
  <w:style w:type="paragraph" w:styleId="Web">
    <w:name w:val="Normal (Web)"/>
    <w:basedOn w:val="a0"/>
    <w:uiPriority w:val="99"/>
    <w:rsid w:val="00D57D78"/>
    <w:pPr>
      <w:widowControl/>
      <w:adjustRightInd/>
      <w:spacing w:before="100" w:beforeAutospacing="1" w:after="100" w:afterAutospacing="1" w:line="240" w:lineRule="auto"/>
      <w:textAlignment w:val="auto"/>
    </w:pPr>
    <w:rPr>
      <w:rFonts w:ascii="新細明體" w:eastAsia="新細明體" w:cs="新細明體"/>
    </w:rPr>
  </w:style>
  <w:style w:type="paragraph" w:styleId="aff5">
    <w:name w:val="Date"/>
    <w:basedOn w:val="a0"/>
    <w:next w:val="a0"/>
    <w:link w:val="aff6"/>
    <w:rsid w:val="00D57D78"/>
    <w:pPr>
      <w:jc w:val="right"/>
    </w:pPr>
  </w:style>
  <w:style w:type="table" w:styleId="aff7">
    <w:name w:val="Table Grid"/>
    <w:basedOn w:val="a3"/>
    <w:uiPriority w:val="59"/>
    <w:rsid w:val="000520BC"/>
    <w:pPr>
      <w:widowControl w:val="0"/>
      <w:adjustRightInd w:val="0"/>
      <w:spacing w:line="3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Balloon Text"/>
    <w:basedOn w:val="a0"/>
    <w:link w:val="aff9"/>
    <w:semiHidden/>
    <w:rsid w:val="00D57D78"/>
    <w:rPr>
      <w:rFonts w:ascii="Arial" w:eastAsia="新細明體" w:hAnsi="Arial"/>
      <w:sz w:val="18"/>
      <w:szCs w:val="18"/>
    </w:rPr>
  </w:style>
  <w:style w:type="character" w:customStyle="1" w:styleId="aff9">
    <w:name w:val="註解方塊文字 字元"/>
    <w:link w:val="aff8"/>
    <w:semiHidden/>
    <w:rsid w:val="00761918"/>
    <w:rPr>
      <w:rFonts w:ascii="Arial" w:eastAsia="新細明體" w:hAnsi="Arial"/>
      <w:sz w:val="18"/>
      <w:szCs w:val="18"/>
    </w:rPr>
  </w:style>
  <w:style w:type="paragraph" w:customStyle="1" w:styleId="affa">
    <w:name w:val="款"/>
    <w:basedOn w:val="HTML"/>
    <w:rsid w:val="00D57D78"/>
    <w:pPr>
      <w:widowControl/>
      <w:adjustRightInd/>
      <w:spacing w:beforeLines="40" w:afterLines="40" w:line="320" w:lineRule="exact"/>
      <w:ind w:leftChars="100" w:left="480" w:hangingChars="100" w:hanging="240"/>
      <w:jc w:val="both"/>
      <w:textAlignment w:val="auto"/>
    </w:pPr>
    <w:rPr>
      <w:rFonts w:ascii="標楷體" w:hAnsi="標楷體" w:cs="Arial Unicode MS"/>
      <w:color w:val="000000"/>
      <w:sz w:val="24"/>
    </w:rPr>
  </w:style>
  <w:style w:type="paragraph" w:styleId="HTML">
    <w:name w:val="HTML Preformatted"/>
    <w:basedOn w:val="a0"/>
    <w:link w:val="HTML0"/>
    <w:uiPriority w:val="99"/>
    <w:rsid w:val="00D57D78"/>
    <w:rPr>
      <w:rFonts w:ascii="Courier New" w:hAnsi="Courier New" w:cs="Courier New"/>
      <w:sz w:val="20"/>
    </w:rPr>
  </w:style>
  <w:style w:type="character" w:customStyle="1" w:styleId="HTML0">
    <w:name w:val="HTML 預設格式 字元"/>
    <w:link w:val="HTML"/>
    <w:uiPriority w:val="99"/>
    <w:rsid w:val="00383E32"/>
    <w:rPr>
      <w:rFonts w:ascii="Courier New" w:hAnsi="Courier New" w:cs="Courier New"/>
    </w:rPr>
  </w:style>
  <w:style w:type="paragraph" w:customStyle="1" w:styleId="34">
    <w:name w:val="3"/>
    <w:basedOn w:val="a0"/>
    <w:rsid w:val="00D57D78"/>
    <w:pPr>
      <w:autoSpaceDE w:val="0"/>
      <w:autoSpaceDN w:val="0"/>
      <w:spacing w:before="60" w:after="60" w:line="400" w:lineRule="exact"/>
      <w:ind w:left="2280" w:right="92" w:hanging="360"/>
      <w:jc w:val="both"/>
      <w:textAlignment w:val="auto"/>
    </w:pPr>
    <w:rPr>
      <w:color w:val="000000"/>
      <w:kern w:val="2"/>
      <w:sz w:val="28"/>
    </w:rPr>
  </w:style>
  <w:style w:type="paragraph" w:customStyle="1" w:styleId="6-2">
    <w:name w:val="內文6-2"/>
    <w:basedOn w:val="a0"/>
    <w:rsid w:val="00814FE5"/>
    <w:pPr>
      <w:snapToGrid w:val="0"/>
      <w:spacing w:before="100" w:beforeAutospacing="1" w:line="320" w:lineRule="exact"/>
      <w:ind w:leftChars="633" w:left="1799" w:hangingChars="100" w:hanging="280"/>
      <w:textAlignment w:val="auto"/>
    </w:pPr>
    <w:rPr>
      <w:rFonts w:ascii="標楷體" w:hAnsi="標楷體"/>
      <w:kern w:val="2"/>
      <w:sz w:val="28"/>
    </w:rPr>
  </w:style>
  <w:style w:type="paragraph" w:customStyle="1" w:styleId="1-3">
    <w:name w:val="內文1-3"/>
    <w:basedOn w:val="a0"/>
    <w:rsid w:val="00814FE5"/>
    <w:pPr>
      <w:snapToGrid w:val="0"/>
      <w:spacing w:before="60" w:after="100" w:afterAutospacing="1" w:line="360" w:lineRule="exact"/>
      <w:ind w:leftChars="250" w:left="1300" w:hangingChars="250" w:hanging="700"/>
      <w:textAlignment w:val="auto"/>
    </w:pPr>
    <w:rPr>
      <w:rFonts w:ascii="標楷體"/>
      <w:kern w:val="2"/>
      <w:sz w:val="28"/>
    </w:rPr>
  </w:style>
  <w:style w:type="paragraph" w:styleId="affb">
    <w:name w:val="Revision"/>
    <w:hidden/>
    <w:uiPriority w:val="99"/>
    <w:semiHidden/>
    <w:rsid w:val="005464DF"/>
  </w:style>
  <w:style w:type="paragraph" w:styleId="1a">
    <w:name w:val="index 1"/>
    <w:basedOn w:val="a0"/>
    <w:next w:val="a0"/>
    <w:autoRedefine/>
    <w:semiHidden/>
    <w:rsid w:val="00761918"/>
    <w:pPr>
      <w:widowControl/>
      <w:autoSpaceDE w:val="0"/>
      <w:autoSpaceDN w:val="0"/>
      <w:spacing w:line="240" w:lineRule="atLeast"/>
      <w:textAlignment w:val="bottom"/>
    </w:pPr>
    <w:rPr>
      <w:rFonts w:ascii="標楷體"/>
      <w:b/>
    </w:rPr>
  </w:style>
  <w:style w:type="paragraph" w:styleId="affc">
    <w:name w:val="List Paragraph"/>
    <w:aliases w:val="1.1.1.1清單段落,標題 (4),List Paragraph,List Paragraph1,圖標號,(二),列點,清單段落2,1.1,參考文獻,標題(一),標題一,picture"/>
    <w:basedOn w:val="a0"/>
    <w:link w:val="affd"/>
    <w:uiPriority w:val="34"/>
    <w:qFormat/>
    <w:rsid w:val="00761918"/>
    <w:pPr>
      <w:adjustRightInd/>
      <w:spacing w:line="240" w:lineRule="auto"/>
      <w:ind w:leftChars="200" w:left="480"/>
      <w:textAlignment w:val="auto"/>
    </w:pPr>
    <w:rPr>
      <w:rFonts w:ascii="標楷體"/>
      <w:sz w:val="30"/>
    </w:rPr>
  </w:style>
  <w:style w:type="paragraph" w:customStyle="1" w:styleId="b14">
    <w:name w:val="b1.4"/>
    <w:basedOn w:val="a0"/>
    <w:rsid w:val="00761918"/>
    <w:pPr>
      <w:numPr>
        <w:ilvl w:val="1"/>
        <w:numId w:val="2"/>
      </w:numPr>
      <w:adjustRightInd/>
      <w:spacing w:line="240" w:lineRule="auto"/>
      <w:textAlignment w:val="auto"/>
    </w:pPr>
    <w:rPr>
      <w:rFonts w:ascii="標楷體"/>
      <w:sz w:val="30"/>
    </w:rPr>
  </w:style>
  <w:style w:type="paragraph" w:styleId="35">
    <w:name w:val="Body Text 3"/>
    <w:basedOn w:val="a0"/>
    <w:link w:val="36"/>
    <w:uiPriority w:val="99"/>
    <w:semiHidden/>
    <w:unhideWhenUsed/>
    <w:rsid w:val="002E7887"/>
    <w:pPr>
      <w:spacing w:after="120"/>
    </w:pPr>
    <w:rPr>
      <w:sz w:val="16"/>
      <w:szCs w:val="16"/>
    </w:rPr>
  </w:style>
  <w:style w:type="character" w:customStyle="1" w:styleId="36">
    <w:name w:val="本文 3 字元"/>
    <w:link w:val="35"/>
    <w:uiPriority w:val="99"/>
    <w:semiHidden/>
    <w:rsid w:val="002E7887"/>
    <w:rPr>
      <w:sz w:val="16"/>
      <w:szCs w:val="16"/>
    </w:rPr>
  </w:style>
  <w:style w:type="paragraph" w:customStyle="1" w:styleId="affe">
    <w:name w:val="中標"/>
    <w:basedOn w:val="a0"/>
    <w:rsid w:val="002E7887"/>
    <w:pPr>
      <w:spacing w:line="360" w:lineRule="auto"/>
      <w:jc w:val="center"/>
    </w:pPr>
    <w:rPr>
      <w:rFonts w:eastAsia="華康中楷體"/>
      <w:spacing w:val="4"/>
      <w:sz w:val="28"/>
    </w:rPr>
  </w:style>
  <w:style w:type="paragraph" w:customStyle="1" w:styleId="Default">
    <w:name w:val="Default"/>
    <w:rsid w:val="002E7887"/>
    <w:pPr>
      <w:widowControl w:val="0"/>
      <w:autoSpaceDE w:val="0"/>
      <w:autoSpaceDN w:val="0"/>
      <w:adjustRightInd w:val="0"/>
    </w:pPr>
    <w:rPr>
      <w:rFonts w:ascii="標楷體" w:cs="標楷體"/>
      <w:color w:val="000000"/>
    </w:rPr>
  </w:style>
  <w:style w:type="paragraph" w:styleId="afff">
    <w:name w:val="TOC Heading"/>
    <w:basedOn w:val="10"/>
    <w:next w:val="a0"/>
    <w:uiPriority w:val="39"/>
    <w:unhideWhenUsed/>
    <w:qFormat/>
    <w:rsid w:val="002D693E"/>
    <w:pPr>
      <w:keepLines/>
      <w:widowControl/>
      <w:adjustRightInd/>
      <w:spacing w:before="480" w:after="0" w:line="276" w:lineRule="auto"/>
      <w:textAlignment w:val="auto"/>
      <w:outlineLvl w:val="9"/>
    </w:pPr>
    <w:rPr>
      <w:rFonts w:ascii="Cambria" w:hAnsi="Cambria"/>
      <w:color w:val="365F91"/>
      <w:kern w:val="0"/>
      <w:szCs w:val="28"/>
    </w:rPr>
  </w:style>
  <w:style w:type="table" w:customStyle="1" w:styleId="1b">
    <w:name w:val="表格格線1"/>
    <w:basedOn w:val="a3"/>
    <w:next w:val="aff7"/>
    <w:uiPriority w:val="59"/>
    <w:rsid w:val="000276E0"/>
    <w:rPr>
      <w:rFonts w:eastAsia="新細明體"/>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0">
    <w:name w:val="footnote text"/>
    <w:basedOn w:val="a0"/>
    <w:link w:val="afff1"/>
    <w:uiPriority w:val="99"/>
    <w:semiHidden/>
    <w:unhideWhenUsed/>
    <w:rsid w:val="00337BA7"/>
    <w:pPr>
      <w:snapToGrid w:val="0"/>
    </w:pPr>
    <w:rPr>
      <w:sz w:val="20"/>
    </w:rPr>
  </w:style>
  <w:style w:type="character" w:customStyle="1" w:styleId="afff1">
    <w:name w:val="註腳文字 字元"/>
    <w:basedOn w:val="a2"/>
    <w:link w:val="afff0"/>
    <w:uiPriority w:val="99"/>
    <w:semiHidden/>
    <w:rsid w:val="00337BA7"/>
  </w:style>
  <w:style w:type="character" w:styleId="afff2">
    <w:name w:val="footnote reference"/>
    <w:uiPriority w:val="99"/>
    <w:semiHidden/>
    <w:unhideWhenUsed/>
    <w:rsid w:val="00337BA7"/>
    <w:rPr>
      <w:vertAlign w:val="superscript"/>
    </w:rPr>
  </w:style>
  <w:style w:type="character" w:customStyle="1" w:styleId="apple-converted-space">
    <w:name w:val="apple-converted-space"/>
    <w:rsid w:val="00BC16B9"/>
  </w:style>
  <w:style w:type="paragraph" w:customStyle="1" w:styleId="afff3">
    <w:name w:val="條"/>
    <w:basedOn w:val="a0"/>
    <w:rsid w:val="004A7DFC"/>
    <w:pPr>
      <w:autoSpaceDE w:val="0"/>
      <w:autoSpaceDN w:val="0"/>
      <w:adjustRightInd/>
      <w:snapToGrid w:val="0"/>
      <w:spacing w:line="300" w:lineRule="auto"/>
      <w:ind w:left="200" w:hangingChars="200" w:hanging="200"/>
      <w:jc w:val="both"/>
      <w:textDirection w:val="lrTbV"/>
      <w:textAlignment w:val="auto"/>
    </w:pPr>
    <w:rPr>
      <w:rFonts w:ascii="標楷體"/>
      <w:color w:val="000000"/>
      <w:kern w:val="2"/>
    </w:rPr>
  </w:style>
  <w:style w:type="paragraph" w:customStyle="1" w:styleId="-">
    <w:name w:val="條-(一)"/>
    <w:basedOn w:val="a0"/>
    <w:rsid w:val="004A7DFC"/>
    <w:pPr>
      <w:adjustRightInd/>
      <w:snapToGrid w:val="0"/>
      <w:spacing w:line="300" w:lineRule="auto"/>
      <w:ind w:leftChars="200" w:left="960" w:hangingChars="200" w:hanging="480"/>
      <w:jc w:val="both"/>
      <w:textDirection w:val="lrTbV"/>
      <w:textAlignment w:val="auto"/>
    </w:pPr>
    <w:rPr>
      <w:rFonts w:ascii="標楷體"/>
      <w:color w:val="000000"/>
      <w:kern w:val="2"/>
    </w:rPr>
  </w:style>
  <w:style w:type="character" w:styleId="afff4">
    <w:name w:val="Emphasis"/>
    <w:uiPriority w:val="20"/>
    <w:qFormat/>
    <w:rsid w:val="00731746"/>
    <w:rPr>
      <w:i/>
      <w:iCs/>
    </w:rPr>
  </w:style>
  <w:style w:type="character" w:customStyle="1" w:styleId="affd">
    <w:name w:val="清單段落 字元"/>
    <w:aliases w:val="1.1.1.1清單段落 字元,標題 (4) 字元,List Paragraph 字元,List Paragraph1 字元,圖標號 字元,(二) 字元,列點 字元,清單段落2 字元,1.1 字元,參考文獻 字元,標題(一) 字元,標題一 字元,picture 字元"/>
    <w:link w:val="affc"/>
    <w:uiPriority w:val="34"/>
    <w:locked/>
    <w:rsid w:val="00116BBE"/>
    <w:rPr>
      <w:rFonts w:ascii="標楷體" w:eastAsia="標楷體"/>
      <w:sz w:val="30"/>
    </w:rPr>
  </w:style>
  <w:style w:type="paragraph" w:customStyle="1" w:styleId="BodyText23">
    <w:name w:val="Body Text 23"/>
    <w:basedOn w:val="a0"/>
    <w:rsid w:val="00865DA9"/>
    <w:pPr>
      <w:widowControl/>
      <w:autoSpaceDE w:val="0"/>
      <w:autoSpaceDN w:val="0"/>
      <w:adjustRightInd/>
      <w:spacing w:line="300" w:lineRule="auto"/>
      <w:ind w:left="1980" w:firstLine="540"/>
      <w:textAlignment w:val="auto"/>
    </w:pPr>
    <w:rPr>
      <w:rFonts w:ascii="華康中楷體" w:eastAsia="華康中楷體" w:hAnsi="新細明體" w:cs="新細明體"/>
      <w:sz w:val="32"/>
    </w:rPr>
  </w:style>
  <w:style w:type="character" w:customStyle="1" w:styleId="af8">
    <w:name w:val="本文第一層縮排 字元"/>
    <w:basedOn w:val="af3"/>
    <w:link w:val="af7"/>
    <w:rsid w:val="00865DA9"/>
    <w:rPr>
      <w:rFonts w:ascii="標楷體" w:eastAsia="新細明體"/>
      <w:kern w:val="2"/>
      <w:sz w:val="28"/>
    </w:rPr>
  </w:style>
  <w:style w:type="paragraph" w:customStyle="1" w:styleId="BlockText2">
    <w:name w:val="Block Text2"/>
    <w:basedOn w:val="a0"/>
    <w:rsid w:val="00865DA9"/>
    <w:pPr>
      <w:widowControl/>
      <w:adjustRightInd/>
      <w:spacing w:line="500" w:lineRule="exact"/>
      <w:ind w:left="589" w:right="212" w:hanging="240"/>
      <w:textAlignment w:val="auto"/>
    </w:pPr>
    <w:rPr>
      <w:rFonts w:ascii="標楷體" w:hAnsi="新細明體" w:cs="新細明體"/>
      <w:sz w:val="28"/>
    </w:rPr>
  </w:style>
  <w:style w:type="character" w:customStyle="1" w:styleId="aff6">
    <w:name w:val="日期 字元"/>
    <w:basedOn w:val="a2"/>
    <w:link w:val="aff5"/>
    <w:rsid w:val="00865DA9"/>
    <w:rPr>
      <w:sz w:val="24"/>
    </w:rPr>
  </w:style>
  <w:style w:type="paragraph" w:customStyle="1" w:styleId="afff5">
    <w:name w:val="大標題、壹"/>
    <w:basedOn w:val="a0"/>
    <w:rsid w:val="00865DA9"/>
    <w:pPr>
      <w:widowControl/>
      <w:adjustRightInd/>
      <w:spacing w:line="240" w:lineRule="auto"/>
      <w:textAlignment w:val="auto"/>
    </w:pPr>
    <w:rPr>
      <w:rFonts w:ascii="新細明體" w:hAnsi="新細明體" w:cs="新細明體"/>
      <w:b/>
      <w:bCs/>
    </w:rPr>
  </w:style>
  <w:style w:type="paragraph" w:customStyle="1" w:styleId="031">
    <w:name w:val="031"/>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rPr>
  </w:style>
  <w:style w:type="paragraph" w:customStyle="1" w:styleId="032">
    <w:name w:val="032"/>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rPr>
  </w:style>
  <w:style w:type="paragraph" w:customStyle="1" w:styleId="1">
    <w:name w:val="樣式1"/>
    <w:basedOn w:val="a0"/>
    <w:rsid w:val="00865DA9"/>
    <w:pPr>
      <w:widowControl/>
      <w:numPr>
        <w:numId w:val="18"/>
      </w:numPr>
      <w:adjustRightInd/>
      <w:spacing w:line="240" w:lineRule="auto"/>
      <w:textAlignment w:val="auto"/>
    </w:pPr>
    <w:rPr>
      <w:rFonts w:ascii="新細明體" w:eastAsia="新細明體" w:hAnsi="新細明體" w:cs="新細明體"/>
      <w:kern w:val="2"/>
    </w:rPr>
  </w:style>
  <w:style w:type="paragraph" w:customStyle="1" w:styleId="2b">
    <w:name w:val="樣式2"/>
    <w:basedOn w:val="a0"/>
    <w:qFormat/>
    <w:rsid w:val="00865DA9"/>
    <w:pPr>
      <w:widowControl/>
      <w:adjustRightInd/>
      <w:spacing w:beforeLines="50" w:before="120" w:afterLines="50" w:after="120" w:line="240" w:lineRule="auto"/>
      <w:jc w:val="both"/>
      <w:textAlignment w:val="auto"/>
    </w:pPr>
    <w:rPr>
      <w:rFonts w:ascii="新細明體" w:hAnsi="新細明體" w:cs="新細明體"/>
      <w:b/>
      <w:sz w:val="28"/>
    </w:rPr>
  </w:style>
  <w:style w:type="character" w:styleId="afff6">
    <w:name w:val="annotation reference"/>
    <w:uiPriority w:val="99"/>
    <w:semiHidden/>
    <w:unhideWhenUsed/>
    <w:rsid w:val="00865DA9"/>
    <w:rPr>
      <w:sz w:val="16"/>
      <w:szCs w:val="16"/>
    </w:rPr>
  </w:style>
  <w:style w:type="character" w:customStyle="1" w:styleId="tlid-translation">
    <w:name w:val="tlid-translation"/>
    <w:rsid w:val="00865DA9"/>
  </w:style>
  <w:style w:type="paragraph" w:customStyle="1" w:styleId="mainp">
    <w:name w:val="main_p"/>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rPr>
  </w:style>
  <w:style w:type="character" w:customStyle="1" w:styleId="ilh-page">
    <w:name w:val="ilh-page"/>
    <w:rsid w:val="00865DA9"/>
  </w:style>
  <w:style w:type="character" w:customStyle="1" w:styleId="st">
    <w:name w:val="st"/>
    <w:rsid w:val="00865DA9"/>
  </w:style>
  <w:style w:type="character" w:styleId="afff7">
    <w:name w:val="Strong"/>
    <w:uiPriority w:val="22"/>
    <w:qFormat/>
    <w:rsid w:val="00865DA9"/>
    <w:rPr>
      <w:b/>
      <w:bCs/>
    </w:rPr>
  </w:style>
  <w:style w:type="character" w:customStyle="1" w:styleId="etdd">
    <w:name w:val="etd_d"/>
    <w:basedOn w:val="a2"/>
    <w:rsid w:val="00865DA9"/>
  </w:style>
  <w:style w:type="paragraph" w:customStyle="1" w:styleId="msonormal0">
    <w:name w:val="msonormal"/>
    <w:basedOn w:val="a0"/>
    <w:rsid w:val="00865DA9"/>
    <w:pPr>
      <w:widowControl/>
      <w:adjustRightInd/>
      <w:spacing w:before="100" w:beforeAutospacing="1" w:after="100" w:afterAutospacing="1" w:line="240" w:lineRule="auto"/>
      <w:textAlignment w:val="auto"/>
    </w:pPr>
    <w:rPr>
      <w:rFonts w:ascii="新細明體" w:eastAsia="Times New Roman" w:hAnsi="新細明體" w:cs="新細明體"/>
    </w:rPr>
  </w:style>
  <w:style w:type="paragraph" w:customStyle="1" w:styleId="xl67">
    <w:name w:val="xl67"/>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hAnsi="標楷體" w:cs="新細明體"/>
    </w:rPr>
  </w:style>
  <w:style w:type="paragraph" w:customStyle="1" w:styleId="xl68">
    <w:name w:val="xl68"/>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hAnsi="標楷體" w:cs="新細明體"/>
    </w:rPr>
  </w:style>
  <w:style w:type="paragraph" w:customStyle="1" w:styleId="xl69">
    <w:name w:val="xl69"/>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hAnsi="標楷體" w:cs="新細明體"/>
    </w:rPr>
  </w:style>
  <w:style w:type="paragraph" w:customStyle="1" w:styleId="xl70">
    <w:name w:val="xl70"/>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標楷體" w:hAnsi="標楷體" w:cs="新細明體"/>
    </w:rPr>
  </w:style>
  <w:style w:type="paragraph" w:customStyle="1" w:styleId="xl72">
    <w:name w:val="xl72"/>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rPr>
  </w:style>
  <w:style w:type="paragraph" w:customStyle="1" w:styleId="xl73">
    <w:name w:val="xl73"/>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rPr>
  </w:style>
  <w:style w:type="paragraph" w:customStyle="1" w:styleId="xl75">
    <w:name w:val="xl75"/>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rPr>
  </w:style>
  <w:style w:type="character" w:customStyle="1" w:styleId="1c">
    <w:name w:val="未解析的提及項目1"/>
    <w:basedOn w:val="a2"/>
    <w:uiPriority w:val="99"/>
    <w:semiHidden/>
    <w:unhideWhenUsed/>
    <w:rsid w:val="00865DA9"/>
    <w:rPr>
      <w:color w:val="605E5C"/>
      <w:shd w:val="clear" w:color="auto" w:fill="E1DFDD"/>
    </w:rPr>
  </w:style>
  <w:style w:type="character" w:customStyle="1" w:styleId="afff8">
    <w:name w:val="註解主旨 字元"/>
    <w:basedOn w:val="af6"/>
    <w:link w:val="afff9"/>
    <w:uiPriority w:val="99"/>
    <w:semiHidden/>
    <w:rsid w:val="00865DA9"/>
    <w:rPr>
      <w:rFonts w:ascii="新細明體" w:eastAsia="新細明體" w:hAnsi="新細明體" w:cs="新細明體"/>
      <w:b/>
      <w:bCs/>
      <w:sz w:val="24"/>
      <w:szCs w:val="24"/>
    </w:rPr>
  </w:style>
  <w:style w:type="paragraph" w:styleId="afff9">
    <w:name w:val="annotation subject"/>
    <w:basedOn w:val="af5"/>
    <w:next w:val="af5"/>
    <w:link w:val="afff8"/>
    <w:uiPriority w:val="99"/>
    <w:semiHidden/>
    <w:unhideWhenUsed/>
    <w:rsid w:val="00865DA9"/>
    <w:pPr>
      <w:widowControl/>
      <w:autoSpaceDE/>
      <w:autoSpaceDN/>
      <w:adjustRightInd/>
      <w:spacing w:line="240" w:lineRule="auto"/>
    </w:pPr>
    <w:rPr>
      <w:rFonts w:ascii="新細明體" w:eastAsia="新細明體" w:hAnsi="新細明體" w:cs="新細明體" w:hint="default"/>
      <w:b/>
      <w:bCs/>
    </w:rPr>
  </w:style>
  <w:style w:type="character" w:customStyle="1" w:styleId="1d">
    <w:name w:val="註解主旨 字元1"/>
    <w:basedOn w:val="af6"/>
    <w:uiPriority w:val="99"/>
    <w:semiHidden/>
    <w:rsid w:val="00865DA9"/>
    <w:rPr>
      <w:rFonts w:ascii="細明體"/>
      <w:b/>
      <w:bCs/>
      <w:sz w:val="24"/>
    </w:rPr>
  </w:style>
  <w:style w:type="paragraph" w:customStyle="1" w:styleId="Textnormal">
    <w:name w:val="Textnormal"/>
    <w:basedOn w:val="a0"/>
    <w:link w:val="TextnormalChar"/>
    <w:rsid w:val="00865DA9"/>
    <w:pPr>
      <w:widowControl/>
      <w:adjustRightInd/>
      <w:spacing w:before="120" w:after="120" w:line="240" w:lineRule="auto"/>
      <w:textAlignment w:val="auto"/>
    </w:pPr>
    <w:rPr>
      <w:rFonts w:ascii="新細明體" w:eastAsia="SimSun" w:hAnsi="新細明體" w:cs="新細明體"/>
      <w:sz w:val="20"/>
      <w:lang w:eastAsia="en-US"/>
    </w:rPr>
  </w:style>
  <w:style w:type="character" w:customStyle="1" w:styleId="TextnormalChar">
    <w:name w:val="Textnormal Char"/>
    <w:basedOn w:val="a2"/>
    <w:link w:val="Textnormal"/>
    <w:rsid w:val="00865DA9"/>
    <w:rPr>
      <w:rFonts w:ascii="新細明體" w:eastAsia="SimSun" w:hAnsi="新細明體" w:cs="新細明體"/>
      <w:szCs w:val="24"/>
      <w:lang w:eastAsia="en-US"/>
    </w:rPr>
  </w:style>
  <w:style w:type="numbering" w:customStyle="1" w:styleId="NoList1">
    <w:name w:val="No List1"/>
    <w:next w:val="a4"/>
    <w:uiPriority w:val="99"/>
    <w:semiHidden/>
    <w:unhideWhenUsed/>
    <w:rsid w:val="00865DA9"/>
  </w:style>
  <w:style w:type="paragraph" w:customStyle="1" w:styleId="xl71">
    <w:name w:val="xl71"/>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rPr>
  </w:style>
  <w:style w:type="paragraph" w:customStyle="1" w:styleId="xl74">
    <w:name w:val="xl74"/>
    <w:basedOn w:val="a0"/>
    <w:rsid w:val="00865DA9"/>
    <w:pPr>
      <w:widowControl/>
      <w:pBdr>
        <w:top w:val="single" w:sz="4" w:space="0" w:color="auto"/>
        <w:left w:val="single" w:sz="4" w:space="0" w:color="auto"/>
        <w:right w:val="single" w:sz="4" w:space="0" w:color="auto"/>
      </w:pBdr>
      <w:adjustRightInd/>
      <w:spacing w:before="100" w:beforeAutospacing="1" w:after="100" w:afterAutospacing="1" w:line="240" w:lineRule="auto"/>
      <w:jc w:val="center"/>
      <w:textAlignment w:val="center"/>
    </w:pPr>
    <w:rPr>
      <w:rFonts w:ascii="標楷體" w:hAnsi="標楷體" w:cs="新細明體"/>
    </w:rPr>
  </w:style>
  <w:style w:type="paragraph" w:customStyle="1" w:styleId="xl76">
    <w:name w:val="xl76"/>
    <w:basedOn w:val="a0"/>
    <w:rsid w:val="00865DA9"/>
    <w:pPr>
      <w:widowControl/>
      <w:pBdr>
        <w:top w:val="single" w:sz="4" w:space="0" w:color="auto"/>
        <w:left w:val="single" w:sz="4" w:space="0" w:color="auto"/>
        <w:bottom w:val="single" w:sz="4" w:space="0" w:color="auto"/>
      </w:pBdr>
      <w:adjustRightInd/>
      <w:spacing w:before="100" w:beforeAutospacing="1" w:after="100" w:afterAutospacing="1" w:line="240" w:lineRule="auto"/>
      <w:jc w:val="center"/>
      <w:textAlignment w:val="auto"/>
    </w:pPr>
    <w:rPr>
      <w:rFonts w:ascii="標楷體" w:hAnsi="標楷體" w:cs="新細明體"/>
    </w:rPr>
  </w:style>
  <w:style w:type="paragraph" w:customStyle="1" w:styleId="xl77">
    <w:name w:val="xl77"/>
    <w:basedOn w:val="a0"/>
    <w:rsid w:val="00865DA9"/>
    <w:pPr>
      <w:widowControl/>
      <w:pBdr>
        <w:top w:val="single" w:sz="4" w:space="0" w:color="auto"/>
        <w:bottom w:val="single" w:sz="4" w:space="0" w:color="auto"/>
      </w:pBdr>
      <w:adjustRightInd/>
      <w:spacing w:before="100" w:beforeAutospacing="1" w:after="100" w:afterAutospacing="1" w:line="240" w:lineRule="auto"/>
      <w:jc w:val="center"/>
      <w:textAlignment w:val="auto"/>
    </w:pPr>
    <w:rPr>
      <w:rFonts w:ascii="標楷體" w:hAnsi="標楷體" w:cs="新細明體"/>
    </w:rPr>
  </w:style>
  <w:style w:type="paragraph" w:customStyle="1" w:styleId="xl78">
    <w:name w:val="xl78"/>
    <w:basedOn w:val="a0"/>
    <w:rsid w:val="00865DA9"/>
    <w:pPr>
      <w:widowControl/>
      <w:pBdr>
        <w:top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hAnsi="標楷體" w:cs="新細明體"/>
    </w:rPr>
  </w:style>
  <w:style w:type="paragraph" w:customStyle="1" w:styleId="xl79">
    <w:name w:val="xl79"/>
    <w:basedOn w:val="a0"/>
    <w:rsid w:val="00865DA9"/>
    <w:pPr>
      <w:widowControl/>
      <w:adjustRightInd/>
      <w:spacing w:before="100" w:beforeAutospacing="1" w:after="100" w:afterAutospacing="1" w:line="240" w:lineRule="auto"/>
      <w:textAlignment w:val="auto"/>
    </w:pPr>
    <w:rPr>
      <w:rFonts w:eastAsia="Times New Roman" w:cs="Calibri"/>
      <w:b/>
      <w:bCs/>
    </w:rPr>
  </w:style>
  <w:style w:type="paragraph" w:styleId="afffa">
    <w:name w:val="No Spacing"/>
    <w:uiPriority w:val="1"/>
    <w:qFormat/>
    <w:rsid w:val="00865DA9"/>
    <w:pPr>
      <w:widowControl w:val="0"/>
    </w:pPr>
    <w:rPr>
      <w:rFonts w:asciiTheme="minorHAnsi" w:eastAsiaTheme="minorEastAsia" w:hAnsiTheme="minorHAnsi" w:cstheme="minorBidi"/>
      <w:kern w:val="2"/>
    </w:rPr>
  </w:style>
  <w:style w:type="character" w:customStyle="1" w:styleId="CommentSubjectChar1">
    <w:name w:val="Comment Subject Char1"/>
    <w:basedOn w:val="af6"/>
    <w:uiPriority w:val="99"/>
    <w:semiHidden/>
    <w:rsid w:val="00865DA9"/>
    <w:rPr>
      <w:rFonts w:ascii="細明體"/>
      <w:b/>
      <w:bCs/>
      <w:sz w:val="24"/>
    </w:rPr>
  </w:style>
  <w:style w:type="paragraph" w:styleId="afffb">
    <w:name w:val="Salutation"/>
    <w:basedOn w:val="a0"/>
    <w:next w:val="a0"/>
    <w:link w:val="afffc"/>
    <w:uiPriority w:val="99"/>
    <w:unhideWhenUsed/>
    <w:rsid w:val="00865DA9"/>
    <w:pPr>
      <w:widowControl/>
      <w:adjustRightInd/>
      <w:spacing w:line="240" w:lineRule="auto"/>
      <w:textAlignment w:val="auto"/>
    </w:pPr>
    <w:rPr>
      <w:color w:val="000000"/>
    </w:rPr>
  </w:style>
  <w:style w:type="character" w:customStyle="1" w:styleId="afffc">
    <w:name w:val="問候 字元"/>
    <w:basedOn w:val="a2"/>
    <w:link w:val="afffb"/>
    <w:uiPriority w:val="99"/>
    <w:rsid w:val="00865DA9"/>
    <w:rPr>
      <w:rFonts w:eastAsia="標楷體"/>
      <w:color w:val="000000"/>
      <w:sz w:val="24"/>
      <w:szCs w:val="24"/>
    </w:rPr>
  </w:style>
  <w:style w:type="paragraph" w:styleId="afffd">
    <w:name w:val="Closing"/>
    <w:basedOn w:val="a0"/>
    <w:link w:val="afffe"/>
    <w:uiPriority w:val="99"/>
    <w:unhideWhenUsed/>
    <w:rsid w:val="00865DA9"/>
    <w:pPr>
      <w:widowControl/>
      <w:adjustRightInd/>
      <w:spacing w:line="240" w:lineRule="auto"/>
      <w:ind w:leftChars="1800" w:left="100"/>
      <w:textAlignment w:val="auto"/>
    </w:pPr>
    <w:rPr>
      <w:color w:val="000000"/>
    </w:rPr>
  </w:style>
  <w:style w:type="character" w:customStyle="1" w:styleId="afffe">
    <w:name w:val="結語 字元"/>
    <w:basedOn w:val="a2"/>
    <w:link w:val="afffd"/>
    <w:uiPriority w:val="99"/>
    <w:rsid w:val="00865DA9"/>
    <w:rPr>
      <w:rFonts w:eastAsia="標楷體"/>
      <w:color w:val="000000"/>
      <w:sz w:val="24"/>
      <w:szCs w:val="24"/>
    </w:rPr>
  </w:style>
  <w:style w:type="table" w:styleId="1-1">
    <w:name w:val="Medium Shading 1 Accent 1"/>
    <w:basedOn w:val="a3"/>
    <w:uiPriority w:val="63"/>
    <w:rsid w:val="00865DA9"/>
    <w:rPr>
      <w:rFonts w:asciiTheme="minorHAnsi" w:eastAsiaTheme="minorEastAsia" w:hAnsiTheme="minorHAnsi" w:cstheme="minorBidi"/>
      <w:kern w:val="2"/>
      <w:szCs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customStyle="1" w:styleId="b30">
    <w:name w:val="b3"/>
    <w:basedOn w:val="a0"/>
    <w:rsid w:val="00865DA9"/>
    <w:pPr>
      <w:widowControl/>
      <w:adjustRightInd/>
      <w:spacing w:before="60" w:after="60"/>
      <w:ind w:left="2836" w:hanging="397"/>
      <w:textAlignment w:val="auto"/>
    </w:pPr>
    <w:rPr>
      <w:rFonts w:ascii="華康中楷體" w:eastAsia="新細明體" w:hAnsi="新細明體" w:cs="新細明體"/>
      <w:sz w:val="20"/>
    </w:rPr>
  </w:style>
  <w:style w:type="paragraph" w:customStyle="1" w:styleId="b40">
    <w:name w:val="b4"/>
    <w:basedOn w:val="a0"/>
    <w:rsid w:val="00865DA9"/>
    <w:pPr>
      <w:widowControl/>
      <w:adjustRightInd/>
      <w:spacing w:before="60" w:after="60"/>
      <w:ind w:left="1418" w:hanging="397"/>
      <w:textAlignment w:val="auto"/>
    </w:pPr>
    <w:rPr>
      <w:rFonts w:ascii="華康中楷體" w:eastAsia="新細明體" w:hAnsi="新細明體" w:cs="新細明體"/>
      <w:sz w:val="20"/>
    </w:rPr>
  </w:style>
  <w:style w:type="table" w:customStyle="1" w:styleId="2c">
    <w:name w:val="表格格線2"/>
    <w:basedOn w:val="a3"/>
    <w:next w:val="aff7"/>
    <w:uiPriority w:val="39"/>
    <w:rsid w:val="00A931EA"/>
    <w:rPr>
      <w:rFonts w:eastAsia="新細明體"/>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
    <w:name w:val="table of figures"/>
    <w:basedOn w:val="a0"/>
    <w:next w:val="a0"/>
    <w:uiPriority w:val="99"/>
    <w:unhideWhenUsed/>
    <w:rsid w:val="005626D5"/>
    <w:pPr>
      <w:ind w:left="480" w:hanging="480"/>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02273">
      <w:bodyDiv w:val="1"/>
      <w:marLeft w:val="0"/>
      <w:marRight w:val="0"/>
      <w:marTop w:val="0"/>
      <w:marBottom w:val="0"/>
      <w:divBdr>
        <w:top w:val="none" w:sz="0" w:space="0" w:color="auto"/>
        <w:left w:val="none" w:sz="0" w:space="0" w:color="auto"/>
        <w:bottom w:val="none" w:sz="0" w:space="0" w:color="auto"/>
        <w:right w:val="none" w:sz="0" w:space="0" w:color="auto"/>
      </w:divBdr>
    </w:div>
    <w:div w:id="31156569">
      <w:bodyDiv w:val="1"/>
      <w:marLeft w:val="0"/>
      <w:marRight w:val="0"/>
      <w:marTop w:val="0"/>
      <w:marBottom w:val="0"/>
      <w:divBdr>
        <w:top w:val="none" w:sz="0" w:space="0" w:color="auto"/>
        <w:left w:val="none" w:sz="0" w:space="0" w:color="auto"/>
        <w:bottom w:val="none" w:sz="0" w:space="0" w:color="auto"/>
        <w:right w:val="none" w:sz="0" w:space="0" w:color="auto"/>
      </w:divBdr>
    </w:div>
    <w:div w:id="129596735">
      <w:bodyDiv w:val="1"/>
      <w:marLeft w:val="0"/>
      <w:marRight w:val="0"/>
      <w:marTop w:val="0"/>
      <w:marBottom w:val="0"/>
      <w:divBdr>
        <w:top w:val="none" w:sz="0" w:space="0" w:color="auto"/>
        <w:left w:val="none" w:sz="0" w:space="0" w:color="auto"/>
        <w:bottom w:val="none" w:sz="0" w:space="0" w:color="auto"/>
        <w:right w:val="none" w:sz="0" w:space="0" w:color="auto"/>
      </w:divBdr>
    </w:div>
    <w:div w:id="134031077">
      <w:bodyDiv w:val="1"/>
      <w:marLeft w:val="0"/>
      <w:marRight w:val="0"/>
      <w:marTop w:val="0"/>
      <w:marBottom w:val="0"/>
      <w:divBdr>
        <w:top w:val="none" w:sz="0" w:space="0" w:color="auto"/>
        <w:left w:val="none" w:sz="0" w:space="0" w:color="auto"/>
        <w:bottom w:val="none" w:sz="0" w:space="0" w:color="auto"/>
        <w:right w:val="none" w:sz="0" w:space="0" w:color="auto"/>
      </w:divBdr>
    </w:div>
    <w:div w:id="142084027">
      <w:bodyDiv w:val="1"/>
      <w:marLeft w:val="0"/>
      <w:marRight w:val="0"/>
      <w:marTop w:val="0"/>
      <w:marBottom w:val="0"/>
      <w:divBdr>
        <w:top w:val="none" w:sz="0" w:space="0" w:color="auto"/>
        <w:left w:val="none" w:sz="0" w:space="0" w:color="auto"/>
        <w:bottom w:val="none" w:sz="0" w:space="0" w:color="auto"/>
        <w:right w:val="none" w:sz="0" w:space="0" w:color="auto"/>
      </w:divBdr>
      <w:divsChild>
        <w:div w:id="1631935953">
          <w:marLeft w:val="446"/>
          <w:marRight w:val="0"/>
          <w:marTop w:val="0"/>
          <w:marBottom w:val="0"/>
          <w:divBdr>
            <w:top w:val="none" w:sz="0" w:space="0" w:color="auto"/>
            <w:left w:val="none" w:sz="0" w:space="0" w:color="auto"/>
            <w:bottom w:val="none" w:sz="0" w:space="0" w:color="auto"/>
            <w:right w:val="none" w:sz="0" w:space="0" w:color="auto"/>
          </w:divBdr>
        </w:div>
        <w:div w:id="1238512897">
          <w:marLeft w:val="446"/>
          <w:marRight w:val="0"/>
          <w:marTop w:val="0"/>
          <w:marBottom w:val="0"/>
          <w:divBdr>
            <w:top w:val="none" w:sz="0" w:space="0" w:color="auto"/>
            <w:left w:val="none" w:sz="0" w:space="0" w:color="auto"/>
            <w:bottom w:val="none" w:sz="0" w:space="0" w:color="auto"/>
            <w:right w:val="none" w:sz="0" w:space="0" w:color="auto"/>
          </w:divBdr>
        </w:div>
      </w:divsChild>
    </w:div>
    <w:div w:id="171843702">
      <w:bodyDiv w:val="1"/>
      <w:marLeft w:val="0"/>
      <w:marRight w:val="0"/>
      <w:marTop w:val="0"/>
      <w:marBottom w:val="0"/>
      <w:divBdr>
        <w:top w:val="none" w:sz="0" w:space="0" w:color="auto"/>
        <w:left w:val="none" w:sz="0" w:space="0" w:color="auto"/>
        <w:bottom w:val="none" w:sz="0" w:space="0" w:color="auto"/>
        <w:right w:val="none" w:sz="0" w:space="0" w:color="auto"/>
      </w:divBdr>
    </w:div>
    <w:div w:id="194000513">
      <w:bodyDiv w:val="1"/>
      <w:marLeft w:val="0"/>
      <w:marRight w:val="0"/>
      <w:marTop w:val="0"/>
      <w:marBottom w:val="0"/>
      <w:divBdr>
        <w:top w:val="none" w:sz="0" w:space="0" w:color="auto"/>
        <w:left w:val="none" w:sz="0" w:space="0" w:color="auto"/>
        <w:bottom w:val="none" w:sz="0" w:space="0" w:color="auto"/>
        <w:right w:val="none" w:sz="0" w:space="0" w:color="auto"/>
      </w:divBdr>
    </w:div>
    <w:div w:id="212547192">
      <w:bodyDiv w:val="1"/>
      <w:marLeft w:val="0"/>
      <w:marRight w:val="0"/>
      <w:marTop w:val="0"/>
      <w:marBottom w:val="0"/>
      <w:divBdr>
        <w:top w:val="none" w:sz="0" w:space="0" w:color="auto"/>
        <w:left w:val="none" w:sz="0" w:space="0" w:color="auto"/>
        <w:bottom w:val="none" w:sz="0" w:space="0" w:color="auto"/>
        <w:right w:val="none" w:sz="0" w:space="0" w:color="auto"/>
      </w:divBdr>
      <w:divsChild>
        <w:div w:id="87116837">
          <w:marLeft w:val="706"/>
          <w:marRight w:val="0"/>
          <w:marTop w:val="60"/>
          <w:marBottom w:val="0"/>
          <w:divBdr>
            <w:top w:val="none" w:sz="0" w:space="0" w:color="auto"/>
            <w:left w:val="none" w:sz="0" w:space="0" w:color="auto"/>
            <w:bottom w:val="none" w:sz="0" w:space="0" w:color="auto"/>
            <w:right w:val="none" w:sz="0" w:space="0" w:color="auto"/>
          </w:divBdr>
        </w:div>
        <w:div w:id="290786112">
          <w:marLeft w:val="706"/>
          <w:marRight w:val="0"/>
          <w:marTop w:val="60"/>
          <w:marBottom w:val="0"/>
          <w:divBdr>
            <w:top w:val="none" w:sz="0" w:space="0" w:color="auto"/>
            <w:left w:val="none" w:sz="0" w:space="0" w:color="auto"/>
            <w:bottom w:val="none" w:sz="0" w:space="0" w:color="auto"/>
            <w:right w:val="none" w:sz="0" w:space="0" w:color="auto"/>
          </w:divBdr>
        </w:div>
        <w:div w:id="333067808">
          <w:marLeft w:val="706"/>
          <w:marRight w:val="0"/>
          <w:marTop w:val="60"/>
          <w:marBottom w:val="0"/>
          <w:divBdr>
            <w:top w:val="none" w:sz="0" w:space="0" w:color="auto"/>
            <w:left w:val="none" w:sz="0" w:space="0" w:color="auto"/>
            <w:bottom w:val="none" w:sz="0" w:space="0" w:color="auto"/>
            <w:right w:val="none" w:sz="0" w:space="0" w:color="auto"/>
          </w:divBdr>
        </w:div>
      </w:divsChild>
    </w:div>
    <w:div w:id="213203902">
      <w:bodyDiv w:val="1"/>
      <w:marLeft w:val="0"/>
      <w:marRight w:val="0"/>
      <w:marTop w:val="0"/>
      <w:marBottom w:val="0"/>
      <w:divBdr>
        <w:top w:val="none" w:sz="0" w:space="0" w:color="auto"/>
        <w:left w:val="none" w:sz="0" w:space="0" w:color="auto"/>
        <w:bottom w:val="none" w:sz="0" w:space="0" w:color="auto"/>
        <w:right w:val="none" w:sz="0" w:space="0" w:color="auto"/>
      </w:divBdr>
    </w:div>
    <w:div w:id="311300137">
      <w:bodyDiv w:val="1"/>
      <w:marLeft w:val="0"/>
      <w:marRight w:val="0"/>
      <w:marTop w:val="0"/>
      <w:marBottom w:val="0"/>
      <w:divBdr>
        <w:top w:val="none" w:sz="0" w:space="0" w:color="auto"/>
        <w:left w:val="none" w:sz="0" w:space="0" w:color="auto"/>
        <w:bottom w:val="none" w:sz="0" w:space="0" w:color="auto"/>
        <w:right w:val="none" w:sz="0" w:space="0" w:color="auto"/>
      </w:divBdr>
      <w:divsChild>
        <w:div w:id="1573853420">
          <w:marLeft w:val="0"/>
          <w:marRight w:val="0"/>
          <w:marTop w:val="0"/>
          <w:marBottom w:val="0"/>
          <w:divBdr>
            <w:top w:val="none" w:sz="0" w:space="0" w:color="auto"/>
            <w:left w:val="none" w:sz="0" w:space="0" w:color="auto"/>
            <w:bottom w:val="none" w:sz="0" w:space="0" w:color="auto"/>
            <w:right w:val="none" w:sz="0" w:space="0" w:color="auto"/>
          </w:divBdr>
        </w:div>
      </w:divsChild>
    </w:div>
    <w:div w:id="346903518">
      <w:bodyDiv w:val="1"/>
      <w:marLeft w:val="0"/>
      <w:marRight w:val="0"/>
      <w:marTop w:val="0"/>
      <w:marBottom w:val="0"/>
      <w:divBdr>
        <w:top w:val="none" w:sz="0" w:space="0" w:color="auto"/>
        <w:left w:val="none" w:sz="0" w:space="0" w:color="auto"/>
        <w:bottom w:val="none" w:sz="0" w:space="0" w:color="auto"/>
        <w:right w:val="none" w:sz="0" w:space="0" w:color="auto"/>
      </w:divBdr>
    </w:div>
    <w:div w:id="363989240">
      <w:bodyDiv w:val="1"/>
      <w:marLeft w:val="0"/>
      <w:marRight w:val="0"/>
      <w:marTop w:val="0"/>
      <w:marBottom w:val="0"/>
      <w:divBdr>
        <w:top w:val="none" w:sz="0" w:space="0" w:color="auto"/>
        <w:left w:val="none" w:sz="0" w:space="0" w:color="auto"/>
        <w:bottom w:val="none" w:sz="0" w:space="0" w:color="auto"/>
        <w:right w:val="none" w:sz="0" w:space="0" w:color="auto"/>
      </w:divBdr>
      <w:divsChild>
        <w:div w:id="937980026">
          <w:marLeft w:val="446"/>
          <w:marRight w:val="0"/>
          <w:marTop w:val="0"/>
          <w:marBottom w:val="0"/>
          <w:divBdr>
            <w:top w:val="none" w:sz="0" w:space="0" w:color="auto"/>
            <w:left w:val="none" w:sz="0" w:space="0" w:color="auto"/>
            <w:bottom w:val="none" w:sz="0" w:space="0" w:color="auto"/>
            <w:right w:val="none" w:sz="0" w:space="0" w:color="auto"/>
          </w:divBdr>
        </w:div>
      </w:divsChild>
    </w:div>
    <w:div w:id="370615321">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2">
          <w:marLeft w:val="547"/>
          <w:marRight w:val="0"/>
          <w:marTop w:val="0"/>
          <w:marBottom w:val="0"/>
          <w:divBdr>
            <w:top w:val="none" w:sz="0" w:space="0" w:color="auto"/>
            <w:left w:val="none" w:sz="0" w:space="0" w:color="auto"/>
            <w:bottom w:val="none" w:sz="0" w:space="0" w:color="auto"/>
            <w:right w:val="none" w:sz="0" w:space="0" w:color="auto"/>
          </w:divBdr>
        </w:div>
      </w:divsChild>
    </w:div>
    <w:div w:id="383215959">
      <w:bodyDiv w:val="1"/>
      <w:marLeft w:val="0"/>
      <w:marRight w:val="0"/>
      <w:marTop w:val="0"/>
      <w:marBottom w:val="0"/>
      <w:divBdr>
        <w:top w:val="none" w:sz="0" w:space="0" w:color="auto"/>
        <w:left w:val="none" w:sz="0" w:space="0" w:color="auto"/>
        <w:bottom w:val="none" w:sz="0" w:space="0" w:color="auto"/>
        <w:right w:val="none" w:sz="0" w:space="0" w:color="auto"/>
      </w:divBdr>
    </w:div>
    <w:div w:id="385419311">
      <w:bodyDiv w:val="1"/>
      <w:marLeft w:val="0"/>
      <w:marRight w:val="0"/>
      <w:marTop w:val="0"/>
      <w:marBottom w:val="0"/>
      <w:divBdr>
        <w:top w:val="none" w:sz="0" w:space="0" w:color="auto"/>
        <w:left w:val="none" w:sz="0" w:space="0" w:color="auto"/>
        <w:bottom w:val="none" w:sz="0" w:space="0" w:color="auto"/>
        <w:right w:val="none" w:sz="0" w:space="0" w:color="auto"/>
      </w:divBdr>
    </w:div>
    <w:div w:id="420108909">
      <w:bodyDiv w:val="1"/>
      <w:marLeft w:val="0"/>
      <w:marRight w:val="0"/>
      <w:marTop w:val="0"/>
      <w:marBottom w:val="0"/>
      <w:divBdr>
        <w:top w:val="none" w:sz="0" w:space="0" w:color="auto"/>
        <w:left w:val="none" w:sz="0" w:space="0" w:color="auto"/>
        <w:bottom w:val="none" w:sz="0" w:space="0" w:color="auto"/>
        <w:right w:val="none" w:sz="0" w:space="0" w:color="auto"/>
      </w:divBdr>
    </w:div>
    <w:div w:id="434793028">
      <w:bodyDiv w:val="1"/>
      <w:marLeft w:val="0"/>
      <w:marRight w:val="0"/>
      <w:marTop w:val="0"/>
      <w:marBottom w:val="0"/>
      <w:divBdr>
        <w:top w:val="none" w:sz="0" w:space="0" w:color="auto"/>
        <w:left w:val="none" w:sz="0" w:space="0" w:color="auto"/>
        <w:bottom w:val="none" w:sz="0" w:space="0" w:color="auto"/>
        <w:right w:val="none" w:sz="0" w:space="0" w:color="auto"/>
      </w:divBdr>
      <w:divsChild>
        <w:div w:id="1070230036">
          <w:marLeft w:val="0"/>
          <w:marRight w:val="0"/>
          <w:marTop w:val="0"/>
          <w:marBottom w:val="0"/>
          <w:divBdr>
            <w:top w:val="none" w:sz="0" w:space="0" w:color="auto"/>
            <w:left w:val="none" w:sz="0" w:space="0" w:color="auto"/>
            <w:bottom w:val="none" w:sz="0" w:space="0" w:color="auto"/>
            <w:right w:val="none" w:sz="0" w:space="0" w:color="auto"/>
          </w:divBdr>
        </w:div>
      </w:divsChild>
    </w:div>
    <w:div w:id="450128447">
      <w:bodyDiv w:val="1"/>
      <w:marLeft w:val="0"/>
      <w:marRight w:val="0"/>
      <w:marTop w:val="0"/>
      <w:marBottom w:val="0"/>
      <w:divBdr>
        <w:top w:val="none" w:sz="0" w:space="0" w:color="auto"/>
        <w:left w:val="none" w:sz="0" w:space="0" w:color="auto"/>
        <w:bottom w:val="none" w:sz="0" w:space="0" w:color="auto"/>
        <w:right w:val="none" w:sz="0" w:space="0" w:color="auto"/>
      </w:divBdr>
    </w:div>
    <w:div w:id="472721142">
      <w:bodyDiv w:val="1"/>
      <w:marLeft w:val="0"/>
      <w:marRight w:val="0"/>
      <w:marTop w:val="0"/>
      <w:marBottom w:val="0"/>
      <w:divBdr>
        <w:top w:val="none" w:sz="0" w:space="0" w:color="auto"/>
        <w:left w:val="none" w:sz="0" w:space="0" w:color="auto"/>
        <w:bottom w:val="none" w:sz="0" w:space="0" w:color="auto"/>
        <w:right w:val="none" w:sz="0" w:space="0" w:color="auto"/>
      </w:divBdr>
      <w:divsChild>
        <w:div w:id="1146823226">
          <w:marLeft w:val="0"/>
          <w:marRight w:val="0"/>
          <w:marTop w:val="0"/>
          <w:marBottom w:val="0"/>
          <w:divBdr>
            <w:top w:val="none" w:sz="0" w:space="0" w:color="auto"/>
            <w:left w:val="none" w:sz="0" w:space="0" w:color="auto"/>
            <w:bottom w:val="none" w:sz="0" w:space="0" w:color="auto"/>
            <w:right w:val="none" w:sz="0" w:space="0" w:color="auto"/>
          </w:divBdr>
        </w:div>
      </w:divsChild>
    </w:div>
    <w:div w:id="478693953">
      <w:bodyDiv w:val="1"/>
      <w:marLeft w:val="0"/>
      <w:marRight w:val="0"/>
      <w:marTop w:val="0"/>
      <w:marBottom w:val="0"/>
      <w:divBdr>
        <w:top w:val="none" w:sz="0" w:space="0" w:color="auto"/>
        <w:left w:val="none" w:sz="0" w:space="0" w:color="auto"/>
        <w:bottom w:val="none" w:sz="0" w:space="0" w:color="auto"/>
        <w:right w:val="none" w:sz="0" w:space="0" w:color="auto"/>
      </w:divBdr>
    </w:div>
    <w:div w:id="492724839">
      <w:bodyDiv w:val="1"/>
      <w:marLeft w:val="0"/>
      <w:marRight w:val="0"/>
      <w:marTop w:val="0"/>
      <w:marBottom w:val="0"/>
      <w:divBdr>
        <w:top w:val="none" w:sz="0" w:space="0" w:color="auto"/>
        <w:left w:val="none" w:sz="0" w:space="0" w:color="auto"/>
        <w:bottom w:val="none" w:sz="0" w:space="0" w:color="auto"/>
        <w:right w:val="none" w:sz="0" w:space="0" w:color="auto"/>
      </w:divBdr>
    </w:div>
    <w:div w:id="496464317">
      <w:bodyDiv w:val="1"/>
      <w:marLeft w:val="0"/>
      <w:marRight w:val="0"/>
      <w:marTop w:val="0"/>
      <w:marBottom w:val="0"/>
      <w:divBdr>
        <w:top w:val="none" w:sz="0" w:space="0" w:color="auto"/>
        <w:left w:val="none" w:sz="0" w:space="0" w:color="auto"/>
        <w:bottom w:val="none" w:sz="0" w:space="0" w:color="auto"/>
        <w:right w:val="none" w:sz="0" w:space="0" w:color="auto"/>
      </w:divBdr>
    </w:div>
    <w:div w:id="525021948">
      <w:bodyDiv w:val="1"/>
      <w:marLeft w:val="0"/>
      <w:marRight w:val="0"/>
      <w:marTop w:val="0"/>
      <w:marBottom w:val="0"/>
      <w:divBdr>
        <w:top w:val="none" w:sz="0" w:space="0" w:color="auto"/>
        <w:left w:val="none" w:sz="0" w:space="0" w:color="auto"/>
        <w:bottom w:val="none" w:sz="0" w:space="0" w:color="auto"/>
        <w:right w:val="none" w:sz="0" w:space="0" w:color="auto"/>
      </w:divBdr>
    </w:div>
    <w:div w:id="551233892">
      <w:bodyDiv w:val="1"/>
      <w:marLeft w:val="0"/>
      <w:marRight w:val="0"/>
      <w:marTop w:val="0"/>
      <w:marBottom w:val="0"/>
      <w:divBdr>
        <w:top w:val="none" w:sz="0" w:space="0" w:color="auto"/>
        <w:left w:val="none" w:sz="0" w:space="0" w:color="auto"/>
        <w:bottom w:val="none" w:sz="0" w:space="0" w:color="auto"/>
        <w:right w:val="none" w:sz="0" w:space="0" w:color="auto"/>
      </w:divBdr>
    </w:div>
    <w:div w:id="568804973">
      <w:bodyDiv w:val="1"/>
      <w:marLeft w:val="0"/>
      <w:marRight w:val="0"/>
      <w:marTop w:val="0"/>
      <w:marBottom w:val="0"/>
      <w:divBdr>
        <w:top w:val="none" w:sz="0" w:space="0" w:color="auto"/>
        <w:left w:val="none" w:sz="0" w:space="0" w:color="auto"/>
        <w:bottom w:val="none" w:sz="0" w:space="0" w:color="auto"/>
        <w:right w:val="none" w:sz="0" w:space="0" w:color="auto"/>
      </w:divBdr>
      <w:divsChild>
        <w:div w:id="101650905">
          <w:marLeft w:val="1123"/>
          <w:marRight w:val="0"/>
          <w:marTop w:val="0"/>
          <w:marBottom w:val="0"/>
          <w:divBdr>
            <w:top w:val="none" w:sz="0" w:space="0" w:color="auto"/>
            <w:left w:val="none" w:sz="0" w:space="0" w:color="auto"/>
            <w:bottom w:val="none" w:sz="0" w:space="0" w:color="auto"/>
            <w:right w:val="none" w:sz="0" w:space="0" w:color="auto"/>
          </w:divBdr>
        </w:div>
        <w:div w:id="1596210240">
          <w:marLeft w:val="1123"/>
          <w:marRight w:val="0"/>
          <w:marTop w:val="0"/>
          <w:marBottom w:val="0"/>
          <w:divBdr>
            <w:top w:val="none" w:sz="0" w:space="0" w:color="auto"/>
            <w:left w:val="none" w:sz="0" w:space="0" w:color="auto"/>
            <w:bottom w:val="none" w:sz="0" w:space="0" w:color="auto"/>
            <w:right w:val="none" w:sz="0" w:space="0" w:color="auto"/>
          </w:divBdr>
        </w:div>
        <w:div w:id="84155820">
          <w:marLeft w:val="1123"/>
          <w:marRight w:val="0"/>
          <w:marTop w:val="0"/>
          <w:marBottom w:val="0"/>
          <w:divBdr>
            <w:top w:val="none" w:sz="0" w:space="0" w:color="auto"/>
            <w:left w:val="none" w:sz="0" w:space="0" w:color="auto"/>
            <w:bottom w:val="none" w:sz="0" w:space="0" w:color="auto"/>
            <w:right w:val="none" w:sz="0" w:space="0" w:color="auto"/>
          </w:divBdr>
        </w:div>
        <w:div w:id="1903903060">
          <w:marLeft w:val="1123"/>
          <w:marRight w:val="0"/>
          <w:marTop w:val="0"/>
          <w:marBottom w:val="0"/>
          <w:divBdr>
            <w:top w:val="none" w:sz="0" w:space="0" w:color="auto"/>
            <w:left w:val="none" w:sz="0" w:space="0" w:color="auto"/>
            <w:bottom w:val="none" w:sz="0" w:space="0" w:color="auto"/>
            <w:right w:val="none" w:sz="0" w:space="0" w:color="auto"/>
          </w:divBdr>
        </w:div>
        <w:div w:id="1671785399">
          <w:marLeft w:val="1123"/>
          <w:marRight w:val="0"/>
          <w:marTop w:val="0"/>
          <w:marBottom w:val="0"/>
          <w:divBdr>
            <w:top w:val="none" w:sz="0" w:space="0" w:color="auto"/>
            <w:left w:val="none" w:sz="0" w:space="0" w:color="auto"/>
            <w:bottom w:val="none" w:sz="0" w:space="0" w:color="auto"/>
            <w:right w:val="none" w:sz="0" w:space="0" w:color="auto"/>
          </w:divBdr>
        </w:div>
        <w:div w:id="1356348464">
          <w:marLeft w:val="1123"/>
          <w:marRight w:val="0"/>
          <w:marTop w:val="0"/>
          <w:marBottom w:val="0"/>
          <w:divBdr>
            <w:top w:val="none" w:sz="0" w:space="0" w:color="auto"/>
            <w:left w:val="none" w:sz="0" w:space="0" w:color="auto"/>
            <w:bottom w:val="none" w:sz="0" w:space="0" w:color="auto"/>
            <w:right w:val="none" w:sz="0" w:space="0" w:color="auto"/>
          </w:divBdr>
        </w:div>
      </w:divsChild>
    </w:div>
    <w:div w:id="570425686">
      <w:bodyDiv w:val="1"/>
      <w:marLeft w:val="0"/>
      <w:marRight w:val="0"/>
      <w:marTop w:val="0"/>
      <w:marBottom w:val="0"/>
      <w:divBdr>
        <w:top w:val="none" w:sz="0" w:space="0" w:color="auto"/>
        <w:left w:val="none" w:sz="0" w:space="0" w:color="auto"/>
        <w:bottom w:val="none" w:sz="0" w:space="0" w:color="auto"/>
        <w:right w:val="none" w:sz="0" w:space="0" w:color="auto"/>
      </w:divBdr>
    </w:div>
    <w:div w:id="649821240">
      <w:bodyDiv w:val="1"/>
      <w:marLeft w:val="0"/>
      <w:marRight w:val="0"/>
      <w:marTop w:val="0"/>
      <w:marBottom w:val="0"/>
      <w:divBdr>
        <w:top w:val="none" w:sz="0" w:space="0" w:color="auto"/>
        <w:left w:val="none" w:sz="0" w:space="0" w:color="auto"/>
        <w:bottom w:val="none" w:sz="0" w:space="0" w:color="auto"/>
        <w:right w:val="none" w:sz="0" w:space="0" w:color="auto"/>
      </w:divBdr>
    </w:div>
    <w:div w:id="650334579">
      <w:bodyDiv w:val="1"/>
      <w:marLeft w:val="0"/>
      <w:marRight w:val="0"/>
      <w:marTop w:val="0"/>
      <w:marBottom w:val="0"/>
      <w:divBdr>
        <w:top w:val="none" w:sz="0" w:space="0" w:color="auto"/>
        <w:left w:val="none" w:sz="0" w:space="0" w:color="auto"/>
        <w:bottom w:val="none" w:sz="0" w:space="0" w:color="auto"/>
        <w:right w:val="none" w:sz="0" w:space="0" w:color="auto"/>
      </w:divBdr>
    </w:div>
    <w:div w:id="688795262">
      <w:bodyDiv w:val="1"/>
      <w:marLeft w:val="0"/>
      <w:marRight w:val="0"/>
      <w:marTop w:val="0"/>
      <w:marBottom w:val="0"/>
      <w:divBdr>
        <w:top w:val="none" w:sz="0" w:space="0" w:color="auto"/>
        <w:left w:val="none" w:sz="0" w:space="0" w:color="auto"/>
        <w:bottom w:val="none" w:sz="0" w:space="0" w:color="auto"/>
        <w:right w:val="none" w:sz="0" w:space="0" w:color="auto"/>
      </w:divBdr>
    </w:div>
    <w:div w:id="694307360">
      <w:bodyDiv w:val="1"/>
      <w:marLeft w:val="0"/>
      <w:marRight w:val="0"/>
      <w:marTop w:val="0"/>
      <w:marBottom w:val="0"/>
      <w:divBdr>
        <w:top w:val="none" w:sz="0" w:space="0" w:color="auto"/>
        <w:left w:val="none" w:sz="0" w:space="0" w:color="auto"/>
        <w:bottom w:val="none" w:sz="0" w:space="0" w:color="auto"/>
        <w:right w:val="none" w:sz="0" w:space="0" w:color="auto"/>
      </w:divBdr>
    </w:div>
    <w:div w:id="717631901">
      <w:bodyDiv w:val="1"/>
      <w:marLeft w:val="0"/>
      <w:marRight w:val="0"/>
      <w:marTop w:val="0"/>
      <w:marBottom w:val="0"/>
      <w:divBdr>
        <w:top w:val="none" w:sz="0" w:space="0" w:color="auto"/>
        <w:left w:val="none" w:sz="0" w:space="0" w:color="auto"/>
        <w:bottom w:val="none" w:sz="0" w:space="0" w:color="auto"/>
        <w:right w:val="none" w:sz="0" w:space="0" w:color="auto"/>
      </w:divBdr>
      <w:divsChild>
        <w:div w:id="1598559381">
          <w:marLeft w:val="547"/>
          <w:marRight w:val="0"/>
          <w:marTop w:val="77"/>
          <w:marBottom w:val="0"/>
          <w:divBdr>
            <w:top w:val="none" w:sz="0" w:space="0" w:color="auto"/>
            <w:left w:val="none" w:sz="0" w:space="0" w:color="auto"/>
            <w:bottom w:val="none" w:sz="0" w:space="0" w:color="auto"/>
            <w:right w:val="none" w:sz="0" w:space="0" w:color="auto"/>
          </w:divBdr>
        </w:div>
      </w:divsChild>
    </w:div>
    <w:div w:id="743648021">
      <w:bodyDiv w:val="1"/>
      <w:marLeft w:val="0"/>
      <w:marRight w:val="0"/>
      <w:marTop w:val="0"/>
      <w:marBottom w:val="0"/>
      <w:divBdr>
        <w:top w:val="none" w:sz="0" w:space="0" w:color="auto"/>
        <w:left w:val="none" w:sz="0" w:space="0" w:color="auto"/>
        <w:bottom w:val="none" w:sz="0" w:space="0" w:color="auto"/>
        <w:right w:val="none" w:sz="0" w:space="0" w:color="auto"/>
      </w:divBdr>
    </w:div>
    <w:div w:id="752973994">
      <w:bodyDiv w:val="1"/>
      <w:marLeft w:val="0"/>
      <w:marRight w:val="0"/>
      <w:marTop w:val="0"/>
      <w:marBottom w:val="0"/>
      <w:divBdr>
        <w:top w:val="none" w:sz="0" w:space="0" w:color="auto"/>
        <w:left w:val="none" w:sz="0" w:space="0" w:color="auto"/>
        <w:bottom w:val="none" w:sz="0" w:space="0" w:color="auto"/>
        <w:right w:val="none" w:sz="0" w:space="0" w:color="auto"/>
      </w:divBdr>
      <w:divsChild>
        <w:div w:id="1138647024">
          <w:marLeft w:val="1166"/>
          <w:marRight w:val="0"/>
          <w:marTop w:val="106"/>
          <w:marBottom w:val="0"/>
          <w:divBdr>
            <w:top w:val="none" w:sz="0" w:space="0" w:color="auto"/>
            <w:left w:val="none" w:sz="0" w:space="0" w:color="auto"/>
            <w:bottom w:val="none" w:sz="0" w:space="0" w:color="auto"/>
            <w:right w:val="none" w:sz="0" w:space="0" w:color="auto"/>
          </w:divBdr>
        </w:div>
      </w:divsChild>
    </w:div>
    <w:div w:id="779106234">
      <w:bodyDiv w:val="1"/>
      <w:marLeft w:val="0"/>
      <w:marRight w:val="0"/>
      <w:marTop w:val="0"/>
      <w:marBottom w:val="0"/>
      <w:divBdr>
        <w:top w:val="none" w:sz="0" w:space="0" w:color="auto"/>
        <w:left w:val="none" w:sz="0" w:space="0" w:color="auto"/>
        <w:bottom w:val="none" w:sz="0" w:space="0" w:color="auto"/>
        <w:right w:val="none" w:sz="0" w:space="0" w:color="auto"/>
      </w:divBdr>
      <w:divsChild>
        <w:div w:id="208998916">
          <w:marLeft w:val="562"/>
          <w:marRight w:val="245"/>
          <w:marTop w:val="120"/>
          <w:marBottom w:val="120"/>
          <w:divBdr>
            <w:top w:val="none" w:sz="0" w:space="0" w:color="auto"/>
            <w:left w:val="none" w:sz="0" w:space="0" w:color="auto"/>
            <w:bottom w:val="none" w:sz="0" w:space="0" w:color="auto"/>
            <w:right w:val="none" w:sz="0" w:space="0" w:color="auto"/>
          </w:divBdr>
        </w:div>
      </w:divsChild>
    </w:div>
    <w:div w:id="873931828">
      <w:bodyDiv w:val="1"/>
      <w:marLeft w:val="0"/>
      <w:marRight w:val="0"/>
      <w:marTop w:val="0"/>
      <w:marBottom w:val="0"/>
      <w:divBdr>
        <w:top w:val="none" w:sz="0" w:space="0" w:color="auto"/>
        <w:left w:val="none" w:sz="0" w:space="0" w:color="auto"/>
        <w:bottom w:val="none" w:sz="0" w:space="0" w:color="auto"/>
        <w:right w:val="none" w:sz="0" w:space="0" w:color="auto"/>
      </w:divBdr>
    </w:div>
    <w:div w:id="918633100">
      <w:bodyDiv w:val="1"/>
      <w:marLeft w:val="0"/>
      <w:marRight w:val="0"/>
      <w:marTop w:val="0"/>
      <w:marBottom w:val="0"/>
      <w:divBdr>
        <w:top w:val="none" w:sz="0" w:space="0" w:color="auto"/>
        <w:left w:val="none" w:sz="0" w:space="0" w:color="auto"/>
        <w:bottom w:val="none" w:sz="0" w:space="0" w:color="auto"/>
        <w:right w:val="none" w:sz="0" w:space="0" w:color="auto"/>
      </w:divBdr>
    </w:div>
    <w:div w:id="939021060">
      <w:bodyDiv w:val="1"/>
      <w:marLeft w:val="0"/>
      <w:marRight w:val="0"/>
      <w:marTop w:val="0"/>
      <w:marBottom w:val="0"/>
      <w:divBdr>
        <w:top w:val="none" w:sz="0" w:space="0" w:color="auto"/>
        <w:left w:val="none" w:sz="0" w:space="0" w:color="auto"/>
        <w:bottom w:val="none" w:sz="0" w:space="0" w:color="auto"/>
        <w:right w:val="none" w:sz="0" w:space="0" w:color="auto"/>
      </w:divBdr>
    </w:div>
    <w:div w:id="958293191">
      <w:bodyDiv w:val="1"/>
      <w:marLeft w:val="0"/>
      <w:marRight w:val="0"/>
      <w:marTop w:val="0"/>
      <w:marBottom w:val="0"/>
      <w:divBdr>
        <w:top w:val="none" w:sz="0" w:space="0" w:color="auto"/>
        <w:left w:val="none" w:sz="0" w:space="0" w:color="auto"/>
        <w:bottom w:val="none" w:sz="0" w:space="0" w:color="auto"/>
        <w:right w:val="none" w:sz="0" w:space="0" w:color="auto"/>
      </w:divBdr>
      <w:divsChild>
        <w:div w:id="2125033581">
          <w:marLeft w:val="547"/>
          <w:marRight w:val="0"/>
          <w:marTop w:val="0"/>
          <w:marBottom w:val="0"/>
          <w:divBdr>
            <w:top w:val="none" w:sz="0" w:space="0" w:color="auto"/>
            <w:left w:val="none" w:sz="0" w:space="0" w:color="auto"/>
            <w:bottom w:val="none" w:sz="0" w:space="0" w:color="auto"/>
            <w:right w:val="none" w:sz="0" w:space="0" w:color="auto"/>
          </w:divBdr>
        </w:div>
      </w:divsChild>
    </w:div>
    <w:div w:id="961301227">
      <w:bodyDiv w:val="1"/>
      <w:marLeft w:val="0"/>
      <w:marRight w:val="0"/>
      <w:marTop w:val="0"/>
      <w:marBottom w:val="0"/>
      <w:divBdr>
        <w:top w:val="none" w:sz="0" w:space="0" w:color="auto"/>
        <w:left w:val="none" w:sz="0" w:space="0" w:color="auto"/>
        <w:bottom w:val="none" w:sz="0" w:space="0" w:color="auto"/>
        <w:right w:val="none" w:sz="0" w:space="0" w:color="auto"/>
      </w:divBdr>
    </w:div>
    <w:div w:id="1001851779">
      <w:bodyDiv w:val="1"/>
      <w:marLeft w:val="0"/>
      <w:marRight w:val="0"/>
      <w:marTop w:val="0"/>
      <w:marBottom w:val="0"/>
      <w:divBdr>
        <w:top w:val="none" w:sz="0" w:space="0" w:color="auto"/>
        <w:left w:val="none" w:sz="0" w:space="0" w:color="auto"/>
        <w:bottom w:val="none" w:sz="0" w:space="0" w:color="auto"/>
        <w:right w:val="none" w:sz="0" w:space="0" w:color="auto"/>
      </w:divBdr>
    </w:div>
    <w:div w:id="1007946145">
      <w:bodyDiv w:val="1"/>
      <w:marLeft w:val="0"/>
      <w:marRight w:val="0"/>
      <w:marTop w:val="0"/>
      <w:marBottom w:val="0"/>
      <w:divBdr>
        <w:top w:val="none" w:sz="0" w:space="0" w:color="auto"/>
        <w:left w:val="none" w:sz="0" w:space="0" w:color="auto"/>
        <w:bottom w:val="none" w:sz="0" w:space="0" w:color="auto"/>
        <w:right w:val="none" w:sz="0" w:space="0" w:color="auto"/>
      </w:divBdr>
      <w:divsChild>
        <w:div w:id="1238058948">
          <w:marLeft w:val="562"/>
          <w:marRight w:val="0"/>
          <w:marTop w:val="0"/>
          <w:marBottom w:val="0"/>
          <w:divBdr>
            <w:top w:val="none" w:sz="0" w:space="0" w:color="auto"/>
            <w:left w:val="none" w:sz="0" w:space="0" w:color="auto"/>
            <w:bottom w:val="none" w:sz="0" w:space="0" w:color="auto"/>
            <w:right w:val="none" w:sz="0" w:space="0" w:color="auto"/>
          </w:divBdr>
        </w:div>
      </w:divsChild>
    </w:div>
    <w:div w:id="1082331568">
      <w:bodyDiv w:val="1"/>
      <w:marLeft w:val="0"/>
      <w:marRight w:val="0"/>
      <w:marTop w:val="0"/>
      <w:marBottom w:val="0"/>
      <w:divBdr>
        <w:top w:val="none" w:sz="0" w:space="0" w:color="auto"/>
        <w:left w:val="none" w:sz="0" w:space="0" w:color="auto"/>
        <w:bottom w:val="none" w:sz="0" w:space="0" w:color="auto"/>
        <w:right w:val="none" w:sz="0" w:space="0" w:color="auto"/>
      </w:divBdr>
    </w:div>
    <w:div w:id="1087265260">
      <w:bodyDiv w:val="1"/>
      <w:marLeft w:val="0"/>
      <w:marRight w:val="0"/>
      <w:marTop w:val="0"/>
      <w:marBottom w:val="0"/>
      <w:divBdr>
        <w:top w:val="none" w:sz="0" w:space="0" w:color="auto"/>
        <w:left w:val="none" w:sz="0" w:space="0" w:color="auto"/>
        <w:bottom w:val="none" w:sz="0" w:space="0" w:color="auto"/>
        <w:right w:val="none" w:sz="0" w:space="0" w:color="auto"/>
      </w:divBdr>
    </w:div>
    <w:div w:id="1094790947">
      <w:bodyDiv w:val="1"/>
      <w:marLeft w:val="0"/>
      <w:marRight w:val="0"/>
      <w:marTop w:val="0"/>
      <w:marBottom w:val="0"/>
      <w:divBdr>
        <w:top w:val="none" w:sz="0" w:space="0" w:color="auto"/>
        <w:left w:val="none" w:sz="0" w:space="0" w:color="auto"/>
        <w:bottom w:val="none" w:sz="0" w:space="0" w:color="auto"/>
        <w:right w:val="none" w:sz="0" w:space="0" w:color="auto"/>
      </w:divBdr>
    </w:div>
    <w:div w:id="1141001345">
      <w:bodyDiv w:val="1"/>
      <w:marLeft w:val="0"/>
      <w:marRight w:val="0"/>
      <w:marTop w:val="0"/>
      <w:marBottom w:val="0"/>
      <w:divBdr>
        <w:top w:val="none" w:sz="0" w:space="0" w:color="auto"/>
        <w:left w:val="none" w:sz="0" w:space="0" w:color="auto"/>
        <w:bottom w:val="none" w:sz="0" w:space="0" w:color="auto"/>
        <w:right w:val="none" w:sz="0" w:space="0" w:color="auto"/>
      </w:divBdr>
    </w:div>
    <w:div w:id="1143548119">
      <w:bodyDiv w:val="1"/>
      <w:marLeft w:val="0"/>
      <w:marRight w:val="0"/>
      <w:marTop w:val="0"/>
      <w:marBottom w:val="0"/>
      <w:divBdr>
        <w:top w:val="none" w:sz="0" w:space="0" w:color="auto"/>
        <w:left w:val="none" w:sz="0" w:space="0" w:color="auto"/>
        <w:bottom w:val="none" w:sz="0" w:space="0" w:color="auto"/>
        <w:right w:val="none" w:sz="0" w:space="0" w:color="auto"/>
      </w:divBdr>
    </w:div>
    <w:div w:id="1154175146">
      <w:bodyDiv w:val="1"/>
      <w:marLeft w:val="0"/>
      <w:marRight w:val="0"/>
      <w:marTop w:val="0"/>
      <w:marBottom w:val="0"/>
      <w:divBdr>
        <w:top w:val="none" w:sz="0" w:space="0" w:color="auto"/>
        <w:left w:val="none" w:sz="0" w:space="0" w:color="auto"/>
        <w:bottom w:val="none" w:sz="0" w:space="0" w:color="auto"/>
        <w:right w:val="none" w:sz="0" w:space="0" w:color="auto"/>
      </w:divBdr>
    </w:div>
    <w:div w:id="1178034728">
      <w:bodyDiv w:val="1"/>
      <w:marLeft w:val="0"/>
      <w:marRight w:val="0"/>
      <w:marTop w:val="0"/>
      <w:marBottom w:val="0"/>
      <w:divBdr>
        <w:top w:val="none" w:sz="0" w:space="0" w:color="auto"/>
        <w:left w:val="none" w:sz="0" w:space="0" w:color="auto"/>
        <w:bottom w:val="none" w:sz="0" w:space="0" w:color="auto"/>
        <w:right w:val="none" w:sz="0" w:space="0" w:color="auto"/>
      </w:divBdr>
    </w:div>
    <w:div w:id="1183200942">
      <w:bodyDiv w:val="1"/>
      <w:marLeft w:val="0"/>
      <w:marRight w:val="0"/>
      <w:marTop w:val="0"/>
      <w:marBottom w:val="0"/>
      <w:divBdr>
        <w:top w:val="none" w:sz="0" w:space="0" w:color="auto"/>
        <w:left w:val="none" w:sz="0" w:space="0" w:color="auto"/>
        <w:bottom w:val="none" w:sz="0" w:space="0" w:color="auto"/>
        <w:right w:val="none" w:sz="0" w:space="0" w:color="auto"/>
      </w:divBdr>
    </w:div>
    <w:div w:id="1183860181">
      <w:bodyDiv w:val="1"/>
      <w:marLeft w:val="0"/>
      <w:marRight w:val="0"/>
      <w:marTop w:val="0"/>
      <w:marBottom w:val="0"/>
      <w:divBdr>
        <w:top w:val="none" w:sz="0" w:space="0" w:color="auto"/>
        <w:left w:val="none" w:sz="0" w:space="0" w:color="auto"/>
        <w:bottom w:val="none" w:sz="0" w:space="0" w:color="auto"/>
        <w:right w:val="none" w:sz="0" w:space="0" w:color="auto"/>
      </w:divBdr>
    </w:div>
    <w:div w:id="1190026308">
      <w:bodyDiv w:val="1"/>
      <w:marLeft w:val="0"/>
      <w:marRight w:val="0"/>
      <w:marTop w:val="0"/>
      <w:marBottom w:val="0"/>
      <w:divBdr>
        <w:top w:val="none" w:sz="0" w:space="0" w:color="auto"/>
        <w:left w:val="none" w:sz="0" w:space="0" w:color="auto"/>
        <w:bottom w:val="none" w:sz="0" w:space="0" w:color="auto"/>
        <w:right w:val="none" w:sz="0" w:space="0" w:color="auto"/>
      </w:divBdr>
      <w:divsChild>
        <w:div w:id="319693945">
          <w:marLeft w:val="1166"/>
          <w:marRight w:val="0"/>
          <w:marTop w:val="106"/>
          <w:marBottom w:val="0"/>
          <w:divBdr>
            <w:top w:val="none" w:sz="0" w:space="0" w:color="auto"/>
            <w:left w:val="none" w:sz="0" w:space="0" w:color="auto"/>
            <w:bottom w:val="none" w:sz="0" w:space="0" w:color="auto"/>
            <w:right w:val="none" w:sz="0" w:space="0" w:color="auto"/>
          </w:divBdr>
        </w:div>
      </w:divsChild>
    </w:div>
    <w:div w:id="1190296099">
      <w:bodyDiv w:val="1"/>
      <w:marLeft w:val="0"/>
      <w:marRight w:val="0"/>
      <w:marTop w:val="0"/>
      <w:marBottom w:val="0"/>
      <w:divBdr>
        <w:top w:val="none" w:sz="0" w:space="0" w:color="auto"/>
        <w:left w:val="none" w:sz="0" w:space="0" w:color="auto"/>
        <w:bottom w:val="none" w:sz="0" w:space="0" w:color="auto"/>
        <w:right w:val="none" w:sz="0" w:space="0" w:color="auto"/>
      </w:divBdr>
      <w:divsChild>
        <w:div w:id="1958247234">
          <w:marLeft w:val="1166"/>
          <w:marRight w:val="0"/>
          <w:marTop w:val="106"/>
          <w:marBottom w:val="0"/>
          <w:divBdr>
            <w:top w:val="none" w:sz="0" w:space="0" w:color="auto"/>
            <w:left w:val="none" w:sz="0" w:space="0" w:color="auto"/>
            <w:bottom w:val="none" w:sz="0" w:space="0" w:color="auto"/>
            <w:right w:val="none" w:sz="0" w:space="0" w:color="auto"/>
          </w:divBdr>
        </w:div>
      </w:divsChild>
    </w:div>
    <w:div w:id="1197348285">
      <w:bodyDiv w:val="1"/>
      <w:marLeft w:val="0"/>
      <w:marRight w:val="0"/>
      <w:marTop w:val="0"/>
      <w:marBottom w:val="0"/>
      <w:divBdr>
        <w:top w:val="none" w:sz="0" w:space="0" w:color="auto"/>
        <w:left w:val="none" w:sz="0" w:space="0" w:color="auto"/>
        <w:bottom w:val="none" w:sz="0" w:space="0" w:color="auto"/>
        <w:right w:val="none" w:sz="0" w:space="0" w:color="auto"/>
      </w:divBdr>
      <w:divsChild>
        <w:div w:id="446697415">
          <w:marLeft w:val="288"/>
          <w:marRight w:val="0"/>
          <w:marTop w:val="25"/>
          <w:marBottom w:val="0"/>
          <w:divBdr>
            <w:top w:val="none" w:sz="0" w:space="0" w:color="auto"/>
            <w:left w:val="none" w:sz="0" w:space="0" w:color="auto"/>
            <w:bottom w:val="none" w:sz="0" w:space="0" w:color="auto"/>
            <w:right w:val="none" w:sz="0" w:space="0" w:color="auto"/>
          </w:divBdr>
        </w:div>
        <w:div w:id="643390432">
          <w:marLeft w:val="288"/>
          <w:marRight w:val="0"/>
          <w:marTop w:val="25"/>
          <w:marBottom w:val="0"/>
          <w:divBdr>
            <w:top w:val="none" w:sz="0" w:space="0" w:color="auto"/>
            <w:left w:val="none" w:sz="0" w:space="0" w:color="auto"/>
            <w:bottom w:val="none" w:sz="0" w:space="0" w:color="auto"/>
            <w:right w:val="none" w:sz="0" w:space="0" w:color="auto"/>
          </w:divBdr>
        </w:div>
      </w:divsChild>
    </w:div>
    <w:div w:id="1209149125">
      <w:bodyDiv w:val="1"/>
      <w:marLeft w:val="0"/>
      <w:marRight w:val="0"/>
      <w:marTop w:val="0"/>
      <w:marBottom w:val="0"/>
      <w:divBdr>
        <w:top w:val="none" w:sz="0" w:space="0" w:color="auto"/>
        <w:left w:val="none" w:sz="0" w:space="0" w:color="auto"/>
        <w:bottom w:val="none" w:sz="0" w:space="0" w:color="auto"/>
        <w:right w:val="none" w:sz="0" w:space="0" w:color="auto"/>
      </w:divBdr>
      <w:divsChild>
        <w:div w:id="1981692373">
          <w:marLeft w:val="0"/>
          <w:marRight w:val="0"/>
          <w:marTop w:val="0"/>
          <w:marBottom w:val="0"/>
          <w:divBdr>
            <w:top w:val="none" w:sz="0" w:space="0" w:color="auto"/>
            <w:left w:val="none" w:sz="0" w:space="0" w:color="auto"/>
            <w:bottom w:val="none" w:sz="0" w:space="0" w:color="auto"/>
            <w:right w:val="none" w:sz="0" w:space="0" w:color="auto"/>
          </w:divBdr>
        </w:div>
      </w:divsChild>
    </w:div>
    <w:div w:id="1228690473">
      <w:bodyDiv w:val="1"/>
      <w:marLeft w:val="0"/>
      <w:marRight w:val="0"/>
      <w:marTop w:val="0"/>
      <w:marBottom w:val="0"/>
      <w:divBdr>
        <w:top w:val="none" w:sz="0" w:space="0" w:color="auto"/>
        <w:left w:val="none" w:sz="0" w:space="0" w:color="auto"/>
        <w:bottom w:val="none" w:sz="0" w:space="0" w:color="auto"/>
        <w:right w:val="none" w:sz="0" w:space="0" w:color="auto"/>
      </w:divBdr>
    </w:div>
    <w:div w:id="1248995604">
      <w:bodyDiv w:val="1"/>
      <w:marLeft w:val="0"/>
      <w:marRight w:val="0"/>
      <w:marTop w:val="0"/>
      <w:marBottom w:val="0"/>
      <w:divBdr>
        <w:top w:val="none" w:sz="0" w:space="0" w:color="auto"/>
        <w:left w:val="none" w:sz="0" w:space="0" w:color="auto"/>
        <w:bottom w:val="none" w:sz="0" w:space="0" w:color="auto"/>
        <w:right w:val="none" w:sz="0" w:space="0" w:color="auto"/>
      </w:divBdr>
    </w:div>
    <w:div w:id="1264917814">
      <w:bodyDiv w:val="1"/>
      <w:marLeft w:val="0"/>
      <w:marRight w:val="0"/>
      <w:marTop w:val="0"/>
      <w:marBottom w:val="0"/>
      <w:divBdr>
        <w:top w:val="none" w:sz="0" w:space="0" w:color="auto"/>
        <w:left w:val="none" w:sz="0" w:space="0" w:color="auto"/>
        <w:bottom w:val="none" w:sz="0" w:space="0" w:color="auto"/>
        <w:right w:val="none" w:sz="0" w:space="0" w:color="auto"/>
      </w:divBdr>
      <w:divsChild>
        <w:div w:id="998575861">
          <w:marLeft w:val="1166"/>
          <w:marRight w:val="0"/>
          <w:marTop w:val="106"/>
          <w:marBottom w:val="0"/>
          <w:divBdr>
            <w:top w:val="none" w:sz="0" w:space="0" w:color="auto"/>
            <w:left w:val="none" w:sz="0" w:space="0" w:color="auto"/>
            <w:bottom w:val="none" w:sz="0" w:space="0" w:color="auto"/>
            <w:right w:val="none" w:sz="0" w:space="0" w:color="auto"/>
          </w:divBdr>
        </w:div>
      </w:divsChild>
    </w:div>
    <w:div w:id="1283608243">
      <w:bodyDiv w:val="1"/>
      <w:marLeft w:val="0"/>
      <w:marRight w:val="0"/>
      <w:marTop w:val="0"/>
      <w:marBottom w:val="0"/>
      <w:divBdr>
        <w:top w:val="none" w:sz="0" w:space="0" w:color="auto"/>
        <w:left w:val="none" w:sz="0" w:space="0" w:color="auto"/>
        <w:bottom w:val="none" w:sz="0" w:space="0" w:color="auto"/>
        <w:right w:val="none" w:sz="0" w:space="0" w:color="auto"/>
      </w:divBdr>
    </w:div>
    <w:div w:id="1288587128">
      <w:bodyDiv w:val="1"/>
      <w:marLeft w:val="0"/>
      <w:marRight w:val="0"/>
      <w:marTop w:val="0"/>
      <w:marBottom w:val="0"/>
      <w:divBdr>
        <w:top w:val="none" w:sz="0" w:space="0" w:color="auto"/>
        <w:left w:val="none" w:sz="0" w:space="0" w:color="auto"/>
        <w:bottom w:val="none" w:sz="0" w:space="0" w:color="auto"/>
        <w:right w:val="none" w:sz="0" w:space="0" w:color="auto"/>
      </w:divBdr>
      <w:divsChild>
        <w:div w:id="427117297">
          <w:marLeft w:val="547"/>
          <w:marRight w:val="0"/>
          <w:marTop w:val="77"/>
          <w:marBottom w:val="0"/>
          <w:divBdr>
            <w:top w:val="none" w:sz="0" w:space="0" w:color="auto"/>
            <w:left w:val="none" w:sz="0" w:space="0" w:color="auto"/>
            <w:bottom w:val="none" w:sz="0" w:space="0" w:color="auto"/>
            <w:right w:val="none" w:sz="0" w:space="0" w:color="auto"/>
          </w:divBdr>
        </w:div>
        <w:div w:id="128590852">
          <w:marLeft w:val="547"/>
          <w:marRight w:val="0"/>
          <w:marTop w:val="77"/>
          <w:marBottom w:val="0"/>
          <w:divBdr>
            <w:top w:val="none" w:sz="0" w:space="0" w:color="auto"/>
            <w:left w:val="none" w:sz="0" w:space="0" w:color="auto"/>
            <w:bottom w:val="none" w:sz="0" w:space="0" w:color="auto"/>
            <w:right w:val="none" w:sz="0" w:space="0" w:color="auto"/>
          </w:divBdr>
        </w:div>
        <w:div w:id="247270757">
          <w:marLeft w:val="547"/>
          <w:marRight w:val="0"/>
          <w:marTop w:val="77"/>
          <w:marBottom w:val="0"/>
          <w:divBdr>
            <w:top w:val="none" w:sz="0" w:space="0" w:color="auto"/>
            <w:left w:val="none" w:sz="0" w:space="0" w:color="auto"/>
            <w:bottom w:val="none" w:sz="0" w:space="0" w:color="auto"/>
            <w:right w:val="none" w:sz="0" w:space="0" w:color="auto"/>
          </w:divBdr>
        </w:div>
        <w:div w:id="1048652998">
          <w:marLeft w:val="547"/>
          <w:marRight w:val="0"/>
          <w:marTop w:val="77"/>
          <w:marBottom w:val="0"/>
          <w:divBdr>
            <w:top w:val="none" w:sz="0" w:space="0" w:color="auto"/>
            <w:left w:val="none" w:sz="0" w:space="0" w:color="auto"/>
            <w:bottom w:val="none" w:sz="0" w:space="0" w:color="auto"/>
            <w:right w:val="none" w:sz="0" w:space="0" w:color="auto"/>
          </w:divBdr>
        </w:div>
      </w:divsChild>
    </w:div>
    <w:div w:id="1315329230">
      <w:bodyDiv w:val="1"/>
      <w:marLeft w:val="0"/>
      <w:marRight w:val="0"/>
      <w:marTop w:val="0"/>
      <w:marBottom w:val="0"/>
      <w:divBdr>
        <w:top w:val="none" w:sz="0" w:space="0" w:color="auto"/>
        <w:left w:val="none" w:sz="0" w:space="0" w:color="auto"/>
        <w:bottom w:val="none" w:sz="0" w:space="0" w:color="auto"/>
        <w:right w:val="none" w:sz="0" w:space="0" w:color="auto"/>
      </w:divBdr>
    </w:div>
    <w:div w:id="1350331573">
      <w:bodyDiv w:val="1"/>
      <w:marLeft w:val="0"/>
      <w:marRight w:val="0"/>
      <w:marTop w:val="0"/>
      <w:marBottom w:val="0"/>
      <w:divBdr>
        <w:top w:val="none" w:sz="0" w:space="0" w:color="auto"/>
        <w:left w:val="none" w:sz="0" w:space="0" w:color="auto"/>
        <w:bottom w:val="none" w:sz="0" w:space="0" w:color="auto"/>
        <w:right w:val="none" w:sz="0" w:space="0" w:color="auto"/>
      </w:divBdr>
    </w:div>
    <w:div w:id="1381052040">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02827279">
      <w:bodyDiv w:val="1"/>
      <w:marLeft w:val="0"/>
      <w:marRight w:val="0"/>
      <w:marTop w:val="0"/>
      <w:marBottom w:val="0"/>
      <w:divBdr>
        <w:top w:val="none" w:sz="0" w:space="0" w:color="auto"/>
        <w:left w:val="none" w:sz="0" w:space="0" w:color="auto"/>
        <w:bottom w:val="none" w:sz="0" w:space="0" w:color="auto"/>
        <w:right w:val="none" w:sz="0" w:space="0" w:color="auto"/>
      </w:divBdr>
    </w:div>
    <w:div w:id="1412775527">
      <w:bodyDiv w:val="1"/>
      <w:marLeft w:val="0"/>
      <w:marRight w:val="0"/>
      <w:marTop w:val="0"/>
      <w:marBottom w:val="0"/>
      <w:divBdr>
        <w:top w:val="none" w:sz="0" w:space="0" w:color="auto"/>
        <w:left w:val="none" w:sz="0" w:space="0" w:color="auto"/>
        <w:bottom w:val="none" w:sz="0" w:space="0" w:color="auto"/>
        <w:right w:val="none" w:sz="0" w:space="0" w:color="auto"/>
      </w:divBdr>
    </w:div>
    <w:div w:id="1431394371">
      <w:bodyDiv w:val="1"/>
      <w:marLeft w:val="0"/>
      <w:marRight w:val="0"/>
      <w:marTop w:val="0"/>
      <w:marBottom w:val="0"/>
      <w:divBdr>
        <w:top w:val="none" w:sz="0" w:space="0" w:color="auto"/>
        <w:left w:val="none" w:sz="0" w:space="0" w:color="auto"/>
        <w:bottom w:val="none" w:sz="0" w:space="0" w:color="auto"/>
        <w:right w:val="none" w:sz="0" w:space="0" w:color="auto"/>
      </w:divBdr>
    </w:div>
    <w:div w:id="1444690492">
      <w:bodyDiv w:val="1"/>
      <w:marLeft w:val="0"/>
      <w:marRight w:val="0"/>
      <w:marTop w:val="0"/>
      <w:marBottom w:val="0"/>
      <w:divBdr>
        <w:top w:val="none" w:sz="0" w:space="0" w:color="auto"/>
        <w:left w:val="none" w:sz="0" w:space="0" w:color="auto"/>
        <w:bottom w:val="none" w:sz="0" w:space="0" w:color="auto"/>
        <w:right w:val="none" w:sz="0" w:space="0" w:color="auto"/>
      </w:divBdr>
    </w:div>
    <w:div w:id="1448701526">
      <w:bodyDiv w:val="1"/>
      <w:marLeft w:val="0"/>
      <w:marRight w:val="0"/>
      <w:marTop w:val="0"/>
      <w:marBottom w:val="0"/>
      <w:divBdr>
        <w:top w:val="none" w:sz="0" w:space="0" w:color="auto"/>
        <w:left w:val="none" w:sz="0" w:space="0" w:color="auto"/>
        <w:bottom w:val="none" w:sz="0" w:space="0" w:color="auto"/>
        <w:right w:val="none" w:sz="0" w:space="0" w:color="auto"/>
      </w:divBdr>
    </w:div>
    <w:div w:id="1454976325">
      <w:bodyDiv w:val="1"/>
      <w:marLeft w:val="0"/>
      <w:marRight w:val="0"/>
      <w:marTop w:val="0"/>
      <w:marBottom w:val="0"/>
      <w:divBdr>
        <w:top w:val="none" w:sz="0" w:space="0" w:color="auto"/>
        <w:left w:val="none" w:sz="0" w:space="0" w:color="auto"/>
        <w:bottom w:val="none" w:sz="0" w:space="0" w:color="auto"/>
        <w:right w:val="none" w:sz="0" w:space="0" w:color="auto"/>
      </w:divBdr>
      <w:divsChild>
        <w:div w:id="2056812057">
          <w:marLeft w:val="547"/>
          <w:marRight w:val="0"/>
          <w:marTop w:val="0"/>
          <w:marBottom w:val="0"/>
          <w:divBdr>
            <w:top w:val="none" w:sz="0" w:space="0" w:color="auto"/>
            <w:left w:val="none" w:sz="0" w:space="0" w:color="auto"/>
            <w:bottom w:val="none" w:sz="0" w:space="0" w:color="auto"/>
            <w:right w:val="none" w:sz="0" w:space="0" w:color="auto"/>
          </w:divBdr>
        </w:div>
        <w:div w:id="1742412070">
          <w:marLeft w:val="1166"/>
          <w:marRight w:val="0"/>
          <w:marTop w:val="0"/>
          <w:marBottom w:val="0"/>
          <w:divBdr>
            <w:top w:val="none" w:sz="0" w:space="0" w:color="auto"/>
            <w:left w:val="none" w:sz="0" w:space="0" w:color="auto"/>
            <w:bottom w:val="none" w:sz="0" w:space="0" w:color="auto"/>
            <w:right w:val="none" w:sz="0" w:space="0" w:color="auto"/>
          </w:divBdr>
        </w:div>
        <w:div w:id="1581135910">
          <w:marLeft w:val="1166"/>
          <w:marRight w:val="0"/>
          <w:marTop w:val="0"/>
          <w:marBottom w:val="0"/>
          <w:divBdr>
            <w:top w:val="none" w:sz="0" w:space="0" w:color="auto"/>
            <w:left w:val="none" w:sz="0" w:space="0" w:color="auto"/>
            <w:bottom w:val="none" w:sz="0" w:space="0" w:color="auto"/>
            <w:right w:val="none" w:sz="0" w:space="0" w:color="auto"/>
          </w:divBdr>
        </w:div>
        <w:div w:id="799880288">
          <w:marLeft w:val="547"/>
          <w:marRight w:val="0"/>
          <w:marTop w:val="0"/>
          <w:marBottom w:val="0"/>
          <w:divBdr>
            <w:top w:val="none" w:sz="0" w:space="0" w:color="auto"/>
            <w:left w:val="none" w:sz="0" w:space="0" w:color="auto"/>
            <w:bottom w:val="none" w:sz="0" w:space="0" w:color="auto"/>
            <w:right w:val="none" w:sz="0" w:space="0" w:color="auto"/>
          </w:divBdr>
        </w:div>
        <w:div w:id="1643998042">
          <w:marLeft w:val="1166"/>
          <w:marRight w:val="0"/>
          <w:marTop w:val="0"/>
          <w:marBottom w:val="0"/>
          <w:divBdr>
            <w:top w:val="none" w:sz="0" w:space="0" w:color="auto"/>
            <w:left w:val="none" w:sz="0" w:space="0" w:color="auto"/>
            <w:bottom w:val="none" w:sz="0" w:space="0" w:color="auto"/>
            <w:right w:val="none" w:sz="0" w:space="0" w:color="auto"/>
          </w:divBdr>
        </w:div>
        <w:div w:id="1663461865">
          <w:marLeft w:val="1166"/>
          <w:marRight w:val="0"/>
          <w:marTop w:val="0"/>
          <w:marBottom w:val="0"/>
          <w:divBdr>
            <w:top w:val="none" w:sz="0" w:space="0" w:color="auto"/>
            <w:left w:val="none" w:sz="0" w:space="0" w:color="auto"/>
            <w:bottom w:val="none" w:sz="0" w:space="0" w:color="auto"/>
            <w:right w:val="none" w:sz="0" w:space="0" w:color="auto"/>
          </w:divBdr>
        </w:div>
        <w:div w:id="1945916627">
          <w:marLeft w:val="547"/>
          <w:marRight w:val="0"/>
          <w:marTop w:val="0"/>
          <w:marBottom w:val="0"/>
          <w:divBdr>
            <w:top w:val="none" w:sz="0" w:space="0" w:color="auto"/>
            <w:left w:val="none" w:sz="0" w:space="0" w:color="auto"/>
            <w:bottom w:val="none" w:sz="0" w:space="0" w:color="auto"/>
            <w:right w:val="none" w:sz="0" w:space="0" w:color="auto"/>
          </w:divBdr>
        </w:div>
      </w:divsChild>
    </w:div>
    <w:div w:id="1465805338">
      <w:bodyDiv w:val="1"/>
      <w:marLeft w:val="0"/>
      <w:marRight w:val="0"/>
      <w:marTop w:val="0"/>
      <w:marBottom w:val="0"/>
      <w:divBdr>
        <w:top w:val="none" w:sz="0" w:space="0" w:color="auto"/>
        <w:left w:val="none" w:sz="0" w:space="0" w:color="auto"/>
        <w:bottom w:val="none" w:sz="0" w:space="0" w:color="auto"/>
        <w:right w:val="none" w:sz="0" w:space="0" w:color="auto"/>
      </w:divBdr>
    </w:div>
    <w:div w:id="1471940217">
      <w:bodyDiv w:val="1"/>
      <w:marLeft w:val="0"/>
      <w:marRight w:val="0"/>
      <w:marTop w:val="0"/>
      <w:marBottom w:val="0"/>
      <w:divBdr>
        <w:top w:val="none" w:sz="0" w:space="0" w:color="auto"/>
        <w:left w:val="none" w:sz="0" w:space="0" w:color="auto"/>
        <w:bottom w:val="none" w:sz="0" w:space="0" w:color="auto"/>
        <w:right w:val="none" w:sz="0" w:space="0" w:color="auto"/>
      </w:divBdr>
    </w:div>
    <w:div w:id="1511217111">
      <w:bodyDiv w:val="1"/>
      <w:marLeft w:val="0"/>
      <w:marRight w:val="0"/>
      <w:marTop w:val="0"/>
      <w:marBottom w:val="0"/>
      <w:divBdr>
        <w:top w:val="none" w:sz="0" w:space="0" w:color="auto"/>
        <w:left w:val="none" w:sz="0" w:space="0" w:color="auto"/>
        <w:bottom w:val="none" w:sz="0" w:space="0" w:color="auto"/>
        <w:right w:val="none" w:sz="0" w:space="0" w:color="auto"/>
      </w:divBdr>
    </w:div>
    <w:div w:id="1570505172">
      <w:bodyDiv w:val="1"/>
      <w:marLeft w:val="0"/>
      <w:marRight w:val="0"/>
      <w:marTop w:val="0"/>
      <w:marBottom w:val="0"/>
      <w:divBdr>
        <w:top w:val="none" w:sz="0" w:space="0" w:color="auto"/>
        <w:left w:val="none" w:sz="0" w:space="0" w:color="auto"/>
        <w:bottom w:val="none" w:sz="0" w:space="0" w:color="auto"/>
        <w:right w:val="none" w:sz="0" w:space="0" w:color="auto"/>
      </w:divBdr>
      <w:divsChild>
        <w:div w:id="66921141">
          <w:marLeft w:val="562"/>
          <w:marRight w:val="0"/>
          <w:marTop w:val="0"/>
          <w:marBottom w:val="0"/>
          <w:divBdr>
            <w:top w:val="none" w:sz="0" w:space="0" w:color="auto"/>
            <w:left w:val="none" w:sz="0" w:space="0" w:color="auto"/>
            <w:bottom w:val="none" w:sz="0" w:space="0" w:color="auto"/>
            <w:right w:val="none" w:sz="0" w:space="0" w:color="auto"/>
          </w:divBdr>
        </w:div>
        <w:div w:id="1387334909">
          <w:marLeft w:val="562"/>
          <w:marRight w:val="0"/>
          <w:marTop w:val="0"/>
          <w:marBottom w:val="0"/>
          <w:divBdr>
            <w:top w:val="none" w:sz="0" w:space="0" w:color="auto"/>
            <w:left w:val="none" w:sz="0" w:space="0" w:color="auto"/>
            <w:bottom w:val="none" w:sz="0" w:space="0" w:color="auto"/>
            <w:right w:val="none" w:sz="0" w:space="0" w:color="auto"/>
          </w:divBdr>
        </w:div>
      </w:divsChild>
    </w:div>
    <w:div w:id="1577858967">
      <w:bodyDiv w:val="1"/>
      <w:marLeft w:val="0"/>
      <w:marRight w:val="0"/>
      <w:marTop w:val="0"/>
      <w:marBottom w:val="0"/>
      <w:divBdr>
        <w:top w:val="none" w:sz="0" w:space="0" w:color="auto"/>
        <w:left w:val="none" w:sz="0" w:space="0" w:color="auto"/>
        <w:bottom w:val="none" w:sz="0" w:space="0" w:color="auto"/>
        <w:right w:val="none" w:sz="0" w:space="0" w:color="auto"/>
      </w:divBdr>
      <w:divsChild>
        <w:div w:id="288124471">
          <w:marLeft w:val="1166"/>
          <w:marRight w:val="0"/>
          <w:marTop w:val="0"/>
          <w:marBottom w:val="0"/>
          <w:divBdr>
            <w:top w:val="none" w:sz="0" w:space="0" w:color="auto"/>
            <w:left w:val="none" w:sz="0" w:space="0" w:color="auto"/>
            <w:bottom w:val="none" w:sz="0" w:space="0" w:color="auto"/>
            <w:right w:val="none" w:sz="0" w:space="0" w:color="auto"/>
          </w:divBdr>
        </w:div>
        <w:div w:id="424031822">
          <w:marLeft w:val="1166"/>
          <w:marRight w:val="0"/>
          <w:marTop w:val="0"/>
          <w:marBottom w:val="0"/>
          <w:divBdr>
            <w:top w:val="none" w:sz="0" w:space="0" w:color="auto"/>
            <w:left w:val="none" w:sz="0" w:space="0" w:color="auto"/>
            <w:bottom w:val="none" w:sz="0" w:space="0" w:color="auto"/>
            <w:right w:val="none" w:sz="0" w:space="0" w:color="auto"/>
          </w:divBdr>
        </w:div>
      </w:divsChild>
    </w:div>
    <w:div w:id="1583295236">
      <w:bodyDiv w:val="1"/>
      <w:marLeft w:val="0"/>
      <w:marRight w:val="0"/>
      <w:marTop w:val="0"/>
      <w:marBottom w:val="0"/>
      <w:divBdr>
        <w:top w:val="none" w:sz="0" w:space="0" w:color="auto"/>
        <w:left w:val="none" w:sz="0" w:space="0" w:color="auto"/>
        <w:bottom w:val="none" w:sz="0" w:space="0" w:color="auto"/>
        <w:right w:val="none" w:sz="0" w:space="0" w:color="auto"/>
      </w:divBdr>
      <w:divsChild>
        <w:div w:id="781731562">
          <w:marLeft w:val="446"/>
          <w:marRight w:val="0"/>
          <w:marTop w:val="0"/>
          <w:marBottom w:val="0"/>
          <w:divBdr>
            <w:top w:val="none" w:sz="0" w:space="0" w:color="auto"/>
            <w:left w:val="none" w:sz="0" w:space="0" w:color="auto"/>
            <w:bottom w:val="none" w:sz="0" w:space="0" w:color="auto"/>
            <w:right w:val="none" w:sz="0" w:space="0" w:color="auto"/>
          </w:divBdr>
        </w:div>
        <w:div w:id="1000424344">
          <w:marLeft w:val="1123"/>
          <w:marRight w:val="0"/>
          <w:marTop w:val="0"/>
          <w:marBottom w:val="0"/>
          <w:divBdr>
            <w:top w:val="none" w:sz="0" w:space="0" w:color="auto"/>
            <w:left w:val="none" w:sz="0" w:space="0" w:color="auto"/>
            <w:bottom w:val="none" w:sz="0" w:space="0" w:color="auto"/>
            <w:right w:val="none" w:sz="0" w:space="0" w:color="auto"/>
          </w:divBdr>
        </w:div>
        <w:div w:id="1647932580">
          <w:marLeft w:val="1123"/>
          <w:marRight w:val="0"/>
          <w:marTop w:val="0"/>
          <w:marBottom w:val="0"/>
          <w:divBdr>
            <w:top w:val="none" w:sz="0" w:space="0" w:color="auto"/>
            <w:left w:val="none" w:sz="0" w:space="0" w:color="auto"/>
            <w:bottom w:val="none" w:sz="0" w:space="0" w:color="auto"/>
            <w:right w:val="none" w:sz="0" w:space="0" w:color="auto"/>
          </w:divBdr>
        </w:div>
      </w:divsChild>
    </w:div>
    <w:div w:id="1610551018">
      <w:bodyDiv w:val="1"/>
      <w:marLeft w:val="0"/>
      <w:marRight w:val="0"/>
      <w:marTop w:val="0"/>
      <w:marBottom w:val="0"/>
      <w:divBdr>
        <w:top w:val="none" w:sz="0" w:space="0" w:color="auto"/>
        <w:left w:val="none" w:sz="0" w:space="0" w:color="auto"/>
        <w:bottom w:val="none" w:sz="0" w:space="0" w:color="auto"/>
        <w:right w:val="none" w:sz="0" w:space="0" w:color="auto"/>
      </w:divBdr>
    </w:div>
    <w:div w:id="1613129513">
      <w:bodyDiv w:val="1"/>
      <w:marLeft w:val="0"/>
      <w:marRight w:val="0"/>
      <w:marTop w:val="0"/>
      <w:marBottom w:val="0"/>
      <w:divBdr>
        <w:top w:val="none" w:sz="0" w:space="0" w:color="auto"/>
        <w:left w:val="none" w:sz="0" w:space="0" w:color="auto"/>
        <w:bottom w:val="none" w:sz="0" w:space="0" w:color="auto"/>
        <w:right w:val="none" w:sz="0" w:space="0" w:color="auto"/>
      </w:divBdr>
    </w:div>
    <w:div w:id="1624655112">
      <w:bodyDiv w:val="1"/>
      <w:marLeft w:val="0"/>
      <w:marRight w:val="0"/>
      <w:marTop w:val="0"/>
      <w:marBottom w:val="0"/>
      <w:divBdr>
        <w:top w:val="none" w:sz="0" w:space="0" w:color="auto"/>
        <w:left w:val="none" w:sz="0" w:space="0" w:color="auto"/>
        <w:bottom w:val="none" w:sz="0" w:space="0" w:color="auto"/>
        <w:right w:val="none" w:sz="0" w:space="0" w:color="auto"/>
      </w:divBdr>
    </w:div>
    <w:div w:id="1641962234">
      <w:bodyDiv w:val="1"/>
      <w:marLeft w:val="0"/>
      <w:marRight w:val="0"/>
      <w:marTop w:val="0"/>
      <w:marBottom w:val="0"/>
      <w:divBdr>
        <w:top w:val="none" w:sz="0" w:space="0" w:color="auto"/>
        <w:left w:val="none" w:sz="0" w:space="0" w:color="auto"/>
        <w:bottom w:val="none" w:sz="0" w:space="0" w:color="auto"/>
        <w:right w:val="none" w:sz="0" w:space="0" w:color="auto"/>
      </w:divBdr>
    </w:div>
    <w:div w:id="1647976708">
      <w:bodyDiv w:val="1"/>
      <w:marLeft w:val="0"/>
      <w:marRight w:val="0"/>
      <w:marTop w:val="0"/>
      <w:marBottom w:val="0"/>
      <w:divBdr>
        <w:top w:val="none" w:sz="0" w:space="0" w:color="auto"/>
        <w:left w:val="none" w:sz="0" w:space="0" w:color="auto"/>
        <w:bottom w:val="none" w:sz="0" w:space="0" w:color="auto"/>
        <w:right w:val="none" w:sz="0" w:space="0" w:color="auto"/>
      </w:divBdr>
    </w:div>
    <w:div w:id="1677418114">
      <w:bodyDiv w:val="1"/>
      <w:marLeft w:val="0"/>
      <w:marRight w:val="0"/>
      <w:marTop w:val="0"/>
      <w:marBottom w:val="0"/>
      <w:divBdr>
        <w:top w:val="none" w:sz="0" w:space="0" w:color="auto"/>
        <w:left w:val="none" w:sz="0" w:space="0" w:color="auto"/>
        <w:bottom w:val="none" w:sz="0" w:space="0" w:color="auto"/>
        <w:right w:val="none" w:sz="0" w:space="0" w:color="auto"/>
      </w:divBdr>
    </w:div>
    <w:div w:id="1706516375">
      <w:bodyDiv w:val="1"/>
      <w:marLeft w:val="0"/>
      <w:marRight w:val="0"/>
      <w:marTop w:val="0"/>
      <w:marBottom w:val="0"/>
      <w:divBdr>
        <w:top w:val="none" w:sz="0" w:space="0" w:color="auto"/>
        <w:left w:val="none" w:sz="0" w:space="0" w:color="auto"/>
        <w:bottom w:val="none" w:sz="0" w:space="0" w:color="auto"/>
        <w:right w:val="none" w:sz="0" w:space="0" w:color="auto"/>
      </w:divBdr>
    </w:div>
    <w:div w:id="1711955392">
      <w:bodyDiv w:val="1"/>
      <w:marLeft w:val="0"/>
      <w:marRight w:val="0"/>
      <w:marTop w:val="0"/>
      <w:marBottom w:val="0"/>
      <w:divBdr>
        <w:top w:val="none" w:sz="0" w:space="0" w:color="auto"/>
        <w:left w:val="none" w:sz="0" w:space="0" w:color="auto"/>
        <w:bottom w:val="none" w:sz="0" w:space="0" w:color="auto"/>
        <w:right w:val="none" w:sz="0" w:space="0" w:color="auto"/>
      </w:divBdr>
    </w:div>
    <w:div w:id="1730303464">
      <w:bodyDiv w:val="1"/>
      <w:marLeft w:val="0"/>
      <w:marRight w:val="0"/>
      <w:marTop w:val="0"/>
      <w:marBottom w:val="0"/>
      <w:divBdr>
        <w:top w:val="none" w:sz="0" w:space="0" w:color="auto"/>
        <w:left w:val="none" w:sz="0" w:space="0" w:color="auto"/>
        <w:bottom w:val="none" w:sz="0" w:space="0" w:color="auto"/>
        <w:right w:val="none" w:sz="0" w:space="0" w:color="auto"/>
      </w:divBdr>
    </w:div>
    <w:div w:id="1742219082">
      <w:bodyDiv w:val="1"/>
      <w:marLeft w:val="0"/>
      <w:marRight w:val="0"/>
      <w:marTop w:val="0"/>
      <w:marBottom w:val="0"/>
      <w:divBdr>
        <w:top w:val="none" w:sz="0" w:space="0" w:color="auto"/>
        <w:left w:val="none" w:sz="0" w:space="0" w:color="auto"/>
        <w:bottom w:val="none" w:sz="0" w:space="0" w:color="auto"/>
        <w:right w:val="none" w:sz="0" w:space="0" w:color="auto"/>
      </w:divBdr>
    </w:div>
    <w:div w:id="1761872612">
      <w:bodyDiv w:val="1"/>
      <w:marLeft w:val="0"/>
      <w:marRight w:val="0"/>
      <w:marTop w:val="0"/>
      <w:marBottom w:val="0"/>
      <w:divBdr>
        <w:top w:val="none" w:sz="0" w:space="0" w:color="auto"/>
        <w:left w:val="none" w:sz="0" w:space="0" w:color="auto"/>
        <w:bottom w:val="none" w:sz="0" w:space="0" w:color="auto"/>
        <w:right w:val="none" w:sz="0" w:space="0" w:color="auto"/>
      </w:divBdr>
    </w:div>
    <w:div w:id="1771311044">
      <w:bodyDiv w:val="1"/>
      <w:marLeft w:val="0"/>
      <w:marRight w:val="0"/>
      <w:marTop w:val="0"/>
      <w:marBottom w:val="0"/>
      <w:divBdr>
        <w:top w:val="none" w:sz="0" w:space="0" w:color="auto"/>
        <w:left w:val="none" w:sz="0" w:space="0" w:color="auto"/>
        <w:bottom w:val="none" w:sz="0" w:space="0" w:color="auto"/>
        <w:right w:val="none" w:sz="0" w:space="0" w:color="auto"/>
      </w:divBdr>
      <w:divsChild>
        <w:div w:id="2014794831">
          <w:marLeft w:val="446"/>
          <w:marRight w:val="0"/>
          <w:marTop w:val="0"/>
          <w:marBottom w:val="0"/>
          <w:divBdr>
            <w:top w:val="none" w:sz="0" w:space="0" w:color="auto"/>
            <w:left w:val="none" w:sz="0" w:space="0" w:color="auto"/>
            <w:bottom w:val="none" w:sz="0" w:space="0" w:color="auto"/>
            <w:right w:val="none" w:sz="0" w:space="0" w:color="auto"/>
          </w:divBdr>
        </w:div>
      </w:divsChild>
    </w:div>
    <w:div w:id="1773236106">
      <w:bodyDiv w:val="1"/>
      <w:marLeft w:val="0"/>
      <w:marRight w:val="0"/>
      <w:marTop w:val="0"/>
      <w:marBottom w:val="0"/>
      <w:divBdr>
        <w:top w:val="none" w:sz="0" w:space="0" w:color="auto"/>
        <w:left w:val="none" w:sz="0" w:space="0" w:color="auto"/>
        <w:bottom w:val="none" w:sz="0" w:space="0" w:color="auto"/>
        <w:right w:val="none" w:sz="0" w:space="0" w:color="auto"/>
      </w:divBdr>
      <w:divsChild>
        <w:div w:id="1998143042">
          <w:marLeft w:val="562"/>
          <w:marRight w:val="0"/>
          <w:marTop w:val="0"/>
          <w:marBottom w:val="0"/>
          <w:divBdr>
            <w:top w:val="none" w:sz="0" w:space="0" w:color="auto"/>
            <w:left w:val="none" w:sz="0" w:space="0" w:color="auto"/>
            <w:bottom w:val="none" w:sz="0" w:space="0" w:color="auto"/>
            <w:right w:val="none" w:sz="0" w:space="0" w:color="auto"/>
          </w:divBdr>
        </w:div>
        <w:div w:id="1144858015">
          <w:marLeft w:val="562"/>
          <w:marRight w:val="0"/>
          <w:marTop w:val="0"/>
          <w:marBottom w:val="0"/>
          <w:divBdr>
            <w:top w:val="none" w:sz="0" w:space="0" w:color="auto"/>
            <w:left w:val="none" w:sz="0" w:space="0" w:color="auto"/>
            <w:bottom w:val="none" w:sz="0" w:space="0" w:color="auto"/>
            <w:right w:val="none" w:sz="0" w:space="0" w:color="auto"/>
          </w:divBdr>
        </w:div>
      </w:divsChild>
    </w:div>
    <w:div w:id="1785877787">
      <w:bodyDiv w:val="1"/>
      <w:marLeft w:val="0"/>
      <w:marRight w:val="0"/>
      <w:marTop w:val="0"/>
      <w:marBottom w:val="0"/>
      <w:divBdr>
        <w:top w:val="none" w:sz="0" w:space="0" w:color="auto"/>
        <w:left w:val="none" w:sz="0" w:space="0" w:color="auto"/>
        <w:bottom w:val="none" w:sz="0" w:space="0" w:color="auto"/>
        <w:right w:val="none" w:sz="0" w:space="0" w:color="auto"/>
      </w:divBdr>
    </w:div>
    <w:div w:id="1804536803">
      <w:bodyDiv w:val="1"/>
      <w:marLeft w:val="0"/>
      <w:marRight w:val="0"/>
      <w:marTop w:val="0"/>
      <w:marBottom w:val="0"/>
      <w:divBdr>
        <w:top w:val="none" w:sz="0" w:space="0" w:color="auto"/>
        <w:left w:val="none" w:sz="0" w:space="0" w:color="auto"/>
        <w:bottom w:val="none" w:sz="0" w:space="0" w:color="auto"/>
        <w:right w:val="none" w:sz="0" w:space="0" w:color="auto"/>
      </w:divBdr>
    </w:div>
    <w:div w:id="1823153054">
      <w:bodyDiv w:val="1"/>
      <w:marLeft w:val="0"/>
      <w:marRight w:val="0"/>
      <w:marTop w:val="0"/>
      <w:marBottom w:val="0"/>
      <w:divBdr>
        <w:top w:val="none" w:sz="0" w:space="0" w:color="auto"/>
        <w:left w:val="none" w:sz="0" w:space="0" w:color="auto"/>
        <w:bottom w:val="none" w:sz="0" w:space="0" w:color="auto"/>
        <w:right w:val="none" w:sz="0" w:space="0" w:color="auto"/>
      </w:divBdr>
    </w:div>
    <w:div w:id="1849978351">
      <w:bodyDiv w:val="1"/>
      <w:marLeft w:val="0"/>
      <w:marRight w:val="0"/>
      <w:marTop w:val="0"/>
      <w:marBottom w:val="0"/>
      <w:divBdr>
        <w:top w:val="none" w:sz="0" w:space="0" w:color="auto"/>
        <w:left w:val="none" w:sz="0" w:space="0" w:color="auto"/>
        <w:bottom w:val="none" w:sz="0" w:space="0" w:color="auto"/>
        <w:right w:val="none" w:sz="0" w:space="0" w:color="auto"/>
      </w:divBdr>
    </w:div>
    <w:div w:id="1874030154">
      <w:bodyDiv w:val="1"/>
      <w:marLeft w:val="0"/>
      <w:marRight w:val="0"/>
      <w:marTop w:val="0"/>
      <w:marBottom w:val="0"/>
      <w:divBdr>
        <w:top w:val="none" w:sz="0" w:space="0" w:color="auto"/>
        <w:left w:val="none" w:sz="0" w:space="0" w:color="auto"/>
        <w:bottom w:val="none" w:sz="0" w:space="0" w:color="auto"/>
        <w:right w:val="none" w:sz="0" w:space="0" w:color="auto"/>
      </w:divBdr>
      <w:divsChild>
        <w:div w:id="658732296">
          <w:marLeft w:val="446"/>
          <w:marRight w:val="0"/>
          <w:marTop w:val="0"/>
          <w:marBottom w:val="0"/>
          <w:divBdr>
            <w:top w:val="none" w:sz="0" w:space="0" w:color="auto"/>
            <w:left w:val="none" w:sz="0" w:space="0" w:color="auto"/>
            <w:bottom w:val="none" w:sz="0" w:space="0" w:color="auto"/>
            <w:right w:val="none" w:sz="0" w:space="0" w:color="auto"/>
          </w:divBdr>
        </w:div>
      </w:divsChild>
    </w:div>
    <w:div w:id="1887526833">
      <w:bodyDiv w:val="1"/>
      <w:marLeft w:val="0"/>
      <w:marRight w:val="0"/>
      <w:marTop w:val="0"/>
      <w:marBottom w:val="0"/>
      <w:divBdr>
        <w:top w:val="none" w:sz="0" w:space="0" w:color="auto"/>
        <w:left w:val="none" w:sz="0" w:space="0" w:color="auto"/>
        <w:bottom w:val="none" w:sz="0" w:space="0" w:color="auto"/>
        <w:right w:val="none" w:sz="0" w:space="0" w:color="auto"/>
      </w:divBdr>
    </w:div>
    <w:div w:id="1890846504">
      <w:bodyDiv w:val="1"/>
      <w:marLeft w:val="0"/>
      <w:marRight w:val="0"/>
      <w:marTop w:val="0"/>
      <w:marBottom w:val="0"/>
      <w:divBdr>
        <w:top w:val="none" w:sz="0" w:space="0" w:color="auto"/>
        <w:left w:val="none" w:sz="0" w:space="0" w:color="auto"/>
        <w:bottom w:val="none" w:sz="0" w:space="0" w:color="auto"/>
        <w:right w:val="none" w:sz="0" w:space="0" w:color="auto"/>
      </w:divBdr>
      <w:divsChild>
        <w:div w:id="1987659704">
          <w:marLeft w:val="1166"/>
          <w:marRight w:val="0"/>
          <w:marTop w:val="106"/>
          <w:marBottom w:val="0"/>
          <w:divBdr>
            <w:top w:val="none" w:sz="0" w:space="0" w:color="auto"/>
            <w:left w:val="none" w:sz="0" w:space="0" w:color="auto"/>
            <w:bottom w:val="none" w:sz="0" w:space="0" w:color="auto"/>
            <w:right w:val="none" w:sz="0" w:space="0" w:color="auto"/>
          </w:divBdr>
        </w:div>
      </w:divsChild>
    </w:div>
    <w:div w:id="1898740568">
      <w:bodyDiv w:val="1"/>
      <w:marLeft w:val="0"/>
      <w:marRight w:val="0"/>
      <w:marTop w:val="0"/>
      <w:marBottom w:val="0"/>
      <w:divBdr>
        <w:top w:val="none" w:sz="0" w:space="0" w:color="auto"/>
        <w:left w:val="none" w:sz="0" w:space="0" w:color="auto"/>
        <w:bottom w:val="none" w:sz="0" w:space="0" w:color="auto"/>
        <w:right w:val="none" w:sz="0" w:space="0" w:color="auto"/>
      </w:divBdr>
    </w:div>
    <w:div w:id="1915771909">
      <w:bodyDiv w:val="1"/>
      <w:marLeft w:val="0"/>
      <w:marRight w:val="0"/>
      <w:marTop w:val="0"/>
      <w:marBottom w:val="0"/>
      <w:divBdr>
        <w:top w:val="none" w:sz="0" w:space="0" w:color="auto"/>
        <w:left w:val="none" w:sz="0" w:space="0" w:color="auto"/>
        <w:bottom w:val="none" w:sz="0" w:space="0" w:color="auto"/>
        <w:right w:val="none" w:sz="0" w:space="0" w:color="auto"/>
      </w:divBdr>
    </w:div>
    <w:div w:id="1937057920">
      <w:bodyDiv w:val="1"/>
      <w:marLeft w:val="0"/>
      <w:marRight w:val="0"/>
      <w:marTop w:val="0"/>
      <w:marBottom w:val="0"/>
      <w:divBdr>
        <w:top w:val="none" w:sz="0" w:space="0" w:color="auto"/>
        <w:left w:val="none" w:sz="0" w:space="0" w:color="auto"/>
        <w:bottom w:val="none" w:sz="0" w:space="0" w:color="auto"/>
        <w:right w:val="none" w:sz="0" w:space="0" w:color="auto"/>
      </w:divBdr>
    </w:div>
    <w:div w:id="1938172124">
      <w:bodyDiv w:val="1"/>
      <w:marLeft w:val="0"/>
      <w:marRight w:val="0"/>
      <w:marTop w:val="0"/>
      <w:marBottom w:val="0"/>
      <w:divBdr>
        <w:top w:val="none" w:sz="0" w:space="0" w:color="auto"/>
        <w:left w:val="none" w:sz="0" w:space="0" w:color="auto"/>
        <w:bottom w:val="none" w:sz="0" w:space="0" w:color="auto"/>
        <w:right w:val="none" w:sz="0" w:space="0" w:color="auto"/>
      </w:divBdr>
    </w:div>
    <w:div w:id="1941375570">
      <w:bodyDiv w:val="1"/>
      <w:marLeft w:val="0"/>
      <w:marRight w:val="0"/>
      <w:marTop w:val="0"/>
      <w:marBottom w:val="0"/>
      <w:divBdr>
        <w:top w:val="none" w:sz="0" w:space="0" w:color="auto"/>
        <w:left w:val="none" w:sz="0" w:space="0" w:color="auto"/>
        <w:bottom w:val="none" w:sz="0" w:space="0" w:color="auto"/>
        <w:right w:val="none" w:sz="0" w:space="0" w:color="auto"/>
      </w:divBdr>
    </w:div>
    <w:div w:id="1975406404">
      <w:bodyDiv w:val="1"/>
      <w:marLeft w:val="0"/>
      <w:marRight w:val="0"/>
      <w:marTop w:val="0"/>
      <w:marBottom w:val="0"/>
      <w:divBdr>
        <w:top w:val="none" w:sz="0" w:space="0" w:color="auto"/>
        <w:left w:val="none" w:sz="0" w:space="0" w:color="auto"/>
        <w:bottom w:val="none" w:sz="0" w:space="0" w:color="auto"/>
        <w:right w:val="none" w:sz="0" w:space="0" w:color="auto"/>
      </w:divBdr>
    </w:div>
    <w:div w:id="1992252490">
      <w:bodyDiv w:val="1"/>
      <w:marLeft w:val="0"/>
      <w:marRight w:val="0"/>
      <w:marTop w:val="0"/>
      <w:marBottom w:val="0"/>
      <w:divBdr>
        <w:top w:val="none" w:sz="0" w:space="0" w:color="auto"/>
        <w:left w:val="none" w:sz="0" w:space="0" w:color="auto"/>
        <w:bottom w:val="none" w:sz="0" w:space="0" w:color="auto"/>
        <w:right w:val="none" w:sz="0" w:space="0" w:color="auto"/>
      </w:divBdr>
    </w:div>
    <w:div w:id="2005933397">
      <w:bodyDiv w:val="1"/>
      <w:marLeft w:val="0"/>
      <w:marRight w:val="0"/>
      <w:marTop w:val="0"/>
      <w:marBottom w:val="0"/>
      <w:divBdr>
        <w:top w:val="none" w:sz="0" w:space="0" w:color="auto"/>
        <w:left w:val="none" w:sz="0" w:space="0" w:color="auto"/>
        <w:bottom w:val="none" w:sz="0" w:space="0" w:color="auto"/>
        <w:right w:val="none" w:sz="0" w:space="0" w:color="auto"/>
      </w:divBdr>
      <w:divsChild>
        <w:div w:id="1977485316">
          <w:marLeft w:val="562"/>
          <w:marRight w:val="0"/>
          <w:marTop w:val="0"/>
          <w:marBottom w:val="0"/>
          <w:divBdr>
            <w:top w:val="none" w:sz="0" w:space="0" w:color="auto"/>
            <w:left w:val="none" w:sz="0" w:space="0" w:color="auto"/>
            <w:bottom w:val="none" w:sz="0" w:space="0" w:color="auto"/>
            <w:right w:val="none" w:sz="0" w:space="0" w:color="auto"/>
          </w:divBdr>
        </w:div>
        <w:div w:id="206840080">
          <w:marLeft w:val="562"/>
          <w:marRight w:val="0"/>
          <w:marTop w:val="0"/>
          <w:marBottom w:val="0"/>
          <w:divBdr>
            <w:top w:val="none" w:sz="0" w:space="0" w:color="auto"/>
            <w:left w:val="none" w:sz="0" w:space="0" w:color="auto"/>
            <w:bottom w:val="none" w:sz="0" w:space="0" w:color="auto"/>
            <w:right w:val="none" w:sz="0" w:space="0" w:color="auto"/>
          </w:divBdr>
        </w:div>
      </w:divsChild>
    </w:div>
    <w:div w:id="2008635240">
      <w:bodyDiv w:val="1"/>
      <w:marLeft w:val="0"/>
      <w:marRight w:val="0"/>
      <w:marTop w:val="0"/>
      <w:marBottom w:val="0"/>
      <w:divBdr>
        <w:top w:val="none" w:sz="0" w:space="0" w:color="auto"/>
        <w:left w:val="none" w:sz="0" w:space="0" w:color="auto"/>
        <w:bottom w:val="none" w:sz="0" w:space="0" w:color="auto"/>
        <w:right w:val="none" w:sz="0" w:space="0" w:color="auto"/>
      </w:divBdr>
    </w:div>
    <w:div w:id="2020811580">
      <w:bodyDiv w:val="1"/>
      <w:marLeft w:val="0"/>
      <w:marRight w:val="0"/>
      <w:marTop w:val="0"/>
      <w:marBottom w:val="0"/>
      <w:divBdr>
        <w:top w:val="none" w:sz="0" w:space="0" w:color="auto"/>
        <w:left w:val="none" w:sz="0" w:space="0" w:color="auto"/>
        <w:bottom w:val="none" w:sz="0" w:space="0" w:color="auto"/>
        <w:right w:val="none" w:sz="0" w:space="0" w:color="auto"/>
      </w:divBdr>
      <w:divsChild>
        <w:div w:id="2036686274">
          <w:marLeft w:val="0"/>
          <w:marRight w:val="0"/>
          <w:marTop w:val="0"/>
          <w:marBottom w:val="0"/>
          <w:divBdr>
            <w:top w:val="none" w:sz="0" w:space="0" w:color="auto"/>
            <w:left w:val="none" w:sz="0" w:space="0" w:color="auto"/>
            <w:bottom w:val="none" w:sz="0" w:space="0" w:color="auto"/>
            <w:right w:val="none" w:sz="0" w:space="0" w:color="auto"/>
          </w:divBdr>
        </w:div>
      </w:divsChild>
    </w:div>
    <w:div w:id="2021620805">
      <w:bodyDiv w:val="1"/>
      <w:marLeft w:val="0"/>
      <w:marRight w:val="0"/>
      <w:marTop w:val="0"/>
      <w:marBottom w:val="0"/>
      <w:divBdr>
        <w:top w:val="none" w:sz="0" w:space="0" w:color="auto"/>
        <w:left w:val="none" w:sz="0" w:space="0" w:color="auto"/>
        <w:bottom w:val="none" w:sz="0" w:space="0" w:color="auto"/>
        <w:right w:val="none" w:sz="0" w:space="0" w:color="auto"/>
      </w:divBdr>
    </w:div>
    <w:div w:id="2031638685">
      <w:bodyDiv w:val="1"/>
      <w:marLeft w:val="0"/>
      <w:marRight w:val="0"/>
      <w:marTop w:val="0"/>
      <w:marBottom w:val="0"/>
      <w:divBdr>
        <w:top w:val="none" w:sz="0" w:space="0" w:color="auto"/>
        <w:left w:val="none" w:sz="0" w:space="0" w:color="auto"/>
        <w:bottom w:val="none" w:sz="0" w:space="0" w:color="auto"/>
        <w:right w:val="none" w:sz="0" w:space="0" w:color="auto"/>
      </w:divBdr>
    </w:div>
    <w:div w:id="2058965508">
      <w:bodyDiv w:val="1"/>
      <w:marLeft w:val="0"/>
      <w:marRight w:val="0"/>
      <w:marTop w:val="0"/>
      <w:marBottom w:val="0"/>
      <w:divBdr>
        <w:top w:val="none" w:sz="0" w:space="0" w:color="auto"/>
        <w:left w:val="none" w:sz="0" w:space="0" w:color="auto"/>
        <w:bottom w:val="none" w:sz="0" w:space="0" w:color="auto"/>
        <w:right w:val="none" w:sz="0" w:space="0" w:color="auto"/>
      </w:divBdr>
    </w:div>
    <w:div w:id="2063552137">
      <w:bodyDiv w:val="1"/>
      <w:marLeft w:val="0"/>
      <w:marRight w:val="0"/>
      <w:marTop w:val="0"/>
      <w:marBottom w:val="0"/>
      <w:divBdr>
        <w:top w:val="none" w:sz="0" w:space="0" w:color="auto"/>
        <w:left w:val="none" w:sz="0" w:space="0" w:color="auto"/>
        <w:bottom w:val="none" w:sz="0" w:space="0" w:color="auto"/>
        <w:right w:val="none" w:sz="0" w:space="0" w:color="auto"/>
      </w:divBdr>
    </w:div>
    <w:div w:id="2081096281">
      <w:bodyDiv w:val="1"/>
      <w:marLeft w:val="0"/>
      <w:marRight w:val="0"/>
      <w:marTop w:val="0"/>
      <w:marBottom w:val="0"/>
      <w:divBdr>
        <w:top w:val="none" w:sz="0" w:space="0" w:color="auto"/>
        <w:left w:val="none" w:sz="0" w:space="0" w:color="auto"/>
        <w:bottom w:val="none" w:sz="0" w:space="0" w:color="auto"/>
        <w:right w:val="none" w:sz="0" w:space="0" w:color="auto"/>
      </w:divBdr>
    </w:div>
    <w:div w:id="2091536185">
      <w:bodyDiv w:val="1"/>
      <w:marLeft w:val="0"/>
      <w:marRight w:val="0"/>
      <w:marTop w:val="0"/>
      <w:marBottom w:val="0"/>
      <w:divBdr>
        <w:top w:val="none" w:sz="0" w:space="0" w:color="auto"/>
        <w:left w:val="none" w:sz="0" w:space="0" w:color="auto"/>
        <w:bottom w:val="none" w:sz="0" w:space="0" w:color="auto"/>
        <w:right w:val="none" w:sz="0" w:space="0" w:color="auto"/>
      </w:divBdr>
      <w:divsChild>
        <w:div w:id="136185329">
          <w:marLeft w:val="446"/>
          <w:marRight w:val="0"/>
          <w:marTop w:val="0"/>
          <w:marBottom w:val="0"/>
          <w:divBdr>
            <w:top w:val="none" w:sz="0" w:space="0" w:color="auto"/>
            <w:left w:val="none" w:sz="0" w:space="0" w:color="auto"/>
            <w:bottom w:val="none" w:sz="0" w:space="0" w:color="auto"/>
            <w:right w:val="none" w:sz="0" w:space="0" w:color="auto"/>
          </w:divBdr>
        </w:div>
        <w:div w:id="376666095">
          <w:marLeft w:val="446"/>
          <w:marRight w:val="0"/>
          <w:marTop w:val="0"/>
          <w:marBottom w:val="0"/>
          <w:divBdr>
            <w:top w:val="none" w:sz="0" w:space="0" w:color="auto"/>
            <w:left w:val="none" w:sz="0" w:space="0" w:color="auto"/>
            <w:bottom w:val="none" w:sz="0" w:space="0" w:color="auto"/>
            <w:right w:val="none" w:sz="0" w:space="0" w:color="auto"/>
          </w:divBdr>
        </w:div>
        <w:div w:id="379985044">
          <w:marLeft w:val="446"/>
          <w:marRight w:val="0"/>
          <w:marTop w:val="0"/>
          <w:marBottom w:val="0"/>
          <w:divBdr>
            <w:top w:val="none" w:sz="0" w:space="0" w:color="auto"/>
            <w:left w:val="none" w:sz="0" w:space="0" w:color="auto"/>
            <w:bottom w:val="none" w:sz="0" w:space="0" w:color="auto"/>
            <w:right w:val="none" w:sz="0" w:space="0" w:color="auto"/>
          </w:divBdr>
        </w:div>
      </w:divsChild>
    </w:div>
    <w:div w:id="2123841186">
      <w:bodyDiv w:val="1"/>
      <w:marLeft w:val="0"/>
      <w:marRight w:val="0"/>
      <w:marTop w:val="0"/>
      <w:marBottom w:val="0"/>
      <w:divBdr>
        <w:top w:val="none" w:sz="0" w:space="0" w:color="auto"/>
        <w:left w:val="none" w:sz="0" w:space="0" w:color="auto"/>
        <w:bottom w:val="none" w:sz="0" w:space="0" w:color="auto"/>
        <w:right w:val="none" w:sz="0" w:space="0" w:color="auto"/>
      </w:divBdr>
      <w:divsChild>
        <w:div w:id="115872073">
          <w:marLeft w:val="547"/>
          <w:marRight w:val="0"/>
          <w:marTop w:val="0"/>
          <w:marBottom w:val="0"/>
          <w:divBdr>
            <w:top w:val="none" w:sz="0" w:space="0" w:color="auto"/>
            <w:left w:val="none" w:sz="0" w:space="0" w:color="auto"/>
            <w:bottom w:val="none" w:sz="0" w:space="0" w:color="auto"/>
            <w:right w:val="none" w:sz="0" w:space="0" w:color="auto"/>
          </w:divBdr>
        </w:div>
        <w:div w:id="934479826">
          <w:marLeft w:val="547"/>
          <w:marRight w:val="0"/>
          <w:marTop w:val="0"/>
          <w:marBottom w:val="0"/>
          <w:divBdr>
            <w:top w:val="none" w:sz="0" w:space="0" w:color="auto"/>
            <w:left w:val="none" w:sz="0" w:space="0" w:color="auto"/>
            <w:bottom w:val="none" w:sz="0" w:space="0" w:color="auto"/>
            <w:right w:val="none" w:sz="0" w:space="0" w:color="auto"/>
          </w:divBdr>
        </w:div>
      </w:divsChild>
    </w:div>
    <w:div w:id="212769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owerchip.com/csr.html?getId=60&amp;getId1=148" TargetMode="External"/><Relationship Id="rId117" Type="http://schemas.openxmlformats.org/officeDocument/2006/relationships/image" Target="media/image96.jpe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emf"/><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9.jpe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vis-www.cs.umass.edu/lfw/" TargetMode="External"/><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emf"/><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footer" Target="footer5.xml"/><Relationship Id="rId118" Type="http://schemas.openxmlformats.org/officeDocument/2006/relationships/footer" Target="footer7.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jpe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emf"/><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footer" Target="footer2.xml"/><Relationship Id="rId49" Type="http://schemas.openxmlformats.org/officeDocument/2006/relationships/comments" Target="comments.xml"/><Relationship Id="rId114" Type="http://schemas.openxmlformats.org/officeDocument/2006/relationships/footer" Target="footer6.xml"/><Relationship Id="rId119" Type="http://schemas.openxmlformats.org/officeDocument/2006/relationships/footer" Target="footer8.xml"/><Relationship Id="rId44" Type="http://schemas.openxmlformats.org/officeDocument/2006/relationships/image" Target="media/image30.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1.png"/><Relationship Id="rId50" Type="http://schemas.microsoft.com/office/2011/relationships/commentsExtended" Target="commentsExtended.xm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emf"/><Relationship Id="rId2" Type="http://schemas.openxmlformats.org/officeDocument/2006/relationships/numbering" Target="numbering.xml"/><Relationship Id="rId29" Type="http://schemas.openxmlformats.org/officeDocument/2006/relationships/hyperlink" Target="file:///C:\Users\lance\Desktop\AIM\&#21147;&#31309;&#38651;%20AI%20on%20Chip%20&#30740;&#30332;&#35036;&#21161;&#35336;&#30059;&#26360;%20(0513%20drafting).docx" TargetMode="External"/><Relationship Id="rId24" Type="http://schemas.openxmlformats.org/officeDocument/2006/relationships/hyperlink" Target="https://www.powerchip.com/csr.html?getId=60&amp;getId1=148"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4.png"/><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image" Target="media/image22.emf"/><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footer" Target="footer4.xml"/><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hyperlink" Target="https://www.powerchip.com/csr.html?getId=60&amp;getId1=148" TargetMode="External"/><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footer" Target="footer3.xml"/><Relationship Id="rId57" Type="http://schemas.openxmlformats.org/officeDocument/2006/relationships/image" Target="media/image40.PNG"/><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8.jpe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s://megapixels.cc/msceleb/"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自訂 1">
      <a:majorFont>
        <a:latin typeface="Calibri"/>
        <a:ea typeface="標楷體"/>
        <a:cs typeface=""/>
      </a:majorFont>
      <a:minorFont>
        <a:latin typeface="Calibri"/>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DD7A69-5A82-4B3A-A74E-BBD5654BF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185</Pages>
  <Words>21256</Words>
  <Characters>121164</Characters>
  <Application>Microsoft Office Word</Application>
  <DocSecurity>0</DocSecurity>
  <Lines>1009</Lines>
  <Paragraphs>284</Paragraphs>
  <ScaleCrop>false</ScaleCrop>
  <Company>Toshiba</Company>
  <LinksUpToDate>false</LinksUpToDate>
  <CharactersWithSpaces>142136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力晶 AI on chip 研發補助計畫書</dc:title>
  <dc:creator>Kao</dc:creator>
  <cp:keywords>力晶 AI on chip 研發補助計畫書</cp:keywords>
  <dc:description>力晶 AI on chip 研發補助計畫書</dc:description>
  <cp:lastModifiedBy>Joyce</cp:lastModifiedBy>
  <cp:revision>2</cp:revision>
  <cp:lastPrinted>2020-04-30T03:09:00Z</cp:lastPrinted>
  <dcterms:created xsi:type="dcterms:W3CDTF">2020-05-14T06:10:00Z</dcterms:created>
  <dcterms:modified xsi:type="dcterms:W3CDTF">2020-05-14T06:10:00Z</dcterms:modified>
</cp:coreProperties>
</file>